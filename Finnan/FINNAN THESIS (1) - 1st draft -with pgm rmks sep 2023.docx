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99E92" w14:textId="4F94BF18" w:rsidR="00A47603" w:rsidRDefault="00FB785A" w:rsidP="004D3FCE">
      <w:pPr>
        <w:spacing w:line="60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A47603" w:rsidRPr="004D3FCE">
        <w:rPr>
          <w:rFonts w:ascii="Times New Roman" w:hAnsi="Times New Roman" w:cs="Times New Roman"/>
          <w:b/>
          <w:bCs/>
          <w:sz w:val="24"/>
          <w:szCs w:val="24"/>
        </w:rPr>
        <w:t xml:space="preserve">EFFECT OF WATER QUALITY ON </w:t>
      </w:r>
      <w:r w:rsidR="00204AEA">
        <w:rPr>
          <w:rFonts w:ascii="Times New Roman" w:hAnsi="Times New Roman" w:cs="Times New Roman"/>
          <w:b/>
          <w:bCs/>
          <w:sz w:val="24"/>
          <w:szCs w:val="24"/>
        </w:rPr>
        <w:t xml:space="preserve">PREVALENCE AND INTENSITY OF </w:t>
      </w:r>
      <w:r w:rsidR="00A47603" w:rsidRPr="004D3FCE">
        <w:rPr>
          <w:rFonts w:ascii="Times New Roman" w:hAnsi="Times New Roman" w:cs="Times New Roman"/>
          <w:b/>
          <w:bCs/>
          <w:sz w:val="24"/>
          <w:szCs w:val="24"/>
        </w:rPr>
        <w:t>PARASIT</w:t>
      </w:r>
      <w:r w:rsidR="00204AEA">
        <w:rPr>
          <w:rFonts w:ascii="Times New Roman" w:hAnsi="Times New Roman" w:cs="Times New Roman"/>
          <w:b/>
          <w:bCs/>
          <w:sz w:val="24"/>
          <w:szCs w:val="24"/>
        </w:rPr>
        <w:t xml:space="preserve">IC INFECTIONS </w:t>
      </w:r>
      <w:r w:rsidR="00D00823">
        <w:rPr>
          <w:rFonts w:ascii="Times New Roman" w:hAnsi="Times New Roman" w:cs="Times New Roman"/>
          <w:b/>
          <w:bCs/>
          <w:sz w:val="24"/>
          <w:szCs w:val="24"/>
        </w:rPr>
        <w:t xml:space="preserve">OF TILAPIA </w:t>
      </w:r>
      <w:r w:rsidR="00A47603" w:rsidRPr="004D3FCE">
        <w:rPr>
          <w:rFonts w:ascii="Times New Roman" w:hAnsi="Times New Roman" w:cs="Times New Roman"/>
          <w:b/>
          <w:bCs/>
          <w:sz w:val="24"/>
          <w:szCs w:val="24"/>
        </w:rPr>
        <w:t xml:space="preserve">FISH IN </w:t>
      </w:r>
      <w:r w:rsidR="00D00823">
        <w:rPr>
          <w:rFonts w:ascii="Times New Roman" w:hAnsi="Times New Roman" w:cs="Times New Roman"/>
          <w:b/>
          <w:bCs/>
          <w:sz w:val="24"/>
          <w:szCs w:val="24"/>
        </w:rPr>
        <w:t xml:space="preserve">SELECTED </w:t>
      </w:r>
      <w:r w:rsidR="00A47603" w:rsidRPr="004D3FCE">
        <w:rPr>
          <w:rFonts w:ascii="Times New Roman" w:hAnsi="Times New Roman" w:cs="Times New Roman"/>
          <w:b/>
          <w:bCs/>
          <w:sz w:val="24"/>
          <w:szCs w:val="24"/>
        </w:rPr>
        <w:t>COUNTIES</w:t>
      </w:r>
      <w:r w:rsidR="00D00823">
        <w:rPr>
          <w:rFonts w:ascii="Times New Roman" w:hAnsi="Times New Roman" w:cs="Times New Roman"/>
          <w:b/>
          <w:bCs/>
          <w:sz w:val="24"/>
          <w:szCs w:val="24"/>
        </w:rPr>
        <w:t xml:space="preserve"> IN</w:t>
      </w:r>
      <w:r w:rsidR="00A47603" w:rsidRPr="004D3FCE">
        <w:rPr>
          <w:rFonts w:ascii="Times New Roman" w:hAnsi="Times New Roman" w:cs="Times New Roman"/>
          <w:b/>
          <w:bCs/>
          <w:sz w:val="24"/>
          <w:szCs w:val="24"/>
        </w:rPr>
        <w:t xml:space="preserve"> KENYA</w:t>
      </w:r>
    </w:p>
    <w:p w14:paraId="02C8C569" w14:textId="77777777" w:rsidR="00312F08" w:rsidRPr="004D3FCE" w:rsidRDefault="00312F08" w:rsidP="004D3FCE">
      <w:pPr>
        <w:spacing w:line="600" w:lineRule="auto"/>
        <w:jc w:val="center"/>
        <w:rPr>
          <w:rFonts w:ascii="Times New Roman" w:hAnsi="Times New Roman" w:cs="Times New Roman"/>
          <w:b/>
          <w:bCs/>
          <w:sz w:val="24"/>
          <w:szCs w:val="24"/>
        </w:rPr>
      </w:pPr>
    </w:p>
    <w:p w14:paraId="6E0537BB" w14:textId="77777777" w:rsidR="00A47603" w:rsidRPr="00DB02FB" w:rsidRDefault="00A47603" w:rsidP="00D415E0">
      <w:pPr>
        <w:spacing w:line="600" w:lineRule="auto"/>
        <w:jc w:val="center"/>
        <w:rPr>
          <w:rFonts w:ascii="Times New Roman" w:hAnsi="Times New Roman" w:cs="Times New Roman"/>
          <w:b/>
          <w:bCs/>
          <w:sz w:val="24"/>
          <w:szCs w:val="24"/>
        </w:rPr>
      </w:pPr>
      <w:r w:rsidRPr="00DB02FB">
        <w:rPr>
          <w:rFonts w:ascii="Times New Roman" w:hAnsi="Times New Roman" w:cs="Times New Roman"/>
          <w:b/>
          <w:bCs/>
          <w:sz w:val="24"/>
          <w:szCs w:val="24"/>
        </w:rPr>
        <w:t>FINNAN OKOTH AGENG’O (</w:t>
      </w:r>
      <w:bookmarkStart w:id="0" w:name="_Hlk107851339"/>
      <w:r w:rsidRPr="00DB02FB">
        <w:rPr>
          <w:rFonts w:ascii="Times New Roman" w:hAnsi="Times New Roman" w:cs="Times New Roman"/>
          <w:b/>
          <w:bCs/>
          <w:sz w:val="24"/>
          <w:szCs w:val="24"/>
        </w:rPr>
        <w:t>BSC. FISHERIES AND AQUACULTURE</w:t>
      </w:r>
      <w:bookmarkEnd w:id="0"/>
      <w:r w:rsidRPr="00DB02FB">
        <w:rPr>
          <w:rFonts w:ascii="Times New Roman" w:hAnsi="Times New Roman" w:cs="Times New Roman"/>
          <w:b/>
          <w:bCs/>
          <w:sz w:val="24"/>
          <w:szCs w:val="24"/>
        </w:rPr>
        <w:t>)</w:t>
      </w:r>
    </w:p>
    <w:p w14:paraId="5937E1F7" w14:textId="77777777" w:rsidR="00A47603" w:rsidRPr="00DB02FB" w:rsidRDefault="00A47603" w:rsidP="00F743FC">
      <w:pPr>
        <w:spacing w:line="600" w:lineRule="auto"/>
        <w:jc w:val="center"/>
        <w:rPr>
          <w:rFonts w:ascii="Times New Roman" w:hAnsi="Times New Roman" w:cs="Times New Roman"/>
          <w:b/>
          <w:bCs/>
          <w:sz w:val="24"/>
          <w:szCs w:val="24"/>
        </w:rPr>
      </w:pPr>
      <w:r w:rsidRPr="00DB02FB">
        <w:rPr>
          <w:rFonts w:ascii="Times New Roman" w:hAnsi="Times New Roman" w:cs="Times New Roman"/>
          <w:b/>
          <w:bCs/>
          <w:sz w:val="24"/>
          <w:szCs w:val="24"/>
        </w:rPr>
        <w:t>J56/41760/2022</w:t>
      </w:r>
    </w:p>
    <w:p w14:paraId="4FE4A343" w14:textId="0A3C85BD" w:rsidR="00A47603" w:rsidRPr="00DB02FB" w:rsidRDefault="008F3635" w:rsidP="00DB02FB">
      <w:pPr>
        <w:spacing w:line="600" w:lineRule="auto"/>
        <w:jc w:val="center"/>
        <w:rPr>
          <w:rFonts w:ascii="Times New Roman" w:hAnsi="Times New Roman" w:cs="Times New Roman"/>
          <w:b/>
          <w:bCs/>
          <w:sz w:val="24"/>
          <w:szCs w:val="24"/>
        </w:rPr>
      </w:pPr>
      <w:r w:rsidRPr="008F3635">
        <w:rPr>
          <w:rFonts w:ascii="Times New Roman" w:hAnsi="Times New Roman" w:cs="Times New Roman"/>
          <w:b/>
          <w:bCs/>
          <w:sz w:val="24"/>
          <w:szCs w:val="24"/>
        </w:rPr>
        <w:t xml:space="preserve">A THESIS SUBMITTED </w:t>
      </w:r>
      <w:r w:rsidR="00A47603" w:rsidRPr="00DB02FB">
        <w:rPr>
          <w:rFonts w:ascii="Times New Roman" w:hAnsi="Times New Roman" w:cs="Times New Roman"/>
          <w:b/>
          <w:bCs/>
          <w:sz w:val="24"/>
          <w:szCs w:val="24"/>
        </w:rPr>
        <w:t>IN PARTIAL FULFILLMENT OF THE REQUIREMENTS FOR MASTERS OF SCIENCE IN V</w:t>
      </w:r>
      <w:r w:rsidR="00CC7066" w:rsidRPr="00B24E05">
        <w:rPr>
          <w:rFonts w:ascii="Times New Roman" w:hAnsi="Times New Roman" w:cs="Times New Roman"/>
          <w:b/>
          <w:bCs/>
          <w:iCs/>
          <w:sz w:val="24"/>
          <w:szCs w:val="24"/>
        </w:rPr>
        <w:t>E</w:t>
      </w:r>
      <w:r w:rsidR="00CC7066">
        <w:rPr>
          <w:rFonts w:ascii="Times New Roman" w:hAnsi="Times New Roman" w:cs="Times New Roman"/>
          <w:b/>
          <w:bCs/>
          <w:i/>
          <w:sz w:val="24"/>
          <w:szCs w:val="24"/>
        </w:rPr>
        <w:t>T</w:t>
      </w:r>
      <w:r w:rsidR="00A47603" w:rsidRPr="00DB02FB">
        <w:rPr>
          <w:rFonts w:ascii="Times New Roman" w:hAnsi="Times New Roman" w:cs="Times New Roman"/>
          <w:b/>
          <w:bCs/>
          <w:sz w:val="24"/>
          <w:szCs w:val="24"/>
        </w:rPr>
        <w:t>ERINARY PATHOLOGY, MICROBIOLOGY AND PARASITOLOGY (FISH SCIENCE</w:t>
      </w:r>
      <w:r w:rsidR="00A47603">
        <w:rPr>
          <w:rFonts w:ascii="Times New Roman" w:hAnsi="Times New Roman" w:cs="Times New Roman"/>
          <w:b/>
          <w:bCs/>
          <w:sz w:val="24"/>
          <w:szCs w:val="24"/>
        </w:rPr>
        <w:t xml:space="preserve"> OPTION</w:t>
      </w:r>
      <w:r w:rsidR="00A47603" w:rsidRPr="00DB02FB">
        <w:rPr>
          <w:rFonts w:ascii="Times New Roman" w:hAnsi="Times New Roman" w:cs="Times New Roman"/>
          <w:b/>
          <w:bCs/>
          <w:sz w:val="24"/>
          <w:szCs w:val="24"/>
        </w:rPr>
        <w:t>)</w:t>
      </w:r>
    </w:p>
    <w:p w14:paraId="115815B6" w14:textId="77777777" w:rsidR="00A47603" w:rsidRPr="00DB02FB" w:rsidRDefault="00A47603" w:rsidP="00F743FC">
      <w:pPr>
        <w:spacing w:line="600" w:lineRule="auto"/>
        <w:rPr>
          <w:rFonts w:ascii="Times New Roman" w:hAnsi="Times New Roman" w:cs="Times New Roman"/>
          <w:b/>
          <w:bCs/>
          <w:sz w:val="24"/>
          <w:szCs w:val="24"/>
        </w:rPr>
      </w:pPr>
    </w:p>
    <w:p w14:paraId="7B45AED2" w14:textId="77777777" w:rsidR="00A47603" w:rsidRPr="00DB02FB" w:rsidRDefault="00A47603" w:rsidP="00DB02FB">
      <w:pPr>
        <w:spacing w:line="600" w:lineRule="auto"/>
        <w:jc w:val="center"/>
        <w:rPr>
          <w:rFonts w:ascii="Times New Roman" w:hAnsi="Times New Roman" w:cs="Times New Roman"/>
          <w:b/>
          <w:bCs/>
          <w:sz w:val="24"/>
          <w:szCs w:val="24"/>
        </w:rPr>
      </w:pPr>
      <w:r w:rsidRPr="00DB02FB">
        <w:rPr>
          <w:rFonts w:ascii="Times New Roman" w:hAnsi="Times New Roman" w:cs="Times New Roman"/>
          <w:b/>
          <w:bCs/>
          <w:sz w:val="24"/>
          <w:szCs w:val="24"/>
        </w:rPr>
        <w:t>UNIVERSITY OF NAIROBI</w:t>
      </w:r>
    </w:p>
    <w:p w14:paraId="3B50A7F9" w14:textId="01AFAC9A" w:rsidR="00A47603" w:rsidRPr="00DB02FB" w:rsidRDefault="00A47603" w:rsidP="00DB02FB">
      <w:pPr>
        <w:spacing w:line="600" w:lineRule="auto"/>
        <w:jc w:val="center"/>
        <w:rPr>
          <w:rFonts w:ascii="Times New Roman" w:hAnsi="Times New Roman" w:cs="Times New Roman"/>
          <w:b/>
          <w:bCs/>
          <w:sz w:val="24"/>
          <w:szCs w:val="24"/>
        </w:rPr>
      </w:pPr>
      <w:r w:rsidRPr="00DB02FB">
        <w:rPr>
          <w:rFonts w:ascii="Times New Roman" w:hAnsi="Times New Roman" w:cs="Times New Roman"/>
          <w:b/>
          <w:bCs/>
          <w:sz w:val="24"/>
          <w:szCs w:val="24"/>
        </w:rPr>
        <w:t>FACULTY OF V</w:t>
      </w:r>
      <w:r w:rsidR="00CC7066">
        <w:rPr>
          <w:rFonts w:ascii="Times New Roman" w:hAnsi="Times New Roman" w:cs="Times New Roman"/>
          <w:b/>
          <w:bCs/>
          <w:i/>
          <w:sz w:val="24"/>
          <w:szCs w:val="24"/>
        </w:rPr>
        <w:t>ET</w:t>
      </w:r>
      <w:r w:rsidRPr="00DB02FB">
        <w:rPr>
          <w:rFonts w:ascii="Times New Roman" w:hAnsi="Times New Roman" w:cs="Times New Roman"/>
          <w:b/>
          <w:bCs/>
          <w:sz w:val="24"/>
          <w:szCs w:val="24"/>
        </w:rPr>
        <w:t>ERINARY MEDICINE</w:t>
      </w:r>
    </w:p>
    <w:p w14:paraId="2048D4B3" w14:textId="1EA4A284" w:rsidR="00A47603" w:rsidRPr="00DB02FB" w:rsidRDefault="00A47603" w:rsidP="00DB02FB">
      <w:pPr>
        <w:spacing w:line="600" w:lineRule="auto"/>
        <w:jc w:val="center"/>
        <w:rPr>
          <w:rFonts w:ascii="Times New Roman" w:hAnsi="Times New Roman" w:cs="Times New Roman"/>
          <w:b/>
          <w:bCs/>
          <w:sz w:val="24"/>
          <w:szCs w:val="24"/>
        </w:rPr>
      </w:pPr>
      <w:r w:rsidRPr="00DB02FB">
        <w:rPr>
          <w:rFonts w:ascii="Times New Roman" w:hAnsi="Times New Roman" w:cs="Times New Roman"/>
          <w:b/>
          <w:bCs/>
          <w:sz w:val="24"/>
          <w:szCs w:val="24"/>
        </w:rPr>
        <w:t>DEPARTMENT OF V</w:t>
      </w:r>
      <w:r w:rsidR="00CC7066">
        <w:rPr>
          <w:rFonts w:ascii="Times New Roman" w:hAnsi="Times New Roman" w:cs="Times New Roman"/>
          <w:b/>
          <w:bCs/>
          <w:i/>
          <w:sz w:val="24"/>
          <w:szCs w:val="24"/>
        </w:rPr>
        <w:t>ET</w:t>
      </w:r>
      <w:r w:rsidRPr="00DB02FB">
        <w:rPr>
          <w:rFonts w:ascii="Times New Roman" w:hAnsi="Times New Roman" w:cs="Times New Roman"/>
          <w:b/>
          <w:bCs/>
          <w:sz w:val="24"/>
          <w:szCs w:val="24"/>
        </w:rPr>
        <w:t xml:space="preserve">ERINARY PATHOLOGY, MICROBIOLOGY AND PARASITOLOGY </w:t>
      </w:r>
    </w:p>
    <w:p w14:paraId="25149751" w14:textId="77777777" w:rsidR="00A47603" w:rsidRPr="00DB02FB" w:rsidRDefault="00A47603" w:rsidP="00DB02FB">
      <w:pPr>
        <w:spacing w:line="600" w:lineRule="auto"/>
        <w:jc w:val="center"/>
        <w:rPr>
          <w:rFonts w:ascii="Times New Roman" w:hAnsi="Times New Roman" w:cs="Times New Roman"/>
          <w:b/>
          <w:bCs/>
          <w:sz w:val="24"/>
          <w:szCs w:val="24"/>
        </w:rPr>
      </w:pPr>
    </w:p>
    <w:p w14:paraId="21FDD26C" w14:textId="77777777" w:rsidR="00A47603" w:rsidRDefault="00A47603" w:rsidP="00C00071">
      <w:pPr>
        <w:spacing w:line="600" w:lineRule="auto"/>
        <w:jc w:val="center"/>
        <w:rPr>
          <w:rFonts w:ascii="Times New Roman" w:hAnsi="Times New Roman" w:cs="Times New Roman"/>
          <w:b/>
          <w:bCs/>
          <w:sz w:val="24"/>
          <w:szCs w:val="24"/>
        </w:rPr>
      </w:pPr>
      <w:r>
        <w:rPr>
          <w:rFonts w:ascii="Times New Roman" w:hAnsi="Times New Roman" w:cs="Times New Roman"/>
          <w:b/>
          <w:bCs/>
          <w:sz w:val="24"/>
          <w:szCs w:val="24"/>
        </w:rPr>
        <w:t>JANUARY</w:t>
      </w:r>
      <w:r w:rsidRPr="00DB02FB">
        <w:rPr>
          <w:rFonts w:ascii="Times New Roman" w:hAnsi="Times New Roman" w:cs="Times New Roman"/>
          <w:b/>
          <w:bCs/>
          <w:sz w:val="24"/>
          <w:szCs w:val="24"/>
        </w:rPr>
        <w:t xml:space="preserve"> 202</w:t>
      </w:r>
      <w:r>
        <w:rPr>
          <w:rFonts w:ascii="Times New Roman" w:hAnsi="Times New Roman" w:cs="Times New Roman"/>
          <w:b/>
          <w:bCs/>
          <w:sz w:val="24"/>
          <w:szCs w:val="24"/>
        </w:rPr>
        <w:t>3</w:t>
      </w:r>
    </w:p>
    <w:p w14:paraId="217E4477" w14:textId="77777777" w:rsidR="00A47603" w:rsidDel="00312F08" w:rsidRDefault="00A47603" w:rsidP="00C00071">
      <w:pPr>
        <w:spacing w:line="600" w:lineRule="auto"/>
        <w:jc w:val="center"/>
        <w:rPr>
          <w:del w:id="1" w:author="Administrator" w:date="2023-09-03T11:21:00Z"/>
          <w:rFonts w:ascii="Times New Roman" w:hAnsi="Times New Roman" w:cs="Times New Roman"/>
          <w:b/>
          <w:bCs/>
          <w:sz w:val="24"/>
          <w:szCs w:val="24"/>
        </w:rPr>
      </w:pPr>
    </w:p>
    <w:p w14:paraId="04154ACC" w14:textId="77777777" w:rsidR="00A47603" w:rsidRDefault="00A47603" w:rsidP="00CC42DA">
      <w:pPr>
        <w:spacing w:line="600" w:lineRule="auto"/>
        <w:rPr>
          <w:rFonts w:ascii="Times New Roman" w:hAnsi="Times New Roman" w:cs="Times New Roman"/>
          <w:b/>
          <w:bCs/>
          <w:sz w:val="24"/>
          <w:szCs w:val="24"/>
        </w:rPr>
      </w:pPr>
    </w:p>
    <w:p w14:paraId="3FE3251D" w14:textId="77777777" w:rsidR="00A47603" w:rsidRDefault="00A47603" w:rsidP="008577C7">
      <w:pPr>
        <w:spacing w:line="600" w:lineRule="auto"/>
        <w:jc w:val="center"/>
        <w:rPr>
          <w:rFonts w:ascii="Times New Roman" w:hAnsi="Times New Roman" w:cs="Times New Roman"/>
          <w:b/>
          <w:bCs/>
          <w:sz w:val="24"/>
          <w:szCs w:val="24"/>
        </w:rPr>
      </w:pPr>
      <w:r w:rsidRPr="008577C7">
        <w:rPr>
          <w:rFonts w:ascii="Times New Roman" w:hAnsi="Times New Roman" w:cs="Times New Roman"/>
          <w:b/>
          <w:bCs/>
          <w:sz w:val="24"/>
          <w:szCs w:val="24"/>
        </w:rPr>
        <w:t>DECLARATION</w:t>
      </w:r>
    </w:p>
    <w:p w14:paraId="08139B6F" w14:textId="77777777" w:rsidR="00A47603" w:rsidRPr="00C00071" w:rsidRDefault="00A47603" w:rsidP="001E2316">
      <w:pPr>
        <w:spacing w:line="600" w:lineRule="auto"/>
        <w:rPr>
          <w:rFonts w:ascii="Times New Roman" w:hAnsi="Times New Roman" w:cs="Times New Roman"/>
          <w:b/>
          <w:bCs/>
          <w:sz w:val="24"/>
          <w:szCs w:val="24"/>
        </w:rPr>
      </w:pPr>
      <w:r w:rsidRPr="001E2316">
        <w:rPr>
          <w:rFonts w:ascii="Times New Roman" w:hAnsi="Times New Roman" w:cs="Times New Roman"/>
          <w:b/>
          <w:bCs/>
          <w:sz w:val="24"/>
          <w:szCs w:val="24"/>
        </w:rPr>
        <w:t>Declaration by the student</w:t>
      </w:r>
    </w:p>
    <w:p w14:paraId="733EB941" w14:textId="6D62803D" w:rsidR="00A47603" w:rsidRDefault="007B34F8" w:rsidP="004D40E7">
      <w:pPr>
        <w:spacing w:line="360" w:lineRule="auto"/>
        <w:jc w:val="both"/>
        <w:rPr>
          <w:rFonts w:ascii="Times New Roman" w:hAnsi="Times New Roman" w:cs="Times New Roman"/>
          <w:sz w:val="24"/>
          <w:szCs w:val="24"/>
        </w:rPr>
      </w:pPr>
      <w:r w:rsidRPr="007B34F8">
        <w:rPr>
          <w:rFonts w:ascii="Times New Roman" w:hAnsi="Times New Roman" w:cs="Times New Roman"/>
          <w:sz w:val="24"/>
          <w:szCs w:val="24"/>
        </w:rPr>
        <w:t xml:space="preserve">I, </w:t>
      </w:r>
      <w:r>
        <w:rPr>
          <w:rFonts w:ascii="Times New Roman" w:hAnsi="Times New Roman" w:cs="Times New Roman"/>
          <w:sz w:val="24"/>
          <w:szCs w:val="24"/>
        </w:rPr>
        <w:t>Finnan Okoth Ageng’o</w:t>
      </w:r>
      <w:r w:rsidRPr="007B34F8">
        <w:rPr>
          <w:rFonts w:ascii="Times New Roman" w:hAnsi="Times New Roman" w:cs="Times New Roman"/>
          <w:sz w:val="24"/>
          <w:szCs w:val="24"/>
        </w:rPr>
        <w:t xml:space="preserve">, hereby declare to the Senate of </w:t>
      </w:r>
      <w:r>
        <w:rPr>
          <w:rFonts w:ascii="Times New Roman" w:hAnsi="Times New Roman" w:cs="Times New Roman"/>
          <w:sz w:val="24"/>
          <w:szCs w:val="24"/>
        </w:rPr>
        <w:t>University</w:t>
      </w:r>
      <w:r w:rsidRPr="007B34F8">
        <w:rPr>
          <w:rFonts w:ascii="Times New Roman" w:hAnsi="Times New Roman" w:cs="Times New Roman"/>
          <w:sz w:val="24"/>
          <w:szCs w:val="24"/>
        </w:rPr>
        <w:t xml:space="preserve"> of </w:t>
      </w:r>
      <w:r>
        <w:rPr>
          <w:rFonts w:ascii="Times New Roman" w:hAnsi="Times New Roman" w:cs="Times New Roman"/>
          <w:sz w:val="24"/>
          <w:szCs w:val="24"/>
        </w:rPr>
        <w:t>Nairobi</w:t>
      </w:r>
      <w:r w:rsidRPr="007B34F8">
        <w:rPr>
          <w:rFonts w:ascii="Times New Roman" w:hAnsi="Times New Roman" w:cs="Times New Roman"/>
          <w:sz w:val="24"/>
          <w:szCs w:val="24"/>
        </w:rPr>
        <w:t xml:space="preserve"> that, this</w:t>
      </w:r>
      <w:r>
        <w:rPr>
          <w:rFonts w:ascii="Times New Roman" w:hAnsi="Times New Roman" w:cs="Times New Roman"/>
          <w:sz w:val="24"/>
          <w:szCs w:val="24"/>
        </w:rPr>
        <w:t xml:space="preserve"> </w:t>
      </w:r>
      <w:r w:rsidRPr="007B34F8">
        <w:rPr>
          <w:rFonts w:ascii="Times New Roman" w:hAnsi="Times New Roman" w:cs="Times New Roman"/>
          <w:sz w:val="24"/>
          <w:szCs w:val="24"/>
        </w:rPr>
        <w:t>dissertation is my own original work and that it has neither been submitted nor currently being</w:t>
      </w:r>
      <w:r>
        <w:rPr>
          <w:rFonts w:ascii="Times New Roman" w:hAnsi="Times New Roman" w:cs="Times New Roman"/>
          <w:sz w:val="24"/>
          <w:szCs w:val="24"/>
        </w:rPr>
        <w:t xml:space="preserve"> </w:t>
      </w:r>
      <w:r w:rsidRPr="007B34F8">
        <w:rPr>
          <w:rFonts w:ascii="Times New Roman" w:hAnsi="Times New Roman" w:cs="Times New Roman"/>
          <w:sz w:val="24"/>
          <w:szCs w:val="24"/>
        </w:rPr>
        <w:t>submitted for a degree award in any other institution.</w:t>
      </w:r>
    </w:p>
    <w:p w14:paraId="4855DAD7" w14:textId="7AB44C61" w:rsidR="00A47603" w:rsidRPr="00037BC6" w:rsidRDefault="00A47603" w:rsidP="00037BC6">
      <w:pPr>
        <w:spacing w:line="480" w:lineRule="auto"/>
        <w:rPr>
          <w:rFonts w:ascii="Times New Roman" w:hAnsi="Times New Roman" w:cs="Times New Roman"/>
          <w:sz w:val="24"/>
          <w:szCs w:val="24"/>
        </w:rPr>
      </w:pPr>
      <w:r w:rsidRPr="00C00071">
        <w:rPr>
          <w:rFonts w:ascii="Times New Roman" w:hAnsi="Times New Roman" w:cs="Times New Roman"/>
          <w:sz w:val="24"/>
          <w:szCs w:val="24"/>
        </w:rPr>
        <w:t xml:space="preserve">Signature: </w:t>
      </w:r>
      <w:r>
        <w:rPr>
          <w:rFonts w:ascii="Times New Roman" w:hAnsi="Times New Roman" w:cs="Times New Roman"/>
          <w:noProof/>
          <w:sz w:val="24"/>
          <w:szCs w:val="24"/>
        </w:rPr>
        <w:drawing>
          <wp:inline distT="0" distB="0" distL="0" distR="0" wp14:anchorId="7081D474" wp14:editId="3FC05329">
            <wp:extent cx="975360" cy="210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 cy="210185"/>
                    </a:xfrm>
                    <a:prstGeom prst="rect">
                      <a:avLst/>
                    </a:prstGeom>
                    <a:noFill/>
                  </pic:spPr>
                </pic:pic>
              </a:graphicData>
            </a:graphic>
          </wp:inline>
        </w:drawing>
      </w:r>
      <w:r w:rsidRPr="00C00071">
        <w:rPr>
          <w:rFonts w:ascii="Times New Roman" w:hAnsi="Times New Roman" w:cs="Times New Roman"/>
          <w:sz w:val="24"/>
          <w:szCs w:val="24"/>
        </w:rPr>
        <w:t xml:space="preserve">…………………………    Date: </w:t>
      </w:r>
      <w:bookmarkStart w:id="2" w:name="_Hlk124441291"/>
      <w:r w:rsidR="00B24E05">
        <w:rPr>
          <w:rFonts w:ascii="Times New Roman" w:hAnsi="Times New Roman" w:cs="Times New Roman"/>
          <w:sz w:val="24"/>
          <w:szCs w:val="24"/>
        </w:rPr>
        <w:t>1</w:t>
      </w:r>
      <w:r w:rsidR="00B24E05" w:rsidRPr="00B24E05">
        <w:rPr>
          <w:rFonts w:ascii="Times New Roman" w:hAnsi="Times New Roman" w:cs="Times New Roman"/>
          <w:sz w:val="24"/>
          <w:szCs w:val="24"/>
          <w:vertAlign w:val="superscript"/>
        </w:rPr>
        <w:t>st</w:t>
      </w:r>
      <w:r w:rsidR="00B24E05">
        <w:rPr>
          <w:rFonts w:ascii="Times New Roman" w:hAnsi="Times New Roman" w:cs="Times New Roman"/>
          <w:sz w:val="24"/>
          <w:szCs w:val="24"/>
        </w:rPr>
        <w:t xml:space="preserve"> October</w:t>
      </w:r>
      <w:r w:rsidRPr="00C23C86">
        <w:rPr>
          <w:rFonts w:ascii="Times New Roman" w:hAnsi="Times New Roman" w:cs="Times New Roman"/>
          <w:sz w:val="24"/>
          <w:szCs w:val="24"/>
        </w:rPr>
        <w:t>, 202</w:t>
      </w:r>
      <w:r>
        <w:rPr>
          <w:rFonts w:ascii="Times New Roman" w:hAnsi="Times New Roman" w:cs="Times New Roman"/>
          <w:sz w:val="24"/>
          <w:szCs w:val="24"/>
        </w:rPr>
        <w:t>3</w:t>
      </w:r>
      <w:bookmarkEnd w:id="2"/>
    </w:p>
    <w:p w14:paraId="20B9370F" w14:textId="77777777" w:rsidR="00A47603" w:rsidRDefault="00A47603" w:rsidP="00037BC6">
      <w:pPr>
        <w:spacing w:line="480" w:lineRule="auto"/>
        <w:rPr>
          <w:rFonts w:ascii="Times New Roman" w:hAnsi="Times New Roman" w:cs="Times New Roman"/>
          <w:b/>
          <w:bCs/>
          <w:sz w:val="24"/>
          <w:szCs w:val="24"/>
        </w:rPr>
      </w:pPr>
      <w:r w:rsidRPr="00C00071">
        <w:rPr>
          <w:rFonts w:ascii="Times New Roman" w:hAnsi="Times New Roman" w:cs="Times New Roman"/>
          <w:b/>
          <w:bCs/>
          <w:sz w:val="24"/>
          <w:szCs w:val="24"/>
        </w:rPr>
        <w:t>Mr. Finnan Okoth Ageng’o (B</w:t>
      </w:r>
      <w:r>
        <w:rPr>
          <w:rFonts w:ascii="Times New Roman" w:hAnsi="Times New Roman" w:cs="Times New Roman"/>
          <w:b/>
          <w:bCs/>
          <w:sz w:val="24"/>
          <w:szCs w:val="24"/>
        </w:rPr>
        <w:t>S</w:t>
      </w:r>
      <w:r w:rsidRPr="00C00071">
        <w:rPr>
          <w:rFonts w:ascii="Times New Roman" w:hAnsi="Times New Roman" w:cs="Times New Roman"/>
          <w:b/>
          <w:bCs/>
          <w:sz w:val="24"/>
          <w:szCs w:val="24"/>
        </w:rPr>
        <w:t xml:space="preserve">c. Fisheries </w:t>
      </w:r>
      <w:r>
        <w:rPr>
          <w:rFonts w:ascii="Times New Roman" w:hAnsi="Times New Roman" w:cs="Times New Roman"/>
          <w:b/>
          <w:bCs/>
          <w:sz w:val="24"/>
          <w:szCs w:val="24"/>
        </w:rPr>
        <w:t>a</w:t>
      </w:r>
      <w:r w:rsidRPr="00C00071">
        <w:rPr>
          <w:rFonts w:ascii="Times New Roman" w:hAnsi="Times New Roman" w:cs="Times New Roman"/>
          <w:b/>
          <w:bCs/>
          <w:sz w:val="24"/>
          <w:szCs w:val="24"/>
        </w:rPr>
        <w:t>nd Aquaculture)</w:t>
      </w:r>
    </w:p>
    <w:p w14:paraId="7C8202D4" w14:textId="77777777" w:rsidR="00A47603" w:rsidRPr="00BB1EE2" w:rsidRDefault="00A47603" w:rsidP="001E2316">
      <w:pPr>
        <w:spacing w:line="480" w:lineRule="auto"/>
        <w:rPr>
          <w:rFonts w:ascii="Times New Roman" w:hAnsi="Times New Roman" w:cs="Times New Roman"/>
          <w:b/>
          <w:bCs/>
          <w:sz w:val="24"/>
          <w:szCs w:val="24"/>
        </w:rPr>
      </w:pPr>
      <w:r w:rsidRPr="00BB1EE2">
        <w:rPr>
          <w:rFonts w:ascii="Times New Roman" w:hAnsi="Times New Roman" w:cs="Times New Roman"/>
          <w:b/>
          <w:bCs/>
          <w:sz w:val="24"/>
          <w:szCs w:val="24"/>
        </w:rPr>
        <w:t>Declaration by the University supervisors</w:t>
      </w:r>
    </w:p>
    <w:p w14:paraId="22B36AB1" w14:textId="7233FF78" w:rsidR="00A47603" w:rsidRPr="001E2316" w:rsidRDefault="00A47603" w:rsidP="003A0847">
      <w:pPr>
        <w:spacing w:after="0" w:line="480" w:lineRule="auto"/>
        <w:rPr>
          <w:rFonts w:ascii="Times New Roman" w:hAnsi="Times New Roman" w:cs="Times New Roman"/>
          <w:sz w:val="24"/>
          <w:szCs w:val="24"/>
        </w:rPr>
      </w:pPr>
      <w:r w:rsidRPr="001E2316">
        <w:rPr>
          <w:rFonts w:ascii="Times New Roman" w:hAnsi="Times New Roman" w:cs="Times New Roman"/>
          <w:sz w:val="24"/>
          <w:szCs w:val="24"/>
        </w:rPr>
        <w:t xml:space="preserve">This </w:t>
      </w:r>
      <w:r w:rsidR="00BC7AF3">
        <w:rPr>
          <w:rFonts w:ascii="Times New Roman" w:hAnsi="Times New Roman" w:cs="Times New Roman"/>
          <w:sz w:val="24"/>
          <w:szCs w:val="24"/>
        </w:rPr>
        <w:t>dissertation</w:t>
      </w:r>
      <w:r w:rsidRPr="001E2316">
        <w:rPr>
          <w:rFonts w:ascii="Times New Roman" w:hAnsi="Times New Roman" w:cs="Times New Roman"/>
          <w:sz w:val="24"/>
          <w:szCs w:val="24"/>
        </w:rPr>
        <w:t xml:space="preserve"> has been submitted with our approval as university supervisors: </w:t>
      </w:r>
    </w:p>
    <w:p w14:paraId="5810BC86" w14:textId="77777777" w:rsidR="00A47603" w:rsidRDefault="00A47603" w:rsidP="000716B8">
      <w:pPr>
        <w:tabs>
          <w:tab w:val="left" w:pos="1750"/>
        </w:tab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5168" behindDoc="1" locked="0" layoutInCell="1" allowOverlap="1" wp14:anchorId="504330D3" wp14:editId="2BF3DD56">
            <wp:simplePos x="0" y="0"/>
            <wp:positionH relativeFrom="column">
              <wp:posOffset>361950</wp:posOffset>
            </wp:positionH>
            <wp:positionV relativeFrom="paragraph">
              <wp:posOffset>78740</wp:posOffset>
            </wp:positionV>
            <wp:extent cx="1714500" cy="741680"/>
            <wp:effectExtent l="0" t="0" r="0" b="1270"/>
            <wp:wrapNone/>
            <wp:docPr id="3" name="Picture 3" descr="C:\Users\Doctor\Desktop\chomo\2020-04-14 signature -2020\signature -2020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tor\Desktop\chomo\2020-04-14 signature -2020\signature -2020 001.jpg"/>
                    <pic:cNvPicPr>
                      <a:picLocks noChangeAspect="1" noChangeArrowheads="1"/>
                    </pic:cNvPicPr>
                  </pic:nvPicPr>
                  <pic:blipFill>
                    <a:blip r:embed="rId9">
                      <a:extLst>
                        <a:ext uri="{28A0092B-C50C-407E-A947-70E740481C1C}">
                          <a14:useLocalDpi xmlns:a14="http://schemas.microsoft.com/office/drawing/2010/main" val="0"/>
                        </a:ext>
                      </a:extLst>
                    </a:blip>
                    <a:srcRect l="28368" t="67958" r="33488" b="17390"/>
                    <a:stretch>
                      <a:fillRect/>
                    </a:stretch>
                  </pic:blipFill>
                  <pic:spPr bwMode="auto">
                    <a:xfrm>
                      <a:off x="0" y="0"/>
                      <a:ext cx="1714500" cy="741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151D51AD" w14:textId="234BB2D9" w:rsidR="00A47603" w:rsidRPr="00037BC6" w:rsidRDefault="00A47603" w:rsidP="003A0847">
      <w:pPr>
        <w:spacing w:after="0" w:line="480" w:lineRule="auto"/>
        <w:rPr>
          <w:rFonts w:ascii="Times New Roman" w:hAnsi="Times New Roman" w:cs="Times New Roman"/>
          <w:sz w:val="24"/>
          <w:szCs w:val="24"/>
        </w:rPr>
      </w:pPr>
      <w:r w:rsidRPr="001E2316">
        <w:rPr>
          <w:rFonts w:ascii="Times New Roman" w:hAnsi="Times New Roman" w:cs="Times New Roman"/>
          <w:sz w:val="24"/>
          <w:szCs w:val="24"/>
        </w:rPr>
        <w:t>Signature: ………………………</w:t>
      </w:r>
      <w:r w:rsidR="00C17246">
        <w:rPr>
          <w:rFonts w:ascii="Times New Roman" w:hAnsi="Times New Roman" w:cs="Times New Roman"/>
          <w:sz w:val="24"/>
          <w:szCs w:val="24"/>
        </w:rPr>
        <w:t>………………</w:t>
      </w:r>
      <w:proofErr w:type="gramStart"/>
      <w:r w:rsidR="00C17246">
        <w:rPr>
          <w:rFonts w:ascii="Times New Roman" w:hAnsi="Times New Roman" w:cs="Times New Roman"/>
          <w:sz w:val="24"/>
          <w:szCs w:val="24"/>
        </w:rPr>
        <w:t>…..</w:t>
      </w:r>
      <w:proofErr w:type="gramEnd"/>
      <w:r w:rsidRPr="001E2316">
        <w:rPr>
          <w:rFonts w:ascii="Times New Roman" w:hAnsi="Times New Roman" w:cs="Times New Roman"/>
          <w:sz w:val="24"/>
          <w:szCs w:val="24"/>
        </w:rPr>
        <w:t xml:space="preserve">   Date: </w:t>
      </w:r>
      <w:r w:rsidR="00C17246" w:rsidRPr="00C17246">
        <w:rPr>
          <w:rFonts w:ascii="Times New Roman" w:hAnsi="Times New Roman" w:cs="Times New Roman"/>
          <w:sz w:val="24"/>
          <w:szCs w:val="24"/>
        </w:rPr>
        <w:t>1</w:t>
      </w:r>
      <w:r w:rsidR="00C17246" w:rsidRPr="00C17246">
        <w:rPr>
          <w:rFonts w:ascii="Times New Roman" w:hAnsi="Times New Roman" w:cs="Times New Roman"/>
          <w:sz w:val="24"/>
          <w:szCs w:val="24"/>
          <w:vertAlign w:val="superscript"/>
        </w:rPr>
        <w:t>st</w:t>
      </w:r>
      <w:r w:rsidR="00C17246" w:rsidRPr="00C17246">
        <w:rPr>
          <w:rFonts w:ascii="Times New Roman" w:hAnsi="Times New Roman" w:cs="Times New Roman"/>
          <w:sz w:val="24"/>
          <w:szCs w:val="24"/>
        </w:rPr>
        <w:t xml:space="preserve"> October</w:t>
      </w:r>
      <w:r w:rsidRPr="00C23C86">
        <w:rPr>
          <w:rFonts w:ascii="Times New Roman" w:hAnsi="Times New Roman" w:cs="Times New Roman"/>
          <w:sz w:val="24"/>
          <w:szCs w:val="24"/>
        </w:rPr>
        <w:t>, 202</w:t>
      </w:r>
      <w:r>
        <w:rPr>
          <w:rFonts w:ascii="Times New Roman" w:hAnsi="Times New Roman" w:cs="Times New Roman"/>
          <w:sz w:val="24"/>
          <w:szCs w:val="24"/>
        </w:rPr>
        <w:t>3</w:t>
      </w:r>
    </w:p>
    <w:p w14:paraId="20D30A07" w14:textId="77777777" w:rsidR="00A47603" w:rsidRPr="00BB1EE2" w:rsidRDefault="00A47603" w:rsidP="00240FA6">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Prof</w:t>
      </w:r>
      <w:r w:rsidRPr="00BB1EE2">
        <w:rPr>
          <w:rFonts w:ascii="Times New Roman" w:hAnsi="Times New Roman" w:cs="Times New Roman"/>
          <w:b/>
          <w:bCs/>
          <w:sz w:val="24"/>
          <w:szCs w:val="24"/>
        </w:rPr>
        <w:t xml:space="preserve">. Robert Maina </w:t>
      </w:r>
      <w:proofErr w:type="spellStart"/>
      <w:r w:rsidRPr="00BB1EE2">
        <w:rPr>
          <w:rFonts w:ascii="Times New Roman" w:hAnsi="Times New Roman" w:cs="Times New Roman"/>
          <w:b/>
          <w:bCs/>
          <w:sz w:val="24"/>
          <w:szCs w:val="24"/>
        </w:rPr>
        <w:t>Waruiru</w:t>
      </w:r>
      <w:proofErr w:type="spellEnd"/>
      <w:r w:rsidRPr="00BB1EE2">
        <w:rPr>
          <w:rFonts w:ascii="Times New Roman" w:hAnsi="Times New Roman" w:cs="Times New Roman"/>
          <w:b/>
          <w:bCs/>
          <w:sz w:val="24"/>
          <w:szCs w:val="24"/>
        </w:rPr>
        <w:t xml:space="preserve"> (BVM, MSc., PhD)</w:t>
      </w:r>
    </w:p>
    <w:p w14:paraId="5B348083" w14:textId="4350B461" w:rsidR="00A47603" w:rsidRPr="00C00071" w:rsidRDefault="00A47603" w:rsidP="003A0847">
      <w:pPr>
        <w:spacing w:after="0" w:line="480" w:lineRule="auto"/>
        <w:rPr>
          <w:rFonts w:ascii="Times New Roman" w:hAnsi="Times New Roman" w:cs="Times New Roman"/>
          <w:sz w:val="24"/>
          <w:szCs w:val="24"/>
        </w:rPr>
      </w:pPr>
      <w:r w:rsidRPr="00C00071">
        <w:rPr>
          <w:rFonts w:ascii="Times New Roman" w:hAnsi="Times New Roman" w:cs="Times New Roman"/>
          <w:sz w:val="24"/>
          <w:szCs w:val="24"/>
        </w:rPr>
        <w:t>Department of V</w:t>
      </w:r>
      <w:r w:rsidR="00CC7066">
        <w:rPr>
          <w:rFonts w:ascii="Times New Roman" w:hAnsi="Times New Roman" w:cs="Times New Roman"/>
          <w:i/>
          <w:sz w:val="24"/>
          <w:szCs w:val="24"/>
        </w:rPr>
        <w:t>et</w:t>
      </w:r>
      <w:r w:rsidRPr="00C00071">
        <w:rPr>
          <w:rFonts w:ascii="Times New Roman" w:hAnsi="Times New Roman" w:cs="Times New Roman"/>
          <w:sz w:val="24"/>
          <w:szCs w:val="24"/>
        </w:rPr>
        <w:t>erinary Pathology, Microbiology and Parasitology</w:t>
      </w:r>
    </w:p>
    <w:p w14:paraId="083316DB" w14:textId="77777777" w:rsidR="00A47603" w:rsidRDefault="00A47603" w:rsidP="003A0847">
      <w:pPr>
        <w:spacing w:after="0" w:line="480" w:lineRule="auto"/>
        <w:rPr>
          <w:rFonts w:ascii="Times New Roman" w:hAnsi="Times New Roman" w:cs="Times New Roman"/>
          <w:sz w:val="24"/>
          <w:szCs w:val="24"/>
        </w:rPr>
      </w:pPr>
      <w:r>
        <w:rPr>
          <w:noProof/>
        </w:rPr>
        <w:drawing>
          <wp:anchor distT="0" distB="0" distL="114300" distR="114300" simplePos="0" relativeHeight="251657216" behindDoc="1" locked="0" layoutInCell="1" allowOverlap="1" wp14:anchorId="0162314E" wp14:editId="75F6B797">
            <wp:simplePos x="0" y="0"/>
            <wp:positionH relativeFrom="column">
              <wp:posOffset>733425</wp:posOffset>
            </wp:positionH>
            <wp:positionV relativeFrom="paragraph">
              <wp:posOffset>257810</wp:posOffset>
            </wp:positionV>
            <wp:extent cx="892175" cy="304800"/>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2175"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008D4D" w14:textId="0B15833D" w:rsidR="00A47603" w:rsidRPr="00C00071" w:rsidRDefault="00A47603" w:rsidP="003A0847">
      <w:pPr>
        <w:spacing w:after="0" w:line="480" w:lineRule="auto"/>
        <w:rPr>
          <w:rFonts w:ascii="Times New Roman" w:hAnsi="Times New Roman" w:cs="Times New Roman"/>
          <w:sz w:val="24"/>
          <w:szCs w:val="24"/>
        </w:rPr>
      </w:pPr>
      <w:r w:rsidRPr="00C00071">
        <w:rPr>
          <w:rFonts w:ascii="Times New Roman" w:hAnsi="Times New Roman" w:cs="Times New Roman"/>
          <w:sz w:val="24"/>
          <w:szCs w:val="24"/>
        </w:rPr>
        <w:t>Signature:</w:t>
      </w:r>
      <w:r>
        <w:rPr>
          <w:rFonts w:ascii="Times New Roman" w:hAnsi="Times New Roman" w:cs="Times New Roman"/>
          <w:sz w:val="24"/>
          <w:szCs w:val="24"/>
        </w:rPr>
        <w:t xml:space="preserve"> </w:t>
      </w:r>
      <w:r w:rsidRPr="00C00071">
        <w:rPr>
          <w:rFonts w:ascii="Times New Roman" w:hAnsi="Times New Roman" w:cs="Times New Roman"/>
          <w:sz w:val="24"/>
          <w:szCs w:val="24"/>
        </w:rPr>
        <w:t>………………</w:t>
      </w:r>
      <w:r>
        <w:rPr>
          <w:rFonts w:ascii="Times New Roman" w:hAnsi="Times New Roman" w:cs="Times New Roman"/>
          <w:sz w:val="24"/>
          <w:szCs w:val="24"/>
        </w:rPr>
        <w:t>……….</w:t>
      </w:r>
      <w:r w:rsidRPr="00C00071">
        <w:rPr>
          <w:rFonts w:ascii="Times New Roman" w:hAnsi="Times New Roman" w:cs="Times New Roman"/>
          <w:sz w:val="24"/>
          <w:szCs w:val="24"/>
        </w:rPr>
        <w:t xml:space="preserve"> </w:t>
      </w:r>
      <w:r w:rsidR="003020CE">
        <w:rPr>
          <w:rFonts w:ascii="Times New Roman" w:hAnsi="Times New Roman" w:cs="Times New Roman"/>
          <w:sz w:val="24"/>
          <w:szCs w:val="24"/>
        </w:rPr>
        <w:t>…………………</w:t>
      </w:r>
      <w:r w:rsidRPr="00C00071">
        <w:rPr>
          <w:rFonts w:ascii="Times New Roman" w:hAnsi="Times New Roman" w:cs="Times New Roman"/>
          <w:sz w:val="24"/>
          <w:szCs w:val="24"/>
        </w:rPr>
        <w:t xml:space="preserve">    Date: </w:t>
      </w:r>
      <w:r w:rsidRPr="003020CE">
        <w:rPr>
          <w:rFonts w:ascii="Times New Roman" w:hAnsi="Times New Roman" w:cs="Times New Roman"/>
          <w:sz w:val="24"/>
          <w:szCs w:val="24"/>
        </w:rPr>
        <w:t>1</w:t>
      </w:r>
      <w:r w:rsidR="003020CE" w:rsidRPr="003020CE">
        <w:rPr>
          <w:rFonts w:ascii="Times New Roman" w:hAnsi="Times New Roman" w:cs="Times New Roman"/>
          <w:sz w:val="24"/>
          <w:szCs w:val="24"/>
          <w:vertAlign w:val="superscript"/>
        </w:rPr>
        <w:t>st</w:t>
      </w:r>
      <w:r w:rsidR="003020CE" w:rsidRPr="003020CE">
        <w:rPr>
          <w:rFonts w:ascii="Times New Roman" w:hAnsi="Times New Roman" w:cs="Times New Roman"/>
          <w:sz w:val="24"/>
          <w:szCs w:val="24"/>
        </w:rPr>
        <w:t xml:space="preserve"> October</w:t>
      </w:r>
      <w:r w:rsidRPr="00C23C86">
        <w:rPr>
          <w:rFonts w:ascii="Times New Roman" w:hAnsi="Times New Roman" w:cs="Times New Roman"/>
          <w:sz w:val="24"/>
          <w:szCs w:val="24"/>
        </w:rPr>
        <w:t>, 202</w:t>
      </w:r>
      <w:r>
        <w:rPr>
          <w:rFonts w:ascii="Times New Roman" w:hAnsi="Times New Roman" w:cs="Times New Roman"/>
          <w:sz w:val="24"/>
          <w:szCs w:val="24"/>
        </w:rPr>
        <w:t>3</w:t>
      </w:r>
    </w:p>
    <w:p w14:paraId="4F399039" w14:textId="77777777" w:rsidR="00A47603" w:rsidRPr="00BB1EE2" w:rsidRDefault="00A47603" w:rsidP="00C00071">
      <w:pPr>
        <w:spacing w:line="480" w:lineRule="auto"/>
        <w:rPr>
          <w:rFonts w:ascii="Times New Roman" w:hAnsi="Times New Roman" w:cs="Times New Roman"/>
          <w:b/>
          <w:bCs/>
          <w:sz w:val="24"/>
          <w:szCs w:val="24"/>
        </w:rPr>
      </w:pPr>
      <w:r w:rsidRPr="00BB1EE2">
        <w:rPr>
          <w:rFonts w:ascii="Times New Roman" w:hAnsi="Times New Roman" w:cs="Times New Roman"/>
          <w:b/>
          <w:bCs/>
          <w:sz w:val="24"/>
          <w:szCs w:val="24"/>
        </w:rPr>
        <w:t xml:space="preserve">Prof. Paul Gichohi Mbuthia (BVM, MSc., PhD, FRVCS) </w:t>
      </w:r>
    </w:p>
    <w:p w14:paraId="6E5EBEF5" w14:textId="41016FE9" w:rsidR="00A47603" w:rsidRDefault="00A47603" w:rsidP="000716B8">
      <w:pPr>
        <w:spacing w:after="0" w:line="480" w:lineRule="auto"/>
        <w:rPr>
          <w:rFonts w:ascii="Times New Roman" w:hAnsi="Times New Roman" w:cs="Times New Roman"/>
          <w:sz w:val="24"/>
          <w:szCs w:val="24"/>
        </w:rPr>
      </w:pPr>
      <w:r w:rsidRPr="00C00071">
        <w:rPr>
          <w:rFonts w:ascii="Times New Roman" w:hAnsi="Times New Roman" w:cs="Times New Roman"/>
          <w:sz w:val="24"/>
          <w:szCs w:val="24"/>
        </w:rPr>
        <w:t>Department of V</w:t>
      </w:r>
      <w:r w:rsidR="00CC7066">
        <w:rPr>
          <w:rFonts w:ascii="Times New Roman" w:hAnsi="Times New Roman" w:cs="Times New Roman"/>
          <w:i/>
          <w:sz w:val="24"/>
          <w:szCs w:val="24"/>
        </w:rPr>
        <w:t>et</w:t>
      </w:r>
      <w:r w:rsidRPr="00C00071">
        <w:rPr>
          <w:rFonts w:ascii="Times New Roman" w:hAnsi="Times New Roman" w:cs="Times New Roman"/>
          <w:sz w:val="24"/>
          <w:szCs w:val="24"/>
        </w:rPr>
        <w:t>erinary Pathology, Microbiology and Parasitology</w:t>
      </w:r>
    </w:p>
    <w:p w14:paraId="43D0BE8E" w14:textId="77BD37AC" w:rsidR="00A47603" w:rsidRPr="00C00071" w:rsidRDefault="00A47603" w:rsidP="003A0847">
      <w:pPr>
        <w:spacing w:after="0" w:line="480" w:lineRule="auto"/>
        <w:rPr>
          <w:rFonts w:ascii="Times New Roman" w:hAnsi="Times New Roman" w:cs="Times New Roman"/>
          <w:sz w:val="24"/>
          <w:szCs w:val="24"/>
        </w:rPr>
      </w:pPr>
      <w:r w:rsidRPr="00C00071">
        <w:rPr>
          <w:rFonts w:ascii="Times New Roman" w:hAnsi="Times New Roman" w:cs="Times New Roman"/>
          <w:sz w:val="24"/>
          <w:szCs w:val="24"/>
        </w:rPr>
        <w:t xml:space="preserve">Signature: </w:t>
      </w:r>
      <w:r>
        <w:rPr>
          <w:rFonts w:ascii="Times New Roman" w:hAnsi="Times New Roman" w:cs="Times New Roman"/>
          <w:sz w:val="24"/>
          <w:szCs w:val="24"/>
        </w:rPr>
        <w:t xml:space="preserve">     </w:t>
      </w:r>
      <w:r w:rsidRPr="00C00071">
        <w:rPr>
          <w:rFonts w:ascii="Times New Roman" w:hAnsi="Times New Roman" w:cs="Times New Roman"/>
          <w:sz w:val="24"/>
          <w:szCs w:val="24"/>
        </w:rPr>
        <w:t>………</w:t>
      </w:r>
      <w:r>
        <w:rPr>
          <w:rFonts w:ascii="Times New Roman" w:hAnsi="Times New Roman" w:cs="Times New Roman"/>
          <w:noProof/>
          <w:sz w:val="24"/>
          <w:szCs w:val="24"/>
        </w:rPr>
        <w:drawing>
          <wp:inline distT="0" distB="0" distL="0" distR="0" wp14:anchorId="35D143CC" wp14:editId="3822ADB5">
            <wp:extent cx="876300" cy="41757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6300" cy="417578"/>
                    </a:xfrm>
                    <a:prstGeom prst="rect">
                      <a:avLst/>
                    </a:prstGeom>
                    <a:noFill/>
                  </pic:spPr>
                </pic:pic>
              </a:graphicData>
            </a:graphic>
          </wp:inline>
        </w:drawing>
      </w:r>
      <w:r w:rsidRPr="00C00071">
        <w:rPr>
          <w:rFonts w:ascii="Times New Roman" w:hAnsi="Times New Roman" w:cs="Times New Roman"/>
          <w:sz w:val="24"/>
          <w:szCs w:val="24"/>
        </w:rPr>
        <w:t>……</w:t>
      </w:r>
      <w:r>
        <w:rPr>
          <w:rFonts w:ascii="Times New Roman" w:hAnsi="Times New Roman" w:cs="Times New Roman"/>
          <w:sz w:val="24"/>
          <w:szCs w:val="24"/>
        </w:rPr>
        <w:t>…</w:t>
      </w:r>
      <w:r w:rsidR="003020CE">
        <w:rPr>
          <w:rFonts w:ascii="Times New Roman" w:hAnsi="Times New Roman" w:cs="Times New Roman"/>
          <w:sz w:val="24"/>
          <w:szCs w:val="24"/>
        </w:rPr>
        <w:t>…………</w:t>
      </w:r>
      <w:r w:rsidRPr="00C00071">
        <w:rPr>
          <w:rFonts w:ascii="Times New Roman" w:hAnsi="Times New Roman" w:cs="Times New Roman"/>
          <w:sz w:val="24"/>
          <w:szCs w:val="24"/>
        </w:rPr>
        <w:t xml:space="preserve">    Date: </w:t>
      </w:r>
      <w:r w:rsidRPr="003020CE">
        <w:rPr>
          <w:rFonts w:ascii="Times New Roman" w:hAnsi="Times New Roman" w:cs="Times New Roman"/>
          <w:sz w:val="24"/>
          <w:szCs w:val="24"/>
        </w:rPr>
        <w:t>1</w:t>
      </w:r>
      <w:r w:rsidR="003020CE" w:rsidRPr="003020CE">
        <w:rPr>
          <w:rFonts w:ascii="Times New Roman" w:hAnsi="Times New Roman" w:cs="Times New Roman"/>
          <w:sz w:val="24"/>
          <w:szCs w:val="24"/>
          <w:vertAlign w:val="superscript"/>
        </w:rPr>
        <w:t>st</w:t>
      </w:r>
      <w:r w:rsidR="003020CE" w:rsidRPr="003020CE">
        <w:rPr>
          <w:rFonts w:ascii="Times New Roman" w:hAnsi="Times New Roman" w:cs="Times New Roman"/>
          <w:sz w:val="24"/>
          <w:szCs w:val="24"/>
        </w:rPr>
        <w:t xml:space="preserve"> October</w:t>
      </w:r>
      <w:r w:rsidRPr="00C23C86">
        <w:rPr>
          <w:rFonts w:ascii="Times New Roman" w:hAnsi="Times New Roman" w:cs="Times New Roman"/>
          <w:sz w:val="24"/>
          <w:szCs w:val="24"/>
        </w:rPr>
        <w:t>, 202</w:t>
      </w:r>
      <w:r>
        <w:rPr>
          <w:rFonts w:ascii="Times New Roman" w:hAnsi="Times New Roman" w:cs="Times New Roman"/>
          <w:sz w:val="24"/>
          <w:szCs w:val="24"/>
        </w:rPr>
        <w:t>3</w:t>
      </w:r>
    </w:p>
    <w:p w14:paraId="3A2B29AC" w14:textId="77777777" w:rsidR="00A47603" w:rsidRPr="00BB1EE2" w:rsidRDefault="00A47603" w:rsidP="00C00071">
      <w:pPr>
        <w:spacing w:line="480" w:lineRule="auto"/>
        <w:rPr>
          <w:rFonts w:ascii="Times New Roman" w:hAnsi="Times New Roman" w:cs="Times New Roman"/>
          <w:b/>
          <w:bCs/>
          <w:sz w:val="24"/>
          <w:szCs w:val="24"/>
        </w:rPr>
      </w:pPr>
      <w:r w:rsidRPr="00BB1EE2">
        <w:rPr>
          <w:rFonts w:ascii="Times New Roman" w:hAnsi="Times New Roman" w:cs="Times New Roman"/>
          <w:b/>
          <w:bCs/>
          <w:sz w:val="24"/>
          <w:szCs w:val="24"/>
        </w:rPr>
        <w:t xml:space="preserve">Prof. Philip Njeru Nyaga (BVM, MSc., PhD) </w:t>
      </w:r>
    </w:p>
    <w:p w14:paraId="1DDE36C0" w14:textId="7CA1E1D8" w:rsidR="00832264" w:rsidRDefault="00A47603" w:rsidP="005E3C9E">
      <w:pPr>
        <w:spacing w:line="480" w:lineRule="auto"/>
        <w:rPr>
          <w:rFonts w:ascii="Times New Roman" w:hAnsi="Times New Roman" w:cs="Times New Roman"/>
          <w:sz w:val="24"/>
          <w:szCs w:val="24"/>
        </w:rPr>
      </w:pPr>
      <w:r w:rsidRPr="00C00071">
        <w:rPr>
          <w:rFonts w:ascii="Times New Roman" w:hAnsi="Times New Roman" w:cs="Times New Roman"/>
          <w:sz w:val="24"/>
          <w:szCs w:val="24"/>
        </w:rPr>
        <w:lastRenderedPageBreak/>
        <w:t>Department of V</w:t>
      </w:r>
      <w:r w:rsidR="00CC7066" w:rsidRPr="003020CE">
        <w:rPr>
          <w:rFonts w:ascii="Times New Roman" w:hAnsi="Times New Roman" w:cs="Times New Roman"/>
          <w:iCs/>
          <w:sz w:val="24"/>
          <w:szCs w:val="24"/>
        </w:rPr>
        <w:t>et</w:t>
      </w:r>
      <w:r w:rsidRPr="00C00071">
        <w:rPr>
          <w:rFonts w:ascii="Times New Roman" w:hAnsi="Times New Roman" w:cs="Times New Roman"/>
          <w:sz w:val="24"/>
          <w:szCs w:val="24"/>
        </w:rPr>
        <w:t>erinary Pathology, Microbiology and Parasitology</w:t>
      </w:r>
    </w:p>
    <w:p w14:paraId="24EA8E64" w14:textId="73E7C785" w:rsidR="00A47603" w:rsidRDefault="00832264" w:rsidP="00832264">
      <w:pPr>
        <w:pStyle w:val="Heading1"/>
        <w:jc w:val="center"/>
        <w:rPr>
          <w:rFonts w:ascii="Times New Roman" w:hAnsi="Times New Roman" w:cs="Times New Roman"/>
          <w:b/>
          <w:bCs/>
          <w:sz w:val="24"/>
          <w:szCs w:val="24"/>
        </w:rPr>
      </w:pPr>
      <w:bookmarkStart w:id="3" w:name="_Toc146698892"/>
      <w:r w:rsidRPr="00832264">
        <w:rPr>
          <w:rFonts w:ascii="Times New Roman" w:hAnsi="Times New Roman" w:cs="Times New Roman"/>
          <w:b/>
          <w:bCs/>
          <w:sz w:val="24"/>
          <w:szCs w:val="24"/>
        </w:rPr>
        <w:t>COPYRIGHT</w:t>
      </w:r>
      <w:bookmarkEnd w:id="3"/>
    </w:p>
    <w:p w14:paraId="1142ECEC" w14:textId="77777777" w:rsidR="00BA7753" w:rsidRPr="00BA7753" w:rsidRDefault="00BA7753" w:rsidP="00BA7753"/>
    <w:p w14:paraId="35C9A4D7" w14:textId="77777777" w:rsidR="00BA7753" w:rsidRDefault="00BA7753" w:rsidP="00BA7753">
      <w:pPr>
        <w:spacing w:line="480" w:lineRule="auto"/>
        <w:jc w:val="center"/>
        <w:rPr>
          <w:rFonts w:ascii="Times New Roman" w:hAnsi="Times New Roman" w:cs="Times New Roman"/>
          <w:sz w:val="24"/>
          <w:szCs w:val="24"/>
        </w:rPr>
      </w:pPr>
      <w:r w:rsidRPr="00BA7753">
        <w:rPr>
          <w:rFonts w:ascii="Times New Roman" w:hAnsi="Times New Roman" w:cs="Times New Roman"/>
          <w:sz w:val="24"/>
          <w:szCs w:val="24"/>
        </w:rPr>
        <w:t>©2023, Ageng’o Finnan Okoth</w:t>
      </w:r>
    </w:p>
    <w:p w14:paraId="1C11CB58" w14:textId="745C20C3" w:rsidR="00832264" w:rsidRDefault="00BA7753" w:rsidP="004D40E7">
      <w:pPr>
        <w:spacing w:line="360" w:lineRule="auto"/>
        <w:jc w:val="both"/>
        <w:rPr>
          <w:rFonts w:ascii="Times New Roman" w:hAnsi="Times New Roman" w:cs="Times New Roman"/>
          <w:sz w:val="24"/>
          <w:szCs w:val="24"/>
        </w:rPr>
      </w:pPr>
      <w:r w:rsidRPr="00BA7753">
        <w:rPr>
          <w:rFonts w:ascii="Times New Roman" w:hAnsi="Times New Roman" w:cs="Times New Roman"/>
          <w:sz w:val="24"/>
          <w:szCs w:val="24"/>
        </w:rPr>
        <w:t>All rights reserved. No part of this thesis may be produced or transmitted in any form or by any means mechanical including photocopying, recording or any information storage or r</w:t>
      </w:r>
      <w:r w:rsidR="00CC7066">
        <w:rPr>
          <w:rFonts w:ascii="Times New Roman" w:hAnsi="Times New Roman" w:cs="Times New Roman"/>
          <w:i/>
          <w:sz w:val="24"/>
          <w:szCs w:val="24"/>
        </w:rPr>
        <w:t>et</w:t>
      </w:r>
      <w:r w:rsidRPr="00BA7753">
        <w:rPr>
          <w:rFonts w:ascii="Times New Roman" w:hAnsi="Times New Roman" w:cs="Times New Roman"/>
          <w:sz w:val="24"/>
          <w:szCs w:val="24"/>
        </w:rPr>
        <w:t>rieval</w:t>
      </w:r>
      <w:r>
        <w:rPr>
          <w:rFonts w:ascii="Times New Roman" w:hAnsi="Times New Roman" w:cs="Times New Roman"/>
          <w:sz w:val="24"/>
          <w:szCs w:val="24"/>
        </w:rPr>
        <w:t xml:space="preserve"> </w:t>
      </w:r>
      <w:r w:rsidRPr="00BA7753">
        <w:rPr>
          <w:rFonts w:ascii="Times New Roman" w:hAnsi="Times New Roman" w:cs="Times New Roman"/>
          <w:sz w:val="24"/>
          <w:szCs w:val="24"/>
        </w:rPr>
        <w:t>system without</w:t>
      </w:r>
      <w:r w:rsidR="006E7C09" w:rsidRPr="006E7C09">
        <w:rPr>
          <w:rFonts w:ascii="Times New Roman" w:hAnsi="Times New Roman" w:cs="Times New Roman"/>
          <w:sz w:val="24"/>
          <w:szCs w:val="24"/>
        </w:rPr>
        <w:t xml:space="preserve"> prior permission of the author or </w:t>
      </w:r>
      <w:r w:rsidR="006E7C09">
        <w:rPr>
          <w:rFonts w:ascii="Times New Roman" w:hAnsi="Times New Roman" w:cs="Times New Roman"/>
          <w:sz w:val="24"/>
          <w:szCs w:val="24"/>
        </w:rPr>
        <w:t>University of Nairobi</w:t>
      </w:r>
      <w:r w:rsidR="006E7C09" w:rsidRPr="006E7C09">
        <w:rPr>
          <w:rFonts w:ascii="Times New Roman" w:hAnsi="Times New Roman" w:cs="Times New Roman"/>
          <w:sz w:val="24"/>
          <w:szCs w:val="24"/>
        </w:rPr>
        <w:t xml:space="preserve"> on his behalf.</w:t>
      </w:r>
    </w:p>
    <w:p w14:paraId="024CC5EB" w14:textId="77777777" w:rsidR="009F02FA" w:rsidRDefault="009F02FA" w:rsidP="006E7C09">
      <w:pPr>
        <w:spacing w:line="360" w:lineRule="auto"/>
        <w:rPr>
          <w:rFonts w:ascii="Times New Roman" w:hAnsi="Times New Roman" w:cs="Times New Roman"/>
          <w:sz w:val="24"/>
          <w:szCs w:val="24"/>
        </w:rPr>
      </w:pPr>
    </w:p>
    <w:p w14:paraId="10FD2F02" w14:textId="77777777" w:rsidR="009F02FA" w:rsidRDefault="009F02FA" w:rsidP="006E7C09">
      <w:pPr>
        <w:spacing w:line="360" w:lineRule="auto"/>
        <w:rPr>
          <w:rFonts w:ascii="Times New Roman" w:hAnsi="Times New Roman" w:cs="Times New Roman"/>
          <w:sz w:val="24"/>
          <w:szCs w:val="24"/>
        </w:rPr>
      </w:pPr>
    </w:p>
    <w:p w14:paraId="2FB22A6B" w14:textId="77777777" w:rsidR="009F02FA" w:rsidRDefault="009F02FA" w:rsidP="006E7C09">
      <w:pPr>
        <w:spacing w:line="360" w:lineRule="auto"/>
        <w:rPr>
          <w:rFonts w:ascii="Times New Roman" w:hAnsi="Times New Roman" w:cs="Times New Roman"/>
          <w:sz w:val="24"/>
          <w:szCs w:val="24"/>
        </w:rPr>
      </w:pPr>
    </w:p>
    <w:p w14:paraId="0E42A0DF" w14:textId="77777777" w:rsidR="009F02FA" w:rsidRDefault="009F02FA" w:rsidP="006E7C09">
      <w:pPr>
        <w:spacing w:line="360" w:lineRule="auto"/>
        <w:rPr>
          <w:rFonts w:ascii="Times New Roman" w:hAnsi="Times New Roman" w:cs="Times New Roman"/>
          <w:sz w:val="24"/>
          <w:szCs w:val="24"/>
        </w:rPr>
      </w:pPr>
    </w:p>
    <w:p w14:paraId="18A1121B" w14:textId="77777777" w:rsidR="009F02FA" w:rsidRDefault="009F02FA" w:rsidP="006E7C09">
      <w:pPr>
        <w:spacing w:line="360" w:lineRule="auto"/>
        <w:rPr>
          <w:rFonts w:ascii="Times New Roman" w:hAnsi="Times New Roman" w:cs="Times New Roman"/>
          <w:sz w:val="24"/>
          <w:szCs w:val="24"/>
        </w:rPr>
      </w:pPr>
    </w:p>
    <w:p w14:paraId="1EB4FFC0" w14:textId="77777777" w:rsidR="009F02FA" w:rsidRDefault="009F02FA" w:rsidP="006E7C09">
      <w:pPr>
        <w:spacing w:line="360" w:lineRule="auto"/>
        <w:rPr>
          <w:rFonts w:ascii="Times New Roman" w:hAnsi="Times New Roman" w:cs="Times New Roman"/>
          <w:sz w:val="24"/>
          <w:szCs w:val="24"/>
        </w:rPr>
      </w:pPr>
    </w:p>
    <w:p w14:paraId="1FC91FBE" w14:textId="77777777" w:rsidR="009F02FA" w:rsidRDefault="009F02FA" w:rsidP="006E7C09">
      <w:pPr>
        <w:spacing w:line="360" w:lineRule="auto"/>
        <w:rPr>
          <w:rFonts w:ascii="Times New Roman" w:hAnsi="Times New Roman" w:cs="Times New Roman"/>
          <w:sz w:val="24"/>
          <w:szCs w:val="24"/>
        </w:rPr>
      </w:pPr>
    </w:p>
    <w:p w14:paraId="2A717041" w14:textId="77777777" w:rsidR="009F02FA" w:rsidRDefault="009F02FA" w:rsidP="006E7C09">
      <w:pPr>
        <w:spacing w:line="360" w:lineRule="auto"/>
        <w:rPr>
          <w:rFonts w:ascii="Times New Roman" w:hAnsi="Times New Roman" w:cs="Times New Roman"/>
          <w:sz w:val="24"/>
          <w:szCs w:val="24"/>
        </w:rPr>
      </w:pPr>
    </w:p>
    <w:p w14:paraId="6F6716D9" w14:textId="77777777" w:rsidR="009F02FA" w:rsidRDefault="009F02FA" w:rsidP="006E7C09">
      <w:pPr>
        <w:spacing w:line="360" w:lineRule="auto"/>
        <w:rPr>
          <w:rFonts w:ascii="Times New Roman" w:hAnsi="Times New Roman" w:cs="Times New Roman"/>
          <w:sz w:val="24"/>
          <w:szCs w:val="24"/>
        </w:rPr>
      </w:pPr>
    </w:p>
    <w:p w14:paraId="3747BBAE" w14:textId="77777777" w:rsidR="009F02FA" w:rsidRDefault="009F02FA" w:rsidP="006E7C09">
      <w:pPr>
        <w:spacing w:line="360" w:lineRule="auto"/>
        <w:rPr>
          <w:rFonts w:ascii="Times New Roman" w:hAnsi="Times New Roman" w:cs="Times New Roman"/>
          <w:sz w:val="24"/>
          <w:szCs w:val="24"/>
        </w:rPr>
      </w:pPr>
    </w:p>
    <w:p w14:paraId="1D1B7A6E" w14:textId="77777777" w:rsidR="009F02FA" w:rsidRDefault="009F02FA" w:rsidP="006E7C09">
      <w:pPr>
        <w:spacing w:line="360" w:lineRule="auto"/>
        <w:rPr>
          <w:rFonts w:ascii="Times New Roman" w:hAnsi="Times New Roman" w:cs="Times New Roman"/>
          <w:sz w:val="24"/>
          <w:szCs w:val="24"/>
        </w:rPr>
      </w:pPr>
    </w:p>
    <w:p w14:paraId="72C3DDF4" w14:textId="77777777" w:rsidR="009F02FA" w:rsidRDefault="009F02FA" w:rsidP="006E7C09">
      <w:pPr>
        <w:spacing w:line="360" w:lineRule="auto"/>
        <w:rPr>
          <w:rFonts w:ascii="Times New Roman" w:hAnsi="Times New Roman" w:cs="Times New Roman"/>
          <w:sz w:val="24"/>
          <w:szCs w:val="24"/>
        </w:rPr>
      </w:pPr>
    </w:p>
    <w:p w14:paraId="6D6F4898" w14:textId="77777777" w:rsidR="009F02FA" w:rsidRDefault="009F02FA" w:rsidP="006E7C09">
      <w:pPr>
        <w:spacing w:line="360" w:lineRule="auto"/>
        <w:rPr>
          <w:rFonts w:ascii="Times New Roman" w:hAnsi="Times New Roman" w:cs="Times New Roman"/>
          <w:sz w:val="24"/>
          <w:szCs w:val="24"/>
        </w:rPr>
      </w:pPr>
    </w:p>
    <w:p w14:paraId="11538966" w14:textId="77777777" w:rsidR="009F02FA" w:rsidRDefault="009F02FA" w:rsidP="006E7C09">
      <w:pPr>
        <w:spacing w:line="360" w:lineRule="auto"/>
        <w:rPr>
          <w:rFonts w:ascii="Times New Roman" w:hAnsi="Times New Roman" w:cs="Times New Roman"/>
          <w:sz w:val="24"/>
          <w:szCs w:val="24"/>
        </w:rPr>
      </w:pPr>
    </w:p>
    <w:p w14:paraId="19DF6B09" w14:textId="77777777" w:rsidR="009F02FA" w:rsidRDefault="009F02FA" w:rsidP="006E7C09">
      <w:pPr>
        <w:spacing w:line="360" w:lineRule="auto"/>
        <w:rPr>
          <w:rFonts w:ascii="Times New Roman" w:hAnsi="Times New Roman" w:cs="Times New Roman"/>
          <w:sz w:val="24"/>
          <w:szCs w:val="24"/>
        </w:rPr>
      </w:pPr>
    </w:p>
    <w:p w14:paraId="210D7B2B" w14:textId="77777777" w:rsidR="009F02FA" w:rsidRDefault="009F02FA" w:rsidP="006E7C09">
      <w:pPr>
        <w:spacing w:line="360" w:lineRule="auto"/>
        <w:rPr>
          <w:rFonts w:ascii="Times New Roman" w:hAnsi="Times New Roman" w:cs="Times New Roman"/>
          <w:sz w:val="24"/>
          <w:szCs w:val="24"/>
        </w:rPr>
      </w:pPr>
    </w:p>
    <w:p w14:paraId="1AF4E22A" w14:textId="77777777" w:rsidR="009F02FA" w:rsidRDefault="009F02FA" w:rsidP="009F02FA">
      <w:pPr>
        <w:spacing w:line="360" w:lineRule="auto"/>
        <w:rPr>
          <w:rFonts w:ascii="Times New Roman" w:hAnsi="Times New Roman" w:cs="Times New Roman"/>
          <w:sz w:val="24"/>
          <w:szCs w:val="24"/>
        </w:rPr>
      </w:pPr>
    </w:p>
    <w:p w14:paraId="5F5E8761" w14:textId="307BDDB3" w:rsidR="009F02FA" w:rsidRPr="009F02FA" w:rsidRDefault="009F02FA" w:rsidP="009F02FA">
      <w:pPr>
        <w:pStyle w:val="Heading1"/>
        <w:jc w:val="center"/>
        <w:rPr>
          <w:rFonts w:ascii="Times New Roman" w:hAnsi="Times New Roman" w:cs="Times New Roman"/>
          <w:b/>
          <w:bCs/>
          <w:sz w:val="24"/>
          <w:szCs w:val="24"/>
        </w:rPr>
      </w:pPr>
      <w:bookmarkStart w:id="4" w:name="_Toc146698893"/>
      <w:r w:rsidRPr="009F02FA">
        <w:rPr>
          <w:rFonts w:ascii="Times New Roman" w:hAnsi="Times New Roman" w:cs="Times New Roman"/>
          <w:b/>
          <w:bCs/>
          <w:sz w:val="24"/>
          <w:szCs w:val="24"/>
        </w:rPr>
        <w:t>DEDICATION</w:t>
      </w:r>
      <w:bookmarkEnd w:id="4"/>
    </w:p>
    <w:p w14:paraId="6CDA5916" w14:textId="5FDD83C3" w:rsidR="00832264" w:rsidRDefault="00554763" w:rsidP="004D40E7">
      <w:pPr>
        <w:spacing w:line="360" w:lineRule="auto"/>
        <w:jc w:val="both"/>
        <w:rPr>
          <w:rFonts w:ascii="Times New Roman" w:hAnsi="Times New Roman" w:cs="Times New Roman"/>
          <w:sz w:val="24"/>
          <w:szCs w:val="24"/>
        </w:rPr>
      </w:pPr>
      <w:r w:rsidRPr="00554763">
        <w:rPr>
          <w:rFonts w:ascii="Times New Roman" w:hAnsi="Times New Roman" w:cs="Times New Roman"/>
          <w:sz w:val="24"/>
          <w:szCs w:val="24"/>
        </w:rPr>
        <w:t>This work is dedicated to the Almighty God</w:t>
      </w:r>
      <w:r>
        <w:rPr>
          <w:rFonts w:ascii="Times New Roman" w:hAnsi="Times New Roman" w:cs="Times New Roman"/>
          <w:sz w:val="24"/>
          <w:szCs w:val="24"/>
        </w:rPr>
        <w:t xml:space="preserve"> and Elisha </w:t>
      </w:r>
      <w:proofErr w:type="spellStart"/>
      <w:r>
        <w:rPr>
          <w:rFonts w:ascii="Times New Roman" w:hAnsi="Times New Roman" w:cs="Times New Roman"/>
          <w:sz w:val="24"/>
          <w:szCs w:val="24"/>
        </w:rPr>
        <w:t>Ageng’o’s</w:t>
      </w:r>
      <w:proofErr w:type="spellEnd"/>
      <w:r>
        <w:rPr>
          <w:rFonts w:ascii="Times New Roman" w:hAnsi="Times New Roman" w:cs="Times New Roman"/>
          <w:sz w:val="24"/>
          <w:szCs w:val="24"/>
        </w:rPr>
        <w:t xml:space="preserve"> family for always believing in me, and their continuous inspiration and moral support during the study period.</w:t>
      </w:r>
    </w:p>
    <w:p w14:paraId="44531928" w14:textId="77777777" w:rsidR="007B6051" w:rsidRDefault="007B6051" w:rsidP="00554763">
      <w:pPr>
        <w:spacing w:line="360" w:lineRule="auto"/>
        <w:rPr>
          <w:rFonts w:ascii="Times New Roman" w:hAnsi="Times New Roman" w:cs="Times New Roman"/>
          <w:sz w:val="24"/>
          <w:szCs w:val="24"/>
        </w:rPr>
      </w:pPr>
    </w:p>
    <w:p w14:paraId="01784AE9" w14:textId="77777777" w:rsidR="00E470D6" w:rsidRDefault="00E470D6" w:rsidP="00554763">
      <w:pPr>
        <w:spacing w:line="360" w:lineRule="auto"/>
        <w:rPr>
          <w:rFonts w:ascii="Times New Roman" w:hAnsi="Times New Roman" w:cs="Times New Roman"/>
          <w:sz w:val="24"/>
          <w:szCs w:val="24"/>
        </w:rPr>
      </w:pPr>
    </w:p>
    <w:p w14:paraId="3795A611" w14:textId="77777777" w:rsidR="00E470D6" w:rsidRDefault="00E470D6" w:rsidP="00554763">
      <w:pPr>
        <w:spacing w:line="360" w:lineRule="auto"/>
        <w:rPr>
          <w:rFonts w:ascii="Times New Roman" w:hAnsi="Times New Roman" w:cs="Times New Roman"/>
          <w:sz w:val="24"/>
          <w:szCs w:val="24"/>
        </w:rPr>
      </w:pPr>
    </w:p>
    <w:p w14:paraId="3207D870" w14:textId="77777777" w:rsidR="00E470D6" w:rsidRDefault="00E470D6" w:rsidP="00554763">
      <w:pPr>
        <w:spacing w:line="360" w:lineRule="auto"/>
        <w:rPr>
          <w:rFonts w:ascii="Times New Roman" w:hAnsi="Times New Roman" w:cs="Times New Roman"/>
          <w:sz w:val="24"/>
          <w:szCs w:val="24"/>
        </w:rPr>
      </w:pPr>
    </w:p>
    <w:p w14:paraId="13F96816" w14:textId="77777777" w:rsidR="00E470D6" w:rsidRDefault="00E470D6" w:rsidP="00554763">
      <w:pPr>
        <w:spacing w:line="360" w:lineRule="auto"/>
        <w:rPr>
          <w:rFonts w:ascii="Times New Roman" w:hAnsi="Times New Roman" w:cs="Times New Roman"/>
          <w:sz w:val="24"/>
          <w:szCs w:val="24"/>
        </w:rPr>
      </w:pPr>
    </w:p>
    <w:p w14:paraId="386E97C0" w14:textId="77777777" w:rsidR="00E470D6" w:rsidRDefault="00E470D6" w:rsidP="00554763">
      <w:pPr>
        <w:spacing w:line="360" w:lineRule="auto"/>
        <w:rPr>
          <w:rFonts w:ascii="Times New Roman" w:hAnsi="Times New Roman" w:cs="Times New Roman"/>
          <w:sz w:val="24"/>
          <w:szCs w:val="24"/>
        </w:rPr>
      </w:pPr>
    </w:p>
    <w:p w14:paraId="41A221C1" w14:textId="77777777" w:rsidR="00E470D6" w:rsidRDefault="00E470D6" w:rsidP="00554763">
      <w:pPr>
        <w:spacing w:line="360" w:lineRule="auto"/>
        <w:rPr>
          <w:rFonts w:ascii="Times New Roman" w:hAnsi="Times New Roman" w:cs="Times New Roman"/>
          <w:sz w:val="24"/>
          <w:szCs w:val="24"/>
        </w:rPr>
      </w:pPr>
    </w:p>
    <w:p w14:paraId="659B4640" w14:textId="77777777" w:rsidR="00E470D6" w:rsidRDefault="00E470D6" w:rsidP="00554763">
      <w:pPr>
        <w:spacing w:line="360" w:lineRule="auto"/>
        <w:rPr>
          <w:rFonts w:ascii="Times New Roman" w:hAnsi="Times New Roman" w:cs="Times New Roman"/>
          <w:sz w:val="24"/>
          <w:szCs w:val="24"/>
        </w:rPr>
      </w:pPr>
    </w:p>
    <w:p w14:paraId="07CBCABA" w14:textId="77777777" w:rsidR="00E470D6" w:rsidRDefault="00E470D6" w:rsidP="00554763">
      <w:pPr>
        <w:spacing w:line="360" w:lineRule="auto"/>
        <w:rPr>
          <w:rFonts w:ascii="Times New Roman" w:hAnsi="Times New Roman" w:cs="Times New Roman"/>
          <w:sz w:val="24"/>
          <w:szCs w:val="24"/>
        </w:rPr>
      </w:pPr>
    </w:p>
    <w:p w14:paraId="49EF45F1" w14:textId="77777777" w:rsidR="00E470D6" w:rsidRDefault="00E470D6" w:rsidP="00554763">
      <w:pPr>
        <w:spacing w:line="360" w:lineRule="auto"/>
        <w:rPr>
          <w:rFonts w:ascii="Times New Roman" w:hAnsi="Times New Roman" w:cs="Times New Roman"/>
          <w:sz w:val="24"/>
          <w:szCs w:val="24"/>
        </w:rPr>
      </w:pPr>
    </w:p>
    <w:p w14:paraId="6F382C2B" w14:textId="77777777" w:rsidR="00E470D6" w:rsidRDefault="00E470D6" w:rsidP="00554763">
      <w:pPr>
        <w:spacing w:line="360" w:lineRule="auto"/>
        <w:rPr>
          <w:rFonts w:ascii="Times New Roman" w:hAnsi="Times New Roman" w:cs="Times New Roman"/>
          <w:sz w:val="24"/>
          <w:szCs w:val="24"/>
        </w:rPr>
      </w:pPr>
    </w:p>
    <w:p w14:paraId="729C14C7" w14:textId="77777777" w:rsidR="00E470D6" w:rsidRDefault="00E470D6" w:rsidP="00554763">
      <w:pPr>
        <w:spacing w:line="360" w:lineRule="auto"/>
        <w:rPr>
          <w:rFonts w:ascii="Times New Roman" w:hAnsi="Times New Roman" w:cs="Times New Roman"/>
          <w:sz w:val="24"/>
          <w:szCs w:val="24"/>
        </w:rPr>
      </w:pPr>
    </w:p>
    <w:p w14:paraId="75FF10EA" w14:textId="77777777" w:rsidR="00E470D6" w:rsidRDefault="00E470D6" w:rsidP="00554763">
      <w:pPr>
        <w:spacing w:line="360" w:lineRule="auto"/>
        <w:rPr>
          <w:rFonts w:ascii="Times New Roman" w:hAnsi="Times New Roman" w:cs="Times New Roman"/>
          <w:sz w:val="24"/>
          <w:szCs w:val="24"/>
        </w:rPr>
      </w:pPr>
    </w:p>
    <w:p w14:paraId="02A040E2" w14:textId="77777777" w:rsidR="00E470D6" w:rsidRDefault="00E470D6" w:rsidP="00554763">
      <w:pPr>
        <w:spacing w:line="360" w:lineRule="auto"/>
        <w:rPr>
          <w:rFonts w:ascii="Times New Roman" w:hAnsi="Times New Roman" w:cs="Times New Roman"/>
          <w:sz w:val="24"/>
          <w:szCs w:val="24"/>
        </w:rPr>
      </w:pPr>
    </w:p>
    <w:p w14:paraId="021C1E29" w14:textId="77777777" w:rsidR="00E470D6" w:rsidRDefault="00E470D6" w:rsidP="00554763">
      <w:pPr>
        <w:spacing w:line="360" w:lineRule="auto"/>
        <w:rPr>
          <w:rFonts w:ascii="Times New Roman" w:hAnsi="Times New Roman" w:cs="Times New Roman"/>
          <w:sz w:val="24"/>
          <w:szCs w:val="24"/>
        </w:rPr>
      </w:pPr>
    </w:p>
    <w:p w14:paraId="0AFD8004" w14:textId="77777777" w:rsidR="00E470D6" w:rsidRDefault="00E470D6" w:rsidP="00554763">
      <w:pPr>
        <w:spacing w:line="360" w:lineRule="auto"/>
        <w:rPr>
          <w:rFonts w:ascii="Times New Roman" w:hAnsi="Times New Roman" w:cs="Times New Roman"/>
          <w:sz w:val="24"/>
          <w:szCs w:val="24"/>
        </w:rPr>
      </w:pPr>
    </w:p>
    <w:p w14:paraId="2FDC2767" w14:textId="77777777" w:rsidR="00E470D6" w:rsidRDefault="00E470D6" w:rsidP="00554763">
      <w:pPr>
        <w:spacing w:line="360" w:lineRule="auto"/>
        <w:rPr>
          <w:rFonts w:ascii="Times New Roman" w:hAnsi="Times New Roman" w:cs="Times New Roman"/>
          <w:sz w:val="24"/>
          <w:szCs w:val="24"/>
        </w:rPr>
      </w:pPr>
    </w:p>
    <w:p w14:paraId="59D0BC91" w14:textId="77777777" w:rsidR="00E470D6" w:rsidRDefault="00E470D6" w:rsidP="00554763">
      <w:pPr>
        <w:spacing w:line="360" w:lineRule="auto"/>
        <w:rPr>
          <w:rFonts w:ascii="Times New Roman" w:hAnsi="Times New Roman" w:cs="Times New Roman"/>
          <w:sz w:val="24"/>
          <w:szCs w:val="24"/>
        </w:rPr>
      </w:pPr>
    </w:p>
    <w:p w14:paraId="7C4C7A24" w14:textId="77777777" w:rsidR="00E470D6" w:rsidRDefault="00E470D6" w:rsidP="00554763">
      <w:pPr>
        <w:spacing w:line="360" w:lineRule="auto"/>
        <w:rPr>
          <w:rFonts w:ascii="Times New Roman" w:hAnsi="Times New Roman" w:cs="Times New Roman"/>
          <w:sz w:val="24"/>
          <w:szCs w:val="24"/>
        </w:rPr>
      </w:pPr>
    </w:p>
    <w:p w14:paraId="3C897D71" w14:textId="77777777" w:rsidR="00E470D6" w:rsidRDefault="00E470D6" w:rsidP="00554763">
      <w:pPr>
        <w:spacing w:line="360" w:lineRule="auto"/>
        <w:rPr>
          <w:rFonts w:ascii="Times New Roman" w:hAnsi="Times New Roman" w:cs="Times New Roman"/>
          <w:sz w:val="24"/>
          <w:szCs w:val="24"/>
        </w:rPr>
      </w:pPr>
    </w:p>
    <w:p w14:paraId="1376CE7D" w14:textId="3865886D" w:rsidR="003116A3" w:rsidRDefault="007B6051" w:rsidP="003116A3">
      <w:pPr>
        <w:pStyle w:val="Heading1"/>
        <w:jc w:val="center"/>
        <w:rPr>
          <w:rFonts w:ascii="Times New Roman" w:hAnsi="Times New Roman" w:cs="Times New Roman"/>
          <w:b/>
          <w:bCs/>
          <w:sz w:val="24"/>
          <w:szCs w:val="24"/>
        </w:rPr>
      </w:pPr>
      <w:bookmarkStart w:id="5" w:name="_Toc146698894"/>
      <w:r w:rsidRPr="007B6051">
        <w:rPr>
          <w:rFonts w:ascii="Times New Roman" w:hAnsi="Times New Roman" w:cs="Times New Roman"/>
          <w:b/>
          <w:bCs/>
          <w:sz w:val="24"/>
          <w:szCs w:val="24"/>
        </w:rPr>
        <w:t>ACKNOWLEDGEMENTS</w:t>
      </w:r>
      <w:bookmarkEnd w:id="5"/>
    </w:p>
    <w:p w14:paraId="7D47A713" w14:textId="77777777" w:rsidR="003116A3" w:rsidRPr="003116A3" w:rsidRDefault="003116A3" w:rsidP="003116A3"/>
    <w:p w14:paraId="0599D240" w14:textId="2FF22ABD" w:rsidR="00B72F65" w:rsidRPr="006516C2" w:rsidRDefault="003116A3" w:rsidP="006516C2">
      <w:pPr>
        <w:shd w:val="clear" w:color="auto" w:fill="FFFFFF"/>
        <w:spacing w:after="0" w:line="360" w:lineRule="auto"/>
        <w:jc w:val="both"/>
        <w:rPr>
          <w:rFonts w:ascii="Times New Roman" w:eastAsia="Times New Roman" w:hAnsi="Times New Roman" w:cs="Times New Roman"/>
          <w:color w:val="000000"/>
          <w:sz w:val="24"/>
          <w:szCs w:val="24"/>
        </w:rPr>
      </w:pPr>
      <w:r w:rsidRPr="003116A3">
        <w:rPr>
          <w:rFonts w:ascii="Times New Roman" w:eastAsia="Times New Roman" w:hAnsi="Times New Roman" w:cs="Times New Roman"/>
          <w:color w:val="000000"/>
          <w:sz w:val="24"/>
          <w:szCs w:val="24"/>
        </w:rPr>
        <w:t>This work was carried out as part of the AHA project (</w:t>
      </w:r>
      <w:r w:rsidRPr="003116A3">
        <w:rPr>
          <w:rFonts w:ascii="Times New Roman" w:eastAsia="Times New Roman" w:hAnsi="Times New Roman" w:cs="Times New Roman"/>
          <w:color w:val="000000"/>
          <w:sz w:val="24"/>
          <w:szCs w:val="24"/>
          <w:lang w:val="en-GB"/>
        </w:rPr>
        <w:t>Increased Sustainability in the Aquaculture Sector in SSA, through Improved Aquatic Animal Health Management, </w:t>
      </w:r>
      <w:r w:rsidRPr="003116A3">
        <w:rPr>
          <w:rFonts w:ascii="Times New Roman" w:eastAsia="Times New Roman" w:hAnsi="Times New Roman" w:cs="Times New Roman"/>
          <w:color w:val="000000"/>
          <w:sz w:val="24"/>
          <w:szCs w:val="24"/>
        </w:rPr>
        <w:t>RAF-19/0051), which was funded by the Norwegian Agency for Development Cooperation (N</w:t>
      </w:r>
      <w:r w:rsidR="006516C2">
        <w:rPr>
          <w:rFonts w:ascii="Times New Roman" w:eastAsia="Times New Roman" w:hAnsi="Times New Roman" w:cs="Times New Roman"/>
          <w:color w:val="000000"/>
          <w:sz w:val="24"/>
          <w:szCs w:val="24"/>
        </w:rPr>
        <w:t>ORAD</w:t>
      </w:r>
      <w:r w:rsidRPr="003116A3">
        <w:rPr>
          <w:rFonts w:ascii="Times New Roman" w:eastAsia="Times New Roman" w:hAnsi="Times New Roman" w:cs="Times New Roman"/>
          <w:color w:val="000000"/>
          <w:sz w:val="24"/>
          <w:szCs w:val="24"/>
        </w:rPr>
        <w:t xml:space="preserve">). The research was conducted by the University of Nairobi in collaboration with WorldFish and the Norwegian Veterinary Institute. </w:t>
      </w:r>
      <w:r w:rsidR="0013181D" w:rsidRPr="0013181D">
        <w:rPr>
          <w:rFonts w:ascii="Times New Roman" w:hAnsi="Times New Roman" w:cs="Times New Roman"/>
          <w:sz w:val="24"/>
          <w:szCs w:val="24"/>
        </w:rPr>
        <w:t>I appreciate my supervisors Prof</w:t>
      </w:r>
      <w:r w:rsidR="0013181D">
        <w:rPr>
          <w:rFonts w:ascii="Times New Roman" w:hAnsi="Times New Roman" w:cs="Times New Roman"/>
          <w:sz w:val="24"/>
          <w:szCs w:val="24"/>
        </w:rPr>
        <w:t>.</w:t>
      </w:r>
      <w:r w:rsidR="0013181D" w:rsidRPr="0013181D">
        <w:rPr>
          <w:rFonts w:ascii="Times New Roman" w:hAnsi="Times New Roman" w:cs="Times New Roman"/>
          <w:sz w:val="24"/>
          <w:szCs w:val="24"/>
        </w:rPr>
        <w:t xml:space="preserve"> </w:t>
      </w:r>
      <w:r w:rsidR="0013181D">
        <w:rPr>
          <w:rFonts w:ascii="Times New Roman" w:hAnsi="Times New Roman" w:cs="Times New Roman"/>
          <w:sz w:val="24"/>
          <w:szCs w:val="24"/>
        </w:rPr>
        <w:t>Robert</w:t>
      </w:r>
      <w:r w:rsidR="0013181D" w:rsidRPr="00FD05E7">
        <w:rPr>
          <w:rFonts w:ascii="Times New Roman" w:hAnsi="Times New Roman" w:cs="Times New Roman"/>
          <w:color w:val="FF0000"/>
          <w:sz w:val="24"/>
          <w:szCs w:val="24"/>
        </w:rPr>
        <w:t xml:space="preserve"> </w:t>
      </w:r>
      <w:r w:rsidR="00312F08" w:rsidRPr="00FD05E7">
        <w:rPr>
          <w:rFonts w:ascii="Times New Roman" w:hAnsi="Times New Roman" w:cs="Times New Roman"/>
          <w:color w:val="000000" w:themeColor="text1"/>
          <w:sz w:val="24"/>
          <w:szCs w:val="24"/>
        </w:rPr>
        <w:t>Maina</w:t>
      </w:r>
      <w:r w:rsidR="00312F08" w:rsidRPr="00FD05E7">
        <w:rPr>
          <w:rFonts w:ascii="Times New Roman" w:hAnsi="Times New Roman" w:cs="Times New Roman"/>
          <w:color w:val="FF0000"/>
          <w:sz w:val="24"/>
          <w:szCs w:val="24"/>
        </w:rPr>
        <w:t xml:space="preserve"> </w:t>
      </w:r>
      <w:proofErr w:type="spellStart"/>
      <w:r w:rsidR="00582412">
        <w:rPr>
          <w:rFonts w:ascii="Times New Roman" w:hAnsi="Times New Roman" w:cs="Times New Roman"/>
          <w:sz w:val="24"/>
          <w:szCs w:val="24"/>
        </w:rPr>
        <w:t>Waruiru</w:t>
      </w:r>
      <w:proofErr w:type="spellEnd"/>
      <w:r w:rsidR="00582412">
        <w:rPr>
          <w:rFonts w:ascii="Times New Roman" w:hAnsi="Times New Roman" w:cs="Times New Roman"/>
          <w:sz w:val="24"/>
          <w:szCs w:val="24"/>
        </w:rPr>
        <w:t>, Prof.</w:t>
      </w:r>
      <w:r w:rsidR="00314EDA">
        <w:rPr>
          <w:rFonts w:ascii="Times New Roman" w:hAnsi="Times New Roman" w:cs="Times New Roman"/>
          <w:sz w:val="24"/>
          <w:szCs w:val="24"/>
        </w:rPr>
        <w:t xml:space="preserve"> </w:t>
      </w:r>
      <w:r w:rsidR="0013181D" w:rsidRPr="00FD05E7">
        <w:rPr>
          <w:rFonts w:ascii="Times New Roman" w:hAnsi="Times New Roman" w:cs="Times New Roman"/>
          <w:color w:val="000000" w:themeColor="text1"/>
          <w:sz w:val="24"/>
          <w:szCs w:val="24"/>
        </w:rPr>
        <w:t>P</w:t>
      </w:r>
      <w:r w:rsidR="00312F08" w:rsidRPr="00FD05E7">
        <w:rPr>
          <w:rFonts w:ascii="Times New Roman" w:hAnsi="Times New Roman" w:cs="Times New Roman"/>
          <w:color w:val="000000" w:themeColor="text1"/>
          <w:sz w:val="24"/>
          <w:szCs w:val="24"/>
        </w:rPr>
        <w:t xml:space="preserve">aul </w:t>
      </w:r>
      <w:r w:rsidR="0013181D" w:rsidRPr="00FD05E7">
        <w:rPr>
          <w:rFonts w:ascii="Times New Roman" w:hAnsi="Times New Roman" w:cs="Times New Roman"/>
          <w:color w:val="000000" w:themeColor="text1"/>
          <w:sz w:val="24"/>
          <w:szCs w:val="24"/>
        </w:rPr>
        <w:t>G</w:t>
      </w:r>
      <w:r w:rsidR="00312F08" w:rsidRPr="00FD05E7">
        <w:rPr>
          <w:rFonts w:ascii="Times New Roman" w:hAnsi="Times New Roman" w:cs="Times New Roman"/>
          <w:color w:val="000000" w:themeColor="text1"/>
          <w:sz w:val="24"/>
          <w:szCs w:val="24"/>
        </w:rPr>
        <w:t>ichohi</w:t>
      </w:r>
      <w:r w:rsidR="0013181D" w:rsidRPr="00FD05E7">
        <w:rPr>
          <w:rFonts w:ascii="Times New Roman" w:hAnsi="Times New Roman" w:cs="Times New Roman"/>
          <w:color w:val="000000" w:themeColor="text1"/>
          <w:sz w:val="24"/>
          <w:szCs w:val="24"/>
        </w:rPr>
        <w:t xml:space="preserve"> </w:t>
      </w:r>
      <w:r w:rsidR="0013181D" w:rsidRPr="0013181D">
        <w:rPr>
          <w:rFonts w:ascii="Times New Roman" w:hAnsi="Times New Roman" w:cs="Times New Roman"/>
          <w:sz w:val="24"/>
          <w:szCs w:val="24"/>
        </w:rPr>
        <w:t>Mbuthia</w:t>
      </w:r>
      <w:r w:rsidR="0013181D">
        <w:rPr>
          <w:rFonts w:ascii="Times New Roman" w:hAnsi="Times New Roman" w:cs="Times New Roman"/>
          <w:sz w:val="24"/>
          <w:szCs w:val="24"/>
        </w:rPr>
        <w:t xml:space="preserve"> and </w:t>
      </w:r>
      <w:r w:rsidR="00582412">
        <w:rPr>
          <w:rFonts w:ascii="Times New Roman" w:hAnsi="Times New Roman" w:cs="Times New Roman"/>
          <w:sz w:val="24"/>
          <w:szCs w:val="24"/>
        </w:rPr>
        <w:t>Prof. Philp</w:t>
      </w:r>
      <w:r w:rsidR="0013181D">
        <w:rPr>
          <w:rFonts w:ascii="Times New Roman" w:hAnsi="Times New Roman" w:cs="Times New Roman"/>
          <w:sz w:val="24"/>
          <w:szCs w:val="24"/>
        </w:rPr>
        <w:t xml:space="preserve"> </w:t>
      </w:r>
      <w:r w:rsidR="00312F08" w:rsidRPr="00FD05E7">
        <w:rPr>
          <w:rFonts w:ascii="Times New Roman" w:hAnsi="Times New Roman" w:cs="Times New Roman"/>
          <w:color w:val="000000" w:themeColor="text1"/>
          <w:sz w:val="24"/>
          <w:szCs w:val="24"/>
        </w:rPr>
        <w:t>Njeru</w:t>
      </w:r>
      <w:r w:rsidR="00312F08" w:rsidRPr="00FD05E7">
        <w:rPr>
          <w:rFonts w:ascii="Times New Roman" w:hAnsi="Times New Roman" w:cs="Times New Roman"/>
          <w:color w:val="FF0000"/>
          <w:sz w:val="24"/>
          <w:szCs w:val="24"/>
        </w:rPr>
        <w:t xml:space="preserve"> </w:t>
      </w:r>
      <w:r w:rsidR="0013181D">
        <w:rPr>
          <w:rFonts w:ascii="Times New Roman" w:hAnsi="Times New Roman" w:cs="Times New Roman"/>
          <w:sz w:val="24"/>
          <w:szCs w:val="24"/>
        </w:rPr>
        <w:t>Nyaga</w:t>
      </w:r>
      <w:r w:rsidR="00582412">
        <w:rPr>
          <w:rFonts w:ascii="Times New Roman" w:hAnsi="Times New Roman" w:cs="Times New Roman"/>
          <w:sz w:val="24"/>
          <w:szCs w:val="24"/>
        </w:rPr>
        <w:t xml:space="preserve"> </w:t>
      </w:r>
      <w:r w:rsidR="0013181D" w:rsidRPr="0013181D">
        <w:rPr>
          <w:rFonts w:ascii="Times New Roman" w:hAnsi="Times New Roman" w:cs="Times New Roman"/>
          <w:sz w:val="24"/>
          <w:szCs w:val="24"/>
        </w:rPr>
        <w:t>for their</w:t>
      </w:r>
      <w:r w:rsidR="00582412">
        <w:rPr>
          <w:rFonts w:ascii="Times New Roman" w:hAnsi="Times New Roman" w:cs="Times New Roman"/>
          <w:sz w:val="24"/>
          <w:szCs w:val="24"/>
        </w:rPr>
        <w:t xml:space="preserve"> continuous mentorship,</w:t>
      </w:r>
      <w:r w:rsidR="0013181D" w:rsidRPr="0013181D">
        <w:rPr>
          <w:rFonts w:ascii="Times New Roman" w:hAnsi="Times New Roman" w:cs="Times New Roman"/>
          <w:sz w:val="24"/>
          <w:szCs w:val="24"/>
        </w:rPr>
        <w:t xml:space="preserve"> assistance and guidance during th</w:t>
      </w:r>
      <w:r w:rsidR="00582412">
        <w:rPr>
          <w:rFonts w:ascii="Times New Roman" w:hAnsi="Times New Roman" w:cs="Times New Roman"/>
          <w:sz w:val="24"/>
          <w:szCs w:val="24"/>
        </w:rPr>
        <w:t>e</w:t>
      </w:r>
      <w:r w:rsidR="0013181D" w:rsidRPr="0013181D">
        <w:rPr>
          <w:rFonts w:ascii="Times New Roman" w:hAnsi="Times New Roman" w:cs="Times New Roman"/>
          <w:sz w:val="24"/>
          <w:szCs w:val="24"/>
        </w:rPr>
        <w:t xml:space="preserve"> study</w:t>
      </w:r>
      <w:r w:rsidR="00582412">
        <w:rPr>
          <w:rFonts w:ascii="Times New Roman" w:hAnsi="Times New Roman" w:cs="Times New Roman"/>
          <w:sz w:val="24"/>
          <w:szCs w:val="24"/>
        </w:rPr>
        <w:t>. Special thanks to Mr.</w:t>
      </w:r>
      <w:r w:rsidR="00E70B50">
        <w:rPr>
          <w:rFonts w:ascii="Times New Roman" w:hAnsi="Times New Roman" w:cs="Times New Roman"/>
          <w:sz w:val="24"/>
          <w:szCs w:val="24"/>
        </w:rPr>
        <w:t xml:space="preserve"> </w:t>
      </w:r>
      <w:r w:rsidR="00582412">
        <w:rPr>
          <w:rFonts w:ascii="Times New Roman" w:hAnsi="Times New Roman" w:cs="Times New Roman"/>
          <w:sz w:val="24"/>
          <w:szCs w:val="24"/>
        </w:rPr>
        <w:t xml:space="preserve">Nicholas Okoth, fisheries officer </w:t>
      </w:r>
      <w:proofErr w:type="spellStart"/>
      <w:r w:rsidR="00582412">
        <w:rPr>
          <w:rFonts w:ascii="Times New Roman" w:hAnsi="Times New Roman" w:cs="Times New Roman"/>
          <w:sz w:val="24"/>
          <w:szCs w:val="24"/>
        </w:rPr>
        <w:t>Sotik</w:t>
      </w:r>
      <w:proofErr w:type="spellEnd"/>
      <w:r w:rsidR="00582412">
        <w:rPr>
          <w:rFonts w:ascii="Times New Roman" w:hAnsi="Times New Roman" w:cs="Times New Roman"/>
          <w:sz w:val="24"/>
          <w:szCs w:val="24"/>
        </w:rPr>
        <w:t xml:space="preserve"> sub county in </w:t>
      </w:r>
      <w:proofErr w:type="spellStart"/>
      <w:r w:rsidR="00E70B50">
        <w:rPr>
          <w:rFonts w:ascii="Times New Roman" w:hAnsi="Times New Roman" w:cs="Times New Roman"/>
          <w:sz w:val="24"/>
          <w:szCs w:val="24"/>
        </w:rPr>
        <w:t>Bom</w:t>
      </w:r>
      <w:r w:rsidR="00CC7066" w:rsidRPr="00CE2284">
        <w:rPr>
          <w:rFonts w:ascii="Times New Roman" w:hAnsi="Times New Roman" w:cs="Times New Roman"/>
          <w:iCs/>
          <w:sz w:val="24"/>
          <w:szCs w:val="24"/>
        </w:rPr>
        <w:t>et</w:t>
      </w:r>
      <w:proofErr w:type="spellEnd"/>
      <w:r w:rsidR="00E70B50" w:rsidRPr="00CE2284">
        <w:rPr>
          <w:rFonts w:ascii="Times New Roman" w:hAnsi="Times New Roman" w:cs="Times New Roman"/>
          <w:iCs/>
          <w:sz w:val="24"/>
          <w:szCs w:val="24"/>
        </w:rPr>
        <w:t xml:space="preserve"> </w:t>
      </w:r>
      <w:proofErr w:type="spellStart"/>
      <w:proofErr w:type="gramStart"/>
      <w:r w:rsidR="00E70B50">
        <w:rPr>
          <w:rFonts w:ascii="Times New Roman" w:hAnsi="Times New Roman" w:cs="Times New Roman"/>
          <w:sz w:val="24"/>
          <w:szCs w:val="24"/>
        </w:rPr>
        <w:t>county</w:t>
      </w:r>
      <w:r w:rsidR="00CE2284">
        <w:rPr>
          <w:rFonts w:ascii="Times New Roman" w:hAnsi="Times New Roman" w:cs="Times New Roman"/>
          <w:sz w:val="24"/>
          <w:szCs w:val="24"/>
        </w:rPr>
        <w:t>,</w:t>
      </w:r>
      <w:r w:rsidR="00582412">
        <w:rPr>
          <w:rFonts w:ascii="Times New Roman" w:hAnsi="Times New Roman" w:cs="Times New Roman"/>
          <w:sz w:val="24"/>
          <w:szCs w:val="24"/>
        </w:rPr>
        <w:t>Mr</w:t>
      </w:r>
      <w:proofErr w:type="spellEnd"/>
      <w:r w:rsidR="00582412">
        <w:rPr>
          <w:rFonts w:ascii="Times New Roman" w:hAnsi="Times New Roman" w:cs="Times New Roman"/>
          <w:sz w:val="24"/>
          <w:szCs w:val="24"/>
        </w:rPr>
        <w:t>.</w:t>
      </w:r>
      <w:proofErr w:type="gramEnd"/>
      <w:r w:rsidR="00582412">
        <w:rPr>
          <w:rFonts w:ascii="Times New Roman" w:hAnsi="Times New Roman" w:cs="Times New Roman"/>
          <w:sz w:val="24"/>
          <w:szCs w:val="24"/>
        </w:rPr>
        <w:t xml:space="preserve"> Henry </w:t>
      </w:r>
      <w:r w:rsidR="00582412" w:rsidRPr="00CE2284">
        <w:rPr>
          <w:rFonts w:ascii="Times New Roman" w:hAnsi="Times New Roman" w:cs="Times New Roman"/>
          <w:sz w:val="24"/>
          <w:szCs w:val="24"/>
        </w:rPr>
        <w:t>L</w:t>
      </w:r>
      <w:r w:rsidR="00CC7066" w:rsidRPr="00CE2284">
        <w:rPr>
          <w:rFonts w:ascii="Times New Roman" w:hAnsi="Times New Roman" w:cs="Times New Roman"/>
          <w:sz w:val="24"/>
          <w:szCs w:val="24"/>
        </w:rPr>
        <w:t>et</w:t>
      </w:r>
      <w:r w:rsidR="00582412" w:rsidRPr="00CE2284">
        <w:rPr>
          <w:rFonts w:ascii="Times New Roman" w:hAnsi="Times New Roman" w:cs="Times New Roman"/>
          <w:sz w:val="24"/>
          <w:szCs w:val="24"/>
        </w:rPr>
        <w:t>ting</w:t>
      </w:r>
      <w:r w:rsidR="00582412">
        <w:rPr>
          <w:rFonts w:ascii="Times New Roman" w:hAnsi="Times New Roman" w:cs="Times New Roman"/>
          <w:sz w:val="24"/>
          <w:szCs w:val="24"/>
        </w:rPr>
        <w:t xml:space="preserve">, fisheries officer, </w:t>
      </w:r>
      <w:proofErr w:type="spellStart"/>
      <w:r w:rsidR="00582412">
        <w:rPr>
          <w:rFonts w:ascii="Times New Roman" w:hAnsi="Times New Roman" w:cs="Times New Roman"/>
          <w:sz w:val="24"/>
          <w:szCs w:val="24"/>
        </w:rPr>
        <w:t>Belgut</w:t>
      </w:r>
      <w:proofErr w:type="spellEnd"/>
      <w:r w:rsidR="00582412">
        <w:rPr>
          <w:rFonts w:ascii="Times New Roman" w:hAnsi="Times New Roman" w:cs="Times New Roman"/>
          <w:sz w:val="24"/>
          <w:szCs w:val="24"/>
        </w:rPr>
        <w:t xml:space="preserve"> sub county</w:t>
      </w:r>
      <w:r w:rsidR="00CE2284">
        <w:rPr>
          <w:rFonts w:ascii="Times New Roman" w:hAnsi="Times New Roman" w:cs="Times New Roman"/>
          <w:sz w:val="24"/>
          <w:szCs w:val="24"/>
        </w:rPr>
        <w:t xml:space="preserve"> and </w:t>
      </w:r>
      <w:r w:rsidR="00582412">
        <w:rPr>
          <w:rFonts w:ascii="Times New Roman" w:hAnsi="Times New Roman" w:cs="Times New Roman"/>
          <w:sz w:val="24"/>
          <w:szCs w:val="24"/>
        </w:rPr>
        <w:t xml:space="preserve">Mr. Wicliffe </w:t>
      </w:r>
      <w:proofErr w:type="spellStart"/>
      <w:r w:rsidR="00582412">
        <w:rPr>
          <w:rFonts w:ascii="Times New Roman" w:hAnsi="Times New Roman" w:cs="Times New Roman"/>
          <w:sz w:val="24"/>
          <w:szCs w:val="24"/>
        </w:rPr>
        <w:t>Ariemba</w:t>
      </w:r>
      <w:proofErr w:type="spellEnd"/>
      <w:r w:rsidR="00582412">
        <w:rPr>
          <w:rFonts w:ascii="Times New Roman" w:hAnsi="Times New Roman" w:cs="Times New Roman"/>
          <w:sz w:val="24"/>
          <w:szCs w:val="24"/>
        </w:rPr>
        <w:t xml:space="preserve">, Fisheries officer, </w:t>
      </w:r>
      <w:proofErr w:type="spellStart"/>
      <w:r w:rsidR="00582412">
        <w:rPr>
          <w:rFonts w:ascii="Times New Roman" w:hAnsi="Times New Roman" w:cs="Times New Roman"/>
          <w:sz w:val="24"/>
          <w:szCs w:val="24"/>
        </w:rPr>
        <w:t>Ainamoi</w:t>
      </w:r>
      <w:proofErr w:type="spellEnd"/>
      <w:r w:rsidR="00582412">
        <w:rPr>
          <w:rFonts w:ascii="Times New Roman" w:hAnsi="Times New Roman" w:cs="Times New Roman"/>
          <w:sz w:val="24"/>
          <w:szCs w:val="24"/>
        </w:rPr>
        <w:t xml:space="preserve"> sub county both in Kericho</w:t>
      </w:r>
      <w:r w:rsidR="00DD7D25">
        <w:rPr>
          <w:rFonts w:ascii="Times New Roman" w:hAnsi="Times New Roman" w:cs="Times New Roman"/>
          <w:sz w:val="24"/>
          <w:szCs w:val="24"/>
        </w:rPr>
        <w:t xml:space="preserve"> </w:t>
      </w:r>
      <w:r w:rsidR="00582412">
        <w:rPr>
          <w:rFonts w:ascii="Times New Roman" w:hAnsi="Times New Roman" w:cs="Times New Roman"/>
          <w:sz w:val="24"/>
          <w:szCs w:val="24"/>
        </w:rPr>
        <w:t>county for helping me in identifying suitable farms for carrying out the study.</w:t>
      </w:r>
      <w:r w:rsidR="00E70B50">
        <w:rPr>
          <w:rFonts w:ascii="Times New Roman" w:hAnsi="Times New Roman" w:cs="Times New Roman"/>
          <w:sz w:val="24"/>
          <w:szCs w:val="24"/>
        </w:rPr>
        <w:t xml:space="preserve"> Dr. </w:t>
      </w:r>
      <w:proofErr w:type="spellStart"/>
      <w:r w:rsidR="00E70B50">
        <w:rPr>
          <w:rFonts w:ascii="Times New Roman" w:hAnsi="Times New Roman" w:cs="Times New Roman"/>
          <w:sz w:val="24"/>
          <w:szCs w:val="24"/>
        </w:rPr>
        <w:t>Kisuru</w:t>
      </w:r>
      <w:proofErr w:type="spellEnd"/>
      <w:r w:rsidR="00E70B50">
        <w:rPr>
          <w:rFonts w:ascii="Times New Roman" w:hAnsi="Times New Roman" w:cs="Times New Roman"/>
          <w:sz w:val="24"/>
          <w:szCs w:val="24"/>
        </w:rPr>
        <w:t>, for allowing me to use Kericho Regional v</w:t>
      </w:r>
      <w:r w:rsidR="00CC7066" w:rsidRPr="00CE2284">
        <w:rPr>
          <w:rFonts w:ascii="Times New Roman" w:hAnsi="Times New Roman" w:cs="Times New Roman"/>
          <w:iCs/>
          <w:sz w:val="24"/>
          <w:szCs w:val="24"/>
        </w:rPr>
        <w:t>et</w:t>
      </w:r>
      <w:r w:rsidR="00E70B50">
        <w:rPr>
          <w:rFonts w:ascii="Times New Roman" w:hAnsi="Times New Roman" w:cs="Times New Roman"/>
          <w:sz w:val="24"/>
          <w:szCs w:val="24"/>
        </w:rPr>
        <w:t xml:space="preserve">erinary laboratory to </w:t>
      </w:r>
      <w:r w:rsidR="00C23A7B" w:rsidRPr="00DD7D25">
        <w:rPr>
          <w:rFonts w:ascii="Times New Roman" w:hAnsi="Times New Roman" w:cs="Times New Roman"/>
          <w:color w:val="000000" w:themeColor="text1"/>
          <w:sz w:val="24"/>
          <w:szCs w:val="24"/>
        </w:rPr>
        <w:t>analyze</w:t>
      </w:r>
      <w:r w:rsidR="00E70B50">
        <w:rPr>
          <w:rFonts w:ascii="Times New Roman" w:hAnsi="Times New Roman" w:cs="Times New Roman"/>
          <w:sz w:val="24"/>
          <w:szCs w:val="24"/>
        </w:rPr>
        <w:t xml:space="preserve"> sampled fish. Mrs. Edith Keya </w:t>
      </w:r>
      <w:r w:rsidR="00CE2284">
        <w:rPr>
          <w:rFonts w:ascii="Times New Roman" w:hAnsi="Times New Roman" w:cs="Times New Roman"/>
          <w:sz w:val="24"/>
          <w:szCs w:val="24"/>
        </w:rPr>
        <w:t xml:space="preserve">and Mrs. Beatrice Munde </w:t>
      </w:r>
      <w:r w:rsidR="00E70B50">
        <w:rPr>
          <w:rFonts w:ascii="Times New Roman" w:hAnsi="Times New Roman" w:cs="Times New Roman"/>
          <w:sz w:val="24"/>
          <w:szCs w:val="24"/>
        </w:rPr>
        <w:t>for technical support at the department, parasitology section at University</w:t>
      </w:r>
      <w:r w:rsidR="002E6C5D">
        <w:rPr>
          <w:rFonts w:ascii="Times New Roman" w:hAnsi="Times New Roman" w:cs="Times New Roman"/>
          <w:sz w:val="24"/>
          <w:szCs w:val="24"/>
        </w:rPr>
        <w:t xml:space="preserve"> of Nairobi.</w:t>
      </w:r>
    </w:p>
    <w:p w14:paraId="146ADBCB" w14:textId="029F7E91" w:rsidR="008241EA" w:rsidRDefault="008241EA" w:rsidP="005A76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am also grateful to Dr. </w:t>
      </w:r>
      <w:proofErr w:type="spellStart"/>
      <w:r>
        <w:rPr>
          <w:rFonts w:ascii="Times New Roman" w:hAnsi="Times New Roman" w:cs="Times New Roman"/>
          <w:sz w:val="24"/>
          <w:szCs w:val="24"/>
        </w:rPr>
        <w:t>Shimaa</w:t>
      </w:r>
      <w:proofErr w:type="spellEnd"/>
      <w:r>
        <w:rPr>
          <w:rFonts w:ascii="Times New Roman" w:hAnsi="Times New Roman" w:cs="Times New Roman"/>
          <w:sz w:val="24"/>
          <w:szCs w:val="24"/>
        </w:rPr>
        <w:t xml:space="preserve"> for organizing for us M.Sc. </w:t>
      </w:r>
      <w:proofErr w:type="gramStart"/>
      <w:r>
        <w:rPr>
          <w:rFonts w:ascii="Times New Roman" w:hAnsi="Times New Roman" w:cs="Times New Roman"/>
          <w:sz w:val="24"/>
          <w:szCs w:val="24"/>
        </w:rPr>
        <w:t>students</w:t>
      </w:r>
      <w:proofErr w:type="gramEnd"/>
      <w:r>
        <w:rPr>
          <w:rFonts w:ascii="Times New Roman" w:hAnsi="Times New Roman" w:cs="Times New Roman"/>
          <w:sz w:val="24"/>
          <w:szCs w:val="24"/>
        </w:rPr>
        <w:t xml:space="preserve"> thorough aquaculture training in Egypt. Where we were introduced to almost all research areas</w:t>
      </w:r>
      <w:r w:rsidR="00AB1E82">
        <w:rPr>
          <w:rFonts w:ascii="Times New Roman" w:hAnsi="Times New Roman" w:cs="Times New Roman"/>
          <w:sz w:val="24"/>
          <w:szCs w:val="24"/>
        </w:rPr>
        <w:t xml:space="preserve"> in fish farming</w:t>
      </w:r>
      <w:r>
        <w:rPr>
          <w:rFonts w:ascii="Times New Roman" w:hAnsi="Times New Roman" w:cs="Times New Roman"/>
          <w:sz w:val="24"/>
          <w:szCs w:val="24"/>
        </w:rPr>
        <w:t xml:space="preserve"> with the aim of increasing Aquaculture production in sub-Sahara Africa. </w:t>
      </w:r>
      <w:r w:rsidR="00AB1E82">
        <w:rPr>
          <w:rFonts w:ascii="Times New Roman" w:hAnsi="Times New Roman" w:cs="Times New Roman"/>
          <w:sz w:val="24"/>
          <w:szCs w:val="24"/>
        </w:rPr>
        <w:t xml:space="preserve">Dr. </w:t>
      </w:r>
      <w:proofErr w:type="spellStart"/>
      <w:r w:rsidR="00AB1E82">
        <w:rPr>
          <w:rFonts w:ascii="Times New Roman" w:hAnsi="Times New Roman" w:cs="Times New Roman"/>
          <w:sz w:val="24"/>
          <w:szCs w:val="24"/>
        </w:rPr>
        <w:t>Koftsyo</w:t>
      </w:r>
      <w:proofErr w:type="spellEnd"/>
      <w:r w:rsidR="00AB1E82">
        <w:rPr>
          <w:rFonts w:ascii="Times New Roman" w:hAnsi="Times New Roman" w:cs="Times New Roman"/>
          <w:sz w:val="24"/>
          <w:szCs w:val="24"/>
        </w:rPr>
        <w:t xml:space="preserve"> for his concern during the study period and mobilizing resources for smooth learning.</w:t>
      </w:r>
    </w:p>
    <w:p w14:paraId="65C95B17" w14:textId="5D36B6EC" w:rsidR="00AB1E82" w:rsidRPr="00B72F65" w:rsidRDefault="00AB1E82" w:rsidP="005A76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my classmates; Mercy </w:t>
      </w:r>
      <w:proofErr w:type="spellStart"/>
      <w:r>
        <w:rPr>
          <w:rFonts w:ascii="Times New Roman" w:hAnsi="Times New Roman" w:cs="Times New Roman"/>
          <w:sz w:val="24"/>
          <w:szCs w:val="24"/>
        </w:rPr>
        <w:t>Matuma</w:t>
      </w:r>
      <w:proofErr w:type="spellEnd"/>
      <w:r>
        <w:rPr>
          <w:rFonts w:ascii="Times New Roman" w:hAnsi="Times New Roman" w:cs="Times New Roman"/>
          <w:sz w:val="24"/>
          <w:szCs w:val="24"/>
        </w:rPr>
        <w:t xml:space="preserve">, Joseph Ndegwa, </w:t>
      </w:r>
      <w:proofErr w:type="spellStart"/>
      <w:r w:rsidR="00DD7D25">
        <w:rPr>
          <w:rFonts w:ascii="Times New Roman" w:hAnsi="Times New Roman" w:cs="Times New Roman"/>
          <w:sz w:val="24"/>
          <w:szCs w:val="24"/>
        </w:rPr>
        <w:t>Cidee</w:t>
      </w:r>
      <w:proofErr w:type="spellEnd"/>
      <w:r w:rsidR="00DD7D25">
        <w:rPr>
          <w:rFonts w:ascii="Times New Roman" w:hAnsi="Times New Roman" w:cs="Times New Roman"/>
          <w:sz w:val="24"/>
          <w:szCs w:val="24"/>
        </w:rPr>
        <w:t xml:space="preserve"> </w:t>
      </w:r>
      <w:proofErr w:type="spellStart"/>
      <w:r w:rsidR="00DD7D25">
        <w:rPr>
          <w:rFonts w:ascii="Times New Roman" w:hAnsi="Times New Roman" w:cs="Times New Roman"/>
          <w:sz w:val="24"/>
          <w:szCs w:val="24"/>
        </w:rPr>
        <w:t>Khaseke</w:t>
      </w:r>
      <w:proofErr w:type="spellEnd"/>
      <w:r w:rsidR="00DD7D25">
        <w:rPr>
          <w:rFonts w:ascii="Times New Roman" w:hAnsi="Times New Roman" w:cs="Times New Roman"/>
          <w:sz w:val="24"/>
          <w:szCs w:val="24"/>
        </w:rPr>
        <w:t xml:space="preserve">, </w:t>
      </w:r>
      <w:proofErr w:type="spellStart"/>
      <w:r>
        <w:rPr>
          <w:rFonts w:ascii="Times New Roman" w:hAnsi="Times New Roman" w:cs="Times New Roman"/>
          <w:sz w:val="24"/>
          <w:szCs w:val="24"/>
        </w:rPr>
        <w:t>Merceline</w:t>
      </w:r>
      <w:proofErr w:type="spellEnd"/>
      <w:r>
        <w:rPr>
          <w:rFonts w:ascii="Times New Roman" w:hAnsi="Times New Roman" w:cs="Times New Roman"/>
          <w:sz w:val="24"/>
          <w:szCs w:val="24"/>
        </w:rPr>
        <w:t xml:space="preserve"> Ndambuki, Munene Wainaina and Victor Omondi</w:t>
      </w:r>
      <w:r w:rsidR="00F352AB">
        <w:rPr>
          <w:rFonts w:ascii="Times New Roman" w:hAnsi="Times New Roman" w:cs="Times New Roman"/>
          <w:sz w:val="24"/>
          <w:szCs w:val="24"/>
        </w:rPr>
        <w:t xml:space="preserve"> thanks for team work and support during our learning period.</w:t>
      </w:r>
    </w:p>
    <w:p w14:paraId="686506D9" w14:textId="77777777" w:rsidR="00832264" w:rsidRDefault="00832264" w:rsidP="005E3C9E">
      <w:pPr>
        <w:spacing w:line="480" w:lineRule="auto"/>
        <w:rPr>
          <w:rFonts w:ascii="Times New Roman" w:hAnsi="Times New Roman" w:cs="Times New Roman"/>
          <w:sz w:val="24"/>
          <w:szCs w:val="24"/>
        </w:rPr>
      </w:pPr>
    </w:p>
    <w:p w14:paraId="3F0780A1" w14:textId="77777777" w:rsidR="00832264" w:rsidRDefault="00832264" w:rsidP="005E3C9E">
      <w:pPr>
        <w:spacing w:line="480" w:lineRule="auto"/>
        <w:rPr>
          <w:rFonts w:ascii="Times New Roman" w:hAnsi="Times New Roman" w:cs="Times New Roman"/>
          <w:sz w:val="24"/>
          <w:szCs w:val="24"/>
        </w:rPr>
      </w:pPr>
    </w:p>
    <w:p w14:paraId="42050AEF" w14:textId="77777777" w:rsidR="007B6051" w:rsidRDefault="007B6051" w:rsidP="005E3C9E">
      <w:pPr>
        <w:spacing w:line="480" w:lineRule="auto"/>
        <w:rPr>
          <w:rFonts w:ascii="Times New Roman" w:hAnsi="Times New Roman" w:cs="Times New Roman"/>
          <w:sz w:val="24"/>
          <w:szCs w:val="24"/>
        </w:rPr>
      </w:pPr>
    </w:p>
    <w:p w14:paraId="6F01D412" w14:textId="77777777" w:rsidR="00E470D6" w:rsidRDefault="00E470D6" w:rsidP="005E3C9E">
      <w:pPr>
        <w:spacing w:line="480" w:lineRule="auto"/>
        <w:rPr>
          <w:rFonts w:ascii="Times New Roman" w:hAnsi="Times New Roman" w:cs="Times New Roman"/>
          <w:sz w:val="24"/>
          <w:szCs w:val="24"/>
        </w:rPr>
      </w:pPr>
    </w:p>
    <w:p w14:paraId="6E5E3CA3" w14:textId="77777777" w:rsidR="00832264" w:rsidRPr="00037BC6" w:rsidRDefault="00832264" w:rsidP="005E3C9E">
      <w:pPr>
        <w:spacing w:line="480" w:lineRule="auto"/>
        <w:rPr>
          <w:rFonts w:ascii="Times New Roman" w:hAnsi="Times New Roman" w:cs="Times New Roman"/>
          <w:sz w:val="24"/>
          <w:szCs w:val="24"/>
        </w:rPr>
      </w:pPr>
    </w:p>
    <w:sdt>
      <w:sdtPr>
        <w:rPr>
          <w:rFonts w:ascii="Times New Roman" w:eastAsiaTheme="minorHAnsi" w:hAnsi="Times New Roman" w:cs="Times New Roman"/>
          <w:color w:val="auto"/>
          <w:sz w:val="22"/>
          <w:szCs w:val="22"/>
        </w:rPr>
        <w:id w:val="-1054624304"/>
        <w:docPartObj>
          <w:docPartGallery w:val="Table of Contents"/>
          <w:docPartUnique/>
        </w:docPartObj>
      </w:sdtPr>
      <w:sdtEndPr>
        <w:rPr>
          <w:b/>
          <w:bCs/>
          <w:noProof/>
        </w:rPr>
      </w:sdtEndPr>
      <w:sdtContent>
        <w:p w14:paraId="5565632D" w14:textId="77777777" w:rsidR="00A47603" w:rsidRPr="0070097E" w:rsidRDefault="00A47603" w:rsidP="008577C7">
          <w:pPr>
            <w:pStyle w:val="TOCHeading"/>
            <w:jc w:val="center"/>
            <w:rPr>
              <w:rFonts w:ascii="Times New Roman" w:hAnsi="Times New Roman" w:cs="Times New Roman"/>
              <w:b/>
              <w:bCs/>
              <w:sz w:val="22"/>
              <w:szCs w:val="22"/>
            </w:rPr>
          </w:pPr>
          <w:r w:rsidRPr="0070097E">
            <w:rPr>
              <w:rFonts w:ascii="Times New Roman" w:eastAsiaTheme="minorHAnsi" w:hAnsi="Times New Roman" w:cs="Times New Roman"/>
              <w:b/>
              <w:bCs/>
              <w:color w:val="auto"/>
              <w:sz w:val="22"/>
              <w:szCs w:val="22"/>
            </w:rPr>
            <w:t>TABLE OF CONTENTS</w:t>
          </w:r>
        </w:p>
        <w:p w14:paraId="2D9A8ED0" w14:textId="77777777" w:rsidR="00A47603" w:rsidRPr="0070097E" w:rsidRDefault="00A47603">
          <w:pPr>
            <w:pStyle w:val="TOC1"/>
          </w:pPr>
          <w:r w:rsidRPr="0070097E">
            <w:t>TITLE……………………………………………………………………………………………………</w:t>
          </w:r>
          <w:proofErr w:type="gramStart"/>
          <w:r w:rsidRPr="0070097E">
            <w:t>….i</w:t>
          </w:r>
          <w:proofErr w:type="gramEnd"/>
          <w:r w:rsidRPr="0070097E">
            <w:t xml:space="preserve"> </w:t>
          </w:r>
        </w:p>
        <w:p w14:paraId="1D6596C2" w14:textId="77777777" w:rsidR="00A47603" w:rsidRPr="0070097E" w:rsidRDefault="00A47603">
          <w:pPr>
            <w:pStyle w:val="TOC1"/>
          </w:pPr>
          <w:r w:rsidRPr="0070097E">
            <w:t>DICLARATION……………………………………………………………………………………………ii</w:t>
          </w:r>
        </w:p>
        <w:p w14:paraId="5D55581B" w14:textId="77777777" w:rsidR="00A47603" w:rsidRPr="0070097E" w:rsidRDefault="00A47603" w:rsidP="003A0847">
          <w:pPr>
            <w:rPr>
              <w:rFonts w:ascii="Times New Roman" w:hAnsi="Times New Roman" w:cs="Times New Roman"/>
            </w:rPr>
          </w:pPr>
          <w:r w:rsidRPr="0070097E">
            <w:rPr>
              <w:rFonts w:ascii="Times New Roman" w:hAnsi="Times New Roman" w:cs="Times New Roman"/>
            </w:rPr>
            <w:t>TABLE OF CONTENTS…………………………………………………………………………………iii</w:t>
          </w:r>
        </w:p>
        <w:p w14:paraId="3E5C8A24" w14:textId="3C105AC7" w:rsidR="005911D2" w:rsidRDefault="00A47603">
          <w:pPr>
            <w:pStyle w:val="TOC1"/>
            <w:rPr>
              <w:rFonts w:eastAsiaTheme="minorEastAsia"/>
              <w:noProof/>
              <w:kern w:val="2"/>
              <w14:ligatures w14:val="standardContextual"/>
            </w:rPr>
          </w:pPr>
          <w:r w:rsidRPr="0070097E">
            <w:rPr>
              <w:rFonts w:ascii="Times New Roman" w:hAnsi="Times New Roman" w:cs="Times New Roman"/>
            </w:rPr>
            <w:fldChar w:fldCharType="begin"/>
          </w:r>
          <w:r w:rsidRPr="0070097E">
            <w:rPr>
              <w:rFonts w:ascii="Times New Roman" w:hAnsi="Times New Roman" w:cs="Times New Roman"/>
            </w:rPr>
            <w:instrText xml:space="preserve"> TOC \o "1-3" \h \z \u </w:instrText>
          </w:r>
          <w:r w:rsidRPr="0070097E">
            <w:rPr>
              <w:rFonts w:ascii="Times New Roman" w:hAnsi="Times New Roman" w:cs="Times New Roman"/>
            </w:rPr>
            <w:fldChar w:fldCharType="separate"/>
          </w:r>
          <w:hyperlink w:anchor="_Toc146698892" w:history="1">
            <w:r w:rsidR="005911D2" w:rsidRPr="00064D2A">
              <w:rPr>
                <w:rStyle w:val="Hyperlink"/>
                <w:rFonts w:ascii="Times New Roman" w:hAnsi="Times New Roman" w:cs="Times New Roman"/>
                <w:b/>
                <w:bCs/>
                <w:noProof/>
              </w:rPr>
              <w:t>COPYRIGHT</w:t>
            </w:r>
            <w:r w:rsidR="005911D2">
              <w:rPr>
                <w:noProof/>
                <w:webHidden/>
              </w:rPr>
              <w:tab/>
            </w:r>
            <w:r w:rsidR="005911D2">
              <w:rPr>
                <w:noProof/>
                <w:webHidden/>
              </w:rPr>
              <w:fldChar w:fldCharType="begin"/>
            </w:r>
            <w:r w:rsidR="005911D2">
              <w:rPr>
                <w:noProof/>
                <w:webHidden/>
              </w:rPr>
              <w:instrText xml:space="preserve"> PAGEREF _Toc146698892 \h </w:instrText>
            </w:r>
            <w:r w:rsidR="005911D2">
              <w:rPr>
                <w:noProof/>
                <w:webHidden/>
              </w:rPr>
            </w:r>
            <w:r w:rsidR="005911D2">
              <w:rPr>
                <w:noProof/>
                <w:webHidden/>
              </w:rPr>
              <w:fldChar w:fldCharType="separate"/>
            </w:r>
            <w:r w:rsidR="005911D2">
              <w:rPr>
                <w:noProof/>
                <w:webHidden/>
              </w:rPr>
              <w:t>3</w:t>
            </w:r>
            <w:r w:rsidR="005911D2">
              <w:rPr>
                <w:noProof/>
                <w:webHidden/>
              </w:rPr>
              <w:fldChar w:fldCharType="end"/>
            </w:r>
          </w:hyperlink>
        </w:p>
        <w:p w14:paraId="7F2C5FB7" w14:textId="794F4520" w:rsidR="005911D2" w:rsidRDefault="00000000">
          <w:pPr>
            <w:pStyle w:val="TOC1"/>
            <w:rPr>
              <w:rFonts w:eastAsiaTheme="minorEastAsia"/>
              <w:noProof/>
              <w:kern w:val="2"/>
              <w14:ligatures w14:val="standardContextual"/>
            </w:rPr>
          </w:pPr>
          <w:hyperlink w:anchor="_Toc146698893" w:history="1">
            <w:r w:rsidR="005911D2" w:rsidRPr="00064D2A">
              <w:rPr>
                <w:rStyle w:val="Hyperlink"/>
                <w:rFonts w:ascii="Times New Roman" w:hAnsi="Times New Roman" w:cs="Times New Roman"/>
                <w:b/>
                <w:bCs/>
                <w:noProof/>
              </w:rPr>
              <w:t>DEDICATION</w:t>
            </w:r>
            <w:r w:rsidR="005911D2">
              <w:rPr>
                <w:noProof/>
                <w:webHidden/>
              </w:rPr>
              <w:tab/>
            </w:r>
            <w:r w:rsidR="005911D2">
              <w:rPr>
                <w:noProof/>
                <w:webHidden/>
              </w:rPr>
              <w:fldChar w:fldCharType="begin"/>
            </w:r>
            <w:r w:rsidR="005911D2">
              <w:rPr>
                <w:noProof/>
                <w:webHidden/>
              </w:rPr>
              <w:instrText xml:space="preserve"> PAGEREF _Toc146698893 \h </w:instrText>
            </w:r>
            <w:r w:rsidR="005911D2">
              <w:rPr>
                <w:noProof/>
                <w:webHidden/>
              </w:rPr>
            </w:r>
            <w:r w:rsidR="005911D2">
              <w:rPr>
                <w:noProof/>
                <w:webHidden/>
              </w:rPr>
              <w:fldChar w:fldCharType="separate"/>
            </w:r>
            <w:r w:rsidR="005911D2">
              <w:rPr>
                <w:noProof/>
                <w:webHidden/>
              </w:rPr>
              <w:t>4</w:t>
            </w:r>
            <w:r w:rsidR="005911D2">
              <w:rPr>
                <w:noProof/>
                <w:webHidden/>
              </w:rPr>
              <w:fldChar w:fldCharType="end"/>
            </w:r>
          </w:hyperlink>
        </w:p>
        <w:p w14:paraId="6460EB1C" w14:textId="5292AA28" w:rsidR="005911D2" w:rsidRDefault="00000000">
          <w:pPr>
            <w:pStyle w:val="TOC1"/>
            <w:rPr>
              <w:rFonts w:eastAsiaTheme="minorEastAsia"/>
              <w:noProof/>
              <w:kern w:val="2"/>
              <w14:ligatures w14:val="standardContextual"/>
            </w:rPr>
          </w:pPr>
          <w:hyperlink w:anchor="_Toc146698894" w:history="1">
            <w:r w:rsidR="005911D2" w:rsidRPr="00064D2A">
              <w:rPr>
                <w:rStyle w:val="Hyperlink"/>
                <w:rFonts w:ascii="Times New Roman" w:hAnsi="Times New Roman" w:cs="Times New Roman"/>
                <w:b/>
                <w:bCs/>
                <w:noProof/>
              </w:rPr>
              <w:t>ACKNOWLEDGEMENTS</w:t>
            </w:r>
            <w:r w:rsidR="005911D2">
              <w:rPr>
                <w:noProof/>
                <w:webHidden/>
              </w:rPr>
              <w:tab/>
            </w:r>
            <w:r w:rsidR="005911D2">
              <w:rPr>
                <w:noProof/>
                <w:webHidden/>
              </w:rPr>
              <w:fldChar w:fldCharType="begin"/>
            </w:r>
            <w:r w:rsidR="005911D2">
              <w:rPr>
                <w:noProof/>
                <w:webHidden/>
              </w:rPr>
              <w:instrText xml:space="preserve"> PAGEREF _Toc146698894 \h </w:instrText>
            </w:r>
            <w:r w:rsidR="005911D2">
              <w:rPr>
                <w:noProof/>
                <w:webHidden/>
              </w:rPr>
            </w:r>
            <w:r w:rsidR="005911D2">
              <w:rPr>
                <w:noProof/>
                <w:webHidden/>
              </w:rPr>
              <w:fldChar w:fldCharType="separate"/>
            </w:r>
            <w:r w:rsidR="005911D2">
              <w:rPr>
                <w:noProof/>
                <w:webHidden/>
              </w:rPr>
              <w:t>5</w:t>
            </w:r>
            <w:r w:rsidR="005911D2">
              <w:rPr>
                <w:noProof/>
                <w:webHidden/>
              </w:rPr>
              <w:fldChar w:fldCharType="end"/>
            </w:r>
          </w:hyperlink>
        </w:p>
        <w:p w14:paraId="75288648" w14:textId="18A8A915" w:rsidR="005911D2" w:rsidRDefault="00000000">
          <w:pPr>
            <w:pStyle w:val="TOC1"/>
            <w:rPr>
              <w:rFonts w:eastAsiaTheme="minorEastAsia"/>
              <w:noProof/>
              <w:kern w:val="2"/>
              <w14:ligatures w14:val="standardContextual"/>
            </w:rPr>
          </w:pPr>
          <w:hyperlink w:anchor="_Toc146698895" w:history="1">
            <w:r w:rsidR="005911D2" w:rsidRPr="00064D2A">
              <w:rPr>
                <w:rStyle w:val="Hyperlink"/>
                <w:rFonts w:ascii="Times New Roman" w:hAnsi="Times New Roman" w:cs="Times New Roman"/>
                <w:b/>
                <w:bCs/>
                <w:noProof/>
              </w:rPr>
              <w:t>LIST OF ABBREVIATIONS AND ACRONYMS</w:t>
            </w:r>
            <w:r w:rsidR="005911D2">
              <w:rPr>
                <w:noProof/>
                <w:webHidden/>
              </w:rPr>
              <w:tab/>
            </w:r>
            <w:r w:rsidR="005911D2">
              <w:rPr>
                <w:noProof/>
                <w:webHidden/>
              </w:rPr>
              <w:fldChar w:fldCharType="begin"/>
            </w:r>
            <w:r w:rsidR="005911D2">
              <w:rPr>
                <w:noProof/>
                <w:webHidden/>
              </w:rPr>
              <w:instrText xml:space="preserve"> PAGEREF _Toc146698895 \h </w:instrText>
            </w:r>
            <w:r w:rsidR="005911D2">
              <w:rPr>
                <w:noProof/>
                <w:webHidden/>
              </w:rPr>
            </w:r>
            <w:r w:rsidR="005911D2">
              <w:rPr>
                <w:noProof/>
                <w:webHidden/>
              </w:rPr>
              <w:fldChar w:fldCharType="separate"/>
            </w:r>
            <w:r w:rsidR="005911D2">
              <w:rPr>
                <w:noProof/>
                <w:webHidden/>
              </w:rPr>
              <w:t>9</w:t>
            </w:r>
            <w:r w:rsidR="005911D2">
              <w:rPr>
                <w:noProof/>
                <w:webHidden/>
              </w:rPr>
              <w:fldChar w:fldCharType="end"/>
            </w:r>
          </w:hyperlink>
        </w:p>
        <w:p w14:paraId="2EB474B0" w14:textId="783C3113" w:rsidR="005911D2" w:rsidRDefault="00000000">
          <w:pPr>
            <w:pStyle w:val="TOC1"/>
            <w:rPr>
              <w:rFonts w:eastAsiaTheme="minorEastAsia"/>
              <w:noProof/>
              <w:kern w:val="2"/>
              <w14:ligatures w14:val="standardContextual"/>
            </w:rPr>
          </w:pPr>
          <w:hyperlink w:anchor="_Toc146698896" w:history="1">
            <w:r w:rsidR="005911D2" w:rsidRPr="00064D2A">
              <w:rPr>
                <w:rStyle w:val="Hyperlink"/>
                <w:rFonts w:ascii="Times New Roman" w:hAnsi="Times New Roman" w:cs="Times New Roman"/>
                <w:b/>
                <w:bCs/>
                <w:noProof/>
              </w:rPr>
              <w:t>LIST OF FIGURES</w:t>
            </w:r>
            <w:r w:rsidR="005911D2">
              <w:rPr>
                <w:noProof/>
                <w:webHidden/>
              </w:rPr>
              <w:tab/>
            </w:r>
            <w:r w:rsidR="005911D2">
              <w:rPr>
                <w:noProof/>
                <w:webHidden/>
              </w:rPr>
              <w:fldChar w:fldCharType="begin"/>
            </w:r>
            <w:r w:rsidR="005911D2">
              <w:rPr>
                <w:noProof/>
                <w:webHidden/>
              </w:rPr>
              <w:instrText xml:space="preserve"> PAGEREF _Toc146698896 \h </w:instrText>
            </w:r>
            <w:r w:rsidR="005911D2">
              <w:rPr>
                <w:noProof/>
                <w:webHidden/>
              </w:rPr>
            </w:r>
            <w:r w:rsidR="005911D2">
              <w:rPr>
                <w:noProof/>
                <w:webHidden/>
              </w:rPr>
              <w:fldChar w:fldCharType="separate"/>
            </w:r>
            <w:r w:rsidR="005911D2">
              <w:rPr>
                <w:noProof/>
                <w:webHidden/>
              </w:rPr>
              <w:t>10</w:t>
            </w:r>
            <w:r w:rsidR="005911D2">
              <w:rPr>
                <w:noProof/>
                <w:webHidden/>
              </w:rPr>
              <w:fldChar w:fldCharType="end"/>
            </w:r>
          </w:hyperlink>
        </w:p>
        <w:p w14:paraId="5BED5994" w14:textId="6BBBBC06" w:rsidR="005911D2" w:rsidRDefault="00000000">
          <w:pPr>
            <w:pStyle w:val="TOC1"/>
            <w:rPr>
              <w:rFonts w:eastAsiaTheme="minorEastAsia"/>
              <w:noProof/>
              <w:kern w:val="2"/>
              <w14:ligatures w14:val="standardContextual"/>
            </w:rPr>
          </w:pPr>
          <w:hyperlink w:anchor="_Toc146698897" w:history="1">
            <w:r w:rsidR="005911D2" w:rsidRPr="00064D2A">
              <w:rPr>
                <w:rStyle w:val="Hyperlink"/>
                <w:rFonts w:ascii="Times New Roman" w:hAnsi="Times New Roman" w:cs="Times New Roman"/>
                <w:b/>
                <w:bCs/>
                <w:noProof/>
              </w:rPr>
              <w:t>LIST OF TABLES</w:t>
            </w:r>
            <w:r w:rsidR="005911D2">
              <w:rPr>
                <w:noProof/>
                <w:webHidden/>
              </w:rPr>
              <w:tab/>
            </w:r>
            <w:r w:rsidR="005911D2">
              <w:rPr>
                <w:noProof/>
                <w:webHidden/>
              </w:rPr>
              <w:fldChar w:fldCharType="begin"/>
            </w:r>
            <w:r w:rsidR="005911D2">
              <w:rPr>
                <w:noProof/>
                <w:webHidden/>
              </w:rPr>
              <w:instrText xml:space="preserve"> PAGEREF _Toc146698897 \h </w:instrText>
            </w:r>
            <w:r w:rsidR="005911D2">
              <w:rPr>
                <w:noProof/>
                <w:webHidden/>
              </w:rPr>
            </w:r>
            <w:r w:rsidR="005911D2">
              <w:rPr>
                <w:noProof/>
                <w:webHidden/>
              </w:rPr>
              <w:fldChar w:fldCharType="separate"/>
            </w:r>
            <w:r w:rsidR="005911D2">
              <w:rPr>
                <w:noProof/>
                <w:webHidden/>
              </w:rPr>
              <w:t>11</w:t>
            </w:r>
            <w:r w:rsidR="005911D2">
              <w:rPr>
                <w:noProof/>
                <w:webHidden/>
              </w:rPr>
              <w:fldChar w:fldCharType="end"/>
            </w:r>
          </w:hyperlink>
        </w:p>
        <w:p w14:paraId="3B927435" w14:textId="71BC6165" w:rsidR="005911D2" w:rsidRDefault="00000000">
          <w:pPr>
            <w:pStyle w:val="TOC1"/>
            <w:rPr>
              <w:rFonts w:eastAsiaTheme="minorEastAsia"/>
              <w:noProof/>
              <w:kern w:val="2"/>
              <w14:ligatures w14:val="standardContextual"/>
            </w:rPr>
          </w:pPr>
          <w:hyperlink w:anchor="_Toc146698898" w:history="1">
            <w:r w:rsidR="005911D2" w:rsidRPr="00064D2A">
              <w:rPr>
                <w:rStyle w:val="Hyperlink"/>
                <w:rFonts w:ascii="Times New Roman" w:hAnsi="Times New Roman" w:cs="Times New Roman"/>
                <w:b/>
                <w:bCs/>
                <w:noProof/>
              </w:rPr>
              <w:t>CHAPTER ONE</w:t>
            </w:r>
            <w:r w:rsidR="005911D2">
              <w:rPr>
                <w:noProof/>
                <w:webHidden/>
              </w:rPr>
              <w:tab/>
            </w:r>
            <w:r w:rsidR="005911D2">
              <w:rPr>
                <w:noProof/>
                <w:webHidden/>
              </w:rPr>
              <w:fldChar w:fldCharType="begin"/>
            </w:r>
            <w:r w:rsidR="005911D2">
              <w:rPr>
                <w:noProof/>
                <w:webHidden/>
              </w:rPr>
              <w:instrText xml:space="preserve"> PAGEREF _Toc146698898 \h </w:instrText>
            </w:r>
            <w:r w:rsidR="005911D2">
              <w:rPr>
                <w:noProof/>
                <w:webHidden/>
              </w:rPr>
            </w:r>
            <w:r w:rsidR="005911D2">
              <w:rPr>
                <w:noProof/>
                <w:webHidden/>
              </w:rPr>
              <w:fldChar w:fldCharType="separate"/>
            </w:r>
            <w:r w:rsidR="005911D2">
              <w:rPr>
                <w:noProof/>
                <w:webHidden/>
              </w:rPr>
              <w:t>12</w:t>
            </w:r>
            <w:r w:rsidR="005911D2">
              <w:rPr>
                <w:noProof/>
                <w:webHidden/>
              </w:rPr>
              <w:fldChar w:fldCharType="end"/>
            </w:r>
          </w:hyperlink>
        </w:p>
        <w:p w14:paraId="7C80EF3D" w14:textId="53E77E1A" w:rsidR="005911D2" w:rsidRDefault="00000000">
          <w:pPr>
            <w:pStyle w:val="TOC1"/>
            <w:rPr>
              <w:rFonts w:eastAsiaTheme="minorEastAsia"/>
              <w:noProof/>
              <w:kern w:val="2"/>
              <w14:ligatures w14:val="standardContextual"/>
            </w:rPr>
          </w:pPr>
          <w:hyperlink w:anchor="_Toc146698899" w:history="1">
            <w:r w:rsidR="005911D2" w:rsidRPr="00064D2A">
              <w:rPr>
                <w:rStyle w:val="Hyperlink"/>
                <w:rFonts w:ascii="Times New Roman" w:hAnsi="Times New Roman" w:cs="Times New Roman"/>
                <w:b/>
                <w:bCs/>
                <w:noProof/>
              </w:rPr>
              <w:t>1.0 INTRODUCTION</w:t>
            </w:r>
            <w:r w:rsidR="005911D2">
              <w:rPr>
                <w:noProof/>
                <w:webHidden/>
              </w:rPr>
              <w:tab/>
            </w:r>
            <w:r w:rsidR="005911D2">
              <w:rPr>
                <w:noProof/>
                <w:webHidden/>
              </w:rPr>
              <w:fldChar w:fldCharType="begin"/>
            </w:r>
            <w:r w:rsidR="005911D2">
              <w:rPr>
                <w:noProof/>
                <w:webHidden/>
              </w:rPr>
              <w:instrText xml:space="preserve"> PAGEREF _Toc146698899 \h </w:instrText>
            </w:r>
            <w:r w:rsidR="005911D2">
              <w:rPr>
                <w:noProof/>
                <w:webHidden/>
              </w:rPr>
            </w:r>
            <w:r w:rsidR="005911D2">
              <w:rPr>
                <w:noProof/>
                <w:webHidden/>
              </w:rPr>
              <w:fldChar w:fldCharType="separate"/>
            </w:r>
            <w:r w:rsidR="005911D2">
              <w:rPr>
                <w:noProof/>
                <w:webHidden/>
              </w:rPr>
              <w:t>12</w:t>
            </w:r>
            <w:r w:rsidR="005911D2">
              <w:rPr>
                <w:noProof/>
                <w:webHidden/>
              </w:rPr>
              <w:fldChar w:fldCharType="end"/>
            </w:r>
          </w:hyperlink>
        </w:p>
        <w:p w14:paraId="7966FD21" w14:textId="00FC56FC" w:rsidR="005911D2" w:rsidRDefault="00000000">
          <w:pPr>
            <w:pStyle w:val="TOC1"/>
            <w:rPr>
              <w:rFonts w:eastAsiaTheme="minorEastAsia"/>
              <w:noProof/>
              <w:kern w:val="2"/>
              <w14:ligatures w14:val="standardContextual"/>
            </w:rPr>
          </w:pPr>
          <w:hyperlink w:anchor="_Toc146698900" w:history="1">
            <w:r w:rsidR="005911D2" w:rsidRPr="00064D2A">
              <w:rPr>
                <w:rStyle w:val="Hyperlink"/>
                <w:rFonts w:ascii="Times New Roman" w:hAnsi="Times New Roman" w:cs="Times New Roman"/>
                <w:b/>
                <w:bCs/>
                <w:noProof/>
              </w:rPr>
              <w:t>1.1Study background</w:t>
            </w:r>
            <w:r w:rsidR="005911D2">
              <w:rPr>
                <w:noProof/>
                <w:webHidden/>
              </w:rPr>
              <w:tab/>
            </w:r>
            <w:r w:rsidR="005911D2">
              <w:rPr>
                <w:noProof/>
                <w:webHidden/>
              </w:rPr>
              <w:fldChar w:fldCharType="begin"/>
            </w:r>
            <w:r w:rsidR="005911D2">
              <w:rPr>
                <w:noProof/>
                <w:webHidden/>
              </w:rPr>
              <w:instrText xml:space="preserve"> PAGEREF _Toc146698900 \h </w:instrText>
            </w:r>
            <w:r w:rsidR="005911D2">
              <w:rPr>
                <w:noProof/>
                <w:webHidden/>
              </w:rPr>
            </w:r>
            <w:r w:rsidR="005911D2">
              <w:rPr>
                <w:noProof/>
                <w:webHidden/>
              </w:rPr>
              <w:fldChar w:fldCharType="separate"/>
            </w:r>
            <w:r w:rsidR="005911D2">
              <w:rPr>
                <w:noProof/>
                <w:webHidden/>
              </w:rPr>
              <w:t>12</w:t>
            </w:r>
            <w:r w:rsidR="005911D2">
              <w:rPr>
                <w:noProof/>
                <w:webHidden/>
              </w:rPr>
              <w:fldChar w:fldCharType="end"/>
            </w:r>
          </w:hyperlink>
        </w:p>
        <w:p w14:paraId="7F09D27F" w14:textId="606EB50C" w:rsidR="005911D2" w:rsidRDefault="00000000">
          <w:pPr>
            <w:pStyle w:val="TOC1"/>
            <w:rPr>
              <w:rFonts w:eastAsiaTheme="minorEastAsia"/>
              <w:noProof/>
              <w:kern w:val="2"/>
              <w14:ligatures w14:val="standardContextual"/>
            </w:rPr>
          </w:pPr>
          <w:hyperlink w:anchor="_Toc146698901" w:history="1">
            <w:r w:rsidR="005911D2" w:rsidRPr="00064D2A">
              <w:rPr>
                <w:rStyle w:val="Hyperlink"/>
                <w:rFonts w:ascii="Times New Roman" w:hAnsi="Times New Roman" w:cs="Times New Roman"/>
                <w:b/>
                <w:bCs/>
                <w:noProof/>
              </w:rPr>
              <w:t>1.2 The statement of problem and justification</w:t>
            </w:r>
            <w:r w:rsidR="005911D2">
              <w:rPr>
                <w:noProof/>
                <w:webHidden/>
              </w:rPr>
              <w:tab/>
            </w:r>
            <w:r w:rsidR="005911D2">
              <w:rPr>
                <w:noProof/>
                <w:webHidden/>
              </w:rPr>
              <w:fldChar w:fldCharType="begin"/>
            </w:r>
            <w:r w:rsidR="005911D2">
              <w:rPr>
                <w:noProof/>
                <w:webHidden/>
              </w:rPr>
              <w:instrText xml:space="preserve"> PAGEREF _Toc146698901 \h </w:instrText>
            </w:r>
            <w:r w:rsidR="005911D2">
              <w:rPr>
                <w:noProof/>
                <w:webHidden/>
              </w:rPr>
            </w:r>
            <w:r w:rsidR="005911D2">
              <w:rPr>
                <w:noProof/>
                <w:webHidden/>
              </w:rPr>
              <w:fldChar w:fldCharType="separate"/>
            </w:r>
            <w:r w:rsidR="005911D2">
              <w:rPr>
                <w:noProof/>
                <w:webHidden/>
              </w:rPr>
              <w:t>14</w:t>
            </w:r>
            <w:r w:rsidR="005911D2">
              <w:rPr>
                <w:noProof/>
                <w:webHidden/>
              </w:rPr>
              <w:fldChar w:fldCharType="end"/>
            </w:r>
          </w:hyperlink>
        </w:p>
        <w:p w14:paraId="36DD478D" w14:textId="36CCE38B" w:rsidR="005911D2" w:rsidRDefault="00000000">
          <w:pPr>
            <w:pStyle w:val="TOC1"/>
            <w:rPr>
              <w:rFonts w:eastAsiaTheme="minorEastAsia"/>
              <w:noProof/>
              <w:kern w:val="2"/>
              <w14:ligatures w14:val="standardContextual"/>
            </w:rPr>
          </w:pPr>
          <w:hyperlink w:anchor="_Toc146698902" w:history="1">
            <w:r w:rsidR="005911D2" w:rsidRPr="00064D2A">
              <w:rPr>
                <w:rStyle w:val="Hyperlink"/>
                <w:rFonts w:ascii="Times New Roman" w:hAnsi="Times New Roman" w:cs="Times New Roman"/>
                <w:b/>
                <w:bCs/>
                <w:noProof/>
              </w:rPr>
              <w:t>1.3 Hypotheses</w:t>
            </w:r>
            <w:r w:rsidR="005911D2">
              <w:rPr>
                <w:noProof/>
                <w:webHidden/>
              </w:rPr>
              <w:tab/>
            </w:r>
            <w:r w:rsidR="005911D2">
              <w:rPr>
                <w:noProof/>
                <w:webHidden/>
              </w:rPr>
              <w:fldChar w:fldCharType="begin"/>
            </w:r>
            <w:r w:rsidR="005911D2">
              <w:rPr>
                <w:noProof/>
                <w:webHidden/>
              </w:rPr>
              <w:instrText xml:space="preserve"> PAGEREF _Toc146698902 \h </w:instrText>
            </w:r>
            <w:r w:rsidR="005911D2">
              <w:rPr>
                <w:noProof/>
                <w:webHidden/>
              </w:rPr>
            </w:r>
            <w:r w:rsidR="005911D2">
              <w:rPr>
                <w:noProof/>
                <w:webHidden/>
              </w:rPr>
              <w:fldChar w:fldCharType="separate"/>
            </w:r>
            <w:r w:rsidR="005911D2">
              <w:rPr>
                <w:noProof/>
                <w:webHidden/>
              </w:rPr>
              <w:t>15</w:t>
            </w:r>
            <w:r w:rsidR="005911D2">
              <w:rPr>
                <w:noProof/>
                <w:webHidden/>
              </w:rPr>
              <w:fldChar w:fldCharType="end"/>
            </w:r>
          </w:hyperlink>
        </w:p>
        <w:p w14:paraId="620EB7F9" w14:textId="5A49698A" w:rsidR="005911D2" w:rsidRDefault="00000000">
          <w:pPr>
            <w:pStyle w:val="TOC1"/>
            <w:rPr>
              <w:rFonts w:eastAsiaTheme="minorEastAsia"/>
              <w:noProof/>
              <w:kern w:val="2"/>
              <w14:ligatures w14:val="standardContextual"/>
            </w:rPr>
          </w:pPr>
          <w:hyperlink w:anchor="_Toc146698903" w:history="1">
            <w:r w:rsidR="005911D2" w:rsidRPr="00064D2A">
              <w:rPr>
                <w:rStyle w:val="Hyperlink"/>
                <w:rFonts w:ascii="Times New Roman" w:hAnsi="Times New Roman" w:cs="Times New Roman"/>
                <w:b/>
                <w:bCs/>
                <w:noProof/>
              </w:rPr>
              <w:t>1.3 Study objectives</w:t>
            </w:r>
            <w:r w:rsidR="005911D2">
              <w:rPr>
                <w:noProof/>
                <w:webHidden/>
              </w:rPr>
              <w:tab/>
            </w:r>
            <w:r w:rsidR="005911D2">
              <w:rPr>
                <w:noProof/>
                <w:webHidden/>
              </w:rPr>
              <w:fldChar w:fldCharType="begin"/>
            </w:r>
            <w:r w:rsidR="005911D2">
              <w:rPr>
                <w:noProof/>
                <w:webHidden/>
              </w:rPr>
              <w:instrText xml:space="preserve"> PAGEREF _Toc146698903 \h </w:instrText>
            </w:r>
            <w:r w:rsidR="005911D2">
              <w:rPr>
                <w:noProof/>
                <w:webHidden/>
              </w:rPr>
            </w:r>
            <w:r w:rsidR="005911D2">
              <w:rPr>
                <w:noProof/>
                <w:webHidden/>
              </w:rPr>
              <w:fldChar w:fldCharType="separate"/>
            </w:r>
            <w:r w:rsidR="005911D2">
              <w:rPr>
                <w:noProof/>
                <w:webHidden/>
              </w:rPr>
              <w:t>16</w:t>
            </w:r>
            <w:r w:rsidR="005911D2">
              <w:rPr>
                <w:noProof/>
                <w:webHidden/>
              </w:rPr>
              <w:fldChar w:fldCharType="end"/>
            </w:r>
          </w:hyperlink>
        </w:p>
        <w:p w14:paraId="69B4BDCC" w14:textId="20EEDA01" w:rsidR="005911D2" w:rsidRDefault="00000000">
          <w:pPr>
            <w:pStyle w:val="TOC2"/>
            <w:tabs>
              <w:tab w:val="right" w:leader="dot" w:pos="9350"/>
            </w:tabs>
            <w:rPr>
              <w:rFonts w:eastAsiaTheme="minorEastAsia"/>
              <w:noProof/>
              <w:kern w:val="2"/>
              <w14:ligatures w14:val="standardContextual"/>
            </w:rPr>
          </w:pPr>
          <w:hyperlink w:anchor="_Toc146698904" w:history="1">
            <w:r w:rsidR="005911D2" w:rsidRPr="00064D2A">
              <w:rPr>
                <w:rStyle w:val="Hyperlink"/>
                <w:rFonts w:ascii="Times New Roman" w:hAnsi="Times New Roman" w:cs="Times New Roman"/>
                <w:b/>
                <w:bCs/>
                <w:noProof/>
              </w:rPr>
              <w:t>1.3.1 General objective</w:t>
            </w:r>
            <w:r w:rsidR="005911D2">
              <w:rPr>
                <w:noProof/>
                <w:webHidden/>
              </w:rPr>
              <w:tab/>
            </w:r>
            <w:r w:rsidR="005911D2">
              <w:rPr>
                <w:noProof/>
                <w:webHidden/>
              </w:rPr>
              <w:fldChar w:fldCharType="begin"/>
            </w:r>
            <w:r w:rsidR="005911D2">
              <w:rPr>
                <w:noProof/>
                <w:webHidden/>
              </w:rPr>
              <w:instrText xml:space="preserve"> PAGEREF _Toc146698904 \h </w:instrText>
            </w:r>
            <w:r w:rsidR="005911D2">
              <w:rPr>
                <w:noProof/>
                <w:webHidden/>
              </w:rPr>
            </w:r>
            <w:r w:rsidR="005911D2">
              <w:rPr>
                <w:noProof/>
                <w:webHidden/>
              </w:rPr>
              <w:fldChar w:fldCharType="separate"/>
            </w:r>
            <w:r w:rsidR="005911D2">
              <w:rPr>
                <w:noProof/>
                <w:webHidden/>
              </w:rPr>
              <w:t>16</w:t>
            </w:r>
            <w:r w:rsidR="005911D2">
              <w:rPr>
                <w:noProof/>
                <w:webHidden/>
              </w:rPr>
              <w:fldChar w:fldCharType="end"/>
            </w:r>
          </w:hyperlink>
        </w:p>
        <w:p w14:paraId="55E21BFE" w14:textId="20C169B3" w:rsidR="005911D2" w:rsidRDefault="00000000">
          <w:pPr>
            <w:pStyle w:val="TOC2"/>
            <w:tabs>
              <w:tab w:val="right" w:leader="dot" w:pos="9350"/>
            </w:tabs>
            <w:rPr>
              <w:rFonts w:eastAsiaTheme="minorEastAsia"/>
              <w:noProof/>
              <w:kern w:val="2"/>
              <w14:ligatures w14:val="standardContextual"/>
            </w:rPr>
          </w:pPr>
          <w:hyperlink w:anchor="_Toc146698905" w:history="1">
            <w:r w:rsidR="005911D2" w:rsidRPr="00064D2A">
              <w:rPr>
                <w:rStyle w:val="Hyperlink"/>
                <w:rFonts w:ascii="Times New Roman" w:hAnsi="Times New Roman" w:cs="Times New Roman"/>
                <w:b/>
                <w:bCs/>
                <w:noProof/>
              </w:rPr>
              <w:t>1.3.2 Specific objectives</w:t>
            </w:r>
            <w:r w:rsidR="005911D2">
              <w:rPr>
                <w:noProof/>
                <w:webHidden/>
              </w:rPr>
              <w:tab/>
            </w:r>
            <w:r w:rsidR="005911D2">
              <w:rPr>
                <w:noProof/>
                <w:webHidden/>
              </w:rPr>
              <w:fldChar w:fldCharType="begin"/>
            </w:r>
            <w:r w:rsidR="005911D2">
              <w:rPr>
                <w:noProof/>
                <w:webHidden/>
              </w:rPr>
              <w:instrText xml:space="preserve"> PAGEREF _Toc146698905 \h </w:instrText>
            </w:r>
            <w:r w:rsidR="005911D2">
              <w:rPr>
                <w:noProof/>
                <w:webHidden/>
              </w:rPr>
            </w:r>
            <w:r w:rsidR="005911D2">
              <w:rPr>
                <w:noProof/>
                <w:webHidden/>
              </w:rPr>
              <w:fldChar w:fldCharType="separate"/>
            </w:r>
            <w:r w:rsidR="005911D2">
              <w:rPr>
                <w:noProof/>
                <w:webHidden/>
              </w:rPr>
              <w:t>16</w:t>
            </w:r>
            <w:r w:rsidR="005911D2">
              <w:rPr>
                <w:noProof/>
                <w:webHidden/>
              </w:rPr>
              <w:fldChar w:fldCharType="end"/>
            </w:r>
          </w:hyperlink>
        </w:p>
        <w:p w14:paraId="5E58B3CB" w14:textId="23352B1F" w:rsidR="005911D2" w:rsidRDefault="00000000">
          <w:pPr>
            <w:pStyle w:val="TOC1"/>
            <w:rPr>
              <w:rFonts w:eastAsiaTheme="minorEastAsia"/>
              <w:noProof/>
              <w:kern w:val="2"/>
              <w14:ligatures w14:val="standardContextual"/>
            </w:rPr>
          </w:pPr>
          <w:hyperlink w:anchor="_Toc146698906" w:history="1">
            <w:r w:rsidR="005911D2" w:rsidRPr="00064D2A">
              <w:rPr>
                <w:rStyle w:val="Hyperlink"/>
                <w:rFonts w:ascii="Times New Roman" w:hAnsi="Times New Roman" w:cs="Times New Roman"/>
                <w:b/>
                <w:bCs/>
                <w:noProof/>
              </w:rPr>
              <w:t>CHAPTER TWO</w:t>
            </w:r>
            <w:r w:rsidR="005911D2">
              <w:rPr>
                <w:noProof/>
                <w:webHidden/>
              </w:rPr>
              <w:tab/>
            </w:r>
            <w:r w:rsidR="005911D2">
              <w:rPr>
                <w:noProof/>
                <w:webHidden/>
              </w:rPr>
              <w:fldChar w:fldCharType="begin"/>
            </w:r>
            <w:r w:rsidR="005911D2">
              <w:rPr>
                <w:noProof/>
                <w:webHidden/>
              </w:rPr>
              <w:instrText xml:space="preserve"> PAGEREF _Toc146698906 \h </w:instrText>
            </w:r>
            <w:r w:rsidR="005911D2">
              <w:rPr>
                <w:noProof/>
                <w:webHidden/>
              </w:rPr>
            </w:r>
            <w:r w:rsidR="005911D2">
              <w:rPr>
                <w:noProof/>
                <w:webHidden/>
              </w:rPr>
              <w:fldChar w:fldCharType="separate"/>
            </w:r>
            <w:r w:rsidR="005911D2">
              <w:rPr>
                <w:noProof/>
                <w:webHidden/>
              </w:rPr>
              <w:t>16</w:t>
            </w:r>
            <w:r w:rsidR="005911D2">
              <w:rPr>
                <w:noProof/>
                <w:webHidden/>
              </w:rPr>
              <w:fldChar w:fldCharType="end"/>
            </w:r>
          </w:hyperlink>
        </w:p>
        <w:p w14:paraId="0BF64865" w14:textId="5D155101" w:rsidR="005911D2" w:rsidRDefault="00000000">
          <w:pPr>
            <w:pStyle w:val="TOC1"/>
            <w:rPr>
              <w:rFonts w:eastAsiaTheme="minorEastAsia"/>
              <w:noProof/>
              <w:kern w:val="2"/>
              <w14:ligatures w14:val="standardContextual"/>
            </w:rPr>
          </w:pPr>
          <w:hyperlink w:anchor="_Toc146698907" w:history="1">
            <w:r w:rsidR="005911D2" w:rsidRPr="00064D2A">
              <w:rPr>
                <w:rStyle w:val="Hyperlink"/>
                <w:rFonts w:ascii="Times New Roman" w:hAnsi="Times New Roman" w:cs="Times New Roman"/>
                <w:b/>
                <w:bCs/>
                <w:noProof/>
              </w:rPr>
              <w:t>2.0 LITERATURE REVIEW</w:t>
            </w:r>
            <w:r w:rsidR="005911D2">
              <w:rPr>
                <w:noProof/>
                <w:webHidden/>
              </w:rPr>
              <w:tab/>
            </w:r>
            <w:r w:rsidR="005911D2">
              <w:rPr>
                <w:noProof/>
                <w:webHidden/>
              </w:rPr>
              <w:fldChar w:fldCharType="begin"/>
            </w:r>
            <w:r w:rsidR="005911D2">
              <w:rPr>
                <w:noProof/>
                <w:webHidden/>
              </w:rPr>
              <w:instrText xml:space="preserve"> PAGEREF _Toc146698907 \h </w:instrText>
            </w:r>
            <w:r w:rsidR="005911D2">
              <w:rPr>
                <w:noProof/>
                <w:webHidden/>
              </w:rPr>
            </w:r>
            <w:r w:rsidR="005911D2">
              <w:rPr>
                <w:noProof/>
                <w:webHidden/>
              </w:rPr>
              <w:fldChar w:fldCharType="separate"/>
            </w:r>
            <w:r w:rsidR="005911D2">
              <w:rPr>
                <w:noProof/>
                <w:webHidden/>
              </w:rPr>
              <w:t>16</w:t>
            </w:r>
            <w:r w:rsidR="005911D2">
              <w:rPr>
                <w:noProof/>
                <w:webHidden/>
              </w:rPr>
              <w:fldChar w:fldCharType="end"/>
            </w:r>
          </w:hyperlink>
        </w:p>
        <w:p w14:paraId="0243EF69" w14:textId="201E0842" w:rsidR="005911D2" w:rsidRDefault="00000000">
          <w:pPr>
            <w:pStyle w:val="TOC1"/>
            <w:rPr>
              <w:rFonts w:eastAsiaTheme="minorEastAsia"/>
              <w:noProof/>
              <w:kern w:val="2"/>
              <w14:ligatures w14:val="standardContextual"/>
            </w:rPr>
          </w:pPr>
          <w:hyperlink w:anchor="_Toc146698908" w:history="1">
            <w:r w:rsidR="005911D2" w:rsidRPr="00064D2A">
              <w:rPr>
                <w:rStyle w:val="Hyperlink"/>
                <w:rFonts w:ascii="Times New Roman" w:hAnsi="Times New Roman" w:cs="Times New Roman"/>
                <w:b/>
                <w:bCs/>
                <w:noProof/>
              </w:rPr>
              <w:t>2.1 Aquaculture in Kenya</w:t>
            </w:r>
            <w:r w:rsidR="005911D2">
              <w:rPr>
                <w:noProof/>
                <w:webHidden/>
              </w:rPr>
              <w:tab/>
            </w:r>
            <w:r w:rsidR="005911D2">
              <w:rPr>
                <w:noProof/>
                <w:webHidden/>
              </w:rPr>
              <w:fldChar w:fldCharType="begin"/>
            </w:r>
            <w:r w:rsidR="005911D2">
              <w:rPr>
                <w:noProof/>
                <w:webHidden/>
              </w:rPr>
              <w:instrText xml:space="preserve"> PAGEREF _Toc146698908 \h </w:instrText>
            </w:r>
            <w:r w:rsidR="005911D2">
              <w:rPr>
                <w:noProof/>
                <w:webHidden/>
              </w:rPr>
            </w:r>
            <w:r w:rsidR="005911D2">
              <w:rPr>
                <w:noProof/>
                <w:webHidden/>
              </w:rPr>
              <w:fldChar w:fldCharType="separate"/>
            </w:r>
            <w:r w:rsidR="005911D2">
              <w:rPr>
                <w:noProof/>
                <w:webHidden/>
              </w:rPr>
              <w:t>16</w:t>
            </w:r>
            <w:r w:rsidR="005911D2">
              <w:rPr>
                <w:noProof/>
                <w:webHidden/>
              </w:rPr>
              <w:fldChar w:fldCharType="end"/>
            </w:r>
          </w:hyperlink>
        </w:p>
        <w:p w14:paraId="034442C6" w14:textId="2C7B1DA7" w:rsidR="005911D2" w:rsidRDefault="00000000">
          <w:pPr>
            <w:pStyle w:val="TOC1"/>
            <w:rPr>
              <w:rFonts w:eastAsiaTheme="minorEastAsia"/>
              <w:noProof/>
              <w:kern w:val="2"/>
              <w14:ligatures w14:val="standardContextual"/>
            </w:rPr>
          </w:pPr>
          <w:hyperlink w:anchor="_Toc146698909" w:history="1">
            <w:r w:rsidR="005911D2" w:rsidRPr="00064D2A">
              <w:rPr>
                <w:rStyle w:val="Hyperlink"/>
                <w:rFonts w:ascii="Times New Roman" w:hAnsi="Times New Roman" w:cs="Times New Roman"/>
                <w:b/>
                <w:bCs/>
                <w:noProof/>
              </w:rPr>
              <w:t>2.2 Fish parasites</w:t>
            </w:r>
            <w:r w:rsidR="005911D2">
              <w:rPr>
                <w:noProof/>
                <w:webHidden/>
              </w:rPr>
              <w:tab/>
            </w:r>
            <w:r w:rsidR="005911D2">
              <w:rPr>
                <w:noProof/>
                <w:webHidden/>
              </w:rPr>
              <w:fldChar w:fldCharType="begin"/>
            </w:r>
            <w:r w:rsidR="005911D2">
              <w:rPr>
                <w:noProof/>
                <w:webHidden/>
              </w:rPr>
              <w:instrText xml:space="preserve"> PAGEREF _Toc146698909 \h </w:instrText>
            </w:r>
            <w:r w:rsidR="005911D2">
              <w:rPr>
                <w:noProof/>
                <w:webHidden/>
              </w:rPr>
            </w:r>
            <w:r w:rsidR="005911D2">
              <w:rPr>
                <w:noProof/>
                <w:webHidden/>
              </w:rPr>
              <w:fldChar w:fldCharType="separate"/>
            </w:r>
            <w:r w:rsidR="005911D2">
              <w:rPr>
                <w:noProof/>
                <w:webHidden/>
              </w:rPr>
              <w:t>17</w:t>
            </w:r>
            <w:r w:rsidR="005911D2">
              <w:rPr>
                <w:noProof/>
                <w:webHidden/>
              </w:rPr>
              <w:fldChar w:fldCharType="end"/>
            </w:r>
          </w:hyperlink>
        </w:p>
        <w:p w14:paraId="6CC25F2D" w14:textId="69D42E52" w:rsidR="005911D2" w:rsidRDefault="00000000">
          <w:pPr>
            <w:pStyle w:val="TOC2"/>
            <w:tabs>
              <w:tab w:val="right" w:leader="dot" w:pos="9350"/>
            </w:tabs>
            <w:rPr>
              <w:rFonts w:eastAsiaTheme="minorEastAsia"/>
              <w:noProof/>
              <w:kern w:val="2"/>
              <w14:ligatures w14:val="standardContextual"/>
            </w:rPr>
          </w:pPr>
          <w:hyperlink w:anchor="_Toc146698910" w:history="1">
            <w:r w:rsidR="005911D2" w:rsidRPr="00064D2A">
              <w:rPr>
                <w:rStyle w:val="Hyperlink"/>
                <w:rFonts w:ascii="Times New Roman" w:hAnsi="Times New Roman" w:cs="Times New Roman"/>
                <w:b/>
                <w:bCs/>
                <w:noProof/>
              </w:rPr>
              <w:t>2.2.1 Protozoa</w:t>
            </w:r>
            <w:r w:rsidR="005911D2">
              <w:rPr>
                <w:noProof/>
                <w:webHidden/>
              </w:rPr>
              <w:tab/>
            </w:r>
            <w:r w:rsidR="005911D2">
              <w:rPr>
                <w:noProof/>
                <w:webHidden/>
              </w:rPr>
              <w:fldChar w:fldCharType="begin"/>
            </w:r>
            <w:r w:rsidR="005911D2">
              <w:rPr>
                <w:noProof/>
                <w:webHidden/>
              </w:rPr>
              <w:instrText xml:space="preserve"> PAGEREF _Toc146698910 \h </w:instrText>
            </w:r>
            <w:r w:rsidR="005911D2">
              <w:rPr>
                <w:noProof/>
                <w:webHidden/>
              </w:rPr>
            </w:r>
            <w:r w:rsidR="005911D2">
              <w:rPr>
                <w:noProof/>
                <w:webHidden/>
              </w:rPr>
              <w:fldChar w:fldCharType="separate"/>
            </w:r>
            <w:r w:rsidR="005911D2">
              <w:rPr>
                <w:noProof/>
                <w:webHidden/>
              </w:rPr>
              <w:t>18</w:t>
            </w:r>
            <w:r w:rsidR="005911D2">
              <w:rPr>
                <w:noProof/>
                <w:webHidden/>
              </w:rPr>
              <w:fldChar w:fldCharType="end"/>
            </w:r>
          </w:hyperlink>
        </w:p>
        <w:p w14:paraId="77CA297D" w14:textId="17085E33" w:rsidR="005911D2" w:rsidRDefault="00000000">
          <w:pPr>
            <w:pStyle w:val="TOC2"/>
            <w:tabs>
              <w:tab w:val="right" w:leader="dot" w:pos="9350"/>
            </w:tabs>
            <w:rPr>
              <w:rFonts w:eastAsiaTheme="minorEastAsia"/>
              <w:noProof/>
              <w:kern w:val="2"/>
              <w14:ligatures w14:val="standardContextual"/>
            </w:rPr>
          </w:pPr>
          <w:hyperlink w:anchor="_Toc146698911" w:history="1">
            <w:r w:rsidR="005911D2" w:rsidRPr="00064D2A">
              <w:rPr>
                <w:rStyle w:val="Hyperlink"/>
                <w:rFonts w:ascii="Times New Roman" w:hAnsi="Times New Roman" w:cs="Times New Roman"/>
                <w:b/>
                <w:bCs/>
                <w:noProof/>
              </w:rPr>
              <w:t>2.2.2 Trematodes</w:t>
            </w:r>
            <w:r w:rsidR="005911D2">
              <w:rPr>
                <w:noProof/>
                <w:webHidden/>
              </w:rPr>
              <w:tab/>
            </w:r>
            <w:r w:rsidR="005911D2">
              <w:rPr>
                <w:noProof/>
                <w:webHidden/>
              </w:rPr>
              <w:fldChar w:fldCharType="begin"/>
            </w:r>
            <w:r w:rsidR="005911D2">
              <w:rPr>
                <w:noProof/>
                <w:webHidden/>
              </w:rPr>
              <w:instrText xml:space="preserve"> PAGEREF _Toc146698911 \h </w:instrText>
            </w:r>
            <w:r w:rsidR="005911D2">
              <w:rPr>
                <w:noProof/>
                <w:webHidden/>
              </w:rPr>
            </w:r>
            <w:r w:rsidR="005911D2">
              <w:rPr>
                <w:noProof/>
                <w:webHidden/>
              </w:rPr>
              <w:fldChar w:fldCharType="separate"/>
            </w:r>
            <w:r w:rsidR="005911D2">
              <w:rPr>
                <w:noProof/>
                <w:webHidden/>
              </w:rPr>
              <w:t>20</w:t>
            </w:r>
            <w:r w:rsidR="005911D2">
              <w:rPr>
                <w:noProof/>
                <w:webHidden/>
              </w:rPr>
              <w:fldChar w:fldCharType="end"/>
            </w:r>
          </w:hyperlink>
        </w:p>
        <w:p w14:paraId="21A6AB8E" w14:textId="2A72BC25" w:rsidR="005911D2" w:rsidRDefault="00000000">
          <w:pPr>
            <w:pStyle w:val="TOC2"/>
            <w:tabs>
              <w:tab w:val="right" w:leader="dot" w:pos="9350"/>
            </w:tabs>
            <w:rPr>
              <w:rFonts w:eastAsiaTheme="minorEastAsia"/>
              <w:noProof/>
              <w:kern w:val="2"/>
              <w14:ligatures w14:val="standardContextual"/>
            </w:rPr>
          </w:pPr>
          <w:hyperlink w:anchor="_Toc146698912" w:history="1">
            <w:r w:rsidR="005911D2" w:rsidRPr="00064D2A">
              <w:rPr>
                <w:rStyle w:val="Hyperlink"/>
                <w:rFonts w:ascii="Times New Roman" w:hAnsi="Times New Roman" w:cs="Times New Roman"/>
                <w:b/>
                <w:bCs/>
                <w:noProof/>
              </w:rPr>
              <w:t>2.2.2.1 Monogenea</w:t>
            </w:r>
            <w:r w:rsidR="005911D2">
              <w:rPr>
                <w:noProof/>
                <w:webHidden/>
              </w:rPr>
              <w:tab/>
            </w:r>
            <w:r w:rsidR="005911D2">
              <w:rPr>
                <w:noProof/>
                <w:webHidden/>
              </w:rPr>
              <w:fldChar w:fldCharType="begin"/>
            </w:r>
            <w:r w:rsidR="005911D2">
              <w:rPr>
                <w:noProof/>
                <w:webHidden/>
              </w:rPr>
              <w:instrText xml:space="preserve"> PAGEREF _Toc146698912 \h </w:instrText>
            </w:r>
            <w:r w:rsidR="005911D2">
              <w:rPr>
                <w:noProof/>
                <w:webHidden/>
              </w:rPr>
            </w:r>
            <w:r w:rsidR="005911D2">
              <w:rPr>
                <w:noProof/>
                <w:webHidden/>
              </w:rPr>
              <w:fldChar w:fldCharType="separate"/>
            </w:r>
            <w:r w:rsidR="005911D2">
              <w:rPr>
                <w:noProof/>
                <w:webHidden/>
              </w:rPr>
              <w:t>20</w:t>
            </w:r>
            <w:r w:rsidR="005911D2">
              <w:rPr>
                <w:noProof/>
                <w:webHidden/>
              </w:rPr>
              <w:fldChar w:fldCharType="end"/>
            </w:r>
          </w:hyperlink>
        </w:p>
        <w:p w14:paraId="121025E7" w14:textId="54E15AC7" w:rsidR="005911D2" w:rsidRDefault="00000000">
          <w:pPr>
            <w:pStyle w:val="TOC2"/>
            <w:tabs>
              <w:tab w:val="right" w:leader="dot" w:pos="9350"/>
            </w:tabs>
            <w:rPr>
              <w:rFonts w:eastAsiaTheme="minorEastAsia"/>
              <w:noProof/>
              <w:kern w:val="2"/>
              <w14:ligatures w14:val="standardContextual"/>
            </w:rPr>
          </w:pPr>
          <w:hyperlink w:anchor="_Toc146698913" w:history="1">
            <w:r w:rsidR="005911D2" w:rsidRPr="00064D2A">
              <w:rPr>
                <w:rStyle w:val="Hyperlink"/>
                <w:rFonts w:ascii="Times New Roman" w:hAnsi="Times New Roman" w:cs="Times New Roman"/>
                <w:b/>
                <w:bCs/>
                <w:noProof/>
              </w:rPr>
              <w:t>2.2.2.2 Digenea</w:t>
            </w:r>
            <w:r w:rsidR="005911D2">
              <w:rPr>
                <w:noProof/>
                <w:webHidden/>
              </w:rPr>
              <w:tab/>
            </w:r>
            <w:r w:rsidR="005911D2">
              <w:rPr>
                <w:noProof/>
                <w:webHidden/>
              </w:rPr>
              <w:fldChar w:fldCharType="begin"/>
            </w:r>
            <w:r w:rsidR="005911D2">
              <w:rPr>
                <w:noProof/>
                <w:webHidden/>
              </w:rPr>
              <w:instrText xml:space="preserve"> PAGEREF _Toc146698913 \h </w:instrText>
            </w:r>
            <w:r w:rsidR="005911D2">
              <w:rPr>
                <w:noProof/>
                <w:webHidden/>
              </w:rPr>
            </w:r>
            <w:r w:rsidR="005911D2">
              <w:rPr>
                <w:noProof/>
                <w:webHidden/>
              </w:rPr>
              <w:fldChar w:fldCharType="separate"/>
            </w:r>
            <w:r w:rsidR="005911D2">
              <w:rPr>
                <w:noProof/>
                <w:webHidden/>
              </w:rPr>
              <w:t>23</w:t>
            </w:r>
            <w:r w:rsidR="005911D2">
              <w:rPr>
                <w:noProof/>
                <w:webHidden/>
              </w:rPr>
              <w:fldChar w:fldCharType="end"/>
            </w:r>
          </w:hyperlink>
        </w:p>
        <w:p w14:paraId="108AD50E" w14:textId="36F4EA4B" w:rsidR="005911D2" w:rsidRDefault="00000000">
          <w:pPr>
            <w:pStyle w:val="TOC2"/>
            <w:tabs>
              <w:tab w:val="right" w:leader="dot" w:pos="9350"/>
            </w:tabs>
            <w:rPr>
              <w:rFonts w:eastAsiaTheme="minorEastAsia"/>
              <w:noProof/>
              <w:kern w:val="2"/>
              <w14:ligatures w14:val="standardContextual"/>
            </w:rPr>
          </w:pPr>
          <w:hyperlink w:anchor="_Toc146698914" w:history="1">
            <w:r w:rsidR="005911D2" w:rsidRPr="00064D2A">
              <w:rPr>
                <w:rStyle w:val="Hyperlink"/>
                <w:rFonts w:ascii="Times New Roman" w:hAnsi="Times New Roman" w:cs="Times New Roman"/>
                <w:b/>
                <w:bCs/>
                <w:noProof/>
              </w:rPr>
              <w:t>2.2.3 Cestodes</w:t>
            </w:r>
            <w:r w:rsidR="005911D2">
              <w:rPr>
                <w:noProof/>
                <w:webHidden/>
              </w:rPr>
              <w:tab/>
            </w:r>
            <w:r w:rsidR="005911D2">
              <w:rPr>
                <w:noProof/>
                <w:webHidden/>
              </w:rPr>
              <w:fldChar w:fldCharType="begin"/>
            </w:r>
            <w:r w:rsidR="005911D2">
              <w:rPr>
                <w:noProof/>
                <w:webHidden/>
              </w:rPr>
              <w:instrText xml:space="preserve"> PAGEREF _Toc146698914 \h </w:instrText>
            </w:r>
            <w:r w:rsidR="005911D2">
              <w:rPr>
                <w:noProof/>
                <w:webHidden/>
              </w:rPr>
            </w:r>
            <w:r w:rsidR="005911D2">
              <w:rPr>
                <w:noProof/>
                <w:webHidden/>
              </w:rPr>
              <w:fldChar w:fldCharType="separate"/>
            </w:r>
            <w:r w:rsidR="005911D2">
              <w:rPr>
                <w:noProof/>
                <w:webHidden/>
              </w:rPr>
              <w:t>24</w:t>
            </w:r>
            <w:r w:rsidR="005911D2">
              <w:rPr>
                <w:noProof/>
                <w:webHidden/>
              </w:rPr>
              <w:fldChar w:fldCharType="end"/>
            </w:r>
          </w:hyperlink>
        </w:p>
        <w:p w14:paraId="391C2E29" w14:textId="3DE7C7BD" w:rsidR="005911D2" w:rsidRDefault="00000000">
          <w:pPr>
            <w:pStyle w:val="TOC2"/>
            <w:tabs>
              <w:tab w:val="right" w:leader="dot" w:pos="9350"/>
            </w:tabs>
            <w:rPr>
              <w:rFonts w:eastAsiaTheme="minorEastAsia"/>
              <w:noProof/>
              <w:kern w:val="2"/>
              <w14:ligatures w14:val="standardContextual"/>
            </w:rPr>
          </w:pPr>
          <w:hyperlink w:anchor="_Toc146698915" w:history="1">
            <w:r w:rsidR="005911D2" w:rsidRPr="00064D2A">
              <w:rPr>
                <w:rStyle w:val="Hyperlink"/>
                <w:rFonts w:ascii="Times New Roman" w:hAnsi="Times New Roman" w:cs="Times New Roman"/>
                <w:b/>
                <w:bCs/>
                <w:noProof/>
              </w:rPr>
              <w:t>2.2.4 Nematodes</w:t>
            </w:r>
            <w:r w:rsidR="005911D2">
              <w:rPr>
                <w:noProof/>
                <w:webHidden/>
              </w:rPr>
              <w:tab/>
            </w:r>
            <w:r w:rsidR="005911D2">
              <w:rPr>
                <w:noProof/>
                <w:webHidden/>
              </w:rPr>
              <w:fldChar w:fldCharType="begin"/>
            </w:r>
            <w:r w:rsidR="005911D2">
              <w:rPr>
                <w:noProof/>
                <w:webHidden/>
              </w:rPr>
              <w:instrText xml:space="preserve"> PAGEREF _Toc146698915 \h </w:instrText>
            </w:r>
            <w:r w:rsidR="005911D2">
              <w:rPr>
                <w:noProof/>
                <w:webHidden/>
              </w:rPr>
            </w:r>
            <w:r w:rsidR="005911D2">
              <w:rPr>
                <w:noProof/>
                <w:webHidden/>
              </w:rPr>
              <w:fldChar w:fldCharType="separate"/>
            </w:r>
            <w:r w:rsidR="005911D2">
              <w:rPr>
                <w:noProof/>
                <w:webHidden/>
              </w:rPr>
              <w:t>25</w:t>
            </w:r>
            <w:r w:rsidR="005911D2">
              <w:rPr>
                <w:noProof/>
                <w:webHidden/>
              </w:rPr>
              <w:fldChar w:fldCharType="end"/>
            </w:r>
          </w:hyperlink>
        </w:p>
        <w:p w14:paraId="0923BDF4" w14:textId="70BD5F40" w:rsidR="005911D2" w:rsidRDefault="00000000">
          <w:pPr>
            <w:pStyle w:val="TOC2"/>
            <w:tabs>
              <w:tab w:val="right" w:leader="dot" w:pos="9350"/>
            </w:tabs>
            <w:rPr>
              <w:rFonts w:eastAsiaTheme="minorEastAsia"/>
              <w:noProof/>
              <w:kern w:val="2"/>
              <w14:ligatures w14:val="standardContextual"/>
            </w:rPr>
          </w:pPr>
          <w:hyperlink w:anchor="_Toc146698916" w:history="1">
            <w:r w:rsidR="005911D2" w:rsidRPr="00064D2A">
              <w:rPr>
                <w:rStyle w:val="Hyperlink"/>
                <w:rFonts w:ascii="Times New Roman" w:hAnsi="Times New Roman" w:cs="Times New Roman"/>
                <w:b/>
                <w:bCs/>
                <w:noProof/>
              </w:rPr>
              <w:t>2.2.5 Acanthocephala</w:t>
            </w:r>
            <w:r w:rsidR="005911D2">
              <w:rPr>
                <w:noProof/>
                <w:webHidden/>
              </w:rPr>
              <w:tab/>
            </w:r>
            <w:r w:rsidR="005911D2">
              <w:rPr>
                <w:noProof/>
                <w:webHidden/>
              </w:rPr>
              <w:fldChar w:fldCharType="begin"/>
            </w:r>
            <w:r w:rsidR="005911D2">
              <w:rPr>
                <w:noProof/>
                <w:webHidden/>
              </w:rPr>
              <w:instrText xml:space="preserve"> PAGEREF _Toc146698916 \h </w:instrText>
            </w:r>
            <w:r w:rsidR="005911D2">
              <w:rPr>
                <w:noProof/>
                <w:webHidden/>
              </w:rPr>
            </w:r>
            <w:r w:rsidR="005911D2">
              <w:rPr>
                <w:noProof/>
                <w:webHidden/>
              </w:rPr>
              <w:fldChar w:fldCharType="separate"/>
            </w:r>
            <w:r w:rsidR="005911D2">
              <w:rPr>
                <w:noProof/>
                <w:webHidden/>
              </w:rPr>
              <w:t>25</w:t>
            </w:r>
            <w:r w:rsidR="005911D2">
              <w:rPr>
                <w:noProof/>
                <w:webHidden/>
              </w:rPr>
              <w:fldChar w:fldCharType="end"/>
            </w:r>
          </w:hyperlink>
        </w:p>
        <w:p w14:paraId="3B3AF210" w14:textId="114D3AB5" w:rsidR="005911D2" w:rsidRDefault="00000000">
          <w:pPr>
            <w:pStyle w:val="TOC2"/>
            <w:tabs>
              <w:tab w:val="right" w:leader="dot" w:pos="9350"/>
            </w:tabs>
            <w:rPr>
              <w:rFonts w:eastAsiaTheme="minorEastAsia"/>
              <w:noProof/>
              <w:kern w:val="2"/>
              <w14:ligatures w14:val="standardContextual"/>
            </w:rPr>
          </w:pPr>
          <w:hyperlink w:anchor="_Toc146698917" w:history="1">
            <w:r w:rsidR="005911D2" w:rsidRPr="00064D2A">
              <w:rPr>
                <w:rStyle w:val="Hyperlink"/>
                <w:rFonts w:ascii="Times New Roman" w:hAnsi="Times New Roman" w:cs="Times New Roman"/>
                <w:b/>
                <w:bCs/>
                <w:noProof/>
              </w:rPr>
              <w:t>2.2.6 Crustacea</w:t>
            </w:r>
            <w:r w:rsidR="005911D2">
              <w:rPr>
                <w:noProof/>
                <w:webHidden/>
              </w:rPr>
              <w:tab/>
            </w:r>
            <w:r w:rsidR="005911D2">
              <w:rPr>
                <w:noProof/>
                <w:webHidden/>
              </w:rPr>
              <w:fldChar w:fldCharType="begin"/>
            </w:r>
            <w:r w:rsidR="005911D2">
              <w:rPr>
                <w:noProof/>
                <w:webHidden/>
              </w:rPr>
              <w:instrText xml:space="preserve"> PAGEREF _Toc146698917 \h </w:instrText>
            </w:r>
            <w:r w:rsidR="005911D2">
              <w:rPr>
                <w:noProof/>
                <w:webHidden/>
              </w:rPr>
            </w:r>
            <w:r w:rsidR="005911D2">
              <w:rPr>
                <w:noProof/>
                <w:webHidden/>
              </w:rPr>
              <w:fldChar w:fldCharType="separate"/>
            </w:r>
            <w:r w:rsidR="005911D2">
              <w:rPr>
                <w:noProof/>
                <w:webHidden/>
              </w:rPr>
              <w:t>26</w:t>
            </w:r>
            <w:r w:rsidR="005911D2">
              <w:rPr>
                <w:noProof/>
                <w:webHidden/>
              </w:rPr>
              <w:fldChar w:fldCharType="end"/>
            </w:r>
          </w:hyperlink>
        </w:p>
        <w:p w14:paraId="5F652108" w14:textId="706245C1" w:rsidR="005911D2" w:rsidRDefault="00000000">
          <w:pPr>
            <w:pStyle w:val="TOC1"/>
            <w:rPr>
              <w:rFonts w:eastAsiaTheme="minorEastAsia"/>
              <w:noProof/>
              <w:kern w:val="2"/>
              <w14:ligatures w14:val="standardContextual"/>
            </w:rPr>
          </w:pPr>
          <w:hyperlink w:anchor="_Toc146698918" w:history="1">
            <w:r w:rsidR="005911D2" w:rsidRPr="00064D2A">
              <w:rPr>
                <w:rStyle w:val="Hyperlink"/>
                <w:rFonts w:ascii="Times New Roman" w:hAnsi="Times New Roman" w:cs="Times New Roman"/>
                <w:b/>
                <w:bCs/>
                <w:noProof/>
              </w:rPr>
              <w:t>2.5 Pond culture system</w:t>
            </w:r>
            <w:r w:rsidR="005911D2">
              <w:rPr>
                <w:noProof/>
                <w:webHidden/>
              </w:rPr>
              <w:tab/>
            </w:r>
            <w:r w:rsidR="005911D2">
              <w:rPr>
                <w:noProof/>
                <w:webHidden/>
              </w:rPr>
              <w:fldChar w:fldCharType="begin"/>
            </w:r>
            <w:r w:rsidR="005911D2">
              <w:rPr>
                <w:noProof/>
                <w:webHidden/>
              </w:rPr>
              <w:instrText xml:space="preserve"> PAGEREF _Toc146698918 \h </w:instrText>
            </w:r>
            <w:r w:rsidR="005911D2">
              <w:rPr>
                <w:noProof/>
                <w:webHidden/>
              </w:rPr>
            </w:r>
            <w:r w:rsidR="005911D2">
              <w:rPr>
                <w:noProof/>
                <w:webHidden/>
              </w:rPr>
              <w:fldChar w:fldCharType="separate"/>
            </w:r>
            <w:r w:rsidR="005911D2">
              <w:rPr>
                <w:noProof/>
                <w:webHidden/>
              </w:rPr>
              <w:t>26</w:t>
            </w:r>
            <w:r w:rsidR="005911D2">
              <w:rPr>
                <w:noProof/>
                <w:webHidden/>
              </w:rPr>
              <w:fldChar w:fldCharType="end"/>
            </w:r>
          </w:hyperlink>
        </w:p>
        <w:p w14:paraId="45B12C36" w14:textId="6726D23D" w:rsidR="005911D2" w:rsidRDefault="00000000">
          <w:pPr>
            <w:pStyle w:val="TOC1"/>
            <w:rPr>
              <w:rFonts w:eastAsiaTheme="minorEastAsia"/>
              <w:noProof/>
              <w:kern w:val="2"/>
              <w14:ligatures w14:val="standardContextual"/>
            </w:rPr>
          </w:pPr>
          <w:hyperlink w:anchor="_Toc146698919" w:history="1">
            <w:r w:rsidR="005911D2" w:rsidRPr="00064D2A">
              <w:rPr>
                <w:rStyle w:val="Hyperlink"/>
                <w:rFonts w:ascii="Times New Roman" w:hAnsi="Times New Roman" w:cs="Times New Roman"/>
                <w:b/>
                <w:bCs/>
                <w:noProof/>
              </w:rPr>
              <w:t>2.6 Biotic factors affecting fish parasitism</w:t>
            </w:r>
            <w:r w:rsidR="005911D2">
              <w:rPr>
                <w:noProof/>
                <w:webHidden/>
              </w:rPr>
              <w:tab/>
            </w:r>
            <w:r w:rsidR="005911D2">
              <w:rPr>
                <w:noProof/>
                <w:webHidden/>
              </w:rPr>
              <w:fldChar w:fldCharType="begin"/>
            </w:r>
            <w:r w:rsidR="005911D2">
              <w:rPr>
                <w:noProof/>
                <w:webHidden/>
              </w:rPr>
              <w:instrText xml:space="preserve"> PAGEREF _Toc146698919 \h </w:instrText>
            </w:r>
            <w:r w:rsidR="005911D2">
              <w:rPr>
                <w:noProof/>
                <w:webHidden/>
              </w:rPr>
            </w:r>
            <w:r w:rsidR="005911D2">
              <w:rPr>
                <w:noProof/>
                <w:webHidden/>
              </w:rPr>
              <w:fldChar w:fldCharType="separate"/>
            </w:r>
            <w:r w:rsidR="005911D2">
              <w:rPr>
                <w:noProof/>
                <w:webHidden/>
              </w:rPr>
              <w:t>27</w:t>
            </w:r>
            <w:r w:rsidR="005911D2">
              <w:rPr>
                <w:noProof/>
                <w:webHidden/>
              </w:rPr>
              <w:fldChar w:fldCharType="end"/>
            </w:r>
          </w:hyperlink>
        </w:p>
        <w:p w14:paraId="38F9FA92" w14:textId="22BFAE72" w:rsidR="005911D2" w:rsidRDefault="00000000">
          <w:pPr>
            <w:pStyle w:val="TOC2"/>
            <w:tabs>
              <w:tab w:val="right" w:leader="dot" w:pos="9350"/>
            </w:tabs>
            <w:rPr>
              <w:rFonts w:eastAsiaTheme="minorEastAsia"/>
              <w:noProof/>
              <w:kern w:val="2"/>
              <w14:ligatures w14:val="standardContextual"/>
            </w:rPr>
          </w:pPr>
          <w:hyperlink w:anchor="_Toc146698920" w:history="1">
            <w:r w:rsidR="005911D2" w:rsidRPr="00064D2A">
              <w:rPr>
                <w:rStyle w:val="Hyperlink"/>
                <w:rFonts w:ascii="Times New Roman" w:hAnsi="Times New Roman" w:cs="Times New Roman"/>
                <w:b/>
                <w:bCs/>
                <w:noProof/>
              </w:rPr>
              <w:t>2.6.1 Host and site specificity</w:t>
            </w:r>
            <w:r w:rsidR="005911D2">
              <w:rPr>
                <w:noProof/>
                <w:webHidden/>
              </w:rPr>
              <w:tab/>
            </w:r>
            <w:r w:rsidR="005911D2">
              <w:rPr>
                <w:noProof/>
                <w:webHidden/>
              </w:rPr>
              <w:fldChar w:fldCharType="begin"/>
            </w:r>
            <w:r w:rsidR="005911D2">
              <w:rPr>
                <w:noProof/>
                <w:webHidden/>
              </w:rPr>
              <w:instrText xml:space="preserve"> PAGEREF _Toc146698920 \h </w:instrText>
            </w:r>
            <w:r w:rsidR="005911D2">
              <w:rPr>
                <w:noProof/>
                <w:webHidden/>
              </w:rPr>
            </w:r>
            <w:r w:rsidR="005911D2">
              <w:rPr>
                <w:noProof/>
                <w:webHidden/>
              </w:rPr>
              <w:fldChar w:fldCharType="separate"/>
            </w:r>
            <w:r w:rsidR="005911D2">
              <w:rPr>
                <w:noProof/>
                <w:webHidden/>
              </w:rPr>
              <w:t>27</w:t>
            </w:r>
            <w:r w:rsidR="005911D2">
              <w:rPr>
                <w:noProof/>
                <w:webHidden/>
              </w:rPr>
              <w:fldChar w:fldCharType="end"/>
            </w:r>
          </w:hyperlink>
        </w:p>
        <w:p w14:paraId="690E7C8B" w14:textId="47651CA8" w:rsidR="005911D2" w:rsidRDefault="00000000">
          <w:pPr>
            <w:pStyle w:val="TOC2"/>
            <w:tabs>
              <w:tab w:val="right" w:leader="dot" w:pos="9350"/>
            </w:tabs>
            <w:rPr>
              <w:rFonts w:eastAsiaTheme="minorEastAsia"/>
              <w:noProof/>
              <w:kern w:val="2"/>
              <w14:ligatures w14:val="standardContextual"/>
            </w:rPr>
          </w:pPr>
          <w:hyperlink w:anchor="_Toc146698921" w:history="1">
            <w:r w:rsidR="005911D2" w:rsidRPr="00064D2A">
              <w:rPr>
                <w:rStyle w:val="Hyperlink"/>
                <w:rFonts w:ascii="Times New Roman" w:hAnsi="Times New Roman" w:cs="Times New Roman"/>
                <w:b/>
                <w:bCs/>
                <w:noProof/>
              </w:rPr>
              <w:t>2.6.2 Host diet</w:t>
            </w:r>
            <w:r w:rsidR="005911D2">
              <w:rPr>
                <w:noProof/>
                <w:webHidden/>
              </w:rPr>
              <w:tab/>
            </w:r>
            <w:r w:rsidR="005911D2">
              <w:rPr>
                <w:noProof/>
                <w:webHidden/>
              </w:rPr>
              <w:fldChar w:fldCharType="begin"/>
            </w:r>
            <w:r w:rsidR="005911D2">
              <w:rPr>
                <w:noProof/>
                <w:webHidden/>
              </w:rPr>
              <w:instrText xml:space="preserve"> PAGEREF _Toc146698921 \h </w:instrText>
            </w:r>
            <w:r w:rsidR="005911D2">
              <w:rPr>
                <w:noProof/>
                <w:webHidden/>
              </w:rPr>
            </w:r>
            <w:r w:rsidR="005911D2">
              <w:rPr>
                <w:noProof/>
                <w:webHidden/>
              </w:rPr>
              <w:fldChar w:fldCharType="separate"/>
            </w:r>
            <w:r w:rsidR="005911D2">
              <w:rPr>
                <w:noProof/>
                <w:webHidden/>
              </w:rPr>
              <w:t>28</w:t>
            </w:r>
            <w:r w:rsidR="005911D2">
              <w:rPr>
                <w:noProof/>
                <w:webHidden/>
              </w:rPr>
              <w:fldChar w:fldCharType="end"/>
            </w:r>
          </w:hyperlink>
        </w:p>
        <w:p w14:paraId="6BCCC19A" w14:textId="30475D85" w:rsidR="005911D2" w:rsidRDefault="00000000">
          <w:pPr>
            <w:pStyle w:val="TOC2"/>
            <w:tabs>
              <w:tab w:val="right" w:leader="dot" w:pos="9350"/>
            </w:tabs>
            <w:rPr>
              <w:rFonts w:eastAsiaTheme="minorEastAsia"/>
              <w:noProof/>
              <w:kern w:val="2"/>
              <w14:ligatures w14:val="standardContextual"/>
            </w:rPr>
          </w:pPr>
          <w:hyperlink w:anchor="_Toc146698922" w:history="1">
            <w:r w:rsidR="005911D2" w:rsidRPr="00064D2A">
              <w:rPr>
                <w:rStyle w:val="Hyperlink"/>
                <w:rFonts w:ascii="Times New Roman" w:hAnsi="Times New Roman" w:cs="Times New Roman"/>
                <w:b/>
                <w:bCs/>
                <w:noProof/>
              </w:rPr>
              <w:t>2.6.3 Host age and size</w:t>
            </w:r>
            <w:r w:rsidR="005911D2">
              <w:rPr>
                <w:noProof/>
                <w:webHidden/>
              </w:rPr>
              <w:tab/>
            </w:r>
            <w:r w:rsidR="005911D2">
              <w:rPr>
                <w:noProof/>
                <w:webHidden/>
              </w:rPr>
              <w:fldChar w:fldCharType="begin"/>
            </w:r>
            <w:r w:rsidR="005911D2">
              <w:rPr>
                <w:noProof/>
                <w:webHidden/>
              </w:rPr>
              <w:instrText xml:space="preserve"> PAGEREF _Toc146698922 \h </w:instrText>
            </w:r>
            <w:r w:rsidR="005911D2">
              <w:rPr>
                <w:noProof/>
                <w:webHidden/>
              </w:rPr>
            </w:r>
            <w:r w:rsidR="005911D2">
              <w:rPr>
                <w:noProof/>
                <w:webHidden/>
              </w:rPr>
              <w:fldChar w:fldCharType="separate"/>
            </w:r>
            <w:r w:rsidR="005911D2">
              <w:rPr>
                <w:noProof/>
                <w:webHidden/>
              </w:rPr>
              <w:t>28</w:t>
            </w:r>
            <w:r w:rsidR="005911D2">
              <w:rPr>
                <w:noProof/>
                <w:webHidden/>
              </w:rPr>
              <w:fldChar w:fldCharType="end"/>
            </w:r>
          </w:hyperlink>
        </w:p>
        <w:p w14:paraId="292C1A5F" w14:textId="37B4AF0B" w:rsidR="005911D2" w:rsidRDefault="00000000">
          <w:pPr>
            <w:pStyle w:val="TOC2"/>
            <w:tabs>
              <w:tab w:val="right" w:leader="dot" w:pos="9350"/>
            </w:tabs>
            <w:rPr>
              <w:rFonts w:eastAsiaTheme="minorEastAsia"/>
              <w:noProof/>
              <w:kern w:val="2"/>
              <w14:ligatures w14:val="standardContextual"/>
            </w:rPr>
          </w:pPr>
          <w:hyperlink w:anchor="_Toc146698923" w:history="1">
            <w:r w:rsidR="005911D2" w:rsidRPr="00064D2A">
              <w:rPr>
                <w:rStyle w:val="Hyperlink"/>
                <w:rFonts w:ascii="Times New Roman" w:hAnsi="Times New Roman" w:cs="Times New Roman"/>
                <w:b/>
                <w:bCs/>
                <w:noProof/>
              </w:rPr>
              <w:t>2.6.4 Host sex</w:t>
            </w:r>
            <w:r w:rsidR="005911D2">
              <w:rPr>
                <w:noProof/>
                <w:webHidden/>
              </w:rPr>
              <w:tab/>
            </w:r>
            <w:r w:rsidR="005911D2">
              <w:rPr>
                <w:noProof/>
                <w:webHidden/>
              </w:rPr>
              <w:fldChar w:fldCharType="begin"/>
            </w:r>
            <w:r w:rsidR="005911D2">
              <w:rPr>
                <w:noProof/>
                <w:webHidden/>
              </w:rPr>
              <w:instrText xml:space="preserve"> PAGEREF _Toc146698923 \h </w:instrText>
            </w:r>
            <w:r w:rsidR="005911D2">
              <w:rPr>
                <w:noProof/>
                <w:webHidden/>
              </w:rPr>
            </w:r>
            <w:r w:rsidR="005911D2">
              <w:rPr>
                <w:noProof/>
                <w:webHidden/>
              </w:rPr>
              <w:fldChar w:fldCharType="separate"/>
            </w:r>
            <w:r w:rsidR="005911D2">
              <w:rPr>
                <w:noProof/>
                <w:webHidden/>
              </w:rPr>
              <w:t>29</w:t>
            </w:r>
            <w:r w:rsidR="005911D2">
              <w:rPr>
                <w:noProof/>
                <w:webHidden/>
              </w:rPr>
              <w:fldChar w:fldCharType="end"/>
            </w:r>
          </w:hyperlink>
        </w:p>
        <w:p w14:paraId="1BFC77DE" w14:textId="300E28AE" w:rsidR="005911D2" w:rsidRDefault="00000000">
          <w:pPr>
            <w:pStyle w:val="TOC1"/>
            <w:rPr>
              <w:rFonts w:eastAsiaTheme="minorEastAsia"/>
              <w:noProof/>
              <w:kern w:val="2"/>
              <w14:ligatures w14:val="standardContextual"/>
            </w:rPr>
          </w:pPr>
          <w:hyperlink w:anchor="_Toc146698924" w:history="1">
            <w:r w:rsidR="005911D2" w:rsidRPr="00064D2A">
              <w:rPr>
                <w:rStyle w:val="Hyperlink"/>
                <w:rFonts w:ascii="Times New Roman" w:hAnsi="Times New Roman" w:cs="Times New Roman"/>
                <w:b/>
                <w:bCs/>
                <w:noProof/>
              </w:rPr>
              <w:t>2.7 Abiotic factors affecting fish parasitism</w:t>
            </w:r>
            <w:r w:rsidR="005911D2">
              <w:rPr>
                <w:noProof/>
                <w:webHidden/>
              </w:rPr>
              <w:tab/>
            </w:r>
            <w:r w:rsidR="005911D2">
              <w:rPr>
                <w:noProof/>
                <w:webHidden/>
              </w:rPr>
              <w:fldChar w:fldCharType="begin"/>
            </w:r>
            <w:r w:rsidR="005911D2">
              <w:rPr>
                <w:noProof/>
                <w:webHidden/>
              </w:rPr>
              <w:instrText xml:space="preserve"> PAGEREF _Toc146698924 \h </w:instrText>
            </w:r>
            <w:r w:rsidR="005911D2">
              <w:rPr>
                <w:noProof/>
                <w:webHidden/>
              </w:rPr>
            </w:r>
            <w:r w:rsidR="005911D2">
              <w:rPr>
                <w:noProof/>
                <w:webHidden/>
              </w:rPr>
              <w:fldChar w:fldCharType="separate"/>
            </w:r>
            <w:r w:rsidR="005911D2">
              <w:rPr>
                <w:noProof/>
                <w:webHidden/>
              </w:rPr>
              <w:t>29</w:t>
            </w:r>
            <w:r w:rsidR="005911D2">
              <w:rPr>
                <w:noProof/>
                <w:webHidden/>
              </w:rPr>
              <w:fldChar w:fldCharType="end"/>
            </w:r>
          </w:hyperlink>
        </w:p>
        <w:p w14:paraId="3F8F52D2" w14:textId="03BF12F0" w:rsidR="005911D2" w:rsidRDefault="00000000">
          <w:pPr>
            <w:pStyle w:val="TOC2"/>
            <w:tabs>
              <w:tab w:val="right" w:leader="dot" w:pos="9350"/>
            </w:tabs>
            <w:rPr>
              <w:rFonts w:eastAsiaTheme="minorEastAsia"/>
              <w:noProof/>
              <w:kern w:val="2"/>
              <w14:ligatures w14:val="standardContextual"/>
            </w:rPr>
          </w:pPr>
          <w:hyperlink w:anchor="_Toc146698925" w:history="1">
            <w:r w:rsidR="005911D2" w:rsidRPr="00064D2A">
              <w:rPr>
                <w:rStyle w:val="Hyperlink"/>
                <w:rFonts w:ascii="Times New Roman" w:hAnsi="Times New Roman" w:cs="Times New Roman"/>
                <w:b/>
                <w:bCs/>
                <w:noProof/>
              </w:rPr>
              <w:t>2.7.1 Seasonality of parasite transmission</w:t>
            </w:r>
            <w:r w:rsidR="005911D2">
              <w:rPr>
                <w:noProof/>
                <w:webHidden/>
              </w:rPr>
              <w:tab/>
            </w:r>
            <w:r w:rsidR="005911D2">
              <w:rPr>
                <w:noProof/>
                <w:webHidden/>
              </w:rPr>
              <w:fldChar w:fldCharType="begin"/>
            </w:r>
            <w:r w:rsidR="005911D2">
              <w:rPr>
                <w:noProof/>
                <w:webHidden/>
              </w:rPr>
              <w:instrText xml:space="preserve"> PAGEREF _Toc146698925 \h </w:instrText>
            </w:r>
            <w:r w:rsidR="005911D2">
              <w:rPr>
                <w:noProof/>
                <w:webHidden/>
              </w:rPr>
            </w:r>
            <w:r w:rsidR="005911D2">
              <w:rPr>
                <w:noProof/>
                <w:webHidden/>
              </w:rPr>
              <w:fldChar w:fldCharType="separate"/>
            </w:r>
            <w:r w:rsidR="005911D2">
              <w:rPr>
                <w:noProof/>
                <w:webHidden/>
              </w:rPr>
              <w:t>29</w:t>
            </w:r>
            <w:r w:rsidR="005911D2">
              <w:rPr>
                <w:noProof/>
                <w:webHidden/>
              </w:rPr>
              <w:fldChar w:fldCharType="end"/>
            </w:r>
          </w:hyperlink>
        </w:p>
        <w:p w14:paraId="78690D97" w14:textId="7A46F89A" w:rsidR="005911D2" w:rsidRDefault="00000000">
          <w:pPr>
            <w:pStyle w:val="TOC2"/>
            <w:tabs>
              <w:tab w:val="right" w:leader="dot" w:pos="9350"/>
            </w:tabs>
            <w:rPr>
              <w:rFonts w:eastAsiaTheme="minorEastAsia"/>
              <w:noProof/>
              <w:kern w:val="2"/>
              <w14:ligatures w14:val="standardContextual"/>
            </w:rPr>
          </w:pPr>
          <w:hyperlink w:anchor="_Toc146698926" w:history="1">
            <w:r w:rsidR="005911D2" w:rsidRPr="00064D2A">
              <w:rPr>
                <w:rStyle w:val="Hyperlink"/>
                <w:rFonts w:ascii="Times New Roman" w:hAnsi="Times New Roman" w:cs="Times New Roman"/>
                <w:b/>
                <w:bCs/>
                <w:noProof/>
              </w:rPr>
              <w:t>2.7.2 Dissolved Oxygen</w:t>
            </w:r>
            <w:r w:rsidR="005911D2">
              <w:rPr>
                <w:noProof/>
                <w:webHidden/>
              </w:rPr>
              <w:tab/>
            </w:r>
            <w:r w:rsidR="005911D2">
              <w:rPr>
                <w:noProof/>
                <w:webHidden/>
              </w:rPr>
              <w:fldChar w:fldCharType="begin"/>
            </w:r>
            <w:r w:rsidR="005911D2">
              <w:rPr>
                <w:noProof/>
                <w:webHidden/>
              </w:rPr>
              <w:instrText xml:space="preserve"> PAGEREF _Toc146698926 \h </w:instrText>
            </w:r>
            <w:r w:rsidR="005911D2">
              <w:rPr>
                <w:noProof/>
                <w:webHidden/>
              </w:rPr>
            </w:r>
            <w:r w:rsidR="005911D2">
              <w:rPr>
                <w:noProof/>
                <w:webHidden/>
              </w:rPr>
              <w:fldChar w:fldCharType="separate"/>
            </w:r>
            <w:r w:rsidR="005911D2">
              <w:rPr>
                <w:noProof/>
                <w:webHidden/>
              </w:rPr>
              <w:t>30</w:t>
            </w:r>
            <w:r w:rsidR="005911D2">
              <w:rPr>
                <w:noProof/>
                <w:webHidden/>
              </w:rPr>
              <w:fldChar w:fldCharType="end"/>
            </w:r>
          </w:hyperlink>
        </w:p>
        <w:p w14:paraId="713B48BF" w14:textId="201930EB" w:rsidR="005911D2" w:rsidRDefault="00000000">
          <w:pPr>
            <w:pStyle w:val="TOC2"/>
            <w:tabs>
              <w:tab w:val="right" w:leader="dot" w:pos="9350"/>
            </w:tabs>
            <w:rPr>
              <w:rFonts w:eastAsiaTheme="minorEastAsia"/>
              <w:noProof/>
              <w:kern w:val="2"/>
              <w14:ligatures w14:val="standardContextual"/>
            </w:rPr>
          </w:pPr>
          <w:hyperlink w:anchor="_Toc146698927" w:history="1">
            <w:r w:rsidR="005911D2" w:rsidRPr="00064D2A">
              <w:rPr>
                <w:rStyle w:val="Hyperlink"/>
                <w:rFonts w:ascii="Times New Roman" w:hAnsi="Times New Roman" w:cs="Times New Roman"/>
                <w:b/>
                <w:bCs/>
                <w:noProof/>
              </w:rPr>
              <w:t>2.7.3 pH</w:t>
            </w:r>
            <w:r w:rsidR="005911D2">
              <w:rPr>
                <w:noProof/>
                <w:webHidden/>
              </w:rPr>
              <w:tab/>
            </w:r>
            <w:r w:rsidR="005911D2">
              <w:rPr>
                <w:noProof/>
                <w:webHidden/>
              </w:rPr>
              <w:fldChar w:fldCharType="begin"/>
            </w:r>
            <w:r w:rsidR="005911D2">
              <w:rPr>
                <w:noProof/>
                <w:webHidden/>
              </w:rPr>
              <w:instrText xml:space="preserve"> PAGEREF _Toc146698927 \h </w:instrText>
            </w:r>
            <w:r w:rsidR="005911D2">
              <w:rPr>
                <w:noProof/>
                <w:webHidden/>
              </w:rPr>
            </w:r>
            <w:r w:rsidR="005911D2">
              <w:rPr>
                <w:noProof/>
                <w:webHidden/>
              </w:rPr>
              <w:fldChar w:fldCharType="separate"/>
            </w:r>
            <w:r w:rsidR="005911D2">
              <w:rPr>
                <w:noProof/>
                <w:webHidden/>
              </w:rPr>
              <w:t>30</w:t>
            </w:r>
            <w:r w:rsidR="005911D2">
              <w:rPr>
                <w:noProof/>
                <w:webHidden/>
              </w:rPr>
              <w:fldChar w:fldCharType="end"/>
            </w:r>
          </w:hyperlink>
        </w:p>
        <w:p w14:paraId="0A62C100" w14:textId="43FC963A" w:rsidR="005911D2" w:rsidRDefault="00000000">
          <w:pPr>
            <w:pStyle w:val="TOC2"/>
            <w:tabs>
              <w:tab w:val="right" w:leader="dot" w:pos="9350"/>
            </w:tabs>
            <w:rPr>
              <w:rFonts w:eastAsiaTheme="minorEastAsia"/>
              <w:noProof/>
              <w:kern w:val="2"/>
              <w14:ligatures w14:val="standardContextual"/>
            </w:rPr>
          </w:pPr>
          <w:hyperlink w:anchor="_Toc146698928" w:history="1">
            <w:r w:rsidR="005911D2" w:rsidRPr="00064D2A">
              <w:rPr>
                <w:rStyle w:val="Hyperlink"/>
                <w:rFonts w:ascii="Times New Roman" w:hAnsi="Times New Roman" w:cs="Times New Roman"/>
                <w:b/>
                <w:bCs/>
                <w:noProof/>
              </w:rPr>
              <w:t>2.7.4 Ammonia</w:t>
            </w:r>
            <w:r w:rsidR="005911D2">
              <w:rPr>
                <w:noProof/>
                <w:webHidden/>
              </w:rPr>
              <w:tab/>
            </w:r>
            <w:r w:rsidR="005911D2">
              <w:rPr>
                <w:noProof/>
                <w:webHidden/>
              </w:rPr>
              <w:fldChar w:fldCharType="begin"/>
            </w:r>
            <w:r w:rsidR="005911D2">
              <w:rPr>
                <w:noProof/>
                <w:webHidden/>
              </w:rPr>
              <w:instrText xml:space="preserve"> PAGEREF _Toc146698928 \h </w:instrText>
            </w:r>
            <w:r w:rsidR="005911D2">
              <w:rPr>
                <w:noProof/>
                <w:webHidden/>
              </w:rPr>
            </w:r>
            <w:r w:rsidR="005911D2">
              <w:rPr>
                <w:noProof/>
                <w:webHidden/>
              </w:rPr>
              <w:fldChar w:fldCharType="separate"/>
            </w:r>
            <w:r w:rsidR="005911D2">
              <w:rPr>
                <w:noProof/>
                <w:webHidden/>
              </w:rPr>
              <w:t>31</w:t>
            </w:r>
            <w:r w:rsidR="005911D2">
              <w:rPr>
                <w:noProof/>
                <w:webHidden/>
              </w:rPr>
              <w:fldChar w:fldCharType="end"/>
            </w:r>
          </w:hyperlink>
        </w:p>
        <w:p w14:paraId="0992C8FD" w14:textId="7F2974E0" w:rsidR="005911D2" w:rsidRDefault="00000000">
          <w:pPr>
            <w:pStyle w:val="TOC2"/>
            <w:tabs>
              <w:tab w:val="right" w:leader="dot" w:pos="9350"/>
            </w:tabs>
            <w:rPr>
              <w:rFonts w:eastAsiaTheme="minorEastAsia"/>
              <w:noProof/>
              <w:kern w:val="2"/>
              <w14:ligatures w14:val="standardContextual"/>
            </w:rPr>
          </w:pPr>
          <w:hyperlink w:anchor="_Toc146698929" w:history="1">
            <w:r w:rsidR="005911D2" w:rsidRPr="00064D2A">
              <w:rPr>
                <w:rStyle w:val="Hyperlink"/>
                <w:rFonts w:ascii="Times New Roman" w:hAnsi="Times New Roman" w:cs="Times New Roman"/>
                <w:b/>
                <w:bCs/>
                <w:noProof/>
              </w:rPr>
              <w:t>2.7.5 Electrical Conductivity</w:t>
            </w:r>
            <w:r w:rsidR="005911D2">
              <w:rPr>
                <w:noProof/>
                <w:webHidden/>
              </w:rPr>
              <w:tab/>
            </w:r>
            <w:r w:rsidR="005911D2">
              <w:rPr>
                <w:noProof/>
                <w:webHidden/>
              </w:rPr>
              <w:fldChar w:fldCharType="begin"/>
            </w:r>
            <w:r w:rsidR="005911D2">
              <w:rPr>
                <w:noProof/>
                <w:webHidden/>
              </w:rPr>
              <w:instrText xml:space="preserve"> PAGEREF _Toc146698929 \h </w:instrText>
            </w:r>
            <w:r w:rsidR="005911D2">
              <w:rPr>
                <w:noProof/>
                <w:webHidden/>
              </w:rPr>
            </w:r>
            <w:r w:rsidR="005911D2">
              <w:rPr>
                <w:noProof/>
                <w:webHidden/>
              </w:rPr>
              <w:fldChar w:fldCharType="separate"/>
            </w:r>
            <w:r w:rsidR="005911D2">
              <w:rPr>
                <w:noProof/>
                <w:webHidden/>
              </w:rPr>
              <w:t>32</w:t>
            </w:r>
            <w:r w:rsidR="005911D2">
              <w:rPr>
                <w:noProof/>
                <w:webHidden/>
              </w:rPr>
              <w:fldChar w:fldCharType="end"/>
            </w:r>
          </w:hyperlink>
        </w:p>
        <w:p w14:paraId="5F3536EC" w14:textId="3DE4032E" w:rsidR="005911D2" w:rsidRDefault="00000000">
          <w:pPr>
            <w:pStyle w:val="TOC1"/>
            <w:rPr>
              <w:rFonts w:eastAsiaTheme="minorEastAsia"/>
              <w:noProof/>
              <w:kern w:val="2"/>
              <w14:ligatures w14:val="standardContextual"/>
            </w:rPr>
          </w:pPr>
          <w:hyperlink w:anchor="_Toc146698930" w:history="1">
            <w:r w:rsidR="005911D2" w:rsidRPr="00064D2A">
              <w:rPr>
                <w:rStyle w:val="Hyperlink"/>
                <w:rFonts w:ascii="Times New Roman" w:hAnsi="Times New Roman" w:cs="Times New Roman"/>
                <w:b/>
                <w:bCs/>
                <w:noProof/>
              </w:rPr>
              <w:t>2.8 Economic importance of fish parasites</w:t>
            </w:r>
            <w:r w:rsidR="005911D2">
              <w:rPr>
                <w:noProof/>
                <w:webHidden/>
              </w:rPr>
              <w:tab/>
            </w:r>
            <w:r w:rsidR="005911D2">
              <w:rPr>
                <w:noProof/>
                <w:webHidden/>
              </w:rPr>
              <w:fldChar w:fldCharType="begin"/>
            </w:r>
            <w:r w:rsidR="005911D2">
              <w:rPr>
                <w:noProof/>
                <w:webHidden/>
              </w:rPr>
              <w:instrText xml:space="preserve"> PAGEREF _Toc146698930 \h </w:instrText>
            </w:r>
            <w:r w:rsidR="005911D2">
              <w:rPr>
                <w:noProof/>
                <w:webHidden/>
              </w:rPr>
            </w:r>
            <w:r w:rsidR="005911D2">
              <w:rPr>
                <w:noProof/>
                <w:webHidden/>
              </w:rPr>
              <w:fldChar w:fldCharType="separate"/>
            </w:r>
            <w:r w:rsidR="005911D2">
              <w:rPr>
                <w:noProof/>
                <w:webHidden/>
              </w:rPr>
              <w:t>32</w:t>
            </w:r>
            <w:r w:rsidR="005911D2">
              <w:rPr>
                <w:noProof/>
                <w:webHidden/>
              </w:rPr>
              <w:fldChar w:fldCharType="end"/>
            </w:r>
          </w:hyperlink>
        </w:p>
        <w:p w14:paraId="1788F199" w14:textId="0295B23D" w:rsidR="005911D2" w:rsidRDefault="00000000">
          <w:pPr>
            <w:pStyle w:val="TOC1"/>
            <w:rPr>
              <w:rFonts w:eastAsiaTheme="minorEastAsia"/>
              <w:noProof/>
              <w:kern w:val="2"/>
              <w14:ligatures w14:val="standardContextual"/>
            </w:rPr>
          </w:pPr>
          <w:hyperlink w:anchor="_Toc146698931" w:history="1">
            <w:r w:rsidR="005911D2" w:rsidRPr="00064D2A">
              <w:rPr>
                <w:rStyle w:val="Hyperlink"/>
                <w:rFonts w:ascii="Times New Roman" w:hAnsi="Times New Roman" w:cs="Times New Roman"/>
                <w:b/>
                <w:bCs/>
                <w:noProof/>
              </w:rPr>
              <w:t>2.9 Water quality and fish parasites</w:t>
            </w:r>
            <w:r w:rsidR="005911D2">
              <w:rPr>
                <w:noProof/>
                <w:webHidden/>
              </w:rPr>
              <w:tab/>
            </w:r>
            <w:r w:rsidR="005911D2">
              <w:rPr>
                <w:noProof/>
                <w:webHidden/>
              </w:rPr>
              <w:fldChar w:fldCharType="begin"/>
            </w:r>
            <w:r w:rsidR="005911D2">
              <w:rPr>
                <w:noProof/>
                <w:webHidden/>
              </w:rPr>
              <w:instrText xml:space="preserve"> PAGEREF _Toc146698931 \h </w:instrText>
            </w:r>
            <w:r w:rsidR="005911D2">
              <w:rPr>
                <w:noProof/>
                <w:webHidden/>
              </w:rPr>
            </w:r>
            <w:r w:rsidR="005911D2">
              <w:rPr>
                <w:noProof/>
                <w:webHidden/>
              </w:rPr>
              <w:fldChar w:fldCharType="separate"/>
            </w:r>
            <w:r w:rsidR="005911D2">
              <w:rPr>
                <w:noProof/>
                <w:webHidden/>
              </w:rPr>
              <w:t>33</w:t>
            </w:r>
            <w:r w:rsidR="005911D2">
              <w:rPr>
                <w:noProof/>
                <w:webHidden/>
              </w:rPr>
              <w:fldChar w:fldCharType="end"/>
            </w:r>
          </w:hyperlink>
        </w:p>
        <w:p w14:paraId="7BA949B4" w14:textId="4C9B0187" w:rsidR="005911D2" w:rsidRDefault="00000000">
          <w:pPr>
            <w:pStyle w:val="TOC1"/>
            <w:rPr>
              <w:rFonts w:eastAsiaTheme="minorEastAsia"/>
              <w:noProof/>
              <w:kern w:val="2"/>
              <w14:ligatures w14:val="standardContextual"/>
            </w:rPr>
          </w:pPr>
          <w:hyperlink w:anchor="_Toc146698932" w:history="1">
            <w:r w:rsidR="005911D2" w:rsidRPr="00064D2A">
              <w:rPr>
                <w:rStyle w:val="Hyperlink"/>
                <w:rFonts w:ascii="Times New Roman" w:hAnsi="Times New Roman" w:cs="Times New Roman"/>
                <w:b/>
                <w:bCs/>
                <w:noProof/>
                <w:shd w:val="clear" w:color="auto" w:fill="FFFFFF"/>
              </w:rPr>
              <w:t>3.0 Condition factor of farmed fish</w:t>
            </w:r>
            <w:r w:rsidR="005911D2">
              <w:rPr>
                <w:noProof/>
                <w:webHidden/>
              </w:rPr>
              <w:tab/>
            </w:r>
            <w:r w:rsidR="005911D2">
              <w:rPr>
                <w:noProof/>
                <w:webHidden/>
              </w:rPr>
              <w:fldChar w:fldCharType="begin"/>
            </w:r>
            <w:r w:rsidR="005911D2">
              <w:rPr>
                <w:noProof/>
                <w:webHidden/>
              </w:rPr>
              <w:instrText xml:space="preserve"> PAGEREF _Toc146698932 \h </w:instrText>
            </w:r>
            <w:r w:rsidR="005911D2">
              <w:rPr>
                <w:noProof/>
                <w:webHidden/>
              </w:rPr>
            </w:r>
            <w:r w:rsidR="005911D2">
              <w:rPr>
                <w:noProof/>
                <w:webHidden/>
              </w:rPr>
              <w:fldChar w:fldCharType="separate"/>
            </w:r>
            <w:r w:rsidR="005911D2">
              <w:rPr>
                <w:noProof/>
                <w:webHidden/>
              </w:rPr>
              <w:t>34</w:t>
            </w:r>
            <w:r w:rsidR="005911D2">
              <w:rPr>
                <w:noProof/>
                <w:webHidden/>
              </w:rPr>
              <w:fldChar w:fldCharType="end"/>
            </w:r>
          </w:hyperlink>
        </w:p>
        <w:p w14:paraId="287D7767" w14:textId="17AFA3F4" w:rsidR="005911D2" w:rsidRDefault="00000000">
          <w:pPr>
            <w:pStyle w:val="TOC1"/>
            <w:rPr>
              <w:rFonts w:eastAsiaTheme="minorEastAsia"/>
              <w:noProof/>
              <w:kern w:val="2"/>
              <w14:ligatures w14:val="standardContextual"/>
            </w:rPr>
          </w:pPr>
          <w:hyperlink w:anchor="_Toc146698933" w:history="1">
            <w:r w:rsidR="005911D2" w:rsidRPr="00064D2A">
              <w:rPr>
                <w:rStyle w:val="Hyperlink"/>
                <w:rFonts w:ascii="Times New Roman" w:hAnsi="Times New Roman" w:cs="Times New Roman"/>
                <w:b/>
                <w:bCs/>
                <w:noProof/>
              </w:rPr>
              <w:t>CHAPTER THREE</w:t>
            </w:r>
            <w:r w:rsidR="005911D2">
              <w:rPr>
                <w:noProof/>
                <w:webHidden/>
              </w:rPr>
              <w:tab/>
            </w:r>
            <w:r w:rsidR="005911D2">
              <w:rPr>
                <w:noProof/>
                <w:webHidden/>
              </w:rPr>
              <w:fldChar w:fldCharType="begin"/>
            </w:r>
            <w:r w:rsidR="005911D2">
              <w:rPr>
                <w:noProof/>
                <w:webHidden/>
              </w:rPr>
              <w:instrText xml:space="preserve"> PAGEREF _Toc146698933 \h </w:instrText>
            </w:r>
            <w:r w:rsidR="005911D2">
              <w:rPr>
                <w:noProof/>
                <w:webHidden/>
              </w:rPr>
            </w:r>
            <w:r w:rsidR="005911D2">
              <w:rPr>
                <w:noProof/>
                <w:webHidden/>
              </w:rPr>
              <w:fldChar w:fldCharType="separate"/>
            </w:r>
            <w:r w:rsidR="005911D2">
              <w:rPr>
                <w:noProof/>
                <w:webHidden/>
              </w:rPr>
              <w:t>35</w:t>
            </w:r>
            <w:r w:rsidR="005911D2">
              <w:rPr>
                <w:noProof/>
                <w:webHidden/>
              </w:rPr>
              <w:fldChar w:fldCharType="end"/>
            </w:r>
          </w:hyperlink>
        </w:p>
        <w:p w14:paraId="705A6B61" w14:textId="4A7144F3" w:rsidR="005911D2" w:rsidRDefault="00000000">
          <w:pPr>
            <w:pStyle w:val="TOC1"/>
            <w:rPr>
              <w:rFonts w:eastAsiaTheme="minorEastAsia"/>
              <w:noProof/>
              <w:kern w:val="2"/>
              <w14:ligatures w14:val="standardContextual"/>
            </w:rPr>
          </w:pPr>
          <w:hyperlink w:anchor="_Toc146698934" w:history="1">
            <w:r w:rsidR="005911D2" w:rsidRPr="00064D2A">
              <w:rPr>
                <w:rStyle w:val="Hyperlink"/>
                <w:rFonts w:ascii="Times New Roman" w:hAnsi="Times New Roman" w:cs="Times New Roman"/>
                <w:b/>
                <w:bCs/>
                <w:noProof/>
              </w:rPr>
              <w:t>3.0 MATERIALS AND M</w:t>
            </w:r>
            <w:r w:rsidR="005911D2" w:rsidRPr="00064D2A">
              <w:rPr>
                <w:rStyle w:val="Hyperlink"/>
                <w:rFonts w:ascii="Times New Roman" w:hAnsi="Times New Roman" w:cs="Times New Roman"/>
                <w:b/>
                <w:bCs/>
                <w:iCs/>
                <w:noProof/>
              </w:rPr>
              <w:t>ET</w:t>
            </w:r>
            <w:r w:rsidR="005911D2" w:rsidRPr="00064D2A">
              <w:rPr>
                <w:rStyle w:val="Hyperlink"/>
                <w:rFonts w:ascii="Times New Roman" w:hAnsi="Times New Roman" w:cs="Times New Roman"/>
                <w:b/>
                <w:bCs/>
                <w:noProof/>
              </w:rPr>
              <w:t>HODS</w:t>
            </w:r>
            <w:r w:rsidR="005911D2">
              <w:rPr>
                <w:noProof/>
                <w:webHidden/>
              </w:rPr>
              <w:tab/>
            </w:r>
            <w:r w:rsidR="005911D2">
              <w:rPr>
                <w:noProof/>
                <w:webHidden/>
              </w:rPr>
              <w:fldChar w:fldCharType="begin"/>
            </w:r>
            <w:r w:rsidR="005911D2">
              <w:rPr>
                <w:noProof/>
                <w:webHidden/>
              </w:rPr>
              <w:instrText xml:space="preserve"> PAGEREF _Toc146698934 \h </w:instrText>
            </w:r>
            <w:r w:rsidR="005911D2">
              <w:rPr>
                <w:noProof/>
                <w:webHidden/>
              </w:rPr>
            </w:r>
            <w:r w:rsidR="005911D2">
              <w:rPr>
                <w:noProof/>
                <w:webHidden/>
              </w:rPr>
              <w:fldChar w:fldCharType="separate"/>
            </w:r>
            <w:r w:rsidR="005911D2">
              <w:rPr>
                <w:noProof/>
                <w:webHidden/>
              </w:rPr>
              <w:t>35</w:t>
            </w:r>
            <w:r w:rsidR="005911D2">
              <w:rPr>
                <w:noProof/>
                <w:webHidden/>
              </w:rPr>
              <w:fldChar w:fldCharType="end"/>
            </w:r>
          </w:hyperlink>
        </w:p>
        <w:p w14:paraId="57D65495" w14:textId="217B22F8" w:rsidR="005911D2" w:rsidRDefault="00000000">
          <w:pPr>
            <w:pStyle w:val="TOC1"/>
            <w:rPr>
              <w:rFonts w:eastAsiaTheme="minorEastAsia"/>
              <w:noProof/>
              <w:kern w:val="2"/>
              <w14:ligatures w14:val="standardContextual"/>
            </w:rPr>
          </w:pPr>
          <w:hyperlink w:anchor="_Toc146698935" w:history="1">
            <w:r w:rsidR="005911D2" w:rsidRPr="00064D2A">
              <w:rPr>
                <w:rStyle w:val="Hyperlink"/>
                <w:rFonts w:ascii="Times New Roman" w:hAnsi="Times New Roman" w:cs="Times New Roman"/>
                <w:b/>
                <w:bCs/>
                <w:noProof/>
              </w:rPr>
              <w:t>3.1 Study area</w:t>
            </w:r>
            <w:r w:rsidR="005911D2">
              <w:rPr>
                <w:noProof/>
                <w:webHidden/>
              </w:rPr>
              <w:tab/>
            </w:r>
            <w:r w:rsidR="005911D2">
              <w:rPr>
                <w:noProof/>
                <w:webHidden/>
              </w:rPr>
              <w:fldChar w:fldCharType="begin"/>
            </w:r>
            <w:r w:rsidR="005911D2">
              <w:rPr>
                <w:noProof/>
                <w:webHidden/>
              </w:rPr>
              <w:instrText xml:space="preserve"> PAGEREF _Toc146698935 \h </w:instrText>
            </w:r>
            <w:r w:rsidR="005911D2">
              <w:rPr>
                <w:noProof/>
                <w:webHidden/>
              </w:rPr>
            </w:r>
            <w:r w:rsidR="005911D2">
              <w:rPr>
                <w:noProof/>
                <w:webHidden/>
              </w:rPr>
              <w:fldChar w:fldCharType="separate"/>
            </w:r>
            <w:r w:rsidR="005911D2">
              <w:rPr>
                <w:noProof/>
                <w:webHidden/>
              </w:rPr>
              <w:t>35</w:t>
            </w:r>
            <w:r w:rsidR="005911D2">
              <w:rPr>
                <w:noProof/>
                <w:webHidden/>
              </w:rPr>
              <w:fldChar w:fldCharType="end"/>
            </w:r>
          </w:hyperlink>
        </w:p>
        <w:p w14:paraId="5477CB25" w14:textId="19CC3621" w:rsidR="005911D2" w:rsidRDefault="00000000">
          <w:pPr>
            <w:pStyle w:val="TOC1"/>
            <w:rPr>
              <w:rFonts w:eastAsiaTheme="minorEastAsia"/>
              <w:noProof/>
              <w:kern w:val="2"/>
              <w14:ligatures w14:val="standardContextual"/>
            </w:rPr>
          </w:pPr>
          <w:hyperlink w:anchor="_Toc146698936" w:history="1">
            <w:r w:rsidR="005911D2" w:rsidRPr="00064D2A">
              <w:rPr>
                <w:rStyle w:val="Hyperlink"/>
                <w:rFonts w:ascii="Times New Roman" w:hAnsi="Times New Roman" w:cs="Times New Roman"/>
                <w:b/>
                <w:bCs/>
                <w:noProof/>
              </w:rPr>
              <w:t xml:space="preserve">3.2 </w:t>
            </w:r>
            <w:r w:rsidR="005911D2" w:rsidRPr="00064D2A">
              <w:rPr>
                <w:rStyle w:val="Hyperlink"/>
                <w:rFonts w:ascii="Times New Roman" w:hAnsi="Times New Roman" w:cs="Times New Roman"/>
                <w:b/>
                <w:bCs/>
                <w:iCs/>
                <w:noProof/>
              </w:rPr>
              <w:t>Et</w:t>
            </w:r>
            <w:r w:rsidR="005911D2" w:rsidRPr="00064D2A">
              <w:rPr>
                <w:rStyle w:val="Hyperlink"/>
                <w:rFonts w:ascii="Times New Roman" w:hAnsi="Times New Roman" w:cs="Times New Roman"/>
                <w:b/>
                <w:bCs/>
                <w:noProof/>
              </w:rPr>
              <w:t>hical clearance</w:t>
            </w:r>
            <w:r w:rsidR="005911D2">
              <w:rPr>
                <w:noProof/>
                <w:webHidden/>
              </w:rPr>
              <w:tab/>
            </w:r>
            <w:r w:rsidR="005911D2">
              <w:rPr>
                <w:noProof/>
                <w:webHidden/>
              </w:rPr>
              <w:fldChar w:fldCharType="begin"/>
            </w:r>
            <w:r w:rsidR="005911D2">
              <w:rPr>
                <w:noProof/>
                <w:webHidden/>
              </w:rPr>
              <w:instrText xml:space="preserve"> PAGEREF _Toc146698936 \h </w:instrText>
            </w:r>
            <w:r w:rsidR="005911D2">
              <w:rPr>
                <w:noProof/>
                <w:webHidden/>
              </w:rPr>
            </w:r>
            <w:r w:rsidR="005911D2">
              <w:rPr>
                <w:noProof/>
                <w:webHidden/>
              </w:rPr>
              <w:fldChar w:fldCharType="separate"/>
            </w:r>
            <w:r w:rsidR="005911D2">
              <w:rPr>
                <w:noProof/>
                <w:webHidden/>
              </w:rPr>
              <w:t>38</w:t>
            </w:r>
            <w:r w:rsidR="005911D2">
              <w:rPr>
                <w:noProof/>
                <w:webHidden/>
              </w:rPr>
              <w:fldChar w:fldCharType="end"/>
            </w:r>
          </w:hyperlink>
        </w:p>
        <w:p w14:paraId="12B91D51" w14:textId="6033E74E" w:rsidR="005911D2" w:rsidRDefault="00000000">
          <w:pPr>
            <w:pStyle w:val="TOC1"/>
            <w:rPr>
              <w:rFonts w:eastAsiaTheme="minorEastAsia"/>
              <w:noProof/>
              <w:kern w:val="2"/>
              <w14:ligatures w14:val="standardContextual"/>
            </w:rPr>
          </w:pPr>
          <w:hyperlink w:anchor="_Toc146698937" w:history="1">
            <w:r w:rsidR="005911D2" w:rsidRPr="00064D2A">
              <w:rPr>
                <w:rStyle w:val="Hyperlink"/>
                <w:rFonts w:ascii="Times New Roman" w:hAnsi="Times New Roman" w:cs="Times New Roman"/>
                <w:b/>
                <w:bCs/>
                <w:noProof/>
              </w:rPr>
              <w:t>3.3 Questionnaire administration</w:t>
            </w:r>
            <w:r w:rsidR="005911D2">
              <w:rPr>
                <w:noProof/>
                <w:webHidden/>
              </w:rPr>
              <w:tab/>
            </w:r>
            <w:r w:rsidR="005911D2">
              <w:rPr>
                <w:noProof/>
                <w:webHidden/>
              </w:rPr>
              <w:fldChar w:fldCharType="begin"/>
            </w:r>
            <w:r w:rsidR="005911D2">
              <w:rPr>
                <w:noProof/>
                <w:webHidden/>
              </w:rPr>
              <w:instrText xml:space="preserve"> PAGEREF _Toc146698937 \h </w:instrText>
            </w:r>
            <w:r w:rsidR="005911D2">
              <w:rPr>
                <w:noProof/>
                <w:webHidden/>
              </w:rPr>
            </w:r>
            <w:r w:rsidR="005911D2">
              <w:rPr>
                <w:noProof/>
                <w:webHidden/>
              </w:rPr>
              <w:fldChar w:fldCharType="separate"/>
            </w:r>
            <w:r w:rsidR="005911D2">
              <w:rPr>
                <w:noProof/>
                <w:webHidden/>
              </w:rPr>
              <w:t>38</w:t>
            </w:r>
            <w:r w:rsidR="005911D2">
              <w:rPr>
                <w:noProof/>
                <w:webHidden/>
              </w:rPr>
              <w:fldChar w:fldCharType="end"/>
            </w:r>
          </w:hyperlink>
        </w:p>
        <w:p w14:paraId="62A65BDB" w14:textId="75581428" w:rsidR="005911D2" w:rsidRDefault="00000000">
          <w:pPr>
            <w:pStyle w:val="TOC1"/>
            <w:rPr>
              <w:rFonts w:eastAsiaTheme="minorEastAsia"/>
              <w:noProof/>
              <w:kern w:val="2"/>
              <w14:ligatures w14:val="standardContextual"/>
            </w:rPr>
          </w:pPr>
          <w:hyperlink w:anchor="_Toc146698938" w:history="1">
            <w:r w:rsidR="005911D2" w:rsidRPr="00064D2A">
              <w:rPr>
                <w:rStyle w:val="Hyperlink"/>
                <w:rFonts w:ascii="Times New Roman" w:hAnsi="Times New Roman" w:cs="Times New Roman"/>
                <w:b/>
                <w:bCs/>
                <w:noProof/>
              </w:rPr>
              <w:t>3.4 Study design and sample size</w:t>
            </w:r>
            <w:r w:rsidR="005911D2">
              <w:rPr>
                <w:noProof/>
                <w:webHidden/>
              </w:rPr>
              <w:tab/>
            </w:r>
            <w:r w:rsidR="005911D2">
              <w:rPr>
                <w:noProof/>
                <w:webHidden/>
              </w:rPr>
              <w:fldChar w:fldCharType="begin"/>
            </w:r>
            <w:r w:rsidR="005911D2">
              <w:rPr>
                <w:noProof/>
                <w:webHidden/>
              </w:rPr>
              <w:instrText xml:space="preserve"> PAGEREF _Toc146698938 \h </w:instrText>
            </w:r>
            <w:r w:rsidR="005911D2">
              <w:rPr>
                <w:noProof/>
                <w:webHidden/>
              </w:rPr>
            </w:r>
            <w:r w:rsidR="005911D2">
              <w:rPr>
                <w:noProof/>
                <w:webHidden/>
              </w:rPr>
              <w:fldChar w:fldCharType="separate"/>
            </w:r>
            <w:r w:rsidR="005911D2">
              <w:rPr>
                <w:noProof/>
                <w:webHidden/>
              </w:rPr>
              <w:t>38</w:t>
            </w:r>
            <w:r w:rsidR="005911D2">
              <w:rPr>
                <w:noProof/>
                <w:webHidden/>
              </w:rPr>
              <w:fldChar w:fldCharType="end"/>
            </w:r>
          </w:hyperlink>
        </w:p>
        <w:p w14:paraId="231EB993" w14:textId="5AAF0713" w:rsidR="005911D2" w:rsidRDefault="00000000">
          <w:pPr>
            <w:pStyle w:val="TOC1"/>
            <w:rPr>
              <w:rFonts w:eastAsiaTheme="minorEastAsia"/>
              <w:noProof/>
              <w:kern w:val="2"/>
              <w14:ligatures w14:val="standardContextual"/>
            </w:rPr>
          </w:pPr>
          <w:hyperlink w:anchor="_Toc146698939" w:history="1">
            <w:r w:rsidR="005911D2" w:rsidRPr="00064D2A">
              <w:rPr>
                <w:rStyle w:val="Hyperlink"/>
                <w:rFonts w:ascii="Times New Roman" w:hAnsi="Times New Roman" w:cs="Times New Roman"/>
                <w:b/>
                <w:bCs/>
                <w:noProof/>
              </w:rPr>
              <w:t>3.5 Sample collection</w:t>
            </w:r>
            <w:r w:rsidR="005911D2">
              <w:rPr>
                <w:noProof/>
                <w:webHidden/>
              </w:rPr>
              <w:tab/>
            </w:r>
            <w:r w:rsidR="005911D2">
              <w:rPr>
                <w:noProof/>
                <w:webHidden/>
              </w:rPr>
              <w:fldChar w:fldCharType="begin"/>
            </w:r>
            <w:r w:rsidR="005911D2">
              <w:rPr>
                <w:noProof/>
                <w:webHidden/>
              </w:rPr>
              <w:instrText xml:space="preserve"> PAGEREF _Toc146698939 \h </w:instrText>
            </w:r>
            <w:r w:rsidR="005911D2">
              <w:rPr>
                <w:noProof/>
                <w:webHidden/>
              </w:rPr>
            </w:r>
            <w:r w:rsidR="005911D2">
              <w:rPr>
                <w:noProof/>
                <w:webHidden/>
              </w:rPr>
              <w:fldChar w:fldCharType="separate"/>
            </w:r>
            <w:r w:rsidR="005911D2">
              <w:rPr>
                <w:noProof/>
                <w:webHidden/>
              </w:rPr>
              <w:t>39</w:t>
            </w:r>
            <w:r w:rsidR="005911D2">
              <w:rPr>
                <w:noProof/>
                <w:webHidden/>
              </w:rPr>
              <w:fldChar w:fldCharType="end"/>
            </w:r>
          </w:hyperlink>
        </w:p>
        <w:p w14:paraId="6CC20E26" w14:textId="2D427B9D" w:rsidR="005911D2" w:rsidRDefault="00000000">
          <w:pPr>
            <w:pStyle w:val="TOC1"/>
            <w:rPr>
              <w:rFonts w:eastAsiaTheme="minorEastAsia"/>
              <w:noProof/>
              <w:kern w:val="2"/>
              <w14:ligatures w14:val="standardContextual"/>
            </w:rPr>
          </w:pPr>
          <w:hyperlink w:anchor="_Toc146698940" w:history="1">
            <w:r w:rsidR="005911D2" w:rsidRPr="00064D2A">
              <w:rPr>
                <w:rStyle w:val="Hyperlink"/>
                <w:rFonts w:ascii="Times New Roman" w:hAnsi="Times New Roman" w:cs="Times New Roman"/>
                <w:b/>
                <w:bCs/>
                <w:noProof/>
              </w:rPr>
              <w:t>3.6 Necropsy and Parasitological examination</w:t>
            </w:r>
            <w:r w:rsidR="005911D2">
              <w:rPr>
                <w:noProof/>
                <w:webHidden/>
              </w:rPr>
              <w:tab/>
            </w:r>
            <w:r w:rsidR="005911D2">
              <w:rPr>
                <w:noProof/>
                <w:webHidden/>
              </w:rPr>
              <w:fldChar w:fldCharType="begin"/>
            </w:r>
            <w:r w:rsidR="005911D2">
              <w:rPr>
                <w:noProof/>
                <w:webHidden/>
              </w:rPr>
              <w:instrText xml:space="preserve"> PAGEREF _Toc146698940 \h </w:instrText>
            </w:r>
            <w:r w:rsidR="005911D2">
              <w:rPr>
                <w:noProof/>
                <w:webHidden/>
              </w:rPr>
            </w:r>
            <w:r w:rsidR="005911D2">
              <w:rPr>
                <w:noProof/>
                <w:webHidden/>
              </w:rPr>
              <w:fldChar w:fldCharType="separate"/>
            </w:r>
            <w:r w:rsidR="005911D2">
              <w:rPr>
                <w:noProof/>
                <w:webHidden/>
              </w:rPr>
              <w:t>39</w:t>
            </w:r>
            <w:r w:rsidR="005911D2">
              <w:rPr>
                <w:noProof/>
                <w:webHidden/>
              </w:rPr>
              <w:fldChar w:fldCharType="end"/>
            </w:r>
          </w:hyperlink>
        </w:p>
        <w:p w14:paraId="6BA5A829" w14:textId="691BF784" w:rsidR="005911D2" w:rsidRDefault="00000000">
          <w:pPr>
            <w:pStyle w:val="TOC1"/>
            <w:rPr>
              <w:rFonts w:eastAsiaTheme="minorEastAsia"/>
              <w:noProof/>
              <w:kern w:val="2"/>
              <w14:ligatures w14:val="standardContextual"/>
            </w:rPr>
          </w:pPr>
          <w:hyperlink w:anchor="_Toc146698941" w:history="1">
            <w:r w:rsidR="005911D2" w:rsidRPr="00064D2A">
              <w:rPr>
                <w:rStyle w:val="Hyperlink"/>
                <w:rFonts w:ascii="Times New Roman" w:hAnsi="Times New Roman" w:cs="Times New Roman"/>
                <w:b/>
                <w:bCs/>
                <w:noProof/>
              </w:rPr>
              <w:t>3.7 Water quality param</w:t>
            </w:r>
            <w:r w:rsidR="005911D2" w:rsidRPr="00064D2A">
              <w:rPr>
                <w:rStyle w:val="Hyperlink"/>
                <w:rFonts w:ascii="Times New Roman" w:hAnsi="Times New Roman" w:cs="Times New Roman"/>
                <w:b/>
                <w:bCs/>
                <w:iCs/>
                <w:noProof/>
              </w:rPr>
              <w:t>et</w:t>
            </w:r>
            <w:r w:rsidR="005911D2" w:rsidRPr="00064D2A">
              <w:rPr>
                <w:rStyle w:val="Hyperlink"/>
                <w:rFonts w:ascii="Times New Roman" w:hAnsi="Times New Roman" w:cs="Times New Roman"/>
                <w:b/>
                <w:bCs/>
                <w:noProof/>
              </w:rPr>
              <w:t>ers</w:t>
            </w:r>
            <w:r w:rsidR="005911D2">
              <w:rPr>
                <w:noProof/>
                <w:webHidden/>
              </w:rPr>
              <w:tab/>
            </w:r>
            <w:r w:rsidR="005911D2">
              <w:rPr>
                <w:noProof/>
                <w:webHidden/>
              </w:rPr>
              <w:fldChar w:fldCharType="begin"/>
            </w:r>
            <w:r w:rsidR="005911D2">
              <w:rPr>
                <w:noProof/>
                <w:webHidden/>
              </w:rPr>
              <w:instrText xml:space="preserve"> PAGEREF _Toc146698941 \h </w:instrText>
            </w:r>
            <w:r w:rsidR="005911D2">
              <w:rPr>
                <w:noProof/>
                <w:webHidden/>
              </w:rPr>
            </w:r>
            <w:r w:rsidR="005911D2">
              <w:rPr>
                <w:noProof/>
                <w:webHidden/>
              </w:rPr>
              <w:fldChar w:fldCharType="separate"/>
            </w:r>
            <w:r w:rsidR="005911D2">
              <w:rPr>
                <w:noProof/>
                <w:webHidden/>
              </w:rPr>
              <w:t>41</w:t>
            </w:r>
            <w:r w:rsidR="005911D2">
              <w:rPr>
                <w:noProof/>
                <w:webHidden/>
              </w:rPr>
              <w:fldChar w:fldCharType="end"/>
            </w:r>
          </w:hyperlink>
        </w:p>
        <w:p w14:paraId="4D311D83" w14:textId="62A10D0C" w:rsidR="005911D2" w:rsidRDefault="00000000">
          <w:pPr>
            <w:pStyle w:val="TOC1"/>
            <w:rPr>
              <w:rFonts w:eastAsiaTheme="minorEastAsia"/>
              <w:noProof/>
              <w:kern w:val="2"/>
              <w14:ligatures w14:val="standardContextual"/>
            </w:rPr>
          </w:pPr>
          <w:hyperlink w:anchor="_Toc146698942" w:history="1">
            <w:r w:rsidR="005911D2" w:rsidRPr="00064D2A">
              <w:rPr>
                <w:rStyle w:val="Hyperlink"/>
                <w:rFonts w:ascii="Times New Roman" w:hAnsi="Times New Roman" w:cs="Times New Roman"/>
                <w:b/>
                <w:bCs/>
                <w:noProof/>
              </w:rPr>
              <w:t>3.8 D</w:t>
            </w:r>
            <w:r w:rsidR="005911D2" w:rsidRPr="00064D2A">
              <w:rPr>
                <w:rStyle w:val="Hyperlink"/>
                <w:rFonts w:ascii="Times New Roman" w:hAnsi="Times New Roman" w:cs="Times New Roman"/>
                <w:b/>
                <w:bCs/>
                <w:iCs/>
                <w:noProof/>
              </w:rPr>
              <w:t>ete</w:t>
            </w:r>
            <w:r w:rsidR="005911D2" w:rsidRPr="00064D2A">
              <w:rPr>
                <w:rStyle w:val="Hyperlink"/>
                <w:rFonts w:ascii="Times New Roman" w:hAnsi="Times New Roman" w:cs="Times New Roman"/>
                <w:b/>
                <w:bCs/>
                <w:noProof/>
              </w:rPr>
              <w:t>rmination of fish condition factor</w:t>
            </w:r>
            <w:r w:rsidR="005911D2">
              <w:rPr>
                <w:noProof/>
                <w:webHidden/>
              </w:rPr>
              <w:tab/>
            </w:r>
            <w:r w:rsidR="005911D2">
              <w:rPr>
                <w:noProof/>
                <w:webHidden/>
              </w:rPr>
              <w:fldChar w:fldCharType="begin"/>
            </w:r>
            <w:r w:rsidR="005911D2">
              <w:rPr>
                <w:noProof/>
                <w:webHidden/>
              </w:rPr>
              <w:instrText xml:space="preserve"> PAGEREF _Toc146698942 \h </w:instrText>
            </w:r>
            <w:r w:rsidR="005911D2">
              <w:rPr>
                <w:noProof/>
                <w:webHidden/>
              </w:rPr>
            </w:r>
            <w:r w:rsidR="005911D2">
              <w:rPr>
                <w:noProof/>
                <w:webHidden/>
              </w:rPr>
              <w:fldChar w:fldCharType="separate"/>
            </w:r>
            <w:r w:rsidR="005911D2">
              <w:rPr>
                <w:noProof/>
                <w:webHidden/>
              </w:rPr>
              <w:t>41</w:t>
            </w:r>
            <w:r w:rsidR="005911D2">
              <w:rPr>
                <w:noProof/>
                <w:webHidden/>
              </w:rPr>
              <w:fldChar w:fldCharType="end"/>
            </w:r>
          </w:hyperlink>
        </w:p>
        <w:p w14:paraId="704604BA" w14:textId="07B5EAC7" w:rsidR="005911D2" w:rsidRDefault="00000000">
          <w:pPr>
            <w:pStyle w:val="TOC1"/>
            <w:rPr>
              <w:rFonts w:eastAsiaTheme="minorEastAsia"/>
              <w:noProof/>
              <w:kern w:val="2"/>
              <w14:ligatures w14:val="standardContextual"/>
            </w:rPr>
          </w:pPr>
          <w:hyperlink w:anchor="_Toc146698943" w:history="1">
            <w:r w:rsidR="005911D2" w:rsidRPr="00064D2A">
              <w:rPr>
                <w:rStyle w:val="Hyperlink"/>
                <w:rFonts w:ascii="Times New Roman" w:hAnsi="Times New Roman" w:cs="Times New Roman"/>
                <w:b/>
                <w:bCs/>
                <w:noProof/>
              </w:rPr>
              <w:t>3.9 Data analysis</w:t>
            </w:r>
            <w:r w:rsidR="005911D2">
              <w:rPr>
                <w:noProof/>
                <w:webHidden/>
              </w:rPr>
              <w:tab/>
            </w:r>
            <w:r w:rsidR="005911D2">
              <w:rPr>
                <w:noProof/>
                <w:webHidden/>
              </w:rPr>
              <w:fldChar w:fldCharType="begin"/>
            </w:r>
            <w:r w:rsidR="005911D2">
              <w:rPr>
                <w:noProof/>
                <w:webHidden/>
              </w:rPr>
              <w:instrText xml:space="preserve"> PAGEREF _Toc146698943 \h </w:instrText>
            </w:r>
            <w:r w:rsidR="005911D2">
              <w:rPr>
                <w:noProof/>
                <w:webHidden/>
              </w:rPr>
            </w:r>
            <w:r w:rsidR="005911D2">
              <w:rPr>
                <w:noProof/>
                <w:webHidden/>
              </w:rPr>
              <w:fldChar w:fldCharType="separate"/>
            </w:r>
            <w:r w:rsidR="005911D2">
              <w:rPr>
                <w:noProof/>
                <w:webHidden/>
              </w:rPr>
              <w:t>42</w:t>
            </w:r>
            <w:r w:rsidR="005911D2">
              <w:rPr>
                <w:noProof/>
                <w:webHidden/>
              </w:rPr>
              <w:fldChar w:fldCharType="end"/>
            </w:r>
          </w:hyperlink>
        </w:p>
        <w:p w14:paraId="4930411E" w14:textId="042319D0" w:rsidR="005911D2" w:rsidRDefault="00000000">
          <w:pPr>
            <w:pStyle w:val="TOC1"/>
            <w:rPr>
              <w:rFonts w:eastAsiaTheme="minorEastAsia"/>
              <w:noProof/>
              <w:kern w:val="2"/>
              <w14:ligatures w14:val="standardContextual"/>
            </w:rPr>
          </w:pPr>
          <w:hyperlink w:anchor="_Toc146698944" w:history="1">
            <w:r w:rsidR="005911D2" w:rsidRPr="00064D2A">
              <w:rPr>
                <w:rStyle w:val="Hyperlink"/>
                <w:rFonts w:ascii="Times New Roman" w:hAnsi="Times New Roman" w:cs="Times New Roman"/>
                <w:b/>
                <w:bCs/>
                <w:noProof/>
              </w:rPr>
              <w:t>CHAPTER FOUR RESULTS</w:t>
            </w:r>
            <w:r w:rsidR="005911D2">
              <w:rPr>
                <w:noProof/>
                <w:webHidden/>
              </w:rPr>
              <w:tab/>
            </w:r>
            <w:r w:rsidR="005911D2">
              <w:rPr>
                <w:noProof/>
                <w:webHidden/>
              </w:rPr>
              <w:fldChar w:fldCharType="begin"/>
            </w:r>
            <w:r w:rsidR="005911D2">
              <w:rPr>
                <w:noProof/>
                <w:webHidden/>
              </w:rPr>
              <w:instrText xml:space="preserve"> PAGEREF _Toc146698944 \h </w:instrText>
            </w:r>
            <w:r w:rsidR="005911D2">
              <w:rPr>
                <w:noProof/>
                <w:webHidden/>
              </w:rPr>
            </w:r>
            <w:r w:rsidR="005911D2">
              <w:rPr>
                <w:noProof/>
                <w:webHidden/>
              </w:rPr>
              <w:fldChar w:fldCharType="separate"/>
            </w:r>
            <w:r w:rsidR="005911D2">
              <w:rPr>
                <w:noProof/>
                <w:webHidden/>
              </w:rPr>
              <w:t>43</w:t>
            </w:r>
            <w:r w:rsidR="005911D2">
              <w:rPr>
                <w:noProof/>
                <w:webHidden/>
              </w:rPr>
              <w:fldChar w:fldCharType="end"/>
            </w:r>
          </w:hyperlink>
        </w:p>
        <w:p w14:paraId="5B3EE4F4" w14:textId="3C6768F0" w:rsidR="005911D2" w:rsidRDefault="00000000">
          <w:pPr>
            <w:pStyle w:val="TOC1"/>
            <w:rPr>
              <w:rFonts w:eastAsiaTheme="minorEastAsia"/>
              <w:noProof/>
              <w:kern w:val="2"/>
              <w14:ligatures w14:val="standardContextual"/>
            </w:rPr>
          </w:pPr>
          <w:hyperlink w:anchor="_Toc146698945" w:history="1">
            <w:r w:rsidR="005911D2" w:rsidRPr="00064D2A">
              <w:rPr>
                <w:rStyle w:val="Hyperlink"/>
                <w:rFonts w:ascii="Times New Roman" w:hAnsi="Times New Roman" w:cs="Times New Roman"/>
                <w:b/>
                <w:bCs/>
                <w:noProof/>
              </w:rPr>
              <w:t>4.0 RESULTS</w:t>
            </w:r>
            <w:r w:rsidR="005911D2">
              <w:rPr>
                <w:noProof/>
                <w:webHidden/>
              </w:rPr>
              <w:tab/>
            </w:r>
            <w:r w:rsidR="005911D2">
              <w:rPr>
                <w:noProof/>
                <w:webHidden/>
              </w:rPr>
              <w:fldChar w:fldCharType="begin"/>
            </w:r>
            <w:r w:rsidR="005911D2">
              <w:rPr>
                <w:noProof/>
                <w:webHidden/>
              </w:rPr>
              <w:instrText xml:space="preserve"> PAGEREF _Toc146698945 \h </w:instrText>
            </w:r>
            <w:r w:rsidR="005911D2">
              <w:rPr>
                <w:noProof/>
                <w:webHidden/>
              </w:rPr>
            </w:r>
            <w:r w:rsidR="005911D2">
              <w:rPr>
                <w:noProof/>
                <w:webHidden/>
              </w:rPr>
              <w:fldChar w:fldCharType="separate"/>
            </w:r>
            <w:r w:rsidR="005911D2">
              <w:rPr>
                <w:noProof/>
                <w:webHidden/>
              </w:rPr>
              <w:t>43</w:t>
            </w:r>
            <w:r w:rsidR="005911D2">
              <w:rPr>
                <w:noProof/>
                <w:webHidden/>
              </w:rPr>
              <w:fldChar w:fldCharType="end"/>
            </w:r>
          </w:hyperlink>
        </w:p>
        <w:p w14:paraId="16E2424E" w14:textId="789B8853" w:rsidR="005911D2" w:rsidRDefault="00000000">
          <w:pPr>
            <w:pStyle w:val="TOC2"/>
            <w:tabs>
              <w:tab w:val="right" w:leader="dot" w:pos="9350"/>
            </w:tabs>
            <w:rPr>
              <w:rFonts w:eastAsiaTheme="minorEastAsia"/>
              <w:noProof/>
              <w:kern w:val="2"/>
              <w14:ligatures w14:val="standardContextual"/>
            </w:rPr>
          </w:pPr>
          <w:hyperlink w:anchor="_Toc146698946" w:history="1">
            <w:r w:rsidR="005911D2" w:rsidRPr="00064D2A">
              <w:rPr>
                <w:rStyle w:val="Hyperlink"/>
                <w:rFonts w:ascii="Times New Roman" w:hAnsi="Times New Roman" w:cs="Times New Roman"/>
                <w:noProof/>
              </w:rPr>
              <w:t>4.1 Questionnaire survey</w:t>
            </w:r>
            <w:r w:rsidR="005911D2">
              <w:rPr>
                <w:noProof/>
                <w:webHidden/>
              </w:rPr>
              <w:tab/>
            </w:r>
            <w:r w:rsidR="005911D2">
              <w:rPr>
                <w:noProof/>
                <w:webHidden/>
              </w:rPr>
              <w:fldChar w:fldCharType="begin"/>
            </w:r>
            <w:r w:rsidR="005911D2">
              <w:rPr>
                <w:noProof/>
                <w:webHidden/>
              </w:rPr>
              <w:instrText xml:space="preserve"> PAGEREF _Toc146698946 \h </w:instrText>
            </w:r>
            <w:r w:rsidR="005911D2">
              <w:rPr>
                <w:noProof/>
                <w:webHidden/>
              </w:rPr>
            </w:r>
            <w:r w:rsidR="005911D2">
              <w:rPr>
                <w:noProof/>
                <w:webHidden/>
              </w:rPr>
              <w:fldChar w:fldCharType="separate"/>
            </w:r>
            <w:r w:rsidR="005911D2">
              <w:rPr>
                <w:noProof/>
                <w:webHidden/>
              </w:rPr>
              <w:t>43</w:t>
            </w:r>
            <w:r w:rsidR="005911D2">
              <w:rPr>
                <w:noProof/>
                <w:webHidden/>
              </w:rPr>
              <w:fldChar w:fldCharType="end"/>
            </w:r>
          </w:hyperlink>
        </w:p>
        <w:p w14:paraId="01165FC4" w14:textId="31FBE7DD" w:rsidR="005911D2" w:rsidRDefault="00000000">
          <w:pPr>
            <w:pStyle w:val="TOC2"/>
            <w:tabs>
              <w:tab w:val="right" w:leader="dot" w:pos="9350"/>
            </w:tabs>
            <w:rPr>
              <w:rFonts w:eastAsiaTheme="minorEastAsia"/>
              <w:noProof/>
              <w:kern w:val="2"/>
              <w14:ligatures w14:val="standardContextual"/>
            </w:rPr>
          </w:pPr>
          <w:hyperlink w:anchor="_Toc146698947" w:history="1">
            <w:r w:rsidR="005911D2" w:rsidRPr="00064D2A">
              <w:rPr>
                <w:rStyle w:val="Hyperlink"/>
                <w:rFonts w:ascii="Times New Roman" w:hAnsi="Times New Roman" w:cs="Times New Roman"/>
                <w:b/>
                <w:bCs/>
                <w:noProof/>
              </w:rPr>
              <w:t>4.1.0 Social Demographic Characteristics</w:t>
            </w:r>
            <w:r w:rsidR="005911D2">
              <w:rPr>
                <w:noProof/>
                <w:webHidden/>
              </w:rPr>
              <w:tab/>
            </w:r>
            <w:r w:rsidR="005911D2">
              <w:rPr>
                <w:noProof/>
                <w:webHidden/>
              </w:rPr>
              <w:fldChar w:fldCharType="begin"/>
            </w:r>
            <w:r w:rsidR="005911D2">
              <w:rPr>
                <w:noProof/>
                <w:webHidden/>
              </w:rPr>
              <w:instrText xml:space="preserve"> PAGEREF _Toc146698947 \h </w:instrText>
            </w:r>
            <w:r w:rsidR="005911D2">
              <w:rPr>
                <w:noProof/>
                <w:webHidden/>
              </w:rPr>
            </w:r>
            <w:r w:rsidR="005911D2">
              <w:rPr>
                <w:noProof/>
                <w:webHidden/>
              </w:rPr>
              <w:fldChar w:fldCharType="separate"/>
            </w:r>
            <w:r w:rsidR="005911D2">
              <w:rPr>
                <w:noProof/>
                <w:webHidden/>
              </w:rPr>
              <w:t>43</w:t>
            </w:r>
            <w:r w:rsidR="005911D2">
              <w:rPr>
                <w:noProof/>
                <w:webHidden/>
              </w:rPr>
              <w:fldChar w:fldCharType="end"/>
            </w:r>
          </w:hyperlink>
        </w:p>
        <w:p w14:paraId="526482DF" w14:textId="510DA064" w:rsidR="005911D2" w:rsidRDefault="00000000">
          <w:pPr>
            <w:pStyle w:val="TOC3"/>
            <w:rPr>
              <w:rFonts w:eastAsiaTheme="minorEastAsia"/>
              <w:noProof/>
              <w:kern w:val="2"/>
              <w14:ligatures w14:val="standardContextual"/>
            </w:rPr>
          </w:pPr>
          <w:hyperlink w:anchor="_Toc146698948" w:history="1">
            <w:r w:rsidR="005911D2" w:rsidRPr="00064D2A">
              <w:rPr>
                <w:rStyle w:val="Hyperlink"/>
                <w:rFonts w:ascii="Times New Roman" w:hAnsi="Times New Roman" w:cs="Times New Roman"/>
                <w:noProof/>
              </w:rPr>
              <w:t>4.1.1 Distribution of respondents and response rate</w:t>
            </w:r>
            <w:r w:rsidR="005911D2">
              <w:rPr>
                <w:noProof/>
                <w:webHidden/>
              </w:rPr>
              <w:tab/>
            </w:r>
            <w:r w:rsidR="005911D2">
              <w:rPr>
                <w:noProof/>
                <w:webHidden/>
              </w:rPr>
              <w:fldChar w:fldCharType="begin"/>
            </w:r>
            <w:r w:rsidR="005911D2">
              <w:rPr>
                <w:noProof/>
                <w:webHidden/>
              </w:rPr>
              <w:instrText xml:space="preserve"> PAGEREF _Toc146698948 \h </w:instrText>
            </w:r>
            <w:r w:rsidR="005911D2">
              <w:rPr>
                <w:noProof/>
                <w:webHidden/>
              </w:rPr>
            </w:r>
            <w:r w:rsidR="005911D2">
              <w:rPr>
                <w:noProof/>
                <w:webHidden/>
              </w:rPr>
              <w:fldChar w:fldCharType="separate"/>
            </w:r>
            <w:r w:rsidR="005911D2">
              <w:rPr>
                <w:noProof/>
                <w:webHidden/>
              </w:rPr>
              <w:t>43</w:t>
            </w:r>
            <w:r w:rsidR="005911D2">
              <w:rPr>
                <w:noProof/>
                <w:webHidden/>
              </w:rPr>
              <w:fldChar w:fldCharType="end"/>
            </w:r>
          </w:hyperlink>
        </w:p>
        <w:p w14:paraId="74FD8658" w14:textId="0DEB138F" w:rsidR="005911D2" w:rsidRDefault="00000000">
          <w:pPr>
            <w:pStyle w:val="TOC3"/>
            <w:rPr>
              <w:rFonts w:eastAsiaTheme="minorEastAsia"/>
              <w:noProof/>
              <w:kern w:val="2"/>
              <w14:ligatures w14:val="standardContextual"/>
            </w:rPr>
          </w:pPr>
          <w:hyperlink w:anchor="_Toc146698949" w:history="1">
            <w:r w:rsidR="005911D2" w:rsidRPr="00064D2A">
              <w:rPr>
                <w:rStyle w:val="Hyperlink"/>
                <w:rFonts w:ascii="Times New Roman" w:hAnsi="Times New Roman" w:cs="Times New Roman"/>
                <w:b/>
                <w:bCs/>
                <w:noProof/>
              </w:rPr>
              <w:t>4.1.2 Gender of respondents</w:t>
            </w:r>
            <w:r w:rsidR="005911D2">
              <w:rPr>
                <w:noProof/>
                <w:webHidden/>
              </w:rPr>
              <w:tab/>
            </w:r>
            <w:r w:rsidR="005911D2">
              <w:rPr>
                <w:noProof/>
                <w:webHidden/>
              </w:rPr>
              <w:fldChar w:fldCharType="begin"/>
            </w:r>
            <w:r w:rsidR="005911D2">
              <w:rPr>
                <w:noProof/>
                <w:webHidden/>
              </w:rPr>
              <w:instrText xml:space="preserve"> PAGEREF _Toc146698949 \h </w:instrText>
            </w:r>
            <w:r w:rsidR="005911D2">
              <w:rPr>
                <w:noProof/>
                <w:webHidden/>
              </w:rPr>
            </w:r>
            <w:r w:rsidR="005911D2">
              <w:rPr>
                <w:noProof/>
                <w:webHidden/>
              </w:rPr>
              <w:fldChar w:fldCharType="separate"/>
            </w:r>
            <w:r w:rsidR="005911D2">
              <w:rPr>
                <w:noProof/>
                <w:webHidden/>
              </w:rPr>
              <w:t>43</w:t>
            </w:r>
            <w:r w:rsidR="005911D2">
              <w:rPr>
                <w:noProof/>
                <w:webHidden/>
              </w:rPr>
              <w:fldChar w:fldCharType="end"/>
            </w:r>
          </w:hyperlink>
        </w:p>
        <w:p w14:paraId="3D17C166" w14:textId="53C9ADF0" w:rsidR="005911D2" w:rsidRDefault="00000000">
          <w:pPr>
            <w:pStyle w:val="TOC3"/>
            <w:rPr>
              <w:rFonts w:eastAsiaTheme="minorEastAsia"/>
              <w:noProof/>
              <w:kern w:val="2"/>
              <w14:ligatures w14:val="standardContextual"/>
            </w:rPr>
          </w:pPr>
          <w:hyperlink w:anchor="_Toc146698950" w:history="1">
            <w:r w:rsidR="005911D2" w:rsidRPr="00064D2A">
              <w:rPr>
                <w:rStyle w:val="Hyperlink"/>
                <w:rFonts w:ascii="Times New Roman" w:hAnsi="Times New Roman" w:cs="Times New Roman"/>
                <w:b/>
                <w:bCs/>
                <w:noProof/>
              </w:rPr>
              <w:t>4.1.4 Education Level of respondents</w:t>
            </w:r>
            <w:r w:rsidR="005911D2">
              <w:rPr>
                <w:noProof/>
                <w:webHidden/>
              </w:rPr>
              <w:tab/>
            </w:r>
            <w:r w:rsidR="005911D2">
              <w:rPr>
                <w:noProof/>
                <w:webHidden/>
              </w:rPr>
              <w:fldChar w:fldCharType="begin"/>
            </w:r>
            <w:r w:rsidR="005911D2">
              <w:rPr>
                <w:noProof/>
                <w:webHidden/>
              </w:rPr>
              <w:instrText xml:space="preserve"> PAGEREF _Toc146698950 \h </w:instrText>
            </w:r>
            <w:r w:rsidR="005911D2">
              <w:rPr>
                <w:noProof/>
                <w:webHidden/>
              </w:rPr>
            </w:r>
            <w:r w:rsidR="005911D2">
              <w:rPr>
                <w:noProof/>
                <w:webHidden/>
              </w:rPr>
              <w:fldChar w:fldCharType="separate"/>
            </w:r>
            <w:r w:rsidR="005911D2">
              <w:rPr>
                <w:noProof/>
                <w:webHidden/>
              </w:rPr>
              <w:t>44</w:t>
            </w:r>
            <w:r w:rsidR="005911D2">
              <w:rPr>
                <w:noProof/>
                <w:webHidden/>
              </w:rPr>
              <w:fldChar w:fldCharType="end"/>
            </w:r>
          </w:hyperlink>
        </w:p>
        <w:p w14:paraId="53634164" w14:textId="139B16E7" w:rsidR="005911D2" w:rsidRDefault="00000000">
          <w:pPr>
            <w:pStyle w:val="TOC2"/>
            <w:tabs>
              <w:tab w:val="right" w:leader="dot" w:pos="9350"/>
            </w:tabs>
            <w:rPr>
              <w:rFonts w:eastAsiaTheme="minorEastAsia"/>
              <w:noProof/>
              <w:kern w:val="2"/>
              <w14:ligatures w14:val="standardContextual"/>
            </w:rPr>
          </w:pPr>
          <w:hyperlink w:anchor="_Toc146698951" w:history="1">
            <w:r w:rsidR="005911D2" w:rsidRPr="00064D2A">
              <w:rPr>
                <w:rStyle w:val="Hyperlink"/>
                <w:rFonts w:ascii="Times New Roman" w:hAnsi="Times New Roman" w:cs="Times New Roman"/>
                <w:b/>
                <w:bCs/>
                <w:noProof/>
              </w:rPr>
              <w:t>4.2.0 Fish farming</w:t>
            </w:r>
            <w:r w:rsidR="005911D2">
              <w:rPr>
                <w:noProof/>
                <w:webHidden/>
              </w:rPr>
              <w:tab/>
            </w:r>
            <w:r w:rsidR="005911D2">
              <w:rPr>
                <w:noProof/>
                <w:webHidden/>
              </w:rPr>
              <w:fldChar w:fldCharType="begin"/>
            </w:r>
            <w:r w:rsidR="005911D2">
              <w:rPr>
                <w:noProof/>
                <w:webHidden/>
              </w:rPr>
              <w:instrText xml:space="preserve"> PAGEREF _Toc146698951 \h </w:instrText>
            </w:r>
            <w:r w:rsidR="005911D2">
              <w:rPr>
                <w:noProof/>
                <w:webHidden/>
              </w:rPr>
            </w:r>
            <w:r w:rsidR="005911D2">
              <w:rPr>
                <w:noProof/>
                <w:webHidden/>
              </w:rPr>
              <w:fldChar w:fldCharType="separate"/>
            </w:r>
            <w:r w:rsidR="005911D2">
              <w:rPr>
                <w:noProof/>
                <w:webHidden/>
              </w:rPr>
              <w:t>45</w:t>
            </w:r>
            <w:r w:rsidR="005911D2">
              <w:rPr>
                <w:noProof/>
                <w:webHidden/>
              </w:rPr>
              <w:fldChar w:fldCharType="end"/>
            </w:r>
          </w:hyperlink>
        </w:p>
        <w:p w14:paraId="21D08347" w14:textId="1AA94590" w:rsidR="005911D2" w:rsidRDefault="00000000">
          <w:pPr>
            <w:pStyle w:val="TOC3"/>
            <w:rPr>
              <w:rFonts w:eastAsiaTheme="minorEastAsia"/>
              <w:noProof/>
              <w:kern w:val="2"/>
              <w14:ligatures w14:val="standardContextual"/>
            </w:rPr>
          </w:pPr>
          <w:hyperlink w:anchor="_Toc146698952" w:history="1">
            <w:r w:rsidR="005911D2" w:rsidRPr="00064D2A">
              <w:rPr>
                <w:rStyle w:val="Hyperlink"/>
                <w:rFonts w:ascii="Times New Roman" w:hAnsi="Times New Roman" w:cs="Times New Roman"/>
                <w:b/>
                <w:bCs/>
                <w:noProof/>
              </w:rPr>
              <w:t>4.2.1 Purpose for doing fish farming</w:t>
            </w:r>
            <w:r w:rsidR="005911D2">
              <w:rPr>
                <w:noProof/>
                <w:webHidden/>
              </w:rPr>
              <w:tab/>
            </w:r>
            <w:r w:rsidR="005911D2">
              <w:rPr>
                <w:noProof/>
                <w:webHidden/>
              </w:rPr>
              <w:fldChar w:fldCharType="begin"/>
            </w:r>
            <w:r w:rsidR="005911D2">
              <w:rPr>
                <w:noProof/>
                <w:webHidden/>
              </w:rPr>
              <w:instrText xml:space="preserve"> PAGEREF _Toc146698952 \h </w:instrText>
            </w:r>
            <w:r w:rsidR="005911D2">
              <w:rPr>
                <w:noProof/>
                <w:webHidden/>
              </w:rPr>
            </w:r>
            <w:r w:rsidR="005911D2">
              <w:rPr>
                <w:noProof/>
                <w:webHidden/>
              </w:rPr>
              <w:fldChar w:fldCharType="separate"/>
            </w:r>
            <w:r w:rsidR="005911D2">
              <w:rPr>
                <w:noProof/>
                <w:webHidden/>
              </w:rPr>
              <w:t>45</w:t>
            </w:r>
            <w:r w:rsidR="005911D2">
              <w:rPr>
                <w:noProof/>
                <w:webHidden/>
              </w:rPr>
              <w:fldChar w:fldCharType="end"/>
            </w:r>
          </w:hyperlink>
        </w:p>
        <w:p w14:paraId="57490E7D" w14:textId="4974CF63" w:rsidR="005911D2" w:rsidRDefault="00000000">
          <w:pPr>
            <w:pStyle w:val="TOC3"/>
            <w:rPr>
              <w:rFonts w:eastAsiaTheme="minorEastAsia"/>
              <w:noProof/>
              <w:kern w:val="2"/>
              <w14:ligatures w14:val="standardContextual"/>
            </w:rPr>
          </w:pPr>
          <w:hyperlink w:anchor="_Toc146698953" w:history="1">
            <w:r w:rsidR="005911D2" w:rsidRPr="00064D2A">
              <w:rPr>
                <w:rStyle w:val="Hyperlink"/>
                <w:rFonts w:ascii="Times New Roman" w:hAnsi="Times New Roman" w:cs="Times New Roman"/>
                <w:b/>
                <w:bCs/>
                <w:noProof/>
              </w:rPr>
              <w:t>4.2.1 Holding system for cultured fish</w:t>
            </w:r>
            <w:r w:rsidR="005911D2">
              <w:rPr>
                <w:noProof/>
                <w:webHidden/>
              </w:rPr>
              <w:tab/>
            </w:r>
            <w:r w:rsidR="005911D2">
              <w:rPr>
                <w:noProof/>
                <w:webHidden/>
              </w:rPr>
              <w:fldChar w:fldCharType="begin"/>
            </w:r>
            <w:r w:rsidR="005911D2">
              <w:rPr>
                <w:noProof/>
                <w:webHidden/>
              </w:rPr>
              <w:instrText xml:space="preserve"> PAGEREF _Toc146698953 \h </w:instrText>
            </w:r>
            <w:r w:rsidR="005911D2">
              <w:rPr>
                <w:noProof/>
                <w:webHidden/>
              </w:rPr>
            </w:r>
            <w:r w:rsidR="005911D2">
              <w:rPr>
                <w:noProof/>
                <w:webHidden/>
              </w:rPr>
              <w:fldChar w:fldCharType="separate"/>
            </w:r>
            <w:r w:rsidR="005911D2">
              <w:rPr>
                <w:noProof/>
                <w:webHidden/>
              </w:rPr>
              <w:t>46</w:t>
            </w:r>
            <w:r w:rsidR="005911D2">
              <w:rPr>
                <w:noProof/>
                <w:webHidden/>
              </w:rPr>
              <w:fldChar w:fldCharType="end"/>
            </w:r>
          </w:hyperlink>
        </w:p>
        <w:p w14:paraId="28BDA721" w14:textId="2B8EFC6E" w:rsidR="005911D2" w:rsidRDefault="00000000">
          <w:pPr>
            <w:pStyle w:val="TOC3"/>
            <w:rPr>
              <w:rFonts w:eastAsiaTheme="minorEastAsia"/>
              <w:noProof/>
              <w:kern w:val="2"/>
              <w14:ligatures w14:val="standardContextual"/>
            </w:rPr>
          </w:pPr>
          <w:hyperlink w:anchor="_Toc146698954" w:history="1">
            <w:r w:rsidR="005911D2" w:rsidRPr="00064D2A">
              <w:rPr>
                <w:rStyle w:val="Hyperlink"/>
                <w:rFonts w:ascii="Times New Roman" w:hAnsi="Times New Roman" w:cs="Times New Roman"/>
                <w:b/>
                <w:noProof/>
              </w:rPr>
              <w:t>4.2.3 Fish species cultured</w:t>
            </w:r>
            <w:r w:rsidR="005911D2">
              <w:rPr>
                <w:noProof/>
                <w:webHidden/>
              </w:rPr>
              <w:tab/>
            </w:r>
            <w:r w:rsidR="005911D2">
              <w:rPr>
                <w:noProof/>
                <w:webHidden/>
              </w:rPr>
              <w:fldChar w:fldCharType="begin"/>
            </w:r>
            <w:r w:rsidR="005911D2">
              <w:rPr>
                <w:noProof/>
                <w:webHidden/>
              </w:rPr>
              <w:instrText xml:space="preserve"> PAGEREF _Toc146698954 \h </w:instrText>
            </w:r>
            <w:r w:rsidR="005911D2">
              <w:rPr>
                <w:noProof/>
                <w:webHidden/>
              </w:rPr>
            </w:r>
            <w:r w:rsidR="005911D2">
              <w:rPr>
                <w:noProof/>
                <w:webHidden/>
              </w:rPr>
              <w:fldChar w:fldCharType="separate"/>
            </w:r>
            <w:r w:rsidR="005911D2">
              <w:rPr>
                <w:noProof/>
                <w:webHidden/>
              </w:rPr>
              <w:t>46</w:t>
            </w:r>
            <w:r w:rsidR="005911D2">
              <w:rPr>
                <w:noProof/>
                <w:webHidden/>
              </w:rPr>
              <w:fldChar w:fldCharType="end"/>
            </w:r>
          </w:hyperlink>
        </w:p>
        <w:p w14:paraId="0EC16F0A" w14:textId="4CF8D9BC" w:rsidR="005911D2" w:rsidRDefault="00000000">
          <w:pPr>
            <w:pStyle w:val="TOC3"/>
            <w:rPr>
              <w:rFonts w:eastAsiaTheme="minorEastAsia"/>
              <w:noProof/>
              <w:kern w:val="2"/>
              <w14:ligatures w14:val="standardContextual"/>
            </w:rPr>
          </w:pPr>
          <w:hyperlink w:anchor="_Toc146698955" w:history="1">
            <w:r w:rsidR="005911D2" w:rsidRPr="00064D2A">
              <w:rPr>
                <w:rStyle w:val="Hyperlink"/>
                <w:rFonts w:ascii="Times New Roman" w:hAnsi="Times New Roman" w:cs="Times New Roman"/>
                <w:b/>
                <w:bCs/>
                <w:noProof/>
              </w:rPr>
              <w:t>4. 2. 4 The sex of the cultured fish</w:t>
            </w:r>
            <w:r w:rsidR="005911D2">
              <w:rPr>
                <w:noProof/>
                <w:webHidden/>
              </w:rPr>
              <w:tab/>
            </w:r>
            <w:r w:rsidR="005911D2">
              <w:rPr>
                <w:noProof/>
                <w:webHidden/>
              </w:rPr>
              <w:fldChar w:fldCharType="begin"/>
            </w:r>
            <w:r w:rsidR="005911D2">
              <w:rPr>
                <w:noProof/>
                <w:webHidden/>
              </w:rPr>
              <w:instrText xml:space="preserve"> PAGEREF _Toc146698955 \h </w:instrText>
            </w:r>
            <w:r w:rsidR="005911D2">
              <w:rPr>
                <w:noProof/>
                <w:webHidden/>
              </w:rPr>
            </w:r>
            <w:r w:rsidR="005911D2">
              <w:rPr>
                <w:noProof/>
                <w:webHidden/>
              </w:rPr>
              <w:fldChar w:fldCharType="separate"/>
            </w:r>
            <w:r w:rsidR="005911D2">
              <w:rPr>
                <w:noProof/>
                <w:webHidden/>
              </w:rPr>
              <w:t>47</w:t>
            </w:r>
            <w:r w:rsidR="005911D2">
              <w:rPr>
                <w:noProof/>
                <w:webHidden/>
              </w:rPr>
              <w:fldChar w:fldCharType="end"/>
            </w:r>
          </w:hyperlink>
        </w:p>
        <w:p w14:paraId="2DCD8224" w14:textId="75016ED7" w:rsidR="005911D2" w:rsidRDefault="00000000">
          <w:pPr>
            <w:pStyle w:val="TOC2"/>
            <w:tabs>
              <w:tab w:val="right" w:leader="dot" w:pos="9350"/>
            </w:tabs>
            <w:rPr>
              <w:rFonts w:eastAsiaTheme="minorEastAsia"/>
              <w:noProof/>
              <w:kern w:val="2"/>
              <w14:ligatures w14:val="standardContextual"/>
            </w:rPr>
          </w:pPr>
          <w:hyperlink w:anchor="_Toc146698956" w:history="1">
            <w:r w:rsidR="005911D2" w:rsidRPr="00064D2A">
              <w:rPr>
                <w:rStyle w:val="Hyperlink"/>
                <w:rFonts w:ascii="Times New Roman" w:hAnsi="Times New Roman" w:cs="Times New Roman"/>
                <w:b/>
                <w:bCs/>
                <w:noProof/>
              </w:rPr>
              <w:t>4.3.0 Pond characteristics</w:t>
            </w:r>
            <w:r w:rsidR="005911D2">
              <w:rPr>
                <w:noProof/>
                <w:webHidden/>
              </w:rPr>
              <w:tab/>
            </w:r>
            <w:r w:rsidR="005911D2">
              <w:rPr>
                <w:noProof/>
                <w:webHidden/>
              </w:rPr>
              <w:fldChar w:fldCharType="begin"/>
            </w:r>
            <w:r w:rsidR="005911D2">
              <w:rPr>
                <w:noProof/>
                <w:webHidden/>
              </w:rPr>
              <w:instrText xml:space="preserve"> PAGEREF _Toc146698956 \h </w:instrText>
            </w:r>
            <w:r w:rsidR="005911D2">
              <w:rPr>
                <w:noProof/>
                <w:webHidden/>
              </w:rPr>
            </w:r>
            <w:r w:rsidR="005911D2">
              <w:rPr>
                <w:noProof/>
                <w:webHidden/>
              </w:rPr>
              <w:fldChar w:fldCharType="separate"/>
            </w:r>
            <w:r w:rsidR="005911D2">
              <w:rPr>
                <w:noProof/>
                <w:webHidden/>
              </w:rPr>
              <w:t>47</w:t>
            </w:r>
            <w:r w:rsidR="005911D2">
              <w:rPr>
                <w:noProof/>
                <w:webHidden/>
              </w:rPr>
              <w:fldChar w:fldCharType="end"/>
            </w:r>
          </w:hyperlink>
        </w:p>
        <w:p w14:paraId="400658B3" w14:textId="7C770170" w:rsidR="005911D2" w:rsidRDefault="00000000">
          <w:pPr>
            <w:pStyle w:val="TOC3"/>
            <w:rPr>
              <w:rFonts w:eastAsiaTheme="minorEastAsia"/>
              <w:noProof/>
              <w:kern w:val="2"/>
              <w14:ligatures w14:val="standardContextual"/>
            </w:rPr>
          </w:pPr>
          <w:hyperlink w:anchor="_Toc146698957" w:history="1">
            <w:r w:rsidR="005911D2" w:rsidRPr="00064D2A">
              <w:rPr>
                <w:rStyle w:val="Hyperlink"/>
                <w:rFonts w:ascii="Times New Roman" w:hAnsi="Times New Roman" w:cs="Times New Roman"/>
                <w:b/>
                <w:bCs/>
                <w:noProof/>
              </w:rPr>
              <w:t>4.3.1 Pond size and location</w:t>
            </w:r>
            <w:r w:rsidR="005911D2">
              <w:rPr>
                <w:noProof/>
                <w:webHidden/>
              </w:rPr>
              <w:tab/>
            </w:r>
            <w:r w:rsidR="005911D2">
              <w:rPr>
                <w:noProof/>
                <w:webHidden/>
              </w:rPr>
              <w:fldChar w:fldCharType="begin"/>
            </w:r>
            <w:r w:rsidR="005911D2">
              <w:rPr>
                <w:noProof/>
                <w:webHidden/>
              </w:rPr>
              <w:instrText xml:space="preserve"> PAGEREF _Toc146698957 \h </w:instrText>
            </w:r>
            <w:r w:rsidR="005911D2">
              <w:rPr>
                <w:noProof/>
                <w:webHidden/>
              </w:rPr>
            </w:r>
            <w:r w:rsidR="005911D2">
              <w:rPr>
                <w:noProof/>
                <w:webHidden/>
              </w:rPr>
              <w:fldChar w:fldCharType="separate"/>
            </w:r>
            <w:r w:rsidR="005911D2">
              <w:rPr>
                <w:noProof/>
                <w:webHidden/>
              </w:rPr>
              <w:t>47</w:t>
            </w:r>
            <w:r w:rsidR="005911D2">
              <w:rPr>
                <w:noProof/>
                <w:webHidden/>
              </w:rPr>
              <w:fldChar w:fldCharType="end"/>
            </w:r>
          </w:hyperlink>
        </w:p>
        <w:p w14:paraId="4E8598A7" w14:textId="100300D0" w:rsidR="005911D2" w:rsidRDefault="00000000">
          <w:pPr>
            <w:pStyle w:val="TOC3"/>
            <w:rPr>
              <w:rFonts w:eastAsiaTheme="minorEastAsia"/>
              <w:noProof/>
              <w:kern w:val="2"/>
              <w14:ligatures w14:val="standardContextual"/>
            </w:rPr>
          </w:pPr>
          <w:hyperlink w:anchor="_Toc146698958" w:history="1">
            <w:r w:rsidR="005911D2" w:rsidRPr="00064D2A">
              <w:rPr>
                <w:rStyle w:val="Hyperlink"/>
                <w:rFonts w:ascii="Times New Roman" w:hAnsi="Times New Roman" w:cs="Times New Roman"/>
                <w:b/>
                <w:bCs/>
                <w:noProof/>
              </w:rPr>
              <w:t>4.3.2 Pond purpose</w:t>
            </w:r>
            <w:r w:rsidR="005911D2">
              <w:rPr>
                <w:noProof/>
                <w:webHidden/>
              </w:rPr>
              <w:tab/>
            </w:r>
            <w:r w:rsidR="005911D2">
              <w:rPr>
                <w:noProof/>
                <w:webHidden/>
              </w:rPr>
              <w:fldChar w:fldCharType="begin"/>
            </w:r>
            <w:r w:rsidR="005911D2">
              <w:rPr>
                <w:noProof/>
                <w:webHidden/>
              </w:rPr>
              <w:instrText xml:space="preserve"> PAGEREF _Toc146698958 \h </w:instrText>
            </w:r>
            <w:r w:rsidR="005911D2">
              <w:rPr>
                <w:noProof/>
                <w:webHidden/>
              </w:rPr>
            </w:r>
            <w:r w:rsidR="005911D2">
              <w:rPr>
                <w:noProof/>
                <w:webHidden/>
              </w:rPr>
              <w:fldChar w:fldCharType="separate"/>
            </w:r>
            <w:r w:rsidR="005911D2">
              <w:rPr>
                <w:noProof/>
                <w:webHidden/>
              </w:rPr>
              <w:t>48</w:t>
            </w:r>
            <w:r w:rsidR="005911D2">
              <w:rPr>
                <w:noProof/>
                <w:webHidden/>
              </w:rPr>
              <w:fldChar w:fldCharType="end"/>
            </w:r>
          </w:hyperlink>
        </w:p>
        <w:p w14:paraId="763E1F66" w14:textId="49BB605D" w:rsidR="005911D2" w:rsidRDefault="00000000">
          <w:pPr>
            <w:pStyle w:val="TOC3"/>
            <w:rPr>
              <w:rFonts w:eastAsiaTheme="minorEastAsia"/>
              <w:noProof/>
              <w:kern w:val="2"/>
              <w14:ligatures w14:val="standardContextual"/>
            </w:rPr>
          </w:pPr>
          <w:hyperlink w:anchor="_Toc146698959" w:history="1">
            <w:r w:rsidR="005911D2" w:rsidRPr="00064D2A">
              <w:rPr>
                <w:rStyle w:val="Hyperlink"/>
                <w:rFonts w:ascii="Times New Roman" w:hAnsi="Times New Roman" w:cs="Times New Roman"/>
                <w:b/>
                <w:bCs/>
                <w:noProof/>
              </w:rPr>
              <w:t>4.3.3 Pond active status</w:t>
            </w:r>
            <w:r w:rsidR="005911D2">
              <w:rPr>
                <w:noProof/>
                <w:webHidden/>
              </w:rPr>
              <w:tab/>
            </w:r>
            <w:r w:rsidR="005911D2">
              <w:rPr>
                <w:noProof/>
                <w:webHidden/>
              </w:rPr>
              <w:fldChar w:fldCharType="begin"/>
            </w:r>
            <w:r w:rsidR="005911D2">
              <w:rPr>
                <w:noProof/>
                <w:webHidden/>
              </w:rPr>
              <w:instrText xml:space="preserve"> PAGEREF _Toc146698959 \h </w:instrText>
            </w:r>
            <w:r w:rsidR="005911D2">
              <w:rPr>
                <w:noProof/>
                <w:webHidden/>
              </w:rPr>
            </w:r>
            <w:r w:rsidR="005911D2">
              <w:rPr>
                <w:noProof/>
                <w:webHidden/>
              </w:rPr>
              <w:fldChar w:fldCharType="separate"/>
            </w:r>
            <w:r w:rsidR="005911D2">
              <w:rPr>
                <w:noProof/>
                <w:webHidden/>
              </w:rPr>
              <w:t>49</w:t>
            </w:r>
            <w:r w:rsidR="005911D2">
              <w:rPr>
                <w:noProof/>
                <w:webHidden/>
              </w:rPr>
              <w:fldChar w:fldCharType="end"/>
            </w:r>
          </w:hyperlink>
        </w:p>
        <w:p w14:paraId="48477900" w14:textId="084D23A8" w:rsidR="005911D2" w:rsidRDefault="00000000">
          <w:pPr>
            <w:pStyle w:val="TOC2"/>
            <w:tabs>
              <w:tab w:val="right" w:leader="dot" w:pos="9350"/>
            </w:tabs>
            <w:rPr>
              <w:rFonts w:eastAsiaTheme="minorEastAsia"/>
              <w:noProof/>
              <w:kern w:val="2"/>
              <w14:ligatures w14:val="standardContextual"/>
            </w:rPr>
          </w:pPr>
          <w:hyperlink w:anchor="_Toc146698960" w:history="1">
            <w:r w:rsidR="005911D2" w:rsidRPr="00064D2A">
              <w:rPr>
                <w:rStyle w:val="Hyperlink"/>
                <w:rFonts w:ascii="Times New Roman" w:hAnsi="Times New Roman" w:cs="Times New Roman"/>
                <w:b/>
                <w:bCs/>
                <w:noProof/>
              </w:rPr>
              <w:t>4.4.0 Seed characteristics</w:t>
            </w:r>
            <w:r w:rsidR="005911D2">
              <w:rPr>
                <w:noProof/>
                <w:webHidden/>
              </w:rPr>
              <w:tab/>
            </w:r>
            <w:r w:rsidR="005911D2">
              <w:rPr>
                <w:noProof/>
                <w:webHidden/>
              </w:rPr>
              <w:fldChar w:fldCharType="begin"/>
            </w:r>
            <w:r w:rsidR="005911D2">
              <w:rPr>
                <w:noProof/>
                <w:webHidden/>
              </w:rPr>
              <w:instrText xml:space="preserve"> PAGEREF _Toc146698960 \h </w:instrText>
            </w:r>
            <w:r w:rsidR="005911D2">
              <w:rPr>
                <w:noProof/>
                <w:webHidden/>
              </w:rPr>
            </w:r>
            <w:r w:rsidR="005911D2">
              <w:rPr>
                <w:noProof/>
                <w:webHidden/>
              </w:rPr>
              <w:fldChar w:fldCharType="separate"/>
            </w:r>
            <w:r w:rsidR="005911D2">
              <w:rPr>
                <w:noProof/>
                <w:webHidden/>
              </w:rPr>
              <w:t>49</w:t>
            </w:r>
            <w:r w:rsidR="005911D2">
              <w:rPr>
                <w:noProof/>
                <w:webHidden/>
              </w:rPr>
              <w:fldChar w:fldCharType="end"/>
            </w:r>
          </w:hyperlink>
        </w:p>
        <w:p w14:paraId="78F9D308" w14:textId="5E188FAF" w:rsidR="005911D2" w:rsidRDefault="00000000">
          <w:pPr>
            <w:pStyle w:val="TOC3"/>
            <w:rPr>
              <w:rFonts w:eastAsiaTheme="minorEastAsia"/>
              <w:noProof/>
              <w:kern w:val="2"/>
              <w14:ligatures w14:val="standardContextual"/>
            </w:rPr>
          </w:pPr>
          <w:hyperlink w:anchor="_Toc146698961" w:history="1">
            <w:r w:rsidR="005911D2" w:rsidRPr="00064D2A">
              <w:rPr>
                <w:rStyle w:val="Hyperlink"/>
                <w:rFonts w:ascii="Times New Roman" w:hAnsi="Times New Roman" w:cs="Times New Roman"/>
                <w:b/>
                <w:bCs/>
                <w:noProof/>
              </w:rPr>
              <w:t>4.4.1 Source of fish seeds</w:t>
            </w:r>
            <w:r w:rsidR="005911D2">
              <w:rPr>
                <w:noProof/>
                <w:webHidden/>
              </w:rPr>
              <w:tab/>
            </w:r>
            <w:r w:rsidR="005911D2">
              <w:rPr>
                <w:noProof/>
                <w:webHidden/>
              </w:rPr>
              <w:fldChar w:fldCharType="begin"/>
            </w:r>
            <w:r w:rsidR="005911D2">
              <w:rPr>
                <w:noProof/>
                <w:webHidden/>
              </w:rPr>
              <w:instrText xml:space="preserve"> PAGEREF _Toc146698961 \h </w:instrText>
            </w:r>
            <w:r w:rsidR="005911D2">
              <w:rPr>
                <w:noProof/>
                <w:webHidden/>
              </w:rPr>
            </w:r>
            <w:r w:rsidR="005911D2">
              <w:rPr>
                <w:noProof/>
                <w:webHidden/>
              </w:rPr>
              <w:fldChar w:fldCharType="separate"/>
            </w:r>
            <w:r w:rsidR="005911D2">
              <w:rPr>
                <w:noProof/>
                <w:webHidden/>
              </w:rPr>
              <w:t>49</w:t>
            </w:r>
            <w:r w:rsidR="005911D2">
              <w:rPr>
                <w:noProof/>
                <w:webHidden/>
              </w:rPr>
              <w:fldChar w:fldCharType="end"/>
            </w:r>
          </w:hyperlink>
        </w:p>
        <w:p w14:paraId="2321D88A" w14:textId="505655E2" w:rsidR="005911D2" w:rsidRDefault="00000000">
          <w:pPr>
            <w:pStyle w:val="TOC2"/>
            <w:tabs>
              <w:tab w:val="right" w:leader="dot" w:pos="9350"/>
            </w:tabs>
            <w:rPr>
              <w:rFonts w:eastAsiaTheme="minorEastAsia"/>
              <w:noProof/>
              <w:kern w:val="2"/>
              <w14:ligatures w14:val="standardContextual"/>
            </w:rPr>
          </w:pPr>
          <w:hyperlink w:anchor="_Toc146698962" w:history="1">
            <w:r w:rsidR="005911D2" w:rsidRPr="00064D2A">
              <w:rPr>
                <w:rStyle w:val="Hyperlink"/>
                <w:rFonts w:ascii="Times New Roman" w:hAnsi="Times New Roman" w:cs="Times New Roman"/>
                <w:b/>
                <w:bCs/>
                <w:noProof/>
              </w:rPr>
              <w:t>4.5.0 Pond water characteristics</w:t>
            </w:r>
            <w:r w:rsidR="005911D2">
              <w:rPr>
                <w:noProof/>
                <w:webHidden/>
              </w:rPr>
              <w:tab/>
            </w:r>
            <w:r w:rsidR="005911D2">
              <w:rPr>
                <w:noProof/>
                <w:webHidden/>
              </w:rPr>
              <w:fldChar w:fldCharType="begin"/>
            </w:r>
            <w:r w:rsidR="005911D2">
              <w:rPr>
                <w:noProof/>
                <w:webHidden/>
              </w:rPr>
              <w:instrText xml:space="preserve"> PAGEREF _Toc146698962 \h </w:instrText>
            </w:r>
            <w:r w:rsidR="005911D2">
              <w:rPr>
                <w:noProof/>
                <w:webHidden/>
              </w:rPr>
            </w:r>
            <w:r w:rsidR="005911D2">
              <w:rPr>
                <w:noProof/>
                <w:webHidden/>
              </w:rPr>
              <w:fldChar w:fldCharType="separate"/>
            </w:r>
            <w:r w:rsidR="005911D2">
              <w:rPr>
                <w:noProof/>
                <w:webHidden/>
              </w:rPr>
              <w:t>50</w:t>
            </w:r>
            <w:r w:rsidR="005911D2">
              <w:rPr>
                <w:noProof/>
                <w:webHidden/>
              </w:rPr>
              <w:fldChar w:fldCharType="end"/>
            </w:r>
          </w:hyperlink>
        </w:p>
        <w:p w14:paraId="647CD8B5" w14:textId="3667AFB7" w:rsidR="005911D2" w:rsidRDefault="00000000">
          <w:pPr>
            <w:pStyle w:val="TOC3"/>
            <w:rPr>
              <w:rFonts w:eastAsiaTheme="minorEastAsia"/>
              <w:noProof/>
              <w:kern w:val="2"/>
              <w14:ligatures w14:val="standardContextual"/>
            </w:rPr>
          </w:pPr>
          <w:hyperlink w:anchor="_Toc146698963" w:history="1">
            <w:r w:rsidR="005911D2" w:rsidRPr="00064D2A">
              <w:rPr>
                <w:rStyle w:val="Hyperlink"/>
                <w:rFonts w:ascii="Times New Roman" w:hAnsi="Times New Roman" w:cs="Times New Roman"/>
                <w:b/>
                <w:bCs/>
                <w:noProof/>
              </w:rPr>
              <w:t>4.5.1 Water source for fish farming</w:t>
            </w:r>
            <w:r w:rsidR="005911D2">
              <w:rPr>
                <w:noProof/>
                <w:webHidden/>
              </w:rPr>
              <w:tab/>
            </w:r>
            <w:r w:rsidR="005911D2">
              <w:rPr>
                <w:noProof/>
                <w:webHidden/>
              </w:rPr>
              <w:fldChar w:fldCharType="begin"/>
            </w:r>
            <w:r w:rsidR="005911D2">
              <w:rPr>
                <w:noProof/>
                <w:webHidden/>
              </w:rPr>
              <w:instrText xml:space="preserve"> PAGEREF _Toc146698963 \h </w:instrText>
            </w:r>
            <w:r w:rsidR="005911D2">
              <w:rPr>
                <w:noProof/>
                <w:webHidden/>
              </w:rPr>
            </w:r>
            <w:r w:rsidR="005911D2">
              <w:rPr>
                <w:noProof/>
                <w:webHidden/>
              </w:rPr>
              <w:fldChar w:fldCharType="separate"/>
            </w:r>
            <w:r w:rsidR="005911D2">
              <w:rPr>
                <w:noProof/>
                <w:webHidden/>
              </w:rPr>
              <w:t>50</w:t>
            </w:r>
            <w:r w:rsidR="005911D2">
              <w:rPr>
                <w:noProof/>
                <w:webHidden/>
              </w:rPr>
              <w:fldChar w:fldCharType="end"/>
            </w:r>
          </w:hyperlink>
        </w:p>
        <w:p w14:paraId="249288E6" w14:textId="3745CE57" w:rsidR="005911D2" w:rsidRDefault="00000000">
          <w:pPr>
            <w:pStyle w:val="TOC3"/>
            <w:rPr>
              <w:rFonts w:eastAsiaTheme="minorEastAsia"/>
              <w:noProof/>
              <w:kern w:val="2"/>
              <w14:ligatures w14:val="standardContextual"/>
            </w:rPr>
          </w:pPr>
          <w:hyperlink w:anchor="_Toc146698964" w:history="1">
            <w:r w:rsidR="005911D2" w:rsidRPr="00064D2A">
              <w:rPr>
                <w:rStyle w:val="Hyperlink"/>
                <w:rFonts w:ascii="Times New Roman" w:hAnsi="Times New Roman" w:cs="Times New Roman"/>
                <w:b/>
                <w:bCs/>
                <w:noProof/>
              </w:rPr>
              <w:t>4.5.2 Water flowing through ponds</w:t>
            </w:r>
            <w:r w:rsidR="005911D2">
              <w:rPr>
                <w:noProof/>
                <w:webHidden/>
              </w:rPr>
              <w:tab/>
            </w:r>
            <w:r w:rsidR="005911D2">
              <w:rPr>
                <w:noProof/>
                <w:webHidden/>
              </w:rPr>
              <w:fldChar w:fldCharType="begin"/>
            </w:r>
            <w:r w:rsidR="005911D2">
              <w:rPr>
                <w:noProof/>
                <w:webHidden/>
              </w:rPr>
              <w:instrText xml:space="preserve"> PAGEREF _Toc146698964 \h </w:instrText>
            </w:r>
            <w:r w:rsidR="005911D2">
              <w:rPr>
                <w:noProof/>
                <w:webHidden/>
              </w:rPr>
            </w:r>
            <w:r w:rsidR="005911D2">
              <w:rPr>
                <w:noProof/>
                <w:webHidden/>
              </w:rPr>
              <w:fldChar w:fldCharType="separate"/>
            </w:r>
            <w:r w:rsidR="005911D2">
              <w:rPr>
                <w:noProof/>
                <w:webHidden/>
              </w:rPr>
              <w:t>51</w:t>
            </w:r>
            <w:r w:rsidR="005911D2">
              <w:rPr>
                <w:noProof/>
                <w:webHidden/>
              </w:rPr>
              <w:fldChar w:fldCharType="end"/>
            </w:r>
          </w:hyperlink>
        </w:p>
        <w:p w14:paraId="249A9DAC" w14:textId="7FDFDAB8" w:rsidR="005911D2" w:rsidRDefault="00000000">
          <w:pPr>
            <w:pStyle w:val="TOC3"/>
            <w:rPr>
              <w:rFonts w:eastAsiaTheme="minorEastAsia"/>
              <w:noProof/>
              <w:kern w:val="2"/>
              <w14:ligatures w14:val="standardContextual"/>
            </w:rPr>
          </w:pPr>
          <w:hyperlink w:anchor="_Toc146698965" w:history="1">
            <w:r w:rsidR="005911D2" w:rsidRPr="00064D2A">
              <w:rPr>
                <w:rStyle w:val="Hyperlink"/>
                <w:rFonts w:ascii="Times New Roman" w:hAnsi="Times New Roman" w:cs="Times New Roman"/>
                <w:b/>
                <w:bCs/>
                <w:noProof/>
              </w:rPr>
              <w:t>4.5.3 Water flowing through agricultural land before emptying into ponds</w:t>
            </w:r>
            <w:r w:rsidR="005911D2">
              <w:rPr>
                <w:noProof/>
                <w:webHidden/>
              </w:rPr>
              <w:tab/>
            </w:r>
            <w:r w:rsidR="005911D2">
              <w:rPr>
                <w:noProof/>
                <w:webHidden/>
              </w:rPr>
              <w:fldChar w:fldCharType="begin"/>
            </w:r>
            <w:r w:rsidR="005911D2">
              <w:rPr>
                <w:noProof/>
                <w:webHidden/>
              </w:rPr>
              <w:instrText xml:space="preserve"> PAGEREF _Toc146698965 \h </w:instrText>
            </w:r>
            <w:r w:rsidR="005911D2">
              <w:rPr>
                <w:noProof/>
                <w:webHidden/>
              </w:rPr>
            </w:r>
            <w:r w:rsidR="005911D2">
              <w:rPr>
                <w:noProof/>
                <w:webHidden/>
              </w:rPr>
              <w:fldChar w:fldCharType="separate"/>
            </w:r>
            <w:r w:rsidR="005911D2">
              <w:rPr>
                <w:noProof/>
                <w:webHidden/>
              </w:rPr>
              <w:t>51</w:t>
            </w:r>
            <w:r w:rsidR="005911D2">
              <w:rPr>
                <w:noProof/>
                <w:webHidden/>
              </w:rPr>
              <w:fldChar w:fldCharType="end"/>
            </w:r>
          </w:hyperlink>
        </w:p>
        <w:p w14:paraId="5A9F9936" w14:textId="235238B4" w:rsidR="005911D2" w:rsidRDefault="00000000">
          <w:pPr>
            <w:pStyle w:val="TOC3"/>
            <w:rPr>
              <w:rFonts w:eastAsiaTheme="minorEastAsia"/>
              <w:noProof/>
              <w:kern w:val="2"/>
              <w14:ligatures w14:val="standardContextual"/>
            </w:rPr>
          </w:pPr>
          <w:hyperlink w:anchor="_Toc146698966" w:history="1">
            <w:r w:rsidR="005911D2" w:rsidRPr="00064D2A">
              <w:rPr>
                <w:rStyle w:val="Hyperlink"/>
                <w:rFonts w:ascii="Times New Roman" w:hAnsi="Times New Roman" w:cs="Times New Roman"/>
                <w:b/>
                <w:bCs/>
                <w:noProof/>
              </w:rPr>
              <w:t>4.5.4 Pond drainage</w:t>
            </w:r>
            <w:r w:rsidR="005911D2">
              <w:rPr>
                <w:noProof/>
                <w:webHidden/>
              </w:rPr>
              <w:tab/>
            </w:r>
            <w:r w:rsidR="005911D2">
              <w:rPr>
                <w:noProof/>
                <w:webHidden/>
              </w:rPr>
              <w:fldChar w:fldCharType="begin"/>
            </w:r>
            <w:r w:rsidR="005911D2">
              <w:rPr>
                <w:noProof/>
                <w:webHidden/>
              </w:rPr>
              <w:instrText xml:space="preserve"> PAGEREF _Toc146698966 \h </w:instrText>
            </w:r>
            <w:r w:rsidR="005911D2">
              <w:rPr>
                <w:noProof/>
                <w:webHidden/>
              </w:rPr>
            </w:r>
            <w:r w:rsidR="005911D2">
              <w:rPr>
                <w:noProof/>
                <w:webHidden/>
              </w:rPr>
              <w:fldChar w:fldCharType="separate"/>
            </w:r>
            <w:r w:rsidR="005911D2">
              <w:rPr>
                <w:noProof/>
                <w:webHidden/>
              </w:rPr>
              <w:t>52</w:t>
            </w:r>
            <w:r w:rsidR="005911D2">
              <w:rPr>
                <w:noProof/>
                <w:webHidden/>
              </w:rPr>
              <w:fldChar w:fldCharType="end"/>
            </w:r>
          </w:hyperlink>
        </w:p>
        <w:p w14:paraId="37C5A2A1" w14:textId="6C3EC085" w:rsidR="005911D2" w:rsidRDefault="00000000">
          <w:pPr>
            <w:pStyle w:val="TOC2"/>
            <w:tabs>
              <w:tab w:val="right" w:leader="dot" w:pos="9350"/>
            </w:tabs>
            <w:rPr>
              <w:rFonts w:eastAsiaTheme="minorEastAsia"/>
              <w:noProof/>
              <w:kern w:val="2"/>
              <w14:ligatures w14:val="standardContextual"/>
            </w:rPr>
          </w:pPr>
          <w:hyperlink w:anchor="_Toc146698967" w:history="1">
            <w:r w:rsidR="005911D2" w:rsidRPr="00064D2A">
              <w:rPr>
                <w:rStyle w:val="Hyperlink"/>
                <w:rFonts w:ascii="Times New Roman" w:hAnsi="Times New Roman" w:cs="Times New Roman"/>
                <w:b/>
                <w:bCs/>
                <w:noProof/>
              </w:rPr>
              <w:t>4.6.0 Pond water characteristics</w:t>
            </w:r>
            <w:r w:rsidR="005911D2">
              <w:rPr>
                <w:noProof/>
                <w:webHidden/>
              </w:rPr>
              <w:tab/>
            </w:r>
            <w:r w:rsidR="005911D2">
              <w:rPr>
                <w:noProof/>
                <w:webHidden/>
              </w:rPr>
              <w:fldChar w:fldCharType="begin"/>
            </w:r>
            <w:r w:rsidR="005911D2">
              <w:rPr>
                <w:noProof/>
                <w:webHidden/>
              </w:rPr>
              <w:instrText xml:space="preserve"> PAGEREF _Toc146698967 \h </w:instrText>
            </w:r>
            <w:r w:rsidR="005911D2">
              <w:rPr>
                <w:noProof/>
                <w:webHidden/>
              </w:rPr>
            </w:r>
            <w:r w:rsidR="005911D2">
              <w:rPr>
                <w:noProof/>
                <w:webHidden/>
              </w:rPr>
              <w:fldChar w:fldCharType="separate"/>
            </w:r>
            <w:r w:rsidR="005911D2">
              <w:rPr>
                <w:noProof/>
                <w:webHidden/>
              </w:rPr>
              <w:t>53</w:t>
            </w:r>
            <w:r w:rsidR="005911D2">
              <w:rPr>
                <w:noProof/>
                <w:webHidden/>
              </w:rPr>
              <w:fldChar w:fldCharType="end"/>
            </w:r>
          </w:hyperlink>
        </w:p>
        <w:p w14:paraId="33FCD78D" w14:textId="0BE0CFB6" w:rsidR="005911D2" w:rsidRDefault="00000000">
          <w:pPr>
            <w:pStyle w:val="TOC3"/>
            <w:rPr>
              <w:rFonts w:eastAsiaTheme="minorEastAsia"/>
              <w:noProof/>
              <w:kern w:val="2"/>
              <w14:ligatures w14:val="standardContextual"/>
            </w:rPr>
          </w:pPr>
          <w:hyperlink w:anchor="_Toc146698968" w:history="1">
            <w:r w:rsidR="005911D2" w:rsidRPr="00064D2A">
              <w:rPr>
                <w:rStyle w:val="Hyperlink"/>
                <w:rFonts w:ascii="Times New Roman" w:hAnsi="Times New Roman" w:cs="Times New Roman"/>
                <w:b/>
                <w:bCs/>
                <w:noProof/>
              </w:rPr>
              <w:t>4.6.1 Water quality</w:t>
            </w:r>
            <w:r w:rsidR="005911D2">
              <w:rPr>
                <w:noProof/>
                <w:webHidden/>
              </w:rPr>
              <w:tab/>
            </w:r>
            <w:r w:rsidR="005911D2">
              <w:rPr>
                <w:noProof/>
                <w:webHidden/>
              </w:rPr>
              <w:fldChar w:fldCharType="begin"/>
            </w:r>
            <w:r w:rsidR="005911D2">
              <w:rPr>
                <w:noProof/>
                <w:webHidden/>
              </w:rPr>
              <w:instrText xml:space="preserve"> PAGEREF _Toc146698968 \h </w:instrText>
            </w:r>
            <w:r w:rsidR="005911D2">
              <w:rPr>
                <w:noProof/>
                <w:webHidden/>
              </w:rPr>
            </w:r>
            <w:r w:rsidR="005911D2">
              <w:rPr>
                <w:noProof/>
                <w:webHidden/>
              </w:rPr>
              <w:fldChar w:fldCharType="separate"/>
            </w:r>
            <w:r w:rsidR="005911D2">
              <w:rPr>
                <w:noProof/>
                <w:webHidden/>
              </w:rPr>
              <w:t>53</w:t>
            </w:r>
            <w:r w:rsidR="005911D2">
              <w:rPr>
                <w:noProof/>
                <w:webHidden/>
              </w:rPr>
              <w:fldChar w:fldCharType="end"/>
            </w:r>
          </w:hyperlink>
        </w:p>
        <w:p w14:paraId="05E606A1" w14:textId="0EDC3592" w:rsidR="005911D2" w:rsidRDefault="00000000">
          <w:pPr>
            <w:pStyle w:val="TOC2"/>
            <w:tabs>
              <w:tab w:val="right" w:leader="dot" w:pos="9350"/>
            </w:tabs>
            <w:rPr>
              <w:rFonts w:eastAsiaTheme="minorEastAsia"/>
              <w:noProof/>
              <w:kern w:val="2"/>
              <w14:ligatures w14:val="standardContextual"/>
            </w:rPr>
          </w:pPr>
          <w:hyperlink w:anchor="_Toc146698969" w:history="1">
            <w:r w:rsidR="005911D2" w:rsidRPr="00064D2A">
              <w:rPr>
                <w:rStyle w:val="Hyperlink"/>
                <w:rFonts w:ascii="Times New Roman" w:hAnsi="Times New Roman" w:cs="Times New Roman"/>
                <w:b/>
                <w:bCs/>
                <w:noProof/>
              </w:rPr>
              <w:t>4.7.0 Water shortage and floods</w:t>
            </w:r>
            <w:r w:rsidR="005911D2">
              <w:rPr>
                <w:noProof/>
                <w:webHidden/>
              </w:rPr>
              <w:tab/>
            </w:r>
            <w:r w:rsidR="005911D2">
              <w:rPr>
                <w:noProof/>
                <w:webHidden/>
              </w:rPr>
              <w:fldChar w:fldCharType="begin"/>
            </w:r>
            <w:r w:rsidR="005911D2">
              <w:rPr>
                <w:noProof/>
                <w:webHidden/>
              </w:rPr>
              <w:instrText xml:space="preserve"> PAGEREF _Toc146698969 \h </w:instrText>
            </w:r>
            <w:r w:rsidR="005911D2">
              <w:rPr>
                <w:noProof/>
                <w:webHidden/>
              </w:rPr>
            </w:r>
            <w:r w:rsidR="005911D2">
              <w:rPr>
                <w:noProof/>
                <w:webHidden/>
              </w:rPr>
              <w:fldChar w:fldCharType="separate"/>
            </w:r>
            <w:r w:rsidR="005911D2">
              <w:rPr>
                <w:noProof/>
                <w:webHidden/>
              </w:rPr>
              <w:t>53</w:t>
            </w:r>
            <w:r w:rsidR="005911D2">
              <w:rPr>
                <w:noProof/>
                <w:webHidden/>
              </w:rPr>
              <w:fldChar w:fldCharType="end"/>
            </w:r>
          </w:hyperlink>
        </w:p>
        <w:p w14:paraId="64991020" w14:textId="5BA4E32F" w:rsidR="005911D2" w:rsidRDefault="00000000">
          <w:pPr>
            <w:pStyle w:val="TOC3"/>
            <w:rPr>
              <w:rFonts w:eastAsiaTheme="minorEastAsia"/>
              <w:noProof/>
              <w:kern w:val="2"/>
              <w14:ligatures w14:val="standardContextual"/>
            </w:rPr>
          </w:pPr>
          <w:hyperlink w:anchor="_Toc146698970" w:history="1">
            <w:r w:rsidR="005911D2" w:rsidRPr="00064D2A">
              <w:rPr>
                <w:rStyle w:val="Hyperlink"/>
                <w:rFonts w:ascii="Times New Roman" w:hAnsi="Times New Roman" w:cs="Times New Roman"/>
                <w:b/>
                <w:bCs/>
                <w:noProof/>
              </w:rPr>
              <w:t>4.7.1 Water shortage</w:t>
            </w:r>
            <w:r w:rsidR="005911D2">
              <w:rPr>
                <w:noProof/>
                <w:webHidden/>
              </w:rPr>
              <w:tab/>
            </w:r>
            <w:r w:rsidR="005911D2">
              <w:rPr>
                <w:noProof/>
                <w:webHidden/>
              </w:rPr>
              <w:fldChar w:fldCharType="begin"/>
            </w:r>
            <w:r w:rsidR="005911D2">
              <w:rPr>
                <w:noProof/>
                <w:webHidden/>
              </w:rPr>
              <w:instrText xml:space="preserve"> PAGEREF _Toc146698970 \h </w:instrText>
            </w:r>
            <w:r w:rsidR="005911D2">
              <w:rPr>
                <w:noProof/>
                <w:webHidden/>
              </w:rPr>
            </w:r>
            <w:r w:rsidR="005911D2">
              <w:rPr>
                <w:noProof/>
                <w:webHidden/>
              </w:rPr>
              <w:fldChar w:fldCharType="separate"/>
            </w:r>
            <w:r w:rsidR="005911D2">
              <w:rPr>
                <w:noProof/>
                <w:webHidden/>
              </w:rPr>
              <w:t>53</w:t>
            </w:r>
            <w:r w:rsidR="005911D2">
              <w:rPr>
                <w:noProof/>
                <w:webHidden/>
              </w:rPr>
              <w:fldChar w:fldCharType="end"/>
            </w:r>
          </w:hyperlink>
        </w:p>
        <w:p w14:paraId="5F0C79F5" w14:textId="17EC58EE" w:rsidR="005911D2" w:rsidRDefault="00000000">
          <w:pPr>
            <w:pStyle w:val="TOC3"/>
            <w:rPr>
              <w:rFonts w:eastAsiaTheme="minorEastAsia"/>
              <w:noProof/>
              <w:kern w:val="2"/>
              <w14:ligatures w14:val="standardContextual"/>
            </w:rPr>
          </w:pPr>
          <w:hyperlink w:anchor="_Toc146698971" w:history="1">
            <w:r w:rsidR="005911D2" w:rsidRPr="00064D2A">
              <w:rPr>
                <w:rStyle w:val="Hyperlink"/>
                <w:rFonts w:ascii="Times New Roman" w:hAnsi="Times New Roman" w:cs="Times New Roman"/>
                <w:b/>
                <w:bCs/>
                <w:noProof/>
              </w:rPr>
              <w:t>4.7.2 Challenges of floods</w:t>
            </w:r>
            <w:r w:rsidR="005911D2">
              <w:rPr>
                <w:noProof/>
                <w:webHidden/>
              </w:rPr>
              <w:tab/>
            </w:r>
            <w:r w:rsidR="005911D2">
              <w:rPr>
                <w:noProof/>
                <w:webHidden/>
              </w:rPr>
              <w:fldChar w:fldCharType="begin"/>
            </w:r>
            <w:r w:rsidR="005911D2">
              <w:rPr>
                <w:noProof/>
                <w:webHidden/>
              </w:rPr>
              <w:instrText xml:space="preserve"> PAGEREF _Toc146698971 \h </w:instrText>
            </w:r>
            <w:r w:rsidR="005911D2">
              <w:rPr>
                <w:noProof/>
                <w:webHidden/>
              </w:rPr>
            </w:r>
            <w:r w:rsidR="005911D2">
              <w:rPr>
                <w:noProof/>
                <w:webHidden/>
              </w:rPr>
              <w:fldChar w:fldCharType="separate"/>
            </w:r>
            <w:r w:rsidR="005911D2">
              <w:rPr>
                <w:noProof/>
                <w:webHidden/>
              </w:rPr>
              <w:t>53</w:t>
            </w:r>
            <w:r w:rsidR="005911D2">
              <w:rPr>
                <w:noProof/>
                <w:webHidden/>
              </w:rPr>
              <w:fldChar w:fldCharType="end"/>
            </w:r>
          </w:hyperlink>
        </w:p>
        <w:p w14:paraId="7CAFA024" w14:textId="095887BA" w:rsidR="005911D2" w:rsidRDefault="00000000">
          <w:pPr>
            <w:pStyle w:val="TOC2"/>
            <w:tabs>
              <w:tab w:val="right" w:leader="dot" w:pos="9350"/>
            </w:tabs>
            <w:rPr>
              <w:rFonts w:eastAsiaTheme="minorEastAsia"/>
              <w:noProof/>
              <w:kern w:val="2"/>
              <w14:ligatures w14:val="standardContextual"/>
            </w:rPr>
          </w:pPr>
          <w:hyperlink w:anchor="_Toc146698972" w:history="1">
            <w:r w:rsidR="005911D2" w:rsidRPr="00064D2A">
              <w:rPr>
                <w:rStyle w:val="Hyperlink"/>
                <w:rFonts w:ascii="Times New Roman" w:hAnsi="Times New Roman" w:cs="Times New Roman"/>
                <w:b/>
                <w:bCs/>
                <w:noProof/>
              </w:rPr>
              <w:t>4.8.0 Pond management practices</w:t>
            </w:r>
            <w:r w:rsidR="005911D2">
              <w:rPr>
                <w:noProof/>
                <w:webHidden/>
              </w:rPr>
              <w:tab/>
            </w:r>
            <w:r w:rsidR="005911D2">
              <w:rPr>
                <w:noProof/>
                <w:webHidden/>
              </w:rPr>
              <w:fldChar w:fldCharType="begin"/>
            </w:r>
            <w:r w:rsidR="005911D2">
              <w:rPr>
                <w:noProof/>
                <w:webHidden/>
              </w:rPr>
              <w:instrText xml:space="preserve"> PAGEREF _Toc146698972 \h </w:instrText>
            </w:r>
            <w:r w:rsidR="005911D2">
              <w:rPr>
                <w:noProof/>
                <w:webHidden/>
              </w:rPr>
            </w:r>
            <w:r w:rsidR="005911D2">
              <w:rPr>
                <w:noProof/>
                <w:webHidden/>
              </w:rPr>
              <w:fldChar w:fldCharType="separate"/>
            </w:r>
            <w:r w:rsidR="005911D2">
              <w:rPr>
                <w:noProof/>
                <w:webHidden/>
              </w:rPr>
              <w:t>54</w:t>
            </w:r>
            <w:r w:rsidR="005911D2">
              <w:rPr>
                <w:noProof/>
                <w:webHidden/>
              </w:rPr>
              <w:fldChar w:fldCharType="end"/>
            </w:r>
          </w:hyperlink>
        </w:p>
        <w:p w14:paraId="789F73BE" w14:textId="00BC324B" w:rsidR="005911D2" w:rsidRDefault="00000000">
          <w:pPr>
            <w:pStyle w:val="TOC3"/>
            <w:rPr>
              <w:rFonts w:eastAsiaTheme="minorEastAsia"/>
              <w:noProof/>
              <w:kern w:val="2"/>
              <w14:ligatures w14:val="standardContextual"/>
            </w:rPr>
          </w:pPr>
          <w:hyperlink w:anchor="_Toc146698973" w:history="1">
            <w:r w:rsidR="005911D2" w:rsidRPr="00064D2A">
              <w:rPr>
                <w:rStyle w:val="Hyperlink"/>
                <w:rFonts w:ascii="Times New Roman" w:hAnsi="Times New Roman" w:cs="Times New Roman"/>
                <w:b/>
                <w:bCs/>
                <w:noProof/>
              </w:rPr>
              <w:t>4.8.1 Draining ponds harvesting</w:t>
            </w:r>
            <w:r w:rsidR="005911D2">
              <w:rPr>
                <w:noProof/>
                <w:webHidden/>
              </w:rPr>
              <w:tab/>
            </w:r>
            <w:r w:rsidR="005911D2">
              <w:rPr>
                <w:noProof/>
                <w:webHidden/>
              </w:rPr>
              <w:fldChar w:fldCharType="begin"/>
            </w:r>
            <w:r w:rsidR="005911D2">
              <w:rPr>
                <w:noProof/>
                <w:webHidden/>
              </w:rPr>
              <w:instrText xml:space="preserve"> PAGEREF _Toc146698973 \h </w:instrText>
            </w:r>
            <w:r w:rsidR="005911D2">
              <w:rPr>
                <w:noProof/>
                <w:webHidden/>
              </w:rPr>
            </w:r>
            <w:r w:rsidR="005911D2">
              <w:rPr>
                <w:noProof/>
                <w:webHidden/>
              </w:rPr>
              <w:fldChar w:fldCharType="separate"/>
            </w:r>
            <w:r w:rsidR="005911D2">
              <w:rPr>
                <w:noProof/>
                <w:webHidden/>
              </w:rPr>
              <w:t>54</w:t>
            </w:r>
            <w:r w:rsidR="005911D2">
              <w:rPr>
                <w:noProof/>
                <w:webHidden/>
              </w:rPr>
              <w:fldChar w:fldCharType="end"/>
            </w:r>
          </w:hyperlink>
        </w:p>
        <w:p w14:paraId="18284B2B" w14:textId="077FF576" w:rsidR="005911D2" w:rsidRDefault="00000000">
          <w:pPr>
            <w:pStyle w:val="TOC3"/>
            <w:rPr>
              <w:rFonts w:eastAsiaTheme="minorEastAsia"/>
              <w:noProof/>
              <w:kern w:val="2"/>
              <w14:ligatures w14:val="standardContextual"/>
            </w:rPr>
          </w:pPr>
          <w:hyperlink w:anchor="_Toc146698974" w:history="1">
            <w:r w:rsidR="005911D2" w:rsidRPr="00064D2A">
              <w:rPr>
                <w:rStyle w:val="Hyperlink"/>
                <w:rFonts w:ascii="Times New Roman" w:hAnsi="Times New Roman" w:cs="Times New Roman"/>
                <w:b/>
                <w:bCs/>
                <w:noProof/>
              </w:rPr>
              <w:t>4.8.2 Drying and cleaning ponds before ponds before restocking</w:t>
            </w:r>
            <w:r w:rsidR="005911D2">
              <w:rPr>
                <w:noProof/>
                <w:webHidden/>
              </w:rPr>
              <w:tab/>
            </w:r>
            <w:r w:rsidR="005911D2">
              <w:rPr>
                <w:noProof/>
                <w:webHidden/>
              </w:rPr>
              <w:fldChar w:fldCharType="begin"/>
            </w:r>
            <w:r w:rsidR="005911D2">
              <w:rPr>
                <w:noProof/>
                <w:webHidden/>
              </w:rPr>
              <w:instrText xml:space="preserve"> PAGEREF _Toc146698974 \h </w:instrText>
            </w:r>
            <w:r w:rsidR="005911D2">
              <w:rPr>
                <w:noProof/>
                <w:webHidden/>
              </w:rPr>
            </w:r>
            <w:r w:rsidR="005911D2">
              <w:rPr>
                <w:noProof/>
                <w:webHidden/>
              </w:rPr>
              <w:fldChar w:fldCharType="separate"/>
            </w:r>
            <w:r w:rsidR="005911D2">
              <w:rPr>
                <w:noProof/>
                <w:webHidden/>
              </w:rPr>
              <w:t>54</w:t>
            </w:r>
            <w:r w:rsidR="005911D2">
              <w:rPr>
                <w:noProof/>
                <w:webHidden/>
              </w:rPr>
              <w:fldChar w:fldCharType="end"/>
            </w:r>
          </w:hyperlink>
        </w:p>
        <w:p w14:paraId="5CD86FEF" w14:textId="62337DFF" w:rsidR="005911D2" w:rsidRDefault="00000000">
          <w:pPr>
            <w:pStyle w:val="TOC3"/>
            <w:rPr>
              <w:rFonts w:eastAsiaTheme="minorEastAsia"/>
              <w:noProof/>
              <w:kern w:val="2"/>
              <w14:ligatures w14:val="standardContextual"/>
            </w:rPr>
          </w:pPr>
          <w:hyperlink w:anchor="_Toc146698975" w:history="1">
            <w:r w:rsidR="005911D2" w:rsidRPr="00064D2A">
              <w:rPr>
                <w:rStyle w:val="Hyperlink"/>
                <w:rFonts w:ascii="Times New Roman" w:hAnsi="Times New Roman" w:cs="Times New Roman"/>
                <w:b/>
                <w:bCs/>
                <w:noProof/>
              </w:rPr>
              <w:t>4.8.4 Removing Pond bottom after harvesting</w:t>
            </w:r>
            <w:r w:rsidR="005911D2">
              <w:rPr>
                <w:noProof/>
                <w:webHidden/>
              </w:rPr>
              <w:tab/>
            </w:r>
            <w:r w:rsidR="005911D2">
              <w:rPr>
                <w:noProof/>
                <w:webHidden/>
              </w:rPr>
              <w:fldChar w:fldCharType="begin"/>
            </w:r>
            <w:r w:rsidR="005911D2">
              <w:rPr>
                <w:noProof/>
                <w:webHidden/>
              </w:rPr>
              <w:instrText xml:space="preserve"> PAGEREF _Toc146698975 \h </w:instrText>
            </w:r>
            <w:r w:rsidR="005911D2">
              <w:rPr>
                <w:noProof/>
                <w:webHidden/>
              </w:rPr>
            </w:r>
            <w:r w:rsidR="005911D2">
              <w:rPr>
                <w:noProof/>
                <w:webHidden/>
              </w:rPr>
              <w:fldChar w:fldCharType="separate"/>
            </w:r>
            <w:r w:rsidR="005911D2">
              <w:rPr>
                <w:noProof/>
                <w:webHidden/>
              </w:rPr>
              <w:t>55</w:t>
            </w:r>
            <w:r w:rsidR="005911D2">
              <w:rPr>
                <w:noProof/>
                <w:webHidden/>
              </w:rPr>
              <w:fldChar w:fldCharType="end"/>
            </w:r>
          </w:hyperlink>
        </w:p>
        <w:p w14:paraId="764B1051" w14:textId="71B487D9" w:rsidR="005911D2" w:rsidRDefault="00000000">
          <w:pPr>
            <w:pStyle w:val="TOC2"/>
            <w:tabs>
              <w:tab w:val="right" w:leader="dot" w:pos="9350"/>
            </w:tabs>
            <w:rPr>
              <w:rFonts w:eastAsiaTheme="minorEastAsia"/>
              <w:noProof/>
              <w:kern w:val="2"/>
              <w14:ligatures w14:val="standardContextual"/>
            </w:rPr>
          </w:pPr>
          <w:hyperlink w:anchor="_Toc146698976" w:history="1">
            <w:r w:rsidR="005911D2" w:rsidRPr="00064D2A">
              <w:rPr>
                <w:rStyle w:val="Hyperlink"/>
                <w:rFonts w:ascii="Times New Roman" w:hAnsi="Times New Roman" w:cs="Times New Roman"/>
                <w:b/>
                <w:bCs/>
                <w:noProof/>
              </w:rPr>
              <w:t>4.9.0 Type of feeds and feeding rates</w:t>
            </w:r>
            <w:r w:rsidR="005911D2">
              <w:rPr>
                <w:noProof/>
                <w:webHidden/>
              </w:rPr>
              <w:tab/>
            </w:r>
            <w:r w:rsidR="005911D2">
              <w:rPr>
                <w:noProof/>
                <w:webHidden/>
              </w:rPr>
              <w:fldChar w:fldCharType="begin"/>
            </w:r>
            <w:r w:rsidR="005911D2">
              <w:rPr>
                <w:noProof/>
                <w:webHidden/>
              </w:rPr>
              <w:instrText xml:space="preserve"> PAGEREF _Toc146698976 \h </w:instrText>
            </w:r>
            <w:r w:rsidR="005911D2">
              <w:rPr>
                <w:noProof/>
                <w:webHidden/>
              </w:rPr>
            </w:r>
            <w:r w:rsidR="005911D2">
              <w:rPr>
                <w:noProof/>
                <w:webHidden/>
              </w:rPr>
              <w:fldChar w:fldCharType="separate"/>
            </w:r>
            <w:r w:rsidR="005911D2">
              <w:rPr>
                <w:noProof/>
                <w:webHidden/>
              </w:rPr>
              <w:t>56</w:t>
            </w:r>
            <w:r w:rsidR="005911D2">
              <w:rPr>
                <w:noProof/>
                <w:webHidden/>
              </w:rPr>
              <w:fldChar w:fldCharType="end"/>
            </w:r>
          </w:hyperlink>
        </w:p>
        <w:p w14:paraId="38BDF43A" w14:textId="728FCE07" w:rsidR="005911D2" w:rsidRDefault="00000000">
          <w:pPr>
            <w:pStyle w:val="TOC3"/>
            <w:rPr>
              <w:rFonts w:eastAsiaTheme="minorEastAsia"/>
              <w:noProof/>
              <w:kern w:val="2"/>
              <w14:ligatures w14:val="standardContextual"/>
            </w:rPr>
          </w:pPr>
          <w:hyperlink w:anchor="_Toc146698977" w:history="1">
            <w:r w:rsidR="005911D2" w:rsidRPr="00064D2A">
              <w:rPr>
                <w:rStyle w:val="Hyperlink"/>
                <w:rFonts w:ascii="Times New Roman" w:hAnsi="Times New Roman" w:cs="Times New Roman"/>
                <w:b/>
                <w:bCs/>
                <w:noProof/>
              </w:rPr>
              <w:t>4.9.1 Fish feed type</w:t>
            </w:r>
            <w:r w:rsidR="005911D2">
              <w:rPr>
                <w:noProof/>
                <w:webHidden/>
              </w:rPr>
              <w:tab/>
            </w:r>
            <w:r w:rsidR="005911D2">
              <w:rPr>
                <w:noProof/>
                <w:webHidden/>
              </w:rPr>
              <w:fldChar w:fldCharType="begin"/>
            </w:r>
            <w:r w:rsidR="005911D2">
              <w:rPr>
                <w:noProof/>
                <w:webHidden/>
              </w:rPr>
              <w:instrText xml:space="preserve"> PAGEREF _Toc146698977 \h </w:instrText>
            </w:r>
            <w:r w:rsidR="005911D2">
              <w:rPr>
                <w:noProof/>
                <w:webHidden/>
              </w:rPr>
            </w:r>
            <w:r w:rsidR="005911D2">
              <w:rPr>
                <w:noProof/>
                <w:webHidden/>
              </w:rPr>
              <w:fldChar w:fldCharType="separate"/>
            </w:r>
            <w:r w:rsidR="005911D2">
              <w:rPr>
                <w:noProof/>
                <w:webHidden/>
              </w:rPr>
              <w:t>56</w:t>
            </w:r>
            <w:r w:rsidR="005911D2">
              <w:rPr>
                <w:noProof/>
                <w:webHidden/>
              </w:rPr>
              <w:fldChar w:fldCharType="end"/>
            </w:r>
          </w:hyperlink>
        </w:p>
        <w:p w14:paraId="6A4F3833" w14:textId="2409D4C7" w:rsidR="005911D2" w:rsidRDefault="00000000">
          <w:pPr>
            <w:pStyle w:val="TOC3"/>
            <w:rPr>
              <w:rFonts w:eastAsiaTheme="minorEastAsia"/>
              <w:noProof/>
              <w:kern w:val="2"/>
              <w14:ligatures w14:val="standardContextual"/>
            </w:rPr>
          </w:pPr>
          <w:hyperlink w:anchor="_Toc146698978" w:history="1">
            <w:r w:rsidR="005911D2" w:rsidRPr="00064D2A">
              <w:rPr>
                <w:rStyle w:val="Hyperlink"/>
                <w:rFonts w:ascii="Times New Roman" w:hAnsi="Times New Roman" w:cs="Times New Roman"/>
                <w:noProof/>
              </w:rPr>
              <w:t>4.9.2 Feeding rates</w:t>
            </w:r>
            <w:r w:rsidR="005911D2">
              <w:rPr>
                <w:noProof/>
                <w:webHidden/>
              </w:rPr>
              <w:tab/>
            </w:r>
            <w:r w:rsidR="005911D2">
              <w:rPr>
                <w:noProof/>
                <w:webHidden/>
              </w:rPr>
              <w:fldChar w:fldCharType="begin"/>
            </w:r>
            <w:r w:rsidR="005911D2">
              <w:rPr>
                <w:noProof/>
                <w:webHidden/>
              </w:rPr>
              <w:instrText xml:space="preserve"> PAGEREF _Toc146698978 \h </w:instrText>
            </w:r>
            <w:r w:rsidR="005911D2">
              <w:rPr>
                <w:noProof/>
                <w:webHidden/>
              </w:rPr>
            </w:r>
            <w:r w:rsidR="005911D2">
              <w:rPr>
                <w:noProof/>
                <w:webHidden/>
              </w:rPr>
              <w:fldChar w:fldCharType="separate"/>
            </w:r>
            <w:r w:rsidR="005911D2">
              <w:rPr>
                <w:noProof/>
                <w:webHidden/>
              </w:rPr>
              <w:t>57</w:t>
            </w:r>
            <w:r w:rsidR="005911D2">
              <w:rPr>
                <w:noProof/>
                <w:webHidden/>
              </w:rPr>
              <w:fldChar w:fldCharType="end"/>
            </w:r>
          </w:hyperlink>
        </w:p>
        <w:p w14:paraId="7C2BE247" w14:textId="3F8A1DD8" w:rsidR="005911D2" w:rsidRDefault="00000000">
          <w:pPr>
            <w:pStyle w:val="TOC3"/>
            <w:rPr>
              <w:rFonts w:eastAsiaTheme="minorEastAsia"/>
              <w:noProof/>
              <w:kern w:val="2"/>
              <w14:ligatures w14:val="standardContextual"/>
            </w:rPr>
          </w:pPr>
          <w:hyperlink w:anchor="_Toc146698979" w:history="1">
            <w:r w:rsidR="005911D2" w:rsidRPr="00064D2A">
              <w:rPr>
                <w:rStyle w:val="Hyperlink"/>
                <w:rFonts w:ascii="Times New Roman" w:hAnsi="Times New Roman" w:cs="Times New Roman"/>
                <w:b/>
                <w:bCs/>
                <w:noProof/>
              </w:rPr>
              <w:t>4.9.3 Feed shortage</w:t>
            </w:r>
            <w:r w:rsidR="005911D2">
              <w:rPr>
                <w:noProof/>
                <w:webHidden/>
              </w:rPr>
              <w:tab/>
            </w:r>
            <w:r w:rsidR="005911D2">
              <w:rPr>
                <w:noProof/>
                <w:webHidden/>
              </w:rPr>
              <w:fldChar w:fldCharType="begin"/>
            </w:r>
            <w:r w:rsidR="005911D2">
              <w:rPr>
                <w:noProof/>
                <w:webHidden/>
              </w:rPr>
              <w:instrText xml:space="preserve"> PAGEREF _Toc146698979 \h </w:instrText>
            </w:r>
            <w:r w:rsidR="005911D2">
              <w:rPr>
                <w:noProof/>
                <w:webHidden/>
              </w:rPr>
            </w:r>
            <w:r w:rsidR="005911D2">
              <w:rPr>
                <w:noProof/>
                <w:webHidden/>
              </w:rPr>
              <w:fldChar w:fldCharType="separate"/>
            </w:r>
            <w:r w:rsidR="005911D2">
              <w:rPr>
                <w:noProof/>
                <w:webHidden/>
              </w:rPr>
              <w:t>57</w:t>
            </w:r>
            <w:r w:rsidR="005911D2">
              <w:rPr>
                <w:noProof/>
                <w:webHidden/>
              </w:rPr>
              <w:fldChar w:fldCharType="end"/>
            </w:r>
          </w:hyperlink>
        </w:p>
        <w:p w14:paraId="3A94B142" w14:textId="57E9F740" w:rsidR="005911D2" w:rsidRDefault="00000000">
          <w:pPr>
            <w:pStyle w:val="TOC3"/>
            <w:rPr>
              <w:rFonts w:eastAsiaTheme="minorEastAsia"/>
              <w:noProof/>
              <w:kern w:val="2"/>
              <w14:ligatures w14:val="standardContextual"/>
            </w:rPr>
          </w:pPr>
          <w:hyperlink w:anchor="_Toc146698980" w:history="1">
            <w:r w:rsidR="005911D2" w:rsidRPr="00064D2A">
              <w:rPr>
                <w:rStyle w:val="Hyperlink"/>
                <w:rFonts w:ascii="Times New Roman" w:hAnsi="Times New Roman" w:cs="Times New Roman"/>
                <w:b/>
                <w:bCs/>
                <w:noProof/>
              </w:rPr>
              <w:t>4.10 Manuring ponds</w:t>
            </w:r>
            <w:r w:rsidR="005911D2">
              <w:rPr>
                <w:noProof/>
                <w:webHidden/>
              </w:rPr>
              <w:tab/>
            </w:r>
            <w:r w:rsidR="005911D2">
              <w:rPr>
                <w:noProof/>
                <w:webHidden/>
              </w:rPr>
              <w:fldChar w:fldCharType="begin"/>
            </w:r>
            <w:r w:rsidR="005911D2">
              <w:rPr>
                <w:noProof/>
                <w:webHidden/>
              </w:rPr>
              <w:instrText xml:space="preserve"> PAGEREF _Toc146698980 \h </w:instrText>
            </w:r>
            <w:r w:rsidR="005911D2">
              <w:rPr>
                <w:noProof/>
                <w:webHidden/>
              </w:rPr>
            </w:r>
            <w:r w:rsidR="005911D2">
              <w:rPr>
                <w:noProof/>
                <w:webHidden/>
              </w:rPr>
              <w:fldChar w:fldCharType="separate"/>
            </w:r>
            <w:r w:rsidR="005911D2">
              <w:rPr>
                <w:noProof/>
                <w:webHidden/>
              </w:rPr>
              <w:t>58</w:t>
            </w:r>
            <w:r w:rsidR="005911D2">
              <w:rPr>
                <w:noProof/>
                <w:webHidden/>
              </w:rPr>
              <w:fldChar w:fldCharType="end"/>
            </w:r>
          </w:hyperlink>
        </w:p>
        <w:p w14:paraId="7561075E" w14:textId="650CF2B0" w:rsidR="005911D2" w:rsidRDefault="00000000">
          <w:pPr>
            <w:pStyle w:val="TOC2"/>
            <w:tabs>
              <w:tab w:val="right" w:leader="dot" w:pos="9350"/>
            </w:tabs>
            <w:rPr>
              <w:rFonts w:eastAsiaTheme="minorEastAsia"/>
              <w:noProof/>
              <w:kern w:val="2"/>
              <w14:ligatures w14:val="standardContextual"/>
            </w:rPr>
          </w:pPr>
          <w:hyperlink w:anchor="_Toc146698981" w:history="1">
            <w:r w:rsidR="005911D2" w:rsidRPr="00064D2A">
              <w:rPr>
                <w:rStyle w:val="Hyperlink"/>
                <w:rFonts w:ascii="Times New Roman" w:hAnsi="Times New Roman" w:cs="Times New Roman"/>
                <w:b/>
                <w:bCs/>
                <w:noProof/>
              </w:rPr>
              <w:t>4.11 Integration</w:t>
            </w:r>
            <w:r w:rsidR="005911D2">
              <w:rPr>
                <w:noProof/>
                <w:webHidden/>
              </w:rPr>
              <w:tab/>
            </w:r>
            <w:r w:rsidR="005911D2">
              <w:rPr>
                <w:noProof/>
                <w:webHidden/>
              </w:rPr>
              <w:fldChar w:fldCharType="begin"/>
            </w:r>
            <w:r w:rsidR="005911D2">
              <w:rPr>
                <w:noProof/>
                <w:webHidden/>
              </w:rPr>
              <w:instrText xml:space="preserve"> PAGEREF _Toc146698981 \h </w:instrText>
            </w:r>
            <w:r w:rsidR="005911D2">
              <w:rPr>
                <w:noProof/>
                <w:webHidden/>
              </w:rPr>
            </w:r>
            <w:r w:rsidR="005911D2">
              <w:rPr>
                <w:noProof/>
                <w:webHidden/>
              </w:rPr>
              <w:fldChar w:fldCharType="separate"/>
            </w:r>
            <w:r w:rsidR="005911D2">
              <w:rPr>
                <w:noProof/>
                <w:webHidden/>
              </w:rPr>
              <w:t>58</w:t>
            </w:r>
            <w:r w:rsidR="005911D2">
              <w:rPr>
                <w:noProof/>
                <w:webHidden/>
              </w:rPr>
              <w:fldChar w:fldCharType="end"/>
            </w:r>
          </w:hyperlink>
        </w:p>
        <w:p w14:paraId="26648B8C" w14:textId="68A8A9D4" w:rsidR="005911D2" w:rsidRDefault="00000000">
          <w:pPr>
            <w:pStyle w:val="TOC1"/>
            <w:rPr>
              <w:rFonts w:eastAsiaTheme="minorEastAsia"/>
              <w:noProof/>
              <w:kern w:val="2"/>
              <w14:ligatures w14:val="standardContextual"/>
            </w:rPr>
          </w:pPr>
          <w:hyperlink w:anchor="_Toc146698982" w:history="1">
            <w:r w:rsidR="005911D2" w:rsidRPr="00064D2A">
              <w:rPr>
                <w:rStyle w:val="Hyperlink"/>
                <w:rFonts w:ascii="Times New Roman" w:hAnsi="Times New Roman" w:cs="Times New Roman"/>
                <w:b/>
                <w:bCs/>
                <w:noProof/>
              </w:rPr>
              <w:t>5.0 Fish Sampling</w:t>
            </w:r>
            <w:r w:rsidR="005911D2">
              <w:rPr>
                <w:noProof/>
                <w:webHidden/>
              </w:rPr>
              <w:tab/>
            </w:r>
            <w:r w:rsidR="005911D2">
              <w:rPr>
                <w:noProof/>
                <w:webHidden/>
              </w:rPr>
              <w:fldChar w:fldCharType="begin"/>
            </w:r>
            <w:r w:rsidR="005911D2">
              <w:rPr>
                <w:noProof/>
                <w:webHidden/>
              </w:rPr>
              <w:instrText xml:space="preserve"> PAGEREF _Toc146698982 \h </w:instrText>
            </w:r>
            <w:r w:rsidR="005911D2">
              <w:rPr>
                <w:noProof/>
                <w:webHidden/>
              </w:rPr>
            </w:r>
            <w:r w:rsidR="005911D2">
              <w:rPr>
                <w:noProof/>
                <w:webHidden/>
              </w:rPr>
              <w:fldChar w:fldCharType="separate"/>
            </w:r>
            <w:r w:rsidR="005911D2">
              <w:rPr>
                <w:noProof/>
                <w:webHidden/>
              </w:rPr>
              <w:t>58</w:t>
            </w:r>
            <w:r w:rsidR="005911D2">
              <w:rPr>
                <w:noProof/>
                <w:webHidden/>
              </w:rPr>
              <w:fldChar w:fldCharType="end"/>
            </w:r>
          </w:hyperlink>
        </w:p>
        <w:p w14:paraId="7A4A50FF" w14:textId="7555E34E" w:rsidR="005911D2" w:rsidRDefault="00000000">
          <w:pPr>
            <w:pStyle w:val="TOC2"/>
            <w:tabs>
              <w:tab w:val="right" w:leader="dot" w:pos="9350"/>
            </w:tabs>
            <w:rPr>
              <w:rFonts w:eastAsiaTheme="minorEastAsia"/>
              <w:noProof/>
              <w:kern w:val="2"/>
              <w14:ligatures w14:val="standardContextual"/>
            </w:rPr>
          </w:pPr>
          <w:hyperlink w:anchor="_Toc146698983" w:history="1">
            <w:r w:rsidR="005911D2" w:rsidRPr="00064D2A">
              <w:rPr>
                <w:rStyle w:val="Hyperlink"/>
                <w:rFonts w:ascii="Times New Roman" w:hAnsi="Times New Roman" w:cs="Times New Roman"/>
                <w:b/>
                <w:bCs/>
                <w:noProof/>
              </w:rPr>
              <w:t>5.1 Farmed fish parasites per county</w:t>
            </w:r>
            <w:r w:rsidR="005911D2">
              <w:rPr>
                <w:noProof/>
                <w:webHidden/>
              </w:rPr>
              <w:tab/>
            </w:r>
            <w:r w:rsidR="005911D2">
              <w:rPr>
                <w:noProof/>
                <w:webHidden/>
              </w:rPr>
              <w:fldChar w:fldCharType="begin"/>
            </w:r>
            <w:r w:rsidR="005911D2">
              <w:rPr>
                <w:noProof/>
                <w:webHidden/>
              </w:rPr>
              <w:instrText xml:space="preserve"> PAGEREF _Toc146698983 \h </w:instrText>
            </w:r>
            <w:r w:rsidR="005911D2">
              <w:rPr>
                <w:noProof/>
                <w:webHidden/>
              </w:rPr>
            </w:r>
            <w:r w:rsidR="005911D2">
              <w:rPr>
                <w:noProof/>
                <w:webHidden/>
              </w:rPr>
              <w:fldChar w:fldCharType="separate"/>
            </w:r>
            <w:r w:rsidR="005911D2">
              <w:rPr>
                <w:noProof/>
                <w:webHidden/>
              </w:rPr>
              <w:t>59</w:t>
            </w:r>
            <w:r w:rsidR="005911D2">
              <w:rPr>
                <w:noProof/>
                <w:webHidden/>
              </w:rPr>
              <w:fldChar w:fldCharType="end"/>
            </w:r>
          </w:hyperlink>
        </w:p>
        <w:p w14:paraId="1012505C" w14:textId="7BF81F54" w:rsidR="005911D2" w:rsidRDefault="00000000">
          <w:pPr>
            <w:pStyle w:val="TOC3"/>
            <w:rPr>
              <w:rFonts w:eastAsiaTheme="minorEastAsia"/>
              <w:noProof/>
              <w:kern w:val="2"/>
              <w14:ligatures w14:val="standardContextual"/>
            </w:rPr>
          </w:pPr>
          <w:hyperlink w:anchor="_Toc146698984" w:history="1">
            <w:r w:rsidR="005911D2" w:rsidRPr="00064D2A">
              <w:rPr>
                <w:rStyle w:val="Hyperlink"/>
                <w:rFonts w:ascii="Times New Roman" w:hAnsi="Times New Roman" w:cs="Times New Roman"/>
                <w:b/>
                <w:bCs/>
                <w:noProof/>
              </w:rPr>
              <w:t>5.1.2 Prevalence, mean intensity and parasite abundance per county in farmed Tilapia</w:t>
            </w:r>
            <w:r w:rsidR="005911D2">
              <w:rPr>
                <w:noProof/>
                <w:webHidden/>
              </w:rPr>
              <w:tab/>
            </w:r>
            <w:r w:rsidR="005911D2">
              <w:rPr>
                <w:noProof/>
                <w:webHidden/>
              </w:rPr>
              <w:fldChar w:fldCharType="begin"/>
            </w:r>
            <w:r w:rsidR="005911D2">
              <w:rPr>
                <w:noProof/>
                <w:webHidden/>
              </w:rPr>
              <w:instrText xml:space="preserve"> PAGEREF _Toc146698984 \h </w:instrText>
            </w:r>
            <w:r w:rsidR="005911D2">
              <w:rPr>
                <w:noProof/>
                <w:webHidden/>
              </w:rPr>
            </w:r>
            <w:r w:rsidR="005911D2">
              <w:rPr>
                <w:noProof/>
                <w:webHidden/>
              </w:rPr>
              <w:fldChar w:fldCharType="separate"/>
            </w:r>
            <w:r w:rsidR="005911D2">
              <w:rPr>
                <w:noProof/>
                <w:webHidden/>
              </w:rPr>
              <w:t>59</w:t>
            </w:r>
            <w:r w:rsidR="005911D2">
              <w:rPr>
                <w:noProof/>
                <w:webHidden/>
              </w:rPr>
              <w:fldChar w:fldCharType="end"/>
            </w:r>
          </w:hyperlink>
        </w:p>
        <w:p w14:paraId="29A18781" w14:textId="1EAEE7CB" w:rsidR="005911D2" w:rsidRDefault="00000000">
          <w:pPr>
            <w:pStyle w:val="TOC2"/>
            <w:tabs>
              <w:tab w:val="right" w:leader="dot" w:pos="9350"/>
            </w:tabs>
            <w:rPr>
              <w:rFonts w:eastAsiaTheme="minorEastAsia"/>
              <w:noProof/>
              <w:kern w:val="2"/>
              <w14:ligatures w14:val="standardContextual"/>
            </w:rPr>
          </w:pPr>
          <w:hyperlink w:anchor="_Toc146698985" w:history="1">
            <w:r w:rsidR="005911D2" w:rsidRPr="00064D2A">
              <w:rPr>
                <w:rStyle w:val="Hyperlink"/>
                <w:rFonts w:ascii="Times New Roman" w:hAnsi="Times New Roman" w:cs="Times New Roman"/>
                <w:b/>
                <w:bCs/>
                <w:noProof/>
              </w:rPr>
              <w:t>5.2 Farmed fish parasites per Holding system</w:t>
            </w:r>
            <w:r w:rsidR="005911D2">
              <w:rPr>
                <w:noProof/>
                <w:webHidden/>
              </w:rPr>
              <w:tab/>
            </w:r>
            <w:r w:rsidR="005911D2">
              <w:rPr>
                <w:noProof/>
                <w:webHidden/>
              </w:rPr>
              <w:fldChar w:fldCharType="begin"/>
            </w:r>
            <w:r w:rsidR="005911D2">
              <w:rPr>
                <w:noProof/>
                <w:webHidden/>
              </w:rPr>
              <w:instrText xml:space="preserve"> PAGEREF _Toc146698985 \h </w:instrText>
            </w:r>
            <w:r w:rsidR="005911D2">
              <w:rPr>
                <w:noProof/>
                <w:webHidden/>
              </w:rPr>
            </w:r>
            <w:r w:rsidR="005911D2">
              <w:rPr>
                <w:noProof/>
                <w:webHidden/>
              </w:rPr>
              <w:fldChar w:fldCharType="separate"/>
            </w:r>
            <w:r w:rsidR="005911D2">
              <w:rPr>
                <w:noProof/>
                <w:webHidden/>
              </w:rPr>
              <w:t>61</w:t>
            </w:r>
            <w:r w:rsidR="005911D2">
              <w:rPr>
                <w:noProof/>
                <w:webHidden/>
              </w:rPr>
              <w:fldChar w:fldCharType="end"/>
            </w:r>
          </w:hyperlink>
        </w:p>
        <w:p w14:paraId="34D82E8A" w14:textId="7A2ED84D" w:rsidR="005911D2" w:rsidRDefault="00000000">
          <w:pPr>
            <w:pStyle w:val="TOC3"/>
            <w:rPr>
              <w:rFonts w:eastAsiaTheme="minorEastAsia"/>
              <w:noProof/>
              <w:kern w:val="2"/>
              <w14:ligatures w14:val="standardContextual"/>
            </w:rPr>
          </w:pPr>
          <w:hyperlink w:anchor="_Toc146698986" w:history="1">
            <w:r w:rsidR="005911D2" w:rsidRPr="00064D2A">
              <w:rPr>
                <w:rStyle w:val="Hyperlink"/>
                <w:rFonts w:ascii="Times New Roman" w:hAnsi="Times New Roman" w:cs="Times New Roman"/>
                <w:b/>
                <w:bCs/>
                <w:noProof/>
              </w:rPr>
              <w:t>5.2.1 Prevalence, mean intensity and parasite abundance per culture systems in farmed Tilapia</w:t>
            </w:r>
            <w:r w:rsidR="005911D2">
              <w:rPr>
                <w:noProof/>
                <w:webHidden/>
              </w:rPr>
              <w:tab/>
            </w:r>
            <w:r w:rsidR="005911D2">
              <w:rPr>
                <w:noProof/>
                <w:webHidden/>
              </w:rPr>
              <w:fldChar w:fldCharType="begin"/>
            </w:r>
            <w:r w:rsidR="005911D2">
              <w:rPr>
                <w:noProof/>
                <w:webHidden/>
              </w:rPr>
              <w:instrText xml:space="preserve"> PAGEREF _Toc146698986 \h </w:instrText>
            </w:r>
            <w:r w:rsidR="005911D2">
              <w:rPr>
                <w:noProof/>
                <w:webHidden/>
              </w:rPr>
            </w:r>
            <w:r w:rsidR="005911D2">
              <w:rPr>
                <w:noProof/>
                <w:webHidden/>
              </w:rPr>
              <w:fldChar w:fldCharType="separate"/>
            </w:r>
            <w:r w:rsidR="005911D2">
              <w:rPr>
                <w:noProof/>
                <w:webHidden/>
              </w:rPr>
              <w:t>62</w:t>
            </w:r>
            <w:r w:rsidR="005911D2">
              <w:rPr>
                <w:noProof/>
                <w:webHidden/>
              </w:rPr>
              <w:fldChar w:fldCharType="end"/>
            </w:r>
          </w:hyperlink>
        </w:p>
        <w:p w14:paraId="647E3355" w14:textId="0B0F6478" w:rsidR="005911D2" w:rsidRDefault="00000000">
          <w:pPr>
            <w:pStyle w:val="TOC2"/>
            <w:tabs>
              <w:tab w:val="right" w:leader="dot" w:pos="9350"/>
            </w:tabs>
            <w:rPr>
              <w:rFonts w:eastAsiaTheme="minorEastAsia"/>
              <w:noProof/>
              <w:kern w:val="2"/>
              <w14:ligatures w14:val="standardContextual"/>
            </w:rPr>
          </w:pPr>
          <w:hyperlink w:anchor="_Toc146698987" w:history="1">
            <w:r w:rsidR="005911D2" w:rsidRPr="00064D2A">
              <w:rPr>
                <w:rStyle w:val="Hyperlink"/>
                <w:rFonts w:ascii="Times New Roman" w:hAnsi="Times New Roman" w:cs="Times New Roman"/>
                <w:b/>
                <w:bCs/>
                <w:noProof/>
              </w:rPr>
              <w:t>5. 3 Wild fish parasites in Taita Tav</w:t>
            </w:r>
            <w:r w:rsidR="005911D2" w:rsidRPr="00064D2A">
              <w:rPr>
                <w:rStyle w:val="Hyperlink"/>
                <w:rFonts w:ascii="Times New Roman" w:hAnsi="Times New Roman" w:cs="Times New Roman"/>
                <w:b/>
                <w:bCs/>
                <w:iCs/>
                <w:noProof/>
              </w:rPr>
              <w:t>et</w:t>
            </w:r>
            <w:r w:rsidR="005911D2" w:rsidRPr="00064D2A">
              <w:rPr>
                <w:rStyle w:val="Hyperlink"/>
                <w:rFonts w:ascii="Times New Roman" w:hAnsi="Times New Roman" w:cs="Times New Roman"/>
                <w:b/>
                <w:bCs/>
                <w:noProof/>
              </w:rPr>
              <w:t>a, Lake Jipe</w:t>
            </w:r>
            <w:r w:rsidR="005911D2">
              <w:rPr>
                <w:noProof/>
                <w:webHidden/>
              </w:rPr>
              <w:tab/>
            </w:r>
            <w:r w:rsidR="005911D2">
              <w:rPr>
                <w:noProof/>
                <w:webHidden/>
              </w:rPr>
              <w:fldChar w:fldCharType="begin"/>
            </w:r>
            <w:r w:rsidR="005911D2">
              <w:rPr>
                <w:noProof/>
                <w:webHidden/>
              </w:rPr>
              <w:instrText xml:space="preserve"> PAGEREF _Toc146698987 \h </w:instrText>
            </w:r>
            <w:r w:rsidR="005911D2">
              <w:rPr>
                <w:noProof/>
                <w:webHidden/>
              </w:rPr>
            </w:r>
            <w:r w:rsidR="005911D2">
              <w:rPr>
                <w:noProof/>
                <w:webHidden/>
              </w:rPr>
              <w:fldChar w:fldCharType="separate"/>
            </w:r>
            <w:r w:rsidR="005911D2">
              <w:rPr>
                <w:noProof/>
                <w:webHidden/>
              </w:rPr>
              <w:t>63</w:t>
            </w:r>
            <w:r w:rsidR="005911D2">
              <w:rPr>
                <w:noProof/>
                <w:webHidden/>
              </w:rPr>
              <w:fldChar w:fldCharType="end"/>
            </w:r>
          </w:hyperlink>
        </w:p>
        <w:p w14:paraId="58841D7E" w14:textId="2B58095C" w:rsidR="005911D2" w:rsidRDefault="00000000">
          <w:pPr>
            <w:pStyle w:val="TOC1"/>
            <w:rPr>
              <w:rFonts w:eastAsiaTheme="minorEastAsia"/>
              <w:noProof/>
              <w:kern w:val="2"/>
              <w14:ligatures w14:val="standardContextual"/>
            </w:rPr>
          </w:pPr>
          <w:hyperlink w:anchor="_Toc146698988" w:history="1">
            <w:r w:rsidR="005911D2" w:rsidRPr="00064D2A">
              <w:rPr>
                <w:rStyle w:val="Hyperlink"/>
                <w:rFonts w:ascii="Times New Roman" w:hAnsi="Times New Roman" w:cs="Times New Roman"/>
                <w:b/>
                <w:bCs/>
                <w:noProof/>
              </w:rPr>
              <w:t>5.5 Fish parasites recovered</w:t>
            </w:r>
            <w:r w:rsidR="005911D2">
              <w:rPr>
                <w:noProof/>
                <w:webHidden/>
              </w:rPr>
              <w:tab/>
            </w:r>
            <w:r w:rsidR="005911D2">
              <w:rPr>
                <w:noProof/>
                <w:webHidden/>
              </w:rPr>
              <w:fldChar w:fldCharType="begin"/>
            </w:r>
            <w:r w:rsidR="005911D2">
              <w:rPr>
                <w:noProof/>
                <w:webHidden/>
              </w:rPr>
              <w:instrText xml:space="preserve"> PAGEREF _Toc146698988 \h </w:instrText>
            </w:r>
            <w:r w:rsidR="005911D2">
              <w:rPr>
                <w:noProof/>
                <w:webHidden/>
              </w:rPr>
            </w:r>
            <w:r w:rsidR="005911D2">
              <w:rPr>
                <w:noProof/>
                <w:webHidden/>
              </w:rPr>
              <w:fldChar w:fldCharType="separate"/>
            </w:r>
            <w:r w:rsidR="005911D2">
              <w:rPr>
                <w:noProof/>
                <w:webHidden/>
              </w:rPr>
              <w:t>66</w:t>
            </w:r>
            <w:r w:rsidR="005911D2">
              <w:rPr>
                <w:noProof/>
                <w:webHidden/>
              </w:rPr>
              <w:fldChar w:fldCharType="end"/>
            </w:r>
          </w:hyperlink>
        </w:p>
        <w:p w14:paraId="5F6C4DE7" w14:textId="0C9DC262" w:rsidR="005911D2" w:rsidRDefault="00000000">
          <w:pPr>
            <w:pStyle w:val="TOC2"/>
            <w:tabs>
              <w:tab w:val="right" w:leader="dot" w:pos="9350"/>
            </w:tabs>
            <w:rPr>
              <w:rFonts w:eastAsiaTheme="minorEastAsia"/>
              <w:noProof/>
              <w:kern w:val="2"/>
              <w14:ligatures w14:val="standardContextual"/>
            </w:rPr>
          </w:pPr>
          <w:hyperlink w:anchor="_Toc146698989" w:history="1">
            <w:r w:rsidR="005911D2" w:rsidRPr="00064D2A">
              <w:rPr>
                <w:rStyle w:val="Hyperlink"/>
                <w:rFonts w:ascii="Times New Roman" w:hAnsi="Times New Roman" w:cs="Times New Roman"/>
                <w:b/>
                <w:bCs/>
                <w:noProof/>
              </w:rPr>
              <w:t>5.5.1 Digenea trematode</w:t>
            </w:r>
            <w:r w:rsidR="005911D2">
              <w:rPr>
                <w:noProof/>
                <w:webHidden/>
              </w:rPr>
              <w:tab/>
            </w:r>
            <w:r w:rsidR="005911D2">
              <w:rPr>
                <w:noProof/>
                <w:webHidden/>
              </w:rPr>
              <w:fldChar w:fldCharType="begin"/>
            </w:r>
            <w:r w:rsidR="005911D2">
              <w:rPr>
                <w:noProof/>
                <w:webHidden/>
              </w:rPr>
              <w:instrText xml:space="preserve"> PAGEREF _Toc146698989 \h </w:instrText>
            </w:r>
            <w:r w:rsidR="005911D2">
              <w:rPr>
                <w:noProof/>
                <w:webHidden/>
              </w:rPr>
            </w:r>
            <w:r w:rsidR="005911D2">
              <w:rPr>
                <w:noProof/>
                <w:webHidden/>
              </w:rPr>
              <w:fldChar w:fldCharType="separate"/>
            </w:r>
            <w:r w:rsidR="005911D2">
              <w:rPr>
                <w:noProof/>
                <w:webHidden/>
              </w:rPr>
              <w:t>66</w:t>
            </w:r>
            <w:r w:rsidR="005911D2">
              <w:rPr>
                <w:noProof/>
                <w:webHidden/>
              </w:rPr>
              <w:fldChar w:fldCharType="end"/>
            </w:r>
          </w:hyperlink>
        </w:p>
        <w:p w14:paraId="58F57CAB" w14:textId="6F91A0EF" w:rsidR="005911D2" w:rsidRDefault="00000000">
          <w:pPr>
            <w:pStyle w:val="TOC3"/>
            <w:rPr>
              <w:rFonts w:eastAsiaTheme="minorEastAsia"/>
              <w:noProof/>
              <w:kern w:val="2"/>
              <w14:ligatures w14:val="standardContextual"/>
            </w:rPr>
          </w:pPr>
          <w:hyperlink w:anchor="_Toc146698990" w:history="1">
            <w:r w:rsidR="005911D2" w:rsidRPr="00064D2A">
              <w:rPr>
                <w:rStyle w:val="Hyperlink"/>
                <w:rFonts w:ascii="Times New Roman" w:hAnsi="Times New Roman" w:cs="Times New Roman"/>
                <w:noProof/>
              </w:rPr>
              <w:t xml:space="preserve">5.5.1.1 </w:t>
            </w:r>
            <w:r w:rsidR="005911D2" w:rsidRPr="00064D2A">
              <w:rPr>
                <w:rStyle w:val="Hyperlink"/>
                <w:rFonts w:ascii="Times New Roman" w:hAnsi="Times New Roman" w:cs="Times New Roman"/>
                <w:i/>
                <w:iCs/>
                <w:noProof/>
              </w:rPr>
              <w:t xml:space="preserve">Euclinostomum </w:t>
            </w:r>
            <w:r w:rsidR="005911D2" w:rsidRPr="00064D2A">
              <w:rPr>
                <w:rStyle w:val="Hyperlink"/>
                <w:rFonts w:ascii="Times New Roman" w:hAnsi="Times New Roman" w:cs="Times New Roman"/>
                <w:noProof/>
              </w:rPr>
              <w:t>spp</w:t>
            </w:r>
            <w:r w:rsidR="005911D2">
              <w:rPr>
                <w:noProof/>
                <w:webHidden/>
              </w:rPr>
              <w:tab/>
            </w:r>
            <w:r w:rsidR="005911D2">
              <w:rPr>
                <w:noProof/>
                <w:webHidden/>
              </w:rPr>
              <w:fldChar w:fldCharType="begin"/>
            </w:r>
            <w:r w:rsidR="005911D2">
              <w:rPr>
                <w:noProof/>
                <w:webHidden/>
              </w:rPr>
              <w:instrText xml:space="preserve"> PAGEREF _Toc146698990 \h </w:instrText>
            </w:r>
            <w:r w:rsidR="005911D2">
              <w:rPr>
                <w:noProof/>
                <w:webHidden/>
              </w:rPr>
            </w:r>
            <w:r w:rsidR="005911D2">
              <w:rPr>
                <w:noProof/>
                <w:webHidden/>
              </w:rPr>
              <w:fldChar w:fldCharType="separate"/>
            </w:r>
            <w:r w:rsidR="005911D2">
              <w:rPr>
                <w:noProof/>
                <w:webHidden/>
              </w:rPr>
              <w:t>66</w:t>
            </w:r>
            <w:r w:rsidR="005911D2">
              <w:rPr>
                <w:noProof/>
                <w:webHidden/>
              </w:rPr>
              <w:fldChar w:fldCharType="end"/>
            </w:r>
          </w:hyperlink>
        </w:p>
        <w:p w14:paraId="5CBC9F96" w14:textId="558961F9" w:rsidR="005911D2" w:rsidRDefault="00000000">
          <w:pPr>
            <w:pStyle w:val="TOC3"/>
            <w:rPr>
              <w:rFonts w:eastAsiaTheme="minorEastAsia"/>
              <w:noProof/>
              <w:kern w:val="2"/>
              <w14:ligatures w14:val="standardContextual"/>
            </w:rPr>
          </w:pPr>
          <w:hyperlink w:anchor="_Toc146698991" w:history="1">
            <w:r w:rsidR="005911D2" w:rsidRPr="00064D2A">
              <w:rPr>
                <w:rStyle w:val="Hyperlink"/>
                <w:rFonts w:ascii="Times New Roman" w:hAnsi="Times New Roman" w:cs="Times New Roman"/>
                <w:noProof/>
              </w:rPr>
              <w:t xml:space="preserve">5.5.1.2 </w:t>
            </w:r>
            <w:r w:rsidR="005911D2" w:rsidRPr="00064D2A">
              <w:rPr>
                <w:rStyle w:val="Hyperlink"/>
                <w:rFonts w:ascii="Times New Roman" w:hAnsi="Times New Roman" w:cs="Times New Roman"/>
                <w:i/>
                <w:iCs/>
                <w:noProof/>
              </w:rPr>
              <w:t>Diplostomum</w:t>
            </w:r>
            <w:r w:rsidR="005911D2" w:rsidRPr="00064D2A">
              <w:rPr>
                <w:rStyle w:val="Hyperlink"/>
                <w:rFonts w:ascii="Times New Roman" w:hAnsi="Times New Roman" w:cs="Times New Roman"/>
                <w:noProof/>
              </w:rPr>
              <w:t xml:space="preserve"> spp</w:t>
            </w:r>
            <w:r w:rsidR="005911D2">
              <w:rPr>
                <w:noProof/>
                <w:webHidden/>
              </w:rPr>
              <w:tab/>
            </w:r>
            <w:r w:rsidR="005911D2">
              <w:rPr>
                <w:noProof/>
                <w:webHidden/>
              </w:rPr>
              <w:fldChar w:fldCharType="begin"/>
            </w:r>
            <w:r w:rsidR="005911D2">
              <w:rPr>
                <w:noProof/>
                <w:webHidden/>
              </w:rPr>
              <w:instrText xml:space="preserve"> PAGEREF _Toc146698991 \h </w:instrText>
            </w:r>
            <w:r w:rsidR="005911D2">
              <w:rPr>
                <w:noProof/>
                <w:webHidden/>
              </w:rPr>
            </w:r>
            <w:r w:rsidR="005911D2">
              <w:rPr>
                <w:noProof/>
                <w:webHidden/>
              </w:rPr>
              <w:fldChar w:fldCharType="separate"/>
            </w:r>
            <w:r w:rsidR="005911D2">
              <w:rPr>
                <w:noProof/>
                <w:webHidden/>
              </w:rPr>
              <w:t>66</w:t>
            </w:r>
            <w:r w:rsidR="005911D2">
              <w:rPr>
                <w:noProof/>
                <w:webHidden/>
              </w:rPr>
              <w:fldChar w:fldCharType="end"/>
            </w:r>
          </w:hyperlink>
        </w:p>
        <w:p w14:paraId="4B4313CF" w14:textId="7AE18946" w:rsidR="005911D2" w:rsidRDefault="00000000">
          <w:pPr>
            <w:pStyle w:val="TOC2"/>
            <w:tabs>
              <w:tab w:val="right" w:leader="dot" w:pos="9350"/>
            </w:tabs>
            <w:rPr>
              <w:rFonts w:eastAsiaTheme="minorEastAsia"/>
              <w:noProof/>
              <w:kern w:val="2"/>
              <w14:ligatures w14:val="standardContextual"/>
            </w:rPr>
          </w:pPr>
          <w:hyperlink w:anchor="_Toc146698992" w:history="1">
            <w:r w:rsidR="005911D2" w:rsidRPr="00064D2A">
              <w:rPr>
                <w:rStyle w:val="Hyperlink"/>
                <w:rFonts w:ascii="Times New Roman" w:hAnsi="Times New Roman" w:cs="Times New Roman"/>
                <w:b/>
                <w:bCs/>
                <w:noProof/>
              </w:rPr>
              <w:t>5.5.2 Nematodes</w:t>
            </w:r>
            <w:r w:rsidR="005911D2">
              <w:rPr>
                <w:noProof/>
                <w:webHidden/>
              </w:rPr>
              <w:tab/>
            </w:r>
            <w:r w:rsidR="005911D2">
              <w:rPr>
                <w:noProof/>
                <w:webHidden/>
              </w:rPr>
              <w:fldChar w:fldCharType="begin"/>
            </w:r>
            <w:r w:rsidR="005911D2">
              <w:rPr>
                <w:noProof/>
                <w:webHidden/>
              </w:rPr>
              <w:instrText xml:space="preserve"> PAGEREF _Toc146698992 \h </w:instrText>
            </w:r>
            <w:r w:rsidR="005911D2">
              <w:rPr>
                <w:noProof/>
                <w:webHidden/>
              </w:rPr>
            </w:r>
            <w:r w:rsidR="005911D2">
              <w:rPr>
                <w:noProof/>
                <w:webHidden/>
              </w:rPr>
              <w:fldChar w:fldCharType="separate"/>
            </w:r>
            <w:r w:rsidR="005911D2">
              <w:rPr>
                <w:noProof/>
                <w:webHidden/>
              </w:rPr>
              <w:t>67</w:t>
            </w:r>
            <w:r w:rsidR="005911D2">
              <w:rPr>
                <w:noProof/>
                <w:webHidden/>
              </w:rPr>
              <w:fldChar w:fldCharType="end"/>
            </w:r>
          </w:hyperlink>
        </w:p>
        <w:p w14:paraId="675BCFA1" w14:textId="47949F5C" w:rsidR="005911D2" w:rsidRDefault="00000000">
          <w:pPr>
            <w:pStyle w:val="TOC1"/>
            <w:rPr>
              <w:rFonts w:eastAsiaTheme="minorEastAsia"/>
              <w:noProof/>
              <w:kern w:val="2"/>
              <w14:ligatures w14:val="standardContextual"/>
            </w:rPr>
          </w:pPr>
          <w:hyperlink w:anchor="_Toc146698993" w:history="1">
            <w:r w:rsidR="005911D2" w:rsidRPr="00064D2A">
              <w:rPr>
                <w:rStyle w:val="Hyperlink"/>
                <w:rFonts w:ascii="Times New Roman" w:hAnsi="Times New Roman" w:cs="Times New Roman"/>
                <w:b/>
                <w:bCs/>
                <w:noProof/>
              </w:rPr>
              <w:t>5.5.3 Monogea tremadote</w:t>
            </w:r>
            <w:r w:rsidR="005911D2">
              <w:rPr>
                <w:noProof/>
                <w:webHidden/>
              </w:rPr>
              <w:tab/>
            </w:r>
            <w:r w:rsidR="005911D2">
              <w:rPr>
                <w:noProof/>
                <w:webHidden/>
              </w:rPr>
              <w:fldChar w:fldCharType="begin"/>
            </w:r>
            <w:r w:rsidR="005911D2">
              <w:rPr>
                <w:noProof/>
                <w:webHidden/>
              </w:rPr>
              <w:instrText xml:space="preserve"> PAGEREF _Toc146698993 \h </w:instrText>
            </w:r>
            <w:r w:rsidR="005911D2">
              <w:rPr>
                <w:noProof/>
                <w:webHidden/>
              </w:rPr>
            </w:r>
            <w:r w:rsidR="005911D2">
              <w:rPr>
                <w:noProof/>
                <w:webHidden/>
              </w:rPr>
              <w:fldChar w:fldCharType="separate"/>
            </w:r>
            <w:r w:rsidR="005911D2">
              <w:rPr>
                <w:noProof/>
                <w:webHidden/>
              </w:rPr>
              <w:t>68</w:t>
            </w:r>
            <w:r w:rsidR="005911D2">
              <w:rPr>
                <w:noProof/>
                <w:webHidden/>
              </w:rPr>
              <w:fldChar w:fldCharType="end"/>
            </w:r>
          </w:hyperlink>
        </w:p>
        <w:p w14:paraId="48392EC0" w14:textId="61A3B733" w:rsidR="005911D2" w:rsidRDefault="00000000">
          <w:pPr>
            <w:pStyle w:val="TOC1"/>
            <w:rPr>
              <w:rFonts w:eastAsiaTheme="minorEastAsia"/>
              <w:noProof/>
              <w:kern w:val="2"/>
              <w14:ligatures w14:val="standardContextual"/>
            </w:rPr>
          </w:pPr>
          <w:hyperlink w:anchor="_Toc146698994" w:history="1">
            <w:r w:rsidR="005911D2" w:rsidRPr="00064D2A">
              <w:rPr>
                <w:rStyle w:val="Hyperlink"/>
                <w:rFonts w:ascii="Times New Roman" w:hAnsi="Times New Roman" w:cs="Times New Roman"/>
                <w:b/>
                <w:bCs/>
                <w:noProof/>
              </w:rPr>
              <w:t>5.5.4 Protozoan parasites</w:t>
            </w:r>
            <w:r w:rsidR="005911D2">
              <w:rPr>
                <w:noProof/>
                <w:webHidden/>
              </w:rPr>
              <w:tab/>
            </w:r>
            <w:r w:rsidR="005911D2">
              <w:rPr>
                <w:noProof/>
                <w:webHidden/>
              </w:rPr>
              <w:fldChar w:fldCharType="begin"/>
            </w:r>
            <w:r w:rsidR="005911D2">
              <w:rPr>
                <w:noProof/>
                <w:webHidden/>
              </w:rPr>
              <w:instrText xml:space="preserve"> PAGEREF _Toc146698994 \h </w:instrText>
            </w:r>
            <w:r w:rsidR="005911D2">
              <w:rPr>
                <w:noProof/>
                <w:webHidden/>
              </w:rPr>
            </w:r>
            <w:r w:rsidR="005911D2">
              <w:rPr>
                <w:noProof/>
                <w:webHidden/>
              </w:rPr>
              <w:fldChar w:fldCharType="separate"/>
            </w:r>
            <w:r w:rsidR="005911D2">
              <w:rPr>
                <w:noProof/>
                <w:webHidden/>
              </w:rPr>
              <w:t>69</w:t>
            </w:r>
            <w:r w:rsidR="005911D2">
              <w:rPr>
                <w:noProof/>
                <w:webHidden/>
              </w:rPr>
              <w:fldChar w:fldCharType="end"/>
            </w:r>
          </w:hyperlink>
        </w:p>
        <w:p w14:paraId="54C35EBB" w14:textId="436A161E" w:rsidR="005911D2" w:rsidRDefault="00000000">
          <w:pPr>
            <w:pStyle w:val="TOC1"/>
            <w:rPr>
              <w:rFonts w:eastAsiaTheme="minorEastAsia"/>
              <w:noProof/>
              <w:kern w:val="2"/>
              <w14:ligatures w14:val="standardContextual"/>
            </w:rPr>
          </w:pPr>
          <w:hyperlink w:anchor="_Toc146698995" w:history="1">
            <w:r w:rsidR="005911D2" w:rsidRPr="00064D2A">
              <w:rPr>
                <w:rStyle w:val="Hyperlink"/>
                <w:rFonts w:ascii="Times New Roman" w:hAnsi="Times New Roman" w:cs="Times New Roman"/>
                <w:b/>
                <w:bCs/>
                <w:noProof/>
              </w:rPr>
              <w:t>5.5.5 Acanthocephala</w:t>
            </w:r>
            <w:r w:rsidR="005911D2">
              <w:rPr>
                <w:noProof/>
                <w:webHidden/>
              </w:rPr>
              <w:tab/>
            </w:r>
            <w:r w:rsidR="005911D2">
              <w:rPr>
                <w:noProof/>
                <w:webHidden/>
              </w:rPr>
              <w:fldChar w:fldCharType="begin"/>
            </w:r>
            <w:r w:rsidR="005911D2">
              <w:rPr>
                <w:noProof/>
                <w:webHidden/>
              </w:rPr>
              <w:instrText xml:space="preserve"> PAGEREF _Toc146698995 \h </w:instrText>
            </w:r>
            <w:r w:rsidR="005911D2">
              <w:rPr>
                <w:noProof/>
                <w:webHidden/>
              </w:rPr>
            </w:r>
            <w:r w:rsidR="005911D2">
              <w:rPr>
                <w:noProof/>
                <w:webHidden/>
              </w:rPr>
              <w:fldChar w:fldCharType="separate"/>
            </w:r>
            <w:r w:rsidR="005911D2">
              <w:rPr>
                <w:noProof/>
                <w:webHidden/>
              </w:rPr>
              <w:t>70</w:t>
            </w:r>
            <w:r w:rsidR="005911D2">
              <w:rPr>
                <w:noProof/>
                <w:webHidden/>
              </w:rPr>
              <w:fldChar w:fldCharType="end"/>
            </w:r>
          </w:hyperlink>
        </w:p>
        <w:p w14:paraId="661603BF" w14:textId="3D19CD67" w:rsidR="005911D2" w:rsidRDefault="00000000">
          <w:pPr>
            <w:pStyle w:val="TOC1"/>
            <w:rPr>
              <w:rFonts w:eastAsiaTheme="minorEastAsia"/>
              <w:noProof/>
              <w:kern w:val="2"/>
              <w14:ligatures w14:val="standardContextual"/>
            </w:rPr>
          </w:pPr>
          <w:hyperlink w:anchor="_Toc146698996" w:history="1">
            <w:r w:rsidR="005911D2" w:rsidRPr="00064D2A">
              <w:rPr>
                <w:rStyle w:val="Hyperlink"/>
                <w:rFonts w:ascii="Times New Roman" w:hAnsi="Times New Roman" w:cs="Times New Roman"/>
                <w:b/>
                <w:bCs/>
                <w:noProof/>
              </w:rPr>
              <w:t>This could fit in another chapter</w:t>
            </w:r>
            <w:r w:rsidR="005911D2">
              <w:rPr>
                <w:noProof/>
                <w:webHidden/>
              </w:rPr>
              <w:tab/>
            </w:r>
            <w:r w:rsidR="005911D2">
              <w:rPr>
                <w:noProof/>
                <w:webHidden/>
              </w:rPr>
              <w:fldChar w:fldCharType="begin"/>
            </w:r>
            <w:r w:rsidR="005911D2">
              <w:rPr>
                <w:noProof/>
                <w:webHidden/>
              </w:rPr>
              <w:instrText xml:space="preserve"> PAGEREF _Toc146698996 \h </w:instrText>
            </w:r>
            <w:r w:rsidR="005911D2">
              <w:rPr>
                <w:noProof/>
                <w:webHidden/>
              </w:rPr>
            </w:r>
            <w:r w:rsidR="005911D2">
              <w:rPr>
                <w:noProof/>
                <w:webHidden/>
              </w:rPr>
              <w:fldChar w:fldCharType="separate"/>
            </w:r>
            <w:r w:rsidR="005911D2">
              <w:rPr>
                <w:noProof/>
                <w:webHidden/>
              </w:rPr>
              <w:t>71</w:t>
            </w:r>
            <w:r w:rsidR="005911D2">
              <w:rPr>
                <w:noProof/>
                <w:webHidden/>
              </w:rPr>
              <w:fldChar w:fldCharType="end"/>
            </w:r>
          </w:hyperlink>
        </w:p>
        <w:p w14:paraId="759AB217" w14:textId="2E60515A" w:rsidR="005911D2" w:rsidRDefault="00000000">
          <w:pPr>
            <w:pStyle w:val="TOC1"/>
            <w:rPr>
              <w:rFonts w:eastAsiaTheme="minorEastAsia"/>
              <w:noProof/>
              <w:kern w:val="2"/>
              <w14:ligatures w14:val="standardContextual"/>
            </w:rPr>
          </w:pPr>
          <w:hyperlink w:anchor="_Toc146698997" w:history="1">
            <w:r w:rsidR="005911D2" w:rsidRPr="00064D2A">
              <w:rPr>
                <w:rStyle w:val="Hyperlink"/>
                <w:rFonts w:ascii="Times New Roman" w:hAnsi="Times New Roman" w:cs="Times New Roman"/>
                <w:b/>
                <w:bCs/>
                <w:noProof/>
              </w:rPr>
              <w:t>6.0 Water quality param</w:t>
            </w:r>
            <w:r w:rsidR="005911D2" w:rsidRPr="00064D2A">
              <w:rPr>
                <w:rStyle w:val="Hyperlink"/>
                <w:rFonts w:ascii="Times New Roman" w:hAnsi="Times New Roman" w:cs="Times New Roman"/>
                <w:b/>
                <w:bCs/>
                <w:iCs/>
                <w:noProof/>
              </w:rPr>
              <w:t>et</w:t>
            </w:r>
            <w:r w:rsidR="005911D2" w:rsidRPr="00064D2A">
              <w:rPr>
                <w:rStyle w:val="Hyperlink"/>
                <w:rFonts w:ascii="Times New Roman" w:hAnsi="Times New Roman" w:cs="Times New Roman"/>
                <w:b/>
                <w:bCs/>
                <w:noProof/>
              </w:rPr>
              <w:t>ers in fish farms in selected Countie</w:t>
            </w:r>
            <w:r w:rsidR="005911D2" w:rsidRPr="00064D2A">
              <w:rPr>
                <w:rStyle w:val="Hyperlink"/>
                <w:rFonts w:ascii="Times New Roman" w:hAnsi="Times New Roman" w:cs="Times New Roman"/>
                <w:b/>
                <w:bCs/>
                <w:noProof/>
                <w:highlight w:val="yellow"/>
              </w:rPr>
              <w:t>s.</w:t>
            </w:r>
            <w:r w:rsidR="005911D2">
              <w:rPr>
                <w:noProof/>
                <w:webHidden/>
              </w:rPr>
              <w:tab/>
            </w:r>
            <w:r w:rsidR="005911D2">
              <w:rPr>
                <w:noProof/>
                <w:webHidden/>
              </w:rPr>
              <w:fldChar w:fldCharType="begin"/>
            </w:r>
            <w:r w:rsidR="005911D2">
              <w:rPr>
                <w:noProof/>
                <w:webHidden/>
              </w:rPr>
              <w:instrText xml:space="preserve"> PAGEREF _Toc146698997 \h </w:instrText>
            </w:r>
            <w:r w:rsidR="005911D2">
              <w:rPr>
                <w:noProof/>
                <w:webHidden/>
              </w:rPr>
            </w:r>
            <w:r w:rsidR="005911D2">
              <w:rPr>
                <w:noProof/>
                <w:webHidden/>
              </w:rPr>
              <w:fldChar w:fldCharType="separate"/>
            </w:r>
            <w:r w:rsidR="005911D2">
              <w:rPr>
                <w:noProof/>
                <w:webHidden/>
              </w:rPr>
              <w:t>71</w:t>
            </w:r>
            <w:r w:rsidR="005911D2">
              <w:rPr>
                <w:noProof/>
                <w:webHidden/>
              </w:rPr>
              <w:fldChar w:fldCharType="end"/>
            </w:r>
          </w:hyperlink>
        </w:p>
        <w:p w14:paraId="4AAF1849" w14:textId="05E3B2AC" w:rsidR="005911D2" w:rsidRDefault="00000000">
          <w:pPr>
            <w:pStyle w:val="TOC2"/>
            <w:tabs>
              <w:tab w:val="right" w:leader="dot" w:pos="9350"/>
            </w:tabs>
            <w:rPr>
              <w:rFonts w:eastAsiaTheme="minorEastAsia"/>
              <w:noProof/>
              <w:kern w:val="2"/>
              <w14:ligatures w14:val="standardContextual"/>
            </w:rPr>
          </w:pPr>
          <w:hyperlink w:anchor="_Toc146698998" w:history="1">
            <w:r w:rsidR="005911D2" w:rsidRPr="00064D2A">
              <w:rPr>
                <w:rStyle w:val="Hyperlink"/>
                <w:rFonts w:ascii="Times New Roman" w:hAnsi="Times New Roman" w:cs="Times New Roman"/>
                <w:b/>
                <w:bCs/>
                <w:noProof/>
              </w:rPr>
              <w:t>6.1 Physiochemical param</w:t>
            </w:r>
            <w:r w:rsidR="005911D2" w:rsidRPr="00064D2A">
              <w:rPr>
                <w:rStyle w:val="Hyperlink"/>
                <w:rFonts w:ascii="Times New Roman" w:hAnsi="Times New Roman" w:cs="Times New Roman"/>
                <w:b/>
                <w:bCs/>
                <w:iCs/>
                <w:noProof/>
              </w:rPr>
              <w:t>et</w:t>
            </w:r>
            <w:r w:rsidR="005911D2" w:rsidRPr="00064D2A">
              <w:rPr>
                <w:rStyle w:val="Hyperlink"/>
                <w:rFonts w:ascii="Times New Roman" w:hAnsi="Times New Roman" w:cs="Times New Roman"/>
                <w:b/>
                <w:bCs/>
                <w:noProof/>
              </w:rPr>
              <w:t>ers of the study sites</w:t>
            </w:r>
            <w:r w:rsidR="005911D2">
              <w:rPr>
                <w:noProof/>
                <w:webHidden/>
              </w:rPr>
              <w:tab/>
            </w:r>
            <w:r w:rsidR="005911D2">
              <w:rPr>
                <w:noProof/>
                <w:webHidden/>
              </w:rPr>
              <w:fldChar w:fldCharType="begin"/>
            </w:r>
            <w:r w:rsidR="005911D2">
              <w:rPr>
                <w:noProof/>
                <w:webHidden/>
              </w:rPr>
              <w:instrText xml:space="preserve"> PAGEREF _Toc146698998 \h </w:instrText>
            </w:r>
            <w:r w:rsidR="005911D2">
              <w:rPr>
                <w:noProof/>
                <w:webHidden/>
              </w:rPr>
            </w:r>
            <w:r w:rsidR="005911D2">
              <w:rPr>
                <w:noProof/>
                <w:webHidden/>
              </w:rPr>
              <w:fldChar w:fldCharType="separate"/>
            </w:r>
            <w:r w:rsidR="005911D2">
              <w:rPr>
                <w:noProof/>
                <w:webHidden/>
              </w:rPr>
              <w:t>71</w:t>
            </w:r>
            <w:r w:rsidR="005911D2">
              <w:rPr>
                <w:noProof/>
                <w:webHidden/>
              </w:rPr>
              <w:fldChar w:fldCharType="end"/>
            </w:r>
          </w:hyperlink>
        </w:p>
        <w:p w14:paraId="3A439325" w14:textId="72BA3D24" w:rsidR="005911D2" w:rsidRDefault="00000000">
          <w:pPr>
            <w:pStyle w:val="TOC2"/>
            <w:tabs>
              <w:tab w:val="right" w:leader="dot" w:pos="9350"/>
            </w:tabs>
            <w:rPr>
              <w:rFonts w:eastAsiaTheme="minorEastAsia"/>
              <w:noProof/>
              <w:kern w:val="2"/>
              <w14:ligatures w14:val="standardContextual"/>
            </w:rPr>
          </w:pPr>
          <w:hyperlink w:anchor="_Toc146698999" w:history="1">
            <w:r w:rsidR="005911D2" w:rsidRPr="00064D2A">
              <w:rPr>
                <w:rStyle w:val="Hyperlink"/>
                <w:rFonts w:ascii="Times New Roman" w:hAnsi="Times New Roman" w:cs="Times New Roman"/>
                <w:b/>
                <w:bCs/>
                <w:noProof/>
              </w:rPr>
              <w:t>6.2 Chemical param</w:t>
            </w:r>
            <w:r w:rsidR="005911D2" w:rsidRPr="00064D2A">
              <w:rPr>
                <w:rStyle w:val="Hyperlink"/>
                <w:rFonts w:ascii="Times New Roman" w:hAnsi="Times New Roman" w:cs="Times New Roman"/>
                <w:b/>
                <w:bCs/>
                <w:iCs/>
                <w:noProof/>
              </w:rPr>
              <w:t>et</w:t>
            </w:r>
            <w:r w:rsidR="005911D2" w:rsidRPr="00064D2A">
              <w:rPr>
                <w:rStyle w:val="Hyperlink"/>
                <w:rFonts w:ascii="Times New Roman" w:hAnsi="Times New Roman" w:cs="Times New Roman"/>
                <w:b/>
                <w:bCs/>
                <w:noProof/>
              </w:rPr>
              <w:t>ers of the study sites</w:t>
            </w:r>
            <w:r w:rsidR="005911D2">
              <w:rPr>
                <w:noProof/>
                <w:webHidden/>
              </w:rPr>
              <w:tab/>
            </w:r>
            <w:r w:rsidR="005911D2">
              <w:rPr>
                <w:noProof/>
                <w:webHidden/>
              </w:rPr>
              <w:fldChar w:fldCharType="begin"/>
            </w:r>
            <w:r w:rsidR="005911D2">
              <w:rPr>
                <w:noProof/>
                <w:webHidden/>
              </w:rPr>
              <w:instrText xml:space="preserve"> PAGEREF _Toc146698999 \h </w:instrText>
            </w:r>
            <w:r w:rsidR="005911D2">
              <w:rPr>
                <w:noProof/>
                <w:webHidden/>
              </w:rPr>
            </w:r>
            <w:r w:rsidR="005911D2">
              <w:rPr>
                <w:noProof/>
                <w:webHidden/>
              </w:rPr>
              <w:fldChar w:fldCharType="separate"/>
            </w:r>
            <w:r w:rsidR="005911D2">
              <w:rPr>
                <w:noProof/>
                <w:webHidden/>
              </w:rPr>
              <w:t>72</w:t>
            </w:r>
            <w:r w:rsidR="005911D2">
              <w:rPr>
                <w:noProof/>
                <w:webHidden/>
              </w:rPr>
              <w:fldChar w:fldCharType="end"/>
            </w:r>
          </w:hyperlink>
        </w:p>
        <w:p w14:paraId="4D70B820" w14:textId="543D450F" w:rsidR="005911D2" w:rsidRDefault="00000000">
          <w:pPr>
            <w:pStyle w:val="TOC2"/>
            <w:tabs>
              <w:tab w:val="right" w:leader="dot" w:pos="9350"/>
            </w:tabs>
            <w:rPr>
              <w:rFonts w:eastAsiaTheme="minorEastAsia"/>
              <w:noProof/>
              <w:kern w:val="2"/>
              <w14:ligatures w14:val="standardContextual"/>
            </w:rPr>
          </w:pPr>
          <w:hyperlink w:anchor="_Toc146699000" w:history="1">
            <w:r w:rsidR="005911D2" w:rsidRPr="00064D2A">
              <w:rPr>
                <w:rStyle w:val="Hyperlink"/>
                <w:rFonts w:ascii="Times New Roman" w:eastAsia="Cambria" w:hAnsi="Times New Roman" w:cs="Times New Roman"/>
                <w:b/>
                <w:bCs/>
                <w:noProof/>
              </w:rPr>
              <w:t xml:space="preserve">6.4 </w:t>
            </w:r>
            <w:r w:rsidR="005911D2" w:rsidRPr="00064D2A">
              <w:rPr>
                <w:rStyle w:val="Hyperlink"/>
                <w:rFonts w:ascii="Times New Roman" w:hAnsi="Times New Roman" w:cs="Times New Roman"/>
                <w:b/>
                <w:bCs/>
                <w:noProof/>
              </w:rPr>
              <w:t>Correlation of parasites with water Quality</w:t>
            </w:r>
            <w:r w:rsidR="005911D2">
              <w:rPr>
                <w:noProof/>
                <w:webHidden/>
              </w:rPr>
              <w:tab/>
            </w:r>
            <w:r w:rsidR="005911D2">
              <w:rPr>
                <w:noProof/>
                <w:webHidden/>
              </w:rPr>
              <w:fldChar w:fldCharType="begin"/>
            </w:r>
            <w:r w:rsidR="005911D2">
              <w:rPr>
                <w:noProof/>
                <w:webHidden/>
              </w:rPr>
              <w:instrText xml:space="preserve"> PAGEREF _Toc146699000 \h </w:instrText>
            </w:r>
            <w:r w:rsidR="005911D2">
              <w:rPr>
                <w:noProof/>
                <w:webHidden/>
              </w:rPr>
            </w:r>
            <w:r w:rsidR="005911D2">
              <w:rPr>
                <w:noProof/>
                <w:webHidden/>
              </w:rPr>
              <w:fldChar w:fldCharType="separate"/>
            </w:r>
            <w:r w:rsidR="005911D2">
              <w:rPr>
                <w:noProof/>
                <w:webHidden/>
              </w:rPr>
              <w:t>72</w:t>
            </w:r>
            <w:r w:rsidR="005911D2">
              <w:rPr>
                <w:noProof/>
                <w:webHidden/>
              </w:rPr>
              <w:fldChar w:fldCharType="end"/>
            </w:r>
          </w:hyperlink>
        </w:p>
        <w:p w14:paraId="78547A9D" w14:textId="0F82FDAA" w:rsidR="005911D2" w:rsidRDefault="00000000">
          <w:pPr>
            <w:pStyle w:val="TOC1"/>
            <w:rPr>
              <w:rFonts w:eastAsiaTheme="minorEastAsia"/>
              <w:noProof/>
              <w:kern w:val="2"/>
              <w14:ligatures w14:val="standardContextual"/>
            </w:rPr>
          </w:pPr>
          <w:hyperlink w:anchor="_Toc146699001" w:history="1">
            <w:r w:rsidR="005911D2" w:rsidRPr="00064D2A">
              <w:rPr>
                <w:rStyle w:val="Hyperlink"/>
                <w:rFonts w:ascii="Times New Roman" w:hAnsi="Times New Roman" w:cs="Times New Roman"/>
                <w:b/>
                <w:bCs/>
                <w:noProof/>
              </w:rPr>
              <w:t>7.0 DISCUSSION, CONCLUSIONS AND RECOMMENDATIONS</w:t>
            </w:r>
            <w:r w:rsidR="005911D2">
              <w:rPr>
                <w:noProof/>
                <w:webHidden/>
              </w:rPr>
              <w:tab/>
            </w:r>
            <w:r w:rsidR="005911D2">
              <w:rPr>
                <w:noProof/>
                <w:webHidden/>
              </w:rPr>
              <w:fldChar w:fldCharType="begin"/>
            </w:r>
            <w:r w:rsidR="005911D2">
              <w:rPr>
                <w:noProof/>
                <w:webHidden/>
              </w:rPr>
              <w:instrText xml:space="preserve"> PAGEREF _Toc146699001 \h </w:instrText>
            </w:r>
            <w:r w:rsidR="005911D2">
              <w:rPr>
                <w:noProof/>
                <w:webHidden/>
              </w:rPr>
            </w:r>
            <w:r w:rsidR="005911D2">
              <w:rPr>
                <w:noProof/>
                <w:webHidden/>
              </w:rPr>
              <w:fldChar w:fldCharType="separate"/>
            </w:r>
            <w:r w:rsidR="005911D2">
              <w:rPr>
                <w:noProof/>
                <w:webHidden/>
              </w:rPr>
              <w:t>75</w:t>
            </w:r>
            <w:r w:rsidR="005911D2">
              <w:rPr>
                <w:noProof/>
                <w:webHidden/>
              </w:rPr>
              <w:fldChar w:fldCharType="end"/>
            </w:r>
          </w:hyperlink>
        </w:p>
        <w:p w14:paraId="5BF0D4D1" w14:textId="2F46DE4B" w:rsidR="005911D2" w:rsidRDefault="00000000">
          <w:pPr>
            <w:pStyle w:val="TOC2"/>
            <w:tabs>
              <w:tab w:val="right" w:leader="dot" w:pos="9350"/>
            </w:tabs>
            <w:rPr>
              <w:rFonts w:eastAsiaTheme="minorEastAsia"/>
              <w:noProof/>
              <w:kern w:val="2"/>
              <w14:ligatures w14:val="standardContextual"/>
            </w:rPr>
          </w:pPr>
          <w:hyperlink w:anchor="_Toc146699002" w:history="1">
            <w:r w:rsidR="005911D2" w:rsidRPr="00064D2A">
              <w:rPr>
                <w:rStyle w:val="Hyperlink"/>
                <w:rFonts w:ascii="Times New Roman" w:hAnsi="Times New Roman" w:cs="Times New Roman"/>
                <w:b/>
                <w:noProof/>
              </w:rPr>
              <w:t>7.1:  Study questionnaire</w:t>
            </w:r>
            <w:r w:rsidR="005911D2">
              <w:rPr>
                <w:noProof/>
                <w:webHidden/>
              </w:rPr>
              <w:tab/>
            </w:r>
            <w:r w:rsidR="005911D2">
              <w:rPr>
                <w:noProof/>
                <w:webHidden/>
              </w:rPr>
              <w:fldChar w:fldCharType="begin"/>
            </w:r>
            <w:r w:rsidR="005911D2">
              <w:rPr>
                <w:noProof/>
                <w:webHidden/>
              </w:rPr>
              <w:instrText xml:space="preserve"> PAGEREF _Toc146699002 \h </w:instrText>
            </w:r>
            <w:r w:rsidR="005911D2">
              <w:rPr>
                <w:noProof/>
                <w:webHidden/>
              </w:rPr>
            </w:r>
            <w:r w:rsidR="005911D2">
              <w:rPr>
                <w:noProof/>
                <w:webHidden/>
              </w:rPr>
              <w:fldChar w:fldCharType="separate"/>
            </w:r>
            <w:r w:rsidR="005911D2">
              <w:rPr>
                <w:noProof/>
                <w:webHidden/>
              </w:rPr>
              <w:t>99</w:t>
            </w:r>
            <w:r w:rsidR="005911D2">
              <w:rPr>
                <w:noProof/>
                <w:webHidden/>
              </w:rPr>
              <w:fldChar w:fldCharType="end"/>
            </w:r>
          </w:hyperlink>
        </w:p>
        <w:p w14:paraId="41213276" w14:textId="67B2BDA9" w:rsidR="005911D2" w:rsidRDefault="00000000">
          <w:pPr>
            <w:pStyle w:val="TOC1"/>
            <w:rPr>
              <w:rFonts w:eastAsiaTheme="minorEastAsia"/>
              <w:noProof/>
              <w:kern w:val="2"/>
              <w14:ligatures w14:val="standardContextual"/>
            </w:rPr>
          </w:pPr>
          <w:hyperlink w:anchor="_Toc146699003" w:history="1">
            <w:r w:rsidR="005911D2" w:rsidRPr="00064D2A">
              <w:rPr>
                <w:rStyle w:val="Hyperlink"/>
                <w:rFonts w:ascii="Times New Roman" w:hAnsi="Times New Roman" w:cs="Times New Roman"/>
                <w:b/>
                <w:bCs/>
                <w:noProof/>
              </w:rPr>
              <w:t>7.2 Ethical clearance letter</w:t>
            </w:r>
            <w:r w:rsidR="005911D2">
              <w:rPr>
                <w:noProof/>
                <w:webHidden/>
              </w:rPr>
              <w:tab/>
            </w:r>
            <w:r w:rsidR="005911D2">
              <w:rPr>
                <w:noProof/>
                <w:webHidden/>
              </w:rPr>
              <w:fldChar w:fldCharType="begin"/>
            </w:r>
            <w:r w:rsidR="005911D2">
              <w:rPr>
                <w:noProof/>
                <w:webHidden/>
              </w:rPr>
              <w:instrText xml:space="preserve"> PAGEREF _Toc146699003 \h </w:instrText>
            </w:r>
            <w:r w:rsidR="005911D2">
              <w:rPr>
                <w:noProof/>
                <w:webHidden/>
              </w:rPr>
            </w:r>
            <w:r w:rsidR="005911D2">
              <w:rPr>
                <w:noProof/>
                <w:webHidden/>
              </w:rPr>
              <w:fldChar w:fldCharType="separate"/>
            </w:r>
            <w:r w:rsidR="005911D2">
              <w:rPr>
                <w:noProof/>
                <w:webHidden/>
              </w:rPr>
              <w:t>102</w:t>
            </w:r>
            <w:r w:rsidR="005911D2">
              <w:rPr>
                <w:noProof/>
                <w:webHidden/>
              </w:rPr>
              <w:fldChar w:fldCharType="end"/>
            </w:r>
          </w:hyperlink>
        </w:p>
        <w:p w14:paraId="092909D2" w14:textId="3199BF38" w:rsidR="00A47603" w:rsidRPr="007F6AAB" w:rsidRDefault="00A47603" w:rsidP="00C33F6B">
          <w:pPr>
            <w:rPr>
              <w:rFonts w:ascii="Times New Roman" w:hAnsi="Times New Roman" w:cs="Times New Roman"/>
            </w:rPr>
          </w:pPr>
          <w:r w:rsidRPr="0070097E">
            <w:rPr>
              <w:rFonts w:ascii="Times New Roman" w:hAnsi="Times New Roman" w:cs="Times New Roman"/>
              <w:b/>
              <w:bCs/>
              <w:noProof/>
            </w:rPr>
            <w:fldChar w:fldCharType="end"/>
          </w:r>
        </w:p>
      </w:sdtContent>
    </w:sdt>
    <w:p w14:paraId="54378B6B" w14:textId="6992C643" w:rsidR="00A07AEE" w:rsidRDefault="00A07AEE" w:rsidP="00A07AEE">
      <w:pPr>
        <w:ind w:left="360"/>
        <w:rPr>
          <w:ins w:id="6" w:author="Administrator" w:date="2023-09-03T11:43:00Z"/>
          <w:highlight w:val="yellow"/>
        </w:rPr>
      </w:pPr>
      <w:ins w:id="7" w:author="Administrator" w:date="2023-09-03T11:44:00Z">
        <w:r>
          <w:rPr>
            <w:highlight w:val="yellow"/>
          </w:rPr>
          <w:t>Remarks</w:t>
        </w:r>
      </w:ins>
    </w:p>
    <w:p w14:paraId="2E6EB3D6" w14:textId="7A477BCF" w:rsidR="002C4E7B" w:rsidRDefault="00A07AEE" w:rsidP="00A07AEE">
      <w:pPr>
        <w:pStyle w:val="ListParagraph"/>
        <w:numPr>
          <w:ilvl w:val="0"/>
          <w:numId w:val="19"/>
        </w:numPr>
        <w:rPr>
          <w:ins w:id="8" w:author="Administrator" w:date="2023-09-03T11:43:00Z"/>
        </w:rPr>
      </w:pPr>
      <w:ins w:id="9" w:author="Administrator" w:date="2023-09-03T11:41:00Z">
        <w:r w:rsidRPr="00A07AEE">
          <w:rPr>
            <w:highlight w:val="yellow"/>
            <w:rPrChange w:id="10" w:author="Administrator" w:date="2023-09-03T11:44:00Z">
              <w:rPr/>
            </w:rPrChange>
          </w:rPr>
          <w:t xml:space="preserve">Under the results – </w:t>
        </w:r>
      </w:ins>
      <w:ins w:id="11" w:author="Administrator" w:date="2023-09-03T11:47:00Z">
        <w:r>
          <w:rPr>
            <w:highlight w:val="yellow"/>
          </w:rPr>
          <w:t>Remove all</w:t>
        </w:r>
      </w:ins>
      <w:ins w:id="12" w:author="Administrator" w:date="2023-09-03T11:41:00Z">
        <w:r w:rsidRPr="00A07AEE">
          <w:rPr>
            <w:highlight w:val="yellow"/>
            <w:rPrChange w:id="13" w:author="Administrator" w:date="2023-09-03T11:44:00Z">
              <w:rPr/>
            </w:rPrChange>
          </w:rPr>
          <w:t xml:space="preserve"> Figures and Tables </w:t>
        </w:r>
      </w:ins>
      <w:ins w:id="14" w:author="Administrator" w:date="2023-09-03T11:42:00Z">
        <w:r w:rsidRPr="00A07AEE">
          <w:rPr>
            <w:highlight w:val="yellow"/>
            <w:rPrChange w:id="15" w:author="Administrator" w:date="2023-09-03T11:44:00Z">
              <w:rPr/>
            </w:rPrChange>
          </w:rPr>
          <w:t>(to be separate entity)</w:t>
        </w:r>
        <w:r w:rsidRPr="00A07AEE">
          <w:rPr>
            <w:highlight w:val="yellow"/>
          </w:rPr>
          <w:t xml:space="preserve"> </w:t>
        </w:r>
      </w:ins>
      <w:ins w:id="16" w:author="Administrator" w:date="2023-09-03T11:41:00Z">
        <w:r w:rsidRPr="00A07AEE">
          <w:rPr>
            <w:highlight w:val="yellow"/>
            <w:rPrChange w:id="17" w:author="Administrator" w:date="2023-09-03T11:44:00Z">
              <w:rPr/>
            </w:rPrChange>
          </w:rPr>
          <w:t>from other titles</w:t>
        </w:r>
      </w:ins>
      <w:ins w:id="18" w:author="Administrator" w:date="2023-09-03T11:42:00Z">
        <w:r w:rsidRPr="00A07AEE">
          <w:rPr>
            <w:highlight w:val="yellow"/>
            <w:rPrChange w:id="19" w:author="Administrator" w:date="2023-09-03T11:44:00Z">
              <w:rPr/>
            </w:rPrChange>
          </w:rPr>
          <w:t xml:space="preserve"> – see other thesis</w:t>
        </w:r>
      </w:ins>
    </w:p>
    <w:p w14:paraId="50034A3A" w14:textId="34A3ECF8" w:rsidR="00A07AEE" w:rsidRPr="00A07AEE" w:rsidRDefault="00A07AEE">
      <w:pPr>
        <w:pStyle w:val="ListParagraph"/>
        <w:numPr>
          <w:ilvl w:val="0"/>
          <w:numId w:val="19"/>
        </w:numPr>
        <w:rPr>
          <w:highlight w:val="yellow"/>
          <w:rPrChange w:id="20" w:author="Administrator" w:date="2023-09-03T11:43:00Z">
            <w:rPr/>
          </w:rPrChange>
        </w:rPr>
        <w:pPrChange w:id="21" w:author="Administrator" w:date="2023-09-03T11:43:00Z">
          <w:pPr/>
        </w:pPrChange>
      </w:pPr>
      <w:ins w:id="22" w:author="Administrator" w:date="2023-09-03T11:43:00Z">
        <w:r w:rsidRPr="00A07AEE">
          <w:rPr>
            <w:highlight w:val="yellow"/>
            <w:rPrChange w:id="23" w:author="Administrator" w:date="2023-09-03T11:43:00Z">
              <w:rPr/>
            </w:rPrChange>
          </w:rPr>
          <w:t xml:space="preserve">Address </w:t>
        </w:r>
        <w:r w:rsidRPr="00A07AEE">
          <w:rPr>
            <w:highlight w:val="yellow"/>
          </w:rPr>
          <w:t>punctuations</w:t>
        </w:r>
      </w:ins>
    </w:p>
    <w:p w14:paraId="066A7171" w14:textId="77777777" w:rsidR="00A47603" w:rsidRDefault="00A47603" w:rsidP="00C33F6B"/>
    <w:p w14:paraId="4EC076A6" w14:textId="77777777" w:rsidR="003F74AF" w:rsidDel="00A07AEE" w:rsidRDefault="003F74AF" w:rsidP="00C33F6B">
      <w:pPr>
        <w:rPr>
          <w:del w:id="24" w:author="Administrator" w:date="2023-09-03T11:44:00Z"/>
        </w:rPr>
      </w:pPr>
    </w:p>
    <w:p w14:paraId="7E688762" w14:textId="77777777" w:rsidR="00417AAA" w:rsidDel="00A07AEE" w:rsidRDefault="00417AAA" w:rsidP="00C33F6B">
      <w:pPr>
        <w:rPr>
          <w:del w:id="25" w:author="Administrator" w:date="2023-09-03T11:44:00Z"/>
        </w:rPr>
      </w:pPr>
    </w:p>
    <w:p w14:paraId="0D279464" w14:textId="77777777" w:rsidR="000A7A3F" w:rsidDel="00A07AEE" w:rsidRDefault="000A7A3F" w:rsidP="00C33F6B">
      <w:pPr>
        <w:rPr>
          <w:del w:id="26" w:author="Administrator" w:date="2023-09-03T11:44:00Z"/>
        </w:rPr>
      </w:pPr>
    </w:p>
    <w:p w14:paraId="7F1C58AF" w14:textId="77777777" w:rsidR="00A47603" w:rsidRDefault="00A47603" w:rsidP="00C33F6B"/>
    <w:p w14:paraId="2ADC4E16" w14:textId="3240F8F9" w:rsidR="000D3A98" w:rsidRPr="003F74AF" w:rsidRDefault="00C03622" w:rsidP="00380562">
      <w:pPr>
        <w:pStyle w:val="Heading1"/>
        <w:jc w:val="center"/>
        <w:rPr>
          <w:rFonts w:ascii="Times New Roman" w:hAnsi="Times New Roman" w:cs="Times New Roman"/>
          <w:b/>
          <w:bCs/>
          <w:sz w:val="24"/>
          <w:szCs w:val="24"/>
        </w:rPr>
      </w:pPr>
      <w:bookmarkStart w:id="27" w:name="_Toc146698895"/>
      <w:r w:rsidRPr="003F74AF">
        <w:rPr>
          <w:rFonts w:ascii="Times New Roman" w:hAnsi="Times New Roman" w:cs="Times New Roman"/>
          <w:b/>
          <w:bCs/>
          <w:sz w:val="24"/>
          <w:szCs w:val="24"/>
        </w:rPr>
        <w:t>LIST OF ABBREVIATIONS AND ACRONYMS</w:t>
      </w:r>
      <w:bookmarkEnd w:id="27"/>
    </w:p>
    <w:p w14:paraId="59854468" w14:textId="77777777" w:rsidR="003F74AF" w:rsidRPr="003F74AF" w:rsidRDefault="003F74AF" w:rsidP="003F74AF"/>
    <w:p w14:paraId="4BC7238C" w14:textId="2D979F97" w:rsidR="002C4E7B" w:rsidRDefault="002C4E7B" w:rsidP="00915D17">
      <w:pPr>
        <w:jc w:val="both"/>
        <w:rPr>
          <w:rFonts w:ascii="Times New Roman" w:hAnsi="Times New Roman" w:cs="Times New Roman"/>
          <w:sz w:val="24"/>
          <w:szCs w:val="24"/>
        </w:rPr>
      </w:pPr>
      <w:r w:rsidRPr="00417AAA">
        <w:rPr>
          <w:rFonts w:ascii="Times New Roman" w:hAnsi="Times New Roman" w:cs="Times New Roman"/>
          <w:b/>
          <w:bCs/>
          <w:sz w:val="24"/>
          <w:szCs w:val="24"/>
        </w:rPr>
        <w:t>NH4</w:t>
      </w:r>
      <w:r>
        <w:rPr>
          <w:rFonts w:ascii="Times New Roman" w:hAnsi="Times New Roman" w:cs="Times New Roman"/>
          <w:sz w:val="24"/>
          <w:szCs w:val="24"/>
        </w:rPr>
        <w:t xml:space="preserve">            Ammonium</w:t>
      </w:r>
    </w:p>
    <w:p w14:paraId="187BC881" w14:textId="645A3784" w:rsidR="002C4E7B" w:rsidRDefault="002C4E7B" w:rsidP="00915D17">
      <w:pPr>
        <w:jc w:val="both"/>
        <w:rPr>
          <w:rFonts w:ascii="Times New Roman" w:hAnsi="Times New Roman" w:cs="Times New Roman"/>
          <w:sz w:val="24"/>
          <w:szCs w:val="24"/>
        </w:rPr>
      </w:pPr>
      <w:r w:rsidRPr="00417AAA">
        <w:rPr>
          <w:rFonts w:ascii="Times New Roman" w:hAnsi="Times New Roman" w:cs="Times New Roman"/>
          <w:b/>
          <w:bCs/>
          <w:sz w:val="24"/>
          <w:szCs w:val="24"/>
        </w:rPr>
        <w:lastRenderedPageBreak/>
        <w:t>DO</w:t>
      </w:r>
      <w:r w:rsidR="00915D17" w:rsidRPr="00417AAA">
        <w:rPr>
          <w:rFonts w:ascii="Times New Roman" w:hAnsi="Times New Roman" w:cs="Times New Roman"/>
          <w:b/>
          <w:bCs/>
          <w:sz w:val="24"/>
          <w:szCs w:val="24"/>
        </w:rPr>
        <w:t xml:space="preserve"> </w:t>
      </w:r>
      <w:r w:rsidR="00915D17">
        <w:rPr>
          <w:rFonts w:ascii="Times New Roman" w:hAnsi="Times New Roman" w:cs="Times New Roman"/>
          <w:sz w:val="24"/>
          <w:szCs w:val="24"/>
        </w:rPr>
        <w:t xml:space="preserve">      </w:t>
      </w:r>
      <w:r>
        <w:rPr>
          <w:rFonts w:ascii="Times New Roman" w:hAnsi="Times New Roman" w:cs="Times New Roman"/>
          <w:sz w:val="24"/>
          <w:szCs w:val="24"/>
        </w:rPr>
        <w:t xml:space="preserve"> </w:t>
      </w:r>
      <w:r w:rsidR="00915D17">
        <w:rPr>
          <w:rFonts w:ascii="Times New Roman" w:hAnsi="Times New Roman" w:cs="Times New Roman"/>
          <w:sz w:val="24"/>
          <w:szCs w:val="24"/>
        </w:rPr>
        <w:t xml:space="preserve">     </w:t>
      </w:r>
      <w:r>
        <w:rPr>
          <w:rFonts w:ascii="Times New Roman" w:hAnsi="Times New Roman" w:cs="Times New Roman"/>
          <w:sz w:val="24"/>
          <w:szCs w:val="24"/>
        </w:rPr>
        <w:t xml:space="preserve"> </w:t>
      </w:r>
      <w:r w:rsidR="00C04D22">
        <w:rPr>
          <w:rFonts w:ascii="Times New Roman" w:hAnsi="Times New Roman" w:cs="Times New Roman"/>
          <w:sz w:val="24"/>
          <w:szCs w:val="24"/>
        </w:rPr>
        <w:t xml:space="preserve"> </w:t>
      </w:r>
      <w:r>
        <w:rPr>
          <w:rFonts w:ascii="Times New Roman" w:hAnsi="Times New Roman" w:cs="Times New Roman"/>
          <w:sz w:val="24"/>
          <w:szCs w:val="24"/>
        </w:rPr>
        <w:t>Dissolved oxygen</w:t>
      </w:r>
    </w:p>
    <w:p w14:paraId="723FFDE5" w14:textId="03E42615" w:rsidR="002C4E7B" w:rsidRDefault="002C4E7B" w:rsidP="00915D17">
      <w:pPr>
        <w:jc w:val="both"/>
        <w:rPr>
          <w:rFonts w:ascii="Times New Roman" w:hAnsi="Times New Roman" w:cs="Times New Roman"/>
          <w:sz w:val="24"/>
          <w:szCs w:val="24"/>
        </w:rPr>
      </w:pPr>
      <w:r w:rsidRPr="00417AAA">
        <w:rPr>
          <w:rFonts w:ascii="Times New Roman" w:hAnsi="Times New Roman" w:cs="Times New Roman"/>
          <w:b/>
          <w:bCs/>
          <w:sz w:val="24"/>
          <w:szCs w:val="24"/>
        </w:rPr>
        <w:t>FAO</w:t>
      </w:r>
      <w:r>
        <w:rPr>
          <w:rFonts w:ascii="Times New Roman" w:hAnsi="Times New Roman" w:cs="Times New Roman"/>
          <w:sz w:val="24"/>
          <w:szCs w:val="24"/>
        </w:rPr>
        <w:t xml:space="preserve">   </w:t>
      </w:r>
      <w:r w:rsidR="00915D17">
        <w:rPr>
          <w:rFonts w:ascii="Times New Roman" w:hAnsi="Times New Roman" w:cs="Times New Roman"/>
          <w:sz w:val="24"/>
          <w:szCs w:val="24"/>
        </w:rPr>
        <w:t xml:space="preserve">          </w:t>
      </w:r>
      <w:r>
        <w:rPr>
          <w:rFonts w:ascii="Times New Roman" w:hAnsi="Times New Roman" w:cs="Times New Roman"/>
          <w:sz w:val="24"/>
          <w:szCs w:val="24"/>
        </w:rPr>
        <w:t xml:space="preserve">Food Agriculture </w:t>
      </w:r>
      <w:proofErr w:type="spellStart"/>
      <w:r>
        <w:rPr>
          <w:rFonts w:ascii="Times New Roman" w:hAnsi="Times New Roman" w:cs="Times New Roman"/>
          <w:sz w:val="24"/>
          <w:szCs w:val="24"/>
        </w:rPr>
        <w:t>Organisation</w:t>
      </w:r>
      <w:proofErr w:type="spellEnd"/>
    </w:p>
    <w:p w14:paraId="09849770" w14:textId="78698EB8" w:rsidR="002C4E7B" w:rsidRDefault="002C4E7B" w:rsidP="00915D17">
      <w:pPr>
        <w:jc w:val="both"/>
        <w:rPr>
          <w:rFonts w:ascii="Times New Roman" w:hAnsi="Times New Roman" w:cs="Times New Roman"/>
          <w:sz w:val="24"/>
          <w:szCs w:val="24"/>
        </w:rPr>
      </w:pPr>
      <w:r w:rsidRPr="00417AAA">
        <w:rPr>
          <w:rFonts w:ascii="Times New Roman" w:hAnsi="Times New Roman" w:cs="Times New Roman"/>
          <w:b/>
          <w:bCs/>
          <w:sz w:val="24"/>
          <w:szCs w:val="24"/>
        </w:rPr>
        <w:t>GPS</w:t>
      </w:r>
      <w:r>
        <w:rPr>
          <w:rFonts w:ascii="Times New Roman" w:hAnsi="Times New Roman" w:cs="Times New Roman"/>
          <w:sz w:val="24"/>
          <w:szCs w:val="24"/>
        </w:rPr>
        <w:t xml:space="preserve"> </w:t>
      </w:r>
      <w:r w:rsidR="00915D17">
        <w:rPr>
          <w:rFonts w:ascii="Times New Roman" w:hAnsi="Times New Roman" w:cs="Times New Roman"/>
          <w:sz w:val="24"/>
          <w:szCs w:val="24"/>
        </w:rPr>
        <w:t xml:space="preserve">             </w:t>
      </w:r>
      <w:r>
        <w:rPr>
          <w:rFonts w:ascii="Times New Roman" w:hAnsi="Times New Roman" w:cs="Times New Roman"/>
          <w:sz w:val="24"/>
          <w:szCs w:val="24"/>
        </w:rPr>
        <w:t>Global Position System</w:t>
      </w:r>
    </w:p>
    <w:p w14:paraId="2924BB1C" w14:textId="04273B12" w:rsidR="002C4E7B" w:rsidRDefault="002C4E7B" w:rsidP="00915D17">
      <w:pPr>
        <w:jc w:val="both"/>
        <w:rPr>
          <w:rFonts w:ascii="Times New Roman" w:hAnsi="Times New Roman" w:cs="Times New Roman"/>
          <w:sz w:val="24"/>
          <w:szCs w:val="24"/>
        </w:rPr>
      </w:pPr>
      <w:r w:rsidRPr="00417AAA">
        <w:rPr>
          <w:rFonts w:ascii="Times New Roman" w:hAnsi="Times New Roman" w:cs="Times New Roman"/>
          <w:b/>
          <w:bCs/>
          <w:sz w:val="24"/>
          <w:szCs w:val="24"/>
        </w:rPr>
        <w:t>HPM</w:t>
      </w:r>
      <w:r w:rsidR="00915D17">
        <w:rPr>
          <w:rFonts w:ascii="Times New Roman" w:hAnsi="Times New Roman" w:cs="Times New Roman"/>
          <w:sz w:val="24"/>
          <w:szCs w:val="24"/>
        </w:rPr>
        <w:t xml:space="preserve">             </w:t>
      </w:r>
      <w:r>
        <w:rPr>
          <w:rFonts w:ascii="Times New Roman" w:hAnsi="Times New Roman" w:cs="Times New Roman"/>
          <w:sz w:val="24"/>
          <w:szCs w:val="24"/>
        </w:rPr>
        <w:t xml:space="preserve">Hepatopancreatic </w:t>
      </w:r>
      <w:proofErr w:type="spellStart"/>
      <w:r>
        <w:rPr>
          <w:rFonts w:ascii="Times New Roman" w:hAnsi="Times New Roman" w:cs="Times New Roman"/>
          <w:sz w:val="24"/>
          <w:szCs w:val="24"/>
        </w:rPr>
        <w:t>Microsporidiosis</w:t>
      </w:r>
      <w:proofErr w:type="spellEnd"/>
    </w:p>
    <w:p w14:paraId="4C8A9DF4" w14:textId="7410AEC6" w:rsidR="002C4E7B" w:rsidRDefault="002C4E7B" w:rsidP="00915D17">
      <w:pPr>
        <w:jc w:val="both"/>
        <w:rPr>
          <w:rFonts w:ascii="Times New Roman" w:hAnsi="Times New Roman" w:cs="Times New Roman"/>
          <w:sz w:val="24"/>
          <w:szCs w:val="24"/>
        </w:rPr>
      </w:pPr>
      <w:r w:rsidRPr="00417AAA">
        <w:rPr>
          <w:rFonts w:ascii="Times New Roman" w:hAnsi="Times New Roman" w:cs="Times New Roman"/>
          <w:b/>
          <w:bCs/>
          <w:sz w:val="24"/>
          <w:szCs w:val="24"/>
        </w:rPr>
        <w:t>KMFRI</w:t>
      </w:r>
      <w:r>
        <w:rPr>
          <w:rFonts w:ascii="Times New Roman" w:hAnsi="Times New Roman" w:cs="Times New Roman"/>
          <w:sz w:val="24"/>
          <w:szCs w:val="24"/>
        </w:rPr>
        <w:t xml:space="preserve"> </w:t>
      </w:r>
      <w:r w:rsidR="00915D17">
        <w:rPr>
          <w:rFonts w:ascii="Times New Roman" w:hAnsi="Times New Roman" w:cs="Times New Roman"/>
          <w:sz w:val="24"/>
          <w:szCs w:val="24"/>
        </w:rPr>
        <w:t xml:space="preserve">        </w:t>
      </w:r>
      <w:r>
        <w:rPr>
          <w:rFonts w:ascii="Times New Roman" w:hAnsi="Times New Roman" w:cs="Times New Roman"/>
          <w:sz w:val="24"/>
          <w:szCs w:val="24"/>
        </w:rPr>
        <w:t>Kenya Marine Fisheries Research Institute</w:t>
      </w:r>
    </w:p>
    <w:p w14:paraId="1063B216" w14:textId="4F70BAB4" w:rsidR="00CD0CAC" w:rsidRDefault="00CD0CAC" w:rsidP="00915D17">
      <w:pPr>
        <w:jc w:val="both"/>
        <w:rPr>
          <w:rFonts w:ascii="Times New Roman" w:hAnsi="Times New Roman" w:cs="Times New Roman"/>
          <w:sz w:val="24"/>
          <w:szCs w:val="24"/>
        </w:rPr>
      </w:pPr>
      <w:r w:rsidRPr="00417AAA">
        <w:rPr>
          <w:rFonts w:ascii="Times New Roman" w:hAnsi="Times New Roman" w:cs="Times New Roman"/>
          <w:b/>
          <w:bCs/>
          <w:sz w:val="24"/>
          <w:szCs w:val="24"/>
        </w:rPr>
        <w:t>MT</w:t>
      </w:r>
      <w:r w:rsidR="00915D17">
        <w:rPr>
          <w:rFonts w:ascii="Times New Roman" w:hAnsi="Times New Roman" w:cs="Times New Roman"/>
          <w:sz w:val="24"/>
          <w:szCs w:val="24"/>
        </w:rPr>
        <w:t xml:space="preserve">                </w:t>
      </w:r>
      <w:r>
        <w:rPr>
          <w:rFonts w:ascii="Times New Roman" w:hAnsi="Times New Roman" w:cs="Times New Roman"/>
          <w:sz w:val="24"/>
          <w:szCs w:val="24"/>
        </w:rPr>
        <w:t>M</w:t>
      </w:r>
      <w:r w:rsidR="00A813A5">
        <w:rPr>
          <w:rFonts w:ascii="Times New Roman" w:hAnsi="Times New Roman" w:cs="Times New Roman"/>
          <w:sz w:val="24"/>
          <w:szCs w:val="24"/>
        </w:rPr>
        <w:t xml:space="preserve">etric </w:t>
      </w:r>
      <w:proofErr w:type="spellStart"/>
      <w:r>
        <w:rPr>
          <w:rFonts w:ascii="Times New Roman" w:hAnsi="Times New Roman" w:cs="Times New Roman"/>
          <w:sz w:val="24"/>
          <w:szCs w:val="24"/>
        </w:rPr>
        <w:t>Tonnes</w:t>
      </w:r>
      <w:proofErr w:type="spellEnd"/>
    </w:p>
    <w:p w14:paraId="7D8E887D" w14:textId="45F4BC4E" w:rsidR="00CD0CAC" w:rsidRDefault="00CD0CAC" w:rsidP="00915D17">
      <w:pPr>
        <w:jc w:val="both"/>
        <w:rPr>
          <w:rFonts w:ascii="Times New Roman" w:hAnsi="Times New Roman" w:cs="Times New Roman"/>
          <w:sz w:val="24"/>
          <w:szCs w:val="24"/>
        </w:rPr>
      </w:pPr>
      <w:r w:rsidRPr="00417AAA">
        <w:rPr>
          <w:rFonts w:ascii="Times New Roman" w:hAnsi="Times New Roman" w:cs="Times New Roman"/>
          <w:b/>
          <w:bCs/>
          <w:sz w:val="24"/>
          <w:szCs w:val="24"/>
        </w:rPr>
        <w:t xml:space="preserve">NO3 </w:t>
      </w:r>
      <w:r w:rsidR="00915D17" w:rsidRPr="00417AAA">
        <w:rPr>
          <w:rFonts w:ascii="Times New Roman" w:hAnsi="Times New Roman" w:cs="Times New Roman"/>
          <w:b/>
          <w:bCs/>
          <w:sz w:val="24"/>
          <w:szCs w:val="24"/>
        </w:rPr>
        <w:t xml:space="preserve"> </w:t>
      </w:r>
      <w:r w:rsidR="00915D17">
        <w:rPr>
          <w:rFonts w:ascii="Times New Roman" w:hAnsi="Times New Roman" w:cs="Times New Roman"/>
          <w:sz w:val="24"/>
          <w:szCs w:val="24"/>
        </w:rPr>
        <w:t xml:space="preserve">            </w:t>
      </w:r>
      <w:r w:rsidR="00C04D22">
        <w:rPr>
          <w:rFonts w:ascii="Times New Roman" w:hAnsi="Times New Roman" w:cs="Times New Roman"/>
          <w:sz w:val="24"/>
          <w:szCs w:val="24"/>
        </w:rPr>
        <w:t xml:space="preserve"> </w:t>
      </w:r>
      <w:r>
        <w:rPr>
          <w:rFonts w:ascii="Times New Roman" w:hAnsi="Times New Roman" w:cs="Times New Roman"/>
          <w:sz w:val="24"/>
          <w:szCs w:val="24"/>
        </w:rPr>
        <w:t>Nitrate</w:t>
      </w:r>
    </w:p>
    <w:p w14:paraId="39D46808" w14:textId="07538AF8" w:rsidR="00CD0CAC" w:rsidRDefault="00CD0CAC" w:rsidP="00915D17">
      <w:pPr>
        <w:jc w:val="both"/>
        <w:rPr>
          <w:rFonts w:ascii="Times New Roman" w:hAnsi="Times New Roman" w:cs="Times New Roman"/>
          <w:sz w:val="24"/>
          <w:szCs w:val="24"/>
        </w:rPr>
      </w:pPr>
      <w:r w:rsidRPr="00417AAA">
        <w:rPr>
          <w:rFonts w:ascii="Times New Roman" w:hAnsi="Times New Roman" w:cs="Times New Roman"/>
          <w:b/>
          <w:bCs/>
          <w:sz w:val="24"/>
          <w:szCs w:val="24"/>
        </w:rPr>
        <w:t>NO2</w:t>
      </w:r>
      <w:r w:rsidR="00915D17">
        <w:rPr>
          <w:rFonts w:ascii="Times New Roman" w:hAnsi="Times New Roman" w:cs="Times New Roman"/>
          <w:sz w:val="24"/>
          <w:szCs w:val="24"/>
        </w:rPr>
        <w:t xml:space="preserve">               </w:t>
      </w:r>
      <w:r>
        <w:rPr>
          <w:rFonts w:ascii="Times New Roman" w:hAnsi="Times New Roman" w:cs="Times New Roman"/>
          <w:sz w:val="24"/>
          <w:szCs w:val="24"/>
        </w:rPr>
        <w:t>Nitrite</w:t>
      </w:r>
    </w:p>
    <w:p w14:paraId="74FDCC45" w14:textId="7A1C4F1B" w:rsidR="00CD0CAC" w:rsidRDefault="00CD0CAC" w:rsidP="00915D17">
      <w:pPr>
        <w:jc w:val="both"/>
        <w:rPr>
          <w:rFonts w:ascii="Times New Roman" w:hAnsi="Times New Roman" w:cs="Times New Roman"/>
          <w:sz w:val="24"/>
          <w:szCs w:val="24"/>
        </w:rPr>
      </w:pPr>
      <w:r w:rsidRPr="00417AAA">
        <w:rPr>
          <w:rFonts w:ascii="Times New Roman" w:hAnsi="Times New Roman" w:cs="Times New Roman"/>
          <w:b/>
          <w:bCs/>
          <w:sz w:val="24"/>
          <w:szCs w:val="24"/>
        </w:rPr>
        <w:t>NORAD</w:t>
      </w:r>
      <w:r>
        <w:rPr>
          <w:rFonts w:ascii="Times New Roman" w:hAnsi="Times New Roman" w:cs="Times New Roman"/>
          <w:sz w:val="24"/>
          <w:szCs w:val="24"/>
        </w:rPr>
        <w:t xml:space="preserve"> </w:t>
      </w:r>
      <w:r w:rsidR="00915D17">
        <w:rPr>
          <w:rFonts w:ascii="Times New Roman" w:hAnsi="Times New Roman" w:cs="Times New Roman"/>
          <w:sz w:val="24"/>
          <w:szCs w:val="24"/>
        </w:rPr>
        <w:t xml:space="preserve">        </w:t>
      </w:r>
      <w:r>
        <w:rPr>
          <w:rFonts w:ascii="Times New Roman" w:hAnsi="Times New Roman" w:cs="Times New Roman"/>
          <w:sz w:val="24"/>
          <w:szCs w:val="24"/>
        </w:rPr>
        <w:t>Norwegian Agency for Development Cooperation</w:t>
      </w:r>
    </w:p>
    <w:p w14:paraId="03039A2E" w14:textId="68B33F6B" w:rsidR="00CD0CAC" w:rsidRDefault="00CD0CAC" w:rsidP="00915D17">
      <w:pPr>
        <w:jc w:val="both"/>
        <w:rPr>
          <w:rFonts w:ascii="Times New Roman" w:hAnsi="Times New Roman" w:cs="Times New Roman"/>
          <w:sz w:val="24"/>
          <w:szCs w:val="24"/>
        </w:rPr>
      </w:pPr>
      <w:r w:rsidRPr="00417AAA">
        <w:rPr>
          <w:rFonts w:ascii="Times New Roman" w:hAnsi="Times New Roman" w:cs="Times New Roman"/>
          <w:b/>
          <w:bCs/>
          <w:sz w:val="24"/>
          <w:szCs w:val="24"/>
        </w:rPr>
        <w:t>NVI</w:t>
      </w:r>
      <w:r w:rsidR="00915D17" w:rsidRPr="00417AAA">
        <w:rPr>
          <w:rFonts w:ascii="Times New Roman" w:hAnsi="Times New Roman" w:cs="Times New Roman"/>
          <w:b/>
          <w:bCs/>
          <w:sz w:val="24"/>
          <w:szCs w:val="24"/>
        </w:rPr>
        <w:t xml:space="preserve"> </w:t>
      </w:r>
      <w:r w:rsidR="00915D17">
        <w:rPr>
          <w:rFonts w:ascii="Times New Roman" w:hAnsi="Times New Roman" w:cs="Times New Roman"/>
          <w:sz w:val="24"/>
          <w:szCs w:val="24"/>
        </w:rPr>
        <w:t xml:space="preserve">               </w:t>
      </w:r>
      <w:r w:rsidR="00C04D22">
        <w:rPr>
          <w:rFonts w:ascii="Times New Roman" w:hAnsi="Times New Roman" w:cs="Times New Roman"/>
          <w:sz w:val="24"/>
          <w:szCs w:val="24"/>
        </w:rPr>
        <w:t xml:space="preserve"> </w:t>
      </w:r>
      <w:r>
        <w:rPr>
          <w:rFonts w:ascii="Times New Roman" w:hAnsi="Times New Roman" w:cs="Times New Roman"/>
          <w:sz w:val="24"/>
          <w:szCs w:val="24"/>
        </w:rPr>
        <w:t>Norwegian V</w:t>
      </w:r>
      <w:r w:rsidR="00CC7066">
        <w:rPr>
          <w:rFonts w:ascii="Times New Roman" w:hAnsi="Times New Roman" w:cs="Times New Roman"/>
          <w:i/>
          <w:sz w:val="24"/>
          <w:szCs w:val="24"/>
        </w:rPr>
        <w:t>et</w:t>
      </w:r>
      <w:r>
        <w:rPr>
          <w:rFonts w:ascii="Times New Roman" w:hAnsi="Times New Roman" w:cs="Times New Roman"/>
          <w:sz w:val="24"/>
          <w:szCs w:val="24"/>
        </w:rPr>
        <w:t>erinary Institute</w:t>
      </w:r>
    </w:p>
    <w:p w14:paraId="13ADA93A" w14:textId="1254E78F" w:rsidR="00CD0CAC" w:rsidRDefault="00CD0CAC" w:rsidP="00915D17">
      <w:pPr>
        <w:jc w:val="both"/>
        <w:rPr>
          <w:rFonts w:ascii="Times New Roman" w:hAnsi="Times New Roman" w:cs="Times New Roman"/>
          <w:sz w:val="24"/>
          <w:szCs w:val="24"/>
        </w:rPr>
      </w:pPr>
      <w:r w:rsidRPr="00417AAA">
        <w:rPr>
          <w:rFonts w:ascii="Times New Roman" w:hAnsi="Times New Roman" w:cs="Times New Roman"/>
          <w:b/>
          <w:bCs/>
          <w:sz w:val="24"/>
          <w:szCs w:val="24"/>
        </w:rPr>
        <w:t>TN</w:t>
      </w:r>
      <w:r w:rsidR="00915D17">
        <w:rPr>
          <w:rFonts w:ascii="Times New Roman" w:hAnsi="Times New Roman" w:cs="Times New Roman"/>
          <w:sz w:val="24"/>
          <w:szCs w:val="24"/>
        </w:rPr>
        <w:t xml:space="preserve">                   </w:t>
      </w:r>
      <w:r>
        <w:rPr>
          <w:rFonts w:ascii="Times New Roman" w:hAnsi="Times New Roman" w:cs="Times New Roman"/>
          <w:sz w:val="24"/>
          <w:szCs w:val="24"/>
        </w:rPr>
        <w:t>Total Nitrogen</w:t>
      </w:r>
    </w:p>
    <w:p w14:paraId="6D24C9E0" w14:textId="430C19F5" w:rsidR="00CD0CAC" w:rsidRDefault="00CD0CAC" w:rsidP="00915D17">
      <w:pPr>
        <w:jc w:val="both"/>
        <w:rPr>
          <w:rFonts w:ascii="Times New Roman" w:hAnsi="Times New Roman" w:cs="Times New Roman"/>
          <w:sz w:val="24"/>
          <w:szCs w:val="24"/>
        </w:rPr>
      </w:pPr>
      <w:r w:rsidRPr="00417AAA">
        <w:rPr>
          <w:rFonts w:ascii="Times New Roman" w:hAnsi="Times New Roman" w:cs="Times New Roman"/>
          <w:b/>
          <w:bCs/>
          <w:sz w:val="24"/>
          <w:szCs w:val="24"/>
        </w:rPr>
        <w:t>UoN</w:t>
      </w:r>
      <w:r w:rsidR="00915D17">
        <w:rPr>
          <w:rFonts w:ascii="Times New Roman" w:hAnsi="Times New Roman" w:cs="Times New Roman"/>
          <w:sz w:val="24"/>
          <w:szCs w:val="24"/>
        </w:rPr>
        <w:t xml:space="preserve">           </w:t>
      </w:r>
      <w:r w:rsidR="001F394E">
        <w:rPr>
          <w:rFonts w:ascii="Times New Roman" w:hAnsi="Times New Roman" w:cs="Times New Roman"/>
          <w:sz w:val="24"/>
          <w:szCs w:val="24"/>
        </w:rPr>
        <w:t xml:space="preserve">     </w:t>
      </w:r>
      <w:r>
        <w:rPr>
          <w:rFonts w:ascii="Times New Roman" w:hAnsi="Times New Roman" w:cs="Times New Roman"/>
          <w:sz w:val="24"/>
          <w:szCs w:val="24"/>
        </w:rPr>
        <w:t xml:space="preserve"> University of Nairobi</w:t>
      </w:r>
    </w:p>
    <w:p w14:paraId="11F8090B" w14:textId="09CDBC85" w:rsidR="00CD0CAC" w:rsidRDefault="00CD0CAC" w:rsidP="00915D17">
      <w:pPr>
        <w:jc w:val="both"/>
        <w:rPr>
          <w:rFonts w:ascii="Times New Roman" w:hAnsi="Times New Roman" w:cs="Times New Roman"/>
          <w:sz w:val="24"/>
          <w:szCs w:val="24"/>
        </w:rPr>
      </w:pPr>
      <w:r w:rsidRPr="00417AAA">
        <w:rPr>
          <w:rFonts w:ascii="Times New Roman" w:hAnsi="Times New Roman" w:cs="Times New Roman"/>
          <w:b/>
          <w:bCs/>
          <w:sz w:val="24"/>
          <w:szCs w:val="24"/>
        </w:rPr>
        <w:t>WFS</w:t>
      </w:r>
      <w:r w:rsidR="001F394E">
        <w:rPr>
          <w:rFonts w:ascii="Times New Roman" w:hAnsi="Times New Roman" w:cs="Times New Roman"/>
          <w:sz w:val="24"/>
          <w:szCs w:val="24"/>
        </w:rPr>
        <w:t xml:space="preserve">                </w:t>
      </w:r>
      <w:r>
        <w:rPr>
          <w:rFonts w:ascii="Times New Roman" w:hAnsi="Times New Roman" w:cs="Times New Roman"/>
          <w:sz w:val="24"/>
          <w:szCs w:val="24"/>
        </w:rPr>
        <w:t xml:space="preserve">White feces syndrome </w:t>
      </w:r>
    </w:p>
    <w:p w14:paraId="05D1D3CB" w14:textId="65AF1BE3" w:rsidR="00E163CB" w:rsidRDefault="00CD0CAC" w:rsidP="00915D17">
      <w:pPr>
        <w:jc w:val="both"/>
        <w:rPr>
          <w:rFonts w:ascii="Times New Roman" w:hAnsi="Times New Roman" w:cs="Times New Roman"/>
          <w:sz w:val="24"/>
          <w:szCs w:val="24"/>
        </w:rPr>
      </w:pPr>
      <w:r w:rsidRPr="00417AAA">
        <w:rPr>
          <w:rFonts w:ascii="Times New Roman" w:hAnsi="Times New Roman" w:cs="Times New Roman"/>
          <w:b/>
          <w:bCs/>
          <w:sz w:val="24"/>
          <w:szCs w:val="24"/>
        </w:rPr>
        <w:t>WF</w:t>
      </w:r>
      <w:r>
        <w:rPr>
          <w:rFonts w:ascii="Times New Roman" w:hAnsi="Times New Roman" w:cs="Times New Roman"/>
          <w:sz w:val="24"/>
          <w:szCs w:val="24"/>
        </w:rPr>
        <w:t xml:space="preserve"> </w:t>
      </w:r>
      <w:r w:rsidR="001F394E">
        <w:rPr>
          <w:rFonts w:ascii="Times New Roman" w:hAnsi="Times New Roman" w:cs="Times New Roman"/>
          <w:sz w:val="24"/>
          <w:szCs w:val="24"/>
        </w:rPr>
        <w:t xml:space="preserve">                 </w:t>
      </w:r>
      <w:r>
        <w:rPr>
          <w:rFonts w:ascii="Times New Roman" w:hAnsi="Times New Roman" w:cs="Times New Roman"/>
          <w:sz w:val="24"/>
          <w:szCs w:val="24"/>
        </w:rPr>
        <w:t>World fis</w:t>
      </w:r>
      <w:r w:rsidR="00E163CB">
        <w:rPr>
          <w:rFonts w:ascii="Times New Roman" w:hAnsi="Times New Roman" w:cs="Times New Roman"/>
          <w:sz w:val="24"/>
          <w:szCs w:val="24"/>
        </w:rPr>
        <w:t>h</w:t>
      </w:r>
    </w:p>
    <w:p w14:paraId="19A057A3" w14:textId="707EAF9B" w:rsidR="00E163CB" w:rsidRDefault="00CE2284" w:rsidP="00915D17">
      <w:pPr>
        <w:jc w:val="both"/>
        <w:rPr>
          <w:rFonts w:ascii="Times New Roman" w:hAnsi="Times New Roman" w:cs="Times New Roman"/>
          <w:sz w:val="24"/>
          <w:szCs w:val="24"/>
        </w:rPr>
      </w:pPr>
      <w:r>
        <w:rPr>
          <w:rFonts w:ascii="Times New Roman" w:hAnsi="Times New Roman" w:cs="Times New Roman"/>
          <w:b/>
          <w:bCs/>
          <w:sz w:val="24"/>
          <w:szCs w:val="24"/>
        </w:rPr>
        <w:t>WOAH</w:t>
      </w:r>
      <w:r w:rsidR="00E163CB">
        <w:rPr>
          <w:rFonts w:ascii="Times New Roman" w:hAnsi="Times New Roman" w:cs="Times New Roman"/>
          <w:sz w:val="24"/>
          <w:szCs w:val="24"/>
        </w:rPr>
        <w:t xml:space="preserve"> </w:t>
      </w:r>
      <w:r w:rsidR="001F394E">
        <w:rPr>
          <w:rFonts w:ascii="Times New Roman" w:hAnsi="Times New Roman" w:cs="Times New Roman"/>
          <w:sz w:val="24"/>
          <w:szCs w:val="24"/>
        </w:rPr>
        <w:t xml:space="preserve">           </w:t>
      </w:r>
      <w:r w:rsidR="00380562">
        <w:rPr>
          <w:rFonts w:ascii="Times New Roman" w:hAnsi="Times New Roman" w:cs="Times New Roman"/>
          <w:sz w:val="24"/>
          <w:szCs w:val="24"/>
        </w:rPr>
        <w:t xml:space="preserve">World </w:t>
      </w:r>
      <w:r w:rsidR="00CC3D4D">
        <w:rPr>
          <w:rFonts w:ascii="Times New Roman" w:hAnsi="Times New Roman" w:cs="Times New Roman"/>
          <w:sz w:val="24"/>
          <w:szCs w:val="24"/>
        </w:rPr>
        <w:t>Organization</w:t>
      </w:r>
      <w:r w:rsidR="00380562">
        <w:rPr>
          <w:rFonts w:ascii="Times New Roman" w:hAnsi="Times New Roman" w:cs="Times New Roman"/>
          <w:sz w:val="24"/>
          <w:szCs w:val="24"/>
        </w:rPr>
        <w:t xml:space="preserve"> for Animal health</w:t>
      </w:r>
    </w:p>
    <w:p w14:paraId="50218C33" w14:textId="77777777" w:rsidR="00CD0CAC" w:rsidRDefault="00CD0CAC" w:rsidP="002C4E7B">
      <w:pPr>
        <w:jc w:val="center"/>
        <w:rPr>
          <w:rFonts w:ascii="Times New Roman" w:hAnsi="Times New Roman" w:cs="Times New Roman"/>
          <w:sz w:val="24"/>
          <w:szCs w:val="24"/>
        </w:rPr>
      </w:pPr>
    </w:p>
    <w:p w14:paraId="54F6EE94" w14:textId="77777777" w:rsidR="007F6AAB" w:rsidRDefault="007F6AAB" w:rsidP="00C03622">
      <w:pPr>
        <w:rPr>
          <w:rFonts w:ascii="Times New Roman" w:hAnsi="Times New Roman" w:cs="Times New Roman"/>
          <w:sz w:val="24"/>
          <w:szCs w:val="24"/>
        </w:rPr>
      </w:pPr>
    </w:p>
    <w:p w14:paraId="3FA6B32C" w14:textId="77777777" w:rsidR="007F6AAB" w:rsidRDefault="007F6AAB" w:rsidP="00C03622">
      <w:pPr>
        <w:rPr>
          <w:rFonts w:ascii="Times New Roman" w:hAnsi="Times New Roman" w:cs="Times New Roman"/>
          <w:sz w:val="24"/>
          <w:szCs w:val="24"/>
        </w:rPr>
      </w:pPr>
    </w:p>
    <w:p w14:paraId="3B850F20" w14:textId="77777777" w:rsidR="00996285" w:rsidRDefault="00996285" w:rsidP="00C03622">
      <w:pPr>
        <w:rPr>
          <w:rFonts w:ascii="Times New Roman" w:hAnsi="Times New Roman" w:cs="Times New Roman"/>
          <w:sz w:val="24"/>
          <w:szCs w:val="24"/>
        </w:rPr>
      </w:pPr>
    </w:p>
    <w:p w14:paraId="6A152A77" w14:textId="07E033FD" w:rsidR="007F6AAB" w:rsidRPr="007F6AAB" w:rsidRDefault="007F6AAB" w:rsidP="007F6AAB">
      <w:pPr>
        <w:pStyle w:val="Heading1"/>
        <w:jc w:val="center"/>
        <w:rPr>
          <w:rFonts w:ascii="Times New Roman" w:hAnsi="Times New Roman" w:cs="Times New Roman"/>
          <w:b/>
          <w:bCs/>
          <w:sz w:val="24"/>
          <w:szCs w:val="24"/>
        </w:rPr>
      </w:pPr>
      <w:bookmarkStart w:id="28" w:name="_Toc146698896"/>
      <w:r w:rsidRPr="007F6AAB">
        <w:rPr>
          <w:rFonts w:ascii="Times New Roman" w:hAnsi="Times New Roman" w:cs="Times New Roman"/>
          <w:b/>
          <w:bCs/>
          <w:sz w:val="24"/>
          <w:szCs w:val="24"/>
        </w:rPr>
        <w:t>LIST OF FIGURES</w:t>
      </w:r>
      <w:bookmarkEnd w:id="28"/>
    </w:p>
    <w:p w14:paraId="6EBB20FF" w14:textId="50DCF763" w:rsidR="00E6592D" w:rsidRDefault="00D4575A">
      <w:pPr>
        <w:pStyle w:val="TableofFigures"/>
        <w:tabs>
          <w:tab w:val="right" w:leader="dot" w:pos="9350"/>
        </w:tabs>
        <w:rPr>
          <w:rFonts w:eastAsiaTheme="minorEastAsia"/>
          <w:noProof/>
          <w:kern w:val="2"/>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146699101" w:history="1">
        <w:r w:rsidR="00E6592D" w:rsidRPr="00CB1BA4">
          <w:rPr>
            <w:rStyle w:val="Hyperlink"/>
            <w:rFonts w:ascii="Times New Roman" w:hAnsi="Times New Roman" w:cs="Times New Roman"/>
            <w:noProof/>
          </w:rPr>
          <w:t>Figure 1.A typical life cycle of fish trematodes</w:t>
        </w:r>
        <w:r w:rsidR="00E6592D" w:rsidRPr="00CB1BA4">
          <w:rPr>
            <w:rStyle w:val="Hyperlink"/>
            <w:rFonts w:ascii="Times New Roman" w:hAnsi="Times New Roman" w:cs="Times New Roman"/>
            <w:noProof/>
            <w:shd w:val="clear" w:color="auto" w:fill="FFFFFF"/>
          </w:rPr>
          <w:t xml:space="preserve"> (Beem,2019)</w:t>
        </w:r>
        <w:r w:rsidR="00E6592D">
          <w:rPr>
            <w:noProof/>
            <w:webHidden/>
          </w:rPr>
          <w:tab/>
        </w:r>
        <w:r w:rsidR="00E6592D">
          <w:rPr>
            <w:noProof/>
            <w:webHidden/>
          </w:rPr>
          <w:fldChar w:fldCharType="begin"/>
        </w:r>
        <w:r w:rsidR="00E6592D">
          <w:rPr>
            <w:noProof/>
            <w:webHidden/>
          </w:rPr>
          <w:instrText xml:space="preserve"> PAGEREF _Toc146699101 \h </w:instrText>
        </w:r>
        <w:r w:rsidR="00E6592D">
          <w:rPr>
            <w:noProof/>
            <w:webHidden/>
          </w:rPr>
        </w:r>
        <w:r w:rsidR="00E6592D">
          <w:rPr>
            <w:noProof/>
            <w:webHidden/>
          </w:rPr>
          <w:fldChar w:fldCharType="separate"/>
        </w:r>
        <w:r w:rsidR="00E6592D">
          <w:rPr>
            <w:noProof/>
            <w:webHidden/>
          </w:rPr>
          <w:t>18</w:t>
        </w:r>
        <w:r w:rsidR="00E6592D">
          <w:rPr>
            <w:noProof/>
            <w:webHidden/>
          </w:rPr>
          <w:fldChar w:fldCharType="end"/>
        </w:r>
      </w:hyperlink>
    </w:p>
    <w:p w14:paraId="1BEDD56B" w14:textId="21A6A3D0" w:rsidR="00E6592D" w:rsidRDefault="00000000">
      <w:pPr>
        <w:pStyle w:val="TableofFigures"/>
        <w:tabs>
          <w:tab w:val="right" w:leader="dot" w:pos="9350"/>
        </w:tabs>
        <w:rPr>
          <w:rFonts w:eastAsiaTheme="minorEastAsia"/>
          <w:noProof/>
          <w:kern w:val="2"/>
          <w14:ligatures w14:val="standardContextual"/>
        </w:rPr>
      </w:pPr>
      <w:hyperlink w:anchor="_Toc146699102" w:history="1">
        <w:r w:rsidR="00E6592D" w:rsidRPr="00CB1BA4">
          <w:rPr>
            <w:rStyle w:val="Hyperlink"/>
            <w:rFonts w:ascii="Times New Roman" w:hAnsi="Times New Roman" w:cs="Times New Roman"/>
            <w:noProof/>
          </w:rPr>
          <w:t>Figure 2. selected counties for study in Kenya.</w:t>
        </w:r>
        <w:r w:rsidR="00E6592D">
          <w:rPr>
            <w:noProof/>
            <w:webHidden/>
          </w:rPr>
          <w:tab/>
        </w:r>
        <w:r w:rsidR="00E6592D">
          <w:rPr>
            <w:noProof/>
            <w:webHidden/>
          </w:rPr>
          <w:fldChar w:fldCharType="begin"/>
        </w:r>
        <w:r w:rsidR="00E6592D">
          <w:rPr>
            <w:noProof/>
            <w:webHidden/>
          </w:rPr>
          <w:instrText xml:space="preserve"> PAGEREF _Toc146699102 \h </w:instrText>
        </w:r>
        <w:r w:rsidR="00E6592D">
          <w:rPr>
            <w:noProof/>
            <w:webHidden/>
          </w:rPr>
        </w:r>
        <w:r w:rsidR="00E6592D">
          <w:rPr>
            <w:noProof/>
            <w:webHidden/>
          </w:rPr>
          <w:fldChar w:fldCharType="separate"/>
        </w:r>
        <w:r w:rsidR="00E6592D">
          <w:rPr>
            <w:noProof/>
            <w:webHidden/>
          </w:rPr>
          <w:t>37</w:t>
        </w:r>
        <w:r w:rsidR="00E6592D">
          <w:rPr>
            <w:noProof/>
            <w:webHidden/>
          </w:rPr>
          <w:fldChar w:fldCharType="end"/>
        </w:r>
      </w:hyperlink>
    </w:p>
    <w:p w14:paraId="0E212A3D" w14:textId="6B5C7B83" w:rsidR="00E6592D" w:rsidRDefault="00000000">
      <w:pPr>
        <w:pStyle w:val="TableofFigures"/>
        <w:tabs>
          <w:tab w:val="right" w:leader="dot" w:pos="9350"/>
        </w:tabs>
        <w:rPr>
          <w:rFonts w:eastAsiaTheme="minorEastAsia"/>
          <w:noProof/>
          <w:kern w:val="2"/>
          <w14:ligatures w14:val="standardContextual"/>
        </w:rPr>
      </w:pPr>
      <w:hyperlink w:anchor="_Toc146699103" w:history="1">
        <w:r w:rsidR="00E6592D" w:rsidRPr="00CB1BA4">
          <w:rPr>
            <w:rStyle w:val="Hyperlink"/>
            <w:rFonts w:ascii="Times New Roman" w:hAnsi="Times New Roman" w:cs="Times New Roman"/>
            <w:noProof/>
          </w:rPr>
          <w:t>Figure 3.Investigator examining fish parasites under microscope</w:t>
        </w:r>
        <w:r w:rsidR="00E6592D">
          <w:rPr>
            <w:noProof/>
            <w:webHidden/>
          </w:rPr>
          <w:tab/>
        </w:r>
        <w:r w:rsidR="00E6592D">
          <w:rPr>
            <w:noProof/>
            <w:webHidden/>
          </w:rPr>
          <w:fldChar w:fldCharType="begin"/>
        </w:r>
        <w:r w:rsidR="00E6592D">
          <w:rPr>
            <w:noProof/>
            <w:webHidden/>
          </w:rPr>
          <w:instrText xml:space="preserve"> PAGEREF _Toc146699103 \h </w:instrText>
        </w:r>
        <w:r w:rsidR="00E6592D">
          <w:rPr>
            <w:noProof/>
            <w:webHidden/>
          </w:rPr>
        </w:r>
        <w:r w:rsidR="00E6592D">
          <w:rPr>
            <w:noProof/>
            <w:webHidden/>
          </w:rPr>
          <w:fldChar w:fldCharType="separate"/>
        </w:r>
        <w:r w:rsidR="00E6592D">
          <w:rPr>
            <w:noProof/>
            <w:webHidden/>
          </w:rPr>
          <w:t>40</w:t>
        </w:r>
        <w:r w:rsidR="00E6592D">
          <w:rPr>
            <w:noProof/>
            <w:webHidden/>
          </w:rPr>
          <w:fldChar w:fldCharType="end"/>
        </w:r>
      </w:hyperlink>
    </w:p>
    <w:p w14:paraId="295E1AC3" w14:textId="19CB27DB" w:rsidR="00E6592D" w:rsidRDefault="00000000">
      <w:pPr>
        <w:pStyle w:val="TableofFigures"/>
        <w:tabs>
          <w:tab w:val="right" w:leader="dot" w:pos="9350"/>
        </w:tabs>
        <w:rPr>
          <w:rFonts w:eastAsiaTheme="minorEastAsia"/>
          <w:noProof/>
          <w:kern w:val="2"/>
          <w14:ligatures w14:val="standardContextual"/>
        </w:rPr>
      </w:pPr>
      <w:hyperlink w:anchor="_Toc146699104" w:history="1">
        <w:r w:rsidR="00E6592D" w:rsidRPr="00CB1BA4">
          <w:rPr>
            <w:rStyle w:val="Hyperlink"/>
            <w:rFonts w:ascii="Times New Roman" w:hAnsi="Times New Roman" w:cs="Times New Roman"/>
            <w:noProof/>
          </w:rPr>
          <w:t>Figure 4.Investigator measuring some water quality in situ</w:t>
        </w:r>
        <w:r w:rsidR="00E6592D">
          <w:rPr>
            <w:noProof/>
            <w:webHidden/>
          </w:rPr>
          <w:tab/>
        </w:r>
        <w:r w:rsidR="00E6592D">
          <w:rPr>
            <w:noProof/>
            <w:webHidden/>
          </w:rPr>
          <w:fldChar w:fldCharType="begin"/>
        </w:r>
        <w:r w:rsidR="00E6592D">
          <w:rPr>
            <w:noProof/>
            <w:webHidden/>
          </w:rPr>
          <w:instrText xml:space="preserve"> PAGEREF _Toc146699104 \h </w:instrText>
        </w:r>
        <w:r w:rsidR="00E6592D">
          <w:rPr>
            <w:noProof/>
            <w:webHidden/>
          </w:rPr>
        </w:r>
        <w:r w:rsidR="00E6592D">
          <w:rPr>
            <w:noProof/>
            <w:webHidden/>
          </w:rPr>
          <w:fldChar w:fldCharType="separate"/>
        </w:r>
        <w:r w:rsidR="00E6592D">
          <w:rPr>
            <w:noProof/>
            <w:webHidden/>
          </w:rPr>
          <w:t>41</w:t>
        </w:r>
        <w:r w:rsidR="00E6592D">
          <w:rPr>
            <w:noProof/>
            <w:webHidden/>
          </w:rPr>
          <w:fldChar w:fldCharType="end"/>
        </w:r>
      </w:hyperlink>
    </w:p>
    <w:p w14:paraId="1A3571F3" w14:textId="6D19E43A" w:rsidR="00E6592D" w:rsidRDefault="00000000">
      <w:pPr>
        <w:pStyle w:val="TableofFigures"/>
        <w:tabs>
          <w:tab w:val="right" w:leader="dot" w:pos="9350"/>
        </w:tabs>
        <w:rPr>
          <w:rFonts w:eastAsiaTheme="minorEastAsia"/>
          <w:noProof/>
          <w:kern w:val="2"/>
          <w14:ligatures w14:val="standardContextual"/>
        </w:rPr>
      </w:pPr>
      <w:hyperlink w:anchor="_Toc146699105" w:history="1">
        <w:r w:rsidR="00E6592D" w:rsidRPr="00CB1BA4">
          <w:rPr>
            <w:rStyle w:val="Hyperlink"/>
            <w:rFonts w:ascii="Times New Roman" w:hAnsi="Times New Roman" w:cs="Times New Roman"/>
            <w:noProof/>
          </w:rPr>
          <w:t>Figure 5.Earthen Pond receiving water from the river</w:t>
        </w:r>
        <w:r w:rsidR="00E6592D">
          <w:rPr>
            <w:noProof/>
            <w:webHidden/>
          </w:rPr>
          <w:tab/>
        </w:r>
        <w:r w:rsidR="00E6592D">
          <w:rPr>
            <w:noProof/>
            <w:webHidden/>
          </w:rPr>
          <w:fldChar w:fldCharType="begin"/>
        </w:r>
        <w:r w:rsidR="00E6592D">
          <w:rPr>
            <w:noProof/>
            <w:webHidden/>
          </w:rPr>
          <w:instrText xml:space="preserve"> PAGEREF _Toc146699105 \h </w:instrText>
        </w:r>
        <w:r w:rsidR="00E6592D">
          <w:rPr>
            <w:noProof/>
            <w:webHidden/>
          </w:rPr>
        </w:r>
        <w:r w:rsidR="00E6592D">
          <w:rPr>
            <w:noProof/>
            <w:webHidden/>
          </w:rPr>
          <w:fldChar w:fldCharType="separate"/>
        </w:r>
        <w:r w:rsidR="00E6592D">
          <w:rPr>
            <w:noProof/>
            <w:webHidden/>
          </w:rPr>
          <w:t>50</w:t>
        </w:r>
        <w:r w:rsidR="00E6592D">
          <w:rPr>
            <w:noProof/>
            <w:webHidden/>
          </w:rPr>
          <w:fldChar w:fldCharType="end"/>
        </w:r>
      </w:hyperlink>
    </w:p>
    <w:p w14:paraId="0F613938" w14:textId="6B2459EE" w:rsidR="00E6592D" w:rsidRDefault="00000000">
      <w:pPr>
        <w:pStyle w:val="TableofFigures"/>
        <w:tabs>
          <w:tab w:val="right" w:leader="dot" w:pos="9350"/>
        </w:tabs>
        <w:rPr>
          <w:rFonts w:eastAsiaTheme="minorEastAsia"/>
          <w:noProof/>
          <w:kern w:val="2"/>
          <w14:ligatures w14:val="standardContextual"/>
        </w:rPr>
      </w:pPr>
      <w:hyperlink w:anchor="_Toc146699106" w:history="1">
        <w:r w:rsidR="00E6592D" w:rsidRPr="00CB1BA4">
          <w:rPr>
            <w:rStyle w:val="Hyperlink"/>
            <w:rFonts w:ascii="Times New Roman" w:hAnsi="Times New Roman" w:cs="Times New Roman"/>
            <w:noProof/>
          </w:rPr>
          <w:t>Figure 6 Prevalence plots across counties</w:t>
        </w:r>
        <w:r w:rsidR="00E6592D">
          <w:rPr>
            <w:noProof/>
            <w:webHidden/>
          </w:rPr>
          <w:tab/>
        </w:r>
        <w:r w:rsidR="00E6592D">
          <w:rPr>
            <w:noProof/>
            <w:webHidden/>
          </w:rPr>
          <w:fldChar w:fldCharType="begin"/>
        </w:r>
        <w:r w:rsidR="00E6592D">
          <w:rPr>
            <w:noProof/>
            <w:webHidden/>
          </w:rPr>
          <w:instrText xml:space="preserve"> PAGEREF _Toc146699106 \h </w:instrText>
        </w:r>
        <w:r w:rsidR="00E6592D">
          <w:rPr>
            <w:noProof/>
            <w:webHidden/>
          </w:rPr>
        </w:r>
        <w:r w:rsidR="00E6592D">
          <w:rPr>
            <w:noProof/>
            <w:webHidden/>
          </w:rPr>
          <w:fldChar w:fldCharType="separate"/>
        </w:r>
        <w:r w:rsidR="00E6592D">
          <w:rPr>
            <w:noProof/>
            <w:webHidden/>
          </w:rPr>
          <w:t>61</w:t>
        </w:r>
        <w:r w:rsidR="00E6592D">
          <w:rPr>
            <w:noProof/>
            <w:webHidden/>
          </w:rPr>
          <w:fldChar w:fldCharType="end"/>
        </w:r>
      </w:hyperlink>
    </w:p>
    <w:p w14:paraId="1FDCC6D4" w14:textId="78AD7F13" w:rsidR="00E6592D" w:rsidRDefault="00000000">
      <w:pPr>
        <w:pStyle w:val="TableofFigures"/>
        <w:tabs>
          <w:tab w:val="right" w:leader="dot" w:pos="9350"/>
        </w:tabs>
        <w:rPr>
          <w:rFonts w:eastAsiaTheme="minorEastAsia"/>
          <w:noProof/>
          <w:kern w:val="2"/>
          <w14:ligatures w14:val="standardContextual"/>
        </w:rPr>
      </w:pPr>
      <w:hyperlink w:anchor="_Toc146699107" w:history="1">
        <w:r w:rsidR="00E6592D" w:rsidRPr="00CB1BA4">
          <w:rPr>
            <w:rStyle w:val="Hyperlink"/>
            <w:rFonts w:ascii="Times New Roman" w:hAnsi="Times New Roman" w:cs="Times New Roman"/>
            <w:noProof/>
          </w:rPr>
          <w:t>Figure 7 Prevalence of parasites across holding systems</w:t>
        </w:r>
        <w:r w:rsidR="00E6592D">
          <w:rPr>
            <w:noProof/>
            <w:webHidden/>
          </w:rPr>
          <w:tab/>
        </w:r>
        <w:r w:rsidR="00E6592D">
          <w:rPr>
            <w:noProof/>
            <w:webHidden/>
          </w:rPr>
          <w:fldChar w:fldCharType="begin"/>
        </w:r>
        <w:r w:rsidR="00E6592D">
          <w:rPr>
            <w:noProof/>
            <w:webHidden/>
          </w:rPr>
          <w:instrText xml:space="preserve"> PAGEREF _Toc146699107 \h </w:instrText>
        </w:r>
        <w:r w:rsidR="00E6592D">
          <w:rPr>
            <w:noProof/>
            <w:webHidden/>
          </w:rPr>
        </w:r>
        <w:r w:rsidR="00E6592D">
          <w:rPr>
            <w:noProof/>
            <w:webHidden/>
          </w:rPr>
          <w:fldChar w:fldCharType="separate"/>
        </w:r>
        <w:r w:rsidR="00E6592D">
          <w:rPr>
            <w:noProof/>
            <w:webHidden/>
          </w:rPr>
          <w:t>63</w:t>
        </w:r>
        <w:r w:rsidR="00E6592D">
          <w:rPr>
            <w:noProof/>
            <w:webHidden/>
          </w:rPr>
          <w:fldChar w:fldCharType="end"/>
        </w:r>
      </w:hyperlink>
    </w:p>
    <w:p w14:paraId="73C4704E" w14:textId="46E12AC6" w:rsidR="00E6592D" w:rsidRDefault="00000000">
      <w:pPr>
        <w:pStyle w:val="TableofFigures"/>
        <w:tabs>
          <w:tab w:val="right" w:leader="dot" w:pos="9350"/>
        </w:tabs>
        <w:rPr>
          <w:rFonts w:eastAsiaTheme="minorEastAsia"/>
          <w:noProof/>
          <w:kern w:val="2"/>
          <w14:ligatures w14:val="standardContextual"/>
        </w:rPr>
      </w:pPr>
      <w:hyperlink w:anchor="_Toc146699108" w:history="1">
        <w:r w:rsidR="00E6592D" w:rsidRPr="00CB1BA4">
          <w:rPr>
            <w:rStyle w:val="Hyperlink"/>
            <w:rFonts w:ascii="Times New Roman" w:hAnsi="Times New Roman" w:cs="Times New Roman"/>
            <w:noProof/>
          </w:rPr>
          <w:t>Figure 8 Tilapia species parasitic infections in wild (Lake jipe) and farms in Taita Taveta county</w:t>
        </w:r>
        <w:r w:rsidR="00E6592D">
          <w:rPr>
            <w:noProof/>
            <w:webHidden/>
          </w:rPr>
          <w:tab/>
        </w:r>
        <w:r w:rsidR="00E6592D">
          <w:rPr>
            <w:noProof/>
            <w:webHidden/>
          </w:rPr>
          <w:fldChar w:fldCharType="begin"/>
        </w:r>
        <w:r w:rsidR="00E6592D">
          <w:rPr>
            <w:noProof/>
            <w:webHidden/>
          </w:rPr>
          <w:instrText xml:space="preserve"> PAGEREF _Toc146699108 \h </w:instrText>
        </w:r>
        <w:r w:rsidR="00E6592D">
          <w:rPr>
            <w:noProof/>
            <w:webHidden/>
          </w:rPr>
        </w:r>
        <w:r w:rsidR="00E6592D">
          <w:rPr>
            <w:noProof/>
            <w:webHidden/>
          </w:rPr>
          <w:fldChar w:fldCharType="separate"/>
        </w:r>
        <w:r w:rsidR="00E6592D">
          <w:rPr>
            <w:noProof/>
            <w:webHidden/>
          </w:rPr>
          <w:t>65</w:t>
        </w:r>
        <w:r w:rsidR="00E6592D">
          <w:rPr>
            <w:noProof/>
            <w:webHidden/>
          </w:rPr>
          <w:fldChar w:fldCharType="end"/>
        </w:r>
      </w:hyperlink>
    </w:p>
    <w:p w14:paraId="52155081" w14:textId="72353702" w:rsidR="00E6592D" w:rsidRDefault="00000000">
      <w:pPr>
        <w:pStyle w:val="TableofFigures"/>
        <w:tabs>
          <w:tab w:val="right" w:leader="dot" w:pos="9350"/>
        </w:tabs>
        <w:rPr>
          <w:rFonts w:eastAsiaTheme="minorEastAsia"/>
          <w:noProof/>
          <w:kern w:val="2"/>
          <w14:ligatures w14:val="standardContextual"/>
        </w:rPr>
      </w:pPr>
      <w:hyperlink w:anchor="_Toc146699109" w:history="1">
        <w:r w:rsidR="00E6592D" w:rsidRPr="00CB1BA4">
          <w:rPr>
            <w:rStyle w:val="Hyperlink"/>
            <w:rFonts w:ascii="Times New Roman" w:hAnsi="Times New Roman" w:cs="Times New Roman"/>
            <w:noProof/>
          </w:rPr>
          <w:t xml:space="preserve">Figure 9 </w:t>
        </w:r>
        <w:r w:rsidR="00E6592D" w:rsidRPr="00CB1BA4">
          <w:rPr>
            <w:rStyle w:val="Hyperlink"/>
            <w:rFonts w:ascii="Times New Roman" w:hAnsi="Times New Roman" w:cs="Times New Roman"/>
            <w:i/>
            <w:noProof/>
          </w:rPr>
          <w:t>Tilapia jipe</w:t>
        </w:r>
        <w:r w:rsidR="00E6592D" w:rsidRPr="00CB1BA4">
          <w:rPr>
            <w:rStyle w:val="Hyperlink"/>
            <w:rFonts w:ascii="Times New Roman" w:hAnsi="Times New Roman" w:cs="Times New Roman"/>
            <w:noProof/>
          </w:rPr>
          <w:t xml:space="preserve"> picture</w:t>
        </w:r>
        <w:r w:rsidR="00E6592D">
          <w:rPr>
            <w:noProof/>
            <w:webHidden/>
          </w:rPr>
          <w:tab/>
        </w:r>
        <w:r w:rsidR="00E6592D">
          <w:rPr>
            <w:noProof/>
            <w:webHidden/>
          </w:rPr>
          <w:fldChar w:fldCharType="begin"/>
        </w:r>
        <w:r w:rsidR="00E6592D">
          <w:rPr>
            <w:noProof/>
            <w:webHidden/>
          </w:rPr>
          <w:instrText xml:space="preserve"> PAGEREF _Toc146699109 \h </w:instrText>
        </w:r>
        <w:r w:rsidR="00E6592D">
          <w:rPr>
            <w:noProof/>
            <w:webHidden/>
          </w:rPr>
        </w:r>
        <w:r w:rsidR="00E6592D">
          <w:rPr>
            <w:noProof/>
            <w:webHidden/>
          </w:rPr>
          <w:fldChar w:fldCharType="separate"/>
        </w:r>
        <w:r w:rsidR="00E6592D">
          <w:rPr>
            <w:noProof/>
            <w:webHidden/>
          </w:rPr>
          <w:t>66</w:t>
        </w:r>
        <w:r w:rsidR="00E6592D">
          <w:rPr>
            <w:noProof/>
            <w:webHidden/>
          </w:rPr>
          <w:fldChar w:fldCharType="end"/>
        </w:r>
      </w:hyperlink>
    </w:p>
    <w:p w14:paraId="16BE3B8F" w14:textId="0A06F449" w:rsidR="00E6592D" w:rsidRDefault="00000000">
      <w:pPr>
        <w:pStyle w:val="TableofFigures"/>
        <w:tabs>
          <w:tab w:val="right" w:leader="dot" w:pos="9350"/>
        </w:tabs>
        <w:rPr>
          <w:rFonts w:eastAsiaTheme="minorEastAsia"/>
          <w:noProof/>
          <w:kern w:val="2"/>
          <w14:ligatures w14:val="standardContextual"/>
        </w:rPr>
      </w:pPr>
      <w:hyperlink w:anchor="_Toc146699110" w:history="1">
        <w:r w:rsidR="00E6592D" w:rsidRPr="00CB1BA4">
          <w:rPr>
            <w:rStyle w:val="Hyperlink"/>
            <w:rFonts w:ascii="Times New Roman" w:hAnsi="Times New Roman" w:cs="Times New Roman"/>
            <w:noProof/>
          </w:rPr>
          <w:t>Figure 10 Euclinostomum spp</w:t>
        </w:r>
        <w:r w:rsidR="00E6592D">
          <w:rPr>
            <w:noProof/>
            <w:webHidden/>
          </w:rPr>
          <w:tab/>
        </w:r>
        <w:r w:rsidR="00E6592D">
          <w:rPr>
            <w:noProof/>
            <w:webHidden/>
          </w:rPr>
          <w:fldChar w:fldCharType="begin"/>
        </w:r>
        <w:r w:rsidR="00E6592D">
          <w:rPr>
            <w:noProof/>
            <w:webHidden/>
          </w:rPr>
          <w:instrText xml:space="preserve"> PAGEREF _Toc146699110 \h </w:instrText>
        </w:r>
        <w:r w:rsidR="00E6592D">
          <w:rPr>
            <w:noProof/>
            <w:webHidden/>
          </w:rPr>
        </w:r>
        <w:r w:rsidR="00E6592D">
          <w:rPr>
            <w:noProof/>
            <w:webHidden/>
          </w:rPr>
          <w:fldChar w:fldCharType="separate"/>
        </w:r>
        <w:r w:rsidR="00E6592D">
          <w:rPr>
            <w:noProof/>
            <w:webHidden/>
          </w:rPr>
          <w:t>66</w:t>
        </w:r>
        <w:r w:rsidR="00E6592D">
          <w:rPr>
            <w:noProof/>
            <w:webHidden/>
          </w:rPr>
          <w:fldChar w:fldCharType="end"/>
        </w:r>
      </w:hyperlink>
    </w:p>
    <w:p w14:paraId="1AFF967F" w14:textId="675BAE5A" w:rsidR="00E6592D" w:rsidRDefault="00000000">
      <w:pPr>
        <w:pStyle w:val="TableofFigures"/>
        <w:tabs>
          <w:tab w:val="right" w:leader="dot" w:pos="9350"/>
        </w:tabs>
        <w:rPr>
          <w:rFonts w:eastAsiaTheme="minorEastAsia"/>
          <w:noProof/>
          <w:kern w:val="2"/>
          <w14:ligatures w14:val="standardContextual"/>
        </w:rPr>
      </w:pPr>
      <w:hyperlink w:anchor="_Toc146699111" w:history="1">
        <w:r w:rsidR="00E6592D" w:rsidRPr="00CB1BA4">
          <w:rPr>
            <w:rStyle w:val="Hyperlink"/>
            <w:rFonts w:ascii="Times New Roman" w:hAnsi="Times New Roman" w:cs="Times New Roman"/>
            <w:noProof/>
          </w:rPr>
          <w:t>Figure 11 Diplostomum spp</w:t>
        </w:r>
        <w:r w:rsidR="00E6592D">
          <w:rPr>
            <w:noProof/>
            <w:webHidden/>
          </w:rPr>
          <w:tab/>
        </w:r>
        <w:r w:rsidR="00E6592D">
          <w:rPr>
            <w:noProof/>
            <w:webHidden/>
          </w:rPr>
          <w:fldChar w:fldCharType="begin"/>
        </w:r>
        <w:r w:rsidR="00E6592D">
          <w:rPr>
            <w:noProof/>
            <w:webHidden/>
          </w:rPr>
          <w:instrText xml:space="preserve"> PAGEREF _Toc146699111 \h </w:instrText>
        </w:r>
        <w:r w:rsidR="00E6592D">
          <w:rPr>
            <w:noProof/>
            <w:webHidden/>
          </w:rPr>
        </w:r>
        <w:r w:rsidR="00E6592D">
          <w:rPr>
            <w:noProof/>
            <w:webHidden/>
          </w:rPr>
          <w:fldChar w:fldCharType="separate"/>
        </w:r>
        <w:r w:rsidR="00E6592D">
          <w:rPr>
            <w:noProof/>
            <w:webHidden/>
          </w:rPr>
          <w:t>66</w:t>
        </w:r>
        <w:r w:rsidR="00E6592D">
          <w:rPr>
            <w:noProof/>
            <w:webHidden/>
          </w:rPr>
          <w:fldChar w:fldCharType="end"/>
        </w:r>
      </w:hyperlink>
    </w:p>
    <w:p w14:paraId="5A3D4CCB" w14:textId="7F5CE109" w:rsidR="00E6592D" w:rsidRDefault="00000000">
      <w:pPr>
        <w:pStyle w:val="TableofFigures"/>
        <w:tabs>
          <w:tab w:val="right" w:leader="dot" w:pos="9350"/>
        </w:tabs>
        <w:rPr>
          <w:rFonts w:eastAsiaTheme="minorEastAsia"/>
          <w:noProof/>
          <w:kern w:val="2"/>
          <w14:ligatures w14:val="standardContextual"/>
        </w:rPr>
      </w:pPr>
      <w:hyperlink w:anchor="_Toc146699112" w:history="1">
        <w:r w:rsidR="00E6592D" w:rsidRPr="00CB1BA4">
          <w:rPr>
            <w:rStyle w:val="Hyperlink"/>
            <w:rFonts w:ascii="Times New Roman" w:hAnsi="Times New Roman" w:cs="Times New Roman"/>
            <w:noProof/>
          </w:rPr>
          <w:t>Figure 12 Photos of Contracaecum spp</w:t>
        </w:r>
        <w:r w:rsidR="00E6592D">
          <w:rPr>
            <w:noProof/>
            <w:webHidden/>
          </w:rPr>
          <w:tab/>
        </w:r>
        <w:r w:rsidR="00E6592D">
          <w:rPr>
            <w:noProof/>
            <w:webHidden/>
          </w:rPr>
          <w:fldChar w:fldCharType="begin"/>
        </w:r>
        <w:r w:rsidR="00E6592D">
          <w:rPr>
            <w:noProof/>
            <w:webHidden/>
          </w:rPr>
          <w:instrText xml:space="preserve"> PAGEREF _Toc146699112 \h </w:instrText>
        </w:r>
        <w:r w:rsidR="00E6592D">
          <w:rPr>
            <w:noProof/>
            <w:webHidden/>
          </w:rPr>
        </w:r>
        <w:r w:rsidR="00E6592D">
          <w:rPr>
            <w:noProof/>
            <w:webHidden/>
          </w:rPr>
          <w:fldChar w:fldCharType="separate"/>
        </w:r>
        <w:r w:rsidR="00E6592D">
          <w:rPr>
            <w:noProof/>
            <w:webHidden/>
          </w:rPr>
          <w:t>67</w:t>
        </w:r>
        <w:r w:rsidR="00E6592D">
          <w:rPr>
            <w:noProof/>
            <w:webHidden/>
          </w:rPr>
          <w:fldChar w:fldCharType="end"/>
        </w:r>
      </w:hyperlink>
    </w:p>
    <w:p w14:paraId="7CB7EC99" w14:textId="252BCAE5" w:rsidR="00E6592D" w:rsidRDefault="00000000">
      <w:pPr>
        <w:pStyle w:val="TableofFigures"/>
        <w:tabs>
          <w:tab w:val="right" w:leader="dot" w:pos="9350"/>
        </w:tabs>
        <w:rPr>
          <w:rFonts w:eastAsiaTheme="minorEastAsia"/>
          <w:noProof/>
          <w:kern w:val="2"/>
          <w14:ligatures w14:val="standardContextual"/>
        </w:rPr>
      </w:pPr>
      <w:hyperlink w:anchor="_Toc146699113" w:history="1">
        <w:r w:rsidR="00E6592D" w:rsidRPr="00CB1BA4">
          <w:rPr>
            <w:rStyle w:val="Hyperlink"/>
            <w:rFonts w:ascii="Times New Roman" w:hAnsi="Times New Roman" w:cs="Times New Roman"/>
            <w:noProof/>
          </w:rPr>
          <w:t>Figure 13  Camallanus spp</w:t>
        </w:r>
        <w:r w:rsidR="00E6592D">
          <w:rPr>
            <w:noProof/>
            <w:webHidden/>
          </w:rPr>
          <w:tab/>
        </w:r>
        <w:r w:rsidR="00E6592D">
          <w:rPr>
            <w:noProof/>
            <w:webHidden/>
          </w:rPr>
          <w:fldChar w:fldCharType="begin"/>
        </w:r>
        <w:r w:rsidR="00E6592D">
          <w:rPr>
            <w:noProof/>
            <w:webHidden/>
          </w:rPr>
          <w:instrText xml:space="preserve"> PAGEREF _Toc146699113 \h </w:instrText>
        </w:r>
        <w:r w:rsidR="00E6592D">
          <w:rPr>
            <w:noProof/>
            <w:webHidden/>
          </w:rPr>
        </w:r>
        <w:r w:rsidR="00E6592D">
          <w:rPr>
            <w:noProof/>
            <w:webHidden/>
          </w:rPr>
          <w:fldChar w:fldCharType="separate"/>
        </w:r>
        <w:r w:rsidR="00E6592D">
          <w:rPr>
            <w:noProof/>
            <w:webHidden/>
          </w:rPr>
          <w:t>67</w:t>
        </w:r>
        <w:r w:rsidR="00E6592D">
          <w:rPr>
            <w:noProof/>
            <w:webHidden/>
          </w:rPr>
          <w:fldChar w:fldCharType="end"/>
        </w:r>
      </w:hyperlink>
    </w:p>
    <w:p w14:paraId="36FC9627" w14:textId="29A99FE7" w:rsidR="00E6592D" w:rsidRDefault="00000000">
      <w:pPr>
        <w:pStyle w:val="TableofFigures"/>
        <w:tabs>
          <w:tab w:val="right" w:leader="dot" w:pos="9350"/>
        </w:tabs>
        <w:rPr>
          <w:rFonts w:eastAsiaTheme="minorEastAsia"/>
          <w:noProof/>
          <w:kern w:val="2"/>
          <w14:ligatures w14:val="standardContextual"/>
        </w:rPr>
      </w:pPr>
      <w:hyperlink w:anchor="_Toc146699114" w:history="1">
        <w:r w:rsidR="00E6592D" w:rsidRPr="00CB1BA4">
          <w:rPr>
            <w:rStyle w:val="Hyperlink"/>
            <w:rFonts w:ascii="Times New Roman" w:hAnsi="Times New Roman" w:cs="Times New Roman"/>
            <w:noProof/>
          </w:rPr>
          <w:t>Figure 14 Paracamallanus spp</w:t>
        </w:r>
        <w:r w:rsidR="00E6592D">
          <w:rPr>
            <w:noProof/>
            <w:webHidden/>
          </w:rPr>
          <w:tab/>
        </w:r>
        <w:r w:rsidR="00E6592D">
          <w:rPr>
            <w:noProof/>
            <w:webHidden/>
          </w:rPr>
          <w:fldChar w:fldCharType="begin"/>
        </w:r>
        <w:r w:rsidR="00E6592D">
          <w:rPr>
            <w:noProof/>
            <w:webHidden/>
          </w:rPr>
          <w:instrText xml:space="preserve"> PAGEREF _Toc146699114 \h </w:instrText>
        </w:r>
        <w:r w:rsidR="00E6592D">
          <w:rPr>
            <w:noProof/>
            <w:webHidden/>
          </w:rPr>
        </w:r>
        <w:r w:rsidR="00E6592D">
          <w:rPr>
            <w:noProof/>
            <w:webHidden/>
          </w:rPr>
          <w:fldChar w:fldCharType="separate"/>
        </w:r>
        <w:r w:rsidR="00E6592D">
          <w:rPr>
            <w:noProof/>
            <w:webHidden/>
          </w:rPr>
          <w:t>67</w:t>
        </w:r>
        <w:r w:rsidR="00E6592D">
          <w:rPr>
            <w:noProof/>
            <w:webHidden/>
          </w:rPr>
          <w:fldChar w:fldCharType="end"/>
        </w:r>
      </w:hyperlink>
    </w:p>
    <w:p w14:paraId="131937A7" w14:textId="60F1C2F5" w:rsidR="00E6592D" w:rsidRDefault="00000000">
      <w:pPr>
        <w:pStyle w:val="TableofFigures"/>
        <w:tabs>
          <w:tab w:val="right" w:leader="dot" w:pos="9350"/>
        </w:tabs>
        <w:rPr>
          <w:rFonts w:eastAsiaTheme="minorEastAsia"/>
          <w:noProof/>
          <w:kern w:val="2"/>
          <w14:ligatures w14:val="standardContextual"/>
        </w:rPr>
      </w:pPr>
      <w:hyperlink w:anchor="_Toc146699115" w:history="1">
        <w:r w:rsidR="00E6592D" w:rsidRPr="00CB1BA4">
          <w:rPr>
            <w:rStyle w:val="Hyperlink"/>
            <w:rFonts w:ascii="Times New Roman" w:hAnsi="Times New Roman" w:cs="Times New Roman"/>
            <w:noProof/>
          </w:rPr>
          <w:t>Figure 15 Dactylogyrous spp</w:t>
        </w:r>
        <w:r w:rsidR="00E6592D">
          <w:rPr>
            <w:noProof/>
            <w:webHidden/>
          </w:rPr>
          <w:tab/>
        </w:r>
        <w:r w:rsidR="00E6592D">
          <w:rPr>
            <w:noProof/>
            <w:webHidden/>
          </w:rPr>
          <w:fldChar w:fldCharType="begin"/>
        </w:r>
        <w:r w:rsidR="00E6592D">
          <w:rPr>
            <w:noProof/>
            <w:webHidden/>
          </w:rPr>
          <w:instrText xml:space="preserve"> PAGEREF _Toc146699115 \h </w:instrText>
        </w:r>
        <w:r w:rsidR="00E6592D">
          <w:rPr>
            <w:noProof/>
            <w:webHidden/>
          </w:rPr>
        </w:r>
        <w:r w:rsidR="00E6592D">
          <w:rPr>
            <w:noProof/>
            <w:webHidden/>
          </w:rPr>
          <w:fldChar w:fldCharType="separate"/>
        </w:r>
        <w:r w:rsidR="00E6592D">
          <w:rPr>
            <w:noProof/>
            <w:webHidden/>
          </w:rPr>
          <w:t>68</w:t>
        </w:r>
        <w:r w:rsidR="00E6592D">
          <w:rPr>
            <w:noProof/>
            <w:webHidden/>
          </w:rPr>
          <w:fldChar w:fldCharType="end"/>
        </w:r>
      </w:hyperlink>
    </w:p>
    <w:p w14:paraId="4978C135" w14:textId="642843C5" w:rsidR="00E6592D" w:rsidRDefault="00000000">
      <w:pPr>
        <w:pStyle w:val="TableofFigures"/>
        <w:tabs>
          <w:tab w:val="right" w:leader="dot" w:pos="9350"/>
        </w:tabs>
        <w:rPr>
          <w:rFonts w:eastAsiaTheme="minorEastAsia"/>
          <w:noProof/>
          <w:kern w:val="2"/>
          <w14:ligatures w14:val="standardContextual"/>
        </w:rPr>
      </w:pPr>
      <w:hyperlink w:anchor="_Toc146699116" w:history="1">
        <w:r w:rsidR="00E6592D" w:rsidRPr="00CB1BA4">
          <w:rPr>
            <w:rStyle w:val="Hyperlink"/>
            <w:rFonts w:ascii="Times New Roman" w:hAnsi="Times New Roman" w:cs="Times New Roman"/>
            <w:noProof/>
          </w:rPr>
          <w:t>Figure 16  Gyroductylus spp</w:t>
        </w:r>
        <w:r w:rsidR="00E6592D">
          <w:rPr>
            <w:noProof/>
            <w:webHidden/>
          </w:rPr>
          <w:tab/>
        </w:r>
        <w:r w:rsidR="00E6592D">
          <w:rPr>
            <w:noProof/>
            <w:webHidden/>
          </w:rPr>
          <w:fldChar w:fldCharType="begin"/>
        </w:r>
        <w:r w:rsidR="00E6592D">
          <w:rPr>
            <w:noProof/>
            <w:webHidden/>
          </w:rPr>
          <w:instrText xml:space="preserve"> PAGEREF _Toc146699116 \h </w:instrText>
        </w:r>
        <w:r w:rsidR="00E6592D">
          <w:rPr>
            <w:noProof/>
            <w:webHidden/>
          </w:rPr>
        </w:r>
        <w:r w:rsidR="00E6592D">
          <w:rPr>
            <w:noProof/>
            <w:webHidden/>
          </w:rPr>
          <w:fldChar w:fldCharType="separate"/>
        </w:r>
        <w:r w:rsidR="00E6592D">
          <w:rPr>
            <w:noProof/>
            <w:webHidden/>
          </w:rPr>
          <w:t>68</w:t>
        </w:r>
        <w:r w:rsidR="00E6592D">
          <w:rPr>
            <w:noProof/>
            <w:webHidden/>
          </w:rPr>
          <w:fldChar w:fldCharType="end"/>
        </w:r>
      </w:hyperlink>
    </w:p>
    <w:p w14:paraId="3898E94B" w14:textId="46F85020" w:rsidR="00E6592D" w:rsidRDefault="00000000">
      <w:pPr>
        <w:pStyle w:val="TableofFigures"/>
        <w:tabs>
          <w:tab w:val="right" w:leader="dot" w:pos="9350"/>
        </w:tabs>
        <w:rPr>
          <w:rFonts w:eastAsiaTheme="minorEastAsia"/>
          <w:noProof/>
          <w:kern w:val="2"/>
          <w14:ligatures w14:val="standardContextual"/>
        </w:rPr>
      </w:pPr>
      <w:hyperlink w:anchor="_Toc146699117" w:history="1">
        <w:r w:rsidR="00E6592D" w:rsidRPr="00CB1BA4">
          <w:rPr>
            <w:rStyle w:val="Hyperlink"/>
            <w:rFonts w:ascii="Times New Roman" w:hAnsi="Times New Roman" w:cs="Times New Roman"/>
            <w:noProof/>
          </w:rPr>
          <w:t>Figure 17 Epistylis spp</w:t>
        </w:r>
        <w:r w:rsidR="00E6592D">
          <w:rPr>
            <w:noProof/>
            <w:webHidden/>
          </w:rPr>
          <w:tab/>
        </w:r>
        <w:r w:rsidR="00E6592D">
          <w:rPr>
            <w:noProof/>
            <w:webHidden/>
          </w:rPr>
          <w:fldChar w:fldCharType="begin"/>
        </w:r>
        <w:r w:rsidR="00E6592D">
          <w:rPr>
            <w:noProof/>
            <w:webHidden/>
          </w:rPr>
          <w:instrText xml:space="preserve"> PAGEREF _Toc146699117 \h </w:instrText>
        </w:r>
        <w:r w:rsidR="00E6592D">
          <w:rPr>
            <w:noProof/>
            <w:webHidden/>
          </w:rPr>
        </w:r>
        <w:r w:rsidR="00E6592D">
          <w:rPr>
            <w:noProof/>
            <w:webHidden/>
          </w:rPr>
          <w:fldChar w:fldCharType="separate"/>
        </w:r>
        <w:r w:rsidR="00E6592D">
          <w:rPr>
            <w:noProof/>
            <w:webHidden/>
          </w:rPr>
          <w:t>69</w:t>
        </w:r>
        <w:r w:rsidR="00E6592D">
          <w:rPr>
            <w:noProof/>
            <w:webHidden/>
          </w:rPr>
          <w:fldChar w:fldCharType="end"/>
        </w:r>
      </w:hyperlink>
    </w:p>
    <w:p w14:paraId="5D3AB052" w14:textId="6166F61A" w:rsidR="00E6592D" w:rsidRDefault="00000000">
      <w:pPr>
        <w:pStyle w:val="TableofFigures"/>
        <w:tabs>
          <w:tab w:val="right" w:leader="dot" w:pos="9350"/>
        </w:tabs>
        <w:rPr>
          <w:rFonts w:eastAsiaTheme="minorEastAsia"/>
          <w:noProof/>
          <w:kern w:val="2"/>
          <w14:ligatures w14:val="standardContextual"/>
        </w:rPr>
      </w:pPr>
      <w:hyperlink w:anchor="_Toc146699118" w:history="1">
        <w:r w:rsidR="00E6592D" w:rsidRPr="00CB1BA4">
          <w:rPr>
            <w:rStyle w:val="Hyperlink"/>
            <w:rFonts w:ascii="Times New Roman" w:hAnsi="Times New Roman" w:cs="Times New Roman"/>
            <w:noProof/>
          </w:rPr>
          <w:t>Figure 18 Paramecium spp</w:t>
        </w:r>
        <w:r w:rsidR="00E6592D">
          <w:rPr>
            <w:noProof/>
            <w:webHidden/>
          </w:rPr>
          <w:tab/>
        </w:r>
        <w:r w:rsidR="00E6592D">
          <w:rPr>
            <w:noProof/>
            <w:webHidden/>
          </w:rPr>
          <w:fldChar w:fldCharType="begin"/>
        </w:r>
        <w:r w:rsidR="00E6592D">
          <w:rPr>
            <w:noProof/>
            <w:webHidden/>
          </w:rPr>
          <w:instrText xml:space="preserve"> PAGEREF _Toc146699118 \h </w:instrText>
        </w:r>
        <w:r w:rsidR="00E6592D">
          <w:rPr>
            <w:noProof/>
            <w:webHidden/>
          </w:rPr>
        </w:r>
        <w:r w:rsidR="00E6592D">
          <w:rPr>
            <w:noProof/>
            <w:webHidden/>
          </w:rPr>
          <w:fldChar w:fldCharType="separate"/>
        </w:r>
        <w:r w:rsidR="00E6592D">
          <w:rPr>
            <w:noProof/>
            <w:webHidden/>
          </w:rPr>
          <w:t>69</w:t>
        </w:r>
        <w:r w:rsidR="00E6592D">
          <w:rPr>
            <w:noProof/>
            <w:webHidden/>
          </w:rPr>
          <w:fldChar w:fldCharType="end"/>
        </w:r>
      </w:hyperlink>
    </w:p>
    <w:p w14:paraId="2F8B1DF8" w14:textId="522B7E21" w:rsidR="00E6592D" w:rsidRDefault="00000000">
      <w:pPr>
        <w:pStyle w:val="TableofFigures"/>
        <w:tabs>
          <w:tab w:val="right" w:leader="dot" w:pos="9350"/>
        </w:tabs>
        <w:rPr>
          <w:rFonts w:eastAsiaTheme="minorEastAsia"/>
          <w:noProof/>
          <w:kern w:val="2"/>
          <w14:ligatures w14:val="standardContextual"/>
        </w:rPr>
      </w:pPr>
      <w:hyperlink w:anchor="_Toc146699119" w:history="1">
        <w:r w:rsidR="00E6592D" w:rsidRPr="00CB1BA4">
          <w:rPr>
            <w:rStyle w:val="Hyperlink"/>
            <w:rFonts w:ascii="Times New Roman" w:hAnsi="Times New Roman" w:cs="Times New Roman"/>
            <w:noProof/>
          </w:rPr>
          <w:t>Figure 19 Trichodina spp</w:t>
        </w:r>
        <w:r w:rsidR="00E6592D">
          <w:rPr>
            <w:noProof/>
            <w:webHidden/>
          </w:rPr>
          <w:tab/>
        </w:r>
        <w:r w:rsidR="00E6592D">
          <w:rPr>
            <w:noProof/>
            <w:webHidden/>
          </w:rPr>
          <w:fldChar w:fldCharType="begin"/>
        </w:r>
        <w:r w:rsidR="00E6592D">
          <w:rPr>
            <w:noProof/>
            <w:webHidden/>
          </w:rPr>
          <w:instrText xml:space="preserve"> PAGEREF _Toc146699119 \h </w:instrText>
        </w:r>
        <w:r w:rsidR="00E6592D">
          <w:rPr>
            <w:noProof/>
            <w:webHidden/>
          </w:rPr>
        </w:r>
        <w:r w:rsidR="00E6592D">
          <w:rPr>
            <w:noProof/>
            <w:webHidden/>
          </w:rPr>
          <w:fldChar w:fldCharType="separate"/>
        </w:r>
        <w:r w:rsidR="00E6592D">
          <w:rPr>
            <w:noProof/>
            <w:webHidden/>
          </w:rPr>
          <w:t>69</w:t>
        </w:r>
        <w:r w:rsidR="00E6592D">
          <w:rPr>
            <w:noProof/>
            <w:webHidden/>
          </w:rPr>
          <w:fldChar w:fldCharType="end"/>
        </w:r>
      </w:hyperlink>
    </w:p>
    <w:p w14:paraId="07098751" w14:textId="30E922DF" w:rsidR="00E6592D" w:rsidRDefault="00000000">
      <w:pPr>
        <w:pStyle w:val="TableofFigures"/>
        <w:tabs>
          <w:tab w:val="right" w:leader="dot" w:pos="9350"/>
        </w:tabs>
        <w:rPr>
          <w:rFonts w:eastAsiaTheme="minorEastAsia"/>
          <w:noProof/>
          <w:kern w:val="2"/>
          <w14:ligatures w14:val="standardContextual"/>
        </w:rPr>
      </w:pPr>
      <w:hyperlink w:anchor="_Toc146699120" w:history="1">
        <w:r w:rsidR="00E6592D" w:rsidRPr="00CB1BA4">
          <w:rPr>
            <w:rStyle w:val="Hyperlink"/>
            <w:rFonts w:ascii="Times New Roman" w:hAnsi="Times New Roman" w:cs="Times New Roman"/>
            <w:noProof/>
          </w:rPr>
          <w:t>Figure 20 Acanthocephala spp</w:t>
        </w:r>
        <w:r w:rsidR="00E6592D">
          <w:rPr>
            <w:noProof/>
            <w:webHidden/>
          </w:rPr>
          <w:tab/>
        </w:r>
        <w:r w:rsidR="00E6592D">
          <w:rPr>
            <w:noProof/>
            <w:webHidden/>
          </w:rPr>
          <w:fldChar w:fldCharType="begin"/>
        </w:r>
        <w:r w:rsidR="00E6592D">
          <w:rPr>
            <w:noProof/>
            <w:webHidden/>
          </w:rPr>
          <w:instrText xml:space="preserve"> PAGEREF _Toc146699120 \h </w:instrText>
        </w:r>
        <w:r w:rsidR="00E6592D">
          <w:rPr>
            <w:noProof/>
            <w:webHidden/>
          </w:rPr>
        </w:r>
        <w:r w:rsidR="00E6592D">
          <w:rPr>
            <w:noProof/>
            <w:webHidden/>
          </w:rPr>
          <w:fldChar w:fldCharType="separate"/>
        </w:r>
        <w:r w:rsidR="00E6592D">
          <w:rPr>
            <w:noProof/>
            <w:webHidden/>
          </w:rPr>
          <w:t>70</w:t>
        </w:r>
        <w:r w:rsidR="00E6592D">
          <w:rPr>
            <w:noProof/>
            <w:webHidden/>
          </w:rPr>
          <w:fldChar w:fldCharType="end"/>
        </w:r>
      </w:hyperlink>
    </w:p>
    <w:p w14:paraId="048E8CE6" w14:textId="1398E833" w:rsidR="00380562" w:rsidRPr="007F6AAB" w:rsidRDefault="00D4575A" w:rsidP="004C2C48">
      <w:pPr>
        <w:pStyle w:val="Caption"/>
        <w:rPr>
          <w:rFonts w:ascii="Times New Roman" w:hAnsi="Times New Roman" w:cs="Times New Roman"/>
          <w:sz w:val="24"/>
          <w:szCs w:val="24"/>
        </w:rPr>
      </w:pPr>
      <w:r>
        <w:rPr>
          <w:rFonts w:ascii="Times New Roman" w:hAnsi="Times New Roman" w:cs="Times New Roman"/>
          <w:color w:val="auto"/>
          <w:sz w:val="24"/>
          <w:szCs w:val="24"/>
        </w:rPr>
        <w:fldChar w:fldCharType="end"/>
      </w:r>
    </w:p>
    <w:p w14:paraId="6267FBD7" w14:textId="77777777" w:rsidR="00380562" w:rsidRDefault="00380562" w:rsidP="00C03622">
      <w:pPr>
        <w:rPr>
          <w:rFonts w:ascii="Times New Roman" w:hAnsi="Times New Roman" w:cs="Times New Roman"/>
          <w:sz w:val="24"/>
          <w:szCs w:val="24"/>
        </w:rPr>
      </w:pPr>
    </w:p>
    <w:p w14:paraId="32B7EFD9" w14:textId="77777777" w:rsidR="002B2500" w:rsidRDefault="002B2500" w:rsidP="00C03622">
      <w:pPr>
        <w:rPr>
          <w:rFonts w:ascii="Times New Roman" w:hAnsi="Times New Roman" w:cs="Times New Roman"/>
          <w:sz w:val="24"/>
          <w:szCs w:val="24"/>
        </w:rPr>
      </w:pPr>
    </w:p>
    <w:p w14:paraId="7FCC6BFB" w14:textId="77777777" w:rsidR="007F6AAB" w:rsidRDefault="007F6AAB" w:rsidP="00C03622">
      <w:pPr>
        <w:rPr>
          <w:rFonts w:ascii="Times New Roman" w:hAnsi="Times New Roman" w:cs="Times New Roman"/>
          <w:sz w:val="24"/>
          <w:szCs w:val="24"/>
        </w:rPr>
      </w:pPr>
    </w:p>
    <w:p w14:paraId="15716921" w14:textId="77777777" w:rsidR="007F6AAB" w:rsidRDefault="007F6AAB" w:rsidP="00C03622">
      <w:pPr>
        <w:rPr>
          <w:rFonts w:ascii="Times New Roman" w:hAnsi="Times New Roman" w:cs="Times New Roman"/>
          <w:sz w:val="24"/>
          <w:szCs w:val="24"/>
        </w:rPr>
      </w:pPr>
    </w:p>
    <w:p w14:paraId="770623DB" w14:textId="77777777" w:rsidR="007F6AAB" w:rsidRDefault="007F6AAB" w:rsidP="00C03622">
      <w:pPr>
        <w:rPr>
          <w:rFonts w:ascii="Times New Roman" w:hAnsi="Times New Roman" w:cs="Times New Roman"/>
          <w:sz w:val="24"/>
          <w:szCs w:val="24"/>
        </w:rPr>
      </w:pPr>
    </w:p>
    <w:p w14:paraId="5F555FD5" w14:textId="77777777" w:rsidR="007F6AAB" w:rsidRDefault="007F6AAB" w:rsidP="00C03622">
      <w:pPr>
        <w:rPr>
          <w:rFonts w:ascii="Times New Roman" w:hAnsi="Times New Roman" w:cs="Times New Roman"/>
          <w:sz w:val="24"/>
          <w:szCs w:val="24"/>
        </w:rPr>
      </w:pPr>
    </w:p>
    <w:p w14:paraId="620EFA86" w14:textId="77777777" w:rsidR="007F6AAB" w:rsidRDefault="007F6AAB" w:rsidP="00C03622">
      <w:pPr>
        <w:rPr>
          <w:rFonts w:ascii="Times New Roman" w:hAnsi="Times New Roman" w:cs="Times New Roman"/>
          <w:sz w:val="24"/>
          <w:szCs w:val="24"/>
        </w:rPr>
      </w:pPr>
    </w:p>
    <w:p w14:paraId="6C40DA2B" w14:textId="77777777" w:rsidR="007F6AAB" w:rsidRDefault="007F6AAB" w:rsidP="00C03622">
      <w:pPr>
        <w:rPr>
          <w:rFonts w:ascii="Times New Roman" w:hAnsi="Times New Roman" w:cs="Times New Roman"/>
          <w:sz w:val="24"/>
          <w:szCs w:val="24"/>
        </w:rPr>
      </w:pPr>
    </w:p>
    <w:p w14:paraId="5505DF44" w14:textId="77777777" w:rsidR="007F6AAB" w:rsidRDefault="007F6AAB" w:rsidP="00C03622">
      <w:pPr>
        <w:rPr>
          <w:rFonts w:ascii="Times New Roman" w:hAnsi="Times New Roman" w:cs="Times New Roman"/>
          <w:sz w:val="24"/>
          <w:szCs w:val="24"/>
        </w:rPr>
      </w:pPr>
    </w:p>
    <w:p w14:paraId="598B5904" w14:textId="77777777" w:rsidR="007F6AAB" w:rsidRDefault="007F6AAB" w:rsidP="00C03622">
      <w:pPr>
        <w:rPr>
          <w:rFonts w:ascii="Times New Roman" w:hAnsi="Times New Roman" w:cs="Times New Roman"/>
          <w:sz w:val="24"/>
          <w:szCs w:val="24"/>
        </w:rPr>
      </w:pPr>
    </w:p>
    <w:p w14:paraId="77CEC044" w14:textId="77777777" w:rsidR="004A588E" w:rsidRDefault="004A588E" w:rsidP="00C03622">
      <w:pPr>
        <w:rPr>
          <w:rFonts w:ascii="Times New Roman" w:hAnsi="Times New Roman" w:cs="Times New Roman"/>
          <w:sz w:val="24"/>
          <w:szCs w:val="24"/>
        </w:rPr>
      </w:pPr>
    </w:p>
    <w:p w14:paraId="48905187" w14:textId="77777777" w:rsidR="007F6AAB" w:rsidRDefault="007F6AAB" w:rsidP="00C03622">
      <w:pPr>
        <w:rPr>
          <w:rFonts w:ascii="Times New Roman" w:hAnsi="Times New Roman" w:cs="Times New Roman"/>
          <w:sz w:val="24"/>
          <w:szCs w:val="24"/>
        </w:rPr>
      </w:pPr>
    </w:p>
    <w:p w14:paraId="512E04F5" w14:textId="2D118959" w:rsidR="007F6AAB" w:rsidRPr="007F6AAB" w:rsidRDefault="007F6AAB" w:rsidP="007F6AAB">
      <w:pPr>
        <w:pStyle w:val="Heading1"/>
        <w:jc w:val="center"/>
        <w:rPr>
          <w:rFonts w:ascii="Times New Roman" w:hAnsi="Times New Roman" w:cs="Times New Roman"/>
          <w:b/>
          <w:bCs/>
          <w:sz w:val="24"/>
          <w:szCs w:val="24"/>
        </w:rPr>
      </w:pPr>
      <w:bookmarkStart w:id="29" w:name="_Toc146698897"/>
      <w:r w:rsidRPr="007F6AAB">
        <w:rPr>
          <w:rFonts w:ascii="Times New Roman" w:hAnsi="Times New Roman" w:cs="Times New Roman"/>
          <w:b/>
          <w:bCs/>
          <w:sz w:val="24"/>
          <w:szCs w:val="24"/>
        </w:rPr>
        <w:t>LIST OF TABLES</w:t>
      </w:r>
      <w:bookmarkEnd w:id="29"/>
    </w:p>
    <w:p w14:paraId="0A13BF1A" w14:textId="77777777" w:rsidR="007F6AAB" w:rsidRPr="007F6AAB" w:rsidRDefault="007F6AAB" w:rsidP="00C03622">
      <w:pPr>
        <w:rPr>
          <w:rFonts w:ascii="Times New Roman" w:hAnsi="Times New Roman" w:cs="Times New Roman"/>
          <w:sz w:val="24"/>
          <w:szCs w:val="24"/>
        </w:rPr>
      </w:pPr>
    </w:p>
    <w:p w14:paraId="75B69871" w14:textId="036B2970" w:rsidR="005911D2" w:rsidRDefault="005911D2">
      <w:pPr>
        <w:pStyle w:val="TableofFigures"/>
        <w:tabs>
          <w:tab w:val="right" w:leader="dot" w:pos="9350"/>
        </w:tabs>
        <w:rPr>
          <w:rFonts w:eastAsiaTheme="minorEastAsia"/>
          <w:noProof/>
          <w:kern w:val="2"/>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"Table" </w:instrText>
      </w:r>
      <w:r>
        <w:rPr>
          <w:rFonts w:ascii="Times New Roman" w:hAnsi="Times New Roman" w:cs="Times New Roman"/>
          <w:sz w:val="24"/>
          <w:szCs w:val="24"/>
        </w:rPr>
        <w:fldChar w:fldCharType="separate"/>
      </w:r>
      <w:hyperlink w:anchor="_Toc146699004" w:history="1">
        <w:r w:rsidRPr="00F415C7">
          <w:rPr>
            <w:rStyle w:val="Hyperlink"/>
            <w:rFonts w:ascii="Times New Roman" w:hAnsi="Times New Roman" w:cs="Times New Roman"/>
            <w:noProof/>
          </w:rPr>
          <w:t>Table 1.Fish condition factor</w:t>
        </w:r>
        <w:r>
          <w:rPr>
            <w:noProof/>
            <w:webHidden/>
          </w:rPr>
          <w:tab/>
        </w:r>
        <w:r>
          <w:rPr>
            <w:noProof/>
            <w:webHidden/>
          </w:rPr>
          <w:fldChar w:fldCharType="begin"/>
        </w:r>
        <w:r>
          <w:rPr>
            <w:noProof/>
            <w:webHidden/>
          </w:rPr>
          <w:instrText xml:space="preserve"> PAGEREF _Toc146699004 \h </w:instrText>
        </w:r>
        <w:r>
          <w:rPr>
            <w:noProof/>
            <w:webHidden/>
          </w:rPr>
        </w:r>
        <w:r>
          <w:rPr>
            <w:noProof/>
            <w:webHidden/>
          </w:rPr>
          <w:fldChar w:fldCharType="separate"/>
        </w:r>
        <w:r>
          <w:rPr>
            <w:noProof/>
            <w:webHidden/>
          </w:rPr>
          <w:t>42</w:t>
        </w:r>
        <w:r>
          <w:rPr>
            <w:noProof/>
            <w:webHidden/>
          </w:rPr>
          <w:fldChar w:fldCharType="end"/>
        </w:r>
      </w:hyperlink>
    </w:p>
    <w:p w14:paraId="79030EF9" w14:textId="05E7727A" w:rsidR="005911D2" w:rsidRDefault="00000000">
      <w:pPr>
        <w:pStyle w:val="TableofFigures"/>
        <w:tabs>
          <w:tab w:val="right" w:leader="dot" w:pos="9350"/>
        </w:tabs>
        <w:rPr>
          <w:rFonts w:eastAsiaTheme="minorEastAsia"/>
          <w:noProof/>
          <w:kern w:val="2"/>
          <w14:ligatures w14:val="standardContextual"/>
        </w:rPr>
      </w:pPr>
      <w:hyperlink w:anchor="_Toc146699005" w:history="1">
        <w:r w:rsidR="005911D2" w:rsidRPr="00F415C7">
          <w:rPr>
            <w:rStyle w:val="Hyperlink"/>
            <w:rFonts w:ascii="Times New Roman" w:hAnsi="Times New Roman" w:cs="Times New Roman"/>
            <w:noProof/>
          </w:rPr>
          <w:t>Table 2.Distribution of respondents by gender in Kericho and Bomet counties</w:t>
        </w:r>
        <w:r w:rsidR="005911D2">
          <w:rPr>
            <w:noProof/>
            <w:webHidden/>
          </w:rPr>
          <w:tab/>
        </w:r>
        <w:r w:rsidR="005911D2">
          <w:rPr>
            <w:noProof/>
            <w:webHidden/>
          </w:rPr>
          <w:fldChar w:fldCharType="begin"/>
        </w:r>
        <w:r w:rsidR="005911D2">
          <w:rPr>
            <w:noProof/>
            <w:webHidden/>
          </w:rPr>
          <w:instrText xml:space="preserve"> PAGEREF _Toc146699005 \h </w:instrText>
        </w:r>
        <w:r w:rsidR="005911D2">
          <w:rPr>
            <w:noProof/>
            <w:webHidden/>
          </w:rPr>
        </w:r>
        <w:r w:rsidR="005911D2">
          <w:rPr>
            <w:noProof/>
            <w:webHidden/>
          </w:rPr>
          <w:fldChar w:fldCharType="separate"/>
        </w:r>
        <w:r w:rsidR="005911D2">
          <w:rPr>
            <w:noProof/>
            <w:webHidden/>
          </w:rPr>
          <w:t>44</w:t>
        </w:r>
        <w:r w:rsidR="005911D2">
          <w:rPr>
            <w:noProof/>
            <w:webHidden/>
          </w:rPr>
          <w:fldChar w:fldCharType="end"/>
        </w:r>
      </w:hyperlink>
    </w:p>
    <w:p w14:paraId="05626444" w14:textId="7E02C11E" w:rsidR="005911D2" w:rsidRDefault="00000000">
      <w:pPr>
        <w:pStyle w:val="TableofFigures"/>
        <w:tabs>
          <w:tab w:val="right" w:leader="dot" w:pos="9350"/>
        </w:tabs>
        <w:rPr>
          <w:rFonts w:eastAsiaTheme="minorEastAsia"/>
          <w:noProof/>
          <w:kern w:val="2"/>
          <w14:ligatures w14:val="standardContextual"/>
        </w:rPr>
      </w:pPr>
      <w:hyperlink w:anchor="_Toc146699006" w:history="1">
        <w:r w:rsidR="005911D2" w:rsidRPr="00F415C7">
          <w:rPr>
            <w:rStyle w:val="Hyperlink"/>
            <w:rFonts w:ascii="Times New Roman" w:hAnsi="Times New Roman" w:cs="Times New Roman"/>
            <w:noProof/>
          </w:rPr>
          <w:t>Table 3.Occupation of respondents per county</w:t>
        </w:r>
        <w:r w:rsidR="005911D2">
          <w:rPr>
            <w:noProof/>
            <w:webHidden/>
          </w:rPr>
          <w:tab/>
        </w:r>
        <w:r w:rsidR="005911D2">
          <w:rPr>
            <w:noProof/>
            <w:webHidden/>
          </w:rPr>
          <w:fldChar w:fldCharType="begin"/>
        </w:r>
        <w:r w:rsidR="005911D2">
          <w:rPr>
            <w:noProof/>
            <w:webHidden/>
          </w:rPr>
          <w:instrText xml:space="preserve"> PAGEREF _Toc146699006 \h </w:instrText>
        </w:r>
        <w:r w:rsidR="005911D2">
          <w:rPr>
            <w:noProof/>
            <w:webHidden/>
          </w:rPr>
        </w:r>
        <w:r w:rsidR="005911D2">
          <w:rPr>
            <w:noProof/>
            <w:webHidden/>
          </w:rPr>
          <w:fldChar w:fldCharType="separate"/>
        </w:r>
        <w:r w:rsidR="005911D2">
          <w:rPr>
            <w:noProof/>
            <w:webHidden/>
          </w:rPr>
          <w:t>44</w:t>
        </w:r>
        <w:r w:rsidR="005911D2">
          <w:rPr>
            <w:noProof/>
            <w:webHidden/>
          </w:rPr>
          <w:fldChar w:fldCharType="end"/>
        </w:r>
      </w:hyperlink>
    </w:p>
    <w:p w14:paraId="2AAD3748" w14:textId="0BB23181" w:rsidR="005911D2" w:rsidRDefault="00000000">
      <w:pPr>
        <w:pStyle w:val="TableofFigures"/>
        <w:tabs>
          <w:tab w:val="right" w:leader="dot" w:pos="9350"/>
        </w:tabs>
        <w:rPr>
          <w:rFonts w:eastAsiaTheme="minorEastAsia"/>
          <w:noProof/>
          <w:kern w:val="2"/>
          <w14:ligatures w14:val="standardContextual"/>
        </w:rPr>
      </w:pPr>
      <w:hyperlink w:anchor="_Toc146699007" w:history="1">
        <w:r w:rsidR="005911D2" w:rsidRPr="00F415C7">
          <w:rPr>
            <w:rStyle w:val="Hyperlink"/>
            <w:rFonts w:ascii="Times New Roman" w:hAnsi="Times New Roman" w:cs="Times New Roman"/>
            <w:noProof/>
          </w:rPr>
          <w:t>Table 4.Level of education of respondents</w:t>
        </w:r>
        <w:r w:rsidR="005911D2">
          <w:rPr>
            <w:noProof/>
            <w:webHidden/>
          </w:rPr>
          <w:tab/>
        </w:r>
        <w:r w:rsidR="005911D2">
          <w:rPr>
            <w:noProof/>
            <w:webHidden/>
          </w:rPr>
          <w:fldChar w:fldCharType="begin"/>
        </w:r>
        <w:r w:rsidR="005911D2">
          <w:rPr>
            <w:noProof/>
            <w:webHidden/>
          </w:rPr>
          <w:instrText xml:space="preserve"> PAGEREF _Toc146699007 \h </w:instrText>
        </w:r>
        <w:r w:rsidR="005911D2">
          <w:rPr>
            <w:noProof/>
            <w:webHidden/>
          </w:rPr>
        </w:r>
        <w:r w:rsidR="005911D2">
          <w:rPr>
            <w:noProof/>
            <w:webHidden/>
          </w:rPr>
          <w:fldChar w:fldCharType="separate"/>
        </w:r>
        <w:r w:rsidR="005911D2">
          <w:rPr>
            <w:noProof/>
            <w:webHidden/>
          </w:rPr>
          <w:t>45</w:t>
        </w:r>
        <w:r w:rsidR="005911D2">
          <w:rPr>
            <w:noProof/>
            <w:webHidden/>
          </w:rPr>
          <w:fldChar w:fldCharType="end"/>
        </w:r>
      </w:hyperlink>
    </w:p>
    <w:p w14:paraId="522E8FEF" w14:textId="3543CB07" w:rsidR="005911D2" w:rsidRDefault="00000000">
      <w:pPr>
        <w:pStyle w:val="TableofFigures"/>
        <w:tabs>
          <w:tab w:val="right" w:leader="dot" w:pos="9350"/>
        </w:tabs>
        <w:rPr>
          <w:rFonts w:eastAsiaTheme="minorEastAsia"/>
          <w:noProof/>
          <w:kern w:val="2"/>
          <w14:ligatures w14:val="standardContextual"/>
        </w:rPr>
      </w:pPr>
      <w:hyperlink w:anchor="_Toc146699008" w:history="1">
        <w:r w:rsidR="005911D2" w:rsidRPr="00F415C7">
          <w:rPr>
            <w:rStyle w:val="Hyperlink"/>
            <w:rFonts w:ascii="Times New Roman" w:hAnsi="Times New Roman" w:cs="Times New Roman"/>
            <w:noProof/>
          </w:rPr>
          <w:t>Table 5.Purpose for doing fish farming</w:t>
        </w:r>
        <w:r w:rsidR="005911D2">
          <w:rPr>
            <w:noProof/>
            <w:webHidden/>
          </w:rPr>
          <w:tab/>
        </w:r>
        <w:r w:rsidR="005911D2">
          <w:rPr>
            <w:noProof/>
            <w:webHidden/>
          </w:rPr>
          <w:fldChar w:fldCharType="begin"/>
        </w:r>
        <w:r w:rsidR="005911D2">
          <w:rPr>
            <w:noProof/>
            <w:webHidden/>
          </w:rPr>
          <w:instrText xml:space="preserve"> PAGEREF _Toc146699008 \h </w:instrText>
        </w:r>
        <w:r w:rsidR="005911D2">
          <w:rPr>
            <w:noProof/>
            <w:webHidden/>
          </w:rPr>
        </w:r>
        <w:r w:rsidR="005911D2">
          <w:rPr>
            <w:noProof/>
            <w:webHidden/>
          </w:rPr>
          <w:fldChar w:fldCharType="separate"/>
        </w:r>
        <w:r w:rsidR="005911D2">
          <w:rPr>
            <w:noProof/>
            <w:webHidden/>
          </w:rPr>
          <w:t>45</w:t>
        </w:r>
        <w:r w:rsidR="005911D2">
          <w:rPr>
            <w:noProof/>
            <w:webHidden/>
          </w:rPr>
          <w:fldChar w:fldCharType="end"/>
        </w:r>
      </w:hyperlink>
    </w:p>
    <w:p w14:paraId="5F54A84D" w14:textId="324AC393" w:rsidR="005911D2" w:rsidRDefault="00000000">
      <w:pPr>
        <w:pStyle w:val="TableofFigures"/>
        <w:tabs>
          <w:tab w:val="right" w:leader="dot" w:pos="9350"/>
        </w:tabs>
        <w:rPr>
          <w:rFonts w:eastAsiaTheme="minorEastAsia"/>
          <w:noProof/>
          <w:kern w:val="2"/>
          <w14:ligatures w14:val="standardContextual"/>
        </w:rPr>
      </w:pPr>
      <w:hyperlink w:anchor="_Toc146699009" w:history="1">
        <w:r w:rsidR="005911D2" w:rsidRPr="00F415C7">
          <w:rPr>
            <w:rStyle w:val="Hyperlink"/>
            <w:rFonts w:ascii="Times New Roman" w:hAnsi="Times New Roman" w:cs="Times New Roman"/>
            <w:noProof/>
          </w:rPr>
          <w:t>Table 6.Fish holding systems in Bomet and Kericho county</w:t>
        </w:r>
        <w:r w:rsidR="005911D2">
          <w:rPr>
            <w:noProof/>
            <w:webHidden/>
          </w:rPr>
          <w:tab/>
        </w:r>
        <w:r w:rsidR="005911D2">
          <w:rPr>
            <w:noProof/>
            <w:webHidden/>
          </w:rPr>
          <w:fldChar w:fldCharType="begin"/>
        </w:r>
        <w:r w:rsidR="005911D2">
          <w:rPr>
            <w:noProof/>
            <w:webHidden/>
          </w:rPr>
          <w:instrText xml:space="preserve"> PAGEREF _Toc146699009 \h </w:instrText>
        </w:r>
        <w:r w:rsidR="005911D2">
          <w:rPr>
            <w:noProof/>
            <w:webHidden/>
          </w:rPr>
        </w:r>
        <w:r w:rsidR="005911D2">
          <w:rPr>
            <w:noProof/>
            <w:webHidden/>
          </w:rPr>
          <w:fldChar w:fldCharType="separate"/>
        </w:r>
        <w:r w:rsidR="005911D2">
          <w:rPr>
            <w:noProof/>
            <w:webHidden/>
          </w:rPr>
          <w:t>46</w:t>
        </w:r>
        <w:r w:rsidR="005911D2">
          <w:rPr>
            <w:noProof/>
            <w:webHidden/>
          </w:rPr>
          <w:fldChar w:fldCharType="end"/>
        </w:r>
      </w:hyperlink>
    </w:p>
    <w:p w14:paraId="4DC98211" w14:textId="4D0757A2" w:rsidR="005911D2" w:rsidRDefault="00000000">
      <w:pPr>
        <w:pStyle w:val="TableofFigures"/>
        <w:tabs>
          <w:tab w:val="right" w:leader="dot" w:pos="9350"/>
        </w:tabs>
        <w:rPr>
          <w:rFonts w:eastAsiaTheme="minorEastAsia"/>
          <w:noProof/>
          <w:kern w:val="2"/>
          <w14:ligatures w14:val="standardContextual"/>
        </w:rPr>
      </w:pPr>
      <w:hyperlink w:anchor="_Toc146699010" w:history="1">
        <w:r w:rsidR="005911D2" w:rsidRPr="00F415C7">
          <w:rPr>
            <w:rStyle w:val="Hyperlink"/>
            <w:rFonts w:ascii="Times New Roman" w:hAnsi="Times New Roman" w:cs="Times New Roman"/>
            <w:noProof/>
          </w:rPr>
          <w:t>Table 7.Fish species cultured</w:t>
        </w:r>
        <w:r w:rsidR="005911D2">
          <w:rPr>
            <w:noProof/>
            <w:webHidden/>
          </w:rPr>
          <w:tab/>
        </w:r>
        <w:r w:rsidR="005911D2">
          <w:rPr>
            <w:noProof/>
            <w:webHidden/>
          </w:rPr>
          <w:fldChar w:fldCharType="begin"/>
        </w:r>
        <w:r w:rsidR="005911D2">
          <w:rPr>
            <w:noProof/>
            <w:webHidden/>
          </w:rPr>
          <w:instrText xml:space="preserve"> PAGEREF _Toc146699010 \h </w:instrText>
        </w:r>
        <w:r w:rsidR="005911D2">
          <w:rPr>
            <w:noProof/>
            <w:webHidden/>
          </w:rPr>
        </w:r>
        <w:r w:rsidR="005911D2">
          <w:rPr>
            <w:noProof/>
            <w:webHidden/>
          </w:rPr>
          <w:fldChar w:fldCharType="separate"/>
        </w:r>
        <w:r w:rsidR="005911D2">
          <w:rPr>
            <w:noProof/>
            <w:webHidden/>
          </w:rPr>
          <w:t>47</w:t>
        </w:r>
        <w:r w:rsidR="005911D2">
          <w:rPr>
            <w:noProof/>
            <w:webHidden/>
          </w:rPr>
          <w:fldChar w:fldCharType="end"/>
        </w:r>
      </w:hyperlink>
    </w:p>
    <w:p w14:paraId="468F95D3" w14:textId="760216B3" w:rsidR="005911D2" w:rsidRDefault="00000000">
      <w:pPr>
        <w:pStyle w:val="TableofFigures"/>
        <w:tabs>
          <w:tab w:val="right" w:leader="dot" w:pos="9350"/>
        </w:tabs>
        <w:rPr>
          <w:rFonts w:eastAsiaTheme="minorEastAsia"/>
          <w:noProof/>
          <w:kern w:val="2"/>
          <w14:ligatures w14:val="standardContextual"/>
        </w:rPr>
      </w:pPr>
      <w:hyperlink w:anchor="_Toc146699011" w:history="1">
        <w:r w:rsidR="005911D2" w:rsidRPr="00F415C7">
          <w:rPr>
            <w:rStyle w:val="Hyperlink"/>
            <w:rFonts w:ascii="Times New Roman" w:hAnsi="Times New Roman" w:cs="Times New Roman"/>
            <w:noProof/>
          </w:rPr>
          <w:t>Table 8.The sex of the cultured fish</w:t>
        </w:r>
        <w:r w:rsidR="005911D2">
          <w:rPr>
            <w:noProof/>
            <w:webHidden/>
          </w:rPr>
          <w:tab/>
        </w:r>
        <w:r w:rsidR="005911D2">
          <w:rPr>
            <w:noProof/>
            <w:webHidden/>
          </w:rPr>
          <w:fldChar w:fldCharType="begin"/>
        </w:r>
        <w:r w:rsidR="005911D2">
          <w:rPr>
            <w:noProof/>
            <w:webHidden/>
          </w:rPr>
          <w:instrText xml:space="preserve"> PAGEREF _Toc146699011 \h </w:instrText>
        </w:r>
        <w:r w:rsidR="005911D2">
          <w:rPr>
            <w:noProof/>
            <w:webHidden/>
          </w:rPr>
        </w:r>
        <w:r w:rsidR="005911D2">
          <w:rPr>
            <w:noProof/>
            <w:webHidden/>
          </w:rPr>
          <w:fldChar w:fldCharType="separate"/>
        </w:r>
        <w:r w:rsidR="005911D2">
          <w:rPr>
            <w:noProof/>
            <w:webHidden/>
          </w:rPr>
          <w:t>47</w:t>
        </w:r>
        <w:r w:rsidR="005911D2">
          <w:rPr>
            <w:noProof/>
            <w:webHidden/>
          </w:rPr>
          <w:fldChar w:fldCharType="end"/>
        </w:r>
      </w:hyperlink>
    </w:p>
    <w:p w14:paraId="0D739CB7" w14:textId="331A6851" w:rsidR="005911D2" w:rsidRDefault="00000000">
      <w:pPr>
        <w:pStyle w:val="TableofFigures"/>
        <w:tabs>
          <w:tab w:val="right" w:leader="dot" w:pos="9350"/>
        </w:tabs>
        <w:rPr>
          <w:rFonts w:eastAsiaTheme="minorEastAsia"/>
          <w:noProof/>
          <w:kern w:val="2"/>
          <w14:ligatures w14:val="standardContextual"/>
        </w:rPr>
      </w:pPr>
      <w:hyperlink w:anchor="_Toc146699012" w:history="1">
        <w:r w:rsidR="005911D2" w:rsidRPr="00F415C7">
          <w:rPr>
            <w:rStyle w:val="Hyperlink"/>
            <w:rFonts w:ascii="Times New Roman" w:hAnsi="Times New Roman" w:cs="Times New Roman"/>
            <w:noProof/>
          </w:rPr>
          <w:t>Table 9.Pond location</w:t>
        </w:r>
        <w:r w:rsidR="005911D2">
          <w:rPr>
            <w:noProof/>
            <w:webHidden/>
          </w:rPr>
          <w:tab/>
        </w:r>
        <w:r w:rsidR="005911D2">
          <w:rPr>
            <w:noProof/>
            <w:webHidden/>
          </w:rPr>
          <w:fldChar w:fldCharType="begin"/>
        </w:r>
        <w:r w:rsidR="005911D2">
          <w:rPr>
            <w:noProof/>
            <w:webHidden/>
          </w:rPr>
          <w:instrText xml:space="preserve"> PAGEREF _Toc146699012 \h </w:instrText>
        </w:r>
        <w:r w:rsidR="005911D2">
          <w:rPr>
            <w:noProof/>
            <w:webHidden/>
          </w:rPr>
        </w:r>
        <w:r w:rsidR="005911D2">
          <w:rPr>
            <w:noProof/>
            <w:webHidden/>
          </w:rPr>
          <w:fldChar w:fldCharType="separate"/>
        </w:r>
        <w:r w:rsidR="005911D2">
          <w:rPr>
            <w:noProof/>
            <w:webHidden/>
          </w:rPr>
          <w:t>48</w:t>
        </w:r>
        <w:r w:rsidR="005911D2">
          <w:rPr>
            <w:noProof/>
            <w:webHidden/>
          </w:rPr>
          <w:fldChar w:fldCharType="end"/>
        </w:r>
      </w:hyperlink>
    </w:p>
    <w:p w14:paraId="274FE2E3" w14:textId="43891C44" w:rsidR="005911D2" w:rsidRDefault="00000000">
      <w:pPr>
        <w:pStyle w:val="TableofFigures"/>
        <w:tabs>
          <w:tab w:val="right" w:leader="dot" w:pos="9350"/>
        </w:tabs>
        <w:rPr>
          <w:rFonts w:eastAsiaTheme="minorEastAsia"/>
          <w:noProof/>
          <w:kern w:val="2"/>
          <w14:ligatures w14:val="standardContextual"/>
        </w:rPr>
      </w:pPr>
      <w:hyperlink w:anchor="_Toc146699013" w:history="1">
        <w:r w:rsidR="005911D2" w:rsidRPr="00F415C7">
          <w:rPr>
            <w:rStyle w:val="Hyperlink"/>
            <w:rFonts w:ascii="Times New Roman" w:hAnsi="Times New Roman" w:cs="Times New Roman"/>
            <w:noProof/>
          </w:rPr>
          <w:t>Table 10.Pond purpose</w:t>
        </w:r>
        <w:r w:rsidR="005911D2">
          <w:rPr>
            <w:noProof/>
            <w:webHidden/>
          </w:rPr>
          <w:tab/>
        </w:r>
        <w:r w:rsidR="005911D2">
          <w:rPr>
            <w:noProof/>
            <w:webHidden/>
          </w:rPr>
          <w:fldChar w:fldCharType="begin"/>
        </w:r>
        <w:r w:rsidR="005911D2">
          <w:rPr>
            <w:noProof/>
            <w:webHidden/>
          </w:rPr>
          <w:instrText xml:space="preserve"> PAGEREF _Toc146699013 \h </w:instrText>
        </w:r>
        <w:r w:rsidR="005911D2">
          <w:rPr>
            <w:noProof/>
            <w:webHidden/>
          </w:rPr>
        </w:r>
        <w:r w:rsidR="005911D2">
          <w:rPr>
            <w:noProof/>
            <w:webHidden/>
          </w:rPr>
          <w:fldChar w:fldCharType="separate"/>
        </w:r>
        <w:r w:rsidR="005911D2">
          <w:rPr>
            <w:noProof/>
            <w:webHidden/>
          </w:rPr>
          <w:t>48</w:t>
        </w:r>
        <w:r w:rsidR="005911D2">
          <w:rPr>
            <w:noProof/>
            <w:webHidden/>
          </w:rPr>
          <w:fldChar w:fldCharType="end"/>
        </w:r>
      </w:hyperlink>
    </w:p>
    <w:p w14:paraId="3EBFE01A" w14:textId="49593F0B" w:rsidR="005911D2" w:rsidRDefault="00000000">
      <w:pPr>
        <w:pStyle w:val="TableofFigures"/>
        <w:tabs>
          <w:tab w:val="right" w:leader="dot" w:pos="9350"/>
        </w:tabs>
        <w:rPr>
          <w:rFonts w:eastAsiaTheme="minorEastAsia"/>
          <w:noProof/>
          <w:kern w:val="2"/>
          <w14:ligatures w14:val="standardContextual"/>
        </w:rPr>
      </w:pPr>
      <w:hyperlink w:anchor="_Toc146699014" w:history="1">
        <w:r w:rsidR="005911D2" w:rsidRPr="00F415C7">
          <w:rPr>
            <w:rStyle w:val="Hyperlink"/>
            <w:rFonts w:ascii="Times New Roman" w:hAnsi="Times New Roman" w:cs="Times New Roman"/>
            <w:noProof/>
          </w:rPr>
          <w:t>Table 11.Pond active status</w:t>
        </w:r>
        <w:r w:rsidR="005911D2">
          <w:rPr>
            <w:noProof/>
            <w:webHidden/>
          </w:rPr>
          <w:tab/>
        </w:r>
        <w:r w:rsidR="005911D2">
          <w:rPr>
            <w:noProof/>
            <w:webHidden/>
          </w:rPr>
          <w:fldChar w:fldCharType="begin"/>
        </w:r>
        <w:r w:rsidR="005911D2">
          <w:rPr>
            <w:noProof/>
            <w:webHidden/>
          </w:rPr>
          <w:instrText xml:space="preserve"> PAGEREF _Toc146699014 \h </w:instrText>
        </w:r>
        <w:r w:rsidR="005911D2">
          <w:rPr>
            <w:noProof/>
            <w:webHidden/>
          </w:rPr>
        </w:r>
        <w:r w:rsidR="005911D2">
          <w:rPr>
            <w:noProof/>
            <w:webHidden/>
          </w:rPr>
          <w:fldChar w:fldCharType="separate"/>
        </w:r>
        <w:r w:rsidR="005911D2">
          <w:rPr>
            <w:noProof/>
            <w:webHidden/>
          </w:rPr>
          <w:t>49</w:t>
        </w:r>
        <w:r w:rsidR="005911D2">
          <w:rPr>
            <w:noProof/>
            <w:webHidden/>
          </w:rPr>
          <w:fldChar w:fldCharType="end"/>
        </w:r>
      </w:hyperlink>
    </w:p>
    <w:p w14:paraId="620523C7" w14:textId="0B41F788" w:rsidR="005911D2" w:rsidRDefault="00000000">
      <w:pPr>
        <w:pStyle w:val="TableofFigures"/>
        <w:tabs>
          <w:tab w:val="right" w:leader="dot" w:pos="9350"/>
        </w:tabs>
        <w:rPr>
          <w:rFonts w:eastAsiaTheme="minorEastAsia"/>
          <w:noProof/>
          <w:kern w:val="2"/>
          <w14:ligatures w14:val="standardContextual"/>
        </w:rPr>
      </w:pPr>
      <w:hyperlink w:anchor="_Toc146699015" w:history="1">
        <w:r w:rsidR="005911D2" w:rsidRPr="00F415C7">
          <w:rPr>
            <w:rStyle w:val="Hyperlink"/>
            <w:rFonts w:ascii="Times New Roman" w:hAnsi="Times New Roman" w:cs="Times New Roman"/>
            <w:noProof/>
          </w:rPr>
          <w:t>Table 12.Source of seed</w:t>
        </w:r>
        <w:r w:rsidR="005911D2">
          <w:rPr>
            <w:noProof/>
            <w:webHidden/>
          </w:rPr>
          <w:tab/>
        </w:r>
        <w:r w:rsidR="005911D2">
          <w:rPr>
            <w:noProof/>
            <w:webHidden/>
          </w:rPr>
          <w:fldChar w:fldCharType="begin"/>
        </w:r>
        <w:r w:rsidR="005911D2">
          <w:rPr>
            <w:noProof/>
            <w:webHidden/>
          </w:rPr>
          <w:instrText xml:space="preserve"> PAGEREF _Toc146699015 \h </w:instrText>
        </w:r>
        <w:r w:rsidR="005911D2">
          <w:rPr>
            <w:noProof/>
            <w:webHidden/>
          </w:rPr>
        </w:r>
        <w:r w:rsidR="005911D2">
          <w:rPr>
            <w:noProof/>
            <w:webHidden/>
          </w:rPr>
          <w:fldChar w:fldCharType="separate"/>
        </w:r>
        <w:r w:rsidR="005911D2">
          <w:rPr>
            <w:noProof/>
            <w:webHidden/>
          </w:rPr>
          <w:t>49</w:t>
        </w:r>
        <w:r w:rsidR="005911D2">
          <w:rPr>
            <w:noProof/>
            <w:webHidden/>
          </w:rPr>
          <w:fldChar w:fldCharType="end"/>
        </w:r>
      </w:hyperlink>
    </w:p>
    <w:p w14:paraId="7A3A7D6E" w14:textId="309486EB" w:rsidR="005911D2" w:rsidRDefault="00000000">
      <w:pPr>
        <w:pStyle w:val="TableofFigures"/>
        <w:tabs>
          <w:tab w:val="right" w:leader="dot" w:pos="9350"/>
        </w:tabs>
        <w:rPr>
          <w:rFonts w:eastAsiaTheme="minorEastAsia"/>
          <w:noProof/>
          <w:kern w:val="2"/>
          <w14:ligatures w14:val="standardContextual"/>
        </w:rPr>
      </w:pPr>
      <w:hyperlink w:anchor="_Toc146699016" w:history="1">
        <w:r w:rsidR="005911D2" w:rsidRPr="00F415C7">
          <w:rPr>
            <w:rStyle w:val="Hyperlink"/>
            <w:rFonts w:ascii="Times New Roman" w:hAnsi="Times New Roman" w:cs="Times New Roman"/>
            <w:noProof/>
          </w:rPr>
          <w:t>Table 13.Water source</w:t>
        </w:r>
        <w:r w:rsidR="005911D2">
          <w:rPr>
            <w:noProof/>
            <w:webHidden/>
          </w:rPr>
          <w:tab/>
        </w:r>
        <w:r w:rsidR="005911D2">
          <w:rPr>
            <w:noProof/>
            <w:webHidden/>
          </w:rPr>
          <w:fldChar w:fldCharType="begin"/>
        </w:r>
        <w:r w:rsidR="005911D2">
          <w:rPr>
            <w:noProof/>
            <w:webHidden/>
          </w:rPr>
          <w:instrText xml:space="preserve"> PAGEREF _Toc146699016 \h </w:instrText>
        </w:r>
        <w:r w:rsidR="005911D2">
          <w:rPr>
            <w:noProof/>
            <w:webHidden/>
          </w:rPr>
        </w:r>
        <w:r w:rsidR="005911D2">
          <w:rPr>
            <w:noProof/>
            <w:webHidden/>
          </w:rPr>
          <w:fldChar w:fldCharType="separate"/>
        </w:r>
        <w:r w:rsidR="005911D2">
          <w:rPr>
            <w:noProof/>
            <w:webHidden/>
          </w:rPr>
          <w:t>51</w:t>
        </w:r>
        <w:r w:rsidR="005911D2">
          <w:rPr>
            <w:noProof/>
            <w:webHidden/>
          </w:rPr>
          <w:fldChar w:fldCharType="end"/>
        </w:r>
      </w:hyperlink>
    </w:p>
    <w:p w14:paraId="30EAD3A2" w14:textId="2DDDDCA0" w:rsidR="005911D2" w:rsidRDefault="00000000">
      <w:pPr>
        <w:pStyle w:val="TableofFigures"/>
        <w:tabs>
          <w:tab w:val="right" w:leader="dot" w:pos="9350"/>
        </w:tabs>
        <w:rPr>
          <w:rFonts w:eastAsiaTheme="minorEastAsia"/>
          <w:noProof/>
          <w:kern w:val="2"/>
          <w14:ligatures w14:val="standardContextual"/>
        </w:rPr>
      </w:pPr>
      <w:hyperlink w:anchor="_Toc146699017" w:history="1">
        <w:r w:rsidR="005911D2" w:rsidRPr="00F415C7">
          <w:rPr>
            <w:rStyle w:val="Hyperlink"/>
            <w:rFonts w:ascii="Times New Roman" w:hAnsi="Times New Roman" w:cs="Times New Roman"/>
            <w:noProof/>
          </w:rPr>
          <w:t>Table 14.Water flowing through ponds</w:t>
        </w:r>
        <w:r w:rsidR="005911D2">
          <w:rPr>
            <w:noProof/>
            <w:webHidden/>
          </w:rPr>
          <w:tab/>
        </w:r>
        <w:r w:rsidR="005911D2">
          <w:rPr>
            <w:noProof/>
            <w:webHidden/>
          </w:rPr>
          <w:fldChar w:fldCharType="begin"/>
        </w:r>
        <w:r w:rsidR="005911D2">
          <w:rPr>
            <w:noProof/>
            <w:webHidden/>
          </w:rPr>
          <w:instrText xml:space="preserve"> PAGEREF _Toc146699017 \h </w:instrText>
        </w:r>
        <w:r w:rsidR="005911D2">
          <w:rPr>
            <w:noProof/>
            <w:webHidden/>
          </w:rPr>
        </w:r>
        <w:r w:rsidR="005911D2">
          <w:rPr>
            <w:noProof/>
            <w:webHidden/>
          </w:rPr>
          <w:fldChar w:fldCharType="separate"/>
        </w:r>
        <w:r w:rsidR="005911D2">
          <w:rPr>
            <w:noProof/>
            <w:webHidden/>
          </w:rPr>
          <w:t>51</w:t>
        </w:r>
        <w:r w:rsidR="005911D2">
          <w:rPr>
            <w:noProof/>
            <w:webHidden/>
          </w:rPr>
          <w:fldChar w:fldCharType="end"/>
        </w:r>
      </w:hyperlink>
    </w:p>
    <w:p w14:paraId="3BC5AC44" w14:textId="1F4FA58C" w:rsidR="005911D2" w:rsidRDefault="00000000">
      <w:pPr>
        <w:pStyle w:val="TableofFigures"/>
        <w:tabs>
          <w:tab w:val="right" w:leader="dot" w:pos="9350"/>
        </w:tabs>
        <w:rPr>
          <w:rFonts w:eastAsiaTheme="minorEastAsia"/>
          <w:noProof/>
          <w:kern w:val="2"/>
          <w14:ligatures w14:val="standardContextual"/>
        </w:rPr>
      </w:pPr>
      <w:hyperlink w:anchor="_Toc146699018" w:history="1">
        <w:r w:rsidR="005911D2" w:rsidRPr="00F415C7">
          <w:rPr>
            <w:rStyle w:val="Hyperlink"/>
            <w:rFonts w:ascii="Times New Roman" w:hAnsi="Times New Roman" w:cs="Times New Roman"/>
            <w:noProof/>
          </w:rPr>
          <w:t>Table 15.Water flowing through agricultural land before emptying into ponds</w:t>
        </w:r>
        <w:r w:rsidR="005911D2">
          <w:rPr>
            <w:noProof/>
            <w:webHidden/>
          </w:rPr>
          <w:tab/>
        </w:r>
        <w:r w:rsidR="005911D2">
          <w:rPr>
            <w:noProof/>
            <w:webHidden/>
          </w:rPr>
          <w:fldChar w:fldCharType="begin"/>
        </w:r>
        <w:r w:rsidR="005911D2">
          <w:rPr>
            <w:noProof/>
            <w:webHidden/>
          </w:rPr>
          <w:instrText xml:space="preserve"> PAGEREF _Toc146699018 \h </w:instrText>
        </w:r>
        <w:r w:rsidR="005911D2">
          <w:rPr>
            <w:noProof/>
            <w:webHidden/>
          </w:rPr>
        </w:r>
        <w:r w:rsidR="005911D2">
          <w:rPr>
            <w:noProof/>
            <w:webHidden/>
          </w:rPr>
          <w:fldChar w:fldCharType="separate"/>
        </w:r>
        <w:r w:rsidR="005911D2">
          <w:rPr>
            <w:noProof/>
            <w:webHidden/>
          </w:rPr>
          <w:t>52</w:t>
        </w:r>
        <w:r w:rsidR="005911D2">
          <w:rPr>
            <w:noProof/>
            <w:webHidden/>
          </w:rPr>
          <w:fldChar w:fldCharType="end"/>
        </w:r>
      </w:hyperlink>
    </w:p>
    <w:p w14:paraId="296E924F" w14:textId="5632401C" w:rsidR="005911D2" w:rsidRDefault="00000000">
      <w:pPr>
        <w:pStyle w:val="TableofFigures"/>
        <w:tabs>
          <w:tab w:val="right" w:leader="dot" w:pos="9350"/>
        </w:tabs>
        <w:rPr>
          <w:rFonts w:eastAsiaTheme="minorEastAsia"/>
          <w:noProof/>
          <w:kern w:val="2"/>
          <w14:ligatures w14:val="standardContextual"/>
        </w:rPr>
      </w:pPr>
      <w:hyperlink w:anchor="_Toc146699019" w:history="1">
        <w:r w:rsidR="005911D2" w:rsidRPr="00F415C7">
          <w:rPr>
            <w:rStyle w:val="Hyperlink"/>
            <w:rFonts w:ascii="Times New Roman" w:hAnsi="Times New Roman" w:cs="Times New Roman"/>
            <w:noProof/>
          </w:rPr>
          <w:t>Table 16.Pond drainage</w:t>
        </w:r>
        <w:r w:rsidR="005911D2">
          <w:rPr>
            <w:noProof/>
            <w:webHidden/>
          </w:rPr>
          <w:tab/>
        </w:r>
        <w:r w:rsidR="005911D2">
          <w:rPr>
            <w:noProof/>
            <w:webHidden/>
          </w:rPr>
          <w:fldChar w:fldCharType="begin"/>
        </w:r>
        <w:r w:rsidR="005911D2">
          <w:rPr>
            <w:noProof/>
            <w:webHidden/>
          </w:rPr>
          <w:instrText xml:space="preserve"> PAGEREF _Toc146699019 \h </w:instrText>
        </w:r>
        <w:r w:rsidR="005911D2">
          <w:rPr>
            <w:noProof/>
            <w:webHidden/>
          </w:rPr>
        </w:r>
        <w:r w:rsidR="005911D2">
          <w:rPr>
            <w:noProof/>
            <w:webHidden/>
          </w:rPr>
          <w:fldChar w:fldCharType="separate"/>
        </w:r>
        <w:r w:rsidR="005911D2">
          <w:rPr>
            <w:noProof/>
            <w:webHidden/>
          </w:rPr>
          <w:t>53</w:t>
        </w:r>
        <w:r w:rsidR="005911D2">
          <w:rPr>
            <w:noProof/>
            <w:webHidden/>
          </w:rPr>
          <w:fldChar w:fldCharType="end"/>
        </w:r>
      </w:hyperlink>
    </w:p>
    <w:p w14:paraId="11EF9FDE" w14:textId="237F1E7A" w:rsidR="005911D2" w:rsidRDefault="00000000">
      <w:pPr>
        <w:pStyle w:val="TableofFigures"/>
        <w:tabs>
          <w:tab w:val="right" w:leader="dot" w:pos="9350"/>
        </w:tabs>
        <w:rPr>
          <w:rFonts w:eastAsiaTheme="minorEastAsia"/>
          <w:noProof/>
          <w:kern w:val="2"/>
          <w14:ligatures w14:val="standardContextual"/>
        </w:rPr>
      </w:pPr>
      <w:hyperlink w:anchor="_Toc146699020" w:history="1">
        <w:r w:rsidR="005911D2" w:rsidRPr="00F415C7">
          <w:rPr>
            <w:rStyle w:val="Hyperlink"/>
            <w:rFonts w:ascii="Times New Roman" w:hAnsi="Times New Roman" w:cs="Times New Roman"/>
            <w:noProof/>
          </w:rPr>
          <w:t>Table 17.Effect of floods</w:t>
        </w:r>
        <w:r w:rsidR="005911D2">
          <w:rPr>
            <w:noProof/>
            <w:webHidden/>
          </w:rPr>
          <w:tab/>
        </w:r>
        <w:r w:rsidR="005911D2">
          <w:rPr>
            <w:noProof/>
            <w:webHidden/>
          </w:rPr>
          <w:fldChar w:fldCharType="begin"/>
        </w:r>
        <w:r w:rsidR="005911D2">
          <w:rPr>
            <w:noProof/>
            <w:webHidden/>
          </w:rPr>
          <w:instrText xml:space="preserve"> PAGEREF _Toc146699020 \h </w:instrText>
        </w:r>
        <w:r w:rsidR="005911D2">
          <w:rPr>
            <w:noProof/>
            <w:webHidden/>
          </w:rPr>
        </w:r>
        <w:r w:rsidR="005911D2">
          <w:rPr>
            <w:noProof/>
            <w:webHidden/>
          </w:rPr>
          <w:fldChar w:fldCharType="separate"/>
        </w:r>
        <w:r w:rsidR="005911D2">
          <w:rPr>
            <w:noProof/>
            <w:webHidden/>
          </w:rPr>
          <w:t>54</w:t>
        </w:r>
        <w:r w:rsidR="005911D2">
          <w:rPr>
            <w:noProof/>
            <w:webHidden/>
          </w:rPr>
          <w:fldChar w:fldCharType="end"/>
        </w:r>
      </w:hyperlink>
    </w:p>
    <w:p w14:paraId="30D4BFD9" w14:textId="1E71AC27" w:rsidR="005911D2" w:rsidRDefault="00000000">
      <w:pPr>
        <w:pStyle w:val="TableofFigures"/>
        <w:tabs>
          <w:tab w:val="right" w:leader="dot" w:pos="9350"/>
        </w:tabs>
        <w:rPr>
          <w:rFonts w:eastAsiaTheme="minorEastAsia"/>
          <w:noProof/>
          <w:kern w:val="2"/>
          <w14:ligatures w14:val="standardContextual"/>
        </w:rPr>
      </w:pPr>
      <w:hyperlink w:anchor="_Toc146699021" w:history="1">
        <w:r w:rsidR="005911D2" w:rsidRPr="00F415C7">
          <w:rPr>
            <w:rStyle w:val="Hyperlink"/>
            <w:rFonts w:ascii="Times New Roman" w:hAnsi="Times New Roman" w:cs="Times New Roman"/>
            <w:noProof/>
          </w:rPr>
          <w:t>Table 18.Draining ponds harvesting</w:t>
        </w:r>
        <w:r w:rsidR="005911D2">
          <w:rPr>
            <w:noProof/>
            <w:webHidden/>
          </w:rPr>
          <w:tab/>
        </w:r>
        <w:r w:rsidR="005911D2">
          <w:rPr>
            <w:noProof/>
            <w:webHidden/>
          </w:rPr>
          <w:fldChar w:fldCharType="begin"/>
        </w:r>
        <w:r w:rsidR="005911D2">
          <w:rPr>
            <w:noProof/>
            <w:webHidden/>
          </w:rPr>
          <w:instrText xml:space="preserve"> PAGEREF _Toc146699021 \h </w:instrText>
        </w:r>
        <w:r w:rsidR="005911D2">
          <w:rPr>
            <w:noProof/>
            <w:webHidden/>
          </w:rPr>
        </w:r>
        <w:r w:rsidR="005911D2">
          <w:rPr>
            <w:noProof/>
            <w:webHidden/>
          </w:rPr>
          <w:fldChar w:fldCharType="separate"/>
        </w:r>
        <w:r w:rsidR="005911D2">
          <w:rPr>
            <w:noProof/>
            <w:webHidden/>
          </w:rPr>
          <w:t>54</w:t>
        </w:r>
        <w:r w:rsidR="005911D2">
          <w:rPr>
            <w:noProof/>
            <w:webHidden/>
          </w:rPr>
          <w:fldChar w:fldCharType="end"/>
        </w:r>
      </w:hyperlink>
    </w:p>
    <w:p w14:paraId="6CD0A426" w14:textId="2C3BD3DD" w:rsidR="005911D2" w:rsidRDefault="00000000">
      <w:pPr>
        <w:pStyle w:val="TableofFigures"/>
        <w:tabs>
          <w:tab w:val="right" w:leader="dot" w:pos="9350"/>
        </w:tabs>
        <w:rPr>
          <w:rFonts w:eastAsiaTheme="minorEastAsia"/>
          <w:noProof/>
          <w:kern w:val="2"/>
          <w14:ligatures w14:val="standardContextual"/>
        </w:rPr>
      </w:pPr>
      <w:hyperlink w:anchor="_Toc146699022" w:history="1">
        <w:r w:rsidR="005911D2" w:rsidRPr="00F415C7">
          <w:rPr>
            <w:rStyle w:val="Hyperlink"/>
            <w:rFonts w:ascii="Times New Roman" w:hAnsi="Times New Roman" w:cs="Times New Roman"/>
            <w:noProof/>
          </w:rPr>
          <w:t>Table 19.Drying and cleaning ponds before ponds before restocking</w:t>
        </w:r>
        <w:r w:rsidR="005911D2">
          <w:rPr>
            <w:noProof/>
            <w:webHidden/>
          </w:rPr>
          <w:tab/>
        </w:r>
        <w:r w:rsidR="005911D2">
          <w:rPr>
            <w:noProof/>
            <w:webHidden/>
          </w:rPr>
          <w:fldChar w:fldCharType="begin"/>
        </w:r>
        <w:r w:rsidR="005911D2">
          <w:rPr>
            <w:noProof/>
            <w:webHidden/>
          </w:rPr>
          <w:instrText xml:space="preserve"> PAGEREF _Toc146699022 \h </w:instrText>
        </w:r>
        <w:r w:rsidR="005911D2">
          <w:rPr>
            <w:noProof/>
            <w:webHidden/>
          </w:rPr>
        </w:r>
        <w:r w:rsidR="005911D2">
          <w:rPr>
            <w:noProof/>
            <w:webHidden/>
          </w:rPr>
          <w:fldChar w:fldCharType="separate"/>
        </w:r>
        <w:r w:rsidR="005911D2">
          <w:rPr>
            <w:noProof/>
            <w:webHidden/>
          </w:rPr>
          <w:t>55</w:t>
        </w:r>
        <w:r w:rsidR="005911D2">
          <w:rPr>
            <w:noProof/>
            <w:webHidden/>
          </w:rPr>
          <w:fldChar w:fldCharType="end"/>
        </w:r>
      </w:hyperlink>
    </w:p>
    <w:p w14:paraId="1B36281D" w14:textId="78472B0C" w:rsidR="005911D2" w:rsidRDefault="00000000">
      <w:pPr>
        <w:pStyle w:val="TableofFigures"/>
        <w:tabs>
          <w:tab w:val="right" w:leader="dot" w:pos="9350"/>
        </w:tabs>
        <w:rPr>
          <w:rFonts w:eastAsiaTheme="minorEastAsia"/>
          <w:noProof/>
          <w:kern w:val="2"/>
          <w14:ligatures w14:val="standardContextual"/>
        </w:rPr>
      </w:pPr>
      <w:hyperlink w:anchor="_Toc146699023" w:history="1">
        <w:r w:rsidR="005911D2" w:rsidRPr="00F415C7">
          <w:rPr>
            <w:rStyle w:val="Hyperlink"/>
            <w:rFonts w:ascii="Times New Roman" w:hAnsi="Times New Roman" w:cs="Times New Roman"/>
            <w:noProof/>
          </w:rPr>
          <w:t>Table 20.Removing Pond bottom after harvesting</w:t>
        </w:r>
        <w:r w:rsidR="005911D2">
          <w:rPr>
            <w:noProof/>
            <w:webHidden/>
          </w:rPr>
          <w:tab/>
        </w:r>
        <w:r w:rsidR="005911D2">
          <w:rPr>
            <w:noProof/>
            <w:webHidden/>
          </w:rPr>
          <w:fldChar w:fldCharType="begin"/>
        </w:r>
        <w:r w:rsidR="005911D2">
          <w:rPr>
            <w:noProof/>
            <w:webHidden/>
          </w:rPr>
          <w:instrText xml:space="preserve"> PAGEREF _Toc146699023 \h </w:instrText>
        </w:r>
        <w:r w:rsidR="005911D2">
          <w:rPr>
            <w:noProof/>
            <w:webHidden/>
          </w:rPr>
        </w:r>
        <w:r w:rsidR="005911D2">
          <w:rPr>
            <w:noProof/>
            <w:webHidden/>
          </w:rPr>
          <w:fldChar w:fldCharType="separate"/>
        </w:r>
        <w:r w:rsidR="005911D2">
          <w:rPr>
            <w:noProof/>
            <w:webHidden/>
          </w:rPr>
          <w:t>56</w:t>
        </w:r>
        <w:r w:rsidR="005911D2">
          <w:rPr>
            <w:noProof/>
            <w:webHidden/>
          </w:rPr>
          <w:fldChar w:fldCharType="end"/>
        </w:r>
      </w:hyperlink>
    </w:p>
    <w:p w14:paraId="07ADA001" w14:textId="3026D231" w:rsidR="005911D2" w:rsidRDefault="00000000">
      <w:pPr>
        <w:pStyle w:val="TableofFigures"/>
        <w:tabs>
          <w:tab w:val="right" w:leader="dot" w:pos="9350"/>
        </w:tabs>
        <w:rPr>
          <w:rFonts w:eastAsiaTheme="minorEastAsia"/>
          <w:noProof/>
          <w:kern w:val="2"/>
          <w14:ligatures w14:val="standardContextual"/>
        </w:rPr>
      </w:pPr>
      <w:hyperlink w:anchor="_Toc146699024" w:history="1">
        <w:r w:rsidR="005911D2" w:rsidRPr="00F415C7">
          <w:rPr>
            <w:rStyle w:val="Hyperlink"/>
            <w:rFonts w:ascii="Times New Roman" w:hAnsi="Times New Roman" w:cs="Times New Roman"/>
            <w:noProof/>
          </w:rPr>
          <w:t>Table 21.Fish feed type</w:t>
        </w:r>
        <w:r w:rsidR="005911D2">
          <w:rPr>
            <w:noProof/>
            <w:webHidden/>
          </w:rPr>
          <w:tab/>
        </w:r>
        <w:r w:rsidR="005911D2">
          <w:rPr>
            <w:noProof/>
            <w:webHidden/>
          </w:rPr>
          <w:fldChar w:fldCharType="begin"/>
        </w:r>
        <w:r w:rsidR="005911D2">
          <w:rPr>
            <w:noProof/>
            <w:webHidden/>
          </w:rPr>
          <w:instrText xml:space="preserve"> PAGEREF _Toc146699024 \h </w:instrText>
        </w:r>
        <w:r w:rsidR="005911D2">
          <w:rPr>
            <w:noProof/>
            <w:webHidden/>
          </w:rPr>
        </w:r>
        <w:r w:rsidR="005911D2">
          <w:rPr>
            <w:noProof/>
            <w:webHidden/>
          </w:rPr>
          <w:fldChar w:fldCharType="separate"/>
        </w:r>
        <w:r w:rsidR="005911D2">
          <w:rPr>
            <w:noProof/>
            <w:webHidden/>
          </w:rPr>
          <w:t>57</w:t>
        </w:r>
        <w:r w:rsidR="005911D2">
          <w:rPr>
            <w:noProof/>
            <w:webHidden/>
          </w:rPr>
          <w:fldChar w:fldCharType="end"/>
        </w:r>
      </w:hyperlink>
    </w:p>
    <w:p w14:paraId="2ADFF412" w14:textId="43A475E8" w:rsidR="005911D2" w:rsidRDefault="00000000">
      <w:pPr>
        <w:pStyle w:val="TableofFigures"/>
        <w:tabs>
          <w:tab w:val="right" w:leader="dot" w:pos="9350"/>
        </w:tabs>
        <w:rPr>
          <w:rFonts w:eastAsiaTheme="minorEastAsia"/>
          <w:noProof/>
          <w:kern w:val="2"/>
          <w14:ligatures w14:val="standardContextual"/>
        </w:rPr>
      </w:pPr>
      <w:hyperlink w:anchor="_Toc146699025" w:history="1">
        <w:r w:rsidR="005911D2" w:rsidRPr="00F415C7">
          <w:rPr>
            <w:rStyle w:val="Hyperlink"/>
            <w:rFonts w:ascii="Times New Roman" w:hAnsi="Times New Roman" w:cs="Times New Roman"/>
            <w:noProof/>
          </w:rPr>
          <w:t>Table 22.Feeding rates</w:t>
        </w:r>
        <w:r w:rsidR="005911D2">
          <w:rPr>
            <w:noProof/>
            <w:webHidden/>
          </w:rPr>
          <w:tab/>
        </w:r>
        <w:r w:rsidR="005911D2">
          <w:rPr>
            <w:noProof/>
            <w:webHidden/>
          </w:rPr>
          <w:fldChar w:fldCharType="begin"/>
        </w:r>
        <w:r w:rsidR="005911D2">
          <w:rPr>
            <w:noProof/>
            <w:webHidden/>
          </w:rPr>
          <w:instrText xml:space="preserve"> PAGEREF _Toc146699025 \h </w:instrText>
        </w:r>
        <w:r w:rsidR="005911D2">
          <w:rPr>
            <w:noProof/>
            <w:webHidden/>
          </w:rPr>
        </w:r>
        <w:r w:rsidR="005911D2">
          <w:rPr>
            <w:noProof/>
            <w:webHidden/>
          </w:rPr>
          <w:fldChar w:fldCharType="separate"/>
        </w:r>
        <w:r w:rsidR="005911D2">
          <w:rPr>
            <w:noProof/>
            <w:webHidden/>
          </w:rPr>
          <w:t>57</w:t>
        </w:r>
        <w:r w:rsidR="005911D2">
          <w:rPr>
            <w:noProof/>
            <w:webHidden/>
          </w:rPr>
          <w:fldChar w:fldCharType="end"/>
        </w:r>
      </w:hyperlink>
    </w:p>
    <w:p w14:paraId="6CA328BC" w14:textId="6804A890" w:rsidR="005911D2" w:rsidRDefault="00000000">
      <w:pPr>
        <w:pStyle w:val="TableofFigures"/>
        <w:tabs>
          <w:tab w:val="right" w:leader="dot" w:pos="9350"/>
        </w:tabs>
        <w:rPr>
          <w:rFonts w:eastAsiaTheme="minorEastAsia"/>
          <w:noProof/>
          <w:kern w:val="2"/>
          <w14:ligatures w14:val="standardContextual"/>
        </w:rPr>
      </w:pPr>
      <w:hyperlink w:anchor="_Toc146699026" w:history="1">
        <w:r w:rsidR="005911D2" w:rsidRPr="00F415C7">
          <w:rPr>
            <w:rStyle w:val="Hyperlink"/>
            <w:rFonts w:ascii="Times New Roman" w:hAnsi="Times New Roman" w:cs="Times New Roman"/>
            <w:noProof/>
          </w:rPr>
          <w:t>Table 23.Types of manure</w:t>
        </w:r>
        <w:r w:rsidR="005911D2">
          <w:rPr>
            <w:noProof/>
            <w:webHidden/>
          </w:rPr>
          <w:tab/>
        </w:r>
        <w:r w:rsidR="005911D2">
          <w:rPr>
            <w:noProof/>
            <w:webHidden/>
          </w:rPr>
          <w:fldChar w:fldCharType="begin"/>
        </w:r>
        <w:r w:rsidR="005911D2">
          <w:rPr>
            <w:noProof/>
            <w:webHidden/>
          </w:rPr>
          <w:instrText xml:space="preserve"> PAGEREF _Toc146699026 \h </w:instrText>
        </w:r>
        <w:r w:rsidR="005911D2">
          <w:rPr>
            <w:noProof/>
            <w:webHidden/>
          </w:rPr>
        </w:r>
        <w:r w:rsidR="005911D2">
          <w:rPr>
            <w:noProof/>
            <w:webHidden/>
          </w:rPr>
          <w:fldChar w:fldCharType="separate"/>
        </w:r>
        <w:r w:rsidR="005911D2">
          <w:rPr>
            <w:noProof/>
            <w:webHidden/>
          </w:rPr>
          <w:t>58</w:t>
        </w:r>
        <w:r w:rsidR="005911D2">
          <w:rPr>
            <w:noProof/>
            <w:webHidden/>
          </w:rPr>
          <w:fldChar w:fldCharType="end"/>
        </w:r>
      </w:hyperlink>
    </w:p>
    <w:p w14:paraId="64262B98" w14:textId="4A5E981A" w:rsidR="007F6AAB" w:rsidRDefault="005911D2" w:rsidP="007F6AAB">
      <w:pPr>
        <w:pStyle w:val="Caption"/>
        <w:rPr>
          <w:rFonts w:ascii="Times New Roman" w:hAnsi="Times New Roman" w:cs="Times New Roman"/>
          <w:sz w:val="24"/>
          <w:szCs w:val="24"/>
        </w:rPr>
      </w:pPr>
      <w:r>
        <w:rPr>
          <w:rFonts w:ascii="Times New Roman" w:hAnsi="Times New Roman" w:cs="Times New Roman"/>
          <w:color w:val="auto"/>
          <w:sz w:val="24"/>
          <w:szCs w:val="24"/>
        </w:rPr>
        <w:fldChar w:fldCharType="end"/>
      </w:r>
    </w:p>
    <w:p w14:paraId="3451FABE" w14:textId="77777777" w:rsidR="007F6AAB" w:rsidRDefault="007F6AAB" w:rsidP="007F6AAB"/>
    <w:p w14:paraId="3763B0F7" w14:textId="77777777" w:rsidR="007F6AAB" w:rsidRDefault="007F6AAB" w:rsidP="007F6AAB"/>
    <w:p w14:paraId="45A5955B" w14:textId="6CD55699" w:rsidR="007F6AAB" w:rsidRDefault="00A07AEE" w:rsidP="00332DE3">
      <w:pPr>
        <w:pStyle w:val="ListParagraph"/>
        <w:numPr>
          <w:ilvl w:val="0"/>
          <w:numId w:val="20"/>
        </w:numPr>
        <w:rPr>
          <w:ins w:id="30" w:author="Administrator" w:date="2023-09-03T14:59:00Z"/>
        </w:rPr>
      </w:pPr>
      <w:ins w:id="31" w:author="Administrator" w:date="2023-09-03T11:47:00Z">
        <w:r w:rsidRPr="00332DE3">
          <w:rPr>
            <w:highlight w:val="yellow"/>
            <w:rPrChange w:id="32" w:author="Administrator" w:date="2023-09-03T14:59:00Z">
              <w:rPr/>
            </w:rPrChange>
          </w:rPr>
          <w:t>In</w:t>
        </w:r>
      </w:ins>
      <w:ins w:id="33" w:author="Administrator" w:date="2023-09-03T11:48:00Z">
        <w:r w:rsidRPr="00332DE3">
          <w:rPr>
            <w:highlight w:val="yellow"/>
            <w:rPrChange w:id="34" w:author="Administrator" w:date="2023-09-03T14:59:00Z">
              <w:rPr/>
            </w:rPrChange>
          </w:rPr>
          <w:t>sert an abstract of the thesis before</w:t>
        </w:r>
        <w:r w:rsidR="00416175" w:rsidRPr="00332DE3">
          <w:rPr>
            <w:highlight w:val="yellow"/>
            <w:rPrChange w:id="35" w:author="Administrator" w:date="2023-09-03T14:59:00Z">
              <w:rPr/>
            </w:rPrChange>
          </w:rPr>
          <w:t xml:space="preserve"> chapter 1</w:t>
        </w:r>
      </w:ins>
    </w:p>
    <w:p w14:paraId="2BBC068D" w14:textId="1A6027CC" w:rsidR="00332DE3" w:rsidRPr="0058075A" w:rsidRDefault="0058075A">
      <w:pPr>
        <w:pStyle w:val="ListParagraph"/>
        <w:numPr>
          <w:ilvl w:val="0"/>
          <w:numId w:val="20"/>
        </w:numPr>
        <w:rPr>
          <w:highlight w:val="yellow"/>
          <w:rPrChange w:id="36" w:author="Administrator" w:date="2023-09-03T15:00:00Z">
            <w:rPr/>
          </w:rPrChange>
        </w:rPr>
        <w:pPrChange w:id="37" w:author="Administrator" w:date="2023-09-03T14:59:00Z">
          <w:pPr/>
        </w:pPrChange>
      </w:pPr>
      <w:ins w:id="38" w:author="Administrator" w:date="2023-09-03T14:59:00Z">
        <w:r w:rsidRPr="0058075A">
          <w:rPr>
            <w:highlight w:val="yellow"/>
            <w:rPrChange w:id="39" w:author="Administrator" w:date="2023-09-03T15:00:00Z">
              <w:rPr/>
            </w:rPrChange>
          </w:rPr>
          <w:t>Pa</w:t>
        </w:r>
      </w:ins>
      <w:ins w:id="40" w:author="Administrator" w:date="2023-09-03T15:00:00Z">
        <w:r w:rsidRPr="0058075A">
          <w:rPr>
            <w:highlight w:val="yellow"/>
            <w:rPrChange w:id="41" w:author="Administrator" w:date="2023-09-03T15:00:00Z">
              <w:rPr/>
            </w:rPrChange>
          </w:rPr>
          <w:t>ging up to here need to be in roman numbers NOT Times new Romans</w:t>
        </w:r>
      </w:ins>
    </w:p>
    <w:p w14:paraId="78CC6E28" w14:textId="77777777" w:rsidR="007F6AAB" w:rsidRDefault="007F6AAB" w:rsidP="007F6AAB"/>
    <w:p w14:paraId="1B9B151D" w14:textId="77777777" w:rsidR="007F6AAB" w:rsidRDefault="007F6AAB" w:rsidP="007F6AAB"/>
    <w:p w14:paraId="50C0A170" w14:textId="49319516" w:rsidR="007F6AAB" w:rsidRPr="007F6AAB" w:rsidRDefault="0096185E" w:rsidP="0096185E">
      <w:pPr>
        <w:tabs>
          <w:tab w:val="left" w:pos="7725"/>
        </w:tabs>
      </w:pPr>
      <w:r>
        <w:tab/>
      </w:r>
    </w:p>
    <w:p w14:paraId="1A3FECD4" w14:textId="77777777" w:rsidR="00380562" w:rsidRPr="007F6AAB" w:rsidRDefault="00380562" w:rsidP="00C03622">
      <w:pPr>
        <w:rPr>
          <w:rFonts w:ascii="Times New Roman" w:hAnsi="Times New Roman" w:cs="Times New Roman"/>
          <w:sz w:val="24"/>
          <w:szCs w:val="24"/>
        </w:rPr>
      </w:pPr>
    </w:p>
    <w:p w14:paraId="7D833645" w14:textId="77777777" w:rsidR="00A47603" w:rsidRPr="00A43AC5" w:rsidRDefault="00A47603" w:rsidP="002B1E76">
      <w:pPr>
        <w:pStyle w:val="Heading1"/>
        <w:jc w:val="center"/>
        <w:rPr>
          <w:rFonts w:ascii="Times New Roman" w:hAnsi="Times New Roman" w:cs="Times New Roman"/>
          <w:b/>
          <w:bCs/>
          <w:color w:val="auto"/>
          <w:sz w:val="24"/>
          <w:szCs w:val="24"/>
        </w:rPr>
      </w:pPr>
      <w:bookmarkStart w:id="42" w:name="_Toc146698898"/>
      <w:r w:rsidRPr="00A43AC5">
        <w:rPr>
          <w:rFonts w:ascii="Times New Roman" w:hAnsi="Times New Roman" w:cs="Times New Roman"/>
          <w:b/>
          <w:bCs/>
          <w:color w:val="auto"/>
          <w:sz w:val="24"/>
          <w:szCs w:val="24"/>
        </w:rPr>
        <w:t>CHAPTER ONE</w:t>
      </w:r>
      <w:bookmarkEnd w:id="42"/>
    </w:p>
    <w:p w14:paraId="2DC5E948" w14:textId="77777777" w:rsidR="00A47603" w:rsidRPr="00A43AC5" w:rsidRDefault="00A47603" w:rsidP="006B5964">
      <w:pPr>
        <w:pStyle w:val="Heading1"/>
        <w:spacing w:line="360" w:lineRule="auto"/>
        <w:rPr>
          <w:rFonts w:ascii="Times New Roman" w:hAnsi="Times New Roman" w:cs="Times New Roman"/>
          <w:b/>
          <w:bCs/>
          <w:color w:val="auto"/>
          <w:sz w:val="24"/>
          <w:szCs w:val="24"/>
        </w:rPr>
      </w:pPr>
      <w:bookmarkStart w:id="43" w:name="_Toc146698899"/>
      <w:r w:rsidRPr="00A43AC5">
        <w:rPr>
          <w:rFonts w:ascii="Times New Roman" w:hAnsi="Times New Roman" w:cs="Times New Roman"/>
          <w:b/>
          <w:bCs/>
          <w:color w:val="auto"/>
          <w:sz w:val="24"/>
          <w:szCs w:val="24"/>
        </w:rPr>
        <w:t>1.0 INTRODUCTION</w:t>
      </w:r>
      <w:bookmarkEnd w:id="43"/>
    </w:p>
    <w:p w14:paraId="1C933E82" w14:textId="77777777" w:rsidR="00A47603" w:rsidRPr="00A43AC5" w:rsidRDefault="00A47603" w:rsidP="006B5964">
      <w:pPr>
        <w:pStyle w:val="Heading1"/>
        <w:spacing w:line="360" w:lineRule="auto"/>
        <w:rPr>
          <w:rFonts w:ascii="Times New Roman" w:hAnsi="Times New Roman" w:cs="Times New Roman"/>
          <w:b/>
          <w:bCs/>
          <w:color w:val="auto"/>
          <w:sz w:val="24"/>
          <w:szCs w:val="24"/>
        </w:rPr>
      </w:pPr>
      <w:bookmarkStart w:id="44" w:name="_Toc146698900"/>
      <w:r w:rsidRPr="00A43AC5">
        <w:rPr>
          <w:rFonts w:ascii="Times New Roman" w:hAnsi="Times New Roman" w:cs="Times New Roman"/>
          <w:b/>
          <w:bCs/>
          <w:color w:val="auto"/>
          <w:sz w:val="24"/>
          <w:szCs w:val="24"/>
        </w:rPr>
        <w:t>1.1Study background</w:t>
      </w:r>
      <w:bookmarkEnd w:id="44"/>
    </w:p>
    <w:p w14:paraId="57D1C26A" w14:textId="0EB7A0C0" w:rsidR="00A47603" w:rsidRPr="0037511B" w:rsidRDefault="00A47603" w:rsidP="00EA769F">
      <w:pPr>
        <w:spacing w:line="360" w:lineRule="auto"/>
        <w:jc w:val="both"/>
        <w:rPr>
          <w:rFonts w:ascii="Times New Roman" w:hAnsi="Times New Roman" w:cs="Times New Roman"/>
          <w:color w:val="000000"/>
          <w:sz w:val="24"/>
          <w:szCs w:val="24"/>
        </w:rPr>
      </w:pPr>
      <w:r w:rsidRPr="0037511B">
        <w:rPr>
          <w:rFonts w:ascii="Times New Roman" w:hAnsi="Times New Roman" w:cs="Times New Roman"/>
          <w:sz w:val="24"/>
          <w:szCs w:val="24"/>
        </w:rPr>
        <w:t xml:space="preserve">Increasing human population worldwide, need sustainable seafood for consumption. Decreased capture fisheries world-wide because of overfishing and anthropogenic activities, has led to rapid growth of aquaculture food sector worldwide </w:t>
      </w:r>
      <w:sdt>
        <w:sdtPr>
          <w:rPr>
            <w:rFonts w:ascii="Times New Roman" w:hAnsi="Times New Roman" w:cs="Times New Roman"/>
            <w:color w:val="000000"/>
            <w:sz w:val="24"/>
            <w:szCs w:val="24"/>
          </w:rPr>
          <w:tag w:val="MENDELEY_CITATION_v3_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"/>
          <w:id w:val="-486552573"/>
          <w:placeholder>
            <w:docPart w:val="51E0209E1052402A958BD8E66EAC8805"/>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Sampantamit</w:t>
          </w:r>
          <w:proofErr w:type="spellEnd"/>
          <w:r w:rsidR="00F8018B" w:rsidRPr="00F8018B">
            <w:rPr>
              <w:rFonts w:ascii="Times New Roman" w:hAnsi="Times New Roman" w:cs="Times New Roman"/>
              <w:color w:val="000000"/>
              <w:sz w:val="24"/>
              <w:szCs w:val="24"/>
            </w:rPr>
            <w:t xml:space="preserve"> et al., 2021)</w:t>
          </w:r>
        </w:sdtContent>
      </w:sdt>
      <w:r w:rsidRPr="0037511B">
        <w:rPr>
          <w:rFonts w:ascii="Times New Roman" w:hAnsi="Times New Roman" w:cs="Times New Roman"/>
          <w:color w:val="000000"/>
          <w:sz w:val="24"/>
          <w:szCs w:val="24"/>
        </w:rPr>
        <w:t>.</w:t>
      </w:r>
    </w:p>
    <w:p w14:paraId="5713AAF4" w14:textId="51217C8C" w:rsidR="004C1BAD" w:rsidRDefault="00A47603" w:rsidP="00EA769F">
      <w:pPr>
        <w:spacing w:line="360" w:lineRule="auto"/>
        <w:jc w:val="both"/>
        <w:rPr>
          <w:rFonts w:ascii="Times New Roman" w:hAnsi="Times New Roman" w:cs="Times New Roman"/>
          <w:color w:val="000000"/>
          <w:sz w:val="24"/>
          <w:szCs w:val="24"/>
        </w:rPr>
      </w:pPr>
      <w:r w:rsidRPr="0037511B">
        <w:rPr>
          <w:rFonts w:ascii="Times New Roman" w:hAnsi="Times New Roman" w:cs="Times New Roman"/>
          <w:color w:val="000000"/>
          <w:sz w:val="24"/>
          <w:szCs w:val="24"/>
        </w:rPr>
        <w:t xml:space="preserve">Currently worldwide, 52% of fish production is from aquaculture. This is anticipated to increase with increase in general human population estimated to be 9.7 billion globally, of which 2.4 billion will be in Africa and Kenya </w:t>
      </w:r>
      <w:sdt>
        <w:sdtPr>
          <w:rPr>
            <w:rFonts w:ascii="Times New Roman" w:hAnsi="Times New Roman" w:cs="Times New Roman"/>
            <w:color w:val="000000"/>
            <w:sz w:val="24"/>
            <w:szCs w:val="24"/>
          </w:rPr>
          <w:tag w:val="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"/>
          <w:id w:val="1935941850"/>
          <w:placeholder>
            <w:docPart w:val="51E0209E1052402A958BD8E66EAC8805"/>
          </w:placeholder>
        </w:sdtPr>
        <w:sdtContent>
          <w:r w:rsidR="00F8018B" w:rsidRPr="00F8018B">
            <w:rPr>
              <w:rFonts w:ascii="Times New Roman" w:hAnsi="Times New Roman" w:cs="Times New Roman"/>
              <w:color w:val="000000"/>
              <w:sz w:val="24"/>
              <w:szCs w:val="24"/>
            </w:rPr>
            <w:t xml:space="preserve">(Chan et al., 2021; </w:t>
          </w:r>
          <w:proofErr w:type="spellStart"/>
          <w:r w:rsidR="00F8018B" w:rsidRPr="00F8018B">
            <w:rPr>
              <w:rFonts w:ascii="Times New Roman" w:hAnsi="Times New Roman" w:cs="Times New Roman"/>
              <w:color w:val="000000"/>
              <w:sz w:val="24"/>
              <w:szCs w:val="24"/>
            </w:rPr>
            <w:t>Sampantamit</w:t>
          </w:r>
          <w:proofErr w:type="spellEnd"/>
          <w:r w:rsidR="00F8018B" w:rsidRPr="00F8018B">
            <w:rPr>
              <w:rFonts w:ascii="Times New Roman" w:hAnsi="Times New Roman" w:cs="Times New Roman"/>
              <w:color w:val="000000"/>
              <w:sz w:val="24"/>
              <w:szCs w:val="24"/>
            </w:rPr>
            <w:t xml:space="preserve"> et al., 2021; Boyd et al., 2022)</w:t>
          </w:r>
        </w:sdtContent>
      </w:sdt>
      <w:r w:rsidRPr="0037511B">
        <w:rPr>
          <w:rFonts w:ascii="Times New Roman" w:hAnsi="Times New Roman" w:cs="Times New Roman"/>
          <w:color w:val="000000"/>
          <w:sz w:val="24"/>
          <w:szCs w:val="24"/>
        </w:rPr>
        <w:t>.</w:t>
      </w:r>
    </w:p>
    <w:p w14:paraId="46860431" w14:textId="4A2E049E" w:rsidR="00A47603" w:rsidRPr="0037511B" w:rsidRDefault="004C1BAD" w:rsidP="004C1BAD">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More than 800 million people are involved</w:t>
      </w:r>
      <w:r w:rsidRPr="00297EF2">
        <w:rPr>
          <w:rFonts w:ascii="Times New Roman" w:hAnsi="Times New Roman" w:cs="Times New Roman"/>
          <w:color w:val="FF0000"/>
          <w:sz w:val="24"/>
          <w:szCs w:val="24"/>
        </w:rPr>
        <w:t xml:space="preserve"> </w:t>
      </w:r>
      <w:r w:rsidR="00332DE3" w:rsidRPr="00297EF2">
        <w:rPr>
          <w:rFonts w:ascii="Times New Roman" w:hAnsi="Times New Roman" w:cs="Times New Roman"/>
          <w:sz w:val="24"/>
          <w:szCs w:val="24"/>
        </w:rPr>
        <w:t>in</w:t>
      </w:r>
      <w:r w:rsidR="00332DE3">
        <w:rPr>
          <w:rFonts w:ascii="Times New Roman" w:hAnsi="Times New Roman" w:cs="Times New Roman"/>
          <w:color w:val="000000"/>
          <w:sz w:val="24"/>
          <w:szCs w:val="24"/>
        </w:rPr>
        <w:t xml:space="preserve"> </w:t>
      </w:r>
      <w:r>
        <w:rPr>
          <w:rFonts w:ascii="Times New Roman" w:hAnsi="Times New Roman" w:cs="Times New Roman"/>
          <w:color w:val="000000"/>
          <w:sz w:val="24"/>
          <w:szCs w:val="24"/>
        </w:rPr>
        <w:t>fisheries and aquaculture economic activities. Out of this, over three million individuals from less and developing nations experiencing poverty have access to protein and high quality polysaturated fatty acids in their di</w:t>
      </w:r>
      <w:r w:rsidR="00CC7066" w:rsidRPr="00363F75">
        <w:rPr>
          <w:rFonts w:ascii="Times New Roman" w:hAnsi="Times New Roman" w:cs="Times New Roman"/>
          <w:iCs/>
          <w:color w:val="000000"/>
          <w:sz w:val="24"/>
          <w:szCs w:val="24"/>
        </w:rPr>
        <w:t>et</w:t>
      </w:r>
      <w:r w:rsidRPr="00363F75">
        <w:rPr>
          <w:rFonts w:ascii="Times New Roman" w:hAnsi="Times New Roman" w:cs="Times New Roman"/>
          <w:iCs/>
          <w:color w:val="000000"/>
          <w:sz w:val="24"/>
          <w:szCs w:val="24"/>
        </w:rPr>
        <w:t xml:space="preserve"> </w:t>
      </w:r>
      <w:r>
        <w:rPr>
          <w:rFonts w:ascii="Times New Roman" w:hAnsi="Times New Roman" w:cs="Times New Roman"/>
          <w:color w:val="000000"/>
          <w:sz w:val="24"/>
          <w:szCs w:val="24"/>
        </w:rPr>
        <w:t>obtained from fis</w:t>
      </w:r>
      <w:r w:rsidRPr="00907FCB">
        <w:rPr>
          <w:rFonts w:ascii="Times New Roman" w:hAnsi="Times New Roman" w:cs="Times New Roman"/>
          <w:color w:val="000000"/>
          <w:sz w:val="24"/>
          <w:szCs w:val="24"/>
        </w:rPr>
        <w:t>h</w:t>
      </w:r>
      <w:sdt>
        <w:sdtPr>
          <w:rPr>
            <w:rFonts w:ascii="Times New Roman" w:hAnsi="Times New Roman" w:cs="Times New Roman"/>
            <w:color w:val="000000"/>
            <w:sz w:val="24"/>
            <w:szCs w:val="24"/>
            <w:highlight w:val="yellow"/>
          </w:rPr>
          <w:tag w:val="MENDELEY_CITATION_v3_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"/>
          <w:id w:val="-350496488"/>
          <w:placeholder>
            <w:docPart w:val="51E0209E1052402A958BD8E66EAC8805"/>
          </w:placeholder>
        </w:sdtPr>
        <w:sdtEndPr>
          <w:rPr>
            <w:highlight w:val="none"/>
          </w:rPr>
        </w:sdtEndPr>
        <w:sdtContent>
          <w:r w:rsidR="00F8018B" w:rsidRPr="00F8018B">
            <w:rPr>
              <w:rFonts w:ascii="Times New Roman" w:hAnsi="Times New Roman" w:cs="Times New Roman"/>
              <w:color w:val="000000"/>
              <w:sz w:val="24"/>
              <w:szCs w:val="24"/>
            </w:rPr>
            <w:t>(Boyd et al., 2022)</w:t>
          </w:r>
        </w:sdtContent>
      </w:sdt>
      <w:r w:rsidR="00A47603" w:rsidRPr="0037511B">
        <w:rPr>
          <w:rFonts w:ascii="Times New Roman" w:hAnsi="Times New Roman" w:cs="Times New Roman"/>
          <w:color w:val="000000"/>
          <w:sz w:val="24"/>
          <w:szCs w:val="24"/>
        </w:rPr>
        <w:t xml:space="preserve">. Aquaculture has played a major role in supporting food security to poor people and </w:t>
      </w:r>
      <w:r w:rsidR="00A47603" w:rsidRPr="0037511B">
        <w:rPr>
          <w:rFonts w:ascii="Times New Roman" w:hAnsi="Times New Roman" w:cs="Times New Roman"/>
          <w:color w:val="000000"/>
          <w:sz w:val="24"/>
          <w:szCs w:val="24"/>
        </w:rPr>
        <w:lastRenderedPageBreak/>
        <w:t xml:space="preserve">reducing malnutrition </w:t>
      </w:r>
      <w:sdt>
        <w:sdtPr>
          <w:rPr>
            <w:rFonts w:ascii="Times New Roman" w:hAnsi="Times New Roman" w:cs="Times New Roman"/>
            <w:color w:val="000000"/>
            <w:sz w:val="24"/>
            <w:szCs w:val="24"/>
          </w:rPr>
          <w:tag w:val="MENDELEY_CITATION_v3_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"/>
          <w:id w:val="1771885991"/>
          <w:placeholder>
            <w:docPart w:val="51E0209E1052402A958BD8E66EAC8805"/>
          </w:placeholder>
        </w:sdtPr>
        <w:sdtContent>
          <w:r w:rsidR="00F8018B" w:rsidRPr="00F8018B">
            <w:rPr>
              <w:rFonts w:ascii="Times New Roman" w:hAnsi="Times New Roman" w:cs="Times New Roman"/>
              <w:color w:val="000000"/>
              <w:sz w:val="24"/>
              <w:szCs w:val="24"/>
            </w:rPr>
            <w:t>(Chia et al., 2020)</w:t>
          </w:r>
        </w:sdtContent>
      </w:sdt>
      <w:r w:rsidR="00A47603" w:rsidRPr="0037511B">
        <w:rPr>
          <w:rFonts w:ascii="Times New Roman" w:hAnsi="Times New Roman" w:cs="Times New Roman"/>
          <w:color w:val="000000"/>
          <w:sz w:val="24"/>
          <w:szCs w:val="24"/>
        </w:rPr>
        <w:t>.</w:t>
      </w:r>
      <w:r w:rsidR="00A47603" w:rsidRPr="0037511B">
        <w:rPr>
          <w:rFonts w:ascii="Times New Roman" w:hAnsi="Times New Roman" w:cs="Times New Roman"/>
          <w:sz w:val="24"/>
          <w:szCs w:val="24"/>
        </w:rPr>
        <w:t xml:space="preserve"> </w:t>
      </w:r>
      <w:r w:rsidR="00A47603" w:rsidRPr="0037511B">
        <w:rPr>
          <w:rFonts w:ascii="Times New Roman" w:hAnsi="Times New Roman" w:cs="Times New Roman"/>
          <w:color w:val="000000"/>
          <w:sz w:val="24"/>
          <w:szCs w:val="24"/>
        </w:rPr>
        <w:t xml:space="preserve">Aquaculture production has been increasing to </w:t>
      </w:r>
      <w:r w:rsidR="00A47603" w:rsidRPr="00363F75">
        <w:rPr>
          <w:rFonts w:ascii="Times New Roman" w:hAnsi="Times New Roman" w:cs="Times New Roman"/>
          <w:color w:val="000000"/>
          <w:sz w:val="24"/>
          <w:szCs w:val="24"/>
        </w:rPr>
        <w:t>me</w:t>
      </w:r>
      <w:r w:rsidR="00CC7066" w:rsidRPr="00363F75">
        <w:rPr>
          <w:rFonts w:ascii="Times New Roman" w:hAnsi="Times New Roman" w:cs="Times New Roman"/>
          <w:color w:val="000000"/>
          <w:sz w:val="24"/>
          <w:szCs w:val="24"/>
        </w:rPr>
        <w:t>et</w:t>
      </w:r>
      <w:r w:rsidR="00A47603" w:rsidRPr="0037511B">
        <w:rPr>
          <w:rFonts w:ascii="Times New Roman" w:hAnsi="Times New Roman" w:cs="Times New Roman"/>
          <w:color w:val="000000"/>
          <w:sz w:val="24"/>
          <w:szCs w:val="24"/>
        </w:rPr>
        <w:t xml:space="preserve"> demand for fish and fisheries products by a larger and more prosperous population, but capture fisheries production has not increased in the past 20 years </w:t>
      </w:r>
      <w:sdt>
        <w:sdtPr>
          <w:rPr>
            <w:rFonts w:ascii="Times New Roman" w:hAnsi="Times New Roman" w:cs="Times New Roman"/>
            <w:color w:val="000000"/>
            <w:sz w:val="24"/>
            <w:szCs w:val="24"/>
          </w:rPr>
          <w:tag w:val="MENDELEY_CITATION_v3_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"/>
          <w:id w:val="-2092850331"/>
          <w:placeholder>
            <w:docPart w:val="51E0209E1052402A958BD8E66EAC8805"/>
          </w:placeholder>
        </w:sdtPr>
        <w:sdtContent>
          <w:r w:rsidR="00F8018B" w:rsidRPr="00F8018B">
            <w:rPr>
              <w:rFonts w:ascii="Times New Roman" w:hAnsi="Times New Roman" w:cs="Times New Roman"/>
              <w:color w:val="000000"/>
              <w:sz w:val="24"/>
              <w:szCs w:val="24"/>
            </w:rPr>
            <w:t>(Boyd et al., 2022)</w:t>
          </w:r>
        </w:sdtContent>
      </w:sdt>
      <w:r w:rsidR="00A47603" w:rsidRPr="0037511B">
        <w:rPr>
          <w:rFonts w:ascii="Times New Roman" w:hAnsi="Times New Roman" w:cs="Times New Roman"/>
          <w:color w:val="000000"/>
          <w:sz w:val="24"/>
          <w:szCs w:val="24"/>
        </w:rPr>
        <w:t>. Globally, aquaculture produces 80 millio</w:t>
      </w:r>
      <w:r w:rsidR="00A813A5">
        <w:rPr>
          <w:rFonts w:ascii="Times New Roman" w:hAnsi="Times New Roman" w:cs="Times New Roman"/>
          <w:color w:val="000000"/>
          <w:sz w:val="24"/>
          <w:szCs w:val="24"/>
        </w:rPr>
        <w:t>n</w:t>
      </w:r>
      <w:r w:rsidR="00A47603" w:rsidRPr="0037511B">
        <w:rPr>
          <w:rFonts w:ascii="Times New Roman" w:hAnsi="Times New Roman" w:cs="Times New Roman"/>
          <w:color w:val="000000"/>
          <w:sz w:val="24"/>
          <w:szCs w:val="24"/>
        </w:rPr>
        <w:t xml:space="preserve"> </w:t>
      </w:r>
      <w:proofErr w:type="spellStart"/>
      <w:r w:rsidR="00A47603" w:rsidRPr="0037511B">
        <w:rPr>
          <w:rFonts w:ascii="Times New Roman" w:hAnsi="Times New Roman" w:cs="Times New Roman"/>
          <w:color w:val="000000"/>
          <w:sz w:val="24"/>
          <w:szCs w:val="24"/>
        </w:rPr>
        <w:t>tonnes</w:t>
      </w:r>
      <w:proofErr w:type="spellEnd"/>
      <w:r w:rsidR="00A47603" w:rsidRPr="0037511B">
        <w:rPr>
          <w:rFonts w:ascii="Times New Roman" w:hAnsi="Times New Roman" w:cs="Times New Roman"/>
          <w:color w:val="000000"/>
          <w:sz w:val="24"/>
          <w:szCs w:val="24"/>
        </w:rPr>
        <w:t xml:space="preserve"> with Africa accounting for only 2.7% of </w:t>
      </w:r>
      <w:r w:rsidR="00A47603" w:rsidRPr="00D23D0D">
        <w:rPr>
          <w:rFonts w:ascii="Times New Roman" w:hAnsi="Times New Roman" w:cs="Times New Roman"/>
          <w:color w:val="000000"/>
          <w:sz w:val="24"/>
          <w:szCs w:val="24"/>
        </w:rPr>
        <w:t>thi</w:t>
      </w:r>
      <w:r w:rsidR="00072DD9" w:rsidRPr="00D23D0D">
        <w:rPr>
          <w:rFonts w:ascii="Times New Roman" w:hAnsi="Times New Roman" w:cs="Times New Roman"/>
          <w:color w:val="000000"/>
          <w:sz w:val="24"/>
          <w:szCs w:val="24"/>
        </w:rPr>
        <w:t>s</w:t>
      </w:r>
      <w:r w:rsidR="00072DD9" w:rsidRPr="00D23D0D">
        <w:rPr>
          <w:rFonts w:ascii="Times New Roman" w:hAnsi="Times New Roman" w:cs="Times New Roman"/>
          <w:i/>
          <w:iCs/>
          <w:color w:val="000000"/>
          <w:sz w:val="24"/>
          <w:szCs w:val="24"/>
        </w:rPr>
        <w:t xml:space="preserve"> </w:t>
      </w:r>
      <w:sdt>
        <w:sdtPr>
          <w:rPr>
            <w:rFonts w:ascii="Times New Roman" w:hAnsi="Times New Roman" w:cs="Times New Roman"/>
            <w:iCs/>
            <w:color w:val="000000"/>
            <w:sz w:val="24"/>
            <w:szCs w:val="24"/>
          </w:rPr>
          <w:tag w:val="MENDELEY_CITATION_v3_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"/>
          <w:id w:val="-1315403906"/>
          <w:placeholder>
            <w:docPart w:val="DefaultPlaceholder_-1854013440"/>
          </w:placeholder>
        </w:sdtPr>
        <w:sdtContent>
          <w:r w:rsidR="00F8018B" w:rsidRPr="00F8018B">
            <w:rPr>
              <w:rFonts w:ascii="Times New Roman" w:eastAsia="Times New Roman" w:hAnsi="Times New Roman" w:cs="Times New Roman"/>
              <w:iCs/>
              <w:color w:val="000000"/>
              <w:sz w:val="24"/>
              <w:szCs w:val="24"/>
            </w:rPr>
            <w:t xml:space="preserve">(Boyd et.al.,2022; </w:t>
          </w:r>
          <w:proofErr w:type="spellStart"/>
          <w:r w:rsidR="00F8018B" w:rsidRPr="00F8018B">
            <w:rPr>
              <w:rFonts w:ascii="Times New Roman" w:eastAsia="Times New Roman" w:hAnsi="Times New Roman" w:cs="Times New Roman"/>
              <w:iCs/>
              <w:color w:val="000000"/>
              <w:sz w:val="24"/>
              <w:szCs w:val="24"/>
            </w:rPr>
            <w:t>Sampantamit</w:t>
          </w:r>
          <w:proofErr w:type="spellEnd"/>
          <w:r w:rsidR="00F8018B" w:rsidRPr="00F8018B">
            <w:rPr>
              <w:rFonts w:ascii="Times New Roman" w:eastAsia="Times New Roman" w:hAnsi="Times New Roman" w:cs="Times New Roman"/>
              <w:iCs/>
              <w:color w:val="000000"/>
              <w:sz w:val="24"/>
              <w:szCs w:val="24"/>
            </w:rPr>
            <w:t xml:space="preserve"> et al., 2021)</w:t>
          </w:r>
        </w:sdtContent>
      </w:sdt>
      <w:r w:rsidR="00072DD9">
        <w:rPr>
          <w:rFonts w:ascii="Times New Roman" w:hAnsi="Times New Roman" w:cs="Times New Roman"/>
          <w:color w:val="000000"/>
          <w:sz w:val="24"/>
          <w:szCs w:val="24"/>
        </w:rPr>
        <w:t>.</w:t>
      </w:r>
      <w:r w:rsidR="00CB3E20">
        <w:rPr>
          <w:rFonts w:ascii="Times New Roman" w:hAnsi="Times New Roman" w:cs="Times New Roman"/>
          <w:color w:val="000000"/>
          <w:sz w:val="24"/>
          <w:szCs w:val="24"/>
        </w:rPr>
        <w:t>In Kenya, fisheries production as at 2020 was 147,000MT with a value of $237million.Inland production</w:t>
      </w:r>
      <w:r w:rsidR="00935BE9">
        <w:rPr>
          <w:rFonts w:ascii="Times New Roman" w:hAnsi="Times New Roman" w:cs="Times New Roman"/>
          <w:color w:val="000000"/>
          <w:sz w:val="24"/>
          <w:szCs w:val="24"/>
        </w:rPr>
        <w:t xml:space="preserve"> contributing 120,000MT, out of this, 18,542MT was from aquaculture </w:t>
      </w:r>
      <w:sdt>
        <w:sdtPr>
          <w:rPr>
            <w:rFonts w:ascii="Times New Roman" w:hAnsi="Times New Roman" w:cs="Times New Roman"/>
            <w:color w:val="000000"/>
            <w:sz w:val="24"/>
            <w:szCs w:val="24"/>
          </w:rPr>
          <w:tag w:val="MENDELEY_CITATION_v3_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"/>
          <w:id w:val="-49463824"/>
          <w:placeholder>
            <w:docPart w:val="DefaultPlaceholder_-1854013440"/>
          </w:placeholder>
        </w:sdtPr>
        <w:sdtContent>
          <w:r w:rsidR="00F8018B" w:rsidRPr="00F8018B">
            <w:rPr>
              <w:rFonts w:ascii="Times New Roman" w:hAnsi="Times New Roman" w:cs="Times New Roman"/>
              <w:color w:val="000000"/>
              <w:sz w:val="24"/>
              <w:szCs w:val="24"/>
            </w:rPr>
            <w:t>(Munguti et al., 2021)</w:t>
          </w:r>
        </w:sdtContent>
      </w:sdt>
      <w:r w:rsidR="00D23D0D">
        <w:rPr>
          <w:rFonts w:ascii="Times New Roman" w:hAnsi="Times New Roman" w:cs="Times New Roman"/>
          <w:color w:val="000000"/>
          <w:sz w:val="24"/>
          <w:szCs w:val="24"/>
        </w:rPr>
        <w:t>.</w:t>
      </w:r>
      <w:r w:rsidR="00A47603" w:rsidRPr="0037511B">
        <w:rPr>
          <w:rFonts w:ascii="Times New Roman" w:hAnsi="Times New Roman" w:cs="Times New Roman"/>
          <w:color w:val="000000"/>
          <w:sz w:val="24"/>
          <w:szCs w:val="24"/>
        </w:rPr>
        <w:t xml:space="preserve">With the government support, scientific research and many innovations in fish farming, farmers were encouraged to venture in aquaculture. However, there are </w:t>
      </w:r>
      <w:bookmarkStart w:id="45" w:name="_Hlk107955122"/>
      <w:r w:rsidR="00A47603" w:rsidRPr="0037511B">
        <w:rPr>
          <w:rFonts w:ascii="Times New Roman" w:hAnsi="Times New Roman" w:cs="Times New Roman"/>
          <w:color w:val="000000"/>
          <w:sz w:val="24"/>
          <w:szCs w:val="24"/>
        </w:rPr>
        <w:t>several challenges such as poor gen</w:t>
      </w:r>
      <w:r w:rsidR="00CC7066" w:rsidRPr="00497642">
        <w:rPr>
          <w:rFonts w:ascii="Times New Roman" w:hAnsi="Times New Roman" w:cs="Times New Roman"/>
          <w:iCs/>
          <w:color w:val="000000"/>
          <w:sz w:val="24"/>
          <w:szCs w:val="24"/>
        </w:rPr>
        <w:t>et</w:t>
      </w:r>
      <w:r w:rsidR="00A47603" w:rsidRPr="0037511B">
        <w:rPr>
          <w:rFonts w:ascii="Times New Roman" w:hAnsi="Times New Roman" w:cs="Times New Roman"/>
          <w:color w:val="000000"/>
          <w:sz w:val="24"/>
          <w:szCs w:val="24"/>
        </w:rPr>
        <w:t>ic material, cost of feeds, lack of mark</w:t>
      </w:r>
      <w:r w:rsidR="00CC7066" w:rsidRPr="00497642">
        <w:rPr>
          <w:rFonts w:ascii="Times New Roman" w:hAnsi="Times New Roman" w:cs="Times New Roman"/>
          <w:iCs/>
          <w:color w:val="000000"/>
          <w:sz w:val="24"/>
          <w:szCs w:val="24"/>
        </w:rPr>
        <w:t>et</w:t>
      </w:r>
      <w:r w:rsidR="00A47603" w:rsidRPr="0037511B">
        <w:rPr>
          <w:rFonts w:ascii="Times New Roman" w:hAnsi="Times New Roman" w:cs="Times New Roman"/>
          <w:color w:val="000000"/>
          <w:sz w:val="24"/>
          <w:szCs w:val="24"/>
        </w:rPr>
        <w:t xml:space="preserve">s, predation and diseases </w:t>
      </w:r>
      <w:bookmarkEnd w:id="45"/>
      <w:sdt>
        <w:sdtPr>
          <w:rPr>
            <w:rFonts w:ascii="Times New Roman" w:hAnsi="Times New Roman" w:cs="Times New Roman"/>
            <w:color w:val="000000"/>
            <w:sz w:val="24"/>
            <w:szCs w:val="24"/>
          </w:rPr>
          <w:tag w:val="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"/>
          <w:id w:val="393707151"/>
          <w:placeholder>
            <w:docPart w:val="51E0209E1052402A958BD8E66EAC8805"/>
          </w:placeholder>
        </w:sdtPr>
        <w:sdtContent>
          <w:r w:rsidR="00F8018B" w:rsidRPr="00F8018B">
            <w:rPr>
              <w:rFonts w:ascii="Times New Roman" w:hAnsi="Times New Roman" w:cs="Times New Roman"/>
              <w:color w:val="000000"/>
              <w:sz w:val="24"/>
              <w:szCs w:val="24"/>
            </w:rPr>
            <w:t>(Munguti et al., 2014; Opiyo et al., 2018; Clough et al., 2020; Wanja, et al., 2020a)</w:t>
          </w:r>
        </w:sdtContent>
      </w:sdt>
      <w:r w:rsidR="00A47603" w:rsidRPr="0037511B">
        <w:rPr>
          <w:rFonts w:ascii="Times New Roman" w:hAnsi="Times New Roman" w:cs="Times New Roman"/>
          <w:color w:val="000000"/>
          <w:sz w:val="24"/>
          <w:szCs w:val="24"/>
        </w:rPr>
        <w:t xml:space="preserve">. </w:t>
      </w:r>
      <w:r w:rsidR="00332DE3" w:rsidRPr="00D534C5">
        <w:rPr>
          <w:rFonts w:ascii="Times New Roman" w:hAnsi="Times New Roman" w:cs="Times New Roman"/>
          <w:sz w:val="24"/>
          <w:szCs w:val="24"/>
          <w:rPrChange w:id="46" w:author="Administrator" w:date="2023-09-03T14:57:00Z">
            <w:rPr>
              <w:rFonts w:ascii="Times New Roman" w:hAnsi="Times New Roman" w:cs="Times New Roman"/>
              <w:color w:val="000000"/>
              <w:sz w:val="24"/>
              <w:szCs w:val="24"/>
            </w:rPr>
          </w:rPrChange>
        </w:rPr>
        <w:t>Pa</w:t>
      </w:r>
      <w:r w:rsidR="00332DE3" w:rsidRPr="0037511B">
        <w:rPr>
          <w:rFonts w:ascii="Times New Roman" w:hAnsi="Times New Roman" w:cs="Times New Roman"/>
          <w:color w:val="000000"/>
          <w:sz w:val="24"/>
          <w:szCs w:val="24"/>
        </w:rPr>
        <w:t xml:space="preserve">thogens like bacteria, viruses and parasites </w:t>
      </w:r>
      <w:r w:rsidR="00332DE3" w:rsidRPr="00D534C5">
        <w:rPr>
          <w:rFonts w:ascii="Times New Roman" w:hAnsi="Times New Roman" w:cs="Times New Roman"/>
          <w:sz w:val="24"/>
          <w:szCs w:val="24"/>
          <w:rPrChange w:id="47" w:author="Administrator" w:date="2023-09-03T14:58:00Z">
            <w:rPr>
              <w:rFonts w:ascii="Times New Roman" w:hAnsi="Times New Roman" w:cs="Times New Roman"/>
              <w:color w:val="000000"/>
              <w:sz w:val="24"/>
              <w:szCs w:val="24"/>
            </w:rPr>
          </w:rPrChange>
        </w:rPr>
        <w:t>could</w:t>
      </w:r>
      <w:r w:rsidR="00332DE3" w:rsidRPr="0037511B">
        <w:rPr>
          <w:rFonts w:ascii="Times New Roman" w:hAnsi="Times New Roman" w:cs="Times New Roman"/>
          <w:color w:val="000000"/>
          <w:sz w:val="24"/>
          <w:szCs w:val="24"/>
        </w:rPr>
        <w:t xml:space="preserve"> be pathogenic in aquaculture systems (</w:t>
      </w:r>
      <w:r w:rsidR="00332DE3" w:rsidRPr="0037511B">
        <w:rPr>
          <w:rFonts w:ascii="Times New Roman" w:hAnsi="Times New Roman" w:cs="Times New Roman"/>
          <w:color w:val="262626" w:themeColor="text1" w:themeTint="D9"/>
          <w:sz w:val="24"/>
          <w:szCs w:val="24"/>
        </w:rPr>
        <w:t xml:space="preserve">Wanja, </w:t>
      </w:r>
      <w:r w:rsidR="00332DE3">
        <w:rPr>
          <w:rFonts w:ascii="Times New Roman" w:hAnsi="Times New Roman" w:cs="Times New Roman"/>
          <w:i/>
          <w:color w:val="262626" w:themeColor="text1" w:themeTint="D9"/>
          <w:sz w:val="24"/>
          <w:szCs w:val="24"/>
        </w:rPr>
        <w:t>et</w:t>
      </w:r>
      <w:r w:rsidR="00332DE3" w:rsidRPr="009027E4">
        <w:rPr>
          <w:rFonts w:ascii="Times New Roman" w:hAnsi="Times New Roman" w:cs="Times New Roman"/>
          <w:i/>
          <w:color w:val="262626" w:themeColor="text1" w:themeTint="D9"/>
          <w:sz w:val="24"/>
          <w:szCs w:val="24"/>
        </w:rPr>
        <w:t xml:space="preserve"> al</w:t>
      </w:r>
      <w:r w:rsidR="00332DE3" w:rsidRPr="0037511B">
        <w:rPr>
          <w:rFonts w:ascii="Times New Roman" w:hAnsi="Times New Roman" w:cs="Times New Roman"/>
          <w:color w:val="262626" w:themeColor="text1" w:themeTint="D9"/>
          <w:sz w:val="24"/>
          <w:szCs w:val="24"/>
        </w:rPr>
        <w:t>., 2020b</w:t>
      </w:r>
      <w:r w:rsidR="00332DE3" w:rsidRPr="0037511B">
        <w:rPr>
          <w:rFonts w:ascii="Times New Roman" w:hAnsi="Times New Roman" w:cs="Times New Roman"/>
          <w:color w:val="000000"/>
          <w:sz w:val="24"/>
          <w:szCs w:val="24"/>
        </w:rPr>
        <w:t>).</w:t>
      </w:r>
      <w:r w:rsidR="00332DE3" w:rsidRPr="00332DE3">
        <w:rPr>
          <w:rFonts w:ascii="Times New Roman" w:hAnsi="Times New Roman" w:cs="Times New Roman"/>
          <w:color w:val="FF0000"/>
          <w:sz w:val="24"/>
          <w:szCs w:val="24"/>
          <w:rPrChange w:id="48" w:author="Administrator" w:date="2023-09-03T14:58:00Z">
            <w:rPr>
              <w:rFonts w:ascii="Times New Roman" w:hAnsi="Times New Roman" w:cs="Times New Roman"/>
              <w:color w:val="000000"/>
              <w:sz w:val="24"/>
              <w:szCs w:val="24"/>
            </w:rPr>
          </w:rPrChange>
        </w:rPr>
        <w:t xml:space="preserve"> </w:t>
      </w:r>
      <w:r w:rsidR="00332DE3" w:rsidRPr="00D534C5">
        <w:rPr>
          <w:rFonts w:ascii="Times New Roman" w:hAnsi="Times New Roman" w:cs="Times New Roman"/>
          <w:sz w:val="24"/>
          <w:szCs w:val="24"/>
          <w:rPrChange w:id="49" w:author="Administrator" w:date="2023-09-03T14:58:00Z">
            <w:rPr>
              <w:rFonts w:ascii="Times New Roman" w:hAnsi="Times New Roman" w:cs="Times New Roman"/>
              <w:color w:val="000000"/>
              <w:sz w:val="24"/>
              <w:szCs w:val="24"/>
            </w:rPr>
          </w:rPrChange>
        </w:rPr>
        <w:t>Further, p</w:t>
      </w:r>
      <w:r w:rsidR="00A47603" w:rsidRPr="0037511B">
        <w:rPr>
          <w:rFonts w:ascii="Times New Roman" w:hAnsi="Times New Roman" w:cs="Times New Roman"/>
          <w:color w:val="000000"/>
          <w:sz w:val="24"/>
          <w:szCs w:val="24"/>
        </w:rPr>
        <w:t xml:space="preserve">roduction loses could be attributed to poor husbandry practices, as the farmers do not have </w:t>
      </w:r>
      <w:r w:rsidR="00332DE3" w:rsidRPr="00497642">
        <w:rPr>
          <w:rFonts w:ascii="Times New Roman" w:hAnsi="Times New Roman" w:cs="Times New Roman"/>
          <w:sz w:val="24"/>
          <w:szCs w:val="24"/>
          <w:rPrChange w:id="50" w:author="Administrator" w:date="2023-09-03T14:59:00Z">
            <w:rPr>
              <w:rFonts w:ascii="Times New Roman" w:hAnsi="Times New Roman" w:cs="Times New Roman"/>
              <w:color w:val="000000"/>
              <w:sz w:val="24"/>
              <w:szCs w:val="24"/>
            </w:rPr>
          </w:rPrChange>
        </w:rPr>
        <w:t>enough</w:t>
      </w:r>
      <w:r w:rsidR="00332DE3" w:rsidRPr="00332DE3">
        <w:rPr>
          <w:rFonts w:ascii="Times New Roman" w:hAnsi="Times New Roman" w:cs="Times New Roman"/>
          <w:color w:val="FF0000"/>
          <w:sz w:val="24"/>
          <w:szCs w:val="24"/>
          <w:rPrChange w:id="51" w:author="Administrator" w:date="2023-09-03T14:59:00Z">
            <w:rPr>
              <w:rFonts w:ascii="Times New Roman" w:hAnsi="Times New Roman" w:cs="Times New Roman"/>
              <w:color w:val="000000"/>
              <w:sz w:val="24"/>
              <w:szCs w:val="24"/>
            </w:rPr>
          </w:rPrChange>
        </w:rPr>
        <w:t xml:space="preserve"> </w:t>
      </w:r>
      <w:r w:rsidR="00A47603" w:rsidRPr="0037511B">
        <w:rPr>
          <w:rFonts w:ascii="Times New Roman" w:hAnsi="Times New Roman" w:cs="Times New Roman"/>
          <w:color w:val="000000"/>
          <w:sz w:val="24"/>
          <w:szCs w:val="24"/>
        </w:rPr>
        <w:t xml:space="preserve">knowledge and skills of fish farming. </w:t>
      </w:r>
    </w:p>
    <w:p w14:paraId="1E5BB839" w14:textId="07741FB0" w:rsidR="00A47603" w:rsidRPr="0037511B" w:rsidRDefault="00A47603" w:rsidP="00EA769F">
      <w:pPr>
        <w:spacing w:line="360" w:lineRule="auto"/>
        <w:jc w:val="both"/>
        <w:rPr>
          <w:rFonts w:ascii="Times New Roman" w:hAnsi="Times New Roman" w:cs="Times New Roman"/>
          <w:color w:val="262626" w:themeColor="text1" w:themeTint="D9"/>
          <w:sz w:val="24"/>
          <w:szCs w:val="24"/>
        </w:rPr>
      </w:pPr>
      <w:r w:rsidRPr="0037511B">
        <w:rPr>
          <w:rFonts w:ascii="Times New Roman" w:eastAsia="Times New Roman" w:hAnsi="Times New Roman" w:cs="Times New Roman"/>
          <w:color w:val="262626" w:themeColor="text1" w:themeTint="D9"/>
          <w:sz w:val="24"/>
          <w:szCs w:val="24"/>
        </w:rPr>
        <w:t xml:space="preserve"> It is </w:t>
      </w:r>
      <w:r w:rsidR="0058075A" w:rsidRPr="00497642">
        <w:rPr>
          <w:rFonts w:ascii="Times New Roman" w:eastAsia="Times New Roman" w:hAnsi="Times New Roman" w:cs="Times New Roman"/>
          <w:sz w:val="24"/>
          <w:szCs w:val="24"/>
          <w:rPrChange w:id="52" w:author="Administrator" w:date="2023-09-03T15:01:00Z">
            <w:rPr>
              <w:rFonts w:ascii="Times New Roman" w:eastAsia="Times New Roman" w:hAnsi="Times New Roman" w:cs="Times New Roman"/>
              <w:color w:val="262626" w:themeColor="text1" w:themeTint="D9"/>
              <w:sz w:val="24"/>
              <w:szCs w:val="24"/>
            </w:rPr>
          </w:rPrChange>
        </w:rPr>
        <w:t>documented</w:t>
      </w:r>
      <w:r w:rsidRPr="0037511B">
        <w:rPr>
          <w:rFonts w:ascii="Times New Roman" w:eastAsia="Times New Roman" w:hAnsi="Times New Roman" w:cs="Times New Roman"/>
          <w:color w:val="262626" w:themeColor="text1" w:themeTint="D9"/>
          <w:sz w:val="24"/>
          <w:szCs w:val="24"/>
        </w:rPr>
        <w:t xml:space="preserve"> that parasites pose a significant barrier to the expansion of intensive fish cultivation (</w:t>
      </w:r>
      <w:proofErr w:type="spellStart"/>
      <w:r w:rsidRPr="0037511B">
        <w:rPr>
          <w:rFonts w:ascii="Times New Roman" w:eastAsia="Times New Roman" w:hAnsi="Times New Roman" w:cs="Times New Roman"/>
          <w:color w:val="262626" w:themeColor="text1" w:themeTint="D9"/>
          <w:sz w:val="24"/>
          <w:szCs w:val="24"/>
        </w:rPr>
        <w:t>Mavuti</w:t>
      </w:r>
      <w:proofErr w:type="spellEnd"/>
      <w:r w:rsidRPr="0037511B">
        <w:rPr>
          <w:rFonts w:ascii="Times New Roman" w:eastAsia="Times New Roman" w:hAnsi="Times New Roman" w:cs="Times New Roman"/>
          <w:color w:val="262626" w:themeColor="text1" w:themeTint="D9"/>
          <w:sz w:val="24"/>
          <w:szCs w:val="24"/>
        </w:rPr>
        <w:t xml:space="preserve"> </w:t>
      </w:r>
      <w:r w:rsidR="00CC7066">
        <w:rPr>
          <w:rFonts w:ascii="Times New Roman" w:eastAsia="Times New Roman" w:hAnsi="Times New Roman" w:cs="Times New Roman"/>
          <w:i/>
          <w:iCs/>
          <w:color w:val="262626" w:themeColor="text1" w:themeTint="D9"/>
          <w:sz w:val="24"/>
          <w:szCs w:val="24"/>
        </w:rPr>
        <w:t>et</w:t>
      </w:r>
      <w:r w:rsidR="009027E4" w:rsidRPr="009027E4">
        <w:rPr>
          <w:rFonts w:ascii="Times New Roman" w:eastAsia="Times New Roman" w:hAnsi="Times New Roman" w:cs="Times New Roman"/>
          <w:i/>
          <w:iCs/>
          <w:color w:val="262626" w:themeColor="text1" w:themeTint="D9"/>
          <w:sz w:val="24"/>
          <w:szCs w:val="24"/>
        </w:rPr>
        <w:t xml:space="preserve"> al</w:t>
      </w:r>
      <w:r w:rsidRPr="0037511B">
        <w:rPr>
          <w:rFonts w:ascii="Times New Roman" w:eastAsia="Times New Roman" w:hAnsi="Times New Roman" w:cs="Times New Roman"/>
          <w:color w:val="262626" w:themeColor="text1" w:themeTint="D9"/>
          <w:sz w:val="24"/>
          <w:szCs w:val="24"/>
        </w:rPr>
        <w:t xml:space="preserve">., 2017; Paredes-Trujillo </w:t>
      </w:r>
      <w:r w:rsidR="00CC7066">
        <w:rPr>
          <w:rFonts w:ascii="Times New Roman" w:eastAsia="Times New Roman" w:hAnsi="Times New Roman" w:cs="Times New Roman"/>
          <w:i/>
          <w:color w:val="262626" w:themeColor="text1" w:themeTint="D9"/>
          <w:sz w:val="24"/>
          <w:szCs w:val="24"/>
        </w:rPr>
        <w:t>et</w:t>
      </w:r>
      <w:r w:rsidR="009027E4" w:rsidRPr="009027E4">
        <w:rPr>
          <w:rFonts w:ascii="Times New Roman" w:eastAsia="Times New Roman" w:hAnsi="Times New Roman" w:cs="Times New Roman"/>
          <w:i/>
          <w:color w:val="262626" w:themeColor="text1" w:themeTint="D9"/>
          <w:sz w:val="24"/>
          <w:szCs w:val="24"/>
        </w:rPr>
        <w:t xml:space="preserve"> al</w:t>
      </w:r>
      <w:r w:rsidRPr="0037511B">
        <w:rPr>
          <w:rFonts w:ascii="Times New Roman" w:eastAsia="Times New Roman" w:hAnsi="Times New Roman" w:cs="Times New Roman"/>
          <w:color w:val="262626" w:themeColor="text1" w:themeTint="D9"/>
          <w:sz w:val="24"/>
          <w:szCs w:val="24"/>
        </w:rPr>
        <w:t xml:space="preserve">., 2021). </w:t>
      </w:r>
      <w:r w:rsidRPr="0037511B">
        <w:rPr>
          <w:rFonts w:ascii="Times New Roman" w:hAnsi="Times New Roman" w:cs="Times New Roman"/>
          <w:color w:val="262626" w:themeColor="text1" w:themeTint="D9"/>
          <w:sz w:val="24"/>
          <w:szCs w:val="24"/>
        </w:rPr>
        <w:t xml:space="preserve">Many farms have experienced economic losses due to mortality, morbidity, stunted growth and condemnation during fish inspection due to parasitic infections </w:t>
      </w:r>
      <w:sdt>
        <w:sdtPr>
          <w:rPr>
            <w:rFonts w:ascii="Times New Roman" w:hAnsi="Times New Roman" w:cs="Times New Roman"/>
            <w:color w:val="000000"/>
            <w:sz w:val="24"/>
            <w:szCs w:val="24"/>
          </w:rPr>
          <w:tag w:val="MENDELEY_CITATION_v3_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"/>
          <w:id w:val="234590860"/>
          <w:placeholder>
            <w:docPart w:val="738CA7899799412BBB0607BF51D28DB9"/>
          </w:placeholder>
        </w:sdtPr>
        <w:sdtContent>
          <w:r w:rsidR="00F8018B" w:rsidRPr="00F8018B">
            <w:rPr>
              <w:rFonts w:ascii="Times New Roman" w:hAnsi="Times New Roman" w:cs="Times New Roman"/>
              <w:color w:val="000000"/>
              <w:sz w:val="24"/>
              <w:szCs w:val="24"/>
            </w:rPr>
            <w:t xml:space="preserve">(Wanja, et al., 2020a; </w:t>
          </w:r>
          <w:proofErr w:type="spellStart"/>
          <w:r w:rsidR="00F8018B" w:rsidRPr="00F8018B">
            <w:rPr>
              <w:rFonts w:ascii="Times New Roman" w:hAnsi="Times New Roman" w:cs="Times New Roman"/>
              <w:color w:val="000000"/>
              <w:sz w:val="24"/>
              <w:szCs w:val="24"/>
            </w:rPr>
            <w:t>Karlsbakk</w:t>
          </w:r>
          <w:proofErr w:type="spellEnd"/>
          <w:r w:rsidR="00F8018B" w:rsidRPr="00F8018B">
            <w:rPr>
              <w:rFonts w:ascii="Times New Roman" w:hAnsi="Times New Roman" w:cs="Times New Roman"/>
              <w:color w:val="000000"/>
              <w:sz w:val="24"/>
              <w:szCs w:val="24"/>
            </w:rPr>
            <w:t xml:space="preserve"> et al., 2021)</w:t>
          </w:r>
        </w:sdtContent>
      </w:sdt>
      <w:r w:rsidRPr="0037511B">
        <w:rPr>
          <w:rFonts w:ascii="Times New Roman" w:hAnsi="Times New Roman" w:cs="Times New Roman"/>
          <w:color w:val="262626" w:themeColor="text1" w:themeTint="D9"/>
          <w:sz w:val="24"/>
          <w:szCs w:val="24"/>
        </w:rPr>
        <w:t xml:space="preserve">. </w:t>
      </w:r>
    </w:p>
    <w:p w14:paraId="3FB7362D" w14:textId="72E92B50" w:rsidR="00A47603" w:rsidRPr="00A813A5" w:rsidRDefault="00A47603" w:rsidP="00EA769F">
      <w:pPr>
        <w:spacing w:line="360" w:lineRule="auto"/>
        <w:jc w:val="both"/>
        <w:rPr>
          <w:rFonts w:ascii="Times New Roman" w:hAnsi="Times New Roman" w:cs="Times New Roman"/>
          <w:sz w:val="24"/>
          <w:szCs w:val="24"/>
        </w:rPr>
      </w:pPr>
      <w:r w:rsidRPr="0037511B">
        <w:rPr>
          <w:rFonts w:ascii="Times New Roman" w:eastAsia="Times New Roman" w:hAnsi="Times New Roman" w:cs="Times New Roman"/>
          <w:color w:val="262626" w:themeColor="text1" w:themeTint="D9"/>
          <w:sz w:val="24"/>
          <w:szCs w:val="24"/>
        </w:rPr>
        <w:t xml:space="preserve">Some of the parasites commonly implicated in causing losses in farmed fish are monogeneans and </w:t>
      </w:r>
      <w:proofErr w:type="spellStart"/>
      <w:r w:rsidRPr="0037511B">
        <w:rPr>
          <w:rFonts w:ascii="Times New Roman" w:eastAsia="Times New Roman" w:hAnsi="Times New Roman" w:cs="Times New Roman"/>
          <w:color w:val="262626" w:themeColor="text1" w:themeTint="D9"/>
          <w:sz w:val="24"/>
          <w:szCs w:val="24"/>
        </w:rPr>
        <w:t>ect</w:t>
      </w:r>
      <w:r w:rsidRPr="00497642">
        <w:rPr>
          <w:rFonts w:ascii="Times New Roman" w:eastAsia="Times New Roman" w:hAnsi="Times New Roman" w:cs="Times New Roman"/>
          <w:sz w:val="24"/>
          <w:szCs w:val="24"/>
        </w:rPr>
        <w:t>o</w:t>
      </w:r>
      <w:proofErr w:type="spellEnd"/>
      <w:r w:rsidR="00497642">
        <w:rPr>
          <w:rFonts w:ascii="Times New Roman" w:eastAsia="Times New Roman" w:hAnsi="Times New Roman" w:cs="Times New Roman"/>
          <w:sz w:val="24"/>
          <w:szCs w:val="24"/>
        </w:rPr>
        <w:t>-</w:t>
      </w:r>
      <w:r w:rsidRPr="0037511B">
        <w:rPr>
          <w:rFonts w:ascii="Times New Roman" w:eastAsia="Times New Roman" w:hAnsi="Times New Roman" w:cs="Times New Roman"/>
          <w:color w:val="262626" w:themeColor="text1" w:themeTint="D9"/>
          <w:sz w:val="24"/>
          <w:szCs w:val="24"/>
        </w:rPr>
        <w:t>protozoa (</w:t>
      </w:r>
      <w:proofErr w:type="spellStart"/>
      <w:r w:rsidRPr="0037511B">
        <w:rPr>
          <w:rFonts w:ascii="Times New Roman" w:eastAsia="Times New Roman" w:hAnsi="Times New Roman" w:cs="Times New Roman"/>
          <w:color w:val="262626" w:themeColor="text1" w:themeTint="D9"/>
          <w:sz w:val="24"/>
          <w:szCs w:val="24"/>
        </w:rPr>
        <w:t>Mavuti</w:t>
      </w:r>
      <w:proofErr w:type="spellEnd"/>
      <w:r w:rsidRPr="0037511B">
        <w:rPr>
          <w:rFonts w:ascii="Times New Roman" w:eastAsia="Times New Roman" w:hAnsi="Times New Roman" w:cs="Times New Roman"/>
          <w:color w:val="262626" w:themeColor="text1" w:themeTint="D9"/>
          <w:sz w:val="24"/>
          <w:szCs w:val="24"/>
        </w:rPr>
        <w:t xml:space="preserve"> </w:t>
      </w:r>
      <w:r w:rsidR="00CC7066">
        <w:rPr>
          <w:rFonts w:ascii="Times New Roman" w:eastAsia="Times New Roman" w:hAnsi="Times New Roman" w:cs="Times New Roman"/>
          <w:i/>
          <w:iCs/>
          <w:color w:val="262626" w:themeColor="text1" w:themeTint="D9"/>
          <w:sz w:val="24"/>
          <w:szCs w:val="24"/>
        </w:rPr>
        <w:t>et</w:t>
      </w:r>
      <w:r w:rsidR="009027E4" w:rsidRPr="009027E4">
        <w:rPr>
          <w:rFonts w:ascii="Times New Roman" w:eastAsia="Times New Roman" w:hAnsi="Times New Roman" w:cs="Times New Roman"/>
          <w:i/>
          <w:iCs/>
          <w:color w:val="262626" w:themeColor="text1" w:themeTint="D9"/>
          <w:sz w:val="24"/>
          <w:szCs w:val="24"/>
        </w:rPr>
        <w:t xml:space="preserve"> al</w:t>
      </w:r>
      <w:r w:rsidRPr="0037511B">
        <w:rPr>
          <w:rFonts w:ascii="Times New Roman" w:eastAsia="Times New Roman" w:hAnsi="Times New Roman" w:cs="Times New Roman"/>
          <w:color w:val="262626" w:themeColor="text1" w:themeTint="D9"/>
          <w:sz w:val="24"/>
          <w:szCs w:val="24"/>
        </w:rPr>
        <w:t>., 2017) with parasite illnesses' frequency and severity</w:t>
      </w:r>
      <w:r w:rsidR="00720E22">
        <w:rPr>
          <w:rFonts w:ascii="Times New Roman" w:eastAsia="Times New Roman" w:hAnsi="Times New Roman" w:cs="Times New Roman"/>
          <w:color w:val="262626" w:themeColor="text1" w:themeTint="D9"/>
          <w:sz w:val="24"/>
          <w:szCs w:val="24"/>
        </w:rPr>
        <w:t xml:space="preserve"> </w:t>
      </w:r>
      <w:r w:rsidRPr="0037511B">
        <w:rPr>
          <w:rFonts w:ascii="Times New Roman" w:eastAsia="Times New Roman" w:hAnsi="Times New Roman" w:cs="Times New Roman"/>
          <w:color w:val="262626" w:themeColor="text1" w:themeTint="D9"/>
          <w:sz w:val="24"/>
          <w:szCs w:val="24"/>
        </w:rPr>
        <w:t xml:space="preserve">directly correlated with the cleanliness of the water </w:t>
      </w:r>
      <w:sdt>
        <w:sdtPr>
          <w:rPr>
            <w:rFonts w:ascii="Times New Roman" w:eastAsia="Times New Roman" w:hAnsi="Times New Roman" w:cs="Times New Roman"/>
            <w:color w:val="000000"/>
            <w:sz w:val="24"/>
            <w:szCs w:val="24"/>
          </w:rPr>
          <w:tag w:val="MENDELEY_CITATION_v3_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"/>
          <w:id w:val="-1546525227"/>
          <w:placeholder>
            <w:docPart w:val="DefaultPlaceholder_-1854013440"/>
          </w:placeholder>
        </w:sdtPr>
        <w:sdtEndPr>
          <w:rPr>
            <w:rFonts w:eastAsiaTheme="minorHAnsi"/>
          </w:rPr>
        </w:sdtEndPr>
        <w:sdtContent>
          <w:r w:rsidR="00F8018B" w:rsidRPr="00F8018B">
            <w:rPr>
              <w:rFonts w:ascii="Times New Roman" w:eastAsia="Times New Roman" w:hAnsi="Times New Roman" w:cs="Times New Roman"/>
              <w:color w:val="000000"/>
            </w:rPr>
            <w:t>(Hossain 2007)</w:t>
          </w:r>
        </w:sdtContent>
      </w:sdt>
      <w:r w:rsidRPr="00720E22">
        <w:rPr>
          <w:rFonts w:ascii="Times New Roman" w:eastAsia="Times New Roman" w:hAnsi="Times New Roman" w:cs="Times New Roman"/>
          <w:color w:val="262626" w:themeColor="text1" w:themeTint="D9"/>
          <w:sz w:val="24"/>
          <w:szCs w:val="24"/>
        </w:rPr>
        <w:t>.</w:t>
      </w:r>
      <w:r w:rsidRPr="0037511B">
        <w:rPr>
          <w:rFonts w:ascii="Times New Roman" w:hAnsi="Times New Roman" w:cs="Times New Roman"/>
          <w:sz w:val="24"/>
          <w:szCs w:val="24"/>
        </w:rPr>
        <w:t xml:space="preserve"> </w:t>
      </w:r>
      <w:r w:rsidRPr="0037511B">
        <w:rPr>
          <w:rFonts w:ascii="Times New Roman" w:eastAsia="Times New Roman" w:hAnsi="Times New Roman" w:cs="Times New Roman"/>
          <w:color w:val="262626" w:themeColor="text1" w:themeTint="D9"/>
          <w:sz w:val="24"/>
          <w:szCs w:val="24"/>
        </w:rPr>
        <w:t xml:space="preserve">Particularly for species with direct life cycles, the impacts of overpopulation and frequent water degradation offer ideal circumstances for the spread and proliferation of </w:t>
      </w:r>
      <w:r w:rsidR="006867F8" w:rsidRPr="0037511B">
        <w:rPr>
          <w:rFonts w:ascii="Times New Roman" w:eastAsia="Times New Roman" w:hAnsi="Times New Roman" w:cs="Times New Roman"/>
          <w:color w:val="262626" w:themeColor="text1" w:themeTint="D9"/>
          <w:sz w:val="24"/>
          <w:szCs w:val="24"/>
        </w:rPr>
        <w:t>parasites</w:t>
      </w:r>
      <w:r w:rsidR="006867F8">
        <w:rPr>
          <w:rFonts w:ascii="Times New Roman" w:eastAsia="Times New Roman" w:hAnsi="Times New Roman" w:cs="Times New Roman"/>
          <w:color w:val="262626" w:themeColor="text1" w:themeTint="D9"/>
          <w:sz w:val="24"/>
          <w:szCs w:val="24"/>
        </w:rPr>
        <w:t>. Degradation of water quality can be as a result of overfeeding, over fertilization using organic and inorganic fertilizers</w:t>
      </w:r>
      <w:r w:rsidRPr="0037511B">
        <w:rPr>
          <w:rFonts w:ascii="Times New Roman" w:hAnsi="Times New Roman" w:cs="Times New Roman"/>
          <w:color w:val="262626" w:themeColor="text1" w:themeTint="D9"/>
          <w:sz w:val="24"/>
          <w:szCs w:val="24"/>
        </w:rPr>
        <w:t xml:space="preserve"> </w:t>
      </w:r>
      <w:sdt>
        <w:sdtPr>
          <w:rPr>
            <w:rFonts w:ascii="Times New Roman" w:hAnsi="Times New Roman" w:cs="Times New Roman"/>
            <w:color w:val="000000"/>
            <w:sz w:val="24"/>
            <w:szCs w:val="24"/>
          </w:rPr>
          <w:tag w:val="MENDELEY_CITATION_v3_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Nd2FkaW1lIiwiZ2l2ZW4iOiJKYW5ldCBNLiIsInBhcnNlLW5hbWVzIjpmYWxzZSwiZHJvcHBpbmctcGFydGljbGUiOiIiLCJub24tZHJvcHBpbmctcGFydGljbGUiOiIifSx7ImZhbWlseSI6IkJlYm9yYSIsImdpdmVuIjoiTGlsbHkgQy4iLCJwYXJzZS1uYW1lcyI6ZmFsc2UsImRyb3BwaW5nLXBhcnRpY2xlIjoiIiwibm9uLWRyb3BwaW5nLXBhcnRpY2xlIjoiIn0seyJmYW1pbHkiOiJOeWFnYSIsImdpdmVuIjoiUGhpbGlwIE4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mNvbnRhaW5lci10aXRsZS1zaG9ydCI6IlZldCBNZWQgSW50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n0sImlzVGVtcG9yYXJ5IjpmYWxzZX1dfQ=="/>
          <w:id w:val="667838433"/>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Akoll</w:t>
          </w:r>
          <w:proofErr w:type="spellEnd"/>
          <w:r w:rsidR="00F8018B" w:rsidRPr="00F8018B">
            <w:rPr>
              <w:rFonts w:ascii="Times New Roman" w:hAnsi="Times New Roman" w:cs="Times New Roman"/>
              <w:color w:val="000000"/>
              <w:sz w:val="24"/>
              <w:szCs w:val="24"/>
            </w:rPr>
            <w:t xml:space="preserve"> et al., 2012; Wanja et al., 2020)</w:t>
          </w:r>
        </w:sdtContent>
      </w:sdt>
      <w:r w:rsidRPr="0037511B">
        <w:rPr>
          <w:rFonts w:ascii="Times New Roman" w:hAnsi="Times New Roman" w:cs="Times New Roman"/>
          <w:color w:val="262626" w:themeColor="text1" w:themeTint="D9"/>
          <w:sz w:val="24"/>
          <w:szCs w:val="24"/>
        </w:rPr>
        <w:t>.</w:t>
      </w:r>
      <w:proofErr w:type="spellStart"/>
      <w:sdt>
        <w:sdtPr>
          <w:rPr>
            <w:rFonts w:ascii="Times New Roman" w:hAnsi="Times New Roman" w:cs="Times New Roman"/>
            <w:color w:val="000000"/>
            <w:sz w:val="24"/>
            <w:szCs w:val="24"/>
          </w:rPr>
          <w:tag w:val="MENDELEY_CITATION_v3_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"/>
          <w:id w:val="1536998158"/>
          <w:placeholder>
            <w:docPart w:val="DefaultPlaceholder_-1854013440"/>
          </w:placeholder>
        </w:sdtPr>
        <w:sdtContent>
          <w:r w:rsidR="00F8018B" w:rsidRPr="00F8018B">
            <w:rPr>
              <w:rFonts w:ascii="Times New Roman" w:hAnsi="Times New Roman" w:cs="Times New Roman"/>
              <w:color w:val="000000"/>
              <w:sz w:val="24"/>
              <w:szCs w:val="24"/>
            </w:rPr>
            <w:t>Ojwala</w:t>
          </w:r>
          <w:proofErr w:type="spellEnd"/>
          <w:r w:rsidR="00F8018B" w:rsidRPr="00F8018B">
            <w:rPr>
              <w:rFonts w:ascii="Times New Roman" w:hAnsi="Times New Roman" w:cs="Times New Roman"/>
              <w:color w:val="000000"/>
              <w:sz w:val="24"/>
              <w:szCs w:val="24"/>
            </w:rPr>
            <w:t xml:space="preserve"> et al., (2018)</w:t>
          </w:r>
        </w:sdtContent>
      </w:sdt>
      <w:r w:rsidR="00643E82">
        <w:rPr>
          <w:rFonts w:ascii="Times New Roman" w:hAnsi="Times New Roman" w:cs="Times New Roman"/>
          <w:color w:val="000000"/>
          <w:sz w:val="24"/>
          <w:szCs w:val="24"/>
        </w:rPr>
        <w:t xml:space="preserve"> found that pH, nitrates, turbidity, dissolved oxygen and temperature play important role in parasitic infections.</w:t>
      </w:r>
      <w:r w:rsidR="00055979">
        <w:rPr>
          <w:rFonts w:ascii="Times New Roman" w:hAnsi="Times New Roman" w:cs="Times New Roman"/>
          <w:color w:val="000000"/>
          <w:sz w:val="24"/>
          <w:szCs w:val="24"/>
        </w:rPr>
        <w:t xml:space="preserve"> </w:t>
      </w:r>
      <w:proofErr w:type="spellStart"/>
      <w:r w:rsidR="00643E82" w:rsidRPr="003D7DCE">
        <w:rPr>
          <w:rFonts w:ascii="Times New Roman" w:hAnsi="Times New Roman" w:cs="Times New Roman"/>
          <w:i/>
          <w:iCs/>
          <w:color w:val="000000"/>
          <w:sz w:val="24"/>
          <w:szCs w:val="24"/>
        </w:rPr>
        <w:t>Chilodenella</w:t>
      </w:r>
      <w:proofErr w:type="spellEnd"/>
      <w:r w:rsidR="00643E82">
        <w:rPr>
          <w:rFonts w:ascii="Times New Roman" w:hAnsi="Times New Roman" w:cs="Times New Roman"/>
          <w:color w:val="000000"/>
          <w:sz w:val="24"/>
          <w:szCs w:val="24"/>
        </w:rPr>
        <w:t xml:space="preserve"> </w:t>
      </w:r>
      <w:r w:rsidR="003D7DCE">
        <w:rPr>
          <w:rFonts w:ascii="Times New Roman" w:hAnsi="Times New Roman" w:cs="Times New Roman"/>
          <w:color w:val="000000"/>
          <w:sz w:val="24"/>
          <w:szCs w:val="24"/>
        </w:rPr>
        <w:t xml:space="preserve">sp., </w:t>
      </w:r>
      <w:proofErr w:type="spellStart"/>
      <w:r w:rsidR="003D7DCE" w:rsidRPr="003D7DCE">
        <w:rPr>
          <w:rFonts w:ascii="Times New Roman" w:hAnsi="Times New Roman" w:cs="Times New Roman"/>
          <w:i/>
          <w:iCs/>
          <w:color w:val="000000"/>
          <w:sz w:val="24"/>
          <w:szCs w:val="24"/>
        </w:rPr>
        <w:t>Cryptoptobia</w:t>
      </w:r>
      <w:proofErr w:type="spellEnd"/>
      <w:r w:rsidR="00643E82">
        <w:rPr>
          <w:rFonts w:ascii="Times New Roman" w:hAnsi="Times New Roman" w:cs="Times New Roman"/>
          <w:color w:val="000000"/>
          <w:sz w:val="24"/>
          <w:szCs w:val="24"/>
        </w:rPr>
        <w:t xml:space="preserve"> </w:t>
      </w:r>
      <w:r w:rsidR="003D7DCE">
        <w:rPr>
          <w:rFonts w:ascii="Times New Roman" w:hAnsi="Times New Roman" w:cs="Times New Roman"/>
          <w:color w:val="000000"/>
          <w:sz w:val="24"/>
          <w:szCs w:val="24"/>
        </w:rPr>
        <w:t xml:space="preserve">sp., </w:t>
      </w:r>
      <w:r w:rsidR="003D7DCE" w:rsidRPr="003D7DCE">
        <w:rPr>
          <w:rFonts w:ascii="Times New Roman" w:hAnsi="Times New Roman" w:cs="Times New Roman"/>
          <w:i/>
          <w:iCs/>
          <w:color w:val="000000"/>
          <w:sz w:val="24"/>
          <w:szCs w:val="24"/>
        </w:rPr>
        <w:t>Argulus</w:t>
      </w:r>
      <w:r w:rsidR="00643E82">
        <w:rPr>
          <w:rFonts w:ascii="Times New Roman" w:hAnsi="Times New Roman" w:cs="Times New Roman"/>
          <w:color w:val="000000"/>
          <w:sz w:val="24"/>
          <w:szCs w:val="24"/>
        </w:rPr>
        <w:t xml:space="preserve"> </w:t>
      </w:r>
      <w:r w:rsidR="003D7DCE">
        <w:rPr>
          <w:rFonts w:ascii="Times New Roman" w:hAnsi="Times New Roman" w:cs="Times New Roman"/>
          <w:color w:val="000000"/>
          <w:sz w:val="24"/>
          <w:szCs w:val="24"/>
        </w:rPr>
        <w:t xml:space="preserve">sp., </w:t>
      </w:r>
      <w:proofErr w:type="spellStart"/>
      <w:r w:rsidR="003D7DCE" w:rsidRPr="003D7DCE">
        <w:rPr>
          <w:rFonts w:ascii="Times New Roman" w:hAnsi="Times New Roman" w:cs="Times New Roman"/>
          <w:i/>
          <w:iCs/>
          <w:color w:val="000000"/>
          <w:sz w:val="24"/>
          <w:szCs w:val="24"/>
        </w:rPr>
        <w:t>Trichodina</w:t>
      </w:r>
      <w:proofErr w:type="spellEnd"/>
      <w:r w:rsidR="00643E82" w:rsidRPr="003D7DCE">
        <w:rPr>
          <w:rFonts w:ascii="Times New Roman" w:hAnsi="Times New Roman" w:cs="Times New Roman"/>
          <w:i/>
          <w:iCs/>
          <w:color w:val="000000"/>
          <w:sz w:val="24"/>
          <w:szCs w:val="24"/>
        </w:rPr>
        <w:t xml:space="preserve"> </w:t>
      </w:r>
      <w:r w:rsidR="003D7DCE">
        <w:rPr>
          <w:rFonts w:ascii="Times New Roman" w:hAnsi="Times New Roman" w:cs="Times New Roman"/>
          <w:color w:val="000000"/>
          <w:sz w:val="24"/>
          <w:szCs w:val="24"/>
        </w:rPr>
        <w:t xml:space="preserve">sp., </w:t>
      </w:r>
      <w:r w:rsidR="003D7DCE" w:rsidRPr="003D7DCE">
        <w:rPr>
          <w:rFonts w:ascii="Times New Roman" w:hAnsi="Times New Roman" w:cs="Times New Roman"/>
          <w:i/>
          <w:iCs/>
          <w:color w:val="000000"/>
          <w:sz w:val="24"/>
          <w:szCs w:val="24"/>
        </w:rPr>
        <w:t>Microsporidia</w:t>
      </w:r>
      <w:r w:rsidR="00643E82">
        <w:rPr>
          <w:rFonts w:ascii="Times New Roman" w:hAnsi="Times New Roman" w:cs="Times New Roman"/>
          <w:color w:val="000000"/>
          <w:sz w:val="24"/>
          <w:szCs w:val="24"/>
        </w:rPr>
        <w:t xml:space="preserve"> </w:t>
      </w:r>
      <w:r w:rsidR="003D7DCE">
        <w:rPr>
          <w:rFonts w:ascii="Times New Roman" w:hAnsi="Times New Roman" w:cs="Times New Roman"/>
          <w:color w:val="000000"/>
          <w:sz w:val="24"/>
          <w:szCs w:val="24"/>
        </w:rPr>
        <w:t xml:space="preserve">sp., </w:t>
      </w:r>
      <w:proofErr w:type="spellStart"/>
      <w:proofErr w:type="gramStart"/>
      <w:r w:rsidR="003D7DCE" w:rsidRPr="003D7DCE">
        <w:rPr>
          <w:rFonts w:ascii="Times New Roman" w:hAnsi="Times New Roman" w:cs="Times New Roman"/>
          <w:i/>
          <w:iCs/>
          <w:color w:val="000000"/>
          <w:sz w:val="24"/>
          <w:szCs w:val="24"/>
        </w:rPr>
        <w:t>L</w:t>
      </w:r>
      <w:r w:rsidR="00055979" w:rsidRPr="003D7DCE">
        <w:rPr>
          <w:rFonts w:ascii="Times New Roman" w:hAnsi="Times New Roman" w:cs="Times New Roman"/>
          <w:i/>
          <w:iCs/>
          <w:color w:val="000000"/>
          <w:sz w:val="24"/>
          <w:szCs w:val="24"/>
        </w:rPr>
        <w:t>.cyprinacea</w:t>
      </w:r>
      <w:proofErr w:type="spellEnd"/>
      <w:proofErr w:type="gramEnd"/>
      <w:r w:rsidR="00055979">
        <w:rPr>
          <w:rFonts w:ascii="Times New Roman" w:hAnsi="Times New Roman" w:cs="Times New Roman"/>
          <w:color w:val="000000"/>
          <w:sz w:val="24"/>
          <w:szCs w:val="24"/>
        </w:rPr>
        <w:t>,</w:t>
      </w:r>
      <w:r w:rsidR="003D7DCE">
        <w:rPr>
          <w:rFonts w:ascii="Times New Roman" w:hAnsi="Times New Roman" w:cs="Times New Roman"/>
          <w:color w:val="000000"/>
          <w:sz w:val="24"/>
          <w:szCs w:val="24"/>
        </w:rPr>
        <w:t xml:space="preserve"> </w:t>
      </w:r>
      <w:proofErr w:type="spellStart"/>
      <w:r w:rsidR="00055979" w:rsidRPr="003D7DCE">
        <w:rPr>
          <w:rFonts w:ascii="Times New Roman" w:hAnsi="Times New Roman" w:cs="Times New Roman"/>
          <w:i/>
          <w:iCs/>
          <w:color w:val="000000"/>
          <w:sz w:val="24"/>
          <w:szCs w:val="24"/>
        </w:rPr>
        <w:t>C.halli</w:t>
      </w:r>
      <w:proofErr w:type="spellEnd"/>
      <w:r w:rsidR="00055979">
        <w:rPr>
          <w:rFonts w:ascii="Times New Roman" w:hAnsi="Times New Roman" w:cs="Times New Roman"/>
          <w:color w:val="000000"/>
          <w:sz w:val="24"/>
          <w:szCs w:val="24"/>
        </w:rPr>
        <w:t xml:space="preserve"> and </w:t>
      </w:r>
      <w:proofErr w:type="spellStart"/>
      <w:r w:rsidR="00055979" w:rsidRPr="003D7DCE">
        <w:rPr>
          <w:rFonts w:ascii="Times New Roman" w:hAnsi="Times New Roman" w:cs="Times New Roman"/>
          <w:i/>
          <w:iCs/>
          <w:color w:val="000000"/>
          <w:sz w:val="24"/>
          <w:szCs w:val="24"/>
        </w:rPr>
        <w:t>Ichthyobodo</w:t>
      </w:r>
      <w:proofErr w:type="spellEnd"/>
      <w:r w:rsidR="00055979" w:rsidRPr="003D7DCE">
        <w:rPr>
          <w:rFonts w:ascii="Times New Roman" w:hAnsi="Times New Roman" w:cs="Times New Roman"/>
          <w:i/>
          <w:iCs/>
          <w:color w:val="000000"/>
          <w:sz w:val="24"/>
          <w:szCs w:val="24"/>
        </w:rPr>
        <w:t xml:space="preserve"> </w:t>
      </w:r>
      <w:proofErr w:type="spellStart"/>
      <w:r w:rsidR="00055979">
        <w:rPr>
          <w:rFonts w:ascii="Times New Roman" w:hAnsi="Times New Roman" w:cs="Times New Roman"/>
          <w:color w:val="000000"/>
          <w:sz w:val="24"/>
          <w:szCs w:val="24"/>
        </w:rPr>
        <w:t>sp</w:t>
      </w:r>
      <w:proofErr w:type="spellEnd"/>
      <w:r w:rsidR="00055979">
        <w:rPr>
          <w:rFonts w:ascii="Times New Roman" w:hAnsi="Times New Roman" w:cs="Times New Roman"/>
          <w:color w:val="000000"/>
          <w:sz w:val="24"/>
          <w:szCs w:val="24"/>
        </w:rPr>
        <w:t xml:space="preserve"> were highly correlated with temperature, dissolved oxygen and </w:t>
      </w:r>
      <w:proofErr w:type="spellStart"/>
      <w:r w:rsidR="00055979">
        <w:rPr>
          <w:rFonts w:ascii="Times New Roman" w:hAnsi="Times New Roman" w:cs="Times New Roman"/>
          <w:color w:val="000000"/>
          <w:sz w:val="24"/>
          <w:szCs w:val="24"/>
        </w:rPr>
        <w:t>pH.</w:t>
      </w:r>
      <w:proofErr w:type="spellEnd"/>
      <w:r w:rsidR="003D7DCE">
        <w:rPr>
          <w:rFonts w:ascii="Times New Roman" w:hAnsi="Times New Roman" w:cs="Times New Roman"/>
          <w:color w:val="000000"/>
          <w:sz w:val="24"/>
          <w:szCs w:val="24"/>
        </w:rPr>
        <w:t xml:space="preserve"> </w:t>
      </w:r>
      <w:proofErr w:type="spellStart"/>
      <w:r w:rsidR="00055979">
        <w:rPr>
          <w:rFonts w:ascii="Times New Roman" w:hAnsi="Times New Roman" w:cs="Times New Roman"/>
          <w:color w:val="000000"/>
          <w:sz w:val="24"/>
          <w:szCs w:val="24"/>
        </w:rPr>
        <w:t>Turbidy</w:t>
      </w:r>
      <w:proofErr w:type="spellEnd"/>
      <w:r w:rsidR="00055979">
        <w:rPr>
          <w:rFonts w:ascii="Times New Roman" w:hAnsi="Times New Roman" w:cs="Times New Roman"/>
          <w:color w:val="000000"/>
          <w:sz w:val="24"/>
          <w:szCs w:val="24"/>
        </w:rPr>
        <w:t xml:space="preserve"> of water was correlated with infestation of fish with </w:t>
      </w:r>
      <w:proofErr w:type="spellStart"/>
      <w:proofErr w:type="gramStart"/>
      <w:r w:rsidR="00055979" w:rsidRPr="00A2049D">
        <w:rPr>
          <w:rFonts w:ascii="Times New Roman" w:hAnsi="Times New Roman" w:cs="Times New Roman"/>
          <w:i/>
          <w:iCs/>
          <w:color w:val="000000"/>
          <w:sz w:val="24"/>
          <w:szCs w:val="24"/>
        </w:rPr>
        <w:t>A.macracantha</w:t>
      </w:r>
      <w:proofErr w:type="spellEnd"/>
      <w:proofErr w:type="gramEnd"/>
      <w:r w:rsidR="00055979">
        <w:rPr>
          <w:rFonts w:ascii="Times New Roman" w:hAnsi="Times New Roman" w:cs="Times New Roman"/>
          <w:color w:val="000000"/>
          <w:sz w:val="24"/>
          <w:szCs w:val="24"/>
        </w:rPr>
        <w:t xml:space="preserve"> and </w:t>
      </w:r>
      <w:proofErr w:type="spellStart"/>
      <w:r w:rsidR="00055979" w:rsidRPr="00A2049D">
        <w:rPr>
          <w:rFonts w:ascii="Times New Roman" w:hAnsi="Times New Roman" w:cs="Times New Roman"/>
          <w:i/>
          <w:iCs/>
          <w:color w:val="000000"/>
          <w:sz w:val="24"/>
          <w:szCs w:val="24"/>
        </w:rPr>
        <w:t>Acanthosentis</w:t>
      </w:r>
      <w:proofErr w:type="spellEnd"/>
      <w:r w:rsidR="00055979" w:rsidRPr="00A2049D">
        <w:rPr>
          <w:rFonts w:ascii="Times New Roman" w:hAnsi="Times New Roman" w:cs="Times New Roman"/>
          <w:i/>
          <w:iCs/>
          <w:color w:val="000000"/>
          <w:sz w:val="24"/>
          <w:szCs w:val="24"/>
        </w:rPr>
        <w:t xml:space="preserve"> </w:t>
      </w:r>
      <w:proofErr w:type="spellStart"/>
      <w:r w:rsidR="00055979" w:rsidRPr="00A2049D">
        <w:rPr>
          <w:rFonts w:ascii="Times New Roman" w:hAnsi="Times New Roman" w:cs="Times New Roman"/>
          <w:i/>
          <w:iCs/>
          <w:color w:val="000000"/>
          <w:sz w:val="24"/>
          <w:szCs w:val="24"/>
        </w:rPr>
        <w:t>tilapiae</w:t>
      </w:r>
      <w:proofErr w:type="spellEnd"/>
      <w:r w:rsidR="00055979">
        <w:rPr>
          <w:rFonts w:ascii="Times New Roman" w:hAnsi="Times New Roman" w:cs="Times New Roman"/>
          <w:color w:val="000000"/>
          <w:sz w:val="24"/>
          <w:szCs w:val="24"/>
        </w:rPr>
        <w:t>.</w:t>
      </w:r>
      <w:r w:rsidR="00A2049D">
        <w:rPr>
          <w:rFonts w:ascii="Times New Roman" w:hAnsi="Times New Roman" w:cs="Times New Roman"/>
          <w:color w:val="000000"/>
          <w:sz w:val="24"/>
          <w:szCs w:val="24"/>
        </w:rPr>
        <w:t xml:space="preserve"> </w:t>
      </w:r>
      <w:r w:rsidR="00055979">
        <w:rPr>
          <w:rFonts w:ascii="Times New Roman" w:hAnsi="Times New Roman" w:cs="Times New Roman"/>
          <w:color w:val="000000"/>
          <w:sz w:val="24"/>
          <w:szCs w:val="24"/>
        </w:rPr>
        <w:t>Ponds with high nitrates</w:t>
      </w:r>
      <w:r w:rsidR="00A2049D">
        <w:rPr>
          <w:rFonts w:ascii="Times New Roman" w:hAnsi="Times New Roman" w:cs="Times New Roman"/>
          <w:color w:val="000000"/>
          <w:sz w:val="24"/>
          <w:szCs w:val="24"/>
        </w:rPr>
        <w:t xml:space="preserve"> level</w:t>
      </w:r>
      <w:r w:rsidR="00055979">
        <w:rPr>
          <w:rFonts w:ascii="Times New Roman" w:hAnsi="Times New Roman" w:cs="Times New Roman"/>
          <w:color w:val="000000"/>
          <w:sz w:val="24"/>
          <w:szCs w:val="24"/>
        </w:rPr>
        <w:t xml:space="preserve"> had higher prevalence</w:t>
      </w:r>
      <w:r w:rsidR="00EA6F4F">
        <w:rPr>
          <w:rFonts w:ascii="Times New Roman" w:hAnsi="Times New Roman" w:cs="Times New Roman"/>
          <w:color w:val="000000"/>
          <w:sz w:val="24"/>
          <w:szCs w:val="24"/>
        </w:rPr>
        <w:t xml:space="preserve"> of</w:t>
      </w:r>
      <w:r w:rsidR="00055979">
        <w:rPr>
          <w:rFonts w:ascii="Times New Roman" w:hAnsi="Times New Roman" w:cs="Times New Roman"/>
          <w:color w:val="000000"/>
          <w:sz w:val="24"/>
          <w:szCs w:val="24"/>
        </w:rPr>
        <w:t xml:space="preserve"> </w:t>
      </w:r>
      <w:proofErr w:type="spellStart"/>
      <w:r w:rsidR="00055979" w:rsidRPr="00A2049D">
        <w:rPr>
          <w:rFonts w:ascii="Times New Roman" w:hAnsi="Times New Roman" w:cs="Times New Roman"/>
          <w:i/>
          <w:iCs/>
          <w:color w:val="000000"/>
          <w:sz w:val="24"/>
          <w:szCs w:val="24"/>
        </w:rPr>
        <w:t>Chilodenella</w:t>
      </w:r>
      <w:proofErr w:type="spellEnd"/>
      <w:r w:rsidR="00055979">
        <w:rPr>
          <w:rFonts w:ascii="Times New Roman" w:hAnsi="Times New Roman" w:cs="Times New Roman"/>
          <w:color w:val="000000"/>
          <w:sz w:val="24"/>
          <w:szCs w:val="24"/>
        </w:rPr>
        <w:t xml:space="preserve"> </w:t>
      </w:r>
      <w:r w:rsidR="00A2049D">
        <w:rPr>
          <w:rFonts w:ascii="Times New Roman" w:hAnsi="Times New Roman" w:cs="Times New Roman"/>
          <w:color w:val="000000"/>
          <w:sz w:val="24"/>
          <w:szCs w:val="24"/>
        </w:rPr>
        <w:t xml:space="preserve">sp., </w:t>
      </w:r>
      <w:proofErr w:type="spellStart"/>
      <w:proofErr w:type="gramStart"/>
      <w:r w:rsidR="00A2049D" w:rsidRPr="00A2049D">
        <w:rPr>
          <w:rFonts w:ascii="Times New Roman" w:hAnsi="Times New Roman" w:cs="Times New Roman"/>
          <w:i/>
          <w:iCs/>
          <w:color w:val="000000"/>
          <w:sz w:val="24"/>
          <w:szCs w:val="24"/>
        </w:rPr>
        <w:t>C</w:t>
      </w:r>
      <w:r w:rsidR="003D7DCE" w:rsidRPr="00A2049D">
        <w:rPr>
          <w:rFonts w:ascii="Times New Roman" w:hAnsi="Times New Roman" w:cs="Times New Roman"/>
          <w:i/>
          <w:iCs/>
          <w:color w:val="000000"/>
          <w:sz w:val="24"/>
          <w:szCs w:val="24"/>
        </w:rPr>
        <w:t>.halli</w:t>
      </w:r>
      <w:proofErr w:type="spellEnd"/>
      <w:proofErr w:type="gramEnd"/>
      <w:r w:rsidR="003D7DCE">
        <w:rPr>
          <w:rFonts w:ascii="Times New Roman" w:hAnsi="Times New Roman" w:cs="Times New Roman"/>
          <w:color w:val="000000"/>
          <w:sz w:val="24"/>
          <w:szCs w:val="24"/>
        </w:rPr>
        <w:t>,</w:t>
      </w:r>
      <w:r w:rsidR="00A2049D">
        <w:rPr>
          <w:rFonts w:ascii="Times New Roman" w:hAnsi="Times New Roman" w:cs="Times New Roman"/>
          <w:color w:val="000000"/>
          <w:sz w:val="24"/>
          <w:szCs w:val="24"/>
        </w:rPr>
        <w:t xml:space="preserve"> </w:t>
      </w:r>
      <w:proofErr w:type="spellStart"/>
      <w:r w:rsidR="003D7DCE" w:rsidRPr="00A2049D">
        <w:rPr>
          <w:rFonts w:ascii="Times New Roman" w:hAnsi="Times New Roman" w:cs="Times New Roman"/>
          <w:i/>
          <w:iCs/>
          <w:color w:val="000000"/>
          <w:sz w:val="24"/>
          <w:szCs w:val="24"/>
        </w:rPr>
        <w:t>Trichodina</w:t>
      </w:r>
      <w:proofErr w:type="spellEnd"/>
      <w:r w:rsidR="003D7DCE">
        <w:rPr>
          <w:rFonts w:ascii="Times New Roman" w:hAnsi="Times New Roman" w:cs="Times New Roman"/>
          <w:color w:val="000000"/>
          <w:sz w:val="24"/>
          <w:szCs w:val="24"/>
        </w:rPr>
        <w:t xml:space="preserve"> </w:t>
      </w:r>
      <w:proofErr w:type="spellStart"/>
      <w:r w:rsidR="003D7DCE">
        <w:rPr>
          <w:rFonts w:ascii="Times New Roman" w:hAnsi="Times New Roman" w:cs="Times New Roman"/>
          <w:color w:val="000000"/>
          <w:sz w:val="24"/>
          <w:szCs w:val="24"/>
        </w:rPr>
        <w:t>sp</w:t>
      </w:r>
      <w:proofErr w:type="spellEnd"/>
      <w:r w:rsidR="003D7DCE">
        <w:rPr>
          <w:rFonts w:ascii="Times New Roman" w:hAnsi="Times New Roman" w:cs="Times New Roman"/>
          <w:color w:val="000000"/>
          <w:sz w:val="24"/>
          <w:szCs w:val="24"/>
        </w:rPr>
        <w:t>.,</w:t>
      </w:r>
      <w:proofErr w:type="spellStart"/>
      <w:r w:rsidR="003D7DCE" w:rsidRPr="00A2049D">
        <w:rPr>
          <w:rFonts w:ascii="Times New Roman" w:hAnsi="Times New Roman" w:cs="Times New Roman"/>
          <w:i/>
          <w:iCs/>
          <w:color w:val="000000"/>
          <w:sz w:val="24"/>
          <w:szCs w:val="24"/>
        </w:rPr>
        <w:t>Microsporodia</w:t>
      </w:r>
      <w:proofErr w:type="spellEnd"/>
      <w:r w:rsidR="003D7DCE">
        <w:rPr>
          <w:rFonts w:ascii="Times New Roman" w:hAnsi="Times New Roman" w:cs="Times New Roman"/>
          <w:color w:val="000000"/>
          <w:sz w:val="24"/>
          <w:szCs w:val="24"/>
        </w:rPr>
        <w:t xml:space="preserve"> sp.,</w:t>
      </w:r>
      <w:r w:rsidR="003D7DCE" w:rsidRPr="003D7DCE">
        <w:rPr>
          <w:rFonts w:ascii="Times New Roman" w:hAnsi="Times New Roman" w:cs="Times New Roman"/>
          <w:color w:val="000000"/>
          <w:sz w:val="24"/>
          <w:szCs w:val="24"/>
        </w:rPr>
        <w:t xml:space="preserve"> </w:t>
      </w:r>
      <w:proofErr w:type="spellStart"/>
      <w:r w:rsidR="003D7DCE" w:rsidRPr="00A2049D">
        <w:rPr>
          <w:rFonts w:ascii="Times New Roman" w:hAnsi="Times New Roman" w:cs="Times New Roman"/>
          <w:i/>
          <w:iCs/>
          <w:color w:val="000000"/>
          <w:sz w:val="24"/>
          <w:szCs w:val="24"/>
        </w:rPr>
        <w:t>L.cyprinacea</w:t>
      </w:r>
      <w:proofErr w:type="spellEnd"/>
      <w:r w:rsidR="003D7DCE">
        <w:rPr>
          <w:rFonts w:ascii="Times New Roman" w:hAnsi="Times New Roman" w:cs="Times New Roman"/>
          <w:color w:val="000000"/>
          <w:sz w:val="24"/>
          <w:szCs w:val="24"/>
        </w:rPr>
        <w:t xml:space="preserve"> and </w:t>
      </w:r>
      <w:r w:rsidR="003D7DCE" w:rsidRPr="00EA6F4F">
        <w:rPr>
          <w:rFonts w:ascii="Times New Roman" w:hAnsi="Times New Roman" w:cs="Times New Roman"/>
          <w:i/>
          <w:iCs/>
          <w:color w:val="000000"/>
          <w:sz w:val="24"/>
          <w:szCs w:val="24"/>
        </w:rPr>
        <w:t>Argulus</w:t>
      </w:r>
      <w:r w:rsidR="003D7DCE">
        <w:rPr>
          <w:rFonts w:ascii="Times New Roman" w:hAnsi="Times New Roman" w:cs="Times New Roman"/>
          <w:color w:val="000000"/>
          <w:sz w:val="24"/>
          <w:szCs w:val="24"/>
        </w:rPr>
        <w:t xml:space="preserve"> sp.</w:t>
      </w:r>
      <w:r w:rsidR="00A813A5">
        <w:rPr>
          <w:rFonts w:ascii="Times New Roman" w:hAnsi="Times New Roman" w:cs="Times New Roman"/>
          <w:color w:val="000000"/>
          <w:sz w:val="24"/>
          <w:szCs w:val="24"/>
        </w:rPr>
        <w:t xml:space="preserve"> From the study;</w:t>
      </w:r>
      <w:r w:rsidR="00A813A5" w:rsidRPr="0037511B">
        <w:rPr>
          <w:rFonts w:ascii="Times New Roman" w:hAnsi="Times New Roman" w:cs="Times New Roman"/>
          <w:color w:val="262626" w:themeColor="text1" w:themeTint="D9"/>
          <w:sz w:val="24"/>
          <w:szCs w:val="24"/>
        </w:rPr>
        <w:t xml:space="preserve"> </w:t>
      </w:r>
      <w:r w:rsidR="00EA6F4F">
        <w:rPr>
          <w:rFonts w:ascii="Times New Roman" w:hAnsi="Times New Roman" w:cs="Times New Roman"/>
          <w:color w:val="262626" w:themeColor="text1" w:themeTint="D9"/>
          <w:sz w:val="24"/>
          <w:szCs w:val="24"/>
        </w:rPr>
        <w:t>t</w:t>
      </w:r>
      <w:r w:rsidR="00A813A5" w:rsidRPr="0037511B">
        <w:rPr>
          <w:rFonts w:ascii="Times New Roman" w:hAnsi="Times New Roman" w:cs="Times New Roman"/>
          <w:color w:val="262626" w:themeColor="text1" w:themeTint="D9"/>
          <w:sz w:val="24"/>
          <w:szCs w:val="24"/>
        </w:rPr>
        <w:t>here</w:t>
      </w:r>
      <w:r w:rsidRPr="0037511B">
        <w:rPr>
          <w:rFonts w:ascii="Times New Roman" w:hAnsi="Times New Roman" w:cs="Times New Roman"/>
          <w:color w:val="262626" w:themeColor="text1" w:themeTint="D9"/>
          <w:sz w:val="24"/>
          <w:szCs w:val="24"/>
        </w:rPr>
        <w:t xml:space="preserve"> is a clear correlation b</w:t>
      </w:r>
      <w:r w:rsidR="00CC7066" w:rsidRPr="00A813A5">
        <w:rPr>
          <w:rFonts w:ascii="Times New Roman" w:hAnsi="Times New Roman" w:cs="Times New Roman"/>
          <w:iCs/>
          <w:color w:val="262626" w:themeColor="text1" w:themeTint="D9"/>
          <w:sz w:val="24"/>
          <w:szCs w:val="24"/>
        </w:rPr>
        <w:t>et</w:t>
      </w:r>
      <w:r w:rsidRPr="0037511B">
        <w:rPr>
          <w:rFonts w:ascii="Times New Roman" w:hAnsi="Times New Roman" w:cs="Times New Roman"/>
          <w:color w:val="262626" w:themeColor="text1" w:themeTint="D9"/>
          <w:sz w:val="24"/>
          <w:szCs w:val="24"/>
        </w:rPr>
        <w:t xml:space="preserve">ween water quality </w:t>
      </w:r>
      <w:r w:rsidRPr="0037511B">
        <w:rPr>
          <w:rFonts w:ascii="Times New Roman" w:hAnsi="Times New Roman" w:cs="Times New Roman"/>
          <w:color w:val="262626" w:themeColor="text1" w:themeTint="D9"/>
          <w:sz w:val="24"/>
          <w:szCs w:val="24"/>
        </w:rPr>
        <w:lastRenderedPageBreak/>
        <w:t>and fish susceptibility to parasitic infection</w:t>
      </w:r>
      <w:r w:rsidR="00A813A5">
        <w:rPr>
          <w:rFonts w:ascii="Times New Roman" w:hAnsi="Times New Roman" w:cs="Times New Roman"/>
          <w:color w:val="262626" w:themeColor="text1" w:themeTint="D9"/>
          <w:sz w:val="24"/>
          <w:szCs w:val="24"/>
        </w:rPr>
        <w:t xml:space="preserve"> and which</w:t>
      </w:r>
      <w:r w:rsidRPr="0037511B">
        <w:rPr>
          <w:rFonts w:ascii="Times New Roman" w:hAnsi="Times New Roman" w:cs="Times New Roman"/>
          <w:color w:val="262626" w:themeColor="text1" w:themeTint="D9"/>
          <w:sz w:val="24"/>
          <w:szCs w:val="24"/>
        </w:rPr>
        <w:t xml:space="preserve"> according to environmental parasitological measures </w:t>
      </w:r>
      <w:r w:rsidR="00A813A5">
        <w:rPr>
          <w:rFonts w:ascii="Times New Roman" w:hAnsi="Times New Roman" w:cs="Times New Roman"/>
          <w:color w:val="262626" w:themeColor="text1" w:themeTint="D9"/>
          <w:sz w:val="24"/>
          <w:szCs w:val="24"/>
        </w:rPr>
        <w:t>can</w:t>
      </w:r>
      <w:r w:rsidR="00EA6F4F">
        <w:rPr>
          <w:rFonts w:ascii="Times New Roman" w:hAnsi="Times New Roman" w:cs="Times New Roman"/>
          <w:color w:val="262626" w:themeColor="text1" w:themeTint="D9"/>
          <w:sz w:val="24"/>
          <w:szCs w:val="24"/>
        </w:rPr>
        <w:t xml:space="preserve"> influence</w:t>
      </w:r>
      <w:r w:rsidRPr="0037511B">
        <w:rPr>
          <w:rFonts w:ascii="Times New Roman" w:hAnsi="Times New Roman" w:cs="Times New Roman"/>
          <w:color w:val="262626" w:themeColor="text1" w:themeTint="D9"/>
          <w:sz w:val="24"/>
          <w:szCs w:val="24"/>
        </w:rPr>
        <w:t xml:space="preserve"> prevalence, mean intensity, and mean quantity of parasites</w:t>
      </w:r>
      <w:r w:rsidRPr="0037511B">
        <w:rPr>
          <w:rFonts w:ascii="Times New Roman" w:eastAsia="Times New Roman" w:hAnsi="Times New Roman" w:cs="Times New Roman"/>
          <w:color w:val="262626" w:themeColor="text1" w:themeTint="D9"/>
          <w:sz w:val="24"/>
          <w:szCs w:val="24"/>
        </w:rPr>
        <w:t xml:space="preserve"> </w:t>
      </w:r>
      <w:sdt>
        <w:sdtPr>
          <w:rPr>
            <w:rFonts w:ascii="Times New Roman" w:eastAsia="Times New Roman" w:hAnsi="Times New Roman" w:cs="Times New Roman"/>
            <w:color w:val="262626" w:themeColor="text1" w:themeTint="D9"/>
            <w:sz w:val="24"/>
            <w:szCs w:val="24"/>
          </w:rPr>
          <w:tag w:val="MENDELEY_CITATION_v3_eyJjaXRhdGlvbklEIjoiTUVOREVMRVlfQ0lUQVRJT05fZjM4ZTYxMjMtZWE2ZC00ZTk4LTliNzYtZGE5Yzc3OTgwMTYx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
          <w:id w:val="1415135399"/>
          <w:placeholder>
            <w:docPart w:val="DefaultPlaceholder_-1854013440"/>
          </w:placeholder>
        </w:sdtPr>
        <w:sdtEndPr>
          <w:rPr>
            <w:rFonts w:eastAsiaTheme="minorHAnsi"/>
            <w:color w:val="auto"/>
          </w:rPr>
        </w:sdtEndPr>
        <w:sdtContent>
          <w:r w:rsidR="00F8018B">
            <w:rPr>
              <w:rFonts w:eastAsia="Times New Roman"/>
            </w:rPr>
            <w:t>(Biswas &amp; Pramanik, 2016)</w:t>
          </w:r>
        </w:sdtContent>
      </w:sdt>
      <w:r w:rsidRPr="00A813A5">
        <w:rPr>
          <w:rFonts w:ascii="Times New Roman" w:eastAsia="Times New Roman" w:hAnsi="Times New Roman" w:cs="Times New Roman"/>
          <w:color w:val="262626" w:themeColor="text1" w:themeTint="D9"/>
          <w:sz w:val="24"/>
          <w:szCs w:val="24"/>
        </w:rPr>
        <w:t>.</w:t>
      </w:r>
      <w:r w:rsidR="00A813A5">
        <w:rPr>
          <w:rFonts w:ascii="Times New Roman" w:hAnsi="Times New Roman" w:cs="Times New Roman"/>
          <w:color w:val="262626" w:themeColor="text1" w:themeTint="D9"/>
          <w:sz w:val="24"/>
          <w:szCs w:val="24"/>
        </w:rPr>
        <w:t xml:space="preserve">So far, there is no research that has been conducted to found out effect and water quality in fish parasitism in Taita-Taveta, Kericho and </w:t>
      </w:r>
      <w:proofErr w:type="spellStart"/>
      <w:r w:rsidR="00A813A5">
        <w:rPr>
          <w:rFonts w:ascii="Times New Roman" w:hAnsi="Times New Roman" w:cs="Times New Roman"/>
          <w:color w:val="262626" w:themeColor="text1" w:themeTint="D9"/>
          <w:sz w:val="24"/>
          <w:szCs w:val="24"/>
        </w:rPr>
        <w:t>Bomet</w:t>
      </w:r>
      <w:proofErr w:type="spellEnd"/>
      <w:r w:rsidR="00A813A5">
        <w:rPr>
          <w:rFonts w:ascii="Times New Roman" w:hAnsi="Times New Roman" w:cs="Times New Roman"/>
          <w:color w:val="262626" w:themeColor="text1" w:themeTint="D9"/>
          <w:sz w:val="24"/>
          <w:szCs w:val="24"/>
        </w:rPr>
        <w:t xml:space="preserve"> counties. Few </w:t>
      </w:r>
      <w:r w:rsidR="00EA6F4F">
        <w:rPr>
          <w:rFonts w:ascii="Times New Roman" w:hAnsi="Times New Roman" w:cs="Times New Roman"/>
          <w:color w:val="262626" w:themeColor="text1" w:themeTint="D9"/>
          <w:sz w:val="24"/>
          <w:szCs w:val="24"/>
        </w:rPr>
        <w:t>researches</w:t>
      </w:r>
      <w:r w:rsidR="00A813A5">
        <w:rPr>
          <w:rFonts w:ascii="Times New Roman" w:hAnsi="Times New Roman" w:cs="Times New Roman"/>
          <w:color w:val="262626" w:themeColor="text1" w:themeTint="D9"/>
          <w:sz w:val="24"/>
          <w:szCs w:val="24"/>
        </w:rPr>
        <w:t xml:space="preserve"> have been done in Nakuru county. Hence there was need for further research to educate farmers how to mitigate fish </w:t>
      </w:r>
      <w:r w:rsidR="00EA6F4F">
        <w:rPr>
          <w:rFonts w:ascii="Times New Roman" w:hAnsi="Times New Roman" w:cs="Times New Roman"/>
          <w:color w:val="262626" w:themeColor="text1" w:themeTint="D9"/>
          <w:sz w:val="24"/>
          <w:szCs w:val="24"/>
        </w:rPr>
        <w:t>parasitism</w:t>
      </w:r>
      <w:r w:rsidR="00A813A5">
        <w:rPr>
          <w:rFonts w:ascii="Times New Roman" w:hAnsi="Times New Roman" w:cs="Times New Roman"/>
          <w:color w:val="262626" w:themeColor="text1" w:themeTint="D9"/>
          <w:sz w:val="24"/>
          <w:szCs w:val="24"/>
        </w:rPr>
        <w:t xml:space="preserve"> on ponds.</w:t>
      </w:r>
    </w:p>
    <w:p w14:paraId="59631811" w14:textId="601730FC" w:rsidR="001560C2" w:rsidRPr="00F8018B" w:rsidRDefault="00A47603" w:rsidP="0014564E">
      <w:pPr>
        <w:autoSpaceDE w:val="0"/>
        <w:autoSpaceDN w:val="0"/>
        <w:adjustRightInd w:val="0"/>
        <w:spacing w:after="0" w:line="360" w:lineRule="auto"/>
        <w:jc w:val="both"/>
        <w:rPr>
          <w:rFonts w:ascii="Times New Roman" w:hAnsi="Times New Roman" w:cs="Times New Roman"/>
          <w:iCs/>
          <w:color w:val="000000"/>
          <w:sz w:val="24"/>
          <w:szCs w:val="24"/>
        </w:rPr>
      </w:pPr>
      <w:r w:rsidRPr="0014564E">
        <w:rPr>
          <w:rFonts w:ascii="Times New Roman" w:hAnsi="Times New Roman" w:cs="Times New Roman"/>
          <w:color w:val="262626" w:themeColor="text1" w:themeTint="D9"/>
          <w:sz w:val="24"/>
          <w:szCs w:val="24"/>
        </w:rPr>
        <w:t>Parasitic populations and communities are positively impacted by natural abiotic elements</w:t>
      </w:r>
      <w:r w:rsidRPr="0014564E">
        <w:rPr>
          <w:rFonts w:ascii="Times New Roman" w:hAnsi="Times New Roman" w:cs="Times New Roman"/>
          <w:sz w:val="24"/>
          <w:szCs w:val="24"/>
        </w:rPr>
        <w:t xml:space="preserve"> </w:t>
      </w:r>
      <w:r w:rsidRPr="0014564E">
        <w:rPr>
          <w:rFonts w:ascii="Times New Roman" w:hAnsi="Times New Roman" w:cs="Times New Roman"/>
          <w:color w:val="262626" w:themeColor="text1" w:themeTint="D9"/>
          <w:sz w:val="24"/>
          <w:szCs w:val="24"/>
        </w:rPr>
        <w:t xml:space="preserve">such as eutrophication, salinity, hydrogen ion concentration, oxygen, and temperature </w:t>
      </w:r>
      <w:sdt>
        <w:sdtPr>
          <w:rPr>
            <w:rFonts w:ascii="Times New Roman" w:hAnsi="Times New Roman" w:cs="Times New Roman"/>
            <w:color w:val="000000"/>
            <w:sz w:val="24"/>
            <w:szCs w:val="24"/>
          </w:rPr>
          <w:tag w:val="MENDELEY_CITATION_v3_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"/>
          <w:id w:val="-2101012095"/>
          <w:placeholder>
            <w:docPart w:val="DefaultPlaceholder_-1854013440"/>
          </w:placeholder>
        </w:sdtPr>
        <w:sdtContent>
          <w:r w:rsidR="00F8018B" w:rsidRPr="00F8018B">
            <w:rPr>
              <w:rFonts w:ascii="Times New Roman" w:hAnsi="Times New Roman" w:cs="Times New Roman"/>
              <w:color w:val="000000"/>
              <w:sz w:val="24"/>
              <w:szCs w:val="24"/>
            </w:rPr>
            <w:t>(Zargar et al., 2012)</w:t>
          </w:r>
        </w:sdtContent>
      </w:sdt>
      <w:r w:rsidRPr="0014564E">
        <w:rPr>
          <w:rFonts w:ascii="Times New Roman" w:hAnsi="Times New Roman" w:cs="Times New Roman"/>
          <w:color w:val="262626" w:themeColor="text1" w:themeTint="D9"/>
          <w:sz w:val="24"/>
          <w:szCs w:val="24"/>
        </w:rPr>
        <w:t>.</w:t>
      </w:r>
      <w:r w:rsidRPr="0014564E">
        <w:rPr>
          <w:rFonts w:ascii="Times New Roman" w:eastAsia="Times New Roman" w:hAnsi="Times New Roman" w:cs="Times New Roman"/>
          <w:color w:val="00B0F0"/>
          <w:sz w:val="24"/>
          <w:szCs w:val="24"/>
        </w:rPr>
        <w:t xml:space="preserve"> </w:t>
      </w:r>
      <w:r w:rsidRPr="0014564E">
        <w:rPr>
          <w:rFonts w:ascii="Times New Roman" w:eastAsia="Times New Roman" w:hAnsi="Times New Roman" w:cs="Times New Roman"/>
          <w:color w:val="000000" w:themeColor="text1"/>
          <w:sz w:val="24"/>
          <w:szCs w:val="24"/>
        </w:rPr>
        <w:t xml:space="preserve">Stress and poorer water quality are connected, and both conditions favor the growth of protozoan parasites. </w:t>
      </w:r>
      <w:r w:rsidRPr="0014564E">
        <w:rPr>
          <w:rFonts w:ascii="Times New Roman" w:hAnsi="Times New Roman" w:cs="Times New Roman"/>
          <w:color w:val="000000"/>
          <w:sz w:val="24"/>
          <w:szCs w:val="24"/>
        </w:rPr>
        <w:t xml:space="preserve">In ponds with high organic loads, </w:t>
      </w:r>
      <w:proofErr w:type="spellStart"/>
      <w:r w:rsidRPr="0014564E">
        <w:rPr>
          <w:rFonts w:ascii="Times New Roman" w:hAnsi="Times New Roman" w:cs="Times New Roman"/>
          <w:color w:val="000000"/>
          <w:sz w:val="24"/>
          <w:szCs w:val="24"/>
        </w:rPr>
        <w:t>ectoprotozoans</w:t>
      </w:r>
      <w:proofErr w:type="spellEnd"/>
      <w:r w:rsidRPr="0014564E">
        <w:rPr>
          <w:rFonts w:ascii="Times New Roman" w:hAnsi="Times New Roman" w:cs="Times New Roman"/>
          <w:color w:val="000000"/>
          <w:sz w:val="24"/>
          <w:szCs w:val="24"/>
        </w:rPr>
        <w:t xml:space="preserve"> such as </w:t>
      </w:r>
      <w:proofErr w:type="spellStart"/>
      <w:r w:rsidRPr="0014564E">
        <w:rPr>
          <w:rFonts w:ascii="Times New Roman" w:hAnsi="Times New Roman" w:cs="Times New Roman"/>
          <w:i/>
          <w:iCs/>
          <w:color w:val="000000"/>
          <w:sz w:val="24"/>
          <w:szCs w:val="24"/>
        </w:rPr>
        <w:t>Trichodina</w:t>
      </w:r>
      <w:proofErr w:type="spellEnd"/>
      <w:r w:rsidRPr="0014564E">
        <w:rPr>
          <w:rFonts w:ascii="Times New Roman" w:hAnsi="Times New Roman" w:cs="Times New Roman"/>
          <w:i/>
          <w:iCs/>
          <w:color w:val="000000"/>
          <w:sz w:val="24"/>
          <w:szCs w:val="24"/>
        </w:rPr>
        <w:t xml:space="preserve"> </w:t>
      </w:r>
      <w:r w:rsidRPr="0014564E">
        <w:rPr>
          <w:rFonts w:ascii="Times New Roman" w:hAnsi="Times New Roman" w:cs="Times New Roman"/>
          <w:color w:val="000000"/>
          <w:sz w:val="24"/>
          <w:szCs w:val="24"/>
        </w:rPr>
        <w:t xml:space="preserve">spp., which affect fish skin and gills are prevalent </w:t>
      </w:r>
      <w:sdt>
        <w:sdtPr>
          <w:rPr>
            <w:rFonts w:ascii="Times New Roman" w:hAnsi="Times New Roman" w:cs="Times New Roman"/>
            <w:color w:val="000000"/>
            <w:sz w:val="24"/>
            <w:szCs w:val="24"/>
          </w:rPr>
          <w:tag w:val="MENDELEY_CITATION_v3_eyJjaXRhdGlvbklEIjoiTUVOREVMRVlfQ0lUQVRJT05fNDcxYTViYjItOWVlMC00ZTdlLWE1YTUtZTBlZThkZTM1NmE2IiwicHJvcGVydGllcyI6eyJub3RlSW5kZXgiOjB9LCJpc0VkaXRlZCI6ZmFsc2UsIm1hbnVhbE92ZXJyaWRlIjp7ImlzTWFudWFsbHlPdmVycmlkZGVuIjp0cnVlLCJjaXRlcHJvY1RleHQiOiIoQWRhbWJhIGV0IGFsLiwgMjAyMCkiLCJtYW51YWxPdmVycmlkZVRleHQiOiIoTWF2dXRpIGV0IGFsLiwgMjAxNzsgQWRhbWJhIGV0IGFsLiwg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LCJjb250YWluZXItdGl0bGUtc2hvcnQiOiJBY3RhIFBhcmFzaXRvbCJ9LCJpc1RlbXBvcmFyeSI6ZmFsc2V9XX0="/>
          <w:id w:val="-1330519619"/>
          <w:placeholder>
            <w:docPart w:val="51E0209E1052402A958BD8E66EAC8805"/>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Mavuti</w:t>
          </w:r>
          <w:proofErr w:type="spellEnd"/>
          <w:r w:rsidR="00F8018B" w:rsidRPr="00F8018B">
            <w:rPr>
              <w:rFonts w:ascii="Times New Roman" w:hAnsi="Times New Roman" w:cs="Times New Roman"/>
              <w:color w:val="000000"/>
              <w:sz w:val="24"/>
              <w:szCs w:val="24"/>
            </w:rPr>
            <w:t xml:space="preserve"> et al., 2017; </w:t>
          </w:r>
          <w:proofErr w:type="spellStart"/>
          <w:r w:rsidR="00F8018B" w:rsidRPr="00F8018B">
            <w:rPr>
              <w:rFonts w:ascii="Times New Roman" w:hAnsi="Times New Roman" w:cs="Times New Roman"/>
              <w:color w:val="000000"/>
              <w:sz w:val="24"/>
              <w:szCs w:val="24"/>
            </w:rPr>
            <w:t>Adamba</w:t>
          </w:r>
          <w:proofErr w:type="spellEnd"/>
          <w:r w:rsidR="00F8018B" w:rsidRPr="00F8018B">
            <w:rPr>
              <w:rFonts w:ascii="Times New Roman" w:hAnsi="Times New Roman" w:cs="Times New Roman"/>
              <w:color w:val="000000"/>
              <w:sz w:val="24"/>
              <w:szCs w:val="24"/>
            </w:rPr>
            <w:t xml:space="preserve"> et al., 2020)</w:t>
          </w:r>
        </w:sdtContent>
      </w:sdt>
      <w:r w:rsidRPr="0014564E">
        <w:rPr>
          <w:rFonts w:ascii="Times New Roman" w:hAnsi="Times New Roman" w:cs="Times New Roman"/>
          <w:color w:val="000000"/>
          <w:sz w:val="24"/>
          <w:szCs w:val="24"/>
        </w:rPr>
        <w:t>.</w:t>
      </w:r>
      <w:r w:rsidRPr="0014564E">
        <w:rPr>
          <w:rFonts w:ascii="Times New Roman" w:hAnsi="Times New Roman" w:cs="Times New Roman"/>
          <w:sz w:val="24"/>
          <w:szCs w:val="24"/>
        </w:rPr>
        <w:t xml:space="preserve"> </w:t>
      </w:r>
      <w:r w:rsidRPr="0014564E">
        <w:rPr>
          <w:rFonts w:ascii="Times New Roman" w:hAnsi="Times New Roman" w:cs="Times New Roman"/>
          <w:color w:val="000000"/>
          <w:sz w:val="24"/>
          <w:szCs w:val="24"/>
        </w:rPr>
        <w:t xml:space="preserve">The presence of </w:t>
      </w:r>
      <w:proofErr w:type="spellStart"/>
      <w:r w:rsidRPr="0014564E">
        <w:rPr>
          <w:rFonts w:ascii="Times New Roman" w:hAnsi="Times New Roman" w:cs="Times New Roman"/>
          <w:i/>
          <w:iCs/>
          <w:color w:val="000000"/>
          <w:sz w:val="24"/>
          <w:szCs w:val="24"/>
        </w:rPr>
        <w:t>Amirthalingamia</w:t>
      </w:r>
      <w:proofErr w:type="spellEnd"/>
      <w:r w:rsidRPr="0014564E">
        <w:rPr>
          <w:rFonts w:ascii="Times New Roman" w:hAnsi="Times New Roman" w:cs="Times New Roman"/>
          <w:i/>
          <w:iCs/>
          <w:color w:val="000000"/>
          <w:sz w:val="24"/>
          <w:szCs w:val="24"/>
        </w:rPr>
        <w:t xml:space="preserve"> </w:t>
      </w:r>
      <w:proofErr w:type="spellStart"/>
      <w:r w:rsidRPr="0014564E">
        <w:rPr>
          <w:rFonts w:ascii="Times New Roman" w:hAnsi="Times New Roman" w:cs="Times New Roman"/>
          <w:i/>
          <w:iCs/>
          <w:color w:val="000000"/>
          <w:sz w:val="24"/>
          <w:szCs w:val="24"/>
        </w:rPr>
        <w:t>macracantha</w:t>
      </w:r>
      <w:proofErr w:type="spellEnd"/>
      <w:r w:rsidRPr="0014564E">
        <w:rPr>
          <w:rFonts w:ascii="Times New Roman" w:hAnsi="Times New Roman" w:cs="Times New Roman"/>
          <w:i/>
          <w:iCs/>
          <w:color w:val="000000"/>
          <w:sz w:val="24"/>
          <w:szCs w:val="24"/>
        </w:rPr>
        <w:t>,</w:t>
      </w:r>
      <w:r w:rsidRPr="0014564E">
        <w:rPr>
          <w:rFonts w:ascii="Times New Roman" w:hAnsi="Times New Roman" w:cs="Times New Roman"/>
          <w:color w:val="000000"/>
          <w:sz w:val="24"/>
          <w:szCs w:val="24"/>
        </w:rPr>
        <w:t xml:space="preserve"> </w:t>
      </w:r>
      <w:proofErr w:type="spellStart"/>
      <w:r w:rsidRPr="0014564E">
        <w:rPr>
          <w:rFonts w:ascii="Times New Roman" w:hAnsi="Times New Roman" w:cs="Times New Roman"/>
          <w:i/>
          <w:iCs/>
          <w:color w:val="000000"/>
          <w:sz w:val="24"/>
          <w:szCs w:val="24"/>
        </w:rPr>
        <w:t>Euclinostomum</w:t>
      </w:r>
      <w:proofErr w:type="spellEnd"/>
      <w:r w:rsidRPr="0014564E">
        <w:rPr>
          <w:rFonts w:ascii="Times New Roman" w:hAnsi="Times New Roman" w:cs="Times New Roman"/>
          <w:i/>
          <w:iCs/>
          <w:color w:val="000000"/>
          <w:sz w:val="24"/>
          <w:szCs w:val="24"/>
        </w:rPr>
        <w:t xml:space="preserve"> </w:t>
      </w:r>
      <w:r w:rsidRPr="0014564E">
        <w:rPr>
          <w:rFonts w:ascii="Times New Roman" w:hAnsi="Times New Roman" w:cs="Times New Roman"/>
          <w:color w:val="000000"/>
          <w:sz w:val="24"/>
          <w:szCs w:val="24"/>
        </w:rPr>
        <w:t xml:space="preserve">spp., </w:t>
      </w:r>
      <w:proofErr w:type="spellStart"/>
      <w:r w:rsidRPr="0014564E">
        <w:rPr>
          <w:rFonts w:ascii="Times New Roman" w:hAnsi="Times New Roman" w:cs="Times New Roman"/>
          <w:i/>
          <w:iCs/>
          <w:color w:val="000000"/>
          <w:sz w:val="24"/>
          <w:szCs w:val="24"/>
        </w:rPr>
        <w:t>Trichodina</w:t>
      </w:r>
      <w:proofErr w:type="spellEnd"/>
      <w:r w:rsidRPr="0014564E">
        <w:rPr>
          <w:rFonts w:ascii="Times New Roman" w:hAnsi="Times New Roman" w:cs="Times New Roman"/>
          <w:color w:val="000000"/>
          <w:sz w:val="24"/>
          <w:szCs w:val="24"/>
        </w:rPr>
        <w:t xml:space="preserve"> spp., and </w:t>
      </w:r>
      <w:proofErr w:type="spellStart"/>
      <w:r w:rsidRPr="0014564E">
        <w:rPr>
          <w:rFonts w:ascii="Times New Roman" w:hAnsi="Times New Roman" w:cs="Times New Roman"/>
          <w:i/>
          <w:iCs/>
          <w:color w:val="000000"/>
          <w:sz w:val="24"/>
          <w:szCs w:val="24"/>
        </w:rPr>
        <w:t>Contracaecum</w:t>
      </w:r>
      <w:proofErr w:type="spellEnd"/>
      <w:r w:rsidRPr="0014564E">
        <w:rPr>
          <w:rFonts w:ascii="Times New Roman" w:hAnsi="Times New Roman" w:cs="Times New Roman"/>
          <w:color w:val="000000"/>
          <w:sz w:val="24"/>
          <w:szCs w:val="24"/>
        </w:rPr>
        <w:t xml:space="preserve"> spp. are positively correlated with high temperature, pH, and electrical conductivity.</w:t>
      </w:r>
      <w:r w:rsidRPr="0014564E">
        <w:rPr>
          <w:rFonts w:ascii="Times New Roman" w:hAnsi="Times New Roman" w:cs="Times New Roman"/>
          <w:sz w:val="24"/>
          <w:szCs w:val="24"/>
        </w:rPr>
        <w:t xml:space="preserve"> </w:t>
      </w:r>
      <w:r w:rsidRPr="0014564E">
        <w:rPr>
          <w:rFonts w:ascii="Times New Roman" w:hAnsi="Times New Roman" w:cs="Times New Roman"/>
          <w:color w:val="000000"/>
          <w:sz w:val="24"/>
          <w:szCs w:val="24"/>
        </w:rPr>
        <w:t>Further increase in dissolved oxygen (DO</w:t>
      </w:r>
      <w:r w:rsidR="00FE1D51" w:rsidRPr="0014564E">
        <w:rPr>
          <w:rFonts w:ascii="Times New Roman" w:hAnsi="Times New Roman" w:cs="Times New Roman"/>
          <w:color w:val="000000"/>
          <w:sz w:val="24"/>
          <w:szCs w:val="24"/>
        </w:rPr>
        <w:fldChar w:fldCharType="begin"/>
      </w:r>
      <w:r w:rsidR="00FE1D51" w:rsidRPr="0014564E">
        <w:rPr>
          <w:rFonts w:ascii="Times New Roman" w:hAnsi="Times New Roman" w:cs="Times New Roman"/>
          <w:sz w:val="24"/>
          <w:szCs w:val="24"/>
        </w:rPr>
        <w:instrText xml:space="preserve"> XE "</w:instrText>
      </w:r>
      <w:r w:rsidR="00FE1D51" w:rsidRPr="0014564E">
        <w:rPr>
          <w:rFonts w:ascii="Times New Roman" w:hAnsi="Times New Roman" w:cs="Times New Roman"/>
          <w:color w:val="000000"/>
          <w:sz w:val="24"/>
          <w:szCs w:val="24"/>
        </w:rPr>
        <w:instrText>Dissolved Oxygen:</w:instrText>
      </w:r>
      <w:r w:rsidR="00FE1D51" w:rsidRPr="0014564E">
        <w:rPr>
          <w:rFonts w:ascii="Times New Roman" w:hAnsi="Times New Roman" w:cs="Times New Roman"/>
          <w:sz w:val="24"/>
          <w:szCs w:val="24"/>
        </w:rPr>
        <w:instrText xml:space="preserve">DO" </w:instrText>
      </w:r>
      <w:r w:rsidR="00FE1D51" w:rsidRPr="0014564E">
        <w:rPr>
          <w:rFonts w:ascii="Times New Roman" w:hAnsi="Times New Roman" w:cs="Times New Roman"/>
          <w:color w:val="000000"/>
          <w:sz w:val="24"/>
          <w:szCs w:val="24"/>
        </w:rPr>
        <w:fldChar w:fldCharType="end"/>
      </w:r>
      <w:r w:rsidRPr="0014564E">
        <w:rPr>
          <w:rFonts w:ascii="Times New Roman" w:hAnsi="Times New Roman" w:cs="Times New Roman"/>
          <w:color w:val="000000"/>
          <w:sz w:val="24"/>
          <w:szCs w:val="24"/>
        </w:rPr>
        <w:t>)</w:t>
      </w:r>
      <w:r w:rsidRPr="0014564E">
        <w:rPr>
          <w:rFonts w:ascii="Times New Roman" w:hAnsi="Times New Roman" w:cs="Times New Roman"/>
          <w:color w:val="000000"/>
          <w:sz w:val="24"/>
          <w:szCs w:val="24"/>
        </w:rPr>
        <w:fldChar w:fldCharType="begin"/>
      </w:r>
      <w:r w:rsidRPr="0014564E">
        <w:rPr>
          <w:rFonts w:ascii="Times New Roman" w:hAnsi="Times New Roman" w:cs="Times New Roman"/>
          <w:sz w:val="24"/>
          <w:szCs w:val="24"/>
        </w:rPr>
        <w:instrText xml:space="preserve"> XE "</w:instrText>
      </w:r>
      <w:r w:rsidRPr="0014564E">
        <w:rPr>
          <w:rFonts w:ascii="Times New Roman" w:hAnsi="Times New Roman" w:cs="Times New Roman"/>
          <w:color w:val="000000"/>
          <w:sz w:val="24"/>
          <w:szCs w:val="24"/>
        </w:rPr>
        <w:instrText>dissolved oxygen:</w:instrText>
      </w:r>
      <w:r w:rsidRPr="0014564E">
        <w:rPr>
          <w:rFonts w:ascii="Times New Roman" w:hAnsi="Times New Roman" w:cs="Times New Roman"/>
          <w:sz w:val="24"/>
          <w:szCs w:val="24"/>
        </w:rPr>
        <w:instrText xml:space="preserve">(DO" </w:instrText>
      </w:r>
      <w:r w:rsidRPr="0014564E">
        <w:rPr>
          <w:rFonts w:ascii="Times New Roman" w:hAnsi="Times New Roman" w:cs="Times New Roman"/>
          <w:color w:val="000000"/>
          <w:sz w:val="24"/>
          <w:szCs w:val="24"/>
        </w:rPr>
        <w:fldChar w:fldCharType="end"/>
      </w:r>
      <w:r w:rsidRPr="0014564E">
        <w:rPr>
          <w:rFonts w:ascii="Times New Roman" w:hAnsi="Times New Roman" w:cs="Times New Roman"/>
          <w:color w:val="000000"/>
          <w:sz w:val="24"/>
          <w:szCs w:val="24"/>
        </w:rPr>
        <w:t xml:space="preserve"> level has shown positive relationship with</w:t>
      </w:r>
      <w:r w:rsidRPr="0014564E">
        <w:rPr>
          <w:rFonts w:ascii="Times New Roman" w:hAnsi="Times New Roman" w:cs="Times New Roman"/>
          <w:sz w:val="24"/>
          <w:szCs w:val="24"/>
        </w:rPr>
        <w:t xml:space="preserve"> </w:t>
      </w:r>
      <w:proofErr w:type="spellStart"/>
      <w:r w:rsidRPr="0014564E">
        <w:rPr>
          <w:rFonts w:ascii="Times New Roman" w:hAnsi="Times New Roman" w:cs="Times New Roman"/>
          <w:i/>
          <w:iCs/>
          <w:color w:val="000000"/>
          <w:sz w:val="24"/>
          <w:szCs w:val="24"/>
        </w:rPr>
        <w:t>Cichlidogyrus</w:t>
      </w:r>
      <w:proofErr w:type="spellEnd"/>
      <w:r w:rsidRPr="0014564E">
        <w:rPr>
          <w:rFonts w:ascii="Times New Roman" w:hAnsi="Times New Roman" w:cs="Times New Roman"/>
          <w:i/>
          <w:iCs/>
          <w:color w:val="000000"/>
          <w:sz w:val="24"/>
          <w:szCs w:val="24"/>
        </w:rPr>
        <w:t xml:space="preserve"> </w:t>
      </w:r>
      <w:proofErr w:type="spellStart"/>
      <w:r w:rsidRPr="0014564E">
        <w:rPr>
          <w:rFonts w:ascii="Times New Roman" w:hAnsi="Times New Roman" w:cs="Times New Roman"/>
          <w:i/>
          <w:iCs/>
          <w:color w:val="000000"/>
          <w:sz w:val="24"/>
          <w:szCs w:val="24"/>
        </w:rPr>
        <w:t>sclerosus</w:t>
      </w:r>
      <w:proofErr w:type="spellEnd"/>
      <w:r w:rsidRPr="0014564E">
        <w:rPr>
          <w:rFonts w:ascii="Times New Roman" w:hAnsi="Times New Roman" w:cs="Times New Roman"/>
          <w:i/>
          <w:iCs/>
          <w:color w:val="000000"/>
          <w:sz w:val="24"/>
          <w:szCs w:val="24"/>
        </w:rPr>
        <w:t xml:space="preserve"> </w:t>
      </w:r>
      <w:sdt>
        <w:sdtPr>
          <w:rPr>
            <w:rFonts w:ascii="Times New Roman" w:hAnsi="Times New Roman" w:cs="Times New Roman"/>
            <w:iCs/>
            <w:color w:val="000000"/>
            <w:sz w:val="24"/>
            <w:szCs w:val="24"/>
          </w:rPr>
          <w:tag w:val="MENDELEY_CITATION_v3_eyJjaXRhdGlvbklEIjoiTUVOREVMRVlfQ0lUQVRJT05fY2RlMzI3ZTEtMGUwNC00OTM3LTliYzYtZmY3OGY3MTNkMTUyIiwicHJvcGVydGllcyI6eyJub3RlSW5kZXgiOjB9LCJpc0VkaXRlZCI6ZmFsc2UsIm1hbnVhbE92ZXJyaWRlIjp7ImlzTWFudWFsbHlPdmVycmlkZGVuIjpmYWxzZSwiY2l0ZXByb2NUZXh0IjoiKEFkYW1iYSBldCBhbC4sIDIwMjApIiwibWFudWFsT3ZlcnJpZGVUZXh0Ijoi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"/>
          <w:id w:val="428390792"/>
          <w:placeholder>
            <w:docPart w:val="51E0209E1052402A958BD8E66EAC8805"/>
          </w:placeholder>
        </w:sdtPr>
        <w:sdtContent>
          <w:r w:rsidR="00F8018B" w:rsidRPr="00F8018B">
            <w:rPr>
              <w:rFonts w:ascii="Times New Roman" w:hAnsi="Times New Roman" w:cs="Times New Roman"/>
              <w:iCs/>
              <w:color w:val="000000"/>
              <w:sz w:val="24"/>
              <w:szCs w:val="24"/>
            </w:rPr>
            <w:t>(</w:t>
          </w:r>
          <w:proofErr w:type="spellStart"/>
          <w:r w:rsidR="00F8018B" w:rsidRPr="00F8018B">
            <w:rPr>
              <w:rFonts w:ascii="Times New Roman" w:hAnsi="Times New Roman" w:cs="Times New Roman"/>
              <w:iCs/>
              <w:color w:val="000000"/>
              <w:sz w:val="24"/>
              <w:szCs w:val="24"/>
            </w:rPr>
            <w:t>Adamba</w:t>
          </w:r>
          <w:proofErr w:type="spellEnd"/>
          <w:r w:rsidR="00F8018B" w:rsidRPr="00F8018B">
            <w:rPr>
              <w:rFonts w:ascii="Times New Roman" w:hAnsi="Times New Roman" w:cs="Times New Roman"/>
              <w:iCs/>
              <w:color w:val="000000"/>
              <w:sz w:val="24"/>
              <w:szCs w:val="24"/>
            </w:rPr>
            <w:t xml:space="preserve"> et al., 2020)</w:t>
          </w:r>
        </w:sdtContent>
      </w:sdt>
      <w:r w:rsidRPr="0014564E">
        <w:rPr>
          <w:rFonts w:ascii="Times New Roman" w:hAnsi="Times New Roman" w:cs="Times New Roman"/>
          <w:iCs/>
          <w:color w:val="000000"/>
          <w:sz w:val="24"/>
          <w:szCs w:val="24"/>
        </w:rPr>
        <w:t>. A favorable association b</w:t>
      </w:r>
      <w:r w:rsidR="00CC7066" w:rsidRPr="00645656">
        <w:rPr>
          <w:rFonts w:ascii="Times New Roman" w:hAnsi="Times New Roman" w:cs="Times New Roman"/>
          <w:color w:val="000000"/>
          <w:sz w:val="24"/>
          <w:szCs w:val="24"/>
        </w:rPr>
        <w:t>et</w:t>
      </w:r>
      <w:r w:rsidRPr="0014564E">
        <w:rPr>
          <w:rFonts w:ascii="Times New Roman" w:hAnsi="Times New Roman" w:cs="Times New Roman"/>
          <w:iCs/>
          <w:color w:val="000000"/>
          <w:sz w:val="24"/>
          <w:szCs w:val="24"/>
        </w:rPr>
        <w:t>ween an increase in nitrogen compounds (NH4</w:t>
      </w:r>
      <w:r w:rsidR="00FE1D51" w:rsidRPr="0014564E">
        <w:rPr>
          <w:rFonts w:ascii="Times New Roman" w:hAnsi="Times New Roman" w:cs="Times New Roman"/>
          <w:iCs/>
          <w:color w:val="000000"/>
          <w:sz w:val="24"/>
          <w:szCs w:val="24"/>
        </w:rPr>
        <w:fldChar w:fldCharType="begin"/>
      </w:r>
      <w:r w:rsidR="00FE1D51" w:rsidRPr="0014564E">
        <w:rPr>
          <w:rFonts w:ascii="Times New Roman" w:hAnsi="Times New Roman" w:cs="Times New Roman"/>
          <w:sz w:val="24"/>
          <w:szCs w:val="24"/>
        </w:rPr>
        <w:instrText xml:space="preserve"> XE "Ammonium:NH4" </w:instrText>
      </w:r>
      <w:r w:rsidR="00FE1D51" w:rsidRPr="0014564E">
        <w:rPr>
          <w:rFonts w:ascii="Times New Roman" w:hAnsi="Times New Roman" w:cs="Times New Roman"/>
          <w:iCs/>
          <w:color w:val="000000"/>
          <w:sz w:val="24"/>
          <w:szCs w:val="24"/>
        </w:rPr>
        <w:fldChar w:fldCharType="end"/>
      </w:r>
      <w:r w:rsidRPr="0014564E">
        <w:rPr>
          <w:rFonts w:ascii="Times New Roman" w:hAnsi="Times New Roman" w:cs="Times New Roman"/>
          <w:iCs/>
          <w:color w:val="000000"/>
          <w:sz w:val="24"/>
          <w:szCs w:val="24"/>
        </w:rPr>
        <w:t>, NO2</w:t>
      </w:r>
      <w:r w:rsidR="00FE1D51" w:rsidRPr="0014564E">
        <w:rPr>
          <w:rFonts w:ascii="Times New Roman" w:hAnsi="Times New Roman" w:cs="Times New Roman"/>
          <w:iCs/>
          <w:color w:val="000000"/>
          <w:sz w:val="24"/>
          <w:szCs w:val="24"/>
        </w:rPr>
        <w:fldChar w:fldCharType="begin"/>
      </w:r>
      <w:r w:rsidR="00FE1D51" w:rsidRPr="0014564E">
        <w:rPr>
          <w:rFonts w:ascii="Times New Roman" w:hAnsi="Times New Roman" w:cs="Times New Roman"/>
          <w:sz w:val="24"/>
          <w:szCs w:val="24"/>
        </w:rPr>
        <w:instrText xml:space="preserve"> XE "Nitrite:NO2" </w:instrText>
      </w:r>
      <w:r w:rsidR="00FE1D51" w:rsidRPr="0014564E">
        <w:rPr>
          <w:rFonts w:ascii="Times New Roman" w:hAnsi="Times New Roman" w:cs="Times New Roman"/>
          <w:iCs/>
          <w:color w:val="000000"/>
          <w:sz w:val="24"/>
          <w:szCs w:val="24"/>
        </w:rPr>
        <w:fldChar w:fldCharType="end"/>
      </w:r>
      <w:r w:rsidRPr="0014564E">
        <w:rPr>
          <w:rFonts w:ascii="Times New Roman" w:hAnsi="Times New Roman" w:cs="Times New Roman"/>
          <w:iCs/>
          <w:color w:val="000000"/>
          <w:sz w:val="24"/>
          <w:szCs w:val="24"/>
        </w:rPr>
        <w:t>, NO3</w:t>
      </w:r>
      <w:r w:rsidR="00FE1D51" w:rsidRPr="0014564E">
        <w:rPr>
          <w:rFonts w:ascii="Times New Roman" w:hAnsi="Times New Roman" w:cs="Times New Roman"/>
          <w:iCs/>
          <w:color w:val="000000"/>
          <w:sz w:val="24"/>
          <w:szCs w:val="24"/>
        </w:rPr>
        <w:fldChar w:fldCharType="begin"/>
      </w:r>
      <w:r w:rsidR="00FE1D51" w:rsidRPr="0014564E">
        <w:rPr>
          <w:rFonts w:ascii="Times New Roman" w:hAnsi="Times New Roman" w:cs="Times New Roman"/>
          <w:sz w:val="24"/>
          <w:szCs w:val="24"/>
        </w:rPr>
        <w:instrText xml:space="preserve"> XE "Nitrate:NO3" </w:instrText>
      </w:r>
      <w:r w:rsidR="00FE1D51" w:rsidRPr="0014564E">
        <w:rPr>
          <w:rFonts w:ascii="Times New Roman" w:hAnsi="Times New Roman" w:cs="Times New Roman"/>
          <w:iCs/>
          <w:color w:val="000000"/>
          <w:sz w:val="24"/>
          <w:szCs w:val="24"/>
        </w:rPr>
        <w:fldChar w:fldCharType="end"/>
      </w:r>
      <w:r w:rsidRPr="0014564E">
        <w:rPr>
          <w:rFonts w:ascii="Times New Roman" w:hAnsi="Times New Roman" w:cs="Times New Roman"/>
          <w:iCs/>
          <w:color w:val="000000"/>
          <w:sz w:val="24"/>
          <w:szCs w:val="24"/>
        </w:rPr>
        <w:t xml:space="preserve"> and TN</w:t>
      </w:r>
      <w:r w:rsidR="00FE1D51" w:rsidRPr="0014564E">
        <w:rPr>
          <w:rFonts w:ascii="Times New Roman" w:hAnsi="Times New Roman" w:cs="Times New Roman"/>
          <w:iCs/>
          <w:color w:val="000000"/>
          <w:sz w:val="24"/>
          <w:szCs w:val="24"/>
        </w:rPr>
        <w:fldChar w:fldCharType="begin"/>
      </w:r>
      <w:r w:rsidR="00FE1D51" w:rsidRPr="0014564E">
        <w:rPr>
          <w:rFonts w:ascii="Times New Roman" w:hAnsi="Times New Roman" w:cs="Times New Roman"/>
          <w:sz w:val="24"/>
          <w:szCs w:val="24"/>
        </w:rPr>
        <w:instrText xml:space="preserve"> XE "Total Nitrogen:TN" </w:instrText>
      </w:r>
      <w:r w:rsidR="00FE1D51" w:rsidRPr="0014564E">
        <w:rPr>
          <w:rFonts w:ascii="Times New Roman" w:hAnsi="Times New Roman" w:cs="Times New Roman"/>
          <w:iCs/>
          <w:color w:val="000000"/>
          <w:sz w:val="24"/>
          <w:szCs w:val="24"/>
        </w:rPr>
        <w:fldChar w:fldCharType="end"/>
      </w:r>
      <w:r w:rsidRPr="0014564E">
        <w:rPr>
          <w:rFonts w:ascii="Times New Roman" w:hAnsi="Times New Roman" w:cs="Times New Roman"/>
          <w:iCs/>
          <w:color w:val="000000"/>
          <w:sz w:val="24"/>
          <w:szCs w:val="24"/>
        </w:rPr>
        <w:t xml:space="preserve">) </w:t>
      </w:r>
      <w:r w:rsidRPr="0014564E">
        <w:rPr>
          <w:rFonts w:ascii="Times New Roman" w:hAnsi="Times New Roman" w:cs="Times New Roman"/>
          <w:iCs/>
          <w:color w:val="0D0D0D" w:themeColor="text1" w:themeTint="F2"/>
          <w:sz w:val="24"/>
          <w:szCs w:val="24"/>
        </w:rPr>
        <w:t xml:space="preserve">and </w:t>
      </w:r>
      <w:proofErr w:type="spellStart"/>
      <w:r w:rsidRPr="0014564E">
        <w:rPr>
          <w:rFonts w:ascii="Times New Roman" w:hAnsi="Times New Roman" w:cs="Times New Roman"/>
          <w:i/>
          <w:color w:val="0D0D0D" w:themeColor="text1" w:themeTint="F2"/>
          <w:sz w:val="24"/>
          <w:szCs w:val="24"/>
        </w:rPr>
        <w:t>Clinostomum</w:t>
      </w:r>
      <w:proofErr w:type="spellEnd"/>
      <w:r w:rsidRPr="0014564E">
        <w:rPr>
          <w:rFonts w:ascii="Times New Roman" w:hAnsi="Times New Roman" w:cs="Times New Roman"/>
          <w:iCs/>
          <w:color w:val="0D0D0D" w:themeColor="text1" w:themeTint="F2"/>
          <w:sz w:val="24"/>
          <w:szCs w:val="24"/>
        </w:rPr>
        <w:t xml:space="preserve">, </w:t>
      </w:r>
      <w:proofErr w:type="spellStart"/>
      <w:r w:rsidRPr="0014564E">
        <w:rPr>
          <w:rFonts w:ascii="Times New Roman" w:hAnsi="Times New Roman" w:cs="Times New Roman"/>
          <w:i/>
          <w:color w:val="0D0D0D" w:themeColor="text1" w:themeTint="F2"/>
          <w:sz w:val="24"/>
          <w:szCs w:val="24"/>
        </w:rPr>
        <w:t>Contracaecum</w:t>
      </w:r>
      <w:proofErr w:type="spellEnd"/>
      <w:r w:rsidRPr="0014564E">
        <w:rPr>
          <w:rFonts w:ascii="Times New Roman" w:hAnsi="Times New Roman" w:cs="Times New Roman"/>
          <w:iCs/>
          <w:color w:val="0D0D0D" w:themeColor="text1" w:themeTint="F2"/>
          <w:sz w:val="24"/>
          <w:szCs w:val="24"/>
        </w:rPr>
        <w:t xml:space="preserve">, </w:t>
      </w:r>
      <w:proofErr w:type="spellStart"/>
      <w:r w:rsidRPr="0014564E">
        <w:rPr>
          <w:rFonts w:ascii="Times New Roman" w:hAnsi="Times New Roman" w:cs="Times New Roman"/>
          <w:i/>
          <w:color w:val="0D0D0D" w:themeColor="text1" w:themeTint="F2"/>
          <w:sz w:val="24"/>
          <w:szCs w:val="24"/>
        </w:rPr>
        <w:t>Tylodelphys</w:t>
      </w:r>
      <w:proofErr w:type="spellEnd"/>
      <w:r w:rsidRPr="0014564E">
        <w:rPr>
          <w:rFonts w:ascii="Times New Roman" w:hAnsi="Times New Roman" w:cs="Times New Roman"/>
          <w:iCs/>
          <w:color w:val="0D0D0D" w:themeColor="text1" w:themeTint="F2"/>
          <w:sz w:val="24"/>
          <w:szCs w:val="24"/>
        </w:rPr>
        <w:t xml:space="preserve">, </w:t>
      </w:r>
      <w:r w:rsidRPr="0014564E">
        <w:rPr>
          <w:rFonts w:ascii="Times New Roman" w:hAnsi="Times New Roman" w:cs="Times New Roman"/>
          <w:i/>
          <w:color w:val="0D0D0D" w:themeColor="text1" w:themeTint="F2"/>
          <w:sz w:val="24"/>
          <w:szCs w:val="24"/>
        </w:rPr>
        <w:t>Argulus</w:t>
      </w:r>
      <w:r w:rsidRPr="0014564E">
        <w:rPr>
          <w:rFonts w:ascii="Times New Roman" w:hAnsi="Times New Roman" w:cs="Times New Roman"/>
          <w:iCs/>
          <w:color w:val="0D0D0D" w:themeColor="text1" w:themeTint="F2"/>
          <w:sz w:val="24"/>
          <w:szCs w:val="24"/>
        </w:rPr>
        <w:t xml:space="preserve"> and </w:t>
      </w:r>
      <w:proofErr w:type="spellStart"/>
      <w:r w:rsidRPr="0014564E">
        <w:rPr>
          <w:rFonts w:ascii="Times New Roman" w:hAnsi="Times New Roman" w:cs="Times New Roman"/>
          <w:i/>
          <w:color w:val="0D0D0D" w:themeColor="text1" w:themeTint="F2"/>
          <w:sz w:val="24"/>
          <w:szCs w:val="24"/>
        </w:rPr>
        <w:t>Neascus</w:t>
      </w:r>
      <w:proofErr w:type="spellEnd"/>
      <w:r w:rsidRPr="0014564E">
        <w:rPr>
          <w:rFonts w:ascii="Times New Roman" w:hAnsi="Times New Roman" w:cs="Times New Roman"/>
          <w:i/>
          <w:color w:val="0D0D0D" w:themeColor="text1" w:themeTint="F2"/>
          <w:sz w:val="24"/>
          <w:szCs w:val="24"/>
        </w:rPr>
        <w:t xml:space="preserve"> </w:t>
      </w:r>
      <w:r w:rsidRPr="0014564E">
        <w:rPr>
          <w:rFonts w:ascii="Times New Roman" w:hAnsi="Times New Roman" w:cs="Times New Roman"/>
          <w:iCs/>
          <w:color w:val="0D0D0D" w:themeColor="text1" w:themeTint="F2"/>
          <w:sz w:val="24"/>
          <w:szCs w:val="24"/>
        </w:rPr>
        <w:t xml:space="preserve">species </w:t>
      </w:r>
      <w:r w:rsidRPr="0014564E">
        <w:rPr>
          <w:rFonts w:ascii="Times New Roman" w:hAnsi="Times New Roman" w:cs="Times New Roman"/>
          <w:iCs/>
          <w:color w:val="000000"/>
          <w:sz w:val="24"/>
          <w:szCs w:val="24"/>
        </w:rPr>
        <w:t xml:space="preserve">has been observed </w:t>
      </w:r>
      <w:sdt>
        <w:sdtPr>
          <w:rPr>
            <w:rFonts w:ascii="Times New Roman" w:hAnsi="Times New Roman" w:cs="Times New Roman"/>
            <w:iCs/>
            <w:color w:val="000000"/>
            <w:sz w:val="24"/>
            <w:szCs w:val="24"/>
          </w:rPr>
          <w:tag w:val="MENDELEY_CITATION_v3_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"/>
          <w:id w:val="-1982377060"/>
          <w:placeholder>
            <w:docPart w:val="51E0209E1052402A958BD8E66EAC8805"/>
          </w:placeholder>
        </w:sdtPr>
        <w:sdtContent>
          <w:r w:rsidR="00F8018B" w:rsidRPr="00F8018B">
            <w:rPr>
              <w:rFonts w:ascii="Times New Roman" w:hAnsi="Times New Roman" w:cs="Times New Roman"/>
              <w:iCs/>
              <w:color w:val="000000"/>
              <w:sz w:val="24"/>
              <w:szCs w:val="24"/>
            </w:rPr>
            <w:t>by researchers in Kenya (</w:t>
          </w:r>
          <w:proofErr w:type="spellStart"/>
          <w:r w:rsidR="00F8018B" w:rsidRPr="00F8018B">
            <w:rPr>
              <w:rFonts w:ascii="Times New Roman" w:hAnsi="Times New Roman" w:cs="Times New Roman"/>
              <w:iCs/>
              <w:color w:val="000000"/>
              <w:sz w:val="24"/>
              <w:szCs w:val="24"/>
            </w:rPr>
            <w:t>Ojwala</w:t>
          </w:r>
          <w:proofErr w:type="spellEnd"/>
          <w:r w:rsidR="00F8018B" w:rsidRPr="00F8018B">
            <w:rPr>
              <w:rFonts w:ascii="Times New Roman" w:hAnsi="Times New Roman" w:cs="Times New Roman"/>
              <w:iCs/>
              <w:color w:val="000000"/>
              <w:sz w:val="24"/>
              <w:szCs w:val="24"/>
            </w:rPr>
            <w:t xml:space="preserve"> et al., 2018; </w:t>
          </w:r>
          <w:proofErr w:type="spellStart"/>
          <w:r w:rsidR="00F8018B" w:rsidRPr="00F8018B">
            <w:rPr>
              <w:rFonts w:ascii="Times New Roman" w:hAnsi="Times New Roman" w:cs="Times New Roman"/>
              <w:iCs/>
              <w:color w:val="000000"/>
              <w:sz w:val="24"/>
              <w:szCs w:val="24"/>
            </w:rPr>
            <w:t>Mukwabi</w:t>
          </w:r>
          <w:proofErr w:type="spellEnd"/>
          <w:r w:rsidR="00F8018B" w:rsidRPr="00F8018B">
            <w:rPr>
              <w:rFonts w:ascii="Times New Roman" w:hAnsi="Times New Roman" w:cs="Times New Roman"/>
              <w:iCs/>
              <w:color w:val="000000"/>
              <w:sz w:val="24"/>
              <w:szCs w:val="24"/>
            </w:rPr>
            <w:t xml:space="preserve"> et al., 2019; </w:t>
          </w:r>
          <w:proofErr w:type="spellStart"/>
          <w:r w:rsidR="00F8018B" w:rsidRPr="00F8018B">
            <w:rPr>
              <w:rFonts w:ascii="Times New Roman" w:hAnsi="Times New Roman" w:cs="Times New Roman"/>
              <w:iCs/>
              <w:color w:val="000000"/>
              <w:sz w:val="24"/>
              <w:szCs w:val="24"/>
            </w:rPr>
            <w:t>Adamba</w:t>
          </w:r>
          <w:proofErr w:type="spellEnd"/>
          <w:r w:rsidR="00F8018B" w:rsidRPr="00F8018B">
            <w:rPr>
              <w:rFonts w:ascii="Times New Roman" w:hAnsi="Times New Roman" w:cs="Times New Roman"/>
              <w:iCs/>
              <w:color w:val="000000"/>
              <w:sz w:val="24"/>
              <w:szCs w:val="24"/>
            </w:rPr>
            <w:t xml:space="preserve"> et al., 2020; </w:t>
          </w:r>
          <w:proofErr w:type="spellStart"/>
          <w:r w:rsidR="00F8018B" w:rsidRPr="00F8018B">
            <w:rPr>
              <w:rFonts w:ascii="Times New Roman" w:hAnsi="Times New Roman" w:cs="Times New Roman"/>
              <w:iCs/>
              <w:color w:val="000000"/>
              <w:sz w:val="24"/>
              <w:szCs w:val="24"/>
            </w:rPr>
            <w:t>Waruiru</w:t>
          </w:r>
          <w:proofErr w:type="spellEnd"/>
          <w:r w:rsidR="00F8018B" w:rsidRPr="00F8018B">
            <w:rPr>
              <w:rFonts w:ascii="Times New Roman" w:hAnsi="Times New Roman" w:cs="Times New Roman"/>
              <w:iCs/>
              <w:color w:val="000000"/>
              <w:sz w:val="24"/>
              <w:szCs w:val="24"/>
            </w:rPr>
            <w:t xml:space="preserve"> et al., 2020)</w:t>
          </w:r>
        </w:sdtContent>
      </w:sdt>
      <w:r w:rsidRPr="0014564E">
        <w:rPr>
          <w:rFonts w:ascii="Times New Roman" w:hAnsi="Times New Roman" w:cs="Times New Roman"/>
          <w:iCs/>
          <w:color w:val="000000"/>
          <w:sz w:val="24"/>
          <w:szCs w:val="24"/>
        </w:rPr>
        <w:t xml:space="preserve">. </w:t>
      </w:r>
      <w:r w:rsidRPr="0014564E">
        <w:rPr>
          <w:rFonts w:ascii="Times New Roman" w:hAnsi="Times New Roman" w:cs="Times New Roman"/>
          <w:sz w:val="24"/>
          <w:szCs w:val="24"/>
        </w:rPr>
        <w:t xml:space="preserve"> </w:t>
      </w:r>
      <w:r w:rsidRPr="0014564E">
        <w:rPr>
          <w:rFonts w:ascii="Times New Roman" w:hAnsi="Times New Roman" w:cs="Times New Roman"/>
          <w:color w:val="0D0D0D" w:themeColor="text1" w:themeTint="F2"/>
          <w:sz w:val="24"/>
          <w:szCs w:val="24"/>
        </w:rPr>
        <w:t>The study was undertaken to d</w:t>
      </w:r>
      <w:r w:rsidR="00CC7066" w:rsidRPr="00645656">
        <w:rPr>
          <w:rFonts w:ascii="Times New Roman" w:hAnsi="Times New Roman" w:cs="Times New Roman"/>
          <w:iCs/>
          <w:color w:val="0D0D0D" w:themeColor="text1" w:themeTint="F2"/>
          <w:sz w:val="24"/>
          <w:szCs w:val="24"/>
        </w:rPr>
        <w:t>et</w:t>
      </w:r>
      <w:r w:rsidRPr="0014564E">
        <w:rPr>
          <w:rFonts w:ascii="Times New Roman" w:hAnsi="Times New Roman" w:cs="Times New Roman"/>
          <w:color w:val="0D0D0D" w:themeColor="text1" w:themeTint="F2"/>
          <w:sz w:val="24"/>
          <w:szCs w:val="24"/>
        </w:rPr>
        <w:t xml:space="preserve">ermine any </w:t>
      </w:r>
      <w:r w:rsidRPr="0014564E">
        <w:rPr>
          <w:rFonts w:ascii="Times New Roman" w:hAnsi="Times New Roman" w:cs="Times New Roman"/>
          <w:iCs/>
          <w:color w:val="0D0D0D" w:themeColor="text1" w:themeTint="F2"/>
          <w:sz w:val="24"/>
          <w:szCs w:val="24"/>
        </w:rPr>
        <w:t>link b</w:t>
      </w:r>
      <w:r w:rsidR="00CC7066" w:rsidRPr="00645656">
        <w:rPr>
          <w:rFonts w:ascii="Times New Roman" w:hAnsi="Times New Roman" w:cs="Times New Roman"/>
          <w:color w:val="0D0D0D" w:themeColor="text1" w:themeTint="F2"/>
          <w:sz w:val="24"/>
          <w:szCs w:val="24"/>
        </w:rPr>
        <w:t>et</w:t>
      </w:r>
      <w:r w:rsidRPr="0014564E">
        <w:rPr>
          <w:rFonts w:ascii="Times New Roman" w:hAnsi="Times New Roman" w:cs="Times New Roman"/>
          <w:iCs/>
          <w:color w:val="0D0D0D" w:themeColor="text1" w:themeTint="F2"/>
          <w:sz w:val="24"/>
          <w:szCs w:val="24"/>
        </w:rPr>
        <w:t xml:space="preserve">ween climate and water quality with prevalence, abundance and diversity of farmed fish parasites in </w:t>
      </w:r>
      <w:r w:rsidR="00F8018B">
        <w:rPr>
          <w:rFonts w:ascii="Times New Roman" w:hAnsi="Times New Roman" w:cs="Times New Roman"/>
          <w:iCs/>
          <w:color w:val="0D0D0D" w:themeColor="text1" w:themeTint="F2"/>
          <w:sz w:val="24"/>
          <w:szCs w:val="24"/>
        </w:rPr>
        <w:t xml:space="preserve">Taita-Taveta, Nakuru, </w:t>
      </w:r>
      <w:r w:rsidRPr="0014564E">
        <w:rPr>
          <w:rFonts w:ascii="Times New Roman" w:hAnsi="Times New Roman" w:cs="Times New Roman"/>
          <w:color w:val="0D0D0D" w:themeColor="text1" w:themeTint="F2"/>
          <w:sz w:val="24"/>
          <w:szCs w:val="24"/>
        </w:rPr>
        <w:t xml:space="preserve">Kericho and </w:t>
      </w:r>
      <w:proofErr w:type="spellStart"/>
      <w:r w:rsidRPr="0014564E">
        <w:rPr>
          <w:rFonts w:ascii="Times New Roman" w:hAnsi="Times New Roman" w:cs="Times New Roman"/>
          <w:color w:val="0D0D0D" w:themeColor="text1" w:themeTint="F2"/>
          <w:sz w:val="24"/>
          <w:szCs w:val="24"/>
        </w:rPr>
        <w:t>Bom</w:t>
      </w:r>
      <w:r w:rsidR="00CC7066" w:rsidRPr="00645656">
        <w:rPr>
          <w:rFonts w:ascii="Times New Roman" w:hAnsi="Times New Roman" w:cs="Times New Roman"/>
          <w:iCs/>
          <w:color w:val="0D0D0D" w:themeColor="text1" w:themeTint="F2"/>
          <w:sz w:val="24"/>
          <w:szCs w:val="24"/>
        </w:rPr>
        <w:t>et</w:t>
      </w:r>
      <w:proofErr w:type="spellEnd"/>
      <w:r w:rsidR="00F8018B">
        <w:rPr>
          <w:rFonts w:ascii="Times New Roman" w:hAnsi="Times New Roman" w:cs="Times New Roman"/>
          <w:color w:val="0D0D0D" w:themeColor="text1" w:themeTint="F2"/>
          <w:sz w:val="24"/>
          <w:szCs w:val="24"/>
        </w:rPr>
        <w:t xml:space="preserve"> counties,</w:t>
      </w:r>
      <w:r w:rsidRPr="0014564E">
        <w:rPr>
          <w:rFonts w:ascii="Times New Roman" w:hAnsi="Times New Roman" w:cs="Times New Roman"/>
          <w:color w:val="0D0D0D" w:themeColor="text1" w:themeTint="F2"/>
          <w:sz w:val="24"/>
          <w:szCs w:val="24"/>
        </w:rPr>
        <w:t xml:space="preserve"> Kenya</w:t>
      </w:r>
      <w:sdt>
        <w:sdtPr>
          <w:rPr>
            <w:rFonts w:ascii="Times New Roman" w:hAnsi="Times New Roman" w:cs="Times New Roman"/>
            <w:color w:val="0D0D0D" w:themeColor="text1" w:themeTint="F2"/>
            <w:sz w:val="24"/>
            <w:szCs w:val="24"/>
          </w:rPr>
          <w:tag w:val="MENDELEY_CITATION_v3_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"/>
          <w:id w:val="337975987"/>
          <w:placeholder>
            <w:docPart w:val="DefaultPlaceholder_-1854013440"/>
          </w:placeholder>
        </w:sdtPr>
        <w:sdtContent>
          <w:r w:rsidR="00F8018B" w:rsidRPr="00F8018B">
            <w:rPr>
              <w:rFonts w:ascii="Times New Roman" w:eastAsia="Times New Roman" w:hAnsi="Times New Roman" w:cs="Times New Roman"/>
              <w:sz w:val="24"/>
              <w:szCs w:val="24"/>
            </w:rPr>
            <w:t xml:space="preserve">(Anonymous, 2018; CIDP, 2018; </w:t>
          </w:r>
          <w:r w:rsidR="00F8018B" w:rsidRPr="00F8018B">
            <w:rPr>
              <w:rFonts w:ascii="Times New Roman" w:eastAsia="Times New Roman" w:hAnsi="Times New Roman" w:cs="Times New Roman"/>
              <w:i/>
              <w:iCs/>
              <w:sz w:val="24"/>
              <w:szCs w:val="24"/>
            </w:rPr>
            <w:t xml:space="preserve">COUNTY GOVERNMENT OF NAKURU </w:t>
          </w:r>
          <w:proofErr w:type="spellStart"/>
          <w:r w:rsidR="00F8018B" w:rsidRPr="00F8018B">
            <w:rPr>
              <w:rFonts w:ascii="Times New Roman" w:eastAsia="Times New Roman" w:hAnsi="Times New Roman" w:cs="Times New Roman"/>
              <w:i/>
              <w:iCs/>
              <w:sz w:val="24"/>
              <w:szCs w:val="24"/>
            </w:rPr>
            <w:t>NAKURU</w:t>
          </w:r>
          <w:proofErr w:type="spellEnd"/>
          <w:r w:rsidR="00F8018B" w:rsidRPr="00F8018B">
            <w:rPr>
              <w:rFonts w:ascii="Times New Roman" w:eastAsia="Times New Roman" w:hAnsi="Times New Roman" w:cs="Times New Roman"/>
              <w:i/>
              <w:iCs/>
              <w:sz w:val="24"/>
              <w:szCs w:val="24"/>
            </w:rPr>
            <w:t xml:space="preserve"> COUNTY INTEGRATED DEVELOPMENT PLAN</w:t>
          </w:r>
          <w:r w:rsidR="00F8018B" w:rsidRPr="00F8018B">
            <w:rPr>
              <w:rFonts w:ascii="Times New Roman" w:eastAsia="Times New Roman" w:hAnsi="Times New Roman" w:cs="Times New Roman"/>
              <w:sz w:val="24"/>
              <w:szCs w:val="24"/>
            </w:rPr>
            <w:t xml:space="preserve">, 2018; </w:t>
          </w:r>
          <w:r w:rsidR="00F8018B" w:rsidRPr="00F8018B">
            <w:rPr>
              <w:rFonts w:ascii="Times New Roman" w:eastAsia="Times New Roman" w:hAnsi="Times New Roman" w:cs="Times New Roman"/>
              <w:i/>
              <w:iCs/>
              <w:sz w:val="24"/>
              <w:szCs w:val="24"/>
            </w:rPr>
            <w:t>COUNTY GOVERNMENT OF TAITA TAVETA County Integrated Development Plan 2018-2022</w:t>
          </w:r>
          <w:r w:rsidR="00F8018B" w:rsidRPr="00F8018B">
            <w:rPr>
              <w:rFonts w:ascii="Times New Roman" w:eastAsia="Times New Roman" w:hAnsi="Times New Roman" w:cs="Times New Roman"/>
              <w:sz w:val="24"/>
              <w:szCs w:val="24"/>
            </w:rPr>
            <w:t>, 2018)</w:t>
          </w:r>
        </w:sdtContent>
      </w:sdt>
      <w:r w:rsidR="00F8018B">
        <w:rPr>
          <w:rFonts w:ascii="Times New Roman" w:hAnsi="Times New Roman" w:cs="Times New Roman"/>
          <w:iCs/>
          <w:color w:val="000000"/>
          <w:sz w:val="24"/>
          <w:szCs w:val="24"/>
        </w:rPr>
        <w:t>.</w:t>
      </w:r>
    </w:p>
    <w:p w14:paraId="199FF3DC" w14:textId="499F3385" w:rsidR="006B5964" w:rsidRPr="001560C2" w:rsidRDefault="00A47603" w:rsidP="001560C2">
      <w:pPr>
        <w:pStyle w:val="Heading1"/>
        <w:spacing w:line="360" w:lineRule="auto"/>
        <w:rPr>
          <w:rFonts w:ascii="Times New Roman" w:hAnsi="Times New Roman" w:cs="Times New Roman"/>
          <w:b/>
          <w:bCs/>
          <w:color w:val="auto"/>
          <w:sz w:val="24"/>
          <w:szCs w:val="24"/>
        </w:rPr>
      </w:pPr>
      <w:r w:rsidRPr="00274D09">
        <w:rPr>
          <w:rFonts w:ascii="Times New Roman" w:hAnsi="Times New Roman" w:cs="Times New Roman"/>
          <w:b/>
          <w:bCs/>
          <w:color w:val="auto"/>
          <w:sz w:val="24"/>
          <w:szCs w:val="24"/>
        </w:rPr>
        <w:t xml:space="preserve"> </w:t>
      </w:r>
      <w:bookmarkStart w:id="53" w:name="_Toc146698901"/>
      <w:r w:rsidRPr="00274D09">
        <w:rPr>
          <w:rFonts w:ascii="Times New Roman" w:hAnsi="Times New Roman" w:cs="Times New Roman"/>
          <w:b/>
          <w:bCs/>
          <w:color w:val="auto"/>
          <w:sz w:val="24"/>
          <w:szCs w:val="24"/>
        </w:rPr>
        <w:t>1.2 The statement of problem and justification</w:t>
      </w:r>
      <w:bookmarkEnd w:id="53"/>
    </w:p>
    <w:p w14:paraId="77A2E02E" w14:textId="0B35AA17" w:rsidR="00EA769F" w:rsidRDefault="00A47603" w:rsidP="00EA769F">
      <w:pPr>
        <w:spacing w:line="360" w:lineRule="auto"/>
        <w:jc w:val="both"/>
        <w:rPr>
          <w:rFonts w:ascii="Times New Roman" w:hAnsi="Times New Roman" w:cs="Times New Roman"/>
          <w:color w:val="000000"/>
          <w:sz w:val="24"/>
          <w:szCs w:val="24"/>
        </w:rPr>
      </w:pPr>
      <w:r w:rsidRPr="0037511B">
        <w:rPr>
          <w:rFonts w:ascii="Times New Roman" w:hAnsi="Times New Roman" w:cs="Times New Roman"/>
          <w:sz w:val="24"/>
          <w:szCs w:val="24"/>
        </w:rPr>
        <w:t>With increase in fish farming, fish parasites which were previously not considered of economic importance have drawn attention of both farmers and researchers. Parasites when they are in abundance in fish ponds cause mass mortality, morbidity, stunted growth and infected fish lose aesth</w:t>
      </w:r>
      <w:r w:rsidR="00CC7066" w:rsidRPr="00CC7066">
        <w:rPr>
          <w:rFonts w:ascii="Times New Roman" w:hAnsi="Times New Roman" w:cs="Times New Roman"/>
          <w:iCs/>
          <w:sz w:val="24"/>
          <w:szCs w:val="24"/>
        </w:rPr>
        <w:t>et</w:t>
      </w:r>
      <w:r w:rsidRPr="00CC7066">
        <w:rPr>
          <w:rFonts w:ascii="Times New Roman" w:hAnsi="Times New Roman" w:cs="Times New Roman"/>
          <w:iCs/>
          <w:sz w:val="24"/>
          <w:szCs w:val="24"/>
        </w:rPr>
        <w:t>i</w:t>
      </w:r>
      <w:r w:rsidRPr="0037511B">
        <w:rPr>
          <w:rFonts w:ascii="Times New Roman" w:hAnsi="Times New Roman" w:cs="Times New Roman"/>
          <w:sz w:val="24"/>
          <w:szCs w:val="24"/>
        </w:rPr>
        <w:t xml:space="preserve">c value leading to massive economic loses </w:t>
      </w:r>
      <w:sdt>
        <w:sdtPr>
          <w:rPr>
            <w:rFonts w:ascii="Times New Roman" w:hAnsi="Times New Roman" w:cs="Times New Roman"/>
            <w:color w:val="000000"/>
            <w:sz w:val="24"/>
            <w:szCs w:val="24"/>
          </w:rPr>
          <w:tag w:val="MENDELEY_CITATION_v3_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"/>
          <w:id w:val="1604464774"/>
          <w:placeholder>
            <w:docPart w:val="51E0209E1052402A958BD8E66EAC8805"/>
          </w:placeholder>
        </w:sdtPr>
        <w:sdtContent>
          <w:r w:rsidR="00F8018B" w:rsidRPr="00F8018B">
            <w:rPr>
              <w:rFonts w:ascii="Times New Roman" w:hAnsi="Times New Roman" w:cs="Times New Roman"/>
              <w:color w:val="000000"/>
              <w:sz w:val="24"/>
              <w:szCs w:val="24"/>
            </w:rPr>
            <w:t xml:space="preserve">(Wanja, et al., 2020a; </w:t>
          </w:r>
          <w:proofErr w:type="spellStart"/>
          <w:r w:rsidR="00F8018B" w:rsidRPr="00F8018B">
            <w:rPr>
              <w:rFonts w:ascii="Times New Roman" w:hAnsi="Times New Roman" w:cs="Times New Roman"/>
              <w:color w:val="000000"/>
              <w:sz w:val="24"/>
              <w:szCs w:val="24"/>
            </w:rPr>
            <w:t>Karlsbakk</w:t>
          </w:r>
          <w:proofErr w:type="spellEnd"/>
          <w:r w:rsidR="00F8018B" w:rsidRPr="00F8018B">
            <w:rPr>
              <w:rFonts w:ascii="Times New Roman" w:hAnsi="Times New Roman" w:cs="Times New Roman"/>
              <w:color w:val="000000"/>
              <w:sz w:val="24"/>
              <w:szCs w:val="24"/>
            </w:rPr>
            <w:t xml:space="preserve"> et al., 2021</w:t>
          </w:r>
        </w:sdtContent>
      </w:sdt>
      <w:r w:rsidR="00364758">
        <w:rPr>
          <w:rFonts w:ascii="Times New Roman" w:hAnsi="Times New Roman" w:cs="Times New Roman"/>
          <w:color w:val="0D0D0D" w:themeColor="text1" w:themeTint="F2"/>
          <w:sz w:val="24"/>
          <w:szCs w:val="24"/>
        </w:rPr>
        <w:t>).</w:t>
      </w:r>
      <w:r w:rsidR="00364758" w:rsidRPr="0037511B">
        <w:rPr>
          <w:rFonts w:ascii="Times New Roman" w:hAnsi="Times New Roman" w:cs="Times New Roman"/>
          <w:sz w:val="24"/>
          <w:szCs w:val="24"/>
        </w:rPr>
        <w:t xml:space="preserve"> This</w:t>
      </w:r>
      <w:r w:rsidRPr="0037511B">
        <w:rPr>
          <w:rFonts w:ascii="Times New Roman" w:hAnsi="Times New Roman" w:cs="Times New Roman"/>
          <w:sz w:val="24"/>
          <w:szCs w:val="24"/>
        </w:rPr>
        <w:t xml:space="preserve"> further reduces aquaculture production. Hence there is need for sustainable aquaculture to fill the consumption deficit brought by ever </w:t>
      </w:r>
      <w:r w:rsidRPr="0037511B">
        <w:rPr>
          <w:rFonts w:ascii="Times New Roman" w:hAnsi="Times New Roman" w:cs="Times New Roman"/>
          <w:color w:val="000000"/>
          <w:sz w:val="24"/>
          <w:szCs w:val="24"/>
        </w:rPr>
        <w:t xml:space="preserve">increasing human population worldwide, putting pressure </w:t>
      </w:r>
      <w:r w:rsidRPr="0037511B">
        <w:rPr>
          <w:rFonts w:ascii="Times New Roman" w:hAnsi="Times New Roman" w:cs="Times New Roman"/>
          <w:color w:val="000000"/>
          <w:sz w:val="24"/>
          <w:szCs w:val="24"/>
        </w:rPr>
        <w:lastRenderedPageBreak/>
        <w:t>on natural resources like lakes, rivers and oceans resulting in overfishing and less sea food for consumption (</w:t>
      </w:r>
      <w:proofErr w:type="spellStart"/>
      <w:r w:rsidRPr="0037511B">
        <w:rPr>
          <w:rFonts w:ascii="Times New Roman" w:hAnsi="Times New Roman" w:cs="Times New Roman"/>
          <w:color w:val="000000"/>
          <w:sz w:val="24"/>
          <w:szCs w:val="24"/>
        </w:rPr>
        <w:t>Sampantamit</w:t>
      </w:r>
      <w:proofErr w:type="spellEnd"/>
      <w:r w:rsidRPr="0037511B">
        <w:rPr>
          <w:rFonts w:ascii="Times New Roman" w:hAnsi="Times New Roman" w:cs="Times New Roman"/>
          <w:color w:val="000000"/>
          <w:sz w:val="24"/>
          <w:szCs w:val="24"/>
        </w:rPr>
        <w:t xml:space="preserve"> </w:t>
      </w:r>
      <w:r w:rsidR="00CC7066">
        <w:rPr>
          <w:rFonts w:ascii="Times New Roman" w:hAnsi="Times New Roman" w:cs="Times New Roman"/>
          <w:i/>
          <w:color w:val="000000"/>
          <w:sz w:val="24"/>
          <w:szCs w:val="24"/>
        </w:rPr>
        <w:t>et</w:t>
      </w:r>
      <w:r w:rsidR="009027E4" w:rsidRPr="009027E4">
        <w:rPr>
          <w:rFonts w:ascii="Times New Roman" w:hAnsi="Times New Roman" w:cs="Times New Roman"/>
          <w:i/>
          <w:color w:val="000000"/>
          <w:sz w:val="24"/>
          <w:szCs w:val="24"/>
        </w:rPr>
        <w:t xml:space="preserve"> al</w:t>
      </w:r>
      <w:r w:rsidRPr="0037511B">
        <w:rPr>
          <w:rFonts w:ascii="Times New Roman" w:hAnsi="Times New Roman" w:cs="Times New Roman"/>
          <w:color w:val="000000"/>
          <w:sz w:val="24"/>
          <w:szCs w:val="24"/>
        </w:rPr>
        <w:t xml:space="preserve">., 2021). Currently, 52 % of fish production is from aquaculture (Chan </w:t>
      </w:r>
      <w:r w:rsidR="00CC7066">
        <w:rPr>
          <w:rFonts w:ascii="Times New Roman" w:hAnsi="Times New Roman" w:cs="Times New Roman"/>
          <w:i/>
          <w:iCs/>
          <w:color w:val="000000"/>
          <w:sz w:val="24"/>
          <w:szCs w:val="24"/>
        </w:rPr>
        <w:t>et</w:t>
      </w:r>
      <w:r w:rsidR="009027E4" w:rsidRPr="009027E4">
        <w:rPr>
          <w:rFonts w:ascii="Times New Roman" w:hAnsi="Times New Roman" w:cs="Times New Roman"/>
          <w:i/>
          <w:iCs/>
          <w:color w:val="000000"/>
          <w:sz w:val="24"/>
          <w:szCs w:val="24"/>
        </w:rPr>
        <w:t xml:space="preserve"> al</w:t>
      </w:r>
      <w:r w:rsidRPr="0037511B">
        <w:rPr>
          <w:rFonts w:ascii="Times New Roman" w:hAnsi="Times New Roman" w:cs="Times New Roman"/>
          <w:color w:val="000000"/>
          <w:sz w:val="24"/>
          <w:szCs w:val="24"/>
        </w:rPr>
        <w:t xml:space="preserve">., 2021; </w:t>
      </w:r>
      <w:proofErr w:type="spellStart"/>
      <w:r w:rsidRPr="0037511B">
        <w:rPr>
          <w:rFonts w:ascii="Times New Roman" w:hAnsi="Times New Roman" w:cs="Times New Roman"/>
          <w:color w:val="000000"/>
          <w:sz w:val="24"/>
          <w:szCs w:val="24"/>
        </w:rPr>
        <w:t>Sampantamit</w:t>
      </w:r>
      <w:proofErr w:type="spellEnd"/>
      <w:r w:rsidRPr="0037511B">
        <w:rPr>
          <w:rFonts w:ascii="Times New Roman" w:hAnsi="Times New Roman" w:cs="Times New Roman"/>
          <w:color w:val="000000"/>
          <w:sz w:val="24"/>
          <w:szCs w:val="24"/>
        </w:rPr>
        <w:t xml:space="preserve"> </w:t>
      </w:r>
      <w:r w:rsidR="00CC7066">
        <w:rPr>
          <w:rFonts w:ascii="Times New Roman" w:hAnsi="Times New Roman" w:cs="Times New Roman"/>
          <w:i/>
          <w:iCs/>
          <w:color w:val="000000"/>
          <w:sz w:val="24"/>
          <w:szCs w:val="24"/>
        </w:rPr>
        <w:t>et</w:t>
      </w:r>
      <w:r w:rsidR="009027E4" w:rsidRPr="009027E4">
        <w:rPr>
          <w:rFonts w:ascii="Times New Roman" w:hAnsi="Times New Roman" w:cs="Times New Roman"/>
          <w:i/>
          <w:iCs/>
          <w:color w:val="000000"/>
          <w:sz w:val="24"/>
          <w:szCs w:val="24"/>
        </w:rPr>
        <w:t xml:space="preserve"> al</w:t>
      </w:r>
      <w:r w:rsidRPr="0037511B">
        <w:rPr>
          <w:rFonts w:ascii="Times New Roman" w:hAnsi="Times New Roman" w:cs="Times New Roman"/>
          <w:color w:val="000000"/>
          <w:sz w:val="24"/>
          <w:szCs w:val="24"/>
        </w:rPr>
        <w:t>., 2021).  This percentage is still low to solve the problem of food shortage with the ever-increasing population. The low percentage can be attributed to challenges like poor gen</w:t>
      </w:r>
      <w:r w:rsidR="00CC7066" w:rsidRPr="00CC7066">
        <w:rPr>
          <w:rFonts w:ascii="Times New Roman" w:hAnsi="Times New Roman" w:cs="Times New Roman"/>
          <w:iCs/>
          <w:color w:val="000000"/>
          <w:sz w:val="24"/>
          <w:szCs w:val="24"/>
        </w:rPr>
        <w:t>et</w:t>
      </w:r>
      <w:r w:rsidRPr="0037511B">
        <w:rPr>
          <w:rFonts w:ascii="Times New Roman" w:hAnsi="Times New Roman" w:cs="Times New Roman"/>
          <w:color w:val="000000"/>
          <w:sz w:val="24"/>
          <w:szCs w:val="24"/>
        </w:rPr>
        <w:t xml:space="preserve">ic material, cost of feeds, lack of </w:t>
      </w:r>
      <w:r w:rsidR="000164B1" w:rsidRPr="0037511B">
        <w:rPr>
          <w:rFonts w:ascii="Times New Roman" w:hAnsi="Times New Roman" w:cs="Times New Roman"/>
          <w:color w:val="000000"/>
          <w:sz w:val="24"/>
          <w:szCs w:val="24"/>
        </w:rPr>
        <w:t>mark</w:t>
      </w:r>
      <w:r w:rsidR="000164B1" w:rsidRPr="00CC7066">
        <w:rPr>
          <w:rFonts w:ascii="Times New Roman" w:hAnsi="Times New Roman" w:cs="Times New Roman"/>
          <w:iCs/>
          <w:color w:val="000000"/>
          <w:sz w:val="24"/>
          <w:szCs w:val="24"/>
        </w:rPr>
        <w:t>et</w:t>
      </w:r>
      <w:r w:rsidR="000164B1" w:rsidRPr="0037511B">
        <w:rPr>
          <w:rFonts w:ascii="Times New Roman" w:hAnsi="Times New Roman" w:cs="Times New Roman"/>
          <w:color w:val="000000"/>
          <w:sz w:val="24"/>
          <w:szCs w:val="24"/>
        </w:rPr>
        <w:t>s, predation</w:t>
      </w:r>
      <w:r w:rsidRPr="0037511B">
        <w:rPr>
          <w:rFonts w:ascii="Times New Roman" w:hAnsi="Times New Roman" w:cs="Times New Roman"/>
          <w:color w:val="000000"/>
          <w:sz w:val="24"/>
          <w:szCs w:val="24"/>
        </w:rPr>
        <w:t xml:space="preserve"> and diseases. Both Kericho</w:t>
      </w:r>
      <w:r w:rsidR="004910AA">
        <w:rPr>
          <w:rFonts w:ascii="Times New Roman" w:hAnsi="Times New Roman" w:cs="Times New Roman"/>
          <w:color w:val="000000"/>
          <w:sz w:val="24"/>
          <w:szCs w:val="24"/>
        </w:rPr>
        <w:t xml:space="preserve">, </w:t>
      </w:r>
      <w:proofErr w:type="spellStart"/>
      <w:r w:rsidRPr="00CC7066">
        <w:rPr>
          <w:rFonts w:ascii="Times New Roman" w:hAnsi="Times New Roman" w:cs="Times New Roman"/>
          <w:color w:val="000000"/>
          <w:sz w:val="24"/>
          <w:szCs w:val="24"/>
        </w:rPr>
        <w:t>Bom</w:t>
      </w:r>
      <w:r w:rsidR="00CC7066" w:rsidRPr="00CC7066">
        <w:rPr>
          <w:rFonts w:ascii="Times New Roman" w:hAnsi="Times New Roman" w:cs="Times New Roman"/>
          <w:color w:val="000000"/>
          <w:sz w:val="24"/>
          <w:szCs w:val="24"/>
        </w:rPr>
        <w:t>et</w:t>
      </w:r>
      <w:proofErr w:type="spellEnd"/>
      <w:r w:rsidR="004910AA" w:rsidRPr="00CC7066">
        <w:rPr>
          <w:rFonts w:ascii="Times New Roman" w:hAnsi="Times New Roman" w:cs="Times New Roman"/>
          <w:color w:val="000000"/>
          <w:sz w:val="24"/>
          <w:szCs w:val="24"/>
        </w:rPr>
        <w:t>,</w:t>
      </w:r>
      <w:r w:rsidR="004910AA">
        <w:rPr>
          <w:rFonts w:ascii="Times New Roman" w:hAnsi="Times New Roman" w:cs="Times New Roman"/>
          <w:color w:val="000000"/>
          <w:sz w:val="24"/>
          <w:szCs w:val="24"/>
        </w:rPr>
        <w:t xml:space="preserve"> </w:t>
      </w:r>
      <w:r w:rsidR="004910AA" w:rsidRPr="00364758">
        <w:rPr>
          <w:rFonts w:ascii="Times New Roman" w:hAnsi="Times New Roman" w:cs="Times New Roman"/>
          <w:color w:val="000000"/>
          <w:sz w:val="24"/>
          <w:szCs w:val="24"/>
        </w:rPr>
        <w:t>Nakuru and Taita Tav</w:t>
      </w:r>
      <w:r w:rsidR="00CC7066" w:rsidRPr="00FC0473">
        <w:rPr>
          <w:rFonts w:ascii="Times New Roman" w:hAnsi="Times New Roman" w:cs="Times New Roman"/>
          <w:iCs/>
          <w:color w:val="000000"/>
          <w:sz w:val="24"/>
          <w:szCs w:val="24"/>
        </w:rPr>
        <w:t>et</w:t>
      </w:r>
      <w:r w:rsidR="004910AA" w:rsidRPr="00364758">
        <w:rPr>
          <w:rFonts w:ascii="Times New Roman" w:hAnsi="Times New Roman" w:cs="Times New Roman"/>
          <w:color w:val="000000"/>
          <w:sz w:val="24"/>
          <w:szCs w:val="24"/>
        </w:rPr>
        <w:t>a</w:t>
      </w:r>
      <w:r w:rsidR="004910AA">
        <w:rPr>
          <w:rFonts w:ascii="Times New Roman" w:hAnsi="Times New Roman" w:cs="Times New Roman"/>
          <w:color w:val="000000"/>
          <w:sz w:val="24"/>
          <w:szCs w:val="24"/>
        </w:rPr>
        <w:t xml:space="preserve"> </w:t>
      </w:r>
      <w:r w:rsidRPr="0037511B">
        <w:rPr>
          <w:rFonts w:ascii="Times New Roman" w:hAnsi="Times New Roman" w:cs="Times New Roman"/>
          <w:color w:val="000000"/>
          <w:sz w:val="24"/>
          <w:szCs w:val="24"/>
        </w:rPr>
        <w:t xml:space="preserve">counties have high potential of aquaculture production.  </w:t>
      </w:r>
    </w:p>
    <w:p w14:paraId="1B1C291A" w14:textId="7F146B1C" w:rsidR="00A47603" w:rsidRDefault="00A47603" w:rsidP="00EA769F">
      <w:pPr>
        <w:spacing w:line="360" w:lineRule="auto"/>
        <w:jc w:val="both"/>
        <w:rPr>
          <w:rFonts w:ascii="Times New Roman" w:hAnsi="Times New Roman" w:cs="Times New Roman"/>
          <w:color w:val="000000"/>
          <w:sz w:val="24"/>
          <w:szCs w:val="24"/>
        </w:rPr>
      </w:pPr>
      <w:r w:rsidRPr="0037511B">
        <w:rPr>
          <w:rFonts w:ascii="Times New Roman" w:hAnsi="Times New Roman" w:cs="Times New Roman"/>
          <w:color w:val="000000"/>
          <w:sz w:val="24"/>
          <w:szCs w:val="24"/>
        </w:rPr>
        <w:t>However, this has not been exploited to date due to poor extension services by fisheries officers</w:t>
      </w:r>
      <w:r w:rsidR="004910AA">
        <w:rPr>
          <w:rFonts w:ascii="Times New Roman" w:hAnsi="Times New Roman" w:cs="Times New Roman"/>
          <w:color w:val="000000"/>
          <w:sz w:val="24"/>
          <w:szCs w:val="24"/>
        </w:rPr>
        <w:t xml:space="preserve">, low fundings by both levels of government; county governments and national </w:t>
      </w:r>
      <w:r w:rsidR="00575F6A">
        <w:rPr>
          <w:rFonts w:ascii="Times New Roman" w:hAnsi="Times New Roman" w:cs="Times New Roman"/>
          <w:color w:val="000000"/>
          <w:sz w:val="24"/>
          <w:szCs w:val="24"/>
        </w:rPr>
        <w:t>government,</w:t>
      </w:r>
      <w:r w:rsidR="00575F6A" w:rsidRPr="0037511B">
        <w:rPr>
          <w:rFonts w:ascii="Times New Roman" w:hAnsi="Times New Roman" w:cs="Times New Roman"/>
          <w:color w:val="000000"/>
          <w:sz w:val="24"/>
          <w:szCs w:val="24"/>
        </w:rPr>
        <w:t xml:space="preserve"> cultural</w:t>
      </w:r>
      <w:r w:rsidRPr="0037511B">
        <w:rPr>
          <w:rFonts w:ascii="Times New Roman" w:hAnsi="Times New Roman" w:cs="Times New Roman"/>
          <w:color w:val="000000"/>
          <w:sz w:val="24"/>
          <w:szCs w:val="24"/>
        </w:rPr>
        <w:t xml:space="preserve"> </w:t>
      </w:r>
      <w:r w:rsidR="00575F6A" w:rsidRPr="0037511B">
        <w:rPr>
          <w:rFonts w:ascii="Times New Roman" w:hAnsi="Times New Roman" w:cs="Times New Roman"/>
          <w:color w:val="000000"/>
          <w:sz w:val="24"/>
          <w:szCs w:val="24"/>
        </w:rPr>
        <w:t>believes</w:t>
      </w:r>
      <w:r w:rsidR="00575F6A">
        <w:rPr>
          <w:rFonts w:ascii="Times New Roman" w:hAnsi="Times New Roman" w:cs="Times New Roman"/>
          <w:color w:val="000000"/>
          <w:sz w:val="24"/>
          <w:szCs w:val="24"/>
        </w:rPr>
        <w:t>, few research on water quality and fish parasitism</w:t>
      </w:r>
      <w:r w:rsidRPr="0037511B">
        <w:rPr>
          <w:rFonts w:ascii="Times New Roman" w:hAnsi="Times New Roman" w:cs="Times New Roman"/>
          <w:color w:val="000000"/>
          <w:sz w:val="24"/>
          <w:szCs w:val="24"/>
        </w:rPr>
        <w:t xml:space="preserve">. The research was done to investigate </w:t>
      </w:r>
      <w:r w:rsidR="004910AA">
        <w:rPr>
          <w:rFonts w:ascii="Times New Roman" w:hAnsi="Times New Roman" w:cs="Times New Roman"/>
          <w:color w:val="000000"/>
          <w:sz w:val="24"/>
          <w:szCs w:val="24"/>
        </w:rPr>
        <w:t>the</w:t>
      </w:r>
      <w:r w:rsidRPr="0037511B">
        <w:rPr>
          <w:rFonts w:ascii="Times New Roman" w:hAnsi="Times New Roman" w:cs="Times New Roman"/>
          <w:color w:val="000000"/>
          <w:sz w:val="24"/>
          <w:szCs w:val="24"/>
        </w:rPr>
        <w:t xml:space="preserve"> link </w:t>
      </w:r>
      <w:r w:rsidRPr="00CC7066">
        <w:rPr>
          <w:rFonts w:ascii="Times New Roman" w:hAnsi="Times New Roman" w:cs="Times New Roman"/>
          <w:color w:val="000000"/>
          <w:sz w:val="24"/>
          <w:szCs w:val="24"/>
        </w:rPr>
        <w:t>b</w:t>
      </w:r>
      <w:r w:rsidR="00CC7066" w:rsidRPr="00CC7066">
        <w:rPr>
          <w:rFonts w:ascii="Times New Roman" w:hAnsi="Times New Roman" w:cs="Times New Roman"/>
          <w:color w:val="000000"/>
          <w:sz w:val="24"/>
          <w:szCs w:val="24"/>
        </w:rPr>
        <w:t>et</w:t>
      </w:r>
      <w:r w:rsidRPr="00CC7066">
        <w:rPr>
          <w:rFonts w:ascii="Times New Roman" w:hAnsi="Times New Roman" w:cs="Times New Roman"/>
          <w:color w:val="000000"/>
          <w:sz w:val="24"/>
          <w:szCs w:val="24"/>
        </w:rPr>
        <w:t>ween</w:t>
      </w:r>
      <w:r w:rsidRPr="0037511B">
        <w:rPr>
          <w:rFonts w:ascii="Times New Roman" w:hAnsi="Times New Roman" w:cs="Times New Roman"/>
          <w:color w:val="000000"/>
          <w:sz w:val="24"/>
          <w:szCs w:val="24"/>
        </w:rPr>
        <w:t xml:space="preserve"> water quality and parasite assemblages infecting </w:t>
      </w:r>
      <w:r w:rsidR="004910AA">
        <w:rPr>
          <w:rFonts w:ascii="Times New Roman" w:hAnsi="Times New Roman" w:cs="Times New Roman"/>
          <w:color w:val="000000"/>
          <w:sz w:val="24"/>
          <w:szCs w:val="24"/>
        </w:rPr>
        <w:t>tilapia</w:t>
      </w:r>
      <w:r w:rsidRPr="0037511B">
        <w:rPr>
          <w:rFonts w:ascii="Times New Roman" w:hAnsi="Times New Roman" w:cs="Times New Roman"/>
          <w:color w:val="000000"/>
          <w:sz w:val="24"/>
          <w:szCs w:val="24"/>
        </w:rPr>
        <w:t xml:space="preserve"> fish in the </w:t>
      </w:r>
      <w:r w:rsidR="004910AA">
        <w:rPr>
          <w:rFonts w:ascii="Times New Roman" w:hAnsi="Times New Roman" w:cs="Times New Roman"/>
          <w:color w:val="000000"/>
          <w:sz w:val="24"/>
          <w:szCs w:val="24"/>
        </w:rPr>
        <w:t xml:space="preserve">four </w:t>
      </w:r>
      <w:r w:rsidRPr="0037511B">
        <w:rPr>
          <w:rFonts w:ascii="Times New Roman" w:hAnsi="Times New Roman" w:cs="Times New Roman"/>
          <w:color w:val="000000"/>
          <w:sz w:val="24"/>
          <w:szCs w:val="24"/>
        </w:rPr>
        <w:t>counties and offer technical advice to stakeholders on how to control these parasites.</w:t>
      </w:r>
      <w:r w:rsidRPr="0037511B">
        <w:rPr>
          <w:rFonts w:ascii="Times New Roman" w:hAnsi="Times New Roman" w:cs="Times New Roman"/>
          <w:sz w:val="24"/>
          <w:szCs w:val="24"/>
        </w:rPr>
        <w:t xml:space="preserve"> </w:t>
      </w:r>
      <w:r w:rsidRPr="0037511B">
        <w:rPr>
          <w:rFonts w:ascii="Times New Roman" w:hAnsi="Times New Roman" w:cs="Times New Roman"/>
          <w:color w:val="000000"/>
          <w:sz w:val="24"/>
          <w:szCs w:val="24"/>
        </w:rPr>
        <w:t>The study also, aimed to fill scientific gaps as there were no studies of fish parasites undertaken in Kericho</w:t>
      </w:r>
      <w:r w:rsidR="00DF4E6B">
        <w:rPr>
          <w:rFonts w:ascii="Times New Roman" w:hAnsi="Times New Roman" w:cs="Times New Roman"/>
          <w:color w:val="000000"/>
          <w:sz w:val="24"/>
          <w:szCs w:val="24"/>
        </w:rPr>
        <w:t xml:space="preserve">, </w:t>
      </w:r>
      <w:proofErr w:type="spellStart"/>
      <w:r w:rsidRPr="00CC7066">
        <w:rPr>
          <w:rFonts w:ascii="Times New Roman" w:hAnsi="Times New Roman" w:cs="Times New Roman"/>
          <w:color w:val="000000"/>
          <w:sz w:val="24"/>
          <w:szCs w:val="24"/>
        </w:rPr>
        <w:t>Bom</w:t>
      </w:r>
      <w:r w:rsidR="00CC7066" w:rsidRPr="00CC7066">
        <w:rPr>
          <w:rFonts w:ascii="Times New Roman" w:hAnsi="Times New Roman" w:cs="Times New Roman"/>
          <w:color w:val="000000"/>
          <w:sz w:val="24"/>
          <w:szCs w:val="24"/>
        </w:rPr>
        <w:t>et</w:t>
      </w:r>
      <w:proofErr w:type="spellEnd"/>
      <w:r w:rsidRPr="0037511B">
        <w:rPr>
          <w:rFonts w:ascii="Times New Roman" w:hAnsi="Times New Roman" w:cs="Times New Roman"/>
          <w:color w:val="000000"/>
          <w:sz w:val="24"/>
          <w:szCs w:val="24"/>
        </w:rPr>
        <w:t xml:space="preserve"> </w:t>
      </w:r>
      <w:r w:rsidR="00DF4E6B">
        <w:rPr>
          <w:rFonts w:ascii="Times New Roman" w:hAnsi="Times New Roman" w:cs="Times New Roman"/>
          <w:color w:val="000000"/>
          <w:sz w:val="24"/>
          <w:szCs w:val="24"/>
        </w:rPr>
        <w:t xml:space="preserve">and Taita </w:t>
      </w:r>
      <w:r w:rsidR="00DF4E6B" w:rsidRPr="00CC7066">
        <w:rPr>
          <w:rFonts w:ascii="Times New Roman" w:hAnsi="Times New Roman" w:cs="Times New Roman"/>
          <w:color w:val="000000"/>
          <w:sz w:val="24"/>
          <w:szCs w:val="24"/>
        </w:rPr>
        <w:t>Tav</w:t>
      </w:r>
      <w:r w:rsidR="00CC7066" w:rsidRPr="00CC7066">
        <w:rPr>
          <w:rFonts w:ascii="Times New Roman" w:hAnsi="Times New Roman" w:cs="Times New Roman"/>
          <w:color w:val="000000"/>
          <w:sz w:val="24"/>
          <w:szCs w:val="24"/>
        </w:rPr>
        <w:t>et</w:t>
      </w:r>
      <w:r w:rsidR="00DF4E6B" w:rsidRPr="00CC7066">
        <w:rPr>
          <w:rFonts w:ascii="Times New Roman" w:hAnsi="Times New Roman" w:cs="Times New Roman"/>
          <w:color w:val="000000"/>
          <w:sz w:val="24"/>
          <w:szCs w:val="24"/>
        </w:rPr>
        <w:t>a</w:t>
      </w:r>
      <w:r w:rsidR="00DF4E6B">
        <w:rPr>
          <w:rFonts w:ascii="Times New Roman" w:hAnsi="Times New Roman" w:cs="Times New Roman"/>
          <w:color w:val="000000"/>
          <w:sz w:val="24"/>
          <w:szCs w:val="24"/>
        </w:rPr>
        <w:t xml:space="preserve"> </w:t>
      </w:r>
      <w:r w:rsidRPr="0037511B">
        <w:rPr>
          <w:rFonts w:ascii="Times New Roman" w:hAnsi="Times New Roman" w:cs="Times New Roman"/>
          <w:color w:val="000000"/>
          <w:sz w:val="24"/>
          <w:szCs w:val="24"/>
        </w:rPr>
        <w:t>counties</w:t>
      </w:r>
      <w:r w:rsidRPr="00996724">
        <w:rPr>
          <w:rFonts w:ascii="Times New Roman" w:hAnsi="Times New Roman" w:cs="Times New Roman"/>
          <w:color w:val="000000"/>
          <w:sz w:val="24"/>
          <w:szCs w:val="24"/>
        </w:rPr>
        <w:t>.</w:t>
      </w:r>
      <w:r w:rsidR="00592724">
        <w:rPr>
          <w:rFonts w:ascii="Times New Roman" w:hAnsi="Times New Roman" w:cs="Times New Roman"/>
          <w:color w:val="000000"/>
          <w:sz w:val="24"/>
          <w:szCs w:val="24"/>
        </w:rPr>
        <w:t xml:space="preserve"> Though in Nakuru country few research of fish parasites </w:t>
      </w:r>
      <w:r w:rsidR="00F87743">
        <w:rPr>
          <w:rFonts w:ascii="Times New Roman" w:hAnsi="Times New Roman" w:cs="Times New Roman"/>
          <w:color w:val="000000"/>
          <w:sz w:val="24"/>
          <w:szCs w:val="24"/>
        </w:rPr>
        <w:t>has</w:t>
      </w:r>
      <w:r w:rsidR="00592724">
        <w:rPr>
          <w:rFonts w:ascii="Times New Roman" w:hAnsi="Times New Roman" w:cs="Times New Roman"/>
          <w:color w:val="000000"/>
          <w:sz w:val="24"/>
          <w:szCs w:val="24"/>
        </w:rPr>
        <w:t xml:space="preserve"> been done </w:t>
      </w:r>
      <w:sdt>
        <w:sdtPr>
          <w:rPr>
            <w:rFonts w:ascii="Times New Roman" w:hAnsi="Times New Roman" w:cs="Times New Roman"/>
            <w:color w:val="000000"/>
            <w:sz w:val="24"/>
            <w:szCs w:val="24"/>
          </w:rPr>
          <w:tag w:val="MENDELEY_CITATION_v3_eyJjaXRhdGlvbklEIjoiTUVOREVMRVlfQ0lUQVRJT05fMTA5MjkzNjgtNTJlNi00NTEwLThhZmQtMGNlNzU2NThjOGVj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
          <w:id w:val="-1719191678"/>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Ojwala</w:t>
          </w:r>
          <w:proofErr w:type="spellEnd"/>
          <w:r w:rsidR="00F8018B" w:rsidRPr="00F8018B">
            <w:rPr>
              <w:rFonts w:ascii="Times New Roman" w:hAnsi="Times New Roman" w:cs="Times New Roman"/>
              <w:color w:val="000000"/>
              <w:sz w:val="24"/>
              <w:szCs w:val="24"/>
            </w:rPr>
            <w:t xml:space="preserve"> et al., 2018)</w:t>
          </w:r>
        </w:sdtContent>
      </w:sdt>
      <w:r w:rsidR="002E1EB5">
        <w:rPr>
          <w:rFonts w:ascii="Times New Roman" w:hAnsi="Times New Roman" w:cs="Times New Roman"/>
          <w:color w:val="000000"/>
          <w:sz w:val="24"/>
          <w:szCs w:val="24"/>
        </w:rPr>
        <w:t>.</w:t>
      </w:r>
    </w:p>
    <w:p w14:paraId="22618EB5" w14:textId="77777777" w:rsidR="00A47603" w:rsidRPr="00274D09" w:rsidRDefault="00A47603" w:rsidP="006B5964">
      <w:pPr>
        <w:pStyle w:val="Heading1"/>
        <w:spacing w:line="360" w:lineRule="auto"/>
        <w:rPr>
          <w:rFonts w:ascii="Times New Roman" w:hAnsi="Times New Roman" w:cs="Times New Roman"/>
          <w:b/>
          <w:bCs/>
          <w:color w:val="auto"/>
          <w:sz w:val="24"/>
          <w:szCs w:val="24"/>
        </w:rPr>
      </w:pPr>
      <w:bookmarkStart w:id="54" w:name="_Toc146698902"/>
      <w:r w:rsidRPr="00274D09">
        <w:rPr>
          <w:rFonts w:ascii="Times New Roman" w:hAnsi="Times New Roman" w:cs="Times New Roman"/>
          <w:b/>
          <w:bCs/>
          <w:color w:val="auto"/>
          <w:sz w:val="24"/>
          <w:szCs w:val="24"/>
        </w:rPr>
        <w:t>1.3</w:t>
      </w:r>
      <w:r>
        <w:rPr>
          <w:rFonts w:ascii="Times New Roman" w:hAnsi="Times New Roman" w:cs="Times New Roman"/>
          <w:b/>
          <w:bCs/>
          <w:color w:val="auto"/>
          <w:sz w:val="24"/>
          <w:szCs w:val="24"/>
        </w:rPr>
        <w:t xml:space="preserve"> </w:t>
      </w:r>
      <w:commentRangeStart w:id="55"/>
      <w:r w:rsidRPr="00274D09">
        <w:rPr>
          <w:rFonts w:ascii="Times New Roman" w:hAnsi="Times New Roman" w:cs="Times New Roman"/>
          <w:b/>
          <w:bCs/>
          <w:color w:val="auto"/>
          <w:sz w:val="24"/>
          <w:szCs w:val="24"/>
        </w:rPr>
        <w:t>Hypotheses</w:t>
      </w:r>
      <w:commentRangeEnd w:id="55"/>
      <w:r w:rsidR="004F731E">
        <w:rPr>
          <w:rStyle w:val="CommentReference"/>
          <w:rFonts w:asciiTheme="minorHAnsi" w:eastAsiaTheme="minorHAnsi" w:hAnsiTheme="minorHAnsi" w:cstheme="minorBidi"/>
          <w:color w:val="auto"/>
        </w:rPr>
        <w:commentReference w:id="55"/>
      </w:r>
      <w:bookmarkEnd w:id="54"/>
    </w:p>
    <w:p w14:paraId="13AC7B71" w14:textId="546D4CE5" w:rsidR="00A47603" w:rsidRPr="00AA305F" w:rsidRDefault="00A47603" w:rsidP="006B5964">
      <w:pPr>
        <w:pStyle w:val="ListParagraph"/>
        <w:numPr>
          <w:ilvl w:val="0"/>
          <w:numId w:val="6"/>
        </w:numPr>
        <w:spacing w:line="360" w:lineRule="auto"/>
        <w:jc w:val="both"/>
        <w:rPr>
          <w:rFonts w:ascii="Times New Roman" w:hAnsi="Times New Roman" w:cs="Times New Roman"/>
          <w:color w:val="0D0D0D" w:themeColor="text1" w:themeTint="F2"/>
          <w:sz w:val="24"/>
          <w:szCs w:val="24"/>
          <w:lang w:val="en-GB"/>
        </w:rPr>
      </w:pPr>
      <w:r w:rsidRPr="00AA305F">
        <w:rPr>
          <w:rFonts w:ascii="Times New Roman" w:hAnsi="Times New Roman" w:cs="Times New Roman"/>
          <w:color w:val="0D0D0D" w:themeColor="text1" w:themeTint="F2"/>
          <w:sz w:val="24"/>
          <w:szCs w:val="24"/>
        </w:rPr>
        <w:t xml:space="preserve">Farmers knowledge, attitude and practices </w:t>
      </w:r>
      <w:r w:rsidRPr="00AA305F">
        <w:rPr>
          <w:rFonts w:ascii="Times New Roman" w:hAnsi="Times New Roman" w:cs="Times New Roman"/>
          <w:color w:val="0D0D0D" w:themeColor="text1" w:themeTint="F2"/>
          <w:sz w:val="24"/>
          <w:szCs w:val="24"/>
          <w:lang w:val="en-GB"/>
        </w:rPr>
        <w:t xml:space="preserve">practices have no effect on water quality and occurrence of parasites in farmed fish in </w:t>
      </w:r>
      <w:r w:rsidRPr="004F731E">
        <w:rPr>
          <w:rFonts w:ascii="Times New Roman" w:hAnsi="Times New Roman" w:cs="Times New Roman"/>
          <w:color w:val="0D0D0D" w:themeColor="text1" w:themeTint="F2"/>
          <w:sz w:val="24"/>
          <w:szCs w:val="24"/>
          <w:highlight w:val="yellow"/>
          <w:rPrChange w:id="56" w:author="Administrator" w:date="2023-09-03T15:25:00Z">
            <w:rPr>
              <w:rFonts w:ascii="Times New Roman" w:hAnsi="Times New Roman" w:cs="Times New Roman"/>
              <w:color w:val="0D0D0D" w:themeColor="text1" w:themeTint="F2"/>
              <w:sz w:val="24"/>
              <w:szCs w:val="24"/>
            </w:rPr>
          </w:rPrChange>
        </w:rPr>
        <w:t xml:space="preserve">Kericho and </w:t>
      </w:r>
      <w:proofErr w:type="spellStart"/>
      <w:r w:rsidRPr="004F731E">
        <w:rPr>
          <w:rFonts w:ascii="Times New Roman" w:hAnsi="Times New Roman" w:cs="Times New Roman"/>
          <w:color w:val="0D0D0D" w:themeColor="text1" w:themeTint="F2"/>
          <w:sz w:val="24"/>
          <w:szCs w:val="24"/>
          <w:highlight w:val="yellow"/>
          <w:rPrChange w:id="57" w:author="Administrator" w:date="2023-09-03T15:25:00Z">
            <w:rPr>
              <w:rFonts w:ascii="Times New Roman" w:hAnsi="Times New Roman" w:cs="Times New Roman"/>
              <w:color w:val="0D0D0D" w:themeColor="text1" w:themeTint="F2"/>
              <w:sz w:val="24"/>
              <w:szCs w:val="24"/>
            </w:rPr>
          </w:rPrChange>
        </w:rPr>
        <w:t>Bom</w:t>
      </w:r>
      <w:r w:rsidR="00CC7066" w:rsidRPr="004F731E">
        <w:rPr>
          <w:rFonts w:ascii="Times New Roman" w:hAnsi="Times New Roman" w:cs="Times New Roman"/>
          <w:color w:val="0D0D0D" w:themeColor="text1" w:themeTint="F2"/>
          <w:sz w:val="24"/>
          <w:szCs w:val="24"/>
          <w:highlight w:val="yellow"/>
          <w:rPrChange w:id="58" w:author="Administrator" w:date="2023-09-03T15:25:00Z">
            <w:rPr>
              <w:rFonts w:ascii="Times New Roman" w:hAnsi="Times New Roman" w:cs="Times New Roman"/>
              <w:color w:val="0D0D0D" w:themeColor="text1" w:themeTint="F2"/>
              <w:sz w:val="24"/>
              <w:szCs w:val="24"/>
            </w:rPr>
          </w:rPrChange>
        </w:rPr>
        <w:t>et</w:t>
      </w:r>
      <w:proofErr w:type="spellEnd"/>
      <w:r w:rsidRPr="00CC7066">
        <w:rPr>
          <w:rFonts w:ascii="Times New Roman" w:hAnsi="Times New Roman" w:cs="Times New Roman"/>
          <w:color w:val="0D0D0D" w:themeColor="text1" w:themeTint="F2"/>
          <w:sz w:val="24"/>
          <w:szCs w:val="24"/>
        </w:rPr>
        <w:t xml:space="preserve"> </w:t>
      </w:r>
      <w:r w:rsidRPr="00AA305F">
        <w:rPr>
          <w:rFonts w:ascii="Times New Roman" w:hAnsi="Times New Roman" w:cs="Times New Roman"/>
          <w:color w:val="0D0D0D" w:themeColor="text1" w:themeTint="F2"/>
          <w:sz w:val="24"/>
          <w:szCs w:val="24"/>
        </w:rPr>
        <w:t>counties</w:t>
      </w:r>
      <w:r w:rsidRPr="00AA305F">
        <w:rPr>
          <w:rFonts w:ascii="Times New Roman" w:hAnsi="Times New Roman" w:cs="Times New Roman"/>
          <w:color w:val="0D0D0D" w:themeColor="text1" w:themeTint="F2"/>
          <w:sz w:val="24"/>
          <w:szCs w:val="24"/>
          <w:lang w:val="en-GB"/>
        </w:rPr>
        <w:t>, Kenya</w:t>
      </w:r>
    </w:p>
    <w:p w14:paraId="5B084EAE" w14:textId="4DABE50A" w:rsidR="00A47603" w:rsidRPr="00AA305F" w:rsidRDefault="00A47603" w:rsidP="006B5964">
      <w:pPr>
        <w:pStyle w:val="ListParagraph"/>
        <w:numPr>
          <w:ilvl w:val="0"/>
          <w:numId w:val="6"/>
        </w:numPr>
        <w:spacing w:line="360" w:lineRule="auto"/>
        <w:rPr>
          <w:rFonts w:ascii="Times New Roman" w:hAnsi="Times New Roman" w:cs="Times New Roman"/>
          <w:color w:val="0D0D0D" w:themeColor="text1" w:themeTint="F2"/>
          <w:sz w:val="24"/>
          <w:szCs w:val="24"/>
        </w:rPr>
      </w:pPr>
      <w:r w:rsidRPr="00AA305F">
        <w:rPr>
          <w:rFonts w:ascii="Times New Roman" w:hAnsi="Times New Roman" w:cs="Times New Roman"/>
          <w:color w:val="0D0D0D" w:themeColor="text1" w:themeTint="F2"/>
          <w:sz w:val="24"/>
          <w:szCs w:val="24"/>
        </w:rPr>
        <w:t xml:space="preserve">There are no differences in parasite fauna prevalence, mean intensity, and abundance </w:t>
      </w:r>
      <w:r w:rsidRPr="00CC7066">
        <w:rPr>
          <w:rFonts w:ascii="Times New Roman" w:hAnsi="Times New Roman" w:cs="Times New Roman"/>
          <w:color w:val="0D0D0D" w:themeColor="text1" w:themeTint="F2"/>
          <w:sz w:val="24"/>
          <w:szCs w:val="24"/>
        </w:rPr>
        <w:t>b</w:t>
      </w:r>
      <w:r w:rsidR="00CC7066" w:rsidRPr="00CC7066">
        <w:rPr>
          <w:rFonts w:ascii="Times New Roman" w:hAnsi="Times New Roman" w:cs="Times New Roman"/>
          <w:color w:val="0D0D0D" w:themeColor="text1" w:themeTint="F2"/>
          <w:sz w:val="24"/>
          <w:szCs w:val="24"/>
        </w:rPr>
        <w:t>et</w:t>
      </w:r>
      <w:r w:rsidRPr="00CC7066">
        <w:rPr>
          <w:rFonts w:ascii="Times New Roman" w:hAnsi="Times New Roman" w:cs="Times New Roman"/>
          <w:color w:val="0D0D0D" w:themeColor="text1" w:themeTint="F2"/>
          <w:sz w:val="24"/>
          <w:szCs w:val="24"/>
        </w:rPr>
        <w:t>ween</w:t>
      </w:r>
      <w:r w:rsidRPr="00AA305F">
        <w:rPr>
          <w:rFonts w:ascii="Times New Roman" w:hAnsi="Times New Roman" w:cs="Times New Roman"/>
          <w:color w:val="0D0D0D" w:themeColor="text1" w:themeTint="F2"/>
          <w:sz w:val="24"/>
          <w:szCs w:val="24"/>
        </w:rPr>
        <w:t xml:space="preserve"> selected farms in </w:t>
      </w:r>
      <w:bookmarkStart w:id="59" w:name="_Hlk146560488"/>
      <w:r w:rsidR="00575F6A">
        <w:rPr>
          <w:rFonts w:ascii="Times New Roman" w:hAnsi="Times New Roman" w:cs="Times New Roman"/>
          <w:color w:val="0D0D0D" w:themeColor="text1" w:themeTint="F2"/>
          <w:sz w:val="24"/>
          <w:szCs w:val="24"/>
        </w:rPr>
        <w:t xml:space="preserve">Nakuru, Taita-Taveta, </w:t>
      </w:r>
      <w:bookmarkEnd w:id="59"/>
      <w:r w:rsidRPr="00575F6A">
        <w:rPr>
          <w:rFonts w:ascii="Times New Roman" w:hAnsi="Times New Roman" w:cs="Times New Roman"/>
          <w:color w:val="0D0D0D" w:themeColor="text1" w:themeTint="F2"/>
          <w:sz w:val="24"/>
          <w:szCs w:val="24"/>
        </w:rPr>
        <w:t xml:space="preserve">Kericho and </w:t>
      </w:r>
      <w:proofErr w:type="spellStart"/>
      <w:r w:rsidRPr="00575F6A">
        <w:rPr>
          <w:rFonts w:ascii="Times New Roman" w:hAnsi="Times New Roman" w:cs="Times New Roman"/>
          <w:color w:val="0D0D0D" w:themeColor="text1" w:themeTint="F2"/>
          <w:sz w:val="24"/>
          <w:szCs w:val="24"/>
        </w:rPr>
        <w:t>Bom</w:t>
      </w:r>
      <w:r w:rsidR="00CC7066" w:rsidRPr="00575F6A">
        <w:rPr>
          <w:rFonts w:ascii="Times New Roman" w:hAnsi="Times New Roman" w:cs="Times New Roman"/>
          <w:color w:val="0D0D0D" w:themeColor="text1" w:themeTint="F2"/>
          <w:sz w:val="24"/>
          <w:szCs w:val="24"/>
        </w:rPr>
        <w:t>et</w:t>
      </w:r>
      <w:proofErr w:type="spellEnd"/>
      <w:r w:rsidRPr="00CC7066">
        <w:rPr>
          <w:rFonts w:ascii="Times New Roman" w:hAnsi="Times New Roman" w:cs="Times New Roman"/>
          <w:color w:val="0D0D0D" w:themeColor="text1" w:themeTint="F2"/>
          <w:sz w:val="24"/>
          <w:szCs w:val="24"/>
        </w:rPr>
        <w:t xml:space="preserve"> </w:t>
      </w:r>
      <w:r w:rsidRPr="00AA305F">
        <w:rPr>
          <w:rFonts w:ascii="Times New Roman" w:hAnsi="Times New Roman" w:cs="Times New Roman"/>
          <w:color w:val="0D0D0D" w:themeColor="text1" w:themeTint="F2"/>
          <w:sz w:val="24"/>
          <w:szCs w:val="24"/>
        </w:rPr>
        <w:t>counties, Kenya</w:t>
      </w:r>
    </w:p>
    <w:p w14:paraId="68BF3EA1" w14:textId="571D573D" w:rsidR="00A47603" w:rsidRPr="00AA305F" w:rsidRDefault="00A47603" w:rsidP="006B5964">
      <w:pPr>
        <w:pStyle w:val="ListParagraph"/>
        <w:numPr>
          <w:ilvl w:val="0"/>
          <w:numId w:val="6"/>
        </w:numPr>
        <w:spacing w:line="360" w:lineRule="auto"/>
        <w:rPr>
          <w:rFonts w:ascii="Times New Roman" w:hAnsi="Times New Roman" w:cs="Times New Roman"/>
          <w:color w:val="0D0D0D" w:themeColor="text1" w:themeTint="F2"/>
          <w:sz w:val="24"/>
          <w:szCs w:val="24"/>
        </w:rPr>
      </w:pPr>
      <w:r w:rsidRPr="00AA305F">
        <w:rPr>
          <w:rFonts w:ascii="Times New Roman" w:hAnsi="Times New Roman" w:cs="Times New Roman"/>
          <w:color w:val="0D0D0D" w:themeColor="text1" w:themeTint="F2"/>
          <w:sz w:val="24"/>
          <w:szCs w:val="24"/>
        </w:rPr>
        <w:t>There are no differences</w:t>
      </w:r>
      <w:r w:rsidRPr="00AA305F">
        <w:rPr>
          <w:color w:val="0D0D0D" w:themeColor="text1" w:themeTint="F2"/>
        </w:rPr>
        <w:t xml:space="preserve"> </w:t>
      </w:r>
      <w:r w:rsidRPr="00AA305F">
        <w:rPr>
          <w:rFonts w:ascii="Times New Roman" w:hAnsi="Times New Roman" w:cs="Times New Roman"/>
          <w:color w:val="0D0D0D" w:themeColor="text1" w:themeTint="F2"/>
          <w:sz w:val="24"/>
          <w:szCs w:val="24"/>
        </w:rPr>
        <w:t>involving water quality indicators (physicochemical and nutrients) in fish ponds in farms in</w:t>
      </w:r>
      <w:r w:rsidR="00575F6A" w:rsidRPr="00575F6A">
        <w:rPr>
          <w:rFonts w:ascii="Times New Roman" w:hAnsi="Times New Roman" w:cs="Times New Roman"/>
          <w:color w:val="0D0D0D" w:themeColor="text1" w:themeTint="F2"/>
          <w:sz w:val="24"/>
          <w:szCs w:val="24"/>
        </w:rPr>
        <w:t xml:space="preserve"> </w:t>
      </w:r>
      <w:r w:rsidR="00575F6A">
        <w:rPr>
          <w:rFonts w:ascii="Times New Roman" w:hAnsi="Times New Roman" w:cs="Times New Roman"/>
          <w:color w:val="0D0D0D" w:themeColor="text1" w:themeTint="F2"/>
          <w:sz w:val="24"/>
          <w:szCs w:val="24"/>
        </w:rPr>
        <w:t xml:space="preserve">Nakuru, Taita-Taveta, </w:t>
      </w:r>
      <w:r w:rsidR="00575F6A" w:rsidRPr="00AA305F">
        <w:rPr>
          <w:rFonts w:ascii="Times New Roman" w:hAnsi="Times New Roman" w:cs="Times New Roman"/>
          <w:color w:val="0D0D0D" w:themeColor="text1" w:themeTint="F2"/>
          <w:sz w:val="24"/>
          <w:szCs w:val="24"/>
        </w:rPr>
        <w:t>Kericho</w:t>
      </w:r>
      <w:r w:rsidRPr="00575F6A">
        <w:rPr>
          <w:rFonts w:ascii="Times New Roman" w:hAnsi="Times New Roman" w:cs="Times New Roman"/>
          <w:color w:val="0D0D0D" w:themeColor="text1" w:themeTint="F2"/>
          <w:sz w:val="24"/>
          <w:szCs w:val="24"/>
        </w:rPr>
        <w:t xml:space="preserve"> and </w:t>
      </w:r>
      <w:proofErr w:type="spellStart"/>
      <w:r w:rsidRPr="00575F6A">
        <w:rPr>
          <w:rFonts w:ascii="Times New Roman" w:hAnsi="Times New Roman" w:cs="Times New Roman"/>
          <w:color w:val="0D0D0D" w:themeColor="text1" w:themeTint="F2"/>
          <w:sz w:val="24"/>
          <w:szCs w:val="24"/>
        </w:rPr>
        <w:t>Bom</w:t>
      </w:r>
      <w:r w:rsidR="00CC7066" w:rsidRPr="00575F6A">
        <w:rPr>
          <w:rFonts w:ascii="Times New Roman" w:hAnsi="Times New Roman" w:cs="Times New Roman"/>
          <w:color w:val="0D0D0D" w:themeColor="text1" w:themeTint="F2"/>
          <w:sz w:val="24"/>
          <w:szCs w:val="24"/>
        </w:rPr>
        <w:t>et</w:t>
      </w:r>
      <w:proofErr w:type="spellEnd"/>
      <w:r w:rsidRPr="00CC7066">
        <w:rPr>
          <w:rFonts w:ascii="Times New Roman" w:hAnsi="Times New Roman" w:cs="Times New Roman"/>
          <w:color w:val="0D0D0D" w:themeColor="text1" w:themeTint="F2"/>
          <w:sz w:val="24"/>
          <w:szCs w:val="24"/>
        </w:rPr>
        <w:t xml:space="preserve"> </w:t>
      </w:r>
      <w:r w:rsidRPr="00AA305F">
        <w:rPr>
          <w:rFonts w:ascii="Times New Roman" w:hAnsi="Times New Roman" w:cs="Times New Roman"/>
          <w:color w:val="0D0D0D" w:themeColor="text1" w:themeTint="F2"/>
          <w:sz w:val="24"/>
          <w:szCs w:val="24"/>
        </w:rPr>
        <w:t>counties, Kenya</w:t>
      </w:r>
    </w:p>
    <w:p w14:paraId="0BD28307" w14:textId="23518B73" w:rsidR="00A47603" w:rsidRPr="00AA305F" w:rsidRDefault="00A47603" w:rsidP="006B5964">
      <w:pPr>
        <w:pStyle w:val="ListParagraph"/>
        <w:numPr>
          <w:ilvl w:val="0"/>
          <w:numId w:val="6"/>
        </w:numPr>
        <w:spacing w:line="360" w:lineRule="auto"/>
        <w:rPr>
          <w:rFonts w:ascii="Times New Roman" w:hAnsi="Times New Roman" w:cs="Times New Roman"/>
          <w:color w:val="0D0D0D" w:themeColor="text1" w:themeTint="F2"/>
          <w:sz w:val="24"/>
          <w:szCs w:val="24"/>
        </w:rPr>
      </w:pPr>
      <w:r w:rsidRPr="00AA305F">
        <w:rPr>
          <w:rFonts w:ascii="Times New Roman" w:hAnsi="Times New Roman" w:cs="Times New Roman"/>
          <w:color w:val="0D0D0D" w:themeColor="text1" w:themeTint="F2"/>
          <w:sz w:val="24"/>
          <w:szCs w:val="24"/>
        </w:rPr>
        <w:t xml:space="preserve">There is no significant correlation </w:t>
      </w:r>
      <w:r w:rsidRPr="00CC7066">
        <w:rPr>
          <w:rFonts w:ascii="Times New Roman" w:hAnsi="Times New Roman" w:cs="Times New Roman"/>
          <w:color w:val="0D0D0D" w:themeColor="text1" w:themeTint="F2"/>
          <w:sz w:val="24"/>
          <w:szCs w:val="24"/>
        </w:rPr>
        <w:t>b</w:t>
      </w:r>
      <w:r w:rsidR="00CC7066" w:rsidRPr="00CC7066">
        <w:rPr>
          <w:rFonts w:ascii="Times New Roman" w:hAnsi="Times New Roman" w:cs="Times New Roman"/>
          <w:color w:val="0D0D0D" w:themeColor="text1" w:themeTint="F2"/>
          <w:sz w:val="24"/>
          <w:szCs w:val="24"/>
        </w:rPr>
        <w:t>et</w:t>
      </w:r>
      <w:r w:rsidRPr="00CC7066">
        <w:rPr>
          <w:rFonts w:ascii="Times New Roman" w:hAnsi="Times New Roman" w:cs="Times New Roman"/>
          <w:color w:val="0D0D0D" w:themeColor="text1" w:themeTint="F2"/>
          <w:sz w:val="24"/>
          <w:szCs w:val="24"/>
        </w:rPr>
        <w:t>ween</w:t>
      </w:r>
      <w:r w:rsidRPr="00AA305F">
        <w:rPr>
          <w:rFonts w:ascii="Times New Roman" w:hAnsi="Times New Roman" w:cs="Times New Roman"/>
          <w:color w:val="0D0D0D" w:themeColor="text1" w:themeTint="F2"/>
          <w:sz w:val="24"/>
          <w:szCs w:val="24"/>
        </w:rPr>
        <w:t xml:space="preserve"> select water quality indicators and parasitic infections in fish farms in </w:t>
      </w:r>
      <w:r w:rsidR="00575F6A">
        <w:rPr>
          <w:rFonts w:ascii="Times New Roman" w:hAnsi="Times New Roman" w:cs="Times New Roman"/>
          <w:color w:val="0D0D0D" w:themeColor="text1" w:themeTint="F2"/>
          <w:sz w:val="24"/>
          <w:szCs w:val="24"/>
        </w:rPr>
        <w:t xml:space="preserve">Nakuru, Taita-Taveta, </w:t>
      </w:r>
      <w:r w:rsidRPr="00575F6A">
        <w:rPr>
          <w:rFonts w:ascii="Times New Roman" w:hAnsi="Times New Roman" w:cs="Times New Roman"/>
          <w:color w:val="0D0D0D" w:themeColor="text1" w:themeTint="F2"/>
          <w:sz w:val="24"/>
          <w:szCs w:val="24"/>
        </w:rPr>
        <w:t xml:space="preserve">Kericho and </w:t>
      </w:r>
      <w:proofErr w:type="spellStart"/>
      <w:r w:rsidRPr="00575F6A">
        <w:rPr>
          <w:rFonts w:ascii="Times New Roman" w:hAnsi="Times New Roman" w:cs="Times New Roman"/>
          <w:color w:val="0D0D0D" w:themeColor="text1" w:themeTint="F2"/>
          <w:sz w:val="24"/>
          <w:szCs w:val="24"/>
        </w:rPr>
        <w:t>Bom</w:t>
      </w:r>
      <w:r w:rsidR="00CC7066" w:rsidRPr="006237FF">
        <w:rPr>
          <w:rFonts w:ascii="Times New Roman" w:hAnsi="Times New Roman" w:cs="Times New Roman"/>
          <w:color w:val="0D0D0D" w:themeColor="text1" w:themeTint="F2"/>
          <w:sz w:val="24"/>
          <w:szCs w:val="24"/>
        </w:rPr>
        <w:t>et</w:t>
      </w:r>
      <w:proofErr w:type="spellEnd"/>
      <w:r w:rsidRPr="00CC7066">
        <w:rPr>
          <w:rFonts w:ascii="Times New Roman" w:hAnsi="Times New Roman" w:cs="Times New Roman"/>
          <w:color w:val="0D0D0D" w:themeColor="text1" w:themeTint="F2"/>
          <w:sz w:val="24"/>
          <w:szCs w:val="24"/>
        </w:rPr>
        <w:t xml:space="preserve"> </w:t>
      </w:r>
      <w:r w:rsidRPr="00AA305F">
        <w:rPr>
          <w:rFonts w:ascii="Times New Roman" w:hAnsi="Times New Roman" w:cs="Times New Roman"/>
          <w:color w:val="0D0D0D" w:themeColor="text1" w:themeTint="F2"/>
          <w:sz w:val="24"/>
          <w:szCs w:val="24"/>
        </w:rPr>
        <w:t>counties, Kenya.</w:t>
      </w:r>
    </w:p>
    <w:p w14:paraId="25F96389" w14:textId="77777777" w:rsidR="00A47603" w:rsidRPr="00406872" w:rsidRDefault="00A47603" w:rsidP="006B5964">
      <w:pPr>
        <w:pStyle w:val="Heading1"/>
        <w:spacing w:line="360" w:lineRule="auto"/>
        <w:rPr>
          <w:rFonts w:ascii="Times New Roman" w:hAnsi="Times New Roman" w:cs="Times New Roman"/>
          <w:b/>
          <w:bCs/>
          <w:color w:val="auto"/>
          <w:sz w:val="24"/>
          <w:szCs w:val="24"/>
        </w:rPr>
      </w:pPr>
      <w:bookmarkStart w:id="60" w:name="_Toc146698903"/>
      <w:r w:rsidRPr="00406872">
        <w:rPr>
          <w:rFonts w:ascii="Times New Roman" w:hAnsi="Times New Roman" w:cs="Times New Roman"/>
          <w:b/>
          <w:bCs/>
          <w:color w:val="auto"/>
          <w:sz w:val="24"/>
          <w:szCs w:val="24"/>
        </w:rPr>
        <w:t>1.3 Study objectives</w:t>
      </w:r>
      <w:bookmarkEnd w:id="60"/>
    </w:p>
    <w:p w14:paraId="6B6C36E3" w14:textId="77777777" w:rsidR="00A47603" w:rsidRPr="00406872" w:rsidRDefault="00A47603" w:rsidP="006B5964">
      <w:pPr>
        <w:pStyle w:val="Heading2"/>
        <w:spacing w:line="360" w:lineRule="auto"/>
        <w:rPr>
          <w:rFonts w:ascii="Times New Roman" w:hAnsi="Times New Roman" w:cs="Times New Roman"/>
          <w:b/>
          <w:bCs/>
          <w:color w:val="auto"/>
          <w:sz w:val="24"/>
          <w:szCs w:val="24"/>
        </w:rPr>
      </w:pPr>
      <w:bookmarkStart w:id="61" w:name="_Toc146698904"/>
      <w:r w:rsidRPr="00406872">
        <w:rPr>
          <w:rFonts w:ascii="Times New Roman" w:hAnsi="Times New Roman" w:cs="Times New Roman"/>
          <w:b/>
          <w:bCs/>
          <w:color w:val="auto"/>
          <w:sz w:val="24"/>
          <w:szCs w:val="24"/>
        </w:rPr>
        <w:t>1.3.1 General objective</w:t>
      </w:r>
      <w:bookmarkEnd w:id="61"/>
    </w:p>
    <w:p w14:paraId="7BEF288E" w14:textId="7D001316" w:rsidR="00A47603" w:rsidRPr="00475792" w:rsidRDefault="00A47603" w:rsidP="006B5964">
      <w:pPr>
        <w:spacing w:line="360" w:lineRule="auto"/>
        <w:rPr>
          <w:rFonts w:ascii="Times New Roman" w:hAnsi="Times New Roman" w:cs="Times New Roman"/>
          <w:sz w:val="24"/>
          <w:szCs w:val="24"/>
        </w:rPr>
      </w:pPr>
      <w:r w:rsidRPr="00C03624">
        <w:rPr>
          <w:rFonts w:ascii="Times New Roman" w:hAnsi="Times New Roman" w:cs="Times New Roman"/>
          <w:sz w:val="24"/>
          <w:szCs w:val="24"/>
        </w:rPr>
        <w:t>To d</w:t>
      </w:r>
      <w:r w:rsidR="00CC7066" w:rsidRPr="00CC7066">
        <w:rPr>
          <w:rFonts w:ascii="Times New Roman" w:hAnsi="Times New Roman" w:cs="Times New Roman"/>
          <w:iCs/>
          <w:sz w:val="24"/>
          <w:szCs w:val="24"/>
        </w:rPr>
        <w:t>et</w:t>
      </w:r>
      <w:r w:rsidRPr="00C03624">
        <w:rPr>
          <w:rFonts w:ascii="Times New Roman" w:hAnsi="Times New Roman" w:cs="Times New Roman"/>
          <w:sz w:val="24"/>
          <w:szCs w:val="24"/>
        </w:rPr>
        <w:t xml:space="preserve">ermine </w:t>
      </w:r>
      <w:r w:rsidR="006237FF" w:rsidRPr="006237FF">
        <w:rPr>
          <w:rFonts w:ascii="Times New Roman" w:hAnsi="Times New Roman"/>
          <w:sz w:val="24"/>
          <w:szCs w:val="24"/>
        </w:rPr>
        <w:t xml:space="preserve">farm management </w:t>
      </w:r>
      <w:r w:rsidR="00475792" w:rsidRPr="006237FF">
        <w:rPr>
          <w:rFonts w:ascii="Times New Roman" w:hAnsi="Times New Roman"/>
          <w:sz w:val="24"/>
          <w:szCs w:val="24"/>
        </w:rPr>
        <w:t>practices</w:t>
      </w:r>
      <w:r w:rsidR="00475792">
        <w:rPr>
          <w:rFonts w:ascii="Times New Roman" w:hAnsi="Times New Roman"/>
          <w:sz w:val="24"/>
          <w:szCs w:val="24"/>
        </w:rPr>
        <w:t>;</w:t>
      </w:r>
      <w:r w:rsidR="00475792" w:rsidRPr="00AA305F">
        <w:rPr>
          <w:rFonts w:ascii="Times New Roman" w:hAnsi="Times New Roman" w:cs="Times New Roman"/>
          <w:color w:val="0D0D0D" w:themeColor="text1" w:themeTint="F2"/>
          <w:sz w:val="24"/>
          <w:szCs w:val="24"/>
        </w:rPr>
        <w:t xml:space="preserve"> types, prevalence, mean intensities and mean abundances of </w:t>
      </w:r>
      <w:proofErr w:type="spellStart"/>
      <w:r w:rsidR="00475792" w:rsidRPr="00AA305F">
        <w:rPr>
          <w:rFonts w:ascii="Times New Roman" w:hAnsi="Times New Roman" w:cs="Times New Roman"/>
          <w:color w:val="0D0D0D" w:themeColor="text1" w:themeTint="F2"/>
          <w:sz w:val="24"/>
          <w:szCs w:val="24"/>
        </w:rPr>
        <w:t>ecto</w:t>
      </w:r>
      <w:proofErr w:type="spellEnd"/>
      <w:r w:rsidR="00475792" w:rsidRPr="00AA305F">
        <w:rPr>
          <w:rFonts w:ascii="Times New Roman" w:hAnsi="Times New Roman" w:cs="Times New Roman"/>
          <w:color w:val="0D0D0D" w:themeColor="text1" w:themeTint="F2"/>
          <w:sz w:val="24"/>
          <w:szCs w:val="24"/>
        </w:rPr>
        <w:t>- and endo-parasites</w:t>
      </w:r>
      <w:r w:rsidR="00475792" w:rsidRPr="00475792">
        <w:rPr>
          <w:rFonts w:ascii="Times New Roman" w:hAnsi="Times New Roman"/>
          <w:sz w:val="24"/>
          <w:szCs w:val="24"/>
        </w:rPr>
        <w:t>;</w:t>
      </w:r>
      <w:r w:rsidR="00475792">
        <w:rPr>
          <w:rFonts w:ascii="Times New Roman" w:hAnsi="Times New Roman"/>
          <w:b/>
          <w:bCs/>
          <w:sz w:val="24"/>
          <w:szCs w:val="24"/>
        </w:rPr>
        <w:t xml:space="preserve"> </w:t>
      </w:r>
      <w:r w:rsidRPr="00C03624">
        <w:rPr>
          <w:rFonts w:ascii="Times New Roman" w:hAnsi="Times New Roman" w:cs="Times New Roman"/>
          <w:sz w:val="24"/>
          <w:szCs w:val="24"/>
        </w:rPr>
        <w:t xml:space="preserve">the effect of water quality on prevalence and intensity of farmed fish parasites </w:t>
      </w:r>
      <w:r w:rsidRPr="00C03624">
        <w:rPr>
          <w:rFonts w:ascii="Times New Roman" w:hAnsi="Times New Roman" w:cs="Times New Roman"/>
          <w:color w:val="0D0D0D" w:themeColor="text1" w:themeTint="F2"/>
          <w:sz w:val="24"/>
          <w:szCs w:val="24"/>
        </w:rPr>
        <w:t>in Kericho</w:t>
      </w:r>
      <w:r w:rsidR="00147D41">
        <w:rPr>
          <w:rFonts w:ascii="Times New Roman" w:hAnsi="Times New Roman" w:cs="Times New Roman"/>
          <w:color w:val="0D0D0D" w:themeColor="text1" w:themeTint="F2"/>
          <w:sz w:val="24"/>
          <w:szCs w:val="24"/>
        </w:rPr>
        <w:t xml:space="preserve">, </w:t>
      </w:r>
      <w:proofErr w:type="spellStart"/>
      <w:r w:rsidRPr="00C03624">
        <w:rPr>
          <w:rFonts w:ascii="Times New Roman" w:hAnsi="Times New Roman" w:cs="Times New Roman"/>
          <w:color w:val="0D0D0D" w:themeColor="text1" w:themeTint="F2"/>
          <w:sz w:val="24"/>
          <w:szCs w:val="24"/>
        </w:rPr>
        <w:t>Bom</w:t>
      </w:r>
      <w:r w:rsidR="00CC7066" w:rsidRPr="00CC7066">
        <w:rPr>
          <w:rFonts w:ascii="Times New Roman" w:hAnsi="Times New Roman" w:cs="Times New Roman"/>
          <w:iCs/>
          <w:color w:val="0D0D0D" w:themeColor="text1" w:themeTint="F2"/>
          <w:sz w:val="24"/>
          <w:szCs w:val="24"/>
        </w:rPr>
        <w:t>et</w:t>
      </w:r>
      <w:proofErr w:type="spellEnd"/>
      <w:r w:rsidR="00147D41">
        <w:rPr>
          <w:rFonts w:ascii="Times New Roman" w:hAnsi="Times New Roman" w:cs="Times New Roman"/>
          <w:color w:val="0D0D0D" w:themeColor="text1" w:themeTint="F2"/>
          <w:sz w:val="24"/>
          <w:szCs w:val="24"/>
        </w:rPr>
        <w:t>, Nakuru and Taita T</w:t>
      </w:r>
      <w:r w:rsidR="00147D41" w:rsidRPr="00CC7066">
        <w:rPr>
          <w:rFonts w:ascii="Times New Roman" w:hAnsi="Times New Roman" w:cs="Times New Roman"/>
          <w:color w:val="0D0D0D" w:themeColor="text1" w:themeTint="F2"/>
          <w:sz w:val="24"/>
          <w:szCs w:val="24"/>
        </w:rPr>
        <w:t>av</w:t>
      </w:r>
      <w:r w:rsidR="00CC7066" w:rsidRPr="00CC7066">
        <w:rPr>
          <w:rFonts w:ascii="Times New Roman" w:hAnsi="Times New Roman" w:cs="Times New Roman"/>
          <w:color w:val="0D0D0D" w:themeColor="text1" w:themeTint="F2"/>
          <w:sz w:val="24"/>
          <w:szCs w:val="24"/>
        </w:rPr>
        <w:t>et</w:t>
      </w:r>
      <w:r w:rsidR="00147D41" w:rsidRPr="00CC7066">
        <w:rPr>
          <w:rFonts w:ascii="Times New Roman" w:hAnsi="Times New Roman" w:cs="Times New Roman"/>
          <w:color w:val="0D0D0D" w:themeColor="text1" w:themeTint="F2"/>
          <w:sz w:val="24"/>
          <w:szCs w:val="24"/>
        </w:rPr>
        <w:t>a</w:t>
      </w:r>
      <w:r w:rsidRPr="00CC7066">
        <w:rPr>
          <w:rFonts w:ascii="Times New Roman" w:hAnsi="Times New Roman" w:cs="Times New Roman"/>
          <w:color w:val="0D0D0D" w:themeColor="text1" w:themeTint="F2"/>
          <w:sz w:val="24"/>
          <w:szCs w:val="24"/>
        </w:rPr>
        <w:t xml:space="preserve"> </w:t>
      </w:r>
      <w:r w:rsidRPr="00C03624">
        <w:rPr>
          <w:rFonts w:ascii="Times New Roman" w:hAnsi="Times New Roman" w:cs="Times New Roman"/>
          <w:color w:val="0D0D0D" w:themeColor="text1" w:themeTint="F2"/>
          <w:sz w:val="24"/>
          <w:szCs w:val="24"/>
        </w:rPr>
        <w:t xml:space="preserve">counties, Kenya </w:t>
      </w:r>
    </w:p>
    <w:p w14:paraId="20F3DB68" w14:textId="77777777" w:rsidR="00A47603" w:rsidRPr="003336BF" w:rsidRDefault="00A47603" w:rsidP="006B5964">
      <w:pPr>
        <w:pStyle w:val="Heading2"/>
        <w:spacing w:line="360" w:lineRule="auto"/>
        <w:rPr>
          <w:rFonts w:ascii="Times New Roman" w:hAnsi="Times New Roman" w:cs="Times New Roman"/>
          <w:b/>
          <w:bCs/>
          <w:sz w:val="24"/>
          <w:szCs w:val="24"/>
        </w:rPr>
      </w:pPr>
      <w:bookmarkStart w:id="62" w:name="_Toc146698905"/>
      <w:r w:rsidRPr="00A53825">
        <w:rPr>
          <w:rFonts w:ascii="Times New Roman" w:hAnsi="Times New Roman" w:cs="Times New Roman"/>
          <w:b/>
          <w:bCs/>
          <w:sz w:val="24"/>
          <w:szCs w:val="24"/>
        </w:rPr>
        <w:lastRenderedPageBreak/>
        <w:t>1.3.2 Specific objectives</w:t>
      </w:r>
      <w:bookmarkEnd w:id="62"/>
    </w:p>
    <w:p w14:paraId="4634D629" w14:textId="4DFBBA6F" w:rsidR="00A47603" w:rsidRPr="00AA305F" w:rsidRDefault="00A47603" w:rsidP="006B5964">
      <w:pPr>
        <w:pStyle w:val="ListParagraph"/>
        <w:numPr>
          <w:ilvl w:val="0"/>
          <w:numId w:val="2"/>
        </w:numPr>
        <w:spacing w:line="360" w:lineRule="auto"/>
        <w:rPr>
          <w:rFonts w:ascii="Times New Roman" w:hAnsi="Times New Roman" w:cs="Times New Roman"/>
          <w:color w:val="0D0D0D" w:themeColor="text1" w:themeTint="F2"/>
          <w:sz w:val="24"/>
          <w:szCs w:val="24"/>
        </w:rPr>
      </w:pPr>
      <w:r w:rsidRPr="00CC7066">
        <w:rPr>
          <w:rFonts w:ascii="Times New Roman" w:hAnsi="Times New Roman" w:cs="Times New Roman"/>
          <w:color w:val="0D0D0D" w:themeColor="text1" w:themeTint="F2"/>
          <w:sz w:val="24"/>
          <w:szCs w:val="24"/>
        </w:rPr>
        <w:t>D</w:t>
      </w:r>
      <w:r w:rsidR="00CC7066" w:rsidRPr="00CC7066">
        <w:rPr>
          <w:rFonts w:ascii="Times New Roman" w:hAnsi="Times New Roman" w:cs="Times New Roman"/>
          <w:color w:val="0D0D0D" w:themeColor="text1" w:themeTint="F2"/>
          <w:sz w:val="24"/>
          <w:szCs w:val="24"/>
        </w:rPr>
        <w:t>et</w:t>
      </w:r>
      <w:r w:rsidRPr="00CC7066">
        <w:rPr>
          <w:rFonts w:ascii="Times New Roman" w:hAnsi="Times New Roman" w:cs="Times New Roman"/>
          <w:color w:val="0D0D0D" w:themeColor="text1" w:themeTint="F2"/>
          <w:sz w:val="24"/>
          <w:szCs w:val="24"/>
        </w:rPr>
        <w:t xml:space="preserve">ermine </w:t>
      </w:r>
      <w:r w:rsidRPr="00AA305F">
        <w:rPr>
          <w:rFonts w:ascii="Times New Roman" w:hAnsi="Times New Roman" w:cs="Times New Roman"/>
          <w:color w:val="0D0D0D" w:themeColor="text1" w:themeTint="F2"/>
          <w:sz w:val="24"/>
          <w:szCs w:val="24"/>
        </w:rPr>
        <w:t xml:space="preserve">knowledge, attitude and practices influencing water quality and subsequent effect on parasitic load of farmed fish in </w:t>
      </w:r>
      <w:r w:rsidRPr="00AA305F">
        <w:rPr>
          <w:rFonts w:ascii="Times New Roman" w:hAnsi="Times New Roman" w:cs="Times New Roman"/>
          <w:bCs/>
          <w:color w:val="0D0D0D" w:themeColor="text1" w:themeTint="F2"/>
          <w:sz w:val="24"/>
          <w:szCs w:val="24"/>
        </w:rPr>
        <w:t xml:space="preserve">Kericho and </w:t>
      </w:r>
      <w:proofErr w:type="spellStart"/>
      <w:r w:rsidRPr="00CC7066">
        <w:rPr>
          <w:rFonts w:ascii="Times New Roman" w:hAnsi="Times New Roman" w:cs="Times New Roman"/>
          <w:bCs/>
          <w:color w:val="0D0D0D" w:themeColor="text1" w:themeTint="F2"/>
          <w:sz w:val="24"/>
          <w:szCs w:val="24"/>
        </w:rPr>
        <w:t>Bom</w:t>
      </w:r>
      <w:r w:rsidR="00CC7066" w:rsidRPr="00CC7066">
        <w:rPr>
          <w:rFonts w:ascii="Times New Roman" w:hAnsi="Times New Roman" w:cs="Times New Roman"/>
          <w:bCs/>
          <w:color w:val="0D0D0D" w:themeColor="text1" w:themeTint="F2"/>
          <w:sz w:val="24"/>
          <w:szCs w:val="24"/>
        </w:rPr>
        <w:t>et</w:t>
      </w:r>
      <w:proofErr w:type="spellEnd"/>
      <w:r w:rsidRPr="00AA305F">
        <w:rPr>
          <w:rFonts w:ascii="Times New Roman" w:hAnsi="Times New Roman" w:cs="Times New Roman"/>
          <w:bCs/>
          <w:color w:val="0D0D0D" w:themeColor="text1" w:themeTint="F2"/>
          <w:sz w:val="24"/>
          <w:szCs w:val="24"/>
        </w:rPr>
        <w:t xml:space="preserve"> counties, Kenya</w:t>
      </w:r>
      <w:r w:rsidRPr="00AA305F">
        <w:rPr>
          <w:rFonts w:ascii="Times New Roman" w:hAnsi="Times New Roman" w:cs="Times New Roman"/>
          <w:color w:val="0D0D0D" w:themeColor="text1" w:themeTint="F2"/>
          <w:sz w:val="24"/>
          <w:szCs w:val="24"/>
        </w:rPr>
        <w:t xml:space="preserve"> </w:t>
      </w:r>
    </w:p>
    <w:p w14:paraId="0C857DC2" w14:textId="29CB814A" w:rsidR="00A47603" w:rsidRPr="00287114" w:rsidRDefault="00A47603" w:rsidP="00287114">
      <w:pPr>
        <w:pStyle w:val="ListParagraph"/>
        <w:numPr>
          <w:ilvl w:val="0"/>
          <w:numId w:val="2"/>
        </w:numPr>
        <w:spacing w:line="360" w:lineRule="auto"/>
        <w:rPr>
          <w:rFonts w:ascii="Times New Roman" w:hAnsi="Times New Roman" w:cs="Times New Roman"/>
          <w:color w:val="0D0D0D" w:themeColor="text1" w:themeTint="F2"/>
          <w:sz w:val="24"/>
          <w:szCs w:val="24"/>
        </w:rPr>
      </w:pPr>
      <w:r w:rsidRPr="00AA305F">
        <w:rPr>
          <w:rFonts w:ascii="Times New Roman" w:hAnsi="Times New Roman" w:cs="Times New Roman"/>
          <w:color w:val="0D0D0D" w:themeColor="text1" w:themeTint="F2"/>
          <w:sz w:val="24"/>
          <w:szCs w:val="24"/>
        </w:rPr>
        <w:t>D</w:t>
      </w:r>
      <w:r w:rsidR="00CC7066" w:rsidRPr="00475792">
        <w:rPr>
          <w:rFonts w:ascii="Times New Roman" w:hAnsi="Times New Roman" w:cs="Times New Roman"/>
          <w:iCs/>
          <w:color w:val="0D0D0D" w:themeColor="text1" w:themeTint="F2"/>
          <w:sz w:val="24"/>
          <w:szCs w:val="24"/>
        </w:rPr>
        <w:t>et</w:t>
      </w:r>
      <w:r w:rsidRPr="00AA305F">
        <w:rPr>
          <w:rFonts w:ascii="Times New Roman" w:hAnsi="Times New Roman" w:cs="Times New Roman"/>
          <w:color w:val="0D0D0D" w:themeColor="text1" w:themeTint="F2"/>
          <w:sz w:val="24"/>
          <w:szCs w:val="24"/>
        </w:rPr>
        <w:t xml:space="preserve">ermine </w:t>
      </w:r>
      <w:bookmarkStart w:id="63" w:name="_Hlk146561228"/>
      <w:r w:rsidRPr="00AA305F">
        <w:rPr>
          <w:rFonts w:ascii="Times New Roman" w:hAnsi="Times New Roman" w:cs="Times New Roman"/>
          <w:color w:val="0D0D0D" w:themeColor="text1" w:themeTint="F2"/>
          <w:sz w:val="24"/>
          <w:szCs w:val="24"/>
        </w:rPr>
        <w:t xml:space="preserve">the types, prevalence, mean intensities and mean abundances of </w:t>
      </w:r>
      <w:proofErr w:type="spellStart"/>
      <w:r w:rsidRPr="00AA305F">
        <w:rPr>
          <w:rFonts w:ascii="Times New Roman" w:hAnsi="Times New Roman" w:cs="Times New Roman"/>
          <w:color w:val="0D0D0D" w:themeColor="text1" w:themeTint="F2"/>
          <w:sz w:val="24"/>
          <w:szCs w:val="24"/>
        </w:rPr>
        <w:t>ecto</w:t>
      </w:r>
      <w:proofErr w:type="spellEnd"/>
      <w:r w:rsidRPr="00AA305F">
        <w:rPr>
          <w:rFonts w:ascii="Times New Roman" w:hAnsi="Times New Roman" w:cs="Times New Roman"/>
          <w:color w:val="0D0D0D" w:themeColor="text1" w:themeTint="F2"/>
          <w:sz w:val="24"/>
          <w:szCs w:val="24"/>
        </w:rPr>
        <w:t xml:space="preserve">- and endo-parasites </w:t>
      </w:r>
      <w:bookmarkEnd w:id="63"/>
      <w:r w:rsidRPr="00AA305F">
        <w:rPr>
          <w:rFonts w:ascii="Times New Roman" w:hAnsi="Times New Roman" w:cs="Times New Roman"/>
          <w:color w:val="0D0D0D" w:themeColor="text1" w:themeTint="F2"/>
          <w:sz w:val="24"/>
          <w:szCs w:val="24"/>
        </w:rPr>
        <w:t>infecting farmed fish in Kericho</w:t>
      </w:r>
      <w:r w:rsidR="002E1EB5">
        <w:rPr>
          <w:rFonts w:ascii="Times New Roman" w:hAnsi="Times New Roman" w:cs="Times New Roman"/>
          <w:color w:val="0D0D0D" w:themeColor="text1" w:themeTint="F2"/>
          <w:sz w:val="24"/>
          <w:szCs w:val="24"/>
        </w:rPr>
        <w:t>,</w:t>
      </w:r>
      <w:r w:rsidRPr="00AA305F">
        <w:rPr>
          <w:rFonts w:ascii="Times New Roman" w:hAnsi="Times New Roman" w:cs="Times New Roman"/>
          <w:color w:val="0D0D0D" w:themeColor="text1" w:themeTint="F2"/>
          <w:sz w:val="24"/>
          <w:szCs w:val="24"/>
        </w:rPr>
        <w:t xml:space="preserve"> </w:t>
      </w:r>
      <w:proofErr w:type="spellStart"/>
      <w:r w:rsidRPr="00CC7066">
        <w:rPr>
          <w:rFonts w:ascii="Times New Roman" w:hAnsi="Times New Roman" w:cs="Times New Roman"/>
          <w:color w:val="0D0D0D" w:themeColor="text1" w:themeTint="F2"/>
          <w:sz w:val="24"/>
          <w:szCs w:val="24"/>
        </w:rPr>
        <w:t>Bom</w:t>
      </w:r>
      <w:r w:rsidR="00CC7066" w:rsidRPr="00CC7066">
        <w:rPr>
          <w:rFonts w:ascii="Times New Roman" w:hAnsi="Times New Roman" w:cs="Times New Roman"/>
          <w:color w:val="0D0D0D" w:themeColor="text1" w:themeTint="F2"/>
          <w:sz w:val="24"/>
          <w:szCs w:val="24"/>
        </w:rPr>
        <w:t>et</w:t>
      </w:r>
      <w:proofErr w:type="spellEnd"/>
      <w:r w:rsidR="002E1EB5" w:rsidRPr="00CC7066">
        <w:rPr>
          <w:rFonts w:ascii="Times New Roman" w:hAnsi="Times New Roman" w:cs="Times New Roman"/>
          <w:color w:val="0D0D0D" w:themeColor="text1" w:themeTint="F2"/>
          <w:sz w:val="24"/>
          <w:szCs w:val="24"/>
        </w:rPr>
        <w:t>,</w:t>
      </w:r>
      <w:r w:rsidR="002E1EB5">
        <w:rPr>
          <w:rFonts w:ascii="Times New Roman" w:hAnsi="Times New Roman" w:cs="Times New Roman"/>
          <w:color w:val="0D0D0D" w:themeColor="text1" w:themeTint="F2"/>
          <w:sz w:val="24"/>
          <w:szCs w:val="24"/>
        </w:rPr>
        <w:t xml:space="preserve"> Nakuru and Taita </w:t>
      </w:r>
      <w:r w:rsidR="002E1EB5" w:rsidRPr="00CC7066">
        <w:rPr>
          <w:rFonts w:ascii="Times New Roman" w:hAnsi="Times New Roman" w:cs="Times New Roman"/>
          <w:color w:val="0D0D0D" w:themeColor="text1" w:themeTint="F2"/>
          <w:sz w:val="24"/>
          <w:szCs w:val="24"/>
        </w:rPr>
        <w:t>Tav</w:t>
      </w:r>
      <w:r w:rsidR="00CC7066" w:rsidRPr="00CC7066">
        <w:rPr>
          <w:rFonts w:ascii="Times New Roman" w:hAnsi="Times New Roman" w:cs="Times New Roman"/>
          <w:color w:val="0D0D0D" w:themeColor="text1" w:themeTint="F2"/>
          <w:sz w:val="24"/>
          <w:szCs w:val="24"/>
        </w:rPr>
        <w:t>et</w:t>
      </w:r>
      <w:r w:rsidR="002E1EB5" w:rsidRPr="00CC7066">
        <w:rPr>
          <w:rFonts w:ascii="Times New Roman" w:hAnsi="Times New Roman" w:cs="Times New Roman"/>
          <w:color w:val="0D0D0D" w:themeColor="text1" w:themeTint="F2"/>
          <w:sz w:val="24"/>
          <w:szCs w:val="24"/>
        </w:rPr>
        <w:t xml:space="preserve">a </w:t>
      </w:r>
      <w:r w:rsidRPr="00AA305F">
        <w:rPr>
          <w:rFonts w:ascii="Times New Roman" w:hAnsi="Times New Roman" w:cs="Times New Roman"/>
          <w:color w:val="0D0D0D" w:themeColor="text1" w:themeTint="F2"/>
          <w:sz w:val="24"/>
          <w:szCs w:val="24"/>
        </w:rPr>
        <w:t>counties</w:t>
      </w:r>
      <w:r w:rsidR="002E1EB5">
        <w:rPr>
          <w:rFonts w:ascii="Times New Roman" w:hAnsi="Times New Roman" w:cs="Times New Roman"/>
          <w:color w:val="0D0D0D" w:themeColor="text1" w:themeTint="F2"/>
          <w:sz w:val="24"/>
          <w:szCs w:val="24"/>
        </w:rPr>
        <w:t xml:space="preserve"> and wild fish from Lake </w:t>
      </w:r>
      <w:proofErr w:type="spellStart"/>
      <w:r w:rsidR="002E1EB5">
        <w:rPr>
          <w:rFonts w:ascii="Times New Roman" w:hAnsi="Times New Roman" w:cs="Times New Roman"/>
          <w:color w:val="0D0D0D" w:themeColor="text1" w:themeTint="F2"/>
          <w:sz w:val="24"/>
          <w:szCs w:val="24"/>
        </w:rPr>
        <w:t>Jipe</w:t>
      </w:r>
      <w:proofErr w:type="spellEnd"/>
      <w:r w:rsidR="002E1EB5">
        <w:rPr>
          <w:rFonts w:ascii="Times New Roman" w:hAnsi="Times New Roman" w:cs="Times New Roman"/>
          <w:color w:val="0D0D0D" w:themeColor="text1" w:themeTint="F2"/>
          <w:sz w:val="24"/>
          <w:szCs w:val="24"/>
        </w:rPr>
        <w:t>, Kenya</w:t>
      </w:r>
    </w:p>
    <w:p w14:paraId="78363F49" w14:textId="1EF32107" w:rsidR="00A47603" w:rsidRPr="00AA305F" w:rsidRDefault="00A47603" w:rsidP="006B5964">
      <w:pPr>
        <w:pStyle w:val="ListParagraph"/>
        <w:numPr>
          <w:ilvl w:val="0"/>
          <w:numId w:val="2"/>
        </w:numPr>
        <w:spacing w:line="360" w:lineRule="auto"/>
        <w:rPr>
          <w:rFonts w:ascii="Times New Roman" w:hAnsi="Times New Roman" w:cs="Times New Roman"/>
          <w:color w:val="0D0D0D" w:themeColor="text1" w:themeTint="F2"/>
          <w:sz w:val="24"/>
          <w:szCs w:val="24"/>
        </w:rPr>
      </w:pPr>
      <w:r w:rsidRPr="00CC7066">
        <w:rPr>
          <w:rFonts w:ascii="Times New Roman" w:hAnsi="Times New Roman" w:cs="Times New Roman"/>
          <w:color w:val="0D0D0D" w:themeColor="text1" w:themeTint="F2"/>
          <w:sz w:val="24"/>
          <w:szCs w:val="24"/>
        </w:rPr>
        <w:t>D</w:t>
      </w:r>
      <w:r w:rsidR="00CC7066" w:rsidRPr="00CC7066">
        <w:rPr>
          <w:rFonts w:ascii="Times New Roman" w:hAnsi="Times New Roman" w:cs="Times New Roman"/>
          <w:color w:val="0D0D0D" w:themeColor="text1" w:themeTint="F2"/>
          <w:sz w:val="24"/>
          <w:szCs w:val="24"/>
        </w:rPr>
        <w:t>et</w:t>
      </w:r>
      <w:r w:rsidRPr="00CC7066">
        <w:rPr>
          <w:rFonts w:ascii="Times New Roman" w:hAnsi="Times New Roman" w:cs="Times New Roman"/>
          <w:color w:val="0D0D0D" w:themeColor="text1" w:themeTint="F2"/>
          <w:sz w:val="24"/>
          <w:szCs w:val="24"/>
        </w:rPr>
        <w:t>ermine</w:t>
      </w:r>
      <w:r w:rsidRPr="00AA305F">
        <w:rPr>
          <w:rFonts w:ascii="Times New Roman" w:hAnsi="Times New Roman" w:cs="Times New Roman"/>
          <w:color w:val="0D0D0D" w:themeColor="text1" w:themeTint="F2"/>
          <w:sz w:val="24"/>
          <w:szCs w:val="24"/>
        </w:rPr>
        <w:t xml:space="preserve"> the relationship </w:t>
      </w:r>
      <w:r w:rsidRPr="00CC7066">
        <w:rPr>
          <w:rFonts w:ascii="Times New Roman" w:hAnsi="Times New Roman" w:cs="Times New Roman"/>
          <w:color w:val="0D0D0D" w:themeColor="text1" w:themeTint="F2"/>
          <w:sz w:val="24"/>
          <w:szCs w:val="24"/>
        </w:rPr>
        <w:t>b</w:t>
      </w:r>
      <w:r w:rsidR="00CC7066" w:rsidRPr="00CC7066">
        <w:rPr>
          <w:rFonts w:ascii="Times New Roman" w:hAnsi="Times New Roman" w:cs="Times New Roman"/>
          <w:color w:val="0D0D0D" w:themeColor="text1" w:themeTint="F2"/>
          <w:sz w:val="24"/>
          <w:szCs w:val="24"/>
        </w:rPr>
        <w:t>et</w:t>
      </w:r>
      <w:r w:rsidRPr="00CC7066">
        <w:rPr>
          <w:rFonts w:ascii="Times New Roman" w:hAnsi="Times New Roman" w:cs="Times New Roman"/>
          <w:color w:val="0D0D0D" w:themeColor="text1" w:themeTint="F2"/>
          <w:sz w:val="24"/>
          <w:szCs w:val="24"/>
        </w:rPr>
        <w:t>ween</w:t>
      </w:r>
      <w:r w:rsidRPr="00AA305F">
        <w:rPr>
          <w:rFonts w:ascii="Times New Roman" w:hAnsi="Times New Roman" w:cs="Times New Roman"/>
          <w:color w:val="0D0D0D" w:themeColor="text1" w:themeTint="F2"/>
          <w:sz w:val="24"/>
          <w:szCs w:val="24"/>
        </w:rPr>
        <w:t xml:space="preserve"> water quality </w:t>
      </w:r>
      <w:r w:rsidRPr="00CC7066">
        <w:rPr>
          <w:rFonts w:ascii="Times New Roman" w:hAnsi="Times New Roman" w:cs="Times New Roman"/>
          <w:color w:val="0D0D0D" w:themeColor="text1" w:themeTint="F2"/>
          <w:sz w:val="24"/>
          <w:szCs w:val="24"/>
        </w:rPr>
        <w:t>param</w:t>
      </w:r>
      <w:r w:rsidR="00CC7066" w:rsidRPr="00CC7066">
        <w:rPr>
          <w:rFonts w:ascii="Times New Roman" w:hAnsi="Times New Roman" w:cs="Times New Roman"/>
          <w:color w:val="0D0D0D" w:themeColor="text1" w:themeTint="F2"/>
          <w:sz w:val="24"/>
          <w:szCs w:val="24"/>
        </w:rPr>
        <w:t>et</w:t>
      </w:r>
      <w:r w:rsidRPr="00CC7066">
        <w:rPr>
          <w:rFonts w:ascii="Times New Roman" w:hAnsi="Times New Roman" w:cs="Times New Roman"/>
          <w:color w:val="0D0D0D" w:themeColor="text1" w:themeTint="F2"/>
          <w:sz w:val="24"/>
          <w:szCs w:val="24"/>
        </w:rPr>
        <w:t>er</w:t>
      </w:r>
      <w:r w:rsidRPr="00AA305F">
        <w:rPr>
          <w:rFonts w:ascii="Times New Roman" w:hAnsi="Times New Roman" w:cs="Times New Roman"/>
          <w:color w:val="0D0D0D" w:themeColor="text1" w:themeTint="F2"/>
          <w:sz w:val="24"/>
          <w:szCs w:val="24"/>
        </w:rPr>
        <w:t>s and farmed fish parasites in Kericho</w:t>
      </w:r>
      <w:r w:rsidR="002E1EB5">
        <w:rPr>
          <w:rFonts w:ascii="Times New Roman" w:hAnsi="Times New Roman" w:cs="Times New Roman"/>
          <w:color w:val="0D0D0D" w:themeColor="text1" w:themeTint="F2"/>
          <w:sz w:val="24"/>
          <w:szCs w:val="24"/>
        </w:rPr>
        <w:t>, Nakuru,</w:t>
      </w:r>
      <w:r w:rsidRPr="00CC7066">
        <w:rPr>
          <w:rFonts w:ascii="Times New Roman" w:hAnsi="Times New Roman" w:cs="Times New Roman"/>
          <w:color w:val="0D0D0D" w:themeColor="text1" w:themeTint="F2"/>
          <w:sz w:val="24"/>
          <w:szCs w:val="24"/>
        </w:rPr>
        <w:t xml:space="preserve"> </w:t>
      </w:r>
      <w:proofErr w:type="spellStart"/>
      <w:r w:rsidRPr="00CC7066">
        <w:rPr>
          <w:rFonts w:ascii="Times New Roman" w:hAnsi="Times New Roman" w:cs="Times New Roman"/>
          <w:color w:val="0D0D0D" w:themeColor="text1" w:themeTint="F2"/>
          <w:sz w:val="24"/>
          <w:szCs w:val="24"/>
        </w:rPr>
        <w:t>Bom</w:t>
      </w:r>
      <w:r w:rsidR="00CC7066" w:rsidRPr="00CC7066">
        <w:rPr>
          <w:rFonts w:ascii="Times New Roman" w:hAnsi="Times New Roman" w:cs="Times New Roman"/>
          <w:color w:val="0D0D0D" w:themeColor="text1" w:themeTint="F2"/>
          <w:sz w:val="24"/>
          <w:szCs w:val="24"/>
        </w:rPr>
        <w:t>et</w:t>
      </w:r>
      <w:proofErr w:type="spellEnd"/>
      <w:r w:rsidRPr="00AA305F">
        <w:rPr>
          <w:rFonts w:ascii="Times New Roman" w:hAnsi="Times New Roman" w:cs="Times New Roman"/>
          <w:color w:val="0D0D0D" w:themeColor="text1" w:themeTint="F2"/>
          <w:sz w:val="24"/>
          <w:szCs w:val="24"/>
        </w:rPr>
        <w:t xml:space="preserve"> </w:t>
      </w:r>
      <w:r w:rsidR="002E1EB5">
        <w:rPr>
          <w:rFonts w:ascii="Times New Roman" w:hAnsi="Times New Roman" w:cs="Times New Roman"/>
          <w:color w:val="0D0D0D" w:themeColor="text1" w:themeTint="F2"/>
          <w:sz w:val="24"/>
          <w:szCs w:val="24"/>
        </w:rPr>
        <w:t>and Taita</w:t>
      </w:r>
      <w:r w:rsidR="002E1EB5" w:rsidRPr="00CC7066">
        <w:rPr>
          <w:rFonts w:ascii="Times New Roman" w:hAnsi="Times New Roman" w:cs="Times New Roman"/>
          <w:color w:val="0D0D0D" w:themeColor="text1" w:themeTint="F2"/>
          <w:sz w:val="24"/>
          <w:szCs w:val="24"/>
        </w:rPr>
        <w:t xml:space="preserve"> Tav</w:t>
      </w:r>
      <w:r w:rsidR="00CC7066" w:rsidRPr="00CC7066">
        <w:rPr>
          <w:rFonts w:ascii="Times New Roman" w:hAnsi="Times New Roman" w:cs="Times New Roman"/>
          <w:color w:val="0D0D0D" w:themeColor="text1" w:themeTint="F2"/>
          <w:sz w:val="24"/>
          <w:szCs w:val="24"/>
        </w:rPr>
        <w:t>et</w:t>
      </w:r>
      <w:r w:rsidR="002E1EB5" w:rsidRPr="00CC7066">
        <w:rPr>
          <w:rFonts w:ascii="Times New Roman" w:hAnsi="Times New Roman" w:cs="Times New Roman"/>
          <w:color w:val="0D0D0D" w:themeColor="text1" w:themeTint="F2"/>
          <w:sz w:val="24"/>
          <w:szCs w:val="24"/>
        </w:rPr>
        <w:t>a</w:t>
      </w:r>
      <w:r w:rsidR="002E1EB5">
        <w:rPr>
          <w:rFonts w:ascii="Times New Roman" w:hAnsi="Times New Roman" w:cs="Times New Roman"/>
          <w:color w:val="0D0D0D" w:themeColor="text1" w:themeTint="F2"/>
          <w:sz w:val="24"/>
          <w:szCs w:val="24"/>
        </w:rPr>
        <w:t xml:space="preserve"> </w:t>
      </w:r>
      <w:r w:rsidRPr="00AA305F">
        <w:rPr>
          <w:rFonts w:ascii="Times New Roman" w:hAnsi="Times New Roman" w:cs="Times New Roman"/>
          <w:color w:val="0D0D0D" w:themeColor="text1" w:themeTint="F2"/>
          <w:sz w:val="24"/>
          <w:szCs w:val="24"/>
        </w:rPr>
        <w:t>counties</w:t>
      </w:r>
    </w:p>
    <w:p w14:paraId="4D510133" w14:textId="77777777" w:rsidR="00B431D5" w:rsidRDefault="00B431D5" w:rsidP="006B5964">
      <w:pPr>
        <w:spacing w:line="360" w:lineRule="auto"/>
        <w:rPr>
          <w:rFonts w:ascii="Times New Roman" w:hAnsi="Times New Roman" w:cs="Times New Roman"/>
          <w:sz w:val="24"/>
          <w:szCs w:val="24"/>
        </w:rPr>
      </w:pPr>
    </w:p>
    <w:p w14:paraId="61384CAA" w14:textId="77777777" w:rsidR="00A47603" w:rsidRPr="00D747FF" w:rsidRDefault="00A47603" w:rsidP="006B5964">
      <w:pPr>
        <w:pStyle w:val="Heading1"/>
        <w:spacing w:line="360" w:lineRule="auto"/>
        <w:jc w:val="center"/>
        <w:rPr>
          <w:rFonts w:ascii="Times New Roman" w:hAnsi="Times New Roman" w:cs="Times New Roman"/>
          <w:b/>
          <w:bCs/>
          <w:color w:val="auto"/>
          <w:sz w:val="24"/>
          <w:szCs w:val="24"/>
        </w:rPr>
      </w:pPr>
      <w:bookmarkStart w:id="64" w:name="_Toc146698906"/>
      <w:r w:rsidRPr="00D747FF">
        <w:rPr>
          <w:rFonts w:ascii="Times New Roman" w:hAnsi="Times New Roman" w:cs="Times New Roman"/>
          <w:b/>
          <w:bCs/>
          <w:color w:val="auto"/>
          <w:sz w:val="24"/>
          <w:szCs w:val="24"/>
        </w:rPr>
        <w:t>CHAPTER TWO</w:t>
      </w:r>
      <w:bookmarkEnd w:id="64"/>
    </w:p>
    <w:p w14:paraId="47E1F358" w14:textId="77777777" w:rsidR="00A47603" w:rsidRPr="00390124" w:rsidRDefault="00A47603" w:rsidP="006B5964">
      <w:pPr>
        <w:pStyle w:val="Heading1"/>
        <w:spacing w:line="360" w:lineRule="auto"/>
        <w:rPr>
          <w:rFonts w:ascii="Times New Roman" w:hAnsi="Times New Roman" w:cs="Times New Roman"/>
          <w:b/>
          <w:bCs/>
          <w:sz w:val="24"/>
          <w:szCs w:val="24"/>
        </w:rPr>
      </w:pPr>
      <w:bookmarkStart w:id="65" w:name="_Toc146698907"/>
      <w:r w:rsidRPr="00390124">
        <w:rPr>
          <w:rFonts w:ascii="Times New Roman" w:hAnsi="Times New Roman" w:cs="Times New Roman"/>
          <w:b/>
          <w:bCs/>
          <w:color w:val="auto"/>
          <w:sz w:val="24"/>
          <w:szCs w:val="24"/>
        </w:rPr>
        <w:t>2</w:t>
      </w:r>
      <w:r w:rsidRPr="00390124">
        <w:rPr>
          <w:rFonts w:ascii="Times New Roman" w:hAnsi="Times New Roman" w:cs="Times New Roman"/>
          <w:b/>
          <w:bCs/>
          <w:sz w:val="24"/>
          <w:szCs w:val="24"/>
        </w:rPr>
        <w:t>.0 LITERATURE REVIEW</w:t>
      </w:r>
      <w:bookmarkEnd w:id="65"/>
    </w:p>
    <w:p w14:paraId="5E054F89" w14:textId="46020FDD" w:rsidR="00A47603" w:rsidRPr="001133CC" w:rsidRDefault="00A47603" w:rsidP="001133CC">
      <w:pPr>
        <w:pStyle w:val="Heading1"/>
        <w:spacing w:line="360" w:lineRule="auto"/>
        <w:rPr>
          <w:rFonts w:ascii="Times New Roman" w:hAnsi="Times New Roman" w:cs="Times New Roman"/>
          <w:b/>
          <w:bCs/>
          <w:sz w:val="24"/>
          <w:szCs w:val="24"/>
        </w:rPr>
      </w:pPr>
      <w:bookmarkStart w:id="66" w:name="_Toc519085037"/>
      <w:bookmarkStart w:id="67" w:name="_Toc146698908"/>
      <w:r w:rsidRPr="00BD3519">
        <w:rPr>
          <w:rFonts w:ascii="Times New Roman" w:hAnsi="Times New Roman" w:cs="Times New Roman"/>
          <w:b/>
          <w:bCs/>
          <w:sz w:val="24"/>
          <w:szCs w:val="24"/>
        </w:rPr>
        <w:t>2.1 Aquaculture in Kenya</w:t>
      </w:r>
      <w:bookmarkEnd w:id="66"/>
      <w:bookmarkEnd w:id="67"/>
    </w:p>
    <w:p w14:paraId="45DBE309" w14:textId="1441F44F" w:rsidR="000B1227" w:rsidRDefault="00255CEB" w:rsidP="000B1227">
      <w:pPr>
        <w:spacing w:after="0" w:line="360" w:lineRule="auto"/>
        <w:jc w:val="both"/>
        <w:rPr>
          <w:rFonts w:ascii="Times New Roman" w:hAnsi="Times New Roman" w:cs="Times New Roman"/>
          <w:color w:val="0D0D0D" w:themeColor="text1" w:themeTint="F2"/>
          <w:sz w:val="24"/>
          <w:szCs w:val="24"/>
        </w:rPr>
      </w:pPr>
      <w:r>
        <w:rPr>
          <w:rFonts w:ascii="Times New Roman" w:hAnsi="Times New Roman" w:cs="Times New Roman"/>
          <w:sz w:val="24"/>
          <w:szCs w:val="24"/>
        </w:rPr>
        <w:t xml:space="preserve">By 2030, 30 million </w:t>
      </w:r>
      <w:proofErr w:type="spellStart"/>
      <w:r>
        <w:rPr>
          <w:rFonts w:ascii="Times New Roman" w:hAnsi="Times New Roman" w:cs="Times New Roman"/>
          <w:sz w:val="24"/>
          <w:szCs w:val="24"/>
        </w:rPr>
        <w:t>tonnes</w:t>
      </w:r>
      <w:proofErr w:type="spellEnd"/>
      <w:r>
        <w:rPr>
          <w:rFonts w:ascii="Times New Roman" w:hAnsi="Times New Roman" w:cs="Times New Roman"/>
          <w:sz w:val="24"/>
          <w:szCs w:val="24"/>
        </w:rPr>
        <w:t xml:space="preserve"> of fish will be consumed worldwide according to research. The projected increase in fish consumption, makes aquaculture the fastest growing food production industry globally</w:t>
      </w:r>
      <w:r w:rsidR="00ED6D84">
        <w:rPr>
          <w:rFonts w:ascii="Times New Roman" w:hAnsi="Times New Roman" w:cs="Times New Roman"/>
          <w:sz w:val="24"/>
          <w:szCs w:val="24"/>
        </w:rPr>
        <w:t>.</w:t>
      </w:r>
      <w:r w:rsidR="00ED6D84" w:rsidRPr="00ED6D84">
        <w:t xml:space="preserve"> </w:t>
      </w:r>
      <w:r w:rsidR="00ED6D84" w:rsidRPr="00ED6D84">
        <w:rPr>
          <w:rFonts w:ascii="Times New Roman" w:hAnsi="Times New Roman" w:cs="Times New Roman"/>
          <w:sz w:val="24"/>
          <w:szCs w:val="24"/>
        </w:rPr>
        <w:t xml:space="preserve">As human population </w:t>
      </w:r>
      <w:r w:rsidR="00BC0282">
        <w:rPr>
          <w:rFonts w:ascii="Times New Roman" w:hAnsi="Times New Roman" w:cs="Times New Roman"/>
          <w:sz w:val="24"/>
          <w:szCs w:val="24"/>
        </w:rPr>
        <w:t xml:space="preserve">continue to </w:t>
      </w:r>
      <w:r w:rsidR="00ED6D84" w:rsidRPr="00ED6D84">
        <w:rPr>
          <w:rFonts w:ascii="Times New Roman" w:hAnsi="Times New Roman" w:cs="Times New Roman"/>
          <w:sz w:val="24"/>
          <w:szCs w:val="24"/>
        </w:rPr>
        <w:t>increase steadily exerting pressure on natural resources</w:t>
      </w:r>
      <w:r w:rsidR="00ED6D84">
        <w:rPr>
          <w:rFonts w:ascii="Times New Roman" w:hAnsi="Times New Roman" w:cs="Times New Roman"/>
          <w:sz w:val="24"/>
          <w:szCs w:val="24"/>
        </w:rPr>
        <w:t xml:space="preserve"> i.e., lakes, oceans and even rivers</w:t>
      </w:r>
      <w:r w:rsidR="00ED6D84" w:rsidRPr="00ED6D84">
        <w:rPr>
          <w:rFonts w:ascii="Times New Roman" w:hAnsi="Times New Roman" w:cs="Times New Roman"/>
          <w:sz w:val="24"/>
          <w:szCs w:val="24"/>
        </w:rPr>
        <w:t xml:space="preserve"> making capture </w:t>
      </w:r>
      <w:r w:rsidR="00BC0282">
        <w:rPr>
          <w:rFonts w:ascii="Times New Roman" w:hAnsi="Times New Roman" w:cs="Times New Roman"/>
          <w:sz w:val="24"/>
          <w:szCs w:val="24"/>
        </w:rPr>
        <w:t xml:space="preserve">fisheries </w:t>
      </w:r>
      <w:r w:rsidR="00ED6D84" w:rsidRPr="00ED6D84">
        <w:rPr>
          <w:rFonts w:ascii="Times New Roman" w:hAnsi="Times New Roman" w:cs="Times New Roman"/>
          <w:sz w:val="24"/>
          <w:szCs w:val="24"/>
        </w:rPr>
        <w:t xml:space="preserve">stocks to </w:t>
      </w:r>
      <w:r w:rsidR="00BC0282">
        <w:rPr>
          <w:rFonts w:ascii="Times New Roman" w:hAnsi="Times New Roman" w:cs="Times New Roman"/>
          <w:sz w:val="24"/>
          <w:szCs w:val="24"/>
        </w:rPr>
        <w:t xml:space="preserve">be </w:t>
      </w:r>
      <w:r w:rsidR="00ED6D84" w:rsidRPr="00ED6D84">
        <w:rPr>
          <w:rFonts w:ascii="Times New Roman" w:hAnsi="Times New Roman" w:cs="Times New Roman"/>
          <w:sz w:val="24"/>
          <w:szCs w:val="24"/>
        </w:rPr>
        <w:t>limited resulting fish deficit globally.</w:t>
      </w:r>
      <w:r w:rsidR="00984D83">
        <w:rPr>
          <w:rFonts w:ascii="Times New Roman" w:hAnsi="Times New Roman" w:cs="Times New Roman"/>
          <w:sz w:val="24"/>
          <w:szCs w:val="24"/>
        </w:rPr>
        <w:t xml:space="preserve"> In Africa, specifically sub-Saharan Africa. The demand and supply of fish from aquaculture can solve the problem of fish deficit. As the region have favorable climatic conditions and abundance of locations ideal for aquaculture production. However, there is supply-demand mismatch which presents significant potential especially for the Kenyan aquaculture </w:t>
      </w:r>
      <w:r w:rsidR="008C52C1">
        <w:rPr>
          <w:rFonts w:ascii="Times New Roman" w:hAnsi="Times New Roman" w:cs="Times New Roman"/>
          <w:sz w:val="24"/>
          <w:szCs w:val="24"/>
        </w:rPr>
        <w:t>sector. In</w:t>
      </w:r>
      <w:r w:rsidR="00984D83">
        <w:rPr>
          <w:rFonts w:ascii="Times New Roman" w:hAnsi="Times New Roman" w:cs="Times New Roman"/>
          <w:sz w:val="24"/>
          <w:szCs w:val="24"/>
        </w:rPr>
        <w:t xml:space="preserve"> Kenya’s freshwater systems</w:t>
      </w:r>
      <w:r w:rsidR="008C52C1">
        <w:rPr>
          <w:rFonts w:ascii="Times New Roman" w:hAnsi="Times New Roman" w:cs="Times New Roman"/>
          <w:sz w:val="24"/>
          <w:szCs w:val="24"/>
        </w:rPr>
        <w:t>, Nile tilapia (</w:t>
      </w:r>
      <w:r w:rsidR="008C52C1" w:rsidRPr="008C52C1">
        <w:rPr>
          <w:rFonts w:ascii="Times New Roman" w:hAnsi="Times New Roman" w:cs="Times New Roman"/>
          <w:i/>
          <w:iCs/>
          <w:sz w:val="24"/>
          <w:szCs w:val="24"/>
        </w:rPr>
        <w:t xml:space="preserve">Oreochromis </w:t>
      </w:r>
      <w:proofErr w:type="spellStart"/>
      <w:r w:rsidR="008C52C1" w:rsidRPr="008C52C1">
        <w:rPr>
          <w:rFonts w:ascii="Times New Roman" w:hAnsi="Times New Roman" w:cs="Times New Roman"/>
          <w:i/>
          <w:iCs/>
          <w:sz w:val="24"/>
          <w:szCs w:val="24"/>
        </w:rPr>
        <w:t>niloticus</w:t>
      </w:r>
      <w:proofErr w:type="spellEnd"/>
      <w:r w:rsidR="008C52C1" w:rsidRPr="008C52C1">
        <w:rPr>
          <w:rFonts w:ascii="Times New Roman" w:hAnsi="Times New Roman" w:cs="Times New Roman"/>
          <w:i/>
          <w:iCs/>
          <w:sz w:val="24"/>
          <w:szCs w:val="24"/>
        </w:rPr>
        <w:t>)</w:t>
      </w:r>
      <w:r w:rsidR="008C52C1">
        <w:rPr>
          <w:rFonts w:ascii="Times New Roman" w:hAnsi="Times New Roman" w:cs="Times New Roman"/>
          <w:sz w:val="24"/>
          <w:szCs w:val="24"/>
        </w:rPr>
        <w:t xml:space="preserve"> is the majorly farmed fish which provide 80% of farmed fish. The African catfish (</w:t>
      </w:r>
      <w:r w:rsidR="008C52C1" w:rsidRPr="008C52C1">
        <w:rPr>
          <w:rFonts w:ascii="Times New Roman" w:hAnsi="Times New Roman" w:cs="Times New Roman"/>
          <w:i/>
          <w:iCs/>
          <w:sz w:val="24"/>
          <w:szCs w:val="24"/>
        </w:rPr>
        <w:t xml:space="preserve">Clarias </w:t>
      </w:r>
      <w:proofErr w:type="spellStart"/>
      <w:r w:rsidR="008C52C1" w:rsidRPr="008C52C1">
        <w:rPr>
          <w:rFonts w:ascii="Times New Roman" w:hAnsi="Times New Roman" w:cs="Times New Roman"/>
          <w:i/>
          <w:iCs/>
          <w:sz w:val="24"/>
          <w:szCs w:val="24"/>
        </w:rPr>
        <w:t>gariepinus</w:t>
      </w:r>
      <w:proofErr w:type="spellEnd"/>
      <w:r w:rsidR="008C52C1">
        <w:rPr>
          <w:rFonts w:ascii="Times New Roman" w:hAnsi="Times New Roman" w:cs="Times New Roman"/>
          <w:sz w:val="24"/>
          <w:szCs w:val="24"/>
        </w:rPr>
        <w:t>) comes second with 14%.</w:t>
      </w:r>
      <w:r w:rsidR="008C52C1" w:rsidRPr="0037511B">
        <w:rPr>
          <w:rFonts w:ascii="Times New Roman" w:hAnsi="Times New Roman" w:cs="Times New Roman"/>
          <w:color w:val="0D0D0D" w:themeColor="text1" w:themeTint="F2"/>
          <w:sz w:val="24"/>
          <w:szCs w:val="24"/>
        </w:rPr>
        <w:t xml:space="preserve"> Polyculture</w:t>
      </w:r>
      <w:r w:rsidR="00A47603" w:rsidRPr="0037511B">
        <w:rPr>
          <w:rFonts w:ascii="Times New Roman" w:hAnsi="Times New Roman" w:cs="Times New Roman"/>
          <w:color w:val="0D0D0D" w:themeColor="text1" w:themeTint="F2"/>
          <w:sz w:val="24"/>
          <w:szCs w:val="24"/>
        </w:rPr>
        <w:t xml:space="preserve"> of these two species is often practiced. Intensive, semi-intensive and extensive systems of aquaculture production are practiced with semi- intensive contributing to the bulk of fish farming. The establishment of highly intensive systems is anticipated to contribute up to 90% of Kenya</w:t>
      </w:r>
      <w:r w:rsidR="00EB6176">
        <w:rPr>
          <w:rFonts w:ascii="Times New Roman" w:hAnsi="Times New Roman" w:cs="Times New Roman"/>
          <w:color w:val="0D0D0D" w:themeColor="text1" w:themeTint="F2"/>
          <w:sz w:val="24"/>
          <w:szCs w:val="24"/>
        </w:rPr>
        <w:t>’</w:t>
      </w:r>
      <w:r w:rsidR="00A47603" w:rsidRPr="0037511B">
        <w:rPr>
          <w:rFonts w:ascii="Times New Roman" w:hAnsi="Times New Roman" w:cs="Times New Roman"/>
          <w:color w:val="0D0D0D" w:themeColor="text1" w:themeTint="F2"/>
          <w:sz w:val="24"/>
          <w:szCs w:val="24"/>
        </w:rPr>
        <w:t xml:space="preserve">s total fish production </w:t>
      </w:r>
      <w:sdt>
        <w:sdtPr>
          <w:rPr>
            <w:rFonts w:ascii="Times New Roman" w:hAnsi="Times New Roman" w:cs="Times New Roman"/>
            <w:color w:val="000000"/>
            <w:sz w:val="24"/>
            <w:szCs w:val="24"/>
          </w:rPr>
          <w:tag w:val="MENDELEY_CITATION_v3_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"/>
          <w:id w:val="336195602"/>
          <w:placeholder>
            <w:docPart w:val="DefaultPlaceholder_-1854013440"/>
          </w:placeholder>
        </w:sdtPr>
        <w:sdtContent>
          <w:r w:rsidR="00F8018B" w:rsidRPr="00F8018B">
            <w:rPr>
              <w:rFonts w:ascii="Times New Roman" w:hAnsi="Times New Roman" w:cs="Times New Roman"/>
              <w:color w:val="000000"/>
              <w:sz w:val="24"/>
              <w:szCs w:val="24"/>
            </w:rPr>
            <w:t>(FAO Fisheries and Aquaculture Department, 2013)</w:t>
          </w:r>
        </w:sdtContent>
      </w:sdt>
      <w:r w:rsidR="00A47603" w:rsidRPr="0037511B">
        <w:rPr>
          <w:rFonts w:ascii="Times New Roman" w:hAnsi="Times New Roman" w:cs="Times New Roman"/>
          <w:color w:val="0D0D0D" w:themeColor="text1" w:themeTint="F2"/>
          <w:sz w:val="24"/>
          <w:szCs w:val="24"/>
        </w:rPr>
        <w:t>.</w:t>
      </w:r>
      <w:r w:rsidR="000B1227">
        <w:rPr>
          <w:rFonts w:ascii="Times New Roman" w:hAnsi="Times New Roman" w:cs="Times New Roman"/>
          <w:color w:val="0D0D0D" w:themeColor="text1" w:themeTint="F2"/>
          <w:sz w:val="24"/>
          <w:szCs w:val="24"/>
        </w:rPr>
        <w:t xml:space="preserve"> </w:t>
      </w:r>
    </w:p>
    <w:p w14:paraId="1A398A0F" w14:textId="6C539868" w:rsidR="00A47603" w:rsidRPr="000B1227" w:rsidDel="00A46BE4" w:rsidRDefault="000B1227" w:rsidP="000B1227">
      <w:pPr>
        <w:spacing w:after="0" w:line="360" w:lineRule="auto"/>
        <w:jc w:val="both"/>
        <w:rPr>
          <w:del w:id="68" w:author="Administrator" w:date="2023-09-03T15:43:00Z"/>
          <w:rFonts w:ascii="Times New Roman" w:hAnsi="Times New Roman" w:cs="Times New Roman"/>
          <w:color w:val="0D0D0D" w:themeColor="text1" w:themeTint="F2"/>
          <w:spacing w:val="-3"/>
          <w:sz w:val="24"/>
          <w:szCs w:val="24"/>
          <w:shd w:val="clear" w:color="auto" w:fill="F7F7F7"/>
        </w:rPr>
      </w:pPr>
      <w:r>
        <w:rPr>
          <w:rFonts w:ascii="Times New Roman" w:hAnsi="Times New Roman" w:cs="Times New Roman"/>
          <w:color w:val="0D0D0D" w:themeColor="text1" w:themeTint="F2"/>
          <w:sz w:val="24"/>
          <w:szCs w:val="24"/>
        </w:rPr>
        <w:t xml:space="preserve">Kenya has a deficit of </w:t>
      </w:r>
      <w:r w:rsidR="00936179">
        <w:rPr>
          <w:rFonts w:ascii="Times New Roman" w:hAnsi="Times New Roman" w:cs="Times New Roman"/>
          <w:color w:val="0D0D0D" w:themeColor="text1" w:themeTint="F2"/>
          <w:sz w:val="24"/>
          <w:szCs w:val="24"/>
        </w:rPr>
        <w:t xml:space="preserve">306,592MT </w:t>
      </w:r>
      <w:r>
        <w:rPr>
          <w:rFonts w:ascii="Times New Roman" w:hAnsi="Times New Roman" w:cs="Times New Roman"/>
          <w:color w:val="0D0D0D" w:themeColor="text1" w:themeTint="F2"/>
          <w:sz w:val="24"/>
          <w:szCs w:val="24"/>
        </w:rPr>
        <w:t xml:space="preserve">of fish as it produces currently only </w:t>
      </w:r>
      <w:r w:rsidR="00936179">
        <w:rPr>
          <w:rFonts w:ascii="Times New Roman" w:hAnsi="Times New Roman" w:cs="Times New Roman"/>
          <w:color w:val="0D0D0D" w:themeColor="text1" w:themeTint="F2"/>
          <w:sz w:val="24"/>
          <w:szCs w:val="24"/>
        </w:rPr>
        <w:t>147,000MT</w:t>
      </w:r>
      <w:r>
        <w:rPr>
          <w:rFonts w:ascii="Times New Roman" w:hAnsi="Times New Roman" w:cs="Times New Roman"/>
          <w:color w:val="0D0D0D" w:themeColor="text1" w:themeTint="F2"/>
          <w:sz w:val="24"/>
          <w:szCs w:val="24"/>
        </w:rPr>
        <w:t xml:space="preserve"> against the expected </w:t>
      </w:r>
      <w:r w:rsidR="00940241">
        <w:rPr>
          <w:rFonts w:ascii="Times New Roman" w:hAnsi="Times New Roman" w:cs="Times New Roman"/>
          <w:color w:val="0D0D0D" w:themeColor="text1" w:themeTint="F2"/>
          <w:sz w:val="24"/>
          <w:szCs w:val="24"/>
        </w:rPr>
        <w:t>453,592MT</w:t>
      </w:r>
      <w:r>
        <w:rPr>
          <w:rFonts w:ascii="Times New Roman" w:hAnsi="Times New Roman" w:cs="Times New Roman"/>
          <w:color w:val="0D0D0D" w:themeColor="text1" w:themeTint="F2"/>
          <w:sz w:val="24"/>
          <w:szCs w:val="24"/>
        </w:rPr>
        <w:t xml:space="preserve"> annual demand. </w:t>
      </w:r>
      <w:r w:rsidR="00940241">
        <w:rPr>
          <w:rFonts w:ascii="Times New Roman" w:hAnsi="Times New Roman" w:cs="Times New Roman"/>
          <w:color w:val="0D0D0D" w:themeColor="text1" w:themeTint="F2"/>
          <w:sz w:val="24"/>
          <w:szCs w:val="24"/>
        </w:rPr>
        <w:t>Entrepreneurs have taken advantage of fish supply deficit by importing frozen tilapia fish majorly from China, but this still do</w:t>
      </w:r>
      <w:r w:rsidR="009C425F">
        <w:rPr>
          <w:rFonts w:ascii="Times New Roman" w:hAnsi="Times New Roman" w:cs="Times New Roman"/>
          <w:color w:val="0D0D0D" w:themeColor="text1" w:themeTint="F2"/>
          <w:sz w:val="24"/>
          <w:szCs w:val="24"/>
        </w:rPr>
        <w:t xml:space="preserve"> solve consumption </w:t>
      </w:r>
      <w:proofErr w:type="spellStart"/>
      <w:proofErr w:type="gramStart"/>
      <w:r w:rsidR="009C425F">
        <w:rPr>
          <w:rFonts w:ascii="Times New Roman" w:hAnsi="Times New Roman" w:cs="Times New Roman"/>
          <w:color w:val="0D0D0D" w:themeColor="text1" w:themeTint="F2"/>
          <w:sz w:val="24"/>
          <w:szCs w:val="24"/>
        </w:rPr>
        <w:t>deficit.</w:t>
      </w:r>
      <w:r>
        <w:rPr>
          <w:rFonts w:ascii="Times New Roman" w:hAnsi="Times New Roman" w:cs="Times New Roman"/>
          <w:color w:val="0D0D0D" w:themeColor="text1" w:themeTint="F2"/>
          <w:sz w:val="24"/>
          <w:szCs w:val="24"/>
        </w:rPr>
        <w:t>The</w:t>
      </w:r>
      <w:proofErr w:type="spellEnd"/>
      <w:proofErr w:type="gramEnd"/>
      <w:r>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lastRenderedPageBreak/>
        <w:t>deficit can be as a result of;</w:t>
      </w:r>
      <w:r w:rsidRPr="0037511B">
        <w:rPr>
          <w:rFonts w:ascii="Times New Roman" w:hAnsi="Times New Roman" w:cs="Times New Roman"/>
          <w:color w:val="0D0D0D" w:themeColor="text1" w:themeTint="F2"/>
          <w:sz w:val="24"/>
          <w:szCs w:val="24"/>
        </w:rPr>
        <w:t xml:space="preserve"> poor</w:t>
      </w:r>
      <w:r w:rsidR="00A47603" w:rsidRPr="0037511B">
        <w:rPr>
          <w:rFonts w:ascii="Times New Roman" w:hAnsi="Times New Roman" w:cs="Times New Roman"/>
          <w:color w:val="0D0D0D" w:themeColor="text1" w:themeTint="F2"/>
          <w:sz w:val="24"/>
          <w:szCs w:val="24"/>
        </w:rPr>
        <w:t xml:space="preserve"> </w:t>
      </w:r>
      <w:r w:rsidR="00A47603" w:rsidRPr="0037511B">
        <w:rPr>
          <w:rFonts w:ascii="Times New Roman" w:eastAsiaTheme="minorEastAsia" w:hAnsi="Times New Roman" w:cs="Times New Roman"/>
          <w:color w:val="0D0D0D" w:themeColor="text1" w:themeTint="F2"/>
          <w:kern w:val="24"/>
          <w:sz w:val="24"/>
          <w:szCs w:val="24"/>
        </w:rPr>
        <w:t>seeds (fry and fingerlings)</w:t>
      </w:r>
      <w:r w:rsidR="00A47603" w:rsidRPr="0037511B">
        <w:rPr>
          <w:rFonts w:ascii="Times New Roman" w:hAnsi="Times New Roman" w:cs="Times New Roman"/>
          <w:color w:val="0D0D0D" w:themeColor="text1" w:themeTint="F2"/>
          <w:sz w:val="24"/>
          <w:szCs w:val="24"/>
        </w:rPr>
        <w:t xml:space="preserve">, </w:t>
      </w:r>
      <w:r w:rsidR="00A47603" w:rsidRPr="0037511B">
        <w:rPr>
          <w:rFonts w:ascii="Times New Roman" w:hAnsi="Times New Roman" w:cs="Times New Roman"/>
          <w:color w:val="0D0D0D" w:themeColor="text1" w:themeTint="F2"/>
          <w:kern w:val="24"/>
          <w:sz w:val="24"/>
          <w:szCs w:val="24"/>
        </w:rPr>
        <w:t xml:space="preserve">low quality, expensive feeds, </w:t>
      </w:r>
      <w:r w:rsidR="00A47603" w:rsidRPr="0037511B">
        <w:rPr>
          <w:rFonts w:ascii="Times New Roman" w:hAnsi="Times New Roman" w:cs="Times New Roman"/>
          <w:color w:val="0D0D0D" w:themeColor="text1" w:themeTint="F2"/>
          <w:sz w:val="24"/>
          <w:szCs w:val="24"/>
        </w:rPr>
        <w:t xml:space="preserve">predation and diseases </w:t>
      </w:r>
      <w:sdt>
        <w:sdtPr>
          <w:rPr>
            <w:rFonts w:ascii="Times New Roman" w:hAnsi="Times New Roman" w:cs="Times New Roman"/>
            <w:color w:val="000000"/>
            <w:sz w:val="24"/>
            <w:szCs w:val="24"/>
          </w:rPr>
          <w:tag w:val="MENDELEY_CITATION_v3_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"/>
          <w:id w:val="-278953702"/>
          <w:placeholder>
            <w:docPart w:val="EDB91D97F5EA4545BD057C56BFFB2248"/>
          </w:placeholder>
        </w:sdtPr>
        <w:sdtContent>
          <w:r w:rsidR="00F8018B" w:rsidRPr="00F8018B">
            <w:rPr>
              <w:rFonts w:ascii="Times New Roman" w:hAnsi="Times New Roman" w:cs="Times New Roman"/>
              <w:color w:val="000000"/>
              <w:sz w:val="24"/>
              <w:szCs w:val="24"/>
            </w:rPr>
            <w:t>among others (Munguti et al., 2014; Opiyo et al., 2018; Clough et al., 2020; Wanja, et al., 2020a)</w:t>
          </w:r>
        </w:sdtContent>
      </w:sdt>
      <w:r w:rsidR="00A47603" w:rsidRPr="0037511B">
        <w:rPr>
          <w:rFonts w:ascii="Times New Roman" w:hAnsi="Times New Roman" w:cs="Times New Roman"/>
          <w:color w:val="0D0D0D" w:themeColor="text1" w:themeTint="F2"/>
          <w:sz w:val="24"/>
          <w:szCs w:val="24"/>
        </w:rPr>
        <w:t>.</w:t>
      </w:r>
      <w:r w:rsidR="00A47603" w:rsidRPr="0037511B">
        <w:rPr>
          <w:rFonts w:ascii="Times New Roman" w:hAnsi="Times New Roman" w:cs="Times New Roman"/>
          <w:sz w:val="24"/>
          <w:szCs w:val="24"/>
        </w:rPr>
        <w:t xml:space="preserve"> </w:t>
      </w:r>
      <w:r w:rsidR="00A47603" w:rsidRPr="0037511B">
        <w:rPr>
          <w:rFonts w:ascii="Times New Roman" w:hAnsi="Times New Roman" w:cs="Times New Roman"/>
          <w:color w:val="0D0D0D" w:themeColor="text1" w:themeTint="F2"/>
          <w:sz w:val="24"/>
          <w:szCs w:val="24"/>
        </w:rPr>
        <w:t xml:space="preserve">Even though there is little information on fish disease outbreaks nationwide, some well-known illnesses in farmed fish have been documented by </w:t>
      </w:r>
      <w:r w:rsidR="00A47603" w:rsidRPr="0037511B">
        <w:rPr>
          <w:rFonts w:ascii="Times New Roman" w:eastAsiaTheme="minorEastAsia" w:hAnsi="Times New Roman" w:cs="Times New Roman"/>
          <w:color w:val="0D0D0D" w:themeColor="text1" w:themeTint="F2"/>
          <w:kern w:val="24"/>
          <w:sz w:val="24"/>
          <w:szCs w:val="24"/>
        </w:rPr>
        <w:t xml:space="preserve">Mulei </w:t>
      </w:r>
      <w:r w:rsidR="00CC7066">
        <w:rPr>
          <w:rFonts w:ascii="Times New Roman" w:eastAsiaTheme="minorEastAsia" w:hAnsi="Times New Roman" w:cs="Times New Roman"/>
          <w:i/>
          <w:iCs/>
          <w:color w:val="0D0D0D" w:themeColor="text1" w:themeTint="F2"/>
          <w:kern w:val="24"/>
          <w:sz w:val="24"/>
          <w:szCs w:val="24"/>
        </w:rPr>
        <w:t>et</w:t>
      </w:r>
      <w:r w:rsidR="009027E4" w:rsidRPr="009027E4">
        <w:rPr>
          <w:rFonts w:ascii="Times New Roman" w:eastAsiaTheme="minorEastAsia" w:hAnsi="Times New Roman" w:cs="Times New Roman"/>
          <w:i/>
          <w:iCs/>
          <w:color w:val="0D0D0D" w:themeColor="text1" w:themeTint="F2"/>
          <w:kern w:val="24"/>
          <w:sz w:val="24"/>
          <w:szCs w:val="24"/>
        </w:rPr>
        <w:t xml:space="preserve"> al</w:t>
      </w:r>
      <w:r w:rsidR="00A47603" w:rsidRPr="0037511B">
        <w:rPr>
          <w:rFonts w:ascii="Times New Roman" w:eastAsiaTheme="minorEastAsia" w:hAnsi="Times New Roman" w:cs="Times New Roman"/>
          <w:color w:val="0D0D0D" w:themeColor="text1" w:themeTint="F2"/>
          <w:kern w:val="24"/>
          <w:sz w:val="24"/>
          <w:szCs w:val="24"/>
        </w:rPr>
        <w:t xml:space="preserve">. (2018; 2019) and Wanja </w:t>
      </w:r>
      <w:r w:rsidR="00CC7066">
        <w:rPr>
          <w:rFonts w:ascii="Times New Roman" w:eastAsiaTheme="minorEastAsia" w:hAnsi="Times New Roman" w:cs="Times New Roman"/>
          <w:i/>
          <w:iCs/>
          <w:color w:val="0D0D0D" w:themeColor="text1" w:themeTint="F2"/>
          <w:kern w:val="24"/>
          <w:sz w:val="24"/>
          <w:szCs w:val="24"/>
        </w:rPr>
        <w:t>et</w:t>
      </w:r>
      <w:r w:rsidR="009027E4" w:rsidRPr="009027E4">
        <w:rPr>
          <w:rFonts w:ascii="Times New Roman" w:eastAsiaTheme="minorEastAsia" w:hAnsi="Times New Roman" w:cs="Times New Roman"/>
          <w:i/>
          <w:iCs/>
          <w:color w:val="0D0D0D" w:themeColor="text1" w:themeTint="F2"/>
          <w:kern w:val="24"/>
          <w:sz w:val="24"/>
          <w:szCs w:val="24"/>
        </w:rPr>
        <w:t xml:space="preserve"> al</w:t>
      </w:r>
      <w:r w:rsidR="00A47603" w:rsidRPr="0037511B">
        <w:rPr>
          <w:rFonts w:ascii="Times New Roman" w:eastAsiaTheme="minorEastAsia" w:hAnsi="Times New Roman" w:cs="Times New Roman"/>
          <w:color w:val="0D0D0D" w:themeColor="text1" w:themeTint="F2"/>
          <w:kern w:val="24"/>
          <w:sz w:val="24"/>
          <w:szCs w:val="24"/>
        </w:rPr>
        <w:t xml:space="preserve">., 2020a). </w:t>
      </w:r>
    </w:p>
    <w:p w14:paraId="2C7232F9" w14:textId="77777777" w:rsidR="00A47603" w:rsidRPr="0037511B" w:rsidDel="00A46BE4" w:rsidRDefault="00A47603" w:rsidP="006B5964">
      <w:pPr>
        <w:spacing w:after="0" w:line="360" w:lineRule="auto"/>
        <w:jc w:val="both"/>
        <w:rPr>
          <w:del w:id="69" w:author="Administrator" w:date="2023-09-03T15:43:00Z"/>
          <w:rFonts w:ascii="Times New Roman" w:hAnsi="Times New Roman" w:cs="Times New Roman"/>
          <w:color w:val="0D0D0D" w:themeColor="text1" w:themeTint="F2"/>
          <w:sz w:val="24"/>
          <w:szCs w:val="24"/>
        </w:rPr>
      </w:pPr>
    </w:p>
    <w:p w14:paraId="341A45E9" w14:textId="77777777" w:rsidR="00A47603" w:rsidRDefault="00A47603" w:rsidP="00FC0473">
      <w:pPr>
        <w:spacing w:after="0" w:line="360" w:lineRule="auto"/>
        <w:jc w:val="both"/>
      </w:pPr>
    </w:p>
    <w:p w14:paraId="6EF8D21C" w14:textId="77777777" w:rsidR="00A47603" w:rsidRPr="00953077" w:rsidRDefault="00A47603" w:rsidP="006B5964">
      <w:pPr>
        <w:pStyle w:val="Heading1"/>
        <w:spacing w:line="360" w:lineRule="auto"/>
        <w:rPr>
          <w:rFonts w:ascii="Times New Roman" w:hAnsi="Times New Roman" w:cs="Times New Roman"/>
          <w:b/>
          <w:bCs/>
          <w:color w:val="auto"/>
          <w:sz w:val="24"/>
          <w:szCs w:val="24"/>
        </w:rPr>
      </w:pPr>
      <w:bookmarkStart w:id="70" w:name="_Toc146698909"/>
      <w:r w:rsidRPr="00953077">
        <w:rPr>
          <w:rFonts w:ascii="Times New Roman" w:hAnsi="Times New Roman" w:cs="Times New Roman"/>
          <w:b/>
          <w:bCs/>
          <w:color w:val="auto"/>
          <w:sz w:val="24"/>
          <w:szCs w:val="24"/>
        </w:rPr>
        <w:t>2.</w:t>
      </w:r>
      <w:r>
        <w:rPr>
          <w:rFonts w:ascii="Times New Roman" w:hAnsi="Times New Roman" w:cs="Times New Roman"/>
          <w:b/>
          <w:bCs/>
          <w:color w:val="auto"/>
          <w:sz w:val="24"/>
          <w:szCs w:val="24"/>
        </w:rPr>
        <w:t>2</w:t>
      </w:r>
      <w:r w:rsidRPr="00953077">
        <w:rPr>
          <w:rFonts w:ascii="Times New Roman" w:hAnsi="Times New Roman" w:cs="Times New Roman"/>
          <w:b/>
          <w:bCs/>
          <w:color w:val="auto"/>
          <w:sz w:val="24"/>
          <w:szCs w:val="24"/>
        </w:rPr>
        <w:t xml:space="preserve"> Fish parasites</w:t>
      </w:r>
      <w:bookmarkEnd w:id="70"/>
    </w:p>
    <w:p w14:paraId="5AA16D89" w14:textId="47A43A07" w:rsidR="00A47603" w:rsidRDefault="00A47603" w:rsidP="00EA769F">
      <w:pPr>
        <w:spacing w:line="360" w:lineRule="auto"/>
        <w:jc w:val="both"/>
      </w:pPr>
      <w:r w:rsidRPr="00953077">
        <w:rPr>
          <w:rFonts w:ascii="Times New Roman" w:hAnsi="Times New Roman" w:cs="Times New Roman"/>
          <w:color w:val="000000"/>
          <w:sz w:val="24"/>
          <w:szCs w:val="24"/>
        </w:rPr>
        <w:t>Parasites like any other pathogens are usually ubiquitous surviving in a dynamic equilibrium with their host(s). Any alteration of</w:t>
      </w:r>
      <w:r w:rsidRPr="00037BC6">
        <w:rPr>
          <w:rFonts w:ascii="Times New Roman" w:hAnsi="Times New Roman" w:cs="Times New Roman"/>
          <w:color w:val="000000"/>
          <w:sz w:val="24"/>
          <w:szCs w:val="24"/>
        </w:rPr>
        <w:t xml:space="preserve"> the parasite/host equilibrium by environmental </w:t>
      </w:r>
      <w:r>
        <w:rPr>
          <w:rFonts w:ascii="Times New Roman" w:hAnsi="Times New Roman" w:cs="Times New Roman"/>
          <w:color w:val="000000"/>
          <w:sz w:val="24"/>
          <w:szCs w:val="24"/>
        </w:rPr>
        <w:t xml:space="preserve">factors </w:t>
      </w:r>
      <w:r w:rsidRPr="00037BC6">
        <w:rPr>
          <w:rFonts w:ascii="Times New Roman" w:hAnsi="Times New Roman" w:cs="Times New Roman"/>
          <w:color w:val="000000"/>
          <w:sz w:val="24"/>
          <w:szCs w:val="24"/>
        </w:rPr>
        <w:t>c</w:t>
      </w:r>
      <w:r>
        <w:rPr>
          <w:rFonts w:ascii="Times New Roman" w:hAnsi="Times New Roman" w:cs="Times New Roman"/>
          <w:color w:val="000000"/>
          <w:sz w:val="24"/>
          <w:szCs w:val="24"/>
        </w:rPr>
        <w:t xml:space="preserve">an </w:t>
      </w:r>
      <w:r w:rsidRPr="00037BC6">
        <w:rPr>
          <w:rFonts w:ascii="Times New Roman" w:hAnsi="Times New Roman" w:cs="Times New Roman"/>
          <w:color w:val="000000"/>
          <w:sz w:val="24"/>
          <w:szCs w:val="24"/>
        </w:rPr>
        <w:t>cause disease,</w:t>
      </w:r>
      <w:r>
        <w:rPr>
          <w:rFonts w:ascii="Times New Roman" w:hAnsi="Times New Roman" w:cs="Times New Roman"/>
          <w:color w:val="000000"/>
          <w:sz w:val="24"/>
          <w:szCs w:val="24"/>
        </w:rPr>
        <w:t xml:space="preserve"> mortality,</w:t>
      </w:r>
      <w:r w:rsidRPr="00037BC6">
        <w:rPr>
          <w:rFonts w:ascii="Times New Roman" w:hAnsi="Times New Roman" w:cs="Times New Roman"/>
          <w:color w:val="000000"/>
          <w:sz w:val="24"/>
          <w:szCs w:val="24"/>
        </w:rPr>
        <w:t xml:space="preserve"> stunted growth and in some extent fish and the products can be rejected in the mar</w:t>
      </w:r>
      <w:r w:rsidRPr="00CC7066">
        <w:rPr>
          <w:rFonts w:ascii="Times New Roman" w:hAnsi="Times New Roman" w:cs="Times New Roman"/>
          <w:color w:val="000000"/>
          <w:sz w:val="24"/>
          <w:szCs w:val="24"/>
        </w:rPr>
        <w:t>k</w:t>
      </w:r>
      <w:r w:rsidR="00CC7066" w:rsidRPr="00CC7066">
        <w:rPr>
          <w:rFonts w:ascii="Times New Roman" w:hAnsi="Times New Roman" w:cs="Times New Roman"/>
          <w:color w:val="000000"/>
          <w:sz w:val="24"/>
          <w:szCs w:val="24"/>
        </w:rPr>
        <w:t>et</w:t>
      </w:r>
      <w:r w:rsidRPr="00037BC6">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"/>
          <w:id w:val="-1998263259"/>
          <w:placeholder>
            <w:docPart w:val="51E0209E1052402A958BD8E66EAC8805"/>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Pratoomyot</w:t>
          </w:r>
          <w:proofErr w:type="spellEnd"/>
          <w:r w:rsidR="00F8018B" w:rsidRPr="00F8018B">
            <w:rPr>
              <w:rFonts w:ascii="Times New Roman" w:hAnsi="Times New Roman" w:cs="Times New Roman"/>
              <w:color w:val="000000"/>
              <w:sz w:val="24"/>
              <w:szCs w:val="24"/>
            </w:rPr>
            <w:t xml:space="preserve"> et al., 2015; Wanja, et al., 2020a; (</w:t>
          </w:r>
          <w:proofErr w:type="spellStart"/>
          <w:r w:rsidR="00F8018B" w:rsidRPr="00F8018B">
            <w:rPr>
              <w:rFonts w:ascii="Times New Roman" w:hAnsi="Times New Roman" w:cs="Times New Roman"/>
              <w:color w:val="000000"/>
              <w:sz w:val="24"/>
              <w:szCs w:val="24"/>
            </w:rPr>
            <w:t>Karlsbakk</w:t>
          </w:r>
          <w:proofErr w:type="spellEnd"/>
          <w:r w:rsidR="00F8018B" w:rsidRPr="00F8018B">
            <w:rPr>
              <w:rFonts w:ascii="Times New Roman" w:hAnsi="Times New Roman" w:cs="Times New Roman"/>
              <w:color w:val="000000"/>
              <w:sz w:val="24"/>
              <w:szCs w:val="24"/>
            </w:rPr>
            <w:t xml:space="preserve"> et al., 2021)</w:t>
          </w:r>
        </w:sdtContent>
      </w:sdt>
      <w:r w:rsidRPr="00037BC6">
        <w:rPr>
          <w:rFonts w:ascii="Times New Roman" w:hAnsi="Times New Roman" w:cs="Times New Roman"/>
          <w:color w:val="000000"/>
          <w:sz w:val="24"/>
          <w:szCs w:val="24"/>
        </w:rPr>
        <w:t>. These parasites are classified as protozoan</w:t>
      </w:r>
      <w:r>
        <w:rPr>
          <w:rFonts w:ascii="Times New Roman" w:hAnsi="Times New Roman" w:cs="Times New Roman"/>
          <w:color w:val="000000"/>
          <w:sz w:val="24"/>
          <w:szCs w:val="24"/>
        </w:rPr>
        <w:t xml:space="preserve">s </w:t>
      </w:r>
      <w:r w:rsidRPr="00037BC6">
        <w:rPr>
          <w:rFonts w:ascii="Times New Roman" w:hAnsi="Times New Roman" w:cs="Times New Roman"/>
          <w:color w:val="000000"/>
          <w:sz w:val="24"/>
          <w:szCs w:val="24"/>
        </w:rPr>
        <w:t>(</w:t>
      </w:r>
      <w:r>
        <w:rPr>
          <w:rFonts w:ascii="Times New Roman" w:hAnsi="Times New Roman" w:cs="Times New Roman"/>
          <w:color w:val="000000"/>
          <w:sz w:val="24"/>
          <w:szCs w:val="24"/>
        </w:rPr>
        <w:t>c</w:t>
      </w:r>
      <w:r w:rsidRPr="00037BC6">
        <w:rPr>
          <w:rFonts w:ascii="Times New Roman" w:hAnsi="Times New Roman" w:cs="Times New Roman"/>
          <w:color w:val="000000"/>
          <w:sz w:val="24"/>
          <w:szCs w:val="24"/>
        </w:rPr>
        <w:t xml:space="preserve">iliates, </w:t>
      </w:r>
      <w:r>
        <w:rPr>
          <w:rFonts w:ascii="Times New Roman" w:hAnsi="Times New Roman" w:cs="Times New Roman"/>
          <w:color w:val="000000"/>
          <w:sz w:val="24"/>
          <w:szCs w:val="24"/>
        </w:rPr>
        <w:t>f</w:t>
      </w:r>
      <w:r w:rsidRPr="00037BC6">
        <w:rPr>
          <w:rFonts w:ascii="Times New Roman" w:hAnsi="Times New Roman" w:cs="Times New Roman"/>
          <w:color w:val="000000"/>
          <w:sz w:val="24"/>
          <w:szCs w:val="24"/>
        </w:rPr>
        <w:t>lagellates,</w:t>
      </w:r>
      <w:r w:rsidRPr="00037BC6">
        <w:rPr>
          <w:rFonts w:ascii="Times New Roman" w:hAnsi="Times New Roman" w:cs="Times New Roman"/>
          <w:sz w:val="24"/>
          <w:szCs w:val="24"/>
        </w:rPr>
        <w:t xml:space="preserve"> </w:t>
      </w:r>
      <w:r>
        <w:rPr>
          <w:rFonts w:ascii="Times New Roman" w:hAnsi="Times New Roman" w:cs="Times New Roman"/>
          <w:color w:val="000000"/>
          <w:sz w:val="24"/>
          <w:szCs w:val="24"/>
        </w:rPr>
        <w:t>m</w:t>
      </w:r>
      <w:r w:rsidRPr="00037BC6">
        <w:rPr>
          <w:rFonts w:ascii="Times New Roman" w:hAnsi="Times New Roman" w:cs="Times New Roman"/>
          <w:color w:val="000000"/>
          <w:sz w:val="24"/>
          <w:szCs w:val="24"/>
        </w:rPr>
        <w:t>yxozoa,</w:t>
      </w:r>
      <w:r w:rsidRPr="00037BC6">
        <w:rPr>
          <w:rFonts w:ascii="Times New Roman" w:hAnsi="Times New Roman" w:cs="Times New Roman"/>
          <w:sz w:val="24"/>
          <w:szCs w:val="24"/>
        </w:rPr>
        <w:t xml:space="preserve"> </w:t>
      </w:r>
      <w:r>
        <w:rPr>
          <w:rFonts w:ascii="Times New Roman" w:hAnsi="Times New Roman" w:cs="Times New Roman"/>
          <w:color w:val="000000"/>
          <w:sz w:val="24"/>
          <w:szCs w:val="24"/>
        </w:rPr>
        <w:t>m</w:t>
      </w:r>
      <w:r w:rsidRPr="00037BC6">
        <w:rPr>
          <w:rFonts w:ascii="Times New Roman" w:hAnsi="Times New Roman" w:cs="Times New Roman"/>
          <w:color w:val="000000"/>
          <w:sz w:val="24"/>
          <w:szCs w:val="24"/>
        </w:rPr>
        <w:t>icrosporidia,</w:t>
      </w:r>
      <w:r w:rsidRPr="00037BC6">
        <w:rPr>
          <w:rFonts w:ascii="Times New Roman" w:hAnsi="Times New Roman" w:cs="Times New Roman"/>
          <w:sz w:val="24"/>
          <w:szCs w:val="24"/>
        </w:rPr>
        <w:t xml:space="preserve"> </w:t>
      </w:r>
      <w:r>
        <w:rPr>
          <w:rFonts w:ascii="Times New Roman" w:hAnsi="Times New Roman" w:cs="Times New Roman"/>
          <w:color w:val="000000"/>
          <w:sz w:val="24"/>
          <w:szCs w:val="24"/>
        </w:rPr>
        <w:t>c</w:t>
      </w:r>
      <w:r w:rsidRPr="00037BC6">
        <w:rPr>
          <w:rFonts w:ascii="Times New Roman" w:hAnsi="Times New Roman" w:cs="Times New Roman"/>
          <w:color w:val="000000"/>
          <w:sz w:val="24"/>
          <w:szCs w:val="24"/>
        </w:rPr>
        <w:t xml:space="preserve">occidia), </w:t>
      </w:r>
      <w:r w:rsidRPr="00761981">
        <w:rPr>
          <w:rFonts w:ascii="Times New Roman" w:hAnsi="Times New Roman" w:cs="Times New Roman"/>
          <w:color w:val="0D0D0D" w:themeColor="text1" w:themeTint="F2"/>
          <w:sz w:val="24"/>
          <w:szCs w:val="24"/>
        </w:rPr>
        <w:t xml:space="preserve">monogeneans (i.e., </w:t>
      </w:r>
      <w:proofErr w:type="spellStart"/>
      <w:r w:rsidRPr="00761981">
        <w:rPr>
          <w:rFonts w:ascii="Times New Roman" w:hAnsi="Times New Roman" w:cs="Times New Roman"/>
          <w:i/>
          <w:iCs/>
          <w:color w:val="0D0D0D" w:themeColor="text1" w:themeTint="F2"/>
          <w:sz w:val="24"/>
          <w:szCs w:val="24"/>
        </w:rPr>
        <w:t>Gyrodactylus</w:t>
      </w:r>
      <w:proofErr w:type="spellEnd"/>
      <w:r w:rsidRPr="00761981">
        <w:rPr>
          <w:rFonts w:ascii="Times New Roman" w:hAnsi="Times New Roman" w:cs="Times New Roman"/>
          <w:color w:val="0D0D0D" w:themeColor="text1" w:themeTint="F2"/>
          <w:sz w:val="24"/>
          <w:szCs w:val="24"/>
        </w:rPr>
        <w:t xml:space="preserve"> spp., </w:t>
      </w:r>
      <w:proofErr w:type="spellStart"/>
      <w:r w:rsidRPr="00761981">
        <w:rPr>
          <w:rFonts w:ascii="Times New Roman" w:hAnsi="Times New Roman" w:cs="Times New Roman"/>
          <w:i/>
          <w:iCs/>
          <w:color w:val="0D0D0D" w:themeColor="text1" w:themeTint="F2"/>
          <w:sz w:val="24"/>
          <w:szCs w:val="24"/>
        </w:rPr>
        <w:t>Dactylogyrus</w:t>
      </w:r>
      <w:proofErr w:type="spellEnd"/>
      <w:r w:rsidRPr="00761981">
        <w:rPr>
          <w:rFonts w:ascii="Times New Roman" w:hAnsi="Times New Roman" w:cs="Times New Roman"/>
          <w:i/>
          <w:iCs/>
          <w:color w:val="0D0D0D" w:themeColor="text1" w:themeTint="F2"/>
          <w:sz w:val="24"/>
          <w:szCs w:val="24"/>
        </w:rPr>
        <w:t xml:space="preserve"> </w:t>
      </w:r>
      <w:r w:rsidRPr="00761981">
        <w:rPr>
          <w:rFonts w:ascii="Times New Roman" w:hAnsi="Times New Roman" w:cs="Times New Roman"/>
          <w:color w:val="0D0D0D" w:themeColor="text1" w:themeTint="F2"/>
          <w:sz w:val="24"/>
          <w:szCs w:val="24"/>
        </w:rPr>
        <w:t xml:space="preserve">spp.), digenean trematodes (i.e., </w:t>
      </w:r>
      <w:proofErr w:type="spellStart"/>
      <w:r w:rsidRPr="00761981">
        <w:rPr>
          <w:rFonts w:ascii="Times New Roman" w:hAnsi="Times New Roman" w:cs="Times New Roman"/>
          <w:i/>
          <w:iCs/>
          <w:color w:val="0D0D0D" w:themeColor="text1" w:themeTint="F2"/>
          <w:sz w:val="24"/>
          <w:szCs w:val="24"/>
        </w:rPr>
        <w:t>Clinostomum</w:t>
      </w:r>
      <w:proofErr w:type="spellEnd"/>
      <w:r w:rsidRPr="00761981">
        <w:rPr>
          <w:rFonts w:ascii="Times New Roman" w:hAnsi="Times New Roman" w:cs="Times New Roman"/>
          <w:color w:val="0D0D0D" w:themeColor="text1" w:themeTint="F2"/>
          <w:sz w:val="24"/>
          <w:szCs w:val="24"/>
        </w:rPr>
        <w:t xml:space="preserve"> spp., </w:t>
      </w:r>
      <w:proofErr w:type="spellStart"/>
      <w:r w:rsidRPr="00761981">
        <w:rPr>
          <w:rFonts w:ascii="Times New Roman" w:hAnsi="Times New Roman" w:cs="Times New Roman"/>
          <w:i/>
          <w:iCs/>
          <w:color w:val="0D0D0D" w:themeColor="text1" w:themeTint="F2"/>
          <w:sz w:val="24"/>
          <w:szCs w:val="24"/>
        </w:rPr>
        <w:t>Diplostomum</w:t>
      </w:r>
      <w:proofErr w:type="spellEnd"/>
      <w:r w:rsidRPr="00761981">
        <w:rPr>
          <w:rFonts w:ascii="Times New Roman" w:hAnsi="Times New Roman" w:cs="Times New Roman"/>
          <w:color w:val="0D0D0D" w:themeColor="text1" w:themeTint="F2"/>
          <w:sz w:val="24"/>
          <w:szCs w:val="24"/>
        </w:rPr>
        <w:t xml:space="preserve"> spp., </w:t>
      </w:r>
      <w:proofErr w:type="spellStart"/>
      <w:r w:rsidRPr="00761981">
        <w:rPr>
          <w:rFonts w:ascii="Times New Roman" w:hAnsi="Times New Roman" w:cs="Times New Roman"/>
          <w:i/>
          <w:color w:val="0D0D0D" w:themeColor="text1" w:themeTint="F2"/>
          <w:sz w:val="24"/>
          <w:szCs w:val="24"/>
        </w:rPr>
        <w:t>Tylodelphys</w:t>
      </w:r>
      <w:proofErr w:type="spellEnd"/>
      <w:r w:rsidRPr="00761981">
        <w:rPr>
          <w:rFonts w:ascii="Times New Roman" w:hAnsi="Times New Roman" w:cs="Times New Roman"/>
          <w:i/>
          <w:iCs/>
          <w:color w:val="0D0D0D" w:themeColor="text1" w:themeTint="F2"/>
          <w:sz w:val="24"/>
          <w:szCs w:val="24"/>
        </w:rPr>
        <w:t xml:space="preserve"> </w:t>
      </w:r>
      <w:r w:rsidRPr="00761981">
        <w:rPr>
          <w:rFonts w:ascii="Times New Roman" w:hAnsi="Times New Roman" w:cs="Times New Roman"/>
          <w:color w:val="0D0D0D" w:themeColor="text1" w:themeTint="F2"/>
          <w:sz w:val="24"/>
          <w:szCs w:val="24"/>
        </w:rPr>
        <w:t>spp.,</w:t>
      </w:r>
      <w:r w:rsidRPr="00761981">
        <w:rPr>
          <w:rFonts w:ascii="Times New Roman" w:hAnsi="Times New Roman" w:cs="Times New Roman"/>
          <w:i/>
          <w:iCs/>
          <w:color w:val="0D0D0D" w:themeColor="text1" w:themeTint="F2"/>
          <w:sz w:val="24"/>
          <w:szCs w:val="24"/>
        </w:rPr>
        <w:t xml:space="preserve"> </w:t>
      </w:r>
      <w:proofErr w:type="spellStart"/>
      <w:r w:rsidRPr="00761981">
        <w:rPr>
          <w:rFonts w:ascii="Times New Roman" w:hAnsi="Times New Roman" w:cs="Times New Roman"/>
          <w:i/>
          <w:iCs/>
          <w:color w:val="0D0D0D" w:themeColor="text1" w:themeTint="F2"/>
          <w:sz w:val="24"/>
          <w:szCs w:val="24"/>
        </w:rPr>
        <w:t>Neascus</w:t>
      </w:r>
      <w:proofErr w:type="spellEnd"/>
      <w:r w:rsidRPr="00761981">
        <w:rPr>
          <w:rFonts w:ascii="Times New Roman" w:hAnsi="Times New Roman" w:cs="Times New Roman"/>
          <w:color w:val="0D0D0D" w:themeColor="text1" w:themeTint="F2"/>
          <w:sz w:val="24"/>
          <w:szCs w:val="24"/>
        </w:rPr>
        <w:t xml:space="preserve"> spp.), </w:t>
      </w:r>
      <w:r>
        <w:rPr>
          <w:rFonts w:ascii="Times New Roman" w:hAnsi="Times New Roman" w:cs="Times New Roman"/>
          <w:color w:val="000000"/>
          <w:sz w:val="24"/>
          <w:szCs w:val="24"/>
        </w:rPr>
        <w:t>n</w:t>
      </w:r>
      <w:r w:rsidRPr="00037BC6">
        <w:rPr>
          <w:rFonts w:ascii="Times New Roman" w:hAnsi="Times New Roman" w:cs="Times New Roman"/>
          <w:color w:val="000000"/>
          <w:sz w:val="24"/>
          <w:szCs w:val="24"/>
        </w:rPr>
        <w:t>ematodes (</w:t>
      </w:r>
      <w:r w:rsidRPr="00AE2E0A">
        <w:rPr>
          <w:rFonts w:ascii="Times New Roman" w:hAnsi="Times New Roman" w:cs="Times New Roman"/>
          <w:i/>
          <w:iCs/>
          <w:color w:val="000000"/>
          <w:sz w:val="24"/>
          <w:szCs w:val="24"/>
        </w:rPr>
        <w:t>Anisakis complex</w:t>
      </w:r>
      <w:r w:rsidRPr="00566DF6">
        <w:rPr>
          <w:rFonts w:ascii="Times New Roman" w:hAnsi="Times New Roman" w:cs="Times New Roman"/>
          <w:color w:val="000000"/>
          <w:sz w:val="24"/>
          <w:szCs w:val="24"/>
        </w:rPr>
        <w:t xml:space="preserve">, </w:t>
      </w:r>
      <w:proofErr w:type="spellStart"/>
      <w:r w:rsidRPr="00AE2E0A">
        <w:rPr>
          <w:rFonts w:ascii="Times New Roman" w:hAnsi="Times New Roman" w:cs="Times New Roman"/>
          <w:i/>
          <w:iCs/>
          <w:color w:val="000000"/>
          <w:sz w:val="24"/>
          <w:szCs w:val="24"/>
        </w:rPr>
        <w:t>Contracaecum</w:t>
      </w:r>
      <w:proofErr w:type="spellEnd"/>
      <w:r w:rsidRPr="00566DF6">
        <w:rPr>
          <w:rFonts w:ascii="Times New Roman" w:hAnsi="Times New Roman" w:cs="Times New Roman"/>
          <w:color w:val="000000"/>
          <w:sz w:val="24"/>
          <w:szCs w:val="24"/>
        </w:rPr>
        <w:t xml:space="preserve"> spp., </w:t>
      </w:r>
      <w:proofErr w:type="spellStart"/>
      <w:r w:rsidRPr="00AE2E0A">
        <w:rPr>
          <w:rFonts w:ascii="Times New Roman" w:hAnsi="Times New Roman" w:cs="Times New Roman"/>
          <w:i/>
          <w:iCs/>
          <w:color w:val="000000"/>
          <w:sz w:val="24"/>
          <w:szCs w:val="24"/>
        </w:rPr>
        <w:t>Camillanus</w:t>
      </w:r>
      <w:proofErr w:type="spellEnd"/>
      <w:r w:rsidRPr="00566DF6">
        <w:rPr>
          <w:rFonts w:ascii="Times New Roman" w:hAnsi="Times New Roman" w:cs="Times New Roman"/>
          <w:color w:val="000000"/>
          <w:sz w:val="24"/>
          <w:szCs w:val="24"/>
        </w:rPr>
        <w:t xml:space="preserve"> spp., </w:t>
      </w:r>
      <w:proofErr w:type="spellStart"/>
      <w:r w:rsidRPr="00AE2E0A">
        <w:rPr>
          <w:rFonts w:ascii="Times New Roman" w:hAnsi="Times New Roman" w:cs="Times New Roman"/>
          <w:i/>
          <w:iCs/>
          <w:color w:val="000000"/>
          <w:sz w:val="24"/>
          <w:szCs w:val="24"/>
        </w:rPr>
        <w:t>Capillaria</w:t>
      </w:r>
      <w:proofErr w:type="spellEnd"/>
      <w:r w:rsidRPr="00566DF6">
        <w:rPr>
          <w:rFonts w:ascii="Times New Roman" w:hAnsi="Times New Roman" w:cs="Times New Roman"/>
          <w:color w:val="000000"/>
          <w:sz w:val="24"/>
          <w:szCs w:val="24"/>
        </w:rPr>
        <w:t xml:space="preserve"> spp., </w:t>
      </w:r>
      <w:proofErr w:type="spellStart"/>
      <w:r w:rsidRPr="00AE2E0A">
        <w:rPr>
          <w:rFonts w:ascii="Times New Roman" w:hAnsi="Times New Roman" w:cs="Times New Roman"/>
          <w:i/>
          <w:iCs/>
          <w:color w:val="000000"/>
          <w:sz w:val="24"/>
          <w:szCs w:val="24"/>
        </w:rPr>
        <w:t>Eustrongylides</w:t>
      </w:r>
      <w:proofErr w:type="spellEnd"/>
      <w:r w:rsidRPr="00566DF6">
        <w:rPr>
          <w:rFonts w:ascii="Times New Roman" w:hAnsi="Times New Roman" w:cs="Times New Roman"/>
          <w:color w:val="000000"/>
          <w:sz w:val="24"/>
          <w:szCs w:val="24"/>
        </w:rPr>
        <w:t xml:space="preserve"> spp.</w:t>
      </w:r>
      <w:r>
        <w:rPr>
          <w:rFonts w:ascii="Times New Roman" w:hAnsi="Times New Roman" w:cs="Times New Roman"/>
          <w:color w:val="000000"/>
          <w:sz w:val="24"/>
          <w:szCs w:val="24"/>
        </w:rPr>
        <w:t>)</w:t>
      </w:r>
      <w:r w:rsidRPr="00037BC6">
        <w:rPr>
          <w:rFonts w:ascii="Times New Roman" w:hAnsi="Times New Roman" w:cs="Times New Roman"/>
          <w:color w:val="000000"/>
          <w:sz w:val="24"/>
          <w:szCs w:val="24"/>
        </w:rPr>
        <w:t xml:space="preserve"> </w:t>
      </w:r>
      <w:r>
        <w:rPr>
          <w:rFonts w:ascii="Times New Roman" w:hAnsi="Times New Roman" w:cs="Times New Roman"/>
          <w:color w:val="000000"/>
          <w:sz w:val="24"/>
          <w:szCs w:val="24"/>
        </w:rPr>
        <w:t>c</w:t>
      </w:r>
      <w:r w:rsidRPr="00037BC6">
        <w:rPr>
          <w:rFonts w:ascii="Times New Roman" w:hAnsi="Times New Roman" w:cs="Times New Roman"/>
          <w:color w:val="000000"/>
          <w:sz w:val="24"/>
          <w:szCs w:val="24"/>
        </w:rPr>
        <w:t>estodes</w:t>
      </w:r>
      <w:r>
        <w:rPr>
          <w:rFonts w:ascii="Times New Roman" w:hAnsi="Times New Roman" w:cs="Times New Roman"/>
          <w:color w:val="000000"/>
          <w:sz w:val="24"/>
          <w:szCs w:val="24"/>
        </w:rPr>
        <w:t xml:space="preserve"> (</w:t>
      </w:r>
      <w:r w:rsidRPr="009267CC">
        <w:rPr>
          <w:rFonts w:ascii="Times New Roman" w:hAnsi="Times New Roman" w:cs="Times New Roman"/>
          <w:i/>
          <w:iCs/>
          <w:color w:val="000000"/>
          <w:sz w:val="24"/>
          <w:szCs w:val="24"/>
        </w:rPr>
        <w:t>Diphyllobothrium latum</w:t>
      </w:r>
      <w:r>
        <w:rPr>
          <w:rFonts w:ascii="Times New Roman" w:hAnsi="Times New Roman" w:cs="Times New Roman"/>
          <w:i/>
          <w:iCs/>
          <w:color w:val="000000"/>
          <w:sz w:val="24"/>
          <w:szCs w:val="24"/>
        </w:rPr>
        <w:t>,</w:t>
      </w:r>
      <w:r w:rsidRPr="002717E8">
        <w:t xml:space="preserve"> </w:t>
      </w:r>
      <w:r w:rsidRPr="002717E8">
        <w:rPr>
          <w:rFonts w:ascii="Times New Roman" w:hAnsi="Times New Roman" w:cs="Times New Roman"/>
          <w:i/>
          <w:iCs/>
          <w:color w:val="000000"/>
          <w:sz w:val="24"/>
          <w:szCs w:val="24"/>
        </w:rPr>
        <w:t>Ligula intestinalis</w:t>
      </w:r>
      <w:r>
        <w:rPr>
          <w:rFonts w:ascii="Times New Roman" w:hAnsi="Times New Roman" w:cs="Times New Roman"/>
          <w:color w:val="000000"/>
          <w:sz w:val="24"/>
          <w:szCs w:val="24"/>
        </w:rPr>
        <w:t>)</w:t>
      </w:r>
      <w:r w:rsidRPr="00037BC6">
        <w:rPr>
          <w:rFonts w:ascii="Times New Roman" w:hAnsi="Times New Roman" w:cs="Times New Roman"/>
          <w:color w:val="000000"/>
          <w:sz w:val="24"/>
          <w:szCs w:val="24"/>
        </w:rPr>
        <w:t>, parasitic crustacea (</w:t>
      </w:r>
      <w:r w:rsidRPr="000D758E">
        <w:rPr>
          <w:rFonts w:ascii="Times New Roman" w:hAnsi="Times New Roman" w:cs="Times New Roman"/>
          <w:i/>
          <w:iCs/>
          <w:color w:val="000000"/>
          <w:sz w:val="24"/>
          <w:szCs w:val="24"/>
        </w:rPr>
        <w:t xml:space="preserve">Ergasilus </w:t>
      </w:r>
      <w:r w:rsidRPr="006365B5">
        <w:rPr>
          <w:rFonts w:ascii="Times New Roman" w:hAnsi="Times New Roman" w:cs="Times New Roman"/>
          <w:color w:val="000000"/>
          <w:sz w:val="24"/>
          <w:szCs w:val="24"/>
        </w:rPr>
        <w:t>spp</w:t>
      </w:r>
      <w:r>
        <w:rPr>
          <w:rFonts w:ascii="Times New Roman" w:hAnsi="Times New Roman" w:cs="Times New Roman"/>
          <w:color w:val="000000"/>
          <w:sz w:val="24"/>
          <w:szCs w:val="24"/>
        </w:rPr>
        <w:t>.,</w:t>
      </w:r>
      <w:r w:rsidRPr="00037BC6">
        <w:rPr>
          <w:rFonts w:ascii="Times New Roman" w:hAnsi="Times New Roman" w:cs="Times New Roman"/>
          <w:color w:val="000000"/>
          <w:sz w:val="24"/>
          <w:szCs w:val="24"/>
        </w:rPr>
        <w:t xml:space="preserve"> </w:t>
      </w:r>
      <w:proofErr w:type="spellStart"/>
      <w:r w:rsidRPr="000D758E">
        <w:rPr>
          <w:rFonts w:ascii="Times New Roman" w:hAnsi="Times New Roman" w:cs="Times New Roman"/>
          <w:i/>
          <w:iCs/>
          <w:color w:val="000000"/>
          <w:sz w:val="24"/>
          <w:szCs w:val="24"/>
        </w:rPr>
        <w:t>Lernaea</w:t>
      </w:r>
      <w:proofErr w:type="spellEnd"/>
      <w:r w:rsidRPr="000D758E">
        <w:rPr>
          <w:rFonts w:ascii="Times New Roman" w:hAnsi="Times New Roman" w:cs="Times New Roman"/>
          <w:i/>
          <w:iCs/>
          <w:color w:val="000000"/>
          <w:sz w:val="24"/>
          <w:szCs w:val="24"/>
        </w:rPr>
        <w:t xml:space="preserve"> </w:t>
      </w:r>
      <w:r w:rsidRPr="006365B5">
        <w:rPr>
          <w:rFonts w:ascii="Times New Roman" w:hAnsi="Times New Roman" w:cs="Times New Roman"/>
          <w:color w:val="000000"/>
          <w:sz w:val="24"/>
          <w:szCs w:val="24"/>
        </w:rPr>
        <w:t>spp</w:t>
      </w:r>
      <w:r>
        <w:rPr>
          <w:rFonts w:ascii="Times New Roman" w:hAnsi="Times New Roman" w:cs="Times New Roman"/>
          <w:color w:val="000000"/>
          <w:sz w:val="24"/>
          <w:szCs w:val="24"/>
        </w:rPr>
        <w:t>.</w:t>
      </w:r>
      <w:r w:rsidRPr="006365B5">
        <w:rPr>
          <w:rFonts w:ascii="Times New Roman" w:hAnsi="Times New Roman" w:cs="Times New Roman"/>
          <w:color w:val="000000"/>
          <w:sz w:val="24"/>
          <w:szCs w:val="24"/>
        </w:rPr>
        <w:t>,</w:t>
      </w:r>
      <w:r w:rsidRPr="00037BC6">
        <w:rPr>
          <w:rFonts w:ascii="Times New Roman" w:hAnsi="Times New Roman" w:cs="Times New Roman"/>
          <w:color w:val="000000"/>
          <w:sz w:val="24"/>
          <w:szCs w:val="24"/>
        </w:rPr>
        <w:t xml:space="preserve"> </w:t>
      </w:r>
      <w:r w:rsidRPr="000D758E">
        <w:rPr>
          <w:rFonts w:ascii="Times New Roman" w:hAnsi="Times New Roman" w:cs="Times New Roman"/>
          <w:i/>
          <w:iCs/>
          <w:color w:val="000000"/>
          <w:sz w:val="24"/>
          <w:szCs w:val="24"/>
        </w:rPr>
        <w:t>Argulus africanus</w:t>
      </w:r>
      <w:r w:rsidRPr="00037BC6">
        <w:rPr>
          <w:rFonts w:ascii="Times New Roman" w:hAnsi="Times New Roman" w:cs="Times New Roman"/>
          <w:color w:val="000000"/>
          <w:sz w:val="24"/>
          <w:szCs w:val="24"/>
        </w:rPr>
        <w:t xml:space="preserve">) and leeches </w:t>
      </w:r>
      <w:sdt>
        <w:sdtPr>
          <w:rPr>
            <w:rFonts w:ascii="Times New Roman" w:hAnsi="Times New Roman" w:cs="Times New Roman"/>
            <w:color w:val="000000"/>
            <w:sz w:val="24"/>
            <w:szCs w:val="24"/>
          </w:rPr>
          <w:tag w:val="MENDELEY_CITATION_v3_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"/>
          <w:id w:val="1591504819"/>
          <w:placeholder>
            <w:docPart w:val="51E0209E1052402A958BD8E66EAC8805"/>
          </w:placeholder>
        </w:sdtPr>
        <w:sdtContent>
          <w:r w:rsidR="00F8018B" w:rsidRPr="00F8018B">
            <w:rPr>
              <w:rFonts w:ascii="Times New Roman" w:eastAsia="Times New Roman" w:hAnsi="Times New Roman" w:cs="Times New Roman"/>
              <w:color w:val="000000"/>
              <w:sz w:val="24"/>
              <w:szCs w:val="24"/>
            </w:rPr>
            <w:t>(Klinger and Floyd, 2013)</w:t>
          </w:r>
        </w:sdtContent>
      </w:sdt>
      <w:r w:rsidRPr="00037BC6">
        <w:rPr>
          <w:rFonts w:ascii="Times New Roman" w:hAnsi="Times New Roman" w:cs="Times New Roman"/>
          <w:color w:val="000000"/>
          <w:sz w:val="24"/>
          <w:szCs w:val="24"/>
        </w:rPr>
        <w:t>.</w:t>
      </w:r>
      <w:r w:rsidRPr="00CD132A">
        <w:t xml:space="preserve"> </w:t>
      </w:r>
    </w:p>
    <w:p w14:paraId="7DF41A3A" w14:textId="5292B2BB" w:rsidR="00A47603" w:rsidRPr="008B617B" w:rsidRDefault="00A47603" w:rsidP="00EB6176">
      <w:pPr>
        <w:spacing w:line="360" w:lineRule="auto"/>
        <w:jc w:val="both"/>
        <w:rPr>
          <w:rFonts w:ascii="Times New Roman" w:hAnsi="Times New Roman" w:cs="Times New Roman"/>
          <w:color w:val="0D0D0D" w:themeColor="text1" w:themeTint="F2"/>
          <w:sz w:val="24"/>
          <w:szCs w:val="24"/>
        </w:rPr>
      </w:pPr>
      <w:r w:rsidRPr="00CD132A">
        <w:rPr>
          <w:rFonts w:ascii="Times New Roman" w:hAnsi="Times New Roman" w:cs="Times New Roman"/>
          <w:color w:val="000000"/>
          <w:sz w:val="24"/>
          <w:szCs w:val="24"/>
        </w:rPr>
        <w:t>The aquatic environment is home to free-living protozoan parasites. Usually, the parasite may proliferate without an intermediate host (direct life cycle).</w:t>
      </w:r>
      <w:r w:rsidRPr="00037BC6">
        <w:rPr>
          <w:rFonts w:ascii="Times New Roman" w:hAnsi="Times New Roman" w:cs="Times New Roman"/>
          <w:color w:val="000000"/>
          <w:sz w:val="24"/>
          <w:szCs w:val="24"/>
        </w:rPr>
        <w:t xml:space="preserve"> They can multiply very fast in the infected fish and cause economic losses</w:t>
      </w:r>
      <w:r>
        <w:rPr>
          <w:rFonts w:ascii="Times New Roman" w:hAnsi="Times New Roman" w:cs="Times New Roman"/>
          <w:color w:val="000000"/>
          <w:sz w:val="24"/>
          <w:szCs w:val="24"/>
        </w:rPr>
        <w:t>. S</w:t>
      </w:r>
      <w:r w:rsidRPr="00037BC6">
        <w:rPr>
          <w:rFonts w:ascii="Times New Roman" w:hAnsi="Times New Roman" w:cs="Times New Roman"/>
          <w:color w:val="000000"/>
          <w:sz w:val="24"/>
          <w:szCs w:val="24"/>
        </w:rPr>
        <w:t xml:space="preserve">ome of protozoan parasites </w:t>
      </w:r>
      <w:r w:rsidRPr="008B617B">
        <w:rPr>
          <w:rFonts w:ascii="Times New Roman" w:hAnsi="Times New Roman" w:cs="Times New Roman"/>
          <w:color w:val="0D0D0D" w:themeColor="text1" w:themeTint="F2"/>
          <w:sz w:val="24"/>
          <w:szCs w:val="24"/>
        </w:rPr>
        <w:t xml:space="preserve">like </w:t>
      </w:r>
      <w:proofErr w:type="spellStart"/>
      <w:r w:rsidRPr="008B617B">
        <w:rPr>
          <w:rFonts w:ascii="Times New Roman" w:hAnsi="Times New Roman" w:cs="Times New Roman"/>
          <w:i/>
          <w:iCs/>
          <w:color w:val="0D0D0D" w:themeColor="text1" w:themeTint="F2"/>
          <w:sz w:val="24"/>
          <w:szCs w:val="24"/>
        </w:rPr>
        <w:t>Trichodina</w:t>
      </w:r>
      <w:proofErr w:type="spellEnd"/>
      <w:r w:rsidRPr="008B617B">
        <w:rPr>
          <w:rFonts w:ascii="Times New Roman" w:hAnsi="Times New Roman" w:cs="Times New Roman"/>
          <w:i/>
          <w:iCs/>
          <w:color w:val="0D0D0D" w:themeColor="text1" w:themeTint="F2"/>
          <w:sz w:val="24"/>
          <w:szCs w:val="24"/>
        </w:rPr>
        <w:t xml:space="preserve"> </w:t>
      </w:r>
      <w:r w:rsidRPr="008B617B">
        <w:rPr>
          <w:rFonts w:ascii="Times New Roman" w:hAnsi="Times New Roman" w:cs="Times New Roman"/>
          <w:color w:val="0D0D0D" w:themeColor="text1" w:themeTint="F2"/>
          <w:sz w:val="24"/>
          <w:szCs w:val="24"/>
        </w:rPr>
        <w:t>spp.</w:t>
      </w:r>
      <w:r w:rsidRPr="008B617B">
        <w:rPr>
          <w:rFonts w:ascii="Times New Roman" w:hAnsi="Times New Roman" w:cs="Times New Roman"/>
          <w:i/>
          <w:iCs/>
          <w:color w:val="0D0D0D" w:themeColor="text1" w:themeTint="F2"/>
          <w:sz w:val="24"/>
          <w:szCs w:val="24"/>
        </w:rPr>
        <w:t xml:space="preserve"> </w:t>
      </w:r>
      <w:r w:rsidRPr="008B617B">
        <w:rPr>
          <w:rFonts w:ascii="Times New Roman" w:hAnsi="Times New Roman" w:cs="Times New Roman"/>
          <w:color w:val="0D0D0D" w:themeColor="text1" w:themeTint="F2"/>
          <w:sz w:val="24"/>
          <w:szCs w:val="24"/>
        </w:rPr>
        <w:t xml:space="preserve">increases in number when the organic load is high in ponds or water bodies </w:t>
      </w:r>
      <w:sdt>
        <w:sdtPr>
          <w:rPr>
            <w:rFonts w:ascii="Times New Roman" w:hAnsi="Times New Roman" w:cs="Times New Roman"/>
            <w:color w:val="000000"/>
            <w:sz w:val="24"/>
            <w:szCs w:val="24"/>
          </w:rPr>
          <w:tag w:val="MENDELEY_CITATION_v3_eyJjaXRhdGlvbklEIjoiTUVOREVMRVlfQ0lUQVRJT05fNzhmYjE3YjUtMDBmOC00MzgwLTkzZGItZmU2ODJjZTYyMDM1IiwicHJvcGVydGllcyI6eyJub3RlSW5kZXgiOjB9LCJpc0VkaXRlZCI6ZmFsc2UsIm1hbnVhbE92ZXJyaWRlIjp7ImlzTWFudWFsbHlPdmVycmlkZGVuIjp0cnVlLCJjaXRlcHJvY1RleHQiOiIoQWRhbWJhIGV0IGFsLiwgMjAyMDsgS2xpbmdlciAmIzM4OyBGbG95ZCwgbi5kLi1hKSIsIm1hbnVhbE92ZXJyaWRlVGV4dCI6IihLbGluZ2VyIGFuZCBGbG95ZCwgMjAxMzsgQWRhbWJhIGV0IGFsLiwg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"/>
          <w:id w:val="2052267997"/>
          <w:placeholder>
            <w:docPart w:val="51E0209E1052402A958BD8E66EAC8805"/>
          </w:placeholder>
        </w:sdtPr>
        <w:sdtContent>
          <w:r w:rsidR="00F8018B" w:rsidRPr="00F8018B">
            <w:rPr>
              <w:rFonts w:ascii="Times New Roman" w:eastAsia="Times New Roman" w:hAnsi="Times New Roman" w:cs="Times New Roman"/>
              <w:color w:val="000000"/>
              <w:sz w:val="24"/>
              <w:szCs w:val="24"/>
            </w:rPr>
            <w:t xml:space="preserve">(Klinger and Floyd, 2013; </w:t>
          </w:r>
          <w:proofErr w:type="spellStart"/>
          <w:r w:rsidR="00F8018B" w:rsidRPr="00F8018B">
            <w:rPr>
              <w:rFonts w:ascii="Times New Roman" w:eastAsia="Times New Roman" w:hAnsi="Times New Roman" w:cs="Times New Roman"/>
              <w:color w:val="000000"/>
              <w:sz w:val="24"/>
              <w:szCs w:val="24"/>
            </w:rPr>
            <w:t>Adamba</w:t>
          </w:r>
          <w:proofErr w:type="spellEnd"/>
          <w:r w:rsidR="00F8018B" w:rsidRPr="00F8018B">
            <w:rPr>
              <w:rFonts w:ascii="Times New Roman" w:eastAsia="Times New Roman" w:hAnsi="Times New Roman" w:cs="Times New Roman"/>
              <w:color w:val="000000"/>
              <w:sz w:val="24"/>
              <w:szCs w:val="24"/>
            </w:rPr>
            <w:t xml:space="preserve"> et al., 2020)</w:t>
          </w:r>
        </w:sdtContent>
      </w:sdt>
      <w:r w:rsidRPr="008B617B">
        <w:rPr>
          <w:rFonts w:ascii="Times New Roman" w:hAnsi="Times New Roman" w:cs="Times New Roman"/>
          <w:color w:val="0D0D0D" w:themeColor="text1" w:themeTint="F2"/>
          <w:sz w:val="24"/>
          <w:szCs w:val="24"/>
        </w:rPr>
        <w:t xml:space="preserve">. Various genera of digenean trematodes have been documented in Kenya, they affect the skin, gills, eyes and muscles </w:t>
      </w:r>
      <w:sdt>
        <w:sdtPr>
          <w:rPr>
            <w:rFonts w:ascii="Times New Roman" w:hAnsi="Times New Roman" w:cs="Times New Roman"/>
            <w:color w:val="000000"/>
            <w:sz w:val="24"/>
            <w:szCs w:val="24"/>
          </w:rPr>
          <w:tag w:val="MENDELEY_CITATION_v3_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"/>
          <w:id w:val="-55628064"/>
          <w:placeholder>
            <w:docPart w:val="51E0209E1052402A958BD8E66EAC8805"/>
          </w:placeholder>
        </w:sdtPr>
        <w:sdtContent>
          <w:r w:rsidR="00F8018B" w:rsidRPr="00F8018B">
            <w:rPr>
              <w:rFonts w:ascii="Times New Roman" w:hAnsi="Times New Roman" w:cs="Times New Roman"/>
              <w:color w:val="000000"/>
              <w:sz w:val="24"/>
              <w:szCs w:val="24"/>
            </w:rPr>
            <w:t xml:space="preserve">(Maina et al., 2017; </w:t>
          </w:r>
          <w:proofErr w:type="spellStart"/>
          <w:r w:rsidR="00F8018B" w:rsidRPr="00F8018B">
            <w:rPr>
              <w:rFonts w:ascii="Times New Roman" w:hAnsi="Times New Roman" w:cs="Times New Roman"/>
              <w:color w:val="000000"/>
              <w:sz w:val="24"/>
              <w:szCs w:val="24"/>
            </w:rPr>
            <w:t>Mavuti</w:t>
          </w:r>
          <w:proofErr w:type="spellEnd"/>
          <w:r w:rsidR="00F8018B" w:rsidRPr="00F8018B">
            <w:rPr>
              <w:rFonts w:ascii="Times New Roman" w:hAnsi="Times New Roman" w:cs="Times New Roman"/>
              <w:color w:val="000000"/>
              <w:sz w:val="24"/>
              <w:szCs w:val="24"/>
            </w:rPr>
            <w:t xml:space="preserve"> et al., 2017; </w:t>
          </w:r>
          <w:proofErr w:type="spellStart"/>
          <w:r w:rsidR="00F8018B" w:rsidRPr="00F8018B">
            <w:rPr>
              <w:rFonts w:ascii="Times New Roman" w:hAnsi="Times New Roman" w:cs="Times New Roman"/>
              <w:color w:val="000000"/>
              <w:sz w:val="24"/>
              <w:szCs w:val="24"/>
            </w:rPr>
            <w:t>Murugami</w:t>
          </w:r>
          <w:proofErr w:type="spellEnd"/>
          <w:r w:rsidR="00F8018B" w:rsidRPr="00F8018B">
            <w:rPr>
              <w:rFonts w:ascii="Times New Roman" w:hAnsi="Times New Roman" w:cs="Times New Roman"/>
              <w:color w:val="000000"/>
              <w:sz w:val="24"/>
              <w:szCs w:val="24"/>
            </w:rPr>
            <w:t xml:space="preserve"> et al., 2018; </w:t>
          </w:r>
          <w:proofErr w:type="spellStart"/>
          <w:r w:rsidR="00F8018B" w:rsidRPr="00F8018B">
            <w:rPr>
              <w:rFonts w:ascii="Times New Roman" w:hAnsi="Times New Roman" w:cs="Times New Roman"/>
              <w:color w:val="000000"/>
              <w:sz w:val="24"/>
              <w:szCs w:val="24"/>
            </w:rPr>
            <w:t>Waruiru</w:t>
          </w:r>
          <w:proofErr w:type="spellEnd"/>
          <w:r w:rsidR="00F8018B" w:rsidRPr="00F8018B">
            <w:rPr>
              <w:rFonts w:ascii="Times New Roman" w:hAnsi="Times New Roman" w:cs="Times New Roman"/>
              <w:color w:val="000000"/>
              <w:sz w:val="24"/>
              <w:szCs w:val="24"/>
            </w:rPr>
            <w:t xml:space="preserve"> et al., 2020)</w:t>
          </w:r>
        </w:sdtContent>
      </w:sdt>
      <w:r w:rsidRPr="008B617B">
        <w:rPr>
          <w:rFonts w:ascii="Times New Roman" w:hAnsi="Times New Roman" w:cs="Times New Roman"/>
          <w:color w:val="0D0D0D" w:themeColor="text1" w:themeTint="F2"/>
          <w:sz w:val="24"/>
          <w:szCs w:val="24"/>
        </w:rPr>
        <w:t xml:space="preserve">. </w:t>
      </w:r>
    </w:p>
    <w:p w14:paraId="189F0DC5" w14:textId="68B31A5B" w:rsidR="00A47603" w:rsidRPr="008B617B" w:rsidRDefault="00A47603" w:rsidP="00EB6176">
      <w:pPr>
        <w:spacing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00000"/>
          <w:sz w:val="24"/>
          <w:szCs w:val="24"/>
        </w:rPr>
        <w:t>Fish</w:t>
      </w:r>
      <w:r w:rsidRPr="00037BC6">
        <w:rPr>
          <w:rFonts w:ascii="Times New Roman" w:hAnsi="Times New Roman" w:cs="Times New Roman"/>
          <w:color w:val="000000"/>
          <w:sz w:val="24"/>
          <w:szCs w:val="24"/>
        </w:rPr>
        <w:t xml:space="preserve"> trematodes, nematodes and cestodes have a life cycle involving intermediate host</w:t>
      </w:r>
      <w:r>
        <w:rPr>
          <w:rFonts w:ascii="Times New Roman" w:hAnsi="Times New Roman" w:cs="Times New Roman"/>
          <w:color w:val="000000"/>
          <w:sz w:val="24"/>
          <w:szCs w:val="24"/>
        </w:rPr>
        <w:t xml:space="preserve">(s) </w:t>
      </w:r>
      <w:r w:rsidRPr="00037BC6">
        <w:rPr>
          <w:rFonts w:ascii="Times New Roman" w:hAnsi="Times New Roman" w:cs="Times New Roman"/>
          <w:color w:val="000000"/>
          <w:sz w:val="24"/>
          <w:szCs w:val="24"/>
        </w:rPr>
        <w:t xml:space="preserve">and </w:t>
      </w:r>
      <w:r>
        <w:rPr>
          <w:rFonts w:ascii="Times New Roman" w:hAnsi="Times New Roman" w:cs="Times New Roman"/>
          <w:color w:val="000000"/>
          <w:sz w:val="24"/>
          <w:szCs w:val="24"/>
        </w:rPr>
        <w:t xml:space="preserve">a </w:t>
      </w:r>
      <w:r w:rsidRPr="00037BC6">
        <w:rPr>
          <w:rFonts w:ascii="Times New Roman" w:hAnsi="Times New Roman" w:cs="Times New Roman"/>
          <w:color w:val="000000"/>
          <w:sz w:val="24"/>
          <w:szCs w:val="24"/>
        </w:rPr>
        <w:t xml:space="preserve">final host </w:t>
      </w:r>
      <w:sdt>
        <w:sdtPr>
          <w:rPr>
            <w:rFonts w:ascii="Times New Roman" w:hAnsi="Times New Roman" w:cs="Times New Roman"/>
            <w:color w:val="000000"/>
            <w:sz w:val="24"/>
            <w:szCs w:val="24"/>
          </w:rPr>
          <w:tag w:val="MENDELEY_CITATION_v3_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"/>
          <w:id w:val="-971356301"/>
          <w:placeholder>
            <w:docPart w:val="51E0209E1052402A958BD8E66EAC8805"/>
          </w:placeholder>
        </w:sdtPr>
        <w:sdtContent>
          <w:r w:rsidR="00F8018B" w:rsidRPr="00F8018B">
            <w:rPr>
              <w:rFonts w:ascii="Times New Roman" w:hAnsi="Times New Roman" w:cs="Times New Roman"/>
              <w:color w:val="000000"/>
              <w:sz w:val="24"/>
              <w:szCs w:val="24"/>
            </w:rPr>
            <w:t>(Meyers et al., 2008)</w:t>
          </w:r>
        </w:sdtContent>
      </w:sdt>
      <w:r w:rsidRPr="00037BC6">
        <w:rPr>
          <w:rFonts w:ascii="Times New Roman" w:hAnsi="Times New Roman" w:cs="Times New Roman"/>
          <w:color w:val="000000"/>
          <w:sz w:val="24"/>
          <w:szCs w:val="24"/>
        </w:rPr>
        <w:t xml:space="preserve"> and therefore to </w:t>
      </w:r>
      <w:r>
        <w:rPr>
          <w:rFonts w:ascii="Times New Roman" w:hAnsi="Times New Roman" w:cs="Times New Roman"/>
          <w:color w:val="000000"/>
          <w:sz w:val="24"/>
          <w:szCs w:val="24"/>
        </w:rPr>
        <w:t xml:space="preserve">terminate </w:t>
      </w:r>
      <w:r w:rsidRPr="00037BC6">
        <w:rPr>
          <w:rFonts w:ascii="Times New Roman" w:hAnsi="Times New Roman" w:cs="Times New Roman"/>
          <w:color w:val="000000"/>
          <w:sz w:val="24"/>
          <w:szCs w:val="24"/>
        </w:rPr>
        <w:t xml:space="preserve">the circle in the pond, the intermediate host like copepods and snails can be killed by liming </w:t>
      </w:r>
      <w:sdt>
        <w:sdtPr>
          <w:rPr>
            <w:rFonts w:ascii="Times New Roman" w:hAnsi="Times New Roman" w:cs="Times New Roman"/>
            <w:color w:val="000000"/>
            <w:sz w:val="24"/>
            <w:szCs w:val="24"/>
          </w:rPr>
          <w:tag w:val="MENDELEY_CITATION_v3_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CZWJvcmEiLCJnaXZlbiI6IkxpbGx5IEM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"/>
          <w:id w:val="627354933"/>
          <w:placeholder>
            <w:docPart w:val="51E0209E1052402A958BD8E66EAC8805"/>
          </w:placeholder>
        </w:sdtPr>
        <w:sdtContent>
          <w:r w:rsidR="00F8018B" w:rsidRPr="00F8018B">
            <w:rPr>
              <w:rFonts w:ascii="Times New Roman" w:hAnsi="Times New Roman" w:cs="Times New Roman"/>
              <w:color w:val="000000"/>
              <w:sz w:val="24"/>
              <w:szCs w:val="24"/>
            </w:rPr>
            <w:t>(Noga, 2010; Wanja et al., 2020b)</w:t>
          </w:r>
        </w:sdtContent>
      </w:sdt>
      <w:r w:rsidRPr="008B617B">
        <w:rPr>
          <w:rFonts w:ascii="Times New Roman" w:hAnsi="Times New Roman" w:cs="Times New Roman"/>
          <w:color w:val="0D0D0D" w:themeColor="text1" w:themeTint="F2"/>
          <w:sz w:val="24"/>
          <w:szCs w:val="24"/>
        </w:rPr>
        <w:t>.</w:t>
      </w:r>
    </w:p>
    <w:p w14:paraId="43C264A0" w14:textId="6A888510" w:rsidR="00CD0A6A" w:rsidRDefault="00A47603" w:rsidP="00CD0A6A">
      <w:pPr>
        <w:keepNext/>
        <w:spacing w:line="360" w:lineRule="auto"/>
        <w:jc w:val="center"/>
      </w:pPr>
      <w:r>
        <w:rPr>
          <w:rFonts w:ascii="Times New Roman" w:hAnsi="Times New Roman" w:cs="Times New Roman"/>
          <w:noProof/>
          <w:color w:val="000000"/>
          <w:sz w:val="24"/>
          <w:szCs w:val="24"/>
        </w:rPr>
        <w:lastRenderedPageBreak/>
        <w:drawing>
          <wp:inline distT="0" distB="0" distL="0" distR="0" wp14:anchorId="256ECA94" wp14:editId="265E50BB">
            <wp:extent cx="2651760" cy="243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1760" cy="2438400"/>
                    </a:xfrm>
                    <a:prstGeom prst="rect">
                      <a:avLst/>
                    </a:prstGeom>
                    <a:noFill/>
                  </pic:spPr>
                </pic:pic>
              </a:graphicData>
            </a:graphic>
          </wp:inline>
        </w:drawing>
      </w:r>
    </w:p>
    <w:p w14:paraId="361B3637" w14:textId="4466CF09" w:rsidR="00A47603" w:rsidRPr="005018E9" w:rsidRDefault="005018E9" w:rsidP="005018E9">
      <w:pPr>
        <w:pStyle w:val="Caption"/>
        <w:rPr>
          <w:rFonts w:ascii="Times New Roman" w:hAnsi="Times New Roman" w:cs="Times New Roman"/>
          <w:i w:val="0"/>
          <w:iCs w:val="0"/>
          <w:color w:val="auto"/>
          <w:sz w:val="24"/>
          <w:szCs w:val="24"/>
        </w:rPr>
      </w:pPr>
      <w:bookmarkStart w:id="71" w:name="_Toc146699101"/>
      <w:r w:rsidRPr="005018E9">
        <w:rPr>
          <w:rFonts w:ascii="Times New Roman" w:hAnsi="Times New Roman" w:cs="Times New Roman"/>
          <w:i w:val="0"/>
          <w:iCs w:val="0"/>
          <w:color w:val="auto"/>
          <w:sz w:val="24"/>
          <w:szCs w:val="24"/>
        </w:rPr>
        <w:t xml:space="preserve">Figure </w:t>
      </w:r>
      <w:r w:rsidRPr="005018E9">
        <w:rPr>
          <w:rFonts w:ascii="Times New Roman" w:hAnsi="Times New Roman" w:cs="Times New Roman"/>
          <w:i w:val="0"/>
          <w:iCs w:val="0"/>
          <w:color w:val="auto"/>
          <w:sz w:val="24"/>
          <w:szCs w:val="24"/>
        </w:rPr>
        <w:fldChar w:fldCharType="begin"/>
      </w:r>
      <w:r w:rsidRPr="005018E9">
        <w:rPr>
          <w:rFonts w:ascii="Times New Roman" w:hAnsi="Times New Roman" w:cs="Times New Roman"/>
          <w:i w:val="0"/>
          <w:iCs w:val="0"/>
          <w:color w:val="auto"/>
          <w:sz w:val="24"/>
          <w:szCs w:val="24"/>
        </w:rPr>
        <w:instrText xml:space="preserve"> SEQ Figure \* ARABIC </w:instrText>
      </w:r>
      <w:r w:rsidRPr="005018E9">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1</w:t>
      </w:r>
      <w:r w:rsidRPr="005018E9">
        <w:rPr>
          <w:rFonts w:ascii="Times New Roman" w:hAnsi="Times New Roman" w:cs="Times New Roman"/>
          <w:i w:val="0"/>
          <w:iCs w:val="0"/>
          <w:color w:val="auto"/>
          <w:sz w:val="24"/>
          <w:szCs w:val="24"/>
        </w:rPr>
        <w:fldChar w:fldCharType="end"/>
      </w:r>
      <w:r w:rsidRPr="005018E9">
        <w:rPr>
          <w:rFonts w:ascii="Times New Roman" w:hAnsi="Times New Roman" w:cs="Times New Roman"/>
          <w:i w:val="0"/>
          <w:iCs w:val="0"/>
          <w:sz w:val="24"/>
          <w:szCs w:val="24"/>
        </w:rPr>
        <w:t>.</w:t>
      </w:r>
      <w:r w:rsidR="00015792" w:rsidRPr="005018E9">
        <w:rPr>
          <w:rFonts w:ascii="Times New Roman" w:hAnsi="Times New Roman" w:cs="Times New Roman"/>
          <w:i w:val="0"/>
          <w:iCs w:val="0"/>
          <w:color w:val="auto"/>
          <w:sz w:val="24"/>
          <w:szCs w:val="24"/>
        </w:rPr>
        <w:t>A typical life cycle of fish trematodes</w:t>
      </w:r>
      <w:r w:rsidR="00015792" w:rsidRPr="005018E9">
        <w:rPr>
          <w:rFonts w:ascii="Times New Roman" w:hAnsi="Times New Roman" w:cs="Times New Roman"/>
          <w:i w:val="0"/>
          <w:iCs w:val="0"/>
          <w:color w:val="auto"/>
          <w:sz w:val="24"/>
          <w:szCs w:val="24"/>
          <w:shd w:val="clear" w:color="auto" w:fill="FFFFFF"/>
        </w:rPr>
        <w:t xml:space="preserve"> (Beem,2019)</w:t>
      </w:r>
      <w:bookmarkEnd w:id="71"/>
    </w:p>
    <w:p w14:paraId="61F229BE" w14:textId="1615CF46" w:rsidR="004912A5" w:rsidRDefault="004912A5" w:rsidP="004912A5">
      <w:pPr>
        <w:pStyle w:val="Heading2"/>
        <w:rPr>
          <w:rFonts w:ascii="Times New Roman" w:hAnsi="Times New Roman" w:cs="Times New Roman"/>
          <w:b/>
          <w:bCs/>
          <w:sz w:val="24"/>
          <w:szCs w:val="24"/>
        </w:rPr>
      </w:pPr>
      <w:bookmarkStart w:id="72" w:name="_Toc146698910"/>
      <w:r w:rsidRPr="004912A5">
        <w:rPr>
          <w:rFonts w:ascii="Times New Roman" w:hAnsi="Times New Roman" w:cs="Times New Roman"/>
          <w:b/>
          <w:bCs/>
          <w:sz w:val="24"/>
          <w:szCs w:val="24"/>
        </w:rPr>
        <w:t>2.2.1 Protozoa</w:t>
      </w:r>
      <w:bookmarkEnd w:id="72"/>
    </w:p>
    <w:p w14:paraId="63D9660C" w14:textId="32B930DA" w:rsidR="009C6E20" w:rsidRDefault="00401622" w:rsidP="00EB6176">
      <w:pPr>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 xml:space="preserve">Protozoa are </w:t>
      </w:r>
      <w:r w:rsidRPr="00401622">
        <w:rPr>
          <w:rFonts w:ascii="Times New Roman" w:hAnsi="Times New Roman" w:cs="Times New Roman"/>
          <w:sz w:val="24"/>
          <w:szCs w:val="24"/>
        </w:rPr>
        <w:t>free-living and motile</w:t>
      </w:r>
      <w:r>
        <w:rPr>
          <w:rFonts w:ascii="Times New Roman" w:hAnsi="Times New Roman" w:cs="Times New Roman"/>
          <w:sz w:val="24"/>
          <w:szCs w:val="24"/>
        </w:rPr>
        <w:t xml:space="preserve"> organisms that exhibit </w:t>
      </w:r>
      <w:proofErr w:type="spellStart"/>
      <w:r w:rsidRPr="00401622">
        <w:rPr>
          <w:rFonts w:ascii="Times New Roman" w:hAnsi="Times New Roman" w:cs="Times New Roman"/>
          <w:sz w:val="24"/>
          <w:szCs w:val="24"/>
        </w:rPr>
        <w:t>commensalistic</w:t>
      </w:r>
      <w:proofErr w:type="spellEnd"/>
      <w:r w:rsidRPr="00401622">
        <w:rPr>
          <w:rFonts w:ascii="Times New Roman" w:hAnsi="Times New Roman" w:cs="Times New Roman"/>
          <w:sz w:val="24"/>
          <w:szCs w:val="24"/>
        </w:rPr>
        <w:t>, mutualistic, or parasitic relationships</w:t>
      </w:r>
      <w:r>
        <w:rPr>
          <w:rFonts w:ascii="Times New Roman" w:hAnsi="Times New Roman" w:cs="Times New Roman"/>
          <w:sz w:val="24"/>
          <w:szCs w:val="24"/>
        </w:rPr>
        <w:t xml:space="preserve">. They fall under kingdom </w:t>
      </w:r>
      <w:r w:rsidRPr="00401622">
        <w:rPr>
          <w:rFonts w:ascii="Times New Roman" w:hAnsi="Times New Roman" w:cs="Times New Roman"/>
          <w:sz w:val="24"/>
          <w:szCs w:val="24"/>
        </w:rPr>
        <w:t>Protist</w:t>
      </w:r>
      <w:r>
        <w:rPr>
          <w:rFonts w:ascii="Times New Roman" w:hAnsi="Times New Roman" w:cs="Times New Roman"/>
          <w:sz w:val="24"/>
          <w:szCs w:val="24"/>
        </w:rPr>
        <w:t>a and</w:t>
      </w:r>
      <w:r w:rsidRPr="00401622">
        <w:rPr>
          <w:rFonts w:ascii="Times New Roman" w:hAnsi="Times New Roman" w:cs="Times New Roman"/>
          <w:sz w:val="24"/>
          <w:szCs w:val="24"/>
        </w:rPr>
        <w:t xml:space="preserve"> morphologically</w:t>
      </w:r>
      <w:r>
        <w:rPr>
          <w:rFonts w:ascii="Times New Roman" w:hAnsi="Times New Roman" w:cs="Times New Roman"/>
          <w:sz w:val="24"/>
          <w:szCs w:val="24"/>
        </w:rPr>
        <w:t xml:space="preserve"> they are</w:t>
      </w:r>
      <w:r w:rsidRPr="00401622">
        <w:rPr>
          <w:rFonts w:ascii="Times New Roman" w:hAnsi="Times New Roman" w:cs="Times New Roman"/>
          <w:sz w:val="24"/>
          <w:szCs w:val="24"/>
        </w:rPr>
        <w:t xml:space="preserve"> simplest organisms </w:t>
      </w:r>
      <w:r>
        <w:rPr>
          <w:rFonts w:ascii="Times New Roman" w:hAnsi="Times New Roman" w:cs="Times New Roman"/>
          <w:sz w:val="24"/>
          <w:szCs w:val="24"/>
        </w:rPr>
        <w:t xml:space="preserve">with most </w:t>
      </w:r>
      <w:r w:rsidR="00307D8F">
        <w:rPr>
          <w:rFonts w:ascii="Times New Roman" w:hAnsi="Times New Roman" w:cs="Times New Roman"/>
          <w:sz w:val="24"/>
          <w:szCs w:val="24"/>
        </w:rPr>
        <w:t xml:space="preserve">of </w:t>
      </w:r>
      <w:r w:rsidRPr="00401622">
        <w:rPr>
          <w:rFonts w:ascii="Times New Roman" w:hAnsi="Times New Roman" w:cs="Times New Roman"/>
          <w:sz w:val="24"/>
          <w:szCs w:val="24"/>
        </w:rPr>
        <w:t xml:space="preserve">species </w:t>
      </w:r>
      <w:r w:rsidR="00307D8F">
        <w:rPr>
          <w:rFonts w:ascii="Times New Roman" w:hAnsi="Times New Roman" w:cs="Times New Roman"/>
          <w:sz w:val="24"/>
          <w:szCs w:val="24"/>
        </w:rPr>
        <w:t xml:space="preserve">being </w:t>
      </w:r>
      <w:r w:rsidRPr="00401622">
        <w:rPr>
          <w:rFonts w:ascii="Times New Roman" w:hAnsi="Times New Roman" w:cs="Times New Roman"/>
          <w:sz w:val="24"/>
          <w:szCs w:val="24"/>
        </w:rPr>
        <w:t>unicellular, eukaryotic, and microscopic in size</w:t>
      </w:r>
      <w:r w:rsidR="00307D8F">
        <w:rPr>
          <w:rFonts w:ascii="Times New Roman" w:hAnsi="Times New Roman" w:cs="Times New Roman"/>
          <w:sz w:val="24"/>
          <w:szCs w:val="24"/>
        </w:rPr>
        <w:t xml:space="preserve"> </w:t>
      </w:r>
      <w:sdt>
        <w:sdtPr>
          <w:rPr>
            <w:rFonts w:ascii="Times New Roman" w:hAnsi="Times New Roman" w:cs="Times New Roman"/>
            <w:sz w:val="24"/>
            <w:szCs w:val="24"/>
          </w:rPr>
          <w:tag w:val="MENDELEY_CITATION_v3_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"/>
          <w:id w:val="621800551"/>
          <w:placeholder>
            <w:docPart w:val="DefaultPlaceholder_-1854013440"/>
          </w:placeholder>
        </w:sdtPr>
        <w:sdtContent>
          <w:r w:rsidR="00F8018B">
            <w:rPr>
              <w:rFonts w:eastAsia="Times New Roman"/>
            </w:rPr>
            <w:t>(Aronson &amp; Magill, 2020)</w:t>
          </w:r>
        </w:sdtContent>
      </w:sdt>
      <w:r w:rsidR="00CC7DFB" w:rsidRPr="00417AAA">
        <w:rPr>
          <w:rFonts w:ascii="Times New Roman" w:hAnsi="Times New Roman" w:cs="Times New Roman"/>
          <w:sz w:val="24"/>
          <w:szCs w:val="24"/>
        </w:rPr>
        <w:t>.</w:t>
      </w:r>
      <w:r w:rsidR="00357DBC" w:rsidRPr="00357DBC">
        <w:t xml:space="preserve"> </w:t>
      </w:r>
      <w:r w:rsidR="00357DBC" w:rsidRPr="00357DBC">
        <w:rPr>
          <w:rFonts w:ascii="Times New Roman" w:hAnsi="Times New Roman" w:cs="Times New Roman"/>
          <w:sz w:val="24"/>
          <w:szCs w:val="24"/>
        </w:rPr>
        <w:t>The</w:t>
      </w:r>
      <w:r w:rsidR="00BE52D5">
        <w:rPr>
          <w:rFonts w:ascii="Times New Roman" w:hAnsi="Times New Roman" w:cs="Times New Roman"/>
          <w:sz w:val="24"/>
          <w:szCs w:val="24"/>
        </w:rPr>
        <w:t>y</w:t>
      </w:r>
      <w:r w:rsidR="00A71F5D">
        <w:rPr>
          <w:rFonts w:ascii="Times New Roman" w:hAnsi="Times New Roman" w:cs="Times New Roman"/>
          <w:sz w:val="24"/>
          <w:szCs w:val="24"/>
        </w:rPr>
        <w:t xml:space="preserve"> </w:t>
      </w:r>
      <w:r w:rsidR="00A71F5D" w:rsidRPr="00357DBC">
        <w:rPr>
          <w:rFonts w:ascii="Times New Roman" w:hAnsi="Times New Roman" w:cs="Times New Roman"/>
          <w:sz w:val="24"/>
          <w:szCs w:val="24"/>
        </w:rPr>
        <w:t>can</w:t>
      </w:r>
      <w:r w:rsidR="00357DBC" w:rsidRPr="00357DBC">
        <w:rPr>
          <w:rFonts w:ascii="Times New Roman" w:hAnsi="Times New Roman" w:cs="Times New Roman"/>
          <w:sz w:val="24"/>
          <w:szCs w:val="24"/>
        </w:rPr>
        <w:t xml:space="preserve"> replicate sexually, asexually, or both ways</w:t>
      </w:r>
      <w:r w:rsidR="00A71F5D">
        <w:rPr>
          <w:rFonts w:ascii="Times New Roman" w:hAnsi="Times New Roman" w:cs="Times New Roman"/>
          <w:sz w:val="24"/>
          <w:szCs w:val="24"/>
        </w:rPr>
        <w:t xml:space="preserve"> </w:t>
      </w:r>
      <w:r w:rsidR="00357DBC" w:rsidRPr="00357DBC">
        <w:rPr>
          <w:rFonts w:ascii="Times New Roman" w:hAnsi="Times New Roman" w:cs="Times New Roman"/>
          <w:sz w:val="24"/>
          <w:szCs w:val="24"/>
        </w:rPr>
        <w:t>within the host’s body</w:t>
      </w:r>
      <w:r w:rsidR="00A71F5D">
        <w:rPr>
          <w:rFonts w:ascii="Times New Roman" w:hAnsi="Times New Roman" w:cs="Times New Roman"/>
          <w:sz w:val="24"/>
          <w:szCs w:val="24"/>
        </w:rPr>
        <w:t xml:space="preserve"> without intermediate </w:t>
      </w:r>
      <w:r w:rsidR="00BE52D5">
        <w:rPr>
          <w:rFonts w:ascii="Times New Roman" w:hAnsi="Times New Roman" w:cs="Times New Roman"/>
          <w:sz w:val="24"/>
          <w:szCs w:val="24"/>
        </w:rPr>
        <w:t>host,</w:t>
      </w:r>
      <w:r w:rsidR="00BE52D5" w:rsidRPr="00357DBC">
        <w:rPr>
          <w:rFonts w:ascii="Times New Roman" w:hAnsi="Times New Roman" w:cs="Times New Roman"/>
          <w:sz w:val="24"/>
          <w:szCs w:val="24"/>
        </w:rPr>
        <w:t xml:space="preserve"> phenomenon</w:t>
      </w:r>
      <w:r w:rsidR="00357DBC" w:rsidRPr="00357DBC">
        <w:rPr>
          <w:rFonts w:ascii="Times New Roman" w:hAnsi="Times New Roman" w:cs="Times New Roman"/>
          <w:sz w:val="24"/>
          <w:szCs w:val="24"/>
        </w:rPr>
        <w:t xml:space="preserve"> that largely explains their </w:t>
      </w:r>
      <w:r w:rsidR="00897D9E">
        <w:rPr>
          <w:rFonts w:ascii="Times New Roman" w:hAnsi="Times New Roman" w:cs="Times New Roman"/>
          <w:sz w:val="24"/>
          <w:szCs w:val="24"/>
        </w:rPr>
        <w:t xml:space="preserve">high </w:t>
      </w:r>
      <w:r w:rsidR="00357DBC" w:rsidRPr="00357DBC">
        <w:rPr>
          <w:rFonts w:ascii="Times New Roman" w:hAnsi="Times New Roman" w:cs="Times New Roman"/>
          <w:sz w:val="24"/>
          <w:szCs w:val="24"/>
        </w:rPr>
        <w:t>survival</w:t>
      </w:r>
      <w:r w:rsidR="00897D9E">
        <w:rPr>
          <w:rFonts w:ascii="Times New Roman" w:hAnsi="Times New Roman" w:cs="Times New Roman"/>
          <w:sz w:val="24"/>
          <w:szCs w:val="24"/>
        </w:rPr>
        <w:t>.</w:t>
      </w:r>
      <w:r w:rsidR="00897D9E" w:rsidRPr="00897D9E">
        <w:t xml:space="preserve"> </w:t>
      </w:r>
      <w:r w:rsidR="00897D9E">
        <w:rPr>
          <w:rFonts w:ascii="Times New Roman" w:hAnsi="Times New Roman" w:cs="Times New Roman"/>
          <w:sz w:val="24"/>
          <w:szCs w:val="24"/>
        </w:rPr>
        <w:t xml:space="preserve">Because of their ease in build up to </w:t>
      </w:r>
      <w:r w:rsidR="00897D9E" w:rsidRPr="00897D9E">
        <w:rPr>
          <w:rFonts w:ascii="Times New Roman" w:hAnsi="Times New Roman" w:cs="Times New Roman"/>
          <w:sz w:val="24"/>
          <w:szCs w:val="24"/>
        </w:rPr>
        <w:t>high numbers</w:t>
      </w:r>
      <w:r w:rsidR="00897D9E">
        <w:rPr>
          <w:rFonts w:ascii="Times New Roman" w:hAnsi="Times New Roman" w:cs="Times New Roman"/>
          <w:sz w:val="24"/>
          <w:szCs w:val="24"/>
        </w:rPr>
        <w:t xml:space="preserve">, they can </w:t>
      </w:r>
      <w:r w:rsidR="00897D9E" w:rsidRPr="00897D9E">
        <w:rPr>
          <w:rFonts w:ascii="Times New Roman" w:hAnsi="Times New Roman" w:cs="Times New Roman"/>
          <w:sz w:val="24"/>
          <w:szCs w:val="24"/>
        </w:rPr>
        <w:t>caus</w:t>
      </w:r>
      <w:r w:rsidR="00897D9E">
        <w:rPr>
          <w:rFonts w:ascii="Times New Roman" w:hAnsi="Times New Roman" w:cs="Times New Roman"/>
          <w:sz w:val="24"/>
          <w:szCs w:val="24"/>
        </w:rPr>
        <w:t>e heavy</w:t>
      </w:r>
      <w:r w:rsidR="00897D9E" w:rsidRPr="00897D9E">
        <w:rPr>
          <w:rFonts w:ascii="Times New Roman" w:hAnsi="Times New Roman" w:cs="Times New Roman"/>
          <w:sz w:val="24"/>
          <w:szCs w:val="24"/>
        </w:rPr>
        <w:t xml:space="preserve"> weight loss, debilitation and mortality</w:t>
      </w:r>
      <w:r w:rsidR="00897D9E">
        <w:rPr>
          <w:rFonts w:ascii="Times New Roman" w:hAnsi="Times New Roman" w:cs="Times New Roman"/>
          <w:sz w:val="24"/>
          <w:szCs w:val="24"/>
        </w:rPr>
        <w:t xml:space="preserve"> in culture systems where stocking density of fish is </w:t>
      </w:r>
      <w:r w:rsidR="00897D9E" w:rsidRPr="0025607B">
        <w:rPr>
          <w:rFonts w:ascii="Times New Roman" w:hAnsi="Times New Roman" w:cs="Times New Roman"/>
          <w:sz w:val="24"/>
          <w:szCs w:val="24"/>
        </w:rPr>
        <w:t xml:space="preserve">high </w:t>
      </w:r>
      <w:sdt>
        <w:sdtPr>
          <w:rPr>
            <w:rFonts w:ascii="Times New Roman" w:hAnsi="Times New Roman" w:cs="Times New Roman"/>
            <w:color w:val="000000"/>
            <w:sz w:val="24"/>
            <w:szCs w:val="24"/>
          </w:rPr>
          <w:tag w:val="MENDELEY_CITATION_v3_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"/>
          <w:id w:val="245385521"/>
          <w:placeholder>
            <w:docPart w:val="DefaultPlaceholder_-1854013440"/>
          </w:placeholder>
        </w:sdtPr>
        <w:sdtContent>
          <w:r w:rsidR="00F8018B">
            <w:rPr>
              <w:rFonts w:eastAsia="Times New Roman"/>
            </w:rPr>
            <w:t>(Klinger &amp; Floy, 2013).</w:t>
          </w:r>
        </w:sdtContent>
      </w:sdt>
      <w:r w:rsidR="0029375E">
        <w:rPr>
          <w:rFonts w:ascii="Times New Roman" w:hAnsi="Times New Roman" w:cs="Times New Roman"/>
          <w:color w:val="000000"/>
          <w:sz w:val="24"/>
          <w:szCs w:val="24"/>
        </w:rPr>
        <w:t xml:space="preserve">They </w:t>
      </w:r>
      <w:r w:rsidR="00D85AEC">
        <w:rPr>
          <w:rFonts w:ascii="Times New Roman" w:hAnsi="Times New Roman" w:cs="Times New Roman"/>
          <w:color w:val="000000"/>
          <w:sz w:val="24"/>
          <w:szCs w:val="24"/>
        </w:rPr>
        <w:t>usually</w:t>
      </w:r>
      <w:r w:rsidR="0029375E">
        <w:rPr>
          <w:rFonts w:ascii="Times New Roman" w:hAnsi="Times New Roman" w:cs="Times New Roman"/>
          <w:color w:val="000000"/>
          <w:sz w:val="24"/>
          <w:szCs w:val="24"/>
        </w:rPr>
        <w:t xml:space="preserve"> serve as </w:t>
      </w:r>
      <w:proofErr w:type="spellStart"/>
      <w:r w:rsidR="0029375E" w:rsidRPr="0029375E">
        <w:rPr>
          <w:rFonts w:ascii="Times New Roman" w:hAnsi="Times New Roman" w:cs="Times New Roman"/>
          <w:color w:val="000000"/>
          <w:sz w:val="24"/>
          <w:szCs w:val="24"/>
        </w:rPr>
        <w:t>ecto</w:t>
      </w:r>
      <w:proofErr w:type="spellEnd"/>
      <w:r w:rsidR="0029375E" w:rsidRPr="0029375E">
        <w:rPr>
          <w:rFonts w:ascii="Times New Roman" w:hAnsi="Times New Roman" w:cs="Times New Roman"/>
          <w:color w:val="000000"/>
          <w:sz w:val="24"/>
          <w:szCs w:val="24"/>
        </w:rPr>
        <w:t xml:space="preserve"> and endoparasites in fish</w:t>
      </w:r>
      <w:r w:rsidR="0029375E">
        <w:rPr>
          <w:rFonts w:ascii="Times New Roman" w:hAnsi="Times New Roman" w:cs="Times New Roman"/>
          <w:color w:val="000000"/>
          <w:sz w:val="24"/>
          <w:szCs w:val="24"/>
        </w:rPr>
        <w:t xml:space="preserve"> </w:t>
      </w:r>
      <w:r w:rsidR="0029375E" w:rsidRPr="0029375E">
        <w:rPr>
          <w:rFonts w:ascii="Times New Roman" w:hAnsi="Times New Roman" w:cs="Times New Roman"/>
          <w:color w:val="000000"/>
          <w:sz w:val="24"/>
          <w:szCs w:val="24"/>
        </w:rPr>
        <w:t>as well as in other vertebrates and also</w:t>
      </w:r>
      <w:r w:rsidR="0029375E">
        <w:rPr>
          <w:rFonts w:ascii="Times New Roman" w:hAnsi="Times New Roman" w:cs="Times New Roman"/>
          <w:color w:val="000000"/>
          <w:sz w:val="24"/>
          <w:szCs w:val="24"/>
        </w:rPr>
        <w:t xml:space="preserve"> </w:t>
      </w:r>
      <w:r w:rsidR="0029375E" w:rsidRPr="0029375E">
        <w:rPr>
          <w:rFonts w:ascii="Times New Roman" w:hAnsi="Times New Roman" w:cs="Times New Roman"/>
          <w:color w:val="000000"/>
          <w:sz w:val="24"/>
          <w:szCs w:val="24"/>
        </w:rPr>
        <w:t>invertebrates</w:t>
      </w:r>
      <w:r w:rsidR="00D85AEC">
        <w:rPr>
          <w:rFonts w:ascii="Times New Roman" w:hAnsi="Times New Roman" w:cs="Times New Roman"/>
          <w:color w:val="000000"/>
          <w:sz w:val="24"/>
          <w:szCs w:val="24"/>
        </w:rPr>
        <w:t xml:space="preserve">. Resulting to </w:t>
      </w:r>
      <w:r w:rsidR="0029375E" w:rsidRPr="0029375E">
        <w:rPr>
          <w:rFonts w:ascii="Times New Roman" w:hAnsi="Times New Roman" w:cs="Times New Roman"/>
          <w:color w:val="000000"/>
          <w:sz w:val="24"/>
          <w:szCs w:val="24"/>
        </w:rPr>
        <w:t>damage and reduced growth of the host fish</w:t>
      </w:r>
      <w:r w:rsidR="00910398">
        <w:rPr>
          <w:rFonts w:ascii="Times New Roman" w:hAnsi="Times New Roman" w:cs="Times New Roman"/>
          <w:color w:val="000000"/>
          <w:sz w:val="24"/>
          <w:szCs w:val="24"/>
        </w:rPr>
        <w:t>, the damaged part of fish can act as source of secondary infection by bacteria</w:t>
      </w:r>
      <w:r w:rsidR="0029375E" w:rsidRPr="0029375E">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"/>
          <w:id w:val="-1267694842"/>
          <w:placeholder>
            <w:docPart w:val="DefaultPlaceholder_-1854013440"/>
          </w:placeholder>
        </w:sdtPr>
        <w:sdtContent>
          <w:r w:rsidR="00F8018B" w:rsidRPr="00F8018B">
            <w:rPr>
              <w:rFonts w:ascii="Times New Roman" w:hAnsi="Times New Roman" w:cs="Times New Roman"/>
              <w:color w:val="000000"/>
              <w:sz w:val="24"/>
              <w:szCs w:val="24"/>
            </w:rPr>
            <w:t>(Martins et al., 2015)</w:t>
          </w:r>
        </w:sdtContent>
      </w:sdt>
      <w:r w:rsidR="0029375E">
        <w:rPr>
          <w:rFonts w:ascii="Times New Roman" w:hAnsi="Times New Roman" w:cs="Times New Roman"/>
          <w:color w:val="000000"/>
          <w:sz w:val="24"/>
          <w:szCs w:val="24"/>
        </w:rPr>
        <w:t>.</w:t>
      </w:r>
      <w:r w:rsidR="002F165A">
        <w:rPr>
          <w:rFonts w:ascii="Times New Roman" w:hAnsi="Times New Roman" w:cs="Times New Roman"/>
          <w:color w:val="000000"/>
          <w:sz w:val="24"/>
          <w:szCs w:val="24"/>
        </w:rPr>
        <w:t xml:space="preserve"> </w:t>
      </w:r>
    </w:p>
    <w:p w14:paraId="1D180E0C" w14:textId="725683FB" w:rsidR="009C6E20" w:rsidRDefault="002F165A" w:rsidP="00EB6176">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Fish protozoans are grouped into </w:t>
      </w:r>
      <w:r w:rsidR="00022884">
        <w:rPr>
          <w:rFonts w:ascii="Times New Roman" w:hAnsi="Times New Roman" w:cs="Times New Roman"/>
          <w:color w:val="000000"/>
          <w:sz w:val="24"/>
          <w:szCs w:val="24"/>
        </w:rPr>
        <w:t>ciliates,</w:t>
      </w:r>
      <w:r>
        <w:rPr>
          <w:rFonts w:ascii="Times New Roman" w:hAnsi="Times New Roman" w:cs="Times New Roman"/>
          <w:color w:val="000000"/>
          <w:sz w:val="24"/>
          <w:szCs w:val="24"/>
        </w:rPr>
        <w:t xml:space="preserve"> flagellates, </w:t>
      </w:r>
      <w:proofErr w:type="spellStart"/>
      <w:r>
        <w:rPr>
          <w:rFonts w:ascii="Times New Roman" w:hAnsi="Times New Roman" w:cs="Times New Roman"/>
          <w:color w:val="000000"/>
          <w:sz w:val="24"/>
          <w:szCs w:val="24"/>
        </w:rPr>
        <w:t>myxozoans</w:t>
      </w:r>
      <w:proofErr w:type="spellEnd"/>
      <w:r>
        <w:rPr>
          <w:rFonts w:ascii="Times New Roman" w:hAnsi="Times New Roman" w:cs="Times New Roman"/>
          <w:color w:val="000000"/>
          <w:sz w:val="24"/>
          <w:szCs w:val="24"/>
        </w:rPr>
        <w:t xml:space="preserve">, microsporidians, and </w:t>
      </w:r>
      <w:proofErr w:type="spellStart"/>
      <w:r>
        <w:rPr>
          <w:rFonts w:ascii="Times New Roman" w:hAnsi="Times New Roman" w:cs="Times New Roman"/>
          <w:color w:val="000000"/>
          <w:sz w:val="24"/>
          <w:szCs w:val="24"/>
        </w:rPr>
        <w:t>coccidians</w:t>
      </w:r>
      <w:proofErr w:type="spellEnd"/>
      <w:r>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"/>
          <w:id w:val="793869525"/>
          <w:placeholder>
            <w:docPart w:val="DefaultPlaceholder_-1854013440"/>
          </w:placeholder>
        </w:sdtPr>
        <w:sdtContent>
          <w:r w:rsidR="00F8018B">
            <w:rPr>
              <w:rFonts w:eastAsia="Times New Roman"/>
            </w:rPr>
            <w:t>(Klinger &amp; Floyd, 2013)</w:t>
          </w:r>
        </w:sdtContent>
      </w:sdt>
      <w:r w:rsidRPr="00022884">
        <w:rPr>
          <w:rFonts w:ascii="Times New Roman" w:hAnsi="Times New Roman" w:cs="Times New Roman"/>
          <w:color w:val="000000"/>
          <w:sz w:val="24"/>
          <w:szCs w:val="24"/>
        </w:rPr>
        <w:t xml:space="preserve"> and they</w:t>
      </w:r>
      <w:r>
        <w:rPr>
          <w:rFonts w:ascii="Times New Roman" w:hAnsi="Times New Roman" w:cs="Times New Roman"/>
          <w:color w:val="000000"/>
          <w:sz w:val="24"/>
          <w:szCs w:val="24"/>
        </w:rPr>
        <w:t xml:space="preserve"> have been reported in different parts of the world.</w:t>
      </w:r>
      <w:r w:rsidR="00CB05E1">
        <w:rPr>
          <w:rFonts w:ascii="Times New Roman" w:hAnsi="Times New Roman" w:cs="Times New Roman"/>
          <w:color w:val="000000"/>
          <w:sz w:val="24"/>
          <w:szCs w:val="24"/>
        </w:rPr>
        <w:t xml:space="preserve"> </w:t>
      </w:r>
      <w:proofErr w:type="spellStart"/>
      <w:r w:rsidR="00CB05E1" w:rsidRPr="00CB05E1">
        <w:rPr>
          <w:rFonts w:ascii="Times New Roman" w:hAnsi="Times New Roman" w:cs="Times New Roman"/>
          <w:i/>
          <w:iCs/>
          <w:color w:val="000000"/>
          <w:sz w:val="24"/>
          <w:szCs w:val="24"/>
        </w:rPr>
        <w:t>Ichthyophthirius</w:t>
      </w:r>
      <w:proofErr w:type="spellEnd"/>
      <w:r w:rsidR="00CB05E1" w:rsidRPr="00CB05E1">
        <w:rPr>
          <w:rFonts w:ascii="Times New Roman" w:hAnsi="Times New Roman" w:cs="Times New Roman"/>
          <w:i/>
          <w:iCs/>
          <w:color w:val="000000"/>
          <w:sz w:val="24"/>
          <w:szCs w:val="24"/>
        </w:rPr>
        <w:t xml:space="preserve"> </w:t>
      </w:r>
      <w:proofErr w:type="spellStart"/>
      <w:r w:rsidR="00CB05E1" w:rsidRPr="00CB05E1">
        <w:rPr>
          <w:rFonts w:ascii="Times New Roman" w:hAnsi="Times New Roman" w:cs="Times New Roman"/>
          <w:i/>
          <w:iCs/>
          <w:color w:val="000000"/>
          <w:sz w:val="24"/>
          <w:szCs w:val="24"/>
        </w:rPr>
        <w:t>multifiliis</w:t>
      </w:r>
      <w:proofErr w:type="spellEnd"/>
      <w:r w:rsidR="00CB05E1">
        <w:rPr>
          <w:rFonts w:ascii="Times New Roman" w:hAnsi="Times New Roman" w:cs="Times New Roman"/>
          <w:i/>
          <w:iCs/>
          <w:color w:val="000000"/>
          <w:sz w:val="24"/>
          <w:szCs w:val="24"/>
        </w:rPr>
        <w:t xml:space="preserve"> </w:t>
      </w:r>
      <w:r w:rsidR="00CB05E1">
        <w:rPr>
          <w:rFonts w:ascii="Times New Roman" w:hAnsi="Times New Roman" w:cs="Times New Roman"/>
          <w:color w:val="000000"/>
          <w:sz w:val="24"/>
          <w:szCs w:val="24"/>
        </w:rPr>
        <w:t>one of ciliated protozoan parasites affecting the gills, where fish</w:t>
      </w:r>
      <w:r w:rsidR="00CB05E1">
        <w:t xml:space="preserve"> </w:t>
      </w:r>
      <w:r w:rsidR="00CB05E1" w:rsidRPr="00CB05E1">
        <w:rPr>
          <w:rFonts w:ascii="Times New Roman" w:hAnsi="Times New Roman" w:cs="Times New Roman"/>
          <w:color w:val="000000"/>
          <w:sz w:val="24"/>
          <w:szCs w:val="24"/>
        </w:rPr>
        <w:t xml:space="preserve">gills will appear </w:t>
      </w:r>
      <w:r w:rsidR="001F12C3" w:rsidRPr="00CB05E1">
        <w:rPr>
          <w:rFonts w:ascii="Times New Roman" w:hAnsi="Times New Roman" w:cs="Times New Roman"/>
          <w:color w:val="000000"/>
          <w:sz w:val="24"/>
          <w:szCs w:val="24"/>
        </w:rPr>
        <w:t>swollen, covered</w:t>
      </w:r>
      <w:r w:rsidR="00CB05E1" w:rsidRPr="00CB05E1">
        <w:rPr>
          <w:rFonts w:ascii="Times New Roman" w:hAnsi="Times New Roman" w:cs="Times New Roman"/>
          <w:color w:val="000000"/>
          <w:sz w:val="24"/>
          <w:szCs w:val="24"/>
        </w:rPr>
        <w:t xml:space="preserve"> with thick mucus</w:t>
      </w:r>
      <w:r w:rsidR="001F12C3">
        <w:rPr>
          <w:rFonts w:ascii="Times New Roman" w:hAnsi="Times New Roman" w:cs="Times New Roman"/>
          <w:color w:val="000000"/>
          <w:sz w:val="24"/>
          <w:szCs w:val="24"/>
        </w:rPr>
        <w:t xml:space="preserve"> and the</w:t>
      </w:r>
      <w:r w:rsidR="001F12C3" w:rsidRPr="001F12C3">
        <w:rPr>
          <w:rFonts w:ascii="Times New Roman" w:hAnsi="Times New Roman" w:cs="Times New Roman"/>
          <w:color w:val="000000"/>
          <w:sz w:val="24"/>
          <w:szCs w:val="24"/>
        </w:rPr>
        <w:t xml:space="preserve"> scale external body surface sloughing</w:t>
      </w:r>
      <w:r w:rsidR="001F12C3">
        <w:rPr>
          <w:rFonts w:ascii="Times New Roman" w:hAnsi="Times New Roman" w:cs="Times New Roman"/>
          <w:color w:val="000000"/>
          <w:sz w:val="24"/>
          <w:szCs w:val="24"/>
        </w:rPr>
        <w:t xml:space="preserve"> </w:t>
      </w:r>
      <w:r w:rsidR="00CB05E1">
        <w:rPr>
          <w:rFonts w:ascii="Times New Roman" w:hAnsi="Times New Roman" w:cs="Times New Roman"/>
          <w:color w:val="000000"/>
          <w:sz w:val="24"/>
          <w:szCs w:val="24"/>
        </w:rPr>
        <w:t xml:space="preserve">have been </w:t>
      </w:r>
      <w:r w:rsidR="001F12C3">
        <w:rPr>
          <w:rFonts w:ascii="Times New Roman" w:hAnsi="Times New Roman" w:cs="Times New Roman"/>
          <w:color w:val="000000"/>
          <w:sz w:val="24"/>
          <w:szCs w:val="24"/>
        </w:rPr>
        <w:t>documented in Egypt.</w:t>
      </w:r>
      <w:r w:rsidR="001F12C3" w:rsidRPr="001F12C3">
        <w:t xml:space="preserve"> </w:t>
      </w:r>
      <w:r w:rsidR="001F12C3" w:rsidRPr="001F12C3">
        <w:rPr>
          <w:rFonts w:ascii="Times New Roman" w:hAnsi="Times New Roman" w:cs="Times New Roman"/>
          <w:color w:val="000000"/>
          <w:sz w:val="24"/>
          <w:szCs w:val="24"/>
        </w:rPr>
        <w:t>The mature parasite (</w:t>
      </w:r>
      <w:proofErr w:type="spellStart"/>
      <w:r w:rsidR="001F12C3" w:rsidRPr="001F12C3">
        <w:rPr>
          <w:rFonts w:ascii="Times New Roman" w:hAnsi="Times New Roman" w:cs="Times New Roman"/>
          <w:color w:val="000000"/>
          <w:sz w:val="24"/>
          <w:szCs w:val="24"/>
        </w:rPr>
        <w:t>trophont</w:t>
      </w:r>
      <w:proofErr w:type="spellEnd"/>
      <w:r w:rsidR="001F12C3" w:rsidRPr="001F12C3">
        <w:rPr>
          <w:rFonts w:ascii="Times New Roman" w:hAnsi="Times New Roman" w:cs="Times New Roman"/>
          <w:color w:val="000000"/>
          <w:sz w:val="24"/>
          <w:szCs w:val="24"/>
        </w:rPr>
        <w:t xml:space="preserve">) is round to oval in shape, ranging from 0.5 up to 1.5 </w:t>
      </w:r>
      <w:r w:rsidR="001F12C3" w:rsidRPr="00CC7066">
        <w:rPr>
          <w:rFonts w:ascii="Times New Roman" w:hAnsi="Times New Roman" w:cs="Times New Roman"/>
          <w:color w:val="000000"/>
          <w:sz w:val="24"/>
          <w:szCs w:val="24"/>
        </w:rPr>
        <w:t>millim</w:t>
      </w:r>
      <w:r w:rsidR="00CC7066" w:rsidRPr="00CC7066">
        <w:rPr>
          <w:rFonts w:ascii="Times New Roman" w:hAnsi="Times New Roman" w:cs="Times New Roman"/>
          <w:color w:val="000000"/>
          <w:sz w:val="24"/>
          <w:szCs w:val="24"/>
        </w:rPr>
        <w:t>et</w:t>
      </w:r>
      <w:r w:rsidR="001F12C3" w:rsidRPr="00CC7066">
        <w:rPr>
          <w:rFonts w:ascii="Times New Roman" w:hAnsi="Times New Roman" w:cs="Times New Roman"/>
          <w:color w:val="000000"/>
          <w:sz w:val="24"/>
          <w:szCs w:val="24"/>
        </w:rPr>
        <w:t xml:space="preserve">ers </w:t>
      </w:r>
      <w:r w:rsidR="001F12C3" w:rsidRPr="001F12C3">
        <w:rPr>
          <w:rFonts w:ascii="Times New Roman" w:hAnsi="Times New Roman" w:cs="Times New Roman"/>
          <w:color w:val="000000"/>
          <w:sz w:val="24"/>
          <w:szCs w:val="24"/>
        </w:rPr>
        <w:t>in</w:t>
      </w:r>
      <w:r w:rsidR="001F12C3" w:rsidRPr="00CC7066">
        <w:rPr>
          <w:rFonts w:ascii="Times New Roman" w:hAnsi="Times New Roman" w:cs="Times New Roman"/>
          <w:color w:val="000000"/>
          <w:sz w:val="24"/>
          <w:szCs w:val="24"/>
        </w:rPr>
        <w:t xml:space="preserve"> diam</w:t>
      </w:r>
      <w:r w:rsidR="00CC7066" w:rsidRPr="00CC7066">
        <w:rPr>
          <w:rFonts w:ascii="Times New Roman" w:hAnsi="Times New Roman" w:cs="Times New Roman"/>
          <w:color w:val="000000"/>
          <w:sz w:val="24"/>
          <w:szCs w:val="24"/>
        </w:rPr>
        <w:t>et</w:t>
      </w:r>
      <w:r w:rsidR="001F12C3" w:rsidRPr="00CC7066">
        <w:rPr>
          <w:rFonts w:ascii="Times New Roman" w:hAnsi="Times New Roman" w:cs="Times New Roman"/>
          <w:color w:val="000000"/>
          <w:sz w:val="24"/>
          <w:szCs w:val="24"/>
        </w:rPr>
        <w:t>er</w:t>
      </w:r>
      <w:r w:rsidR="001F12C3" w:rsidRPr="001F12C3">
        <w:rPr>
          <w:rFonts w:ascii="Times New Roman" w:hAnsi="Times New Roman" w:cs="Times New Roman"/>
          <w:color w:val="000000"/>
          <w:sz w:val="24"/>
          <w:szCs w:val="24"/>
        </w:rPr>
        <w:t xml:space="preserve"> and considered as the largest external protozoan</w:t>
      </w:r>
      <w:r w:rsidR="001F12C3">
        <w:rPr>
          <w:rFonts w:ascii="Times New Roman" w:hAnsi="Times New Roman" w:cs="Times New Roman"/>
          <w:color w:val="000000"/>
          <w:sz w:val="24"/>
          <w:szCs w:val="24"/>
        </w:rPr>
        <w:t xml:space="preserve"> </w:t>
      </w:r>
      <w:r w:rsidR="001F12C3" w:rsidRPr="001F12C3">
        <w:rPr>
          <w:rFonts w:ascii="Times New Roman" w:hAnsi="Times New Roman" w:cs="Times New Roman"/>
          <w:color w:val="000000"/>
          <w:sz w:val="24"/>
          <w:szCs w:val="24"/>
        </w:rPr>
        <w:t>affecting fish. The macronucleus is embedded in the protoplasm and well characterized by a horseshoe C shape</w:t>
      </w:r>
      <w:r w:rsidR="001F12C3">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"/>
          <w:id w:val="1581331096"/>
          <w:placeholder>
            <w:docPart w:val="DefaultPlaceholder_-1854013440"/>
          </w:placeholder>
        </w:sdtPr>
        <w:sdtContent>
          <w:r w:rsidR="00F8018B" w:rsidRPr="00F8018B">
            <w:rPr>
              <w:rFonts w:ascii="Times New Roman" w:hAnsi="Times New Roman" w:cs="Times New Roman"/>
              <w:color w:val="000000"/>
              <w:sz w:val="24"/>
              <w:szCs w:val="24"/>
            </w:rPr>
            <w:t>(Deen et al., 2016.)</w:t>
          </w:r>
        </w:sdtContent>
      </w:sdt>
      <w:r w:rsidR="001F12C3">
        <w:rPr>
          <w:rFonts w:ascii="Times New Roman" w:hAnsi="Times New Roman" w:cs="Times New Roman"/>
          <w:color w:val="000000"/>
          <w:sz w:val="24"/>
          <w:szCs w:val="24"/>
        </w:rPr>
        <w:t xml:space="preserve">.During that research, </w:t>
      </w:r>
      <w:r w:rsidR="0097541F">
        <w:rPr>
          <w:rFonts w:ascii="Times New Roman" w:hAnsi="Times New Roman" w:cs="Times New Roman"/>
          <w:color w:val="000000"/>
          <w:sz w:val="24"/>
          <w:szCs w:val="24"/>
        </w:rPr>
        <w:t xml:space="preserve">infected fish showed </w:t>
      </w:r>
      <w:r w:rsidR="0097541F" w:rsidRPr="0097541F">
        <w:rPr>
          <w:rFonts w:ascii="Times New Roman" w:hAnsi="Times New Roman" w:cs="Times New Roman"/>
          <w:color w:val="000000"/>
          <w:sz w:val="24"/>
          <w:szCs w:val="24"/>
        </w:rPr>
        <w:t xml:space="preserve">small and large yellowish </w:t>
      </w:r>
      <w:r w:rsidR="0097541F" w:rsidRPr="00CC7066">
        <w:rPr>
          <w:rFonts w:ascii="Times New Roman" w:hAnsi="Times New Roman" w:cs="Times New Roman"/>
          <w:color w:val="000000"/>
          <w:sz w:val="24"/>
          <w:szCs w:val="24"/>
        </w:rPr>
        <w:t xml:space="preserve">encysted </w:t>
      </w:r>
      <w:proofErr w:type="spellStart"/>
      <w:r w:rsidR="0097541F" w:rsidRPr="00CC7066">
        <w:rPr>
          <w:rFonts w:ascii="Times New Roman" w:hAnsi="Times New Roman" w:cs="Times New Roman"/>
          <w:color w:val="000000"/>
          <w:sz w:val="24"/>
          <w:szCs w:val="24"/>
        </w:rPr>
        <w:t>m</w:t>
      </w:r>
      <w:r w:rsidR="00CC7066" w:rsidRPr="00CC7066">
        <w:rPr>
          <w:rFonts w:ascii="Times New Roman" w:hAnsi="Times New Roman" w:cs="Times New Roman"/>
          <w:color w:val="000000"/>
          <w:sz w:val="24"/>
          <w:szCs w:val="24"/>
        </w:rPr>
        <w:t>et</w:t>
      </w:r>
      <w:r w:rsidR="0097541F" w:rsidRPr="00CC7066">
        <w:rPr>
          <w:rFonts w:ascii="Times New Roman" w:hAnsi="Times New Roman" w:cs="Times New Roman"/>
          <w:color w:val="000000"/>
          <w:sz w:val="24"/>
          <w:szCs w:val="24"/>
        </w:rPr>
        <w:t>acercariae</w:t>
      </w:r>
      <w:proofErr w:type="spellEnd"/>
      <w:r w:rsidR="0097541F" w:rsidRPr="0097541F">
        <w:rPr>
          <w:rFonts w:ascii="Times New Roman" w:hAnsi="Times New Roman" w:cs="Times New Roman"/>
          <w:color w:val="000000"/>
          <w:sz w:val="24"/>
          <w:szCs w:val="24"/>
        </w:rPr>
        <w:t xml:space="preserve"> in the branch</w:t>
      </w:r>
      <w:r w:rsidR="00545764">
        <w:rPr>
          <w:rFonts w:ascii="Times New Roman" w:hAnsi="Times New Roman" w:cs="Times New Roman"/>
          <w:color w:val="000000"/>
          <w:sz w:val="24"/>
          <w:szCs w:val="24"/>
        </w:rPr>
        <w:t>i</w:t>
      </w:r>
      <w:r w:rsidR="0097541F" w:rsidRPr="0097541F">
        <w:rPr>
          <w:rFonts w:ascii="Times New Roman" w:hAnsi="Times New Roman" w:cs="Times New Roman"/>
          <w:color w:val="000000"/>
          <w:sz w:val="24"/>
          <w:szCs w:val="24"/>
        </w:rPr>
        <w:t>al cavity or on</w:t>
      </w:r>
      <w:r w:rsidR="0097541F">
        <w:rPr>
          <w:rFonts w:ascii="Times New Roman" w:hAnsi="Times New Roman" w:cs="Times New Roman"/>
          <w:color w:val="000000"/>
          <w:sz w:val="24"/>
          <w:szCs w:val="24"/>
        </w:rPr>
        <w:t xml:space="preserve"> </w:t>
      </w:r>
      <w:r w:rsidR="0097541F" w:rsidRPr="0097541F">
        <w:rPr>
          <w:rFonts w:ascii="Times New Roman" w:hAnsi="Times New Roman" w:cs="Times New Roman"/>
          <w:color w:val="000000"/>
          <w:sz w:val="24"/>
          <w:szCs w:val="24"/>
        </w:rPr>
        <w:t>gill filament and skin</w:t>
      </w:r>
      <w:r w:rsidR="0097541F">
        <w:rPr>
          <w:rFonts w:ascii="Times New Roman" w:hAnsi="Times New Roman" w:cs="Times New Roman"/>
          <w:color w:val="000000"/>
          <w:sz w:val="24"/>
          <w:szCs w:val="24"/>
        </w:rPr>
        <w:t>.</w:t>
      </w:r>
      <w:r w:rsidR="0097541F" w:rsidRPr="0097541F">
        <w:t xml:space="preserve"> </w:t>
      </w:r>
      <w:r w:rsidR="0097541F" w:rsidRPr="0097541F">
        <w:rPr>
          <w:rFonts w:ascii="Times New Roman" w:hAnsi="Times New Roman" w:cs="Times New Roman"/>
          <w:color w:val="000000"/>
          <w:sz w:val="24"/>
          <w:szCs w:val="24"/>
        </w:rPr>
        <w:t>The excysted</w:t>
      </w:r>
      <w:r w:rsidR="001E2BC7">
        <w:rPr>
          <w:rFonts w:ascii="Times New Roman" w:hAnsi="Times New Roman" w:cs="Times New Roman"/>
          <w:color w:val="000000"/>
          <w:sz w:val="24"/>
          <w:szCs w:val="24"/>
        </w:rPr>
        <w:t xml:space="preserve"> </w:t>
      </w:r>
      <w:r w:rsidR="001E2BC7" w:rsidRPr="00CC7066">
        <w:rPr>
          <w:rFonts w:ascii="Times New Roman" w:hAnsi="Times New Roman" w:cs="Times New Roman"/>
          <w:color w:val="000000"/>
          <w:sz w:val="24"/>
          <w:szCs w:val="24"/>
        </w:rPr>
        <w:t>m</w:t>
      </w:r>
      <w:r w:rsidR="00CC7066" w:rsidRPr="00CC7066">
        <w:rPr>
          <w:rFonts w:ascii="Times New Roman" w:hAnsi="Times New Roman" w:cs="Times New Roman"/>
          <w:color w:val="000000"/>
          <w:sz w:val="24"/>
          <w:szCs w:val="24"/>
        </w:rPr>
        <w:t>et</w:t>
      </w:r>
      <w:r w:rsidR="001E2BC7" w:rsidRPr="00CC7066">
        <w:rPr>
          <w:rFonts w:ascii="Times New Roman" w:hAnsi="Times New Roman" w:cs="Times New Roman"/>
          <w:color w:val="000000"/>
          <w:sz w:val="24"/>
          <w:szCs w:val="24"/>
        </w:rPr>
        <w:t>acercaria</w:t>
      </w:r>
      <w:r w:rsidR="0097541F" w:rsidRPr="0097541F">
        <w:rPr>
          <w:rFonts w:ascii="Times New Roman" w:hAnsi="Times New Roman" w:cs="Times New Roman"/>
          <w:color w:val="000000"/>
          <w:sz w:val="24"/>
          <w:szCs w:val="24"/>
        </w:rPr>
        <w:t xml:space="preserve"> were </w:t>
      </w:r>
      <w:r w:rsidR="0097541F" w:rsidRPr="0097541F">
        <w:rPr>
          <w:rFonts w:ascii="Times New Roman" w:hAnsi="Times New Roman" w:cs="Times New Roman"/>
          <w:color w:val="000000"/>
          <w:sz w:val="24"/>
          <w:szCs w:val="24"/>
        </w:rPr>
        <w:lastRenderedPageBreak/>
        <w:t xml:space="preserve">a leaf-shaped, and fairly large if compared with other </w:t>
      </w:r>
      <w:proofErr w:type="spellStart"/>
      <w:r w:rsidR="0097541F" w:rsidRPr="00CC7066">
        <w:rPr>
          <w:rFonts w:ascii="Times New Roman" w:hAnsi="Times New Roman" w:cs="Times New Roman"/>
          <w:color w:val="000000"/>
          <w:sz w:val="24"/>
          <w:szCs w:val="24"/>
        </w:rPr>
        <w:t>m</w:t>
      </w:r>
      <w:r w:rsidR="00CC7066" w:rsidRPr="00CC7066">
        <w:rPr>
          <w:rFonts w:ascii="Times New Roman" w:hAnsi="Times New Roman" w:cs="Times New Roman"/>
          <w:color w:val="000000"/>
          <w:sz w:val="24"/>
          <w:szCs w:val="24"/>
        </w:rPr>
        <w:t>et</w:t>
      </w:r>
      <w:r w:rsidR="0097541F" w:rsidRPr="00CC7066">
        <w:rPr>
          <w:rFonts w:ascii="Times New Roman" w:hAnsi="Times New Roman" w:cs="Times New Roman"/>
          <w:color w:val="000000"/>
          <w:sz w:val="24"/>
          <w:szCs w:val="24"/>
        </w:rPr>
        <w:t>acercariae</w:t>
      </w:r>
      <w:proofErr w:type="spellEnd"/>
      <w:r w:rsidR="0097541F" w:rsidRPr="00CC7066">
        <w:rPr>
          <w:rFonts w:ascii="Times New Roman" w:hAnsi="Times New Roman" w:cs="Times New Roman"/>
          <w:color w:val="000000"/>
          <w:sz w:val="24"/>
          <w:szCs w:val="24"/>
        </w:rPr>
        <w:t>.</w:t>
      </w:r>
      <w:r w:rsidR="0097541F" w:rsidRPr="0097541F">
        <w:rPr>
          <w:rFonts w:ascii="Times New Roman" w:hAnsi="Times New Roman" w:cs="Times New Roman"/>
          <w:color w:val="000000"/>
          <w:sz w:val="24"/>
          <w:szCs w:val="24"/>
        </w:rPr>
        <w:t xml:space="preserve"> The oral sucker subterminal and the ventral one was situated near oral </w:t>
      </w:r>
      <w:r w:rsidR="00631980" w:rsidRPr="0097541F">
        <w:rPr>
          <w:rFonts w:ascii="Times New Roman" w:hAnsi="Times New Roman" w:cs="Times New Roman"/>
          <w:color w:val="000000"/>
          <w:sz w:val="24"/>
          <w:szCs w:val="24"/>
        </w:rPr>
        <w:t>sucker. The</w:t>
      </w:r>
      <w:r w:rsidR="0097541F" w:rsidRPr="0097541F">
        <w:rPr>
          <w:rFonts w:ascii="Times New Roman" w:hAnsi="Times New Roman" w:cs="Times New Roman"/>
          <w:color w:val="000000"/>
          <w:sz w:val="24"/>
          <w:szCs w:val="24"/>
        </w:rPr>
        <w:t xml:space="preserve"> </w:t>
      </w:r>
      <w:proofErr w:type="spellStart"/>
      <w:r w:rsidR="0097541F" w:rsidRPr="0097541F">
        <w:rPr>
          <w:rFonts w:ascii="Times New Roman" w:hAnsi="Times New Roman" w:cs="Times New Roman"/>
          <w:color w:val="000000"/>
          <w:sz w:val="24"/>
          <w:szCs w:val="24"/>
        </w:rPr>
        <w:t>pharanyex</w:t>
      </w:r>
      <w:proofErr w:type="spellEnd"/>
      <w:r w:rsidR="0097541F" w:rsidRPr="0097541F">
        <w:rPr>
          <w:rFonts w:ascii="Times New Roman" w:hAnsi="Times New Roman" w:cs="Times New Roman"/>
          <w:color w:val="000000"/>
          <w:sz w:val="24"/>
          <w:szCs w:val="24"/>
        </w:rPr>
        <w:t xml:space="preserve"> lead to bulb shape </w:t>
      </w:r>
      <w:proofErr w:type="spellStart"/>
      <w:r w:rsidR="0097541F" w:rsidRPr="0097541F">
        <w:rPr>
          <w:rFonts w:ascii="Times New Roman" w:hAnsi="Times New Roman" w:cs="Times New Roman"/>
          <w:color w:val="000000"/>
          <w:sz w:val="24"/>
          <w:szCs w:val="24"/>
        </w:rPr>
        <w:t>oesophages</w:t>
      </w:r>
      <w:proofErr w:type="spellEnd"/>
      <w:r w:rsidR="0097541F">
        <w:rPr>
          <w:rFonts w:ascii="Times New Roman" w:hAnsi="Times New Roman" w:cs="Times New Roman"/>
          <w:color w:val="000000"/>
          <w:sz w:val="24"/>
          <w:szCs w:val="24"/>
        </w:rPr>
        <w:t xml:space="preserve">. The cysts were identified as </w:t>
      </w:r>
      <w:proofErr w:type="spellStart"/>
      <w:r w:rsidR="0097541F" w:rsidRPr="0097541F">
        <w:rPr>
          <w:rFonts w:ascii="Times New Roman" w:hAnsi="Times New Roman" w:cs="Times New Roman"/>
          <w:i/>
          <w:iCs/>
          <w:color w:val="000000"/>
          <w:sz w:val="24"/>
          <w:szCs w:val="24"/>
        </w:rPr>
        <w:t>Clinostomum</w:t>
      </w:r>
      <w:proofErr w:type="spellEnd"/>
      <w:r w:rsidR="0097541F" w:rsidRPr="0097541F">
        <w:rPr>
          <w:rFonts w:ascii="Times New Roman" w:hAnsi="Times New Roman" w:cs="Times New Roman"/>
          <w:i/>
          <w:iCs/>
          <w:color w:val="000000"/>
          <w:sz w:val="24"/>
          <w:szCs w:val="24"/>
        </w:rPr>
        <w:t xml:space="preserve"> </w:t>
      </w:r>
      <w:proofErr w:type="spellStart"/>
      <w:r w:rsidR="0097541F" w:rsidRPr="0097541F">
        <w:rPr>
          <w:rFonts w:ascii="Times New Roman" w:hAnsi="Times New Roman" w:cs="Times New Roman"/>
          <w:i/>
          <w:iCs/>
          <w:color w:val="000000"/>
          <w:sz w:val="24"/>
          <w:szCs w:val="24"/>
        </w:rPr>
        <w:t>cutaneum</w:t>
      </w:r>
      <w:proofErr w:type="spellEnd"/>
      <w:r w:rsidR="0097541F">
        <w:rPr>
          <w:rFonts w:ascii="Times New Roman" w:hAnsi="Times New Roman" w:cs="Times New Roman"/>
          <w:i/>
          <w:iCs/>
          <w:color w:val="000000"/>
          <w:sz w:val="24"/>
          <w:szCs w:val="24"/>
        </w:rPr>
        <w:t xml:space="preserve"> </w:t>
      </w:r>
      <w:r w:rsidR="0097541F" w:rsidRPr="0097541F">
        <w:rPr>
          <w:rFonts w:ascii="Times New Roman" w:hAnsi="Times New Roman" w:cs="Times New Roman"/>
          <w:color w:val="000000"/>
          <w:sz w:val="24"/>
          <w:szCs w:val="24"/>
        </w:rPr>
        <w:t xml:space="preserve">belonging to genus </w:t>
      </w:r>
      <w:proofErr w:type="spellStart"/>
      <w:r w:rsidR="0097541F" w:rsidRPr="0097541F">
        <w:rPr>
          <w:rFonts w:ascii="Times New Roman" w:hAnsi="Times New Roman" w:cs="Times New Roman"/>
          <w:color w:val="000000"/>
          <w:sz w:val="24"/>
          <w:szCs w:val="24"/>
        </w:rPr>
        <w:t>Euclinostomum</w:t>
      </w:r>
      <w:proofErr w:type="spellEnd"/>
      <w:r w:rsidR="0097541F">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"/>
          <w:id w:val="-606654935"/>
          <w:placeholder>
            <w:docPart w:val="DefaultPlaceholder_-1854013440"/>
          </w:placeholder>
        </w:sdtPr>
        <w:sdtContent>
          <w:r w:rsidR="00F8018B" w:rsidRPr="00F8018B">
            <w:rPr>
              <w:rFonts w:ascii="Times New Roman" w:hAnsi="Times New Roman" w:cs="Times New Roman"/>
              <w:color w:val="000000"/>
              <w:sz w:val="24"/>
              <w:szCs w:val="24"/>
            </w:rPr>
            <w:t>(Deen et al., 2016.)</w:t>
          </w:r>
        </w:sdtContent>
      </w:sdt>
      <w:r w:rsidR="0097541F">
        <w:rPr>
          <w:rFonts w:ascii="Times New Roman" w:hAnsi="Times New Roman" w:cs="Times New Roman"/>
          <w:color w:val="000000"/>
          <w:sz w:val="24"/>
          <w:szCs w:val="24"/>
        </w:rPr>
        <w:t>.</w:t>
      </w:r>
      <w:r w:rsidR="00760979">
        <w:rPr>
          <w:rFonts w:ascii="Times New Roman" w:hAnsi="Times New Roman" w:cs="Times New Roman"/>
          <w:color w:val="000000"/>
          <w:sz w:val="24"/>
          <w:szCs w:val="24"/>
        </w:rPr>
        <w:t xml:space="preserve"> </w:t>
      </w:r>
      <w:r w:rsidR="00596369">
        <w:rPr>
          <w:rFonts w:ascii="Times New Roman" w:hAnsi="Times New Roman" w:cs="Times New Roman"/>
          <w:color w:val="000000"/>
          <w:sz w:val="24"/>
          <w:szCs w:val="24"/>
        </w:rPr>
        <w:t xml:space="preserve">Some ciliated parasites like </w:t>
      </w:r>
      <w:proofErr w:type="spellStart"/>
      <w:r w:rsidR="00596369" w:rsidRPr="00596369">
        <w:rPr>
          <w:rFonts w:ascii="Times New Roman" w:hAnsi="Times New Roman" w:cs="Times New Roman"/>
          <w:i/>
          <w:iCs/>
          <w:color w:val="000000"/>
          <w:sz w:val="24"/>
          <w:szCs w:val="24"/>
        </w:rPr>
        <w:t>Trichodina</w:t>
      </w:r>
      <w:proofErr w:type="spellEnd"/>
      <w:r w:rsidR="00596369" w:rsidRPr="00596369">
        <w:rPr>
          <w:rFonts w:ascii="Times New Roman" w:hAnsi="Times New Roman" w:cs="Times New Roman"/>
          <w:color w:val="000000"/>
          <w:sz w:val="24"/>
          <w:szCs w:val="24"/>
        </w:rPr>
        <w:t xml:space="preserve"> spp. </w:t>
      </w:r>
      <w:r w:rsidR="00596369">
        <w:rPr>
          <w:rFonts w:ascii="Times New Roman" w:hAnsi="Times New Roman" w:cs="Times New Roman"/>
          <w:color w:val="000000"/>
          <w:sz w:val="24"/>
          <w:szCs w:val="24"/>
        </w:rPr>
        <w:t>which are</w:t>
      </w:r>
      <w:r w:rsidR="00596369" w:rsidRPr="00596369">
        <w:rPr>
          <w:rFonts w:ascii="Times New Roman" w:hAnsi="Times New Roman" w:cs="Times New Roman"/>
          <w:color w:val="000000"/>
          <w:sz w:val="24"/>
          <w:szCs w:val="24"/>
        </w:rPr>
        <w:t xml:space="preserve"> dorsal-ventrally flattened oval parasites of marine and freshwater species of finfish</w:t>
      </w:r>
      <w:r w:rsidR="00596369">
        <w:rPr>
          <w:rFonts w:ascii="Times New Roman" w:hAnsi="Times New Roman" w:cs="Times New Roman"/>
          <w:color w:val="000000"/>
          <w:sz w:val="24"/>
          <w:szCs w:val="24"/>
        </w:rPr>
        <w:t xml:space="preserve"> can cause mass mortality of small fish or fry within the shortest </w:t>
      </w:r>
      <w:r w:rsidR="00C51CE3">
        <w:rPr>
          <w:rFonts w:ascii="Times New Roman" w:hAnsi="Times New Roman" w:cs="Times New Roman"/>
          <w:color w:val="000000"/>
          <w:sz w:val="24"/>
          <w:szCs w:val="24"/>
        </w:rPr>
        <w:t>period. The unique</w:t>
      </w:r>
      <w:r w:rsidR="00596369" w:rsidRPr="00596369">
        <w:rPr>
          <w:rFonts w:ascii="Times New Roman" w:hAnsi="Times New Roman" w:cs="Times New Roman"/>
          <w:color w:val="000000"/>
          <w:sz w:val="24"/>
          <w:szCs w:val="24"/>
        </w:rPr>
        <w:t xml:space="preserve"> characteristic of these organisms is the presence of a prominent </w:t>
      </w:r>
      <w:proofErr w:type="spellStart"/>
      <w:r w:rsidR="00596369" w:rsidRPr="00596369">
        <w:rPr>
          <w:rFonts w:ascii="Times New Roman" w:hAnsi="Times New Roman" w:cs="Times New Roman"/>
          <w:color w:val="000000"/>
          <w:sz w:val="24"/>
          <w:szCs w:val="24"/>
        </w:rPr>
        <w:t>denticular</w:t>
      </w:r>
      <w:proofErr w:type="spellEnd"/>
      <w:r w:rsidR="00596369" w:rsidRPr="00596369">
        <w:rPr>
          <w:rFonts w:ascii="Times New Roman" w:hAnsi="Times New Roman" w:cs="Times New Roman"/>
          <w:color w:val="000000"/>
          <w:sz w:val="24"/>
          <w:szCs w:val="24"/>
        </w:rPr>
        <w:t xml:space="preserve"> or “tooth-like” internal </w:t>
      </w:r>
      <w:r w:rsidR="00596369" w:rsidRPr="00CC7066">
        <w:rPr>
          <w:rFonts w:ascii="Times New Roman" w:hAnsi="Times New Roman" w:cs="Times New Roman"/>
          <w:color w:val="000000"/>
          <w:sz w:val="24"/>
          <w:szCs w:val="24"/>
        </w:rPr>
        <w:t>cytoskel</w:t>
      </w:r>
      <w:r w:rsidR="00CC7066" w:rsidRPr="00CC7066">
        <w:rPr>
          <w:rFonts w:ascii="Times New Roman" w:hAnsi="Times New Roman" w:cs="Times New Roman"/>
          <w:color w:val="000000"/>
          <w:sz w:val="24"/>
          <w:szCs w:val="24"/>
        </w:rPr>
        <w:t>et</w:t>
      </w:r>
      <w:r w:rsidR="00596369" w:rsidRPr="00CC7066">
        <w:rPr>
          <w:rFonts w:ascii="Times New Roman" w:hAnsi="Times New Roman" w:cs="Times New Roman"/>
          <w:color w:val="000000"/>
          <w:sz w:val="24"/>
          <w:szCs w:val="24"/>
        </w:rPr>
        <w:t xml:space="preserve">on </w:t>
      </w:r>
      <w:r w:rsidR="00596369" w:rsidRPr="00596369">
        <w:rPr>
          <w:rFonts w:ascii="Times New Roman" w:hAnsi="Times New Roman" w:cs="Times New Roman"/>
          <w:color w:val="000000"/>
          <w:sz w:val="24"/>
          <w:szCs w:val="24"/>
        </w:rPr>
        <w:t>ring</w:t>
      </w:r>
      <w:r w:rsidR="00C51CE3">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"/>
          <w:id w:val="-2073116207"/>
          <w:placeholder>
            <w:docPart w:val="DefaultPlaceholder_-1854013440"/>
          </w:placeholder>
        </w:sdtPr>
        <w:sdtContent>
          <w:r w:rsidR="00F8018B" w:rsidRPr="00F8018B">
            <w:rPr>
              <w:rFonts w:ascii="Times New Roman" w:hAnsi="Times New Roman" w:cs="Times New Roman"/>
              <w:color w:val="000000"/>
              <w:sz w:val="24"/>
              <w:szCs w:val="24"/>
            </w:rPr>
            <w:t>(Smith, 2019)</w:t>
          </w:r>
        </w:sdtContent>
      </w:sdt>
      <w:r w:rsidR="00C51CE3">
        <w:rPr>
          <w:rFonts w:ascii="Times New Roman" w:hAnsi="Times New Roman" w:cs="Times New Roman"/>
          <w:color w:val="000000"/>
          <w:sz w:val="24"/>
          <w:szCs w:val="24"/>
        </w:rPr>
        <w:t>.</w:t>
      </w:r>
      <w:r w:rsidR="00497AF9">
        <w:rPr>
          <w:rFonts w:ascii="Times New Roman" w:hAnsi="Times New Roman" w:cs="Times New Roman"/>
          <w:color w:val="000000"/>
          <w:sz w:val="24"/>
          <w:szCs w:val="24"/>
        </w:rPr>
        <w:t xml:space="preserve"> In adult fish, </w:t>
      </w:r>
      <w:r w:rsidR="00497AF9" w:rsidRPr="00497AF9">
        <w:rPr>
          <w:rFonts w:ascii="Times New Roman" w:hAnsi="Times New Roman" w:cs="Times New Roman"/>
          <w:color w:val="000000"/>
          <w:sz w:val="24"/>
          <w:szCs w:val="24"/>
        </w:rPr>
        <w:t xml:space="preserve">cause damage by feeding on mucus and </w:t>
      </w:r>
      <w:r w:rsidR="00497AF9" w:rsidRPr="00CC7066">
        <w:rPr>
          <w:rFonts w:ascii="Times New Roman" w:hAnsi="Times New Roman" w:cs="Times New Roman"/>
          <w:color w:val="000000"/>
          <w:sz w:val="24"/>
          <w:szCs w:val="24"/>
        </w:rPr>
        <w:t>d</w:t>
      </w:r>
      <w:r w:rsidR="00CC7066" w:rsidRPr="00CC7066">
        <w:rPr>
          <w:rFonts w:ascii="Times New Roman" w:hAnsi="Times New Roman" w:cs="Times New Roman"/>
          <w:color w:val="000000"/>
          <w:sz w:val="24"/>
          <w:szCs w:val="24"/>
        </w:rPr>
        <w:t>et</w:t>
      </w:r>
      <w:r w:rsidR="00497AF9" w:rsidRPr="00CC7066">
        <w:rPr>
          <w:rFonts w:ascii="Times New Roman" w:hAnsi="Times New Roman" w:cs="Times New Roman"/>
          <w:color w:val="000000"/>
          <w:sz w:val="24"/>
          <w:szCs w:val="24"/>
        </w:rPr>
        <w:t xml:space="preserve">ritus </w:t>
      </w:r>
      <w:r w:rsidR="00497AF9" w:rsidRPr="00497AF9">
        <w:rPr>
          <w:rFonts w:ascii="Times New Roman" w:hAnsi="Times New Roman" w:cs="Times New Roman"/>
          <w:color w:val="000000"/>
          <w:sz w:val="24"/>
          <w:szCs w:val="24"/>
        </w:rPr>
        <w:t>covering the surface of the gills and skin of the fish causing irritation to the epithelial layer of cells</w:t>
      </w:r>
      <w:r w:rsidR="00497AF9">
        <w:rPr>
          <w:rFonts w:ascii="Times New Roman" w:hAnsi="Times New Roman" w:cs="Times New Roman"/>
          <w:color w:val="000000"/>
          <w:sz w:val="24"/>
          <w:szCs w:val="24"/>
        </w:rPr>
        <w:t xml:space="preserve"> which may develop into deep ulcers. Subsequently, leading to secondary infection of fish by bacteria or fungi</w:t>
      </w:r>
      <w:sdt>
        <w:sdtPr>
          <w:rPr>
            <w:rFonts w:ascii="Times New Roman" w:hAnsi="Times New Roman" w:cs="Times New Roman"/>
            <w:color w:val="000000"/>
            <w:sz w:val="24"/>
            <w:szCs w:val="24"/>
          </w:rPr>
          <w:tag w:val="MENDELEY_CITATION_v3_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"/>
          <w:id w:val="34860147"/>
          <w:placeholder>
            <w:docPart w:val="DefaultPlaceholder_-1854013440"/>
          </w:placeholder>
        </w:sdtPr>
        <w:sdtContent>
          <w:r w:rsidR="00F8018B" w:rsidRPr="00F8018B">
            <w:rPr>
              <w:rFonts w:ascii="Times New Roman" w:hAnsi="Times New Roman" w:cs="Times New Roman"/>
              <w:color w:val="000000"/>
              <w:sz w:val="24"/>
              <w:szCs w:val="24"/>
            </w:rPr>
            <w:t>(Smith, 2019)</w:t>
          </w:r>
        </w:sdtContent>
      </w:sdt>
      <w:r w:rsidR="00497AF9">
        <w:rPr>
          <w:rFonts w:ascii="Times New Roman" w:hAnsi="Times New Roman" w:cs="Times New Roman"/>
          <w:color w:val="000000"/>
          <w:sz w:val="24"/>
          <w:szCs w:val="24"/>
        </w:rPr>
        <w:t>.</w:t>
      </w:r>
      <w:r w:rsidR="00C134FC">
        <w:rPr>
          <w:rFonts w:ascii="Times New Roman" w:hAnsi="Times New Roman" w:cs="Times New Roman"/>
          <w:color w:val="000000"/>
          <w:sz w:val="24"/>
          <w:szCs w:val="24"/>
        </w:rPr>
        <w:t xml:space="preserve"> Another ciliate parasite,</w:t>
      </w:r>
      <w:r w:rsidR="00C134FC" w:rsidRPr="00C134FC">
        <w:rPr>
          <w:rFonts w:ascii="Times New Roman" w:hAnsi="Times New Roman" w:cs="Times New Roman"/>
          <w:i/>
          <w:iCs/>
          <w:color w:val="000000"/>
          <w:sz w:val="24"/>
          <w:szCs w:val="24"/>
        </w:rPr>
        <w:t xml:space="preserve"> </w:t>
      </w:r>
      <w:proofErr w:type="spellStart"/>
      <w:r w:rsidR="00C134FC" w:rsidRPr="00C134FC">
        <w:rPr>
          <w:rFonts w:ascii="Times New Roman" w:hAnsi="Times New Roman" w:cs="Times New Roman"/>
          <w:i/>
          <w:iCs/>
          <w:color w:val="000000"/>
          <w:sz w:val="24"/>
          <w:szCs w:val="24"/>
        </w:rPr>
        <w:t>Chilodonalla</w:t>
      </w:r>
      <w:proofErr w:type="spellEnd"/>
      <w:r w:rsidR="00C134FC">
        <w:rPr>
          <w:rFonts w:ascii="Times New Roman" w:hAnsi="Times New Roman" w:cs="Times New Roman"/>
          <w:color w:val="000000"/>
          <w:sz w:val="24"/>
          <w:szCs w:val="24"/>
        </w:rPr>
        <w:t xml:space="preserve"> spp. destroy fish skins and gill epithelium making fish to secr</w:t>
      </w:r>
      <w:r w:rsidR="00CC7066" w:rsidRPr="00CC7066">
        <w:rPr>
          <w:rFonts w:ascii="Times New Roman" w:hAnsi="Times New Roman" w:cs="Times New Roman"/>
          <w:iCs/>
          <w:color w:val="000000"/>
          <w:sz w:val="24"/>
          <w:szCs w:val="24"/>
        </w:rPr>
        <w:t>et</w:t>
      </w:r>
      <w:r w:rsidR="00C134FC">
        <w:rPr>
          <w:rFonts w:ascii="Times New Roman" w:hAnsi="Times New Roman" w:cs="Times New Roman"/>
          <w:color w:val="000000"/>
          <w:sz w:val="24"/>
          <w:szCs w:val="24"/>
        </w:rPr>
        <w:t xml:space="preserve"> excessive mucus </w:t>
      </w:r>
      <w:sdt>
        <w:sdtPr>
          <w:rPr>
            <w:rFonts w:ascii="Times New Roman" w:hAnsi="Times New Roman" w:cs="Times New Roman"/>
            <w:color w:val="000000"/>
            <w:sz w:val="24"/>
            <w:szCs w:val="24"/>
          </w:rPr>
          <w:tag w:val="MENDELEY_CITATION_v3_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"/>
          <w:id w:val="1325391012"/>
          <w:placeholder>
            <w:docPart w:val="DefaultPlaceholder_-1854013440"/>
          </w:placeholder>
        </w:sdtPr>
        <w:sdtContent>
          <w:r w:rsidR="00F8018B" w:rsidRPr="00F8018B">
            <w:rPr>
              <w:rFonts w:ascii="Times New Roman" w:hAnsi="Times New Roman" w:cs="Times New Roman"/>
              <w:color w:val="000000"/>
              <w:sz w:val="24"/>
              <w:szCs w:val="24"/>
            </w:rPr>
            <w:t>(Abdel-Baki et al., 2014)</w:t>
          </w:r>
        </w:sdtContent>
      </w:sdt>
      <w:r w:rsidR="00C134FC">
        <w:rPr>
          <w:rFonts w:ascii="Times New Roman" w:hAnsi="Times New Roman" w:cs="Times New Roman"/>
          <w:color w:val="000000"/>
          <w:sz w:val="24"/>
          <w:szCs w:val="24"/>
        </w:rPr>
        <w:t>.</w:t>
      </w:r>
      <w:r w:rsidR="00631980">
        <w:rPr>
          <w:rFonts w:ascii="Times New Roman" w:hAnsi="Times New Roman" w:cs="Times New Roman"/>
          <w:color w:val="000000"/>
          <w:sz w:val="24"/>
          <w:szCs w:val="24"/>
        </w:rPr>
        <w:t xml:space="preserve"> While </w:t>
      </w:r>
      <w:proofErr w:type="spellStart"/>
      <w:r w:rsidR="00631980" w:rsidRPr="00631980">
        <w:rPr>
          <w:rFonts w:ascii="Times New Roman" w:hAnsi="Times New Roman" w:cs="Times New Roman"/>
          <w:i/>
          <w:iCs/>
          <w:color w:val="000000"/>
          <w:sz w:val="24"/>
          <w:szCs w:val="24"/>
        </w:rPr>
        <w:t>Epistylis</w:t>
      </w:r>
      <w:proofErr w:type="spellEnd"/>
      <w:r w:rsidR="00631980" w:rsidRPr="00631980">
        <w:rPr>
          <w:rFonts w:ascii="Times New Roman" w:hAnsi="Times New Roman" w:cs="Times New Roman"/>
          <w:color w:val="000000"/>
          <w:sz w:val="24"/>
          <w:szCs w:val="24"/>
        </w:rPr>
        <w:t xml:space="preserve"> sp.</w:t>
      </w:r>
      <w:r w:rsidR="00631980">
        <w:rPr>
          <w:rFonts w:ascii="Times New Roman" w:hAnsi="Times New Roman" w:cs="Times New Roman"/>
          <w:color w:val="000000"/>
          <w:sz w:val="24"/>
          <w:szCs w:val="24"/>
        </w:rPr>
        <w:t xml:space="preserve"> </w:t>
      </w:r>
      <w:r w:rsidR="00EB6176" w:rsidRPr="00631980">
        <w:rPr>
          <w:rFonts w:ascii="Times New Roman" w:hAnsi="Times New Roman" w:cs="Times New Roman"/>
          <w:color w:val="000000"/>
          <w:sz w:val="24"/>
          <w:szCs w:val="24"/>
        </w:rPr>
        <w:t>A</w:t>
      </w:r>
      <w:r w:rsidR="00631980" w:rsidRPr="00631980">
        <w:rPr>
          <w:rFonts w:ascii="Times New Roman" w:hAnsi="Times New Roman" w:cs="Times New Roman"/>
          <w:color w:val="000000"/>
          <w:sz w:val="24"/>
          <w:szCs w:val="24"/>
        </w:rPr>
        <w:t>ffect mainly the body surface and rarely gill tissues, with a wide distribution on scales and fins</w:t>
      </w:r>
      <w:r w:rsidR="00631980">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"/>
          <w:id w:val="-1715499117"/>
          <w:placeholder>
            <w:docPart w:val="DefaultPlaceholder_-1854013440"/>
          </w:placeholder>
        </w:sdtPr>
        <w:sdtContent>
          <w:r w:rsidR="00F8018B" w:rsidRPr="00F8018B">
            <w:rPr>
              <w:rFonts w:ascii="Times New Roman" w:hAnsi="Times New Roman" w:cs="Times New Roman"/>
              <w:color w:val="000000"/>
              <w:sz w:val="24"/>
              <w:szCs w:val="24"/>
            </w:rPr>
            <w:t>(Santoro et al., 2020)</w:t>
          </w:r>
        </w:sdtContent>
      </w:sdt>
      <w:r w:rsidR="00631980">
        <w:rPr>
          <w:rFonts w:ascii="Times New Roman" w:hAnsi="Times New Roman" w:cs="Times New Roman"/>
          <w:color w:val="000000"/>
          <w:sz w:val="24"/>
          <w:szCs w:val="24"/>
        </w:rPr>
        <w:t xml:space="preserve">. Histologically, </w:t>
      </w:r>
      <w:r w:rsidR="00631980" w:rsidRPr="00631980">
        <w:rPr>
          <w:rFonts w:ascii="Times New Roman" w:hAnsi="Times New Roman" w:cs="Times New Roman"/>
          <w:color w:val="000000"/>
          <w:sz w:val="24"/>
          <w:szCs w:val="24"/>
        </w:rPr>
        <w:t>hydropic degeneration with multifocal necrosis adjacent to the colony, proliferation of claviform and mucous cells, and moderate mononuclear and granulocytic inflammatory infiltrate with the presence of giant cells, featuring multifocal granulomatous dermatitis</w:t>
      </w:r>
      <w:r w:rsidR="00631980">
        <w:rPr>
          <w:rFonts w:ascii="Times New Roman" w:hAnsi="Times New Roman" w:cs="Times New Roman"/>
          <w:color w:val="000000"/>
          <w:sz w:val="24"/>
          <w:szCs w:val="24"/>
        </w:rPr>
        <w:t xml:space="preserve"> is seen </w:t>
      </w:r>
      <w:sdt>
        <w:sdtPr>
          <w:rPr>
            <w:rFonts w:ascii="Times New Roman" w:hAnsi="Times New Roman" w:cs="Times New Roman"/>
            <w:color w:val="000000"/>
            <w:sz w:val="24"/>
            <w:szCs w:val="24"/>
          </w:rPr>
          <w:tag w:val="MENDELEY_CITATION_v3_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"/>
          <w:id w:val="-412857107"/>
          <w:placeholder>
            <w:docPart w:val="DefaultPlaceholder_-1854013440"/>
          </w:placeholder>
        </w:sdtPr>
        <w:sdtContent>
          <w:r w:rsidR="00F8018B" w:rsidRPr="00F8018B">
            <w:rPr>
              <w:rFonts w:ascii="Times New Roman" w:hAnsi="Times New Roman" w:cs="Times New Roman"/>
              <w:color w:val="000000"/>
              <w:sz w:val="24"/>
              <w:szCs w:val="24"/>
            </w:rPr>
            <w:t>(Santoro et al., 2020)</w:t>
          </w:r>
        </w:sdtContent>
      </w:sdt>
      <w:r w:rsidR="00631980">
        <w:rPr>
          <w:rFonts w:ascii="Times New Roman" w:hAnsi="Times New Roman" w:cs="Times New Roman"/>
          <w:color w:val="000000"/>
          <w:sz w:val="24"/>
          <w:szCs w:val="24"/>
        </w:rPr>
        <w:t>. Th</w:t>
      </w:r>
      <w:r w:rsidR="003E2405">
        <w:rPr>
          <w:rFonts w:ascii="Times New Roman" w:hAnsi="Times New Roman" w:cs="Times New Roman"/>
          <w:color w:val="000000"/>
          <w:sz w:val="24"/>
          <w:szCs w:val="24"/>
        </w:rPr>
        <w:t>ese</w:t>
      </w:r>
      <w:r w:rsidR="00631980">
        <w:rPr>
          <w:rFonts w:ascii="Times New Roman" w:hAnsi="Times New Roman" w:cs="Times New Roman"/>
          <w:color w:val="000000"/>
          <w:sz w:val="24"/>
          <w:szCs w:val="24"/>
        </w:rPr>
        <w:t xml:space="preserve"> protozoan parasite</w:t>
      </w:r>
      <w:r w:rsidR="003E2405">
        <w:rPr>
          <w:rFonts w:ascii="Times New Roman" w:hAnsi="Times New Roman" w:cs="Times New Roman"/>
          <w:color w:val="000000"/>
          <w:sz w:val="24"/>
          <w:szCs w:val="24"/>
        </w:rPr>
        <w:t>s</w:t>
      </w:r>
      <w:r w:rsidR="00631980">
        <w:rPr>
          <w:rFonts w:ascii="Times New Roman" w:hAnsi="Times New Roman" w:cs="Times New Roman"/>
          <w:color w:val="000000"/>
          <w:sz w:val="24"/>
          <w:szCs w:val="24"/>
        </w:rPr>
        <w:t xml:space="preserve"> have bacilli bacteria and </w:t>
      </w:r>
      <w:r w:rsidR="00631980" w:rsidRPr="00631980">
        <w:rPr>
          <w:rFonts w:ascii="Times New Roman" w:hAnsi="Times New Roman" w:cs="Times New Roman"/>
          <w:color w:val="000000"/>
          <w:sz w:val="24"/>
          <w:szCs w:val="24"/>
        </w:rPr>
        <w:t>filamentous bacteria</w:t>
      </w:r>
      <w:r w:rsidR="0041542F">
        <w:rPr>
          <w:rFonts w:ascii="Times New Roman" w:hAnsi="Times New Roman" w:cs="Times New Roman"/>
          <w:color w:val="000000"/>
          <w:sz w:val="24"/>
          <w:szCs w:val="24"/>
        </w:rPr>
        <w:t xml:space="preserve"> on the tail resulting to co infection of infected fish with the parasite where they colonize deep ulcers</w:t>
      </w:r>
      <w:r w:rsidR="00EB6176">
        <w:rPr>
          <w:rFonts w:ascii="Times New Roman" w:hAnsi="Times New Roman" w:cs="Times New Roman"/>
          <w:color w:val="000000"/>
          <w:sz w:val="24"/>
          <w:szCs w:val="24"/>
        </w:rPr>
        <w:t xml:space="preserve"> </w:t>
      </w:r>
      <w:r w:rsidR="0041542F">
        <w:rPr>
          <w:rFonts w:ascii="Times New Roman" w:hAnsi="Times New Roman" w:cs="Times New Roman"/>
          <w:color w:val="000000"/>
          <w:sz w:val="24"/>
          <w:szCs w:val="24"/>
        </w:rPr>
        <w:t xml:space="preserve">caused by parasites on fish teguments </w:t>
      </w:r>
      <w:sdt>
        <w:sdtPr>
          <w:rPr>
            <w:rFonts w:ascii="Times New Roman" w:hAnsi="Times New Roman" w:cs="Times New Roman"/>
            <w:color w:val="000000"/>
            <w:sz w:val="24"/>
            <w:szCs w:val="24"/>
          </w:rPr>
          <w:tag w:val="MENDELEY_CITATION_v3_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"/>
          <w:id w:val="-170565070"/>
          <w:placeholder>
            <w:docPart w:val="DefaultPlaceholder_-1854013440"/>
          </w:placeholder>
        </w:sdtPr>
        <w:sdtContent>
          <w:r w:rsidR="00F8018B" w:rsidRPr="00F8018B">
            <w:rPr>
              <w:rFonts w:ascii="Times New Roman" w:hAnsi="Times New Roman" w:cs="Times New Roman"/>
              <w:color w:val="000000"/>
              <w:sz w:val="24"/>
              <w:szCs w:val="24"/>
            </w:rPr>
            <w:t>(Santoro et al., 2020)</w:t>
          </w:r>
        </w:sdtContent>
      </w:sdt>
      <w:r w:rsidR="00EB6176">
        <w:rPr>
          <w:rFonts w:ascii="Times New Roman" w:hAnsi="Times New Roman" w:cs="Times New Roman"/>
          <w:color w:val="000000"/>
          <w:sz w:val="24"/>
          <w:szCs w:val="24"/>
        </w:rPr>
        <w:t>.</w:t>
      </w:r>
    </w:p>
    <w:p w14:paraId="5DBD6879" w14:textId="422F5BA7" w:rsidR="00FE52A1" w:rsidRDefault="00760979" w:rsidP="00EB6176">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w:t>
      </w:r>
      <w:r w:rsidRPr="00760979">
        <w:rPr>
          <w:rFonts w:ascii="Times New Roman" w:hAnsi="Times New Roman" w:cs="Times New Roman"/>
          <w:color w:val="000000"/>
          <w:sz w:val="24"/>
          <w:szCs w:val="24"/>
        </w:rPr>
        <w:t>yxozoan parasite</w:t>
      </w:r>
      <w:r>
        <w:rPr>
          <w:rFonts w:ascii="Times New Roman" w:hAnsi="Times New Roman" w:cs="Times New Roman"/>
          <w:color w:val="000000"/>
          <w:sz w:val="24"/>
          <w:szCs w:val="24"/>
        </w:rPr>
        <w:t xml:space="preserve"> like </w:t>
      </w:r>
      <w:proofErr w:type="spellStart"/>
      <w:r w:rsidRPr="00760979">
        <w:rPr>
          <w:rFonts w:ascii="Times New Roman" w:hAnsi="Times New Roman" w:cs="Times New Roman"/>
          <w:i/>
          <w:iCs/>
          <w:color w:val="000000"/>
          <w:sz w:val="24"/>
          <w:szCs w:val="24"/>
        </w:rPr>
        <w:t>Thelohanellus</w:t>
      </w:r>
      <w:proofErr w:type="spellEnd"/>
      <w:r>
        <w:rPr>
          <w:rFonts w:ascii="Times New Roman" w:hAnsi="Times New Roman" w:cs="Times New Roman"/>
          <w:i/>
          <w:iCs/>
          <w:color w:val="000000"/>
          <w:sz w:val="24"/>
          <w:szCs w:val="24"/>
        </w:rPr>
        <w:t xml:space="preserve"> </w:t>
      </w:r>
      <w:r>
        <w:rPr>
          <w:rFonts w:ascii="Times New Roman" w:hAnsi="Times New Roman" w:cs="Times New Roman"/>
          <w:color w:val="000000"/>
          <w:sz w:val="24"/>
          <w:szCs w:val="24"/>
        </w:rPr>
        <w:t xml:space="preserve">spp.is species and site specific. They only infect </w:t>
      </w:r>
      <w:r w:rsidRPr="00760979">
        <w:rPr>
          <w:rFonts w:ascii="Times New Roman" w:hAnsi="Times New Roman" w:cs="Times New Roman"/>
          <w:color w:val="000000"/>
          <w:sz w:val="24"/>
          <w:szCs w:val="24"/>
        </w:rPr>
        <w:t>common carp (</w:t>
      </w:r>
      <w:r w:rsidRPr="00760979">
        <w:rPr>
          <w:rFonts w:ascii="Times New Roman" w:hAnsi="Times New Roman" w:cs="Times New Roman"/>
          <w:i/>
          <w:iCs/>
          <w:color w:val="000000"/>
          <w:sz w:val="24"/>
          <w:szCs w:val="24"/>
        </w:rPr>
        <w:t xml:space="preserve">Cyprinus </w:t>
      </w:r>
      <w:proofErr w:type="spellStart"/>
      <w:r w:rsidRPr="00760979">
        <w:rPr>
          <w:rFonts w:ascii="Times New Roman" w:hAnsi="Times New Roman" w:cs="Times New Roman"/>
          <w:i/>
          <w:iCs/>
          <w:color w:val="000000"/>
          <w:sz w:val="24"/>
          <w:szCs w:val="24"/>
        </w:rPr>
        <w:t>carpio</w:t>
      </w:r>
      <w:proofErr w:type="spellEnd"/>
      <w:r>
        <w:rPr>
          <w:rFonts w:ascii="Times New Roman" w:hAnsi="Times New Roman" w:cs="Times New Roman"/>
          <w:color w:val="000000"/>
          <w:sz w:val="24"/>
          <w:szCs w:val="24"/>
        </w:rPr>
        <w:t>).</w:t>
      </w:r>
      <w:r w:rsidRPr="00760979">
        <w:rPr>
          <w:rFonts w:ascii="Times New Roman" w:hAnsi="Times New Roman" w:cs="Times New Roman"/>
          <w:color w:val="000000"/>
          <w:sz w:val="24"/>
          <w:szCs w:val="24"/>
        </w:rPr>
        <w:t xml:space="preserve"> </w:t>
      </w:r>
      <w:r w:rsidRPr="00760979">
        <w:rPr>
          <w:rFonts w:ascii="Times New Roman" w:hAnsi="Times New Roman" w:cs="Times New Roman"/>
          <w:i/>
          <w:iCs/>
          <w:color w:val="000000"/>
          <w:sz w:val="24"/>
          <w:szCs w:val="24"/>
        </w:rPr>
        <w:t xml:space="preserve">T. </w:t>
      </w:r>
      <w:proofErr w:type="spellStart"/>
      <w:r w:rsidRPr="00760979">
        <w:rPr>
          <w:rFonts w:ascii="Times New Roman" w:hAnsi="Times New Roman" w:cs="Times New Roman"/>
          <w:i/>
          <w:iCs/>
          <w:color w:val="000000"/>
          <w:sz w:val="24"/>
          <w:szCs w:val="24"/>
        </w:rPr>
        <w:t>nikolskii</w:t>
      </w:r>
      <w:proofErr w:type="spellEnd"/>
      <w:r w:rsidRPr="00760979">
        <w:rPr>
          <w:rFonts w:ascii="Times New Roman" w:hAnsi="Times New Roman" w:cs="Times New Roman"/>
          <w:color w:val="000000"/>
          <w:sz w:val="24"/>
          <w:szCs w:val="24"/>
        </w:rPr>
        <w:t xml:space="preserve"> infected the fins, while </w:t>
      </w:r>
      <w:r w:rsidRPr="00760979">
        <w:rPr>
          <w:rFonts w:ascii="Times New Roman" w:hAnsi="Times New Roman" w:cs="Times New Roman"/>
          <w:i/>
          <w:iCs/>
          <w:color w:val="000000"/>
          <w:sz w:val="24"/>
          <w:szCs w:val="24"/>
        </w:rPr>
        <w:t xml:space="preserve">T. </w:t>
      </w:r>
      <w:proofErr w:type="spellStart"/>
      <w:r w:rsidRPr="00760979">
        <w:rPr>
          <w:rFonts w:ascii="Times New Roman" w:hAnsi="Times New Roman" w:cs="Times New Roman"/>
          <w:i/>
          <w:iCs/>
          <w:color w:val="000000"/>
          <w:sz w:val="24"/>
          <w:szCs w:val="24"/>
        </w:rPr>
        <w:t>amurensis</w:t>
      </w:r>
      <w:proofErr w:type="spellEnd"/>
      <w:r w:rsidRPr="00760979">
        <w:rPr>
          <w:rFonts w:ascii="Times New Roman" w:hAnsi="Times New Roman" w:cs="Times New Roman"/>
          <w:color w:val="000000"/>
          <w:sz w:val="24"/>
          <w:szCs w:val="24"/>
        </w:rPr>
        <w:t xml:space="preserve"> and </w:t>
      </w:r>
      <w:r w:rsidRPr="00760979">
        <w:rPr>
          <w:rFonts w:ascii="Times New Roman" w:hAnsi="Times New Roman" w:cs="Times New Roman"/>
          <w:i/>
          <w:iCs/>
          <w:color w:val="000000"/>
          <w:sz w:val="24"/>
          <w:szCs w:val="24"/>
        </w:rPr>
        <w:t xml:space="preserve">T. </w:t>
      </w:r>
      <w:proofErr w:type="spellStart"/>
      <w:r w:rsidRPr="00760979">
        <w:rPr>
          <w:rFonts w:ascii="Times New Roman" w:hAnsi="Times New Roman" w:cs="Times New Roman"/>
          <w:i/>
          <w:iCs/>
          <w:color w:val="000000"/>
          <w:sz w:val="24"/>
          <w:szCs w:val="24"/>
        </w:rPr>
        <w:t>hovorkai</w:t>
      </w:r>
      <w:proofErr w:type="spellEnd"/>
      <w:r w:rsidRPr="00760979">
        <w:rPr>
          <w:rFonts w:ascii="Times New Roman" w:hAnsi="Times New Roman" w:cs="Times New Roman"/>
          <w:color w:val="000000"/>
          <w:sz w:val="24"/>
          <w:szCs w:val="24"/>
        </w:rPr>
        <w:t xml:space="preserve"> </w:t>
      </w:r>
      <w:proofErr w:type="spellStart"/>
      <w:r w:rsidRPr="00760979">
        <w:rPr>
          <w:rFonts w:ascii="Times New Roman" w:hAnsi="Times New Roman" w:cs="Times New Roman"/>
          <w:color w:val="000000"/>
          <w:sz w:val="24"/>
          <w:szCs w:val="24"/>
        </w:rPr>
        <w:t>parasitised</w:t>
      </w:r>
      <w:proofErr w:type="spellEnd"/>
      <w:r w:rsidRPr="00760979">
        <w:rPr>
          <w:rFonts w:ascii="Times New Roman" w:hAnsi="Times New Roman" w:cs="Times New Roman"/>
          <w:color w:val="000000"/>
          <w:sz w:val="24"/>
          <w:szCs w:val="24"/>
        </w:rPr>
        <w:t xml:space="preserve"> the liver, skin and abdominal cavity, respectively</w:t>
      </w:r>
      <w:sdt>
        <w:sdtPr>
          <w:rPr>
            <w:rFonts w:ascii="Times New Roman" w:hAnsi="Times New Roman" w:cs="Times New Roman"/>
            <w:color w:val="000000"/>
            <w:sz w:val="24"/>
            <w:szCs w:val="24"/>
          </w:rPr>
          <w:tag w:val="MENDELEY_CITATION_v3_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"/>
          <w:id w:val="1372495009"/>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Borzák</w:t>
          </w:r>
          <w:proofErr w:type="spellEnd"/>
          <w:r w:rsidR="00F8018B" w:rsidRPr="00F8018B">
            <w:rPr>
              <w:rFonts w:ascii="Times New Roman" w:hAnsi="Times New Roman" w:cs="Times New Roman"/>
              <w:color w:val="000000"/>
              <w:sz w:val="24"/>
              <w:szCs w:val="24"/>
            </w:rPr>
            <w:t xml:space="preserve"> et al., 2021; Székely et al., 2021)</w:t>
          </w:r>
        </w:sdtContent>
      </w:sdt>
      <w:r>
        <w:rPr>
          <w:rFonts w:ascii="Times New Roman" w:hAnsi="Times New Roman" w:cs="Times New Roman"/>
          <w:color w:val="000000"/>
          <w:sz w:val="24"/>
          <w:szCs w:val="24"/>
        </w:rPr>
        <w:t>.</w:t>
      </w:r>
      <w:r w:rsidRPr="00760979">
        <w:t xml:space="preserve"> </w:t>
      </w:r>
      <w:proofErr w:type="spellStart"/>
      <w:r w:rsidRPr="00760979">
        <w:rPr>
          <w:rFonts w:ascii="Times New Roman" w:hAnsi="Times New Roman" w:cs="Times New Roman"/>
          <w:i/>
          <w:iCs/>
          <w:color w:val="000000"/>
          <w:sz w:val="24"/>
          <w:szCs w:val="24"/>
        </w:rPr>
        <w:t>Thelohanellus</w:t>
      </w:r>
      <w:proofErr w:type="spellEnd"/>
      <w:r w:rsidRPr="00760979">
        <w:rPr>
          <w:rFonts w:ascii="Times New Roman" w:hAnsi="Times New Roman" w:cs="Times New Roman"/>
          <w:i/>
          <w:iCs/>
          <w:color w:val="000000"/>
          <w:sz w:val="24"/>
          <w:szCs w:val="24"/>
        </w:rPr>
        <w:t xml:space="preserve"> </w:t>
      </w:r>
      <w:proofErr w:type="spellStart"/>
      <w:r w:rsidRPr="00760979">
        <w:rPr>
          <w:rFonts w:ascii="Times New Roman" w:hAnsi="Times New Roman" w:cs="Times New Roman"/>
          <w:i/>
          <w:iCs/>
          <w:color w:val="000000"/>
          <w:sz w:val="24"/>
          <w:szCs w:val="24"/>
        </w:rPr>
        <w:t>cyprini</w:t>
      </w:r>
      <w:proofErr w:type="spellEnd"/>
      <w:r w:rsidRPr="00760979">
        <w:rPr>
          <w:rFonts w:ascii="Times New Roman" w:hAnsi="Times New Roman" w:cs="Times New Roman"/>
          <w:color w:val="000000"/>
          <w:sz w:val="24"/>
          <w:szCs w:val="24"/>
        </w:rPr>
        <w:t xml:space="preserve"> infects the fins and </w:t>
      </w:r>
      <w:proofErr w:type="spellStart"/>
      <w:r w:rsidRPr="007A3627">
        <w:rPr>
          <w:rFonts w:ascii="Times New Roman" w:hAnsi="Times New Roman" w:cs="Times New Roman"/>
          <w:i/>
          <w:iCs/>
          <w:color w:val="000000"/>
          <w:sz w:val="24"/>
          <w:szCs w:val="24"/>
        </w:rPr>
        <w:t>Thelohanellus</w:t>
      </w:r>
      <w:proofErr w:type="spellEnd"/>
      <w:r w:rsidRPr="007A3627">
        <w:rPr>
          <w:rFonts w:ascii="Times New Roman" w:hAnsi="Times New Roman" w:cs="Times New Roman"/>
          <w:i/>
          <w:iCs/>
          <w:color w:val="000000"/>
          <w:sz w:val="24"/>
          <w:szCs w:val="24"/>
        </w:rPr>
        <w:t xml:space="preserve"> </w:t>
      </w:r>
      <w:proofErr w:type="spellStart"/>
      <w:r w:rsidR="007A3627" w:rsidRPr="007A3627">
        <w:rPr>
          <w:rFonts w:ascii="Times New Roman" w:hAnsi="Times New Roman" w:cs="Times New Roman"/>
          <w:i/>
          <w:iCs/>
          <w:color w:val="000000"/>
          <w:sz w:val="24"/>
          <w:szCs w:val="24"/>
        </w:rPr>
        <w:t>kitauei</w:t>
      </w:r>
      <w:proofErr w:type="spellEnd"/>
      <w:r w:rsidR="007A3627" w:rsidRPr="00760979">
        <w:rPr>
          <w:rFonts w:ascii="Times New Roman" w:hAnsi="Times New Roman" w:cs="Times New Roman"/>
          <w:color w:val="000000"/>
          <w:sz w:val="24"/>
          <w:szCs w:val="24"/>
        </w:rPr>
        <w:t xml:space="preserve"> infects</w:t>
      </w:r>
      <w:r w:rsidRPr="00760979">
        <w:rPr>
          <w:rFonts w:ascii="Times New Roman" w:hAnsi="Times New Roman" w:cs="Times New Roman"/>
          <w:color w:val="000000"/>
          <w:sz w:val="24"/>
          <w:szCs w:val="24"/>
        </w:rPr>
        <w:t xml:space="preserve"> the intestines and skin of common carp</w:t>
      </w:r>
      <w:r w:rsidR="007A3627">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"/>
          <w:id w:val="-110355263"/>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Borzák</w:t>
          </w:r>
          <w:proofErr w:type="spellEnd"/>
          <w:r w:rsidR="00F8018B" w:rsidRPr="00F8018B">
            <w:rPr>
              <w:rFonts w:ascii="Times New Roman" w:hAnsi="Times New Roman" w:cs="Times New Roman"/>
              <w:color w:val="000000"/>
              <w:sz w:val="24"/>
              <w:szCs w:val="24"/>
            </w:rPr>
            <w:t xml:space="preserve"> et al., 2021)</w:t>
          </w:r>
        </w:sdtContent>
      </w:sdt>
      <w:r w:rsidR="007A3627">
        <w:rPr>
          <w:rFonts w:ascii="Times New Roman" w:hAnsi="Times New Roman" w:cs="Times New Roman"/>
          <w:color w:val="000000"/>
          <w:sz w:val="24"/>
          <w:szCs w:val="24"/>
        </w:rPr>
        <w:t>.</w:t>
      </w:r>
      <w:r w:rsidR="007A3627" w:rsidRPr="007A3627">
        <w:t xml:space="preserve"> </w:t>
      </w:r>
      <w:proofErr w:type="spellStart"/>
      <w:r w:rsidR="007A3627" w:rsidRPr="007A3627">
        <w:rPr>
          <w:rFonts w:ascii="Times New Roman" w:hAnsi="Times New Roman" w:cs="Times New Roman"/>
          <w:i/>
          <w:iCs/>
          <w:color w:val="000000"/>
          <w:sz w:val="24"/>
          <w:szCs w:val="24"/>
        </w:rPr>
        <w:t>Thelohanellus</w:t>
      </w:r>
      <w:proofErr w:type="spellEnd"/>
      <w:r w:rsidR="007A3627" w:rsidRPr="007A3627">
        <w:rPr>
          <w:rFonts w:ascii="Times New Roman" w:hAnsi="Times New Roman" w:cs="Times New Roman"/>
          <w:i/>
          <w:iCs/>
          <w:color w:val="000000"/>
          <w:sz w:val="24"/>
          <w:szCs w:val="24"/>
        </w:rPr>
        <w:t xml:space="preserve"> </w:t>
      </w:r>
      <w:proofErr w:type="spellStart"/>
      <w:r w:rsidR="007A3627" w:rsidRPr="007A3627">
        <w:rPr>
          <w:rFonts w:ascii="Times New Roman" w:hAnsi="Times New Roman" w:cs="Times New Roman"/>
          <w:i/>
          <w:iCs/>
          <w:color w:val="000000"/>
          <w:sz w:val="24"/>
          <w:szCs w:val="24"/>
        </w:rPr>
        <w:t>nikolskii</w:t>
      </w:r>
      <w:proofErr w:type="spellEnd"/>
      <w:r w:rsidR="007A3627">
        <w:rPr>
          <w:rFonts w:ascii="Times New Roman" w:hAnsi="Times New Roman" w:cs="Times New Roman"/>
          <w:i/>
          <w:iCs/>
          <w:color w:val="000000"/>
          <w:sz w:val="24"/>
          <w:szCs w:val="24"/>
        </w:rPr>
        <w:t xml:space="preserve"> </w:t>
      </w:r>
      <w:r w:rsidR="007A3627">
        <w:rPr>
          <w:rFonts w:ascii="Times New Roman" w:hAnsi="Times New Roman" w:cs="Times New Roman"/>
          <w:color w:val="000000"/>
          <w:sz w:val="24"/>
          <w:szCs w:val="24"/>
        </w:rPr>
        <w:t xml:space="preserve">infected fish usually show </w:t>
      </w:r>
      <w:r w:rsidR="007A3627" w:rsidRPr="007A3627">
        <w:rPr>
          <w:rFonts w:ascii="Times New Roman" w:hAnsi="Times New Roman" w:cs="Times New Roman"/>
          <w:color w:val="000000"/>
          <w:sz w:val="24"/>
          <w:szCs w:val="24"/>
        </w:rPr>
        <w:t xml:space="preserve">darkening of the fin and appearance of dark </w:t>
      </w:r>
      <w:proofErr w:type="spellStart"/>
      <w:r w:rsidR="007A3627" w:rsidRPr="007A3627">
        <w:rPr>
          <w:rFonts w:ascii="Times New Roman" w:hAnsi="Times New Roman" w:cs="Times New Roman"/>
          <w:color w:val="000000"/>
          <w:sz w:val="24"/>
          <w:szCs w:val="24"/>
        </w:rPr>
        <w:t>colour</w:t>
      </w:r>
      <w:proofErr w:type="spellEnd"/>
      <w:r w:rsidR="007A3627" w:rsidRPr="007A3627">
        <w:rPr>
          <w:rFonts w:ascii="Times New Roman" w:hAnsi="Times New Roman" w:cs="Times New Roman"/>
          <w:color w:val="000000"/>
          <w:sz w:val="24"/>
          <w:szCs w:val="24"/>
        </w:rPr>
        <w:t xml:space="preserve"> nodules in carp</w:t>
      </w:r>
      <w:r w:rsidR="007A3627">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"/>
          <w:id w:val="1798101363"/>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Borzák</w:t>
          </w:r>
          <w:proofErr w:type="spellEnd"/>
          <w:r w:rsidR="00F8018B" w:rsidRPr="00F8018B">
            <w:rPr>
              <w:rFonts w:ascii="Times New Roman" w:hAnsi="Times New Roman" w:cs="Times New Roman"/>
              <w:color w:val="000000"/>
              <w:sz w:val="24"/>
              <w:szCs w:val="24"/>
            </w:rPr>
            <w:t xml:space="preserve"> et al., 2021)</w:t>
          </w:r>
        </w:sdtContent>
      </w:sdt>
      <w:r w:rsidR="007A3627">
        <w:rPr>
          <w:rFonts w:ascii="Times New Roman" w:hAnsi="Times New Roman" w:cs="Times New Roman"/>
          <w:color w:val="000000"/>
          <w:sz w:val="24"/>
          <w:szCs w:val="24"/>
        </w:rPr>
        <w:t>.</w:t>
      </w:r>
      <w:r w:rsidR="000B34D6">
        <w:rPr>
          <w:rFonts w:ascii="Times New Roman" w:hAnsi="Times New Roman" w:cs="Times New Roman"/>
          <w:color w:val="000000"/>
          <w:sz w:val="24"/>
          <w:szCs w:val="24"/>
        </w:rPr>
        <w:t xml:space="preserve"> The research done in Hungary, showed different </w:t>
      </w:r>
      <w:proofErr w:type="spellStart"/>
      <w:r w:rsidR="000B34D6">
        <w:rPr>
          <w:rFonts w:ascii="Times New Roman" w:hAnsi="Times New Roman" w:cs="Times New Roman"/>
          <w:color w:val="000000"/>
          <w:sz w:val="24"/>
          <w:szCs w:val="24"/>
        </w:rPr>
        <w:t>Myxobolus</w:t>
      </w:r>
      <w:proofErr w:type="spellEnd"/>
      <w:r w:rsidR="000B34D6" w:rsidRPr="000B34D6">
        <w:rPr>
          <w:rFonts w:ascii="Times New Roman" w:hAnsi="Times New Roman" w:cs="Times New Roman"/>
          <w:color w:val="000000"/>
          <w:sz w:val="24"/>
          <w:szCs w:val="24"/>
        </w:rPr>
        <w:t xml:space="preserve"> spp.</w:t>
      </w:r>
      <w:r w:rsidR="000B34D6">
        <w:rPr>
          <w:rFonts w:ascii="Times New Roman" w:hAnsi="Times New Roman" w:cs="Times New Roman"/>
          <w:color w:val="000000"/>
          <w:sz w:val="24"/>
          <w:szCs w:val="24"/>
        </w:rPr>
        <w:t xml:space="preserve"> affect different sites in </w:t>
      </w:r>
      <w:r w:rsidR="000B34D6" w:rsidRPr="000B34D6">
        <w:rPr>
          <w:rFonts w:ascii="Times New Roman" w:hAnsi="Times New Roman" w:cs="Times New Roman"/>
          <w:color w:val="000000"/>
          <w:sz w:val="24"/>
          <w:szCs w:val="24"/>
        </w:rPr>
        <w:t xml:space="preserve">European chub </w:t>
      </w:r>
      <w:r w:rsidR="000B34D6" w:rsidRPr="000B34D6">
        <w:rPr>
          <w:rFonts w:ascii="Times New Roman" w:hAnsi="Times New Roman" w:cs="Times New Roman"/>
          <w:i/>
          <w:iCs/>
          <w:color w:val="000000"/>
          <w:sz w:val="24"/>
          <w:szCs w:val="24"/>
        </w:rPr>
        <w:t xml:space="preserve">Leuciscus </w:t>
      </w:r>
      <w:proofErr w:type="spellStart"/>
      <w:r w:rsidR="000B34D6" w:rsidRPr="000B34D6">
        <w:rPr>
          <w:rFonts w:ascii="Times New Roman" w:hAnsi="Times New Roman" w:cs="Times New Roman"/>
          <w:i/>
          <w:iCs/>
          <w:color w:val="000000"/>
          <w:sz w:val="24"/>
          <w:szCs w:val="24"/>
        </w:rPr>
        <w:t>cephalus</w:t>
      </w:r>
      <w:proofErr w:type="spellEnd"/>
      <w:r w:rsidR="000B34D6" w:rsidRPr="000B34D6">
        <w:rPr>
          <w:rFonts w:ascii="Times New Roman" w:hAnsi="Times New Roman" w:cs="Times New Roman"/>
          <w:color w:val="000000"/>
          <w:sz w:val="24"/>
          <w:szCs w:val="24"/>
        </w:rPr>
        <w:t xml:space="preserve"> (L.)</w:t>
      </w:r>
      <w:r w:rsidR="000B34D6">
        <w:rPr>
          <w:rFonts w:ascii="Times New Roman" w:hAnsi="Times New Roman" w:cs="Times New Roman"/>
          <w:color w:val="000000"/>
          <w:sz w:val="24"/>
          <w:szCs w:val="24"/>
        </w:rPr>
        <w:t>.</w:t>
      </w:r>
      <w:r w:rsidR="000B34D6" w:rsidRPr="000B34D6">
        <w:rPr>
          <w:rFonts w:ascii="Times New Roman" w:hAnsi="Times New Roman" w:cs="Times New Roman"/>
          <w:color w:val="000000"/>
          <w:sz w:val="24"/>
          <w:szCs w:val="24"/>
        </w:rPr>
        <w:t xml:space="preserve"> </w:t>
      </w:r>
      <w:proofErr w:type="spellStart"/>
      <w:r w:rsidR="000B34D6" w:rsidRPr="000B34D6">
        <w:rPr>
          <w:rFonts w:ascii="Times New Roman" w:hAnsi="Times New Roman" w:cs="Times New Roman"/>
          <w:i/>
          <w:iCs/>
          <w:color w:val="000000"/>
          <w:sz w:val="24"/>
          <w:szCs w:val="24"/>
        </w:rPr>
        <w:t>Myxobolus</w:t>
      </w:r>
      <w:proofErr w:type="spellEnd"/>
      <w:r w:rsidR="000B34D6" w:rsidRPr="000B34D6">
        <w:rPr>
          <w:rFonts w:ascii="Times New Roman" w:hAnsi="Times New Roman" w:cs="Times New Roman"/>
          <w:i/>
          <w:iCs/>
          <w:color w:val="000000"/>
          <w:sz w:val="24"/>
          <w:szCs w:val="24"/>
        </w:rPr>
        <w:t xml:space="preserve"> </w:t>
      </w:r>
      <w:proofErr w:type="spellStart"/>
      <w:r w:rsidR="000B34D6" w:rsidRPr="000B34D6">
        <w:rPr>
          <w:rFonts w:ascii="Times New Roman" w:hAnsi="Times New Roman" w:cs="Times New Roman"/>
          <w:i/>
          <w:iCs/>
          <w:color w:val="000000"/>
          <w:sz w:val="24"/>
          <w:szCs w:val="24"/>
        </w:rPr>
        <w:t>dujardini</w:t>
      </w:r>
      <w:proofErr w:type="spellEnd"/>
      <w:r w:rsidR="000B34D6" w:rsidRPr="000B34D6">
        <w:rPr>
          <w:rFonts w:ascii="Times New Roman" w:hAnsi="Times New Roman" w:cs="Times New Roman"/>
          <w:color w:val="000000"/>
          <w:sz w:val="24"/>
          <w:szCs w:val="24"/>
        </w:rPr>
        <w:t xml:space="preserve"> </w:t>
      </w:r>
      <w:r w:rsidR="000B34D6">
        <w:rPr>
          <w:rFonts w:ascii="Times New Roman" w:hAnsi="Times New Roman" w:cs="Times New Roman"/>
          <w:color w:val="000000"/>
          <w:sz w:val="24"/>
          <w:szCs w:val="24"/>
        </w:rPr>
        <w:t>was</w:t>
      </w:r>
      <w:r w:rsidR="000B34D6" w:rsidRPr="000B34D6">
        <w:rPr>
          <w:rFonts w:ascii="Times New Roman" w:hAnsi="Times New Roman" w:cs="Times New Roman"/>
          <w:color w:val="000000"/>
          <w:sz w:val="24"/>
          <w:szCs w:val="24"/>
        </w:rPr>
        <w:t xml:space="preserve"> observed</w:t>
      </w:r>
      <w:r w:rsidR="000B34D6">
        <w:rPr>
          <w:rFonts w:ascii="Times New Roman" w:hAnsi="Times New Roman" w:cs="Times New Roman"/>
          <w:color w:val="000000"/>
          <w:sz w:val="24"/>
          <w:szCs w:val="24"/>
        </w:rPr>
        <w:t xml:space="preserve"> </w:t>
      </w:r>
      <w:r w:rsidR="000B34D6" w:rsidRPr="000B34D6">
        <w:rPr>
          <w:rFonts w:ascii="Times New Roman" w:hAnsi="Times New Roman" w:cs="Times New Roman"/>
          <w:color w:val="000000"/>
          <w:sz w:val="24"/>
          <w:szCs w:val="24"/>
        </w:rPr>
        <w:t>in the gills with the unaided eye</w:t>
      </w:r>
      <w:r w:rsidR="00B95181">
        <w:rPr>
          <w:rFonts w:ascii="Times New Roman" w:hAnsi="Times New Roman" w:cs="Times New Roman"/>
          <w:color w:val="000000"/>
          <w:sz w:val="24"/>
          <w:szCs w:val="24"/>
        </w:rPr>
        <w:t>;</w:t>
      </w:r>
      <w:r w:rsidR="00B95181" w:rsidRPr="00B95181">
        <w:t xml:space="preserve"> </w:t>
      </w:r>
      <w:proofErr w:type="spellStart"/>
      <w:r w:rsidR="00B95181" w:rsidRPr="00B95181">
        <w:rPr>
          <w:rFonts w:ascii="Times New Roman" w:hAnsi="Times New Roman" w:cs="Times New Roman"/>
          <w:i/>
          <w:iCs/>
          <w:color w:val="000000"/>
          <w:sz w:val="24"/>
          <w:szCs w:val="24"/>
        </w:rPr>
        <w:t>Myxobolus</w:t>
      </w:r>
      <w:proofErr w:type="spellEnd"/>
      <w:r w:rsidR="00B95181" w:rsidRPr="00B95181">
        <w:rPr>
          <w:rFonts w:ascii="Times New Roman" w:hAnsi="Times New Roman" w:cs="Times New Roman"/>
          <w:i/>
          <w:iCs/>
          <w:color w:val="000000"/>
          <w:sz w:val="24"/>
          <w:szCs w:val="24"/>
        </w:rPr>
        <w:t xml:space="preserve"> </w:t>
      </w:r>
      <w:proofErr w:type="spellStart"/>
      <w:r w:rsidR="00B95181" w:rsidRPr="00B95181">
        <w:rPr>
          <w:rFonts w:ascii="Times New Roman" w:hAnsi="Times New Roman" w:cs="Times New Roman"/>
          <w:i/>
          <w:iCs/>
          <w:color w:val="000000"/>
          <w:sz w:val="24"/>
          <w:szCs w:val="24"/>
        </w:rPr>
        <w:t>muelleri</w:t>
      </w:r>
      <w:proofErr w:type="spellEnd"/>
      <w:r w:rsidR="00B95181" w:rsidRPr="00B95181">
        <w:rPr>
          <w:rFonts w:ascii="Times New Roman" w:hAnsi="Times New Roman" w:cs="Times New Roman"/>
          <w:color w:val="000000"/>
          <w:sz w:val="24"/>
          <w:szCs w:val="24"/>
        </w:rPr>
        <w:t xml:space="preserve"> </w:t>
      </w:r>
      <w:r w:rsidR="00B95181">
        <w:rPr>
          <w:rFonts w:ascii="Times New Roman" w:hAnsi="Times New Roman" w:cs="Times New Roman"/>
          <w:color w:val="000000"/>
          <w:sz w:val="24"/>
          <w:szCs w:val="24"/>
        </w:rPr>
        <w:t xml:space="preserve">in </w:t>
      </w:r>
      <w:r w:rsidR="00B95181" w:rsidRPr="00CC7066">
        <w:rPr>
          <w:rFonts w:ascii="Times New Roman" w:hAnsi="Times New Roman" w:cs="Times New Roman"/>
          <w:color w:val="000000"/>
          <w:sz w:val="24"/>
          <w:szCs w:val="24"/>
        </w:rPr>
        <w:t>n</w:t>
      </w:r>
      <w:r w:rsidR="00CC7066" w:rsidRPr="00CC7066">
        <w:rPr>
          <w:rFonts w:ascii="Times New Roman" w:hAnsi="Times New Roman" w:cs="Times New Roman"/>
          <w:color w:val="000000"/>
          <w:sz w:val="24"/>
          <w:szCs w:val="24"/>
        </w:rPr>
        <w:t>et</w:t>
      </w:r>
      <w:r w:rsidR="00B95181" w:rsidRPr="00CC7066">
        <w:rPr>
          <w:rFonts w:ascii="Times New Roman" w:hAnsi="Times New Roman" w:cs="Times New Roman"/>
          <w:color w:val="000000"/>
          <w:sz w:val="24"/>
          <w:szCs w:val="24"/>
        </w:rPr>
        <w:t xml:space="preserve">work </w:t>
      </w:r>
      <w:r w:rsidR="00B95181" w:rsidRPr="00B95181">
        <w:rPr>
          <w:rFonts w:ascii="Times New Roman" w:hAnsi="Times New Roman" w:cs="Times New Roman"/>
          <w:color w:val="000000"/>
          <w:sz w:val="24"/>
          <w:szCs w:val="24"/>
        </w:rPr>
        <w:t>of gill lamellae on gill filaments</w:t>
      </w:r>
      <w:r w:rsidR="00B95181">
        <w:rPr>
          <w:rFonts w:ascii="Times New Roman" w:hAnsi="Times New Roman" w:cs="Times New Roman"/>
          <w:color w:val="000000"/>
          <w:sz w:val="24"/>
          <w:szCs w:val="24"/>
        </w:rPr>
        <w:t>;</w:t>
      </w:r>
      <w:r w:rsidR="00B95181" w:rsidRPr="00B95181">
        <w:t xml:space="preserve"> </w:t>
      </w:r>
      <w:r w:rsidR="00B95181" w:rsidRPr="00B95181">
        <w:rPr>
          <w:rFonts w:ascii="Times New Roman" w:hAnsi="Times New Roman" w:cs="Times New Roman"/>
          <w:i/>
          <w:iCs/>
          <w:color w:val="000000"/>
          <w:sz w:val="24"/>
          <w:szCs w:val="24"/>
        </w:rPr>
        <w:t xml:space="preserve">M. </w:t>
      </w:r>
      <w:proofErr w:type="spellStart"/>
      <w:r w:rsidR="00B95181" w:rsidRPr="00B95181">
        <w:rPr>
          <w:rFonts w:ascii="Times New Roman" w:hAnsi="Times New Roman" w:cs="Times New Roman"/>
          <w:i/>
          <w:iCs/>
          <w:color w:val="000000"/>
          <w:sz w:val="24"/>
          <w:szCs w:val="24"/>
        </w:rPr>
        <w:t>cycloides</w:t>
      </w:r>
      <w:proofErr w:type="spellEnd"/>
      <w:r w:rsidR="00B95181" w:rsidRPr="00B95181">
        <w:rPr>
          <w:rFonts w:ascii="Times New Roman" w:hAnsi="Times New Roman" w:cs="Times New Roman"/>
          <w:color w:val="000000"/>
          <w:sz w:val="24"/>
          <w:szCs w:val="24"/>
        </w:rPr>
        <w:t xml:space="preserve"> in the wall of the swim</w:t>
      </w:r>
      <w:r w:rsidR="00A36ECC">
        <w:rPr>
          <w:rFonts w:ascii="Times New Roman" w:hAnsi="Times New Roman" w:cs="Times New Roman"/>
          <w:color w:val="000000"/>
          <w:sz w:val="24"/>
          <w:szCs w:val="24"/>
        </w:rPr>
        <w:t xml:space="preserve"> </w:t>
      </w:r>
      <w:r w:rsidR="00B95181" w:rsidRPr="00B95181">
        <w:rPr>
          <w:rFonts w:ascii="Times New Roman" w:hAnsi="Times New Roman" w:cs="Times New Roman"/>
          <w:color w:val="000000"/>
          <w:sz w:val="24"/>
          <w:szCs w:val="24"/>
        </w:rPr>
        <w:t>bladder</w:t>
      </w:r>
      <w:r w:rsidR="00B95181">
        <w:rPr>
          <w:rFonts w:ascii="Times New Roman" w:hAnsi="Times New Roman" w:cs="Times New Roman"/>
          <w:color w:val="000000"/>
          <w:sz w:val="24"/>
          <w:szCs w:val="24"/>
        </w:rPr>
        <w:t xml:space="preserve"> and</w:t>
      </w:r>
      <w:r w:rsidR="00B95181" w:rsidRPr="00B95181">
        <w:rPr>
          <w:rFonts w:ascii="Times New Roman" w:hAnsi="Times New Roman" w:cs="Times New Roman"/>
          <w:color w:val="000000"/>
          <w:sz w:val="24"/>
          <w:szCs w:val="24"/>
        </w:rPr>
        <w:t xml:space="preserve"> the plasmodia of </w:t>
      </w:r>
      <w:r w:rsidR="00B95181" w:rsidRPr="00B95181">
        <w:rPr>
          <w:rFonts w:ascii="Times New Roman" w:hAnsi="Times New Roman" w:cs="Times New Roman"/>
          <w:i/>
          <w:iCs/>
          <w:color w:val="000000"/>
          <w:sz w:val="24"/>
          <w:szCs w:val="24"/>
        </w:rPr>
        <w:t xml:space="preserve">M. </w:t>
      </w:r>
      <w:proofErr w:type="spellStart"/>
      <w:r w:rsidR="00B95181" w:rsidRPr="00B95181">
        <w:rPr>
          <w:rFonts w:ascii="Times New Roman" w:hAnsi="Times New Roman" w:cs="Times New Roman"/>
          <w:i/>
          <w:iCs/>
          <w:color w:val="000000"/>
          <w:sz w:val="24"/>
          <w:szCs w:val="24"/>
        </w:rPr>
        <w:t>ellipsoides</w:t>
      </w:r>
      <w:proofErr w:type="spellEnd"/>
      <w:r w:rsidR="00B95181" w:rsidRPr="00B95181">
        <w:rPr>
          <w:rFonts w:ascii="Times New Roman" w:hAnsi="Times New Roman" w:cs="Times New Roman"/>
          <w:color w:val="000000"/>
          <w:sz w:val="24"/>
          <w:szCs w:val="24"/>
        </w:rPr>
        <w:t xml:space="preserve"> infected fins b</w:t>
      </w:r>
      <w:r w:rsidR="00CC7066" w:rsidRPr="00CC7066">
        <w:rPr>
          <w:rFonts w:ascii="Times New Roman" w:hAnsi="Times New Roman" w:cs="Times New Roman"/>
          <w:iCs/>
          <w:color w:val="000000"/>
          <w:sz w:val="24"/>
          <w:szCs w:val="24"/>
        </w:rPr>
        <w:t>et</w:t>
      </w:r>
      <w:r w:rsidR="00B95181" w:rsidRPr="00CC7066">
        <w:rPr>
          <w:rFonts w:ascii="Times New Roman" w:hAnsi="Times New Roman" w:cs="Times New Roman"/>
          <w:iCs/>
          <w:color w:val="000000"/>
          <w:sz w:val="24"/>
          <w:szCs w:val="24"/>
        </w:rPr>
        <w:t>ween</w:t>
      </w:r>
      <w:r w:rsidR="00B95181" w:rsidRPr="00B95181">
        <w:rPr>
          <w:rFonts w:ascii="Times New Roman" w:hAnsi="Times New Roman" w:cs="Times New Roman"/>
          <w:color w:val="000000"/>
          <w:sz w:val="24"/>
          <w:szCs w:val="24"/>
        </w:rPr>
        <w:t xml:space="preserve"> 2 fin rays</w:t>
      </w:r>
      <w:r w:rsidR="00B95181">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"/>
          <w:id w:val="267746489"/>
          <w:placeholder>
            <w:docPart w:val="DefaultPlaceholder_-1854013440"/>
          </w:placeholder>
        </w:sdtPr>
        <w:sdtContent>
          <w:r w:rsidR="00F8018B" w:rsidRPr="00F8018B">
            <w:rPr>
              <w:rFonts w:ascii="Times New Roman" w:hAnsi="Times New Roman" w:cs="Times New Roman"/>
              <w:color w:val="000000"/>
              <w:sz w:val="24"/>
              <w:szCs w:val="24"/>
            </w:rPr>
            <w:t>(Székely et al., 2014)</w:t>
          </w:r>
        </w:sdtContent>
      </w:sdt>
      <w:r w:rsidR="00B95181">
        <w:rPr>
          <w:rFonts w:ascii="Times New Roman" w:hAnsi="Times New Roman" w:cs="Times New Roman"/>
          <w:color w:val="000000"/>
          <w:sz w:val="24"/>
          <w:szCs w:val="24"/>
        </w:rPr>
        <w:t>.</w:t>
      </w:r>
      <w:r w:rsidR="00B5123A">
        <w:rPr>
          <w:rFonts w:ascii="Times New Roman" w:hAnsi="Times New Roman" w:cs="Times New Roman"/>
          <w:color w:val="000000"/>
          <w:sz w:val="24"/>
          <w:szCs w:val="24"/>
        </w:rPr>
        <w:t xml:space="preserve"> Parasites like </w:t>
      </w:r>
      <w:proofErr w:type="spellStart"/>
      <w:r w:rsidR="00B5123A" w:rsidRPr="00B5123A">
        <w:rPr>
          <w:rFonts w:ascii="Times New Roman" w:hAnsi="Times New Roman" w:cs="Times New Roman"/>
          <w:i/>
          <w:iCs/>
          <w:color w:val="000000"/>
          <w:sz w:val="24"/>
          <w:szCs w:val="24"/>
        </w:rPr>
        <w:t>Sphaerospora</w:t>
      </w:r>
      <w:proofErr w:type="spellEnd"/>
      <w:r w:rsidR="00B5123A" w:rsidRPr="00B5123A">
        <w:rPr>
          <w:rFonts w:ascii="Times New Roman" w:hAnsi="Times New Roman" w:cs="Times New Roman"/>
          <w:i/>
          <w:iCs/>
          <w:color w:val="000000"/>
          <w:sz w:val="24"/>
          <w:szCs w:val="24"/>
        </w:rPr>
        <w:t xml:space="preserve"> </w:t>
      </w:r>
      <w:proofErr w:type="spellStart"/>
      <w:r w:rsidR="00645883" w:rsidRPr="00B5123A">
        <w:rPr>
          <w:rFonts w:ascii="Times New Roman" w:hAnsi="Times New Roman" w:cs="Times New Roman"/>
          <w:i/>
          <w:iCs/>
          <w:color w:val="000000"/>
          <w:sz w:val="24"/>
          <w:szCs w:val="24"/>
        </w:rPr>
        <w:t>festivus</w:t>
      </w:r>
      <w:proofErr w:type="spellEnd"/>
      <w:r w:rsidR="00645883">
        <w:rPr>
          <w:rFonts w:ascii="Times New Roman" w:hAnsi="Times New Roman" w:cs="Times New Roman"/>
          <w:color w:val="000000"/>
          <w:sz w:val="24"/>
          <w:szCs w:val="24"/>
        </w:rPr>
        <w:t xml:space="preserve"> </w:t>
      </w:r>
      <w:r w:rsidR="00645883" w:rsidRPr="00B5123A">
        <w:rPr>
          <w:rFonts w:ascii="Times New Roman" w:hAnsi="Times New Roman" w:cs="Times New Roman"/>
          <w:color w:val="000000"/>
          <w:sz w:val="24"/>
          <w:szCs w:val="24"/>
        </w:rPr>
        <w:t>have</w:t>
      </w:r>
      <w:r w:rsidR="00B5123A">
        <w:rPr>
          <w:rFonts w:ascii="Times New Roman" w:hAnsi="Times New Roman" w:cs="Times New Roman"/>
          <w:color w:val="000000"/>
          <w:sz w:val="24"/>
          <w:szCs w:val="24"/>
        </w:rPr>
        <w:t xml:space="preserve"> wide host range parasitizing amphibians and fish, </w:t>
      </w:r>
      <w:r w:rsidR="00B5123A">
        <w:rPr>
          <w:rFonts w:ascii="Times New Roman" w:hAnsi="Times New Roman" w:cs="Times New Roman"/>
          <w:color w:val="000000"/>
          <w:sz w:val="24"/>
          <w:szCs w:val="24"/>
        </w:rPr>
        <w:lastRenderedPageBreak/>
        <w:t xml:space="preserve">where the mainly infect </w:t>
      </w:r>
      <w:r w:rsidR="00B5123A" w:rsidRPr="00B5123A">
        <w:rPr>
          <w:rFonts w:ascii="Times New Roman" w:hAnsi="Times New Roman" w:cs="Times New Roman"/>
          <w:color w:val="000000"/>
          <w:sz w:val="24"/>
          <w:szCs w:val="24"/>
        </w:rPr>
        <w:t>the urinary bladder and its ducts</w:t>
      </w:r>
      <w:r w:rsidR="00B5123A">
        <w:rPr>
          <w:rFonts w:ascii="Times New Roman" w:hAnsi="Times New Roman" w:cs="Times New Roman"/>
          <w:color w:val="000000"/>
          <w:sz w:val="24"/>
          <w:szCs w:val="24"/>
        </w:rPr>
        <w:t xml:space="preserve"> and </w:t>
      </w:r>
      <w:r w:rsidR="00B5123A" w:rsidRPr="00CC7066">
        <w:rPr>
          <w:rFonts w:ascii="Times New Roman" w:hAnsi="Times New Roman" w:cs="Times New Roman"/>
          <w:color w:val="000000"/>
          <w:sz w:val="24"/>
          <w:szCs w:val="24"/>
        </w:rPr>
        <w:t>som</w:t>
      </w:r>
      <w:r w:rsidR="00CC7066" w:rsidRPr="00CC7066">
        <w:rPr>
          <w:rFonts w:ascii="Times New Roman" w:hAnsi="Times New Roman" w:cs="Times New Roman"/>
          <w:color w:val="000000"/>
          <w:sz w:val="24"/>
          <w:szCs w:val="24"/>
        </w:rPr>
        <w:t>et</w:t>
      </w:r>
      <w:r w:rsidR="00B5123A" w:rsidRPr="00CC7066">
        <w:rPr>
          <w:rFonts w:ascii="Times New Roman" w:hAnsi="Times New Roman" w:cs="Times New Roman"/>
          <w:color w:val="000000"/>
          <w:sz w:val="24"/>
          <w:szCs w:val="24"/>
        </w:rPr>
        <w:t>imes</w:t>
      </w:r>
      <w:r w:rsidR="00B5123A">
        <w:rPr>
          <w:rFonts w:ascii="Times New Roman" w:hAnsi="Times New Roman" w:cs="Times New Roman"/>
          <w:color w:val="000000"/>
          <w:sz w:val="24"/>
          <w:szCs w:val="24"/>
        </w:rPr>
        <w:t xml:space="preserve"> </w:t>
      </w:r>
      <w:r w:rsidR="00B5123A" w:rsidRPr="00B5123A">
        <w:rPr>
          <w:rFonts w:ascii="Times New Roman" w:hAnsi="Times New Roman" w:cs="Times New Roman"/>
          <w:color w:val="000000"/>
          <w:sz w:val="24"/>
          <w:szCs w:val="24"/>
        </w:rPr>
        <w:t xml:space="preserve">the gills, tegument, </w:t>
      </w:r>
      <w:r w:rsidR="00B5123A" w:rsidRPr="00CC7066">
        <w:rPr>
          <w:rFonts w:ascii="Times New Roman" w:hAnsi="Times New Roman" w:cs="Times New Roman"/>
          <w:color w:val="000000"/>
          <w:sz w:val="24"/>
          <w:szCs w:val="24"/>
        </w:rPr>
        <w:t>ur</w:t>
      </w:r>
      <w:r w:rsidR="00CC7066" w:rsidRPr="00CC7066">
        <w:rPr>
          <w:rFonts w:ascii="Times New Roman" w:hAnsi="Times New Roman" w:cs="Times New Roman"/>
          <w:color w:val="000000"/>
          <w:sz w:val="24"/>
          <w:szCs w:val="24"/>
        </w:rPr>
        <w:t>et</w:t>
      </w:r>
      <w:r w:rsidR="00B5123A" w:rsidRPr="00CC7066">
        <w:rPr>
          <w:rFonts w:ascii="Times New Roman" w:hAnsi="Times New Roman" w:cs="Times New Roman"/>
          <w:color w:val="000000"/>
          <w:sz w:val="24"/>
          <w:szCs w:val="24"/>
        </w:rPr>
        <w:t>hra,</w:t>
      </w:r>
      <w:r w:rsidR="00B5123A" w:rsidRPr="00B5123A">
        <w:rPr>
          <w:rFonts w:ascii="Times New Roman" w:hAnsi="Times New Roman" w:cs="Times New Roman"/>
          <w:color w:val="000000"/>
          <w:sz w:val="24"/>
          <w:szCs w:val="24"/>
        </w:rPr>
        <w:t xml:space="preserve"> gonads, and intestine</w:t>
      </w:r>
      <w:r w:rsidR="00B5123A">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"/>
          <w:id w:val="931944906"/>
          <w:placeholder>
            <w:docPart w:val="DefaultPlaceholder_-1854013440"/>
          </w:placeholder>
        </w:sdtPr>
        <w:sdtContent>
          <w:r w:rsidR="00F8018B" w:rsidRPr="00F8018B">
            <w:rPr>
              <w:rFonts w:ascii="Times New Roman" w:hAnsi="Times New Roman" w:cs="Times New Roman"/>
              <w:color w:val="000000"/>
              <w:sz w:val="24"/>
              <w:szCs w:val="24"/>
            </w:rPr>
            <w:t>(Bittencourt et al., 2021)</w:t>
          </w:r>
        </w:sdtContent>
      </w:sdt>
      <w:r w:rsidR="00B5123A" w:rsidRPr="00B5123A">
        <w:rPr>
          <w:rFonts w:ascii="Times New Roman" w:hAnsi="Times New Roman" w:cs="Times New Roman"/>
          <w:color w:val="000000"/>
          <w:sz w:val="24"/>
          <w:szCs w:val="24"/>
        </w:rPr>
        <w:t xml:space="preserve"> </w:t>
      </w:r>
      <w:r w:rsidR="00B5123A">
        <w:rPr>
          <w:rFonts w:ascii="Times New Roman" w:hAnsi="Times New Roman" w:cs="Times New Roman"/>
          <w:color w:val="000000"/>
          <w:sz w:val="24"/>
          <w:szCs w:val="24"/>
        </w:rPr>
        <w:t>.</w:t>
      </w:r>
    </w:p>
    <w:p w14:paraId="5F8CAD4D" w14:textId="4FF960DD" w:rsidR="006D3A6B" w:rsidRDefault="0083741B" w:rsidP="00EB6176">
      <w:pPr>
        <w:spacing w:line="360" w:lineRule="auto"/>
        <w:jc w:val="both"/>
        <w:rPr>
          <w:rFonts w:ascii="Times New Roman" w:hAnsi="Times New Roman" w:cs="Times New Roman"/>
          <w:color w:val="000000"/>
          <w:sz w:val="24"/>
          <w:szCs w:val="24"/>
        </w:rPr>
      </w:pPr>
      <w:r w:rsidRPr="0083741B">
        <w:rPr>
          <w:rFonts w:ascii="Times New Roman" w:hAnsi="Times New Roman" w:cs="Times New Roman"/>
          <w:color w:val="000000"/>
          <w:sz w:val="24"/>
          <w:szCs w:val="24"/>
        </w:rPr>
        <w:t>Microsporidian</w:t>
      </w:r>
      <w:r>
        <w:rPr>
          <w:rFonts w:ascii="Times New Roman" w:hAnsi="Times New Roman" w:cs="Times New Roman"/>
          <w:color w:val="000000"/>
          <w:sz w:val="24"/>
          <w:szCs w:val="24"/>
        </w:rPr>
        <w:t xml:space="preserve"> parasite,</w:t>
      </w:r>
      <w:r w:rsidRPr="0083741B">
        <w:t xml:space="preserve"> </w:t>
      </w:r>
      <w:proofErr w:type="spellStart"/>
      <w:r w:rsidRPr="0083741B">
        <w:rPr>
          <w:rFonts w:ascii="Times New Roman" w:hAnsi="Times New Roman" w:cs="Times New Roman"/>
          <w:i/>
          <w:iCs/>
          <w:color w:val="000000"/>
          <w:sz w:val="24"/>
          <w:szCs w:val="24"/>
        </w:rPr>
        <w:t>Ovipleistophora</w:t>
      </w:r>
      <w:proofErr w:type="spellEnd"/>
      <w:r w:rsidRPr="0083741B">
        <w:rPr>
          <w:rFonts w:ascii="Times New Roman" w:hAnsi="Times New Roman" w:cs="Times New Roman"/>
          <w:i/>
          <w:iCs/>
          <w:color w:val="000000"/>
          <w:sz w:val="24"/>
          <w:szCs w:val="24"/>
        </w:rPr>
        <w:t xml:space="preserve"> </w:t>
      </w:r>
      <w:proofErr w:type="spellStart"/>
      <w:r w:rsidRPr="0083741B">
        <w:rPr>
          <w:rFonts w:ascii="Times New Roman" w:hAnsi="Times New Roman" w:cs="Times New Roman"/>
          <w:i/>
          <w:iCs/>
          <w:color w:val="000000"/>
          <w:sz w:val="24"/>
          <w:szCs w:val="24"/>
        </w:rPr>
        <w:t>ovariae</w:t>
      </w:r>
      <w:proofErr w:type="spellEnd"/>
      <w:r>
        <w:rPr>
          <w:rFonts w:ascii="Times New Roman" w:hAnsi="Times New Roman" w:cs="Times New Roman"/>
          <w:color w:val="000000"/>
          <w:sz w:val="24"/>
          <w:szCs w:val="24"/>
        </w:rPr>
        <w:t xml:space="preserve"> causes </w:t>
      </w:r>
      <w:proofErr w:type="spellStart"/>
      <w:r w:rsidRPr="0083741B">
        <w:rPr>
          <w:rFonts w:ascii="Times New Roman" w:hAnsi="Times New Roman" w:cs="Times New Roman"/>
          <w:color w:val="000000"/>
          <w:sz w:val="24"/>
          <w:szCs w:val="24"/>
        </w:rPr>
        <w:t>Ovipleistophoriasis</w:t>
      </w:r>
      <w:proofErr w:type="spellEnd"/>
      <w:r>
        <w:rPr>
          <w:rFonts w:ascii="Times New Roman" w:hAnsi="Times New Roman" w:cs="Times New Roman"/>
          <w:color w:val="000000"/>
          <w:sz w:val="24"/>
          <w:szCs w:val="24"/>
        </w:rPr>
        <w:t xml:space="preserve"> in golden shiner ovary (</w:t>
      </w:r>
      <w:proofErr w:type="spellStart"/>
      <w:r w:rsidRPr="0083741B">
        <w:rPr>
          <w:rFonts w:ascii="Times New Roman" w:hAnsi="Times New Roman" w:cs="Times New Roman"/>
          <w:i/>
          <w:iCs/>
          <w:color w:val="000000"/>
          <w:sz w:val="24"/>
          <w:szCs w:val="24"/>
        </w:rPr>
        <w:t>Notemigonus</w:t>
      </w:r>
      <w:proofErr w:type="spellEnd"/>
      <w:r w:rsidRPr="0083741B">
        <w:rPr>
          <w:rFonts w:ascii="Times New Roman" w:hAnsi="Times New Roman" w:cs="Times New Roman"/>
          <w:i/>
          <w:iCs/>
          <w:color w:val="000000"/>
          <w:sz w:val="24"/>
          <w:szCs w:val="24"/>
        </w:rPr>
        <w:t xml:space="preserve"> </w:t>
      </w:r>
      <w:proofErr w:type="spellStart"/>
      <w:r w:rsidRPr="0083741B">
        <w:rPr>
          <w:rFonts w:ascii="Times New Roman" w:hAnsi="Times New Roman" w:cs="Times New Roman"/>
          <w:i/>
          <w:iCs/>
          <w:color w:val="000000"/>
          <w:sz w:val="24"/>
          <w:szCs w:val="24"/>
        </w:rPr>
        <w:t>crysoleucas</w:t>
      </w:r>
      <w:proofErr w:type="spellEnd"/>
      <w:r w:rsidRPr="0083741B">
        <w:rPr>
          <w:rFonts w:ascii="Times New Roman" w:hAnsi="Times New Roman" w:cs="Times New Roman"/>
          <w:i/>
          <w:iCs/>
          <w:color w:val="000000"/>
          <w:sz w:val="24"/>
          <w:szCs w:val="24"/>
        </w:rPr>
        <w:t>)</w:t>
      </w:r>
      <w:r>
        <w:rPr>
          <w:rFonts w:ascii="Times New Roman" w:hAnsi="Times New Roman" w:cs="Times New Roman"/>
          <w:i/>
          <w:iCs/>
          <w:color w:val="000000"/>
          <w:sz w:val="24"/>
          <w:szCs w:val="24"/>
        </w:rPr>
        <w:t>.</w:t>
      </w:r>
      <w:r>
        <w:rPr>
          <w:rFonts w:ascii="Times New Roman" w:hAnsi="Times New Roman" w:cs="Times New Roman"/>
          <w:color w:val="000000"/>
          <w:sz w:val="24"/>
          <w:szCs w:val="24"/>
        </w:rPr>
        <w:t xml:space="preserve"> A condition where the ovary size is reduced by 55 </w:t>
      </w:r>
      <w:r w:rsidR="00FC7D4E">
        <w:rPr>
          <w:rFonts w:ascii="Times New Roman" w:hAnsi="Times New Roman" w:cs="Times New Roman"/>
          <w:color w:val="000000"/>
          <w:sz w:val="24"/>
          <w:szCs w:val="24"/>
        </w:rPr>
        <w:t>%. This</w:t>
      </w:r>
      <w:r>
        <w:rPr>
          <w:rFonts w:ascii="Times New Roman" w:hAnsi="Times New Roman" w:cs="Times New Roman"/>
          <w:color w:val="000000"/>
          <w:sz w:val="24"/>
          <w:szCs w:val="24"/>
        </w:rPr>
        <w:t xml:space="preserve"> can result into reduced fecundity or fish becoming sterilized </w:t>
      </w:r>
      <w:sdt>
        <w:sdtPr>
          <w:rPr>
            <w:rFonts w:ascii="Times New Roman" w:hAnsi="Times New Roman" w:cs="Times New Roman"/>
            <w:color w:val="000000"/>
            <w:sz w:val="24"/>
            <w:szCs w:val="24"/>
          </w:rPr>
          <w:tag w:val="MENDELEY_CITATION_v3_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"/>
          <w:id w:val="-1581594499"/>
          <w:placeholder>
            <w:docPart w:val="DefaultPlaceholder_-1854013440"/>
          </w:placeholder>
        </w:sdtPr>
        <w:sdtContent>
          <w:r w:rsidR="00F8018B">
            <w:rPr>
              <w:rFonts w:eastAsia="Times New Roman"/>
            </w:rPr>
            <w:t>(Summerfelt &amp; Goodwin, 2010)</w:t>
          </w:r>
        </w:sdtContent>
      </w:sdt>
      <w:r w:rsidR="00596369" w:rsidRPr="00840042">
        <w:rPr>
          <w:rFonts w:ascii="Times New Roman" w:hAnsi="Times New Roman" w:cs="Times New Roman"/>
          <w:color w:val="000000"/>
          <w:sz w:val="24"/>
          <w:szCs w:val="24"/>
        </w:rPr>
        <w:t>.</w:t>
      </w:r>
      <w:r w:rsidR="00645883" w:rsidRPr="00645883">
        <w:t xml:space="preserve"> </w:t>
      </w:r>
      <w:proofErr w:type="spellStart"/>
      <w:r w:rsidR="00645883" w:rsidRPr="00E84C10">
        <w:rPr>
          <w:rFonts w:ascii="Times New Roman" w:hAnsi="Times New Roman" w:cs="Times New Roman"/>
          <w:i/>
          <w:iCs/>
          <w:color w:val="000000"/>
          <w:sz w:val="24"/>
          <w:szCs w:val="24"/>
        </w:rPr>
        <w:t>Enterocytozoon</w:t>
      </w:r>
      <w:proofErr w:type="spellEnd"/>
      <w:r w:rsidR="00645883" w:rsidRPr="00E84C10">
        <w:rPr>
          <w:rFonts w:ascii="Times New Roman" w:hAnsi="Times New Roman" w:cs="Times New Roman"/>
          <w:i/>
          <w:iCs/>
          <w:color w:val="000000"/>
          <w:sz w:val="24"/>
          <w:szCs w:val="24"/>
        </w:rPr>
        <w:t xml:space="preserve"> </w:t>
      </w:r>
      <w:proofErr w:type="spellStart"/>
      <w:r w:rsidR="00645883" w:rsidRPr="00E84C10">
        <w:rPr>
          <w:rFonts w:ascii="Times New Roman" w:hAnsi="Times New Roman" w:cs="Times New Roman"/>
          <w:i/>
          <w:iCs/>
          <w:color w:val="000000"/>
          <w:sz w:val="24"/>
          <w:szCs w:val="24"/>
        </w:rPr>
        <w:t>hepatopenaei</w:t>
      </w:r>
      <w:proofErr w:type="spellEnd"/>
      <w:r w:rsidR="00645883">
        <w:rPr>
          <w:rFonts w:ascii="Times New Roman" w:hAnsi="Times New Roman" w:cs="Times New Roman"/>
          <w:color w:val="000000"/>
          <w:sz w:val="24"/>
          <w:szCs w:val="24"/>
        </w:rPr>
        <w:t xml:space="preserve"> is one of the parasites of economic concern in shrimp production especially f</w:t>
      </w:r>
      <w:r w:rsidR="00645883" w:rsidRPr="00645883">
        <w:rPr>
          <w:rFonts w:ascii="Times New Roman" w:hAnsi="Times New Roman" w:cs="Times New Roman"/>
          <w:color w:val="000000"/>
          <w:sz w:val="24"/>
          <w:szCs w:val="24"/>
        </w:rPr>
        <w:t xml:space="preserve">armed Pacific White Leg Shrimp </w:t>
      </w:r>
      <w:r w:rsidR="00645883">
        <w:rPr>
          <w:rFonts w:ascii="Times New Roman" w:hAnsi="Times New Roman" w:cs="Times New Roman"/>
          <w:color w:val="000000"/>
          <w:sz w:val="24"/>
          <w:szCs w:val="24"/>
        </w:rPr>
        <w:t>(</w:t>
      </w:r>
      <w:proofErr w:type="spellStart"/>
      <w:r w:rsidR="00645883" w:rsidRPr="00645883">
        <w:rPr>
          <w:rFonts w:ascii="Times New Roman" w:hAnsi="Times New Roman" w:cs="Times New Roman"/>
          <w:i/>
          <w:iCs/>
          <w:color w:val="000000"/>
          <w:sz w:val="24"/>
          <w:szCs w:val="24"/>
        </w:rPr>
        <w:t>Litopenaeus</w:t>
      </w:r>
      <w:proofErr w:type="spellEnd"/>
      <w:r w:rsidR="00645883" w:rsidRPr="00645883">
        <w:rPr>
          <w:rFonts w:ascii="Times New Roman" w:hAnsi="Times New Roman" w:cs="Times New Roman"/>
          <w:i/>
          <w:iCs/>
          <w:color w:val="000000"/>
          <w:sz w:val="24"/>
          <w:szCs w:val="24"/>
        </w:rPr>
        <w:t xml:space="preserve"> </w:t>
      </w:r>
      <w:proofErr w:type="spellStart"/>
      <w:r w:rsidR="00645883" w:rsidRPr="00645883">
        <w:rPr>
          <w:rFonts w:ascii="Times New Roman" w:hAnsi="Times New Roman" w:cs="Times New Roman"/>
          <w:i/>
          <w:iCs/>
          <w:color w:val="000000"/>
          <w:sz w:val="24"/>
          <w:szCs w:val="24"/>
        </w:rPr>
        <w:t>vannamei</w:t>
      </w:r>
      <w:proofErr w:type="spellEnd"/>
      <w:r w:rsidR="00645883">
        <w:rPr>
          <w:rFonts w:ascii="Times New Roman" w:hAnsi="Times New Roman" w:cs="Times New Roman"/>
          <w:color w:val="000000"/>
          <w:sz w:val="24"/>
          <w:szCs w:val="24"/>
        </w:rPr>
        <w:t xml:space="preserve">). </w:t>
      </w:r>
      <w:r w:rsidR="00E84C10">
        <w:rPr>
          <w:rFonts w:ascii="Times New Roman" w:hAnsi="Times New Roman" w:cs="Times New Roman"/>
          <w:color w:val="000000"/>
          <w:sz w:val="24"/>
          <w:szCs w:val="24"/>
        </w:rPr>
        <w:t xml:space="preserve">It causes </w:t>
      </w:r>
      <w:r w:rsidR="00645883" w:rsidRPr="00645883">
        <w:rPr>
          <w:rFonts w:ascii="Times New Roman" w:hAnsi="Times New Roman" w:cs="Times New Roman"/>
          <w:color w:val="000000"/>
          <w:sz w:val="24"/>
          <w:szCs w:val="24"/>
        </w:rPr>
        <w:t xml:space="preserve">Hepatopancreatic </w:t>
      </w:r>
      <w:proofErr w:type="spellStart"/>
      <w:r w:rsidR="00645883" w:rsidRPr="00645883">
        <w:rPr>
          <w:rFonts w:ascii="Times New Roman" w:hAnsi="Times New Roman" w:cs="Times New Roman"/>
          <w:color w:val="000000"/>
          <w:sz w:val="24"/>
          <w:szCs w:val="24"/>
        </w:rPr>
        <w:t>Microsporidiosis</w:t>
      </w:r>
      <w:proofErr w:type="spellEnd"/>
      <w:r w:rsidR="00645883" w:rsidRPr="00645883">
        <w:rPr>
          <w:rFonts w:ascii="Times New Roman" w:hAnsi="Times New Roman" w:cs="Times New Roman"/>
          <w:color w:val="000000"/>
          <w:sz w:val="24"/>
          <w:szCs w:val="24"/>
        </w:rPr>
        <w:t xml:space="preserve"> (HPM)</w:t>
      </w:r>
      <w:r w:rsidR="00810625">
        <w:rPr>
          <w:rFonts w:ascii="Times New Roman" w:hAnsi="Times New Roman" w:cs="Times New Roman"/>
          <w:color w:val="000000"/>
          <w:sz w:val="24"/>
          <w:szCs w:val="24"/>
        </w:rPr>
        <w:fldChar w:fldCharType="begin"/>
      </w:r>
      <w:r w:rsidR="00810625">
        <w:instrText xml:space="preserve"> XE "</w:instrText>
      </w:r>
      <w:r w:rsidR="00810625" w:rsidRPr="00E215F3">
        <w:rPr>
          <w:rFonts w:ascii="Times New Roman" w:hAnsi="Times New Roman" w:cs="Times New Roman"/>
          <w:color w:val="000000"/>
          <w:sz w:val="24"/>
          <w:szCs w:val="24"/>
        </w:rPr>
        <w:instrText>Hepatopancreatic Microsporidiosis:</w:instrText>
      </w:r>
      <w:r w:rsidR="00810625" w:rsidRPr="00E215F3">
        <w:instrText>HPM</w:instrText>
      </w:r>
      <w:r w:rsidR="00810625">
        <w:instrText xml:space="preserve">" </w:instrText>
      </w:r>
      <w:r w:rsidR="00810625">
        <w:rPr>
          <w:rFonts w:ascii="Times New Roman" w:hAnsi="Times New Roman" w:cs="Times New Roman"/>
          <w:color w:val="000000"/>
          <w:sz w:val="24"/>
          <w:szCs w:val="24"/>
        </w:rPr>
        <w:fldChar w:fldCharType="end"/>
      </w:r>
      <w:r w:rsidR="00645883" w:rsidRPr="00645883">
        <w:rPr>
          <w:rFonts w:ascii="Times New Roman" w:hAnsi="Times New Roman" w:cs="Times New Roman"/>
          <w:color w:val="000000"/>
          <w:sz w:val="24"/>
          <w:szCs w:val="24"/>
        </w:rPr>
        <w:t xml:space="preserve"> </w:t>
      </w:r>
      <w:r w:rsidR="00E84C10">
        <w:rPr>
          <w:rFonts w:ascii="Times New Roman" w:hAnsi="Times New Roman" w:cs="Times New Roman"/>
          <w:color w:val="000000"/>
          <w:sz w:val="24"/>
          <w:szCs w:val="24"/>
        </w:rPr>
        <w:t xml:space="preserve">that </w:t>
      </w:r>
      <w:r w:rsidR="00645883" w:rsidRPr="00645883">
        <w:rPr>
          <w:rFonts w:ascii="Times New Roman" w:hAnsi="Times New Roman" w:cs="Times New Roman"/>
          <w:color w:val="000000"/>
          <w:sz w:val="24"/>
          <w:szCs w:val="24"/>
        </w:rPr>
        <w:t>associated with white feces syndrome (WFS)</w:t>
      </w:r>
      <w:r w:rsidR="00810625">
        <w:rPr>
          <w:rFonts w:ascii="Times New Roman" w:hAnsi="Times New Roman" w:cs="Times New Roman"/>
          <w:color w:val="000000"/>
          <w:sz w:val="24"/>
          <w:szCs w:val="24"/>
        </w:rPr>
        <w:fldChar w:fldCharType="begin"/>
      </w:r>
      <w:r w:rsidR="00810625">
        <w:instrText xml:space="preserve"> XE "</w:instrText>
      </w:r>
      <w:r w:rsidR="00810625" w:rsidRPr="008E123B">
        <w:rPr>
          <w:rFonts w:ascii="Times New Roman" w:hAnsi="Times New Roman" w:cs="Times New Roman"/>
          <w:color w:val="000000"/>
          <w:sz w:val="24"/>
          <w:szCs w:val="24"/>
        </w:rPr>
        <w:instrText>white feces syndrome:</w:instrText>
      </w:r>
      <w:r w:rsidR="00810625" w:rsidRPr="008E123B">
        <w:instrText>WFS</w:instrText>
      </w:r>
      <w:r w:rsidR="00810625">
        <w:instrText xml:space="preserve">" </w:instrText>
      </w:r>
      <w:r w:rsidR="00810625">
        <w:rPr>
          <w:rFonts w:ascii="Times New Roman" w:hAnsi="Times New Roman" w:cs="Times New Roman"/>
          <w:color w:val="000000"/>
          <w:sz w:val="24"/>
          <w:szCs w:val="24"/>
        </w:rPr>
        <w:fldChar w:fldCharType="end"/>
      </w:r>
      <w:r w:rsidR="00645883" w:rsidRPr="00645883">
        <w:rPr>
          <w:rFonts w:ascii="Times New Roman" w:hAnsi="Times New Roman" w:cs="Times New Roman"/>
          <w:color w:val="000000"/>
          <w:sz w:val="24"/>
          <w:szCs w:val="24"/>
        </w:rPr>
        <w:t xml:space="preserve"> and slow growt</w:t>
      </w:r>
      <w:r w:rsidR="00E84C10">
        <w:rPr>
          <w:rFonts w:ascii="Times New Roman" w:hAnsi="Times New Roman" w:cs="Times New Roman"/>
          <w:color w:val="000000"/>
          <w:sz w:val="24"/>
          <w:szCs w:val="24"/>
        </w:rPr>
        <w:t xml:space="preserve">h </w:t>
      </w:r>
      <w:r w:rsidR="00645883" w:rsidRPr="00645883">
        <w:rPr>
          <w:rFonts w:ascii="Times New Roman" w:hAnsi="Times New Roman" w:cs="Times New Roman"/>
          <w:color w:val="000000"/>
          <w:sz w:val="24"/>
          <w:szCs w:val="24"/>
        </w:rPr>
        <w:t>many of the shrimp growing countries in Asia</w:t>
      </w:r>
      <w:r w:rsidR="00E84C10">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"/>
          <w:id w:val="1691494542"/>
          <w:placeholder>
            <w:docPart w:val="DefaultPlaceholder_-1854013440"/>
          </w:placeholder>
        </w:sdtPr>
        <w:sdtContent>
          <w:r w:rsidR="00F8018B" w:rsidRPr="00F8018B">
            <w:rPr>
              <w:rFonts w:ascii="Times New Roman" w:hAnsi="Times New Roman" w:cs="Times New Roman"/>
              <w:color w:val="000000"/>
              <w:sz w:val="24"/>
              <w:szCs w:val="24"/>
            </w:rPr>
            <w:t>(Raveendra et al., 2018)</w:t>
          </w:r>
        </w:sdtContent>
      </w:sdt>
      <w:r w:rsidR="00E84C10">
        <w:rPr>
          <w:rFonts w:ascii="Times New Roman" w:hAnsi="Times New Roman" w:cs="Times New Roman"/>
          <w:color w:val="000000"/>
          <w:sz w:val="24"/>
          <w:szCs w:val="24"/>
        </w:rPr>
        <w:t>.</w:t>
      </w:r>
    </w:p>
    <w:p w14:paraId="3C291763" w14:textId="36E017AA" w:rsidR="00D22EBB" w:rsidRDefault="0076537C" w:rsidP="00DD7DD4">
      <w:pPr>
        <w:pStyle w:val="Heading2"/>
        <w:rPr>
          <w:rFonts w:ascii="Times New Roman" w:hAnsi="Times New Roman" w:cs="Times New Roman"/>
          <w:b/>
          <w:bCs/>
          <w:sz w:val="24"/>
          <w:szCs w:val="24"/>
        </w:rPr>
      </w:pPr>
      <w:bookmarkStart w:id="73" w:name="_Toc146698911"/>
      <w:r w:rsidRPr="00D22EBB">
        <w:rPr>
          <w:rFonts w:ascii="Times New Roman" w:hAnsi="Times New Roman" w:cs="Times New Roman"/>
          <w:b/>
          <w:bCs/>
          <w:sz w:val="24"/>
          <w:szCs w:val="24"/>
        </w:rPr>
        <w:t>2.2.2</w:t>
      </w:r>
      <w:r w:rsidR="00D22EBB" w:rsidRPr="00D22EBB">
        <w:rPr>
          <w:rFonts w:ascii="Times New Roman" w:hAnsi="Times New Roman" w:cs="Times New Roman"/>
          <w:b/>
          <w:bCs/>
          <w:sz w:val="24"/>
          <w:szCs w:val="24"/>
        </w:rPr>
        <w:t xml:space="preserve"> Trematodes</w:t>
      </w:r>
      <w:bookmarkEnd w:id="73"/>
    </w:p>
    <w:p w14:paraId="4CFBB1C6" w14:textId="14B31C10" w:rsidR="00A47603" w:rsidRDefault="00DD7DD4" w:rsidP="00EB6176">
      <w:pPr>
        <w:spacing w:line="360" w:lineRule="auto"/>
        <w:jc w:val="both"/>
        <w:rPr>
          <w:rFonts w:ascii="Times New Roman" w:hAnsi="Times New Roman" w:cs="Times New Roman"/>
          <w:color w:val="000000"/>
          <w:sz w:val="24"/>
          <w:szCs w:val="24"/>
        </w:rPr>
      </w:pPr>
      <w:r w:rsidRPr="00DD7DD4">
        <w:rPr>
          <w:rFonts w:ascii="Times New Roman" w:hAnsi="Times New Roman" w:cs="Times New Roman"/>
          <w:sz w:val="24"/>
          <w:szCs w:val="24"/>
        </w:rPr>
        <w:t>Trematodes</w:t>
      </w:r>
      <w:r>
        <w:rPr>
          <w:rFonts w:ascii="Times New Roman" w:hAnsi="Times New Roman" w:cs="Times New Roman"/>
          <w:sz w:val="24"/>
          <w:szCs w:val="24"/>
        </w:rPr>
        <w:t xml:space="preserve"> are among the three classes of the phylum </w:t>
      </w:r>
      <w:proofErr w:type="spellStart"/>
      <w:r>
        <w:rPr>
          <w:rFonts w:ascii="Times New Roman" w:hAnsi="Times New Roman" w:cs="Times New Roman"/>
          <w:sz w:val="24"/>
          <w:szCs w:val="24"/>
        </w:rPr>
        <w:t>plantyhelminthes</w:t>
      </w:r>
      <w:proofErr w:type="spellEnd"/>
      <w:r>
        <w:rPr>
          <w:rFonts w:ascii="Times New Roman" w:hAnsi="Times New Roman" w:cs="Times New Roman"/>
          <w:sz w:val="24"/>
          <w:szCs w:val="24"/>
        </w:rPr>
        <w:t>.</w:t>
      </w:r>
      <w:r w:rsidR="00BC076C">
        <w:rPr>
          <w:rFonts w:ascii="Times New Roman" w:hAnsi="Times New Roman" w:cs="Times New Roman"/>
          <w:sz w:val="24"/>
          <w:szCs w:val="24"/>
        </w:rPr>
        <w:t xml:space="preserve"> </w:t>
      </w:r>
      <w:r>
        <w:rPr>
          <w:rFonts w:ascii="Times New Roman" w:hAnsi="Times New Roman" w:cs="Times New Roman"/>
          <w:sz w:val="24"/>
          <w:szCs w:val="24"/>
        </w:rPr>
        <w:t>Other classes are turbellaria and cestode.</w:t>
      </w:r>
      <w:r w:rsidR="000F7DC6">
        <w:rPr>
          <w:rFonts w:ascii="Times New Roman" w:hAnsi="Times New Roman" w:cs="Times New Roman"/>
          <w:sz w:val="24"/>
          <w:szCs w:val="24"/>
        </w:rPr>
        <w:t xml:space="preserve"> Parasites of phylum </w:t>
      </w:r>
      <w:proofErr w:type="spellStart"/>
      <w:r w:rsidR="000F7DC6">
        <w:rPr>
          <w:rFonts w:ascii="Times New Roman" w:hAnsi="Times New Roman" w:cs="Times New Roman"/>
          <w:sz w:val="24"/>
          <w:szCs w:val="24"/>
        </w:rPr>
        <w:t>plantyhelminthes</w:t>
      </w:r>
      <w:proofErr w:type="spellEnd"/>
      <w:r w:rsidR="000F7DC6">
        <w:rPr>
          <w:rFonts w:ascii="Times New Roman" w:hAnsi="Times New Roman" w:cs="Times New Roman"/>
          <w:sz w:val="24"/>
          <w:szCs w:val="24"/>
        </w:rPr>
        <w:t xml:space="preserve"> generally are soft bodied, flattened dorsoventrally</w:t>
      </w:r>
      <w:r w:rsidR="00D24CD1">
        <w:rPr>
          <w:rFonts w:ascii="Times New Roman" w:hAnsi="Times New Roman" w:cs="Times New Roman"/>
          <w:sz w:val="24"/>
          <w:szCs w:val="24"/>
        </w:rPr>
        <w:t xml:space="preserve"> and hermaphroditic </w:t>
      </w:r>
      <w:sdt>
        <w:sdtPr>
          <w:rPr>
            <w:rFonts w:ascii="Times New Roman" w:hAnsi="Times New Roman" w:cs="Times New Roman"/>
            <w:color w:val="000000"/>
            <w:sz w:val="24"/>
            <w:szCs w:val="24"/>
          </w:rPr>
          <w:tag w:val="MENDELEY_CITATION_v3_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"/>
          <w:id w:val="-1881849159"/>
          <w:placeholder>
            <w:docPart w:val="DefaultPlaceholder_-1854013440"/>
          </w:placeholder>
        </w:sdtPr>
        <w:sdtContent>
          <w:r w:rsidR="00F8018B" w:rsidRPr="00F8018B">
            <w:rPr>
              <w:rFonts w:ascii="Times New Roman" w:hAnsi="Times New Roman" w:cs="Times New Roman"/>
              <w:color w:val="000000"/>
              <w:sz w:val="24"/>
              <w:szCs w:val="24"/>
            </w:rPr>
            <w:t>(Meyers et al., 2008)</w:t>
          </w:r>
        </w:sdtContent>
      </w:sdt>
      <w:r w:rsidR="00D24CD1">
        <w:rPr>
          <w:rFonts w:ascii="Times New Roman" w:hAnsi="Times New Roman" w:cs="Times New Roman"/>
          <w:color w:val="000000"/>
          <w:sz w:val="24"/>
          <w:szCs w:val="24"/>
        </w:rPr>
        <w:t xml:space="preserve">.Of the three classes, cestodes and trematodes affects fish and other aquatic animals like frogs and snakes. Trematodes have three orders: </w:t>
      </w:r>
      <w:proofErr w:type="spellStart"/>
      <w:r w:rsidR="00D24CD1">
        <w:rPr>
          <w:rFonts w:ascii="Times New Roman" w:hAnsi="Times New Roman" w:cs="Times New Roman"/>
          <w:color w:val="000000"/>
          <w:sz w:val="24"/>
          <w:szCs w:val="24"/>
        </w:rPr>
        <w:t>Monogenea</w:t>
      </w:r>
      <w:proofErr w:type="spellEnd"/>
      <w:r w:rsidR="00D24CD1">
        <w:rPr>
          <w:rFonts w:ascii="Times New Roman" w:hAnsi="Times New Roman" w:cs="Times New Roman"/>
          <w:color w:val="000000"/>
          <w:sz w:val="24"/>
          <w:szCs w:val="24"/>
        </w:rPr>
        <w:t xml:space="preserve">, </w:t>
      </w:r>
      <w:proofErr w:type="spellStart"/>
      <w:r w:rsidR="00D24CD1">
        <w:rPr>
          <w:rFonts w:ascii="Times New Roman" w:hAnsi="Times New Roman" w:cs="Times New Roman"/>
          <w:color w:val="000000"/>
          <w:sz w:val="24"/>
          <w:szCs w:val="24"/>
        </w:rPr>
        <w:t>Aspidogastrea</w:t>
      </w:r>
      <w:proofErr w:type="spellEnd"/>
      <w:r w:rsidR="00D24CD1">
        <w:rPr>
          <w:rFonts w:ascii="Times New Roman" w:hAnsi="Times New Roman" w:cs="Times New Roman"/>
          <w:color w:val="000000"/>
          <w:sz w:val="24"/>
          <w:szCs w:val="24"/>
        </w:rPr>
        <w:t xml:space="preserve"> and </w:t>
      </w:r>
      <w:r w:rsidR="00304EDF">
        <w:rPr>
          <w:rFonts w:ascii="Times New Roman" w:hAnsi="Times New Roman" w:cs="Times New Roman"/>
          <w:color w:val="000000"/>
          <w:sz w:val="24"/>
          <w:szCs w:val="24"/>
        </w:rPr>
        <w:t xml:space="preserve">Digenea </w:t>
      </w:r>
      <w:sdt>
        <w:sdtPr>
          <w:rPr>
            <w:rFonts w:ascii="Times New Roman" w:hAnsi="Times New Roman" w:cs="Times New Roman"/>
            <w:color w:val="000000"/>
            <w:sz w:val="24"/>
            <w:szCs w:val="24"/>
          </w:rPr>
          <w:tag w:val="MENDELEY_CITATION_v3_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"/>
          <w:id w:val="-409083925"/>
          <w:placeholder>
            <w:docPart w:val="DefaultPlaceholder_-1854013440"/>
          </w:placeholder>
        </w:sdtPr>
        <w:sdtContent>
          <w:r w:rsidR="00F8018B" w:rsidRPr="00F8018B">
            <w:rPr>
              <w:rFonts w:ascii="Times New Roman" w:hAnsi="Times New Roman" w:cs="Times New Roman"/>
              <w:color w:val="000000"/>
              <w:sz w:val="24"/>
              <w:szCs w:val="24"/>
            </w:rPr>
            <w:t>(Meyers et al., 2008)</w:t>
          </w:r>
        </w:sdtContent>
      </w:sdt>
      <w:r w:rsidR="00304EDF">
        <w:rPr>
          <w:rFonts w:ascii="Times New Roman" w:hAnsi="Times New Roman" w:cs="Times New Roman"/>
          <w:color w:val="000000"/>
          <w:sz w:val="24"/>
          <w:szCs w:val="24"/>
        </w:rPr>
        <w:t>.</w:t>
      </w:r>
    </w:p>
    <w:p w14:paraId="7B8A59E4" w14:textId="5DA8BC7F" w:rsidR="004E22EF" w:rsidRDefault="004E22EF" w:rsidP="004E22EF">
      <w:pPr>
        <w:pStyle w:val="Heading2"/>
        <w:rPr>
          <w:rFonts w:ascii="Times New Roman" w:hAnsi="Times New Roman" w:cs="Times New Roman"/>
          <w:b/>
          <w:bCs/>
          <w:sz w:val="24"/>
          <w:szCs w:val="24"/>
        </w:rPr>
      </w:pPr>
      <w:bookmarkStart w:id="74" w:name="_Toc146698912"/>
      <w:r w:rsidRPr="004E22EF">
        <w:rPr>
          <w:rFonts w:ascii="Times New Roman" w:hAnsi="Times New Roman" w:cs="Times New Roman"/>
          <w:b/>
          <w:bCs/>
          <w:sz w:val="24"/>
          <w:szCs w:val="24"/>
        </w:rPr>
        <w:t xml:space="preserve">2.2.2.1 </w:t>
      </w:r>
      <w:proofErr w:type="spellStart"/>
      <w:r w:rsidRPr="004E22EF">
        <w:rPr>
          <w:rFonts w:ascii="Times New Roman" w:hAnsi="Times New Roman" w:cs="Times New Roman"/>
          <w:b/>
          <w:bCs/>
          <w:sz w:val="24"/>
          <w:szCs w:val="24"/>
        </w:rPr>
        <w:t>Monogenea</w:t>
      </w:r>
      <w:bookmarkEnd w:id="74"/>
      <w:proofErr w:type="spellEnd"/>
    </w:p>
    <w:p w14:paraId="2D543805" w14:textId="18BDE8BE" w:rsidR="00B96051" w:rsidRPr="00C8155D" w:rsidRDefault="00B96051" w:rsidP="00EB6176">
      <w:pPr>
        <w:spacing w:line="360" w:lineRule="auto"/>
        <w:jc w:val="both"/>
        <w:rPr>
          <w:rFonts w:ascii="Times New Roman" w:hAnsi="Times New Roman" w:cs="Times New Roman"/>
          <w:color w:val="000000"/>
          <w:sz w:val="24"/>
          <w:szCs w:val="24"/>
        </w:rPr>
      </w:pPr>
      <w:proofErr w:type="spellStart"/>
      <w:r w:rsidRPr="00C8155D">
        <w:rPr>
          <w:rFonts w:ascii="Times New Roman" w:hAnsi="Times New Roman" w:cs="Times New Roman"/>
          <w:sz w:val="24"/>
          <w:szCs w:val="24"/>
        </w:rPr>
        <w:t>Monogenea</w:t>
      </w:r>
      <w:proofErr w:type="spellEnd"/>
      <w:r w:rsidRPr="00C8155D">
        <w:rPr>
          <w:rFonts w:ascii="Times New Roman" w:hAnsi="Times New Roman" w:cs="Times New Roman"/>
          <w:sz w:val="24"/>
          <w:szCs w:val="24"/>
        </w:rPr>
        <w:t xml:space="preserve"> are small ectoparasitic flatworms mainly found on skin, fins and gills of fish. Though a few species are adopted </w:t>
      </w:r>
      <w:r w:rsidR="00BC076C" w:rsidRPr="00C8155D">
        <w:rPr>
          <w:rFonts w:ascii="Times New Roman" w:hAnsi="Times New Roman" w:cs="Times New Roman"/>
          <w:sz w:val="24"/>
          <w:szCs w:val="24"/>
        </w:rPr>
        <w:t xml:space="preserve">to </w:t>
      </w:r>
      <w:r w:rsidRPr="00C8155D">
        <w:rPr>
          <w:rFonts w:ascii="Times New Roman" w:hAnsi="Times New Roman" w:cs="Times New Roman"/>
          <w:sz w:val="24"/>
          <w:szCs w:val="24"/>
        </w:rPr>
        <w:t xml:space="preserve">an </w:t>
      </w:r>
      <w:proofErr w:type="spellStart"/>
      <w:r w:rsidRPr="00C8155D">
        <w:rPr>
          <w:rFonts w:ascii="Times New Roman" w:hAnsi="Times New Roman" w:cs="Times New Roman"/>
          <w:sz w:val="24"/>
          <w:szCs w:val="24"/>
        </w:rPr>
        <w:t>endoparasitic</w:t>
      </w:r>
      <w:proofErr w:type="spellEnd"/>
      <w:r w:rsidRPr="00C8155D">
        <w:rPr>
          <w:rFonts w:ascii="Times New Roman" w:hAnsi="Times New Roman" w:cs="Times New Roman"/>
          <w:sz w:val="24"/>
          <w:szCs w:val="24"/>
        </w:rPr>
        <w:t xml:space="preserve"> life </w:t>
      </w:r>
      <w:r w:rsidR="00BC076C" w:rsidRPr="00C8155D">
        <w:rPr>
          <w:rFonts w:ascii="Times New Roman" w:hAnsi="Times New Roman" w:cs="Times New Roman"/>
          <w:sz w:val="24"/>
          <w:szCs w:val="24"/>
        </w:rPr>
        <w:t>like</w:t>
      </w:r>
      <w:r w:rsidRPr="00C8155D">
        <w:rPr>
          <w:rFonts w:ascii="Times New Roman" w:hAnsi="Times New Roman" w:cs="Times New Roman"/>
          <w:sz w:val="24"/>
          <w:szCs w:val="24"/>
        </w:rPr>
        <w:t xml:space="preserve"> </w:t>
      </w:r>
      <w:proofErr w:type="spellStart"/>
      <w:r w:rsidRPr="00472D47">
        <w:rPr>
          <w:rFonts w:ascii="Times New Roman" w:hAnsi="Times New Roman" w:cs="Times New Roman"/>
          <w:i/>
          <w:iCs/>
          <w:sz w:val="24"/>
          <w:szCs w:val="24"/>
        </w:rPr>
        <w:t>Acolpenteron</w:t>
      </w:r>
      <w:proofErr w:type="spellEnd"/>
      <w:r w:rsidRPr="00472D47">
        <w:rPr>
          <w:rFonts w:ascii="Times New Roman" w:hAnsi="Times New Roman" w:cs="Times New Roman"/>
          <w:i/>
          <w:iCs/>
          <w:sz w:val="24"/>
          <w:szCs w:val="24"/>
        </w:rPr>
        <w:t xml:space="preserve"> </w:t>
      </w:r>
      <w:proofErr w:type="spellStart"/>
      <w:r w:rsidRPr="00472D47">
        <w:rPr>
          <w:rFonts w:ascii="Times New Roman" w:hAnsi="Times New Roman" w:cs="Times New Roman"/>
          <w:i/>
          <w:iCs/>
          <w:sz w:val="24"/>
          <w:szCs w:val="24"/>
        </w:rPr>
        <w:t>ur</w:t>
      </w:r>
      <w:r w:rsidR="00CC7066">
        <w:rPr>
          <w:rFonts w:ascii="Times New Roman" w:hAnsi="Times New Roman" w:cs="Times New Roman"/>
          <w:i/>
          <w:iCs/>
          <w:sz w:val="24"/>
          <w:szCs w:val="24"/>
        </w:rPr>
        <w:t>et</w:t>
      </w:r>
      <w:r w:rsidRPr="00472D47">
        <w:rPr>
          <w:rFonts w:ascii="Times New Roman" w:hAnsi="Times New Roman" w:cs="Times New Roman"/>
          <w:i/>
          <w:iCs/>
          <w:sz w:val="24"/>
          <w:szCs w:val="24"/>
        </w:rPr>
        <w:t>eroec</w:t>
      </w:r>
      <w:r w:rsidR="00CC7066">
        <w:rPr>
          <w:rFonts w:ascii="Times New Roman" w:hAnsi="Times New Roman" w:cs="Times New Roman"/>
          <w:i/>
          <w:iCs/>
          <w:sz w:val="24"/>
          <w:szCs w:val="24"/>
        </w:rPr>
        <w:t>et</w:t>
      </w:r>
      <w:r w:rsidRPr="00472D47">
        <w:rPr>
          <w:rFonts w:ascii="Times New Roman" w:hAnsi="Times New Roman" w:cs="Times New Roman"/>
          <w:i/>
          <w:iCs/>
          <w:sz w:val="24"/>
          <w:szCs w:val="24"/>
        </w:rPr>
        <w:t>es</w:t>
      </w:r>
      <w:proofErr w:type="spellEnd"/>
      <w:r w:rsidRPr="00C8155D">
        <w:rPr>
          <w:rFonts w:ascii="Times New Roman" w:hAnsi="Times New Roman" w:cs="Times New Roman"/>
          <w:sz w:val="24"/>
          <w:szCs w:val="24"/>
        </w:rPr>
        <w:t xml:space="preserve"> in the bladder and urinary ducts of </w:t>
      </w:r>
      <w:proofErr w:type="spellStart"/>
      <w:r w:rsidRPr="00C8155D">
        <w:rPr>
          <w:rFonts w:ascii="Times New Roman" w:hAnsi="Times New Roman" w:cs="Times New Roman"/>
          <w:sz w:val="24"/>
          <w:szCs w:val="24"/>
        </w:rPr>
        <w:t>labrids</w:t>
      </w:r>
      <w:proofErr w:type="spellEnd"/>
      <w:r w:rsidRPr="00C8155D">
        <w:rPr>
          <w:rFonts w:ascii="Times New Roman" w:hAnsi="Times New Roman" w:cs="Times New Roman"/>
          <w:sz w:val="24"/>
          <w:szCs w:val="24"/>
        </w:rPr>
        <w:t xml:space="preserve">, </w:t>
      </w:r>
      <w:proofErr w:type="spellStart"/>
      <w:r w:rsidRPr="00C8155D">
        <w:rPr>
          <w:rFonts w:ascii="Times New Roman" w:hAnsi="Times New Roman" w:cs="Times New Roman"/>
          <w:sz w:val="24"/>
          <w:szCs w:val="24"/>
        </w:rPr>
        <w:t>Enterogyrus</w:t>
      </w:r>
      <w:proofErr w:type="spellEnd"/>
      <w:r w:rsidR="00BC076C" w:rsidRPr="00C8155D">
        <w:rPr>
          <w:rFonts w:ascii="Times New Roman" w:hAnsi="Times New Roman" w:cs="Times New Roman"/>
          <w:sz w:val="24"/>
          <w:szCs w:val="24"/>
        </w:rPr>
        <w:t xml:space="preserve"> </w:t>
      </w:r>
      <w:r w:rsidRPr="00C8155D">
        <w:rPr>
          <w:rFonts w:ascii="Times New Roman" w:hAnsi="Times New Roman" w:cs="Times New Roman"/>
          <w:sz w:val="24"/>
          <w:szCs w:val="24"/>
        </w:rPr>
        <w:t xml:space="preserve">spp. in foregut and stomach of </w:t>
      </w:r>
      <w:proofErr w:type="spellStart"/>
      <w:r w:rsidRPr="00472D47">
        <w:rPr>
          <w:rFonts w:ascii="Times New Roman" w:hAnsi="Times New Roman" w:cs="Times New Roman"/>
          <w:i/>
          <w:iCs/>
          <w:sz w:val="24"/>
          <w:szCs w:val="24"/>
        </w:rPr>
        <w:t>Pomacanthus</w:t>
      </w:r>
      <w:proofErr w:type="spellEnd"/>
      <w:r w:rsidRPr="00472D47">
        <w:rPr>
          <w:rFonts w:ascii="Times New Roman" w:hAnsi="Times New Roman" w:cs="Times New Roman"/>
          <w:i/>
          <w:iCs/>
          <w:sz w:val="24"/>
          <w:szCs w:val="24"/>
        </w:rPr>
        <w:t xml:space="preserve"> </w:t>
      </w:r>
      <w:proofErr w:type="spellStart"/>
      <w:r w:rsidRPr="00472D47">
        <w:rPr>
          <w:rFonts w:ascii="Times New Roman" w:hAnsi="Times New Roman" w:cs="Times New Roman"/>
          <w:i/>
          <w:iCs/>
          <w:sz w:val="24"/>
          <w:szCs w:val="24"/>
        </w:rPr>
        <w:t>paru</w:t>
      </w:r>
      <w:proofErr w:type="spellEnd"/>
      <w:r w:rsidR="009210FC" w:rsidRPr="00C8155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"/>
          <w:id w:val="2121802740"/>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Murugami</w:t>
          </w:r>
          <w:proofErr w:type="spellEnd"/>
          <w:r w:rsidR="00F8018B" w:rsidRPr="00F8018B">
            <w:rPr>
              <w:rFonts w:ascii="Times New Roman" w:hAnsi="Times New Roman" w:cs="Times New Roman"/>
              <w:color w:val="000000"/>
              <w:sz w:val="24"/>
              <w:szCs w:val="24"/>
            </w:rPr>
            <w:t xml:space="preserve"> et al., 2017)</w:t>
          </w:r>
        </w:sdtContent>
      </w:sdt>
      <w:r w:rsidR="009210FC" w:rsidRPr="00C8155D">
        <w:rPr>
          <w:rFonts w:ascii="Times New Roman" w:hAnsi="Times New Roman" w:cs="Times New Roman"/>
          <w:color w:val="000000"/>
          <w:sz w:val="24"/>
          <w:szCs w:val="24"/>
        </w:rPr>
        <w:t>. These parasites are</w:t>
      </w:r>
      <w:r w:rsidR="0045323F" w:rsidRPr="00C8155D">
        <w:rPr>
          <w:rFonts w:ascii="Times New Roman" w:hAnsi="Times New Roman" w:cs="Times New Roman"/>
          <w:color w:val="000000"/>
          <w:sz w:val="24"/>
          <w:szCs w:val="24"/>
        </w:rPr>
        <w:t xml:space="preserve"> found in</w:t>
      </w:r>
      <w:r w:rsidR="009210FC" w:rsidRPr="00C8155D">
        <w:rPr>
          <w:rFonts w:ascii="Times New Roman" w:hAnsi="Times New Roman" w:cs="Times New Roman"/>
          <w:color w:val="000000"/>
          <w:sz w:val="24"/>
          <w:szCs w:val="24"/>
        </w:rPr>
        <w:t xml:space="preserve"> freshwater, brackish and marine habitats</w:t>
      </w:r>
      <w:sdt>
        <w:sdtPr>
          <w:rPr>
            <w:rFonts w:ascii="Times New Roman" w:hAnsi="Times New Roman" w:cs="Times New Roman"/>
            <w:color w:val="000000"/>
            <w:sz w:val="24"/>
            <w:szCs w:val="24"/>
          </w:rPr>
          <w:tag w:val="MENDELEY_CITATION_v3_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"/>
          <w:id w:val="-933278079"/>
          <w:placeholder>
            <w:docPart w:val="DefaultPlaceholder_-1854013440"/>
          </w:placeholder>
        </w:sdtPr>
        <w:sdtContent>
          <w:r w:rsidR="00F8018B" w:rsidRPr="00F8018B">
            <w:rPr>
              <w:rFonts w:ascii="Times New Roman" w:hAnsi="Times New Roman" w:cs="Times New Roman"/>
              <w:color w:val="000000"/>
              <w:sz w:val="24"/>
              <w:szCs w:val="24"/>
            </w:rPr>
            <w:t>(Hansen et al., 2016; Přikrylová et al., 2012)</w:t>
          </w:r>
        </w:sdtContent>
      </w:sdt>
      <w:r w:rsidR="0045323F" w:rsidRPr="00C8155D">
        <w:rPr>
          <w:rFonts w:ascii="Times New Roman" w:hAnsi="Times New Roman" w:cs="Times New Roman"/>
          <w:color w:val="000000"/>
          <w:sz w:val="24"/>
          <w:szCs w:val="24"/>
        </w:rPr>
        <w:t>.</w:t>
      </w:r>
      <w:r w:rsidR="00E318D9" w:rsidRPr="00C8155D">
        <w:rPr>
          <w:rFonts w:ascii="Times New Roman" w:hAnsi="Times New Roman" w:cs="Times New Roman"/>
          <w:sz w:val="24"/>
          <w:szCs w:val="24"/>
        </w:rPr>
        <w:t xml:space="preserve"> </w:t>
      </w:r>
      <w:r w:rsidR="00E318D9" w:rsidRPr="00C8155D">
        <w:rPr>
          <w:rFonts w:ascii="Times New Roman" w:hAnsi="Times New Roman" w:cs="Times New Roman"/>
          <w:color w:val="000000"/>
          <w:sz w:val="24"/>
          <w:szCs w:val="24"/>
        </w:rPr>
        <w:t>They lack respiratory, skel</w:t>
      </w:r>
      <w:r w:rsidR="00CC7066">
        <w:rPr>
          <w:rFonts w:ascii="Times New Roman" w:hAnsi="Times New Roman" w:cs="Times New Roman"/>
          <w:i/>
          <w:color w:val="000000"/>
          <w:sz w:val="24"/>
          <w:szCs w:val="24"/>
        </w:rPr>
        <w:t>et</w:t>
      </w:r>
      <w:r w:rsidR="00E318D9" w:rsidRPr="00C8155D">
        <w:rPr>
          <w:rFonts w:ascii="Times New Roman" w:hAnsi="Times New Roman" w:cs="Times New Roman"/>
          <w:color w:val="000000"/>
          <w:sz w:val="24"/>
          <w:szCs w:val="24"/>
        </w:rPr>
        <w:t xml:space="preserve">al and circulatory systems and have weakly developed oral suckers or none. </w:t>
      </w:r>
      <w:proofErr w:type="spellStart"/>
      <w:r w:rsidR="00E318D9" w:rsidRPr="00C8155D">
        <w:rPr>
          <w:rFonts w:ascii="Times New Roman" w:hAnsi="Times New Roman" w:cs="Times New Roman"/>
          <w:color w:val="000000"/>
          <w:sz w:val="24"/>
          <w:szCs w:val="24"/>
        </w:rPr>
        <w:t>Monogenea</w:t>
      </w:r>
      <w:proofErr w:type="spellEnd"/>
      <w:r w:rsidR="00E318D9" w:rsidRPr="00C8155D">
        <w:rPr>
          <w:rFonts w:ascii="Times New Roman" w:hAnsi="Times New Roman" w:cs="Times New Roman"/>
          <w:color w:val="000000"/>
          <w:sz w:val="24"/>
          <w:szCs w:val="24"/>
        </w:rPr>
        <w:t xml:space="preserve"> have well developed attachment structures like hooks and clamps</w:t>
      </w:r>
      <w:sdt>
        <w:sdtPr>
          <w:rPr>
            <w:rFonts w:ascii="Times New Roman" w:hAnsi="Times New Roman" w:cs="Times New Roman"/>
            <w:color w:val="000000"/>
            <w:sz w:val="24"/>
            <w:szCs w:val="24"/>
          </w:rPr>
          <w:tag w:val="MENDELEY_CITATION_v3_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"/>
          <w:id w:val="1187170800"/>
          <w:placeholder>
            <w:docPart w:val="DefaultPlaceholder_-1854013440"/>
          </w:placeholder>
        </w:sdtPr>
        <w:sdtContent>
          <w:r w:rsidR="00F8018B">
            <w:rPr>
              <w:rFonts w:eastAsia="Times New Roman"/>
            </w:rPr>
            <w:t xml:space="preserve">(Přikrylová et al., 2012; Přikrylová &amp; </w:t>
          </w:r>
          <w:proofErr w:type="spellStart"/>
          <w:r w:rsidR="00F8018B">
            <w:rPr>
              <w:rFonts w:eastAsia="Times New Roman"/>
            </w:rPr>
            <w:t>Gelnar</w:t>
          </w:r>
          <w:proofErr w:type="spellEnd"/>
          <w:r w:rsidR="00F8018B">
            <w:rPr>
              <w:rFonts w:eastAsia="Times New Roman"/>
            </w:rPr>
            <w:t>, 2008)</w:t>
          </w:r>
        </w:sdtContent>
      </w:sdt>
      <w:r w:rsidR="00727C90" w:rsidRPr="00AE3A45">
        <w:rPr>
          <w:rFonts w:ascii="Times New Roman" w:hAnsi="Times New Roman" w:cs="Times New Roman"/>
          <w:color w:val="000000"/>
          <w:sz w:val="24"/>
          <w:szCs w:val="24"/>
        </w:rPr>
        <w:t>.</w:t>
      </w:r>
    </w:p>
    <w:p w14:paraId="5B3D8F7C" w14:textId="6A1362B5" w:rsidR="004E22EF" w:rsidRDefault="00337307" w:rsidP="00EB6176">
      <w:pPr>
        <w:spacing w:line="360" w:lineRule="auto"/>
        <w:jc w:val="both"/>
        <w:rPr>
          <w:rFonts w:ascii="Times New Roman" w:hAnsi="Times New Roman" w:cs="Times New Roman"/>
          <w:color w:val="000000"/>
          <w:sz w:val="24"/>
          <w:szCs w:val="24"/>
        </w:rPr>
      </w:pPr>
      <w:r w:rsidRPr="00C8155D">
        <w:rPr>
          <w:rFonts w:ascii="Times New Roman" w:hAnsi="Times New Roman" w:cs="Times New Roman"/>
          <w:color w:val="000000"/>
          <w:sz w:val="24"/>
          <w:szCs w:val="24"/>
        </w:rPr>
        <w:t xml:space="preserve">The head region </w:t>
      </w:r>
      <w:r w:rsidR="00056BBA" w:rsidRPr="00C8155D">
        <w:rPr>
          <w:rFonts w:ascii="Times New Roman" w:hAnsi="Times New Roman" w:cs="Times New Roman"/>
          <w:color w:val="000000"/>
          <w:sz w:val="24"/>
          <w:szCs w:val="24"/>
        </w:rPr>
        <w:t>(anterior</w:t>
      </w:r>
      <w:r w:rsidRPr="00C8155D">
        <w:rPr>
          <w:rFonts w:ascii="Times New Roman" w:hAnsi="Times New Roman" w:cs="Times New Roman"/>
          <w:color w:val="000000"/>
          <w:sz w:val="24"/>
          <w:szCs w:val="24"/>
        </w:rPr>
        <w:t xml:space="preserve"> </w:t>
      </w:r>
      <w:r w:rsidR="00056BBA" w:rsidRPr="00C8155D">
        <w:rPr>
          <w:rFonts w:ascii="Times New Roman" w:hAnsi="Times New Roman" w:cs="Times New Roman"/>
          <w:color w:val="000000"/>
          <w:sz w:val="24"/>
          <w:szCs w:val="24"/>
        </w:rPr>
        <w:t>end)</w:t>
      </w:r>
      <w:r w:rsidRPr="00C8155D">
        <w:rPr>
          <w:rFonts w:ascii="Times New Roman" w:hAnsi="Times New Roman" w:cs="Times New Roman"/>
          <w:color w:val="000000"/>
          <w:sz w:val="24"/>
          <w:szCs w:val="24"/>
        </w:rPr>
        <w:t xml:space="preserve"> </w:t>
      </w:r>
      <w:proofErr w:type="gramStart"/>
      <w:r w:rsidR="00056BBA" w:rsidRPr="00C8155D">
        <w:rPr>
          <w:rFonts w:ascii="Times New Roman" w:hAnsi="Times New Roman" w:cs="Times New Roman"/>
          <w:color w:val="000000"/>
          <w:sz w:val="24"/>
          <w:szCs w:val="24"/>
        </w:rPr>
        <w:t>ha</w:t>
      </w:r>
      <w:r w:rsidR="00057671" w:rsidRPr="00C8155D">
        <w:rPr>
          <w:rFonts w:ascii="Times New Roman" w:hAnsi="Times New Roman" w:cs="Times New Roman"/>
          <w:color w:val="000000"/>
          <w:sz w:val="24"/>
          <w:szCs w:val="24"/>
        </w:rPr>
        <w:t>ve</w:t>
      </w:r>
      <w:proofErr w:type="gramEnd"/>
      <w:r w:rsidRPr="00C8155D">
        <w:rPr>
          <w:rFonts w:ascii="Times New Roman" w:hAnsi="Times New Roman" w:cs="Times New Roman"/>
          <w:color w:val="000000"/>
          <w:sz w:val="24"/>
          <w:szCs w:val="24"/>
        </w:rPr>
        <w:t xml:space="preserve"> apical sensory structures, a mouth with or without accessory suckers and special glands or clamps for attachment </w:t>
      </w:r>
      <w:r w:rsidR="00056BBA" w:rsidRPr="00C8155D">
        <w:rPr>
          <w:rFonts w:ascii="Times New Roman" w:hAnsi="Times New Roman" w:cs="Times New Roman"/>
          <w:color w:val="000000"/>
          <w:sz w:val="24"/>
          <w:szCs w:val="24"/>
        </w:rPr>
        <w:t xml:space="preserve">while </w:t>
      </w:r>
      <w:r w:rsidRPr="00C8155D">
        <w:rPr>
          <w:rFonts w:ascii="Times New Roman" w:hAnsi="Times New Roman" w:cs="Times New Roman"/>
          <w:color w:val="000000"/>
          <w:sz w:val="24"/>
          <w:szCs w:val="24"/>
        </w:rPr>
        <w:t>posteriorly</w:t>
      </w:r>
      <w:r w:rsidR="00056BBA" w:rsidRPr="00C8155D">
        <w:rPr>
          <w:rFonts w:ascii="Times New Roman" w:hAnsi="Times New Roman" w:cs="Times New Roman"/>
          <w:color w:val="000000"/>
          <w:sz w:val="24"/>
          <w:szCs w:val="24"/>
        </w:rPr>
        <w:t xml:space="preserve"> (tail region) </w:t>
      </w:r>
      <w:r w:rsidRPr="00C8155D">
        <w:rPr>
          <w:rFonts w:ascii="Times New Roman" w:hAnsi="Times New Roman" w:cs="Times New Roman"/>
          <w:color w:val="000000"/>
          <w:sz w:val="24"/>
          <w:szCs w:val="24"/>
        </w:rPr>
        <w:t xml:space="preserve">they attach by special positioned attachment organs (haptor or </w:t>
      </w:r>
      <w:proofErr w:type="spellStart"/>
      <w:r w:rsidRPr="00C8155D">
        <w:rPr>
          <w:rFonts w:ascii="Times New Roman" w:hAnsi="Times New Roman" w:cs="Times New Roman"/>
          <w:color w:val="000000"/>
          <w:sz w:val="24"/>
          <w:szCs w:val="24"/>
        </w:rPr>
        <w:t>opisthaptor</w:t>
      </w:r>
      <w:proofErr w:type="spellEnd"/>
      <w:r w:rsidRPr="00C8155D">
        <w:rPr>
          <w:rFonts w:ascii="Times New Roman" w:hAnsi="Times New Roman" w:cs="Times New Roman"/>
          <w:color w:val="000000"/>
          <w:sz w:val="24"/>
          <w:szCs w:val="24"/>
        </w:rPr>
        <w:t>) to their host's skin or gills and are hermaphrodites</w:t>
      </w:r>
      <w:sdt>
        <w:sdtPr>
          <w:rPr>
            <w:rFonts w:ascii="Times New Roman" w:hAnsi="Times New Roman" w:cs="Times New Roman"/>
            <w:color w:val="000000"/>
            <w:sz w:val="24"/>
            <w:szCs w:val="24"/>
          </w:rPr>
          <w:tag w:val="MENDELEY_CITATION_v3_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
          <w:id w:val="-854114249"/>
          <w:placeholder>
            <w:docPart w:val="DefaultPlaceholder_-1854013440"/>
          </w:placeholder>
        </w:sdtPr>
        <w:sdtContent>
          <w:r w:rsidR="00F8018B" w:rsidRPr="00F8018B">
            <w:rPr>
              <w:rFonts w:ascii="Times New Roman" w:hAnsi="Times New Roman" w:cs="Times New Roman"/>
              <w:color w:val="000000"/>
              <w:sz w:val="24"/>
              <w:szCs w:val="24"/>
            </w:rPr>
            <w:t>(Barzegar et al., 2017; Roohi, 2020)</w:t>
          </w:r>
        </w:sdtContent>
      </w:sdt>
      <w:r w:rsidR="00056BBA" w:rsidRPr="00C8155D">
        <w:rPr>
          <w:rFonts w:ascii="Times New Roman" w:hAnsi="Times New Roman" w:cs="Times New Roman"/>
          <w:color w:val="000000"/>
          <w:sz w:val="24"/>
          <w:szCs w:val="24"/>
        </w:rPr>
        <w:t>.</w:t>
      </w:r>
      <w:r w:rsidR="008742D0" w:rsidRPr="00C8155D">
        <w:rPr>
          <w:rFonts w:ascii="Times New Roman" w:hAnsi="Times New Roman" w:cs="Times New Roman"/>
          <w:color w:val="000000"/>
          <w:sz w:val="24"/>
          <w:szCs w:val="24"/>
        </w:rPr>
        <w:t xml:space="preserve"> The two main </w:t>
      </w:r>
      <w:proofErr w:type="spellStart"/>
      <w:r w:rsidR="008742D0" w:rsidRPr="00C8155D">
        <w:rPr>
          <w:rFonts w:ascii="Times New Roman" w:hAnsi="Times New Roman" w:cs="Times New Roman"/>
          <w:color w:val="000000"/>
          <w:sz w:val="24"/>
          <w:szCs w:val="24"/>
        </w:rPr>
        <w:t>monogeans</w:t>
      </w:r>
      <w:proofErr w:type="spellEnd"/>
      <w:r w:rsidR="008742D0" w:rsidRPr="00C8155D">
        <w:rPr>
          <w:rFonts w:ascii="Times New Roman" w:hAnsi="Times New Roman" w:cs="Times New Roman"/>
          <w:color w:val="000000"/>
          <w:sz w:val="24"/>
          <w:szCs w:val="24"/>
        </w:rPr>
        <w:t xml:space="preserve"> </w:t>
      </w:r>
      <w:r w:rsidR="0030414A" w:rsidRPr="00C8155D">
        <w:rPr>
          <w:rFonts w:ascii="Times New Roman" w:hAnsi="Times New Roman" w:cs="Times New Roman"/>
          <w:color w:val="000000"/>
          <w:sz w:val="24"/>
          <w:szCs w:val="24"/>
        </w:rPr>
        <w:t>parasites</w:t>
      </w:r>
      <w:r w:rsidR="008742D0" w:rsidRPr="00C8155D">
        <w:rPr>
          <w:rFonts w:ascii="Times New Roman" w:hAnsi="Times New Roman" w:cs="Times New Roman"/>
          <w:color w:val="000000"/>
          <w:sz w:val="24"/>
          <w:szCs w:val="24"/>
        </w:rPr>
        <w:t xml:space="preserve"> are </w:t>
      </w:r>
      <w:proofErr w:type="spellStart"/>
      <w:r w:rsidR="008742D0" w:rsidRPr="008C5DDB">
        <w:rPr>
          <w:rFonts w:ascii="Times New Roman" w:hAnsi="Times New Roman" w:cs="Times New Roman"/>
          <w:i/>
          <w:iCs/>
          <w:color w:val="000000"/>
          <w:sz w:val="24"/>
          <w:szCs w:val="24"/>
        </w:rPr>
        <w:t>Dactylogyrus</w:t>
      </w:r>
      <w:proofErr w:type="spellEnd"/>
      <w:r w:rsidR="008742D0" w:rsidRPr="00C8155D">
        <w:rPr>
          <w:rFonts w:ascii="Times New Roman" w:hAnsi="Times New Roman" w:cs="Times New Roman"/>
          <w:color w:val="000000"/>
          <w:sz w:val="24"/>
          <w:szCs w:val="24"/>
        </w:rPr>
        <w:t xml:space="preserve"> </w:t>
      </w:r>
      <w:proofErr w:type="spellStart"/>
      <w:r w:rsidR="008742D0" w:rsidRPr="00C8155D">
        <w:rPr>
          <w:rFonts w:ascii="Times New Roman" w:hAnsi="Times New Roman" w:cs="Times New Roman"/>
          <w:color w:val="000000"/>
          <w:sz w:val="24"/>
          <w:szCs w:val="24"/>
        </w:rPr>
        <w:t>sp</w:t>
      </w:r>
      <w:proofErr w:type="spellEnd"/>
      <w:r w:rsidR="008742D0" w:rsidRPr="00C8155D">
        <w:rPr>
          <w:rFonts w:ascii="Times New Roman" w:hAnsi="Times New Roman" w:cs="Times New Roman"/>
          <w:color w:val="000000"/>
          <w:sz w:val="24"/>
          <w:szCs w:val="24"/>
        </w:rPr>
        <w:t xml:space="preserve"> and</w:t>
      </w:r>
      <w:r w:rsidR="008742D0" w:rsidRPr="008C5DDB">
        <w:rPr>
          <w:rFonts w:ascii="Times New Roman" w:hAnsi="Times New Roman" w:cs="Times New Roman"/>
          <w:i/>
          <w:iCs/>
          <w:color w:val="000000"/>
          <w:sz w:val="24"/>
          <w:szCs w:val="24"/>
        </w:rPr>
        <w:t xml:space="preserve"> </w:t>
      </w:r>
      <w:proofErr w:type="spellStart"/>
      <w:r w:rsidR="008742D0" w:rsidRPr="008C5DDB">
        <w:rPr>
          <w:rFonts w:ascii="Times New Roman" w:hAnsi="Times New Roman" w:cs="Times New Roman"/>
          <w:i/>
          <w:iCs/>
          <w:color w:val="000000"/>
          <w:sz w:val="24"/>
          <w:szCs w:val="24"/>
        </w:rPr>
        <w:t>Gyrodyctylus</w:t>
      </w:r>
      <w:proofErr w:type="spellEnd"/>
      <w:r w:rsidR="008742D0" w:rsidRPr="00C8155D">
        <w:rPr>
          <w:rFonts w:ascii="Times New Roman" w:hAnsi="Times New Roman" w:cs="Times New Roman"/>
          <w:color w:val="000000"/>
          <w:sz w:val="24"/>
          <w:szCs w:val="24"/>
        </w:rPr>
        <w:t xml:space="preserve"> sp.</w:t>
      </w:r>
      <w:r w:rsidR="0068184B" w:rsidRPr="00C8155D">
        <w:rPr>
          <w:rFonts w:ascii="Times New Roman" w:hAnsi="Times New Roman" w:cs="Times New Roman"/>
          <w:sz w:val="24"/>
          <w:szCs w:val="24"/>
        </w:rPr>
        <w:t xml:space="preserve"> </w:t>
      </w:r>
      <w:r w:rsidR="0068184B" w:rsidRPr="00C8155D">
        <w:rPr>
          <w:rFonts w:ascii="Times New Roman" w:hAnsi="Times New Roman" w:cs="Times New Roman"/>
          <w:color w:val="000000"/>
          <w:sz w:val="24"/>
          <w:szCs w:val="24"/>
        </w:rPr>
        <w:t>They typically have a simple (direct) life cycle with no intermediate host and they spend their entire life cycle as an ectoparasite on an individual fish</w:t>
      </w:r>
      <w:r w:rsidR="00781B06" w:rsidRPr="00C8155D">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jVjZDliMjUtZDkwMS00NGJlLTkyYmItYWU5NjQ5NWE4ZGRm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
          <w:id w:val="1637225897"/>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Ojwala</w:t>
          </w:r>
          <w:proofErr w:type="spellEnd"/>
          <w:r w:rsidR="00F8018B" w:rsidRPr="00F8018B">
            <w:rPr>
              <w:rFonts w:ascii="Times New Roman" w:hAnsi="Times New Roman" w:cs="Times New Roman"/>
              <w:color w:val="000000"/>
              <w:sz w:val="24"/>
              <w:szCs w:val="24"/>
            </w:rPr>
            <w:t xml:space="preserve"> et al., 2018)</w:t>
          </w:r>
        </w:sdtContent>
      </w:sdt>
      <w:r w:rsidR="0068184B" w:rsidRPr="00C8155D">
        <w:rPr>
          <w:rFonts w:ascii="Times New Roman" w:hAnsi="Times New Roman" w:cs="Times New Roman"/>
          <w:color w:val="000000"/>
          <w:sz w:val="24"/>
          <w:szCs w:val="24"/>
        </w:rPr>
        <w:t xml:space="preserve">.Their intensity is usually high when there is reduced water </w:t>
      </w:r>
      <w:r w:rsidR="002C3EBD" w:rsidRPr="00C8155D">
        <w:rPr>
          <w:rFonts w:ascii="Times New Roman" w:hAnsi="Times New Roman" w:cs="Times New Roman"/>
          <w:color w:val="000000"/>
          <w:sz w:val="24"/>
          <w:szCs w:val="24"/>
        </w:rPr>
        <w:t>level and</w:t>
      </w:r>
      <w:r w:rsidR="0068184B" w:rsidRPr="00C8155D">
        <w:rPr>
          <w:rFonts w:ascii="Times New Roman" w:hAnsi="Times New Roman" w:cs="Times New Roman"/>
          <w:color w:val="000000"/>
          <w:sz w:val="24"/>
          <w:szCs w:val="24"/>
        </w:rPr>
        <w:t xml:space="preserve"> </w:t>
      </w:r>
      <w:r w:rsidR="00765045" w:rsidRPr="00C8155D">
        <w:rPr>
          <w:rFonts w:ascii="Times New Roman" w:hAnsi="Times New Roman" w:cs="Times New Roman"/>
          <w:color w:val="000000"/>
          <w:sz w:val="24"/>
          <w:szCs w:val="24"/>
        </w:rPr>
        <w:t xml:space="preserve">high </w:t>
      </w:r>
      <w:r w:rsidR="00765045" w:rsidRPr="00C8155D">
        <w:rPr>
          <w:rFonts w:ascii="Times New Roman" w:hAnsi="Times New Roman" w:cs="Times New Roman"/>
          <w:color w:val="000000"/>
          <w:sz w:val="24"/>
          <w:szCs w:val="24"/>
        </w:rPr>
        <w:lastRenderedPageBreak/>
        <w:t>stocking density</w:t>
      </w:r>
      <w:r w:rsidR="0068184B" w:rsidRPr="00C8155D">
        <w:rPr>
          <w:rFonts w:ascii="Times New Roman" w:hAnsi="Times New Roman" w:cs="Times New Roman"/>
          <w:color w:val="000000"/>
          <w:sz w:val="24"/>
          <w:szCs w:val="24"/>
        </w:rPr>
        <w:t xml:space="preserve"> of farmed fish in culture systems like ponds and cages which </w:t>
      </w:r>
      <w:r w:rsidR="00781B06" w:rsidRPr="00C8155D">
        <w:rPr>
          <w:rFonts w:ascii="Times New Roman" w:hAnsi="Times New Roman" w:cs="Times New Roman"/>
          <w:color w:val="000000"/>
          <w:sz w:val="24"/>
          <w:szCs w:val="24"/>
        </w:rPr>
        <w:t>makes these parasites to be so much close to the host</w:t>
      </w:r>
      <w:sdt>
        <w:sdtPr>
          <w:rPr>
            <w:rFonts w:ascii="Times New Roman" w:hAnsi="Times New Roman" w:cs="Times New Roman"/>
            <w:color w:val="000000"/>
            <w:sz w:val="24"/>
            <w:szCs w:val="24"/>
          </w:rPr>
          <w:tag w:val="MENDELEY_CITATION_v3_eyJjaXRhdGlvbklEIjoiTUVOREVMRVlfQ0lUQVRJT05fNjY5YmE5ZmYtMDIyNy00YjYyLThiMDctMmZhNDZkZDNjN2Qx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
          <w:id w:val="-667246723"/>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Ojwala</w:t>
          </w:r>
          <w:proofErr w:type="spellEnd"/>
          <w:r w:rsidR="00F8018B" w:rsidRPr="00F8018B">
            <w:rPr>
              <w:rFonts w:ascii="Times New Roman" w:hAnsi="Times New Roman" w:cs="Times New Roman"/>
              <w:color w:val="000000"/>
              <w:sz w:val="24"/>
              <w:szCs w:val="24"/>
            </w:rPr>
            <w:t xml:space="preserve"> et al., 2018)</w:t>
          </w:r>
        </w:sdtContent>
      </w:sdt>
      <w:r w:rsidR="00781B06" w:rsidRPr="00C8155D">
        <w:rPr>
          <w:rFonts w:ascii="Times New Roman" w:hAnsi="Times New Roman" w:cs="Times New Roman"/>
          <w:color w:val="000000"/>
          <w:sz w:val="24"/>
          <w:szCs w:val="24"/>
        </w:rPr>
        <w:t>.</w:t>
      </w:r>
      <w:r w:rsidR="002C3EBD" w:rsidRPr="00C8155D">
        <w:rPr>
          <w:rFonts w:ascii="Times New Roman" w:hAnsi="Times New Roman" w:cs="Times New Roman"/>
          <w:sz w:val="24"/>
          <w:szCs w:val="24"/>
        </w:rPr>
        <w:t xml:space="preserve"> </w:t>
      </w:r>
      <w:r w:rsidR="002C3EBD" w:rsidRPr="00C8155D">
        <w:rPr>
          <w:rFonts w:ascii="Times New Roman" w:hAnsi="Times New Roman" w:cs="Times New Roman"/>
          <w:color w:val="000000"/>
          <w:sz w:val="24"/>
          <w:szCs w:val="24"/>
        </w:rPr>
        <w:t>Severely infested fish have thickened cuticle, frayed fins, skin ulcers and damaged gills because of the feeding activities of the parasites and damage caused by their atta</w:t>
      </w:r>
      <w:r w:rsidR="00487847" w:rsidRPr="00C8155D">
        <w:rPr>
          <w:rFonts w:ascii="Times New Roman" w:hAnsi="Times New Roman" w:cs="Times New Roman"/>
          <w:color w:val="000000"/>
          <w:sz w:val="24"/>
          <w:szCs w:val="24"/>
        </w:rPr>
        <w:t>ched</w:t>
      </w:r>
      <w:r w:rsidR="002C3EBD" w:rsidRPr="00C8155D">
        <w:rPr>
          <w:rFonts w:ascii="Times New Roman" w:hAnsi="Times New Roman" w:cs="Times New Roman"/>
          <w:color w:val="000000"/>
          <w:sz w:val="24"/>
          <w:szCs w:val="24"/>
        </w:rPr>
        <w:t xml:space="preserve"> hooks</w:t>
      </w:r>
      <w:sdt>
        <w:sdtPr>
          <w:rPr>
            <w:rFonts w:ascii="Times New Roman" w:hAnsi="Times New Roman" w:cs="Times New Roman"/>
            <w:color w:val="000000"/>
            <w:sz w:val="24"/>
            <w:szCs w:val="24"/>
          </w:rPr>
          <w:tag w:val="MENDELEY_CITATION_v3_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"/>
          <w:id w:val="-864596833"/>
          <w:placeholder>
            <w:docPart w:val="DefaultPlaceholder_-1854013440"/>
          </w:placeholder>
        </w:sdtPr>
        <w:sdtContent>
          <w:r w:rsidR="00F8018B" w:rsidRPr="00F8018B">
            <w:rPr>
              <w:rFonts w:ascii="Times New Roman" w:hAnsi="Times New Roman" w:cs="Times New Roman"/>
              <w:color w:val="000000"/>
              <w:sz w:val="24"/>
              <w:szCs w:val="24"/>
            </w:rPr>
            <w:t>(Hansen et al., 2022a)</w:t>
          </w:r>
        </w:sdtContent>
      </w:sdt>
      <w:r w:rsidR="00487847" w:rsidRPr="00C8155D">
        <w:rPr>
          <w:rFonts w:ascii="Times New Roman" w:hAnsi="Times New Roman" w:cs="Times New Roman"/>
          <w:color w:val="000000"/>
          <w:sz w:val="24"/>
          <w:szCs w:val="24"/>
        </w:rPr>
        <w:t>.</w:t>
      </w:r>
      <w:r w:rsidR="000A3E95" w:rsidRPr="00C8155D">
        <w:rPr>
          <w:rFonts w:ascii="Times New Roman" w:hAnsi="Times New Roman" w:cs="Times New Roman"/>
          <w:color w:val="000000"/>
          <w:sz w:val="24"/>
          <w:szCs w:val="24"/>
        </w:rPr>
        <w:t xml:space="preserve"> The result is usually high mortality of the farmed fish.</w:t>
      </w:r>
      <w:r w:rsidR="00BE68A1" w:rsidRPr="00C8155D">
        <w:rPr>
          <w:rFonts w:ascii="Times New Roman" w:hAnsi="Times New Roman" w:cs="Times New Roman"/>
          <w:color w:val="000000"/>
          <w:sz w:val="24"/>
          <w:szCs w:val="24"/>
        </w:rPr>
        <w:t xml:space="preserve"> </w:t>
      </w:r>
      <w:proofErr w:type="spellStart"/>
      <w:r w:rsidR="00BE68A1" w:rsidRPr="00A95A06">
        <w:rPr>
          <w:rFonts w:ascii="Times New Roman" w:hAnsi="Times New Roman" w:cs="Times New Roman"/>
          <w:i/>
          <w:iCs/>
          <w:color w:val="000000"/>
          <w:sz w:val="24"/>
          <w:szCs w:val="24"/>
        </w:rPr>
        <w:t>Dactylogyrus</w:t>
      </w:r>
      <w:proofErr w:type="spellEnd"/>
      <w:r w:rsidR="00BE68A1" w:rsidRPr="00C8155D">
        <w:rPr>
          <w:rFonts w:ascii="Times New Roman" w:hAnsi="Times New Roman" w:cs="Times New Roman"/>
          <w:color w:val="000000"/>
          <w:sz w:val="24"/>
          <w:szCs w:val="24"/>
        </w:rPr>
        <w:t xml:space="preserve"> </w:t>
      </w:r>
      <w:proofErr w:type="spellStart"/>
      <w:r w:rsidR="00BE68A1" w:rsidRPr="00C8155D">
        <w:rPr>
          <w:rFonts w:ascii="Times New Roman" w:hAnsi="Times New Roman" w:cs="Times New Roman"/>
          <w:color w:val="000000"/>
          <w:sz w:val="24"/>
          <w:szCs w:val="24"/>
        </w:rPr>
        <w:t>sp</w:t>
      </w:r>
      <w:proofErr w:type="spellEnd"/>
      <w:r w:rsidR="00BE68A1" w:rsidRPr="00C8155D">
        <w:rPr>
          <w:rFonts w:ascii="Times New Roman" w:hAnsi="Times New Roman" w:cs="Times New Roman"/>
          <w:color w:val="000000"/>
          <w:sz w:val="24"/>
          <w:szCs w:val="24"/>
        </w:rPr>
        <w:t xml:space="preserve"> and </w:t>
      </w:r>
      <w:proofErr w:type="spellStart"/>
      <w:r w:rsidR="00BE68A1" w:rsidRPr="00A95A06">
        <w:rPr>
          <w:rFonts w:ascii="Times New Roman" w:hAnsi="Times New Roman" w:cs="Times New Roman"/>
          <w:i/>
          <w:iCs/>
          <w:color w:val="000000"/>
          <w:sz w:val="24"/>
          <w:szCs w:val="24"/>
        </w:rPr>
        <w:t>Gyrudyctylus</w:t>
      </w:r>
      <w:proofErr w:type="spellEnd"/>
      <w:r w:rsidR="00BE68A1" w:rsidRPr="00C8155D">
        <w:rPr>
          <w:rFonts w:ascii="Times New Roman" w:hAnsi="Times New Roman" w:cs="Times New Roman"/>
          <w:color w:val="000000"/>
          <w:sz w:val="24"/>
          <w:szCs w:val="24"/>
        </w:rPr>
        <w:t xml:space="preserve"> </w:t>
      </w:r>
      <w:proofErr w:type="spellStart"/>
      <w:r w:rsidR="00BE68A1" w:rsidRPr="00C8155D">
        <w:rPr>
          <w:rFonts w:ascii="Times New Roman" w:hAnsi="Times New Roman" w:cs="Times New Roman"/>
          <w:color w:val="000000"/>
          <w:sz w:val="24"/>
          <w:szCs w:val="24"/>
        </w:rPr>
        <w:t>sp</w:t>
      </w:r>
      <w:proofErr w:type="spellEnd"/>
      <w:r w:rsidR="00BE68A1" w:rsidRPr="00C8155D">
        <w:rPr>
          <w:rFonts w:ascii="Times New Roman" w:hAnsi="Times New Roman" w:cs="Times New Roman"/>
          <w:color w:val="000000"/>
          <w:sz w:val="24"/>
          <w:szCs w:val="24"/>
        </w:rPr>
        <w:t xml:space="preserve"> differs in reproduction strategies, morphologically and site for attachment to the host. </w:t>
      </w:r>
    </w:p>
    <w:p w14:paraId="65445B33" w14:textId="1CC3706F" w:rsidR="005922F9" w:rsidRDefault="007314F6" w:rsidP="00EB6176">
      <w:pPr>
        <w:spacing w:line="360" w:lineRule="auto"/>
        <w:jc w:val="both"/>
        <w:rPr>
          <w:rFonts w:ascii="Times New Roman" w:hAnsi="Times New Roman" w:cs="Times New Roman"/>
          <w:color w:val="000000"/>
          <w:sz w:val="24"/>
          <w:szCs w:val="24"/>
        </w:rPr>
      </w:pPr>
      <w:r w:rsidRPr="007314F6">
        <w:rPr>
          <w:rFonts w:ascii="Times New Roman" w:hAnsi="Times New Roman" w:cs="Times New Roman"/>
          <w:color w:val="000000"/>
          <w:sz w:val="24"/>
          <w:szCs w:val="24"/>
        </w:rPr>
        <w:t xml:space="preserve">Most </w:t>
      </w:r>
      <w:proofErr w:type="spellStart"/>
      <w:r w:rsidRPr="00DB0C3C">
        <w:rPr>
          <w:rFonts w:ascii="Times New Roman" w:hAnsi="Times New Roman" w:cs="Times New Roman"/>
          <w:i/>
          <w:iCs/>
          <w:color w:val="000000"/>
          <w:sz w:val="24"/>
          <w:szCs w:val="24"/>
        </w:rPr>
        <w:t>Gyrodactylus</w:t>
      </w:r>
      <w:proofErr w:type="spellEnd"/>
      <w:r>
        <w:rPr>
          <w:rFonts w:ascii="Times New Roman" w:hAnsi="Times New Roman" w:cs="Times New Roman"/>
          <w:color w:val="000000"/>
          <w:sz w:val="24"/>
          <w:szCs w:val="24"/>
        </w:rPr>
        <w:t xml:space="preserve"> sp. </w:t>
      </w:r>
      <w:r w:rsidRPr="007314F6">
        <w:rPr>
          <w:rFonts w:ascii="Times New Roman" w:hAnsi="Times New Roman" w:cs="Times New Roman"/>
          <w:color w:val="000000"/>
          <w:sz w:val="24"/>
          <w:szCs w:val="24"/>
        </w:rPr>
        <w:t xml:space="preserve">are viviparous, with embryos in utero already containing a further developing embryo. The cytological </w:t>
      </w:r>
      <w:r w:rsidRPr="00AE3A45">
        <w:rPr>
          <w:rFonts w:ascii="Times New Roman" w:hAnsi="Times New Roman" w:cs="Times New Roman"/>
          <w:color w:val="000000"/>
          <w:sz w:val="24"/>
          <w:szCs w:val="24"/>
        </w:rPr>
        <w:t>d</w:t>
      </w:r>
      <w:r w:rsidR="00CC7066" w:rsidRPr="00AE3A45">
        <w:rPr>
          <w:rFonts w:ascii="Times New Roman" w:hAnsi="Times New Roman" w:cs="Times New Roman"/>
          <w:color w:val="000000"/>
          <w:sz w:val="24"/>
          <w:szCs w:val="24"/>
        </w:rPr>
        <w:t>et</w:t>
      </w:r>
      <w:r w:rsidRPr="00AE3A45">
        <w:rPr>
          <w:rFonts w:ascii="Times New Roman" w:hAnsi="Times New Roman" w:cs="Times New Roman"/>
          <w:color w:val="000000"/>
          <w:sz w:val="24"/>
          <w:szCs w:val="24"/>
        </w:rPr>
        <w:t>ails</w:t>
      </w:r>
      <w:r w:rsidRPr="007314F6">
        <w:rPr>
          <w:rFonts w:ascii="Times New Roman" w:hAnsi="Times New Roman" w:cs="Times New Roman"/>
          <w:color w:val="000000"/>
          <w:sz w:val="24"/>
          <w:szCs w:val="24"/>
        </w:rPr>
        <w:t xml:space="preserve"> by which this occurs are unclear, but there is evidence that at least the first-born daughter develop without cross- or self-fertilization. On a later stage in the life-cycle, the worms develop male sexual organs, allowing for cross-fertilization. </w:t>
      </w:r>
      <w:proofErr w:type="spellStart"/>
      <w:r w:rsidRPr="007314F6">
        <w:rPr>
          <w:rFonts w:ascii="Times New Roman" w:hAnsi="Times New Roman" w:cs="Times New Roman"/>
          <w:color w:val="000000"/>
          <w:sz w:val="24"/>
          <w:szCs w:val="24"/>
        </w:rPr>
        <w:t>Gyrodactylids</w:t>
      </w:r>
      <w:proofErr w:type="spellEnd"/>
      <w:r w:rsidRPr="007314F6">
        <w:rPr>
          <w:rFonts w:ascii="Times New Roman" w:hAnsi="Times New Roman" w:cs="Times New Roman"/>
          <w:color w:val="000000"/>
          <w:sz w:val="24"/>
          <w:szCs w:val="24"/>
        </w:rPr>
        <w:t xml:space="preserve"> have no specific transmission stage; the viviparous worms give birth to fully grown adults, which during the birth process attach to the same host as the parent and only subsequently may transfer to a new host</w:t>
      </w:r>
      <w:r w:rsidR="00B9037D">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"/>
          <w:id w:val="-1501032288"/>
          <w:placeholder>
            <w:docPart w:val="DefaultPlaceholder_-1854013440"/>
          </w:placeholder>
        </w:sdtPr>
        <w:sdtContent>
          <w:r w:rsidR="00F8018B" w:rsidRPr="00F8018B">
            <w:rPr>
              <w:rFonts w:ascii="Times New Roman" w:hAnsi="Times New Roman" w:cs="Times New Roman"/>
              <w:color w:val="000000"/>
              <w:sz w:val="24"/>
              <w:szCs w:val="24"/>
            </w:rPr>
            <w:t>(Olstad K. (2013))</w:t>
          </w:r>
        </w:sdtContent>
      </w:sdt>
      <w:r w:rsidR="00B9037D">
        <w:rPr>
          <w:rFonts w:ascii="Times New Roman" w:hAnsi="Times New Roman" w:cs="Times New Roman"/>
          <w:color w:val="000000"/>
          <w:sz w:val="24"/>
          <w:szCs w:val="24"/>
        </w:rPr>
        <w:t>.</w:t>
      </w:r>
      <w:r w:rsidR="00145BEF" w:rsidRPr="00145BEF">
        <w:t xml:space="preserve"> </w:t>
      </w:r>
      <w:proofErr w:type="spellStart"/>
      <w:r w:rsidR="00145BEF" w:rsidRPr="00DB0C3C">
        <w:rPr>
          <w:rFonts w:ascii="Times New Roman" w:hAnsi="Times New Roman" w:cs="Times New Roman"/>
          <w:i/>
          <w:iCs/>
          <w:sz w:val="24"/>
          <w:szCs w:val="24"/>
        </w:rPr>
        <w:t>Gyroductylus</w:t>
      </w:r>
      <w:proofErr w:type="spellEnd"/>
      <w:r w:rsidR="00145BEF" w:rsidRPr="00CE6CAD">
        <w:rPr>
          <w:rFonts w:ascii="Times New Roman" w:hAnsi="Times New Roman" w:cs="Times New Roman"/>
          <w:sz w:val="24"/>
          <w:szCs w:val="24"/>
        </w:rPr>
        <w:t xml:space="preserve"> parasites</w:t>
      </w:r>
      <w:r w:rsidR="00145BEF">
        <w:t xml:space="preserve"> have </w:t>
      </w:r>
      <w:r w:rsidR="00145BEF" w:rsidRPr="00145BEF">
        <w:rPr>
          <w:rFonts w:ascii="Times New Roman" w:hAnsi="Times New Roman" w:cs="Times New Roman"/>
          <w:color w:val="000000"/>
          <w:sz w:val="24"/>
          <w:szCs w:val="24"/>
        </w:rPr>
        <w:t xml:space="preserve">elongated body which attaches to the host by means of a small organ called </w:t>
      </w:r>
      <w:proofErr w:type="spellStart"/>
      <w:r w:rsidR="00145BEF" w:rsidRPr="00145BEF">
        <w:rPr>
          <w:rFonts w:ascii="Times New Roman" w:hAnsi="Times New Roman" w:cs="Times New Roman"/>
          <w:color w:val="000000"/>
          <w:sz w:val="24"/>
          <w:szCs w:val="24"/>
        </w:rPr>
        <w:t>opisthaptor</w:t>
      </w:r>
      <w:proofErr w:type="spellEnd"/>
      <w:r w:rsidR="00145BEF" w:rsidRPr="00145BEF">
        <w:rPr>
          <w:rFonts w:ascii="Times New Roman" w:hAnsi="Times New Roman" w:cs="Times New Roman"/>
          <w:color w:val="000000"/>
          <w:sz w:val="24"/>
          <w:szCs w:val="24"/>
        </w:rPr>
        <w:t xml:space="preserve"> with sixteen marginal hooks and one pair of anchors connected by one dorsal bar and one ventral bar</w:t>
      </w:r>
      <w:r w:rsidR="00145BEF">
        <w:rPr>
          <w:rFonts w:ascii="Times New Roman" w:hAnsi="Times New Roman" w:cs="Times New Roman"/>
          <w:color w:val="000000"/>
          <w:sz w:val="24"/>
          <w:szCs w:val="24"/>
        </w:rPr>
        <w:t>; because of their simple life,</w:t>
      </w:r>
      <w:r w:rsidR="00145BEF" w:rsidRPr="00145BEF">
        <w:t xml:space="preserve"> </w:t>
      </w:r>
      <w:r w:rsidR="00145BEF">
        <w:rPr>
          <w:rFonts w:ascii="Times New Roman" w:hAnsi="Times New Roman" w:cs="Times New Roman"/>
          <w:color w:val="000000"/>
          <w:sz w:val="24"/>
          <w:szCs w:val="24"/>
        </w:rPr>
        <w:t>there is</w:t>
      </w:r>
      <w:r w:rsidR="00145BEF" w:rsidRPr="00145BEF">
        <w:rPr>
          <w:rFonts w:ascii="Times New Roman" w:hAnsi="Times New Roman" w:cs="Times New Roman"/>
          <w:color w:val="000000"/>
          <w:sz w:val="24"/>
          <w:szCs w:val="24"/>
        </w:rPr>
        <w:t xml:space="preserve"> auto-infection of the host</w:t>
      </w:r>
      <w:r w:rsidR="00145BEF">
        <w:rPr>
          <w:rFonts w:ascii="Times New Roman" w:hAnsi="Times New Roman" w:cs="Times New Roman"/>
          <w:color w:val="000000"/>
          <w:sz w:val="24"/>
          <w:szCs w:val="24"/>
        </w:rPr>
        <w:t xml:space="preserve"> which leads to quick </w:t>
      </w:r>
      <w:r w:rsidR="008B286B">
        <w:rPr>
          <w:rFonts w:ascii="Times New Roman" w:hAnsi="Times New Roman" w:cs="Times New Roman"/>
          <w:color w:val="000000"/>
          <w:sz w:val="24"/>
          <w:szCs w:val="24"/>
        </w:rPr>
        <w:t>build up</w:t>
      </w:r>
      <w:r w:rsidR="00145BEF">
        <w:rPr>
          <w:rFonts w:ascii="Times New Roman" w:hAnsi="Times New Roman" w:cs="Times New Roman"/>
          <w:color w:val="000000"/>
          <w:sz w:val="24"/>
          <w:szCs w:val="24"/>
        </w:rPr>
        <w:t xml:space="preserve"> in numbers in the infected fish</w:t>
      </w:r>
      <w:sdt>
        <w:sdtPr>
          <w:rPr>
            <w:rFonts w:ascii="Times New Roman" w:hAnsi="Times New Roman" w:cs="Times New Roman"/>
            <w:color w:val="000000"/>
            <w:sz w:val="24"/>
            <w:szCs w:val="24"/>
          </w:rPr>
          <w:tag w:val="MENDELEY_CITATION_v3_eyJjaXRhdGlvbklEIjoiTUVOREVMRVlfQ0lUQVRJT05fNjdkNDAxODEtYmQyYi00YTllLWJmMzAtMzJjMjRmMjRkNjMzIiwicHJvcGVydGllcyI6eyJub3RlSW5kZXgiOjB9LCJpc0VkaXRlZCI6ZmFsc2UsIm1hbnVhbE92ZXJyaWRlIjp7ImlzTWFudWFsbHlPdmVycmlkZGVuIjpmYWxzZSwiY2l0ZXByb2NUZXh0IjoiKEJhcnplZ2FyIGV0IGFsLiwgMjAxNy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
          <w:id w:val="-1380310568"/>
          <w:placeholder>
            <w:docPart w:val="DefaultPlaceholder_-1854013440"/>
          </w:placeholder>
        </w:sdtPr>
        <w:sdtContent>
          <w:r w:rsidR="00F8018B" w:rsidRPr="00F8018B">
            <w:rPr>
              <w:rFonts w:ascii="Times New Roman" w:hAnsi="Times New Roman" w:cs="Times New Roman"/>
              <w:color w:val="000000"/>
              <w:sz w:val="24"/>
              <w:szCs w:val="24"/>
            </w:rPr>
            <w:t>(Barzegar et al., 2017)</w:t>
          </w:r>
        </w:sdtContent>
      </w:sdt>
      <w:r w:rsidR="008B286B">
        <w:rPr>
          <w:rFonts w:ascii="Times New Roman" w:hAnsi="Times New Roman" w:cs="Times New Roman"/>
          <w:color w:val="000000"/>
          <w:sz w:val="24"/>
          <w:szCs w:val="24"/>
        </w:rPr>
        <w:t xml:space="preserve">. They infect fish from different ecological habitats from fresh water, brackish </w:t>
      </w:r>
      <w:r w:rsidR="008B1367">
        <w:rPr>
          <w:rFonts w:ascii="Times New Roman" w:hAnsi="Times New Roman" w:cs="Times New Roman"/>
          <w:color w:val="000000"/>
          <w:sz w:val="24"/>
          <w:szCs w:val="24"/>
        </w:rPr>
        <w:t>and marine</w:t>
      </w:r>
      <w:r w:rsidR="008B286B">
        <w:rPr>
          <w:rFonts w:ascii="Times New Roman" w:hAnsi="Times New Roman" w:cs="Times New Roman"/>
          <w:color w:val="000000"/>
          <w:sz w:val="24"/>
          <w:szCs w:val="24"/>
        </w:rPr>
        <w:t xml:space="preserve"> water</w:t>
      </w:r>
      <w:r w:rsidR="00CE6CAD">
        <w:rPr>
          <w:rFonts w:ascii="Times New Roman" w:hAnsi="Times New Roman" w:cs="Times New Roman"/>
          <w:color w:val="000000"/>
          <w:sz w:val="24"/>
          <w:szCs w:val="24"/>
        </w:rPr>
        <w:t xml:space="preserve"> fishes, though this depends on different species of </w:t>
      </w:r>
      <w:proofErr w:type="spellStart"/>
      <w:r w:rsidR="00CE6CAD" w:rsidRPr="00DB0C3C">
        <w:rPr>
          <w:rFonts w:ascii="Times New Roman" w:hAnsi="Times New Roman" w:cs="Times New Roman"/>
          <w:i/>
          <w:iCs/>
          <w:color w:val="000000"/>
          <w:sz w:val="24"/>
          <w:szCs w:val="24"/>
        </w:rPr>
        <w:t>Gyrodactylu</w:t>
      </w:r>
      <w:r w:rsidR="00CE6CAD">
        <w:rPr>
          <w:rFonts w:ascii="Times New Roman" w:hAnsi="Times New Roman" w:cs="Times New Roman"/>
          <w:color w:val="000000"/>
          <w:sz w:val="24"/>
          <w:szCs w:val="24"/>
        </w:rPr>
        <w:t>s</w:t>
      </w:r>
      <w:proofErr w:type="spellEnd"/>
      <w:r w:rsidR="00CE6CAD">
        <w:rPr>
          <w:rFonts w:ascii="Times New Roman" w:hAnsi="Times New Roman" w:cs="Times New Roman"/>
          <w:color w:val="000000"/>
          <w:sz w:val="24"/>
          <w:szCs w:val="24"/>
        </w:rPr>
        <w:t xml:space="preserve"> parasites</w:t>
      </w:r>
      <w:sdt>
        <w:sdtPr>
          <w:rPr>
            <w:rFonts w:ascii="Times New Roman" w:hAnsi="Times New Roman" w:cs="Times New Roman"/>
            <w:color w:val="000000"/>
            <w:sz w:val="24"/>
            <w:szCs w:val="24"/>
          </w:rPr>
          <w:tag w:val="MENDELEY_CITATION_v3_eyJjaXRhdGlvbklEIjoiTUVOREVMRVlfQ0lUQVRJT05fNTVkOGI0N2UtNmU4ZS00YWRmLWI5NzEtZDFlNjQ3YzFjZTM1IiwicHJvcGVydGllcyI6eyJub3RlSW5kZXgiOjB9LCJpc0VkaXRlZCI6ZmFsc2UsIm1hbnVhbE92ZXJyaWRlIjp7ImlzTWFudWFsbHlPdmVycmlkZGVuIjpmYWxzZSwiY2l0ZXByb2NUZXh0IjoiKEJhcnplZ2FyIGV0IGFsLiwgMjAxNy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
          <w:id w:val="-1707170110"/>
          <w:placeholder>
            <w:docPart w:val="DefaultPlaceholder_-1854013440"/>
          </w:placeholder>
        </w:sdtPr>
        <w:sdtContent>
          <w:r w:rsidR="00F8018B" w:rsidRPr="00F8018B">
            <w:rPr>
              <w:rFonts w:ascii="Times New Roman" w:hAnsi="Times New Roman" w:cs="Times New Roman"/>
              <w:color w:val="000000"/>
              <w:sz w:val="24"/>
              <w:szCs w:val="24"/>
            </w:rPr>
            <w:t>(Barzegar et al., 2017)</w:t>
          </w:r>
        </w:sdtContent>
      </w:sdt>
      <w:r w:rsidR="00BA065D">
        <w:rPr>
          <w:rFonts w:ascii="Times New Roman" w:hAnsi="Times New Roman" w:cs="Times New Roman"/>
          <w:color w:val="000000"/>
          <w:sz w:val="24"/>
          <w:szCs w:val="24"/>
        </w:rPr>
        <w:t>. They are more of skin parasites but they also infect gills and fins</w:t>
      </w:r>
      <w:sdt>
        <w:sdtPr>
          <w:rPr>
            <w:rFonts w:ascii="Times New Roman" w:hAnsi="Times New Roman" w:cs="Times New Roman"/>
            <w:color w:val="000000"/>
            <w:sz w:val="24"/>
            <w:szCs w:val="24"/>
          </w:rPr>
          <w:tag w:val="MENDELEY_CITATION_v3_eyJjaXRhdGlvbklEIjoiTUVOREVMRVlfQ0lUQVRJT05fNjkyNjk5NDgtODdmNi00M2JjLThlNjQtNmM3NWM0OGMwZTJmIiwicHJvcGVydGllcyI6eyJub3RlSW5kZXgiOjB9LCJpc0VkaXRlZCI6ZmFsc2UsIm1hbnVhbE92ZXJyaWRlIjp7ImlzTWFudWFsbHlPdmVycmlkZGVuIjpmYWxzZSwiY2l0ZXByb2NUZXh0IjoiKEJhcnplZ2FyIGV0IGFsLiwgMjAxNy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
          <w:id w:val="448126653"/>
          <w:placeholder>
            <w:docPart w:val="DefaultPlaceholder_-1854013440"/>
          </w:placeholder>
        </w:sdtPr>
        <w:sdtContent>
          <w:r w:rsidR="00F8018B" w:rsidRPr="00F8018B">
            <w:rPr>
              <w:rFonts w:ascii="Times New Roman" w:hAnsi="Times New Roman" w:cs="Times New Roman"/>
              <w:color w:val="000000"/>
              <w:sz w:val="24"/>
              <w:szCs w:val="24"/>
            </w:rPr>
            <w:t>(Barzegar et al., 2017)</w:t>
          </w:r>
        </w:sdtContent>
      </w:sdt>
      <w:r w:rsidR="00BA065D">
        <w:rPr>
          <w:rFonts w:ascii="Times New Roman" w:hAnsi="Times New Roman" w:cs="Times New Roman"/>
          <w:color w:val="000000"/>
          <w:sz w:val="24"/>
          <w:szCs w:val="24"/>
        </w:rPr>
        <w:t>.</w:t>
      </w:r>
      <w:r w:rsidR="0099529A">
        <w:rPr>
          <w:rFonts w:ascii="Times New Roman" w:hAnsi="Times New Roman" w:cs="Times New Roman"/>
          <w:color w:val="000000"/>
          <w:sz w:val="24"/>
          <w:szCs w:val="24"/>
        </w:rPr>
        <w:t xml:space="preserve"> Due to their </w:t>
      </w:r>
      <w:r w:rsidR="0099529A" w:rsidRPr="0099529A">
        <w:rPr>
          <w:rFonts w:ascii="Times New Roman" w:hAnsi="Times New Roman" w:cs="Times New Roman"/>
          <w:color w:val="000000"/>
          <w:sz w:val="24"/>
          <w:szCs w:val="24"/>
        </w:rPr>
        <w:t>hyper</w:t>
      </w:r>
      <w:r w:rsidR="0099529A">
        <w:rPr>
          <w:rFonts w:ascii="Times New Roman" w:hAnsi="Times New Roman" w:cs="Times New Roman"/>
          <w:color w:val="000000"/>
          <w:sz w:val="24"/>
          <w:szCs w:val="24"/>
        </w:rPr>
        <w:t xml:space="preserve"> </w:t>
      </w:r>
      <w:r w:rsidR="0099529A" w:rsidRPr="0099529A">
        <w:rPr>
          <w:rFonts w:ascii="Times New Roman" w:hAnsi="Times New Roman" w:cs="Times New Roman"/>
          <w:color w:val="000000"/>
          <w:sz w:val="24"/>
          <w:szCs w:val="24"/>
        </w:rPr>
        <w:t>viviparous reproduction and monoxenous life cycle</w:t>
      </w:r>
      <w:r w:rsidR="0099529A">
        <w:rPr>
          <w:rFonts w:ascii="Times New Roman" w:hAnsi="Times New Roman" w:cs="Times New Roman"/>
          <w:color w:val="000000"/>
          <w:sz w:val="24"/>
          <w:szCs w:val="24"/>
        </w:rPr>
        <w:t>, when there is high stocking density; high mortality usually occurs. The</w:t>
      </w:r>
      <w:r w:rsidR="00B81CB2">
        <w:rPr>
          <w:rFonts w:ascii="Times New Roman" w:hAnsi="Times New Roman" w:cs="Times New Roman"/>
          <w:color w:val="000000"/>
          <w:sz w:val="24"/>
          <w:szCs w:val="24"/>
        </w:rPr>
        <w:t xml:space="preserve"> parasites</w:t>
      </w:r>
      <w:r w:rsidR="00B81CB2" w:rsidRPr="00B81CB2">
        <w:rPr>
          <w:rFonts w:ascii="Times New Roman" w:hAnsi="Times New Roman" w:cs="Times New Roman"/>
          <w:color w:val="000000"/>
          <w:sz w:val="24"/>
          <w:szCs w:val="24"/>
        </w:rPr>
        <w:t xml:space="preserve"> feed on the mucus and epithelial cells and can move freely on the host by alternatively attaching to the host’s epidermis with their posterior </w:t>
      </w:r>
      <w:proofErr w:type="spellStart"/>
      <w:r w:rsidR="00B81CB2" w:rsidRPr="00B81CB2">
        <w:rPr>
          <w:rFonts w:ascii="Times New Roman" w:hAnsi="Times New Roman" w:cs="Times New Roman"/>
          <w:color w:val="000000"/>
          <w:sz w:val="24"/>
          <w:szCs w:val="24"/>
        </w:rPr>
        <w:t>opisthaptor</w:t>
      </w:r>
      <w:proofErr w:type="spellEnd"/>
      <w:r w:rsidR="00B81CB2" w:rsidRPr="00B81CB2">
        <w:rPr>
          <w:rFonts w:ascii="Times New Roman" w:hAnsi="Times New Roman" w:cs="Times New Roman"/>
          <w:color w:val="000000"/>
          <w:sz w:val="24"/>
          <w:szCs w:val="24"/>
        </w:rPr>
        <w:t xml:space="preserve"> and anterior attachment glands</w:t>
      </w:r>
      <w:sdt>
        <w:sdtPr>
          <w:rPr>
            <w:rFonts w:ascii="Times New Roman" w:hAnsi="Times New Roman" w:cs="Times New Roman"/>
            <w:color w:val="000000"/>
            <w:sz w:val="24"/>
            <w:szCs w:val="24"/>
          </w:rPr>
          <w:tag w:val="MENDELEY_CITATION_v3_eyJjaXRhdGlvbklEIjoiTUVOREVMRVlfQ0lUQVRJT05fOGRhYTlkMGQtMTUwMS00ZTcxLTg5NTMtNWMwM2Y1ZWZjMmYxIiwicHJvcGVydGllcyI6eyJub3RlSW5kZXgiOjB9LCJpc0VkaXRlZCI6ZmFsc2UsIm1hbnVhbE92ZXJyaWRlIjp7ImlzTWFudWFsbHlPdmVycmlkZGVuIjpmYWxzZSwiY2l0ZXByb2NUZXh0IjoiKEJhcnplZ2FyIGV0IGFsLiwgMjAxNy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
          <w:id w:val="-718899808"/>
          <w:placeholder>
            <w:docPart w:val="DefaultPlaceholder_-1854013440"/>
          </w:placeholder>
        </w:sdtPr>
        <w:sdtContent>
          <w:r w:rsidR="00F8018B" w:rsidRPr="00F8018B">
            <w:rPr>
              <w:rFonts w:ascii="Times New Roman" w:hAnsi="Times New Roman" w:cs="Times New Roman"/>
              <w:color w:val="000000"/>
              <w:sz w:val="24"/>
              <w:szCs w:val="24"/>
            </w:rPr>
            <w:t>(Barzegar et al., 2017)</w:t>
          </w:r>
        </w:sdtContent>
      </w:sdt>
      <w:r w:rsidR="00B81CB2">
        <w:rPr>
          <w:rFonts w:ascii="Times New Roman" w:hAnsi="Times New Roman" w:cs="Times New Roman"/>
          <w:color w:val="000000"/>
          <w:sz w:val="24"/>
          <w:szCs w:val="24"/>
        </w:rPr>
        <w:t>. The infected host are unable t</w:t>
      </w:r>
      <w:r w:rsidR="00B81CB2" w:rsidRPr="00B81CB2">
        <w:rPr>
          <w:rFonts w:ascii="Times New Roman" w:hAnsi="Times New Roman" w:cs="Times New Roman"/>
          <w:color w:val="000000"/>
          <w:sz w:val="24"/>
          <w:szCs w:val="24"/>
        </w:rPr>
        <w:t>o regulate its ion balance due to the puncture wounds inflicted by the attachment and the feeding of the parasites</w:t>
      </w:r>
      <w:r w:rsidR="00B81CB2">
        <w:rPr>
          <w:rFonts w:ascii="Times New Roman" w:hAnsi="Times New Roman" w:cs="Times New Roman"/>
          <w:color w:val="000000"/>
          <w:sz w:val="24"/>
          <w:szCs w:val="24"/>
        </w:rPr>
        <w:t xml:space="preserve"> making them more susceptible to other pathogens </w:t>
      </w:r>
      <w:sdt>
        <w:sdtPr>
          <w:rPr>
            <w:rFonts w:ascii="Times New Roman" w:hAnsi="Times New Roman" w:cs="Times New Roman"/>
            <w:color w:val="000000"/>
            <w:sz w:val="24"/>
            <w:szCs w:val="24"/>
          </w:rPr>
          <w:tag w:val="MENDELEY_CITATION_v3_eyJjaXRhdGlvbklEIjoiTUVOREVMRVlfQ0lUQVRJT05fYTYyYjU2YTktZDVlMy00ZjU4LWI1ZmEtYzRkNGQwMThmYjFjIiwicHJvcGVydGllcyI6eyJub3RlSW5kZXgiOjB9LCJpc0VkaXRlZCI6ZmFsc2UsIm1hbnVhbE92ZXJyaWRlIjp7ImlzTWFudWFsbHlPdmVycmlkZGVuIjpmYWxzZSwiY2l0ZXByb2NUZXh0IjoiKEJhcnplZ2FyIGV0IGFsLiwgMjAxNy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
          <w:id w:val="-160246344"/>
          <w:placeholder>
            <w:docPart w:val="DefaultPlaceholder_-1854013440"/>
          </w:placeholder>
        </w:sdtPr>
        <w:sdtContent>
          <w:r w:rsidR="00F8018B" w:rsidRPr="00F8018B">
            <w:rPr>
              <w:rFonts w:ascii="Times New Roman" w:hAnsi="Times New Roman" w:cs="Times New Roman"/>
              <w:color w:val="000000"/>
              <w:sz w:val="24"/>
              <w:szCs w:val="24"/>
            </w:rPr>
            <w:t>(Barzegar et al., 2017)</w:t>
          </w:r>
        </w:sdtContent>
      </w:sdt>
      <w:r w:rsidR="00B81CB2">
        <w:rPr>
          <w:rFonts w:ascii="Times New Roman" w:hAnsi="Times New Roman" w:cs="Times New Roman"/>
          <w:color w:val="000000"/>
          <w:sz w:val="24"/>
          <w:szCs w:val="24"/>
        </w:rPr>
        <w:t>.</w:t>
      </w:r>
      <w:r w:rsidR="00DE3D5C">
        <w:rPr>
          <w:rFonts w:ascii="Times New Roman" w:hAnsi="Times New Roman" w:cs="Times New Roman"/>
          <w:color w:val="000000"/>
          <w:sz w:val="24"/>
          <w:szCs w:val="24"/>
        </w:rPr>
        <w:t xml:space="preserve"> These parasites have been documents in different parts of world like Africa, </w:t>
      </w:r>
      <w:r w:rsidR="00C57181">
        <w:rPr>
          <w:rFonts w:ascii="Times New Roman" w:hAnsi="Times New Roman" w:cs="Times New Roman"/>
          <w:color w:val="000000"/>
          <w:sz w:val="24"/>
          <w:szCs w:val="24"/>
        </w:rPr>
        <w:t>Asia,</w:t>
      </w:r>
      <w:r w:rsidR="00DE3D5C">
        <w:rPr>
          <w:rFonts w:ascii="Times New Roman" w:hAnsi="Times New Roman" w:cs="Times New Roman"/>
          <w:color w:val="000000"/>
          <w:sz w:val="24"/>
          <w:szCs w:val="24"/>
        </w:rPr>
        <w:t xml:space="preserve"> Europe and even America where different species of the parasites infected different species of </w:t>
      </w:r>
      <w:r w:rsidR="00DE3D5C" w:rsidRPr="00417AAA">
        <w:rPr>
          <w:rFonts w:ascii="Times New Roman" w:hAnsi="Times New Roman" w:cs="Times New Roman"/>
          <w:color w:val="000000"/>
          <w:sz w:val="24"/>
          <w:szCs w:val="24"/>
        </w:rPr>
        <w:t>fishe</w:t>
      </w:r>
      <w:r w:rsidR="00DE3D5C" w:rsidRPr="00AE3A45">
        <w:rPr>
          <w:rFonts w:ascii="Times New Roman" w:hAnsi="Times New Roman" w:cs="Times New Roman"/>
          <w:color w:val="000000"/>
          <w:sz w:val="24"/>
          <w:szCs w:val="24"/>
        </w:rPr>
        <w:t>s</w:t>
      </w:r>
      <w:r w:rsidR="00C57181" w:rsidRPr="00AE3A45">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zkzYmE2NDctYmZkNi00MTljLWJjMWMtMzAzZWMwMWYyZTUwIiwicHJvcGVydGllcyI6eyJub3RlSW5kZXgiOjB9LCJpc0VkaXRlZCI6ZmFsc2UsIm1hbnVhbE92ZXJyaWRlIjp7ImlzTWFudWFsbHlPdmVycmlkZGVuIjpmYWxzZSwiY2l0ZXByb2NUZXh0IjoiKEJhcnplZ2FyIGV0IGFsLiwgMjAxNzsgSGFuc2VuIGV0IGFsLiwgMjAyMmI7IE5lYXJ5IGV0IGFsLiwgMjAxMjsgUMWZaWtyeWxvdsOhICYjMzg7IEdlbG5hciwgMjAwOC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"/>
          <w:id w:val="-1811152816"/>
          <w:placeholder>
            <w:docPart w:val="DefaultPlaceholder_-1854013440"/>
          </w:placeholder>
        </w:sdtPr>
        <w:sdtContent>
          <w:r w:rsidR="00F8018B">
            <w:rPr>
              <w:rFonts w:eastAsia="Times New Roman"/>
            </w:rPr>
            <w:t xml:space="preserve">(Barzegar et al., 2017; Hansen et al., 2022b; Neary et al., 2012; Přikrylová &amp; </w:t>
          </w:r>
          <w:proofErr w:type="spellStart"/>
          <w:r w:rsidR="00F8018B">
            <w:rPr>
              <w:rFonts w:eastAsia="Times New Roman"/>
            </w:rPr>
            <w:t>Gelnar</w:t>
          </w:r>
          <w:proofErr w:type="spellEnd"/>
          <w:r w:rsidR="00F8018B">
            <w:rPr>
              <w:rFonts w:eastAsia="Times New Roman"/>
            </w:rPr>
            <w:t>, 2008)</w:t>
          </w:r>
        </w:sdtContent>
      </w:sdt>
      <w:r w:rsidR="00DE3D5C" w:rsidRPr="00417AAA">
        <w:rPr>
          <w:rFonts w:ascii="Times New Roman" w:hAnsi="Times New Roman" w:cs="Times New Roman"/>
          <w:color w:val="000000"/>
          <w:sz w:val="24"/>
          <w:szCs w:val="24"/>
        </w:rPr>
        <w:t>.</w:t>
      </w:r>
      <w:r w:rsidR="00267928">
        <w:rPr>
          <w:rFonts w:ascii="Times New Roman" w:hAnsi="Times New Roman" w:cs="Times New Roman"/>
          <w:color w:val="000000"/>
          <w:sz w:val="24"/>
          <w:szCs w:val="24"/>
        </w:rPr>
        <w:t xml:space="preserve">In Africa, the following countries have records of </w:t>
      </w:r>
      <w:proofErr w:type="spellStart"/>
      <w:r w:rsidR="00267928">
        <w:rPr>
          <w:rFonts w:ascii="Times New Roman" w:hAnsi="Times New Roman" w:cs="Times New Roman"/>
          <w:color w:val="000000"/>
          <w:sz w:val="24"/>
          <w:szCs w:val="24"/>
        </w:rPr>
        <w:t>Gyrudactylus</w:t>
      </w:r>
      <w:proofErr w:type="spellEnd"/>
      <w:r w:rsidR="00267928">
        <w:rPr>
          <w:rFonts w:ascii="Times New Roman" w:hAnsi="Times New Roman" w:cs="Times New Roman"/>
          <w:color w:val="000000"/>
          <w:sz w:val="24"/>
          <w:szCs w:val="24"/>
        </w:rPr>
        <w:t xml:space="preserve"> infection; </w:t>
      </w:r>
      <w:proofErr w:type="spellStart"/>
      <w:r w:rsidR="00267928" w:rsidRPr="00267928">
        <w:rPr>
          <w:rFonts w:ascii="Times New Roman" w:hAnsi="Times New Roman" w:cs="Times New Roman"/>
          <w:i/>
          <w:iCs/>
          <w:color w:val="000000"/>
          <w:sz w:val="24"/>
          <w:szCs w:val="24"/>
        </w:rPr>
        <w:t>G.</w:t>
      </w:r>
      <w:bookmarkStart w:id="75" w:name="_Hlk133416528"/>
      <w:r w:rsidR="00267928" w:rsidRPr="00267928">
        <w:rPr>
          <w:rFonts w:ascii="Times New Roman" w:hAnsi="Times New Roman" w:cs="Times New Roman"/>
          <w:i/>
          <w:iCs/>
          <w:color w:val="000000"/>
          <w:sz w:val="24"/>
          <w:szCs w:val="24"/>
        </w:rPr>
        <w:t>cichlidarum</w:t>
      </w:r>
      <w:bookmarkEnd w:id="75"/>
      <w:proofErr w:type="spellEnd"/>
      <w:r w:rsidR="00267928">
        <w:rPr>
          <w:rFonts w:ascii="Times New Roman" w:hAnsi="Times New Roman" w:cs="Times New Roman"/>
          <w:i/>
          <w:iCs/>
          <w:color w:val="000000"/>
          <w:sz w:val="24"/>
          <w:szCs w:val="24"/>
        </w:rPr>
        <w:t xml:space="preserve"> </w:t>
      </w:r>
      <w:r w:rsidR="00267928" w:rsidRPr="00267928">
        <w:rPr>
          <w:rFonts w:ascii="Times New Roman" w:hAnsi="Times New Roman" w:cs="Times New Roman"/>
          <w:color w:val="000000"/>
          <w:sz w:val="24"/>
          <w:szCs w:val="24"/>
        </w:rPr>
        <w:t>in</w:t>
      </w:r>
      <w:r w:rsidR="00267928">
        <w:rPr>
          <w:rFonts w:ascii="Times New Roman" w:hAnsi="Times New Roman" w:cs="Times New Roman"/>
          <w:color w:val="000000"/>
          <w:sz w:val="24"/>
          <w:szCs w:val="24"/>
        </w:rPr>
        <w:t xml:space="preserve"> </w:t>
      </w:r>
      <w:bookmarkStart w:id="76" w:name="_Hlk133413475"/>
      <w:proofErr w:type="spellStart"/>
      <w:r w:rsidR="00267928" w:rsidRPr="00267928">
        <w:rPr>
          <w:rFonts w:ascii="Times New Roman" w:hAnsi="Times New Roman" w:cs="Times New Roman"/>
          <w:i/>
          <w:iCs/>
          <w:color w:val="000000"/>
          <w:sz w:val="24"/>
          <w:szCs w:val="24"/>
        </w:rPr>
        <w:t>Sarotherodon</w:t>
      </w:r>
      <w:proofErr w:type="spellEnd"/>
      <w:r w:rsidR="00267928" w:rsidRPr="00267928">
        <w:rPr>
          <w:rFonts w:ascii="Times New Roman" w:hAnsi="Times New Roman" w:cs="Times New Roman"/>
          <w:i/>
          <w:iCs/>
          <w:color w:val="000000"/>
          <w:sz w:val="24"/>
          <w:szCs w:val="24"/>
        </w:rPr>
        <w:t xml:space="preserve"> </w:t>
      </w:r>
      <w:proofErr w:type="spellStart"/>
      <w:r w:rsidR="00267928" w:rsidRPr="00267928">
        <w:rPr>
          <w:rFonts w:ascii="Times New Roman" w:hAnsi="Times New Roman" w:cs="Times New Roman"/>
          <w:i/>
          <w:iCs/>
          <w:color w:val="000000"/>
          <w:sz w:val="24"/>
          <w:szCs w:val="24"/>
        </w:rPr>
        <w:t>galilaeus</w:t>
      </w:r>
      <w:proofErr w:type="spellEnd"/>
      <w:r w:rsidR="00267928" w:rsidRPr="00267928">
        <w:rPr>
          <w:rFonts w:ascii="Times New Roman" w:hAnsi="Times New Roman" w:cs="Times New Roman"/>
          <w:i/>
          <w:iCs/>
          <w:color w:val="000000"/>
          <w:sz w:val="24"/>
          <w:szCs w:val="24"/>
        </w:rPr>
        <w:t xml:space="preserve"> </w:t>
      </w:r>
      <w:bookmarkEnd w:id="76"/>
      <w:proofErr w:type="spellStart"/>
      <w:r w:rsidR="00267928" w:rsidRPr="00267928">
        <w:rPr>
          <w:rFonts w:ascii="Times New Roman" w:hAnsi="Times New Roman" w:cs="Times New Roman"/>
          <w:i/>
          <w:iCs/>
          <w:color w:val="000000"/>
          <w:sz w:val="24"/>
          <w:szCs w:val="24"/>
        </w:rPr>
        <w:t>galilaeus</w:t>
      </w:r>
      <w:proofErr w:type="spellEnd"/>
      <w:r w:rsidR="00267928" w:rsidRPr="00267928">
        <w:rPr>
          <w:rFonts w:ascii="Times New Roman" w:hAnsi="Times New Roman" w:cs="Times New Roman"/>
          <w:color w:val="000000"/>
          <w:sz w:val="24"/>
          <w:szCs w:val="24"/>
        </w:rPr>
        <w:t>(L)</w:t>
      </w:r>
      <w:r w:rsidR="00267928">
        <w:rPr>
          <w:rFonts w:ascii="Times New Roman" w:hAnsi="Times New Roman" w:cs="Times New Roman"/>
          <w:color w:val="000000"/>
          <w:sz w:val="24"/>
          <w:szCs w:val="24"/>
        </w:rPr>
        <w:t xml:space="preserve"> in Ghana, </w:t>
      </w:r>
      <w:proofErr w:type="spellStart"/>
      <w:r w:rsidR="00267928">
        <w:rPr>
          <w:rFonts w:ascii="Times New Roman" w:hAnsi="Times New Roman" w:cs="Times New Roman"/>
          <w:color w:val="000000"/>
          <w:sz w:val="24"/>
          <w:szCs w:val="24"/>
        </w:rPr>
        <w:t>G.ergensi</w:t>
      </w:r>
      <w:proofErr w:type="spellEnd"/>
      <w:r w:rsidR="00267928">
        <w:rPr>
          <w:rFonts w:ascii="Times New Roman" w:hAnsi="Times New Roman" w:cs="Times New Roman"/>
          <w:color w:val="000000"/>
          <w:sz w:val="24"/>
          <w:szCs w:val="24"/>
        </w:rPr>
        <w:t xml:space="preserve"> in </w:t>
      </w:r>
      <w:proofErr w:type="spellStart"/>
      <w:r w:rsidR="00267928" w:rsidRPr="00267928">
        <w:rPr>
          <w:rFonts w:ascii="Times New Roman" w:hAnsi="Times New Roman" w:cs="Times New Roman"/>
          <w:i/>
          <w:iCs/>
          <w:color w:val="000000"/>
          <w:sz w:val="24"/>
          <w:szCs w:val="24"/>
        </w:rPr>
        <w:t>Sarotherodon</w:t>
      </w:r>
      <w:proofErr w:type="spellEnd"/>
      <w:r w:rsidR="00267928" w:rsidRPr="00267928">
        <w:rPr>
          <w:rFonts w:ascii="Times New Roman" w:hAnsi="Times New Roman" w:cs="Times New Roman"/>
          <w:i/>
          <w:iCs/>
          <w:color w:val="000000"/>
          <w:sz w:val="24"/>
          <w:szCs w:val="24"/>
        </w:rPr>
        <w:t xml:space="preserve"> </w:t>
      </w:r>
      <w:proofErr w:type="spellStart"/>
      <w:r w:rsidR="00267928" w:rsidRPr="00267928">
        <w:rPr>
          <w:rFonts w:ascii="Times New Roman" w:hAnsi="Times New Roman" w:cs="Times New Roman"/>
          <w:i/>
          <w:iCs/>
          <w:color w:val="000000"/>
          <w:sz w:val="24"/>
          <w:szCs w:val="24"/>
        </w:rPr>
        <w:t>galilaeus</w:t>
      </w:r>
      <w:proofErr w:type="spellEnd"/>
      <w:r w:rsidR="00267928">
        <w:rPr>
          <w:rFonts w:ascii="Times New Roman" w:hAnsi="Times New Roman" w:cs="Times New Roman"/>
          <w:color w:val="000000"/>
          <w:sz w:val="24"/>
          <w:szCs w:val="24"/>
        </w:rPr>
        <w:t xml:space="preserve"> (L), </w:t>
      </w:r>
      <w:proofErr w:type="spellStart"/>
      <w:r w:rsidR="00267928" w:rsidRPr="001B0776">
        <w:rPr>
          <w:rFonts w:ascii="Times New Roman" w:hAnsi="Times New Roman" w:cs="Times New Roman"/>
          <w:i/>
          <w:iCs/>
          <w:color w:val="000000"/>
          <w:sz w:val="24"/>
          <w:szCs w:val="24"/>
        </w:rPr>
        <w:lastRenderedPageBreak/>
        <w:t>G.haplochromi</w:t>
      </w:r>
      <w:proofErr w:type="spellEnd"/>
      <w:r w:rsidR="00267928">
        <w:rPr>
          <w:rFonts w:ascii="Times New Roman" w:hAnsi="Times New Roman" w:cs="Times New Roman"/>
          <w:color w:val="000000"/>
          <w:sz w:val="24"/>
          <w:szCs w:val="24"/>
        </w:rPr>
        <w:t xml:space="preserve"> in </w:t>
      </w:r>
      <w:proofErr w:type="spellStart"/>
      <w:r w:rsidR="001B0776" w:rsidRPr="001B0776">
        <w:rPr>
          <w:rFonts w:ascii="Times New Roman" w:hAnsi="Times New Roman" w:cs="Times New Roman"/>
          <w:i/>
          <w:iCs/>
          <w:color w:val="000000"/>
          <w:sz w:val="24"/>
          <w:szCs w:val="24"/>
        </w:rPr>
        <w:t>Haplochromis</w:t>
      </w:r>
      <w:proofErr w:type="spellEnd"/>
      <w:r w:rsidR="001B0776" w:rsidRPr="001B0776">
        <w:rPr>
          <w:rFonts w:ascii="Times New Roman" w:hAnsi="Times New Roman" w:cs="Times New Roman"/>
          <w:i/>
          <w:iCs/>
          <w:color w:val="000000"/>
          <w:sz w:val="24"/>
          <w:szCs w:val="24"/>
        </w:rPr>
        <w:t xml:space="preserve"> </w:t>
      </w:r>
      <w:proofErr w:type="spellStart"/>
      <w:r w:rsidR="001B0776" w:rsidRPr="001B0776">
        <w:rPr>
          <w:rFonts w:ascii="Times New Roman" w:hAnsi="Times New Roman" w:cs="Times New Roman"/>
          <w:i/>
          <w:iCs/>
          <w:color w:val="000000"/>
          <w:sz w:val="24"/>
          <w:szCs w:val="24"/>
        </w:rPr>
        <w:t>angustifrons</w:t>
      </w:r>
      <w:proofErr w:type="spellEnd"/>
      <w:r w:rsidR="001B0776" w:rsidRPr="001B0776">
        <w:rPr>
          <w:rFonts w:ascii="Times New Roman" w:hAnsi="Times New Roman" w:cs="Times New Roman"/>
          <w:i/>
          <w:iCs/>
          <w:color w:val="000000"/>
          <w:sz w:val="24"/>
          <w:szCs w:val="24"/>
        </w:rPr>
        <w:t xml:space="preserve"> Boulenger</w:t>
      </w:r>
      <w:r w:rsidR="001B0776">
        <w:rPr>
          <w:rFonts w:ascii="Times New Roman" w:hAnsi="Times New Roman" w:cs="Times New Roman"/>
          <w:color w:val="000000"/>
          <w:sz w:val="24"/>
          <w:szCs w:val="24"/>
        </w:rPr>
        <w:t xml:space="preserve"> in Uganda, </w:t>
      </w:r>
      <w:proofErr w:type="spellStart"/>
      <w:r w:rsidR="001B0776" w:rsidRPr="001B0776">
        <w:rPr>
          <w:rFonts w:ascii="Times New Roman" w:hAnsi="Times New Roman" w:cs="Times New Roman"/>
          <w:i/>
          <w:iCs/>
          <w:color w:val="000000"/>
          <w:sz w:val="24"/>
          <w:szCs w:val="24"/>
        </w:rPr>
        <w:t>G.hildae</w:t>
      </w:r>
      <w:proofErr w:type="spellEnd"/>
      <w:r w:rsidR="001B0776">
        <w:rPr>
          <w:rFonts w:ascii="Times New Roman" w:hAnsi="Times New Roman" w:cs="Times New Roman"/>
          <w:color w:val="000000"/>
          <w:sz w:val="24"/>
          <w:szCs w:val="24"/>
        </w:rPr>
        <w:t xml:space="preserve"> in </w:t>
      </w:r>
      <w:r w:rsidR="001B0776" w:rsidRPr="001B0776">
        <w:rPr>
          <w:rFonts w:ascii="Times New Roman" w:hAnsi="Times New Roman" w:cs="Times New Roman"/>
          <w:i/>
          <w:iCs/>
          <w:color w:val="000000"/>
          <w:sz w:val="24"/>
          <w:szCs w:val="24"/>
        </w:rPr>
        <w:t xml:space="preserve">Oreochromis </w:t>
      </w:r>
      <w:proofErr w:type="spellStart"/>
      <w:r w:rsidR="001B0776" w:rsidRPr="001B0776">
        <w:rPr>
          <w:rFonts w:ascii="Times New Roman" w:hAnsi="Times New Roman" w:cs="Times New Roman"/>
          <w:i/>
          <w:iCs/>
          <w:color w:val="000000"/>
          <w:sz w:val="24"/>
          <w:szCs w:val="24"/>
        </w:rPr>
        <w:t>niloticus</w:t>
      </w:r>
      <w:proofErr w:type="spellEnd"/>
      <w:r w:rsidR="001B0776" w:rsidRPr="001B0776">
        <w:rPr>
          <w:rFonts w:ascii="Times New Roman" w:hAnsi="Times New Roman" w:cs="Times New Roman"/>
          <w:i/>
          <w:iCs/>
          <w:color w:val="000000"/>
          <w:sz w:val="24"/>
          <w:szCs w:val="24"/>
        </w:rPr>
        <w:t xml:space="preserve"> </w:t>
      </w:r>
      <w:proofErr w:type="spellStart"/>
      <w:r w:rsidR="001B0776" w:rsidRPr="001B0776">
        <w:rPr>
          <w:rFonts w:ascii="Times New Roman" w:hAnsi="Times New Roman" w:cs="Times New Roman"/>
          <w:i/>
          <w:iCs/>
          <w:color w:val="000000"/>
          <w:sz w:val="24"/>
          <w:szCs w:val="24"/>
        </w:rPr>
        <w:t>niloticus</w:t>
      </w:r>
      <w:proofErr w:type="spellEnd"/>
      <w:r w:rsidR="001B0776">
        <w:rPr>
          <w:rFonts w:ascii="Times New Roman" w:hAnsi="Times New Roman" w:cs="Times New Roman"/>
          <w:color w:val="000000"/>
          <w:sz w:val="24"/>
          <w:szCs w:val="24"/>
        </w:rPr>
        <w:t xml:space="preserve"> in </w:t>
      </w:r>
      <w:r w:rsidR="00CC7066" w:rsidRPr="00AE3A45">
        <w:rPr>
          <w:rFonts w:ascii="Times New Roman" w:hAnsi="Times New Roman" w:cs="Times New Roman"/>
          <w:iCs/>
          <w:color w:val="000000"/>
          <w:sz w:val="24"/>
          <w:szCs w:val="24"/>
        </w:rPr>
        <w:t>Et</w:t>
      </w:r>
      <w:r w:rsidR="001B0776" w:rsidRPr="00AE3A45">
        <w:rPr>
          <w:rFonts w:ascii="Times New Roman" w:hAnsi="Times New Roman" w:cs="Times New Roman"/>
          <w:iCs/>
          <w:color w:val="000000"/>
          <w:sz w:val="24"/>
          <w:szCs w:val="24"/>
        </w:rPr>
        <w:t>hiopia</w:t>
      </w:r>
      <w:r w:rsidR="001B0776">
        <w:rPr>
          <w:rFonts w:ascii="Times New Roman" w:hAnsi="Times New Roman" w:cs="Times New Roman"/>
          <w:color w:val="000000"/>
          <w:sz w:val="24"/>
          <w:szCs w:val="24"/>
        </w:rPr>
        <w:t xml:space="preserve">, </w:t>
      </w:r>
      <w:proofErr w:type="spellStart"/>
      <w:r w:rsidR="001B0776" w:rsidRPr="001B0776">
        <w:rPr>
          <w:rFonts w:ascii="Times New Roman" w:hAnsi="Times New Roman" w:cs="Times New Roman"/>
          <w:i/>
          <w:iCs/>
          <w:color w:val="000000"/>
          <w:sz w:val="24"/>
          <w:szCs w:val="24"/>
        </w:rPr>
        <w:t>G.nyanzae</w:t>
      </w:r>
      <w:proofErr w:type="spellEnd"/>
      <w:r w:rsidR="001B0776">
        <w:rPr>
          <w:rFonts w:ascii="Times New Roman" w:hAnsi="Times New Roman" w:cs="Times New Roman"/>
          <w:color w:val="000000"/>
          <w:sz w:val="24"/>
          <w:szCs w:val="24"/>
        </w:rPr>
        <w:t xml:space="preserve"> in </w:t>
      </w:r>
      <w:r w:rsidR="001B0776" w:rsidRPr="001B0776">
        <w:rPr>
          <w:rFonts w:ascii="Times New Roman" w:hAnsi="Times New Roman" w:cs="Times New Roman"/>
          <w:i/>
          <w:iCs/>
          <w:color w:val="000000"/>
          <w:sz w:val="24"/>
          <w:szCs w:val="24"/>
        </w:rPr>
        <w:t xml:space="preserve">Oreochromis </w:t>
      </w:r>
      <w:proofErr w:type="spellStart"/>
      <w:r w:rsidR="001B0776" w:rsidRPr="001B0776">
        <w:rPr>
          <w:rFonts w:ascii="Times New Roman" w:hAnsi="Times New Roman" w:cs="Times New Roman"/>
          <w:i/>
          <w:iCs/>
          <w:color w:val="000000"/>
          <w:sz w:val="24"/>
          <w:szCs w:val="24"/>
        </w:rPr>
        <w:t>varabilis</w:t>
      </w:r>
      <w:proofErr w:type="spellEnd"/>
      <w:r w:rsidR="001B0776">
        <w:rPr>
          <w:rFonts w:ascii="Times New Roman" w:hAnsi="Times New Roman" w:cs="Times New Roman"/>
          <w:color w:val="000000"/>
          <w:sz w:val="24"/>
          <w:szCs w:val="24"/>
        </w:rPr>
        <w:t xml:space="preserve"> in Uganda, </w:t>
      </w:r>
      <w:proofErr w:type="spellStart"/>
      <w:r w:rsidR="001B0776" w:rsidRPr="0010591E">
        <w:rPr>
          <w:rFonts w:ascii="Times New Roman" w:hAnsi="Times New Roman" w:cs="Times New Roman"/>
          <w:i/>
          <w:iCs/>
          <w:color w:val="000000"/>
          <w:sz w:val="24"/>
          <w:szCs w:val="24"/>
        </w:rPr>
        <w:t>G.sturmbaure</w:t>
      </w:r>
      <w:proofErr w:type="spellEnd"/>
      <w:r w:rsidR="001B0776">
        <w:rPr>
          <w:rFonts w:ascii="Times New Roman" w:hAnsi="Times New Roman" w:cs="Times New Roman"/>
          <w:color w:val="000000"/>
          <w:sz w:val="24"/>
          <w:szCs w:val="24"/>
        </w:rPr>
        <w:t xml:space="preserve"> in </w:t>
      </w:r>
      <w:bookmarkStart w:id="77" w:name="_Hlk133414745"/>
      <w:proofErr w:type="spellStart"/>
      <w:r w:rsidR="001B0776">
        <w:rPr>
          <w:rFonts w:ascii="Times New Roman" w:hAnsi="Times New Roman" w:cs="Times New Roman"/>
          <w:color w:val="000000"/>
          <w:sz w:val="24"/>
          <w:szCs w:val="24"/>
        </w:rPr>
        <w:t>Simochromis</w:t>
      </w:r>
      <w:proofErr w:type="spellEnd"/>
      <w:r w:rsidR="001B0776">
        <w:rPr>
          <w:rFonts w:ascii="Times New Roman" w:hAnsi="Times New Roman" w:cs="Times New Roman"/>
          <w:color w:val="000000"/>
          <w:sz w:val="24"/>
          <w:szCs w:val="24"/>
        </w:rPr>
        <w:t xml:space="preserve"> </w:t>
      </w:r>
      <w:proofErr w:type="spellStart"/>
      <w:r w:rsidR="001B0776">
        <w:rPr>
          <w:rFonts w:ascii="Times New Roman" w:hAnsi="Times New Roman" w:cs="Times New Roman"/>
          <w:color w:val="000000"/>
          <w:sz w:val="24"/>
          <w:szCs w:val="24"/>
        </w:rPr>
        <w:t>diagramma</w:t>
      </w:r>
      <w:proofErr w:type="spellEnd"/>
      <w:r w:rsidR="001B0776">
        <w:rPr>
          <w:rFonts w:ascii="Times New Roman" w:hAnsi="Times New Roman" w:cs="Times New Roman"/>
          <w:color w:val="000000"/>
          <w:sz w:val="24"/>
          <w:szCs w:val="24"/>
        </w:rPr>
        <w:t xml:space="preserve"> in Zambia</w:t>
      </w:r>
      <w:bookmarkEnd w:id="77"/>
      <w:r w:rsidR="001B0776">
        <w:rPr>
          <w:rFonts w:ascii="Times New Roman" w:hAnsi="Times New Roman" w:cs="Times New Roman"/>
          <w:color w:val="000000"/>
          <w:sz w:val="24"/>
          <w:szCs w:val="24"/>
        </w:rPr>
        <w:t>,</w:t>
      </w:r>
      <w:r w:rsidR="0010591E">
        <w:rPr>
          <w:rFonts w:ascii="Times New Roman" w:hAnsi="Times New Roman" w:cs="Times New Roman"/>
          <w:color w:val="000000"/>
          <w:sz w:val="24"/>
          <w:szCs w:val="24"/>
        </w:rPr>
        <w:t xml:space="preserve"> </w:t>
      </w:r>
      <w:proofErr w:type="spellStart"/>
      <w:r w:rsidR="001B0776" w:rsidRPr="0010591E">
        <w:rPr>
          <w:rFonts w:ascii="Times New Roman" w:hAnsi="Times New Roman" w:cs="Times New Roman"/>
          <w:i/>
          <w:iCs/>
          <w:color w:val="000000"/>
          <w:sz w:val="24"/>
          <w:szCs w:val="24"/>
        </w:rPr>
        <w:t>G.th</w:t>
      </w:r>
      <w:r w:rsidR="0010591E" w:rsidRPr="0010591E">
        <w:rPr>
          <w:rFonts w:ascii="Times New Roman" w:hAnsi="Times New Roman" w:cs="Times New Roman"/>
          <w:i/>
          <w:iCs/>
          <w:color w:val="000000"/>
          <w:sz w:val="24"/>
          <w:szCs w:val="24"/>
        </w:rPr>
        <w:t>lapi</w:t>
      </w:r>
      <w:proofErr w:type="spellEnd"/>
      <w:r w:rsidR="0010591E">
        <w:rPr>
          <w:rFonts w:ascii="Times New Roman" w:hAnsi="Times New Roman" w:cs="Times New Roman"/>
          <w:color w:val="000000"/>
          <w:sz w:val="24"/>
          <w:szCs w:val="24"/>
        </w:rPr>
        <w:t xml:space="preserve"> in </w:t>
      </w:r>
      <w:proofErr w:type="spellStart"/>
      <w:r w:rsidR="0010591E" w:rsidRPr="0010591E">
        <w:rPr>
          <w:rFonts w:ascii="Times New Roman" w:hAnsi="Times New Roman" w:cs="Times New Roman"/>
          <w:i/>
          <w:iCs/>
          <w:color w:val="000000"/>
          <w:sz w:val="24"/>
          <w:szCs w:val="24"/>
        </w:rPr>
        <w:t>Pseudocrenilabrus</w:t>
      </w:r>
      <w:proofErr w:type="spellEnd"/>
      <w:r w:rsidR="0010591E" w:rsidRPr="0010591E">
        <w:rPr>
          <w:rFonts w:ascii="Times New Roman" w:hAnsi="Times New Roman" w:cs="Times New Roman"/>
          <w:i/>
          <w:iCs/>
          <w:color w:val="000000"/>
          <w:sz w:val="24"/>
          <w:szCs w:val="24"/>
        </w:rPr>
        <w:t xml:space="preserve"> philander </w:t>
      </w:r>
      <w:proofErr w:type="spellStart"/>
      <w:r w:rsidR="0010591E" w:rsidRPr="0010591E">
        <w:rPr>
          <w:rFonts w:ascii="Times New Roman" w:hAnsi="Times New Roman" w:cs="Times New Roman"/>
          <w:i/>
          <w:iCs/>
          <w:color w:val="000000"/>
          <w:sz w:val="24"/>
          <w:szCs w:val="24"/>
        </w:rPr>
        <w:t>philander</w:t>
      </w:r>
      <w:proofErr w:type="spellEnd"/>
      <w:r w:rsidR="0010591E">
        <w:rPr>
          <w:rFonts w:ascii="Times New Roman" w:hAnsi="Times New Roman" w:cs="Times New Roman"/>
          <w:color w:val="000000"/>
          <w:sz w:val="24"/>
          <w:szCs w:val="24"/>
        </w:rPr>
        <w:t xml:space="preserve"> in </w:t>
      </w:r>
      <w:proofErr w:type="spellStart"/>
      <w:r w:rsidR="0010591E">
        <w:rPr>
          <w:rFonts w:ascii="Times New Roman" w:hAnsi="Times New Roman" w:cs="Times New Roman"/>
          <w:color w:val="000000"/>
          <w:sz w:val="24"/>
          <w:szCs w:val="24"/>
        </w:rPr>
        <w:t>Bostwana</w:t>
      </w:r>
      <w:proofErr w:type="spellEnd"/>
      <w:r w:rsidR="0010591E">
        <w:rPr>
          <w:rFonts w:ascii="Times New Roman" w:hAnsi="Times New Roman" w:cs="Times New Roman"/>
          <w:color w:val="000000"/>
          <w:sz w:val="24"/>
          <w:szCs w:val="24"/>
        </w:rPr>
        <w:t>,</w:t>
      </w:r>
      <w:r w:rsidR="000E73FD">
        <w:rPr>
          <w:rFonts w:ascii="Times New Roman" w:hAnsi="Times New Roman" w:cs="Times New Roman"/>
          <w:color w:val="000000"/>
          <w:sz w:val="24"/>
          <w:szCs w:val="24"/>
        </w:rPr>
        <w:t xml:space="preserve"> </w:t>
      </w:r>
      <w:proofErr w:type="spellStart"/>
      <w:r w:rsidR="000E73FD" w:rsidRPr="000E73FD">
        <w:rPr>
          <w:rFonts w:ascii="Times New Roman" w:hAnsi="Times New Roman" w:cs="Times New Roman"/>
          <w:i/>
          <w:iCs/>
          <w:color w:val="000000"/>
          <w:sz w:val="24"/>
          <w:szCs w:val="24"/>
        </w:rPr>
        <w:t>G.thysi</w:t>
      </w:r>
      <w:proofErr w:type="spellEnd"/>
      <w:r w:rsidR="000E73FD">
        <w:rPr>
          <w:rFonts w:ascii="Times New Roman" w:hAnsi="Times New Roman" w:cs="Times New Roman"/>
          <w:color w:val="000000"/>
          <w:sz w:val="24"/>
          <w:szCs w:val="24"/>
        </w:rPr>
        <w:t xml:space="preserve"> in </w:t>
      </w:r>
      <w:proofErr w:type="spellStart"/>
      <w:r w:rsidR="000E73FD" w:rsidRPr="000E73FD">
        <w:rPr>
          <w:rFonts w:ascii="Times New Roman" w:hAnsi="Times New Roman" w:cs="Times New Roman"/>
          <w:color w:val="000000"/>
          <w:sz w:val="24"/>
          <w:szCs w:val="24"/>
        </w:rPr>
        <w:t>Simochromis</w:t>
      </w:r>
      <w:proofErr w:type="spellEnd"/>
      <w:r w:rsidR="000E73FD" w:rsidRPr="000E73FD">
        <w:rPr>
          <w:rFonts w:ascii="Times New Roman" w:hAnsi="Times New Roman" w:cs="Times New Roman"/>
          <w:color w:val="000000"/>
          <w:sz w:val="24"/>
          <w:szCs w:val="24"/>
        </w:rPr>
        <w:t xml:space="preserve"> </w:t>
      </w:r>
      <w:proofErr w:type="spellStart"/>
      <w:r w:rsidR="000E73FD" w:rsidRPr="000E73FD">
        <w:rPr>
          <w:rFonts w:ascii="Times New Roman" w:hAnsi="Times New Roman" w:cs="Times New Roman"/>
          <w:color w:val="000000"/>
          <w:sz w:val="24"/>
          <w:szCs w:val="24"/>
        </w:rPr>
        <w:t>diagramma</w:t>
      </w:r>
      <w:proofErr w:type="spellEnd"/>
      <w:r w:rsidR="000E73FD" w:rsidRPr="000E73FD">
        <w:rPr>
          <w:rFonts w:ascii="Times New Roman" w:hAnsi="Times New Roman" w:cs="Times New Roman"/>
          <w:color w:val="000000"/>
          <w:sz w:val="24"/>
          <w:szCs w:val="24"/>
        </w:rPr>
        <w:t xml:space="preserve"> in Zambia</w:t>
      </w:r>
      <w:r w:rsidR="000E73FD">
        <w:rPr>
          <w:rFonts w:ascii="Times New Roman" w:hAnsi="Times New Roman" w:cs="Times New Roman"/>
          <w:color w:val="000000"/>
          <w:sz w:val="24"/>
          <w:szCs w:val="24"/>
        </w:rPr>
        <w:t xml:space="preserve">, </w:t>
      </w:r>
      <w:proofErr w:type="spellStart"/>
      <w:r w:rsidR="007D2889" w:rsidRPr="00EF33F3">
        <w:rPr>
          <w:rFonts w:ascii="Times New Roman" w:hAnsi="Times New Roman" w:cs="Times New Roman"/>
          <w:i/>
          <w:iCs/>
          <w:color w:val="000000"/>
          <w:sz w:val="24"/>
          <w:szCs w:val="24"/>
        </w:rPr>
        <w:t>G.uli</w:t>
      </w:r>
      <w:r w:rsidR="00EF33F3" w:rsidRPr="00EF33F3">
        <w:rPr>
          <w:rFonts w:ascii="Times New Roman" w:hAnsi="Times New Roman" w:cs="Times New Roman"/>
          <w:i/>
          <w:iCs/>
          <w:color w:val="000000"/>
          <w:sz w:val="24"/>
          <w:szCs w:val="24"/>
        </w:rPr>
        <w:t>nganisus</w:t>
      </w:r>
      <w:proofErr w:type="spellEnd"/>
      <w:r w:rsidR="00EF33F3">
        <w:rPr>
          <w:rFonts w:ascii="Times New Roman" w:hAnsi="Times New Roman" w:cs="Times New Roman"/>
          <w:color w:val="000000"/>
          <w:sz w:val="24"/>
          <w:szCs w:val="24"/>
        </w:rPr>
        <w:t xml:space="preserve"> in </w:t>
      </w:r>
      <w:r w:rsidR="00EF33F3" w:rsidRPr="00EF33F3">
        <w:rPr>
          <w:rFonts w:ascii="Times New Roman" w:hAnsi="Times New Roman" w:cs="Times New Roman"/>
          <w:i/>
          <w:iCs/>
          <w:color w:val="000000"/>
          <w:sz w:val="24"/>
          <w:szCs w:val="24"/>
        </w:rPr>
        <w:t xml:space="preserve">Oreochromis </w:t>
      </w:r>
      <w:proofErr w:type="spellStart"/>
      <w:r w:rsidR="00EF33F3" w:rsidRPr="00EF33F3">
        <w:rPr>
          <w:rFonts w:ascii="Times New Roman" w:hAnsi="Times New Roman" w:cs="Times New Roman"/>
          <w:i/>
          <w:iCs/>
          <w:color w:val="000000"/>
          <w:sz w:val="24"/>
          <w:szCs w:val="24"/>
        </w:rPr>
        <w:t>mossambicus</w:t>
      </w:r>
      <w:proofErr w:type="spellEnd"/>
      <w:r w:rsidR="00EF33F3">
        <w:rPr>
          <w:rFonts w:ascii="Times New Roman" w:hAnsi="Times New Roman" w:cs="Times New Roman"/>
          <w:color w:val="000000"/>
          <w:sz w:val="24"/>
          <w:szCs w:val="24"/>
        </w:rPr>
        <w:t xml:space="preserve"> in South Africa</w:t>
      </w:r>
      <w:r w:rsidR="002352A8">
        <w:rPr>
          <w:rFonts w:ascii="Times New Roman" w:hAnsi="Times New Roman" w:cs="Times New Roman"/>
          <w:color w:val="000000"/>
          <w:sz w:val="24"/>
          <w:szCs w:val="24"/>
        </w:rPr>
        <w:t xml:space="preserve"> and </w:t>
      </w:r>
      <w:proofErr w:type="spellStart"/>
      <w:r w:rsidR="002352A8" w:rsidRPr="002352A8">
        <w:rPr>
          <w:rFonts w:ascii="Times New Roman" w:hAnsi="Times New Roman" w:cs="Times New Roman"/>
          <w:i/>
          <w:iCs/>
          <w:color w:val="000000"/>
          <w:sz w:val="24"/>
          <w:szCs w:val="24"/>
        </w:rPr>
        <w:t>G.zimbae</w:t>
      </w:r>
      <w:proofErr w:type="spellEnd"/>
      <w:r w:rsidR="002352A8">
        <w:rPr>
          <w:rFonts w:ascii="Times New Roman" w:hAnsi="Times New Roman" w:cs="Times New Roman"/>
          <w:color w:val="000000"/>
          <w:sz w:val="24"/>
          <w:szCs w:val="24"/>
        </w:rPr>
        <w:t xml:space="preserve"> in </w:t>
      </w:r>
      <w:proofErr w:type="spellStart"/>
      <w:r w:rsidR="002352A8" w:rsidRPr="002352A8">
        <w:rPr>
          <w:rFonts w:ascii="Times New Roman" w:hAnsi="Times New Roman" w:cs="Times New Roman"/>
          <w:i/>
          <w:iCs/>
          <w:color w:val="000000"/>
          <w:sz w:val="24"/>
          <w:szCs w:val="24"/>
        </w:rPr>
        <w:t>Simochromis</w:t>
      </w:r>
      <w:proofErr w:type="spellEnd"/>
      <w:r w:rsidR="002352A8" w:rsidRPr="002352A8">
        <w:rPr>
          <w:rFonts w:ascii="Times New Roman" w:hAnsi="Times New Roman" w:cs="Times New Roman"/>
          <w:i/>
          <w:iCs/>
          <w:color w:val="000000"/>
          <w:sz w:val="24"/>
          <w:szCs w:val="24"/>
        </w:rPr>
        <w:t xml:space="preserve"> </w:t>
      </w:r>
      <w:proofErr w:type="spellStart"/>
      <w:r w:rsidR="002352A8" w:rsidRPr="002352A8">
        <w:rPr>
          <w:rFonts w:ascii="Times New Roman" w:hAnsi="Times New Roman" w:cs="Times New Roman"/>
          <w:i/>
          <w:iCs/>
          <w:color w:val="000000"/>
          <w:sz w:val="24"/>
          <w:szCs w:val="24"/>
        </w:rPr>
        <w:t>diagramma</w:t>
      </w:r>
      <w:proofErr w:type="spellEnd"/>
      <w:r w:rsidR="002352A8" w:rsidRPr="002352A8">
        <w:rPr>
          <w:rFonts w:ascii="Times New Roman" w:hAnsi="Times New Roman" w:cs="Times New Roman"/>
          <w:color w:val="000000"/>
          <w:sz w:val="24"/>
          <w:szCs w:val="24"/>
        </w:rPr>
        <w:t xml:space="preserve"> in Zambia</w:t>
      </w:r>
      <w:r w:rsidR="007D202E">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"/>
          <w:id w:val="1799872009"/>
          <w:placeholder>
            <w:docPart w:val="DefaultPlaceholder_-1854013440"/>
          </w:placeholder>
        </w:sdtPr>
        <w:sdtContent>
          <w:r w:rsidR="00F8018B" w:rsidRPr="00F8018B">
            <w:rPr>
              <w:rFonts w:ascii="Times New Roman" w:hAnsi="Times New Roman" w:cs="Times New Roman"/>
              <w:color w:val="000000"/>
              <w:sz w:val="24"/>
              <w:szCs w:val="24"/>
            </w:rPr>
            <w:t>(Přikrylová et al., 2012)</w:t>
          </w:r>
        </w:sdtContent>
      </w:sdt>
      <w:r w:rsidR="007D202E">
        <w:rPr>
          <w:rFonts w:ascii="Times New Roman" w:hAnsi="Times New Roman" w:cs="Times New Roman"/>
          <w:color w:val="000000"/>
          <w:sz w:val="24"/>
          <w:szCs w:val="24"/>
        </w:rPr>
        <w:t>.</w:t>
      </w:r>
      <w:r w:rsidR="00735490">
        <w:rPr>
          <w:rFonts w:ascii="Times New Roman" w:hAnsi="Times New Roman" w:cs="Times New Roman"/>
          <w:color w:val="000000"/>
          <w:sz w:val="24"/>
          <w:szCs w:val="24"/>
        </w:rPr>
        <w:t xml:space="preserve"> In Kenya the first </w:t>
      </w:r>
      <w:proofErr w:type="spellStart"/>
      <w:r w:rsidR="00735490">
        <w:rPr>
          <w:rFonts w:ascii="Times New Roman" w:hAnsi="Times New Roman" w:cs="Times New Roman"/>
          <w:color w:val="000000"/>
          <w:sz w:val="24"/>
          <w:szCs w:val="24"/>
        </w:rPr>
        <w:t>Gyrudactylus</w:t>
      </w:r>
      <w:proofErr w:type="spellEnd"/>
      <w:r w:rsidR="00735490">
        <w:rPr>
          <w:rFonts w:ascii="Times New Roman" w:hAnsi="Times New Roman" w:cs="Times New Roman"/>
          <w:color w:val="000000"/>
          <w:sz w:val="24"/>
          <w:szCs w:val="24"/>
        </w:rPr>
        <w:t xml:space="preserve"> species identification was done in Lake Turkana. Three species of tilapia were examined during the study; </w:t>
      </w:r>
      <w:r w:rsidR="00735490" w:rsidRPr="00735490">
        <w:rPr>
          <w:rFonts w:ascii="Times New Roman" w:hAnsi="Times New Roman" w:cs="Times New Roman"/>
          <w:i/>
          <w:iCs/>
          <w:color w:val="000000"/>
          <w:sz w:val="24"/>
          <w:szCs w:val="24"/>
        </w:rPr>
        <w:t xml:space="preserve">Oreochromis </w:t>
      </w:r>
      <w:proofErr w:type="spellStart"/>
      <w:r w:rsidR="00735490" w:rsidRPr="00735490">
        <w:rPr>
          <w:rFonts w:ascii="Times New Roman" w:hAnsi="Times New Roman" w:cs="Times New Roman"/>
          <w:i/>
          <w:iCs/>
          <w:color w:val="000000"/>
          <w:sz w:val="24"/>
          <w:szCs w:val="24"/>
        </w:rPr>
        <w:t>niloticus</w:t>
      </w:r>
      <w:proofErr w:type="spellEnd"/>
      <w:r w:rsidR="00735490">
        <w:rPr>
          <w:rFonts w:ascii="Times New Roman" w:hAnsi="Times New Roman" w:cs="Times New Roman"/>
          <w:color w:val="000000"/>
          <w:sz w:val="24"/>
          <w:szCs w:val="24"/>
        </w:rPr>
        <w:t xml:space="preserve">, </w:t>
      </w:r>
      <w:r w:rsidR="00735490" w:rsidRPr="00735490">
        <w:rPr>
          <w:rFonts w:ascii="Times New Roman" w:hAnsi="Times New Roman" w:cs="Times New Roman"/>
          <w:i/>
          <w:iCs/>
          <w:color w:val="000000"/>
          <w:sz w:val="24"/>
          <w:szCs w:val="24"/>
        </w:rPr>
        <w:t xml:space="preserve">Tilapia </w:t>
      </w:r>
      <w:proofErr w:type="spellStart"/>
      <w:r w:rsidR="00735490" w:rsidRPr="00735490">
        <w:rPr>
          <w:rFonts w:ascii="Times New Roman" w:hAnsi="Times New Roman" w:cs="Times New Roman"/>
          <w:i/>
          <w:iCs/>
          <w:color w:val="000000"/>
          <w:sz w:val="24"/>
          <w:szCs w:val="24"/>
        </w:rPr>
        <w:t>zillii</w:t>
      </w:r>
      <w:proofErr w:type="spellEnd"/>
      <w:r w:rsidR="00735490">
        <w:rPr>
          <w:rFonts w:ascii="Times New Roman" w:hAnsi="Times New Roman" w:cs="Times New Roman"/>
          <w:color w:val="000000"/>
          <w:sz w:val="24"/>
          <w:szCs w:val="24"/>
        </w:rPr>
        <w:t xml:space="preserve"> and </w:t>
      </w:r>
      <w:bookmarkStart w:id="78" w:name="_Hlk133416637"/>
      <w:proofErr w:type="spellStart"/>
      <w:r w:rsidR="00735490" w:rsidRPr="00735490">
        <w:rPr>
          <w:rFonts w:ascii="Times New Roman" w:hAnsi="Times New Roman" w:cs="Times New Roman"/>
          <w:i/>
          <w:iCs/>
          <w:color w:val="000000"/>
          <w:sz w:val="24"/>
          <w:szCs w:val="24"/>
        </w:rPr>
        <w:t>Sarotherodon</w:t>
      </w:r>
      <w:proofErr w:type="spellEnd"/>
      <w:r w:rsidR="00735490" w:rsidRPr="00735490">
        <w:rPr>
          <w:rFonts w:ascii="Times New Roman" w:hAnsi="Times New Roman" w:cs="Times New Roman"/>
          <w:i/>
          <w:iCs/>
          <w:color w:val="000000"/>
          <w:sz w:val="24"/>
          <w:szCs w:val="24"/>
        </w:rPr>
        <w:t xml:space="preserve"> </w:t>
      </w:r>
      <w:proofErr w:type="spellStart"/>
      <w:r w:rsidR="00735490" w:rsidRPr="00735490">
        <w:rPr>
          <w:rFonts w:ascii="Times New Roman" w:hAnsi="Times New Roman" w:cs="Times New Roman"/>
          <w:i/>
          <w:iCs/>
          <w:color w:val="000000"/>
          <w:sz w:val="24"/>
          <w:szCs w:val="24"/>
        </w:rPr>
        <w:t>galilaenus</w:t>
      </w:r>
      <w:proofErr w:type="spellEnd"/>
      <w:r w:rsidR="00735490">
        <w:rPr>
          <w:rFonts w:ascii="Times New Roman" w:hAnsi="Times New Roman" w:cs="Times New Roman"/>
          <w:color w:val="000000"/>
          <w:sz w:val="24"/>
          <w:szCs w:val="24"/>
        </w:rPr>
        <w:t>.</w:t>
      </w:r>
      <w:bookmarkEnd w:id="78"/>
      <w:r w:rsidR="00F61066">
        <w:rPr>
          <w:rFonts w:ascii="Times New Roman" w:hAnsi="Times New Roman" w:cs="Times New Roman"/>
          <w:color w:val="000000"/>
          <w:sz w:val="24"/>
          <w:szCs w:val="24"/>
        </w:rPr>
        <w:t xml:space="preserve"> </w:t>
      </w:r>
      <w:r w:rsidR="00FA688B">
        <w:rPr>
          <w:rFonts w:ascii="Times New Roman" w:hAnsi="Times New Roman" w:cs="Times New Roman"/>
          <w:color w:val="000000"/>
          <w:sz w:val="24"/>
          <w:szCs w:val="24"/>
        </w:rPr>
        <w:t xml:space="preserve">The following genus of the parasites were recorded; </w:t>
      </w:r>
      <w:r w:rsidR="00FA688B" w:rsidRPr="00F61066">
        <w:rPr>
          <w:rFonts w:ascii="Times New Roman" w:hAnsi="Times New Roman" w:cs="Times New Roman"/>
          <w:i/>
          <w:iCs/>
          <w:color w:val="000000"/>
          <w:sz w:val="24"/>
          <w:szCs w:val="24"/>
        </w:rPr>
        <w:t>G.</w:t>
      </w:r>
      <w:r w:rsidR="00FA688B" w:rsidRPr="00F61066">
        <w:rPr>
          <w:i/>
          <w:iCs/>
        </w:rPr>
        <w:t xml:space="preserve"> </w:t>
      </w:r>
      <w:proofErr w:type="spellStart"/>
      <w:r w:rsidR="00FA688B" w:rsidRPr="00F61066">
        <w:rPr>
          <w:rFonts w:ascii="Times New Roman" w:hAnsi="Times New Roman" w:cs="Times New Roman"/>
          <w:i/>
          <w:iCs/>
          <w:color w:val="000000"/>
          <w:sz w:val="24"/>
          <w:szCs w:val="24"/>
        </w:rPr>
        <w:t>cichlidarum</w:t>
      </w:r>
      <w:proofErr w:type="spellEnd"/>
      <w:r w:rsidR="00FA688B">
        <w:rPr>
          <w:rFonts w:ascii="Times New Roman" w:hAnsi="Times New Roman" w:cs="Times New Roman"/>
          <w:color w:val="000000"/>
          <w:sz w:val="24"/>
          <w:szCs w:val="24"/>
        </w:rPr>
        <w:t xml:space="preserve"> in </w:t>
      </w:r>
      <w:r w:rsidR="00FA688B" w:rsidRPr="00F61066">
        <w:rPr>
          <w:rFonts w:ascii="Times New Roman" w:hAnsi="Times New Roman" w:cs="Times New Roman"/>
          <w:i/>
          <w:iCs/>
          <w:color w:val="000000"/>
          <w:sz w:val="24"/>
          <w:szCs w:val="24"/>
        </w:rPr>
        <w:t xml:space="preserve">Oreochromis </w:t>
      </w:r>
      <w:proofErr w:type="spellStart"/>
      <w:r w:rsidR="00FA688B" w:rsidRPr="00F61066">
        <w:rPr>
          <w:rFonts w:ascii="Times New Roman" w:hAnsi="Times New Roman" w:cs="Times New Roman"/>
          <w:i/>
          <w:iCs/>
          <w:color w:val="000000"/>
          <w:sz w:val="24"/>
          <w:szCs w:val="24"/>
        </w:rPr>
        <w:t>niloticus</w:t>
      </w:r>
      <w:proofErr w:type="spellEnd"/>
      <w:r w:rsidR="00FA688B">
        <w:rPr>
          <w:rFonts w:ascii="Times New Roman" w:hAnsi="Times New Roman" w:cs="Times New Roman"/>
          <w:color w:val="000000"/>
          <w:sz w:val="24"/>
          <w:szCs w:val="24"/>
        </w:rPr>
        <w:t xml:space="preserve"> and </w:t>
      </w:r>
      <w:proofErr w:type="spellStart"/>
      <w:proofErr w:type="gramStart"/>
      <w:r w:rsidR="00FA688B" w:rsidRPr="00F61066">
        <w:rPr>
          <w:rFonts w:ascii="Times New Roman" w:hAnsi="Times New Roman" w:cs="Times New Roman"/>
          <w:i/>
          <w:iCs/>
          <w:color w:val="000000"/>
          <w:sz w:val="24"/>
          <w:szCs w:val="24"/>
        </w:rPr>
        <w:t>G.argensi</w:t>
      </w:r>
      <w:proofErr w:type="spellEnd"/>
      <w:proofErr w:type="gramEnd"/>
      <w:r w:rsidR="00FA688B">
        <w:rPr>
          <w:rFonts w:ascii="Times New Roman" w:hAnsi="Times New Roman" w:cs="Times New Roman"/>
          <w:color w:val="000000"/>
          <w:sz w:val="24"/>
          <w:szCs w:val="24"/>
        </w:rPr>
        <w:t xml:space="preserve"> in </w:t>
      </w:r>
      <w:proofErr w:type="spellStart"/>
      <w:r w:rsidR="00FA688B" w:rsidRPr="00F61066">
        <w:rPr>
          <w:rFonts w:ascii="Times New Roman" w:hAnsi="Times New Roman" w:cs="Times New Roman"/>
          <w:i/>
          <w:iCs/>
          <w:color w:val="000000"/>
          <w:sz w:val="24"/>
          <w:szCs w:val="24"/>
        </w:rPr>
        <w:t>Sarotherodon</w:t>
      </w:r>
      <w:proofErr w:type="spellEnd"/>
      <w:r w:rsidR="00FA688B" w:rsidRPr="00F61066">
        <w:rPr>
          <w:rFonts w:ascii="Times New Roman" w:hAnsi="Times New Roman" w:cs="Times New Roman"/>
          <w:i/>
          <w:iCs/>
          <w:color w:val="000000"/>
          <w:sz w:val="24"/>
          <w:szCs w:val="24"/>
        </w:rPr>
        <w:t xml:space="preserve"> </w:t>
      </w:r>
      <w:proofErr w:type="spellStart"/>
      <w:r w:rsidR="00FA688B" w:rsidRPr="00F61066">
        <w:rPr>
          <w:rFonts w:ascii="Times New Roman" w:hAnsi="Times New Roman" w:cs="Times New Roman"/>
          <w:i/>
          <w:iCs/>
          <w:color w:val="000000"/>
          <w:sz w:val="24"/>
          <w:szCs w:val="24"/>
        </w:rPr>
        <w:t>galilaenus</w:t>
      </w:r>
      <w:proofErr w:type="spellEnd"/>
      <w:r w:rsidR="00FA688B" w:rsidRPr="00FA688B">
        <w:rPr>
          <w:rFonts w:ascii="Times New Roman" w:hAnsi="Times New Roman" w:cs="Times New Roman"/>
          <w:color w:val="000000"/>
          <w:sz w:val="24"/>
          <w:szCs w:val="24"/>
        </w:rPr>
        <w:t>.</w:t>
      </w:r>
      <w:r w:rsidR="00F61066">
        <w:rPr>
          <w:rFonts w:ascii="Times New Roman" w:hAnsi="Times New Roman" w:cs="Times New Roman"/>
          <w:color w:val="000000"/>
          <w:sz w:val="24"/>
          <w:szCs w:val="24"/>
        </w:rPr>
        <w:t xml:space="preserve"> A new genus of </w:t>
      </w:r>
      <w:proofErr w:type="spellStart"/>
      <w:r w:rsidR="00F61066">
        <w:rPr>
          <w:rFonts w:ascii="Times New Roman" w:hAnsi="Times New Roman" w:cs="Times New Roman"/>
          <w:color w:val="000000"/>
          <w:sz w:val="24"/>
          <w:szCs w:val="24"/>
        </w:rPr>
        <w:t>Gyrodactylus</w:t>
      </w:r>
      <w:proofErr w:type="spellEnd"/>
      <w:r w:rsidR="00F61066">
        <w:rPr>
          <w:rFonts w:ascii="Times New Roman" w:hAnsi="Times New Roman" w:cs="Times New Roman"/>
          <w:color w:val="000000"/>
          <w:sz w:val="24"/>
          <w:szCs w:val="24"/>
        </w:rPr>
        <w:t xml:space="preserve"> called </w:t>
      </w:r>
      <w:proofErr w:type="spellStart"/>
      <w:r w:rsidR="00F61066">
        <w:rPr>
          <w:rFonts w:ascii="Times New Roman" w:hAnsi="Times New Roman" w:cs="Times New Roman"/>
          <w:color w:val="000000"/>
          <w:sz w:val="24"/>
          <w:szCs w:val="24"/>
        </w:rPr>
        <w:t>Gyrodactylus</w:t>
      </w:r>
      <w:proofErr w:type="spellEnd"/>
      <w:r w:rsidR="00F61066">
        <w:rPr>
          <w:rFonts w:ascii="Times New Roman" w:hAnsi="Times New Roman" w:cs="Times New Roman"/>
          <w:color w:val="000000"/>
          <w:sz w:val="24"/>
          <w:szCs w:val="24"/>
        </w:rPr>
        <w:t xml:space="preserve"> </w:t>
      </w:r>
      <w:proofErr w:type="spellStart"/>
      <w:r w:rsidR="00F61066">
        <w:rPr>
          <w:rFonts w:ascii="Times New Roman" w:hAnsi="Times New Roman" w:cs="Times New Roman"/>
          <w:color w:val="000000"/>
          <w:sz w:val="24"/>
          <w:szCs w:val="24"/>
        </w:rPr>
        <w:t>malalai</w:t>
      </w:r>
      <w:proofErr w:type="spellEnd"/>
      <w:r w:rsidR="00F61066">
        <w:rPr>
          <w:rFonts w:ascii="Times New Roman" w:hAnsi="Times New Roman" w:cs="Times New Roman"/>
          <w:color w:val="000000"/>
          <w:sz w:val="24"/>
          <w:szCs w:val="24"/>
        </w:rPr>
        <w:t xml:space="preserve"> was identified for the first time and it was found in Oreochromis </w:t>
      </w:r>
      <w:proofErr w:type="spellStart"/>
      <w:r w:rsidR="00F61066">
        <w:rPr>
          <w:rFonts w:ascii="Times New Roman" w:hAnsi="Times New Roman" w:cs="Times New Roman"/>
          <w:color w:val="000000"/>
          <w:sz w:val="24"/>
          <w:szCs w:val="24"/>
        </w:rPr>
        <w:t>niloticus</w:t>
      </w:r>
      <w:proofErr w:type="spellEnd"/>
      <w:r w:rsidR="00F61066">
        <w:rPr>
          <w:rFonts w:ascii="Times New Roman" w:hAnsi="Times New Roman" w:cs="Times New Roman"/>
          <w:color w:val="000000"/>
          <w:sz w:val="24"/>
          <w:szCs w:val="24"/>
        </w:rPr>
        <w:t xml:space="preserve"> and Oreochromis </w:t>
      </w:r>
      <w:proofErr w:type="spellStart"/>
      <w:r w:rsidR="00F61066">
        <w:rPr>
          <w:rFonts w:ascii="Times New Roman" w:hAnsi="Times New Roman" w:cs="Times New Roman"/>
          <w:color w:val="000000"/>
          <w:sz w:val="24"/>
          <w:szCs w:val="24"/>
        </w:rPr>
        <w:t>zillii</w:t>
      </w:r>
      <w:proofErr w:type="spellEnd"/>
      <w:r w:rsidR="00F61066">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"/>
          <w:id w:val="1315290625"/>
          <w:placeholder>
            <w:docPart w:val="DefaultPlaceholder_-1854013440"/>
          </w:placeholder>
        </w:sdtPr>
        <w:sdtContent>
          <w:r w:rsidR="00F8018B" w:rsidRPr="00F8018B">
            <w:rPr>
              <w:rFonts w:ascii="Times New Roman" w:hAnsi="Times New Roman" w:cs="Times New Roman"/>
              <w:color w:val="000000"/>
              <w:sz w:val="24"/>
              <w:szCs w:val="24"/>
            </w:rPr>
            <w:t>(Přikrylová et al., 2012)</w:t>
          </w:r>
        </w:sdtContent>
      </w:sdt>
      <w:r w:rsidR="00F61066">
        <w:rPr>
          <w:rFonts w:ascii="Times New Roman" w:hAnsi="Times New Roman" w:cs="Times New Roman"/>
          <w:color w:val="000000"/>
          <w:sz w:val="24"/>
          <w:szCs w:val="24"/>
        </w:rPr>
        <w:t>.</w:t>
      </w:r>
      <w:r w:rsidR="00724F9D" w:rsidRPr="00724F9D">
        <w:t xml:space="preserve"> </w:t>
      </w:r>
      <w:r w:rsidR="00724F9D" w:rsidRPr="00724F9D">
        <w:rPr>
          <w:rFonts w:ascii="Times New Roman" w:hAnsi="Times New Roman" w:cs="Times New Roman"/>
          <w:color w:val="000000"/>
          <w:sz w:val="24"/>
          <w:szCs w:val="24"/>
        </w:rPr>
        <w:t>Morphological</w:t>
      </w:r>
      <w:r w:rsidR="00724F9D">
        <w:rPr>
          <w:rFonts w:ascii="Times New Roman" w:hAnsi="Times New Roman" w:cs="Times New Roman"/>
          <w:color w:val="000000"/>
          <w:sz w:val="24"/>
          <w:szCs w:val="24"/>
        </w:rPr>
        <w:t xml:space="preserve">ly, </w:t>
      </w:r>
      <w:r w:rsidR="00724F9D" w:rsidRPr="00724F9D">
        <w:rPr>
          <w:rFonts w:ascii="Times New Roman" w:hAnsi="Times New Roman" w:cs="Times New Roman"/>
          <w:color w:val="000000"/>
          <w:sz w:val="24"/>
          <w:szCs w:val="24"/>
        </w:rPr>
        <w:t xml:space="preserve">the shape of hamuli of </w:t>
      </w:r>
      <w:r w:rsidR="00724F9D" w:rsidRPr="00724F9D">
        <w:rPr>
          <w:rFonts w:ascii="Times New Roman" w:hAnsi="Times New Roman" w:cs="Times New Roman"/>
          <w:i/>
          <w:iCs/>
          <w:color w:val="000000"/>
          <w:sz w:val="24"/>
          <w:szCs w:val="24"/>
        </w:rPr>
        <w:t xml:space="preserve">G. </w:t>
      </w:r>
      <w:proofErr w:type="spellStart"/>
      <w:r w:rsidR="00724F9D" w:rsidRPr="00724F9D">
        <w:rPr>
          <w:rFonts w:ascii="Times New Roman" w:hAnsi="Times New Roman" w:cs="Times New Roman"/>
          <w:i/>
          <w:iCs/>
          <w:color w:val="000000"/>
          <w:sz w:val="24"/>
          <w:szCs w:val="24"/>
        </w:rPr>
        <w:t>malalai</w:t>
      </w:r>
      <w:proofErr w:type="spellEnd"/>
      <w:r w:rsidR="00724F9D" w:rsidRPr="00724F9D">
        <w:rPr>
          <w:rFonts w:ascii="Times New Roman" w:hAnsi="Times New Roman" w:cs="Times New Roman"/>
          <w:color w:val="000000"/>
          <w:sz w:val="24"/>
          <w:szCs w:val="24"/>
        </w:rPr>
        <w:t xml:space="preserve"> </w:t>
      </w:r>
      <w:r w:rsidR="00724F9D" w:rsidRPr="00724F9D">
        <w:rPr>
          <w:rFonts w:ascii="Times New Roman" w:hAnsi="Times New Roman" w:cs="Times New Roman"/>
          <w:i/>
          <w:iCs/>
          <w:color w:val="000000"/>
          <w:sz w:val="24"/>
          <w:szCs w:val="24"/>
        </w:rPr>
        <w:t xml:space="preserve">sp. </w:t>
      </w:r>
      <w:proofErr w:type="spellStart"/>
      <w:r w:rsidR="00724F9D" w:rsidRPr="00724F9D">
        <w:rPr>
          <w:rFonts w:ascii="Times New Roman" w:hAnsi="Times New Roman" w:cs="Times New Roman"/>
          <w:i/>
          <w:iCs/>
          <w:color w:val="000000"/>
          <w:sz w:val="24"/>
          <w:szCs w:val="24"/>
        </w:rPr>
        <w:t>nov</w:t>
      </w:r>
      <w:r w:rsidR="00724F9D" w:rsidRPr="00724F9D">
        <w:rPr>
          <w:rFonts w:ascii="Times New Roman" w:hAnsi="Times New Roman" w:cs="Times New Roman"/>
          <w:color w:val="000000"/>
          <w:sz w:val="24"/>
          <w:szCs w:val="24"/>
        </w:rPr>
        <w:t>.</w:t>
      </w:r>
      <w:proofErr w:type="spellEnd"/>
      <w:r w:rsidR="00724F9D" w:rsidRPr="00724F9D">
        <w:rPr>
          <w:rFonts w:ascii="Times New Roman" w:hAnsi="Times New Roman" w:cs="Times New Roman"/>
          <w:color w:val="000000"/>
          <w:sz w:val="24"/>
          <w:szCs w:val="24"/>
        </w:rPr>
        <w:t xml:space="preserve"> is similar to those of </w:t>
      </w:r>
      <w:r w:rsidR="00724F9D" w:rsidRPr="00724F9D">
        <w:rPr>
          <w:rFonts w:ascii="Times New Roman" w:hAnsi="Times New Roman" w:cs="Times New Roman"/>
          <w:i/>
          <w:iCs/>
          <w:color w:val="000000"/>
          <w:sz w:val="24"/>
          <w:szCs w:val="24"/>
        </w:rPr>
        <w:t xml:space="preserve">G. </w:t>
      </w:r>
      <w:proofErr w:type="spellStart"/>
      <w:r w:rsidR="00724F9D" w:rsidRPr="00724F9D">
        <w:rPr>
          <w:rFonts w:ascii="Times New Roman" w:hAnsi="Times New Roman" w:cs="Times New Roman"/>
          <w:i/>
          <w:iCs/>
          <w:color w:val="000000"/>
          <w:sz w:val="24"/>
          <w:szCs w:val="24"/>
        </w:rPr>
        <w:t>ergensi</w:t>
      </w:r>
      <w:proofErr w:type="spellEnd"/>
      <w:r w:rsidR="00724F9D" w:rsidRPr="00724F9D">
        <w:rPr>
          <w:rFonts w:ascii="Times New Roman" w:hAnsi="Times New Roman" w:cs="Times New Roman"/>
          <w:color w:val="000000"/>
          <w:sz w:val="24"/>
          <w:szCs w:val="24"/>
        </w:rPr>
        <w:t xml:space="preserve"> and </w:t>
      </w:r>
      <w:r w:rsidR="00724F9D" w:rsidRPr="00724F9D">
        <w:rPr>
          <w:rFonts w:ascii="Times New Roman" w:hAnsi="Times New Roman" w:cs="Times New Roman"/>
          <w:i/>
          <w:iCs/>
          <w:color w:val="000000"/>
          <w:sz w:val="24"/>
          <w:szCs w:val="24"/>
        </w:rPr>
        <w:t xml:space="preserve">G. </w:t>
      </w:r>
      <w:proofErr w:type="spellStart"/>
      <w:r w:rsidR="00724F9D" w:rsidRPr="00724F9D">
        <w:rPr>
          <w:rFonts w:ascii="Times New Roman" w:hAnsi="Times New Roman" w:cs="Times New Roman"/>
          <w:i/>
          <w:iCs/>
          <w:color w:val="000000"/>
          <w:sz w:val="24"/>
          <w:szCs w:val="24"/>
        </w:rPr>
        <w:t>nyanzae</w:t>
      </w:r>
      <w:proofErr w:type="spellEnd"/>
      <w:r w:rsidR="00724F9D" w:rsidRPr="00724F9D">
        <w:rPr>
          <w:rFonts w:ascii="Times New Roman" w:hAnsi="Times New Roman" w:cs="Times New Roman"/>
          <w:color w:val="000000"/>
          <w:sz w:val="24"/>
          <w:szCs w:val="24"/>
        </w:rPr>
        <w:t>,</w:t>
      </w:r>
      <w:r w:rsidR="00724F9D">
        <w:rPr>
          <w:rFonts w:ascii="Times New Roman" w:hAnsi="Times New Roman" w:cs="Times New Roman"/>
          <w:color w:val="000000"/>
          <w:sz w:val="24"/>
          <w:szCs w:val="24"/>
        </w:rPr>
        <w:t xml:space="preserve"> </w:t>
      </w:r>
      <w:r w:rsidR="00724F9D" w:rsidRPr="00724F9D">
        <w:rPr>
          <w:rFonts w:ascii="Times New Roman" w:hAnsi="Times New Roman" w:cs="Times New Roman"/>
          <w:color w:val="000000"/>
          <w:sz w:val="24"/>
          <w:szCs w:val="24"/>
        </w:rPr>
        <w:t>of a slender appearance with a long root, but the hamuli of</w:t>
      </w:r>
      <w:r w:rsidR="00724F9D">
        <w:rPr>
          <w:rFonts w:ascii="Times New Roman" w:hAnsi="Times New Roman" w:cs="Times New Roman"/>
          <w:color w:val="000000"/>
          <w:sz w:val="24"/>
          <w:szCs w:val="24"/>
        </w:rPr>
        <w:t xml:space="preserve"> </w:t>
      </w:r>
      <w:r w:rsidR="00724F9D" w:rsidRPr="00724F9D">
        <w:rPr>
          <w:rFonts w:ascii="Times New Roman" w:hAnsi="Times New Roman" w:cs="Times New Roman"/>
          <w:i/>
          <w:iCs/>
          <w:color w:val="000000"/>
          <w:sz w:val="24"/>
          <w:szCs w:val="24"/>
        </w:rPr>
        <w:t xml:space="preserve">G. </w:t>
      </w:r>
      <w:proofErr w:type="spellStart"/>
      <w:r w:rsidR="00724F9D" w:rsidRPr="00724F9D">
        <w:rPr>
          <w:rFonts w:ascii="Times New Roman" w:hAnsi="Times New Roman" w:cs="Times New Roman"/>
          <w:i/>
          <w:iCs/>
          <w:color w:val="000000"/>
          <w:sz w:val="24"/>
          <w:szCs w:val="24"/>
        </w:rPr>
        <w:t>malalai</w:t>
      </w:r>
      <w:proofErr w:type="spellEnd"/>
      <w:r w:rsidR="00724F9D" w:rsidRPr="00724F9D">
        <w:rPr>
          <w:rFonts w:ascii="Times New Roman" w:hAnsi="Times New Roman" w:cs="Times New Roman"/>
          <w:i/>
          <w:iCs/>
          <w:color w:val="000000"/>
          <w:sz w:val="24"/>
          <w:szCs w:val="24"/>
        </w:rPr>
        <w:t xml:space="preserve"> sp. </w:t>
      </w:r>
      <w:proofErr w:type="spellStart"/>
      <w:r w:rsidR="00724F9D" w:rsidRPr="00724F9D">
        <w:rPr>
          <w:rFonts w:ascii="Times New Roman" w:hAnsi="Times New Roman" w:cs="Times New Roman"/>
          <w:i/>
          <w:iCs/>
          <w:color w:val="000000"/>
          <w:sz w:val="24"/>
          <w:szCs w:val="24"/>
        </w:rPr>
        <w:t>nov</w:t>
      </w:r>
      <w:r w:rsidR="00724F9D" w:rsidRPr="00724F9D">
        <w:rPr>
          <w:rFonts w:ascii="Times New Roman" w:hAnsi="Times New Roman" w:cs="Times New Roman"/>
          <w:color w:val="000000"/>
          <w:sz w:val="24"/>
          <w:szCs w:val="24"/>
        </w:rPr>
        <w:t>.</w:t>
      </w:r>
      <w:proofErr w:type="spellEnd"/>
      <w:r w:rsidR="00724F9D" w:rsidRPr="00724F9D">
        <w:rPr>
          <w:rFonts w:ascii="Times New Roman" w:hAnsi="Times New Roman" w:cs="Times New Roman"/>
          <w:color w:val="000000"/>
          <w:sz w:val="24"/>
          <w:szCs w:val="24"/>
        </w:rPr>
        <w:t xml:space="preserve"> are larger </w:t>
      </w:r>
      <w:r w:rsidR="00724F9D">
        <w:rPr>
          <w:rFonts w:ascii="Times New Roman" w:hAnsi="Times New Roman" w:cs="Times New Roman"/>
          <w:color w:val="000000"/>
          <w:sz w:val="24"/>
          <w:szCs w:val="24"/>
        </w:rPr>
        <w:t>with total length mean of</w:t>
      </w:r>
      <w:r w:rsidR="00724F9D" w:rsidRPr="00724F9D">
        <w:rPr>
          <w:rFonts w:ascii="Times New Roman" w:hAnsi="Times New Roman" w:cs="Times New Roman"/>
          <w:color w:val="000000"/>
          <w:sz w:val="24"/>
          <w:szCs w:val="24"/>
        </w:rPr>
        <w:t xml:space="preserve"> 109 </w:t>
      </w:r>
      <w:proofErr w:type="spellStart"/>
      <w:r w:rsidR="00724F9D" w:rsidRPr="00724F9D">
        <w:rPr>
          <w:rFonts w:ascii="Times New Roman" w:hAnsi="Times New Roman" w:cs="Times New Roman"/>
          <w:color w:val="000000"/>
          <w:sz w:val="24"/>
          <w:szCs w:val="24"/>
        </w:rPr>
        <w:t>μm</w:t>
      </w:r>
      <w:proofErr w:type="spellEnd"/>
      <w:r w:rsidR="00724F9D" w:rsidRPr="00724F9D">
        <w:rPr>
          <w:rFonts w:ascii="Times New Roman" w:hAnsi="Times New Roman" w:cs="Times New Roman"/>
          <w:color w:val="000000"/>
          <w:sz w:val="24"/>
          <w:szCs w:val="24"/>
        </w:rPr>
        <w:t xml:space="preserve"> than</w:t>
      </w:r>
      <w:r w:rsidR="00724F9D">
        <w:rPr>
          <w:rFonts w:ascii="Times New Roman" w:hAnsi="Times New Roman" w:cs="Times New Roman"/>
          <w:color w:val="000000"/>
          <w:sz w:val="24"/>
          <w:szCs w:val="24"/>
        </w:rPr>
        <w:t xml:space="preserve"> </w:t>
      </w:r>
      <w:r w:rsidR="00724F9D" w:rsidRPr="00724F9D">
        <w:rPr>
          <w:rFonts w:ascii="Times New Roman" w:hAnsi="Times New Roman" w:cs="Times New Roman"/>
          <w:color w:val="000000"/>
          <w:sz w:val="24"/>
          <w:szCs w:val="24"/>
        </w:rPr>
        <w:t xml:space="preserve">in </w:t>
      </w:r>
      <w:r w:rsidR="00724F9D" w:rsidRPr="00724F9D">
        <w:rPr>
          <w:rFonts w:ascii="Times New Roman" w:hAnsi="Times New Roman" w:cs="Times New Roman"/>
          <w:i/>
          <w:iCs/>
          <w:color w:val="000000"/>
          <w:sz w:val="24"/>
          <w:szCs w:val="24"/>
        </w:rPr>
        <w:t xml:space="preserve">G. </w:t>
      </w:r>
      <w:proofErr w:type="spellStart"/>
      <w:r w:rsidR="00724F9D" w:rsidRPr="00724F9D">
        <w:rPr>
          <w:rFonts w:ascii="Times New Roman" w:hAnsi="Times New Roman" w:cs="Times New Roman"/>
          <w:i/>
          <w:iCs/>
          <w:color w:val="000000"/>
          <w:sz w:val="24"/>
          <w:szCs w:val="24"/>
        </w:rPr>
        <w:t>ergensi</w:t>
      </w:r>
      <w:proofErr w:type="spellEnd"/>
      <w:r w:rsidR="00724F9D" w:rsidRPr="00724F9D">
        <w:rPr>
          <w:rFonts w:ascii="Times New Roman" w:hAnsi="Times New Roman" w:cs="Times New Roman"/>
          <w:i/>
          <w:iCs/>
          <w:color w:val="000000"/>
          <w:sz w:val="24"/>
          <w:szCs w:val="24"/>
        </w:rPr>
        <w:t xml:space="preserve"> </w:t>
      </w:r>
      <w:r w:rsidR="00724F9D" w:rsidRPr="00724F9D">
        <w:rPr>
          <w:rFonts w:ascii="Times New Roman" w:hAnsi="Times New Roman" w:cs="Times New Roman"/>
          <w:color w:val="000000"/>
          <w:sz w:val="24"/>
          <w:szCs w:val="24"/>
        </w:rPr>
        <w:t xml:space="preserve">and </w:t>
      </w:r>
      <w:r w:rsidR="00724F9D" w:rsidRPr="00724F9D">
        <w:rPr>
          <w:rFonts w:ascii="Times New Roman" w:hAnsi="Times New Roman" w:cs="Times New Roman"/>
          <w:i/>
          <w:iCs/>
          <w:color w:val="000000"/>
          <w:sz w:val="24"/>
          <w:szCs w:val="24"/>
        </w:rPr>
        <w:t xml:space="preserve">G. </w:t>
      </w:r>
      <w:proofErr w:type="spellStart"/>
      <w:r w:rsidR="00724F9D" w:rsidRPr="00724F9D">
        <w:rPr>
          <w:rFonts w:ascii="Times New Roman" w:hAnsi="Times New Roman" w:cs="Times New Roman"/>
          <w:i/>
          <w:iCs/>
          <w:color w:val="000000"/>
          <w:sz w:val="24"/>
          <w:szCs w:val="24"/>
        </w:rPr>
        <w:t>nyanzae</w:t>
      </w:r>
      <w:proofErr w:type="spellEnd"/>
      <w:r w:rsidR="00724F9D" w:rsidRPr="00724F9D">
        <w:rPr>
          <w:rFonts w:ascii="Times New Roman" w:hAnsi="Times New Roman" w:cs="Times New Roman"/>
          <w:color w:val="000000"/>
          <w:sz w:val="24"/>
          <w:szCs w:val="24"/>
        </w:rPr>
        <w:t xml:space="preserve"> (88.4 </w:t>
      </w:r>
      <w:proofErr w:type="spellStart"/>
      <w:r w:rsidR="00724F9D" w:rsidRPr="00724F9D">
        <w:rPr>
          <w:rFonts w:ascii="Times New Roman" w:hAnsi="Times New Roman" w:cs="Times New Roman"/>
          <w:color w:val="000000"/>
          <w:sz w:val="24"/>
          <w:szCs w:val="24"/>
        </w:rPr>
        <w:t>μm</w:t>
      </w:r>
      <w:proofErr w:type="spellEnd"/>
      <w:r w:rsidR="00724F9D" w:rsidRPr="00724F9D">
        <w:rPr>
          <w:rFonts w:ascii="Times New Roman" w:hAnsi="Times New Roman" w:cs="Times New Roman"/>
          <w:color w:val="000000"/>
          <w:sz w:val="24"/>
          <w:szCs w:val="24"/>
        </w:rPr>
        <w:t xml:space="preserve"> and 91 </w:t>
      </w:r>
      <w:proofErr w:type="spellStart"/>
      <w:r w:rsidR="00724F9D" w:rsidRPr="00724F9D">
        <w:rPr>
          <w:rFonts w:ascii="Times New Roman" w:hAnsi="Times New Roman" w:cs="Times New Roman"/>
          <w:color w:val="000000"/>
          <w:sz w:val="24"/>
          <w:szCs w:val="24"/>
        </w:rPr>
        <w:t>μm</w:t>
      </w:r>
      <w:proofErr w:type="spellEnd"/>
      <w:r w:rsidR="00724F9D" w:rsidRPr="00724F9D">
        <w:rPr>
          <w:rFonts w:ascii="Times New Roman" w:hAnsi="Times New Roman" w:cs="Times New Roman"/>
          <w:color w:val="000000"/>
          <w:sz w:val="24"/>
          <w:szCs w:val="24"/>
        </w:rPr>
        <w:t>, respectively).</w:t>
      </w:r>
      <w:r w:rsidR="00724F9D">
        <w:rPr>
          <w:rFonts w:ascii="Times New Roman" w:hAnsi="Times New Roman" w:cs="Times New Roman"/>
          <w:color w:val="000000"/>
          <w:sz w:val="24"/>
          <w:szCs w:val="24"/>
        </w:rPr>
        <w:t xml:space="preserve"> In terms of shape of marginal</w:t>
      </w:r>
      <w:r w:rsidR="00724F9D" w:rsidRPr="00724F9D">
        <w:rPr>
          <w:rFonts w:ascii="Times New Roman" w:hAnsi="Times New Roman" w:cs="Times New Roman"/>
          <w:i/>
          <w:iCs/>
          <w:color w:val="000000"/>
          <w:sz w:val="24"/>
          <w:szCs w:val="24"/>
        </w:rPr>
        <w:t xml:space="preserve">, G. </w:t>
      </w:r>
      <w:proofErr w:type="spellStart"/>
      <w:r w:rsidR="00724F9D" w:rsidRPr="00724F9D">
        <w:rPr>
          <w:rFonts w:ascii="Times New Roman" w:hAnsi="Times New Roman" w:cs="Times New Roman"/>
          <w:i/>
          <w:iCs/>
          <w:color w:val="000000"/>
          <w:sz w:val="24"/>
          <w:szCs w:val="24"/>
        </w:rPr>
        <w:t>ergensi</w:t>
      </w:r>
      <w:proofErr w:type="spellEnd"/>
      <w:r w:rsidR="00724F9D" w:rsidRPr="00724F9D">
        <w:rPr>
          <w:rFonts w:ascii="Times New Roman" w:hAnsi="Times New Roman" w:cs="Times New Roman"/>
          <w:color w:val="000000"/>
          <w:sz w:val="24"/>
          <w:szCs w:val="24"/>
        </w:rPr>
        <w:t xml:space="preserve"> has a rounded curved sickle proper,</w:t>
      </w:r>
      <w:r w:rsidR="00724F9D">
        <w:rPr>
          <w:rFonts w:ascii="Times New Roman" w:hAnsi="Times New Roman" w:cs="Times New Roman"/>
          <w:color w:val="000000"/>
          <w:sz w:val="24"/>
          <w:szCs w:val="24"/>
        </w:rPr>
        <w:t xml:space="preserve"> </w:t>
      </w:r>
      <w:r w:rsidR="00724F9D" w:rsidRPr="00724F9D">
        <w:rPr>
          <w:rFonts w:ascii="Times New Roman" w:hAnsi="Times New Roman" w:cs="Times New Roman"/>
          <w:color w:val="000000"/>
          <w:sz w:val="24"/>
          <w:szCs w:val="24"/>
        </w:rPr>
        <w:t xml:space="preserve">while </w:t>
      </w:r>
      <w:r w:rsidR="00724F9D" w:rsidRPr="00724F9D">
        <w:rPr>
          <w:rFonts w:ascii="Times New Roman" w:hAnsi="Times New Roman" w:cs="Times New Roman"/>
          <w:i/>
          <w:iCs/>
          <w:color w:val="000000"/>
          <w:sz w:val="24"/>
          <w:szCs w:val="24"/>
        </w:rPr>
        <w:t xml:space="preserve">G. </w:t>
      </w:r>
      <w:proofErr w:type="spellStart"/>
      <w:r w:rsidR="00724F9D" w:rsidRPr="00724F9D">
        <w:rPr>
          <w:rFonts w:ascii="Times New Roman" w:hAnsi="Times New Roman" w:cs="Times New Roman"/>
          <w:i/>
          <w:iCs/>
          <w:color w:val="000000"/>
          <w:sz w:val="24"/>
          <w:szCs w:val="24"/>
        </w:rPr>
        <w:t>malalai</w:t>
      </w:r>
      <w:proofErr w:type="spellEnd"/>
      <w:r w:rsidR="00724F9D" w:rsidRPr="00724F9D">
        <w:rPr>
          <w:rFonts w:ascii="Times New Roman" w:hAnsi="Times New Roman" w:cs="Times New Roman"/>
          <w:i/>
          <w:iCs/>
          <w:color w:val="000000"/>
          <w:sz w:val="24"/>
          <w:szCs w:val="24"/>
        </w:rPr>
        <w:t xml:space="preserve"> sp. </w:t>
      </w:r>
      <w:proofErr w:type="spellStart"/>
      <w:r w:rsidR="00724F9D" w:rsidRPr="00724F9D">
        <w:rPr>
          <w:rFonts w:ascii="Times New Roman" w:hAnsi="Times New Roman" w:cs="Times New Roman"/>
          <w:i/>
          <w:iCs/>
          <w:color w:val="000000"/>
          <w:sz w:val="24"/>
          <w:szCs w:val="24"/>
        </w:rPr>
        <w:t>nov</w:t>
      </w:r>
      <w:r w:rsidR="00724F9D" w:rsidRPr="00724F9D">
        <w:rPr>
          <w:rFonts w:ascii="Times New Roman" w:hAnsi="Times New Roman" w:cs="Times New Roman"/>
          <w:color w:val="000000"/>
          <w:sz w:val="24"/>
          <w:szCs w:val="24"/>
        </w:rPr>
        <w:t>.</w:t>
      </w:r>
      <w:proofErr w:type="spellEnd"/>
      <w:r w:rsidR="00724F9D" w:rsidRPr="00724F9D">
        <w:rPr>
          <w:rFonts w:ascii="Times New Roman" w:hAnsi="Times New Roman" w:cs="Times New Roman"/>
          <w:color w:val="000000"/>
          <w:sz w:val="24"/>
          <w:szCs w:val="24"/>
        </w:rPr>
        <w:t xml:space="preserve"> sickle proper curves in a wide angle</w:t>
      </w:r>
      <w:r w:rsidR="00724F9D">
        <w:rPr>
          <w:rFonts w:ascii="Times New Roman" w:hAnsi="Times New Roman" w:cs="Times New Roman"/>
          <w:color w:val="000000"/>
          <w:sz w:val="24"/>
          <w:szCs w:val="24"/>
        </w:rPr>
        <w:t xml:space="preserve"> </w:t>
      </w:r>
      <w:r w:rsidR="00724F9D" w:rsidRPr="00724F9D">
        <w:rPr>
          <w:rFonts w:ascii="Times New Roman" w:hAnsi="Times New Roman" w:cs="Times New Roman"/>
          <w:color w:val="000000"/>
          <w:sz w:val="24"/>
          <w:szCs w:val="24"/>
        </w:rPr>
        <w:t xml:space="preserve">and has the sickle proper longer. Although the size of the marginal hook sickle, </w:t>
      </w:r>
      <w:r w:rsidR="00724F9D" w:rsidRPr="00724F9D">
        <w:rPr>
          <w:rFonts w:ascii="Times New Roman" w:hAnsi="Times New Roman" w:cs="Times New Roman"/>
          <w:i/>
          <w:iCs/>
          <w:color w:val="000000"/>
          <w:sz w:val="24"/>
          <w:szCs w:val="24"/>
        </w:rPr>
        <w:t xml:space="preserve">G. </w:t>
      </w:r>
      <w:proofErr w:type="spellStart"/>
      <w:r w:rsidR="00724F9D" w:rsidRPr="00724F9D">
        <w:rPr>
          <w:rFonts w:ascii="Times New Roman" w:hAnsi="Times New Roman" w:cs="Times New Roman"/>
          <w:i/>
          <w:iCs/>
          <w:color w:val="000000"/>
          <w:sz w:val="24"/>
          <w:szCs w:val="24"/>
        </w:rPr>
        <w:t>malalai</w:t>
      </w:r>
      <w:proofErr w:type="spellEnd"/>
      <w:r w:rsidR="00724F9D" w:rsidRPr="00724F9D">
        <w:rPr>
          <w:rFonts w:ascii="Times New Roman" w:hAnsi="Times New Roman" w:cs="Times New Roman"/>
          <w:i/>
          <w:iCs/>
          <w:color w:val="000000"/>
          <w:sz w:val="24"/>
          <w:szCs w:val="24"/>
        </w:rPr>
        <w:t xml:space="preserve"> sp. </w:t>
      </w:r>
      <w:proofErr w:type="spellStart"/>
      <w:r w:rsidR="00724F9D" w:rsidRPr="00724F9D">
        <w:rPr>
          <w:rFonts w:ascii="Times New Roman" w:hAnsi="Times New Roman" w:cs="Times New Roman"/>
          <w:i/>
          <w:iCs/>
          <w:color w:val="000000"/>
          <w:sz w:val="24"/>
          <w:szCs w:val="24"/>
        </w:rPr>
        <w:t>nov.</w:t>
      </w:r>
      <w:proofErr w:type="spellEnd"/>
      <w:r w:rsidR="00724F9D" w:rsidRPr="00724F9D">
        <w:rPr>
          <w:rFonts w:ascii="Times New Roman" w:hAnsi="Times New Roman" w:cs="Times New Roman"/>
          <w:color w:val="000000"/>
          <w:sz w:val="24"/>
          <w:szCs w:val="24"/>
        </w:rPr>
        <w:t xml:space="preserve"> and </w:t>
      </w:r>
      <w:r w:rsidR="00724F9D" w:rsidRPr="00724F9D">
        <w:rPr>
          <w:rFonts w:ascii="Times New Roman" w:hAnsi="Times New Roman" w:cs="Times New Roman"/>
          <w:i/>
          <w:iCs/>
          <w:color w:val="000000"/>
          <w:sz w:val="24"/>
          <w:szCs w:val="24"/>
        </w:rPr>
        <w:t xml:space="preserve">G. </w:t>
      </w:r>
      <w:proofErr w:type="spellStart"/>
      <w:r w:rsidR="00724F9D" w:rsidRPr="00724F9D">
        <w:rPr>
          <w:rFonts w:ascii="Times New Roman" w:hAnsi="Times New Roman" w:cs="Times New Roman"/>
          <w:i/>
          <w:iCs/>
          <w:color w:val="000000"/>
          <w:sz w:val="24"/>
          <w:szCs w:val="24"/>
        </w:rPr>
        <w:t>nyanzae</w:t>
      </w:r>
      <w:proofErr w:type="spellEnd"/>
      <w:r w:rsidR="00724F9D" w:rsidRPr="00724F9D">
        <w:rPr>
          <w:rFonts w:ascii="Times New Roman" w:hAnsi="Times New Roman" w:cs="Times New Roman"/>
          <w:color w:val="000000"/>
          <w:sz w:val="24"/>
          <w:szCs w:val="24"/>
        </w:rPr>
        <w:t xml:space="preserve"> are similar, but they differ in the shape of their marginal hook</w:t>
      </w:r>
      <w:r w:rsidR="004D58B8">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"/>
          <w:id w:val="-1036811100"/>
          <w:placeholder>
            <w:docPart w:val="DefaultPlaceholder_-1854013440"/>
          </w:placeholder>
        </w:sdtPr>
        <w:sdtContent>
          <w:r w:rsidR="00F8018B" w:rsidRPr="00F8018B">
            <w:rPr>
              <w:rFonts w:ascii="Times New Roman" w:hAnsi="Times New Roman" w:cs="Times New Roman"/>
              <w:color w:val="000000"/>
              <w:sz w:val="24"/>
              <w:szCs w:val="24"/>
            </w:rPr>
            <w:t>(Přikrylová et al., 2012)</w:t>
          </w:r>
        </w:sdtContent>
      </w:sdt>
      <w:r w:rsidR="008B1367">
        <w:rPr>
          <w:rFonts w:ascii="Times New Roman" w:hAnsi="Times New Roman" w:cs="Times New Roman"/>
          <w:color w:val="000000"/>
          <w:sz w:val="24"/>
          <w:szCs w:val="24"/>
        </w:rPr>
        <w:t>.</w:t>
      </w:r>
      <w:r w:rsidR="004019C5">
        <w:rPr>
          <w:rFonts w:ascii="Times New Roman" w:hAnsi="Times New Roman" w:cs="Times New Roman"/>
          <w:color w:val="000000"/>
          <w:sz w:val="24"/>
          <w:szCs w:val="24"/>
        </w:rPr>
        <w:t xml:space="preserve"> Among the genus recorded word wide, </w:t>
      </w:r>
      <w:proofErr w:type="spellStart"/>
      <w:r w:rsidR="004019C5" w:rsidRPr="004019C5">
        <w:rPr>
          <w:rFonts w:ascii="Times New Roman" w:hAnsi="Times New Roman" w:cs="Times New Roman"/>
          <w:i/>
          <w:iCs/>
          <w:color w:val="000000"/>
          <w:sz w:val="24"/>
          <w:szCs w:val="24"/>
        </w:rPr>
        <w:t>Gyrodactylus</w:t>
      </w:r>
      <w:proofErr w:type="spellEnd"/>
      <w:r w:rsidR="004019C5" w:rsidRPr="004019C5">
        <w:rPr>
          <w:rFonts w:ascii="Times New Roman" w:hAnsi="Times New Roman" w:cs="Times New Roman"/>
          <w:i/>
          <w:iCs/>
          <w:color w:val="000000"/>
          <w:sz w:val="24"/>
          <w:szCs w:val="24"/>
        </w:rPr>
        <w:t xml:space="preserve"> </w:t>
      </w:r>
      <w:proofErr w:type="spellStart"/>
      <w:r w:rsidR="004019C5" w:rsidRPr="004019C5">
        <w:rPr>
          <w:rFonts w:ascii="Times New Roman" w:hAnsi="Times New Roman" w:cs="Times New Roman"/>
          <w:i/>
          <w:iCs/>
          <w:color w:val="000000"/>
          <w:sz w:val="24"/>
          <w:szCs w:val="24"/>
        </w:rPr>
        <w:t>salaris</w:t>
      </w:r>
      <w:proofErr w:type="spellEnd"/>
      <w:r w:rsidR="004019C5">
        <w:rPr>
          <w:rFonts w:ascii="Times New Roman" w:hAnsi="Times New Roman" w:cs="Times New Roman"/>
          <w:i/>
          <w:iCs/>
          <w:color w:val="000000"/>
          <w:sz w:val="24"/>
          <w:szCs w:val="24"/>
        </w:rPr>
        <w:t xml:space="preserve"> </w:t>
      </w:r>
      <w:r w:rsidR="004019C5">
        <w:rPr>
          <w:rFonts w:ascii="Times New Roman" w:hAnsi="Times New Roman" w:cs="Times New Roman"/>
          <w:color w:val="000000"/>
          <w:sz w:val="24"/>
          <w:szCs w:val="24"/>
        </w:rPr>
        <w:t xml:space="preserve">is the most pathogenic. It has caused serious economic impacts in salmonids </w:t>
      </w:r>
      <w:r w:rsidR="00D905CD">
        <w:rPr>
          <w:rFonts w:ascii="Times New Roman" w:hAnsi="Times New Roman" w:cs="Times New Roman"/>
          <w:color w:val="000000"/>
          <w:sz w:val="24"/>
          <w:szCs w:val="24"/>
        </w:rPr>
        <w:t xml:space="preserve">farms </w:t>
      </w:r>
      <w:r w:rsidR="004019C5">
        <w:rPr>
          <w:rFonts w:ascii="Times New Roman" w:hAnsi="Times New Roman" w:cs="Times New Roman"/>
          <w:color w:val="000000"/>
          <w:sz w:val="24"/>
          <w:szCs w:val="24"/>
        </w:rPr>
        <w:t xml:space="preserve">in Norway. Currently, it has been listed by </w:t>
      </w:r>
      <w:r w:rsidR="00D905CD">
        <w:rPr>
          <w:rFonts w:ascii="Times New Roman" w:hAnsi="Times New Roman" w:cs="Times New Roman"/>
          <w:color w:val="000000"/>
          <w:sz w:val="24"/>
          <w:szCs w:val="24"/>
        </w:rPr>
        <w:t>OIE</w:t>
      </w:r>
      <w:r w:rsidR="00C03622">
        <w:rPr>
          <w:rFonts w:ascii="Times New Roman" w:hAnsi="Times New Roman" w:cs="Times New Roman"/>
          <w:color w:val="000000"/>
          <w:sz w:val="24"/>
          <w:szCs w:val="24"/>
        </w:rPr>
        <w:fldChar w:fldCharType="begin"/>
      </w:r>
      <w:r w:rsidR="00C03622">
        <w:instrText xml:space="preserve"> XE "</w:instrText>
      </w:r>
      <w:r w:rsidR="00C03622" w:rsidRPr="00D17FB9">
        <w:instrText>World organisaton for Animal health:OIE</w:instrText>
      </w:r>
      <w:r w:rsidR="00C03622">
        <w:instrText xml:space="preserve">" </w:instrText>
      </w:r>
      <w:r w:rsidR="00C03622">
        <w:rPr>
          <w:rFonts w:ascii="Times New Roman" w:hAnsi="Times New Roman" w:cs="Times New Roman"/>
          <w:color w:val="000000"/>
          <w:sz w:val="24"/>
          <w:szCs w:val="24"/>
        </w:rPr>
        <w:fldChar w:fldCharType="end"/>
      </w:r>
      <w:r w:rsidR="00D905CD">
        <w:rPr>
          <w:rFonts w:ascii="Times New Roman" w:hAnsi="Times New Roman" w:cs="Times New Roman"/>
          <w:color w:val="000000"/>
          <w:sz w:val="24"/>
          <w:szCs w:val="24"/>
        </w:rPr>
        <w:t xml:space="preserve"> as a notifiable disease</w:t>
      </w:r>
      <w:sdt>
        <w:sdtPr>
          <w:rPr>
            <w:rFonts w:ascii="Times New Roman" w:hAnsi="Times New Roman" w:cs="Times New Roman"/>
            <w:color w:val="000000"/>
            <w:sz w:val="24"/>
            <w:szCs w:val="24"/>
          </w:rPr>
          <w:tag w:val="MENDELEY_CITATION_v3_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"/>
          <w:id w:val="-834138424"/>
          <w:placeholder>
            <w:docPart w:val="DefaultPlaceholder_-1854013440"/>
          </w:placeholder>
        </w:sdtPr>
        <w:sdtContent>
          <w:r w:rsidR="00F8018B" w:rsidRPr="00F8018B">
            <w:rPr>
              <w:rFonts w:ascii="Times New Roman" w:hAnsi="Times New Roman" w:cs="Times New Roman"/>
              <w:color w:val="000000"/>
              <w:sz w:val="24"/>
              <w:szCs w:val="24"/>
            </w:rPr>
            <w:t>(Hansen et al., 2022b)</w:t>
          </w:r>
        </w:sdtContent>
      </w:sdt>
      <w:r w:rsidR="00D905CD">
        <w:rPr>
          <w:rFonts w:ascii="Times New Roman" w:hAnsi="Times New Roman" w:cs="Times New Roman"/>
          <w:color w:val="000000"/>
          <w:sz w:val="24"/>
          <w:szCs w:val="24"/>
        </w:rPr>
        <w:t>.</w:t>
      </w:r>
    </w:p>
    <w:p w14:paraId="30E17AEF" w14:textId="6D26658D" w:rsidR="00866D4E" w:rsidRPr="00E64553" w:rsidRDefault="00866D4E" w:rsidP="00EB6176">
      <w:pPr>
        <w:spacing w:line="360" w:lineRule="auto"/>
        <w:jc w:val="both"/>
        <w:rPr>
          <w:rFonts w:ascii="Times New Roman" w:hAnsi="Times New Roman" w:cs="Times New Roman"/>
          <w:color w:val="000000"/>
          <w:sz w:val="24"/>
          <w:szCs w:val="24"/>
        </w:rPr>
      </w:pPr>
      <w:proofErr w:type="spellStart"/>
      <w:r w:rsidRPr="00866D4E">
        <w:rPr>
          <w:rFonts w:ascii="Times New Roman" w:hAnsi="Times New Roman" w:cs="Times New Roman"/>
          <w:i/>
          <w:iCs/>
          <w:color w:val="000000"/>
          <w:sz w:val="24"/>
          <w:szCs w:val="24"/>
        </w:rPr>
        <w:t>Dactylogyrus</w:t>
      </w:r>
      <w:proofErr w:type="spellEnd"/>
      <w:r w:rsidRPr="00866D4E">
        <w:rPr>
          <w:rFonts w:ascii="Times New Roman" w:hAnsi="Times New Roman" w:cs="Times New Roman"/>
          <w:i/>
          <w:iCs/>
          <w:color w:val="000000"/>
          <w:sz w:val="24"/>
          <w:szCs w:val="24"/>
        </w:rPr>
        <w:t xml:space="preserve"> </w:t>
      </w:r>
      <w:r w:rsidR="0002698A" w:rsidRPr="00866D4E">
        <w:rPr>
          <w:rFonts w:ascii="Times New Roman" w:hAnsi="Times New Roman" w:cs="Times New Roman"/>
          <w:color w:val="000000"/>
          <w:sz w:val="24"/>
          <w:szCs w:val="24"/>
        </w:rPr>
        <w:t>species are</w:t>
      </w:r>
      <w:r w:rsidRPr="00866D4E">
        <w:rPr>
          <w:rFonts w:ascii="Times New Roman" w:hAnsi="Times New Roman" w:cs="Times New Roman"/>
          <w:color w:val="000000"/>
          <w:sz w:val="24"/>
          <w:szCs w:val="24"/>
        </w:rPr>
        <w:t xml:space="preserve"> a group of monogenean gill </w:t>
      </w:r>
      <w:r w:rsidR="0002698A" w:rsidRPr="00866D4E">
        <w:rPr>
          <w:rFonts w:ascii="Times New Roman" w:hAnsi="Times New Roman" w:cs="Times New Roman"/>
          <w:color w:val="000000"/>
          <w:sz w:val="24"/>
          <w:szCs w:val="24"/>
        </w:rPr>
        <w:t>parasites</w:t>
      </w:r>
      <w:r w:rsidR="0002698A">
        <w:rPr>
          <w:rFonts w:ascii="Times New Roman" w:hAnsi="Times New Roman" w:cs="Times New Roman"/>
          <w:color w:val="000000"/>
          <w:sz w:val="24"/>
          <w:szCs w:val="24"/>
        </w:rPr>
        <w:t xml:space="preserve">. </w:t>
      </w:r>
      <w:r w:rsidR="0002698A" w:rsidRPr="00866D4E">
        <w:rPr>
          <w:rFonts w:ascii="Times New Roman" w:hAnsi="Times New Roman" w:cs="Times New Roman"/>
          <w:color w:val="000000"/>
          <w:sz w:val="24"/>
          <w:szCs w:val="24"/>
        </w:rPr>
        <w:t>These</w:t>
      </w:r>
      <w:r w:rsidRPr="00866D4E">
        <w:rPr>
          <w:rFonts w:ascii="Times New Roman" w:hAnsi="Times New Roman" w:cs="Times New Roman"/>
          <w:color w:val="000000"/>
          <w:sz w:val="24"/>
          <w:szCs w:val="24"/>
        </w:rPr>
        <w:t xml:space="preserve"> parasites are highly host specific to freshwater fish of family</w:t>
      </w:r>
      <w:r w:rsidR="0002698A">
        <w:rPr>
          <w:rFonts w:ascii="Times New Roman" w:hAnsi="Times New Roman" w:cs="Times New Roman"/>
          <w:color w:val="000000"/>
          <w:sz w:val="24"/>
          <w:szCs w:val="24"/>
        </w:rPr>
        <w:t xml:space="preserve"> </w:t>
      </w:r>
      <w:proofErr w:type="spellStart"/>
      <w:r w:rsidRPr="00866D4E">
        <w:rPr>
          <w:rFonts w:ascii="Times New Roman" w:hAnsi="Times New Roman" w:cs="Times New Roman"/>
          <w:color w:val="000000"/>
          <w:sz w:val="24"/>
          <w:szCs w:val="24"/>
        </w:rPr>
        <w:t>Cyprinidae</w:t>
      </w:r>
      <w:proofErr w:type="spellEnd"/>
      <w:r w:rsidR="0002698A">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"/>
          <w:id w:val="1715694482"/>
          <w:placeholder>
            <w:docPart w:val="DefaultPlaceholder_-1854013440"/>
          </w:placeholder>
        </w:sdtPr>
        <w:sdtContent>
          <w:r w:rsidR="00F8018B" w:rsidRPr="00F8018B">
            <w:rPr>
              <w:rFonts w:ascii="Times New Roman" w:hAnsi="Times New Roman" w:cs="Times New Roman"/>
              <w:color w:val="000000"/>
              <w:sz w:val="24"/>
              <w:szCs w:val="24"/>
            </w:rPr>
            <w:t>(Sharma et al., 2011)</w:t>
          </w:r>
        </w:sdtContent>
      </w:sdt>
      <w:r w:rsidR="0002698A">
        <w:rPr>
          <w:rFonts w:ascii="Times New Roman" w:hAnsi="Times New Roman" w:cs="Times New Roman"/>
          <w:color w:val="000000"/>
          <w:sz w:val="24"/>
          <w:szCs w:val="24"/>
        </w:rPr>
        <w:t>.They</w:t>
      </w:r>
      <w:r w:rsidRPr="00866D4E">
        <w:rPr>
          <w:rFonts w:ascii="Times New Roman" w:hAnsi="Times New Roman" w:cs="Times New Roman"/>
          <w:color w:val="000000"/>
          <w:sz w:val="24"/>
          <w:szCs w:val="24"/>
        </w:rPr>
        <w:t xml:space="preserve"> cause serious infections in the gill filaments that impair respiration, their pathogenicity results in high </w:t>
      </w:r>
      <w:r w:rsidR="0002698A" w:rsidRPr="00866D4E">
        <w:rPr>
          <w:rFonts w:ascii="Times New Roman" w:hAnsi="Times New Roman" w:cs="Times New Roman"/>
          <w:color w:val="000000"/>
          <w:sz w:val="24"/>
          <w:szCs w:val="24"/>
        </w:rPr>
        <w:t>mortalities and</w:t>
      </w:r>
      <w:r w:rsidRPr="00866D4E">
        <w:rPr>
          <w:rFonts w:ascii="Times New Roman" w:hAnsi="Times New Roman" w:cs="Times New Roman"/>
          <w:color w:val="000000"/>
          <w:sz w:val="24"/>
          <w:szCs w:val="24"/>
        </w:rPr>
        <w:t xml:space="preserve"> significant economic </w:t>
      </w:r>
      <w:r w:rsidR="0002698A" w:rsidRPr="00866D4E">
        <w:rPr>
          <w:rFonts w:ascii="Times New Roman" w:hAnsi="Times New Roman" w:cs="Times New Roman"/>
          <w:color w:val="000000"/>
          <w:sz w:val="24"/>
          <w:szCs w:val="24"/>
        </w:rPr>
        <w:t>losses in</w:t>
      </w:r>
      <w:r w:rsidRPr="00866D4E">
        <w:rPr>
          <w:rFonts w:ascii="Times New Roman" w:hAnsi="Times New Roman" w:cs="Times New Roman"/>
          <w:color w:val="000000"/>
          <w:sz w:val="24"/>
          <w:szCs w:val="24"/>
        </w:rPr>
        <w:t xml:space="preserve"> aquaculture</w:t>
      </w:r>
      <w:r w:rsidR="0002698A">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"/>
          <w:id w:val="822393709"/>
          <w:placeholder>
            <w:docPart w:val="DefaultPlaceholder_-1854013440"/>
          </w:placeholder>
        </w:sdtPr>
        <w:sdtContent>
          <w:r w:rsidR="00F8018B" w:rsidRPr="00F8018B">
            <w:rPr>
              <w:rFonts w:ascii="Times New Roman" w:hAnsi="Times New Roman" w:cs="Times New Roman"/>
              <w:color w:val="000000"/>
              <w:sz w:val="24"/>
              <w:szCs w:val="24"/>
            </w:rPr>
            <w:t>(Chaudhary et al., 2017)</w:t>
          </w:r>
        </w:sdtContent>
      </w:sdt>
      <w:r w:rsidR="0002698A">
        <w:rPr>
          <w:rFonts w:ascii="Times New Roman" w:hAnsi="Times New Roman" w:cs="Times New Roman"/>
          <w:color w:val="000000"/>
          <w:sz w:val="24"/>
          <w:szCs w:val="24"/>
        </w:rPr>
        <w:t>.</w:t>
      </w:r>
      <w:r w:rsidR="00802A56">
        <w:rPr>
          <w:rFonts w:ascii="Times New Roman" w:hAnsi="Times New Roman" w:cs="Times New Roman"/>
          <w:color w:val="000000"/>
          <w:sz w:val="24"/>
          <w:szCs w:val="24"/>
        </w:rPr>
        <w:t xml:space="preserve"> They exhibit direct life cycle, having no intermediate host. The mature hermaphrodite </w:t>
      </w:r>
      <w:proofErr w:type="gramStart"/>
      <w:r w:rsidR="00802A56">
        <w:rPr>
          <w:rFonts w:ascii="Times New Roman" w:hAnsi="Times New Roman" w:cs="Times New Roman"/>
          <w:color w:val="000000"/>
          <w:sz w:val="24"/>
          <w:szCs w:val="24"/>
        </w:rPr>
        <w:t>are</w:t>
      </w:r>
      <w:proofErr w:type="gramEnd"/>
      <w:r w:rsidR="00802A56">
        <w:rPr>
          <w:rFonts w:ascii="Times New Roman" w:hAnsi="Times New Roman" w:cs="Times New Roman"/>
          <w:color w:val="000000"/>
          <w:sz w:val="24"/>
          <w:szCs w:val="24"/>
        </w:rPr>
        <w:t xml:space="preserve"> oviparous and produce eggs into the water which hatch prior to attaching to the gills of a fish host and developing into oncomiracidium</w:t>
      </w:r>
      <w:sdt>
        <w:sdtPr>
          <w:rPr>
            <w:rFonts w:ascii="Times New Roman" w:hAnsi="Times New Roman" w:cs="Times New Roman"/>
            <w:color w:val="000000"/>
            <w:sz w:val="24"/>
            <w:szCs w:val="24"/>
          </w:rPr>
          <w:tag w:val="MENDELEY_CITATION_v3_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"/>
          <w:id w:val="1468235842"/>
          <w:placeholder>
            <w:docPart w:val="DefaultPlaceholder_-1854013440"/>
          </w:placeholder>
        </w:sdtPr>
        <w:sdtContent>
          <w:r w:rsidR="00F8018B" w:rsidRPr="00F8018B">
            <w:rPr>
              <w:rFonts w:ascii="Times New Roman" w:eastAsia="Times New Roman" w:hAnsi="Times New Roman" w:cs="Times New Roman"/>
              <w:color w:val="000000"/>
              <w:sz w:val="24"/>
              <w:szCs w:val="24"/>
            </w:rPr>
            <w:t>(</w:t>
          </w:r>
          <w:proofErr w:type="spellStart"/>
          <w:r w:rsidR="00F8018B" w:rsidRPr="00F8018B">
            <w:rPr>
              <w:rFonts w:ascii="Times New Roman" w:eastAsia="Times New Roman" w:hAnsi="Times New Roman" w:cs="Times New Roman"/>
              <w:color w:val="000000"/>
              <w:sz w:val="24"/>
              <w:szCs w:val="24"/>
            </w:rPr>
            <w:t>Otachi</w:t>
          </w:r>
          <w:proofErr w:type="spellEnd"/>
          <w:r w:rsidR="00F8018B" w:rsidRPr="00F8018B">
            <w:rPr>
              <w:rFonts w:ascii="Times New Roman" w:eastAsia="Times New Roman" w:hAnsi="Times New Roman" w:cs="Times New Roman"/>
              <w:color w:val="000000"/>
              <w:sz w:val="24"/>
              <w:szCs w:val="24"/>
            </w:rPr>
            <w:t>, 2009)</w:t>
          </w:r>
        </w:sdtContent>
      </w:sdt>
      <w:r w:rsidR="009B1053" w:rsidRPr="006D4976">
        <w:rPr>
          <w:rFonts w:ascii="Times New Roman" w:hAnsi="Times New Roman" w:cs="Times New Roman"/>
          <w:color w:val="000000"/>
          <w:sz w:val="24"/>
          <w:szCs w:val="24"/>
        </w:rPr>
        <w:t>.</w:t>
      </w:r>
      <w:r w:rsidR="00350F51">
        <w:rPr>
          <w:rFonts w:ascii="Times New Roman" w:hAnsi="Times New Roman" w:cs="Times New Roman"/>
          <w:color w:val="000000"/>
          <w:sz w:val="24"/>
          <w:szCs w:val="24"/>
        </w:rPr>
        <w:t xml:space="preserve"> Some of the unique features of </w:t>
      </w:r>
      <w:proofErr w:type="spellStart"/>
      <w:r w:rsidR="00350F51" w:rsidRPr="006D4976">
        <w:rPr>
          <w:rFonts w:ascii="Times New Roman" w:hAnsi="Times New Roman" w:cs="Times New Roman"/>
          <w:i/>
          <w:iCs/>
          <w:color w:val="000000"/>
          <w:sz w:val="24"/>
          <w:szCs w:val="24"/>
        </w:rPr>
        <w:t>Dactylogyrus</w:t>
      </w:r>
      <w:proofErr w:type="spellEnd"/>
      <w:r w:rsidR="00350F51" w:rsidRPr="006D4976">
        <w:rPr>
          <w:rFonts w:ascii="Times New Roman" w:hAnsi="Times New Roman" w:cs="Times New Roman"/>
          <w:i/>
          <w:iCs/>
          <w:color w:val="000000"/>
          <w:sz w:val="24"/>
          <w:szCs w:val="24"/>
        </w:rPr>
        <w:t xml:space="preserve"> </w:t>
      </w:r>
      <w:r w:rsidR="00350F51">
        <w:rPr>
          <w:rFonts w:ascii="Times New Roman" w:hAnsi="Times New Roman" w:cs="Times New Roman"/>
          <w:color w:val="000000"/>
          <w:sz w:val="24"/>
          <w:szCs w:val="24"/>
        </w:rPr>
        <w:t>parasites is the presence of four eye-sport,</w:t>
      </w:r>
      <w:r w:rsidR="00BD593C">
        <w:rPr>
          <w:rFonts w:ascii="Times New Roman" w:hAnsi="Times New Roman" w:cs="Times New Roman"/>
          <w:color w:val="000000"/>
          <w:sz w:val="24"/>
          <w:szCs w:val="24"/>
        </w:rPr>
        <w:t xml:space="preserve"> </w:t>
      </w:r>
      <w:r w:rsidR="00350F51">
        <w:rPr>
          <w:rFonts w:ascii="Times New Roman" w:hAnsi="Times New Roman" w:cs="Times New Roman"/>
          <w:color w:val="000000"/>
          <w:sz w:val="24"/>
          <w:szCs w:val="24"/>
        </w:rPr>
        <w:t xml:space="preserve">marginal hooks mostly seven, one to two connective bars and two needle like structures and spindle shaped </w:t>
      </w:r>
      <w:proofErr w:type="spellStart"/>
      <w:r w:rsidR="00350F51">
        <w:rPr>
          <w:rFonts w:ascii="Times New Roman" w:hAnsi="Times New Roman" w:cs="Times New Roman"/>
          <w:color w:val="000000"/>
          <w:sz w:val="24"/>
          <w:szCs w:val="24"/>
        </w:rPr>
        <w:t>dactylogyrid</w:t>
      </w:r>
      <w:proofErr w:type="spellEnd"/>
      <w:r w:rsidR="00350F51">
        <w:rPr>
          <w:rFonts w:ascii="Times New Roman" w:hAnsi="Times New Roman" w:cs="Times New Roman"/>
          <w:color w:val="000000"/>
          <w:sz w:val="24"/>
          <w:szCs w:val="24"/>
        </w:rPr>
        <w:t>-type seminal vesicles</w:t>
      </w:r>
      <w:r w:rsidR="00AB1DE9">
        <w:rPr>
          <w:rFonts w:ascii="Times New Roman" w:hAnsi="Times New Roman" w:cs="Times New Roman"/>
          <w:color w:val="000000"/>
          <w:sz w:val="24"/>
          <w:szCs w:val="24"/>
        </w:rPr>
        <w:t xml:space="preserve"> </w:t>
      </w:r>
      <w:sdt>
        <w:sdtPr>
          <w:rPr>
            <w:rFonts w:ascii="Times New Roman" w:hAnsi="Times New Roman" w:cs="Times New Roman"/>
            <w:i/>
            <w:iCs/>
            <w:color w:val="000000"/>
            <w:sz w:val="24"/>
            <w:szCs w:val="24"/>
          </w:rPr>
          <w:tag w:val="MENDELEY_CITATION_v3_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"/>
          <w:id w:val="273371837"/>
          <w:placeholder>
            <w:docPart w:val="DefaultPlaceholder_-1854013440"/>
          </w:placeholder>
        </w:sdtPr>
        <w:sdtContent>
          <w:r w:rsidR="00F8018B">
            <w:rPr>
              <w:rFonts w:eastAsia="Times New Roman"/>
            </w:rPr>
            <w:t>(</w:t>
          </w:r>
          <w:proofErr w:type="spellStart"/>
          <w:r w:rsidR="00F8018B">
            <w:rPr>
              <w:rFonts w:eastAsia="Times New Roman"/>
            </w:rPr>
            <w:t>Mhaisen</w:t>
          </w:r>
          <w:proofErr w:type="spellEnd"/>
          <w:r w:rsidR="00F8018B">
            <w:rPr>
              <w:rFonts w:eastAsia="Times New Roman"/>
            </w:rPr>
            <w:t xml:space="preserve"> &amp; Abdul-Ameer, 2009)</w:t>
          </w:r>
        </w:sdtContent>
      </w:sdt>
      <w:r w:rsidR="00274876" w:rsidRPr="00E64553">
        <w:rPr>
          <w:rFonts w:ascii="Times New Roman" w:hAnsi="Times New Roman" w:cs="Times New Roman"/>
          <w:i/>
          <w:iCs/>
          <w:color w:val="000000"/>
          <w:sz w:val="24"/>
          <w:szCs w:val="24"/>
        </w:rPr>
        <w:t>.</w:t>
      </w:r>
    </w:p>
    <w:p w14:paraId="24C581BD" w14:textId="2DFA54AE" w:rsidR="00393444" w:rsidRDefault="00393444" w:rsidP="00393444">
      <w:pPr>
        <w:pStyle w:val="Heading2"/>
        <w:rPr>
          <w:rFonts w:ascii="Times New Roman" w:hAnsi="Times New Roman" w:cs="Times New Roman"/>
          <w:b/>
          <w:bCs/>
          <w:sz w:val="24"/>
          <w:szCs w:val="24"/>
        </w:rPr>
      </w:pPr>
      <w:bookmarkStart w:id="79" w:name="_Toc146698913"/>
      <w:r w:rsidRPr="00393444">
        <w:rPr>
          <w:rFonts w:ascii="Times New Roman" w:hAnsi="Times New Roman" w:cs="Times New Roman"/>
          <w:b/>
          <w:bCs/>
          <w:sz w:val="24"/>
          <w:szCs w:val="24"/>
        </w:rPr>
        <w:lastRenderedPageBreak/>
        <w:t>2.2.2.2 Digenea</w:t>
      </w:r>
      <w:bookmarkEnd w:id="79"/>
    </w:p>
    <w:p w14:paraId="24F21DC5" w14:textId="583FE4E2" w:rsidR="00B84B88" w:rsidRPr="00784E5B" w:rsidRDefault="002D27C6" w:rsidP="00EB6176">
      <w:pPr>
        <w:spacing w:line="360" w:lineRule="auto"/>
        <w:jc w:val="both"/>
        <w:rPr>
          <w:rFonts w:ascii="Times New Roman" w:hAnsi="Times New Roman" w:cs="Times New Roman"/>
          <w:sz w:val="24"/>
          <w:szCs w:val="24"/>
        </w:rPr>
      </w:pPr>
      <w:r w:rsidRPr="00784E5B">
        <w:rPr>
          <w:rFonts w:ascii="Times New Roman" w:hAnsi="Times New Roman" w:cs="Times New Roman"/>
          <w:sz w:val="24"/>
          <w:szCs w:val="24"/>
        </w:rPr>
        <w:t xml:space="preserve">Digenea are endoparasites of vertebrates which mainly infect fresh water fish, reptiles and amphibians. They have life cycle involving at least one intermediate host </w:t>
      </w:r>
      <w:sdt>
        <w:sdtPr>
          <w:rPr>
            <w:rFonts w:ascii="Times New Roman" w:hAnsi="Times New Roman" w:cs="Times New Roman"/>
            <w:color w:val="000000"/>
            <w:sz w:val="24"/>
            <w:szCs w:val="24"/>
          </w:rPr>
          <w:tag w:val="MENDELEY_CITATION_v3_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"/>
          <w:id w:val="-2079043046"/>
          <w:placeholder>
            <w:docPart w:val="DefaultPlaceholder_-1854013440"/>
          </w:placeholder>
        </w:sdtPr>
        <w:sdtContent>
          <w:r w:rsidR="00F8018B" w:rsidRPr="00F8018B">
            <w:rPr>
              <w:rFonts w:ascii="Times New Roman" w:hAnsi="Times New Roman" w:cs="Times New Roman"/>
              <w:color w:val="000000"/>
              <w:sz w:val="24"/>
              <w:szCs w:val="24"/>
            </w:rPr>
            <w:t>(Fred D, 2018)</w:t>
          </w:r>
        </w:sdtContent>
      </w:sdt>
      <w:r w:rsidR="00265BBB" w:rsidRPr="00784E5B">
        <w:rPr>
          <w:rFonts w:ascii="Times New Roman" w:hAnsi="Times New Roman" w:cs="Times New Roman"/>
          <w:color w:val="000000"/>
          <w:sz w:val="24"/>
          <w:szCs w:val="24"/>
        </w:rPr>
        <w:t>.</w:t>
      </w:r>
      <w:r w:rsidR="00265BBB" w:rsidRPr="00784E5B">
        <w:rPr>
          <w:rFonts w:ascii="Times New Roman" w:hAnsi="Times New Roman" w:cs="Times New Roman"/>
          <w:sz w:val="24"/>
          <w:szCs w:val="24"/>
        </w:rPr>
        <w:t xml:space="preserve"> </w:t>
      </w:r>
      <w:r w:rsidR="000F38D0" w:rsidRPr="00784E5B">
        <w:rPr>
          <w:rFonts w:ascii="Times New Roman" w:hAnsi="Times New Roman" w:cs="Times New Roman"/>
          <w:color w:val="000000"/>
          <w:sz w:val="24"/>
          <w:szCs w:val="24"/>
        </w:rPr>
        <w:t>Morphologically, the parasites have</w:t>
      </w:r>
      <w:r w:rsidR="00265BBB" w:rsidRPr="00784E5B">
        <w:rPr>
          <w:rFonts w:ascii="Times New Roman" w:hAnsi="Times New Roman" w:cs="Times New Roman"/>
          <w:color w:val="000000"/>
          <w:sz w:val="24"/>
          <w:szCs w:val="24"/>
        </w:rPr>
        <w:t xml:space="preserve"> two suckers, one anteriorly and the other antero</w:t>
      </w:r>
      <w:r w:rsidR="000F38D0" w:rsidRPr="00784E5B">
        <w:rPr>
          <w:rFonts w:ascii="Times New Roman" w:hAnsi="Times New Roman" w:cs="Times New Roman"/>
          <w:color w:val="000000"/>
          <w:sz w:val="24"/>
          <w:szCs w:val="24"/>
        </w:rPr>
        <w:t>-</w:t>
      </w:r>
      <w:r w:rsidR="00265BBB" w:rsidRPr="00784E5B">
        <w:rPr>
          <w:rFonts w:ascii="Times New Roman" w:hAnsi="Times New Roman" w:cs="Times New Roman"/>
          <w:color w:val="000000"/>
          <w:sz w:val="24"/>
          <w:szCs w:val="24"/>
        </w:rPr>
        <w:t>ventral</w:t>
      </w:r>
      <w:sdt>
        <w:sdtPr>
          <w:rPr>
            <w:rFonts w:ascii="Times New Roman" w:hAnsi="Times New Roman" w:cs="Times New Roman"/>
            <w:color w:val="000000"/>
            <w:sz w:val="24"/>
            <w:szCs w:val="24"/>
          </w:rPr>
          <w:tag w:val="MENDELEY_CITATION_v3_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"/>
          <w:id w:val="486128072"/>
          <w:placeholder>
            <w:docPart w:val="DefaultPlaceholder_-1854013440"/>
          </w:placeholder>
        </w:sdtPr>
        <w:sdtContent>
          <w:r w:rsidR="00F8018B" w:rsidRPr="00F8018B">
            <w:rPr>
              <w:rFonts w:ascii="Times New Roman" w:hAnsi="Times New Roman" w:cs="Times New Roman"/>
              <w:color w:val="000000"/>
              <w:sz w:val="24"/>
              <w:szCs w:val="24"/>
            </w:rPr>
            <w:t>(Fred D, 2018)</w:t>
          </w:r>
        </w:sdtContent>
      </w:sdt>
      <w:r w:rsidR="000F38D0" w:rsidRPr="00784E5B">
        <w:rPr>
          <w:rFonts w:ascii="Times New Roman" w:hAnsi="Times New Roman" w:cs="Times New Roman"/>
          <w:color w:val="000000"/>
          <w:sz w:val="24"/>
          <w:szCs w:val="24"/>
        </w:rPr>
        <w:t>. The definitive host of the parasites are fish eating birds and s</w:t>
      </w:r>
      <w:r w:rsidR="000F38D0" w:rsidRPr="00AE3A45">
        <w:rPr>
          <w:rFonts w:ascii="Times New Roman" w:hAnsi="Times New Roman" w:cs="Times New Roman"/>
          <w:color w:val="000000"/>
          <w:sz w:val="24"/>
          <w:szCs w:val="24"/>
        </w:rPr>
        <w:t>om</w:t>
      </w:r>
      <w:r w:rsidR="00CC7066" w:rsidRPr="00AE3A45">
        <w:rPr>
          <w:rFonts w:ascii="Times New Roman" w:hAnsi="Times New Roman" w:cs="Times New Roman"/>
          <w:color w:val="000000"/>
          <w:sz w:val="24"/>
          <w:szCs w:val="24"/>
        </w:rPr>
        <w:t>et</w:t>
      </w:r>
      <w:r w:rsidR="000F38D0" w:rsidRPr="00AE3A45">
        <w:rPr>
          <w:rFonts w:ascii="Times New Roman" w:hAnsi="Times New Roman" w:cs="Times New Roman"/>
          <w:color w:val="000000"/>
          <w:sz w:val="24"/>
          <w:szCs w:val="24"/>
        </w:rPr>
        <w:t xml:space="preserve">imes </w:t>
      </w:r>
      <w:r w:rsidR="000F38D0" w:rsidRPr="00784E5B">
        <w:rPr>
          <w:rFonts w:ascii="Times New Roman" w:hAnsi="Times New Roman" w:cs="Times New Roman"/>
          <w:color w:val="000000"/>
          <w:sz w:val="24"/>
          <w:szCs w:val="24"/>
        </w:rPr>
        <w:t xml:space="preserve">other mammals that eat fish can be by accident. </w:t>
      </w:r>
      <w:r w:rsidR="00151EC6" w:rsidRPr="00784E5B">
        <w:rPr>
          <w:rFonts w:ascii="Times New Roman" w:hAnsi="Times New Roman" w:cs="Times New Roman"/>
          <w:color w:val="000000"/>
          <w:sz w:val="24"/>
          <w:szCs w:val="24"/>
        </w:rPr>
        <w:t xml:space="preserve">The larval development of parasites </w:t>
      </w:r>
      <w:r w:rsidR="00A204B0" w:rsidRPr="00784E5B">
        <w:rPr>
          <w:rFonts w:ascii="Times New Roman" w:hAnsi="Times New Roman" w:cs="Times New Roman"/>
          <w:color w:val="000000"/>
          <w:sz w:val="24"/>
          <w:szCs w:val="24"/>
        </w:rPr>
        <w:t>occurs</w:t>
      </w:r>
      <w:r w:rsidR="00151EC6" w:rsidRPr="00784E5B">
        <w:rPr>
          <w:rFonts w:ascii="Times New Roman" w:hAnsi="Times New Roman" w:cs="Times New Roman"/>
          <w:color w:val="000000"/>
          <w:sz w:val="24"/>
          <w:szCs w:val="24"/>
        </w:rPr>
        <w:t xml:space="preserve"> in </w:t>
      </w:r>
      <w:proofErr w:type="spellStart"/>
      <w:r w:rsidR="000D7BFB" w:rsidRPr="00784E5B">
        <w:rPr>
          <w:rFonts w:ascii="Times New Roman" w:hAnsi="Times New Roman" w:cs="Times New Roman"/>
          <w:color w:val="000000"/>
          <w:sz w:val="24"/>
          <w:szCs w:val="24"/>
        </w:rPr>
        <w:t>molluscs</w:t>
      </w:r>
      <w:proofErr w:type="spellEnd"/>
      <w:r w:rsidR="000D7BFB" w:rsidRPr="00784E5B">
        <w:rPr>
          <w:rFonts w:ascii="Times New Roman" w:hAnsi="Times New Roman" w:cs="Times New Roman"/>
          <w:color w:val="000000"/>
          <w:sz w:val="24"/>
          <w:szCs w:val="24"/>
        </w:rPr>
        <w:t xml:space="preserve"> and</w:t>
      </w:r>
      <w:r w:rsidR="00151EC6" w:rsidRPr="00784E5B">
        <w:rPr>
          <w:rFonts w:ascii="Times New Roman" w:hAnsi="Times New Roman" w:cs="Times New Roman"/>
          <w:color w:val="000000"/>
          <w:sz w:val="24"/>
          <w:szCs w:val="24"/>
        </w:rPr>
        <w:t xml:space="preserve"> </w:t>
      </w:r>
      <w:r w:rsidR="00151EC6" w:rsidRPr="00AE3A45">
        <w:rPr>
          <w:rFonts w:ascii="Times New Roman" w:hAnsi="Times New Roman" w:cs="Times New Roman"/>
          <w:color w:val="000000"/>
          <w:sz w:val="24"/>
          <w:szCs w:val="24"/>
        </w:rPr>
        <w:t>m</w:t>
      </w:r>
      <w:r w:rsidR="00CC7066" w:rsidRPr="00AE3A45">
        <w:rPr>
          <w:rFonts w:ascii="Times New Roman" w:hAnsi="Times New Roman" w:cs="Times New Roman"/>
          <w:color w:val="000000"/>
          <w:sz w:val="24"/>
          <w:szCs w:val="24"/>
        </w:rPr>
        <w:t>et</w:t>
      </w:r>
      <w:r w:rsidR="00151EC6" w:rsidRPr="00AE3A45">
        <w:rPr>
          <w:rFonts w:ascii="Times New Roman" w:hAnsi="Times New Roman" w:cs="Times New Roman"/>
          <w:color w:val="000000"/>
          <w:sz w:val="24"/>
          <w:szCs w:val="24"/>
        </w:rPr>
        <w:t>acercarial</w:t>
      </w:r>
      <w:r w:rsidR="00151EC6" w:rsidRPr="00784E5B">
        <w:rPr>
          <w:rFonts w:ascii="Times New Roman" w:hAnsi="Times New Roman" w:cs="Times New Roman"/>
          <w:color w:val="000000"/>
          <w:sz w:val="24"/>
          <w:szCs w:val="24"/>
        </w:rPr>
        <w:t xml:space="preserve"> stages are found in fish with the exception of genus </w:t>
      </w:r>
      <w:proofErr w:type="spellStart"/>
      <w:r w:rsidR="00151EC6" w:rsidRPr="00417AAA">
        <w:rPr>
          <w:rFonts w:ascii="Times New Roman" w:hAnsi="Times New Roman" w:cs="Times New Roman"/>
          <w:color w:val="000000"/>
          <w:sz w:val="24"/>
          <w:szCs w:val="24"/>
        </w:rPr>
        <w:t>Aporocotyle</w:t>
      </w:r>
      <w:proofErr w:type="spellEnd"/>
      <w:r w:rsidR="00151EC6" w:rsidRPr="00417AAA">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"/>
          <w:id w:val="-969286499"/>
          <w:placeholder>
            <w:docPart w:val="DefaultPlaceholder_-1854013440"/>
          </w:placeholder>
        </w:sdtPr>
        <w:sdtContent>
          <w:r w:rsidR="00F8018B">
            <w:rPr>
              <w:rFonts w:eastAsia="Times New Roman"/>
            </w:rPr>
            <w:t>(Maleki &amp; Ghaderi, 2018)</w:t>
          </w:r>
        </w:sdtContent>
      </w:sdt>
      <w:r w:rsidR="00151EC6" w:rsidRPr="00417AAA">
        <w:rPr>
          <w:rFonts w:ascii="Times New Roman" w:hAnsi="Times New Roman" w:cs="Times New Roman"/>
          <w:color w:val="000000"/>
          <w:sz w:val="24"/>
          <w:szCs w:val="24"/>
        </w:rPr>
        <w:t>.</w:t>
      </w:r>
      <w:r w:rsidR="000D7BFB" w:rsidRPr="00784E5B">
        <w:rPr>
          <w:rFonts w:ascii="Times New Roman" w:hAnsi="Times New Roman" w:cs="Times New Roman"/>
          <w:sz w:val="24"/>
          <w:szCs w:val="24"/>
        </w:rPr>
        <w:t xml:space="preserve"> </w:t>
      </w:r>
      <w:r w:rsidR="000D7BFB" w:rsidRPr="00784E5B">
        <w:rPr>
          <w:rFonts w:ascii="Times New Roman" w:hAnsi="Times New Roman" w:cs="Times New Roman"/>
          <w:color w:val="000000"/>
          <w:sz w:val="24"/>
          <w:szCs w:val="24"/>
        </w:rPr>
        <w:t xml:space="preserve">The </w:t>
      </w:r>
      <w:proofErr w:type="spellStart"/>
      <w:r w:rsidR="000D7BFB" w:rsidRPr="00A204B0">
        <w:rPr>
          <w:rFonts w:ascii="Times New Roman" w:hAnsi="Times New Roman" w:cs="Times New Roman"/>
          <w:i/>
          <w:iCs/>
          <w:color w:val="000000"/>
          <w:sz w:val="24"/>
          <w:szCs w:val="24"/>
        </w:rPr>
        <w:t>Clinostomidae</w:t>
      </w:r>
      <w:proofErr w:type="spellEnd"/>
      <w:r w:rsidR="000D7BFB" w:rsidRPr="00784E5B">
        <w:rPr>
          <w:rFonts w:ascii="Times New Roman" w:hAnsi="Times New Roman" w:cs="Times New Roman"/>
          <w:color w:val="000000"/>
          <w:sz w:val="24"/>
          <w:szCs w:val="24"/>
        </w:rPr>
        <w:t xml:space="preserve"> family,</w:t>
      </w:r>
      <w:r w:rsidR="00BC55C9" w:rsidRPr="00784E5B">
        <w:rPr>
          <w:rFonts w:ascii="Times New Roman" w:hAnsi="Times New Roman" w:cs="Times New Roman"/>
          <w:color w:val="000000"/>
          <w:sz w:val="24"/>
          <w:szCs w:val="24"/>
        </w:rPr>
        <w:t xml:space="preserve"> </w:t>
      </w:r>
      <w:proofErr w:type="spellStart"/>
      <w:r w:rsidR="00BC55C9" w:rsidRPr="00A204B0">
        <w:rPr>
          <w:rFonts w:ascii="Times New Roman" w:hAnsi="Times New Roman" w:cs="Times New Roman"/>
          <w:i/>
          <w:iCs/>
          <w:color w:val="000000"/>
          <w:sz w:val="24"/>
          <w:szCs w:val="24"/>
        </w:rPr>
        <w:t>Clinostomum</w:t>
      </w:r>
      <w:proofErr w:type="spellEnd"/>
      <w:r w:rsidR="00BC55C9" w:rsidRPr="00A204B0">
        <w:rPr>
          <w:rFonts w:ascii="Times New Roman" w:hAnsi="Times New Roman" w:cs="Times New Roman"/>
          <w:i/>
          <w:iCs/>
          <w:color w:val="000000"/>
          <w:sz w:val="24"/>
          <w:szCs w:val="24"/>
        </w:rPr>
        <w:t xml:space="preserve"> </w:t>
      </w:r>
      <w:proofErr w:type="spellStart"/>
      <w:r w:rsidR="00BC55C9" w:rsidRPr="00A204B0">
        <w:rPr>
          <w:rFonts w:ascii="Times New Roman" w:hAnsi="Times New Roman" w:cs="Times New Roman"/>
          <w:i/>
          <w:iCs/>
          <w:color w:val="000000"/>
          <w:sz w:val="24"/>
          <w:szCs w:val="24"/>
        </w:rPr>
        <w:t>sp</w:t>
      </w:r>
      <w:proofErr w:type="spellEnd"/>
      <w:r w:rsidR="00BC55C9" w:rsidRPr="00784E5B">
        <w:rPr>
          <w:rFonts w:ascii="Times New Roman" w:hAnsi="Times New Roman" w:cs="Times New Roman"/>
          <w:color w:val="000000"/>
          <w:sz w:val="24"/>
          <w:szCs w:val="24"/>
        </w:rPr>
        <w:t xml:space="preserve"> of recent have drawn attention of researchers because of its zoonotic potential. Many countries have recorded patients being infected</w:t>
      </w:r>
      <w:r w:rsidR="002F1A1B" w:rsidRPr="00784E5B">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2E4Y2VkMzgtNDYwMy00YTU5LTgzOGYtMDU2NGQzMmM4MDE3IiwicHJvcGVydGllcyI6eyJub3RlSW5kZXgiOjB9LCJpc0VkaXRlZCI6ZmFsc2UsIm1hbnVhbE92ZXJyaWRlIjp7ImlzTWFudWFsbHlPdmVycmlkZGVuIjp0cnVlLCJjaXRlcHJvY1RleHQiOiIoTWl0aWt1ICYjMzg7IEtvbmVjbnksIG4uZC4pIiwibWFudWFsT3ZlcnJpZGVUZXh0IjoiKE1pdGlrdSAmIEtvbmVjbnksIDIwMTU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
          <w:id w:val="-1003896778"/>
          <w:placeholder>
            <w:docPart w:val="DefaultPlaceholder_-1854013440"/>
          </w:placeholder>
        </w:sdtPr>
        <w:sdtContent>
          <w:r w:rsidR="00F8018B">
            <w:rPr>
              <w:rFonts w:eastAsia="Times New Roman"/>
            </w:rPr>
            <w:t>(Mitiku &amp; Konecny, 2015)</w:t>
          </w:r>
        </w:sdtContent>
      </w:sdt>
      <w:r w:rsidR="002F1A1B" w:rsidRPr="00DB1269">
        <w:rPr>
          <w:rFonts w:ascii="Times New Roman" w:hAnsi="Times New Roman" w:cs="Times New Roman"/>
          <w:color w:val="000000"/>
          <w:sz w:val="24"/>
          <w:szCs w:val="24"/>
        </w:rPr>
        <w:t xml:space="preserve"> and</w:t>
      </w:r>
      <w:r w:rsidR="002F1A1B" w:rsidRPr="00784E5B">
        <w:rPr>
          <w:rFonts w:ascii="Times New Roman" w:hAnsi="Times New Roman" w:cs="Times New Roman"/>
          <w:color w:val="000000"/>
          <w:sz w:val="24"/>
          <w:szCs w:val="24"/>
        </w:rPr>
        <w:t xml:space="preserve"> raising issue of public health and food </w:t>
      </w:r>
      <w:r w:rsidR="002F1A1B" w:rsidRPr="00AE3A45">
        <w:rPr>
          <w:rFonts w:ascii="Times New Roman" w:hAnsi="Times New Roman" w:cs="Times New Roman"/>
          <w:color w:val="000000"/>
          <w:sz w:val="24"/>
          <w:szCs w:val="24"/>
        </w:rPr>
        <w:t>saf</w:t>
      </w:r>
      <w:r w:rsidR="00CC7066" w:rsidRPr="00AE3A45">
        <w:rPr>
          <w:rFonts w:ascii="Times New Roman" w:hAnsi="Times New Roman" w:cs="Times New Roman"/>
          <w:color w:val="000000"/>
          <w:sz w:val="24"/>
          <w:szCs w:val="24"/>
        </w:rPr>
        <w:t>et</w:t>
      </w:r>
      <w:r w:rsidR="002F1A1B" w:rsidRPr="00AE3A45">
        <w:rPr>
          <w:rFonts w:ascii="Times New Roman" w:hAnsi="Times New Roman" w:cs="Times New Roman"/>
          <w:color w:val="000000"/>
          <w:sz w:val="24"/>
          <w:szCs w:val="24"/>
        </w:rPr>
        <w:t>y</w:t>
      </w:r>
      <w:r w:rsidR="002F1A1B" w:rsidRPr="00784E5B">
        <w:rPr>
          <w:rFonts w:ascii="Times New Roman" w:hAnsi="Times New Roman" w:cs="Times New Roman"/>
          <w:color w:val="000000"/>
          <w:sz w:val="24"/>
          <w:szCs w:val="24"/>
        </w:rPr>
        <w:t xml:space="preserve"> among fish mongers.</w:t>
      </w:r>
      <w:r w:rsidR="002F1A1B" w:rsidRPr="00784E5B">
        <w:rPr>
          <w:rFonts w:ascii="Times New Roman" w:hAnsi="Times New Roman" w:cs="Times New Roman"/>
          <w:sz w:val="24"/>
          <w:szCs w:val="24"/>
        </w:rPr>
        <w:t xml:space="preserve"> </w:t>
      </w:r>
      <w:r w:rsidR="002F1A1B" w:rsidRPr="00784E5B">
        <w:rPr>
          <w:rFonts w:ascii="Times New Roman" w:hAnsi="Times New Roman" w:cs="Times New Roman"/>
          <w:color w:val="000000"/>
          <w:sz w:val="24"/>
          <w:szCs w:val="24"/>
        </w:rPr>
        <w:t>Th</w:t>
      </w:r>
      <w:r w:rsidR="008310E2" w:rsidRPr="00784E5B">
        <w:rPr>
          <w:rFonts w:ascii="Times New Roman" w:hAnsi="Times New Roman" w:cs="Times New Roman"/>
          <w:color w:val="000000"/>
          <w:sz w:val="24"/>
          <w:szCs w:val="24"/>
        </w:rPr>
        <w:t>e</w:t>
      </w:r>
      <w:r w:rsidR="002F1A1B" w:rsidRPr="00784E5B">
        <w:rPr>
          <w:rFonts w:ascii="Times New Roman" w:hAnsi="Times New Roman" w:cs="Times New Roman"/>
          <w:color w:val="000000"/>
          <w:sz w:val="24"/>
          <w:szCs w:val="24"/>
        </w:rPr>
        <w:t xml:space="preserve"> </w:t>
      </w:r>
      <w:r w:rsidR="008310E2" w:rsidRPr="00784E5B">
        <w:rPr>
          <w:rFonts w:ascii="Times New Roman" w:hAnsi="Times New Roman" w:cs="Times New Roman"/>
          <w:color w:val="000000"/>
          <w:sz w:val="24"/>
          <w:szCs w:val="24"/>
        </w:rPr>
        <w:t>zoonotic</w:t>
      </w:r>
      <w:r w:rsidR="008310E2" w:rsidRPr="00AE3A45">
        <w:rPr>
          <w:rFonts w:ascii="Times New Roman" w:hAnsi="Times New Roman" w:cs="Times New Roman"/>
          <w:color w:val="000000"/>
          <w:sz w:val="24"/>
          <w:szCs w:val="24"/>
        </w:rPr>
        <w:t xml:space="preserve"> </w:t>
      </w:r>
      <w:proofErr w:type="spellStart"/>
      <w:r w:rsidR="002F1A1B" w:rsidRPr="00AE3A45">
        <w:rPr>
          <w:rFonts w:ascii="Times New Roman" w:hAnsi="Times New Roman" w:cs="Times New Roman"/>
          <w:color w:val="000000"/>
          <w:sz w:val="24"/>
          <w:szCs w:val="24"/>
        </w:rPr>
        <w:t>m</w:t>
      </w:r>
      <w:r w:rsidR="00CC7066" w:rsidRPr="00AE3A45">
        <w:rPr>
          <w:rFonts w:ascii="Times New Roman" w:hAnsi="Times New Roman" w:cs="Times New Roman"/>
          <w:color w:val="000000"/>
          <w:sz w:val="24"/>
          <w:szCs w:val="24"/>
        </w:rPr>
        <w:t>et</w:t>
      </w:r>
      <w:r w:rsidR="002F1A1B" w:rsidRPr="00AE3A45">
        <w:rPr>
          <w:rFonts w:ascii="Times New Roman" w:hAnsi="Times New Roman" w:cs="Times New Roman"/>
          <w:color w:val="000000"/>
          <w:sz w:val="24"/>
          <w:szCs w:val="24"/>
        </w:rPr>
        <w:t>acercariae</w:t>
      </w:r>
      <w:proofErr w:type="spellEnd"/>
      <w:r w:rsidR="002F1A1B" w:rsidRPr="00784E5B">
        <w:rPr>
          <w:rFonts w:ascii="Times New Roman" w:hAnsi="Times New Roman" w:cs="Times New Roman"/>
          <w:color w:val="000000"/>
          <w:sz w:val="24"/>
          <w:szCs w:val="24"/>
        </w:rPr>
        <w:t xml:space="preserve"> </w:t>
      </w:r>
      <w:r w:rsidR="008310E2" w:rsidRPr="00784E5B">
        <w:rPr>
          <w:rFonts w:ascii="Times New Roman" w:hAnsi="Times New Roman" w:cs="Times New Roman"/>
          <w:color w:val="000000"/>
          <w:sz w:val="24"/>
          <w:szCs w:val="24"/>
        </w:rPr>
        <w:t>c</w:t>
      </w:r>
      <w:r w:rsidR="002F1A1B" w:rsidRPr="00784E5B">
        <w:rPr>
          <w:rFonts w:ascii="Times New Roman" w:hAnsi="Times New Roman" w:cs="Times New Roman"/>
          <w:color w:val="000000"/>
          <w:sz w:val="24"/>
          <w:szCs w:val="24"/>
        </w:rPr>
        <w:t>ause</w:t>
      </w:r>
      <w:r w:rsidR="008310E2" w:rsidRPr="00784E5B">
        <w:rPr>
          <w:rFonts w:ascii="Times New Roman" w:hAnsi="Times New Roman" w:cs="Times New Roman"/>
          <w:color w:val="000000"/>
          <w:sz w:val="24"/>
          <w:szCs w:val="24"/>
        </w:rPr>
        <w:t xml:space="preserve">s </w:t>
      </w:r>
      <w:r w:rsidR="002F1A1B" w:rsidRPr="00784E5B">
        <w:rPr>
          <w:rFonts w:ascii="Times New Roman" w:hAnsi="Times New Roman" w:cs="Times New Roman"/>
          <w:color w:val="000000"/>
          <w:sz w:val="24"/>
          <w:szCs w:val="24"/>
        </w:rPr>
        <w:t>Laryngo-pharyngitis disease in humans who eat improperly cooked fish, and may lead to death due to asphyxia</w:t>
      </w:r>
      <w:r w:rsidR="009A36FD" w:rsidRPr="00784E5B">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"/>
          <w:id w:val="-1140809407"/>
          <w:placeholder>
            <w:docPart w:val="DefaultPlaceholder_-1854013440"/>
          </w:placeholder>
        </w:sdtPr>
        <w:sdtContent>
          <w:r w:rsidR="00F8018B" w:rsidRPr="00F8018B">
            <w:rPr>
              <w:rFonts w:ascii="Times New Roman" w:hAnsi="Times New Roman" w:cs="Times New Roman"/>
              <w:color w:val="000000"/>
              <w:sz w:val="24"/>
              <w:szCs w:val="24"/>
            </w:rPr>
            <w:t>(Salem et al., 2021)</w:t>
          </w:r>
        </w:sdtContent>
      </w:sdt>
      <w:r w:rsidR="00672868" w:rsidRPr="00784E5B">
        <w:rPr>
          <w:rFonts w:ascii="Times New Roman" w:hAnsi="Times New Roman" w:cs="Times New Roman"/>
          <w:color w:val="000000"/>
          <w:sz w:val="24"/>
          <w:szCs w:val="24"/>
        </w:rPr>
        <w:t>.</w:t>
      </w:r>
      <w:r w:rsidR="00DC34FB" w:rsidRPr="00784E5B">
        <w:rPr>
          <w:rFonts w:ascii="Times New Roman" w:hAnsi="Times New Roman" w:cs="Times New Roman"/>
          <w:color w:val="000000"/>
          <w:sz w:val="24"/>
          <w:szCs w:val="24"/>
        </w:rPr>
        <w:t xml:space="preserve"> In fish </w:t>
      </w:r>
      <w:proofErr w:type="spellStart"/>
      <w:r w:rsidR="00DC34FB" w:rsidRPr="00A204B0">
        <w:rPr>
          <w:rFonts w:ascii="Times New Roman" w:hAnsi="Times New Roman" w:cs="Times New Roman"/>
          <w:i/>
          <w:iCs/>
          <w:color w:val="000000"/>
          <w:sz w:val="24"/>
          <w:szCs w:val="24"/>
        </w:rPr>
        <w:t>Clinostomum</w:t>
      </w:r>
      <w:proofErr w:type="spellEnd"/>
      <w:r w:rsidR="00DC34FB" w:rsidRPr="00A204B0">
        <w:rPr>
          <w:rFonts w:ascii="Times New Roman" w:hAnsi="Times New Roman" w:cs="Times New Roman"/>
          <w:i/>
          <w:iCs/>
          <w:color w:val="000000"/>
          <w:sz w:val="24"/>
          <w:szCs w:val="24"/>
        </w:rPr>
        <w:t xml:space="preserve"> </w:t>
      </w:r>
      <w:proofErr w:type="spellStart"/>
      <w:r w:rsidR="00DC34FB" w:rsidRPr="00A204B0">
        <w:rPr>
          <w:rFonts w:ascii="Times New Roman" w:hAnsi="Times New Roman" w:cs="Times New Roman"/>
          <w:i/>
          <w:iCs/>
          <w:color w:val="000000"/>
          <w:sz w:val="24"/>
          <w:szCs w:val="24"/>
        </w:rPr>
        <w:t>sp</w:t>
      </w:r>
      <w:proofErr w:type="spellEnd"/>
      <w:r w:rsidR="00DC34FB" w:rsidRPr="00784E5B">
        <w:rPr>
          <w:rFonts w:ascii="Times New Roman" w:hAnsi="Times New Roman" w:cs="Times New Roman"/>
          <w:color w:val="000000"/>
          <w:sz w:val="24"/>
          <w:szCs w:val="24"/>
        </w:rPr>
        <w:t xml:space="preserve"> parasitize the muscles, abdominal cavity, fins, and gill cavity.</w:t>
      </w:r>
      <w:r w:rsidR="00DC34FB" w:rsidRPr="00784E5B">
        <w:rPr>
          <w:rFonts w:ascii="Times New Roman" w:hAnsi="Times New Roman" w:cs="Times New Roman"/>
          <w:sz w:val="24"/>
          <w:szCs w:val="24"/>
        </w:rPr>
        <w:t xml:space="preserve"> </w:t>
      </w:r>
      <w:r w:rsidR="00DC34FB" w:rsidRPr="00784E5B">
        <w:rPr>
          <w:rFonts w:ascii="Times New Roman" w:hAnsi="Times New Roman" w:cs="Times New Roman"/>
          <w:color w:val="000000"/>
          <w:sz w:val="24"/>
          <w:szCs w:val="24"/>
        </w:rPr>
        <w:t xml:space="preserve">Cercariae encysted in the fish muscle can grow into </w:t>
      </w:r>
      <w:r w:rsidR="00DC34FB" w:rsidRPr="00AE3A45">
        <w:rPr>
          <w:rFonts w:ascii="Times New Roman" w:hAnsi="Times New Roman" w:cs="Times New Roman"/>
          <w:color w:val="000000"/>
          <w:sz w:val="24"/>
          <w:szCs w:val="24"/>
        </w:rPr>
        <w:t>m</w:t>
      </w:r>
      <w:r w:rsidR="00CC7066" w:rsidRPr="00AE3A45">
        <w:rPr>
          <w:rFonts w:ascii="Times New Roman" w:hAnsi="Times New Roman" w:cs="Times New Roman"/>
          <w:color w:val="000000"/>
          <w:sz w:val="24"/>
          <w:szCs w:val="24"/>
        </w:rPr>
        <w:t>et</w:t>
      </w:r>
      <w:r w:rsidR="00DC34FB" w:rsidRPr="00AE3A45">
        <w:rPr>
          <w:rFonts w:ascii="Times New Roman" w:hAnsi="Times New Roman" w:cs="Times New Roman"/>
          <w:color w:val="000000"/>
          <w:sz w:val="24"/>
          <w:szCs w:val="24"/>
        </w:rPr>
        <w:t>acercari</w:t>
      </w:r>
      <w:r w:rsidR="00DC34FB" w:rsidRPr="00784E5B">
        <w:rPr>
          <w:rFonts w:ascii="Times New Roman" w:hAnsi="Times New Roman" w:cs="Times New Roman"/>
          <w:color w:val="000000"/>
          <w:sz w:val="24"/>
          <w:szCs w:val="24"/>
        </w:rPr>
        <w:t xml:space="preserve">a leading to formation of yellow grub </w:t>
      </w:r>
      <w:sdt>
        <w:sdtPr>
          <w:rPr>
            <w:rFonts w:ascii="Times New Roman" w:hAnsi="Times New Roman" w:cs="Times New Roman"/>
            <w:color w:val="000000"/>
            <w:sz w:val="24"/>
            <w:szCs w:val="24"/>
          </w:rPr>
          <w:tag w:val="MENDELEY_CITATION_v3_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"/>
          <w:id w:val="817222282"/>
          <w:placeholder>
            <w:docPart w:val="DefaultPlaceholder_-1854013440"/>
          </w:placeholder>
        </w:sdtPr>
        <w:sdtContent>
          <w:r w:rsidR="00F8018B" w:rsidRPr="00F8018B">
            <w:rPr>
              <w:rFonts w:ascii="Times New Roman" w:hAnsi="Times New Roman" w:cs="Times New Roman"/>
              <w:color w:val="000000"/>
              <w:sz w:val="24"/>
              <w:szCs w:val="24"/>
            </w:rPr>
            <w:t>(Fayaz Ali, 2020)</w:t>
          </w:r>
        </w:sdtContent>
      </w:sdt>
      <w:r w:rsidR="00DC34FB" w:rsidRPr="00784E5B">
        <w:rPr>
          <w:rFonts w:ascii="Times New Roman" w:hAnsi="Times New Roman" w:cs="Times New Roman"/>
          <w:color w:val="000000"/>
          <w:sz w:val="24"/>
          <w:szCs w:val="24"/>
        </w:rPr>
        <w:t>.</w:t>
      </w:r>
      <w:r w:rsidR="00BD7A1F" w:rsidRPr="00784E5B">
        <w:rPr>
          <w:rFonts w:ascii="Times New Roman" w:hAnsi="Times New Roman" w:cs="Times New Roman"/>
          <w:sz w:val="24"/>
          <w:szCs w:val="24"/>
        </w:rPr>
        <w:t xml:space="preserve"> </w:t>
      </w:r>
      <w:r w:rsidR="00BD7A1F" w:rsidRPr="00AE3A45">
        <w:rPr>
          <w:rFonts w:ascii="Times New Roman" w:hAnsi="Times New Roman" w:cs="Times New Roman"/>
          <w:color w:val="000000"/>
          <w:sz w:val="24"/>
          <w:szCs w:val="24"/>
        </w:rPr>
        <w:t>M</w:t>
      </w:r>
      <w:r w:rsidR="00CC7066" w:rsidRPr="00AE3A45">
        <w:rPr>
          <w:rFonts w:ascii="Times New Roman" w:hAnsi="Times New Roman" w:cs="Times New Roman"/>
          <w:color w:val="000000"/>
          <w:sz w:val="24"/>
          <w:szCs w:val="24"/>
        </w:rPr>
        <w:t>et</w:t>
      </w:r>
      <w:r w:rsidR="00BD7A1F" w:rsidRPr="00AE3A45">
        <w:rPr>
          <w:rFonts w:ascii="Times New Roman" w:hAnsi="Times New Roman" w:cs="Times New Roman"/>
          <w:color w:val="000000"/>
          <w:sz w:val="24"/>
          <w:szCs w:val="24"/>
        </w:rPr>
        <w:t xml:space="preserve">acercarial </w:t>
      </w:r>
      <w:r w:rsidR="00BD7A1F" w:rsidRPr="00784E5B">
        <w:rPr>
          <w:rFonts w:ascii="Times New Roman" w:hAnsi="Times New Roman" w:cs="Times New Roman"/>
          <w:color w:val="000000"/>
          <w:sz w:val="24"/>
          <w:szCs w:val="24"/>
        </w:rPr>
        <w:t xml:space="preserve">infection in fish is the main source of disease with subsequent economic loss. </w:t>
      </w:r>
      <w:proofErr w:type="spellStart"/>
      <w:r w:rsidR="00BD7A1F" w:rsidRPr="00AE3A45">
        <w:rPr>
          <w:rFonts w:ascii="Times New Roman" w:hAnsi="Times New Roman" w:cs="Times New Roman"/>
          <w:color w:val="000000"/>
          <w:sz w:val="24"/>
          <w:szCs w:val="24"/>
        </w:rPr>
        <w:t>M</w:t>
      </w:r>
      <w:r w:rsidR="00CC7066" w:rsidRPr="00AE3A45">
        <w:rPr>
          <w:rFonts w:ascii="Times New Roman" w:hAnsi="Times New Roman" w:cs="Times New Roman"/>
          <w:color w:val="000000"/>
          <w:sz w:val="24"/>
          <w:szCs w:val="24"/>
        </w:rPr>
        <w:t>et</w:t>
      </w:r>
      <w:r w:rsidR="00BD7A1F" w:rsidRPr="00AE3A45">
        <w:rPr>
          <w:rFonts w:ascii="Times New Roman" w:hAnsi="Times New Roman" w:cs="Times New Roman"/>
          <w:color w:val="000000"/>
          <w:sz w:val="24"/>
          <w:szCs w:val="24"/>
        </w:rPr>
        <w:t>acercariae</w:t>
      </w:r>
      <w:proofErr w:type="spellEnd"/>
      <w:r w:rsidR="00BD7A1F" w:rsidRPr="00AE3A45">
        <w:rPr>
          <w:rFonts w:ascii="Times New Roman" w:hAnsi="Times New Roman" w:cs="Times New Roman"/>
          <w:color w:val="000000"/>
          <w:sz w:val="24"/>
          <w:szCs w:val="24"/>
        </w:rPr>
        <w:t xml:space="preserve"> </w:t>
      </w:r>
      <w:r w:rsidR="00BD7A1F" w:rsidRPr="00784E5B">
        <w:rPr>
          <w:rFonts w:ascii="Times New Roman" w:hAnsi="Times New Roman" w:cs="Times New Roman"/>
          <w:color w:val="000000"/>
          <w:sz w:val="24"/>
          <w:szCs w:val="24"/>
        </w:rPr>
        <w:t>may affect growth and survival, or disfigure fish so that they loss their mark</w:t>
      </w:r>
      <w:r w:rsidR="00CC7066">
        <w:rPr>
          <w:rFonts w:ascii="Times New Roman" w:hAnsi="Times New Roman" w:cs="Times New Roman"/>
          <w:i/>
          <w:color w:val="000000"/>
          <w:sz w:val="24"/>
          <w:szCs w:val="24"/>
        </w:rPr>
        <w:t>et</w:t>
      </w:r>
      <w:r w:rsidR="00BD7A1F" w:rsidRPr="00784E5B">
        <w:rPr>
          <w:rFonts w:ascii="Times New Roman" w:hAnsi="Times New Roman" w:cs="Times New Roman"/>
          <w:color w:val="000000"/>
          <w:sz w:val="24"/>
          <w:szCs w:val="24"/>
        </w:rPr>
        <w:t xml:space="preserve"> value as a food or ornamental product </w:t>
      </w:r>
      <w:sdt>
        <w:sdtPr>
          <w:rPr>
            <w:rFonts w:ascii="Times New Roman" w:hAnsi="Times New Roman" w:cs="Times New Roman"/>
            <w:color w:val="000000"/>
            <w:sz w:val="24"/>
            <w:szCs w:val="24"/>
          </w:rPr>
          <w:tag w:val="MENDELEY_CITATION_v3_eyJjaXRhdGlvbklEIjoiTUVOREVMRVlfQ0lUQVRJT05fNTg1ZDU3MzktZjQ2Ni00NGQ3LWI5MTYtNTczNWM2ZmViOGIzIiwicHJvcGVydGllcyI6eyJub3RlSW5kZXgiOjB9LCJpc0VkaXRlZCI6ZmFsc2UsIm1hbnVhbE92ZXJyaWRlIjp7ImlzTWFudWFsbHlPdmVycmlkZGVuIjp0cnVlLCJjaXRlcHJvY1RleHQiOiIoTWl0aWt1ICYjMzg7IEtvbmVjbnksIG4uZC4pIiwibWFudWFsT3ZlcnJpZGVUZXh0IjoiKE1pdGlrdSAmIEtvbmVjbnksIDIwMTU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
          <w:id w:val="695894882"/>
          <w:placeholder>
            <w:docPart w:val="DefaultPlaceholder_-1854013440"/>
          </w:placeholder>
        </w:sdtPr>
        <w:sdtContent>
          <w:r w:rsidR="00F8018B">
            <w:rPr>
              <w:rFonts w:eastAsia="Times New Roman"/>
            </w:rPr>
            <w:t>(Mitiku &amp; Konecny, 2015)</w:t>
          </w:r>
        </w:sdtContent>
      </w:sdt>
      <w:r w:rsidR="00BD7A1F" w:rsidRPr="00E64553">
        <w:rPr>
          <w:rFonts w:ascii="Times New Roman" w:hAnsi="Times New Roman" w:cs="Times New Roman"/>
          <w:color w:val="000000"/>
          <w:sz w:val="24"/>
          <w:szCs w:val="24"/>
        </w:rPr>
        <w:t>.</w:t>
      </w:r>
      <w:r w:rsidR="00B84B88" w:rsidRPr="00784E5B">
        <w:rPr>
          <w:rFonts w:ascii="Times New Roman" w:hAnsi="Times New Roman" w:cs="Times New Roman"/>
          <w:sz w:val="24"/>
          <w:szCs w:val="24"/>
        </w:rPr>
        <w:t xml:space="preserve"> </w:t>
      </w:r>
    </w:p>
    <w:p w14:paraId="778F546D" w14:textId="2504BAA3" w:rsidR="00393444" w:rsidRDefault="00B84B88" w:rsidP="00EB6176">
      <w:pPr>
        <w:spacing w:line="360" w:lineRule="auto"/>
        <w:jc w:val="both"/>
        <w:rPr>
          <w:rFonts w:ascii="Times New Roman" w:hAnsi="Times New Roman" w:cs="Times New Roman"/>
          <w:color w:val="000000"/>
          <w:sz w:val="24"/>
          <w:szCs w:val="24"/>
        </w:rPr>
      </w:pPr>
      <w:r w:rsidRPr="00784E5B">
        <w:rPr>
          <w:rFonts w:ascii="Times New Roman" w:hAnsi="Times New Roman" w:cs="Times New Roman"/>
          <w:color w:val="000000"/>
          <w:sz w:val="24"/>
          <w:szCs w:val="24"/>
        </w:rPr>
        <w:t xml:space="preserve">The </w:t>
      </w:r>
      <w:r w:rsidR="004D3C60" w:rsidRPr="00784E5B">
        <w:rPr>
          <w:rFonts w:ascii="Times New Roman" w:hAnsi="Times New Roman" w:cs="Times New Roman"/>
          <w:color w:val="000000"/>
          <w:sz w:val="24"/>
          <w:szCs w:val="24"/>
        </w:rPr>
        <w:t xml:space="preserve">genus </w:t>
      </w:r>
      <w:proofErr w:type="spellStart"/>
      <w:r w:rsidRPr="00A204B0">
        <w:rPr>
          <w:rFonts w:ascii="Times New Roman" w:hAnsi="Times New Roman" w:cs="Times New Roman"/>
          <w:i/>
          <w:iCs/>
          <w:color w:val="000000"/>
          <w:sz w:val="24"/>
          <w:szCs w:val="24"/>
        </w:rPr>
        <w:t>Diplostom</w:t>
      </w:r>
      <w:r w:rsidR="004D3C60" w:rsidRPr="00A204B0">
        <w:rPr>
          <w:rFonts w:ascii="Times New Roman" w:hAnsi="Times New Roman" w:cs="Times New Roman"/>
          <w:i/>
          <w:iCs/>
          <w:color w:val="000000"/>
          <w:sz w:val="24"/>
          <w:szCs w:val="24"/>
        </w:rPr>
        <w:t>um</w:t>
      </w:r>
      <w:proofErr w:type="spellEnd"/>
      <w:r w:rsidRPr="00784E5B">
        <w:rPr>
          <w:rFonts w:ascii="Times New Roman" w:hAnsi="Times New Roman" w:cs="Times New Roman"/>
          <w:color w:val="000000"/>
          <w:sz w:val="24"/>
          <w:szCs w:val="24"/>
        </w:rPr>
        <w:t>,</w:t>
      </w:r>
      <w:r w:rsidR="004D3C60" w:rsidRPr="00784E5B">
        <w:rPr>
          <w:rFonts w:ascii="Times New Roman" w:hAnsi="Times New Roman" w:cs="Times New Roman"/>
          <w:color w:val="000000"/>
          <w:sz w:val="24"/>
          <w:szCs w:val="24"/>
        </w:rPr>
        <w:t xml:space="preserve"> in the family of </w:t>
      </w:r>
      <w:proofErr w:type="spellStart"/>
      <w:r w:rsidR="004D3C60" w:rsidRPr="00A204B0">
        <w:rPr>
          <w:rFonts w:ascii="Times New Roman" w:hAnsi="Times New Roman" w:cs="Times New Roman"/>
          <w:i/>
          <w:iCs/>
          <w:color w:val="000000"/>
          <w:sz w:val="24"/>
          <w:szCs w:val="24"/>
        </w:rPr>
        <w:t>Diplostomatidae</w:t>
      </w:r>
      <w:proofErr w:type="spellEnd"/>
      <w:r w:rsidRPr="00784E5B">
        <w:rPr>
          <w:rFonts w:ascii="Times New Roman" w:hAnsi="Times New Roman" w:cs="Times New Roman"/>
          <w:color w:val="000000"/>
          <w:sz w:val="24"/>
          <w:szCs w:val="24"/>
        </w:rPr>
        <w:t xml:space="preserve"> </w:t>
      </w:r>
      <w:r w:rsidR="004D3C60" w:rsidRPr="00784E5B">
        <w:rPr>
          <w:rFonts w:ascii="Times New Roman" w:hAnsi="Times New Roman" w:cs="Times New Roman"/>
          <w:color w:val="000000"/>
          <w:sz w:val="24"/>
          <w:szCs w:val="24"/>
        </w:rPr>
        <w:t>have three sub ge</w:t>
      </w:r>
      <w:r w:rsidR="00F84CAE" w:rsidRPr="00784E5B">
        <w:rPr>
          <w:rFonts w:ascii="Times New Roman" w:hAnsi="Times New Roman" w:cs="Times New Roman"/>
          <w:color w:val="000000"/>
          <w:sz w:val="24"/>
          <w:szCs w:val="24"/>
        </w:rPr>
        <w:t>n</w:t>
      </w:r>
      <w:r w:rsidR="004D3C60" w:rsidRPr="00784E5B">
        <w:rPr>
          <w:rFonts w:ascii="Times New Roman" w:hAnsi="Times New Roman" w:cs="Times New Roman"/>
          <w:color w:val="000000"/>
          <w:sz w:val="24"/>
          <w:szCs w:val="24"/>
        </w:rPr>
        <w:t>era that is;</w:t>
      </w:r>
      <w:r w:rsidR="00A204B0">
        <w:rPr>
          <w:rFonts w:ascii="Times New Roman" w:hAnsi="Times New Roman" w:cs="Times New Roman"/>
          <w:color w:val="000000"/>
          <w:sz w:val="24"/>
          <w:szCs w:val="24"/>
        </w:rPr>
        <w:t xml:space="preserve"> </w:t>
      </w:r>
      <w:proofErr w:type="spellStart"/>
      <w:r w:rsidRPr="00A204B0">
        <w:rPr>
          <w:rFonts w:ascii="Times New Roman" w:hAnsi="Times New Roman" w:cs="Times New Roman"/>
          <w:i/>
          <w:iCs/>
          <w:color w:val="000000"/>
          <w:sz w:val="24"/>
          <w:szCs w:val="24"/>
        </w:rPr>
        <w:t>Diplostomum</w:t>
      </w:r>
      <w:proofErr w:type="spellEnd"/>
      <w:r w:rsidRPr="00784E5B">
        <w:rPr>
          <w:rFonts w:ascii="Times New Roman" w:hAnsi="Times New Roman" w:cs="Times New Roman"/>
          <w:color w:val="000000"/>
          <w:sz w:val="24"/>
          <w:szCs w:val="24"/>
        </w:rPr>
        <w:t xml:space="preserve"> sp., </w:t>
      </w:r>
      <w:proofErr w:type="spellStart"/>
      <w:r w:rsidRPr="00A204B0">
        <w:rPr>
          <w:rFonts w:ascii="Times New Roman" w:hAnsi="Times New Roman" w:cs="Times New Roman"/>
          <w:i/>
          <w:iCs/>
          <w:color w:val="000000"/>
          <w:sz w:val="24"/>
          <w:szCs w:val="24"/>
        </w:rPr>
        <w:t>Tylodelphys</w:t>
      </w:r>
      <w:proofErr w:type="spellEnd"/>
      <w:r w:rsidRPr="00A204B0">
        <w:rPr>
          <w:rFonts w:ascii="Times New Roman" w:hAnsi="Times New Roman" w:cs="Times New Roman"/>
          <w:i/>
          <w:iCs/>
          <w:color w:val="000000"/>
          <w:sz w:val="24"/>
          <w:szCs w:val="24"/>
        </w:rPr>
        <w:t xml:space="preserve"> sp</w:t>
      </w:r>
      <w:r w:rsidRPr="00784E5B">
        <w:rPr>
          <w:rFonts w:ascii="Times New Roman" w:hAnsi="Times New Roman" w:cs="Times New Roman"/>
          <w:color w:val="000000"/>
          <w:sz w:val="24"/>
          <w:szCs w:val="24"/>
        </w:rPr>
        <w:t>. and</w:t>
      </w:r>
      <w:r w:rsidR="004D3C60" w:rsidRPr="00784E5B">
        <w:rPr>
          <w:rFonts w:ascii="Times New Roman" w:hAnsi="Times New Roman" w:cs="Times New Roman"/>
          <w:color w:val="000000"/>
          <w:sz w:val="24"/>
          <w:szCs w:val="24"/>
        </w:rPr>
        <w:t xml:space="preserve"> </w:t>
      </w:r>
      <w:proofErr w:type="spellStart"/>
      <w:r w:rsidR="004D3C60" w:rsidRPr="00A204B0">
        <w:rPr>
          <w:rFonts w:ascii="Times New Roman" w:hAnsi="Times New Roman" w:cs="Times New Roman"/>
          <w:i/>
          <w:iCs/>
          <w:color w:val="000000"/>
          <w:sz w:val="24"/>
          <w:szCs w:val="24"/>
        </w:rPr>
        <w:t>Dolichorchis</w:t>
      </w:r>
      <w:proofErr w:type="spellEnd"/>
      <w:r w:rsidRPr="00A204B0">
        <w:rPr>
          <w:rFonts w:ascii="Times New Roman" w:hAnsi="Times New Roman" w:cs="Times New Roman"/>
          <w:i/>
          <w:iCs/>
          <w:color w:val="000000"/>
          <w:sz w:val="24"/>
          <w:szCs w:val="24"/>
        </w:rPr>
        <w:t xml:space="preserve"> </w:t>
      </w:r>
      <w:proofErr w:type="spellStart"/>
      <w:r w:rsidR="004D3C60" w:rsidRPr="00A204B0">
        <w:rPr>
          <w:rFonts w:ascii="Times New Roman" w:hAnsi="Times New Roman" w:cs="Times New Roman"/>
          <w:i/>
          <w:iCs/>
          <w:color w:val="000000"/>
          <w:sz w:val="24"/>
          <w:szCs w:val="24"/>
        </w:rPr>
        <w:t>sp</w:t>
      </w:r>
      <w:proofErr w:type="spellEnd"/>
      <w:r w:rsidR="004D3C60" w:rsidRPr="00784E5B">
        <w:rPr>
          <w:rFonts w:ascii="Times New Roman" w:hAnsi="Times New Roman" w:cs="Times New Roman"/>
          <w:color w:val="000000"/>
          <w:sz w:val="24"/>
          <w:szCs w:val="24"/>
        </w:rPr>
        <w:t xml:space="preserve"> which infect</w:t>
      </w:r>
      <w:r w:rsidRPr="00784E5B">
        <w:rPr>
          <w:rFonts w:ascii="Times New Roman" w:hAnsi="Times New Roman" w:cs="Times New Roman"/>
          <w:color w:val="000000"/>
          <w:sz w:val="24"/>
          <w:szCs w:val="24"/>
        </w:rPr>
        <w:t xml:space="preserve"> the eyes, skin and gills</w:t>
      </w:r>
      <w:r w:rsidR="004D3C60" w:rsidRPr="00784E5B">
        <w:rPr>
          <w:rFonts w:ascii="Times New Roman" w:hAnsi="Times New Roman" w:cs="Times New Roman"/>
          <w:color w:val="000000"/>
          <w:sz w:val="24"/>
          <w:szCs w:val="24"/>
        </w:rPr>
        <w:t xml:space="preserve"> of fish</w:t>
      </w:r>
      <w:r w:rsidRPr="00784E5B">
        <w:rPr>
          <w:rFonts w:ascii="Times New Roman" w:hAnsi="Times New Roman" w:cs="Times New Roman"/>
          <w:color w:val="000000"/>
          <w:sz w:val="24"/>
          <w:szCs w:val="24"/>
        </w:rPr>
        <w:t xml:space="preserve"> causing eye fluke blindness</w:t>
      </w:r>
      <w:sdt>
        <w:sdtPr>
          <w:rPr>
            <w:rFonts w:ascii="Times New Roman" w:hAnsi="Times New Roman" w:cs="Times New Roman"/>
            <w:color w:val="000000"/>
            <w:sz w:val="24"/>
            <w:szCs w:val="24"/>
          </w:rPr>
          <w:tag w:val="MENDELEY_CITATION_v3_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"/>
          <w:id w:val="1129288250"/>
          <w:placeholder>
            <w:docPart w:val="DefaultPlaceholder_-1854013440"/>
          </w:placeholder>
        </w:sdtPr>
        <w:sdtContent>
          <w:r w:rsidR="00F8018B" w:rsidRPr="00F8018B">
            <w:rPr>
              <w:rFonts w:ascii="Times New Roman" w:hAnsi="Times New Roman" w:cs="Times New Roman"/>
              <w:color w:val="000000"/>
              <w:sz w:val="24"/>
              <w:szCs w:val="24"/>
            </w:rPr>
            <w:t>(Fred D, 2018)</w:t>
          </w:r>
        </w:sdtContent>
      </w:sdt>
      <w:r w:rsidR="004D3C60" w:rsidRPr="00784E5B">
        <w:rPr>
          <w:rFonts w:ascii="Times New Roman" w:hAnsi="Times New Roman" w:cs="Times New Roman"/>
          <w:color w:val="000000"/>
          <w:sz w:val="24"/>
          <w:szCs w:val="24"/>
        </w:rPr>
        <w:t>.</w:t>
      </w:r>
      <w:r w:rsidR="007E7619" w:rsidRPr="00784E5B">
        <w:rPr>
          <w:rFonts w:ascii="Times New Roman" w:hAnsi="Times New Roman" w:cs="Times New Roman"/>
          <w:sz w:val="24"/>
          <w:szCs w:val="24"/>
        </w:rPr>
        <w:t xml:space="preserve"> </w:t>
      </w:r>
      <w:r w:rsidR="007E7619" w:rsidRPr="00784E5B">
        <w:rPr>
          <w:rFonts w:ascii="Times New Roman" w:hAnsi="Times New Roman" w:cs="Times New Roman"/>
          <w:color w:val="000000"/>
          <w:sz w:val="24"/>
          <w:szCs w:val="24"/>
        </w:rPr>
        <w:t>These parasites are ubiquitous in freshwater systems and infection of fingerlings by m</w:t>
      </w:r>
      <w:r w:rsidR="00CC7066" w:rsidRPr="00AE3A45">
        <w:rPr>
          <w:rFonts w:ascii="Times New Roman" w:hAnsi="Times New Roman" w:cs="Times New Roman"/>
          <w:iCs/>
          <w:color w:val="000000"/>
          <w:sz w:val="24"/>
          <w:szCs w:val="24"/>
        </w:rPr>
        <w:t>et</w:t>
      </w:r>
      <w:r w:rsidR="007E7619" w:rsidRPr="00AE3A45">
        <w:rPr>
          <w:rFonts w:ascii="Times New Roman" w:hAnsi="Times New Roman" w:cs="Times New Roman"/>
          <w:iCs/>
          <w:color w:val="000000"/>
          <w:sz w:val="24"/>
          <w:szCs w:val="24"/>
        </w:rPr>
        <w:t>a</w:t>
      </w:r>
      <w:r w:rsidR="007E7619" w:rsidRPr="00784E5B">
        <w:rPr>
          <w:rFonts w:ascii="Times New Roman" w:hAnsi="Times New Roman" w:cs="Times New Roman"/>
          <w:color w:val="000000"/>
          <w:sz w:val="24"/>
          <w:szCs w:val="24"/>
        </w:rPr>
        <w:t xml:space="preserve">cercarial stage usually result to high mortalities </w:t>
      </w:r>
      <w:sdt>
        <w:sdtPr>
          <w:rPr>
            <w:rFonts w:ascii="Times New Roman" w:hAnsi="Times New Roman" w:cs="Times New Roman"/>
            <w:color w:val="000000"/>
            <w:sz w:val="24"/>
            <w:szCs w:val="24"/>
          </w:rPr>
          <w:tag w:val="MENDELEY_CITATION_v3_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"/>
          <w:id w:val="435871954"/>
          <w:placeholder>
            <w:docPart w:val="DefaultPlaceholder_-1854013440"/>
          </w:placeholder>
        </w:sdtPr>
        <w:sdtContent>
          <w:r w:rsidR="00F8018B" w:rsidRPr="00F8018B">
            <w:rPr>
              <w:rFonts w:ascii="Times New Roman" w:hAnsi="Times New Roman" w:cs="Times New Roman"/>
              <w:color w:val="000000"/>
              <w:sz w:val="24"/>
              <w:szCs w:val="24"/>
            </w:rPr>
            <w:t>(Fred D, 2018)</w:t>
          </w:r>
        </w:sdtContent>
      </w:sdt>
      <w:r w:rsidR="007E7619" w:rsidRPr="00784E5B">
        <w:rPr>
          <w:rFonts w:ascii="Times New Roman" w:hAnsi="Times New Roman" w:cs="Times New Roman"/>
          <w:color w:val="000000"/>
          <w:sz w:val="24"/>
          <w:szCs w:val="24"/>
        </w:rPr>
        <w:t>. In adult fish,</w:t>
      </w:r>
      <w:r w:rsidR="007E7619" w:rsidRPr="00784E5B">
        <w:rPr>
          <w:rFonts w:ascii="Times New Roman" w:hAnsi="Times New Roman" w:cs="Times New Roman"/>
          <w:sz w:val="24"/>
          <w:szCs w:val="24"/>
        </w:rPr>
        <w:t xml:space="preserve"> </w:t>
      </w:r>
      <w:r w:rsidR="007E7619" w:rsidRPr="00784E5B">
        <w:rPr>
          <w:rFonts w:ascii="Times New Roman" w:hAnsi="Times New Roman" w:cs="Times New Roman"/>
          <w:color w:val="000000"/>
          <w:sz w:val="24"/>
          <w:szCs w:val="24"/>
        </w:rPr>
        <w:t xml:space="preserve">the </w:t>
      </w:r>
      <w:proofErr w:type="spellStart"/>
      <w:r w:rsidR="007E7619" w:rsidRPr="00AE3A45">
        <w:rPr>
          <w:rFonts w:ascii="Times New Roman" w:hAnsi="Times New Roman" w:cs="Times New Roman"/>
          <w:color w:val="000000"/>
          <w:sz w:val="24"/>
          <w:szCs w:val="24"/>
        </w:rPr>
        <w:t>m</w:t>
      </w:r>
      <w:r w:rsidR="00CC7066" w:rsidRPr="00AE3A45">
        <w:rPr>
          <w:rFonts w:ascii="Times New Roman" w:hAnsi="Times New Roman" w:cs="Times New Roman"/>
          <w:color w:val="000000"/>
          <w:sz w:val="24"/>
          <w:szCs w:val="24"/>
        </w:rPr>
        <w:t>et</w:t>
      </w:r>
      <w:r w:rsidR="007E7619" w:rsidRPr="00AE3A45">
        <w:rPr>
          <w:rFonts w:ascii="Times New Roman" w:hAnsi="Times New Roman" w:cs="Times New Roman"/>
          <w:color w:val="000000"/>
          <w:sz w:val="24"/>
          <w:szCs w:val="24"/>
        </w:rPr>
        <w:t>acercariae</w:t>
      </w:r>
      <w:proofErr w:type="spellEnd"/>
      <w:r w:rsidR="007E7619" w:rsidRPr="00784E5B">
        <w:rPr>
          <w:rFonts w:ascii="Times New Roman" w:hAnsi="Times New Roman" w:cs="Times New Roman"/>
          <w:color w:val="000000"/>
          <w:sz w:val="24"/>
          <w:szCs w:val="24"/>
        </w:rPr>
        <w:t xml:space="preserve"> of </w:t>
      </w:r>
      <w:r w:rsidR="007E7619" w:rsidRPr="00A204B0">
        <w:rPr>
          <w:rFonts w:ascii="Times New Roman" w:hAnsi="Times New Roman" w:cs="Times New Roman"/>
          <w:i/>
          <w:iCs/>
          <w:color w:val="000000"/>
          <w:sz w:val="24"/>
          <w:szCs w:val="24"/>
        </w:rPr>
        <w:t xml:space="preserve">D. </w:t>
      </w:r>
      <w:proofErr w:type="spellStart"/>
      <w:r w:rsidR="007E7619" w:rsidRPr="00A204B0">
        <w:rPr>
          <w:rFonts w:ascii="Times New Roman" w:hAnsi="Times New Roman" w:cs="Times New Roman"/>
          <w:i/>
          <w:iCs/>
          <w:color w:val="000000"/>
          <w:sz w:val="24"/>
          <w:szCs w:val="24"/>
        </w:rPr>
        <w:t>spathaceum</w:t>
      </w:r>
      <w:proofErr w:type="spellEnd"/>
      <w:r w:rsidR="007E7619" w:rsidRPr="00784E5B">
        <w:rPr>
          <w:rFonts w:ascii="Times New Roman" w:hAnsi="Times New Roman" w:cs="Times New Roman"/>
          <w:color w:val="000000"/>
          <w:sz w:val="24"/>
          <w:szCs w:val="24"/>
        </w:rPr>
        <w:t xml:space="preserve"> </w:t>
      </w:r>
      <w:r w:rsidR="00F84CAE" w:rsidRPr="00784E5B">
        <w:rPr>
          <w:rFonts w:ascii="Times New Roman" w:hAnsi="Times New Roman" w:cs="Times New Roman"/>
          <w:color w:val="000000"/>
          <w:sz w:val="24"/>
          <w:szCs w:val="24"/>
        </w:rPr>
        <w:t xml:space="preserve">that </w:t>
      </w:r>
      <w:r w:rsidR="007E7619" w:rsidRPr="00784E5B">
        <w:rPr>
          <w:rFonts w:ascii="Times New Roman" w:hAnsi="Times New Roman" w:cs="Times New Roman"/>
          <w:color w:val="000000"/>
          <w:sz w:val="24"/>
          <w:szCs w:val="24"/>
        </w:rPr>
        <w:t>live in the eye lenses,</w:t>
      </w:r>
      <w:r w:rsidR="00F84CAE" w:rsidRPr="00784E5B">
        <w:rPr>
          <w:rFonts w:ascii="Times New Roman" w:hAnsi="Times New Roman" w:cs="Times New Roman"/>
          <w:color w:val="000000"/>
          <w:sz w:val="24"/>
          <w:szCs w:val="24"/>
        </w:rPr>
        <w:t xml:space="preserve"> </w:t>
      </w:r>
      <w:r w:rsidR="007E7619" w:rsidRPr="00AE3A45">
        <w:rPr>
          <w:rFonts w:ascii="Times New Roman" w:hAnsi="Times New Roman" w:cs="Times New Roman"/>
          <w:color w:val="000000"/>
          <w:sz w:val="24"/>
          <w:szCs w:val="24"/>
        </w:rPr>
        <w:t>r</w:t>
      </w:r>
      <w:r w:rsidR="00CC7066" w:rsidRPr="00AE3A45">
        <w:rPr>
          <w:rFonts w:ascii="Times New Roman" w:hAnsi="Times New Roman" w:cs="Times New Roman"/>
          <w:color w:val="000000"/>
          <w:sz w:val="24"/>
          <w:szCs w:val="24"/>
        </w:rPr>
        <w:t>et</w:t>
      </w:r>
      <w:r w:rsidR="007E7619" w:rsidRPr="00AE3A45">
        <w:rPr>
          <w:rFonts w:ascii="Times New Roman" w:hAnsi="Times New Roman" w:cs="Times New Roman"/>
          <w:color w:val="000000"/>
          <w:sz w:val="24"/>
          <w:szCs w:val="24"/>
        </w:rPr>
        <w:t xml:space="preserve">ina </w:t>
      </w:r>
      <w:r w:rsidR="007E7619" w:rsidRPr="00784E5B">
        <w:rPr>
          <w:rFonts w:ascii="Times New Roman" w:hAnsi="Times New Roman" w:cs="Times New Roman"/>
          <w:color w:val="000000"/>
          <w:sz w:val="24"/>
          <w:szCs w:val="24"/>
        </w:rPr>
        <w:t xml:space="preserve">and aqueous </w:t>
      </w:r>
      <w:proofErr w:type="spellStart"/>
      <w:r w:rsidR="007E7619" w:rsidRPr="00784E5B">
        <w:rPr>
          <w:rFonts w:ascii="Times New Roman" w:hAnsi="Times New Roman" w:cs="Times New Roman"/>
          <w:color w:val="000000"/>
          <w:sz w:val="24"/>
          <w:szCs w:val="24"/>
        </w:rPr>
        <w:t>humour</w:t>
      </w:r>
      <w:proofErr w:type="spellEnd"/>
      <w:r w:rsidR="007E7619" w:rsidRPr="00784E5B">
        <w:rPr>
          <w:rFonts w:ascii="Times New Roman" w:hAnsi="Times New Roman" w:cs="Times New Roman"/>
          <w:color w:val="000000"/>
          <w:sz w:val="24"/>
          <w:szCs w:val="24"/>
        </w:rPr>
        <w:t xml:space="preserve"> and even brain, spinal cord, nasal spaces of many freshwater fish without undergoing Encystation</w:t>
      </w:r>
      <w:r w:rsidR="003B152A" w:rsidRPr="00784E5B">
        <w:rPr>
          <w:rFonts w:ascii="Times New Roman" w:hAnsi="Times New Roman" w:cs="Times New Roman"/>
          <w:color w:val="000000"/>
          <w:sz w:val="24"/>
          <w:szCs w:val="24"/>
        </w:rPr>
        <w:t xml:space="preserve"> r</w:t>
      </w:r>
      <w:r w:rsidR="00F84CAE" w:rsidRPr="00784E5B">
        <w:rPr>
          <w:rFonts w:ascii="Times New Roman" w:hAnsi="Times New Roman" w:cs="Times New Roman"/>
          <w:sz w:val="24"/>
          <w:szCs w:val="24"/>
        </w:rPr>
        <w:t>esult</w:t>
      </w:r>
      <w:r w:rsidR="003B152A" w:rsidRPr="00784E5B">
        <w:rPr>
          <w:rFonts w:ascii="Times New Roman" w:hAnsi="Times New Roman" w:cs="Times New Roman"/>
          <w:sz w:val="24"/>
          <w:szCs w:val="24"/>
        </w:rPr>
        <w:t xml:space="preserve"> </w:t>
      </w:r>
      <w:r w:rsidR="00F84CAE" w:rsidRPr="00784E5B">
        <w:rPr>
          <w:rFonts w:ascii="Times New Roman" w:hAnsi="Times New Roman" w:cs="Times New Roman"/>
          <w:sz w:val="24"/>
          <w:szCs w:val="24"/>
        </w:rPr>
        <w:t xml:space="preserve">to </w:t>
      </w:r>
      <w:proofErr w:type="spellStart"/>
      <w:r w:rsidR="00F84CAE" w:rsidRPr="00784E5B">
        <w:rPr>
          <w:rFonts w:ascii="Times New Roman" w:hAnsi="Times New Roman" w:cs="Times New Roman"/>
          <w:sz w:val="24"/>
          <w:szCs w:val="24"/>
        </w:rPr>
        <w:t>diplostomiasis</w:t>
      </w:r>
      <w:proofErr w:type="spellEnd"/>
      <w:r w:rsidR="00F84CAE" w:rsidRPr="00784E5B">
        <w:rPr>
          <w:rFonts w:ascii="Times New Roman" w:hAnsi="Times New Roman" w:cs="Times New Roman"/>
          <w:sz w:val="24"/>
          <w:szCs w:val="24"/>
        </w:rPr>
        <w:t xml:space="preserve">, </w:t>
      </w:r>
      <w:proofErr w:type="spellStart"/>
      <w:r w:rsidR="00F84CAE" w:rsidRPr="00784E5B">
        <w:rPr>
          <w:rFonts w:ascii="Times New Roman" w:hAnsi="Times New Roman" w:cs="Times New Roman"/>
          <w:sz w:val="24"/>
          <w:szCs w:val="24"/>
        </w:rPr>
        <w:t>dipostomatosis</w:t>
      </w:r>
      <w:proofErr w:type="spellEnd"/>
      <w:r w:rsidR="00F84CAE" w:rsidRPr="00784E5B">
        <w:rPr>
          <w:rFonts w:ascii="Times New Roman" w:hAnsi="Times New Roman" w:cs="Times New Roman"/>
          <w:sz w:val="24"/>
          <w:szCs w:val="24"/>
        </w:rPr>
        <w:t xml:space="preserve"> and parasitic cataract of eye</w:t>
      </w:r>
      <w:r w:rsidR="00A204B0">
        <w:rPr>
          <w:rFonts w:ascii="Times New Roman" w:hAnsi="Times New Roman" w:cs="Times New Roman"/>
          <w:sz w:val="24"/>
          <w:szCs w:val="24"/>
        </w:rPr>
        <w:t xml:space="preserve"> </w:t>
      </w:r>
      <w:r w:rsidR="00F84CAE" w:rsidRPr="00784E5B">
        <w:rPr>
          <w:rFonts w:ascii="Times New Roman" w:hAnsi="Times New Roman" w:cs="Times New Roman"/>
          <w:sz w:val="24"/>
          <w:szCs w:val="24"/>
        </w:rPr>
        <w:t xml:space="preserve">fluke disease. </w:t>
      </w:r>
      <w:r w:rsidR="003B152A" w:rsidRPr="00784E5B">
        <w:rPr>
          <w:rFonts w:ascii="Times New Roman" w:hAnsi="Times New Roman" w:cs="Times New Roman"/>
          <w:sz w:val="24"/>
          <w:szCs w:val="24"/>
        </w:rPr>
        <w:t xml:space="preserve">This can </w:t>
      </w:r>
      <w:r w:rsidR="00F84CAE" w:rsidRPr="00784E5B">
        <w:rPr>
          <w:rFonts w:ascii="Times New Roman" w:hAnsi="Times New Roman" w:cs="Times New Roman"/>
          <w:sz w:val="24"/>
          <w:szCs w:val="24"/>
        </w:rPr>
        <w:t xml:space="preserve">high mortality of fish </w:t>
      </w:r>
      <w:r w:rsidR="003B152A" w:rsidRPr="00784E5B">
        <w:rPr>
          <w:rFonts w:ascii="Times New Roman" w:hAnsi="Times New Roman" w:cs="Times New Roman"/>
          <w:sz w:val="24"/>
          <w:szCs w:val="24"/>
        </w:rPr>
        <w:t>farms</w:t>
      </w:r>
      <w:r w:rsidR="00F84CAE" w:rsidRPr="00784E5B">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"/>
          <w:id w:val="1661576329"/>
          <w:placeholder>
            <w:docPart w:val="DefaultPlaceholder_-1854013440"/>
          </w:placeholder>
        </w:sdtPr>
        <w:sdtContent>
          <w:r w:rsidR="00F8018B" w:rsidRPr="00F8018B">
            <w:rPr>
              <w:rFonts w:ascii="Times New Roman" w:hAnsi="Times New Roman" w:cs="Times New Roman"/>
              <w:color w:val="000000"/>
              <w:sz w:val="24"/>
              <w:szCs w:val="24"/>
            </w:rPr>
            <w:t>(Rintamäki-Kinnunen et al., 2004)</w:t>
          </w:r>
        </w:sdtContent>
      </w:sdt>
      <w:r w:rsidR="00F84CAE" w:rsidRPr="00784E5B">
        <w:rPr>
          <w:rFonts w:ascii="Times New Roman" w:hAnsi="Times New Roman" w:cs="Times New Roman"/>
          <w:color w:val="000000"/>
          <w:sz w:val="24"/>
          <w:szCs w:val="24"/>
        </w:rPr>
        <w:t>.</w:t>
      </w:r>
      <w:r w:rsidR="003B152A" w:rsidRPr="00784E5B">
        <w:rPr>
          <w:rFonts w:ascii="Times New Roman" w:hAnsi="Times New Roman" w:cs="Times New Roman"/>
          <w:color w:val="000000"/>
          <w:sz w:val="24"/>
          <w:szCs w:val="24"/>
        </w:rPr>
        <w:t xml:space="preserve"> The surviving blind fish are prone to predation since they tend to feed for long </w:t>
      </w:r>
      <w:r w:rsidR="00194C83" w:rsidRPr="00784E5B">
        <w:rPr>
          <w:rFonts w:ascii="Times New Roman" w:hAnsi="Times New Roman" w:cs="Times New Roman"/>
          <w:color w:val="000000"/>
          <w:sz w:val="24"/>
          <w:szCs w:val="24"/>
        </w:rPr>
        <w:t>hours,</w:t>
      </w:r>
      <w:r w:rsidR="003B152A" w:rsidRPr="00784E5B">
        <w:rPr>
          <w:rFonts w:ascii="Times New Roman" w:hAnsi="Times New Roman" w:cs="Times New Roman"/>
          <w:color w:val="000000"/>
          <w:sz w:val="24"/>
          <w:szCs w:val="24"/>
        </w:rPr>
        <w:t xml:space="preserve"> they cannot spot predators quickly and are not able to hide from predators. The growth rate is also slow </w:t>
      </w:r>
      <w:r w:rsidR="00784E5B" w:rsidRPr="00784E5B">
        <w:rPr>
          <w:rFonts w:ascii="Times New Roman" w:hAnsi="Times New Roman" w:cs="Times New Roman"/>
          <w:color w:val="000000"/>
          <w:sz w:val="24"/>
          <w:szCs w:val="24"/>
        </w:rPr>
        <w:t xml:space="preserve">making production cycle in fish farming to prolong hence making fish farming unprofitable </w:t>
      </w:r>
      <w:sdt>
        <w:sdtPr>
          <w:rPr>
            <w:rFonts w:ascii="Times New Roman" w:hAnsi="Times New Roman" w:cs="Times New Roman"/>
            <w:color w:val="000000"/>
            <w:sz w:val="24"/>
            <w:szCs w:val="24"/>
          </w:rPr>
          <w:tag w:val="MENDELEY_CITATION_v3_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"/>
          <w:id w:val="878062211"/>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Migiro</w:t>
          </w:r>
          <w:proofErr w:type="spellEnd"/>
          <w:r w:rsidR="00F8018B" w:rsidRPr="00F8018B">
            <w:rPr>
              <w:rFonts w:ascii="Times New Roman" w:hAnsi="Times New Roman" w:cs="Times New Roman"/>
              <w:color w:val="000000"/>
              <w:sz w:val="24"/>
              <w:szCs w:val="24"/>
            </w:rPr>
            <w:t xml:space="preserve"> </w:t>
          </w:r>
          <w:proofErr w:type="spellStart"/>
          <w:r w:rsidR="00F8018B" w:rsidRPr="00F8018B">
            <w:rPr>
              <w:rFonts w:ascii="Times New Roman" w:hAnsi="Times New Roman" w:cs="Times New Roman"/>
              <w:color w:val="000000"/>
              <w:sz w:val="24"/>
              <w:szCs w:val="24"/>
            </w:rPr>
            <w:t>Kembenya</w:t>
          </w:r>
          <w:proofErr w:type="spellEnd"/>
          <w:r w:rsidR="00F8018B" w:rsidRPr="00F8018B">
            <w:rPr>
              <w:rFonts w:ascii="Times New Roman" w:hAnsi="Times New Roman" w:cs="Times New Roman"/>
              <w:color w:val="000000"/>
              <w:sz w:val="24"/>
              <w:szCs w:val="24"/>
            </w:rPr>
            <w:t xml:space="preserve"> et al., 2012; Rintamäki-Kinnunen et al., 2004)</w:t>
          </w:r>
        </w:sdtContent>
      </w:sdt>
      <w:r w:rsidR="00784E5B" w:rsidRPr="00784E5B">
        <w:rPr>
          <w:rFonts w:ascii="Times New Roman" w:hAnsi="Times New Roman" w:cs="Times New Roman"/>
          <w:color w:val="000000"/>
          <w:sz w:val="24"/>
          <w:szCs w:val="24"/>
        </w:rPr>
        <w:t>.</w:t>
      </w:r>
    </w:p>
    <w:p w14:paraId="7278022E" w14:textId="39297826" w:rsidR="005D0D16" w:rsidRDefault="005D0D16" w:rsidP="004815D6">
      <w:pPr>
        <w:pStyle w:val="Heading2"/>
        <w:rPr>
          <w:rFonts w:ascii="Times New Roman" w:hAnsi="Times New Roman" w:cs="Times New Roman"/>
          <w:b/>
          <w:bCs/>
          <w:sz w:val="24"/>
          <w:szCs w:val="24"/>
        </w:rPr>
      </w:pPr>
      <w:bookmarkStart w:id="80" w:name="_Toc146698914"/>
      <w:r w:rsidRPr="004815D6">
        <w:rPr>
          <w:rFonts w:ascii="Times New Roman" w:hAnsi="Times New Roman" w:cs="Times New Roman"/>
          <w:b/>
          <w:bCs/>
          <w:sz w:val="24"/>
          <w:szCs w:val="24"/>
        </w:rPr>
        <w:lastRenderedPageBreak/>
        <w:t>2.2.3 Cestodes</w:t>
      </w:r>
      <w:bookmarkEnd w:id="80"/>
    </w:p>
    <w:p w14:paraId="11A9990B" w14:textId="0C53A60D" w:rsidR="004815D6" w:rsidRPr="00F9244A" w:rsidRDefault="0077243E" w:rsidP="00EB6176">
      <w:pPr>
        <w:spacing w:line="360" w:lineRule="auto"/>
        <w:jc w:val="both"/>
        <w:rPr>
          <w:rFonts w:ascii="Times New Roman" w:hAnsi="Times New Roman" w:cs="Times New Roman"/>
          <w:color w:val="000000"/>
          <w:sz w:val="24"/>
          <w:szCs w:val="24"/>
        </w:rPr>
      </w:pPr>
      <w:r w:rsidRPr="00F9244A">
        <w:rPr>
          <w:rFonts w:ascii="Times New Roman" w:hAnsi="Times New Roman" w:cs="Times New Roman"/>
          <w:sz w:val="24"/>
          <w:szCs w:val="24"/>
        </w:rPr>
        <w:t xml:space="preserve">Cestodes are endoparasites whose bodies (strobila) are divided into a number of segments called proglottids and have a single </w:t>
      </w:r>
      <w:r w:rsidRPr="00AE3A45">
        <w:rPr>
          <w:rFonts w:ascii="Times New Roman" w:hAnsi="Times New Roman" w:cs="Times New Roman"/>
          <w:sz w:val="24"/>
          <w:szCs w:val="24"/>
        </w:rPr>
        <w:t>s</w:t>
      </w:r>
      <w:r w:rsidR="00CC7066" w:rsidRPr="00AE3A45">
        <w:rPr>
          <w:rFonts w:ascii="Times New Roman" w:hAnsi="Times New Roman" w:cs="Times New Roman"/>
          <w:sz w:val="24"/>
          <w:szCs w:val="24"/>
        </w:rPr>
        <w:t>et</w:t>
      </w:r>
      <w:r w:rsidRPr="00AE3A45">
        <w:rPr>
          <w:rFonts w:ascii="Times New Roman" w:hAnsi="Times New Roman" w:cs="Times New Roman"/>
          <w:sz w:val="24"/>
          <w:szCs w:val="24"/>
        </w:rPr>
        <w:t xml:space="preserve"> </w:t>
      </w:r>
      <w:r w:rsidRPr="00F9244A">
        <w:rPr>
          <w:rFonts w:ascii="Times New Roman" w:hAnsi="Times New Roman" w:cs="Times New Roman"/>
          <w:sz w:val="24"/>
          <w:szCs w:val="24"/>
        </w:rPr>
        <w:t xml:space="preserve">of reproductive organs, </w:t>
      </w:r>
      <w:r w:rsidR="005E628C" w:rsidRPr="00F9244A">
        <w:rPr>
          <w:rFonts w:ascii="Times New Roman" w:hAnsi="Times New Roman" w:cs="Times New Roman"/>
          <w:sz w:val="24"/>
          <w:szCs w:val="24"/>
        </w:rPr>
        <w:t xml:space="preserve">with </w:t>
      </w:r>
      <w:r w:rsidRPr="00F9244A">
        <w:rPr>
          <w:rFonts w:ascii="Times New Roman" w:hAnsi="Times New Roman" w:cs="Times New Roman"/>
          <w:sz w:val="24"/>
          <w:szCs w:val="24"/>
        </w:rPr>
        <w:t xml:space="preserve">exception being the order </w:t>
      </w:r>
      <w:proofErr w:type="spellStart"/>
      <w:r w:rsidRPr="00F9244A">
        <w:rPr>
          <w:rFonts w:ascii="Times New Roman" w:hAnsi="Times New Roman" w:cs="Times New Roman"/>
          <w:sz w:val="24"/>
          <w:szCs w:val="24"/>
        </w:rPr>
        <w:t>Caryophyllaeidea</w:t>
      </w:r>
      <w:proofErr w:type="spellEnd"/>
      <w:r w:rsidRPr="00F9244A">
        <w:rPr>
          <w:rFonts w:ascii="Times New Roman" w:hAnsi="Times New Roman" w:cs="Times New Roman"/>
          <w:sz w:val="24"/>
          <w:szCs w:val="24"/>
        </w:rPr>
        <w:t xml:space="preserve"> that is not segmented </w:t>
      </w:r>
      <w:sdt>
        <w:sdtPr>
          <w:rPr>
            <w:rFonts w:ascii="Times New Roman" w:hAnsi="Times New Roman" w:cs="Times New Roman"/>
            <w:color w:val="000000"/>
            <w:sz w:val="24"/>
            <w:szCs w:val="24"/>
          </w:rPr>
          <w:tag w:val="MENDELEY_CITATION_v3_eyJjaXRhdGlvbklEIjoiTUVOREVMRVlfQ0lUQVRJT05fODYxNDBiNWEtYjA1YS00YTIzLWEzYjQtZTg0MjU4ZmEzMjc1IiwicHJvcGVydGllcyI6eyJub3RlSW5kZXgiOjB9LCJpc0VkaXRlZCI6ZmFsc2UsIm1hbnVhbE92ZXJyaWRlIjp7ImlzTWFudWFsbHlPdmVycmlkZGVuIjpmYWxzZSwiY2l0ZXByb2NUZXh0IjoiKE1hdGhlbmdlICYjMzg7IENoYXJsZXMgRywgMjAxMCkiLCJtYW51YWxPdmVycmlkZVRleHQiOiIifSwiY2l0YXRpb25JdGVtcyI6W3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V19"/>
          <w:id w:val="794411136"/>
          <w:placeholder>
            <w:docPart w:val="DefaultPlaceholder_-1854013440"/>
          </w:placeholder>
        </w:sdtPr>
        <w:sdtContent>
          <w:r w:rsidR="00F8018B">
            <w:rPr>
              <w:rFonts w:eastAsia="Times New Roman"/>
            </w:rPr>
            <w:t>(Mathenge &amp; Charles G, 2010)</w:t>
          </w:r>
        </w:sdtContent>
      </w:sdt>
      <w:r w:rsidR="005E628C" w:rsidRPr="00E64553">
        <w:rPr>
          <w:rFonts w:ascii="Times New Roman" w:hAnsi="Times New Roman" w:cs="Times New Roman"/>
          <w:sz w:val="24"/>
          <w:szCs w:val="24"/>
        </w:rPr>
        <w:t>.</w:t>
      </w:r>
      <w:r w:rsidR="005E628C" w:rsidRPr="00F9244A">
        <w:rPr>
          <w:rFonts w:ascii="Times New Roman" w:hAnsi="Times New Roman" w:cs="Times New Roman"/>
          <w:sz w:val="24"/>
          <w:szCs w:val="24"/>
        </w:rPr>
        <w:t xml:space="preserve"> They infect all species of fish, either during their larval stage or when they have matured into adult worms.</w:t>
      </w:r>
      <w:r w:rsidR="00CC5FF5" w:rsidRPr="00F9244A">
        <w:rPr>
          <w:rFonts w:ascii="Times New Roman" w:hAnsi="Times New Roman" w:cs="Times New Roman"/>
          <w:sz w:val="24"/>
          <w:szCs w:val="24"/>
        </w:rPr>
        <w:t xml:space="preserve"> They have</w:t>
      </w:r>
      <w:r w:rsidR="007D557C" w:rsidRPr="00F9244A">
        <w:rPr>
          <w:rFonts w:ascii="Times New Roman" w:hAnsi="Times New Roman" w:cs="Times New Roman"/>
          <w:sz w:val="24"/>
          <w:szCs w:val="24"/>
        </w:rPr>
        <w:t xml:space="preserve"> </w:t>
      </w:r>
      <w:r w:rsidR="00CC5FF5" w:rsidRPr="00F9244A">
        <w:rPr>
          <w:rFonts w:ascii="Times New Roman" w:hAnsi="Times New Roman" w:cs="Times New Roman"/>
          <w:sz w:val="24"/>
          <w:szCs w:val="24"/>
        </w:rPr>
        <w:t>at least one intermediate host in their life cycle</w:t>
      </w:r>
      <w:sdt>
        <w:sdtPr>
          <w:rPr>
            <w:rFonts w:ascii="Times New Roman" w:hAnsi="Times New Roman" w:cs="Times New Roman"/>
            <w:color w:val="000000"/>
            <w:sz w:val="24"/>
            <w:szCs w:val="24"/>
          </w:rPr>
          <w:tag w:val="MENDELEY_CITATION_v3_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"/>
          <w:id w:val="-71280976"/>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Murugami</w:t>
          </w:r>
          <w:proofErr w:type="spellEnd"/>
          <w:r w:rsidR="00F8018B" w:rsidRPr="00F8018B">
            <w:rPr>
              <w:rFonts w:ascii="Times New Roman" w:hAnsi="Times New Roman" w:cs="Times New Roman"/>
              <w:color w:val="000000"/>
              <w:sz w:val="24"/>
              <w:szCs w:val="24"/>
            </w:rPr>
            <w:t xml:space="preserve"> et al., 2017)</w:t>
          </w:r>
        </w:sdtContent>
      </w:sdt>
      <w:r w:rsidR="00CC5FF5" w:rsidRPr="00F9244A">
        <w:rPr>
          <w:rFonts w:ascii="Times New Roman" w:hAnsi="Times New Roman" w:cs="Times New Roman"/>
          <w:color w:val="000000"/>
          <w:sz w:val="24"/>
          <w:szCs w:val="24"/>
        </w:rPr>
        <w:t>.</w:t>
      </w:r>
      <w:r w:rsidR="00CC5FF5" w:rsidRPr="00F9244A">
        <w:rPr>
          <w:rFonts w:ascii="Times New Roman" w:hAnsi="Times New Roman" w:cs="Times New Roman"/>
          <w:sz w:val="24"/>
          <w:szCs w:val="24"/>
        </w:rPr>
        <w:t xml:space="preserve"> </w:t>
      </w:r>
      <w:r w:rsidR="00CC5FF5" w:rsidRPr="00F9244A">
        <w:rPr>
          <w:rFonts w:ascii="Times New Roman" w:hAnsi="Times New Roman" w:cs="Times New Roman"/>
          <w:color w:val="000000"/>
          <w:sz w:val="24"/>
          <w:szCs w:val="24"/>
        </w:rPr>
        <w:t xml:space="preserve">Cestodes mainly infects gastro intestinal tract </w:t>
      </w:r>
      <w:r w:rsidR="007D557C" w:rsidRPr="00F9244A">
        <w:rPr>
          <w:rFonts w:ascii="Times New Roman" w:hAnsi="Times New Roman" w:cs="Times New Roman"/>
          <w:color w:val="000000"/>
          <w:sz w:val="24"/>
          <w:szCs w:val="24"/>
        </w:rPr>
        <w:t>of fish</w:t>
      </w:r>
      <w:r w:rsidR="00FA7E30" w:rsidRPr="00F9244A">
        <w:rPr>
          <w:rFonts w:ascii="Times New Roman" w:hAnsi="Times New Roman" w:cs="Times New Roman"/>
          <w:color w:val="000000"/>
          <w:sz w:val="24"/>
          <w:szCs w:val="24"/>
        </w:rPr>
        <w:t xml:space="preserve"> and s</w:t>
      </w:r>
      <w:r w:rsidR="00FA7E30" w:rsidRPr="00AE3A45">
        <w:rPr>
          <w:rFonts w:ascii="Times New Roman" w:hAnsi="Times New Roman" w:cs="Times New Roman"/>
          <w:color w:val="000000"/>
          <w:sz w:val="24"/>
          <w:szCs w:val="24"/>
        </w:rPr>
        <w:t>om</w:t>
      </w:r>
      <w:r w:rsidR="00CC7066" w:rsidRPr="00AE3A45">
        <w:rPr>
          <w:rFonts w:ascii="Times New Roman" w:hAnsi="Times New Roman" w:cs="Times New Roman"/>
          <w:color w:val="000000"/>
          <w:sz w:val="24"/>
          <w:szCs w:val="24"/>
        </w:rPr>
        <w:t>et</w:t>
      </w:r>
      <w:r w:rsidR="00FA7E30" w:rsidRPr="00AE3A45">
        <w:rPr>
          <w:rFonts w:ascii="Times New Roman" w:hAnsi="Times New Roman" w:cs="Times New Roman"/>
          <w:color w:val="000000"/>
          <w:sz w:val="24"/>
          <w:szCs w:val="24"/>
        </w:rPr>
        <w:t>ime</w:t>
      </w:r>
      <w:r w:rsidR="00FA7E30" w:rsidRPr="00F9244A">
        <w:rPr>
          <w:rFonts w:ascii="Times New Roman" w:hAnsi="Times New Roman" w:cs="Times New Roman"/>
          <w:color w:val="000000"/>
          <w:sz w:val="24"/>
          <w:szCs w:val="24"/>
        </w:rPr>
        <w:t xml:space="preserve">s their plerocercoids can be seen encysted in viscera and musculature of infected </w:t>
      </w:r>
      <w:r w:rsidR="00FA7E30" w:rsidRPr="00AE3A45">
        <w:rPr>
          <w:rFonts w:ascii="Times New Roman" w:hAnsi="Times New Roman" w:cs="Times New Roman"/>
          <w:color w:val="000000"/>
          <w:sz w:val="24"/>
          <w:szCs w:val="24"/>
        </w:rPr>
        <w:t>fish</w:t>
      </w:r>
      <w:r w:rsidR="00CC5FF5" w:rsidRPr="00AE3A45">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zA3NTY1MWUtYmUwYS00YzI2LWI0YzItNjhkZjk0NzAyODY1IiwicHJvcGVydGllcyI6eyJub3RlSW5kZXgiOjB9LCJpc0VkaXRlZCI6ZmFsc2UsIm1hbnVhbE92ZXJyaWRlIjp7ImlzTWFudWFsbHlPdmVycmlkZGVuIjpmYWxzZSwiY2l0ZXByb2NUZXh0IjoiKE1hdGhlbmdlICYjMzg7IENoYXJsZXMgRywgMjAxMCkiLCJtYW51YWxPdmVycmlkZVRleHQiOiIifSwiY2l0YXRpb25JdGVtcyI6W3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V19"/>
          <w:id w:val="1278297331"/>
          <w:placeholder>
            <w:docPart w:val="DefaultPlaceholder_-1854013440"/>
          </w:placeholder>
        </w:sdtPr>
        <w:sdtContent>
          <w:r w:rsidR="00F8018B">
            <w:rPr>
              <w:rFonts w:eastAsia="Times New Roman"/>
            </w:rPr>
            <w:t>(Mathenge &amp; Charles G, 2010)</w:t>
          </w:r>
        </w:sdtContent>
      </w:sdt>
      <w:r w:rsidR="007D557C" w:rsidRPr="00AE3A45">
        <w:rPr>
          <w:rFonts w:ascii="Times New Roman" w:hAnsi="Times New Roman" w:cs="Times New Roman"/>
          <w:color w:val="000000"/>
          <w:sz w:val="24"/>
          <w:szCs w:val="24"/>
        </w:rPr>
        <w:t>.</w:t>
      </w:r>
      <w:r w:rsidR="007D557C" w:rsidRPr="00F9244A">
        <w:rPr>
          <w:rFonts w:ascii="Times New Roman" w:hAnsi="Times New Roman" w:cs="Times New Roman"/>
          <w:color w:val="000000"/>
          <w:sz w:val="24"/>
          <w:szCs w:val="24"/>
        </w:rPr>
        <w:t xml:space="preserve"> Adults </w:t>
      </w:r>
      <w:r w:rsidR="00FA2F47" w:rsidRPr="00F9244A">
        <w:rPr>
          <w:rFonts w:ascii="Times New Roman" w:hAnsi="Times New Roman" w:cs="Times New Roman"/>
          <w:color w:val="000000"/>
          <w:sz w:val="24"/>
          <w:szCs w:val="24"/>
        </w:rPr>
        <w:t>cestodes are</w:t>
      </w:r>
      <w:r w:rsidR="007D557C" w:rsidRPr="00F9244A">
        <w:rPr>
          <w:rFonts w:ascii="Times New Roman" w:hAnsi="Times New Roman" w:cs="Times New Roman"/>
          <w:color w:val="000000"/>
          <w:sz w:val="24"/>
          <w:szCs w:val="24"/>
        </w:rPr>
        <w:t xml:space="preserve"> elongated, white in </w:t>
      </w:r>
      <w:proofErr w:type="spellStart"/>
      <w:r w:rsidR="007D557C" w:rsidRPr="00F9244A">
        <w:rPr>
          <w:rFonts w:ascii="Times New Roman" w:hAnsi="Times New Roman" w:cs="Times New Roman"/>
          <w:color w:val="000000"/>
          <w:sz w:val="24"/>
          <w:szCs w:val="24"/>
        </w:rPr>
        <w:t>colour</w:t>
      </w:r>
      <w:proofErr w:type="spellEnd"/>
      <w:r w:rsidR="007D557C" w:rsidRPr="00F9244A">
        <w:rPr>
          <w:rFonts w:ascii="Times New Roman" w:hAnsi="Times New Roman" w:cs="Times New Roman"/>
          <w:color w:val="000000"/>
          <w:sz w:val="24"/>
          <w:szCs w:val="24"/>
        </w:rPr>
        <w:t xml:space="preserve"> and uses scolex found in the anterior region for </w:t>
      </w:r>
      <w:r w:rsidR="003B458B" w:rsidRPr="00F9244A">
        <w:rPr>
          <w:rFonts w:ascii="Times New Roman" w:hAnsi="Times New Roman" w:cs="Times New Roman"/>
          <w:color w:val="000000"/>
          <w:sz w:val="24"/>
          <w:szCs w:val="24"/>
        </w:rPr>
        <w:t>attachment</w:t>
      </w:r>
      <w:r w:rsidR="007D557C" w:rsidRPr="00F9244A">
        <w:rPr>
          <w:rFonts w:ascii="Times New Roman" w:hAnsi="Times New Roman" w:cs="Times New Roman"/>
          <w:color w:val="000000"/>
          <w:sz w:val="24"/>
          <w:szCs w:val="24"/>
        </w:rPr>
        <w:t xml:space="preserve"> to the host fish. </w:t>
      </w:r>
      <w:r w:rsidR="00FA2F47" w:rsidRPr="00F9244A">
        <w:rPr>
          <w:rFonts w:ascii="Times New Roman" w:hAnsi="Times New Roman" w:cs="Times New Roman"/>
          <w:color w:val="000000"/>
          <w:sz w:val="24"/>
          <w:szCs w:val="24"/>
        </w:rPr>
        <w:t xml:space="preserve">Examples of fish cestodes are; </w:t>
      </w:r>
      <w:proofErr w:type="spellStart"/>
      <w:r w:rsidR="00FA2F47" w:rsidRPr="00533F5A">
        <w:rPr>
          <w:rFonts w:ascii="Times New Roman" w:hAnsi="Times New Roman" w:cs="Times New Roman"/>
          <w:i/>
          <w:iCs/>
          <w:color w:val="000000"/>
          <w:sz w:val="24"/>
          <w:szCs w:val="24"/>
        </w:rPr>
        <w:t>Caryophayllaeus</w:t>
      </w:r>
      <w:proofErr w:type="spellEnd"/>
      <w:r w:rsidR="00FA2F47" w:rsidRPr="00533F5A">
        <w:rPr>
          <w:rFonts w:ascii="Times New Roman" w:hAnsi="Times New Roman" w:cs="Times New Roman"/>
          <w:i/>
          <w:iCs/>
          <w:color w:val="000000"/>
          <w:sz w:val="24"/>
          <w:szCs w:val="24"/>
        </w:rPr>
        <w:t xml:space="preserve"> spp</w:t>
      </w:r>
      <w:r w:rsidR="00FA2F47" w:rsidRPr="00F9244A">
        <w:rPr>
          <w:rFonts w:ascii="Times New Roman" w:hAnsi="Times New Roman" w:cs="Times New Roman"/>
          <w:color w:val="000000"/>
          <w:sz w:val="24"/>
          <w:szCs w:val="24"/>
        </w:rPr>
        <w:t xml:space="preserve">., </w:t>
      </w:r>
      <w:proofErr w:type="spellStart"/>
      <w:r w:rsidR="00FA2F47" w:rsidRPr="00533F5A">
        <w:rPr>
          <w:rFonts w:ascii="Times New Roman" w:hAnsi="Times New Roman" w:cs="Times New Roman"/>
          <w:i/>
          <w:iCs/>
          <w:color w:val="000000"/>
          <w:sz w:val="24"/>
          <w:szCs w:val="24"/>
        </w:rPr>
        <w:t>Trypanorhynchidea</w:t>
      </w:r>
      <w:proofErr w:type="spellEnd"/>
      <w:r w:rsidR="00FA2F47" w:rsidRPr="00533F5A">
        <w:rPr>
          <w:rFonts w:ascii="Times New Roman" w:hAnsi="Times New Roman" w:cs="Times New Roman"/>
          <w:i/>
          <w:iCs/>
          <w:color w:val="000000"/>
          <w:sz w:val="24"/>
          <w:szCs w:val="24"/>
        </w:rPr>
        <w:t xml:space="preserve"> spp</w:t>
      </w:r>
      <w:r w:rsidR="00FA2F47" w:rsidRPr="00F9244A">
        <w:rPr>
          <w:rFonts w:ascii="Times New Roman" w:hAnsi="Times New Roman" w:cs="Times New Roman"/>
          <w:color w:val="000000"/>
          <w:sz w:val="24"/>
          <w:szCs w:val="24"/>
        </w:rPr>
        <w:t xml:space="preserve">., </w:t>
      </w:r>
      <w:proofErr w:type="spellStart"/>
      <w:r w:rsidR="00FA2F47" w:rsidRPr="00533F5A">
        <w:rPr>
          <w:rFonts w:ascii="Times New Roman" w:hAnsi="Times New Roman" w:cs="Times New Roman"/>
          <w:i/>
          <w:iCs/>
          <w:color w:val="000000"/>
          <w:sz w:val="24"/>
          <w:szCs w:val="24"/>
        </w:rPr>
        <w:t>Bothriocephalus</w:t>
      </w:r>
      <w:proofErr w:type="spellEnd"/>
      <w:r w:rsidR="00FA2F47" w:rsidRPr="00533F5A">
        <w:rPr>
          <w:rFonts w:ascii="Times New Roman" w:hAnsi="Times New Roman" w:cs="Times New Roman"/>
          <w:i/>
          <w:iCs/>
          <w:color w:val="000000"/>
          <w:sz w:val="24"/>
          <w:szCs w:val="24"/>
        </w:rPr>
        <w:t xml:space="preserve"> spp., </w:t>
      </w:r>
      <w:r w:rsidR="00FA2F47" w:rsidRPr="00B746AE">
        <w:rPr>
          <w:rFonts w:ascii="Times New Roman" w:hAnsi="Times New Roman" w:cs="Times New Roman"/>
          <w:i/>
          <w:iCs/>
          <w:color w:val="000000"/>
          <w:sz w:val="24"/>
          <w:szCs w:val="24"/>
        </w:rPr>
        <w:t>Diphyllobothrium spp.,</w:t>
      </w:r>
      <w:r w:rsidR="00FA2F47" w:rsidRPr="00F9244A">
        <w:rPr>
          <w:rFonts w:ascii="Times New Roman" w:hAnsi="Times New Roman" w:cs="Times New Roman"/>
          <w:color w:val="000000"/>
          <w:sz w:val="24"/>
          <w:szCs w:val="24"/>
        </w:rPr>
        <w:t xml:space="preserve"> </w:t>
      </w:r>
      <w:r w:rsidR="00FA2F47" w:rsidRPr="00B746AE">
        <w:rPr>
          <w:rFonts w:ascii="Times New Roman" w:hAnsi="Times New Roman" w:cs="Times New Roman"/>
          <w:i/>
          <w:iCs/>
          <w:color w:val="000000"/>
          <w:sz w:val="24"/>
          <w:szCs w:val="24"/>
        </w:rPr>
        <w:t>Ligula spp.,</w:t>
      </w:r>
      <w:r w:rsidR="00FA2F47" w:rsidRPr="00F9244A">
        <w:rPr>
          <w:rFonts w:ascii="Times New Roman" w:hAnsi="Times New Roman" w:cs="Times New Roman"/>
          <w:color w:val="000000"/>
          <w:sz w:val="24"/>
          <w:szCs w:val="24"/>
        </w:rPr>
        <w:t xml:space="preserve"> </w:t>
      </w:r>
      <w:proofErr w:type="spellStart"/>
      <w:r w:rsidR="00FA2F47" w:rsidRPr="00B746AE">
        <w:rPr>
          <w:rFonts w:ascii="Times New Roman" w:hAnsi="Times New Roman" w:cs="Times New Roman"/>
          <w:i/>
          <w:iCs/>
          <w:color w:val="000000"/>
          <w:sz w:val="24"/>
          <w:szCs w:val="24"/>
        </w:rPr>
        <w:t>T</w:t>
      </w:r>
      <w:r w:rsidR="00CC7066">
        <w:rPr>
          <w:rFonts w:ascii="Times New Roman" w:hAnsi="Times New Roman" w:cs="Times New Roman"/>
          <w:i/>
          <w:iCs/>
          <w:color w:val="000000"/>
          <w:sz w:val="24"/>
          <w:szCs w:val="24"/>
        </w:rPr>
        <w:t>et</w:t>
      </w:r>
      <w:r w:rsidR="00FA2F47" w:rsidRPr="00B746AE">
        <w:rPr>
          <w:rFonts w:ascii="Times New Roman" w:hAnsi="Times New Roman" w:cs="Times New Roman"/>
          <w:i/>
          <w:iCs/>
          <w:color w:val="000000"/>
          <w:sz w:val="24"/>
          <w:szCs w:val="24"/>
        </w:rPr>
        <w:t>raphyllidea</w:t>
      </w:r>
      <w:proofErr w:type="spellEnd"/>
      <w:r w:rsidR="00FA2F47" w:rsidRPr="00B746AE">
        <w:rPr>
          <w:rFonts w:ascii="Times New Roman" w:hAnsi="Times New Roman" w:cs="Times New Roman"/>
          <w:i/>
          <w:iCs/>
          <w:color w:val="000000"/>
          <w:sz w:val="24"/>
          <w:szCs w:val="24"/>
        </w:rPr>
        <w:t xml:space="preserve"> spp.,</w:t>
      </w:r>
      <w:r w:rsidR="00FA2F47" w:rsidRPr="00F9244A">
        <w:rPr>
          <w:rFonts w:ascii="Times New Roman" w:hAnsi="Times New Roman" w:cs="Times New Roman"/>
          <w:color w:val="000000"/>
          <w:sz w:val="24"/>
          <w:szCs w:val="24"/>
        </w:rPr>
        <w:t xml:space="preserve"> </w:t>
      </w:r>
      <w:proofErr w:type="spellStart"/>
      <w:r w:rsidR="00FA2F47" w:rsidRPr="00B746AE">
        <w:rPr>
          <w:rFonts w:ascii="Times New Roman" w:hAnsi="Times New Roman" w:cs="Times New Roman"/>
          <w:i/>
          <w:iCs/>
          <w:color w:val="000000"/>
          <w:sz w:val="24"/>
          <w:szCs w:val="24"/>
        </w:rPr>
        <w:t>Protocephalidea</w:t>
      </w:r>
      <w:proofErr w:type="spellEnd"/>
      <w:r w:rsidR="00FA2F47" w:rsidRPr="00B746AE">
        <w:rPr>
          <w:rFonts w:ascii="Times New Roman" w:hAnsi="Times New Roman" w:cs="Times New Roman"/>
          <w:i/>
          <w:iCs/>
          <w:color w:val="000000"/>
          <w:sz w:val="24"/>
          <w:szCs w:val="24"/>
        </w:rPr>
        <w:t xml:space="preserve"> spp</w:t>
      </w:r>
      <w:r w:rsidR="00FA2F47" w:rsidRPr="00F9244A">
        <w:rPr>
          <w:rFonts w:ascii="Times New Roman" w:hAnsi="Times New Roman" w:cs="Times New Roman"/>
          <w:color w:val="000000"/>
          <w:sz w:val="24"/>
          <w:szCs w:val="24"/>
        </w:rPr>
        <w:t xml:space="preserve">. and </w:t>
      </w:r>
      <w:proofErr w:type="spellStart"/>
      <w:r w:rsidR="00FA2F47" w:rsidRPr="00B746AE">
        <w:rPr>
          <w:rFonts w:ascii="Times New Roman" w:hAnsi="Times New Roman" w:cs="Times New Roman"/>
          <w:i/>
          <w:iCs/>
          <w:color w:val="000000"/>
          <w:sz w:val="24"/>
          <w:szCs w:val="24"/>
        </w:rPr>
        <w:t>Amphilinidae</w:t>
      </w:r>
      <w:proofErr w:type="spellEnd"/>
      <w:r w:rsidR="00FA2F47" w:rsidRPr="00B746AE">
        <w:rPr>
          <w:rFonts w:ascii="Times New Roman" w:hAnsi="Times New Roman" w:cs="Times New Roman"/>
          <w:i/>
          <w:iCs/>
          <w:color w:val="000000"/>
          <w:sz w:val="24"/>
          <w:szCs w:val="24"/>
        </w:rPr>
        <w:t xml:space="preserve"> spp</w:t>
      </w:r>
      <w:r w:rsidR="00FA2F47" w:rsidRPr="00F9244A">
        <w:rPr>
          <w:rFonts w:ascii="Times New Roman" w:hAnsi="Times New Roman" w:cs="Times New Roman"/>
          <w:color w:val="000000"/>
          <w:sz w:val="24"/>
          <w:szCs w:val="24"/>
        </w:rPr>
        <w:t xml:space="preserve">. Severely infected fish exhibits the following symptoms and signs; swollen abdomen, compression and distortion of the viscera and gonads takes long to mature, </w:t>
      </w:r>
      <w:r w:rsidR="005F2380" w:rsidRPr="00F9244A">
        <w:rPr>
          <w:rFonts w:ascii="Times New Roman" w:hAnsi="Times New Roman" w:cs="Times New Roman"/>
          <w:color w:val="000000"/>
          <w:sz w:val="24"/>
          <w:szCs w:val="24"/>
        </w:rPr>
        <w:t>so</w:t>
      </w:r>
      <w:r w:rsidR="005F2380" w:rsidRPr="00AE3A45">
        <w:rPr>
          <w:rFonts w:ascii="Times New Roman" w:hAnsi="Times New Roman" w:cs="Times New Roman"/>
          <w:color w:val="000000"/>
          <w:sz w:val="24"/>
          <w:szCs w:val="24"/>
        </w:rPr>
        <w:t>m</w:t>
      </w:r>
      <w:r w:rsidR="00CC7066" w:rsidRPr="00AE3A45">
        <w:rPr>
          <w:rFonts w:ascii="Times New Roman" w:hAnsi="Times New Roman" w:cs="Times New Roman"/>
          <w:color w:val="000000"/>
          <w:sz w:val="24"/>
          <w:szCs w:val="24"/>
        </w:rPr>
        <w:t>et</w:t>
      </w:r>
      <w:r w:rsidR="005F2380" w:rsidRPr="00AE3A45">
        <w:rPr>
          <w:rFonts w:ascii="Times New Roman" w:hAnsi="Times New Roman" w:cs="Times New Roman"/>
          <w:color w:val="000000"/>
          <w:sz w:val="24"/>
          <w:szCs w:val="24"/>
        </w:rPr>
        <w:t>imes</w:t>
      </w:r>
      <w:r w:rsidR="00FA2F47" w:rsidRPr="00F9244A">
        <w:rPr>
          <w:rFonts w:ascii="Times New Roman" w:hAnsi="Times New Roman" w:cs="Times New Roman"/>
          <w:color w:val="000000"/>
          <w:sz w:val="24"/>
          <w:szCs w:val="24"/>
        </w:rPr>
        <w:t xml:space="preserve"> fecundity of fish can reduce significantly </w:t>
      </w:r>
      <w:r w:rsidR="005F2380" w:rsidRPr="00F9244A">
        <w:rPr>
          <w:rFonts w:ascii="Times New Roman" w:hAnsi="Times New Roman" w:cs="Times New Roman"/>
          <w:color w:val="000000"/>
          <w:sz w:val="24"/>
          <w:szCs w:val="24"/>
        </w:rPr>
        <w:t xml:space="preserve">because of </w:t>
      </w:r>
      <w:r w:rsidR="00FA2F47" w:rsidRPr="00F9244A">
        <w:rPr>
          <w:rFonts w:ascii="Times New Roman" w:hAnsi="Times New Roman" w:cs="Times New Roman"/>
          <w:color w:val="000000"/>
          <w:sz w:val="24"/>
          <w:szCs w:val="24"/>
        </w:rPr>
        <w:t>the large sizes of the worms and absorption of host nutrients when in body cavities</w:t>
      </w:r>
      <w:r w:rsidR="005F2380" w:rsidRPr="00F9244A">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"/>
          <w:id w:val="-1469348894"/>
          <w:placeholder>
            <w:docPart w:val="DefaultPlaceholder_-1854013440"/>
          </w:placeholder>
        </w:sdtPr>
        <w:sdtContent>
          <w:r w:rsidR="00F8018B" w:rsidRPr="00F8018B">
            <w:rPr>
              <w:rFonts w:ascii="Times New Roman" w:hAnsi="Times New Roman" w:cs="Times New Roman"/>
              <w:color w:val="000000"/>
              <w:sz w:val="24"/>
              <w:szCs w:val="24"/>
            </w:rPr>
            <w:t>(Mohammed et al., 2018)</w:t>
          </w:r>
        </w:sdtContent>
      </w:sdt>
      <w:r w:rsidR="005F2380" w:rsidRPr="00F9244A">
        <w:rPr>
          <w:rFonts w:ascii="Times New Roman" w:hAnsi="Times New Roman" w:cs="Times New Roman"/>
          <w:color w:val="000000"/>
          <w:sz w:val="24"/>
          <w:szCs w:val="24"/>
        </w:rPr>
        <w:t>.</w:t>
      </w:r>
      <w:r w:rsidR="005F2380" w:rsidRPr="00F9244A">
        <w:rPr>
          <w:rFonts w:ascii="Times New Roman" w:hAnsi="Times New Roman" w:cs="Times New Roman"/>
          <w:sz w:val="24"/>
          <w:szCs w:val="24"/>
        </w:rPr>
        <w:t xml:space="preserve"> The study done by Haji in </w:t>
      </w:r>
      <w:r w:rsidR="0013191A" w:rsidRPr="00F9244A">
        <w:rPr>
          <w:rFonts w:ascii="Times New Roman" w:hAnsi="Times New Roman" w:cs="Times New Roman"/>
          <w:sz w:val="24"/>
          <w:szCs w:val="24"/>
        </w:rPr>
        <w:t>2017;</w:t>
      </w:r>
      <w:r w:rsidR="0013191A" w:rsidRPr="00F9244A">
        <w:rPr>
          <w:rFonts w:ascii="Times New Roman" w:hAnsi="Times New Roman" w:cs="Times New Roman"/>
          <w:color w:val="000000"/>
          <w:sz w:val="24"/>
          <w:szCs w:val="24"/>
        </w:rPr>
        <w:t xml:space="preserve"> Prevalence</w:t>
      </w:r>
      <w:r w:rsidR="005F2380" w:rsidRPr="00F9244A">
        <w:rPr>
          <w:rFonts w:ascii="Times New Roman" w:hAnsi="Times New Roman" w:cs="Times New Roman"/>
          <w:color w:val="000000"/>
          <w:sz w:val="24"/>
          <w:szCs w:val="24"/>
        </w:rPr>
        <w:t xml:space="preserve"> and Diversity of Internal Cestode Parasites Infected Nile Tilapia (</w:t>
      </w:r>
      <w:r w:rsidR="005F2380" w:rsidRPr="0069506A">
        <w:rPr>
          <w:rFonts w:ascii="Times New Roman" w:hAnsi="Times New Roman" w:cs="Times New Roman"/>
          <w:i/>
          <w:iCs/>
          <w:color w:val="000000"/>
          <w:sz w:val="24"/>
          <w:szCs w:val="24"/>
        </w:rPr>
        <w:t>Oreochromis</w:t>
      </w:r>
      <w:r w:rsidR="0013191A" w:rsidRPr="0069506A">
        <w:rPr>
          <w:rFonts w:ascii="Times New Roman" w:hAnsi="Times New Roman" w:cs="Times New Roman"/>
          <w:i/>
          <w:iCs/>
          <w:color w:val="000000"/>
          <w:sz w:val="24"/>
          <w:szCs w:val="24"/>
        </w:rPr>
        <w:t xml:space="preserve"> </w:t>
      </w:r>
      <w:proofErr w:type="spellStart"/>
      <w:r w:rsidR="005F2380" w:rsidRPr="0069506A">
        <w:rPr>
          <w:rFonts w:ascii="Times New Roman" w:hAnsi="Times New Roman" w:cs="Times New Roman"/>
          <w:i/>
          <w:iCs/>
          <w:color w:val="000000"/>
          <w:sz w:val="24"/>
          <w:szCs w:val="24"/>
        </w:rPr>
        <w:t>niloticus</w:t>
      </w:r>
      <w:proofErr w:type="spellEnd"/>
      <w:r w:rsidR="005F2380" w:rsidRPr="00F9244A">
        <w:rPr>
          <w:rFonts w:ascii="Times New Roman" w:hAnsi="Times New Roman" w:cs="Times New Roman"/>
          <w:color w:val="000000"/>
          <w:sz w:val="24"/>
          <w:szCs w:val="24"/>
        </w:rPr>
        <w:t>) and African Catfish (</w:t>
      </w:r>
      <w:r w:rsidR="005F2380" w:rsidRPr="00985164">
        <w:rPr>
          <w:rFonts w:ascii="Times New Roman" w:hAnsi="Times New Roman" w:cs="Times New Roman"/>
          <w:i/>
          <w:iCs/>
          <w:color w:val="000000"/>
          <w:sz w:val="24"/>
          <w:szCs w:val="24"/>
        </w:rPr>
        <w:t>Clarias</w:t>
      </w:r>
      <w:r w:rsidR="0013191A" w:rsidRPr="00985164">
        <w:rPr>
          <w:rFonts w:ascii="Times New Roman" w:hAnsi="Times New Roman" w:cs="Times New Roman"/>
          <w:i/>
          <w:iCs/>
          <w:color w:val="000000"/>
          <w:sz w:val="24"/>
          <w:szCs w:val="24"/>
        </w:rPr>
        <w:t xml:space="preserve"> </w:t>
      </w:r>
      <w:proofErr w:type="spellStart"/>
      <w:r w:rsidR="005F2380" w:rsidRPr="00985164">
        <w:rPr>
          <w:rFonts w:ascii="Times New Roman" w:hAnsi="Times New Roman" w:cs="Times New Roman"/>
          <w:i/>
          <w:iCs/>
          <w:color w:val="000000"/>
          <w:sz w:val="24"/>
          <w:szCs w:val="24"/>
        </w:rPr>
        <w:t>gariepinus</w:t>
      </w:r>
      <w:proofErr w:type="spellEnd"/>
      <w:r w:rsidR="005F2380" w:rsidRPr="00F9244A">
        <w:rPr>
          <w:rFonts w:ascii="Times New Roman" w:hAnsi="Times New Roman" w:cs="Times New Roman"/>
          <w:color w:val="000000"/>
          <w:sz w:val="24"/>
          <w:szCs w:val="24"/>
        </w:rPr>
        <w:t xml:space="preserve">) in Farmers Fresh Water Ponds in Kenya. Shows that </w:t>
      </w:r>
      <w:r w:rsidR="005F2380" w:rsidRPr="0069506A">
        <w:rPr>
          <w:rFonts w:ascii="Times New Roman" w:hAnsi="Times New Roman" w:cs="Times New Roman"/>
          <w:i/>
          <w:iCs/>
          <w:color w:val="000000"/>
          <w:sz w:val="24"/>
          <w:szCs w:val="24"/>
        </w:rPr>
        <w:t xml:space="preserve">C. </w:t>
      </w:r>
      <w:proofErr w:type="spellStart"/>
      <w:r w:rsidR="005F2380" w:rsidRPr="0069506A">
        <w:rPr>
          <w:rFonts w:ascii="Times New Roman" w:hAnsi="Times New Roman" w:cs="Times New Roman"/>
          <w:i/>
          <w:iCs/>
          <w:color w:val="000000"/>
          <w:sz w:val="24"/>
          <w:szCs w:val="24"/>
        </w:rPr>
        <w:t>gariepinus</w:t>
      </w:r>
      <w:proofErr w:type="spellEnd"/>
      <w:r w:rsidR="005F2380" w:rsidRPr="0069506A">
        <w:rPr>
          <w:rFonts w:ascii="Times New Roman" w:hAnsi="Times New Roman" w:cs="Times New Roman"/>
          <w:i/>
          <w:iCs/>
          <w:color w:val="000000"/>
          <w:sz w:val="24"/>
          <w:szCs w:val="24"/>
        </w:rPr>
        <w:t xml:space="preserve"> </w:t>
      </w:r>
      <w:r w:rsidR="005F2380" w:rsidRPr="00F9244A">
        <w:rPr>
          <w:rFonts w:ascii="Times New Roman" w:hAnsi="Times New Roman" w:cs="Times New Roman"/>
          <w:color w:val="000000"/>
          <w:sz w:val="24"/>
          <w:szCs w:val="24"/>
        </w:rPr>
        <w:t xml:space="preserve">had a higher infection rate 55(55.0%) out of the 100 fish sampled compared to </w:t>
      </w:r>
      <w:r w:rsidR="005F2380" w:rsidRPr="0069506A">
        <w:rPr>
          <w:rFonts w:ascii="Times New Roman" w:hAnsi="Times New Roman" w:cs="Times New Roman"/>
          <w:i/>
          <w:iCs/>
          <w:color w:val="000000"/>
          <w:sz w:val="24"/>
          <w:szCs w:val="24"/>
        </w:rPr>
        <w:t xml:space="preserve">O. </w:t>
      </w:r>
      <w:proofErr w:type="spellStart"/>
      <w:r w:rsidR="005F2380" w:rsidRPr="0069506A">
        <w:rPr>
          <w:rFonts w:ascii="Times New Roman" w:hAnsi="Times New Roman" w:cs="Times New Roman"/>
          <w:i/>
          <w:iCs/>
          <w:color w:val="000000"/>
          <w:sz w:val="24"/>
          <w:szCs w:val="24"/>
        </w:rPr>
        <w:t>niloticus</w:t>
      </w:r>
      <w:proofErr w:type="spellEnd"/>
      <w:r w:rsidR="005F2380" w:rsidRPr="00F9244A">
        <w:rPr>
          <w:rFonts w:ascii="Times New Roman" w:hAnsi="Times New Roman" w:cs="Times New Roman"/>
          <w:color w:val="000000"/>
          <w:sz w:val="24"/>
          <w:szCs w:val="24"/>
        </w:rPr>
        <w:t xml:space="preserve"> 185 (44.1%) of the 420 fish sampled. And in terms of prevalence;</w:t>
      </w:r>
      <w:bookmarkStart w:id="81" w:name="_Hlk133589510"/>
      <w:r w:rsidR="005F2380" w:rsidRPr="00F9244A">
        <w:rPr>
          <w:rFonts w:ascii="Times New Roman" w:hAnsi="Times New Roman" w:cs="Times New Roman"/>
          <w:color w:val="000000"/>
          <w:sz w:val="24"/>
          <w:szCs w:val="24"/>
        </w:rPr>
        <w:t xml:space="preserve"> </w:t>
      </w:r>
      <w:r w:rsidR="005F2380" w:rsidRPr="00533F5A">
        <w:rPr>
          <w:rFonts w:ascii="Times New Roman" w:hAnsi="Times New Roman" w:cs="Times New Roman"/>
          <w:i/>
          <w:iCs/>
          <w:color w:val="000000"/>
          <w:sz w:val="24"/>
          <w:szCs w:val="24"/>
        </w:rPr>
        <w:t>Diphyllobothrium latum</w:t>
      </w:r>
      <w:bookmarkEnd w:id="81"/>
      <w:r w:rsidR="00533F5A">
        <w:rPr>
          <w:rFonts w:ascii="Times New Roman" w:hAnsi="Times New Roman" w:cs="Times New Roman"/>
          <w:i/>
          <w:iCs/>
          <w:color w:val="000000"/>
          <w:sz w:val="24"/>
          <w:szCs w:val="24"/>
        </w:rPr>
        <w:t xml:space="preserve"> </w:t>
      </w:r>
      <w:r w:rsidR="005F2380" w:rsidRPr="00F9244A">
        <w:rPr>
          <w:rFonts w:ascii="Times New Roman" w:hAnsi="Times New Roman" w:cs="Times New Roman"/>
          <w:color w:val="000000"/>
          <w:sz w:val="24"/>
          <w:szCs w:val="24"/>
        </w:rPr>
        <w:t xml:space="preserve">(34.59%), </w:t>
      </w:r>
      <w:proofErr w:type="spellStart"/>
      <w:r w:rsidR="005F2380" w:rsidRPr="00533F5A">
        <w:rPr>
          <w:rFonts w:ascii="Times New Roman" w:hAnsi="Times New Roman" w:cs="Times New Roman"/>
          <w:i/>
          <w:iCs/>
          <w:color w:val="000000"/>
          <w:sz w:val="24"/>
          <w:szCs w:val="24"/>
        </w:rPr>
        <w:t>Proteocephalus</w:t>
      </w:r>
      <w:proofErr w:type="spellEnd"/>
      <w:r w:rsidR="005F2380" w:rsidRPr="00533F5A">
        <w:rPr>
          <w:rFonts w:ascii="Times New Roman" w:hAnsi="Times New Roman" w:cs="Times New Roman"/>
          <w:i/>
          <w:iCs/>
          <w:color w:val="000000"/>
          <w:sz w:val="24"/>
          <w:szCs w:val="24"/>
        </w:rPr>
        <w:t xml:space="preserve"> </w:t>
      </w:r>
      <w:proofErr w:type="spellStart"/>
      <w:r w:rsidR="005F2380" w:rsidRPr="00533F5A">
        <w:rPr>
          <w:rFonts w:ascii="Times New Roman" w:hAnsi="Times New Roman" w:cs="Times New Roman"/>
          <w:i/>
          <w:iCs/>
          <w:color w:val="000000"/>
          <w:sz w:val="24"/>
          <w:szCs w:val="24"/>
        </w:rPr>
        <w:t>spp</w:t>
      </w:r>
      <w:proofErr w:type="spellEnd"/>
      <w:r w:rsidR="00F83C52">
        <w:rPr>
          <w:rFonts w:ascii="Times New Roman" w:hAnsi="Times New Roman" w:cs="Times New Roman"/>
          <w:i/>
          <w:iCs/>
          <w:color w:val="000000"/>
          <w:sz w:val="24"/>
          <w:szCs w:val="24"/>
        </w:rPr>
        <w:t xml:space="preserve"> </w:t>
      </w:r>
      <w:r w:rsidR="005F2380" w:rsidRPr="00F9244A">
        <w:rPr>
          <w:rFonts w:ascii="Times New Roman" w:hAnsi="Times New Roman" w:cs="Times New Roman"/>
          <w:color w:val="000000"/>
          <w:sz w:val="24"/>
          <w:szCs w:val="24"/>
        </w:rPr>
        <w:t xml:space="preserve">(49.62%), </w:t>
      </w:r>
      <w:proofErr w:type="spellStart"/>
      <w:r w:rsidR="005F2380" w:rsidRPr="00533F5A">
        <w:rPr>
          <w:rFonts w:ascii="Times New Roman" w:hAnsi="Times New Roman" w:cs="Times New Roman"/>
          <w:i/>
          <w:iCs/>
          <w:color w:val="000000"/>
          <w:sz w:val="24"/>
          <w:szCs w:val="24"/>
        </w:rPr>
        <w:t>Caryophyllidea</w:t>
      </w:r>
      <w:proofErr w:type="spellEnd"/>
      <w:r w:rsidR="005F2380" w:rsidRPr="00533F5A">
        <w:rPr>
          <w:rFonts w:ascii="Times New Roman" w:hAnsi="Times New Roman" w:cs="Times New Roman"/>
          <w:i/>
          <w:iCs/>
          <w:color w:val="000000"/>
          <w:sz w:val="24"/>
          <w:szCs w:val="24"/>
        </w:rPr>
        <w:t xml:space="preserve"> </w:t>
      </w:r>
      <w:proofErr w:type="spellStart"/>
      <w:r w:rsidR="005F2380" w:rsidRPr="00533F5A">
        <w:rPr>
          <w:rFonts w:ascii="Times New Roman" w:hAnsi="Times New Roman" w:cs="Times New Roman"/>
          <w:i/>
          <w:iCs/>
          <w:color w:val="000000"/>
          <w:sz w:val="24"/>
          <w:szCs w:val="24"/>
        </w:rPr>
        <w:t>spp</w:t>
      </w:r>
      <w:proofErr w:type="spellEnd"/>
      <w:r w:rsidR="00F83C52">
        <w:rPr>
          <w:rFonts w:ascii="Times New Roman" w:hAnsi="Times New Roman" w:cs="Times New Roman"/>
          <w:i/>
          <w:iCs/>
          <w:color w:val="000000"/>
          <w:sz w:val="24"/>
          <w:szCs w:val="24"/>
        </w:rPr>
        <w:t xml:space="preserve"> </w:t>
      </w:r>
      <w:r w:rsidR="005F2380" w:rsidRPr="00F9244A">
        <w:rPr>
          <w:rFonts w:ascii="Times New Roman" w:hAnsi="Times New Roman" w:cs="Times New Roman"/>
          <w:color w:val="000000"/>
          <w:sz w:val="24"/>
          <w:szCs w:val="24"/>
        </w:rPr>
        <w:t>(13.53%) and mixed infection (2.26</w:t>
      </w:r>
      <w:r w:rsidR="005F2380" w:rsidRPr="00E64553">
        <w:rPr>
          <w:rFonts w:ascii="Times New Roman" w:hAnsi="Times New Roman" w:cs="Times New Roman"/>
          <w:color w:val="000000"/>
          <w:sz w:val="24"/>
          <w:szCs w:val="24"/>
        </w:rPr>
        <w:t>%)</w:t>
      </w:r>
      <w:sdt>
        <w:sdtPr>
          <w:rPr>
            <w:rFonts w:ascii="Times New Roman" w:hAnsi="Times New Roman" w:cs="Times New Roman"/>
            <w:color w:val="000000"/>
            <w:sz w:val="24"/>
            <w:szCs w:val="24"/>
          </w:rPr>
          <w:tag w:val="MENDELEY_CITATION_v3_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"/>
          <w:id w:val="1600907315"/>
          <w:placeholder>
            <w:docPart w:val="DefaultPlaceholder_-1854013440"/>
          </w:placeholder>
        </w:sdtPr>
        <w:sdtContent>
          <w:r w:rsidR="00F8018B">
            <w:rPr>
              <w:rFonts w:eastAsia="Times New Roman"/>
            </w:rPr>
            <w:t>(</w:t>
          </w:r>
          <w:proofErr w:type="spellStart"/>
          <w:r w:rsidR="00F8018B">
            <w:rPr>
              <w:rFonts w:eastAsia="Times New Roman"/>
            </w:rPr>
            <w:t>Mjakakhamis</w:t>
          </w:r>
          <w:proofErr w:type="spellEnd"/>
          <w:r w:rsidR="00F8018B">
            <w:rPr>
              <w:rFonts w:eastAsia="Times New Roman"/>
            </w:rPr>
            <w:t xml:space="preserve"> &amp; </w:t>
          </w:r>
          <w:proofErr w:type="spellStart"/>
          <w:r w:rsidR="00F8018B">
            <w:rPr>
              <w:rFonts w:eastAsia="Times New Roman"/>
            </w:rPr>
            <w:t>Sagweorina</w:t>
          </w:r>
          <w:proofErr w:type="spellEnd"/>
          <w:r w:rsidR="00F8018B">
            <w:rPr>
              <w:rFonts w:eastAsia="Times New Roman"/>
            </w:rPr>
            <w:t>, 2017).</w:t>
          </w:r>
        </w:sdtContent>
      </w:sdt>
      <w:r w:rsidR="005F2380" w:rsidRPr="00F9244A">
        <w:rPr>
          <w:rFonts w:ascii="Times New Roman" w:hAnsi="Times New Roman" w:cs="Times New Roman"/>
          <w:color w:val="000000"/>
          <w:sz w:val="24"/>
          <w:szCs w:val="24"/>
        </w:rPr>
        <w:t xml:space="preserve"> Of these parasites </w:t>
      </w:r>
      <w:r w:rsidR="005F2380" w:rsidRPr="0069506A">
        <w:rPr>
          <w:rFonts w:ascii="Times New Roman" w:hAnsi="Times New Roman" w:cs="Times New Roman"/>
          <w:i/>
          <w:iCs/>
          <w:color w:val="000000"/>
          <w:sz w:val="24"/>
          <w:szCs w:val="24"/>
        </w:rPr>
        <w:t>Diphyllobothrium latum</w:t>
      </w:r>
      <w:r w:rsidR="005F2380" w:rsidRPr="00F9244A">
        <w:rPr>
          <w:rFonts w:ascii="Times New Roman" w:hAnsi="Times New Roman" w:cs="Times New Roman"/>
          <w:color w:val="000000"/>
          <w:sz w:val="24"/>
          <w:szCs w:val="24"/>
        </w:rPr>
        <w:t xml:space="preserve"> is of public health concern as </w:t>
      </w:r>
      <w:r w:rsidR="009F69E6" w:rsidRPr="00F9244A">
        <w:rPr>
          <w:rFonts w:ascii="Times New Roman" w:hAnsi="Times New Roman" w:cs="Times New Roman"/>
          <w:color w:val="000000"/>
          <w:sz w:val="24"/>
          <w:szCs w:val="24"/>
        </w:rPr>
        <w:t>people who consume raw fish</w:t>
      </w:r>
      <w:r w:rsidR="00F9244A" w:rsidRPr="00F9244A">
        <w:rPr>
          <w:rFonts w:ascii="Times New Roman" w:hAnsi="Times New Roman" w:cs="Times New Roman"/>
          <w:color w:val="000000"/>
          <w:sz w:val="24"/>
          <w:szCs w:val="24"/>
        </w:rPr>
        <w:t xml:space="preserve"> or slightly cooked fish can be infected too</w:t>
      </w:r>
      <w:sdt>
        <w:sdtPr>
          <w:rPr>
            <w:rFonts w:ascii="Times New Roman" w:hAnsi="Times New Roman" w:cs="Times New Roman"/>
            <w:color w:val="000000"/>
            <w:sz w:val="24"/>
            <w:szCs w:val="24"/>
          </w:rPr>
          <w:tag w:val="MENDELEY_CITATION_v3_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"/>
          <w:id w:val="248165850"/>
          <w:placeholder>
            <w:docPart w:val="DefaultPlaceholder_-1854013440"/>
          </w:placeholder>
        </w:sdtPr>
        <w:sdtContent>
          <w:r w:rsidR="00F8018B">
            <w:rPr>
              <w:rFonts w:eastAsia="Times New Roman"/>
            </w:rPr>
            <w:t>(Scholz &amp; Kuchta, 2016)</w:t>
          </w:r>
        </w:sdtContent>
      </w:sdt>
    </w:p>
    <w:p w14:paraId="157C2DF0" w14:textId="224C4430" w:rsidR="00CA3BA0" w:rsidRPr="00E30166" w:rsidRDefault="00CA3BA0" w:rsidP="00E30166">
      <w:pPr>
        <w:pStyle w:val="Heading2"/>
        <w:rPr>
          <w:rFonts w:ascii="Times New Roman" w:hAnsi="Times New Roman" w:cs="Times New Roman"/>
          <w:b/>
          <w:bCs/>
          <w:sz w:val="24"/>
          <w:szCs w:val="24"/>
        </w:rPr>
      </w:pPr>
      <w:bookmarkStart w:id="82" w:name="_Toc146698915"/>
      <w:r w:rsidRPr="00E30166">
        <w:rPr>
          <w:rFonts w:ascii="Times New Roman" w:hAnsi="Times New Roman" w:cs="Times New Roman"/>
          <w:b/>
          <w:bCs/>
          <w:sz w:val="24"/>
          <w:szCs w:val="24"/>
        </w:rPr>
        <w:t>2.2.</w:t>
      </w:r>
      <w:r w:rsidR="005D0D16">
        <w:rPr>
          <w:rFonts w:ascii="Times New Roman" w:hAnsi="Times New Roman" w:cs="Times New Roman"/>
          <w:b/>
          <w:bCs/>
          <w:sz w:val="24"/>
          <w:szCs w:val="24"/>
        </w:rPr>
        <w:t>4</w:t>
      </w:r>
      <w:r w:rsidRPr="00E30166">
        <w:rPr>
          <w:rFonts w:ascii="Times New Roman" w:hAnsi="Times New Roman" w:cs="Times New Roman"/>
          <w:b/>
          <w:bCs/>
          <w:sz w:val="24"/>
          <w:szCs w:val="24"/>
        </w:rPr>
        <w:t xml:space="preserve"> </w:t>
      </w:r>
      <w:r w:rsidR="00AD5271" w:rsidRPr="00E30166">
        <w:rPr>
          <w:rFonts w:ascii="Times New Roman" w:hAnsi="Times New Roman" w:cs="Times New Roman"/>
          <w:b/>
          <w:bCs/>
          <w:sz w:val="24"/>
          <w:szCs w:val="24"/>
        </w:rPr>
        <w:t>Nematodes</w:t>
      </w:r>
      <w:bookmarkEnd w:id="82"/>
    </w:p>
    <w:p w14:paraId="63283AC3" w14:textId="437AFEFA" w:rsidR="00AD5271" w:rsidRPr="00EC0426" w:rsidRDefault="00F357F6" w:rsidP="00EB6176">
      <w:pPr>
        <w:spacing w:line="360" w:lineRule="auto"/>
        <w:jc w:val="both"/>
        <w:rPr>
          <w:rFonts w:ascii="Times New Roman" w:hAnsi="Times New Roman" w:cs="Times New Roman"/>
          <w:color w:val="000000"/>
          <w:sz w:val="24"/>
          <w:szCs w:val="24"/>
        </w:rPr>
      </w:pPr>
      <w:r w:rsidRPr="00EC0426">
        <w:rPr>
          <w:rFonts w:ascii="Times New Roman" w:hAnsi="Times New Roman" w:cs="Times New Roman"/>
          <w:sz w:val="24"/>
          <w:szCs w:val="24"/>
        </w:rPr>
        <w:t xml:space="preserve">The phylum </w:t>
      </w:r>
      <w:proofErr w:type="spellStart"/>
      <w:r w:rsidR="00FD05FD" w:rsidRPr="00EC0426">
        <w:rPr>
          <w:rFonts w:ascii="Times New Roman" w:hAnsi="Times New Roman" w:cs="Times New Roman"/>
          <w:sz w:val="24"/>
          <w:szCs w:val="24"/>
        </w:rPr>
        <w:t>Nemathelmintes</w:t>
      </w:r>
      <w:proofErr w:type="spellEnd"/>
      <w:r w:rsidR="00FD05FD" w:rsidRPr="00EC0426">
        <w:rPr>
          <w:rFonts w:ascii="Times New Roman" w:hAnsi="Times New Roman" w:cs="Times New Roman"/>
          <w:sz w:val="24"/>
          <w:szCs w:val="24"/>
        </w:rPr>
        <w:t xml:space="preserve">, class </w:t>
      </w:r>
      <w:proofErr w:type="spellStart"/>
      <w:r w:rsidR="00FD05FD" w:rsidRPr="00EC0426">
        <w:rPr>
          <w:rFonts w:ascii="Times New Roman" w:hAnsi="Times New Roman" w:cs="Times New Roman"/>
          <w:sz w:val="24"/>
          <w:szCs w:val="24"/>
        </w:rPr>
        <w:t>n</w:t>
      </w:r>
      <w:r w:rsidRPr="00EC0426">
        <w:rPr>
          <w:rFonts w:ascii="Times New Roman" w:hAnsi="Times New Roman" w:cs="Times New Roman"/>
          <w:sz w:val="24"/>
          <w:szCs w:val="24"/>
        </w:rPr>
        <w:t>ematoda</w:t>
      </w:r>
      <w:proofErr w:type="spellEnd"/>
      <w:r w:rsidRPr="00EC0426">
        <w:rPr>
          <w:rFonts w:ascii="Times New Roman" w:hAnsi="Times New Roman" w:cs="Times New Roman"/>
          <w:sz w:val="24"/>
          <w:szCs w:val="24"/>
        </w:rPr>
        <w:t xml:space="preserve"> have both free-living organisms and</w:t>
      </w:r>
      <w:r w:rsidR="00D80764" w:rsidRPr="00EC0426">
        <w:rPr>
          <w:rFonts w:ascii="Times New Roman" w:hAnsi="Times New Roman" w:cs="Times New Roman"/>
          <w:sz w:val="24"/>
          <w:szCs w:val="24"/>
        </w:rPr>
        <w:t xml:space="preserve"> are</w:t>
      </w:r>
      <w:r w:rsidRPr="00EC0426">
        <w:rPr>
          <w:rFonts w:ascii="Times New Roman" w:hAnsi="Times New Roman" w:cs="Times New Roman"/>
          <w:sz w:val="24"/>
          <w:szCs w:val="24"/>
        </w:rPr>
        <w:t xml:space="preserve"> parasites of plants and animals. It is the most common animal phyla with over 80,000</w:t>
      </w:r>
      <w:r w:rsidR="003D1CB2" w:rsidRPr="00EC0426">
        <w:rPr>
          <w:rFonts w:ascii="Times New Roman" w:hAnsi="Times New Roman" w:cs="Times New Roman"/>
          <w:sz w:val="24"/>
          <w:szCs w:val="24"/>
        </w:rPr>
        <w:t xml:space="preserve"> species</w:t>
      </w:r>
      <w:r w:rsidRPr="00EC0426">
        <w:rPr>
          <w:rFonts w:ascii="Times New Roman" w:hAnsi="Times New Roman" w:cs="Times New Roman"/>
          <w:sz w:val="24"/>
          <w:szCs w:val="24"/>
        </w:rPr>
        <w:t xml:space="preserve"> of which 15,000 species are parasit</w:t>
      </w:r>
      <w:r w:rsidR="003D1CB2" w:rsidRPr="00EC0426">
        <w:rPr>
          <w:rFonts w:ascii="Times New Roman" w:hAnsi="Times New Roman" w:cs="Times New Roman"/>
          <w:sz w:val="24"/>
          <w:szCs w:val="24"/>
        </w:rPr>
        <w:t xml:space="preserve">es </w:t>
      </w:r>
      <w:r w:rsidRPr="00EC0426">
        <w:rPr>
          <w:rFonts w:ascii="Times New Roman" w:hAnsi="Times New Roman" w:cs="Times New Roman"/>
          <w:sz w:val="24"/>
          <w:szCs w:val="24"/>
        </w:rPr>
        <w:t>that infect organisms found in freshwater, marine and terrestrial environments</w:t>
      </w:r>
      <w:r w:rsidR="00997BCB" w:rsidRPr="00EC042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JjMTY5MTctZTg3ZS00MGU3LWE5OTUtZDI3ZDFiOWVhYWRiIiwicHJvcGVydGllcyI6eyJub3RlSW5kZXgiOjB9LCJpc0VkaXRlZCI6ZmFsc2UsIm1hbnVhbE92ZXJyaWRlIjp7ImlzTWFudWFsbHlPdmVycmlkZGVuIjp0cnVlLCJjaXRlcHJvY1RleHQiOiIoTWl0aWt1ICYjMzg7IEtvbmVjbnksIG4uZC4pIiwibWFudWFsT3ZlcnJpZGVUZXh0IjoiKE1pdGlrdSAmIEtvbmVjbnksIDIwMTc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
          <w:id w:val="1852601510"/>
          <w:placeholder>
            <w:docPart w:val="DefaultPlaceholder_-1854013440"/>
          </w:placeholder>
        </w:sdtPr>
        <w:sdtContent>
          <w:r w:rsidR="00F8018B">
            <w:rPr>
              <w:rFonts w:eastAsia="Times New Roman"/>
            </w:rPr>
            <w:t>(Mitiku &amp; Konecny, 2017)</w:t>
          </w:r>
        </w:sdtContent>
      </w:sdt>
      <w:r w:rsidR="00997BCB" w:rsidRPr="00AE3A45">
        <w:rPr>
          <w:rFonts w:ascii="Times New Roman" w:hAnsi="Times New Roman" w:cs="Times New Roman"/>
          <w:sz w:val="24"/>
          <w:szCs w:val="24"/>
        </w:rPr>
        <w:t>.</w:t>
      </w:r>
      <w:r w:rsidR="000F70FC" w:rsidRPr="00AE3A45">
        <w:rPr>
          <w:rFonts w:ascii="Times New Roman" w:hAnsi="Times New Roman" w:cs="Times New Roman"/>
          <w:sz w:val="24"/>
          <w:szCs w:val="24"/>
        </w:rPr>
        <w:t xml:space="preserve"> They</w:t>
      </w:r>
      <w:r w:rsidR="000F70FC" w:rsidRPr="00EC0426">
        <w:rPr>
          <w:rFonts w:ascii="Times New Roman" w:hAnsi="Times New Roman" w:cs="Times New Roman"/>
          <w:sz w:val="24"/>
          <w:szCs w:val="24"/>
        </w:rPr>
        <w:t xml:space="preserve"> are commonly referred as round worms because morphologically; they are bilaterally </w:t>
      </w:r>
      <w:r w:rsidR="000F70FC" w:rsidRPr="00AE3A45">
        <w:rPr>
          <w:rFonts w:ascii="Times New Roman" w:hAnsi="Times New Roman" w:cs="Times New Roman"/>
          <w:sz w:val="24"/>
          <w:szCs w:val="24"/>
        </w:rPr>
        <w:t>symm</w:t>
      </w:r>
      <w:r w:rsidR="00CC7066" w:rsidRPr="00AE3A45">
        <w:rPr>
          <w:rFonts w:ascii="Times New Roman" w:hAnsi="Times New Roman" w:cs="Times New Roman"/>
          <w:sz w:val="24"/>
          <w:szCs w:val="24"/>
        </w:rPr>
        <w:t>et</w:t>
      </w:r>
      <w:r w:rsidR="000F70FC" w:rsidRPr="00AE3A45">
        <w:rPr>
          <w:rFonts w:ascii="Times New Roman" w:hAnsi="Times New Roman" w:cs="Times New Roman"/>
          <w:sz w:val="24"/>
          <w:szCs w:val="24"/>
        </w:rPr>
        <w:t>rical,</w:t>
      </w:r>
      <w:r w:rsidR="000F70FC" w:rsidRPr="00EC0426">
        <w:rPr>
          <w:rFonts w:ascii="Times New Roman" w:hAnsi="Times New Roman" w:cs="Times New Roman"/>
          <w:sz w:val="24"/>
          <w:szCs w:val="24"/>
        </w:rPr>
        <w:t xml:space="preserve"> coelomate elongate worms with </w:t>
      </w:r>
      <w:r w:rsidR="005D7004" w:rsidRPr="00EC0426">
        <w:rPr>
          <w:rFonts w:ascii="Times New Roman" w:hAnsi="Times New Roman" w:cs="Times New Roman"/>
          <w:sz w:val="24"/>
          <w:szCs w:val="24"/>
        </w:rPr>
        <w:t xml:space="preserve">unsegmented </w:t>
      </w:r>
      <w:r w:rsidR="000F70FC" w:rsidRPr="00EC0426">
        <w:rPr>
          <w:rFonts w:ascii="Times New Roman" w:hAnsi="Times New Roman" w:cs="Times New Roman"/>
          <w:sz w:val="24"/>
          <w:szCs w:val="24"/>
        </w:rPr>
        <w:t>cylindrical body tapering at both ends with a solid resistant cuticle</w:t>
      </w:r>
      <w:r w:rsidR="00117D11" w:rsidRPr="00EC0426">
        <w:rPr>
          <w:rFonts w:ascii="Times New Roman" w:hAnsi="Times New Roman" w:cs="Times New Roman"/>
          <w:sz w:val="24"/>
          <w:szCs w:val="24"/>
        </w:rPr>
        <w:t xml:space="preserve">. </w:t>
      </w:r>
      <w:r w:rsidR="005D7004" w:rsidRPr="00EC0426">
        <w:rPr>
          <w:rFonts w:ascii="Times New Roman" w:hAnsi="Times New Roman" w:cs="Times New Roman"/>
          <w:sz w:val="24"/>
          <w:szCs w:val="24"/>
        </w:rPr>
        <w:t>Nematodes have</w:t>
      </w:r>
      <w:r w:rsidR="00117D11" w:rsidRPr="00EC0426">
        <w:rPr>
          <w:rFonts w:ascii="Times New Roman" w:hAnsi="Times New Roman" w:cs="Times New Roman"/>
          <w:sz w:val="24"/>
          <w:szCs w:val="24"/>
        </w:rPr>
        <w:t xml:space="preserve"> </w:t>
      </w:r>
      <w:r w:rsidR="00117D11" w:rsidRPr="00AE3A45">
        <w:rPr>
          <w:rFonts w:ascii="Times New Roman" w:hAnsi="Times New Roman" w:cs="Times New Roman"/>
          <w:sz w:val="24"/>
          <w:szCs w:val="24"/>
        </w:rPr>
        <w:t>compl</w:t>
      </w:r>
      <w:r w:rsidR="00CC7066" w:rsidRPr="00AE3A45">
        <w:rPr>
          <w:rFonts w:ascii="Times New Roman" w:hAnsi="Times New Roman" w:cs="Times New Roman"/>
          <w:sz w:val="24"/>
          <w:szCs w:val="24"/>
        </w:rPr>
        <w:t>et</w:t>
      </w:r>
      <w:r w:rsidR="00117D11" w:rsidRPr="00AE3A45">
        <w:rPr>
          <w:rFonts w:ascii="Times New Roman" w:hAnsi="Times New Roman" w:cs="Times New Roman"/>
          <w:sz w:val="24"/>
          <w:szCs w:val="24"/>
        </w:rPr>
        <w:t xml:space="preserve">e </w:t>
      </w:r>
      <w:r w:rsidR="00117D11" w:rsidRPr="00EC0426">
        <w:rPr>
          <w:rFonts w:ascii="Times New Roman" w:hAnsi="Times New Roman" w:cs="Times New Roman"/>
          <w:sz w:val="24"/>
          <w:szCs w:val="24"/>
        </w:rPr>
        <w:t xml:space="preserve">digestive system consisting of three sections: anterior (esophagus), middle (intestine), and posterior (rectum) ending </w:t>
      </w:r>
      <w:r w:rsidR="00117D11" w:rsidRPr="00EC0426">
        <w:rPr>
          <w:rFonts w:ascii="Times New Roman" w:hAnsi="Times New Roman" w:cs="Times New Roman"/>
          <w:sz w:val="24"/>
          <w:szCs w:val="24"/>
        </w:rPr>
        <w:lastRenderedPageBreak/>
        <w:t>with the anus/cloacae</w:t>
      </w:r>
      <w:r w:rsidR="005D7004" w:rsidRPr="00EC0426">
        <w:rPr>
          <w:rFonts w:ascii="Times New Roman" w:hAnsi="Times New Roman" w:cs="Times New Roman"/>
          <w:sz w:val="24"/>
          <w:szCs w:val="24"/>
        </w:rPr>
        <w:t xml:space="preserve">. The body cavity (pseudocoel) is filled with perivisceral fluid imparting turgor to the body </w:t>
      </w:r>
      <w:sdt>
        <w:sdtPr>
          <w:rPr>
            <w:rFonts w:ascii="Times New Roman" w:hAnsi="Times New Roman" w:cs="Times New Roman"/>
            <w:color w:val="000000"/>
            <w:sz w:val="24"/>
            <w:szCs w:val="24"/>
          </w:rPr>
          <w:tag w:val="MENDELEY_CITATION_v3_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"/>
          <w:id w:val="1088420877"/>
          <w:placeholder>
            <w:docPart w:val="DefaultPlaceholder_-1854013440"/>
          </w:placeholder>
        </w:sdtPr>
        <w:sdtContent>
          <w:r w:rsidR="00F8018B" w:rsidRPr="00F8018B">
            <w:rPr>
              <w:rFonts w:ascii="Times New Roman" w:eastAsia="Times New Roman" w:hAnsi="Times New Roman" w:cs="Times New Roman"/>
              <w:color w:val="000000"/>
              <w:sz w:val="24"/>
              <w:szCs w:val="24"/>
            </w:rPr>
            <w:t xml:space="preserve">( </w:t>
          </w:r>
          <w:proofErr w:type="spellStart"/>
          <w:r w:rsidR="00F8018B" w:rsidRPr="00F8018B">
            <w:rPr>
              <w:rFonts w:ascii="Times New Roman" w:eastAsia="Times New Roman" w:hAnsi="Times New Roman" w:cs="Times New Roman"/>
              <w:color w:val="000000"/>
              <w:sz w:val="24"/>
              <w:szCs w:val="24"/>
            </w:rPr>
            <w:t>Otachi</w:t>
          </w:r>
          <w:proofErr w:type="spellEnd"/>
          <w:r w:rsidR="00F8018B" w:rsidRPr="00F8018B">
            <w:rPr>
              <w:rFonts w:ascii="Times New Roman" w:eastAsia="Times New Roman" w:hAnsi="Times New Roman" w:cs="Times New Roman"/>
              <w:color w:val="000000"/>
              <w:sz w:val="24"/>
              <w:szCs w:val="24"/>
            </w:rPr>
            <w:t>, 2009)</w:t>
          </w:r>
        </w:sdtContent>
      </w:sdt>
      <w:r w:rsidR="005D7004" w:rsidRPr="00EC0426">
        <w:rPr>
          <w:rFonts w:ascii="Times New Roman" w:hAnsi="Times New Roman" w:cs="Times New Roman"/>
          <w:color w:val="000000"/>
          <w:sz w:val="24"/>
          <w:szCs w:val="24"/>
        </w:rPr>
        <w:t>.</w:t>
      </w:r>
      <w:r w:rsidR="006160A0" w:rsidRPr="00EC0426">
        <w:rPr>
          <w:rFonts w:ascii="Times New Roman" w:hAnsi="Times New Roman" w:cs="Times New Roman"/>
          <w:sz w:val="24"/>
          <w:szCs w:val="24"/>
        </w:rPr>
        <w:t xml:space="preserve"> </w:t>
      </w:r>
      <w:r w:rsidR="006160A0" w:rsidRPr="00EC0426">
        <w:rPr>
          <w:rFonts w:ascii="Times New Roman" w:hAnsi="Times New Roman" w:cs="Times New Roman"/>
          <w:color w:val="000000"/>
          <w:sz w:val="24"/>
          <w:szCs w:val="24"/>
        </w:rPr>
        <w:t>Sexes are separate</w:t>
      </w:r>
      <w:r w:rsidR="006F0ADB" w:rsidRPr="00EC0426">
        <w:rPr>
          <w:rFonts w:ascii="Times New Roman" w:hAnsi="Times New Roman" w:cs="Times New Roman"/>
          <w:color w:val="000000"/>
          <w:sz w:val="24"/>
          <w:szCs w:val="24"/>
        </w:rPr>
        <w:t>, females are bigger in size compared to males. They are oviparous which indirect life cycle. Where the fish can be final host or intermediate host. They infect mainly gastro intestinal tract of fish</w:t>
      </w:r>
      <w:sdt>
        <w:sdtPr>
          <w:rPr>
            <w:rFonts w:ascii="Times New Roman" w:hAnsi="Times New Roman" w:cs="Times New Roman"/>
            <w:color w:val="000000"/>
            <w:sz w:val="24"/>
            <w:szCs w:val="24"/>
          </w:rPr>
          <w:tag w:val="MENDELEY_CITATION_v3_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"/>
          <w:id w:val="-300625236"/>
          <w:placeholder>
            <w:docPart w:val="DefaultPlaceholder_-1854013440"/>
          </w:placeholder>
        </w:sdtPr>
        <w:sdtContent>
          <w:r w:rsidR="00F8018B" w:rsidRPr="00F8018B">
            <w:rPr>
              <w:rFonts w:ascii="Times New Roman" w:eastAsia="Times New Roman" w:hAnsi="Times New Roman" w:cs="Times New Roman"/>
              <w:color w:val="000000"/>
              <w:sz w:val="24"/>
              <w:szCs w:val="24"/>
            </w:rPr>
            <w:t xml:space="preserve">( </w:t>
          </w:r>
          <w:proofErr w:type="spellStart"/>
          <w:r w:rsidR="00F8018B" w:rsidRPr="00F8018B">
            <w:rPr>
              <w:rFonts w:ascii="Times New Roman" w:eastAsia="Times New Roman" w:hAnsi="Times New Roman" w:cs="Times New Roman"/>
              <w:color w:val="000000"/>
              <w:sz w:val="24"/>
              <w:szCs w:val="24"/>
            </w:rPr>
            <w:t>Otachi</w:t>
          </w:r>
          <w:proofErr w:type="spellEnd"/>
          <w:r w:rsidR="00F8018B" w:rsidRPr="00F8018B">
            <w:rPr>
              <w:rFonts w:ascii="Times New Roman" w:eastAsia="Times New Roman" w:hAnsi="Times New Roman" w:cs="Times New Roman"/>
              <w:color w:val="000000"/>
              <w:sz w:val="24"/>
              <w:szCs w:val="24"/>
            </w:rPr>
            <w:t>, 2009)</w:t>
          </w:r>
        </w:sdtContent>
      </w:sdt>
      <w:r w:rsidR="00BC0830" w:rsidRPr="00EC0426">
        <w:rPr>
          <w:rFonts w:ascii="Times New Roman" w:hAnsi="Times New Roman" w:cs="Times New Roman"/>
          <w:color w:val="000000"/>
          <w:sz w:val="24"/>
          <w:szCs w:val="24"/>
        </w:rPr>
        <w:t>.</w:t>
      </w:r>
    </w:p>
    <w:p w14:paraId="5E3DEBB6" w14:textId="024B5041" w:rsidR="00FA5A58" w:rsidRDefault="00FA5A58" w:rsidP="00EB6176">
      <w:pPr>
        <w:spacing w:line="360" w:lineRule="auto"/>
        <w:jc w:val="both"/>
        <w:rPr>
          <w:rFonts w:ascii="Times New Roman" w:hAnsi="Times New Roman" w:cs="Times New Roman"/>
          <w:color w:val="000000"/>
          <w:sz w:val="24"/>
          <w:szCs w:val="24"/>
        </w:rPr>
      </w:pPr>
      <w:r w:rsidRPr="00EC0426">
        <w:rPr>
          <w:rFonts w:ascii="Times New Roman" w:hAnsi="Times New Roman" w:cs="Times New Roman"/>
          <w:color w:val="000000"/>
          <w:sz w:val="24"/>
          <w:szCs w:val="24"/>
        </w:rPr>
        <w:t xml:space="preserve">Nematodes of the family </w:t>
      </w:r>
      <w:proofErr w:type="spellStart"/>
      <w:r w:rsidRPr="00EC0426">
        <w:rPr>
          <w:rFonts w:ascii="Times New Roman" w:hAnsi="Times New Roman" w:cs="Times New Roman"/>
          <w:i/>
          <w:iCs/>
          <w:color w:val="000000"/>
          <w:sz w:val="24"/>
          <w:szCs w:val="24"/>
        </w:rPr>
        <w:t>Anisakidae</w:t>
      </w:r>
      <w:proofErr w:type="spellEnd"/>
      <w:r w:rsidRPr="00EC0426">
        <w:rPr>
          <w:rFonts w:ascii="Times New Roman" w:hAnsi="Times New Roman" w:cs="Times New Roman"/>
          <w:color w:val="000000"/>
          <w:sz w:val="24"/>
          <w:szCs w:val="24"/>
        </w:rPr>
        <w:t xml:space="preserve"> especially the species of the genera </w:t>
      </w:r>
      <w:r w:rsidRPr="00EC0426">
        <w:rPr>
          <w:rFonts w:ascii="Times New Roman" w:hAnsi="Times New Roman" w:cs="Times New Roman"/>
          <w:i/>
          <w:iCs/>
          <w:color w:val="000000"/>
          <w:sz w:val="24"/>
          <w:szCs w:val="24"/>
        </w:rPr>
        <w:t>Anisakis</w:t>
      </w:r>
      <w:r w:rsidRPr="00EC0426">
        <w:rPr>
          <w:rFonts w:ascii="Times New Roman" w:hAnsi="Times New Roman" w:cs="Times New Roman"/>
          <w:color w:val="000000"/>
          <w:sz w:val="24"/>
          <w:szCs w:val="24"/>
        </w:rPr>
        <w:t xml:space="preserve">, </w:t>
      </w:r>
      <w:proofErr w:type="spellStart"/>
      <w:r w:rsidRPr="00EC0426">
        <w:rPr>
          <w:rFonts w:ascii="Times New Roman" w:hAnsi="Times New Roman" w:cs="Times New Roman"/>
          <w:i/>
          <w:iCs/>
          <w:color w:val="000000"/>
          <w:sz w:val="24"/>
          <w:szCs w:val="24"/>
        </w:rPr>
        <w:t>Pseudoterranova</w:t>
      </w:r>
      <w:proofErr w:type="spellEnd"/>
      <w:r w:rsidRPr="00EC0426">
        <w:rPr>
          <w:rFonts w:ascii="Times New Roman" w:hAnsi="Times New Roman" w:cs="Times New Roman"/>
          <w:color w:val="000000"/>
          <w:sz w:val="24"/>
          <w:szCs w:val="24"/>
        </w:rPr>
        <w:t xml:space="preserve"> and </w:t>
      </w:r>
      <w:proofErr w:type="spellStart"/>
      <w:r w:rsidRPr="00EC0426">
        <w:rPr>
          <w:rFonts w:ascii="Times New Roman" w:hAnsi="Times New Roman" w:cs="Times New Roman"/>
          <w:i/>
          <w:iCs/>
          <w:color w:val="000000"/>
          <w:sz w:val="24"/>
          <w:szCs w:val="24"/>
        </w:rPr>
        <w:t>Contracaecum</w:t>
      </w:r>
      <w:proofErr w:type="spellEnd"/>
      <w:r w:rsidRPr="00EC0426">
        <w:rPr>
          <w:rFonts w:ascii="Times New Roman" w:hAnsi="Times New Roman" w:cs="Times New Roman"/>
          <w:color w:val="000000"/>
          <w:sz w:val="24"/>
          <w:szCs w:val="24"/>
        </w:rPr>
        <w:t xml:space="preserve">, are parasites of a wide range of aquatic organism. The </w:t>
      </w:r>
      <w:r w:rsidRPr="00EC0426">
        <w:rPr>
          <w:rFonts w:ascii="Times New Roman" w:hAnsi="Times New Roman" w:cs="Times New Roman"/>
          <w:i/>
          <w:iCs/>
          <w:color w:val="000000"/>
          <w:sz w:val="24"/>
          <w:szCs w:val="24"/>
        </w:rPr>
        <w:t xml:space="preserve">Anisakis </w:t>
      </w:r>
      <w:proofErr w:type="spellStart"/>
      <w:r w:rsidRPr="00EC0426">
        <w:rPr>
          <w:rFonts w:ascii="Times New Roman" w:hAnsi="Times New Roman" w:cs="Times New Roman"/>
          <w:i/>
          <w:iCs/>
          <w:color w:val="000000"/>
          <w:sz w:val="24"/>
          <w:szCs w:val="24"/>
        </w:rPr>
        <w:t>sp</w:t>
      </w:r>
      <w:proofErr w:type="spellEnd"/>
      <w:r w:rsidRPr="00EC0426">
        <w:rPr>
          <w:rFonts w:ascii="Times New Roman" w:hAnsi="Times New Roman" w:cs="Times New Roman"/>
          <w:color w:val="000000"/>
          <w:sz w:val="24"/>
          <w:szCs w:val="24"/>
        </w:rPr>
        <w:t xml:space="preserve"> have caused medical and economic concern worldwide as they are responsible for a fish borne zoonosis known as anisakiasis and allergic reactions</w:t>
      </w:r>
      <w:r w:rsidR="00235735" w:rsidRPr="00EC0426">
        <w:rPr>
          <w:rFonts w:ascii="Times New Roman" w:hAnsi="Times New Roman" w:cs="Times New Roman"/>
          <w:color w:val="000000"/>
          <w:sz w:val="24"/>
          <w:szCs w:val="24"/>
        </w:rPr>
        <w:t xml:space="preserve"> to fish mongers who take slightly cooked or raw fish. The larval worms when are encysted in muscles of fish, the fish becomes dark in </w:t>
      </w:r>
      <w:proofErr w:type="spellStart"/>
      <w:r w:rsidR="00235735" w:rsidRPr="00EC0426">
        <w:rPr>
          <w:rFonts w:ascii="Times New Roman" w:hAnsi="Times New Roman" w:cs="Times New Roman"/>
          <w:color w:val="000000"/>
          <w:sz w:val="24"/>
          <w:szCs w:val="24"/>
        </w:rPr>
        <w:t>colour</w:t>
      </w:r>
      <w:proofErr w:type="spellEnd"/>
      <w:r w:rsidR="00235735" w:rsidRPr="00EC0426">
        <w:rPr>
          <w:rFonts w:ascii="Times New Roman" w:hAnsi="Times New Roman" w:cs="Times New Roman"/>
          <w:color w:val="000000"/>
          <w:sz w:val="24"/>
          <w:szCs w:val="24"/>
        </w:rPr>
        <w:t xml:space="preserve"> making them unappealing to the eyes </w:t>
      </w:r>
      <w:r w:rsidR="00FD05FD" w:rsidRPr="00EC0426">
        <w:rPr>
          <w:rFonts w:ascii="Times New Roman" w:hAnsi="Times New Roman" w:cs="Times New Roman"/>
          <w:color w:val="000000"/>
          <w:sz w:val="24"/>
          <w:szCs w:val="24"/>
        </w:rPr>
        <w:t>of buyers</w:t>
      </w:r>
      <w:r w:rsidR="00235735" w:rsidRPr="00EC0426">
        <w:rPr>
          <w:rFonts w:ascii="Times New Roman" w:hAnsi="Times New Roman" w:cs="Times New Roman"/>
          <w:color w:val="000000"/>
          <w:sz w:val="24"/>
          <w:szCs w:val="24"/>
        </w:rPr>
        <w:t xml:space="preserve"> hence causing</w:t>
      </w:r>
      <w:r w:rsidRPr="00EC0426">
        <w:rPr>
          <w:rFonts w:ascii="Times New Roman" w:hAnsi="Times New Roman" w:cs="Times New Roman"/>
          <w:color w:val="000000"/>
          <w:sz w:val="24"/>
          <w:szCs w:val="24"/>
        </w:rPr>
        <w:t xml:space="preserve"> economic losses to the fishing</w:t>
      </w:r>
      <w:r w:rsidR="00235735" w:rsidRPr="00EC0426">
        <w:rPr>
          <w:rFonts w:ascii="Times New Roman" w:hAnsi="Times New Roman" w:cs="Times New Roman"/>
          <w:color w:val="000000"/>
          <w:sz w:val="24"/>
          <w:szCs w:val="24"/>
        </w:rPr>
        <w:t xml:space="preserve"> </w:t>
      </w:r>
      <w:r w:rsidRPr="00EC0426">
        <w:rPr>
          <w:rFonts w:ascii="Times New Roman" w:hAnsi="Times New Roman" w:cs="Times New Roman"/>
          <w:color w:val="000000"/>
          <w:sz w:val="24"/>
          <w:szCs w:val="24"/>
        </w:rPr>
        <w:t xml:space="preserve">industry due to </w:t>
      </w:r>
      <w:r w:rsidRPr="00AE3A45">
        <w:rPr>
          <w:rFonts w:ascii="Times New Roman" w:hAnsi="Times New Roman" w:cs="Times New Roman"/>
          <w:color w:val="000000"/>
          <w:sz w:val="24"/>
          <w:szCs w:val="24"/>
        </w:rPr>
        <w:t>reduced mark</w:t>
      </w:r>
      <w:r w:rsidR="00CC7066" w:rsidRPr="00AE3A45">
        <w:rPr>
          <w:rFonts w:ascii="Times New Roman" w:hAnsi="Times New Roman" w:cs="Times New Roman"/>
          <w:color w:val="000000"/>
          <w:sz w:val="24"/>
          <w:szCs w:val="24"/>
        </w:rPr>
        <w:t>et</w:t>
      </w:r>
      <w:r w:rsidRPr="00AE3A45">
        <w:rPr>
          <w:rFonts w:ascii="Times New Roman" w:hAnsi="Times New Roman" w:cs="Times New Roman"/>
          <w:color w:val="000000"/>
          <w:sz w:val="24"/>
          <w:szCs w:val="24"/>
        </w:rPr>
        <w:t>ability</w:t>
      </w:r>
      <w:r w:rsidRPr="00EC0426">
        <w:rPr>
          <w:rFonts w:ascii="Times New Roman" w:hAnsi="Times New Roman" w:cs="Times New Roman"/>
          <w:color w:val="000000"/>
          <w:sz w:val="24"/>
          <w:szCs w:val="24"/>
        </w:rPr>
        <w:t xml:space="preserve"> of fishery product</w:t>
      </w:r>
      <w:r w:rsidR="00235735" w:rsidRPr="00EC0426">
        <w:rPr>
          <w:rFonts w:ascii="Times New Roman" w:hAnsi="Times New Roman" w:cs="Times New Roman"/>
          <w:color w:val="000000"/>
          <w:sz w:val="24"/>
          <w:szCs w:val="24"/>
        </w:rPr>
        <w:t xml:space="preserve"> as well as job lost </w:t>
      </w:r>
      <w:r w:rsidR="00FD05FD" w:rsidRPr="00EC0426">
        <w:rPr>
          <w:rFonts w:ascii="Times New Roman" w:hAnsi="Times New Roman" w:cs="Times New Roman"/>
          <w:color w:val="000000"/>
          <w:sz w:val="24"/>
          <w:szCs w:val="24"/>
        </w:rPr>
        <w:t>a</w:t>
      </w:r>
      <w:r w:rsidR="00235735" w:rsidRPr="00EC0426">
        <w:rPr>
          <w:rFonts w:ascii="Times New Roman" w:hAnsi="Times New Roman" w:cs="Times New Roman"/>
          <w:color w:val="000000"/>
          <w:sz w:val="24"/>
          <w:szCs w:val="24"/>
        </w:rPr>
        <w:t>s experienced in Germany</w:t>
      </w:r>
      <w:sdt>
        <w:sdtPr>
          <w:rPr>
            <w:rFonts w:ascii="Times New Roman" w:hAnsi="Times New Roman" w:cs="Times New Roman"/>
            <w:color w:val="000000"/>
            <w:sz w:val="24"/>
            <w:szCs w:val="24"/>
          </w:rPr>
          <w:tag w:val="MENDELEY_CITATION_v3_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"/>
          <w:id w:val="-2094920613"/>
          <w:placeholder>
            <w:docPart w:val="DefaultPlaceholder_-1854013440"/>
          </w:placeholder>
        </w:sdtPr>
        <w:sdtContent>
          <w:r w:rsidR="00F8018B" w:rsidRPr="00F8018B">
            <w:rPr>
              <w:rFonts w:ascii="Times New Roman" w:hAnsi="Times New Roman" w:cs="Times New Roman"/>
              <w:color w:val="000000"/>
              <w:sz w:val="24"/>
              <w:szCs w:val="24"/>
            </w:rPr>
            <w:t>(Bao et al., 2019)</w:t>
          </w:r>
        </w:sdtContent>
      </w:sdt>
      <w:r w:rsidR="00235735" w:rsidRPr="00EC0426">
        <w:rPr>
          <w:rFonts w:ascii="Times New Roman" w:hAnsi="Times New Roman" w:cs="Times New Roman"/>
          <w:color w:val="000000"/>
          <w:sz w:val="24"/>
          <w:szCs w:val="24"/>
        </w:rPr>
        <w:t>.</w:t>
      </w:r>
      <w:r w:rsidR="00FD05FD" w:rsidRPr="00EC0426">
        <w:rPr>
          <w:rFonts w:ascii="Times New Roman" w:hAnsi="Times New Roman" w:cs="Times New Roman"/>
          <w:color w:val="000000"/>
          <w:sz w:val="24"/>
          <w:szCs w:val="24"/>
        </w:rPr>
        <w:t xml:space="preserve"> World Health Organization have reported 56 million cases of Anisakiasis across the globe, where patients experience severe pathologies. With the following symptoms; severe abdominal pain, nausea, and vomiting </w:t>
      </w:r>
      <w:sdt>
        <w:sdtPr>
          <w:rPr>
            <w:rFonts w:ascii="Times New Roman" w:hAnsi="Times New Roman" w:cs="Times New Roman"/>
            <w:color w:val="000000"/>
            <w:sz w:val="24"/>
            <w:szCs w:val="24"/>
          </w:rPr>
          <w:tag w:val="MENDELEY_CITATION_v3_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"/>
          <w:id w:val="371812151"/>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Aibinu</w:t>
          </w:r>
          <w:proofErr w:type="spellEnd"/>
          <w:r w:rsidR="00F8018B" w:rsidRPr="00F8018B">
            <w:rPr>
              <w:rFonts w:ascii="Times New Roman" w:hAnsi="Times New Roman" w:cs="Times New Roman"/>
              <w:color w:val="000000"/>
              <w:sz w:val="24"/>
              <w:szCs w:val="24"/>
            </w:rPr>
            <w:t xml:space="preserve"> et al., 2019)</w:t>
          </w:r>
        </w:sdtContent>
      </w:sdt>
      <w:r w:rsidR="00FD05FD" w:rsidRPr="00EC0426">
        <w:rPr>
          <w:rFonts w:ascii="Times New Roman" w:hAnsi="Times New Roman" w:cs="Times New Roman"/>
          <w:color w:val="000000"/>
          <w:sz w:val="24"/>
          <w:szCs w:val="24"/>
        </w:rPr>
        <w:t>.</w:t>
      </w:r>
    </w:p>
    <w:p w14:paraId="599AA1B9" w14:textId="21C35B52" w:rsidR="008D7C7B" w:rsidRDefault="00C812CD" w:rsidP="00C812CD">
      <w:pPr>
        <w:pStyle w:val="Heading2"/>
        <w:rPr>
          <w:rFonts w:ascii="Times New Roman" w:hAnsi="Times New Roman" w:cs="Times New Roman"/>
          <w:b/>
          <w:bCs/>
          <w:sz w:val="24"/>
          <w:szCs w:val="24"/>
        </w:rPr>
      </w:pPr>
      <w:bookmarkStart w:id="83" w:name="_Toc146698916"/>
      <w:r w:rsidRPr="00C812CD">
        <w:rPr>
          <w:rFonts w:ascii="Times New Roman" w:hAnsi="Times New Roman" w:cs="Times New Roman"/>
          <w:b/>
          <w:bCs/>
          <w:sz w:val="24"/>
          <w:szCs w:val="24"/>
        </w:rPr>
        <w:t>2.2.5 Acanthocephala</w:t>
      </w:r>
      <w:bookmarkEnd w:id="83"/>
    </w:p>
    <w:p w14:paraId="46B9AB6D" w14:textId="77777777" w:rsidR="00250FA4" w:rsidRPr="00250FA4" w:rsidRDefault="00250FA4" w:rsidP="00250FA4"/>
    <w:p w14:paraId="018DE90F" w14:textId="2F72F9AF" w:rsidR="00B84B88" w:rsidRDefault="00250FA4" w:rsidP="00EB6176">
      <w:pPr>
        <w:spacing w:line="360" w:lineRule="auto"/>
        <w:jc w:val="both"/>
        <w:rPr>
          <w:rFonts w:ascii="Times New Roman" w:hAnsi="Times New Roman" w:cs="Times New Roman"/>
          <w:color w:val="000000"/>
          <w:sz w:val="24"/>
          <w:szCs w:val="24"/>
        </w:rPr>
      </w:pPr>
      <w:r w:rsidRPr="00581D82">
        <w:rPr>
          <w:rFonts w:ascii="Times New Roman" w:hAnsi="Times New Roman" w:cs="Times New Roman"/>
          <w:color w:val="000000"/>
          <w:sz w:val="24"/>
          <w:szCs w:val="24"/>
        </w:rPr>
        <w:t xml:space="preserve">Acanthocephalans are </w:t>
      </w:r>
      <w:r w:rsidR="00395ED6" w:rsidRPr="00581D82">
        <w:rPr>
          <w:rFonts w:ascii="Times New Roman" w:hAnsi="Times New Roman" w:cs="Times New Roman"/>
          <w:color w:val="000000"/>
          <w:sz w:val="24"/>
          <w:szCs w:val="24"/>
        </w:rPr>
        <w:t>endoparasites</w:t>
      </w:r>
      <w:r w:rsidRPr="00581D82">
        <w:rPr>
          <w:rFonts w:ascii="Times New Roman" w:hAnsi="Times New Roman" w:cs="Times New Roman"/>
          <w:color w:val="000000"/>
          <w:sz w:val="24"/>
          <w:szCs w:val="24"/>
        </w:rPr>
        <w:t xml:space="preserve"> helminths mainly found in both marine and freshwater fishes and vertebrates worldwide. With a life cycle involving arthropods as intermediate hosts</w:t>
      </w:r>
      <w:r w:rsidRPr="00581D82">
        <w:rPr>
          <w:rFonts w:ascii="Times New Roman" w:hAnsi="Times New Roman" w:cs="Times New Roman"/>
          <w:sz w:val="24"/>
          <w:szCs w:val="24"/>
        </w:rPr>
        <w:t xml:space="preserve"> </w:t>
      </w:r>
      <w:r w:rsidRPr="00581D82">
        <w:rPr>
          <w:rFonts w:ascii="Times New Roman" w:hAnsi="Times New Roman" w:cs="Times New Roman"/>
          <w:color w:val="000000"/>
          <w:sz w:val="24"/>
          <w:szCs w:val="24"/>
        </w:rPr>
        <w:t>and vertebrates as definitive or paratenic hosts</w:t>
      </w:r>
      <w:r w:rsidR="00395ED6" w:rsidRPr="00581D82">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"/>
          <w:id w:val="945351482"/>
          <w:placeholder>
            <w:docPart w:val="DefaultPlaceholder_-1854013440"/>
          </w:placeholder>
        </w:sdtPr>
        <w:sdtContent>
          <w:r w:rsidR="00F8018B" w:rsidRPr="00F8018B">
            <w:rPr>
              <w:rFonts w:ascii="Times New Roman" w:hAnsi="Times New Roman" w:cs="Times New Roman"/>
              <w:color w:val="000000"/>
              <w:sz w:val="24"/>
              <w:szCs w:val="24"/>
            </w:rPr>
            <w:t>(Sanil et al., 2011)</w:t>
          </w:r>
        </w:sdtContent>
      </w:sdt>
      <w:r w:rsidRPr="00581D82">
        <w:rPr>
          <w:rFonts w:ascii="Times New Roman" w:hAnsi="Times New Roman" w:cs="Times New Roman"/>
          <w:color w:val="000000"/>
          <w:sz w:val="24"/>
          <w:szCs w:val="24"/>
        </w:rPr>
        <w:t xml:space="preserve"> </w:t>
      </w:r>
      <w:r w:rsidR="00395ED6" w:rsidRPr="00581D82">
        <w:rPr>
          <w:rFonts w:ascii="Times New Roman" w:hAnsi="Times New Roman" w:cs="Times New Roman"/>
          <w:color w:val="000000"/>
          <w:sz w:val="24"/>
          <w:szCs w:val="24"/>
        </w:rPr>
        <w:t>.</w:t>
      </w:r>
      <w:r w:rsidR="00395ED6" w:rsidRPr="00581D82">
        <w:rPr>
          <w:rFonts w:ascii="Times New Roman" w:hAnsi="Times New Roman" w:cs="Times New Roman"/>
          <w:sz w:val="24"/>
          <w:szCs w:val="24"/>
        </w:rPr>
        <w:t>The</w:t>
      </w:r>
      <w:r w:rsidR="002F0E67" w:rsidRPr="00581D82">
        <w:rPr>
          <w:rFonts w:ascii="Times New Roman" w:hAnsi="Times New Roman" w:cs="Times New Roman"/>
          <w:sz w:val="24"/>
          <w:szCs w:val="24"/>
        </w:rPr>
        <w:t xml:space="preserve">y </w:t>
      </w:r>
      <w:r w:rsidR="00395ED6" w:rsidRPr="00581D82">
        <w:rPr>
          <w:rFonts w:ascii="Times New Roman" w:hAnsi="Times New Roman" w:cs="Times New Roman"/>
          <w:sz w:val="24"/>
          <w:szCs w:val="24"/>
        </w:rPr>
        <w:t xml:space="preserve">are </w:t>
      </w:r>
      <w:r w:rsidR="002F0E67" w:rsidRPr="00581D82">
        <w:rPr>
          <w:rFonts w:ascii="Times New Roman" w:hAnsi="Times New Roman" w:cs="Times New Roman"/>
          <w:sz w:val="24"/>
          <w:szCs w:val="24"/>
        </w:rPr>
        <w:t xml:space="preserve">commonly known </w:t>
      </w:r>
      <w:r w:rsidR="00395ED6" w:rsidRPr="00581D82">
        <w:rPr>
          <w:rFonts w:ascii="Times New Roman" w:hAnsi="Times New Roman" w:cs="Times New Roman"/>
          <w:sz w:val="24"/>
          <w:szCs w:val="24"/>
        </w:rPr>
        <w:t xml:space="preserve">as spiny or thorny headed worms. They </w:t>
      </w:r>
      <w:r w:rsidR="002F0E67" w:rsidRPr="00581D82">
        <w:rPr>
          <w:rFonts w:ascii="Times New Roman" w:hAnsi="Times New Roman" w:cs="Times New Roman"/>
          <w:sz w:val="24"/>
          <w:szCs w:val="24"/>
        </w:rPr>
        <w:t>have</w:t>
      </w:r>
      <w:r w:rsidR="00395ED6" w:rsidRPr="00581D82">
        <w:rPr>
          <w:rFonts w:ascii="Times New Roman" w:hAnsi="Times New Roman" w:cs="Times New Roman"/>
          <w:sz w:val="24"/>
          <w:szCs w:val="24"/>
        </w:rPr>
        <w:t xml:space="preserve"> elongated</w:t>
      </w:r>
      <w:r w:rsidR="002F0E67" w:rsidRPr="00581D82">
        <w:rPr>
          <w:rFonts w:ascii="Times New Roman" w:hAnsi="Times New Roman" w:cs="Times New Roman"/>
          <w:color w:val="000000"/>
          <w:sz w:val="24"/>
          <w:szCs w:val="24"/>
        </w:rPr>
        <w:t xml:space="preserve"> </w:t>
      </w:r>
      <w:r w:rsidR="00395ED6" w:rsidRPr="00581D82">
        <w:rPr>
          <w:rFonts w:ascii="Times New Roman" w:hAnsi="Times New Roman" w:cs="Times New Roman"/>
          <w:sz w:val="24"/>
          <w:szCs w:val="24"/>
        </w:rPr>
        <w:t xml:space="preserve">cylindrical </w:t>
      </w:r>
      <w:r w:rsidR="002F0E67" w:rsidRPr="00581D82">
        <w:rPr>
          <w:rFonts w:ascii="Times New Roman" w:hAnsi="Times New Roman" w:cs="Times New Roman"/>
          <w:sz w:val="24"/>
          <w:szCs w:val="24"/>
        </w:rPr>
        <w:t>bodies, with an armed</w:t>
      </w:r>
      <w:r w:rsidR="00395ED6" w:rsidRPr="00581D82">
        <w:rPr>
          <w:rFonts w:ascii="Times New Roman" w:hAnsi="Times New Roman" w:cs="Times New Roman"/>
          <w:sz w:val="24"/>
          <w:szCs w:val="24"/>
        </w:rPr>
        <w:t xml:space="preserve"> anterior </w:t>
      </w:r>
      <w:r w:rsidR="00395ED6" w:rsidRPr="00AE3A45">
        <w:rPr>
          <w:rFonts w:ascii="Times New Roman" w:hAnsi="Times New Roman" w:cs="Times New Roman"/>
          <w:sz w:val="24"/>
          <w:szCs w:val="24"/>
        </w:rPr>
        <w:t>r</w:t>
      </w:r>
      <w:r w:rsidR="00CC7066" w:rsidRPr="00AE3A45">
        <w:rPr>
          <w:rFonts w:ascii="Times New Roman" w:hAnsi="Times New Roman" w:cs="Times New Roman"/>
          <w:sz w:val="24"/>
          <w:szCs w:val="24"/>
        </w:rPr>
        <w:t>et</w:t>
      </w:r>
      <w:r w:rsidR="00395ED6" w:rsidRPr="00AE3A45">
        <w:rPr>
          <w:rFonts w:ascii="Times New Roman" w:hAnsi="Times New Roman" w:cs="Times New Roman"/>
          <w:sz w:val="24"/>
          <w:szCs w:val="24"/>
        </w:rPr>
        <w:t>ractabl</w:t>
      </w:r>
      <w:r w:rsidR="00395ED6" w:rsidRPr="00581D82">
        <w:rPr>
          <w:rFonts w:ascii="Times New Roman" w:hAnsi="Times New Roman" w:cs="Times New Roman"/>
          <w:sz w:val="24"/>
          <w:szCs w:val="24"/>
        </w:rPr>
        <w:t>e proboscis carrying hooks.</w:t>
      </w:r>
      <w:r w:rsidR="0024745F" w:rsidRPr="00581D82">
        <w:rPr>
          <w:rFonts w:ascii="Times New Roman" w:hAnsi="Times New Roman" w:cs="Times New Roman"/>
          <w:sz w:val="24"/>
          <w:szCs w:val="24"/>
        </w:rPr>
        <w:t xml:space="preserve"> </w:t>
      </w:r>
      <w:r w:rsidR="00395ED6" w:rsidRPr="00581D82">
        <w:rPr>
          <w:rFonts w:ascii="Times New Roman" w:hAnsi="Times New Roman" w:cs="Times New Roman"/>
          <w:sz w:val="24"/>
          <w:szCs w:val="24"/>
        </w:rPr>
        <w:t xml:space="preserve">They have no </w:t>
      </w:r>
      <w:r w:rsidR="00E229E8" w:rsidRPr="00581D82">
        <w:rPr>
          <w:rFonts w:ascii="Times New Roman" w:hAnsi="Times New Roman" w:cs="Times New Roman"/>
          <w:sz w:val="24"/>
          <w:szCs w:val="24"/>
        </w:rPr>
        <w:t>gut;</w:t>
      </w:r>
      <w:r w:rsidR="0024745F" w:rsidRPr="00581D82">
        <w:rPr>
          <w:rFonts w:ascii="Times New Roman" w:hAnsi="Times New Roman" w:cs="Times New Roman"/>
          <w:sz w:val="24"/>
          <w:szCs w:val="24"/>
        </w:rPr>
        <w:t xml:space="preserve"> they absorb nutritive materials with the whole surface of the body.</w:t>
      </w:r>
      <w:r w:rsidR="00895636" w:rsidRPr="00581D82">
        <w:rPr>
          <w:rFonts w:ascii="Times New Roman" w:hAnsi="Times New Roman" w:cs="Times New Roman"/>
          <w:sz w:val="24"/>
          <w:szCs w:val="24"/>
        </w:rPr>
        <w:t xml:space="preserve"> </w:t>
      </w:r>
      <w:r w:rsidR="0024745F" w:rsidRPr="00581D82">
        <w:rPr>
          <w:rFonts w:ascii="Times New Roman" w:hAnsi="Times New Roman" w:cs="Times New Roman"/>
          <w:sz w:val="24"/>
          <w:szCs w:val="24"/>
        </w:rPr>
        <w:t>T</w:t>
      </w:r>
      <w:r w:rsidR="00395ED6" w:rsidRPr="00581D82">
        <w:rPr>
          <w:rFonts w:ascii="Times New Roman" w:hAnsi="Times New Roman" w:cs="Times New Roman"/>
          <w:sz w:val="24"/>
          <w:szCs w:val="24"/>
        </w:rPr>
        <w:t>he sexes are separate, with males being smaller than the females</w:t>
      </w:r>
      <w:r w:rsidR="00895636" w:rsidRPr="00581D82">
        <w:rPr>
          <w:rFonts w:ascii="Times New Roman" w:hAnsi="Times New Roman" w:cs="Times New Roman"/>
          <w:sz w:val="24"/>
          <w:szCs w:val="24"/>
        </w:rPr>
        <w:t xml:space="preserve"> and they are oviparous </w:t>
      </w:r>
      <w:r w:rsidR="002F0E67" w:rsidRPr="00581D8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"/>
          <w:id w:val="-822427256"/>
          <w:placeholder>
            <w:docPart w:val="DefaultPlaceholder_-1854013440"/>
          </w:placeholder>
        </w:sdtPr>
        <w:sdtContent>
          <w:r w:rsidR="00F8018B" w:rsidRPr="00F8018B">
            <w:rPr>
              <w:rFonts w:ascii="Times New Roman" w:hAnsi="Times New Roman" w:cs="Times New Roman"/>
              <w:color w:val="000000"/>
              <w:sz w:val="24"/>
              <w:szCs w:val="24"/>
            </w:rPr>
            <w:t>(Duarte et al., 2020; Sanil et al., 2011)</w:t>
          </w:r>
        </w:sdtContent>
      </w:sdt>
      <w:r w:rsidR="002F0E67" w:rsidRPr="00581D82">
        <w:rPr>
          <w:rFonts w:ascii="Times New Roman" w:hAnsi="Times New Roman" w:cs="Times New Roman"/>
          <w:color w:val="000000"/>
          <w:sz w:val="24"/>
          <w:szCs w:val="24"/>
        </w:rPr>
        <w:t>.</w:t>
      </w:r>
      <w:r w:rsidR="004513A9" w:rsidRPr="00581D82">
        <w:rPr>
          <w:rFonts w:ascii="Times New Roman" w:hAnsi="Times New Roman" w:cs="Times New Roman"/>
          <w:sz w:val="24"/>
          <w:szCs w:val="24"/>
        </w:rPr>
        <w:t xml:space="preserve"> </w:t>
      </w:r>
      <w:r w:rsidR="004513A9" w:rsidRPr="00581D82">
        <w:rPr>
          <w:rFonts w:ascii="Times New Roman" w:hAnsi="Times New Roman" w:cs="Times New Roman"/>
          <w:color w:val="000000"/>
          <w:sz w:val="24"/>
          <w:szCs w:val="24"/>
        </w:rPr>
        <w:t xml:space="preserve">They infect host through the alimentary tract by ingestion of the infective larva with food resulting to pathological effects </w:t>
      </w:r>
      <w:sdt>
        <w:sdtPr>
          <w:rPr>
            <w:rFonts w:ascii="Times New Roman" w:hAnsi="Times New Roman" w:cs="Times New Roman"/>
            <w:color w:val="000000"/>
            <w:sz w:val="24"/>
            <w:szCs w:val="24"/>
          </w:rPr>
          <w:tag w:val="MENDELEY_CITATION_v3_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"/>
          <w:id w:val="1854526542"/>
          <w:placeholder>
            <w:docPart w:val="DefaultPlaceholder_-1854013440"/>
          </w:placeholder>
        </w:sdtPr>
        <w:sdtContent>
          <w:r w:rsidR="00F8018B" w:rsidRPr="00F8018B">
            <w:rPr>
              <w:rFonts w:ascii="Times New Roman" w:hAnsi="Times New Roman" w:cs="Times New Roman"/>
              <w:color w:val="000000"/>
              <w:sz w:val="24"/>
              <w:szCs w:val="24"/>
            </w:rPr>
            <w:t>(Sanil et al., 2011)</w:t>
          </w:r>
        </w:sdtContent>
      </w:sdt>
      <w:r w:rsidR="004513A9" w:rsidRPr="00581D82">
        <w:rPr>
          <w:rFonts w:ascii="Times New Roman" w:hAnsi="Times New Roman" w:cs="Times New Roman"/>
          <w:color w:val="000000"/>
          <w:sz w:val="24"/>
          <w:szCs w:val="24"/>
        </w:rPr>
        <w:t>.</w:t>
      </w:r>
      <w:r w:rsidR="00E0790E" w:rsidRPr="00581D82">
        <w:rPr>
          <w:rFonts w:ascii="Times New Roman" w:hAnsi="Times New Roman" w:cs="Times New Roman"/>
          <w:color w:val="000000"/>
          <w:sz w:val="24"/>
          <w:szCs w:val="24"/>
        </w:rPr>
        <w:t xml:space="preserve"> </w:t>
      </w:r>
      <w:r w:rsidR="00A027A7" w:rsidRPr="00581D82">
        <w:rPr>
          <w:rFonts w:ascii="Times New Roman" w:hAnsi="Times New Roman" w:cs="Times New Roman"/>
          <w:color w:val="000000"/>
          <w:sz w:val="24"/>
          <w:szCs w:val="24"/>
        </w:rPr>
        <w:t>Attachment</w:t>
      </w:r>
      <w:r w:rsidR="00E0790E" w:rsidRPr="00581D82">
        <w:rPr>
          <w:rFonts w:ascii="Times New Roman" w:hAnsi="Times New Roman" w:cs="Times New Roman"/>
          <w:color w:val="000000"/>
          <w:sz w:val="24"/>
          <w:szCs w:val="24"/>
        </w:rPr>
        <w:t xml:space="preserve"> by armed proboscis on the intestinal tissues causes permanent mechanical damage to the tissues leading pathological effects </w:t>
      </w:r>
      <w:sdt>
        <w:sdtPr>
          <w:rPr>
            <w:rFonts w:ascii="Times New Roman" w:hAnsi="Times New Roman" w:cs="Times New Roman"/>
            <w:color w:val="000000"/>
            <w:sz w:val="24"/>
            <w:szCs w:val="24"/>
          </w:rPr>
          <w:tag w:val="MENDELEY_CITATION_v3_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"/>
          <w:id w:val="1942105558"/>
          <w:placeholder>
            <w:docPart w:val="DefaultPlaceholder_-1854013440"/>
          </w:placeholder>
        </w:sdtPr>
        <w:sdtContent>
          <w:r w:rsidR="00F8018B" w:rsidRPr="00F8018B">
            <w:rPr>
              <w:rFonts w:ascii="Times New Roman" w:hAnsi="Times New Roman" w:cs="Times New Roman"/>
              <w:color w:val="000000"/>
              <w:sz w:val="24"/>
              <w:szCs w:val="24"/>
            </w:rPr>
            <w:t>(Sanil et al., 2011)</w:t>
          </w:r>
        </w:sdtContent>
      </w:sdt>
      <w:r w:rsidR="00E0790E" w:rsidRPr="00581D82">
        <w:rPr>
          <w:rFonts w:ascii="Times New Roman" w:hAnsi="Times New Roman" w:cs="Times New Roman"/>
          <w:color w:val="000000"/>
          <w:sz w:val="24"/>
          <w:szCs w:val="24"/>
        </w:rPr>
        <w:t>. Fish infected with acanthocephalans exhibits the following signs and symptoms;</w:t>
      </w:r>
      <w:r w:rsidR="00581D82" w:rsidRPr="00581D82">
        <w:rPr>
          <w:rFonts w:ascii="Times New Roman" w:hAnsi="Times New Roman" w:cs="Times New Roman"/>
          <w:color w:val="000000"/>
          <w:sz w:val="24"/>
          <w:szCs w:val="24"/>
        </w:rPr>
        <w:t xml:space="preserve"> fibrotic nodules on the surface of intestines, degeneration of the intestinal villi,</w:t>
      </w:r>
      <w:r w:rsidR="00581D82" w:rsidRPr="00581D82">
        <w:rPr>
          <w:rFonts w:ascii="Times New Roman" w:hAnsi="Times New Roman" w:cs="Times New Roman"/>
          <w:sz w:val="24"/>
          <w:szCs w:val="24"/>
        </w:rPr>
        <w:t xml:space="preserve"> </w:t>
      </w:r>
      <w:r w:rsidR="00581D82" w:rsidRPr="00581D82">
        <w:rPr>
          <w:rFonts w:ascii="Times New Roman" w:hAnsi="Times New Roman" w:cs="Times New Roman"/>
          <w:color w:val="000000"/>
          <w:sz w:val="24"/>
          <w:szCs w:val="24"/>
        </w:rPr>
        <w:t xml:space="preserve">formation of granular tissues and capsule formation associated with host immune responses which seriously affect the digestive absorptive efficiency of the animal </w:t>
      </w:r>
      <w:sdt>
        <w:sdtPr>
          <w:rPr>
            <w:rFonts w:ascii="Times New Roman" w:hAnsi="Times New Roman" w:cs="Times New Roman"/>
            <w:color w:val="000000"/>
            <w:sz w:val="24"/>
            <w:szCs w:val="24"/>
          </w:rPr>
          <w:tag w:val="MENDELEY_CITATION_v3_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"/>
          <w:id w:val="1675451041"/>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Ojwala</w:t>
          </w:r>
          <w:proofErr w:type="spellEnd"/>
          <w:r w:rsidR="00F8018B" w:rsidRPr="00F8018B">
            <w:rPr>
              <w:rFonts w:ascii="Times New Roman" w:hAnsi="Times New Roman" w:cs="Times New Roman"/>
              <w:color w:val="000000"/>
              <w:sz w:val="24"/>
              <w:szCs w:val="24"/>
            </w:rPr>
            <w:t xml:space="preserve"> et al., 2018; Sanil et al., 2011)</w:t>
          </w:r>
        </w:sdtContent>
      </w:sdt>
      <w:r w:rsidR="00581D82" w:rsidRPr="00581D82">
        <w:rPr>
          <w:rFonts w:ascii="Times New Roman" w:hAnsi="Times New Roman" w:cs="Times New Roman"/>
          <w:color w:val="000000"/>
          <w:sz w:val="24"/>
          <w:szCs w:val="24"/>
        </w:rPr>
        <w:t>.</w:t>
      </w:r>
    </w:p>
    <w:p w14:paraId="5602634A" w14:textId="71657609" w:rsidR="00E229E8" w:rsidRDefault="00E229E8" w:rsidP="00C15F29">
      <w:pPr>
        <w:pStyle w:val="Heading2"/>
        <w:rPr>
          <w:rFonts w:ascii="Times New Roman" w:hAnsi="Times New Roman" w:cs="Times New Roman"/>
          <w:b/>
          <w:bCs/>
          <w:sz w:val="24"/>
          <w:szCs w:val="24"/>
        </w:rPr>
      </w:pPr>
      <w:bookmarkStart w:id="84" w:name="_Toc146698917"/>
      <w:r w:rsidRPr="00C15F29">
        <w:rPr>
          <w:rFonts w:ascii="Times New Roman" w:hAnsi="Times New Roman" w:cs="Times New Roman"/>
          <w:b/>
          <w:bCs/>
          <w:sz w:val="24"/>
          <w:szCs w:val="24"/>
        </w:rPr>
        <w:lastRenderedPageBreak/>
        <w:t xml:space="preserve">2.2.6 </w:t>
      </w:r>
      <w:r w:rsidR="00261547" w:rsidRPr="00C15F29">
        <w:rPr>
          <w:rFonts w:ascii="Times New Roman" w:hAnsi="Times New Roman" w:cs="Times New Roman"/>
          <w:b/>
          <w:bCs/>
          <w:sz w:val="24"/>
          <w:szCs w:val="24"/>
        </w:rPr>
        <w:t>Crustacea</w:t>
      </w:r>
      <w:bookmarkEnd w:id="84"/>
    </w:p>
    <w:p w14:paraId="6AF58C0A" w14:textId="242A2AAF" w:rsidR="00DE3DE0" w:rsidRPr="00B51B61" w:rsidRDefault="00F9744C" w:rsidP="00EB6176">
      <w:pPr>
        <w:spacing w:line="360" w:lineRule="auto"/>
        <w:jc w:val="both"/>
        <w:rPr>
          <w:rFonts w:ascii="Times New Roman" w:hAnsi="Times New Roman" w:cs="Times New Roman"/>
          <w:sz w:val="24"/>
          <w:szCs w:val="24"/>
        </w:rPr>
      </w:pPr>
      <w:r w:rsidRPr="00B51B61">
        <w:rPr>
          <w:rFonts w:ascii="Times New Roman" w:hAnsi="Times New Roman" w:cs="Times New Roman"/>
          <w:sz w:val="24"/>
          <w:szCs w:val="24"/>
        </w:rPr>
        <w:t xml:space="preserve">Crustaceans </w:t>
      </w:r>
      <w:r w:rsidR="0053145E" w:rsidRPr="00B51B61">
        <w:rPr>
          <w:rFonts w:ascii="Times New Roman" w:hAnsi="Times New Roman" w:cs="Times New Roman"/>
          <w:sz w:val="24"/>
          <w:szCs w:val="24"/>
        </w:rPr>
        <w:t xml:space="preserve">belong to the phylum </w:t>
      </w:r>
      <w:r w:rsidR="00B57EC0" w:rsidRPr="00B51B61">
        <w:rPr>
          <w:rFonts w:ascii="Times New Roman" w:hAnsi="Times New Roman" w:cs="Times New Roman"/>
          <w:sz w:val="24"/>
          <w:szCs w:val="24"/>
        </w:rPr>
        <w:t>Arthropoda</w:t>
      </w:r>
      <w:r w:rsidR="00C83BA6" w:rsidRPr="00B51B61">
        <w:rPr>
          <w:rFonts w:ascii="Times New Roman" w:hAnsi="Times New Roman" w:cs="Times New Roman"/>
          <w:sz w:val="24"/>
          <w:szCs w:val="24"/>
        </w:rPr>
        <w:t xml:space="preserve"> which compromises about</w:t>
      </w:r>
      <w:r w:rsidRPr="00B51B61">
        <w:rPr>
          <w:rFonts w:ascii="Times New Roman" w:hAnsi="Times New Roman" w:cs="Times New Roman"/>
          <w:sz w:val="24"/>
          <w:szCs w:val="24"/>
        </w:rPr>
        <w:t xml:space="preserve"> 52,000 described</w:t>
      </w:r>
      <w:r w:rsidR="00C83BA6" w:rsidRPr="00B51B61">
        <w:rPr>
          <w:rFonts w:ascii="Times New Roman" w:hAnsi="Times New Roman" w:cs="Times New Roman"/>
          <w:sz w:val="24"/>
          <w:szCs w:val="24"/>
        </w:rPr>
        <w:t xml:space="preserve"> </w:t>
      </w:r>
      <w:r w:rsidR="00D46F1C" w:rsidRPr="00B51B61">
        <w:rPr>
          <w:rFonts w:ascii="Times New Roman" w:hAnsi="Times New Roman" w:cs="Times New Roman"/>
          <w:sz w:val="24"/>
          <w:szCs w:val="24"/>
        </w:rPr>
        <w:t xml:space="preserve">species. </w:t>
      </w:r>
      <w:r w:rsidR="00611263" w:rsidRPr="00B51B61">
        <w:rPr>
          <w:rFonts w:ascii="Times New Roman" w:hAnsi="Times New Roman" w:cs="Times New Roman"/>
          <w:sz w:val="24"/>
          <w:szCs w:val="24"/>
        </w:rPr>
        <w:t xml:space="preserve">They leave mainly in </w:t>
      </w:r>
      <w:r w:rsidRPr="00B51B61">
        <w:rPr>
          <w:rFonts w:ascii="Times New Roman" w:hAnsi="Times New Roman" w:cs="Times New Roman"/>
          <w:sz w:val="24"/>
          <w:szCs w:val="24"/>
        </w:rPr>
        <w:t>aquatic</w:t>
      </w:r>
      <w:r w:rsidR="00611263" w:rsidRPr="00B51B61">
        <w:rPr>
          <w:rFonts w:ascii="Times New Roman" w:hAnsi="Times New Roman" w:cs="Times New Roman"/>
          <w:sz w:val="24"/>
          <w:szCs w:val="24"/>
        </w:rPr>
        <w:t xml:space="preserve"> habitats</w:t>
      </w:r>
      <w:r w:rsidRPr="00B51B61">
        <w:rPr>
          <w:rFonts w:ascii="Times New Roman" w:hAnsi="Times New Roman" w:cs="Times New Roman"/>
          <w:sz w:val="24"/>
          <w:szCs w:val="24"/>
        </w:rPr>
        <w:t xml:space="preserve"> either marine or freshwater environments.</w:t>
      </w:r>
      <w:r w:rsidR="007C3AC8" w:rsidRPr="00B51B61">
        <w:rPr>
          <w:rFonts w:ascii="Times New Roman" w:hAnsi="Times New Roman" w:cs="Times New Roman"/>
          <w:sz w:val="24"/>
          <w:szCs w:val="24"/>
        </w:rPr>
        <w:t xml:space="preserve"> </w:t>
      </w:r>
      <w:r w:rsidR="00CF4ECE" w:rsidRPr="00B51B61">
        <w:rPr>
          <w:rFonts w:ascii="Times New Roman" w:hAnsi="Times New Roman" w:cs="Times New Roman"/>
          <w:sz w:val="24"/>
          <w:szCs w:val="24"/>
        </w:rPr>
        <w:t xml:space="preserve">Their bodies are covered with hard segmented shells called </w:t>
      </w:r>
      <w:r w:rsidR="00CF4ECE" w:rsidRPr="00AE3A45">
        <w:rPr>
          <w:rFonts w:ascii="Times New Roman" w:hAnsi="Times New Roman" w:cs="Times New Roman"/>
          <w:sz w:val="24"/>
          <w:szCs w:val="24"/>
        </w:rPr>
        <w:t>exoskel</w:t>
      </w:r>
      <w:r w:rsidR="00CC7066" w:rsidRPr="00AE3A45">
        <w:rPr>
          <w:rFonts w:ascii="Times New Roman" w:hAnsi="Times New Roman" w:cs="Times New Roman"/>
          <w:sz w:val="24"/>
          <w:szCs w:val="24"/>
        </w:rPr>
        <w:t>et</w:t>
      </w:r>
      <w:r w:rsidR="00CF4ECE" w:rsidRPr="00AE3A45">
        <w:rPr>
          <w:rFonts w:ascii="Times New Roman" w:hAnsi="Times New Roman" w:cs="Times New Roman"/>
          <w:sz w:val="24"/>
          <w:szCs w:val="24"/>
        </w:rPr>
        <w:t>ons</w:t>
      </w:r>
      <w:r w:rsidR="00032D75" w:rsidRPr="00AE3A45">
        <w:rPr>
          <w:rFonts w:ascii="Times New Roman" w:hAnsi="Times New Roman" w:cs="Times New Roman"/>
          <w:sz w:val="24"/>
          <w:szCs w:val="24"/>
        </w:rPr>
        <w:t xml:space="preserve"> </w:t>
      </w:r>
      <w:r w:rsidR="00032D75" w:rsidRPr="00B51B61">
        <w:rPr>
          <w:rFonts w:ascii="Times New Roman" w:hAnsi="Times New Roman" w:cs="Times New Roman"/>
          <w:sz w:val="24"/>
          <w:szCs w:val="24"/>
        </w:rPr>
        <w:t xml:space="preserve">and have two pairs of antennae, breath </w:t>
      </w:r>
      <w:r w:rsidR="001B1B90" w:rsidRPr="00B51B61">
        <w:rPr>
          <w:rFonts w:ascii="Times New Roman" w:hAnsi="Times New Roman" w:cs="Times New Roman"/>
          <w:sz w:val="24"/>
          <w:szCs w:val="24"/>
        </w:rPr>
        <w:t>using gill</w:t>
      </w:r>
      <w:r w:rsidR="00032D75" w:rsidRPr="00B51B61">
        <w:rPr>
          <w:rFonts w:ascii="Times New Roman" w:hAnsi="Times New Roman" w:cs="Times New Roman"/>
          <w:sz w:val="24"/>
          <w:szCs w:val="24"/>
        </w:rPr>
        <w:t xml:space="preserve"> or the body </w:t>
      </w:r>
      <w:r w:rsidR="001B1B90" w:rsidRPr="00B51B61">
        <w:rPr>
          <w:rFonts w:ascii="Times New Roman" w:hAnsi="Times New Roman" w:cs="Times New Roman"/>
          <w:sz w:val="24"/>
          <w:szCs w:val="24"/>
        </w:rPr>
        <w:t>surface. The</w:t>
      </w:r>
      <w:r w:rsidR="00032D75" w:rsidRPr="00B51B61">
        <w:rPr>
          <w:rFonts w:ascii="Times New Roman" w:hAnsi="Times New Roman" w:cs="Times New Roman"/>
          <w:sz w:val="24"/>
          <w:szCs w:val="24"/>
        </w:rPr>
        <w:t xml:space="preserve"> anterior parts </w:t>
      </w:r>
      <w:r w:rsidR="003700B7" w:rsidRPr="00B51B61">
        <w:rPr>
          <w:rFonts w:ascii="Times New Roman" w:hAnsi="Times New Roman" w:cs="Times New Roman"/>
          <w:sz w:val="24"/>
          <w:szCs w:val="24"/>
        </w:rPr>
        <w:t>are</w:t>
      </w:r>
      <w:r w:rsidR="00032D75" w:rsidRPr="00B51B61">
        <w:rPr>
          <w:rFonts w:ascii="Times New Roman" w:hAnsi="Times New Roman" w:cs="Times New Roman"/>
          <w:sz w:val="24"/>
          <w:szCs w:val="24"/>
        </w:rPr>
        <w:t xml:space="preserve"> paired, segmented, usually biramous </w:t>
      </w:r>
      <w:r w:rsidR="001B1B90" w:rsidRPr="00B51B61">
        <w:rPr>
          <w:rFonts w:ascii="Times New Roman" w:hAnsi="Times New Roman" w:cs="Times New Roman"/>
          <w:sz w:val="24"/>
          <w:szCs w:val="24"/>
        </w:rPr>
        <w:t>appendages. Most</w:t>
      </w:r>
      <w:r w:rsidRPr="00B51B61">
        <w:rPr>
          <w:rFonts w:ascii="Times New Roman" w:hAnsi="Times New Roman" w:cs="Times New Roman"/>
          <w:sz w:val="24"/>
          <w:szCs w:val="24"/>
        </w:rPr>
        <w:t xml:space="preserve"> of crustaceans are motile, moving about independently</w:t>
      </w:r>
      <w:r w:rsidR="00611263" w:rsidRPr="00B51B61">
        <w:rPr>
          <w:rFonts w:ascii="Times New Roman" w:hAnsi="Times New Roman" w:cs="Times New Roman"/>
          <w:sz w:val="24"/>
          <w:szCs w:val="24"/>
        </w:rPr>
        <w:t xml:space="preserve"> and</w:t>
      </w:r>
      <w:r w:rsidRPr="00B51B61">
        <w:rPr>
          <w:rFonts w:ascii="Times New Roman" w:hAnsi="Times New Roman" w:cs="Times New Roman"/>
          <w:sz w:val="24"/>
          <w:szCs w:val="24"/>
        </w:rPr>
        <w:t xml:space="preserve"> a few taxonomic units are parasitic and live attached to</w:t>
      </w:r>
      <w:r w:rsidR="00611263" w:rsidRPr="00B51B61">
        <w:rPr>
          <w:rFonts w:ascii="Times New Roman" w:hAnsi="Times New Roman" w:cs="Times New Roman"/>
          <w:sz w:val="24"/>
          <w:szCs w:val="24"/>
        </w:rPr>
        <w:t xml:space="preserve"> </w:t>
      </w:r>
      <w:r w:rsidRPr="00B51B61">
        <w:rPr>
          <w:rFonts w:ascii="Times New Roman" w:hAnsi="Times New Roman" w:cs="Times New Roman"/>
          <w:sz w:val="24"/>
          <w:szCs w:val="24"/>
        </w:rPr>
        <w:t>their hosts such as sea lice, tongue worms and anchor worms</w:t>
      </w:r>
      <w:r w:rsidR="00611263" w:rsidRPr="00B51B6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TE2NjdlZGQtM2NhZS00NjYwLWI1ZjYtYWIxYmVmNzg1MmJjIiwicHJvcGVydGllcyI6eyJub3RlSW5kZXgiOjB9LCJpc0VkaXRlZCI6ZmFsc2UsIm1hbnVhbE92ZXJyaWRlIjp7ImlzTWFudWFsbHlPdmVycmlkZGVuIjp0cnVlLCJjaXRlcHJvY1RleHQiOiIoTWl0aWt1ICYjMzg7IEtvbmVjbnksIG4uZC4pIiwibWFudWFsT3ZlcnJpZGVUZXh0IjoiKE1pdGlrdSAmIEtvbmVjbnksIDIwMTc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
          <w:id w:val="-1858031130"/>
          <w:placeholder>
            <w:docPart w:val="DefaultPlaceholder_-1854013440"/>
          </w:placeholder>
        </w:sdtPr>
        <w:sdtContent>
          <w:r w:rsidR="00F8018B">
            <w:rPr>
              <w:rFonts w:eastAsia="Times New Roman"/>
            </w:rPr>
            <w:t>(Mitiku &amp; Konecny, 2017)</w:t>
          </w:r>
        </w:sdtContent>
      </w:sdt>
      <w:r w:rsidR="007C3AC8" w:rsidRPr="003917CC">
        <w:rPr>
          <w:rFonts w:ascii="Times New Roman" w:hAnsi="Times New Roman" w:cs="Times New Roman"/>
          <w:color w:val="000000"/>
          <w:sz w:val="24"/>
          <w:szCs w:val="24"/>
        </w:rPr>
        <w:t>.</w:t>
      </w:r>
      <w:r w:rsidR="007C3AC8" w:rsidRPr="00B51B61">
        <w:rPr>
          <w:rFonts w:ascii="Times New Roman" w:hAnsi="Times New Roman" w:cs="Times New Roman"/>
          <w:color w:val="000000"/>
          <w:sz w:val="24"/>
          <w:szCs w:val="24"/>
        </w:rPr>
        <w:t xml:space="preserve"> </w:t>
      </w:r>
      <w:r w:rsidR="0098100C" w:rsidRPr="00B51B61">
        <w:rPr>
          <w:rFonts w:ascii="Times New Roman" w:hAnsi="Times New Roman" w:cs="Times New Roman"/>
          <w:color w:val="000000"/>
          <w:sz w:val="24"/>
          <w:szCs w:val="24"/>
        </w:rPr>
        <w:t xml:space="preserve"> They have direct life cycle and are </w:t>
      </w:r>
      <w:r w:rsidR="00F24CCB" w:rsidRPr="00B51B61">
        <w:rPr>
          <w:rFonts w:ascii="Times New Roman" w:hAnsi="Times New Roman" w:cs="Times New Roman"/>
          <w:color w:val="000000"/>
          <w:sz w:val="24"/>
          <w:szCs w:val="24"/>
        </w:rPr>
        <w:t>ecto</w:t>
      </w:r>
      <w:r w:rsidR="0098100C" w:rsidRPr="00B51B61">
        <w:rPr>
          <w:rFonts w:ascii="Times New Roman" w:hAnsi="Times New Roman" w:cs="Times New Roman"/>
          <w:color w:val="000000"/>
          <w:sz w:val="24"/>
          <w:szCs w:val="24"/>
        </w:rPr>
        <w:t>parasites of fish that have caused ser</w:t>
      </w:r>
      <w:r w:rsidR="00B51B61" w:rsidRPr="00B51B61">
        <w:rPr>
          <w:rFonts w:ascii="Times New Roman" w:hAnsi="Times New Roman" w:cs="Times New Roman"/>
          <w:color w:val="000000"/>
          <w:sz w:val="24"/>
          <w:szCs w:val="24"/>
        </w:rPr>
        <w:t>i</w:t>
      </w:r>
      <w:r w:rsidR="0098100C" w:rsidRPr="00B51B61">
        <w:rPr>
          <w:rFonts w:ascii="Times New Roman" w:hAnsi="Times New Roman" w:cs="Times New Roman"/>
          <w:color w:val="000000"/>
          <w:sz w:val="24"/>
          <w:szCs w:val="24"/>
        </w:rPr>
        <w:t xml:space="preserve">ous economic problems to farmed fish </w:t>
      </w:r>
      <w:sdt>
        <w:sdtPr>
          <w:rPr>
            <w:rFonts w:ascii="Times New Roman" w:hAnsi="Times New Roman" w:cs="Times New Roman"/>
            <w:color w:val="000000"/>
            <w:sz w:val="24"/>
            <w:szCs w:val="24"/>
          </w:rPr>
          <w:tag w:val="MENDELEY_CITATION_v3_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"/>
          <w:id w:val="-2059849170"/>
          <w:placeholder>
            <w:docPart w:val="DefaultPlaceholder_-1854013440"/>
          </w:placeholder>
        </w:sdtPr>
        <w:sdtContent>
          <w:r w:rsidR="00F8018B">
            <w:rPr>
              <w:rFonts w:eastAsia="Times New Roman"/>
            </w:rPr>
            <w:t>(Klinger &amp; Floyd, 2013)</w:t>
          </w:r>
        </w:sdtContent>
      </w:sdt>
      <w:r w:rsidR="0098100C" w:rsidRPr="00E64553">
        <w:rPr>
          <w:rFonts w:ascii="Times New Roman" w:hAnsi="Times New Roman" w:cs="Times New Roman"/>
          <w:sz w:val="24"/>
          <w:szCs w:val="24"/>
        </w:rPr>
        <w:t>.</w:t>
      </w:r>
      <w:r w:rsidR="00DE3DE0" w:rsidRPr="00B51B61">
        <w:rPr>
          <w:rFonts w:ascii="Times New Roman" w:hAnsi="Times New Roman" w:cs="Times New Roman"/>
          <w:sz w:val="24"/>
          <w:szCs w:val="24"/>
        </w:rPr>
        <w:t xml:space="preserve"> </w:t>
      </w:r>
    </w:p>
    <w:p w14:paraId="0F4F6A8D" w14:textId="3DC95CA0" w:rsidR="00F24CCB" w:rsidRPr="00AE3A45" w:rsidRDefault="00DE3DE0" w:rsidP="00EB6176">
      <w:pPr>
        <w:spacing w:line="360" w:lineRule="auto"/>
        <w:jc w:val="both"/>
        <w:rPr>
          <w:rFonts w:ascii="Times New Roman" w:hAnsi="Times New Roman" w:cs="Times New Roman"/>
          <w:sz w:val="24"/>
          <w:szCs w:val="24"/>
        </w:rPr>
      </w:pPr>
      <w:r w:rsidRPr="00B51B61">
        <w:rPr>
          <w:rFonts w:ascii="Times New Roman" w:hAnsi="Times New Roman" w:cs="Times New Roman"/>
          <w:sz w:val="24"/>
          <w:szCs w:val="24"/>
        </w:rPr>
        <w:t xml:space="preserve">One of the crustaceans of economic </w:t>
      </w:r>
      <w:r w:rsidR="00B51B61" w:rsidRPr="00B51B61">
        <w:rPr>
          <w:rFonts w:ascii="Times New Roman" w:hAnsi="Times New Roman" w:cs="Times New Roman"/>
          <w:sz w:val="24"/>
          <w:szCs w:val="24"/>
        </w:rPr>
        <w:t>effect</w:t>
      </w:r>
      <w:r w:rsidRPr="00B51B61">
        <w:rPr>
          <w:rFonts w:ascii="Times New Roman" w:hAnsi="Times New Roman" w:cs="Times New Roman"/>
          <w:sz w:val="24"/>
          <w:szCs w:val="24"/>
        </w:rPr>
        <w:t xml:space="preserve"> is </w:t>
      </w:r>
      <w:r w:rsidRPr="00B51B61">
        <w:rPr>
          <w:rFonts w:ascii="Times New Roman" w:hAnsi="Times New Roman" w:cs="Times New Roman"/>
          <w:i/>
          <w:iCs/>
          <w:sz w:val="24"/>
          <w:szCs w:val="24"/>
        </w:rPr>
        <w:t>Argulus</w:t>
      </w:r>
      <w:r w:rsidRPr="00B51B61">
        <w:rPr>
          <w:rFonts w:ascii="Times New Roman" w:hAnsi="Times New Roman" w:cs="Times New Roman"/>
          <w:sz w:val="24"/>
          <w:szCs w:val="24"/>
        </w:rPr>
        <w:t xml:space="preserve">, which causes </w:t>
      </w:r>
      <w:proofErr w:type="spellStart"/>
      <w:r w:rsidRPr="00B51B61">
        <w:rPr>
          <w:rFonts w:ascii="Times New Roman" w:hAnsi="Times New Roman" w:cs="Times New Roman"/>
          <w:sz w:val="24"/>
          <w:szCs w:val="24"/>
        </w:rPr>
        <w:t>Argulosis</w:t>
      </w:r>
      <w:proofErr w:type="spellEnd"/>
      <w:r w:rsidRPr="00B51B61">
        <w:rPr>
          <w:rFonts w:ascii="Times New Roman" w:hAnsi="Times New Roman" w:cs="Times New Roman"/>
          <w:sz w:val="24"/>
          <w:szCs w:val="24"/>
        </w:rPr>
        <w:t xml:space="preserve">. </w:t>
      </w:r>
      <w:r w:rsidR="005D6F9D" w:rsidRPr="00B51B61">
        <w:rPr>
          <w:rFonts w:ascii="Times New Roman" w:hAnsi="Times New Roman" w:cs="Times New Roman"/>
          <w:sz w:val="24"/>
          <w:szCs w:val="24"/>
        </w:rPr>
        <w:t xml:space="preserve">They are </w:t>
      </w:r>
      <w:r w:rsidRPr="00B51B61">
        <w:rPr>
          <w:rFonts w:ascii="Times New Roman" w:hAnsi="Times New Roman" w:cs="Times New Roman"/>
          <w:sz w:val="24"/>
          <w:szCs w:val="24"/>
        </w:rPr>
        <w:t>commonly referred as fish lice</w:t>
      </w:r>
      <w:r w:rsidR="005D6F9D" w:rsidRPr="00B51B61">
        <w:rPr>
          <w:rFonts w:ascii="Times New Roman" w:hAnsi="Times New Roman" w:cs="Times New Roman"/>
          <w:sz w:val="24"/>
          <w:szCs w:val="24"/>
        </w:rPr>
        <w:t xml:space="preserve"> and </w:t>
      </w:r>
      <w:r w:rsidRPr="00B51B61">
        <w:rPr>
          <w:rFonts w:ascii="Times New Roman" w:hAnsi="Times New Roman" w:cs="Times New Roman"/>
          <w:sz w:val="24"/>
          <w:szCs w:val="24"/>
        </w:rPr>
        <w:t xml:space="preserve">are members of a large group of </w:t>
      </w:r>
      <w:proofErr w:type="spellStart"/>
      <w:r w:rsidRPr="00B51B61">
        <w:rPr>
          <w:rFonts w:ascii="Times New Roman" w:hAnsi="Times New Roman" w:cs="Times New Roman"/>
          <w:sz w:val="24"/>
          <w:szCs w:val="24"/>
        </w:rPr>
        <w:t>branchiuran</w:t>
      </w:r>
      <w:proofErr w:type="spellEnd"/>
      <w:r w:rsidRPr="00B51B61">
        <w:rPr>
          <w:rFonts w:ascii="Times New Roman" w:hAnsi="Times New Roman" w:cs="Times New Roman"/>
          <w:sz w:val="24"/>
          <w:szCs w:val="24"/>
        </w:rPr>
        <w:t xml:space="preserve"> parasites that infest and cause disease in fish</w:t>
      </w:r>
      <w:r w:rsidR="005D6F9D" w:rsidRPr="00B51B61">
        <w:rPr>
          <w:rFonts w:ascii="Times New Roman" w:hAnsi="Times New Roman" w:cs="Times New Roman"/>
          <w:sz w:val="24"/>
          <w:szCs w:val="24"/>
        </w:rPr>
        <w:t xml:space="preserve">. These parasites are potent carriers of viruses and bacteria in the ornamental fish industry </w:t>
      </w:r>
      <w:sdt>
        <w:sdtPr>
          <w:rPr>
            <w:rFonts w:ascii="Times New Roman" w:hAnsi="Times New Roman" w:cs="Times New Roman"/>
            <w:color w:val="000000"/>
            <w:sz w:val="24"/>
            <w:szCs w:val="24"/>
          </w:rPr>
          <w:tag w:val="MENDELEY_CITATION_v3_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"/>
          <w:id w:val="233594611"/>
          <w:placeholder>
            <w:docPart w:val="DefaultPlaceholder_-1854013440"/>
          </w:placeholder>
        </w:sdtPr>
        <w:sdtContent>
          <w:r w:rsidR="00F8018B" w:rsidRPr="00F8018B">
            <w:rPr>
              <w:rFonts w:ascii="Times New Roman" w:hAnsi="Times New Roman" w:cs="Times New Roman"/>
              <w:color w:val="000000"/>
              <w:sz w:val="24"/>
              <w:szCs w:val="24"/>
            </w:rPr>
            <w:t>(Kumar et al., 2012)</w:t>
          </w:r>
        </w:sdtContent>
      </w:sdt>
      <w:r w:rsidR="005D6F9D" w:rsidRPr="00B51B61">
        <w:rPr>
          <w:rFonts w:ascii="Times New Roman" w:hAnsi="Times New Roman" w:cs="Times New Roman"/>
          <w:color w:val="000000"/>
          <w:sz w:val="24"/>
          <w:szCs w:val="24"/>
        </w:rPr>
        <w:t xml:space="preserve">. </w:t>
      </w:r>
      <w:r w:rsidR="005D6F9D" w:rsidRPr="00B51B61">
        <w:rPr>
          <w:rFonts w:ascii="Times New Roman" w:hAnsi="Times New Roman" w:cs="Times New Roman"/>
          <w:sz w:val="24"/>
          <w:szCs w:val="24"/>
        </w:rPr>
        <w:t>The parasites are r</w:t>
      </w:r>
      <w:r w:rsidRPr="00B51B61">
        <w:rPr>
          <w:rFonts w:ascii="Times New Roman" w:hAnsi="Times New Roman" w:cs="Times New Roman"/>
          <w:sz w:val="24"/>
          <w:szCs w:val="24"/>
        </w:rPr>
        <w:t>elated to crabs, lobsters</w:t>
      </w:r>
      <w:r w:rsidR="005D6F9D" w:rsidRPr="00B51B61">
        <w:rPr>
          <w:rFonts w:ascii="Times New Roman" w:hAnsi="Times New Roman" w:cs="Times New Roman"/>
          <w:sz w:val="24"/>
          <w:szCs w:val="24"/>
        </w:rPr>
        <w:t xml:space="preserve"> </w:t>
      </w:r>
      <w:r w:rsidRPr="00B51B61">
        <w:rPr>
          <w:rFonts w:ascii="Times New Roman" w:hAnsi="Times New Roman" w:cs="Times New Roman"/>
          <w:sz w:val="24"/>
          <w:szCs w:val="24"/>
        </w:rPr>
        <w:t xml:space="preserve">and </w:t>
      </w:r>
      <w:r w:rsidRPr="003917CC">
        <w:rPr>
          <w:rFonts w:ascii="Times New Roman" w:hAnsi="Times New Roman" w:cs="Times New Roman"/>
          <w:sz w:val="24"/>
          <w:szCs w:val="24"/>
        </w:rPr>
        <w:t>shrimp</w:t>
      </w:r>
      <w:r w:rsidR="005D6F9D" w:rsidRPr="003917CC">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"/>
          <w:id w:val="801111372"/>
          <w:placeholder>
            <w:docPart w:val="DefaultPlaceholder_-1854013440"/>
          </w:placeholder>
        </w:sdtPr>
        <w:sdtContent>
          <w:r w:rsidR="00F8018B">
            <w:rPr>
              <w:rFonts w:eastAsia="Times New Roman"/>
            </w:rPr>
            <w:t xml:space="preserve">(Steckler &amp; </w:t>
          </w:r>
          <w:proofErr w:type="spellStart"/>
          <w:r w:rsidR="00F8018B">
            <w:rPr>
              <w:rFonts w:eastAsia="Times New Roman"/>
            </w:rPr>
            <w:t>Yanong</w:t>
          </w:r>
          <w:proofErr w:type="spellEnd"/>
          <w:r w:rsidR="00F8018B">
            <w:rPr>
              <w:rFonts w:eastAsia="Times New Roman"/>
            </w:rPr>
            <w:t>, 2011)</w:t>
          </w:r>
        </w:sdtContent>
      </w:sdt>
      <w:r w:rsidR="005D6F9D" w:rsidRPr="00AE3A45">
        <w:rPr>
          <w:rFonts w:ascii="Times New Roman" w:hAnsi="Times New Roman" w:cs="Times New Roman"/>
          <w:sz w:val="24"/>
          <w:szCs w:val="24"/>
        </w:rPr>
        <w:t>.</w:t>
      </w:r>
      <w:r w:rsidR="00F24CCB" w:rsidRPr="00B51B61">
        <w:rPr>
          <w:rFonts w:ascii="Times New Roman" w:hAnsi="Times New Roman" w:cs="Times New Roman"/>
          <w:sz w:val="24"/>
          <w:szCs w:val="24"/>
        </w:rPr>
        <w:t xml:space="preserve"> Argulus attach to the skin, gill chamber, and mouth of host fish.</w:t>
      </w:r>
      <w:r w:rsidR="003700B7" w:rsidRPr="00B51B61">
        <w:rPr>
          <w:rFonts w:ascii="Times New Roman" w:hAnsi="Times New Roman" w:cs="Times New Roman"/>
          <w:sz w:val="24"/>
          <w:szCs w:val="24"/>
        </w:rPr>
        <w:t xml:space="preserve"> </w:t>
      </w:r>
      <w:r w:rsidR="00F24CCB" w:rsidRPr="00B51B61">
        <w:rPr>
          <w:rFonts w:ascii="Times New Roman" w:hAnsi="Times New Roman" w:cs="Times New Roman"/>
          <w:sz w:val="24"/>
          <w:szCs w:val="24"/>
        </w:rPr>
        <w:t xml:space="preserve">These frequently results to </w:t>
      </w:r>
      <w:r w:rsidR="00B51B61" w:rsidRPr="00B51B61">
        <w:rPr>
          <w:rFonts w:ascii="Times New Roman" w:hAnsi="Times New Roman" w:cs="Times New Roman"/>
          <w:sz w:val="24"/>
          <w:szCs w:val="24"/>
        </w:rPr>
        <w:t>l</w:t>
      </w:r>
      <w:r w:rsidR="00F24CCB" w:rsidRPr="00B51B61">
        <w:rPr>
          <w:rFonts w:ascii="Times New Roman" w:hAnsi="Times New Roman" w:cs="Times New Roman"/>
          <w:sz w:val="24"/>
          <w:szCs w:val="24"/>
        </w:rPr>
        <w:t xml:space="preserve">ocalized inflammation that occurs at the contact site due to mechanical damage from hooks and spines on the </w:t>
      </w:r>
      <w:r w:rsidR="00F24CCB" w:rsidRPr="00AE3A45">
        <w:rPr>
          <w:rFonts w:ascii="Times New Roman" w:hAnsi="Times New Roman" w:cs="Times New Roman"/>
          <w:sz w:val="24"/>
          <w:szCs w:val="24"/>
        </w:rPr>
        <w:t>styl</w:t>
      </w:r>
      <w:r w:rsidR="00CC7066" w:rsidRPr="00AE3A45">
        <w:rPr>
          <w:rFonts w:ascii="Times New Roman" w:hAnsi="Times New Roman" w:cs="Times New Roman"/>
          <w:sz w:val="24"/>
          <w:szCs w:val="24"/>
        </w:rPr>
        <w:t>et</w:t>
      </w:r>
      <w:r w:rsidR="00F24CCB" w:rsidRPr="00AE3A45">
        <w:rPr>
          <w:rFonts w:ascii="Times New Roman" w:hAnsi="Times New Roman" w:cs="Times New Roman"/>
          <w:sz w:val="24"/>
          <w:szCs w:val="24"/>
        </w:rPr>
        <w:t xml:space="preserve"> </w:t>
      </w:r>
      <w:r w:rsidR="00F24CCB" w:rsidRPr="00B51B61">
        <w:rPr>
          <w:rFonts w:ascii="Times New Roman" w:hAnsi="Times New Roman" w:cs="Times New Roman"/>
          <w:sz w:val="24"/>
          <w:szCs w:val="24"/>
        </w:rPr>
        <w:t>and appendages, and irritation from digestive enzymes</w:t>
      </w:r>
      <w:r w:rsidR="00797439" w:rsidRPr="00B51B6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"/>
          <w:id w:val="-390278942"/>
          <w:placeholder>
            <w:docPart w:val="DefaultPlaceholder_-1854013440"/>
          </w:placeholder>
        </w:sdtPr>
        <w:sdtContent>
          <w:r w:rsidR="00F8018B">
            <w:rPr>
              <w:rFonts w:eastAsia="Times New Roman"/>
            </w:rPr>
            <w:t xml:space="preserve">(Steckler &amp; </w:t>
          </w:r>
          <w:proofErr w:type="spellStart"/>
          <w:r w:rsidR="00F8018B">
            <w:rPr>
              <w:rFonts w:eastAsia="Times New Roman"/>
            </w:rPr>
            <w:t>Yanong</w:t>
          </w:r>
          <w:proofErr w:type="spellEnd"/>
          <w:r w:rsidR="00F8018B">
            <w:rPr>
              <w:rFonts w:eastAsia="Times New Roman"/>
            </w:rPr>
            <w:t>, 2011)</w:t>
          </w:r>
        </w:sdtContent>
      </w:sdt>
      <w:r w:rsidR="00F24CCB" w:rsidRPr="00AE3A45">
        <w:rPr>
          <w:rFonts w:ascii="Times New Roman" w:hAnsi="Times New Roman" w:cs="Times New Roman"/>
          <w:sz w:val="24"/>
          <w:szCs w:val="24"/>
        </w:rPr>
        <w:t>.</w:t>
      </w:r>
      <w:r w:rsidR="00B51B61" w:rsidRPr="00B51B61">
        <w:rPr>
          <w:rFonts w:ascii="Times New Roman" w:hAnsi="Times New Roman" w:cs="Times New Roman"/>
          <w:sz w:val="24"/>
          <w:szCs w:val="24"/>
        </w:rPr>
        <w:t xml:space="preserve"> S</w:t>
      </w:r>
      <w:r w:rsidR="00797439" w:rsidRPr="00B51B61">
        <w:rPr>
          <w:rFonts w:ascii="Times New Roman" w:hAnsi="Times New Roman" w:cs="Times New Roman"/>
          <w:sz w:val="24"/>
          <w:szCs w:val="24"/>
        </w:rPr>
        <w:t xml:space="preserve">igns and symptoms of infested fish by </w:t>
      </w:r>
      <w:r w:rsidR="00797439" w:rsidRPr="00B51B61">
        <w:rPr>
          <w:rFonts w:ascii="Times New Roman" w:hAnsi="Times New Roman" w:cs="Times New Roman"/>
          <w:i/>
          <w:iCs/>
          <w:sz w:val="24"/>
          <w:szCs w:val="24"/>
        </w:rPr>
        <w:t>Argulus</w:t>
      </w:r>
      <w:r w:rsidR="00797439" w:rsidRPr="00B51B61">
        <w:rPr>
          <w:rFonts w:ascii="Times New Roman" w:hAnsi="Times New Roman" w:cs="Times New Roman"/>
          <w:sz w:val="24"/>
          <w:szCs w:val="24"/>
        </w:rPr>
        <w:t xml:space="preserve"> are; pinpoint hemorrhages, anemia, fin and scale loss, increased mucus production, </w:t>
      </w:r>
      <w:r w:rsidR="00797439" w:rsidRPr="00AE3A45">
        <w:rPr>
          <w:rFonts w:ascii="Times New Roman" w:hAnsi="Times New Roman" w:cs="Times New Roman"/>
          <w:sz w:val="24"/>
          <w:szCs w:val="24"/>
        </w:rPr>
        <w:t>l</w:t>
      </w:r>
      <w:r w:rsidR="00CC7066" w:rsidRPr="00AE3A45">
        <w:rPr>
          <w:rFonts w:ascii="Times New Roman" w:hAnsi="Times New Roman" w:cs="Times New Roman"/>
          <w:sz w:val="24"/>
          <w:szCs w:val="24"/>
        </w:rPr>
        <w:t>et</w:t>
      </w:r>
      <w:r w:rsidR="00797439" w:rsidRPr="00AE3A45">
        <w:rPr>
          <w:rFonts w:ascii="Times New Roman" w:hAnsi="Times New Roman" w:cs="Times New Roman"/>
          <w:sz w:val="24"/>
          <w:szCs w:val="24"/>
        </w:rPr>
        <w:t>hargy,</w:t>
      </w:r>
      <w:r w:rsidR="00797439" w:rsidRPr="00B51B61">
        <w:rPr>
          <w:rFonts w:ascii="Times New Roman" w:hAnsi="Times New Roman" w:cs="Times New Roman"/>
          <w:sz w:val="24"/>
          <w:szCs w:val="24"/>
        </w:rPr>
        <w:t xml:space="preserve"> erratic swimming, reduced feeding, hanging at the surface and poor </w:t>
      </w:r>
      <w:r w:rsidR="00797439" w:rsidRPr="002015CB">
        <w:rPr>
          <w:rFonts w:ascii="Times New Roman" w:hAnsi="Times New Roman" w:cs="Times New Roman"/>
          <w:sz w:val="24"/>
          <w:szCs w:val="24"/>
        </w:rPr>
        <w:t>body</w:t>
      </w:r>
      <w:r w:rsidR="00793DA5" w:rsidRPr="002015CB">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"/>
          <w:id w:val="1971547473"/>
          <w:placeholder>
            <w:docPart w:val="DefaultPlaceholder_-1854013440"/>
          </w:placeholder>
        </w:sdtPr>
        <w:sdtContent>
          <w:r w:rsidR="00F8018B">
            <w:rPr>
              <w:rFonts w:eastAsia="Times New Roman"/>
            </w:rPr>
            <w:t xml:space="preserve">(Steckler &amp; </w:t>
          </w:r>
          <w:proofErr w:type="spellStart"/>
          <w:r w:rsidR="00F8018B">
            <w:rPr>
              <w:rFonts w:eastAsia="Times New Roman"/>
            </w:rPr>
            <w:t>Yanong</w:t>
          </w:r>
          <w:proofErr w:type="spellEnd"/>
          <w:r w:rsidR="00F8018B">
            <w:rPr>
              <w:rFonts w:eastAsia="Times New Roman"/>
            </w:rPr>
            <w:t>, 2011)</w:t>
          </w:r>
        </w:sdtContent>
      </w:sdt>
      <w:r w:rsidR="00793DA5" w:rsidRPr="00AE3A45">
        <w:rPr>
          <w:rFonts w:ascii="Times New Roman" w:hAnsi="Times New Roman" w:cs="Times New Roman"/>
          <w:sz w:val="24"/>
          <w:szCs w:val="24"/>
        </w:rPr>
        <w:t>.</w:t>
      </w:r>
    </w:p>
    <w:p w14:paraId="13611675" w14:textId="5983287F" w:rsidR="008A7010" w:rsidRPr="008A7010" w:rsidRDefault="00785214" w:rsidP="008A7010">
      <w:pPr>
        <w:pStyle w:val="Heading1"/>
        <w:rPr>
          <w:rFonts w:ascii="Times New Roman" w:hAnsi="Times New Roman" w:cs="Times New Roman"/>
          <w:b/>
          <w:bCs/>
          <w:sz w:val="24"/>
          <w:szCs w:val="24"/>
        </w:rPr>
      </w:pPr>
      <w:bookmarkStart w:id="85" w:name="_Toc146698918"/>
      <w:r w:rsidRPr="008A7010">
        <w:rPr>
          <w:rFonts w:ascii="Times New Roman" w:hAnsi="Times New Roman" w:cs="Times New Roman"/>
          <w:b/>
          <w:bCs/>
          <w:sz w:val="24"/>
          <w:szCs w:val="24"/>
        </w:rPr>
        <w:t>2.5 Pond culture system</w:t>
      </w:r>
      <w:bookmarkEnd w:id="85"/>
    </w:p>
    <w:p w14:paraId="2ECE9459" w14:textId="0D203073" w:rsidR="00102CCC" w:rsidRDefault="00087AC7" w:rsidP="00DC4596">
      <w:pPr>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 xml:space="preserve">Fish can be raised in different culture systems like ponds, tanks, race ways, pens and cages. All these culture systems have unique characteristics </w:t>
      </w:r>
      <w:r w:rsidR="0061639C">
        <w:rPr>
          <w:rFonts w:ascii="Times New Roman" w:hAnsi="Times New Roman" w:cs="Times New Roman"/>
          <w:sz w:val="24"/>
          <w:szCs w:val="24"/>
        </w:rPr>
        <w:t xml:space="preserve">that lead fish parasitism </w:t>
      </w:r>
      <w:sdt>
        <w:sdtPr>
          <w:rPr>
            <w:rFonts w:ascii="Times New Roman" w:hAnsi="Times New Roman" w:cs="Times New Roman"/>
            <w:color w:val="000000"/>
            <w:sz w:val="24"/>
            <w:szCs w:val="24"/>
          </w:rPr>
          <w:tag w:val="MENDELEY_CITATION_v3_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"/>
          <w:id w:val="461244065"/>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Murugami</w:t>
          </w:r>
          <w:proofErr w:type="spellEnd"/>
          <w:r w:rsidR="00F8018B" w:rsidRPr="00F8018B">
            <w:rPr>
              <w:rFonts w:ascii="Times New Roman" w:hAnsi="Times New Roman" w:cs="Times New Roman"/>
              <w:color w:val="000000"/>
              <w:sz w:val="24"/>
              <w:szCs w:val="24"/>
            </w:rPr>
            <w:t xml:space="preserve"> K W Maina et al., 2017)</w:t>
          </w:r>
        </w:sdtContent>
      </w:sdt>
      <w:r w:rsidR="0061639C">
        <w:rPr>
          <w:rFonts w:ascii="Times New Roman" w:hAnsi="Times New Roman" w:cs="Times New Roman"/>
          <w:color w:val="000000"/>
          <w:sz w:val="24"/>
          <w:szCs w:val="24"/>
        </w:rPr>
        <w:t>.</w:t>
      </w:r>
      <w:r w:rsidR="00115195">
        <w:rPr>
          <w:rFonts w:ascii="Times New Roman" w:hAnsi="Times New Roman" w:cs="Times New Roman"/>
          <w:color w:val="000000"/>
          <w:sz w:val="24"/>
          <w:szCs w:val="24"/>
        </w:rPr>
        <w:t xml:space="preserve"> For instance, under pond culture system; there </w:t>
      </w:r>
      <w:r w:rsidR="00EF6B15">
        <w:rPr>
          <w:rFonts w:ascii="Times New Roman" w:hAnsi="Times New Roman" w:cs="Times New Roman"/>
          <w:color w:val="000000"/>
          <w:sz w:val="24"/>
          <w:szCs w:val="24"/>
        </w:rPr>
        <w:t>are</w:t>
      </w:r>
      <w:r w:rsidR="00115195">
        <w:rPr>
          <w:rFonts w:ascii="Times New Roman" w:hAnsi="Times New Roman" w:cs="Times New Roman"/>
          <w:color w:val="000000"/>
          <w:sz w:val="24"/>
          <w:szCs w:val="24"/>
        </w:rPr>
        <w:t xml:space="preserve"> liner ponds and </w:t>
      </w:r>
      <w:r w:rsidR="00EF6B15">
        <w:rPr>
          <w:rFonts w:ascii="Times New Roman" w:hAnsi="Times New Roman" w:cs="Times New Roman"/>
          <w:color w:val="000000"/>
          <w:sz w:val="24"/>
          <w:szCs w:val="24"/>
        </w:rPr>
        <w:t>earthen ponds</w:t>
      </w:r>
      <w:r w:rsidR="00115195">
        <w:rPr>
          <w:rFonts w:ascii="Times New Roman" w:hAnsi="Times New Roman" w:cs="Times New Roman"/>
          <w:color w:val="000000"/>
          <w:sz w:val="24"/>
          <w:szCs w:val="24"/>
        </w:rPr>
        <w:t>. Fertilization of liner ponds and over feeding usually lead to build up of nitrogenous compounds like nitrates and nitrites as the</w:t>
      </w:r>
      <w:r w:rsidR="00EF6B15">
        <w:rPr>
          <w:rFonts w:ascii="Times New Roman" w:hAnsi="Times New Roman" w:cs="Times New Roman"/>
          <w:color w:val="000000"/>
          <w:sz w:val="24"/>
          <w:szCs w:val="24"/>
        </w:rPr>
        <w:t xml:space="preserve"> nutrients</w:t>
      </w:r>
      <w:r w:rsidR="00115195">
        <w:rPr>
          <w:rFonts w:ascii="Times New Roman" w:hAnsi="Times New Roman" w:cs="Times New Roman"/>
          <w:color w:val="000000"/>
          <w:sz w:val="24"/>
          <w:szCs w:val="24"/>
        </w:rPr>
        <w:t xml:space="preserve"> </w:t>
      </w:r>
      <w:r w:rsidR="00BF3DC9">
        <w:rPr>
          <w:rFonts w:ascii="Times New Roman" w:hAnsi="Times New Roman" w:cs="Times New Roman"/>
          <w:color w:val="000000"/>
          <w:sz w:val="24"/>
          <w:szCs w:val="24"/>
        </w:rPr>
        <w:t>cannot</w:t>
      </w:r>
      <w:r w:rsidR="00115195">
        <w:rPr>
          <w:rFonts w:ascii="Times New Roman" w:hAnsi="Times New Roman" w:cs="Times New Roman"/>
          <w:color w:val="000000"/>
          <w:sz w:val="24"/>
          <w:szCs w:val="24"/>
        </w:rPr>
        <w:t xml:space="preserve"> seep out of the culture system</w:t>
      </w:r>
      <w:r w:rsidR="00EF6B15">
        <w:rPr>
          <w:rFonts w:ascii="Times New Roman" w:hAnsi="Times New Roman" w:cs="Times New Roman"/>
          <w:color w:val="000000"/>
          <w:sz w:val="24"/>
          <w:szCs w:val="24"/>
        </w:rPr>
        <w:t xml:space="preserve">. Increase in nitrogenous compound have been associated with increase </w:t>
      </w:r>
      <w:r w:rsidR="00BF3DC9">
        <w:rPr>
          <w:rFonts w:ascii="Times New Roman" w:hAnsi="Times New Roman" w:cs="Times New Roman"/>
          <w:color w:val="000000"/>
          <w:sz w:val="24"/>
          <w:szCs w:val="24"/>
        </w:rPr>
        <w:t xml:space="preserve">of </w:t>
      </w:r>
      <w:proofErr w:type="spellStart"/>
      <w:r w:rsidR="00BF3DC9" w:rsidRPr="00BF3DC9">
        <w:rPr>
          <w:rFonts w:ascii="Times New Roman" w:hAnsi="Times New Roman" w:cs="Times New Roman"/>
          <w:i/>
          <w:iCs/>
          <w:color w:val="000000"/>
          <w:sz w:val="24"/>
          <w:szCs w:val="24"/>
        </w:rPr>
        <w:t>Clinostomum</w:t>
      </w:r>
      <w:proofErr w:type="spellEnd"/>
      <w:r w:rsidR="00BF3DC9" w:rsidRPr="00BF3DC9">
        <w:rPr>
          <w:rFonts w:ascii="Times New Roman" w:hAnsi="Times New Roman" w:cs="Times New Roman"/>
          <w:color w:val="000000"/>
          <w:sz w:val="24"/>
          <w:szCs w:val="24"/>
        </w:rPr>
        <w:t xml:space="preserve">, </w:t>
      </w:r>
      <w:proofErr w:type="spellStart"/>
      <w:r w:rsidR="00BF3DC9" w:rsidRPr="00BF3DC9">
        <w:rPr>
          <w:rFonts w:ascii="Times New Roman" w:hAnsi="Times New Roman" w:cs="Times New Roman"/>
          <w:i/>
          <w:iCs/>
          <w:color w:val="000000"/>
          <w:sz w:val="24"/>
          <w:szCs w:val="24"/>
        </w:rPr>
        <w:t>Contracaecum</w:t>
      </w:r>
      <w:proofErr w:type="spellEnd"/>
      <w:r w:rsidR="00BF3DC9" w:rsidRPr="00BF3DC9">
        <w:rPr>
          <w:rFonts w:ascii="Times New Roman" w:hAnsi="Times New Roman" w:cs="Times New Roman"/>
          <w:color w:val="000000"/>
          <w:sz w:val="24"/>
          <w:szCs w:val="24"/>
        </w:rPr>
        <w:t xml:space="preserve">, </w:t>
      </w:r>
      <w:proofErr w:type="spellStart"/>
      <w:r w:rsidR="00BF3DC9" w:rsidRPr="00384BBB">
        <w:rPr>
          <w:rFonts w:ascii="Times New Roman" w:hAnsi="Times New Roman" w:cs="Times New Roman"/>
          <w:i/>
          <w:iCs/>
          <w:color w:val="000000"/>
          <w:sz w:val="24"/>
          <w:szCs w:val="24"/>
        </w:rPr>
        <w:t>Tylodelphys</w:t>
      </w:r>
      <w:proofErr w:type="spellEnd"/>
      <w:r w:rsidR="00BF3DC9" w:rsidRPr="00BF3DC9">
        <w:rPr>
          <w:rFonts w:ascii="Times New Roman" w:hAnsi="Times New Roman" w:cs="Times New Roman"/>
          <w:color w:val="000000"/>
          <w:sz w:val="24"/>
          <w:szCs w:val="24"/>
        </w:rPr>
        <w:t xml:space="preserve">, </w:t>
      </w:r>
      <w:r w:rsidR="00BF3DC9" w:rsidRPr="00BF3DC9">
        <w:rPr>
          <w:rFonts w:ascii="Times New Roman" w:hAnsi="Times New Roman" w:cs="Times New Roman"/>
          <w:i/>
          <w:iCs/>
          <w:color w:val="000000"/>
          <w:sz w:val="24"/>
          <w:szCs w:val="24"/>
        </w:rPr>
        <w:t>Argulus</w:t>
      </w:r>
      <w:r w:rsidR="00BF3DC9" w:rsidRPr="00BF3DC9">
        <w:rPr>
          <w:rFonts w:ascii="Times New Roman" w:hAnsi="Times New Roman" w:cs="Times New Roman"/>
          <w:color w:val="000000"/>
          <w:sz w:val="24"/>
          <w:szCs w:val="24"/>
        </w:rPr>
        <w:t xml:space="preserve"> and </w:t>
      </w:r>
      <w:proofErr w:type="spellStart"/>
      <w:r w:rsidR="00BF3DC9" w:rsidRPr="00BF3DC9">
        <w:rPr>
          <w:rFonts w:ascii="Times New Roman" w:hAnsi="Times New Roman" w:cs="Times New Roman"/>
          <w:i/>
          <w:iCs/>
          <w:color w:val="000000"/>
          <w:sz w:val="24"/>
          <w:szCs w:val="24"/>
        </w:rPr>
        <w:t>Neascus</w:t>
      </w:r>
      <w:proofErr w:type="spellEnd"/>
      <w:r w:rsidR="00BF3DC9">
        <w:rPr>
          <w:rFonts w:ascii="Times New Roman" w:hAnsi="Times New Roman" w:cs="Times New Roman"/>
          <w:color w:val="000000"/>
          <w:sz w:val="24"/>
          <w:szCs w:val="24"/>
        </w:rPr>
        <w:t xml:space="preserve"> parasite </w:t>
      </w:r>
      <w:r w:rsidR="00BF3DC9" w:rsidRPr="00BF3DC9">
        <w:rPr>
          <w:rFonts w:ascii="Times New Roman" w:hAnsi="Times New Roman" w:cs="Times New Roman"/>
          <w:color w:val="000000"/>
          <w:sz w:val="24"/>
          <w:szCs w:val="24"/>
        </w:rPr>
        <w:t>species</w:t>
      </w:r>
      <w:r w:rsidR="00BF3DC9">
        <w:rPr>
          <w:rFonts w:ascii="Times New Roman" w:hAnsi="Times New Roman" w:cs="Times New Roman"/>
          <w:color w:val="000000"/>
          <w:sz w:val="24"/>
          <w:szCs w:val="24"/>
        </w:rPr>
        <w:t xml:space="preserve"> according to research done by </w:t>
      </w:r>
      <w:sdt>
        <w:sdtPr>
          <w:rPr>
            <w:rFonts w:ascii="Times New Roman" w:hAnsi="Times New Roman" w:cs="Times New Roman"/>
            <w:color w:val="000000"/>
            <w:sz w:val="24"/>
            <w:szCs w:val="24"/>
          </w:rPr>
          <w:tag w:val="MENDELEY_CITATION_v3_eyJjaXRhdGlvbklEIjoiTUVOREVMRVlfQ0lUQVRJT05fY2ZiYTJiZjQtOWNlOC00ZDQ4LTg3OTEtZWViZjQ0MmMxZDEwIiwicHJvcGVydGllcyI6eyJub3RlSW5kZXgiOjB9LCJpc0VkaXRlZCI6ZmFsc2UsIm1hbnVhbE92ZXJyaWRlIjp7ImlzTWFudWFsbHlPdmVycmlkZGVuIjpmYWxzZSwiY2l0ZXByb2NUZXh0IjoiKEFkYW1iYSBldCBhbC4sIDIwMjApIiwibWFudWFsT3ZlcnJpZGVUZXh0Ijoi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mNvbnRhaW5lci10aXRsZS1zaG9ydCI6IkFjdGEgUGFyYXNpdG9s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fSwiaXNUZW1wb3JhcnkiOmZhbHNlfV19"/>
          <w:id w:val="2716600"/>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Adamba</w:t>
          </w:r>
          <w:proofErr w:type="spellEnd"/>
          <w:r w:rsidR="00F8018B" w:rsidRPr="00F8018B">
            <w:rPr>
              <w:rFonts w:ascii="Times New Roman" w:hAnsi="Times New Roman" w:cs="Times New Roman"/>
              <w:color w:val="000000"/>
              <w:sz w:val="24"/>
              <w:szCs w:val="24"/>
            </w:rPr>
            <w:t xml:space="preserve"> et al., 2020)</w:t>
          </w:r>
        </w:sdtContent>
      </w:sdt>
      <w:r w:rsidR="00BF3DC9">
        <w:rPr>
          <w:rFonts w:ascii="Times New Roman" w:hAnsi="Times New Roman" w:cs="Times New Roman"/>
          <w:color w:val="000000"/>
          <w:sz w:val="24"/>
          <w:szCs w:val="24"/>
        </w:rPr>
        <w:t xml:space="preserve"> and </w:t>
      </w:r>
      <w:sdt>
        <w:sdtPr>
          <w:rPr>
            <w:rFonts w:ascii="Times New Roman" w:hAnsi="Times New Roman" w:cs="Times New Roman"/>
            <w:color w:val="000000"/>
            <w:sz w:val="24"/>
            <w:szCs w:val="24"/>
          </w:rPr>
          <w:tag w:val="MENDELEY_CITATION_v3_eyJjaXRhdGlvbklEIjoiTUVOREVMRVlfQ0lUQVRJT05fOTA5ZDI3M2ItMjEyOS00NjU0LWIyNzctM2U3NTAxY2MxY2I1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
          <w:id w:val="1643083874"/>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Ojwala</w:t>
          </w:r>
          <w:proofErr w:type="spellEnd"/>
          <w:r w:rsidR="00F8018B" w:rsidRPr="00F8018B">
            <w:rPr>
              <w:rFonts w:ascii="Times New Roman" w:hAnsi="Times New Roman" w:cs="Times New Roman"/>
              <w:color w:val="000000"/>
              <w:sz w:val="24"/>
              <w:szCs w:val="24"/>
            </w:rPr>
            <w:t xml:space="preserve"> et al., 2018)</w:t>
          </w:r>
        </w:sdtContent>
      </w:sdt>
      <w:r w:rsidR="00BF3DC9">
        <w:rPr>
          <w:rFonts w:ascii="Times New Roman" w:hAnsi="Times New Roman" w:cs="Times New Roman"/>
          <w:color w:val="000000"/>
          <w:sz w:val="24"/>
          <w:szCs w:val="24"/>
        </w:rPr>
        <w:t>.</w:t>
      </w:r>
      <w:r w:rsidR="00102CCC">
        <w:rPr>
          <w:rFonts w:ascii="Times New Roman" w:hAnsi="Times New Roman" w:cs="Times New Roman"/>
          <w:color w:val="000000"/>
          <w:sz w:val="24"/>
          <w:szCs w:val="24"/>
        </w:rPr>
        <w:t xml:space="preserve"> </w:t>
      </w:r>
      <w:r w:rsidR="00102CCC" w:rsidRPr="00102CCC">
        <w:rPr>
          <w:rFonts w:ascii="Times New Roman" w:hAnsi="Times New Roman" w:cs="Times New Roman"/>
          <w:color w:val="000000"/>
          <w:sz w:val="24"/>
          <w:szCs w:val="24"/>
        </w:rPr>
        <w:t>Earthen ponds are</w:t>
      </w:r>
      <w:r w:rsidR="00DE17C0">
        <w:rPr>
          <w:rFonts w:ascii="Times New Roman" w:hAnsi="Times New Roman" w:cs="Times New Roman"/>
          <w:color w:val="000000"/>
          <w:sz w:val="24"/>
          <w:szCs w:val="24"/>
        </w:rPr>
        <w:t xml:space="preserve"> usually more predisposed to high levels of parasitic infestations than liner and co</w:t>
      </w:r>
      <w:r w:rsidR="00DE17C0" w:rsidRPr="00AE3A45">
        <w:rPr>
          <w:rFonts w:ascii="Times New Roman" w:hAnsi="Times New Roman" w:cs="Times New Roman"/>
          <w:color w:val="000000"/>
          <w:sz w:val="24"/>
          <w:szCs w:val="24"/>
        </w:rPr>
        <w:t>ncr</w:t>
      </w:r>
      <w:r w:rsidR="00CC7066" w:rsidRPr="00AE3A45">
        <w:rPr>
          <w:rFonts w:ascii="Times New Roman" w:hAnsi="Times New Roman" w:cs="Times New Roman"/>
          <w:color w:val="000000"/>
          <w:sz w:val="24"/>
          <w:szCs w:val="24"/>
        </w:rPr>
        <w:t>et</w:t>
      </w:r>
      <w:r w:rsidR="00DE17C0" w:rsidRPr="00AE3A45">
        <w:rPr>
          <w:rFonts w:ascii="Times New Roman" w:hAnsi="Times New Roman" w:cs="Times New Roman"/>
          <w:color w:val="000000"/>
          <w:sz w:val="24"/>
          <w:szCs w:val="24"/>
        </w:rPr>
        <w:t>e</w:t>
      </w:r>
      <w:r w:rsidR="00DE17C0">
        <w:rPr>
          <w:rFonts w:ascii="Times New Roman" w:hAnsi="Times New Roman" w:cs="Times New Roman"/>
          <w:color w:val="000000"/>
          <w:sz w:val="24"/>
          <w:szCs w:val="24"/>
        </w:rPr>
        <w:t xml:space="preserve"> ponds due to interplay </w:t>
      </w:r>
      <w:r w:rsidR="00555CB5">
        <w:rPr>
          <w:rFonts w:ascii="Times New Roman" w:hAnsi="Times New Roman" w:cs="Times New Roman"/>
          <w:color w:val="000000"/>
          <w:sz w:val="24"/>
          <w:szCs w:val="24"/>
        </w:rPr>
        <w:t xml:space="preserve">of </w:t>
      </w:r>
      <w:r w:rsidR="00DE17C0">
        <w:rPr>
          <w:rFonts w:ascii="Times New Roman" w:hAnsi="Times New Roman" w:cs="Times New Roman"/>
          <w:color w:val="000000"/>
          <w:sz w:val="24"/>
          <w:szCs w:val="24"/>
        </w:rPr>
        <w:t>v</w:t>
      </w:r>
      <w:r w:rsidR="00DE17C0" w:rsidRPr="00AE3A45">
        <w:rPr>
          <w:rFonts w:ascii="Times New Roman" w:hAnsi="Times New Roman" w:cs="Times New Roman"/>
          <w:color w:val="000000"/>
          <w:sz w:val="24"/>
          <w:szCs w:val="24"/>
        </w:rPr>
        <w:t>eg</w:t>
      </w:r>
      <w:r w:rsidR="00CC7066" w:rsidRPr="00AE3A45">
        <w:rPr>
          <w:rFonts w:ascii="Times New Roman" w:hAnsi="Times New Roman" w:cs="Times New Roman"/>
          <w:color w:val="000000"/>
          <w:sz w:val="24"/>
          <w:szCs w:val="24"/>
        </w:rPr>
        <w:t>et</w:t>
      </w:r>
      <w:r w:rsidR="00DE17C0" w:rsidRPr="00AE3A45">
        <w:rPr>
          <w:rFonts w:ascii="Times New Roman" w:hAnsi="Times New Roman" w:cs="Times New Roman"/>
          <w:color w:val="000000"/>
          <w:sz w:val="24"/>
          <w:szCs w:val="24"/>
        </w:rPr>
        <w:t xml:space="preserve">ation </w:t>
      </w:r>
      <w:r w:rsidR="00DE17C0">
        <w:rPr>
          <w:rFonts w:ascii="Times New Roman" w:hAnsi="Times New Roman" w:cs="Times New Roman"/>
          <w:color w:val="000000"/>
          <w:sz w:val="24"/>
          <w:szCs w:val="24"/>
        </w:rPr>
        <w:t>growth, presence of snails and in some cases, piscivorous birds can be present.</w:t>
      </w:r>
      <w:r w:rsidR="00102CCC" w:rsidRPr="00102CCC">
        <w:rPr>
          <w:rFonts w:ascii="Times New Roman" w:hAnsi="Times New Roman" w:cs="Times New Roman"/>
          <w:color w:val="000000"/>
          <w:sz w:val="24"/>
          <w:szCs w:val="24"/>
        </w:rPr>
        <w:t xml:space="preserve"> </w:t>
      </w:r>
      <w:r w:rsidR="00DE17C0">
        <w:rPr>
          <w:rFonts w:ascii="Times New Roman" w:hAnsi="Times New Roman" w:cs="Times New Roman"/>
          <w:color w:val="000000"/>
          <w:sz w:val="24"/>
          <w:szCs w:val="24"/>
        </w:rPr>
        <w:t xml:space="preserve">Creating a </w:t>
      </w:r>
      <w:r w:rsidR="00102CCC" w:rsidRPr="00102CCC">
        <w:rPr>
          <w:rFonts w:ascii="Times New Roman" w:hAnsi="Times New Roman" w:cs="Times New Roman"/>
          <w:color w:val="000000"/>
          <w:sz w:val="24"/>
          <w:szCs w:val="24"/>
        </w:rPr>
        <w:t xml:space="preserve">complex environment </w:t>
      </w:r>
      <w:r w:rsidR="00102CCC" w:rsidRPr="00102CCC">
        <w:rPr>
          <w:rFonts w:ascii="Times New Roman" w:hAnsi="Times New Roman" w:cs="Times New Roman"/>
          <w:color w:val="000000"/>
          <w:sz w:val="24"/>
          <w:szCs w:val="24"/>
        </w:rPr>
        <w:lastRenderedPageBreak/>
        <w:t>w</w:t>
      </w:r>
      <w:r w:rsidR="00DE17C0">
        <w:rPr>
          <w:rFonts w:ascii="Times New Roman" w:hAnsi="Times New Roman" w:cs="Times New Roman"/>
          <w:color w:val="000000"/>
          <w:sz w:val="24"/>
          <w:szCs w:val="24"/>
        </w:rPr>
        <w:t xml:space="preserve">here snails, leeches and copepods can lay their eggs in the </w:t>
      </w:r>
      <w:r w:rsidR="00102CCC" w:rsidRPr="00102CCC">
        <w:rPr>
          <w:rFonts w:ascii="Times New Roman" w:hAnsi="Times New Roman" w:cs="Times New Roman"/>
          <w:color w:val="000000"/>
          <w:sz w:val="24"/>
          <w:szCs w:val="24"/>
        </w:rPr>
        <w:t>v</w:t>
      </w:r>
      <w:r w:rsidR="00102CCC" w:rsidRPr="00AE3A45">
        <w:rPr>
          <w:rFonts w:ascii="Times New Roman" w:hAnsi="Times New Roman" w:cs="Times New Roman"/>
          <w:color w:val="000000"/>
          <w:sz w:val="24"/>
          <w:szCs w:val="24"/>
        </w:rPr>
        <w:t>eg</w:t>
      </w:r>
      <w:r w:rsidR="00CC7066" w:rsidRPr="00AE3A45">
        <w:rPr>
          <w:rFonts w:ascii="Times New Roman" w:hAnsi="Times New Roman" w:cs="Times New Roman"/>
          <w:color w:val="000000"/>
          <w:sz w:val="24"/>
          <w:szCs w:val="24"/>
        </w:rPr>
        <w:t>et</w:t>
      </w:r>
      <w:r w:rsidR="00102CCC" w:rsidRPr="00AE3A45">
        <w:rPr>
          <w:rFonts w:ascii="Times New Roman" w:hAnsi="Times New Roman" w:cs="Times New Roman"/>
          <w:color w:val="000000"/>
          <w:sz w:val="24"/>
          <w:szCs w:val="24"/>
        </w:rPr>
        <w:t>ati</w:t>
      </w:r>
      <w:r w:rsidR="00DE17C0" w:rsidRPr="00AE3A45">
        <w:rPr>
          <w:rFonts w:ascii="Times New Roman" w:hAnsi="Times New Roman" w:cs="Times New Roman"/>
          <w:color w:val="000000"/>
          <w:sz w:val="24"/>
          <w:szCs w:val="24"/>
        </w:rPr>
        <w:t xml:space="preserve">on </w:t>
      </w:r>
      <w:r w:rsidR="00DE17C0">
        <w:rPr>
          <w:rFonts w:ascii="Times New Roman" w:hAnsi="Times New Roman" w:cs="Times New Roman"/>
          <w:color w:val="000000"/>
          <w:sz w:val="24"/>
          <w:szCs w:val="24"/>
        </w:rPr>
        <w:t>and pond mud acting as a reservoir</w:t>
      </w:r>
      <w:r w:rsidR="00CB74F9">
        <w:rPr>
          <w:rFonts w:ascii="Times New Roman" w:hAnsi="Times New Roman" w:cs="Times New Roman"/>
          <w:color w:val="000000"/>
          <w:sz w:val="24"/>
          <w:szCs w:val="24"/>
        </w:rPr>
        <w:t xml:space="preserve"> </w:t>
      </w:r>
      <w:r w:rsidR="00102CCC" w:rsidRPr="00102CCC">
        <w:rPr>
          <w:rFonts w:ascii="Times New Roman" w:hAnsi="Times New Roman" w:cs="Times New Roman"/>
          <w:color w:val="000000"/>
          <w:sz w:val="24"/>
          <w:szCs w:val="24"/>
        </w:rPr>
        <w:t xml:space="preserve">for cysts of dinoflagellates such as </w:t>
      </w:r>
      <w:proofErr w:type="spellStart"/>
      <w:r w:rsidR="00102CCC" w:rsidRPr="00CB74F9">
        <w:rPr>
          <w:rFonts w:ascii="Times New Roman" w:hAnsi="Times New Roman" w:cs="Times New Roman"/>
          <w:i/>
          <w:iCs/>
          <w:color w:val="000000"/>
          <w:sz w:val="24"/>
          <w:szCs w:val="24"/>
        </w:rPr>
        <w:t>Amyloodinium</w:t>
      </w:r>
      <w:proofErr w:type="spellEnd"/>
      <w:r w:rsidR="00102CCC" w:rsidRPr="00CB74F9">
        <w:rPr>
          <w:rFonts w:ascii="Times New Roman" w:hAnsi="Times New Roman" w:cs="Times New Roman"/>
          <w:i/>
          <w:iCs/>
          <w:color w:val="000000"/>
          <w:sz w:val="24"/>
          <w:szCs w:val="24"/>
        </w:rPr>
        <w:t xml:space="preserve"> </w:t>
      </w:r>
      <w:r w:rsidR="00102CCC" w:rsidRPr="00102CCC">
        <w:rPr>
          <w:rFonts w:ascii="Times New Roman" w:hAnsi="Times New Roman" w:cs="Times New Roman"/>
          <w:color w:val="000000"/>
          <w:sz w:val="24"/>
          <w:szCs w:val="24"/>
        </w:rPr>
        <w:t xml:space="preserve">or invertebrates acting as intermediate hosts </w:t>
      </w:r>
      <w:r w:rsidR="00555CB5">
        <w:rPr>
          <w:rFonts w:ascii="Times New Roman" w:hAnsi="Times New Roman" w:cs="Times New Roman"/>
          <w:color w:val="000000"/>
          <w:sz w:val="24"/>
          <w:szCs w:val="24"/>
        </w:rPr>
        <w:t xml:space="preserve">and </w:t>
      </w:r>
      <w:r w:rsidR="00FD6348">
        <w:rPr>
          <w:rFonts w:ascii="Times New Roman" w:hAnsi="Times New Roman" w:cs="Times New Roman"/>
          <w:color w:val="000000"/>
          <w:sz w:val="24"/>
          <w:szCs w:val="24"/>
        </w:rPr>
        <w:t>piscivorous</w:t>
      </w:r>
      <w:r w:rsidR="00555CB5">
        <w:rPr>
          <w:rFonts w:ascii="Times New Roman" w:hAnsi="Times New Roman" w:cs="Times New Roman"/>
          <w:color w:val="000000"/>
          <w:sz w:val="24"/>
          <w:szCs w:val="24"/>
        </w:rPr>
        <w:t xml:space="preserve"> birds as the final host </w:t>
      </w:r>
      <w:sdt>
        <w:sdtPr>
          <w:rPr>
            <w:rFonts w:ascii="Times New Roman" w:hAnsi="Times New Roman" w:cs="Times New Roman"/>
            <w:color w:val="000000"/>
            <w:sz w:val="24"/>
            <w:szCs w:val="24"/>
          </w:rPr>
          <w:tag w:val="MENDELEY_CITATION_v3_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"/>
          <w:id w:val="-1379775527"/>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Murugami</w:t>
          </w:r>
          <w:proofErr w:type="spellEnd"/>
          <w:r w:rsidR="00F8018B" w:rsidRPr="00F8018B">
            <w:rPr>
              <w:rFonts w:ascii="Times New Roman" w:hAnsi="Times New Roman" w:cs="Times New Roman"/>
              <w:color w:val="000000"/>
              <w:sz w:val="24"/>
              <w:szCs w:val="24"/>
            </w:rPr>
            <w:t xml:space="preserve"> K W Maina et al., 2017)</w:t>
          </w:r>
        </w:sdtContent>
      </w:sdt>
      <w:r w:rsidR="00555CB5">
        <w:rPr>
          <w:rFonts w:ascii="Times New Roman" w:hAnsi="Times New Roman" w:cs="Times New Roman"/>
          <w:color w:val="000000"/>
          <w:sz w:val="24"/>
          <w:szCs w:val="24"/>
        </w:rPr>
        <w:t>.</w:t>
      </w:r>
      <w:r w:rsidR="00384BBB" w:rsidRPr="00384BBB">
        <w:t xml:space="preserve"> </w:t>
      </w:r>
      <w:r w:rsidR="00F974F3">
        <w:rPr>
          <w:rFonts w:ascii="Times New Roman" w:hAnsi="Times New Roman" w:cs="Times New Roman"/>
          <w:sz w:val="24"/>
          <w:szCs w:val="24"/>
        </w:rPr>
        <w:t xml:space="preserve">Culture systems like tanks, cages and race ways where there is intensive fish </w:t>
      </w:r>
      <w:r w:rsidR="00DC4596">
        <w:rPr>
          <w:rFonts w:ascii="Times New Roman" w:hAnsi="Times New Roman" w:cs="Times New Roman"/>
          <w:sz w:val="24"/>
          <w:szCs w:val="24"/>
        </w:rPr>
        <w:t>farming,</w:t>
      </w:r>
      <w:r w:rsidR="00F974F3">
        <w:rPr>
          <w:rFonts w:ascii="Times New Roman" w:hAnsi="Times New Roman" w:cs="Times New Roman"/>
          <w:sz w:val="24"/>
          <w:szCs w:val="24"/>
        </w:rPr>
        <w:t xml:space="preserve"> stocking density is usually high thereby making fish to be in close contact with each other</w:t>
      </w:r>
      <w:r w:rsidR="00DC4596">
        <w:rPr>
          <w:rFonts w:ascii="Times New Roman" w:hAnsi="Times New Roman" w:cs="Times New Roman"/>
          <w:sz w:val="24"/>
          <w:szCs w:val="24"/>
        </w:rPr>
        <w:t xml:space="preserve"> creating </w:t>
      </w:r>
      <w:r w:rsidR="00DC4596" w:rsidRPr="00DC4596">
        <w:rPr>
          <w:rFonts w:ascii="Times New Roman" w:hAnsi="Times New Roman" w:cs="Times New Roman"/>
          <w:sz w:val="24"/>
          <w:szCs w:val="24"/>
        </w:rPr>
        <w:t>a good environment for the transmission of ectoparasites with a direct life cycle such as monogenean trematodes</w:t>
      </w:r>
      <w:r w:rsidR="00DC459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"/>
          <w:id w:val="-467125965"/>
          <w:placeholder>
            <w:docPart w:val="DefaultPlaceholder_-1854013440"/>
          </w:placeholder>
        </w:sdtPr>
        <w:sdtContent>
          <w:r w:rsidR="00F8018B" w:rsidRPr="00F8018B">
            <w:rPr>
              <w:rFonts w:ascii="Times New Roman" w:hAnsi="Times New Roman" w:cs="Times New Roman"/>
              <w:color w:val="000000"/>
              <w:sz w:val="24"/>
              <w:szCs w:val="24"/>
            </w:rPr>
            <w:t>(MA, 2021)</w:t>
          </w:r>
        </w:sdtContent>
      </w:sdt>
      <w:r w:rsidR="00DC4596">
        <w:rPr>
          <w:rFonts w:ascii="Times New Roman" w:hAnsi="Times New Roman" w:cs="Times New Roman"/>
          <w:color w:val="000000"/>
          <w:sz w:val="24"/>
          <w:szCs w:val="24"/>
        </w:rPr>
        <w:t>. High stocking density can result to stress and poor water quality conditions leading to surge of protozoan parasites.</w:t>
      </w:r>
      <w:r w:rsidR="00DC0D65">
        <w:rPr>
          <w:rFonts w:ascii="Times New Roman" w:hAnsi="Times New Roman" w:cs="Times New Roman"/>
          <w:color w:val="000000"/>
          <w:sz w:val="24"/>
          <w:szCs w:val="24"/>
        </w:rPr>
        <w:t xml:space="preserve"> Low dissolved oxygen (DO) is associated with increase in number of </w:t>
      </w:r>
      <w:proofErr w:type="spellStart"/>
      <w:r w:rsidR="00DC0D65" w:rsidRPr="00DC0D65">
        <w:rPr>
          <w:rFonts w:ascii="Times New Roman" w:hAnsi="Times New Roman" w:cs="Times New Roman"/>
          <w:i/>
          <w:iCs/>
          <w:color w:val="000000"/>
          <w:sz w:val="24"/>
          <w:szCs w:val="24"/>
        </w:rPr>
        <w:t>Cichlidogyrus</w:t>
      </w:r>
      <w:proofErr w:type="spellEnd"/>
      <w:r w:rsidR="00DC0D65" w:rsidRPr="00DC0D65">
        <w:rPr>
          <w:rFonts w:ascii="Times New Roman" w:hAnsi="Times New Roman" w:cs="Times New Roman"/>
          <w:i/>
          <w:iCs/>
          <w:color w:val="000000"/>
          <w:sz w:val="24"/>
          <w:szCs w:val="24"/>
        </w:rPr>
        <w:t xml:space="preserve"> </w:t>
      </w:r>
      <w:proofErr w:type="spellStart"/>
      <w:r w:rsidR="00DC0D65" w:rsidRPr="00DC0D65">
        <w:rPr>
          <w:rFonts w:ascii="Times New Roman" w:hAnsi="Times New Roman" w:cs="Times New Roman"/>
          <w:i/>
          <w:iCs/>
          <w:color w:val="000000"/>
          <w:sz w:val="24"/>
          <w:szCs w:val="24"/>
        </w:rPr>
        <w:t>sclerosus</w:t>
      </w:r>
      <w:proofErr w:type="spellEnd"/>
      <w:r w:rsidR="00DC0D65">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Dc4OWQ2YzItYTI0ZC00MGVlLWEyYjUtYzgxYjk5MTUyYzQ3IiwicHJvcGVydGllcyI6eyJub3RlSW5kZXgiOjB9LCJpc0VkaXRlZCI6ZmFsc2UsIm1hbnVhbE92ZXJyaWRlIjp7ImlzTWFudWFsbHlPdmVycmlkZGVuIjpmYWxzZSwiY2l0ZXByb2NUZXh0IjoiKEFkYW1iYSBldCBhbC4sIDIwMjApIiwibWFudWFsT3ZlcnJpZGVUZXh0Ijoi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mNvbnRhaW5lci10aXRsZS1zaG9ydCI6IkFjdGEgUGFyYXNpdG9s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fSwiaXNUZW1wb3JhcnkiOmZhbHNlfV19"/>
          <w:id w:val="1690261635"/>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Adamba</w:t>
          </w:r>
          <w:proofErr w:type="spellEnd"/>
          <w:r w:rsidR="00F8018B" w:rsidRPr="00F8018B">
            <w:rPr>
              <w:rFonts w:ascii="Times New Roman" w:hAnsi="Times New Roman" w:cs="Times New Roman"/>
              <w:color w:val="000000"/>
              <w:sz w:val="24"/>
              <w:szCs w:val="24"/>
            </w:rPr>
            <w:t xml:space="preserve"> et al., 2020)</w:t>
          </w:r>
        </w:sdtContent>
      </w:sdt>
      <w:r w:rsidR="00DC0D65">
        <w:rPr>
          <w:rFonts w:ascii="Times New Roman" w:hAnsi="Times New Roman" w:cs="Times New Roman"/>
          <w:color w:val="000000"/>
          <w:sz w:val="24"/>
          <w:szCs w:val="24"/>
        </w:rPr>
        <w:t>.</w:t>
      </w:r>
    </w:p>
    <w:p w14:paraId="24B31503" w14:textId="5DC7DB0C" w:rsidR="004018BC" w:rsidRPr="003E0FF0" w:rsidRDefault="004018BC" w:rsidP="003E0FF0">
      <w:pPr>
        <w:pStyle w:val="Heading1"/>
        <w:rPr>
          <w:rFonts w:ascii="Times New Roman" w:hAnsi="Times New Roman" w:cs="Times New Roman"/>
          <w:b/>
          <w:bCs/>
          <w:sz w:val="24"/>
          <w:szCs w:val="24"/>
        </w:rPr>
      </w:pPr>
      <w:bookmarkStart w:id="86" w:name="_Toc146698919"/>
      <w:r w:rsidRPr="003E0FF0">
        <w:rPr>
          <w:rFonts w:ascii="Times New Roman" w:hAnsi="Times New Roman" w:cs="Times New Roman"/>
          <w:b/>
          <w:bCs/>
          <w:sz w:val="24"/>
          <w:szCs w:val="24"/>
        </w:rPr>
        <w:t xml:space="preserve">2.6 </w:t>
      </w:r>
      <w:bookmarkStart w:id="87" w:name="_Hlk140223808"/>
      <w:r w:rsidRPr="003E0FF0">
        <w:rPr>
          <w:rFonts w:ascii="Times New Roman" w:hAnsi="Times New Roman" w:cs="Times New Roman"/>
          <w:b/>
          <w:bCs/>
          <w:sz w:val="24"/>
          <w:szCs w:val="24"/>
        </w:rPr>
        <w:t>Biotic factors affecting fish p</w:t>
      </w:r>
      <w:r w:rsidR="00F9397D" w:rsidRPr="003E0FF0">
        <w:rPr>
          <w:rFonts w:ascii="Times New Roman" w:hAnsi="Times New Roman" w:cs="Times New Roman"/>
          <w:b/>
          <w:bCs/>
          <w:sz w:val="24"/>
          <w:szCs w:val="24"/>
        </w:rPr>
        <w:t>arasitism</w:t>
      </w:r>
      <w:bookmarkEnd w:id="86"/>
      <w:bookmarkEnd w:id="87"/>
    </w:p>
    <w:p w14:paraId="30990C35" w14:textId="355AC57C" w:rsidR="00F9397D" w:rsidRPr="00AE3A45" w:rsidRDefault="00F9397D" w:rsidP="00DC4596">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Fish parasites are mainly grouped in to two major categories; generalist and specialist based on host range. Generalist infect a wide range of hosts, while specialists are restricted to a narrow range of hosts mainly one family of host in most cases </w:t>
      </w:r>
      <w:sdt>
        <w:sdtPr>
          <w:rPr>
            <w:rFonts w:ascii="Times New Roman" w:hAnsi="Times New Roman" w:cs="Times New Roman"/>
            <w:color w:val="000000"/>
            <w:sz w:val="24"/>
            <w:szCs w:val="24"/>
          </w:rPr>
          <w:tag w:val="MENDELEY_CITATION_v3_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"/>
          <w:id w:val="-1132866856"/>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Asiru</w:t>
          </w:r>
          <w:proofErr w:type="spellEnd"/>
          <w:r w:rsidR="00F8018B" w:rsidRPr="00F8018B">
            <w:rPr>
              <w:rFonts w:ascii="Times New Roman" w:hAnsi="Times New Roman" w:cs="Times New Roman"/>
              <w:color w:val="000000"/>
              <w:sz w:val="24"/>
              <w:szCs w:val="24"/>
            </w:rPr>
            <w:t xml:space="preserve"> et al., 2012)</w:t>
          </w:r>
        </w:sdtContent>
      </w:sdt>
      <w:r>
        <w:rPr>
          <w:rFonts w:ascii="Times New Roman" w:hAnsi="Times New Roman" w:cs="Times New Roman"/>
          <w:color w:val="000000"/>
          <w:sz w:val="24"/>
          <w:szCs w:val="24"/>
        </w:rPr>
        <w:t>.</w:t>
      </w:r>
      <w:r w:rsidR="00391CD8">
        <w:rPr>
          <w:rFonts w:ascii="Times New Roman" w:hAnsi="Times New Roman" w:cs="Times New Roman"/>
          <w:color w:val="000000"/>
          <w:sz w:val="24"/>
          <w:szCs w:val="24"/>
        </w:rPr>
        <w:t xml:space="preserve"> The biotic factors that affect their host range varies from; </w:t>
      </w:r>
      <w:bookmarkStart w:id="88" w:name="_Hlk137213465"/>
      <w:r w:rsidR="00391CD8">
        <w:rPr>
          <w:rFonts w:ascii="Times New Roman" w:hAnsi="Times New Roman" w:cs="Times New Roman"/>
          <w:color w:val="000000"/>
          <w:sz w:val="24"/>
          <w:szCs w:val="24"/>
        </w:rPr>
        <w:t>h</w:t>
      </w:r>
      <w:r w:rsidR="00391CD8" w:rsidRPr="00391CD8">
        <w:rPr>
          <w:rFonts w:ascii="Times New Roman" w:hAnsi="Times New Roman" w:cs="Times New Roman"/>
          <w:color w:val="000000"/>
          <w:sz w:val="24"/>
          <w:szCs w:val="24"/>
        </w:rPr>
        <w:t xml:space="preserve">ost </w:t>
      </w:r>
      <w:r w:rsidR="00391CD8">
        <w:rPr>
          <w:rFonts w:ascii="Times New Roman" w:hAnsi="Times New Roman" w:cs="Times New Roman"/>
          <w:color w:val="000000"/>
          <w:sz w:val="24"/>
          <w:szCs w:val="24"/>
        </w:rPr>
        <w:t xml:space="preserve">and site </w:t>
      </w:r>
      <w:r w:rsidR="00391CD8" w:rsidRPr="00391CD8">
        <w:rPr>
          <w:rFonts w:ascii="Times New Roman" w:hAnsi="Times New Roman" w:cs="Times New Roman"/>
          <w:color w:val="000000"/>
          <w:sz w:val="24"/>
          <w:szCs w:val="24"/>
        </w:rPr>
        <w:t>specificity</w:t>
      </w:r>
      <w:bookmarkEnd w:id="88"/>
      <w:r w:rsidR="00391CD8">
        <w:rPr>
          <w:rFonts w:ascii="Times New Roman" w:hAnsi="Times New Roman" w:cs="Times New Roman"/>
          <w:color w:val="000000"/>
          <w:sz w:val="24"/>
          <w:szCs w:val="24"/>
        </w:rPr>
        <w:t xml:space="preserve">, </w:t>
      </w:r>
      <w:bookmarkStart w:id="89" w:name="_Hlk137213619"/>
      <w:r w:rsidR="00391CD8">
        <w:rPr>
          <w:rFonts w:ascii="Times New Roman" w:hAnsi="Times New Roman" w:cs="Times New Roman"/>
          <w:color w:val="000000"/>
          <w:sz w:val="24"/>
          <w:szCs w:val="24"/>
        </w:rPr>
        <w:t>host di</w:t>
      </w:r>
      <w:r w:rsidR="00CC7066">
        <w:rPr>
          <w:rFonts w:ascii="Times New Roman" w:hAnsi="Times New Roman" w:cs="Times New Roman"/>
          <w:i/>
          <w:color w:val="000000"/>
          <w:sz w:val="24"/>
          <w:szCs w:val="24"/>
        </w:rPr>
        <w:t>et</w:t>
      </w:r>
      <w:bookmarkEnd w:id="89"/>
      <w:r w:rsidR="00391CD8">
        <w:rPr>
          <w:rFonts w:ascii="Times New Roman" w:hAnsi="Times New Roman" w:cs="Times New Roman"/>
          <w:color w:val="000000"/>
          <w:sz w:val="24"/>
          <w:szCs w:val="24"/>
        </w:rPr>
        <w:t>, migration behavior,</w:t>
      </w:r>
      <w:r w:rsidR="003E0FF0">
        <w:rPr>
          <w:rFonts w:ascii="Times New Roman" w:hAnsi="Times New Roman" w:cs="Times New Roman"/>
          <w:color w:val="000000"/>
          <w:sz w:val="24"/>
          <w:szCs w:val="24"/>
        </w:rPr>
        <w:t xml:space="preserve"> host</w:t>
      </w:r>
      <w:r w:rsidR="00391CD8">
        <w:rPr>
          <w:rFonts w:ascii="Times New Roman" w:hAnsi="Times New Roman" w:cs="Times New Roman"/>
          <w:color w:val="000000"/>
          <w:sz w:val="24"/>
          <w:szCs w:val="24"/>
        </w:rPr>
        <w:t xml:space="preserve"> sex, </w:t>
      </w:r>
      <w:bookmarkStart w:id="90" w:name="_Hlk137216577"/>
      <w:r w:rsidR="00391CD8">
        <w:rPr>
          <w:rFonts w:ascii="Times New Roman" w:hAnsi="Times New Roman" w:cs="Times New Roman"/>
          <w:color w:val="000000"/>
          <w:sz w:val="24"/>
          <w:szCs w:val="24"/>
        </w:rPr>
        <w:t>host age and size</w:t>
      </w:r>
      <w:bookmarkEnd w:id="90"/>
      <w:r w:rsidR="00391CD8">
        <w:rPr>
          <w:rFonts w:ascii="Times New Roman" w:hAnsi="Times New Roman" w:cs="Times New Roman"/>
          <w:color w:val="000000"/>
          <w:sz w:val="24"/>
          <w:szCs w:val="24"/>
        </w:rPr>
        <w:t>, and host size and parasite size</w:t>
      </w:r>
      <w:sdt>
        <w:sdtPr>
          <w:rPr>
            <w:rFonts w:ascii="Times New Roman" w:hAnsi="Times New Roman" w:cs="Times New Roman"/>
            <w:color w:val="000000"/>
            <w:sz w:val="24"/>
            <w:szCs w:val="24"/>
          </w:rPr>
          <w:tag w:val="MENDELEY_CITATION_v3_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"/>
          <w:id w:val="-812865571"/>
          <w:placeholder>
            <w:docPart w:val="DefaultPlaceholder_-1854013440"/>
          </w:placeholder>
        </w:sdtPr>
        <w:sdtContent>
          <w:r w:rsidR="00F8018B">
            <w:rPr>
              <w:rFonts w:eastAsia="Times New Roman"/>
            </w:rPr>
            <w:t>(</w:t>
          </w:r>
          <w:proofErr w:type="spellStart"/>
          <w:r w:rsidR="00F8018B">
            <w:rPr>
              <w:rFonts w:eastAsia="Times New Roman"/>
            </w:rPr>
            <w:t>Asiru</w:t>
          </w:r>
          <w:proofErr w:type="spellEnd"/>
          <w:r w:rsidR="00F8018B">
            <w:rPr>
              <w:rFonts w:eastAsia="Times New Roman"/>
            </w:rPr>
            <w:t xml:space="preserve"> et al., 2012; F. </w:t>
          </w:r>
          <w:proofErr w:type="spellStart"/>
          <w:r w:rsidR="00F8018B">
            <w:rPr>
              <w:rFonts w:eastAsia="Times New Roman"/>
            </w:rPr>
            <w:t>Iyaji</w:t>
          </w:r>
          <w:proofErr w:type="spellEnd"/>
          <w:r w:rsidR="00F8018B">
            <w:rPr>
              <w:rFonts w:eastAsia="Times New Roman"/>
            </w:rPr>
            <w:t xml:space="preserve"> &amp; Eyo, 2009)</w:t>
          </w:r>
        </w:sdtContent>
      </w:sdt>
      <w:r w:rsidR="00391CD8" w:rsidRPr="00AE3A45">
        <w:rPr>
          <w:rFonts w:ascii="Times New Roman" w:hAnsi="Times New Roman" w:cs="Times New Roman"/>
          <w:color w:val="000000"/>
          <w:sz w:val="24"/>
          <w:szCs w:val="24"/>
        </w:rPr>
        <w:t>.</w:t>
      </w:r>
    </w:p>
    <w:p w14:paraId="747A418E" w14:textId="76967E27" w:rsidR="003250F0" w:rsidRPr="003250F0" w:rsidRDefault="003250F0" w:rsidP="003250F0">
      <w:pPr>
        <w:pStyle w:val="Heading2"/>
        <w:rPr>
          <w:rFonts w:ascii="Times New Roman" w:hAnsi="Times New Roman" w:cs="Times New Roman"/>
          <w:b/>
          <w:bCs/>
          <w:sz w:val="24"/>
          <w:szCs w:val="24"/>
        </w:rPr>
      </w:pPr>
      <w:bookmarkStart w:id="91" w:name="_Toc146698920"/>
      <w:r>
        <w:rPr>
          <w:rFonts w:ascii="Times New Roman" w:hAnsi="Times New Roman" w:cs="Times New Roman"/>
          <w:b/>
          <w:bCs/>
          <w:sz w:val="24"/>
          <w:szCs w:val="24"/>
        </w:rPr>
        <w:t xml:space="preserve">2.6.1 </w:t>
      </w:r>
      <w:r w:rsidRPr="003250F0">
        <w:rPr>
          <w:rFonts w:ascii="Times New Roman" w:hAnsi="Times New Roman" w:cs="Times New Roman"/>
          <w:b/>
          <w:bCs/>
          <w:sz w:val="24"/>
          <w:szCs w:val="24"/>
        </w:rPr>
        <w:t xml:space="preserve">Host and site </w:t>
      </w:r>
      <w:r>
        <w:rPr>
          <w:rFonts w:ascii="Times New Roman" w:hAnsi="Times New Roman" w:cs="Times New Roman"/>
          <w:b/>
          <w:bCs/>
          <w:sz w:val="24"/>
          <w:szCs w:val="24"/>
        </w:rPr>
        <w:t>s</w:t>
      </w:r>
      <w:r w:rsidRPr="003250F0">
        <w:rPr>
          <w:rFonts w:ascii="Times New Roman" w:hAnsi="Times New Roman" w:cs="Times New Roman"/>
          <w:b/>
          <w:bCs/>
          <w:sz w:val="24"/>
          <w:szCs w:val="24"/>
        </w:rPr>
        <w:t>pecificity</w:t>
      </w:r>
      <w:bookmarkEnd w:id="91"/>
    </w:p>
    <w:p w14:paraId="07540576" w14:textId="2B281FD3" w:rsidR="001C511F" w:rsidRDefault="00121AC6" w:rsidP="00116CBF">
      <w:pPr>
        <w:spacing w:line="360" w:lineRule="auto"/>
        <w:jc w:val="both"/>
      </w:pPr>
      <w:r>
        <w:rPr>
          <w:rFonts w:ascii="Times New Roman" w:hAnsi="Times New Roman" w:cs="Times New Roman"/>
          <w:color w:val="000000"/>
          <w:sz w:val="24"/>
          <w:szCs w:val="24"/>
        </w:rPr>
        <w:t xml:space="preserve">Most of the host specific parasites are </w:t>
      </w:r>
      <w:r w:rsidR="00C67DC2">
        <w:rPr>
          <w:rFonts w:ascii="Times New Roman" w:hAnsi="Times New Roman" w:cs="Times New Roman"/>
          <w:color w:val="000000"/>
          <w:sz w:val="24"/>
          <w:szCs w:val="24"/>
        </w:rPr>
        <w:t>m</w:t>
      </w:r>
      <w:r>
        <w:rPr>
          <w:rFonts w:ascii="Times New Roman" w:hAnsi="Times New Roman" w:cs="Times New Roman"/>
          <w:color w:val="000000"/>
          <w:sz w:val="24"/>
          <w:szCs w:val="24"/>
        </w:rPr>
        <w:t>onogenean species, and this can be attributed to their simple life cycle. Although ectoparasites lik</w:t>
      </w:r>
      <w:r w:rsidR="00C67DC2">
        <w:rPr>
          <w:rFonts w:ascii="Times New Roman" w:hAnsi="Times New Roman" w:cs="Times New Roman"/>
          <w:color w:val="000000"/>
          <w:sz w:val="24"/>
          <w:szCs w:val="24"/>
        </w:rPr>
        <w:t>e</w:t>
      </w:r>
      <w:r w:rsidR="00C67DC2" w:rsidRPr="00C67DC2">
        <w:rPr>
          <w:rFonts w:ascii="Times New Roman" w:hAnsi="Times New Roman" w:cs="Times New Roman"/>
          <w:color w:val="000000"/>
          <w:sz w:val="24"/>
          <w:szCs w:val="24"/>
        </w:rPr>
        <w:t xml:space="preserve"> copepods</w:t>
      </w:r>
      <w:r w:rsidR="00C67DC2">
        <w:rPr>
          <w:rFonts w:ascii="Times New Roman" w:hAnsi="Times New Roman" w:cs="Times New Roman"/>
          <w:color w:val="000000"/>
          <w:sz w:val="24"/>
          <w:szCs w:val="24"/>
        </w:rPr>
        <w:t xml:space="preserve"> </w:t>
      </w:r>
      <w:r w:rsidR="00C67DC2" w:rsidRPr="00C67DC2">
        <w:rPr>
          <w:rFonts w:ascii="Times New Roman" w:hAnsi="Times New Roman" w:cs="Times New Roman"/>
          <w:color w:val="000000"/>
          <w:sz w:val="24"/>
          <w:szCs w:val="24"/>
        </w:rPr>
        <w:t>that are directly transmitted are not highly host</w:t>
      </w:r>
      <w:r w:rsidR="00C67DC2">
        <w:rPr>
          <w:rFonts w:ascii="Times New Roman" w:hAnsi="Times New Roman" w:cs="Times New Roman"/>
          <w:color w:val="000000"/>
          <w:sz w:val="24"/>
          <w:szCs w:val="24"/>
        </w:rPr>
        <w:t xml:space="preserve"> </w:t>
      </w:r>
      <w:r w:rsidR="00C67DC2" w:rsidRPr="00C67DC2">
        <w:rPr>
          <w:rFonts w:ascii="Times New Roman" w:hAnsi="Times New Roman" w:cs="Times New Roman"/>
          <w:color w:val="000000"/>
          <w:sz w:val="24"/>
          <w:szCs w:val="24"/>
        </w:rPr>
        <w:t>specific</w:t>
      </w:r>
      <w:sdt>
        <w:sdtPr>
          <w:rPr>
            <w:rFonts w:ascii="Times New Roman" w:hAnsi="Times New Roman" w:cs="Times New Roman"/>
            <w:color w:val="000000"/>
            <w:sz w:val="24"/>
            <w:szCs w:val="24"/>
          </w:rPr>
          <w:tag w:val="MENDELEY_CITATION_v3_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"/>
          <w:id w:val="835738529"/>
          <w:placeholder>
            <w:docPart w:val="DefaultPlaceholder_-1854013440"/>
          </w:placeholder>
        </w:sdtPr>
        <w:sdtContent>
          <w:r w:rsidR="00F8018B">
            <w:rPr>
              <w:rFonts w:eastAsia="Times New Roman"/>
            </w:rPr>
            <w:t xml:space="preserve">(F. </w:t>
          </w:r>
          <w:proofErr w:type="spellStart"/>
          <w:r w:rsidR="00F8018B">
            <w:rPr>
              <w:rFonts w:eastAsia="Times New Roman"/>
            </w:rPr>
            <w:t>Iyaji</w:t>
          </w:r>
          <w:proofErr w:type="spellEnd"/>
          <w:r w:rsidR="00F8018B">
            <w:rPr>
              <w:rFonts w:eastAsia="Times New Roman"/>
            </w:rPr>
            <w:t xml:space="preserve"> &amp; Eyo, 2009)</w:t>
          </w:r>
        </w:sdtContent>
      </w:sdt>
      <w:r w:rsidR="00C67DC2" w:rsidRPr="00E64553">
        <w:rPr>
          <w:rFonts w:ascii="Times New Roman" w:hAnsi="Times New Roman" w:cs="Times New Roman"/>
          <w:color w:val="000000"/>
          <w:sz w:val="24"/>
          <w:szCs w:val="24"/>
        </w:rPr>
        <w:t>.</w:t>
      </w:r>
      <w:r w:rsidR="000122B6" w:rsidRPr="000122B6">
        <w:t xml:space="preserve"> </w:t>
      </w:r>
      <w:proofErr w:type="spellStart"/>
      <w:r w:rsidR="000122B6" w:rsidRPr="00B75708">
        <w:rPr>
          <w:rFonts w:ascii="Times New Roman" w:hAnsi="Times New Roman" w:cs="Times New Roman"/>
          <w:i/>
          <w:iCs/>
          <w:color w:val="000000"/>
          <w:sz w:val="24"/>
          <w:szCs w:val="24"/>
        </w:rPr>
        <w:t>Gyrodactylus</w:t>
      </w:r>
      <w:proofErr w:type="spellEnd"/>
      <w:r w:rsidR="000122B6" w:rsidRPr="00B75708">
        <w:rPr>
          <w:rFonts w:ascii="Times New Roman" w:hAnsi="Times New Roman" w:cs="Times New Roman"/>
          <w:i/>
          <w:iCs/>
          <w:color w:val="000000"/>
          <w:sz w:val="24"/>
          <w:szCs w:val="24"/>
        </w:rPr>
        <w:t xml:space="preserve"> </w:t>
      </w:r>
      <w:proofErr w:type="spellStart"/>
      <w:r w:rsidR="000122B6" w:rsidRPr="00B75708">
        <w:rPr>
          <w:rFonts w:ascii="Times New Roman" w:hAnsi="Times New Roman" w:cs="Times New Roman"/>
          <w:i/>
          <w:iCs/>
          <w:color w:val="000000"/>
          <w:sz w:val="24"/>
          <w:szCs w:val="24"/>
        </w:rPr>
        <w:t>turnbulli</w:t>
      </w:r>
      <w:proofErr w:type="spellEnd"/>
      <w:r w:rsidR="000122B6">
        <w:rPr>
          <w:rFonts w:ascii="Times New Roman" w:hAnsi="Times New Roman" w:cs="Times New Roman"/>
          <w:color w:val="000000"/>
          <w:sz w:val="24"/>
          <w:szCs w:val="24"/>
        </w:rPr>
        <w:t xml:space="preserve"> is host specific to guppy fish</w:t>
      </w:r>
      <w:r w:rsidR="00B75708">
        <w:rPr>
          <w:rFonts w:ascii="Times New Roman" w:hAnsi="Times New Roman" w:cs="Times New Roman"/>
          <w:color w:val="000000"/>
          <w:sz w:val="24"/>
          <w:szCs w:val="24"/>
        </w:rPr>
        <w:t xml:space="preserve"> (</w:t>
      </w:r>
      <w:proofErr w:type="spellStart"/>
      <w:r w:rsidR="00B75708" w:rsidRPr="00B75708">
        <w:rPr>
          <w:rFonts w:ascii="Times New Roman" w:hAnsi="Times New Roman" w:cs="Times New Roman"/>
          <w:i/>
          <w:iCs/>
          <w:color w:val="000000"/>
          <w:sz w:val="24"/>
          <w:szCs w:val="24"/>
        </w:rPr>
        <w:t>Poecilia</w:t>
      </w:r>
      <w:proofErr w:type="spellEnd"/>
      <w:r w:rsidR="00B75708" w:rsidRPr="00B75708">
        <w:rPr>
          <w:rFonts w:ascii="Times New Roman" w:hAnsi="Times New Roman" w:cs="Times New Roman"/>
          <w:i/>
          <w:iCs/>
          <w:color w:val="000000"/>
          <w:sz w:val="24"/>
          <w:szCs w:val="24"/>
        </w:rPr>
        <w:t xml:space="preserve"> r</w:t>
      </w:r>
      <w:r w:rsidR="00CC7066">
        <w:rPr>
          <w:rFonts w:ascii="Times New Roman" w:hAnsi="Times New Roman" w:cs="Times New Roman"/>
          <w:i/>
          <w:iCs/>
          <w:color w:val="000000"/>
          <w:sz w:val="24"/>
          <w:szCs w:val="24"/>
        </w:rPr>
        <w:t>et</w:t>
      </w:r>
      <w:r w:rsidR="00B75708" w:rsidRPr="00B75708">
        <w:rPr>
          <w:rFonts w:ascii="Times New Roman" w:hAnsi="Times New Roman" w:cs="Times New Roman"/>
          <w:i/>
          <w:iCs/>
          <w:color w:val="000000"/>
          <w:sz w:val="24"/>
          <w:szCs w:val="24"/>
        </w:rPr>
        <w:t>iculata</w:t>
      </w:r>
      <w:r w:rsidR="00B75708">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"/>
          <w:id w:val="155963880"/>
          <w:placeholder>
            <w:docPart w:val="DefaultPlaceholder_-1854013440"/>
          </w:placeholder>
        </w:sdtPr>
        <w:sdtContent>
          <w:r w:rsidR="00F8018B" w:rsidRPr="00F8018B">
            <w:rPr>
              <w:rFonts w:ascii="Times New Roman" w:hAnsi="Times New Roman" w:cs="Times New Roman"/>
              <w:color w:val="000000"/>
              <w:sz w:val="24"/>
              <w:szCs w:val="24"/>
            </w:rPr>
            <w:t>(Richards et al., 2010)</w:t>
          </w:r>
        </w:sdtContent>
      </w:sdt>
      <w:r w:rsidR="00B75708">
        <w:rPr>
          <w:rFonts w:ascii="Times New Roman" w:hAnsi="Times New Roman" w:cs="Times New Roman"/>
          <w:color w:val="000000"/>
          <w:sz w:val="24"/>
          <w:szCs w:val="24"/>
        </w:rPr>
        <w:t>.</w:t>
      </w:r>
      <w:r w:rsidR="00324FE4" w:rsidRPr="00324FE4">
        <w:t xml:space="preserve"> </w:t>
      </w:r>
      <w:r w:rsidR="00324FE4" w:rsidRPr="00324FE4">
        <w:rPr>
          <w:rFonts w:ascii="Times New Roman" w:hAnsi="Times New Roman" w:cs="Times New Roman"/>
          <w:color w:val="000000"/>
          <w:sz w:val="24"/>
          <w:szCs w:val="24"/>
        </w:rPr>
        <w:t xml:space="preserve">Myxozoan parasite like </w:t>
      </w:r>
      <w:proofErr w:type="spellStart"/>
      <w:r w:rsidR="00324FE4" w:rsidRPr="000F7E74">
        <w:rPr>
          <w:rFonts w:ascii="Times New Roman" w:hAnsi="Times New Roman" w:cs="Times New Roman"/>
          <w:i/>
          <w:iCs/>
          <w:color w:val="000000"/>
          <w:sz w:val="24"/>
          <w:szCs w:val="24"/>
        </w:rPr>
        <w:t>Thelohanellus</w:t>
      </w:r>
      <w:proofErr w:type="spellEnd"/>
      <w:r w:rsidR="00324FE4" w:rsidRPr="00324FE4">
        <w:rPr>
          <w:rFonts w:ascii="Times New Roman" w:hAnsi="Times New Roman" w:cs="Times New Roman"/>
          <w:color w:val="000000"/>
          <w:sz w:val="24"/>
          <w:szCs w:val="24"/>
        </w:rPr>
        <w:t xml:space="preserve"> spp.is species and site specific. They only infect common carp (</w:t>
      </w:r>
      <w:r w:rsidR="00324FE4" w:rsidRPr="000F7E74">
        <w:rPr>
          <w:rFonts w:ascii="Times New Roman" w:hAnsi="Times New Roman" w:cs="Times New Roman"/>
          <w:i/>
          <w:iCs/>
          <w:color w:val="000000"/>
          <w:sz w:val="24"/>
          <w:szCs w:val="24"/>
        </w:rPr>
        <w:t xml:space="preserve">Cyprinus </w:t>
      </w:r>
      <w:proofErr w:type="spellStart"/>
      <w:r w:rsidR="00324FE4" w:rsidRPr="000F7E74">
        <w:rPr>
          <w:rFonts w:ascii="Times New Roman" w:hAnsi="Times New Roman" w:cs="Times New Roman"/>
          <w:i/>
          <w:iCs/>
          <w:color w:val="000000"/>
          <w:sz w:val="24"/>
          <w:szCs w:val="24"/>
        </w:rPr>
        <w:t>carpio</w:t>
      </w:r>
      <w:proofErr w:type="spellEnd"/>
      <w:r w:rsidR="00324FE4" w:rsidRPr="00324FE4">
        <w:rPr>
          <w:rFonts w:ascii="Times New Roman" w:hAnsi="Times New Roman" w:cs="Times New Roman"/>
          <w:color w:val="000000"/>
          <w:sz w:val="24"/>
          <w:szCs w:val="24"/>
        </w:rPr>
        <w:t xml:space="preserve">). </w:t>
      </w:r>
      <w:r w:rsidR="00324FE4" w:rsidRPr="000F7E74">
        <w:rPr>
          <w:rFonts w:ascii="Times New Roman" w:hAnsi="Times New Roman" w:cs="Times New Roman"/>
          <w:i/>
          <w:iCs/>
          <w:color w:val="000000"/>
          <w:sz w:val="24"/>
          <w:szCs w:val="24"/>
        </w:rPr>
        <w:t xml:space="preserve">T. </w:t>
      </w:r>
      <w:proofErr w:type="spellStart"/>
      <w:r w:rsidR="00324FE4" w:rsidRPr="000F7E74">
        <w:rPr>
          <w:rFonts w:ascii="Times New Roman" w:hAnsi="Times New Roman" w:cs="Times New Roman"/>
          <w:i/>
          <w:iCs/>
          <w:color w:val="000000"/>
          <w:sz w:val="24"/>
          <w:szCs w:val="24"/>
        </w:rPr>
        <w:t>nikolskii</w:t>
      </w:r>
      <w:proofErr w:type="spellEnd"/>
      <w:r w:rsidR="00324FE4" w:rsidRPr="00324FE4">
        <w:rPr>
          <w:rFonts w:ascii="Times New Roman" w:hAnsi="Times New Roman" w:cs="Times New Roman"/>
          <w:color w:val="000000"/>
          <w:sz w:val="24"/>
          <w:szCs w:val="24"/>
        </w:rPr>
        <w:t xml:space="preserve"> infect the fins, while </w:t>
      </w:r>
      <w:r w:rsidR="00324FE4" w:rsidRPr="00FC3C0B">
        <w:rPr>
          <w:rFonts w:ascii="Times New Roman" w:hAnsi="Times New Roman" w:cs="Times New Roman"/>
          <w:i/>
          <w:iCs/>
          <w:color w:val="000000"/>
          <w:sz w:val="24"/>
          <w:szCs w:val="24"/>
        </w:rPr>
        <w:t xml:space="preserve">T. </w:t>
      </w:r>
      <w:proofErr w:type="spellStart"/>
      <w:r w:rsidR="00324FE4" w:rsidRPr="00FC3C0B">
        <w:rPr>
          <w:rFonts w:ascii="Times New Roman" w:hAnsi="Times New Roman" w:cs="Times New Roman"/>
          <w:i/>
          <w:iCs/>
          <w:color w:val="000000"/>
          <w:sz w:val="24"/>
          <w:szCs w:val="24"/>
        </w:rPr>
        <w:t>amurensis</w:t>
      </w:r>
      <w:proofErr w:type="spellEnd"/>
      <w:r w:rsidR="00324FE4" w:rsidRPr="00324FE4">
        <w:rPr>
          <w:rFonts w:ascii="Times New Roman" w:hAnsi="Times New Roman" w:cs="Times New Roman"/>
          <w:color w:val="000000"/>
          <w:sz w:val="24"/>
          <w:szCs w:val="24"/>
        </w:rPr>
        <w:t xml:space="preserve"> and </w:t>
      </w:r>
      <w:r w:rsidR="00324FE4" w:rsidRPr="00FC3C0B">
        <w:rPr>
          <w:rFonts w:ascii="Times New Roman" w:hAnsi="Times New Roman" w:cs="Times New Roman"/>
          <w:i/>
          <w:iCs/>
          <w:color w:val="000000"/>
          <w:sz w:val="24"/>
          <w:szCs w:val="24"/>
        </w:rPr>
        <w:t xml:space="preserve">T. </w:t>
      </w:r>
      <w:proofErr w:type="spellStart"/>
      <w:r w:rsidR="00324FE4" w:rsidRPr="00FC3C0B">
        <w:rPr>
          <w:rFonts w:ascii="Times New Roman" w:hAnsi="Times New Roman" w:cs="Times New Roman"/>
          <w:i/>
          <w:iCs/>
          <w:color w:val="000000"/>
          <w:sz w:val="24"/>
          <w:szCs w:val="24"/>
        </w:rPr>
        <w:t>hovorkai</w:t>
      </w:r>
      <w:proofErr w:type="spellEnd"/>
      <w:r w:rsidR="00324FE4" w:rsidRPr="00324FE4">
        <w:rPr>
          <w:rFonts w:ascii="Times New Roman" w:hAnsi="Times New Roman" w:cs="Times New Roman"/>
          <w:color w:val="000000"/>
          <w:sz w:val="24"/>
          <w:szCs w:val="24"/>
        </w:rPr>
        <w:t xml:space="preserve"> </w:t>
      </w:r>
      <w:proofErr w:type="spellStart"/>
      <w:r w:rsidR="00324FE4" w:rsidRPr="00324FE4">
        <w:rPr>
          <w:rFonts w:ascii="Times New Roman" w:hAnsi="Times New Roman" w:cs="Times New Roman"/>
          <w:color w:val="000000"/>
          <w:sz w:val="24"/>
          <w:szCs w:val="24"/>
        </w:rPr>
        <w:t>parasitise</w:t>
      </w:r>
      <w:proofErr w:type="spellEnd"/>
      <w:r w:rsidR="00324FE4" w:rsidRPr="00324FE4">
        <w:rPr>
          <w:rFonts w:ascii="Times New Roman" w:hAnsi="Times New Roman" w:cs="Times New Roman"/>
          <w:color w:val="000000"/>
          <w:sz w:val="24"/>
          <w:szCs w:val="24"/>
        </w:rPr>
        <w:t xml:space="preserve"> the liver, skin and abdominal cavity, respectively</w:t>
      </w:r>
      <w:r w:rsidR="00D85364">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"/>
          <w:id w:val="2143695429"/>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Borzák</w:t>
          </w:r>
          <w:proofErr w:type="spellEnd"/>
          <w:r w:rsidR="00F8018B" w:rsidRPr="00F8018B">
            <w:rPr>
              <w:rFonts w:ascii="Times New Roman" w:hAnsi="Times New Roman" w:cs="Times New Roman"/>
              <w:color w:val="000000"/>
              <w:sz w:val="24"/>
              <w:szCs w:val="24"/>
            </w:rPr>
            <w:t xml:space="preserve"> et al., 2021; Székely et al., 2021)</w:t>
          </w:r>
          <w:proofErr w:type="spellStart"/>
        </w:sdtContent>
      </w:sdt>
      <w:r w:rsidR="00324FE4" w:rsidRPr="000F7E74">
        <w:rPr>
          <w:rFonts w:ascii="Times New Roman" w:hAnsi="Times New Roman" w:cs="Times New Roman"/>
          <w:i/>
          <w:iCs/>
          <w:color w:val="000000"/>
          <w:sz w:val="24"/>
          <w:szCs w:val="24"/>
        </w:rPr>
        <w:t>Thelohanellus</w:t>
      </w:r>
      <w:proofErr w:type="spellEnd"/>
      <w:r w:rsidR="00324FE4" w:rsidRPr="000F7E74">
        <w:rPr>
          <w:rFonts w:ascii="Times New Roman" w:hAnsi="Times New Roman" w:cs="Times New Roman"/>
          <w:i/>
          <w:iCs/>
          <w:color w:val="000000"/>
          <w:sz w:val="24"/>
          <w:szCs w:val="24"/>
        </w:rPr>
        <w:t xml:space="preserve"> </w:t>
      </w:r>
      <w:proofErr w:type="spellStart"/>
      <w:r w:rsidR="00324FE4" w:rsidRPr="000F7E74">
        <w:rPr>
          <w:rFonts w:ascii="Times New Roman" w:hAnsi="Times New Roman" w:cs="Times New Roman"/>
          <w:i/>
          <w:iCs/>
          <w:color w:val="000000"/>
          <w:sz w:val="24"/>
          <w:szCs w:val="24"/>
        </w:rPr>
        <w:t>cyprini</w:t>
      </w:r>
      <w:proofErr w:type="spellEnd"/>
      <w:r w:rsidR="00324FE4" w:rsidRPr="000F7E74">
        <w:rPr>
          <w:rFonts w:ascii="Times New Roman" w:hAnsi="Times New Roman" w:cs="Times New Roman"/>
          <w:i/>
          <w:iCs/>
          <w:color w:val="000000"/>
          <w:sz w:val="24"/>
          <w:szCs w:val="24"/>
        </w:rPr>
        <w:t xml:space="preserve"> </w:t>
      </w:r>
      <w:r w:rsidR="00324FE4" w:rsidRPr="00324FE4">
        <w:rPr>
          <w:rFonts w:ascii="Times New Roman" w:hAnsi="Times New Roman" w:cs="Times New Roman"/>
          <w:color w:val="000000"/>
          <w:sz w:val="24"/>
          <w:szCs w:val="24"/>
        </w:rPr>
        <w:t xml:space="preserve">infects the fins and </w:t>
      </w:r>
      <w:proofErr w:type="spellStart"/>
      <w:r w:rsidR="00324FE4" w:rsidRPr="00B0063B">
        <w:rPr>
          <w:rFonts w:ascii="Times New Roman" w:hAnsi="Times New Roman" w:cs="Times New Roman"/>
          <w:i/>
          <w:iCs/>
          <w:color w:val="000000"/>
          <w:sz w:val="24"/>
          <w:szCs w:val="24"/>
        </w:rPr>
        <w:t>Thelohanellus</w:t>
      </w:r>
      <w:proofErr w:type="spellEnd"/>
      <w:r w:rsidR="00324FE4" w:rsidRPr="00B0063B">
        <w:rPr>
          <w:rFonts w:ascii="Times New Roman" w:hAnsi="Times New Roman" w:cs="Times New Roman"/>
          <w:i/>
          <w:iCs/>
          <w:color w:val="000000"/>
          <w:sz w:val="24"/>
          <w:szCs w:val="24"/>
        </w:rPr>
        <w:t xml:space="preserve"> </w:t>
      </w:r>
      <w:proofErr w:type="spellStart"/>
      <w:r w:rsidR="00324FE4" w:rsidRPr="00B0063B">
        <w:rPr>
          <w:rFonts w:ascii="Times New Roman" w:hAnsi="Times New Roman" w:cs="Times New Roman"/>
          <w:i/>
          <w:iCs/>
          <w:color w:val="000000"/>
          <w:sz w:val="24"/>
          <w:szCs w:val="24"/>
        </w:rPr>
        <w:t>kitauei</w:t>
      </w:r>
      <w:proofErr w:type="spellEnd"/>
      <w:r w:rsidR="00324FE4" w:rsidRPr="00324FE4">
        <w:rPr>
          <w:rFonts w:ascii="Times New Roman" w:hAnsi="Times New Roman" w:cs="Times New Roman"/>
          <w:color w:val="000000"/>
          <w:sz w:val="24"/>
          <w:szCs w:val="24"/>
        </w:rPr>
        <w:t xml:space="preserve"> infects the intestines and skin of common carp </w:t>
      </w:r>
      <w:sdt>
        <w:sdtPr>
          <w:rPr>
            <w:rFonts w:ascii="Times New Roman" w:hAnsi="Times New Roman" w:cs="Times New Roman"/>
            <w:color w:val="000000"/>
            <w:sz w:val="24"/>
            <w:szCs w:val="24"/>
          </w:rPr>
          <w:tag w:val="MENDELEY_CITATION_v3_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"/>
          <w:id w:val="731502332"/>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Borzák</w:t>
          </w:r>
          <w:proofErr w:type="spellEnd"/>
          <w:r w:rsidR="00F8018B" w:rsidRPr="00F8018B">
            <w:rPr>
              <w:rFonts w:ascii="Times New Roman" w:hAnsi="Times New Roman" w:cs="Times New Roman"/>
              <w:color w:val="000000"/>
              <w:sz w:val="24"/>
              <w:szCs w:val="24"/>
            </w:rPr>
            <w:t xml:space="preserve"> et al., 2021)</w:t>
          </w:r>
        </w:sdtContent>
      </w:sdt>
      <w:r w:rsidR="00D85364">
        <w:rPr>
          <w:rFonts w:ascii="Times New Roman" w:hAnsi="Times New Roman" w:cs="Times New Roman"/>
          <w:color w:val="000000"/>
          <w:sz w:val="24"/>
          <w:szCs w:val="24"/>
        </w:rPr>
        <w:t>.</w:t>
      </w:r>
      <w:proofErr w:type="spellStart"/>
      <w:r w:rsidR="000F7E74" w:rsidRPr="000F7E74">
        <w:rPr>
          <w:rFonts w:ascii="Times New Roman" w:hAnsi="Times New Roman" w:cs="Times New Roman"/>
          <w:i/>
          <w:iCs/>
          <w:color w:val="000000"/>
          <w:sz w:val="24"/>
          <w:szCs w:val="24"/>
        </w:rPr>
        <w:t>Dactylogyrus</w:t>
      </w:r>
      <w:proofErr w:type="spellEnd"/>
      <w:r w:rsidR="000F7E74" w:rsidRPr="000F7E74">
        <w:rPr>
          <w:rFonts w:ascii="Times New Roman" w:hAnsi="Times New Roman" w:cs="Times New Roman"/>
          <w:i/>
          <w:iCs/>
          <w:color w:val="000000"/>
          <w:sz w:val="24"/>
          <w:szCs w:val="24"/>
        </w:rPr>
        <w:t xml:space="preserve"> </w:t>
      </w:r>
      <w:proofErr w:type="spellStart"/>
      <w:r w:rsidR="000F7E74" w:rsidRPr="000F7E74">
        <w:rPr>
          <w:rFonts w:ascii="Times New Roman" w:hAnsi="Times New Roman" w:cs="Times New Roman"/>
          <w:i/>
          <w:iCs/>
          <w:color w:val="000000"/>
          <w:sz w:val="24"/>
          <w:szCs w:val="24"/>
        </w:rPr>
        <w:t>h</w:t>
      </w:r>
      <w:r w:rsidR="00CC7066">
        <w:rPr>
          <w:rFonts w:ascii="Times New Roman" w:hAnsi="Times New Roman" w:cs="Times New Roman"/>
          <w:i/>
          <w:iCs/>
          <w:color w:val="000000"/>
          <w:sz w:val="24"/>
          <w:szCs w:val="24"/>
        </w:rPr>
        <w:t>et</w:t>
      </w:r>
      <w:r w:rsidR="000F7E74" w:rsidRPr="000F7E74">
        <w:rPr>
          <w:rFonts w:ascii="Times New Roman" w:hAnsi="Times New Roman" w:cs="Times New Roman"/>
          <w:i/>
          <w:iCs/>
          <w:color w:val="000000"/>
          <w:sz w:val="24"/>
          <w:szCs w:val="24"/>
        </w:rPr>
        <w:t>eromorphus</w:t>
      </w:r>
      <w:proofErr w:type="spellEnd"/>
      <w:r w:rsidR="000F7E74" w:rsidRPr="000F7E74">
        <w:rPr>
          <w:rFonts w:ascii="Times New Roman" w:hAnsi="Times New Roman" w:cs="Times New Roman"/>
          <w:color w:val="000000"/>
          <w:sz w:val="24"/>
          <w:szCs w:val="24"/>
        </w:rPr>
        <w:t xml:space="preserve"> parasitiz</w:t>
      </w:r>
      <w:r w:rsidR="000F7E74">
        <w:rPr>
          <w:rFonts w:ascii="Times New Roman" w:hAnsi="Times New Roman" w:cs="Times New Roman"/>
          <w:color w:val="000000"/>
          <w:sz w:val="24"/>
          <w:szCs w:val="24"/>
        </w:rPr>
        <w:t>e</w:t>
      </w:r>
      <w:r w:rsidR="000F7E74" w:rsidRPr="000F7E74">
        <w:rPr>
          <w:rFonts w:ascii="Times New Roman" w:hAnsi="Times New Roman" w:cs="Times New Roman"/>
          <w:color w:val="000000"/>
          <w:sz w:val="24"/>
          <w:szCs w:val="24"/>
        </w:rPr>
        <w:t xml:space="preserve"> exclusively the gills of </w:t>
      </w:r>
      <w:proofErr w:type="spellStart"/>
      <w:r w:rsidR="000F7E74" w:rsidRPr="00116CBF">
        <w:rPr>
          <w:rFonts w:ascii="Times New Roman" w:hAnsi="Times New Roman" w:cs="Times New Roman"/>
          <w:i/>
          <w:iCs/>
          <w:color w:val="000000"/>
          <w:sz w:val="24"/>
          <w:szCs w:val="24"/>
        </w:rPr>
        <w:t>Luciobarbus</w:t>
      </w:r>
      <w:proofErr w:type="spellEnd"/>
      <w:r w:rsidR="000F7E74" w:rsidRPr="00116CBF">
        <w:rPr>
          <w:rFonts w:ascii="Times New Roman" w:hAnsi="Times New Roman" w:cs="Times New Roman"/>
          <w:i/>
          <w:iCs/>
          <w:color w:val="000000"/>
          <w:sz w:val="24"/>
          <w:szCs w:val="24"/>
        </w:rPr>
        <w:t xml:space="preserve"> </w:t>
      </w:r>
      <w:proofErr w:type="spellStart"/>
      <w:r w:rsidR="000F7E74" w:rsidRPr="00116CBF">
        <w:rPr>
          <w:rFonts w:ascii="Times New Roman" w:hAnsi="Times New Roman" w:cs="Times New Roman"/>
          <w:i/>
          <w:iCs/>
          <w:color w:val="000000"/>
          <w:sz w:val="24"/>
          <w:szCs w:val="24"/>
        </w:rPr>
        <w:t>callensis</w:t>
      </w:r>
      <w:proofErr w:type="spellEnd"/>
      <w:r w:rsidR="000F7E74">
        <w:rPr>
          <w:rFonts w:ascii="Times New Roman" w:hAnsi="Times New Roman" w:cs="Times New Roman"/>
          <w:color w:val="000000"/>
          <w:sz w:val="24"/>
          <w:szCs w:val="24"/>
        </w:rPr>
        <w:t>. The fish is native to North African like Algeria, Morocco and Tunisia</w:t>
      </w:r>
      <w:sdt>
        <w:sdtPr>
          <w:rPr>
            <w:rFonts w:ascii="Times New Roman" w:hAnsi="Times New Roman" w:cs="Times New Roman"/>
            <w:color w:val="000000"/>
            <w:sz w:val="24"/>
            <w:szCs w:val="24"/>
          </w:rPr>
          <w:tag w:val="MENDELEY_CITATION_v3_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"/>
          <w:id w:val="1988741346"/>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Allalgua</w:t>
          </w:r>
          <w:proofErr w:type="spellEnd"/>
          <w:r w:rsidR="00F8018B" w:rsidRPr="00F8018B">
            <w:rPr>
              <w:rFonts w:ascii="Times New Roman" w:hAnsi="Times New Roman" w:cs="Times New Roman"/>
              <w:color w:val="000000"/>
              <w:sz w:val="24"/>
              <w:szCs w:val="24"/>
            </w:rPr>
            <w:t xml:space="preserve"> et al., 2021)</w:t>
          </w:r>
        </w:sdtContent>
      </w:sdt>
      <w:r w:rsidR="00116CBF">
        <w:rPr>
          <w:rFonts w:ascii="Times New Roman" w:hAnsi="Times New Roman" w:cs="Times New Roman"/>
          <w:color w:val="000000"/>
          <w:sz w:val="24"/>
          <w:szCs w:val="24"/>
        </w:rPr>
        <w:t>.</w:t>
      </w:r>
      <w:r w:rsidR="00B0063B">
        <w:rPr>
          <w:rFonts w:ascii="Times New Roman" w:hAnsi="Times New Roman" w:cs="Times New Roman"/>
          <w:color w:val="000000"/>
          <w:sz w:val="24"/>
          <w:szCs w:val="24"/>
        </w:rPr>
        <w:t xml:space="preserve"> Some of </w:t>
      </w:r>
      <w:r w:rsidR="00B0063B" w:rsidRPr="00B0063B">
        <w:rPr>
          <w:rFonts w:ascii="Times New Roman" w:hAnsi="Times New Roman" w:cs="Times New Roman"/>
          <w:color w:val="000000"/>
          <w:sz w:val="24"/>
          <w:szCs w:val="24"/>
        </w:rPr>
        <w:t>Acanthocephala</w:t>
      </w:r>
      <w:r w:rsidR="00120A96">
        <w:rPr>
          <w:rFonts w:ascii="Times New Roman" w:hAnsi="Times New Roman" w:cs="Times New Roman"/>
          <w:color w:val="000000"/>
          <w:sz w:val="24"/>
          <w:szCs w:val="24"/>
        </w:rPr>
        <w:t xml:space="preserve">ns like </w:t>
      </w:r>
      <w:proofErr w:type="spellStart"/>
      <w:r w:rsidR="00120A96" w:rsidRPr="001C511F">
        <w:rPr>
          <w:rFonts w:ascii="Times New Roman" w:hAnsi="Times New Roman" w:cs="Times New Roman"/>
          <w:i/>
          <w:iCs/>
          <w:color w:val="000000"/>
          <w:sz w:val="24"/>
          <w:szCs w:val="24"/>
        </w:rPr>
        <w:t>Neoechinorhynchus</w:t>
      </w:r>
      <w:proofErr w:type="spellEnd"/>
      <w:r w:rsidR="00120A96" w:rsidRPr="001C511F">
        <w:rPr>
          <w:rFonts w:ascii="Times New Roman" w:hAnsi="Times New Roman" w:cs="Times New Roman"/>
          <w:i/>
          <w:iCs/>
          <w:color w:val="000000"/>
          <w:sz w:val="24"/>
          <w:szCs w:val="24"/>
        </w:rPr>
        <w:t xml:space="preserve"> </w:t>
      </w:r>
      <w:proofErr w:type="spellStart"/>
      <w:r w:rsidR="00120A96" w:rsidRPr="001C511F">
        <w:rPr>
          <w:rFonts w:ascii="Times New Roman" w:hAnsi="Times New Roman" w:cs="Times New Roman"/>
          <w:i/>
          <w:iCs/>
          <w:color w:val="000000"/>
          <w:sz w:val="24"/>
          <w:szCs w:val="24"/>
        </w:rPr>
        <w:t>rutili</w:t>
      </w:r>
      <w:proofErr w:type="spellEnd"/>
      <w:r w:rsidR="00120A96">
        <w:rPr>
          <w:rFonts w:ascii="Times New Roman" w:hAnsi="Times New Roman" w:cs="Times New Roman"/>
          <w:color w:val="000000"/>
          <w:sz w:val="24"/>
          <w:szCs w:val="24"/>
        </w:rPr>
        <w:t xml:space="preserve"> </w:t>
      </w:r>
      <w:r w:rsidR="00433A4B">
        <w:rPr>
          <w:rFonts w:ascii="Times New Roman" w:hAnsi="Times New Roman" w:cs="Times New Roman"/>
          <w:color w:val="000000"/>
          <w:sz w:val="24"/>
          <w:szCs w:val="24"/>
        </w:rPr>
        <w:t xml:space="preserve">are </w:t>
      </w:r>
      <w:r w:rsidR="00120A96">
        <w:rPr>
          <w:rFonts w:ascii="Times New Roman" w:hAnsi="Times New Roman" w:cs="Times New Roman"/>
          <w:color w:val="000000"/>
          <w:sz w:val="24"/>
          <w:szCs w:val="24"/>
        </w:rPr>
        <w:t xml:space="preserve">site specific. They are mainly restricted to the gut of fish species, which is mainly attributed to the abundant food supply in the organ </w:t>
      </w:r>
      <w:sdt>
        <w:sdtPr>
          <w:rPr>
            <w:rFonts w:ascii="Times New Roman" w:hAnsi="Times New Roman" w:cs="Times New Roman"/>
            <w:color w:val="000000"/>
            <w:sz w:val="24"/>
            <w:szCs w:val="24"/>
          </w:rPr>
          <w:tag w:val="MENDELEY_CITATION_v3_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"/>
          <w:id w:val="1225103005"/>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Asiru</w:t>
          </w:r>
          <w:proofErr w:type="spellEnd"/>
          <w:r w:rsidR="00F8018B" w:rsidRPr="00F8018B">
            <w:rPr>
              <w:rFonts w:ascii="Times New Roman" w:hAnsi="Times New Roman" w:cs="Times New Roman"/>
              <w:color w:val="000000"/>
              <w:sz w:val="24"/>
              <w:szCs w:val="24"/>
            </w:rPr>
            <w:t xml:space="preserve"> et al., 2012)</w:t>
          </w:r>
        </w:sdtContent>
      </w:sdt>
      <w:r w:rsidR="00120A96">
        <w:rPr>
          <w:rFonts w:ascii="Times New Roman" w:hAnsi="Times New Roman" w:cs="Times New Roman"/>
          <w:color w:val="000000"/>
          <w:sz w:val="24"/>
          <w:szCs w:val="24"/>
        </w:rPr>
        <w:t>.</w:t>
      </w:r>
      <w:r w:rsidR="001C511F" w:rsidRPr="001C511F">
        <w:t xml:space="preserve"> </w:t>
      </w:r>
    </w:p>
    <w:p w14:paraId="78853E3F" w14:textId="159D4621" w:rsidR="00384BBB" w:rsidRDefault="001C511F" w:rsidP="001C511F">
      <w:pPr>
        <w:pStyle w:val="Heading2"/>
        <w:rPr>
          <w:rFonts w:ascii="Times New Roman" w:hAnsi="Times New Roman" w:cs="Times New Roman"/>
          <w:b/>
          <w:bCs/>
          <w:sz w:val="24"/>
          <w:szCs w:val="24"/>
        </w:rPr>
      </w:pPr>
      <w:bookmarkStart w:id="92" w:name="_Toc146698921"/>
      <w:r w:rsidRPr="001C511F">
        <w:rPr>
          <w:rFonts w:ascii="Times New Roman" w:hAnsi="Times New Roman" w:cs="Times New Roman"/>
          <w:b/>
          <w:bCs/>
          <w:sz w:val="24"/>
          <w:szCs w:val="24"/>
        </w:rPr>
        <w:lastRenderedPageBreak/>
        <w:t>2.6.2 Host d</w:t>
      </w:r>
      <w:r w:rsidRPr="00AE3A45">
        <w:rPr>
          <w:rFonts w:ascii="Times New Roman" w:hAnsi="Times New Roman" w:cs="Times New Roman"/>
          <w:b/>
          <w:bCs/>
          <w:sz w:val="24"/>
          <w:szCs w:val="24"/>
        </w:rPr>
        <w:t>i</w:t>
      </w:r>
      <w:r w:rsidR="00CC7066" w:rsidRPr="00AE3A45">
        <w:rPr>
          <w:rFonts w:ascii="Times New Roman" w:hAnsi="Times New Roman" w:cs="Times New Roman"/>
          <w:b/>
          <w:bCs/>
          <w:sz w:val="24"/>
          <w:szCs w:val="24"/>
        </w:rPr>
        <w:t>et</w:t>
      </w:r>
      <w:bookmarkEnd w:id="92"/>
    </w:p>
    <w:p w14:paraId="5431C4F1" w14:textId="72F4D49A" w:rsidR="0034176D" w:rsidRDefault="00CB3D4E" w:rsidP="00E043F8">
      <w:pPr>
        <w:spacing w:line="360" w:lineRule="auto"/>
        <w:jc w:val="both"/>
        <w:rPr>
          <w:rFonts w:ascii="Times New Roman" w:hAnsi="Times New Roman" w:cs="Times New Roman"/>
          <w:color w:val="000000"/>
          <w:sz w:val="24"/>
          <w:szCs w:val="24"/>
        </w:rPr>
      </w:pPr>
      <w:r w:rsidRPr="00E043F8">
        <w:rPr>
          <w:rFonts w:ascii="Times New Roman" w:hAnsi="Times New Roman" w:cs="Times New Roman"/>
          <w:sz w:val="24"/>
          <w:szCs w:val="24"/>
        </w:rPr>
        <w:t xml:space="preserve">The feeding pattern of fish plays important role in their infestation by parasites. The abundance, intensity and prevalence of parasites are associated with </w:t>
      </w:r>
      <w:r w:rsidRPr="00AE3A45">
        <w:rPr>
          <w:rFonts w:ascii="Times New Roman" w:hAnsi="Times New Roman" w:cs="Times New Roman"/>
          <w:sz w:val="24"/>
          <w:szCs w:val="24"/>
        </w:rPr>
        <w:t>ontogen</w:t>
      </w:r>
      <w:r w:rsidR="00CC7066" w:rsidRPr="00AE3A45">
        <w:rPr>
          <w:rFonts w:ascii="Times New Roman" w:hAnsi="Times New Roman" w:cs="Times New Roman"/>
          <w:sz w:val="24"/>
          <w:szCs w:val="24"/>
        </w:rPr>
        <w:t>et</w:t>
      </w:r>
      <w:r w:rsidRPr="00AE3A45">
        <w:rPr>
          <w:rFonts w:ascii="Times New Roman" w:hAnsi="Times New Roman" w:cs="Times New Roman"/>
          <w:sz w:val="24"/>
          <w:szCs w:val="24"/>
        </w:rPr>
        <w:t>ic di</w:t>
      </w:r>
      <w:r w:rsidR="00CC7066" w:rsidRPr="00AE3A45">
        <w:rPr>
          <w:rFonts w:ascii="Times New Roman" w:hAnsi="Times New Roman" w:cs="Times New Roman"/>
          <w:sz w:val="24"/>
          <w:szCs w:val="24"/>
        </w:rPr>
        <w:t>et</w:t>
      </w:r>
      <w:r w:rsidRPr="00E043F8">
        <w:rPr>
          <w:rFonts w:ascii="Times New Roman" w:hAnsi="Times New Roman" w:cs="Times New Roman"/>
          <w:sz w:val="24"/>
          <w:szCs w:val="24"/>
        </w:rPr>
        <w:t xml:space="preserve"> shift, length of the gut and feeding </w:t>
      </w:r>
      <w:r w:rsidR="00E043F8" w:rsidRPr="00E043F8">
        <w:rPr>
          <w:rFonts w:ascii="Times New Roman" w:hAnsi="Times New Roman" w:cs="Times New Roman"/>
          <w:sz w:val="24"/>
          <w:szCs w:val="24"/>
        </w:rPr>
        <w:t>behavior</w:t>
      </w:r>
      <w:sdt>
        <w:sdtPr>
          <w:rPr>
            <w:rFonts w:ascii="Times New Roman" w:hAnsi="Times New Roman" w:cs="Times New Roman"/>
            <w:color w:val="000000"/>
            <w:sz w:val="24"/>
            <w:szCs w:val="24"/>
          </w:rPr>
          <w:tag w:val="MENDELEY_CITATION_v3_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"/>
          <w:id w:val="-1174566677"/>
          <w:placeholder>
            <w:docPart w:val="DefaultPlaceholder_-1854013440"/>
          </w:placeholder>
        </w:sdtPr>
        <w:sdtContent>
          <w:r w:rsidR="00F8018B">
            <w:rPr>
              <w:rFonts w:eastAsia="Times New Roman"/>
            </w:rPr>
            <w:t xml:space="preserve">(F. </w:t>
          </w:r>
          <w:proofErr w:type="spellStart"/>
          <w:r w:rsidR="00F8018B">
            <w:rPr>
              <w:rFonts w:eastAsia="Times New Roman"/>
            </w:rPr>
            <w:t>Iyaji</w:t>
          </w:r>
          <w:proofErr w:type="spellEnd"/>
          <w:r w:rsidR="00F8018B">
            <w:rPr>
              <w:rFonts w:eastAsia="Times New Roman"/>
            </w:rPr>
            <w:t xml:space="preserve"> &amp; Eyo, 2009; Richards et al., 2010)</w:t>
          </w:r>
        </w:sdtContent>
      </w:sdt>
      <w:r w:rsidRPr="00AE3A45">
        <w:rPr>
          <w:rFonts w:ascii="Times New Roman" w:hAnsi="Times New Roman" w:cs="Times New Roman"/>
          <w:color w:val="000000"/>
          <w:sz w:val="24"/>
          <w:szCs w:val="24"/>
        </w:rPr>
        <w:t>.</w:t>
      </w:r>
      <w:r w:rsidR="001A4705" w:rsidRPr="00E043F8">
        <w:rPr>
          <w:rFonts w:ascii="Times New Roman" w:hAnsi="Times New Roman" w:cs="Times New Roman"/>
          <w:color w:val="000000"/>
          <w:sz w:val="24"/>
          <w:szCs w:val="24"/>
        </w:rPr>
        <w:t xml:space="preserve"> Most of comparison research on </w:t>
      </w:r>
      <w:r w:rsidR="001A4705" w:rsidRPr="00AE3A45">
        <w:rPr>
          <w:rFonts w:ascii="Times New Roman" w:hAnsi="Times New Roman" w:cs="Times New Roman"/>
          <w:color w:val="000000"/>
          <w:sz w:val="24"/>
          <w:szCs w:val="24"/>
        </w:rPr>
        <w:t>fish di</w:t>
      </w:r>
      <w:r w:rsidR="00CC7066" w:rsidRPr="00AE3A45">
        <w:rPr>
          <w:rFonts w:ascii="Times New Roman" w:hAnsi="Times New Roman" w:cs="Times New Roman"/>
          <w:color w:val="000000"/>
          <w:sz w:val="24"/>
          <w:szCs w:val="24"/>
        </w:rPr>
        <w:t>et</w:t>
      </w:r>
      <w:r w:rsidR="001A4705" w:rsidRPr="00AE3A45">
        <w:rPr>
          <w:rFonts w:ascii="Times New Roman" w:hAnsi="Times New Roman" w:cs="Times New Roman"/>
          <w:color w:val="000000"/>
          <w:sz w:val="24"/>
          <w:szCs w:val="24"/>
        </w:rPr>
        <w:t xml:space="preserve"> shows</w:t>
      </w:r>
      <w:r w:rsidR="001A4705" w:rsidRPr="00E043F8">
        <w:rPr>
          <w:rFonts w:ascii="Times New Roman" w:hAnsi="Times New Roman" w:cs="Times New Roman"/>
          <w:color w:val="000000"/>
          <w:sz w:val="24"/>
          <w:szCs w:val="24"/>
        </w:rPr>
        <w:t xml:space="preserve"> that fish that feed on carnivorous </w:t>
      </w:r>
      <w:r w:rsidR="001A4705" w:rsidRPr="00AE3A45">
        <w:rPr>
          <w:rFonts w:ascii="Times New Roman" w:hAnsi="Times New Roman" w:cs="Times New Roman"/>
          <w:color w:val="000000"/>
          <w:sz w:val="24"/>
          <w:szCs w:val="24"/>
        </w:rPr>
        <w:t>di</w:t>
      </w:r>
      <w:r w:rsidR="00CC7066" w:rsidRPr="00AE3A45">
        <w:rPr>
          <w:rFonts w:ascii="Times New Roman" w:hAnsi="Times New Roman" w:cs="Times New Roman"/>
          <w:color w:val="000000"/>
          <w:sz w:val="24"/>
          <w:szCs w:val="24"/>
        </w:rPr>
        <w:t>et</w:t>
      </w:r>
      <w:r w:rsidR="001A4705" w:rsidRPr="00AE3A45">
        <w:rPr>
          <w:rFonts w:ascii="Times New Roman" w:hAnsi="Times New Roman" w:cs="Times New Roman"/>
          <w:color w:val="000000"/>
          <w:sz w:val="24"/>
          <w:szCs w:val="24"/>
        </w:rPr>
        <w:t xml:space="preserve">s </w:t>
      </w:r>
      <w:r w:rsidR="001A4705" w:rsidRPr="00E043F8">
        <w:rPr>
          <w:rFonts w:ascii="Times New Roman" w:hAnsi="Times New Roman" w:cs="Times New Roman"/>
          <w:color w:val="000000"/>
          <w:sz w:val="24"/>
          <w:szCs w:val="24"/>
        </w:rPr>
        <w:t xml:space="preserve">like invertebrates and other fish </w:t>
      </w:r>
      <w:r w:rsidR="001A4705" w:rsidRPr="00E043F8">
        <w:rPr>
          <w:rFonts w:ascii="Times New Roman" w:hAnsi="Times New Roman" w:cs="Times New Roman"/>
          <w:sz w:val="24"/>
          <w:szCs w:val="24"/>
        </w:rPr>
        <w:t xml:space="preserve">species like Clariid have the highest infestation </w:t>
      </w:r>
      <w:r w:rsidR="001A4705" w:rsidRPr="00E043F8">
        <w:rPr>
          <w:rFonts w:ascii="Times New Roman" w:hAnsi="Times New Roman" w:cs="Times New Roman"/>
          <w:color w:val="000000"/>
          <w:sz w:val="24"/>
          <w:szCs w:val="24"/>
        </w:rPr>
        <w:t xml:space="preserve">followed by invertebrate feeders like </w:t>
      </w:r>
      <w:proofErr w:type="spellStart"/>
      <w:r w:rsidR="001A4705" w:rsidRPr="00E043F8">
        <w:rPr>
          <w:rFonts w:ascii="Times New Roman" w:hAnsi="Times New Roman" w:cs="Times New Roman"/>
          <w:i/>
          <w:iCs/>
          <w:color w:val="000000"/>
          <w:sz w:val="24"/>
          <w:szCs w:val="24"/>
        </w:rPr>
        <w:t>Citharinus</w:t>
      </w:r>
      <w:proofErr w:type="spellEnd"/>
      <w:r w:rsidR="001A4705" w:rsidRPr="00E043F8">
        <w:rPr>
          <w:rFonts w:ascii="Times New Roman" w:hAnsi="Times New Roman" w:cs="Times New Roman"/>
          <w:i/>
          <w:iCs/>
          <w:color w:val="000000"/>
          <w:sz w:val="24"/>
          <w:szCs w:val="24"/>
        </w:rPr>
        <w:t xml:space="preserve"> </w:t>
      </w:r>
      <w:proofErr w:type="spellStart"/>
      <w:r w:rsidR="001A4705" w:rsidRPr="00E043F8">
        <w:rPr>
          <w:rFonts w:ascii="Times New Roman" w:hAnsi="Times New Roman" w:cs="Times New Roman"/>
          <w:i/>
          <w:iCs/>
          <w:color w:val="000000"/>
          <w:sz w:val="24"/>
          <w:szCs w:val="24"/>
        </w:rPr>
        <w:t>citharus</w:t>
      </w:r>
      <w:proofErr w:type="spellEnd"/>
      <w:r w:rsidR="001A4705" w:rsidRPr="00E043F8">
        <w:rPr>
          <w:rFonts w:ascii="Times New Roman" w:hAnsi="Times New Roman" w:cs="Times New Roman"/>
          <w:color w:val="000000"/>
          <w:sz w:val="24"/>
          <w:szCs w:val="24"/>
        </w:rPr>
        <w:t xml:space="preserve"> and most of algal feeders and herbivores as well as some zooplankton specialist have very low helminth infestation</w:t>
      </w:r>
      <w:r w:rsidR="00E043F8" w:rsidRPr="00E043F8">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"/>
          <w:id w:val="-1818329520"/>
          <w:placeholder>
            <w:docPart w:val="DefaultPlaceholder_-1854013440"/>
          </w:placeholder>
        </w:sdtPr>
        <w:sdtContent>
          <w:r w:rsidR="00F8018B">
            <w:rPr>
              <w:rFonts w:eastAsia="Times New Roman"/>
            </w:rPr>
            <w:t xml:space="preserve">(F. </w:t>
          </w:r>
          <w:proofErr w:type="spellStart"/>
          <w:r w:rsidR="00F8018B">
            <w:rPr>
              <w:rFonts w:eastAsia="Times New Roman"/>
            </w:rPr>
            <w:t>Iyaji</w:t>
          </w:r>
          <w:proofErr w:type="spellEnd"/>
          <w:r w:rsidR="00F8018B">
            <w:rPr>
              <w:rFonts w:eastAsia="Times New Roman"/>
            </w:rPr>
            <w:t xml:space="preserve"> &amp; Eyo, 2009)</w:t>
          </w:r>
        </w:sdtContent>
      </w:sdt>
      <w:r w:rsidR="00E043F8" w:rsidRPr="00E043F8">
        <w:rPr>
          <w:rFonts w:ascii="Times New Roman" w:hAnsi="Times New Roman" w:cs="Times New Roman"/>
          <w:color w:val="000000"/>
          <w:sz w:val="24"/>
          <w:szCs w:val="24"/>
        </w:rPr>
        <w:t>.</w:t>
      </w:r>
      <w:r w:rsidR="00E043F8">
        <w:rPr>
          <w:rFonts w:ascii="Times New Roman" w:hAnsi="Times New Roman" w:cs="Times New Roman"/>
          <w:color w:val="000000"/>
          <w:sz w:val="24"/>
          <w:szCs w:val="24"/>
        </w:rPr>
        <w:t xml:space="preserve">Fishes like tilapias that exhibits </w:t>
      </w:r>
      <w:r w:rsidR="00E043F8" w:rsidRPr="00AE3A45">
        <w:rPr>
          <w:rFonts w:ascii="Times New Roman" w:hAnsi="Times New Roman" w:cs="Times New Roman"/>
          <w:color w:val="000000"/>
          <w:sz w:val="24"/>
          <w:szCs w:val="24"/>
        </w:rPr>
        <w:t>ontogen</w:t>
      </w:r>
      <w:r w:rsidR="00CC7066" w:rsidRPr="00AE3A45">
        <w:rPr>
          <w:rFonts w:ascii="Times New Roman" w:hAnsi="Times New Roman" w:cs="Times New Roman"/>
          <w:color w:val="000000"/>
          <w:sz w:val="24"/>
          <w:szCs w:val="24"/>
        </w:rPr>
        <w:t>et</w:t>
      </w:r>
      <w:r w:rsidR="00E043F8" w:rsidRPr="00AE3A45">
        <w:rPr>
          <w:rFonts w:ascii="Times New Roman" w:hAnsi="Times New Roman" w:cs="Times New Roman"/>
          <w:color w:val="000000"/>
          <w:sz w:val="24"/>
          <w:szCs w:val="24"/>
        </w:rPr>
        <w:t>ic di</w:t>
      </w:r>
      <w:r w:rsidR="00CC7066" w:rsidRPr="00AE3A45">
        <w:rPr>
          <w:rFonts w:ascii="Times New Roman" w:hAnsi="Times New Roman" w:cs="Times New Roman"/>
          <w:color w:val="000000"/>
          <w:sz w:val="24"/>
          <w:szCs w:val="24"/>
        </w:rPr>
        <w:t>et</w:t>
      </w:r>
      <w:r w:rsidR="00E043F8">
        <w:rPr>
          <w:rFonts w:ascii="Times New Roman" w:hAnsi="Times New Roman" w:cs="Times New Roman"/>
          <w:color w:val="000000"/>
          <w:sz w:val="24"/>
          <w:szCs w:val="24"/>
        </w:rPr>
        <w:t xml:space="preserve"> shift have </w:t>
      </w:r>
      <w:r w:rsidR="00476CB1">
        <w:rPr>
          <w:rFonts w:ascii="Times New Roman" w:hAnsi="Times New Roman" w:cs="Times New Roman"/>
          <w:color w:val="000000"/>
          <w:sz w:val="24"/>
          <w:szCs w:val="24"/>
        </w:rPr>
        <w:t xml:space="preserve">high </w:t>
      </w:r>
      <w:r w:rsidR="00E043F8">
        <w:rPr>
          <w:rFonts w:ascii="Times New Roman" w:hAnsi="Times New Roman" w:cs="Times New Roman"/>
          <w:color w:val="000000"/>
          <w:sz w:val="24"/>
          <w:szCs w:val="24"/>
        </w:rPr>
        <w:t xml:space="preserve">infestation during juvenile stage as they are omnivorous while low in adult as they are herbivores. The predatory fish species </w:t>
      </w:r>
      <w:r w:rsidR="00476CB1">
        <w:rPr>
          <w:rFonts w:ascii="Times New Roman" w:hAnsi="Times New Roman" w:cs="Times New Roman"/>
          <w:color w:val="000000"/>
          <w:sz w:val="24"/>
          <w:szCs w:val="24"/>
        </w:rPr>
        <w:t>(carnivorous)</w:t>
      </w:r>
      <w:r w:rsidR="00E043F8">
        <w:rPr>
          <w:rFonts w:ascii="Times New Roman" w:hAnsi="Times New Roman" w:cs="Times New Roman"/>
          <w:color w:val="000000"/>
          <w:sz w:val="24"/>
          <w:szCs w:val="24"/>
        </w:rPr>
        <w:t xml:space="preserve"> </w:t>
      </w:r>
      <w:proofErr w:type="spellStart"/>
      <w:r w:rsidR="00E043F8">
        <w:rPr>
          <w:rFonts w:ascii="Times New Roman" w:hAnsi="Times New Roman" w:cs="Times New Roman"/>
          <w:color w:val="000000"/>
          <w:sz w:val="24"/>
          <w:szCs w:val="24"/>
        </w:rPr>
        <w:t>habour</w:t>
      </w:r>
      <w:proofErr w:type="spellEnd"/>
      <w:r w:rsidR="00E043F8">
        <w:rPr>
          <w:rFonts w:ascii="Times New Roman" w:hAnsi="Times New Roman" w:cs="Times New Roman"/>
          <w:color w:val="000000"/>
          <w:sz w:val="24"/>
          <w:szCs w:val="24"/>
        </w:rPr>
        <w:t xml:space="preserve"> a greater diversity and abundance of larval helminths than herbivorous and planktivorous species. As they i</w:t>
      </w:r>
      <w:r w:rsidR="00476CB1">
        <w:rPr>
          <w:rFonts w:ascii="Times New Roman" w:hAnsi="Times New Roman" w:cs="Times New Roman"/>
          <w:color w:val="000000"/>
          <w:sz w:val="24"/>
          <w:szCs w:val="24"/>
        </w:rPr>
        <w:t xml:space="preserve">ngest more infective larvae in their </w:t>
      </w:r>
      <w:r w:rsidR="00476CB1" w:rsidRPr="00AE3A45">
        <w:rPr>
          <w:rFonts w:ascii="Times New Roman" w:hAnsi="Times New Roman" w:cs="Times New Roman"/>
          <w:color w:val="000000"/>
          <w:sz w:val="24"/>
          <w:szCs w:val="24"/>
        </w:rPr>
        <w:t>di</w:t>
      </w:r>
      <w:r w:rsidR="00CC7066" w:rsidRPr="00AE3A45">
        <w:rPr>
          <w:rFonts w:ascii="Times New Roman" w:hAnsi="Times New Roman" w:cs="Times New Roman"/>
          <w:color w:val="000000"/>
          <w:sz w:val="24"/>
          <w:szCs w:val="24"/>
        </w:rPr>
        <w:t>et</w:t>
      </w:r>
      <w:r w:rsidR="00476CB1" w:rsidRPr="00AE3A45">
        <w:rPr>
          <w:rFonts w:ascii="Times New Roman" w:hAnsi="Times New Roman" w:cs="Times New Roman"/>
          <w:color w:val="000000"/>
          <w:sz w:val="24"/>
          <w:szCs w:val="24"/>
        </w:rPr>
        <w:t xml:space="preserve"> rendering</w:t>
      </w:r>
      <w:r w:rsidR="00476CB1">
        <w:rPr>
          <w:rFonts w:ascii="Times New Roman" w:hAnsi="Times New Roman" w:cs="Times New Roman"/>
          <w:color w:val="000000"/>
          <w:sz w:val="24"/>
          <w:szCs w:val="24"/>
        </w:rPr>
        <w:t xml:space="preserve"> them more susceptible to higher parasite colonization </w:t>
      </w:r>
      <w:sdt>
        <w:sdtPr>
          <w:rPr>
            <w:rFonts w:ascii="Times New Roman" w:hAnsi="Times New Roman" w:cs="Times New Roman"/>
            <w:color w:val="000000"/>
            <w:sz w:val="24"/>
            <w:szCs w:val="24"/>
          </w:rPr>
          <w:tag w:val="MENDELEY_CITATION_v3_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"/>
          <w:id w:val="1701888787"/>
          <w:placeholder>
            <w:docPart w:val="DefaultPlaceholder_-1854013440"/>
          </w:placeholder>
        </w:sdtPr>
        <w:sdtContent>
          <w:r w:rsidR="00F8018B" w:rsidRPr="00F8018B">
            <w:rPr>
              <w:rFonts w:ascii="Times New Roman" w:hAnsi="Times New Roman" w:cs="Times New Roman"/>
              <w:color w:val="000000"/>
              <w:sz w:val="24"/>
              <w:szCs w:val="24"/>
            </w:rPr>
            <w:t>(Richards et al., 2010)</w:t>
          </w:r>
        </w:sdtContent>
      </w:sdt>
      <w:r w:rsidR="00B50282">
        <w:rPr>
          <w:rFonts w:ascii="Times New Roman" w:hAnsi="Times New Roman" w:cs="Times New Roman"/>
          <w:color w:val="000000"/>
          <w:sz w:val="24"/>
          <w:szCs w:val="24"/>
        </w:rPr>
        <w:t>.</w:t>
      </w:r>
    </w:p>
    <w:p w14:paraId="54DDB26E" w14:textId="77777777" w:rsidR="0034176D" w:rsidRDefault="0034176D" w:rsidP="00E043F8">
      <w:pPr>
        <w:spacing w:line="360" w:lineRule="auto"/>
        <w:jc w:val="both"/>
        <w:rPr>
          <w:rFonts w:ascii="Times New Roman" w:hAnsi="Times New Roman" w:cs="Times New Roman"/>
          <w:color w:val="000000"/>
          <w:sz w:val="24"/>
          <w:szCs w:val="24"/>
        </w:rPr>
      </w:pPr>
    </w:p>
    <w:p w14:paraId="527A04E2" w14:textId="4C7F889A" w:rsidR="0034176D" w:rsidRDefault="0034176D" w:rsidP="0034176D">
      <w:pPr>
        <w:pStyle w:val="Heading2"/>
        <w:rPr>
          <w:rStyle w:val="Heading1Char"/>
          <w:rFonts w:ascii="Times New Roman" w:hAnsi="Times New Roman" w:cs="Times New Roman"/>
          <w:b/>
          <w:bCs/>
          <w:color w:val="000000" w:themeColor="text1"/>
          <w:sz w:val="24"/>
          <w:szCs w:val="24"/>
        </w:rPr>
      </w:pPr>
      <w:bookmarkStart w:id="93" w:name="_Toc146698922"/>
      <w:r w:rsidRPr="0034176D">
        <w:rPr>
          <w:rStyle w:val="Heading1Char"/>
          <w:rFonts w:ascii="Times New Roman" w:hAnsi="Times New Roman" w:cs="Times New Roman"/>
          <w:b/>
          <w:bCs/>
          <w:color w:val="000000" w:themeColor="text1"/>
          <w:sz w:val="24"/>
          <w:szCs w:val="24"/>
        </w:rPr>
        <w:t xml:space="preserve">2.6.3 </w:t>
      </w:r>
      <w:r w:rsidR="00DD0AC0" w:rsidRPr="0034176D">
        <w:rPr>
          <w:rStyle w:val="Heading1Char"/>
          <w:rFonts w:ascii="Times New Roman" w:hAnsi="Times New Roman" w:cs="Times New Roman"/>
          <w:b/>
          <w:bCs/>
          <w:color w:val="000000" w:themeColor="text1"/>
          <w:sz w:val="24"/>
          <w:szCs w:val="24"/>
        </w:rPr>
        <w:t>Host age and size</w:t>
      </w:r>
      <w:bookmarkEnd w:id="93"/>
    </w:p>
    <w:p w14:paraId="3056CEA1" w14:textId="24C61DE3" w:rsidR="0034176D" w:rsidRDefault="00E908E4" w:rsidP="00AE2795">
      <w:pPr>
        <w:spacing w:line="360" w:lineRule="auto"/>
        <w:jc w:val="both"/>
        <w:rPr>
          <w:rFonts w:ascii="Times New Roman" w:hAnsi="Times New Roman" w:cs="Times New Roman"/>
          <w:color w:val="000000"/>
          <w:sz w:val="24"/>
          <w:szCs w:val="24"/>
        </w:rPr>
      </w:pPr>
      <w:r w:rsidRPr="003E3007">
        <w:rPr>
          <w:rFonts w:ascii="Times New Roman" w:hAnsi="Times New Roman" w:cs="Times New Roman"/>
          <w:sz w:val="24"/>
          <w:szCs w:val="24"/>
        </w:rPr>
        <w:t>Normally,</w:t>
      </w:r>
      <w:r w:rsidR="003E3007">
        <w:rPr>
          <w:rFonts w:ascii="Times New Roman" w:hAnsi="Times New Roman" w:cs="Times New Roman"/>
          <w:sz w:val="24"/>
          <w:szCs w:val="24"/>
        </w:rPr>
        <w:t xml:space="preserve"> </w:t>
      </w:r>
      <w:r w:rsidRPr="003E3007">
        <w:rPr>
          <w:rFonts w:ascii="Times New Roman" w:hAnsi="Times New Roman" w:cs="Times New Roman"/>
          <w:sz w:val="24"/>
          <w:szCs w:val="24"/>
        </w:rPr>
        <w:t xml:space="preserve">standard length of fish is directly related to age and fish body size. Age has often been found to be positively associated with the prevalence and intensity of parasitic infection </w:t>
      </w:r>
      <w:sdt>
        <w:sdtPr>
          <w:rPr>
            <w:rFonts w:ascii="Times New Roman" w:hAnsi="Times New Roman" w:cs="Times New Roman"/>
            <w:sz w:val="24"/>
            <w:szCs w:val="24"/>
          </w:rPr>
          <w:tag w:val="MENDELEY_CITATION_v3_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"/>
          <w:id w:val="1510801744"/>
          <w:placeholder>
            <w:docPart w:val="DefaultPlaceholder_-1854013440"/>
          </w:placeholder>
        </w:sdtPr>
        <w:sdtContent>
          <w:r w:rsidR="00F8018B">
            <w:rPr>
              <w:rFonts w:eastAsia="Times New Roman"/>
            </w:rPr>
            <w:t xml:space="preserve">(F. </w:t>
          </w:r>
          <w:proofErr w:type="spellStart"/>
          <w:r w:rsidR="00F8018B">
            <w:rPr>
              <w:rFonts w:eastAsia="Times New Roman"/>
            </w:rPr>
            <w:t>Iyaji</w:t>
          </w:r>
          <w:proofErr w:type="spellEnd"/>
          <w:r w:rsidR="00F8018B">
            <w:rPr>
              <w:rFonts w:eastAsia="Times New Roman"/>
            </w:rPr>
            <w:t xml:space="preserve"> &amp; Eyo, 2009)</w:t>
          </w:r>
        </w:sdtContent>
      </w:sdt>
      <w:r w:rsidRPr="0086698F">
        <w:rPr>
          <w:rFonts w:ascii="Times New Roman" w:hAnsi="Times New Roman" w:cs="Times New Roman"/>
          <w:sz w:val="24"/>
          <w:szCs w:val="24"/>
        </w:rPr>
        <w:t>.</w:t>
      </w:r>
      <w:r w:rsidRPr="003E3007">
        <w:rPr>
          <w:rFonts w:ascii="Times New Roman" w:hAnsi="Times New Roman" w:cs="Times New Roman"/>
          <w:sz w:val="24"/>
          <w:szCs w:val="24"/>
        </w:rPr>
        <w:t>Older</w:t>
      </w:r>
      <w:r w:rsidR="003E3007" w:rsidRPr="003E3007">
        <w:rPr>
          <w:rFonts w:ascii="Times New Roman" w:hAnsi="Times New Roman" w:cs="Times New Roman"/>
          <w:sz w:val="24"/>
          <w:szCs w:val="24"/>
        </w:rPr>
        <w:t xml:space="preserve"> </w:t>
      </w:r>
      <w:r w:rsidRPr="003E3007">
        <w:rPr>
          <w:rFonts w:ascii="Times New Roman" w:hAnsi="Times New Roman" w:cs="Times New Roman"/>
          <w:sz w:val="24"/>
          <w:szCs w:val="24"/>
        </w:rPr>
        <w:t>fish have gone through a longer period to accumulate parasites than</w:t>
      </w:r>
      <w:r w:rsidR="003E3007" w:rsidRPr="003E3007">
        <w:rPr>
          <w:rFonts w:ascii="Times New Roman" w:hAnsi="Times New Roman" w:cs="Times New Roman"/>
          <w:sz w:val="24"/>
          <w:szCs w:val="24"/>
        </w:rPr>
        <w:t xml:space="preserve"> </w:t>
      </w:r>
      <w:r w:rsidRPr="003E3007">
        <w:rPr>
          <w:rFonts w:ascii="Times New Roman" w:hAnsi="Times New Roman" w:cs="Times New Roman"/>
          <w:sz w:val="24"/>
          <w:szCs w:val="24"/>
        </w:rPr>
        <w:t>younger ones.</w:t>
      </w:r>
      <w:r w:rsidR="003E3007" w:rsidRPr="003E3007">
        <w:rPr>
          <w:rFonts w:ascii="Times New Roman" w:hAnsi="Times New Roman" w:cs="Times New Roman"/>
          <w:sz w:val="24"/>
          <w:szCs w:val="24"/>
        </w:rPr>
        <w:t xml:space="preserve"> </w:t>
      </w:r>
      <w:r w:rsidRPr="003E3007">
        <w:rPr>
          <w:rFonts w:ascii="Times New Roman" w:hAnsi="Times New Roman" w:cs="Times New Roman"/>
          <w:sz w:val="24"/>
          <w:szCs w:val="24"/>
        </w:rPr>
        <w:t>The older or big fish species give more internal and external space for parasite establishment and</w:t>
      </w:r>
      <w:r w:rsidR="003E3007" w:rsidRPr="003E3007">
        <w:rPr>
          <w:rFonts w:ascii="Times New Roman" w:hAnsi="Times New Roman" w:cs="Times New Roman"/>
          <w:sz w:val="24"/>
          <w:szCs w:val="24"/>
        </w:rPr>
        <w:t xml:space="preserve"> consequently</w:t>
      </w:r>
      <w:r w:rsidRPr="003E3007">
        <w:rPr>
          <w:rFonts w:ascii="Times New Roman" w:hAnsi="Times New Roman" w:cs="Times New Roman"/>
          <w:sz w:val="24"/>
          <w:szCs w:val="24"/>
        </w:rPr>
        <w:t xml:space="preserve"> </w:t>
      </w:r>
      <w:r w:rsidR="003E3007" w:rsidRPr="003E3007">
        <w:rPr>
          <w:rFonts w:ascii="Times New Roman" w:hAnsi="Times New Roman" w:cs="Times New Roman"/>
          <w:sz w:val="24"/>
          <w:szCs w:val="24"/>
        </w:rPr>
        <w:t>incline</w:t>
      </w:r>
      <w:r w:rsidRPr="003E3007">
        <w:rPr>
          <w:rFonts w:ascii="Times New Roman" w:hAnsi="Times New Roman" w:cs="Times New Roman"/>
          <w:sz w:val="24"/>
          <w:szCs w:val="24"/>
        </w:rPr>
        <w:t xml:space="preserve"> to have heavier worm burdens</w:t>
      </w:r>
      <w:r w:rsidR="003E3007" w:rsidRPr="003E3007">
        <w:rPr>
          <w:rFonts w:ascii="Times New Roman" w:hAnsi="Times New Roman" w:cs="Times New Roman"/>
          <w:sz w:val="24"/>
          <w:szCs w:val="24"/>
        </w:rPr>
        <w:t xml:space="preserve"> </w:t>
      </w:r>
      <w:r w:rsidRPr="003E3007">
        <w:rPr>
          <w:rFonts w:ascii="Times New Roman" w:hAnsi="Times New Roman" w:cs="Times New Roman"/>
          <w:sz w:val="24"/>
          <w:szCs w:val="24"/>
        </w:rPr>
        <w:t>because they eat more parasitized prey and offer</w:t>
      </w:r>
      <w:r w:rsidR="003E3007" w:rsidRPr="003E3007">
        <w:rPr>
          <w:rFonts w:ascii="Times New Roman" w:hAnsi="Times New Roman" w:cs="Times New Roman"/>
          <w:sz w:val="24"/>
          <w:szCs w:val="24"/>
        </w:rPr>
        <w:t xml:space="preserve"> </w:t>
      </w:r>
      <w:r w:rsidRPr="003E3007">
        <w:rPr>
          <w:rFonts w:ascii="Times New Roman" w:hAnsi="Times New Roman" w:cs="Times New Roman"/>
          <w:sz w:val="24"/>
          <w:szCs w:val="24"/>
        </w:rPr>
        <w:t>large surface area for skin-attaching parasites</w:t>
      </w:r>
      <w:r w:rsidR="003E3007" w:rsidRPr="003E3007">
        <w:rPr>
          <w:rFonts w:ascii="Times New Roman" w:hAnsi="Times New Roman" w:cs="Times New Roman"/>
          <w:sz w:val="24"/>
          <w:szCs w:val="24"/>
        </w:rPr>
        <w:t xml:space="preserve"> </w:t>
      </w:r>
      <w:sdt>
        <w:sdtPr>
          <w:rPr>
            <w:rFonts w:ascii="Times New Roman" w:hAnsi="Times New Roman" w:cs="Times New Roman"/>
            <w:sz w:val="24"/>
            <w:szCs w:val="24"/>
          </w:rPr>
          <w:tag w:val="MENDELEY_CITATION_v3_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"/>
          <w:id w:val="-278026828"/>
          <w:placeholder>
            <w:docPart w:val="DefaultPlaceholder_-1854013440"/>
          </w:placeholder>
        </w:sdtPr>
        <w:sdtContent>
          <w:r w:rsidR="00F8018B">
            <w:rPr>
              <w:rFonts w:eastAsia="Times New Roman"/>
            </w:rPr>
            <w:t xml:space="preserve">(F. </w:t>
          </w:r>
          <w:proofErr w:type="spellStart"/>
          <w:r w:rsidR="00F8018B">
            <w:rPr>
              <w:rFonts w:eastAsia="Times New Roman"/>
            </w:rPr>
            <w:t>Iyaji</w:t>
          </w:r>
          <w:proofErr w:type="spellEnd"/>
          <w:r w:rsidR="00F8018B">
            <w:rPr>
              <w:rFonts w:eastAsia="Times New Roman"/>
            </w:rPr>
            <w:t xml:space="preserve"> &amp; Eyo, 2009)</w:t>
          </w:r>
        </w:sdtContent>
      </w:sdt>
      <w:r w:rsidR="003E3007" w:rsidRPr="0086698F">
        <w:rPr>
          <w:rFonts w:ascii="Times New Roman" w:hAnsi="Times New Roman" w:cs="Times New Roman"/>
          <w:sz w:val="24"/>
          <w:szCs w:val="24"/>
        </w:rPr>
        <w:t>.</w:t>
      </w:r>
      <w:r w:rsidR="003E3007" w:rsidRPr="003E3007">
        <w:rPr>
          <w:rFonts w:ascii="Times New Roman" w:hAnsi="Times New Roman" w:cs="Times New Roman"/>
          <w:sz w:val="24"/>
          <w:szCs w:val="24"/>
        </w:rPr>
        <w:t xml:space="preserve"> </w:t>
      </w:r>
      <w:r w:rsidR="001656A1">
        <w:rPr>
          <w:rFonts w:ascii="Times New Roman" w:hAnsi="Times New Roman" w:cs="Times New Roman"/>
          <w:sz w:val="24"/>
          <w:szCs w:val="24"/>
        </w:rPr>
        <w:t>For instance,</w:t>
      </w:r>
      <w:r w:rsidR="00F85F3B">
        <w:rPr>
          <w:rFonts w:ascii="Times New Roman" w:hAnsi="Times New Roman" w:cs="Times New Roman"/>
          <w:sz w:val="24"/>
          <w:szCs w:val="24"/>
        </w:rPr>
        <w:t xml:space="preserve"> </w:t>
      </w:r>
      <w:r w:rsidR="001656A1">
        <w:rPr>
          <w:rFonts w:ascii="Times New Roman" w:hAnsi="Times New Roman" w:cs="Times New Roman"/>
          <w:sz w:val="24"/>
          <w:szCs w:val="24"/>
        </w:rPr>
        <w:t>the</w:t>
      </w:r>
      <w:r w:rsidR="00F85F3B">
        <w:rPr>
          <w:rFonts w:ascii="Times New Roman" w:hAnsi="Times New Roman" w:cs="Times New Roman"/>
          <w:sz w:val="24"/>
          <w:szCs w:val="24"/>
        </w:rPr>
        <w:t xml:space="preserve"> larger guppy</w:t>
      </w:r>
      <w:r w:rsidR="001656A1">
        <w:rPr>
          <w:rFonts w:ascii="Times New Roman" w:hAnsi="Times New Roman" w:cs="Times New Roman"/>
          <w:sz w:val="24"/>
          <w:szCs w:val="24"/>
        </w:rPr>
        <w:t xml:space="preserve"> fish (</w:t>
      </w:r>
      <w:proofErr w:type="spellStart"/>
      <w:r w:rsidR="001656A1" w:rsidRPr="001656A1">
        <w:rPr>
          <w:rFonts w:ascii="Times New Roman" w:hAnsi="Times New Roman" w:cs="Times New Roman"/>
          <w:i/>
          <w:iCs/>
          <w:sz w:val="24"/>
          <w:szCs w:val="24"/>
        </w:rPr>
        <w:t>Poecilla</w:t>
      </w:r>
      <w:proofErr w:type="spellEnd"/>
      <w:r w:rsidR="001656A1" w:rsidRPr="001656A1">
        <w:rPr>
          <w:rFonts w:ascii="Times New Roman" w:hAnsi="Times New Roman" w:cs="Times New Roman"/>
          <w:i/>
          <w:iCs/>
          <w:sz w:val="24"/>
          <w:szCs w:val="24"/>
        </w:rPr>
        <w:t xml:space="preserve"> r</w:t>
      </w:r>
      <w:r w:rsidR="00CC7066">
        <w:rPr>
          <w:rFonts w:ascii="Times New Roman" w:hAnsi="Times New Roman" w:cs="Times New Roman"/>
          <w:i/>
          <w:iCs/>
          <w:sz w:val="24"/>
          <w:szCs w:val="24"/>
        </w:rPr>
        <w:t>et</w:t>
      </w:r>
      <w:r w:rsidR="001656A1" w:rsidRPr="001656A1">
        <w:rPr>
          <w:rFonts w:ascii="Times New Roman" w:hAnsi="Times New Roman" w:cs="Times New Roman"/>
          <w:i/>
          <w:iCs/>
          <w:sz w:val="24"/>
          <w:szCs w:val="24"/>
        </w:rPr>
        <w:t>i</w:t>
      </w:r>
      <w:r w:rsidR="00A10643">
        <w:rPr>
          <w:rFonts w:ascii="Times New Roman" w:hAnsi="Times New Roman" w:cs="Times New Roman"/>
          <w:i/>
          <w:iCs/>
          <w:sz w:val="24"/>
          <w:szCs w:val="24"/>
        </w:rPr>
        <w:t>cu</w:t>
      </w:r>
      <w:r w:rsidR="001656A1" w:rsidRPr="001656A1">
        <w:rPr>
          <w:rFonts w:ascii="Times New Roman" w:hAnsi="Times New Roman" w:cs="Times New Roman"/>
          <w:i/>
          <w:iCs/>
          <w:sz w:val="24"/>
          <w:szCs w:val="24"/>
        </w:rPr>
        <w:t>lata</w:t>
      </w:r>
      <w:r w:rsidR="001656A1">
        <w:rPr>
          <w:rFonts w:ascii="Times New Roman" w:hAnsi="Times New Roman" w:cs="Times New Roman"/>
          <w:sz w:val="24"/>
          <w:szCs w:val="24"/>
        </w:rPr>
        <w:t>)</w:t>
      </w:r>
      <w:r w:rsidR="00F85F3B">
        <w:rPr>
          <w:rFonts w:ascii="Times New Roman" w:hAnsi="Times New Roman" w:cs="Times New Roman"/>
          <w:sz w:val="24"/>
          <w:szCs w:val="24"/>
        </w:rPr>
        <w:t xml:space="preserve"> </w:t>
      </w:r>
      <w:proofErr w:type="spellStart"/>
      <w:r w:rsidR="00F85F3B">
        <w:rPr>
          <w:rFonts w:ascii="Times New Roman" w:hAnsi="Times New Roman" w:cs="Times New Roman"/>
          <w:sz w:val="24"/>
          <w:szCs w:val="24"/>
        </w:rPr>
        <w:t>habour</w:t>
      </w:r>
      <w:proofErr w:type="spellEnd"/>
      <w:r w:rsidR="00F85F3B">
        <w:rPr>
          <w:rFonts w:ascii="Times New Roman" w:hAnsi="Times New Roman" w:cs="Times New Roman"/>
          <w:sz w:val="24"/>
          <w:szCs w:val="24"/>
        </w:rPr>
        <w:t xml:space="preserve"> more </w:t>
      </w:r>
      <w:proofErr w:type="spellStart"/>
      <w:r w:rsidR="00F85F3B" w:rsidRPr="00F85F3B">
        <w:rPr>
          <w:rFonts w:ascii="Times New Roman" w:hAnsi="Times New Roman" w:cs="Times New Roman"/>
          <w:i/>
          <w:iCs/>
          <w:sz w:val="24"/>
          <w:szCs w:val="24"/>
        </w:rPr>
        <w:t>Gyrodatylus</w:t>
      </w:r>
      <w:proofErr w:type="spellEnd"/>
      <w:r w:rsidR="00F85F3B" w:rsidRPr="00F85F3B">
        <w:rPr>
          <w:rFonts w:ascii="Times New Roman" w:hAnsi="Times New Roman" w:cs="Times New Roman"/>
          <w:i/>
          <w:iCs/>
          <w:sz w:val="24"/>
          <w:szCs w:val="24"/>
        </w:rPr>
        <w:t xml:space="preserve"> </w:t>
      </w:r>
      <w:proofErr w:type="spellStart"/>
      <w:r w:rsidR="00F85F3B" w:rsidRPr="00F85F3B">
        <w:rPr>
          <w:rFonts w:ascii="Times New Roman" w:hAnsi="Times New Roman" w:cs="Times New Roman"/>
          <w:i/>
          <w:iCs/>
          <w:sz w:val="24"/>
          <w:szCs w:val="24"/>
        </w:rPr>
        <w:t>turbulli</w:t>
      </w:r>
      <w:proofErr w:type="spellEnd"/>
      <w:r w:rsidR="00F85F3B">
        <w:rPr>
          <w:rFonts w:ascii="Times New Roman" w:hAnsi="Times New Roman" w:cs="Times New Roman"/>
          <w:sz w:val="24"/>
          <w:szCs w:val="24"/>
        </w:rPr>
        <w:t xml:space="preserve"> parasites and parasitic load increases exponentially with increased body size</w:t>
      </w:r>
      <w:r w:rsidR="00F85F3B" w:rsidRPr="003E300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"/>
          <w:id w:val="-510056465"/>
          <w:placeholder>
            <w:docPart w:val="DefaultPlaceholder_-1854013440"/>
          </w:placeholder>
        </w:sdtPr>
        <w:sdtContent>
          <w:r w:rsidR="00F8018B" w:rsidRPr="00F8018B">
            <w:rPr>
              <w:rFonts w:ascii="Times New Roman" w:hAnsi="Times New Roman" w:cs="Times New Roman"/>
              <w:color w:val="000000"/>
              <w:sz w:val="24"/>
              <w:szCs w:val="24"/>
            </w:rPr>
            <w:t>(Richards et al., 2010)</w:t>
          </w:r>
        </w:sdtContent>
      </w:sdt>
      <w:r w:rsidR="00F85F3B">
        <w:rPr>
          <w:rFonts w:ascii="Times New Roman" w:hAnsi="Times New Roman" w:cs="Times New Roman"/>
          <w:sz w:val="24"/>
          <w:szCs w:val="24"/>
        </w:rPr>
        <w:t>.</w:t>
      </w:r>
      <w:r w:rsidR="00F85F3B" w:rsidRPr="003E3007">
        <w:rPr>
          <w:rFonts w:ascii="Times New Roman" w:hAnsi="Times New Roman" w:cs="Times New Roman"/>
          <w:sz w:val="24"/>
          <w:szCs w:val="24"/>
        </w:rPr>
        <w:t>This</w:t>
      </w:r>
      <w:r w:rsidR="003E3007" w:rsidRPr="003E3007">
        <w:rPr>
          <w:rFonts w:ascii="Times New Roman" w:hAnsi="Times New Roman" w:cs="Times New Roman"/>
          <w:sz w:val="24"/>
          <w:szCs w:val="24"/>
        </w:rPr>
        <w:t xml:space="preserve"> is contrary to the findings of </w:t>
      </w:r>
      <w:sdt>
        <w:sdtPr>
          <w:rPr>
            <w:rFonts w:ascii="Times New Roman" w:hAnsi="Times New Roman" w:cs="Times New Roman"/>
            <w:color w:val="000000"/>
            <w:sz w:val="24"/>
            <w:szCs w:val="24"/>
          </w:rPr>
          <w:tag w:val="MENDELEY_CITATION_v3_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"/>
          <w:id w:val="-199401464"/>
          <w:placeholder>
            <w:docPart w:val="DefaultPlaceholder_-1854013440"/>
          </w:placeholder>
        </w:sdtPr>
        <w:sdtContent>
          <w:proofErr w:type="spellStart"/>
          <w:r w:rsidR="00F8018B" w:rsidRPr="00F8018B">
            <w:rPr>
              <w:rFonts w:ascii="Times New Roman" w:hAnsi="Times New Roman" w:cs="Times New Roman"/>
              <w:color w:val="000000"/>
              <w:sz w:val="24"/>
              <w:szCs w:val="24"/>
            </w:rPr>
            <w:t>Allalgua</w:t>
          </w:r>
          <w:proofErr w:type="spellEnd"/>
          <w:r w:rsidR="00F8018B" w:rsidRPr="00F8018B">
            <w:rPr>
              <w:rFonts w:ascii="Times New Roman" w:hAnsi="Times New Roman" w:cs="Times New Roman"/>
              <w:color w:val="000000"/>
              <w:sz w:val="24"/>
              <w:szCs w:val="24"/>
            </w:rPr>
            <w:t xml:space="preserve"> et al., (2021)</w:t>
          </w:r>
        </w:sdtContent>
      </w:sdt>
      <w:r w:rsidR="003E3007" w:rsidRPr="003E3007">
        <w:rPr>
          <w:rFonts w:ascii="Times New Roman" w:hAnsi="Times New Roman" w:cs="Times New Roman"/>
          <w:color w:val="000000"/>
          <w:sz w:val="24"/>
          <w:szCs w:val="24"/>
        </w:rPr>
        <w:t xml:space="preserve"> </w:t>
      </w:r>
      <w:r w:rsidR="00AE2795">
        <w:rPr>
          <w:rFonts w:ascii="Times New Roman" w:hAnsi="Times New Roman" w:cs="Times New Roman"/>
          <w:color w:val="000000"/>
          <w:sz w:val="24"/>
          <w:szCs w:val="24"/>
        </w:rPr>
        <w:t>w</w:t>
      </w:r>
      <w:r w:rsidR="00CC1086">
        <w:rPr>
          <w:rFonts w:ascii="Times New Roman" w:hAnsi="Times New Roman" w:cs="Times New Roman"/>
          <w:color w:val="000000"/>
          <w:sz w:val="24"/>
          <w:szCs w:val="24"/>
        </w:rPr>
        <w:t>hich found</w:t>
      </w:r>
      <w:r w:rsidR="003E3007" w:rsidRPr="003E3007">
        <w:rPr>
          <w:rFonts w:ascii="Times New Roman" w:hAnsi="Times New Roman" w:cs="Times New Roman"/>
          <w:color w:val="000000"/>
          <w:sz w:val="24"/>
          <w:szCs w:val="24"/>
        </w:rPr>
        <w:t xml:space="preserve"> </w:t>
      </w:r>
      <w:proofErr w:type="spellStart"/>
      <w:r w:rsidR="003E3007" w:rsidRPr="00CC1086">
        <w:rPr>
          <w:rFonts w:ascii="Times New Roman" w:hAnsi="Times New Roman" w:cs="Times New Roman"/>
          <w:i/>
          <w:iCs/>
          <w:color w:val="000000"/>
          <w:sz w:val="24"/>
          <w:szCs w:val="24"/>
        </w:rPr>
        <w:t>Dactylogyrus</w:t>
      </w:r>
      <w:proofErr w:type="spellEnd"/>
      <w:r w:rsidR="003E3007" w:rsidRPr="00CC1086">
        <w:rPr>
          <w:rFonts w:ascii="Times New Roman" w:hAnsi="Times New Roman" w:cs="Times New Roman"/>
          <w:i/>
          <w:iCs/>
          <w:color w:val="000000"/>
          <w:sz w:val="24"/>
          <w:szCs w:val="24"/>
        </w:rPr>
        <w:t xml:space="preserve"> </w:t>
      </w:r>
      <w:proofErr w:type="spellStart"/>
      <w:r w:rsidR="003E3007" w:rsidRPr="00CC1086">
        <w:rPr>
          <w:rFonts w:ascii="Times New Roman" w:hAnsi="Times New Roman" w:cs="Times New Roman"/>
          <w:i/>
          <w:iCs/>
          <w:color w:val="000000"/>
          <w:sz w:val="24"/>
          <w:szCs w:val="24"/>
        </w:rPr>
        <w:t>h</w:t>
      </w:r>
      <w:r w:rsidR="00CC7066">
        <w:rPr>
          <w:rFonts w:ascii="Times New Roman" w:hAnsi="Times New Roman" w:cs="Times New Roman"/>
          <w:i/>
          <w:iCs/>
          <w:color w:val="000000"/>
          <w:sz w:val="24"/>
          <w:szCs w:val="24"/>
        </w:rPr>
        <w:t>et</w:t>
      </w:r>
      <w:r w:rsidR="003E3007" w:rsidRPr="00CC1086">
        <w:rPr>
          <w:rFonts w:ascii="Times New Roman" w:hAnsi="Times New Roman" w:cs="Times New Roman"/>
          <w:i/>
          <w:iCs/>
          <w:color w:val="000000"/>
          <w:sz w:val="24"/>
          <w:szCs w:val="24"/>
        </w:rPr>
        <w:t>eromorphus</w:t>
      </w:r>
      <w:proofErr w:type="spellEnd"/>
      <w:r w:rsidR="00CC1086">
        <w:rPr>
          <w:rFonts w:ascii="Times New Roman" w:hAnsi="Times New Roman" w:cs="Times New Roman"/>
          <w:i/>
          <w:iCs/>
          <w:color w:val="000000"/>
          <w:sz w:val="24"/>
          <w:szCs w:val="24"/>
        </w:rPr>
        <w:t xml:space="preserve"> </w:t>
      </w:r>
      <w:r w:rsidR="00AE2795">
        <w:rPr>
          <w:rFonts w:ascii="Times New Roman" w:hAnsi="Times New Roman" w:cs="Times New Roman"/>
          <w:color w:val="000000"/>
          <w:sz w:val="24"/>
          <w:szCs w:val="24"/>
        </w:rPr>
        <w:t>parasitic index in different classes of host size shows the individuals had the highest infestations and parasitic loads. And this is attributed to the fact that young fish are more susceptible to parasites infestations and have fragile immune system compared to the mature ones.</w:t>
      </w:r>
    </w:p>
    <w:p w14:paraId="12D04319" w14:textId="480ADBB3" w:rsidR="00C0661B" w:rsidRDefault="00C0661B" w:rsidP="00C0661B">
      <w:pPr>
        <w:pStyle w:val="Heading2"/>
        <w:rPr>
          <w:rFonts w:ascii="Times New Roman" w:hAnsi="Times New Roman" w:cs="Times New Roman"/>
          <w:b/>
          <w:bCs/>
          <w:sz w:val="24"/>
          <w:szCs w:val="24"/>
        </w:rPr>
      </w:pPr>
      <w:bookmarkStart w:id="94" w:name="_Toc146698923"/>
      <w:r w:rsidRPr="00C0661B">
        <w:rPr>
          <w:rFonts w:ascii="Times New Roman" w:hAnsi="Times New Roman" w:cs="Times New Roman"/>
          <w:b/>
          <w:bCs/>
          <w:sz w:val="24"/>
          <w:szCs w:val="24"/>
        </w:rPr>
        <w:t>2.6.4 Host sex</w:t>
      </w:r>
      <w:bookmarkEnd w:id="94"/>
    </w:p>
    <w:p w14:paraId="3302FC20" w14:textId="4858ECD2" w:rsidR="007078D7" w:rsidRDefault="00F54B02" w:rsidP="00CC53E6">
      <w:pPr>
        <w:spacing w:line="360" w:lineRule="auto"/>
        <w:jc w:val="both"/>
      </w:pPr>
      <w:r w:rsidRPr="00F54B02">
        <w:rPr>
          <w:rFonts w:ascii="Times New Roman" w:hAnsi="Times New Roman" w:cs="Times New Roman"/>
          <w:sz w:val="24"/>
          <w:szCs w:val="24"/>
        </w:rPr>
        <w:t>Sex-</w:t>
      </w:r>
      <w:r w:rsidR="00A10643">
        <w:rPr>
          <w:rFonts w:ascii="Times New Roman" w:hAnsi="Times New Roman" w:cs="Times New Roman"/>
          <w:sz w:val="24"/>
          <w:szCs w:val="24"/>
        </w:rPr>
        <w:t xml:space="preserve">skewed </w:t>
      </w:r>
      <w:r w:rsidR="00A10643" w:rsidRPr="00F54B02">
        <w:rPr>
          <w:rFonts w:ascii="Times New Roman" w:hAnsi="Times New Roman" w:cs="Times New Roman"/>
          <w:sz w:val="24"/>
          <w:szCs w:val="24"/>
        </w:rPr>
        <w:t>parasitism</w:t>
      </w:r>
      <w:r>
        <w:rPr>
          <w:rFonts w:ascii="Times New Roman" w:hAnsi="Times New Roman" w:cs="Times New Roman"/>
          <w:sz w:val="24"/>
          <w:szCs w:val="24"/>
        </w:rPr>
        <w:t xml:space="preserve"> in fish is as a result of </w:t>
      </w:r>
      <w:r w:rsidRPr="00F54B02">
        <w:rPr>
          <w:rFonts w:ascii="Times New Roman" w:hAnsi="Times New Roman" w:cs="Times New Roman"/>
          <w:sz w:val="24"/>
          <w:szCs w:val="24"/>
        </w:rPr>
        <w:t>differences in immuno</w:t>
      </w:r>
      <w:r w:rsidRPr="00AE3A45">
        <w:rPr>
          <w:rFonts w:ascii="Times New Roman" w:hAnsi="Times New Roman" w:cs="Times New Roman"/>
          <w:sz w:val="24"/>
          <w:szCs w:val="24"/>
        </w:rPr>
        <w:t>comp</w:t>
      </w:r>
      <w:r w:rsidR="00CC7066" w:rsidRPr="00AE3A45">
        <w:rPr>
          <w:rFonts w:ascii="Times New Roman" w:hAnsi="Times New Roman" w:cs="Times New Roman"/>
          <w:sz w:val="24"/>
          <w:szCs w:val="24"/>
        </w:rPr>
        <w:t>et</w:t>
      </w:r>
      <w:r w:rsidRPr="00AE3A45">
        <w:rPr>
          <w:rFonts w:ascii="Times New Roman" w:hAnsi="Times New Roman" w:cs="Times New Roman"/>
          <w:sz w:val="24"/>
          <w:szCs w:val="24"/>
        </w:rPr>
        <w:t>ence</w:t>
      </w:r>
      <w:r>
        <w:rPr>
          <w:rFonts w:ascii="Times New Roman" w:hAnsi="Times New Roman" w:cs="Times New Roman"/>
          <w:sz w:val="24"/>
          <w:szCs w:val="24"/>
        </w:rPr>
        <w:t xml:space="preserve">, hormone in the systems, fish biology and </w:t>
      </w:r>
      <w:r w:rsidR="00260CD8">
        <w:rPr>
          <w:rFonts w:ascii="Times New Roman" w:hAnsi="Times New Roman" w:cs="Times New Roman"/>
          <w:sz w:val="24"/>
          <w:szCs w:val="24"/>
        </w:rPr>
        <w:t xml:space="preserve">adaptation </w:t>
      </w:r>
      <w:proofErr w:type="spellStart"/>
      <w:r>
        <w:rPr>
          <w:rFonts w:ascii="Times New Roman" w:hAnsi="Times New Roman" w:cs="Times New Roman"/>
          <w:sz w:val="24"/>
          <w:szCs w:val="24"/>
        </w:rPr>
        <w:t>behaviours</w:t>
      </w:r>
      <w:proofErr w:type="spellEnd"/>
      <w:r>
        <w:rPr>
          <w:rFonts w:ascii="Times New Roman" w:hAnsi="Times New Roman" w:cs="Times New Roman"/>
          <w:sz w:val="24"/>
          <w:szCs w:val="24"/>
        </w:rPr>
        <w:t>.</w:t>
      </w:r>
      <w:r w:rsidR="00A10643">
        <w:rPr>
          <w:rFonts w:ascii="Times New Roman" w:hAnsi="Times New Roman" w:cs="Times New Roman"/>
          <w:sz w:val="24"/>
          <w:szCs w:val="24"/>
        </w:rPr>
        <w:t xml:space="preserve"> Shoaling fish like guppy fish (</w:t>
      </w:r>
      <w:proofErr w:type="spellStart"/>
      <w:r w:rsidR="00A10643" w:rsidRPr="00A10643">
        <w:rPr>
          <w:rFonts w:ascii="Times New Roman" w:hAnsi="Times New Roman" w:cs="Times New Roman"/>
          <w:i/>
          <w:iCs/>
          <w:sz w:val="24"/>
          <w:szCs w:val="24"/>
        </w:rPr>
        <w:t>Poecilla</w:t>
      </w:r>
      <w:proofErr w:type="spellEnd"/>
      <w:r w:rsidR="00A10643" w:rsidRPr="00A10643">
        <w:rPr>
          <w:rFonts w:ascii="Times New Roman" w:hAnsi="Times New Roman" w:cs="Times New Roman"/>
          <w:i/>
          <w:iCs/>
          <w:sz w:val="24"/>
          <w:szCs w:val="24"/>
        </w:rPr>
        <w:t xml:space="preserve"> r</w:t>
      </w:r>
      <w:r w:rsidR="00CC7066">
        <w:rPr>
          <w:rFonts w:ascii="Times New Roman" w:hAnsi="Times New Roman" w:cs="Times New Roman"/>
          <w:i/>
          <w:iCs/>
          <w:sz w:val="24"/>
          <w:szCs w:val="24"/>
        </w:rPr>
        <w:t>et</w:t>
      </w:r>
      <w:r w:rsidR="00A10643" w:rsidRPr="00A10643">
        <w:rPr>
          <w:rFonts w:ascii="Times New Roman" w:hAnsi="Times New Roman" w:cs="Times New Roman"/>
          <w:i/>
          <w:iCs/>
          <w:sz w:val="24"/>
          <w:szCs w:val="24"/>
        </w:rPr>
        <w:t>iculata</w:t>
      </w:r>
      <w:r w:rsidR="00A10643">
        <w:rPr>
          <w:rFonts w:ascii="Times New Roman" w:hAnsi="Times New Roman" w:cs="Times New Roman"/>
          <w:sz w:val="24"/>
          <w:szCs w:val="24"/>
        </w:rPr>
        <w:t xml:space="preserve">), there is high prevalence </w:t>
      </w:r>
      <w:r w:rsidR="00B255B6">
        <w:rPr>
          <w:rFonts w:ascii="Times New Roman" w:hAnsi="Times New Roman" w:cs="Times New Roman"/>
          <w:sz w:val="24"/>
          <w:szCs w:val="24"/>
        </w:rPr>
        <w:t xml:space="preserve">of </w:t>
      </w:r>
      <w:proofErr w:type="spellStart"/>
      <w:r w:rsidR="00B255B6" w:rsidRPr="00B255B6">
        <w:rPr>
          <w:rFonts w:ascii="Times New Roman" w:hAnsi="Times New Roman" w:cs="Times New Roman"/>
          <w:i/>
          <w:iCs/>
          <w:sz w:val="24"/>
          <w:szCs w:val="24"/>
        </w:rPr>
        <w:t>Gyrodactylus</w:t>
      </w:r>
      <w:proofErr w:type="spellEnd"/>
      <w:r w:rsidR="00B255B6" w:rsidRPr="00B255B6">
        <w:rPr>
          <w:rFonts w:ascii="Times New Roman" w:hAnsi="Times New Roman" w:cs="Times New Roman"/>
          <w:i/>
          <w:iCs/>
          <w:sz w:val="24"/>
          <w:szCs w:val="24"/>
        </w:rPr>
        <w:t xml:space="preserve"> </w:t>
      </w:r>
      <w:proofErr w:type="spellStart"/>
      <w:r w:rsidR="00B255B6" w:rsidRPr="00B255B6">
        <w:rPr>
          <w:rFonts w:ascii="Times New Roman" w:hAnsi="Times New Roman" w:cs="Times New Roman"/>
          <w:i/>
          <w:iCs/>
          <w:sz w:val="24"/>
          <w:szCs w:val="24"/>
        </w:rPr>
        <w:t>turbulli</w:t>
      </w:r>
      <w:proofErr w:type="spellEnd"/>
      <w:r w:rsidR="00B255B6">
        <w:rPr>
          <w:rFonts w:ascii="Times New Roman" w:hAnsi="Times New Roman" w:cs="Times New Roman"/>
          <w:sz w:val="24"/>
          <w:szCs w:val="24"/>
        </w:rPr>
        <w:t xml:space="preserve"> parasites in females</w:t>
      </w:r>
      <w:r w:rsidR="004535AA">
        <w:rPr>
          <w:rFonts w:ascii="Times New Roman" w:hAnsi="Times New Roman" w:cs="Times New Roman"/>
          <w:sz w:val="24"/>
          <w:szCs w:val="24"/>
        </w:rPr>
        <w:t xml:space="preserve"> </w:t>
      </w:r>
      <w:r w:rsidR="00DC5993">
        <w:rPr>
          <w:rFonts w:ascii="Times New Roman" w:hAnsi="Times New Roman" w:cs="Times New Roman"/>
          <w:sz w:val="24"/>
          <w:szCs w:val="24"/>
        </w:rPr>
        <w:t xml:space="preserve">compared </w:t>
      </w:r>
      <w:r w:rsidR="004535AA">
        <w:rPr>
          <w:rFonts w:ascii="Times New Roman" w:hAnsi="Times New Roman" w:cs="Times New Roman"/>
          <w:sz w:val="24"/>
          <w:szCs w:val="24"/>
        </w:rPr>
        <w:t xml:space="preserve">to </w:t>
      </w:r>
      <w:r w:rsidR="004535AA">
        <w:rPr>
          <w:rFonts w:ascii="Times New Roman" w:hAnsi="Times New Roman" w:cs="Times New Roman"/>
          <w:sz w:val="24"/>
          <w:szCs w:val="24"/>
        </w:rPr>
        <w:lastRenderedPageBreak/>
        <w:t>males</w:t>
      </w:r>
      <w:r w:rsidR="00B255B6">
        <w:rPr>
          <w:rFonts w:ascii="Times New Roman" w:hAnsi="Times New Roman" w:cs="Times New Roman"/>
          <w:sz w:val="24"/>
          <w:szCs w:val="24"/>
        </w:rPr>
        <w:t>.</w:t>
      </w:r>
      <w:r w:rsidR="00B255B6" w:rsidRPr="00B255B6">
        <w:t xml:space="preserve"> </w:t>
      </w:r>
      <w:r w:rsidR="00B255B6" w:rsidRPr="00307DD1">
        <w:rPr>
          <w:rFonts w:ascii="Times New Roman" w:hAnsi="Times New Roman" w:cs="Times New Roman"/>
          <w:sz w:val="24"/>
          <w:szCs w:val="24"/>
        </w:rPr>
        <w:t>Fe</w:t>
      </w:r>
      <w:r w:rsidR="00B255B6" w:rsidRPr="00B255B6">
        <w:rPr>
          <w:rFonts w:ascii="Times New Roman" w:hAnsi="Times New Roman" w:cs="Times New Roman"/>
          <w:sz w:val="24"/>
          <w:szCs w:val="24"/>
        </w:rPr>
        <w:t>male guppies form larger</w:t>
      </w:r>
      <w:r w:rsidR="004535AA">
        <w:rPr>
          <w:rFonts w:ascii="Times New Roman" w:hAnsi="Times New Roman" w:cs="Times New Roman"/>
          <w:sz w:val="24"/>
          <w:szCs w:val="24"/>
        </w:rPr>
        <w:t xml:space="preserve">, and tighter </w:t>
      </w:r>
      <w:r w:rsidR="00B255B6" w:rsidRPr="00B255B6">
        <w:rPr>
          <w:rFonts w:ascii="Times New Roman" w:hAnsi="Times New Roman" w:cs="Times New Roman"/>
          <w:sz w:val="24"/>
          <w:szCs w:val="24"/>
        </w:rPr>
        <w:t>shoals than males</w:t>
      </w:r>
      <w:r w:rsidR="004535AA">
        <w:rPr>
          <w:rFonts w:ascii="Times New Roman" w:hAnsi="Times New Roman" w:cs="Times New Roman"/>
          <w:sz w:val="24"/>
          <w:szCs w:val="24"/>
        </w:rPr>
        <w:t xml:space="preserve"> and shoal for longer time hence increas</w:t>
      </w:r>
      <w:r w:rsidR="00DC5993">
        <w:rPr>
          <w:rFonts w:ascii="Times New Roman" w:hAnsi="Times New Roman" w:cs="Times New Roman"/>
          <w:sz w:val="24"/>
          <w:szCs w:val="24"/>
        </w:rPr>
        <w:t>ing chances of being infected by the parasite</w:t>
      </w:r>
      <w:sdt>
        <w:sdtPr>
          <w:rPr>
            <w:rFonts w:ascii="Times New Roman" w:hAnsi="Times New Roman" w:cs="Times New Roman"/>
            <w:color w:val="000000"/>
            <w:sz w:val="24"/>
            <w:szCs w:val="24"/>
          </w:rPr>
          <w:tag w:val="MENDELEY_CITATION_v3_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"/>
          <w:id w:val="-655070544"/>
          <w:placeholder>
            <w:docPart w:val="DefaultPlaceholder_-1854013440"/>
          </w:placeholder>
        </w:sdtPr>
        <w:sdtContent>
          <w:r w:rsidR="00F8018B" w:rsidRPr="00F8018B">
            <w:rPr>
              <w:rFonts w:ascii="Times New Roman" w:hAnsi="Times New Roman" w:cs="Times New Roman"/>
              <w:color w:val="000000"/>
              <w:sz w:val="24"/>
              <w:szCs w:val="24"/>
            </w:rPr>
            <w:t>(Richards et al., 2010)</w:t>
          </w:r>
        </w:sdtContent>
      </w:sdt>
      <w:r w:rsidR="00DC5993">
        <w:rPr>
          <w:rFonts w:ascii="Times New Roman" w:hAnsi="Times New Roman" w:cs="Times New Roman"/>
          <w:color w:val="000000"/>
          <w:sz w:val="24"/>
          <w:szCs w:val="24"/>
        </w:rPr>
        <w:t>.</w:t>
      </w:r>
      <w:r w:rsidR="00035514">
        <w:rPr>
          <w:rFonts w:ascii="Times New Roman" w:hAnsi="Times New Roman" w:cs="Times New Roman"/>
          <w:color w:val="000000"/>
          <w:sz w:val="24"/>
          <w:szCs w:val="24"/>
        </w:rPr>
        <w:t xml:space="preserve"> A study done by </w:t>
      </w:r>
      <w:sdt>
        <w:sdtPr>
          <w:rPr>
            <w:rFonts w:ascii="Times New Roman" w:hAnsi="Times New Roman" w:cs="Times New Roman"/>
            <w:color w:val="000000"/>
            <w:sz w:val="24"/>
            <w:szCs w:val="24"/>
          </w:rPr>
          <w:tag w:val="MENDELEY_CITATION_v3_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"/>
          <w:id w:val="-576049190"/>
          <w:placeholder>
            <w:docPart w:val="DefaultPlaceholder_-1854013440"/>
          </w:placeholder>
        </w:sdtPr>
        <w:sdtContent>
          <w:proofErr w:type="spellStart"/>
          <w:r w:rsidR="00F8018B" w:rsidRPr="00F8018B">
            <w:rPr>
              <w:rFonts w:ascii="Times New Roman" w:hAnsi="Times New Roman" w:cs="Times New Roman"/>
              <w:color w:val="000000"/>
              <w:sz w:val="24"/>
              <w:szCs w:val="24"/>
            </w:rPr>
            <w:t>Allalgua</w:t>
          </w:r>
          <w:proofErr w:type="spellEnd"/>
          <w:r w:rsidR="00F8018B" w:rsidRPr="00F8018B">
            <w:rPr>
              <w:rFonts w:ascii="Times New Roman" w:hAnsi="Times New Roman" w:cs="Times New Roman"/>
              <w:color w:val="000000"/>
              <w:sz w:val="24"/>
              <w:szCs w:val="24"/>
            </w:rPr>
            <w:t xml:space="preserve"> et al., (2021)</w:t>
          </w:r>
        </w:sdtContent>
      </w:sdt>
      <w:r w:rsidR="00035514">
        <w:rPr>
          <w:rFonts w:ascii="Times New Roman" w:hAnsi="Times New Roman" w:cs="Times New Roman"/>
          <w:color w:val="000000"/>
          <w:sz w:val="24"/>
          <w:szCs w:val="24"/>
        </w:rPr>
        <w:t xml:space="preserve"> shows female </w:t>
      </w:r>
      <w:proofErr w:type="spellStart"/>
      <w:r w:rsidR="00035514" w:rsidRPr="00035514">
        <w:rPr>
          <w:rFonts w:ascii="Times New Roman" w:hAnsi="Times New Roman" w:cs="Times New Roman"/>
          <w:i/>
          <w:iCs/>
          <w:color w:val="000000"/>
          <w:sz w:val="24"/>
          <w:szCs w:val="24"/>
        </w:rPr>
        <w:t>Luciobarbus</w:t>
      </w:r>
      <w:proofErr w:type="spellEnd"/>
      <w:r w:rsidR="00035514" w:rsidRPr="00035514">
        <w:rPr>
          <w:rFonts w:ascii="Times New Roman" w:hAnsi="Times New Roman" w:cs="Times New Roman"/>
          <w:i/>
          <w:iCs/>
          <w:color w:val="000000"/>
          <w:sz w:val="24"/>
          <w:szCs w:val="24"/>
        </w:rPr>
        <w:t xml:space="preserve"> </w:t>
      </w:r>
      <w:proofErr w:type="spellStart"/>
      <w:r w:rsidR="00035514" w:rsidRPr="00035514">
        <w:rPr>
          <w:rFonts w:ascii="Times New Roman" w:hAnsi="Times New Roman" w:cs="Times New Roman"/>
          <w:i/>
          <w:iCs/>
          <w:color w:val="000000"/>
          <w:sz w:val="24"/>
          <w:szCs w:val="24"/>
        </w:rPr>
        <w:t>callensis</w:t>
      </w:r>
      <w:proofErr w:type="spellEnd"/>
      <w:r w:rsidR="00035514">
        <w:rPr>
          <w:rFonts w:ascii="Times New Roman" w:hAnsi="Times New Roman" w:cs="Times New Roman"/>
          <w:color w:val="000000"/>
          <w:sz w:val="24"/>
          <w:szCs w:val="24"/>
        </w:rPr>
        <w:t xml:space="preserve"> had the highest rate of infestation by </w:t>
      </w:r>
      <w:proofErr w:type="spellStart"/>
      <w:r w:rsidR="00035514" w:rsidRPr="00035514">
        <w:rPr>
          <w:rFonts w:ascii="Times New Roman" w:hAnsi="Times New Roman" w:cs="Times New Roman"/>
          <w:i/>
          <w:iCs/>
          <w:color w:val="000000"/>
          <w:sz w:val="24"/>
          <w:szCs w:val="24"/>
        </w:rPr>
        <w:t>Dactylogyrus</w:t>
      </w:r>
      <w:proofErr w:type="spellEnd"/>
      <w:r w:rsidR="00035514" w:rsidRPr="00035514">
        <w:rPr>
          <w:rFonts w:ascii="Times New Roman" w:hAnsi="Times New Roman" w:cs="Times New Roman"/>
          <w:i/>
          <w:iCs/>
          <w:color w:val="000000"/>
          <w:sz w:val="24"/>
          <w:szCs w:val="24"/>
        </w:rPr>
        <w:t xml:space="preserve"> </w:t>
      </w:r>
      <w:proofErr w:type="spellStart"/>
      <w:r w:rsidR="00035514" w:rsidRPr="00035514">
        <w:rPr>
          <w:rFonts w:ascii="Times New Roman" w:hAnsi="Times New Roman" w:cs="Times New Roman"/>
          <w:i/>
          <w:iCs/>
          <w:color w:val="000000"/>
          <w:sz w:val="24"/>
          <w:szCs w:val="24"/>
        </w:rPr>
        <w:t>h</w:t>
      </w:r>
      <w:r w:rsidR="00CC7066">
        <w:rPr>
          <w:rFonts w:ascii="Times New Roman" w:hAnsi="Times New Roman" w:cs="Times New Roman"/>
          <w:i/>
          <w:iCs/>
          <w:color w:val="000000"/>
          <w:sz w:val="24"/>
          <w:szCs w:val="24"/>
        </w:rPr>
        <w:t>et</w:t>
      </w:r>
      <w:r w:rsidR="00035514" w:rsidRPr="00035514">
        <w:rPr>
          <w:rFonts w:ascii="Times New Roman" w:hAnsi="Times New Roman" w:cs="Times New Roman"/>
          <w:i/>
          <w:iCs/>
          <w:color w:val="000000"/>
          <w:sz w:val="24"/>
          <w:szCs w:val="24"/>
        </w:rPr>
        <w:t>eromorphus</w:t>
      </w:r>
      <w:proofErr w:type="spellEnd"/>
      <w:r w:rsidR="00035514" w:rsidRPr="00035514">
        <w:rPr>
          <w:rFonts w:ascii="Times New Roman" w:hAnsi="Times New Roman" w:cs="Times New Roman"/>
          <w:i/>
          <w:iCs/>
          <w:color w:val="000000"/>
          <w:sz w:val="24"/>
          <w:szCs w:val="24"/>
        </w:rPr>
        <w:t>.</w:t>
      </w:r>
      <w:r w:rsidR="00260CD8">
        <w:rPr>
          <w:rFonts w:ascii="Times New Roman" w:hAnsi="Times New Roman" w:cs="Times New Roman"/>
          <w:i/>
          <w:iCs/>
          <w:color w:val="000000"/>
          <w:sz w:val="24"/>
          <w:szCs w:val="24"/>
        </w:rPr>
        <w:t xml:space="preserve"> </w:t>
      </w:r>
      <w:r w:rsidR="00260CD8">
        <w:rPr>
          <w:rFonts w:ascii="Times New Roman" w:hAnsi="Times New Roman" w:cs="Times New Roman"/>
          <w:color w:val="000000"/>
          <w:sz w:val="24"/>
          <w:szCs w:val="24"/>
        </w:rPr>
        <w:t xml:space="preserve">This is similar to the research findings done by  </w:t>
      </w:r>
      <w:sdt>
        <w:sdtPr>
          <w:rPr>
            <w:rFonts w:ascii="Times New Roman" w:hAnsi="Times New Roman" w:cs="Times New Roman"/>
            <w:color w:val="000000"/>
            <w:sz w:val="24"/>
            <w:szCs w:val="24"/>
          </w:rPr>
          <w:tag w:val="MENDELEY_CITATION_v3_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"/>
          <w:id w:val="1417444096"/>
          <w:placeholder>
            <w:docPart w:val="DefaultPlaceholder_-1854013440"/>
          </w:placeholder>
        </w:sdtPr>
        <w:sdtContent>
          <w:r w:rsidR="00F8018B" w:rsidRPr="00F8018B">
            <w:rPr>
              <w:rFonts w:ascii="Times New Roman" w:hAnsi="Times New Roman" w:cs="Times New Roman"/>
              <w:color w:val="000000"/>
              <w:sz w:val="24"/>
              <w:szCs w:val="24"/>
            </w:rPr>
            <w:t>Alvin et al., (2019)</w:t>
          </w:r>
        </w:sdtContent>
      </w:sdt>
      <w:r w:rsidR="00260CD8">
        <w:rPr>
          <w:rFonts w:ascii="Times New Roman" w:hAnsi="Times New Roman" w:cs="Times New Roman"/>
          <w:color w:val="000000"/>
          <w:sz w:val="24"/>
          <w:szCs w:val="24"/>
        </w:rPr>
        <w:t xml:space="preserve">.Where all the six genera of ectoparasites </w:t>
      </w:r>
      <w:r w:rsidR="00F0038D">
        <w:rPr>
          <w:rFonts w:ascii="Times New Roman" w:hAnsi="Times New Roman" w:cs="Times New Roman"/>
          <w:color w:val="000000"/>
          <w:sz w:val="24"/>
          <w:szCs w:val="24"/>
        </w:rPr>
        <w:t xml:space="preserve">recorded </w:t>
      </w:r>
      <w:r w:rsidR="00656D7C">
        <w:rPr>
          <w:rFonts w:ascii="Times New Roman" w:hAnsi="Times New Roman" w:cs="Times New Roman"/>
          <w:color w:val="000000"/>
          <w:sz w:val="24"/>
          <w:szCs w:val="24"/>
        </w:rPr>
        <w:t xml:space="preserve">had </w:t>
      </w:r>
      <w:r w:rsidR="00F0038D">
        <w:rPr>
          <w:rFonts w:ascii="Times New Roman" w:hAnsi="Times New Roman" w:cs="Times New Roman"/>
          <w:color w:val="000000"/>
          <w:sz w:val="24"/>
          <w:szCs w:val="24"/>
        </w:rPr>
        <w:t xml:space="preserve">high prevalence in female </w:t>
      </w:r>
      <w:r w:rsidR="00F0038D" w:rsidRPr="00F0038D">
        <w:rPr>
          <w:rFonts w:ascii="Times New Roman" w:hAnsi="Times New Roman" w:cs="Times New Roman"/>
          <w:i/>
          <w:iCs/>
          <w:color w:val="000000"/>
          <w:sz w:val="24"/>
          <w:szCs w:val="24"/>
        </w:rPr>
        <w:t xml:space="preserve">Oreochromis </w:t>
      </w:r>
      <w:proofErr w:type="spellStart"/>
      <w:r w:rsidR="00F0038D" w:rsidRPr="00F0038D">
        <w:rPr>
          <w:rFonts w:ascii="Times New Roman" w:hAnsi="Times New Roman" w:cs="Times New Roman"/>
          <w:i/>
          <w:iCs/>
          <w:color w:val="000000"/>
          <w:sz w:val="24"/>
          <w:szCs w:val="24"/>
        </w:rPr>
        <w:t>niloticus</w:t>
      </w:r>
      <w:proofErr w:type="spellEnd"/>
      <w:r w:rsidR="00F0038D">
        <w:rPr>
          <w:rFonts w:ascii="Times New Roman" w:hAnsi="Times New Roman" w:cs="Times New Roman"/>
          <w:i/>
          <w:iCs/>
          <w:color w:val="000000"/>
          <w:sz w:val="24"/>
          <w:szCs w:val="24"/>
        </w:rPr>
        <w:t xml:space="preserve"> </w:t>
      </w:r>
      <w:r w:rsidR="00A55045">
        <w:rPr>
          <w:rFonts w:ascii="Times New Roman" w:hAnsi="Times New Roman" w:cs="Times New Roman"/>
          <w:color w:val="000000"/>
          <w:sz w:val="24"/>
          <w:szCs w:val="24"/>
        </w:rPr>
        <w:t>with</w:t>
      </w:r>
      <w:r w:rsidR="00F0038D" w:rsidRPr="00F0038D">
        <w:rPr>
          <w:rFonts w:ascii="Times New Roman" w:hAnsi="Times New Roman" w:cs="Times New Roman"/>
          <w:color w:val="000000"/>
          <w:sz w:val="24"/>
          <w:szCs w:val="24"/>
        </w:rPr>
        <w:t xml:space="preserve"> the</w:t>
      </w:r>
      <w:r w:rsidR="00F0038D">
        <w:rPr>
          <w:rFonts w:ascii="Times New Roman" w:hAnsi="Times New Roman" w:cs="Times New Roman"/>
          <w:i/>
          <w:iCs/>
          <w:color w:val="000000"/>
          <w:sz w:val="24"/>
          <w:szCs w:val="24"/>
        </w:rPr>
        <w:t xml:space="preserve"> </w:t>
      </w:r>
      <w:r w:rsidR="00F0038D">
        <w:rPr>
          <w:rFonts w:ascii="Times New Roman" w:hAnsi="Times New Roman" w:cs="Times New Roman"/>
          <w:color w:val="000000"/>
          <w:sz w:val="24"/>
          <w:szCs w:val="24"/>
        </w:rPr>
        <w:t>following percentages:</w:t>
      </w:r>
      <w:r w:rsidR="00F0038D" w:rsidRPr="00F0038D">
        <w:t xml:space="preserve"> </w:t>
      </w:r>
      <w:proofErr w:type="spellStart"/>
      <w:r w:rsidR="00F0038D" w:rsidRPr="00656D7C">
        <w:rPr>
          <w:rFonts w:ascii="Times New Roman" w:hAnsi="Times New Roman" w:cs="Times New Roman"/>
          <w:i/>
          <w:iCs/>
          <w:color w:val="000000"/>
          <w:sz w:val="24"/>
          <w:szCs w:val="24"/>
        </w:rPr>
        <w:t>Trichodina</w:t>
      </w:r>
      <w:proofErr w:type="spellEnd"/>
      <w:r w:rsidR="00F0038D" w:rsidRPr="00656D7C">
        <w:rPr>
          <w:rFonts w:ascii="Times New Roman" w:hAnsi="Times New Roman" w:cs="Times New Roman"/>
          <w:i/>
          <w:iCs/>
          <w:color w:val="000000"/>
          <w:sz w:val="24"/>
          <w:szCs w:val="24"/>
        </w:rPr>
        <w:t xml:space="preserve"> </w:t>
      </w:r>
      <w:r w:rsidR="00F0038D" w:rsidRPr="00F0038D">
        <w:rPr>
          <w:rFonts w:ascii="Times New Roman" w:hAnsi="Times New Roman" w:cs="Times New Roman"/>
          <w:color w:val="000000"/>
          <w:sz w:val="24"/>
          <w:szCs w:val="24"/>
        </w:rPr>
        <w:t xml:space="preserve">85.2%; </w:t>
      </w:r>
      <w:proofErr w:type="spellStart"/>
      <w:r w:rsidR="00F0038D" w:rsidRPr="00656D7C">
        <w:rPr>
          <w:rFonts w:ascii="Times New Roman" w:hAnsi="Times New Roman" w:cs="Times New Roman"/>
          <w:i/>
          <w:iCs/>
          <w:color w:val="000000"/>
          <w:sz w:val="24"/>
          <w:szCs w:val="24"/>
        </w:rPr>
        <w:t>Dactylogyrus</w:t>
      </w:r>
      <w:proofErr w:type="spellEnd"/>
      <w:r w:rsidR="00F0038D" w:rsidRPr="00656D7C">
        <w:rPr>
          <w:rFonts w:ascii="Times New Roman" w:hAnsi="Times New Roman" w:cs="Times New Roman"/>
          <w:i/>
          <w:iCs/>
          <w:color w:val="000000"/>
          <w:sz w:val="24"/>
          <w:szCs w:val="24"/>
        </w:rPr>
        <w:t xml:space="preserve"> </w:t>
      </w:r>
      <w:r w:rsidR="00F0038D" w:rsidRPr="00F0038D">
        <w:rPr>
          <w:rFonts w:ascii="Times New Roman" w:hAnsi="Times New Roman" w:cs="Times New Roman"/>
          <w:color w:val="000000"/>
          <w:sz w:val="24"/>
          <w:szCs w:val="24"/>
        </w:rPr>
        <w:t xml:space="preserve">49.6%; </w:t>
      </w:r>
      <w:proofErr w:type="spellStart"/>
      <w:r w:rsidR="00F0038D" w:rsidRPr="00656D7C">
        <w:rPr>
          <w:rFonts w:ascii="Times New Roman" w:hAnsi="Times New Roman" w:cs="Times New Roman"/>
          <w:i/>
          <w:iCs/>
          <w:color w:val="000000"/>
          <w:sz w:val="24"/>
          <w:szCs w:val="24"/>
        </w:rPr>
        <w:t>Gyrodactylus</w:t>
      </w:r>
      <w:proofErr w:type="spellEnd"/>
      <w:r w:rsidR="00F0038D" w:rsidRPr="00656D7C">
        <w:rPr>
          <w:rFonts w:ascii="Times New Roman" w:hAnsi="Times New Roman" w:cs="Times New Roman"/>
          <w:i/>
          <w:iCs/>
          <w:color w:val="000000"/>
          <w:sz w:val="24"/>
          <w:szCs w:val="24"/>
        </w:rPr>
        <w:t xml:space="preserve"> </w:t>
      </w:r>
      <w:r w:rsidR="00F0038D" w:rsidRPr="00F0038D">
        <w:rPr>
          <w:rFonts w:ascii="Times New Roman" w:hAnsi="Times New Roman" w:cs="Times New Roman"/>
          <w:color w:val="000000"/>
          <w:sz w:val="24"/>
          <w:szCs w:val="24"/>
        </w:rPr>
        <w:t xml:space="preserve">35.2%; </w:t>
      </w:r>
      <w:proofErr w:type="spellStart"/>
      <w:r w:rsidR="00F0038D" w:rsidRPr="00656D7C">
        <w:rPr>
          <w:rFonts w:ascii="Times New Roman" w:hAnsi="Times New Roman" w:cs="Times New Roman"/>
          <w:i/>
          <w:iCs/>
          <w:color w:val="000000"/>
          <w:sz w:val="24"/>
          <w:szCs w:val="24"/>
        </w:rPr>
        <w:t>Coleps</w:t>
      </w:r>
      <w:proofErr w:type="spellEnd"/>
      <w:r w:rsidR="00F0038D" w:rsidRPr="00F0038D">
        <w:rPr>
          <w:rFonts w:ascii="Times New Roman" w:hAnsi="Times New Roman" w:cs="Times New Roman"/>
          <w:color w:val="000000"/>
          <w:sz w:val="24"/>
          <w:szCs w:val="24"/>
        </w:rPr>
        <w:t xml:space="preserve"> 17.70%; </w:t>
      </w:r>
      <w:r w:rsidR="00F0038D" w:rsidRPr="00656D7C">
        <w:rPr>
          <w:rFonts w:ascii="Times New Roman" w:hAnsi="Times New Roman" w:cs="Times New Roman"/>
          <w:i/>
          <w:iCs/>
          <w:color w:val="000000"/>
          <w:sz w:val="24"/>
          <w:szCs w:val="24"/>
        </w:rPr>
        <w:t>Euplotes</w:t>
      </w:r>
      <w:r w:rsidR="00F0038D" w:rsidRPr="00F0038D">
        <w:rPr>
          <w:rFonts w:ascii="Times New Roman" w:hAnsi="Times New Roman" w:cs="Times New Roman"/>
          <w:color w:val="000000"/>
          <w:sz w:val="24"/>
          <w:szCs w:val="24"/>
        </w:rPr>
        <w:t xml:space="preserve"> 14.25%; </w:t>
      </w:r>
      <w:r w:rsidR="00F0038D" w:rsidRPr="00656D7C">
        <w:rPr>
          <w:rFonts w:ascii="Times New Roman" w:hAnsi="Times New Roman" w:cs="Times New Roman"/>
          <w:i/>
          <w:iCs/>
          <w:color w:val="000000"/>
          <w:sz w:val="24"/>
          <w:szCs w:val="24"/>
        </w:rPr>
        <w:t xml:space="preserve">Ergasilus </w:t>
      </w:r>
      <w:r w:rsidR="00F0038D" w:rsidRPr="00F0038D">
        <w:rPr>
          <w:rFonts w:ascii="Times New Roman" w:hAnsi="Times New Roman" w:cs="Times New Roman"/>
          <w:color w:val="000000"/>
          <w:sz w:val="24"/>
          <w:szCs w:val="24"/>
        </w:rPr>
        <w:t xml:space="preserve">0.60%; Digenean 0.4% as compared to male </w:t>
      </w:r>
      <w:r w:rsidR="00656D7C" w:rsidRPr="00656D7C">
        <w:rPr>
          <w:rFonts w:ascii="Times New Roman" w:hAnsi="Times New Roman" w:cs="Times New Roman"/>
          <w:i/>
          <w:iCs/>
          <w:color w:val="000000"/>
          <w:sz w:val="24"/>
          <w:szCs w:val="24"/>
        </w:rPr>
        <w:t xml:space="preserve">Oreochromis </w:t>
      </w:r>
      <w:proofErr w:type="spellStart"/>
      <w:r w:rsidR="00656D7C" w:rsidRPr="00656D7C">
        <w:rPr>
          <w:rFonts w:ascii="Times New Roman" w:hAnsi="Times New Roman" w:cs="Times New Roman"/>
          <w:i/>
          <w:iCs/>
          <w:color w:val="000000"/>
          <w:sz w:val="24"/>
          <w:szCs w:val="24"/>
        </w:rPr>
        <w:t>niloticus</w:t>
      </w:r>
      <w:proofErr w:type="spellEnd"/>
      <w:r w:rsidR="00F0038D" w:rsidRPr="00F0038D">
        <w:rPr>
          <w:rFonts w:ascii="Times New Roman" w:hAnsi="Times New Roman" w:cs="Times New Roman"/>
          <w:color w:val="000000"/>
          <w:sz w:val="24"/>
          <w:szCs w:val="24"/>
        </w:rPr>
        <w:t xml:space="preserve"> </w:t>
      </w:r>
      <w:r w:rsidR="00656D7C">
        <w:rPr>
          <w:rFonts w:ascii="Times New Roman" w:hAnsi="Times New Roman" w:cs="Times New Roman"/>
          <w:color w:val="000000"/>
          <w:sz w:val="24"/>
          <w:szCs w:val="24"/>
        </w:rPr>
        <w:t xml:space="preserve">where </w:t>
      </w:r>
      <w:proofErr w:type="spellStart"/>
      <w:r w:rsidR="00F0038D" w:rsidRPr="00A55045">
        <w:rPr>
          <w:rFonts w:ascii="Times New Roman" w:hAnsi="Times New Roman" w:cs="Times New Roman"/>
          <w:i/>
          <w:iCs/>
          <w:color w:val="000000"/>
          <w:sz w:val="24"/>
          <w:szCs w:val="24"/>
        </w:rPr>
        <w:t>Trichodina</w:t>
      </w:r>
      <w:proofErr w:type="spellEnd"/>
      <w:r w:rsidR="00656D7C">
        <w:rPr>
          <w:rFonts w:ascii="Times New Roman" w:hAnsi="Times New Roman" w:cs="Times New Roman"/>
          <w:color w:val="000000"/>
          <w:sz w:val="24"/>
          <w:szCs w:val="24"/>
        </w:rPr>
        <w:t xml:space="preserve"> was </w:t>
      </w:r>
      <w:r w:rsidR="00F0038D" w:rsidRPr="00F0038D">
        <w:rPr>
          <w:rFonts w:ascii="Times New Roman" w:hAnsi="Times New Roman" w:cs="Times New Roman"/>
          <w:color w:val="000000"/>
          <w:sz w:val="24"/>
          <w:szCs w:val="24"/>
        </w:rPr>
        <w:t xml:space="preserve">52.4%; </w:t>
      </w:r>
      <w:proofErr w:type="spellStart"/>
      <w:r w:rsidR="00F0038D" w:rsidRPr="0088641C">
        <w:rPr>
          <w:rFonts w:ascii="Times New Roman" w:hAnsi="Times New Roman" w:cs="Times New Roman"/>
          <w:i/>
          <w:iCs/>
          <w:color w:val="000000"/>
          <w:sz w:val="24"/>
          <w:szCs w:val="24"/>
        </w:rPr>
        <w:t>Dactylogyrus</w:t>
      </w:r>
      <w:proofErr w:type="spellEnd"/>
      <w:r w:rsidR="00656D7C">
        <w:rPr>
          <w:rFonts w:ascii="Times New Roman" w:hAnsi="Times New Roman" w:cs="Times New Roman"/>
          <w:color w:val="000000"/>
          <w:sz w:val="24"/>
          <w:szCs w:val="24"/>
        </w:rPr>
        <w:t xml:space="preserve"> </w:t>
      </w:r>
      <w:r w:rsidR="00F0038D" w:rsidRPr="00F0038D">
        <w:rPr>
          <w:rFonts w:ascii="Times New Roman" w:hAnsi="Times New Roman" w:cs="Times New Roman"/>
          <w:color w:val="000000"/>
          <w:sz w:val="24"/>
          <w:szCs w:val="24"/>
        </w:rPr>
        <w:t xml:space="preserve">33.35%; </w:t>
      </w:r>
      <w:proofErr w:type="spellStart"/>
      <w:r w:rsidR="00F0038D" w:rsidRPr="0088641C">
        <w:rPr>
          <w:rFonts w:ascii="Times New Roman" w:hAnsi="Times New Roman" w:cs="Times New Roman"/>
          <w:i/>
          <w:iCs/>
          <w:color w:val="000000"/>
          <w:sz w:val="24"/>
          <w:szCs w:val="24"/>
        </w:rPr>
        <w:t>Gyrodactylus</w:t>
      </w:r>
      <w:proofErr w:type="spellEnd"/>
      <w:r w:rsidR="00F0038D" w:rsidRPr="00F0038D">
        <w:rPr>
          <w:rFonts w:ascii="Times New Roman" w:hAnsi="Times New Roman" w:cs="Times New Roman"/>
          <w:color w:val="000000"/>
          <w:sz w:val="24"/>
          <w:szCs w:val="24"/>
        </w:rPr>
        <w:t xml:space="preserve"> 25.35%; </w:t>
      </w:r>
      <w:proofErr w:type="spellStart"/>
      <w:r w:rsidR="00F0038D" w:rsidRPr="0088641C">
        <w:rPr>
          <w:rFonts w:ascii="Times New Roman" w:hAnsi="Times New Roman" w:cs="Times New Roman"/>
          <w:i/>
          <w:iCs/>
          <w:color w:val="000000"/>
          <w:sz w:val="24"/>
          <w:szCs w:val="24"/>
        </w:rPr>
        <w:t>Coleps</w:t>
      </w:r>
      <w:proofErr w:type="spellEnd"/>
      <w:r w:rsidR="00656D7C">
        <w:rPr>
          <w:rFonts w:ascii="Times New Roman" w:hAnsi="Times New Roman" w:cs="Times New Roman"/>
          <w:color w:val="000000"/>
          <w:sz w:val="24"/>
          <w:szCs w:val="24"/>
        </w:rPr>
        <w:t xml:space="preserve"> </w:t>
      </w:r>
      <w:r w:rsidR="00F0038D" w:rsidRPr="00F0038D">
        <w:rPr>
          <w:rFonts w:ascii="Times New Roman" w:hAnsi="Times New Roman" w:cs="Times New Roman"/>
          <w:color w:val="000000"/>
          <w:sz w:val="24"/>
          <w:szCs w:val="24"/>
        </w:rPr>
        <w:t xml:space="preserve">11.25%; </w:t>
      </w:r>
      <w:r w:rsidR="00F0038D" w:rsidRPr="0088641C">
        <w:rPr>
          <w:rFonts w:ascii="Times New Roman" w:hAnsi="Times New Roman" w:cs="Times New Roman"/>
          <w:i/>
          <w:iCs/>
          <w:color w:val="000000"/>
          <w:sz w:val="24"/>
          <w:szCs w:val="24"/>
        </w:rPr>
        <w:t>Euplotes</w:t>
      </w:r>
      <w:r w:rsidR="00F0038D" w:rsidRPr="00F0038D">
        <w:rPr>
          <w:rFonts w:ascii="Times New Roman" w:hAnsi="Times New Roman" w:cs="Times New Roman"/>
          <w:color w:val="000000"/>
          <w:sz w:val="24"/>
          <w:szCs w:val="24"/>
        </w:rPr>
        <w:t xml:space="preserve"> 9.00%; </w:t>
      </w:r>
      <w:r w:rsidR="00F0038D" w:rsidRPr="0088641C">
        <w:rPr>
          <w:rFonts w:ascii="Times New Roman" w:hAnsi="Times New Roman" w:cs="Times New Roman"/>
          <w:i/>
          <w:iCs/>
          <w:color w:val="000000"/>
          <w:sz w:val="24"/>
          <w:szCs w:val="24"/>
        </w:rPr>
        <w:t>Ergasilus</w:t>
      </w:r>
      <w:r w:rsidR="0088641C">
        <w:rPr>
          <w:rFonts w:ascii="Times New Roman" w:hAnsi="Times New Roman" w:cs="Times New Roman"/>
          <w:color w:val="000000"/>
          <w:sz w:val="24"/>
          <w:szCs w:val="24"/>
        </w:rPr>
        <w:t xml:space="preserve"> </w:t>
      </w:r>
      <w:r w:rsidR="00F0038D" w:rsidRPr="00F0038D">
        <w:rPr>
          <w:rFonts w:ascii="Times New Roman" w:hAnsi="Times New Roman" w:cs="Times New Roman"/>
          <w:color w:val="000000"/>
          <w:sz w:val="24"/>
          <w:szCs w:val="24"/>
        </w:rPr>
        <w:t>0.4%</w:t>
      </w:r>
      <w:r w:rsidR="0088641C">
        <w:rPr>
          <w:rFonts w:ascii="Times New Roman" w:hAnsi="Times New Roman" w:cs="Times New Roman"/>
          <w:color w:val="000000"/>
          <w:sz w:val="24"/>
          <w:szCs w:val="24"/>
        </w:rPr>
        <w:t xml:space="preserve">.In the same study, </w:t>
      </w:r>
      <w:sdt>
        <w:sdtPr>
          <w:rPr>
            <w:rFonts w:ascii="Times New Roman" w:hAnsi="Times New Roman" w:cs="Times New Roman"/>
            <w:color w:val="000000"/>
            <w:sz w:val="24"/>
            <w:szCs w:val="24"/>
          </w:rPr>
          <w:tag w:val="MENDELEY_CITATION_v3_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"/>
          <w:id w:val="-1324816195"/>
          <w:placeholder>
            <w:docPart w:val="DefaultPlaceholder_-1854013440"/>
          </w:placeholder>
        </w:sdtPr>
        <w:sdtContent>
          <w:r w:rsidR="00F8018B" w:rsidRPr="00F8018B">
            <w:rPr>
              <w:rFonts w:ascii="Times New Roman" w:hAnsi="Times New Roman" w:cs="Times New Roman"/>
              <w:color w:val="000000"/>
              <w:sz w:val="24"/>
              <w:szCs w:val="24"/>
            </w:rPr>
            <w:t>Alvin et al.,( 2019)</w:t>
          </w:r>
        </w:sdtContent>
      </w:sdt>
      <w:r w:rsidR="0088641C">
        <w:rPr>
          <w:rFonts w:ascii="Times New Roman" w:hAnsi="Times New Roman" w:cs="Times New Roman"/>
          <w:color w:val="000000"/>
          <w:sz w:val="24"/>
          <w:szCs w:val="24"/>
        </w:rPr>
        <w:t>, c</w:t>
      </w:r>
      <w:r w:rsidR="00FA5999">
        <w:rPr>
          <w:rFonts w:ascii="Times New Roman" w:hAnsi="Times New Roman" w:cs="Times New Roman"/>
          <w:color w:val="000000"/>
          <w:sz w:val="24"/>
          <w:szCs w:val="24"/>
        </w:rPr>
        <w:t>ontrary findings were found in endoparasite w</w:t>
      </w:r>
      <w:r w:rsidR="00A55045">
        <w:rPr>
          <w:rFonts w:ascii="Times New Roman" w:hAnsi="Times New Roman" w:cs="Times New Roman"/>
          <w:color w:val="000000"/>
          <w:sz w:val="24"/>
          <w:szCs w:val="24"/>
        </w:rPr>
        <w:t>h</w:t>
      </w:r>
      <w:r w:rsidR="00FA5999">
        <w:rPr>
          <w:rFonts w:ascii="Times New Roman" w:hAnsi="Times New Roman" w:cs="Times New Roman"/>
          <w:color w:val="000000"/>
          <w:sz w:val="24"/>
          <w:szCs w:val="24"/>
        </w:rPr>
        <w:t>ere male tilapia</w:t>
      </w:r>
      <w:r w:rsidR="00A55045">
        <w:rPr>
          <w:rFonts w:ascii="Times New Roman" w:hAnsi="Times New Roman" w:cs="Times New Roman"/>
          <w:color w:val="000000"/>
          <w:sz w:val="24"/>
          <w:szCs w:val="24"/>
        </w:rPr>
        <w:t>s</w:t>
      </w:r>
      <w:r w:rsidR="00FA5999">
        <w:rPr>
          <w:rFonts w:ascii="Times New Roman" w:hAnsi="Times New Roman" w:cs="Times New Roman"/>
          <w:color w:val="000000"/>
          <w:sz w:val="24"/>
          <w:szCs w:val="24"/>
        </w:rPr>
        <w:t xml:space="preserve"> had</w:t>
      </w:r>
      <w:r w:rsidR="00A55045">
        <w:rPr>
          <w:rFonts w:ascii="Times New Roman" w:hAnsi="Times New Roman" w:cs="Times New Roman"/>
          <w:color w:val="000000"/>
          <w:sz w:val="24"/>
          <w:szCs w:val="24"/>
        </w:rPr>
        <w:t xml:space="preserve"> higher</w:t>
      </w:r>
      <w:r w:rsidR="00FA5999">
        <w:rPr>
          <w:rFonts w:ascii="Times New Roman" w:hAnsi="Times New Roman" w:cs="Times New Roman"/>
          <w:color w:val="000000"/>
          <w:sz w:val="24"/>
          <w:szCs w:val="24"/>
        </w:rPr>
        <w:t xml:space="preserve"> prevalence of </w:t>
      </w:r>
      <w:proofErr w:type="spellStart"/>
      <w:r w:rsidR="00FA5999" w:rsidRPr="00FA5999">
        <w:rPr>
          <w:rFonts w:ascii="Times New Roman" w:hAnsi="Times New Roman" w:cs="Times New Roman"/>
          <w:i/>
          <w:iCs/>
          <w:color w:val="000000"/>
          <w:sz w:val="24"/>
          <w:szCs w:val="24"/>
        </w:rPr>
        <w:t>Camallanus</w:t>
      </w:r>
      <w:proofErr w:type="spellEnd"/>
      <w:r w:rsidR="00FA5999" w:rsidRPr="00FA5999">
        <w:rPr>
          <w:rFonts w:ascii="Times New Roman" w:hAnsi="Times New Roman" w:cs="Times New Roman"/>
          <w:i/>
          <w:iCs/>
          <w:color w:val="000000"/>
          <w:sz w:val="24"/>
          <w:szCs w:val="24"/>
        </w:rPr>
        <w:t xml:space="preserve"> </w:t>
      </w:r>
      <w:proofErr w:type="spellStart"/>
      <w:r w:rsidR="00FA5999" w:rsidRPr="00FA5999">
        <w:rPr>
          <w:rFonts w:ascii="Times New Roman" w:hAnsi="Times New Roman" w:cs="Times New Roman"/>
          <w:i/>
          <w:iCs/>
          <w:color w:val="000000"/>
          <w:sz w:val="24"/>
          <w:szCs w:val="24"/>
        </w:rPr>
        <w:t>spp</w:t>
      </w:r>
      <w:proofErr w:type="spellEnd"/>
      <w:r w:rsidR="00FA5999">
        <w:rPr>
          <w:rFonts w:ascii="Times New Roman" w:hAnsi="Times New Roman" w:cs="Times New Roman"/>
          <w:color w:val="000000"/>
          <w:sz w:val="24"/>
          <w:szCs w:val="24"/>
        </w:rPr>
        <w:t xml:space="preserve"> and </w:t>
      </w:r>
      <w:r w:rsidR="00FA5999" w:rsidRPr="00FA5999">
        <w:rPr>
          <w:rFonts w:ascii="Times New Roman" w:hAnsi="Times New Roman" w:cs="Times New Roman"/>
          <w:color w:val="000000"/>
          <w:sz w:val="24"/>
          <w:szCs w:val="24"/>
        </w:rPr>
        <w:t>acanthocephalan</w:t>
      </w:r>
      <w:r w:rsidR="00A55045">
        <w:rPr>
          <w:rFonts w:ascii="Times New Roman" w:hAnsi="Times New Roman" w:cs="Times New Roman"/>
          <w:color w:val="000000"/>
          <w:sz w:val="24"/>
          <w:szCs w:val="24"/>
        </w:rPr>
        <w:t xml:space="preserve"> compared to females</w:t>
      </w:r>
      <w:r w:rsidR="00FA5999">
        <w:rPr>
          <w:rFonts w:ascii="Times New Roman" w:hAnsi="Times New Roman" w:cs="Times New Roman"/>
          <w:color w:val="000000"/>
          <w:sz w:val="24"/>
          <w:szCs w:val="24"/>
        </w:rPr>
        <w:t>.</w:t>
      </w:r>
      <w:r w:rsidR="001F19D8">
        <w:rPr>
          <w:rFonts w:ascii="Times New Roman" w:hAnsi="Times New Roman" w:cs="Times New Roman"/>
          <w:color w:val="000000"/>
          <w:sz w:val="24"/>
          <w:szCs w:val="24"/>
        </w:rPr>
        <w:t xml:space="preserve"> These differences in parasitic prevalence </w:t>
      </w:r>
      <w:r w:rsidR="00724FC9">
        <w:rPr>
          <w:rFonts w:ascii="Times New Roman" w:hAnsi="Times New Roman" w:cs="Times New Roman"/>
          <w:color w:val="000000"/>
          <w:sz w:val="24"/>
          <w:szCs w:val="24"/>
        </w:rPr>
        <w:t xml:space="preserve">percentages </w:t>
      </w:r>
      <w:r w:rsidR="001F19D8" w:rsidRPr="00AE3A45">
        <w:rPr>
          <w:rFonts w:ascii="Times New Roman" w:hAnsi="Times New Roman" w:cs="Times New Roman"/>
          <w:color w:val="000000"/>
          <w:sz w:val="24"/>
          <w:szCs w:val="24"/>
        </w:rPr>
        <w:t>b</w:t>
      </w:r>
      <w:r w:rsidR="00CC7066" w:rsidRPr="00AE3A45">
        <w:rPr>
          <w:rFonts w:ascii="Times New Roman" w:hAnsi="Times New Roman" w:cs="Times New Roman"/>
          <w:color w:val="000000"/>
          <w:sz w:val="24"/>
          <w:szCs w:val="24"/>
        </w:rPr>
        <w:t>et</w:t>
      </w:r>
      <w:r w:rsidR="001F19D8" w:rsidRPr="00AE3A45">
        <w:rPr>
          <w:rFonts w:ascii="Times New Roman" w:hAnsi="Times New Roman" w:cs="Times New Roman"/>
          <w:color w:val="000000"/>
          <w:sz w:val="24"/>
          <w:szCs w:val="24"/>
        </w:rPr>
        <w:t xml:space="preserve">ween </w:t>
      </w:r>
      <w:r w:rsidR="001F19D8">
        <w:rPr>
          <w:rFonts w:ascii="Times New Roman" w:hAnsi="Times New Roman" w:cs="Times New Roman"/>
          <w:color w:val="000000"/>
          <w:sz w:val="24"/>
          <w:szCs w:val="24"/>
        </w:rPr>
        <w:t>male and female tilapias in response to ectoparasites and end</w:t>
      </w:r>
      <w:r w:rsidR="00FE1582">
        <w:rPr>
          <w:rFonts w:ascii="Times New Roman" w:hAnsi="Times New Roman" w:cs="Times New Roman"/>
          <w:color w:val="000000"/>
          <w:sz w:val="24"/>
          <w:szCs w:val="24"/>
        </w:rPr>
        <w:t>oparasites is based on spawning behaviors and fish biology. F</w:t>
      </w:r>
      <w:r w:rsidR="00FE1582" w:rsidRPr="00FE1582">
        <w:rPr>
          <w:rFonts w:ascii="Times New Roman" w:hAnsi="Times New Roman" w:cs="Times New Roman"/>
          <w:color w:val="000000"/>
          <w:sz w:val="24"/>
          <w:szCs w:val="24"/>
        </w:rPr>
        <w:t xml:space="preserve">emales invest more in </w:t>
      </w:r>
      <w:r w:rsidR="00FE1582" w:rsidRPr="00AE3A45">
        <w:rPr>
          <w:rFonts w:ascii="Times New Roman" w:hAnsi="Times New Roman" w:cs="Times New Roman"/>
          <w:color w:val="000000"/>
          <w:sz w:val="24"/>
          <w:szCs w:val="24"/>
        </w:rPr>
        <w:t>gam</w:t>
      </w:r>
      <w:r w:rsidR="00CC7066" w:rsidRPr="00AE3A45">
        <w:rPr>
          <w:rFonts w:ascii="Times New Roman" w:hAnsi="Times New Roman" w:cs="Times New Roman"/>
          <w:color w:val="000000"/>
          <w:sz w:val="24"/>
          <w:szCs w:val="24"/>
        </w:rPr>
        <w:t>et</w:t>
      </w:r>
      <w:r w:rsidR="00FE1582" w:rsidRPr="00AE3A45">
        <w:rPr>
          <w:rFonts w:ascii="Times New Roman" w:hAnsi="Times New Roman" w:cs="Times New Roman"/>
          <w:color w:val="000000"/>
          <w:sz w:val="24"/>
          <w:szCs w:val="24"/>
        </w:rPr>
        <w:t xml:space="preserve">e </w:t>
      </w:r>
      <w:r w:rsidR="00A55045" w:rsidRPr="00FE1582">
        <w:rPr>
          <w:rFonts w:ascii="Times New Roman" w:hAnsi="Times New Roman" w:cs="Times New Roman"/>
          <w:color w:val="000000"/>
          <w:sz w:val="24"/>
          <w:szCs w:val="24"/>
        </w:rPr>
        <w:t>production</w:t>
      </w:r>
      <w:r w:rsidR="00A55045">
        <w:rPr>
          <w:rFonts w:ascii="Times New Roman" w:hAnsi="Times New Roman" w:cs="Times New Roman"/>
          <w:color w:val="000000"/>
          <w:sz w:val="24"/>
          <w:szCs w:val="24"/>
        </w:rPr>
        <w:t>, with</w:t>
      </w:r>
      <w:r w:rsidR="00915203">
        <w:rPr>
          <w:rFonts w:ascii="Times New Roman" w:hAnsi="Times New Roman" w:cs="Times New Roman"/>
          <w:color w:val="000000"/>
          <w:sz w:val="24"/>
          <w:szCs w:val="24"/>
        </w:rPr>
        <w:t xml:space="preserve"> the assumption that energy for reproduction is costly and </w:t>
      </w:r>
      <w:r w:rsidR="00A55045">
        <w:rPr>
          <w:rFonts w:ascii="Times New Roman" w:hAnsi="Times New Roman" w:cs="Times New Roman"/>
          <w:color w:val="000000"/>
          <w:sz w:val="24"/>
          <w:szCs w:val="24"/>
        </w:rPr>
        <w:t xml:space="preserve">it </w:t>
      </w:r>
      <w:r w:rsidR="00915203">
        <w:rPr>
          <w:rFonts w:ascii="Times New Roman" w:hAnsi="Times New Roman" w:cs="Times New Roman"/>
          <w:color w:val="000000"/>
          <w:sz w:val="24"/>
          <w:szCs w:val="24"/>
        </w:rPr>
        <w:t>reduces the energy for i</w:t>
      </w:r>
      <w:r w:rsidR="00915203" w:rsidRPr="00596F2F">
        <w:rPr>
          <w:rFonts w:ascii="Times New Roman" w:hAnsi="Times New Roman" w:cs="Times New Roman"/>
          <w:color w:val="000000"/>
          <w:sz w:val="24"/>
          <w:szCs w:val="24"/>
        </w:rPr>
        <w:t>mmunocomp</w:t>
      </w:r>
      <w:r w:rsidR="00CC7066" w:rsidRPr="00596F2F">
        <w:rPr>
          <w:rFonts w:ascii="Times New Roman" w:hAnsi="Times New Roman" w:cs="Times New Roman"/>
          <w:color w:val="000000"/>
          <w:sz w:val="24"/>
          <w:szCs w:val="24"/>
        </w:rPr>
        <w:t>et</w:t>
      </w:r>
      <w:r w:rsidR="00915203" w:rsidRPr="00596F2F">
        <w:rPr>
          <w:rFonts w:ascii="Times New Roman" w:hAnsi="Times New Roman" w:cs="Times New Roman"/>
          <w:color w:val="000000"/>
          <w:sz w:val="24"/>
          <w:szCs w:val="24"/>
        </w:rPr>
        <w:t>enc</w:t>
      </w:r>
      <w:r w:rsidR="00915203">
        <w:rPr>
          <w:rFonts w:ascii="Times New Roman" w:hAnsi="Times New Roman" w:cs="Times New Roman"/>
          <w:color w:val="000000"/>
          <w:sz w:val="24"/>
          <w:szCs w:val="24"/>
        </w:rPr>
        <w:t>e</w:t>
      </w:r>
      <w:r w:rsidR="00A55045">
        <w:rPr>
          <w:rFonts w:ascii="Times New Roman" w:hAnsi="Times New Roman" w:cs="Times New Roman"/>
          <w:color w:val="000000"/>
          <w:sz w:val="24"/>
          <w:szCs w:val="24"/>
        </w:rPr>
        <w:t>. M</w:t>
      </w:r>
      <w:r w:rsidR="00A55045" w:rsidRPr="00A55045">
        <w:rPr>
          <w:rFonts w:ascii="Times New Roman" w:hAnsi="Times New Roman" w:cs="Times New Roman"/>
          <w:color w:val="000000"/>
          <w:sz w:val="24"/>
          <w:szCs w:val="24"/>
        </w:rPr>
        <w:t>ales</w:t>
      </w:r>
      <w:r w:rsidR="00A55045">
        <w:rPr>
          <w:rFonts w:ascii="Times New Roman" w:hAnsi="Times New Roman" w:cs="Times New Roman"/>
          <w:color w:val="000000"/>
          <w:sz w:val="24"/>
          <w:szCs w:val="24"/>
        </w:rPr>
        <w:t xml:space="preserve"> </w:t>
      </w:r>
      <w:r w:rsidR="00A55045" w:rsidRPr="00A55045">
        <w:rPr>
          <w:rFonts w:ascii="Times New Roman" w:hAnsi="Times New Roman" w:cs="Times New Roman"/>
          <w:color w:val="000000"/>
          <w:sz w:val="24"/>
          <w:szCs w:val="24"/>
        </w:rPr>
        <w:t>invest</w:t>
      </w:r>
      <w:r w:rsidR="00A55045">
        <w:rPr>
          <w:rFonts w:ascii="Times New Roman" w:hAnsi="Times New Roman" w:cs="Times New Roman"/>
          <w:color w:val="000000"/>
          <w:sz w:val="24"/>
          <w:szCs w:val="24"/>
        </w:rPr>
        <w:t xml:space="preserve"> </w:t>
      </w:r>
      <w:r w:rsidR="00A55045" w:rsidRPr="00A55045">
        <w:rPr>
          <w:rFonts w:ascii="Times New Roman" w:hAnsi="Times New Roman" w:cs="Times New Roman"/>
          <w:color w:val="000000"/>
          <w:sz w:val="24"/>
          <w:szCs w:val="24"/>
        </w:rPr>
        <w:t>more in mate attraction through the display of sexual ornamentation</w:t>
      </w:r>
      <w:r w:rsidR="00A55045">
        <w:rPr>
          <w:rFonts w:ascii="Times New Roman" w:hAnsi="Times New Roman" w:cs="Times New Roman"/>
          <w:color w:val="000000"/>
          <w:sz w:val="24"/>
          <w:szCs w:val="24"/>
        </w:rPr>
        <w:t>,</w:t>
      </w:r>
      <w:r w:rsidR="00A55045" w:rsidRPr="00A55045">
        <w:t xml:space="preserve"> </w:t>
      </w:r>
      <w:r w:rsidR="004B4FD5">
        <w:rPr>
          <w:rFonts w:ascii="Times New Roman" w:hAnsi="Times New Roman" w:cs="Times New Roman"/>
          <w:color w:val="000000"/>
          <w:sz w:val="24"/>
          <w:szCs w:val="24"/>
        </w:rPr>
        <w:t xml:space="preserve">which is characterized with </w:t>
      </w:r>
      <w:r w:rsidR="004B4FD5" w:rsidRPr="00A55045">
        <w:rPr>
          <w:rFonts w:ascii="Times New Roman" w:hAnsi="Times New Roman" w:cs="Times New Roman"/>
          <w:color w:val="000000"/>
          <w:sz w:val="24"/>
          <w:szCs w:val="24"/>
        </w:rPr>
        <w:t>production</w:t>
      </w:r>
      <w:r w:rsidR="00A55045" w:rsidRPr="00A55045">
        <w:rPr>
          <w:rFonts w:ascii="Times New Roman" w:hAnsi="Times New Roman" w:cs="Times New Roman"/>
          <w:color w:val="000000"/>
          <w:sz w:val="24"/>
          <w:szCs w:val="24"/>
        </w:rPr>
        <w:t xml:space="preserve"> of steroid hormones mainly testosterone </w:t>
      </w:r>
      <w:r w:rsidR="0058735E" w:rsidRPr="00A55045">
        <w:rPr>
          <w:rFonts w:ascii="Times New Roman" w:hAnsi="Times New Roman" w:cs="Times New Roman"/>
          <w:color w:val="000000"/>
          <w:sz w:val="24"/>
          <w:szCs w:val="24"/>
        </w:rPr>
        <w:t>that affect</w:t>
      </w:r>
      <w:r w:rsidR="004B4FD5">
        <w:rPr>
          <w:rFonts w:ascii="Times New Roman" w:hAnsi="Times New Roman" w:cs="Times New Roman"/>
          <w:color w:val="000000"/>
          <w:sz w:val="24"/>
          <w:szCs w:val="24"/>
        </w:rPr>
        <w:t xml:space="preserve"> directly</w:t>
      </w:r>
      <w:r w:rsidR="00A55045" w:rsidRPr="00A55045">
        <w:rPr>
          <w:rFonts w:ascii="Times New Roman" w:hAnsi="Times New Roman" w:cs="Times New Roman"/>
          <w:color w:val="000000"/>
          <w:sz w:val="24"/>
          <w:szCs w:val="24"/>
        </w:rPr>
        <w:t xml:space="preserve"> the production of immune cells</w:t>
      </w:r>
      <w:r w:rsidR="0058735E" w:rsidRPr="0058735E">
        <w:rPr>
          <w:rFonts w:ascii="Times New Roman" w:hAnsi="Times New Roman" w:cs="Times New Roman"/>
          <w:color w:val="000000"/>
          <w:sz w:val="24"/>
          <w:szCs w:val="24"/>
        </w:rPr>
        <w:t>.</w:t>
      </w:r>
      <w:r w:rsidR="0058735E">
        <w:rPr>
          <w:rFonts w:ascii="Times New Roman" w:hAnsi="Times New Roman" w:cs="Times New Roman"/>
          <w:color w:val="000000"/>
          <w:sz w:val="24"/>
          <w:szCs w:val="24"/>
        </w:rPr>
        <w:t xml:space="preserve"> </w:t>
      </w:r>
      <w:r w:rsidR="0058735E" w:rsidRPr="0058735E">
        <w:rPr>
          <w:rFonts w:ascii="Times New Roman" w:hAnsi="Times New Roman" w:cs="Times New Roman"/>
          <w:sz w:val="24"/>
          <w:szCs w:val="24"/>
        </w:rPr>
        <w:t>I</w:t>
      </w:r>
      <w:r w:rsidR="0058735E" w:rsidRPr="0058735E">
        <w:rPr>
          <w:rFonts w:ascii="Times New Roman" w:hAnsi="Times New Roman" w:cs="Times New Roman"/>
          <w:color w:val="000000"/>
          <w:sz w:val="24"/>
          <w:szCs w:val="24"/>
        </w:rPr>
        <w:t>mmunosuppression by steroid hormones result in higher</w:t>
      </w:r>
      <w:r w:rsidR="0058735E">
        <w:rPr>
          <w:rFonts w:ascii="Times New Roman" w:hAnsi="Times New Roman" w:cs="Times New Roman"/>
          <w:color w:val="000000"/>
          <w:sz w:val="24"/>
          <w:szCs w:val="24"/>
        </w:rPr>
        <w:t xml:space="preserve"> endoparasite</w:t>
      </w:r>
      <w:r w:rsidR="0058735E" w:rsidRPr="0058735E">
        <w:rPr>
          <w:rFonts w:ascii="Times New Roman" w:hAnsi="Times New Roman" w:cs="Times New Roman"/>
          <w:color w:val="000000"/>
          <w:sz w:val="24"/>
          <w:szCs w:val="24"/>
        </w:rPr>
        <w:t xml:space="preserve"> parasites level in breeding individual</w:t>
      </w:r>
      <w:r w:rsidR="00915203">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"/>
          <w:id w:val="-2017298064"/>
          <w:placeholder>
            <w:docPart w:val="DefaultPlaceholder_-1854013440"/>
          </w:placeholder>
        </w:sdtPr>
        <w:sdtContent>
          <w:r w:rsidR="00F8018B" w:rsidRPr="00F8018B">
            <w:rPr>
              <w:rFonts w:ascii="Times New Roman" w:hAnsi="Times New Roman" w:cs="Times New Roman"/>
              <w:color w:val="000000"/>
              <w:sz w:val="24"/>
              <w:szCs w:val="24"/>
            </w:rPr>
            <w:t>(Alvin et al., 2019)</w:t>
          </w:r>
        </w:sdtContent>
      </w:sdt>
      <w:r w:rsidR="00915203">
        <w:rPr>
          <w:rFonts w:ascii="Times New Roman" w:hAnsi="Times New Roman" w:cs="Times New Roman"/>
          <w:color w:val="000000"/>
          <w:sz w:val="24"/>
          <w:szCs w:val="24"/>
        </w:rPr>
        <w:t>.</w:t>
      </w:r>
      <w:r w:rsidR="009E1C73" w:rsidRPr="009E1C73">
        <w:t xml:space="preserve"> </w:t>
      </w:r>
    </w:p>
    <w:p w14:paraId="52FB23BA" w14:textId="3A51DA11" w:rsidR="00B255B6" w:rsidRPr="007078D7" w:rsidRDefault="007078D7" w:rsidP="007078D7">
      <w:pPr>
        <w:pStyle w:val="Heading1"/>
        <w:rPr>
          <w:rFonts w:ascii="Times New Roman" w:hAnsi="Times New Roman" w:cs="Times New Roman"/>
          <w:b/>
          <w:bCs/>
          <w:sz w:val="24"/>
          <w:szCs w:val="24"/>
        </w:rPr>
      </w:pPr>
      <w:bookmarkStart w:id="95" w:name="_Toc146698924"/>
      <w:r w:rsidRPr="007078D7">
        <w:rPr>
          <w:rFonts w:ascii="Times New Roman" w:hAnsi="Times New Roman" w:cs="Times New Roman"/>
          <w:b/>
          <w:bCs/>
          <w:sz w:val="24"/>
          <w:szCs w:val="24"/>
        </w:rPr>
        <w:t>2.7 Ab</w:t>
      </w:r>
      <w:r w:rsidR="009E1C73" w:rsidRPr="007078D7">
        <w:rPr>
          <w:rFonts w:ascii="Times New Roman" w:hAnsi="Times New Roman" w:cs="Times New Roman"/>
          <w:b/>
          <w:bCs/>
          <w:sz w:val="24"/>
          <w:szCs w:val="24"/>
        </w:rPr>
        <w:t>iotic factors affecting fish parasitism</w:t>
      </w:r>
      <w:bookmarkEnd w:id="95"/>
    </w:p>
    <w:p w14:paraId="3381C07A" w14:textId="1BE39CD4" w:rsidR="009E1C73" w:rsidRPr="00427D4D" w:rsidRDefault="00D066FC" w:rsidP="00D066FC">
      <w:pPr>
        <w:pStyle w:val="Heading2"/>
        <w:rPr>
          <w:rFonts w:ascii="Times New Roman" w:hAnsi="Times New Roman" w:cs="Times New Roman"/>
          <w:b/>
          <w:bCs/>
          <w:sz w:val="24"/>
          <w:szCs w:val="24"/>
        </w:rPr>
      </w:pPr>
      <w:bookmarkStart w:id="96" w:name="_Toc146698925"/>
      <w:r w:rsidRPr="00427D4D">
        <w:rPr>
          <w:rFonts w:ascii="Times New Roman" w:hAnsi="Times New Roman" w:cs="Times New Roman"/>
          <w:b/>
          <w:bCs/>
          <w:sz w:val="24"/>
          <w:szCs w:val="24"/>
        </w:rPr>
        <w:t>2.7.1 Seasonality of parasite transmission</w:t>
      </w:r>
      <w:bookmarkEnd w:id="96"/>
    </w:p>
    <w:p w14:paraId="4E926991" w14:textId="194F9FD9" w:rsidR="00D066FC" w:rsidRDefault="005112E9" w:rsidP="005D459D">
      <w:pPr>
        <w:spacing w:line="360" w:lineRule="auto"/>
        <w:jc w:val="both"/>
        <w:rPr>
          <w:rFonts w:ascii="Times New Roman" w:hAnsi="Times New Roman" w:cs="Times New Roman"/>
          <w:color w:val="000000"/>
          <w:sz w:val="24"/>
          <w:szCs w:val="24"/>
        </w:rPr>
      </w:pPr>
      <w:r w:rsidRPr="00256508">
        <w:rPr>
          <w:rFonts w:ascii="Times New Roman" w:hAnsi="Times New Roman" w:cs="Times New Roman"/>
          <w:sz w:val="24"/>
          <w:szCs w:val="24"/>
        </w:rPr>
        <w:t xml:space="preserve">Rainfall and temperature </w:t>
      </w:r>
      <w:r w:rsidR="00427D4D" w:rsidRPr="00256508">
        <w:rPr>
          <w:rFonts w:ascii="Times New Roman" w:hAnsi="Times New Roman" w:cs="Times New Roman"/>
          <w:sz w:val="24"/>
          <w:szCs w:val="24"/>
        </w:rPr>
        <w:t>vary</w:t>
      </w:r>
      <w:r w:rsidRPr="00256508">
        <w:rPr>
          <w:rFonts w:ascii="Times New Roman" w:hAnsi="Times New Roman" w:cs="Times New Roman"/>
          <w:sz w:val="24"/>
          <w:szCs w:val="24"/>
        </w:rPr>
        <w:t xml:space="preserve"> throughout the </w:t>
      </w:r>
      <w:r w:rsidR="00427D4D" w:rsidRPr="00256508">
        <w:rPr>
          <w:rFonts w:ascii="Times New Roman" w:hAnsi="Times New Roman" w:cs="Times New Roman"/>
          <w:sz w:val="24"/>
          <w:szCs w:val="24"/>
        </w:rPr>
        <w:t>year. They</w:t>
      </w:r>
      <w:r w:rsidRPr="00256508">
        <w:rPr>
          <w:rFonts w:ascii="Times New Roman" w:hAnsi="Times New Roman" w:cs="Times New Roman"/>
          <w:sz w:val="24"/>
          <w:szCs w:val="24"/>
        </w:rPr>
        <w:t xml:space="preserve"> are important factors in fish infestation as they control </w:t>
      </w:r>
      <w:r w:rsidR="00427D4D" w:rsidRPr="00256508">
        <w:rPr>
          <w:rFonts w:ascii="Times New Roman" w:hAnsi="Times New Roman" w:cs="Times New Roman"/>
          <w:sz w:val="24"/>
          <w:szCs w:val="24"/>
        </w:rPr>
        <w:t>seasonal</w:t>
      </w:r>
      <w:r w:rsidRPr="00256508">
        <w:rPr>
          <w:rFonts w:ascii="Times New Roman" w:hAnsi="Times New Roman" w:cs="Times New Roman"/>
          <w:sz w:val="24"/>
          <w:szCs w:val="24"/>
        </w:rPr>
        <w:t xml:space="preserve"> prevalence of parasites. </w:t>
      </w:r>
      <w:r w:rsidR="00423F33" w:rsidRPr="00256508">
        <w:rPr>
          <w:rFonts w:ascii="Times New Roman" w:hAnsi="Times New Roman" w:cs="Times New Roman"/>
          <w:sz w:val="24"/>
          <w:szCs w:val="24"/>
        </w:rPr>
        <w:t xml:space="preserve">In temperate </w:t>
      </w:r>
      <w:r w:rsidR="008244A6" w:rsidRPr="00256508">
        <w:rPr>
          <w:rFonts w:ascii="Times New Roman" w:hAnsi="Times New Roman" w:cs="Times New Roman"/>
          <w:sz w:val="24"/>
          <w:szCs w:val="24"/>
        </w:rPr>
        <w:t>areas,</w:t>
      </w:r>
      <w:r w:rsidR="00423F33" w:rsidRPr="00256508">
        <w:rPr>
          <w:rFonts w:ascii="Times New Roman" w:hAnsi="Times New Roman" w:cs="Times New Roman"/>
          <w:sz w:val="24"/>
          <w:szCs w:val="24"/>
        </w:rPr>
        <w:t xml:space="preserve"> monogenean parasites lifespan </w:t>
      </w:r>
      <w:r w:rsidR="008244A6" w:rsidRPr="00256508">
        <w:rPr>
          <w:rFonts w:ascii="Times New Roman" w:hAnsi="Times New Roman" w:cs="Times New Roman"/>
          <w:sz w:val="24"/>
          <w:szCs w:val="24"/>
        </w:rPr>
        <w:t>depends</w:t>
      </w:r>
      <w:r w:rsidR="00423F33" w:rsidRPr="00256508">
        <w:rPr>
          <w:rFonts w:ascii="Times New Roman" w:hAnsi="Times New Roman" w:cs="Times New Roman"/>
          <w:sz w:val="24"/>
          <w:szCs w:val="24"/>
        </w:rPr>
        <w:t xml:space="preserve"> on high temperature, as high </w:t>
      </w:r>
      <w:r w:rsidR="008244A6" w:rsidRPr="00256508">
        <w:rPr>
          <w:rFonts w:ascii="Times New Roman" w:hAnsi="Times New Roman" w:cs="Times New Roman"/>
          <w:sz w:val="24"/>
          <w:szCs w:val="24"/>
        </w:rPr>
        <w:t>temperature</w:t>
      </w:r>
      <w:r w:rsidR="00423F33" w:rsidRPr="00256508">
        <w:rPr>
          <w:rFonts w:ascii="Times New Roman" w:hAnsi="Times New Roman" w:cs="Times New Roman"/>
          <w:sz w:val="24"/>
          <w:szCs w:val="24"/>
        </w:rPr>
        <w:t xml:space="preserve"> increases the rate of egg hatching, survival, infection capacity and population </w:t>
      </w:r>
      <w:r w:rsidR="008244A6" w:rsidRPr="00256508">
        <w:rPr>
          <w:rFonts w:ascii="Times New Roman" w:hAnsi="Times New Roman" w:cs="Times New Roman"/>
          <w:sz w:val="24"/>
          <w:szCs w:val="24"/>
        </w:rPr>
        <w:t>compositions</w:t>
      </w:r>
      <w:r w:rsidR="00423F33" w:rsidRPr="0025650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"/>
          <w:id w:val="-352183438"/>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Bertaglia</w:t>
          </w:r>
          <w:proofErr w:type="spellEnd"/>
          <w:r w:rsidR="00F8018B" w:rsidRPr="00F8018B">
            <w:rPr>
              <w:rFonts w:ascii="Times New Roman" w:hAnsi="Times New Roman" w:cs="Times New Roman"/>
              <w:color w:val="000000"/>
              <w:sz w:val="24"/>
              <w:szCs w:val="24"/>
            </w:rPr>
            <w:t xml:space="preserve"> et al., 2023)</w:t>
          </w:r>
        </w:sdtContent>
      </w:sdt>
      <w:r w:rsidR="008244A6" w:rsidRPr="00256508">
        <w:rPr>
          <w:rFonts w:ascii="Times New Roman" w:hAnsi="Times New Roman" w:cs="Times New Roman"/>
          <w:color w:val="000000"/>
          <w:sz w:val="24"/>
          <w:szCs w:val="24"/>
        </w:rPr>
        <w:t>.</w:t>
      </w:r>
      <w:proofErr w:type="spellStart"/>
      <w:sdt>
        <w:sdtPr>
          <w:rPr>
            <w:rFonts w:ascii="Times New Roman" w:hAnsi="Times New Roman" w:cs="Times New Roman"/>
            <w:color w:val="000000"/>
            <w:sz w:val="24"/>
            <w:szCs w:val="24"/>
          </w:rPr>
          <w:tag w:val="MENDELEY_CITATION_v3_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"/>
          <w:id w:val="-1146272648"/>
          <w:placeholder>
            <w:docPart w:val="DefaultPlaceholder_-1854013440"/>
          </w:placeholder>
        </w:sdtPr>
        <w:sdtContent>
          <w:r w:rsidR="00F8018B" w:rsidRPr="00F8018B">
            <w:rPr>
              <w:rFonts w:ascii="Times New Roman" w:hAnsi="Times New Roman" w:cs="Times New Roman"/>
              <w:color w:val="000000"/>
              <w:sz w:val="24"/>
              <w:szCs w:val="24"/>
            </w:rPr>
            <w:t>Bertaglia</w:t>
          </w:r>
          <w:proofErr w:type="spellEnd"/>
          <w:r w:rsidR="00F8018B" w:rsidRPr="00F8018B">
            <w:rPr>
              <w:rFonts w:ascii="Times New Roman" w:hAnsi="Times New Roman" w:cs="Times New Roman"/>
              <w:color w:val="000000"/>
              <w:sz w:val="24"/>
              <w:szCs w:val="24"/>
            </w:rPr>
            <w:t xml:space="preserve"> et al., (2023)</w:t>
          </w:r>
        </w:sdtContent>
      </w:sdt>
      <w:r w:rsidR="006D69EF" w:rsidRPr="00256508">
        <w:rPr>
          <w:rFonts w:ascii="Times New Roman" w:hAnsi="Times New Roman" w:cs="Times New Roman"/>
          <w:color w:val="000000"/>
          <w:sz w:val="24"/>
          <w:szCs w:val="24"/>
        </w:rPr>
        <w:t xml:space="preserve"> found that seasonality </w:t>
      </w:r>
      <w:r w:rsidR="00006C42">
        <w:rPr>
          <w:rFonts w:ascii="Times New Roman" w:hAnsi="Times New Roman" w:cs="Times New Roman"/>
          <w:color w:val="000000"/>
          <w:sz w:val="24"/>
          <w:szCs w:val="24"/>
        </w:rPr>
        <w:t>influences</w:t>
      </w:r>
      <w:r w:rsidR="006D69EF" w:rsidRPr="00256508">
        <w:rPr>
          <w:rFonts w:ascii="Times New Roman" w:hAnsi="Times New Roman" w:cs="Times New Roman"/>
          <w:color w:val="000000"/>
          <w:sz w:val="24"/>
          <w:szCs w:val="24"/>
        </w:rPr>
        <w:t xml:space="preserve"> variation of monogenean parasites. </w:t>
      </w:r>
      <w:r w:rsidR="00256508" w:rsidRPr="00256508">
        <w:rPr>
          <w:rFonts w:ascii="Times New Roman" w:hAnsi="Times New Roman" w:cs="Times New Roman"/>
          <w:color w:val="000000"/>
          <w:sz w:val="24"/>
          <w:szCs w:val="24"/>
        </w:rPr>
        <w:t>Higher p</w:t>
      </w:r>
      <w:r w:rsidR="006D69EF" w:rsidRPr="00256508">
        <w:rPr>
          <w:rFonts w:ascii="Times New Roman" w:hAnsi="Times New Roman" w:cs="Times New Roman"/>
          <w:color w:val="000000"/>
          <w:sz w:val="24"/>
          <w:szCs w:val="24"/>
        </w:rPr>
        <w:t>revalence and abundance</w:t>
      </w:r>
      <w:r w:rsidR="00256508" w:rsidRPr="00256508">
        <w:rPr>
          <w:rFonts w:ascii="Times New Roman" w:hAnsi="Times New Roman" w:cs="Times New Roman"/>
          <w:color w:val="000000"/>
          <w:sz w:val="24"/>
          <w:szCs w:val="24"/>
        </w:rPr>
        <w:t xml:space="preserve"> were recorded</w:t>
      </w:r>
      <w:r w:rsidR="006D69EF" w:rsidRPr="00256508">
        <w:rPr>
          <w:rFonts w:ascii="Times New Roman" w:hAnsi="Times New Roman" w:cs="Times New Roman"/>
          <w:color w:val="000000"/>
          <w:sz w:val="24"/>
          <w:szCs w:val="24"/>
        </w:rPr>
        <w:t xml:space="preserve"> in autumn and spring, and lower values in winter and summer</w:t>
      </w:r>
      <w:r w:rsidR="00006C42">
        <w:rPr>
          <w:rFonts w:ascii="Times New Roman" w:hAnsi="Times New Roman" w:cs="Times New Roman"/>
          <w:color w:val="000000"/>
          <w:sz w:val="24"/>
          <w:szCs w:val="24"/>
        </w:rPr>
        <w:t xml:space="preserve"> in a climate </w:t>
      </w:r>
      <w:r w:rsidR="00C14648">
        <w:rPr>
          <w:rFonts w:ascii="Times New Roman" w:hAnsi="Times New Roman" w:cs="Times New Roman"/>
          <w:color w:val="000000"/>
          <w:sz w:val="24"/>
          <w:szCs w:val="24"/>
        </w:rPr>
        <w:t>where September</w:t>
      </w:r>
      <w:r w:rsidR="00006C42">
        <w:rPr>
          <w:rFonts w:ascii="Times New Roman" w:hAnsi="Times New Roman" w:cs="Times New Roman"/>
          <w:color w:val="000000"/>
          <w:sz w:val="24"/>
          <w:szCs w:val="24"/>
        </w:rPr>
        <w:t xml:space="preserve"> experiences spring and march summer are the rainiest </w:t>
      </w:r>
      <w:r w:rsidR="00C14648">
        <w:rPr>
          <w:rFonts w:ascii="Times New Roman" w:hAnsi="Times New Roman" w:cs="Times New Roman"/>
          <w:color w:val="000000"/>
          <w:sz w:val="24"/>
          <w:szCs w:val="24"/>
        </w:rPr>
        <w:t>months and</w:t>
      </w:r>
      <w:r w:rsidR="00006C42">
        <w:rPr>
          <w:rFonts w:ascii="Times New Roman" w:hAnsi="Times New Roman" w:cs="Times New Roman"/>
          <w:color w:val="000000"/>
          <w:sz w:val="24"/>
          <w:szCs w:val="24"/>
        </w:rPr>
        <w:t xml:space="preserve"> autumn winter months like April September are driest months. </w:t>
      </w:r>
      <w:r w:rsidR="00406100">
        <w:rPr>
          <w:rFonts w:ascii="Times New Roman" w:hAnsi="Times New Roman" w:cs="Times New Roman"/>
          <w:color w:val="000000"/>
          <w:sz w:val="24"/>
          <w:szCs w:val="24"/>
        </w:rPr>
        <w:t xml:space="preserve">The similar were found in Uganda by </w:t>
      </w:r>
      <w:sdt>
        <w:sdtPr>
          <w:rPr>
            <w:rFonts w:ascii="Times New Roman" w:hAnsi="Times New Roman" w:cs="Times New Roman"/>
            <w:color w:val="000000"/>
            <w:sz w:val="24"/>
            <w:szCs w:val="24"/>
          </w:rPr>
          <w:tag w:val="MENDELEY_CITATION_v3_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"/>
          <w:id w:val="1527675455"/>
          <w:placeholder>
            <w:docPart w:val="DefaultPlaceholder_-1854013440"/>
          </w:placeholder>
        </w:sdtPr>
        <w:sdtContent>
          <w:proofErr w:type="spellStart"/>
          <w:r w:rsidR="00F8018B" w:rsidRPr="00F8018B">
            <w:rPr>
              <w:rFonts w:ascii="Times New Roman" w:hAnsi="Times New Roman" w:cs="Times New Roman"/>
              <w:color w:val="000000"/>
              <w:sz w:val="24"/>
              <w:szCs w:val="24"/>
            </w:rPr>
            <w:t>Akoll</w:t>
          </w:r>
          <w:proofErr w:type="spellEnd"/>
          <w:r w:rsidR="00F8018B" w:rsidRPr="00F8018B">
            <w:rPr>
              <w:rFonts w:ascii="Times New Roman" w:hAnsi="Times New Roman" w:cs="Times New Roman"/>
              <w:color w:val="000000"/>
              <w:sz w:val="24"/>
              <w:szCs w:val="24"/>
            </w:rPr>
            <w:t xml:space="preserve"> et al., (2012)</w:t>
          </w:r>
        </w:sdtContent>
      </w:sdt>
      <w:r w:rsidR="00406100">
        <w:rPr>
          <w:rFonts w:ascii="Times New Roman" w:hAnsi="Times New Roman" w:cs="Times New Roman"/>
          <w:color w:val="000000"/>
          <w:sz w:val="24"/>
          <w:szCs w:val="24"/>
        </w:rPr>
        <w:t xml:space="preserve"> in Nile tilapias raised in tanks, </w:t>
      </w:r>
      <w:proofErr w:type="spellStart"/>
      <w:proofErr w:type="gramStart"/>
      <w:r w:rsidR="00406100" w:rsidRPr="00C14648">
        <w:rPr>
          <w:rFonts w:ascii="Times New Roman" w:hAnsi="Times New Roman" w:cs="Times New Roman"/>
          <w:i/>
          <w:iCs/>
          <w:color w:val="000000"/>
          <w:sz w:val="24"/>
          <w:szCs w:val="24"/>
        </w:rPr>
        <w:t>C.sclerous</w:t>
      </w:r>
      <w:proofErr w:type="spellEnd"/>
      <w:proofErr w:type="gramEnd"/>
      <w:r w:rsidR="00406100">
        <w:rPr>
          <w:rFonts w:ascii="Times New Roman" w:hAnsi="Times New Roman" w:cs="Times New Roman"/>
          <w:color w:val="000000"/>
          <w:sz w:val="24"/>
          <w:szCs w:val="24"/>
        </w:rPr>
        <w:t xml:space="preserve"> and </w:t>
      </w:r>
      <w:proofErr w:type="spellStart"/>
      <w:r w:rsidR="00406100" w:rsidRPr="00C14648">
        <w:rPr>
          <w:rFonts w:ascii="Times New Roman" w:hAnsi="Times New Roman" w:cs="Times New Roman"/>
          <w:i/>
          <w:iCs/>
          <w:color w:val="000000"/>
          <w:sz w:val="24"/>
          <w:szCs w:val="24"/>
        </w:rPr>
        <w:t>C.tilapiae</w:t>
      </w:r>
      <w:proofErr w:type="spellEnd"/>
      <w:r w:rsidR="00406100">
        <w:rPr>
          <w:rFonts w:ascii="Times New Roman" w:hAnsi="Times New Roman" w:cs="Times New Roman"/>
          <w:color w:val="000000"/>
          <w:sz w:val="24"/>
          <w:szCs w:val="24"/>
        </w:rPr>
        <w:t xml:space="preserve"> had the highest infestation rate in dry months of June and august</w:t>
      </w:r>
      <w:r w:rsidR="00C14648">
        <w:rPr>
          <w:rFonts w:ascii="Times New Roman" w:hAnsi="Times New Roman" w:cs="Times New Roman"/>
          <w:color w:val="000000"/>
          <w:sz w:val="24"/>
          <w:szCs w:val="24"/>
        </w:rPr>
        <w:t>.</w:t>
      </w:r>
    </w:p>
    <w:p w14:paraId="630DAAF4" w14:textId="4C12DA08" w:rsidR="00266EDD" w:rsidRDefault="00266EDD" w:rsidP="00266EDD">
      <w:pPr>
        <w:pStyle w:val="Heading2"/>
        <w:rPr>
          <w:rFonts w:ascii="Times New Roman" w:hAnsi="Times New Roman" w:cs="Times New Roman"/>
          <w:b/>
          <w:bCs/>
          <w:sz w:val="24"/>
          <w:szCs w:val="24"/>
        </w:rPr>
      </w:pPr>
      <w:bookmarkStart w:id="97" w:name="_Toc146698926"/>
      <w:r>
        <w:rPr>
          <w:rFonts w:ascii="Times New Roman" w:hAnsi="Times New Roman" w:cs="Times New Roman"/>
          <w:b/>
          <w:bCs/>
          <w:sz w:val="24"/>
          <w:szCs w:val="24"/>
        </w:rPr>
        <w:lastRenderedPageBreak/>
        <w:t xml:space="preserve">2.7.2 </w:t>
      </w:r>
      <w:r w:rsidRPr="00266EDD">
        <w:rPr>
          <w:rFonts w:ascii="Times New Roman" w:hAnsi="Times New Roman" w:cs="Times New Roman"/>
          <w:b/>
          <w:bCs/>
          <w:sz w:val="24"/>
          <w:szCs w:val="24"/>
        </w:rPr>
        <w:t>Dissolved Oxygen</w:t>
      </w:r>
      <w:bookmarkEnd w:id="97"/>
    </w:p>
    <w:p w14:paraId="2DBEB1E3" w14:textId="5F6A8BA8" w:rsidR="0038119C" w:rsidRDefault="00E822FC" w:rsidP="00D10FDE">
      <w:pPr>
        <w:spacing w:line="360" w:lineRule="auto"/>
        <w:jc w:val="both"/>
        <w:rPr>
          <w:rFonts w:ascii="Times New Roman" w:hAnsi="Times New Roman" w:cs="Times New Roman"/>
          <w:color w:val="000000"/>
          <w:sz w:val="24"/>
          <w:szCs w:val="24"/>
        </w:rPr>
      </w:pPr>
      <w:r w:rsidRPr="00D10FDE">
        <w:rPr>
          <w:rFonts w:ascii="Times New Roman" w:hAnsi="Times New Roman" w:cs="Times New Roman"/>
          <w:sz w:val="24"/>
          <w:szCs w:val="24"/>
        </w:rPr>
        <w:t>Dissolved oxygen is the quantity of gaseous oxygen dissolved in water</w:t>
      </w:r>
      <w:r w:rsidR="00172352" w:rsidRPr="00D10FDE">
        <w:rPr>
          <w:rFonts w:ascii="Times New Roman" w:hAnsi="Times New Roman" w:cs="Times New Roman"/>
          <w:sz w:val="24"/>
          <w:szCs w:val="24"/>
        </w:rPr>
        <w:t>. U</w:t>
      </w:r>
      <w:r w:rsidRPr="00D10FDE">
        <w:rPr>
          <w:rFonts w:ascii="Times New Roman" w:hAnsi="Times New Roman" w:cs="Times New Roman"/>
          <w:sz w:val="24"/>
          <w:szCs w:val="24"/>
        </w:rPr>
        <w:t>sed by aquatic</w:t>
      </w:r>
      <w:r w:rsidR="00AC05FC" w:rsidRPr="00D10FDE">
        <w:rPr>
          <w:rFonts w:ascii="Times New Roman" w:hAnsi="Times New Roman" w:cs="Times New Roman"/>
          <w:sz w:val="24"/>
          <w:szCs w:val="24"/>
        </w:rPr>
        <w:t xml:space="preserve"> organisms like fish, reptiles and amphibians for breathing. For instance, fish absorb oxygen directly from the water into their bloodstream using gills</w:t>
      </w:r>
      <w:r w:rsidR="002E5163" w:rsidRPr="00D10FDE">
        <w:rPr>
          <w:rFonts w:ascii="Times New Roman" w:hAnsi="Times New Roman" w:cs="Times New Roman"/>
          <w:sz w:val="24"/>
          <w:szCs w:val="24"/>
        </w:rPr>
        <w:t xml:space="preserve"> to </w:t>
      </w:r>
      <w:r w:rsidR="002E5163" w:rsidRPr="00D64286">
        <w:rPr>
          <w:rFonts w:ascii="Times New Roman" w:hAnsi="Times New Roman" w:cs="Times New Roman"/>
          <w:sz w:val="24"/>
          <w:szCs w:val="24"/>
        </w:rPr>
        <w:t>me</w:t>
      </w:r>
      <w:r w:rsidR="00CC7066" w:rsidRPr="00D64286">
        <w:rPr>
          <w:rFonts w:ascii="Times New Roman" w:hAnsi="Times New Roman" w:cs="Times New Roman"/>
          <w:sz w:val="24"/>
          <w:szCs w:val="24"/>
        </w:rPr>
        <w:t>et</w:t>
      </w:r>
      <w:r w:rsidR="002E5163" w:rsidRPr="00D64286">
        <w:rPr>
          <w:rFonts w:ascii="Times New Roman" w:hAnsi="Times New Roman" w:cs="Times New Roman"/>
          <w:sz w:val="24"/>
          <w:szCs w:val="24"/>
        </w:rPr>
        <w:t xml:space="preserve"> their m</w:t>
      </w:r>
      <w:r w:rsidR="00CC7066" w:rsidRPr="00D64286">
        <w:rPr>
          <w:rFonts w:ascii="Times New Roman" w:hAnsi="Times New Roman" w:cs="Times New Roman"/>
          <w:sz w:val="24"/>
          <w:szCs w:val="24"/>
        </w:rPr>
        <w:t>et</w:t>
      </w:r>
      <w:r w:rsidR="002E5163" w:rsidRPr="00D64286">
        <w:rPr>
          <w:rFonts w:ascii="Times New Roman" w:hAnsi="Times New Roman" w:cs="Times New Roman"/>
          <w:sz w:val="24"/>
          <w:szCs w:val="24"/>
        </w:rPr>
        <w:t>abolic</w:t>
      </w:r>
      <w:r w:rsidR="002E5163" w:rsidRPr="00D10FDE">
        <w:rPr>
          <w:rFonts w:ascii="Times New Roman" w:hAnsi="Times New Roman" w:cs="Times New Roman"/>
          <w:sz w:val="24"/>
          <w:szCs w:val="24"/>
        </w:rPr>
        <w:t xml:space="preserve"> demands </w:t>
      </w:r>
      <w:r w:rsidR="00AF101B" w:rsidRPr="00D10FD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"/>
          <w:id w:val="1343510731"/>
          <w:placeholder>
            <w:docPart w:val="DefaultPlaceholder_-1854013440"/>
          </w:placeholder>
        </w:sdtPr>
        <w:sdtContent>
          <w:r w:rsidR="00F8018B" w:rsidRPr="00F8018B">
            <w:rPr>
              <w:rFonts w:ascii="Times New Roman" w:hAnsi="Times New Roman" w:cs="Times New Roman"/>
              <w:color w:val="000000"/>
              <w:sz w:val="24"/>
              <w:szCs w:val="24"/>
            </w:rPr>
            <w:t>(Francis-Floyd, 1992)</w:t>
          </w:r>
        </w:sdtContent>
      </w:sdt>
      <w:r w:rsidR="00172352" w:rsidRPr="00D10FDE">
        <w:rPr>
          <w:rFonts w:ascii="Times New Roman" w:hAnsi="Times New Roman" w:cs="Times New Roman"/>
          <w:color w:val="000000"/>
          <w:sz w:val="24"/>
          <w:szCs w:val="24"/>
        </w:rPr>
        <w:t>.Dissolved oxygen in water can be directly from</w:t>
      </w:r>
      <w:r w:rsidR="00381CB9" w:rsidRPr="00D10FDE">
        <w:rPr>
          <w:rFonts w:ascii="Times New Roman" w:hAnsi="Times New Roman" w:cs="Times New Roman"/>
          <w:color w:val="000000"/>
          <w:sz w:val="24"/>
          <w:szCs w:val="24"/>
        </w:rPr>
        <w:t xml:space="preserve"> the effect of wind and wave,</w:t>
      </w:r>
      <w:r w:rsidR="00172352" w:rsidRPr="00D10FDE">
        <w:rPr>
          <w:rFonts w:ascii="Times New Roman" w:hAnsi="Times New Roman" w:cs="Times New Roman"/>
          <w:color w:val="000000"/>
          <w:sz w:val="24"/>
          <w:szCs w:val="24"/>
        </w:rPr>
        <w:t xml:space="preserve"> </w:t>
      </w:r>
      <w:r w:rsidR="00381CB9" w:rsidRPr="00D10FDE">
        <w:rPr>
          <w:rFonts w:ascii="Times New Roman" w:hAnsi="Times New Roman" w:cs="Times New Roman"/>
          <w:color w:val="000000"/>
          <w:sz w:val="24"/>
          <w:szCs w:val="24"/>
        </w:rPr>
        <w:t xml:space="preserve">photosynthesis, and </w:t>
      </w:r>
      <w:r w:rsidR="00172352" w:rsidRPr="00D10FDE">
        <w:rPr>
          <w:rFonts w:ascii="Times New Roman" w:hAnsi="Times New Roman" w:cs="Times New Roman"/>
          <w:color w:val="000000"/>
          <w:sz w:val="24"/>
          <w:szCs w:val="24"/>
        </w:rPr>
        <w:t>direct diffusion from the atmosphere</w:t>
      </w:r>
      <w:r w:rsidR="00381CB9" w:rsidRPr="00D10FDE">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"/>
          <w:id w:val="-335772200"/>
          <w:placeholder>
            <w:docPart w:val="DefaultPlaceholder_-1854013440"/>
          </w:placeholder>
        </w:sdtPr>
        <w:sdtContent>
          <w:r w:rsidR="00F8018B" w:rsidRPr="00F8018B">
            <w:rPr>
              <w:rFonts w:ascii="Times New Roman" w:hAnsi="Times New Roman" w:cs="Times New Roman"/>
              <w:color w:val="000000"/>
              <w:sz w:val="24"/>
              <w:szCs w:val="24"/>
            </w:rPr>
            <w:t>(Francis-Floyd, 1992)</w:t>
          </w:r>
        </w:sdtContent>
      </w:sdt>
      <w:r w:rsidR="00381CB9" w:rsidRPr="00D10FDE">
        <w:rPr>
          <w:rFonts w:ascii="Times New Roman" w:hAnsi="Times New Roman" w:cs="Times New Roman"/>
          <w:color w:val="000000"/>
          <w:sz w:val="24"/>
          <w:szCs w:val="24"/>
        </w:rPr>
        <w:t>.</w:t>
      </w:r>
      <w:r w:rsidR="00F30431" w:rsidRPr="00D10FDE">
        <w:rPr>
          <w:rFonts w:ascii="Times New Roman" w:hAnsi="Times New Roman" w:cs="Times New Roman"/>
          <w:color w:val="000000"/>
          <w:sz w:val="24"/>
          <w:szCs w:val="24"/>
        </w:rPr>
        <w:t xml:space="preserve"> Though the principal source is photosynthesis by </w:t>
      </w:r>
      <w:proofErr w:type="spellStart"/>
      <w:r w:rsidR="00F30431" w:rsidRPr="00D10FDE">
        <w:rPr>
          <w:rFonts w:ascii="Times New Roman" w:hAnsi="Times New Roman" w:cs="Times New Roman"/>
          <w:color w:val="000000"/>
          <w:sz w:val="24"/>
          <w:szCs w:val="24"/>
        </w:rPr>
        <w:t>phytoplanktons</w:t>
      </w:r>
      <w:proofErr w:type="spellEnd"/>
      <w:r w:rsidR="00F30431" w:rsidRPr="00D10FDE">
        <w:rPr>
          <w:rFonts w:ascii="Times New Roman" w:hAnsi="Times New Roman" w:cs="Times New Roman"/>
          <w:color w:val="000000"/>
          <w:sz w:val="24"/>
          <w:szCs w:val="24"/>
        </w:rPr>
        <w:t xml:space="preserve"> and aquatic plants</w:t>
      </w:r>
      <w:r w:rsidR="00270AA9" w:rsidRPr="00D10FDE">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jZlODhkMWYtODI3NS00ZGQyLWExNjQtMmUwNzI2ZDllZmU1IiwicHJvcGVydGllcyI6eyJub3RlSW5kZXgiOjB9LCJpc0VkaXRlZCI6ZmFsc2UsIm1hbnVhbE92ZXJyaWRlIjp7ImlzTWFudWFsbHlPdmVycmlkZGVuIjpmYWxzZSwiY2l0ZXByb2NUZXh0IjoiKEJoYXRuYWdhciAmIzM4OyBEZXZpLCAyMDEzOyBGcmFuY2lzLUZsb3lkLCAxOTky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"/>
          <w:id w:val="1990675469"/>
          <w:placeholder>
            <w:docPart w:val="DefaultPlaceholder_-1854013440"/>
          </w:placeholder>
        </w:sdtPr>
        <w:sdtContent>
          <w:r w:rsidR="00F8018B">
            <w:rPr>
              <w:rFonts w:eastAsia="Times New Roman"/>
            </w:rPr>
            <w:t>(Bhatnagar &amp; Devi, 2013; Francis-Floyd, 1992)</w:t>
          </w:r>
        </w:sdtContent>
      </w:sdt>
      <w:r w:rsidR="00284163" w:rsidRPr="00D10FDE">
        <w:rPr>
          <w:rFonts w:ascii="Times New Roman" w:hAnsi="Times New Roman" w:cs="Times New Roman"/>
          <w:color w:val="000000"/>
          <w:sz w:val="24"/>
          <w:szCs w:val="24"/>
        </w:rPr>
        <w:t xml:space="preserve">.The recommended </w:t>
      </w:r>
      <w:r w:rsidR="00AE0E4B" w:rsidRPr="00D10FDE">
        <w:rPr>
          <w:rFonts w:ascii="Times New Roman" w:hAnsi="Times New Roman" w:cs="Times New Roman"/>
          <w:color w:val="000000"/>
          <w:sz w:val="24"/>
          <w:szCs w:val="24"/>
        </w:rPr>
        <w:t>o</w:t>
      </w:r>
      <w:r w:rsidR="00284163" w:rsidRPr="00D10FDE">
        <w:rPr>
          <w:rFonts w:ascii="Times New Roman" w:hAnsi="Times New Roman" w:cs="Times New Roman"/>
          <w:color w:val="000000"/>
          <w:sz w:val="24"/>
          <w:szCs w:val="24"/>
        </w:rPr>
        <w:t xml:space="preserve">xygen concentration for </w:t>
      </w:r>
      <w:r w:rsidR="00AE0E4B" w:rsidRPr="00D10FDE">
        <w:rPr>
          <w:rFonts w:ascii="Times New Roman" w:hAnsi="Times New Roman" w:cs="Times New Roman"/>
          <w:color w:val="000000"/>
          <w:sz w:val="24"/>
          <w:szCs w:val="24"/>
        </w:rPr>
        <w:t xml:space="preserve">most of </w:t>
      </w:r>
      <w:r w:rsidR="00284163" w:rsidRPr="00D10FDE">
        <w:rPr>
          <w:rFonts w:ascii="Times New Roman" w:hAnsi="Times New Roman" w:cs="Times New Roman"/>
          <w:color w:val="000000"/>
          <w:sz w:val="24"/>
          <w:szCs w:val="24"/>
        </w:rPr>
        <w:t xml:space="preserve">fish </w:t>
      </w:r>
      <w:r w:rsidR="00AE0E4B" w:rsidRPr="00D10FDE">
        <w:rPr>
          <w:rFonts w:ascii="Times New Roman" w:hAnsi="Times New Roman" w:cs="Times New Roman"/>
          <w:color w:val="000000"/>
          <w:sz w:val="24"/>
          <w:szCs w:val="24"/>
        </w:rPr>
        <w:t xml:space="preserve">for </w:t>
      </w:r>
      <w:r w:rsidR="00284163" w:rsidRPr="00D10FDE">
        <w:rPr>
          <w:rFonts w:ascii="Times New Roman" w:hAnsi="Times New Roman" w:cs="Times New Roman"/>
          <w:color w:val="000000"/>
          <w:sz w:val="24"/>
          <w:szCs w:val="24"/>
        </w:rPr>
        <w:t>optimal performance i</w:t>
      </w:r>
      <w:r w:rsidR="00AE0E4B" w:rsidRPr="00D10FDE">
        <w:rPr>
          <w:rFonts w:ascii="Times New Roman" w:hAnsi="Times New Roman" w:cs="Times New Roman"/>
          <w:color w:val="000000"/>
          <w:sz w:val="24"/>
          <w:szCs w:val="24"/>
        </w:rPr>
        <w:t xml:space="preserve">s </w:t>
      </w:r>
      <w:r w:rsidR="00284163" w:rsidRPr="00D10FDE">
        <w:rPr>
          <w:rFonts w:ascii="Times New Roman" w:hAnsi="Times New Roman" w:cs="Times New Roman"/>
          <w:color w:val="000000"/>
          <w:sz w:val="24"/>
          <w:szCs w:val="24"/>
        </w:rPr>
        <w:t>5m</w:t>
      </w:r>
      <w:r w:rsidR="00AE0E4B" w:rsidRPr="00D10FDE">
        <w:rPr>
          <w:rFonts w:ascii="Times New Roman" w:hAnsi="Times New Roman" w:cs="Times New Roman"/>
          <w:color w:val="000000"/>
          <w:sz w:val="24"/>
          <w:szCs w:val="24"/>
        </w:rPr>
        <w:t>g/L, some fish species are very sensitive to drop oxygen level b</w:t>
      </w:r>
      <w:r w:rsidR="00CC7066" w:rsidRPr="00D64286">
        <w:rPr>
          <w:rFonts w:ascii="Times New Roman" w:hAnsi="Times New Roman" w:cs="Times New Roman"/>
          <w:iCs/>
          <w:color w:val="000000"/>
          <w:sz w:val="24"/>
          <w:szCs w:val="24"/>
        </w:rPr>
        <w:t>et</w:t>
      </w:r>
      <w:r w:rsidR="00AE0E4B" w:rsidRPr="00D64286">
        <w:rPr>
          <w:rFonts w:ascii="Times New Roman" w:hAnsi="Times New Roman" w:cs="Times New Roman"/>
          <w:iCs/>
          <w:color w:val="000000"/>
          <w:sz w:val="24"/>
          <w:szCs w:val="24"/>
        </w:rPr>
        <w:t>ween</w:t>
      </w:r>
      <w:r w:rsidR="00AE0E4B" w:rsidRPr="00D10FDE">
        <w:rPr>
          <w:rFonts w:ascii="Times New Roman" w:hAnsi="Times New Roman" w:cs="Times New Roman"/>
          <w:color w:val="000000"/>
          <w:sz w:val="24"/>
          <w:szCs w:val="24"/>
        </w:rPr>
        <w:t xml:space="preserve"> 2mg/L and 4mg/L. The fall of oxygen concentration is usually characterized by poor feeding of fish, starvation, reduced growth and fish mortality</w:t>
      </w:r>
      <w:r w:rsidR="00026932" w:rsidRPr="00D10FDE">
        <w:rPr>
          <w:rFonts w:ascii="Times New Roman" w:hAnsi="Times New Roman" w:cs="Times New Roman"/>
          <w:color w:val="000000"/>
          <w:sz w:val="24"/>
          <w:szCs w:val="24"/>
        </w:rPr>
        <w:t xml:space="preserve"> rate</w:t>
      </w:r>
      <w:r w:rsidR="00F620F5" w:rsidRPr="00D10FDE">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"/>
          <w:id w:val="-1274629475"/>
          <w:placeholder>
            <w:docPart w:val="DefaultPlaceholder_-1854013440"/>
          </w:placeholder>
        </w:sdtPr>
        <w:sdtContent>
          <w:r w:rsidR="00F8018B">
            <w:rPr>
              <w:rFonts w:eastAsia="Times New Roman"/>
            </w:rPr>
            <w:t>(Bhatnagar &amp; Devi, 2013; Yusuf et al., 2016)</w:t>
          </w:r>
        </w:sdtContent>
      </w:sdt>
      <w:r w:rsidR="00F620F5" w:rsidRPr="00D64286">
        <w:rPr>
          <w:rFonts w:ascii="Times New Roman" w:hAnsi="Times New Roman" w:cs="Times New Roman"/>
          <w:color w:val="000000"/>
          <w:sz w:val="24"/>
          <w:szCs w:val="24"/>
        </w:rPr>
        <w:t>.</w:t>
      </w:r>
      <w:r w:rsidR="00A926D0" w:rsidRPr="00D10FDE">
        <w:rPr>
          <w:rFonts w:ascii="Times New Roman" w:hAnsi="Times New Roman" w:cs="Times New Roman"/>
          <w:color w:val="000000"/>
          <w:sz w:val="24"/>
          <w:szCs w:val="24"/>
        </w:rPr>
        <w:t xml:space="preserve"> </w:t>
      </w:r>
      <w:r w:rsidR="006A6707" w:rsidRPr="00D10FDE">
        <w:rPr>
          <w:rFonts w:ascii="Times New Roman" w:hAnsi="Times New Roman" w:cs="Times New Roman"/>
          <w:color w:val="000000"/>
          <w:sz w:val="24"/>
          <w:szCs w:val="24"/>
        </w:rPr>
        <w:t xml:space="preserve">Some of the factors that lead to oxygen </w:t>
      </w:r>
      <w:r w:rsidR="006A6707" w:rsidRPr="00D64286">
        <w:rPr>
          <w:rFonts w:ascii="Times New Roman" w:hAnsi="Times New Roman" w:cs="Times New Roman"/>
          <w:color w:val="000000"/>
          <w:sz w:val="24"/>
          <w:szCs w:val="24"/>
        </w:rPr>
        <w:t>depl</w:t>
      </w:r>
      <w:r w:rsidR="00CC7066" w:rsidRPr="00D64286">
        <w:rPr>
          <w:rFonts w:ascii="Times New Roman" w:hAnsi="Times New Roman" w:cs="Times New Roman"/>
          <w:color w:val="000000"/>
          <w:sz w:val="24"/>
          <w:szCs w:val="24"/>
        </w:rPr>
        <w:t>et</w:t>
      </w:r>
      <w:r w:rsidR="006A6707" w:rsidRPr="00D64286">
        <w:rPr>
          <w:rFonts w:ascii="Times New Roman" w:hAnsi="Times New Roman" w:cs="Times New Roman"/>
          <w:color w:val="000000"/>
          <w:sz w:val="24"/>
          <w:szCs w:val="24"/>
        </w:rPr>
        <w:t>ion in</w:t>
      </w:r>
      <w:r w:rsidR="006A6707" w:rsidRPr="00D10FDE">
        <w:rPr>
          <w:rFonts w:ascii="Times New Roman" w:hAnsi="Times New Roman" w:cs="Times New Roman"/>
          <w:color w:val="000000"/>
          <w:sz w:val="24"/>
          <w:szCs w:val="24"/>
        </w:rPr>
        <w:t xml:space="preserve"> water are;</w:t>
      </w:r>
      <w:r w:rsidR="006A6707" w:rsidRPr="00D10FDE">
        <w:rPr>
          <w:rFonts w:ascii="Times New Roman" w:hAnsi="Times New Roman" w:cs="Times New Roman"/>
          <w:sz w:val="24"/>
          <w:szCs w:val="24"/>
        </w:rPr>
        <w:t xml:space="preserve"> </w:t>
      </w:r>
      <w:r w:rsidR="002968D0">
        <w:rPr>
          <w:rFonts w:ascii="Times New Roman" w:hAnsi="Times New Roman" w:cs="Times New Roman"/>
          <w:sz w:val="24"/>
          <w:szCs w:val="24"/>
        </w:rPr>
        <w:t>p</w:t>
      </w:r>
      <w:r w:rsidR="006A6707" w:rsidRPr="00D10FDE">
        <w:rPr>
          <w:rFonts w:ascii="Times New Roman" w:hAnsi="Times New Roman" w:cs="Times New Roman"/>
          <w:sz w:val="24"/>
          <w:szCs w:val="24"/>
        </w:rPr>
        <w:t xml:space="preserve">ond turn over, cloudy weather, </w:t>
      </w:r>
      <w:r w:rsidR="006A6707" w:rsidRPr="00D10FDE">
        <w:rPr>
          <w:rFonts w:ascii="Times New Roman" w:hAnsi="Times New Roman" w:cs="Times New Roman"/>
          <w:color w:val="000000"/>
          <w:sz w:val="24"/>
          <w:szCs w:val="24"/>
        </w:rPr>
        <w:t>increase in temperature, increase in salinity, low atmospheric pressure, high humidity, high concentration of submerged plants, plankton blooms and decaying organic matters</w:t>
      </w:r>
      <w:sdt>
        <w:sdtPr>
          <w:rPr>
            <w:rFonts w:ascii="Times New Roman" w:hAnsi="Times New Roman" w:cs="Times New Roman"/>
            <w:color w:val="000000"/>
            <w:sz w:val="24"/>
            <w:szCs w:val="24"/>
          </w:rPr>
          <w:tag w:val="MENDELEY_CITATION_v3_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"/>
          <w:id w:val="-437372955"/>
          <w:placeholder>
            <w:docPart w:val="DefaultPlaceholder_-1854013440"/>
          </w:placeholder>
        </w:sdtPr>
        <w:sdtContent>
          <w:r w:rsidR="00F8018B">
            <w:rPr>
              <w:rFonts w:eastAsia="Times New Roman"/>
            </w:rPr>
            <w:t>(Bhatnagar &amp; Devi, 2013; Francis-Floyd, 1992)</w:t>
          </w:r>
        </w:sdtContent>
      </w:sdt>
      <w:r w:rsidR="006A6707" w:rsidRPr="00D64286">
        <w:rPr>
          <w:rFonts w:ascii="Times New Roman" w:hAnsi="Times New Roman" w:cs="Times New Roman"/>
          <w:color w:val="000000"/>
          <w:sz w:val="24"/>
          <w:szCs w:val="24"/>
        </w:rPr>
        <w:t>.</w:t>
      </w:r>
      <w:r w:rsidR="00D043A9" w:rsidRPr="00D10FDE">
        <w:rPr>
          <w:rFonts w:ascii="Times New Roman" w:hAnsi="Times New Roman" w:cs="Times New Roman"/>
          <w:color w:val="000000"/>
          <w:sz w:val="24"/>
          <w:szCs w:val="24"/>
        </w:rPr>
        <w:t xml:space="preserve"> Signs that are associated with low oxygen in water are;</w:t>
      </w:r>
      <w:r w:rsidR="00D043A9" w:rsidRPr="00D10FDE">
        <w:rPr>
          <w:rFonts w:ascii="Times New Roman" w:hAnsi="Times New Roman" w:cs="Times New Roman"/>
          <w:sz w:val="24"/>
          <w:szCs w:val="24"/>
        </w:rPr>
        <w:t xml:space="preserve"> </w:t>
      </w:r>
      <w:r w:rsidR="00D043A9" w:rsidRPr="00D10FDE">
        <w:rPr>
          <w:rFonts w:ascii="Times New Roman" w:hAnsi="Times New Roman" w:cs="Times New Roman"/>
          <w:color w:val="000000"/>
          <w:sz w:val="24"/>
          <w:szCs w:val="24"/>
        </w:rPr>
        <w:t xml:space="preserve">Fish swim at or near the surface gulping air and suddenly stop feeding. Water </w:t>
      </w:r>
      <w:proofErr w:type="spellStart"/>
      <w:r w:rsidR="00D043A9" w:rsidRPr="00D10FDE">
        <w:rPr>
          <w:rFonts w:ascii="Times New Roman" w:hAnsi="Times New Roman" w:cs="Times New Roman"/>
          <w:color w:val="000000"/>
          <w:sz w:val="24"/>
          <w:szCs w:val="24"/>
        </w:rPr>
        <w:t>colour</w:t>
      </w:r>
      <w:proofErr w:type="spellEnd"/>
      <w:r w:rsidR="00D043A9" w:rsidRPr="00D10FDE">
        <w:rPr>
          <w:rFonts w:ascii="Times New Roman" w:hAnsi="Times New Roman" w:cs="Times New Roman"/>
          <w:color w:val="000000"/>
          <w:sz w:val="24"/>
          <w:szCs w:val="24"/>
        </w:rPr>
        <w:t xml:space="preserve"> changes very fast to brown, gray and s</w:t>
      </w:r>
      <w:r w:rsidR="00D043A9" w:rsidRPr="00D64286">
        <w:rPr>
          <w:rFonts w:ascii="Times New Roman" w:hAnsi="Times New Roman" w:cs="Times New Roman"/>
          <w:color w:val="000000"/>
          <w:sz w:val="24"/>
          <w:szCs w:val="24"/>
        </w:rPr>
        <w:t>om</w:t>
      </w:r>
      <w:r w:rsidR="00CC7066" w:rsidRPr="00D64286">
        <w:rPr>
          <w:rFonts w:ascii="Times New Roman" w:hAnsi="Times New Roman" w:cs="Times New Roman"/>
          <w:color w:val="000000"/>
          <w:sz w:val="24"/>
          <w:szCs w:val="24"/>
        </w:rPr>
        <w:t>et</w:t>
      </w:r>
      <w:r w:rsidR="00D043A9" w:rsidRPr="00D64286">
        <w:rPr>
          <w:rFonts w:ascii="Times New Roman" w:hAnsi="Times New Roman" w:cs="Times New Roman"/>
          <w:color w:val="000000"/>
          <w:sz w:val="24"/>
          <w:szCs w:val="24"/>
        </w:rPr>
        <w:t>ime</w:t>
      </w:r>
      <w:r w:rsidR="00D043A9" w:rsidRPr="00D10FDE">
        <w:rPr>
          <w:rFonts w:ascii="Times New Roman" w:hAnsi="Times New Roman" w:cs="Times New Roman"/>
          <w:color w:val="000000"/>
          <w:sz w:val="24"/>
          <w:szCs w:val="24"/>
        </w:rPr>
        <w:t xml:space="preserve">s black because of algal bloom in the pond and water produces putrid </w:t>
      </w:r>
      <w:proofErr w:type="spellStart"/>
      <w:r w:rsidR="00D043A9" w:rsidRPr="00D10FDE">
        <w:rPr>
          <w:rFonts w:ascii="Times New Roman" w:hAnsi="Times New Roman" w:cs="Times New Roman"/>
          <w:color w:val="000000"/>
          <w:sz w:val="24"/>
          <w:szCs w:val="24"/>
        </w:rPr>
        <w:t>odour</w:t>
      </w:r>
      <w:proofErr w:type="spellEnd"/>
      <w:sdt>
        <w:sdtPr>
          <w:rPr>
            <w:rFonts w:ascii="Times New Roman" w:hAnsi="Times New Roman" w:cs="Times New Roman"/>
            <w:color w:val="000000"/>
            <w:sz w:val="24"/>
            <w:szCs w:val="24"/>
          </w:rPr>
          <w:tag w:val="MENDELEY_CITATION_v3_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"/>
          <w:id w:val="158815679"/>
          <w:placeholder>
            <w:docPart w:val="DefaultPlaceholder_-1854013440"/>
          </w:placeholder>
        </w:sdtPr>
        <w:sdtContent>
          <w:r w:rsidR="00F8018B" w:rsidRPr="00F8018B">
            <w:rPr>
              <w:rFonts w:ascii="Times New Roman" w:hAnsi="Times New Roman" w:cs="Times New Roman"/>
              <w:color w:val="000000"/>
              <w:sz w:val="24"/>
              <w:szCs w:val="24"/>
            </w:rPr>
            <w:t>(Francis-Floyd, 1992; Yusuf et al., 2016)</w:t>
          </w:r>
        </w:sdtContent>
      </w:sdt>
      <w:r w:rsidR="00D043A9" w:rsidRPr="00D10FDE">
        <w:rPr>
          <w:rFonts w:ascii="Times New Roman" w:hAnsi="Times New Roman" w:cs="Times New Roman"/>
          <w:color w:val="000000"/>
          <w:sz w:val="24"/>
          <w:szCs w:val="24"/>
        </w:rPr>
        <w:t>.</w:t>
      </w:r>
      <w:r w:rsidR="003D1E7B" w:rsidRPr="00D10FDE">
        <w:rPr>
          <w:rFonts w:ascii="Times New Roman" w:hAnsi="Times New Roman" w:cs="Times New Roman"/>
          <w:color w:val="000000"/>
          <w:sz w:val="24"/>
          <w:szCs w:val="24"/>
        </w:rPr>
        <w:t xml:space="preserve">Hypoxia fish death; death as a result low levels of dissolved oxygen usually less than 2-3 </w:t>
      </w:r>
      <w:r w:rsidR="00C51679" w:rsidRPr="00D10FDE">
        <w:rPr>
          <w:rFonts w:ascii="Times New Roman" w:hAnsi="Times New Roman" w:cs="Times New Roman"/>
          <w:color w:val="000000"/>
          <w:sz w:val="24"/>
          <w:szCs w:val="24"/>
        </w:rPr>
        <w:t>milligrams</w:t>
      </w:r>
      <w:r w:rsidR="003D1E7B" w:rsidRPr="00D10FDE">
        <w:rPr>
          <w:rFonts w:ascii="Times New Roman" w:hAnsi="Times New Roman" w:cs="Times New Roman"/>
          <w:color w:val="000000"/>
          <w:sz w:val="24"/>
          <w:szCs w:val="24"/>
        </w:rPr>
        <w:t xml:space="preserve"> of oxygen per </w:t>
      </w:r>
      <w:proofErr w:type="spellStart"/>
      <w:r w:rsidR="003D1E7B" w:rsidRPr="00D10FDE">
        <w:rPr>
          <w:rFonts w:ascii="Times New Roman" w:hAnsi="Times New Roman" w:cs="Times New Roman"/>
          <w:color w:val="000000"/>
          <w:sz w:val="24"/>
          <w:szCs w:val="24"/>
        </w:rPr>
        <w:t>litre</w:t>
      </w:r>
      <w:proofErr w:type="spellEnd"/>
      <w:r w:rsidR="003D1E7B" w:rsidRPr="00D10FDE">
        <w:rPr>
          <w:rFonts w:ascii="Times New Roman" w:hAnsi="Times New Roman" w:cs="Times New Roman"/>
          <w:color w:val="000000"/>
          <w:sz w:val="24"/>
          <w:szCs w:val="24"/>
        </w:rPr>
        <w:t xml:space="preserve"> of water can be ascertain in pond when;</w:t>
      </w:r>
      <w:r w:rsidR="003D1E7B" w:rsidRPr="00D10FDE">
        <w:rPr>
          <w:rFonts w:ascii="Times New Roman" w:hAnsi="Times New Roman" w:cs="Times New Roman"/>
          <w:sz w:val="24"/>
          <w:szCs w:val="24"/>
        </w:rPr>
        <w:t xml:space="preserve"> </w:t>
      </w:r>
      <w:r w:rsidR="003D1E7B" w:rsidRPr="00D10FDE">
        <w:rPr>
          <w:rFonts w:ascii="Times New Roman" w:hAnsi="Times New Roman" w:cs="Times New Roman"/>
          <w:color w:val="000000"/>
          <w:sz w:val="24"/>
          <w:szCs w:val="24"/>
        </w:rPr>
        <w:t xml:space="preserve">All fish die at night or pre-down hours at approximately the same </w:t>
      </w:r>
      <w:r w:rsidR="00930B22" w:rsidRPr="00D10FDE">
        <w:rPr>
          <w:rFonts w:ascii="Times New Roman" w:hAnsi="Times New Roman" w:cs="Times New Roman"/>
          <w:color w:val="000000"/>
          <w:sz w:val="24"/>
          <w:szCs w:val="24"/>
        </w:rPr>
        <w:t>time, moribund</w:t>
      </w:r>
      <w:r w:rsidR="003D1E7B" w:rsidRPr="00D10FDE">
        <w:rPr>
          <w:rFonts w:ascii="Times New Roman" w:hAnsi="Times New Roman" w:cs="Times New Roman"/>
          <w:color w:val="000000"/>
          <w:sz w:val="24"/>
          <w:szCs w:val="24"/>
        </w:rPr>
        <w:t xml:space="preserve"> floating on water surface gasping for </w:t>
      </w:r>
      <w:r w:rsidR="00C51679" w:rsidRPr="00D10FDE">
        <w:rPr>
          <w:rFonts w:ascii="Times New Roman" w:hAnsi="Times New Roman" w:cs="Times New Roman"/>
          <w:color w:val="000000"/>
          <w:sz w:val="24"/>
          <w:szCs w:val="24"/>
        </w:rPr>
        <w:t>oxygen, most</w:t>
      </w:r>
      <w:r w:rsidR="003D1E7B" w:rsidRPr="00D10FDE">
        <w:rPr>
          <w:rFonts w:ascii="Times New Roman" w:hAnsi="Times New Roman" w:cs="Times New Roman"/>
          <w:color w:val="000000"/>
          <w:sz w:val="24"/>
          <w:szCs w:val="24"/>
        </w:rPr>
        <w:t xml:space="preserve"> of fish affected are large,</w:t>
      </w:r>
      <w:r w:rsidR="00B85928" w:rsidRPr="00D10FDE">
        <w:rPr>
          <w:rFonts w:ascii="Times New Roman" w:hAnsi="Times New Roman" w:cs="Times New Roman"/>
          <w:color w:val="000000"/>
          <w:sz w:val="24"/>
          <w:szCs w:val="24"/>
        </w:rPr>
        <w:t xml:space="preserve"> s</w:t>
      </w:r>
      <w:r w:rsidR="003D1E7B" w:rsidRPr="00D10FDE">
        <w:rPr>
          <w:rFonts w:ascii="Times New Roman" w:hAnsi="Times New Roman" w:cs="Times New Roman"/>
          <w:color w:val="000000"/>
          <w:sz w:val="24"/>
          <w:szCs w:val="24"/>
        </w:rPr>
        <w:t xml:space="preserve">pecies </w:t>
      </w:r>
      <w:r w:rsidR="00B85928" w:rsidRPr="00D10FDE">
        <w:rPr>
          <w:rFonts w:ascii="Times New Roman" w:hAnsi="Times New Roman" w:cs="Times New Roman"/>
          <w:color w:val="000000"/>
          <w:sz w:val="24"/>
          <w:szCs w:val="24"/>
        </w:rPr>
        <w:t xml:space="preserve"> like catfish </w:t>
      </w:r>
      <w:r w:rsidR="003D1E7B" w:rsidRPr="00D10FDE">
        <w:rPr>
          <w:rFonts w:ascii="Times New Roman" w:hAnsi="Times New Roman" w:cs="Times New Roman"/>
          <w:color w:val="000000"/>
          <w:sz w:val="24"/>
          <w:szCs w:val="24"/>
        </w:rPr>
        <w:t xml:space="preserve">may die with their back arched, gills flared and mouth </w:t>
      </w:r>
      <w:r w:rsidR="00C51679" w:rsidRPr="00D10FDE">
        <w:rPr>
          <w:rFonts w:ascii="Times New Roman" w:hAnsi="Times New Roman" w:cs="Times New Roman"/>
          <w:color w:val="000000"/>
          <w:sz w:val="24"/>
          <w:szCs w:val="24"/>
        </w:rPr>
        <w:t>open. Most</w:t>
      </w:r>
      <w:r w:rsidR="00930B22" w:rsidRPr="00D10FDE">
        <w:rPr>
          <w:rFonts w:ascii="Times New Roman" w:hAnsi="Times New Roman" w:cs="Times New Roman"/>
          <w:color w:val="000000"/>
          <w:sz w:val="24"/>
          <w:szCs w:val="24"/>
        </w:rPr>
        <w:t xml:space="preserve"> likely, prior to death, the weather tends to be hot and occasion</w:t>
      </w:r>
      <w:r w:rsidR="00C51679" w:rsidRPr="00D10FDE">
        <w:rPr>
          <w:rFonts w:ascii="Times New Roman" w:hAnsi="Times New Roman" w:cs="Times New Roman"/>
          <w:color w:val="000000"/>
          <w:sz w:val="24"/>
          <w:szCs w:val="24"/>
        </w:rPr>
        <w:t>ed by</w:t>
      </w:r>
      <w:r w:rsidR="00930B22" w:rsidRPr="00D10FDE">
        <w:rPr>
          <w:rFonts w:ascii="Times New Roman" w:hAnsi="Times New Roman" w:cs="Times New Roman"/>
          <w:color w:val="000000"/>
          <w:sz w:val="24"/>
          <w:szCs w:val="24"/>
        </w:rPr>
        <w:t xml:space="preserve"> thunderstorm </w:t>
      </w:r>
      <w:sdt>
        <w:sdtPr>
          <w:rPr>
            <w:rFonts w:ascii="Times New Roman" w:hAnsi="Times New Roman" w:cs="Times New Roman"/>
            <w:color w:val="000000"/>
            <w:sz w:val="24"/>
            <w:szCs w:val="24"/>
          </w:rPr>
          <w:tag w:val="MENDELEY_CITATION_v3_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"/>
          <w:id w:val="447513257"/>
          <w:placeholder>
            <w:docPart w:val="DefaultPlaceholder_-1854013440"/>
          </w:placeholder>
        </w:sdtPr>
        <w:sdtContent>
          <w:r w:rsidR="00F8018B" w:rsidRPr="00F8018B">
            <w:rPr>
              <w:rFonts w:ascii="Times New Roman" w:hAnsi="Times New Roman" w:cs="Times New Roman"/>
              <w:color w:val="000000"/>
              <w:sz w:val="24"/>
              <w:szCs w:val="24"/>
            </w:rPr>
            <w:t>(Francis-Floyd, 1992; Yusuf et al., 2016)</w:t>
          </w:r>
        </w:sdtContent>
      </w:sdt>
      <w:r w:rsidR="00930B22" w:rsidRPr="00D10FDE">
        <w:rPr>
          <w:rFonts w:ascii="Times New Roman" w:hAnsi="Times New Roman" w:cs="Times New Roman"/>
          <w:color w:val="000000"/>
          <w:sz w:val="24"/>
          <w:szCs w:val="24"/>
        </w:rPr>
        <w:t>.</w:t>
      </w:r>
      <w:r w:rsidR="00742224" w:rsidRPr="00D10FDE">
        <w:rPr>
          <w:rFonts w:ascii="Times New Roman" w:hAnsi="Times New Roman" w:cs="Times New Roman"/>
          <w:color w:val="000000"/>
          <w:sz w:val="24"/>
          <w:szCs w:val="24"/>
        </w:rPr>
        <w:t xml:space="preserve">  </w:t>
      </w:r>
    </w:p>
    <w:p w14:paraId="68AD8AA5" w14:textId="47E1583B" w:rsidR="003D1E7B" w:rsidRDefault="0038119C" w:rsidP="0038119C">
      <w:pPr>
        <w:pStyle w:val="Heading2"/>
        <w:rPr>
          <w:rFonts w:ascii="Times New Roman" w:hAnsi="Times New Roman" w:cs="Times New Roman"/>
          <w:b/>
          <w:bCs/>
          <w:sz w:val="24"/>
          <w:szCs w:val="24"/>
        </w:rPr>
      </w:pPr>
      <w:bookmarkStart w:id="98" w:name="_Toc146698927"/>
      <w:r w:rsidRPr="0038119C">
        <w:rPr>
          <w:rFonts w:ascii="Times New Roman" w:hAnsi="Times New Roman" w:cs="Times New Roman"/>
          <w:b/>
          <w:bCs/>
          <w:sz w:val="24"/>
          <w:szCs w:val="24"/>
        </w:rPr>
        <w:t xml:space="preserve">2.7.3 </w:t>
      </w:r>
      <w:r w:rsidR="00702A0E" w:rsidRPr="0038119C">
        <w:rPr>
          <w:rFonts w:ascii="Times New Roman" w:hAnsi="Times New Roman" w:cs="Times New Roman"/>
          <w:b/>
          <w:bCs/>
          <w:sz w:val="24"/>
          <w:szCs w:val="24"/>
        </w:rPr>
        <w:t>pH</w:t>
      </w:r>
      <w:bookmarkEnd w:id="98"/>
    </w:p>
    <w:p w14:paraId="743E3085" w14:textId="6BE63542" w:rsidR="007C7664" w:rsidRDefault="006922EC" w:rsidP="00C03573">
      <w:pPr>
        <w:spacing w:line="360" w:lineRule="auto"/>
        <w:jc w:val="both"/>
      </w:pPr>
      <w:r w:rsidRPr="00C03573">
        <w:rPr>
          <w:rFonts w:ascii="Times New Roman" w:hAnsi="Times New Roman" w:cs="Times New Roman"/>
          <w:sz w:val="24"/>
          <w:szCs w:val="24"/>
        </w:rPr>
        <w:t xml:space="preserve">pH of the water is the measure of the concentration of hydrogen (H+) or hydroxyl (OH-) ions in the water. When concentration of hydrogen (H+) or hydroxyl (OH-) ions are the same, water is neutral and that is at pH </w:t>
      </w:r>
      <w:r w:rsidR="00B9789D" w:rsidRPr="00C03573">
        <w:rPr>
          <w:rFonts w:ascii="Times New Roman" w:hAnsi="Times New Roman" w:cs="Times New Roman"/>
          <w:sz w:val="24"/>
          <w:szCs w:val="24"/>
        </w:rPr>
        <w:t>of 7.0.</w:t>
      </w:r>
      <w:r w:rsidRPr="00C03573">
        <w:rPr>
          <w:rFonts w:ascii="Times New Roman" w:hAnsi="Times New Roman" w:cs="Times New Roman"/>
          <w:sz w:val="24"/>
          <w:szCs w:val="24"/>
        </w:rPr>
        <w:t xml:space="preserve"> A</w:t>
      </w:r>
      <w:r w:rsidR="00B9789D" w:rsidRPr="00C03573">
        <w:rPr>
          <w:rFonts w:ascii="Times New Roman" w:hAnsi="Times New Roman" w:cs="Times New Roman"/>
          <w:sz w:val="24"/>
          <w:szCs w:val="24"/>
        </w:rPr>
        <w:t xml:space="preserve"> </w:t>
      </w:r>
      <w:r w:rsidRPr="00C03573">
        <w:rPr>
          <w:rFonts w:ascii="Times New Roman" w:hAnsi="Times New Roman" w:cs="Times New Roman"/>
          <w:sz w:val="24"/>
          <w:szCs w:val="24"/>
        </w:rPr>
        <w:t>drop of p</w:t>
      </w:r>
      <w:r w:rsidR="00B9789D" w:rsidRPr="00C03573">
        <w:rPr>
          <w:rFonts w:ascii="Times New Roman" w:hAnsi="Times New Roman" w:cs="Times New Roman"/>
          <w:sz w:val="24"/>
          <w:szCs w:val="24"/>
        </w:rPr>
        <w:t>H</w:t>
      </w:r>
      <w:r w:rsidRPr="00C03573">
        <w:rPr>
          <w:rFonts w:ascii="Times New Roman" w:hAnsi="Times New Roman" w:cs="Times New Roman"/>
          <w:sz w:val="24"/>
          <w:szCs w:val="24"/>
        </w:rPr>
        <w:t xml:space="preserve"> below 7, water becomes acidic and arise in pH above 7 water becomes alkaline</w:t>
      </w:r>
      <w:r w:rsidR="00B9789D" w:rsidRPr="00C0357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"/>
          <w:id w:val="-1780405852"/>
          <w:placeholder>
            <w:docPart w:val="DefaultPlaceholder_-1854013440"/>
          </w:placeholder>
        </w:sdtPr>
        <w:sdtContent>
          <w:r w:rsidR="00F8018B" w:rsidRPr="00F8018B">
            <w:rPr>
              <w:rFonts w:ascii="Times New Roman" w:hAnsi="Times New Roman" w:cs="Times New Roman"/>
              <w:color w:val="000000"/>
              <w:sz w:val="24"/>
              <w:szCs w:val="24"/>
            </w:rPr>
            <w:t>(Boyd, 2015)</w:t>
          </w:r>
        </w:sdtContent>
      </w:sdt>
      <w:r w:rsidR="00B9789D" w:rsidRPr="00C03573">
        <w:rPr>
          <w:rFonts w:ascii="Times New Roman" w:hAnsi="Times New Roman" w:cs="Times New Roman"/>
          <w:color w:val="000000"/>
          <w:sz w:val="24"/>
          <w:szCs w:val="24"/>
        </w:rPr>
        <w:t>.</w:t>
      </w:r>
      <w:r w:rsidR="00EF0F0C" w:rsidRPr="00C03573">
        <w:rPr>
          <w:rFonts w:ascii="Times New Roman" w:hAnsi="Times New Roman" w:cs="Times New Roman"/>
          <w:color w:val="000000"/>
          <w:sz w:val="24"/>
          <w:szCs w:val="24"/>
        </w:rPr>
        <w:t>The average blood pH of fish is 7.4. Though the ideal pH for fish farming ranges</w:t>
      </w:r>
      <w:r w:rsidR="00EF0F0C" w:rsidRPr="00D64286">
        <w:rPr>
          <w:rFonts w:ascii="Times New Roman" w:hAnsi="Times New Roman" w:cs="Times New Roman"/>
          <w:color w:val="000000"/>
          <w:sz w:val="24"/>
          <w:szCs w:val="24"/>
        </w:rPr>
        <w:t xml:space="preserve"> b</w:t>
      </w:r>
      <w:r w:rsidR="00CC7066" w:rsidRPr="00D64286">
        <w:rPr>
          <w:rFonts w:ascii="Times New Roman" w:hAnsi="Times New Roman" w:cs="Times New Roman"/>
          <w:color w:val="000000"/>
          <w:sz w:val="24"/>
          <w:szCs w:val="24"/>
        </w:rPr>
        <w:t>et</w:t>
      </w:r>
      <w:r w:rsidR="00EF0F0C" w:rsidRPr="00D64286">
        <w:rPr>
          <w:rFonts w:ascii="Times New Roman" w:hAnsi="Times New Roman" w:cs="Times New Roman"/>
          <w:color w:val="000000"/>
          <w:sz w:val="24"/>
          <w:szCs w:val="24"/>
        </w:rPr>
        <w:t>ween</w:t>
      </w:r>
      <w:r w:rsidR="00EF0F0C" w:rsidRPr="00C03573">
        <w:rPr>
          <w:rFonts w:ascii="Times New Roman" w:hAnsi="Times New Roman" w:cs="Times New Roman"/>
          <w:color w:val="000000"/>
          <w:sz w:val="24"/>
          <w:szCs w:val="24"/>
        </w:rPr>
        <w:t xml:space="preserve"> </w:t>
      </w:r>
      <w:r w:rsidR="00AB521C" w:rsidRPr="00C03573">
        <w:rPr>
          <w:rFonts w:ascii="Times New Roman" w:hAnsi="Times New Roman" w:cs="Times New Roman"/>
          <w:color w:val="000000"/>
          <w:sz w:val="24"/>
          <w:szCs w:val="24"/>
        </w:rPr>
        <w:t xml:space="preserve">6.5 </w:t>
      </w:r>
      <w:r w:rsidR="00EF0F0C" w:rsidRPr="00C03573">
        <w:rPr>
          <w:rFonts w:ascii="Times New Roman" w:hAnsi="Times New Roman" w:cs="Times New Roman"/>
          <w:color w:val="000000"/>
          <w:sz w:val="24"/>
          <w:szCs w:val="24"/>
        </w:rPr>
        <w:t xml:space="preserve">and </w:t>
      </w:r>
      <w:r w:rsidR="00AB521C" w:rsidRPr="00C03573">
        <w:rPr>
          <w:rFonts w:ascii="Times New Roman" w:hAnsi="Times New Roman" w:cs="Times New Roman"/>
          <w:color w:val="000000"/>
          <w:sz w:val="24"/>
          <w:szCs w:val="24"/>
        </w:rPr>
        <w:t>9</w:t>
      </w:r>
      <w:r w:rsidR="00EF0F0C" w:rsidRPr="00C03573">
        <w:rPr>
          <w:rFonts w:ascii="Times New Roman" w:hAnsi="Times New Roman" w:cs="Times New Roman"/>
          <w:color w:val="000000"/>
          <w:sz w:val="24"/>
          <w:szCs w:val="24"/>
        </w:rPr>
        <w:t>.</w:t>
      </w:r>
      <w:r w:rsidR="00AB521C" w:rsidRPr="00C03573">
        <w:rPr>
          <w:rFonts w:ascii="Times New Roman" w:hAnsi="Times New Roman" w:cs="Times New Roman"/>
          <w:color w:val="000000"/>
          <w:sz w:val="24"/>
          <w:szCs w:val="24"/>
        </w:rPr>
        <w:t>0</w:t>
      </w:r>
      <w:r w:rsidR="00EF0F0C" w:rsidRPr="00C03573">
        <w:rPr>
          <w:rFonts w:ascii="Times New Roman" w:hAnsi="Times New Roman" w:cs="Times New Roman"/>
          <w:color w:val="000000"/>
          <w:sz w:val="24"/>
          <w:szCs w:val="24"/>
        </w:rPr>
        <w:t xml:space="preserve"> for biological productivity</w:t>
      </w:r>
      <w:r w:rsidR="00EF0F0C" w:rsidRPr="00D64286">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DIxNjAzMDMtNzcyZS00NDA0LWJiYmItZGY0ZmNlZjZjMzZi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
          <w:id w:val="499321030"/>
          <w:placeholder>
            <w:docPart w:val="DefaultPlaceholder_-1854013440"/>
          </w:placeholder>
        </w:sdtPr>
        <w:sdtContent>
          <w:r w:rsidR="00F8018B">
            <w:rPr>
              <w:rFonts w:eastAsia="Times New Roman"/>
            </w:rPr>
            <w:t>(Bhatnagar &amp; Devi, 2013)</w:t>
          </w:r>
        </w:sdtContent>
      </w:sdt>
      <w:r w:rsidR="00EF0F0C" w:rsidRPr="00D64286">
        <w:rPr>
          <w:rFonts w:ascii="Times New Roman" w:hAnsi="Times New Roman" w:cs="Times New Roman"/>
          <w:color w:val="000000"/>
          <w:sz w:val="24"/>
          <w:szCs w:val="24"/>
        </w:rPr>
        <w:t>. B</w:t>
      </w:r>
      <w:r w:rsidR="00CC7066" w:rsidRPr="00D64286">
        <w:rPr>
          <w:rFonts w:ascii="Times New Roman" w:hAnsi="Times New Roman" w:cs="Times New Roman"/>
          <w:iCs/>
          <w:color w:val="000000"/>
          <w:sz w:val="24"/>
          <w:szCs w:val="24"/>
        </w:rPr>
        <w:t>et</w:t>
      </w:r>
      <w:r w:rsidR="00EF0F0C" w:rsidRPr="00D64286">
        <w:rPr>
          <w:rFonts w:ascii="Times New Roman" w:hAnsi="Times New Roman" w:cs="Times New Roman"/>
          <w:iCs/>
          <w:color w:val="000000"/>
          <w:sz w:val="24"/>
          <w:szCs w:val="24"/>
        </w:rPr>
        <w:t>w</w:t>
      </w:r>
      <w:r w:rsidR="00EF0F0C" w:rsidRPr="00D64286">
        <w:rPr>
          <w:rFonts w:ascii="Times New Roman" w:hAnsi="Times New Roman" w:cs="Times New Roman"/>
          <w:color w:val="000000"/>
          <w:sz w:val="24"/>
          <w:szCs w:val="24"/>
        </w:rPr>
        <w:t xml:space="preserve">een </w:t>
      </w:r>
      <w:r w:rsidR="00EF0F0C" w:rsidRPr="00C03573">
        <w:rPr>
          <w:rFonts w:ascii="Times New Roman" w:hAnsi="Times New Roman" w:cs="Times New Roman"/>
          <w:color w:val="000000"/>
          <w:sz w:val="24"/>
          <w:szCs w:val="24"/>
        </w:rPr>
        <w:t>pH of 4 to 6.5 and 9 to 1</w:t>
      </w:r>
      <w:r w:rsidR="00AB521C" w:rsidRPr="00C03573">
        <w:rPr>
          <w:rFonts w:ascii="Times New Roman" w:hAnsi="Times New Roman" w:cs="Times New Roman"/>
          <w:color w:val="000000"/>
          <w:sz w:val="24"/>
          <w:szCs w:val="24"/>
        </w:rPr>
        <w:t xml:space="preserve">1 fishes become stressed, rendering their immune system be susceptible to opportunistic </w:t>
      </w:r>
      <w:r w:rsidR="00040A22" w:rsidRPr="00C03573">
        <w:rPr>
          <w:rFonts w:ascii="Times New Roman" w:hAnsi="Times New Roman" w:cs="Times New Roman"/>
          <w:color w:val="000000"/>
          <w:sz w:val="24"/>
          <w:szCs w:val="24"/>
        </w:rPr>
        <w:t>diseases. Young</w:t>
      </w:r>
      <w:r w:rsidR="00F74618" w:rsidRPr="00C03573">
        <w:rPr>
          <w:rFonts w:ascii="Times New Roman" w:hAnsi="Times New Roman" w:cs="Times New Roman"/>
          <w:color w:val="000000"/>
          <w:sz w:val="24"/>
          <w:szCs w:val="24"/>
        </w:rPr>
        <w:t xml:space="preserve"> fish and immature stages</w:t>
      </w:r>
      <w:r w:rsidR="00C03573" w:rsidRPr="00C03573">
        <w:rPr>
          <w:rFonts w:ascii="Times New Roman" w:hAnsi="Times New Roman" w:cs="Times New Roman"/>
          <w:color w:val="000000"/>
          <w:sz w:val="24"/>
          <w:szCs w:val="24"/>
        </w:rPr>
        <w:t xml:space="preserve"> of fish</w:t>
      </w:r>
      <w:r w:rsidR="00F74618" w:rsidRPr="00C03573">
        <w:rPr>
          <w:rFonts w:ascii="Times New Roman" w:hAnsi="Times New Roman" w:cs="Times New Roman"/>
          <w:color w:val="000000"/>
          <w:sz w:val="24"/>
          <w:szCs w:val="24"/>
        </w:rPr>
        <w:t xml:space="preserve"> like larvae, fries and </w:t>
      </w:r>
      <w:r w:rsidR="00F74618" w:rsidRPr="00C03573">
        <w:rPr>
          <w:rFonts w:ascii="Times New Roman" w:hAnsi="Times New Roman" w:cs="Times New Roman"/>
          <w:color w:val="000000"/>
          <w:sz w:val="24"/>
          <w:szCs w:val="24"/>
        </w:rPr>
        <w:lastRenderedPageBreak/>
        <w:t xml:space="preserve">fingerlings are extremely sensitive to pH levels below 5 and </w:t>
      </w:r>
      <w:r w:rsidR="00C03573" w:rsidRPr="00C03573">
        <w:rPr>
          <w:rFonts w:ascii="Times New Roman" w:hAnsi="Times New Roman" w:cs="Times New Roman"/>
          <w:color w:val="000000"/>
          <w:sz w:val="24"/>
          <w:szCs w:val="24"/>
        </w:rPr>
        <w:t>this can result into their mass</w:t>
      </w:r>
      <w:r w:rsidR="00F74618" w:rsidRPr="00C03573">
        <w:rPr>
          <w:rFonts w:ascii="Times New Roman" w:hAnsi="Times New Roman" w:cs="Times New Roman"/>
          <w:color w:val="000000"/>
          <w:sz w:val="24"/>
          <w:szCs w:val="24"/>
        </w:rPr>
        <w:t xml:space="preserve"> mortality in the farm</w:t>
      </w:r>
      <w:sdt>
        <w:sdtPr>
          <w:rPr>
            <w:rFonts w:ascii="Times New Roman" w:hAnsi="Times New Roman" w:cs="Times New Roman"/>
            <w:color w:val="000000"/>
            <w:sz w:val="24"/>
            <w:szCs w:val="24"/>
          </w:rPr>
          <w:tag w:val="MENDELEY_CITATION_v3_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"/>
          <w:id w:val="-160621931"/>
          <w:placeholder>
            <w:docPart w:val="DefaultPlaceholder_-1854013440"/>
          </w:placeholder>
        </w:sdtPr>
        <w:sdtContent>
          <w:r w:rsidR="00F8018B">
            <w:rPr>
              <w:rFonts w:eastAsia="Times New Roman"/>
            </w:rPr>
            <w:t>(</w:t>
          </w:r>
          <w:r w:rsidR="00F8018B">
            <w:rPr>
              <w:rFonts w:eastAsia="Times New Roman"/>
              <w:i/>
              <w:iCs/>
            </w:rPr>
            <w:t>AN 10B01R20-01E Http://Www.Yokogawa.Com PH in Fish Farming</w:t>
          </w:r>
          <w:r w:rsidR="00F8018B">
            <w:rPr>
              <w:rFonts w:eastAsia="Times New Roman"/>
            </w:rPr>
            <w:t>, 2014; Bhatnagar &amp; Devi, 2013)</w:t>
          </w:r>
        </w:sdtContent>
      </w:sdt>
      <w:r w:rsidR="002F0F37" w:rsidRPr="00C03573">
        <w:rPr>
          <w:rFonts w:ascii="Times New Roman" w:hAnsi="Times New Roman" w:cs="Times New Roman"/>
          <w:color w:val="000000"/>
          <w:sz w:val="24"/>
          <w:szCs w:val="24"/>
        </w:rPr>
        <w:t>. High</w:t>
      </w:r>
      <w:r w:rsidR="00040A22" w:rsidRPr="00C03573">
        <w:rPr>
          <w:rFonts w:ascii="Times New Roman" w:hAnsi="Times New Roman" w:cs="Times New Roman"/>
          <w:color w:val="000000"/>
          <w:sz w:val="24"/>
          <w:szCs w:val="24"/>
        </w:rPr>
        <w:t xml:space="preserve"> pH</w:t>
      </w:r>
      <w:r w:rsidR="002F0F37" w:rsidRPr="00C03573">
        <w:rPr>
          <w:rFonts w:ascii="Times New Roman" w:hAnsi="Times New Roman" w:cs="Times New Roman"/>
          <w:color w:val="000000"/>
          <w:sz w:val="24"/>
          <w:szCs w:val="24"/>
        </w:rPr>
        <w:t xml:space="preserve"> above 9 denatures cell membranes of fish. It also accelerates conversion ammonium in water to most to toxic ammonia (NH3) which can kill fish</w:t>
      </w:r>
      <w:sdt>
        <w:sdtPr>
          <w:rPr>
            <w:rFonts w:ascii="Times New Roman" w:hAnsi="Times New Roman" w:cs="Times New Roman"/>
            <w:color w:val="000000"/>
            <w:sz w:val="24"/>
            <w:szCs w:val="24"/>
          </w:rPr>
          <w:tag w:val="MENDELEY_CITATION_v3_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"/>
          <w:id w:val="-845711102"/>
          <w:placeholder>
            <w:docPart w:val="DefaultPlaceholder_-1854013440"/>
          </w:placeholder>
        </w:sdtPr>
        <w:sdtContent>
          <w:r w:rsidR="00F8018B" w:rsidRPr="00F8018B">
            <w:rPr>
              <w:rFonts w:ascii="Times New Roman" w:eastAsia="Times New Roman" w:hAnsi="Times New Roman" w:cs="Times New Roman"/>
              <w:color w:val="000000"/>
              <w:sz w:val="24"/>
              <w:szCs w:val="24"/>
            </w:rPr>
            <w:t>(Aba Mustapha,2019)</w:t>
          </w:r>
        </w:sdtContent>
      </w:sdt>
      <w:r w:rsidR="002F0F37" w:rsidRPr="00C03573">
        <w:rPr>
          <w:rFonts w:ascii="Times New Roman" w:hAnsi="Times New Roman" w:cs="Times New Roman"/>
          <w:color w:val="000000"/>
          <w:sz w:val="24"/>
          <w:szCs w:val="24"/>
        </w:rPr>
        <w:t>.</w:t>
      </w:r>
      <w:r w:rsidR="00040A22" w:rsidRPr="00C03573">
        <w:rPr>
          <w:rFonts w:ascii="Times New Roman" w:hAnsi="Times New Roman" w:cs="Times New Roman"/>
          <w:sz w:val="24"/>
          <w:szCs w:val="24"/>
        </w:rPr>
        <w:t xml:space="preserve"> A pH of below </w:t>
      </w:r>
      <w:r w:rsidR="00C03573" w:rsidRPr="00C03573">
        <w:rPr>
          <w:rFonts w:ascii="Times New Roman" w:hAnsi="Times New Roman" w:cs="Times New Roman"/>
          <w:sz w:val="24"/>
          <w:szCs w:val="24"/>
        </w:rPr>
        <w:t>4,</w:t>
      </w:r>
      <w:r w:rsidR="00C03573" w:rsidRPr="00C03573">
        <w:rPr>
          <w:rFonts w:ascii="Times New Roman" w:hAnsi="Times New Roman" w:cs="Times New Roman"/>
          <w:color w:val="000000"/>
          <w:sz w:val="24"/>
          <w:szCs w:val="24"/>
        </w:rPr>
        <w:t xml:space="preserve"> increases</w:t>
      </w:r>
      <w:r w:rsidR="00040A22" w:rsidRPr="00C03573">
        <w:rPr>
          <w:rFonts w:ascii="Times New Roman" w:hAnsi="Times New Roman" w:cs="Times New Roman"/>
          <w:color w:val="000000"/>
          <w:sz w:val="24"/>
          <w:szCs w:val="24"/>
        </w:rPr>
        <w:t xml:space="preserve"> the number and turnover of ion-transporting cells (</w:t>
      </w:r>
      <w:proofErr w:type="spellStart"/>
      <w:r w:rsidR="00040A22" w:rsidRPr="00C03573">
        <w:rPr>
          <w:rFonts w:ascii="Times New Roman" w:hAnsi="Times New Roman" w:cs="Times New Roman"/>
          <w:color w:val="000000"/>
          <w:sz w:val="24"/>
          <w:szCs w:val="24"/>
        </w:rPr>
        <w:t>ionocytes</w:t>
      </w:r>
      <w:proofErr w:type="spellEnd"/>
      <w:r w:rsidR="00040A22" w:rsidRPr="00C03573">
        <w:rPr>
          <w:rFonts w:ascii="Times New Roman" w:hAnsi="Times New Roman" w:cs="Times New Roman"/>
          <w:color w:val="000000"/>
          <w:sz w:val="24"/>
          <w:szCs w:val="24"/>
        </w:rPr>
        <w:t xml:space="preserve">), elevating mucus production and </w:t>
      </w:r>
      <w:proofErr w:type="gramStart"/>
      <w:r w:rsidR="00040A22" w:rsidRPr="00C03573">
        <w:rPr>
          <w:rFonts w:ascii="Times New Roman" w:hAnsi="Times New Roman" w:cs="Times New Roman"/>
          <w:color w:val="000000"/>
          <w:sz w:val="24"/>
          <w:szCs w:val="24"/>
        </w:rPr>
        <w:t>recruit</w:t>
      </w:r>
      <w:r w:rsidR="00C03573" w:rsidRPr="00C03573">
        <w:rPr>
          <w:rFonts w:ascii="Times New Roman" w:hAnsi="Times New Roman" w:cs="Times New Roman"/>
          <w:color w:val="000000"/>
          <w:sz w:val="24"/>
          <w:szCs w:val="24"/>
        </w:rPr>
        <w:t>s</w:t>
      </w:r>
      <w:proofErr w:type="gramEnd"/>
      <w:r w:rsidR="00040A22" w:rsidRPr="00C03573">
        <w:rPr>
          <w:rFonts w:ascii="Times New Roman" w:hAnsi="Times New Roman" w:cs="Times New Roman"/>
          <w:color w:val="000000"/>
          <w:sz w:val="24"/>
          <w:szCs w:val="24"/>
        </w:rPr>
        <w:t xml:space="preserve"> leukocytes. </w:t>
      </w:r>
      <w:r w:rsidR="00C03573" w:rsidRPr="00C03573">
        <w:rPr>
          <w:rFonts w:ascii="Times New Roman" w:hAnsi="Times New Roman" w:cs="Times New Roman"/>
          <w:color w:val="000000"/>
          <w:sz w:val="24"/>
          <w:szCs w:val="24"/>
        </w:rPr>
        <w:t>Continuous</w:t>
      </w:r>
      <w:r w:rsidR="00040A22" w:rsidRPr="00C03573">
        <w:rPr>
          <w:rFonts w:ascii="Times New Roman" w:hAnsi="Times New Roman" w:cs="Times New Roman"/>
          <w:color w:val="000000"/>
          <w:sz w:val="24"/>
          <w:szCs w:val="24"/>
        </w:rPr>
        <w:t xml:space="preserve"> acidification of water can result to breakdown of gill structure and suffocation caused by mucus accumulation leading to death of fish </w:t>
      </w:r>
      <w:sdt>
        <w:sdtPr>
          <w:rPr>
            <w:rFonts w:ascii="Times New Roman" w:hAnsi="Times New Roman" w:cs="Times New Roman"/>
            <w:color w:val="000000"/>
            <w:sz w:val="24"/>
            <w:szCs w:val="24"/>
          </w:rPr>
          <w:tag w:val="MENDELEY_CITATION_v3_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"/>
          <w:id w:val="1269348118"/>
          <w:placeholder>
            <w:docPart w:val="DefaultPlaceholder_-1854013440"/>
          </w:placeholder>
        </w:sdtPr>
        <w:sdtContent>
          <w:r w:rsidR="00F8018B" w:rsidRPr="00F8018B">
            <w:rPr>
              <w:rFonts w:ascii="Times New Roman" w:hAnsi="Times New Roman" w:cs="Times New Roman"/>
              <w:color w:val="000000"/>
              <w:sz w:val="24"/>
              <w:szCs w:val="24"/>
            </w:rPr>
            <w:t>(Kwong et al., 2014)</w:t>
          </w:r>
        </w:sdtContent>
      </w:sdt>
      <w:r w:rsidR="00C03573" w:rsidRPr="00C03573">
        <w:rPr>
          <w:rFonts w:ascii="Times New Roman" w:hAnsi="Times New Roman" w:cs="Times New Roman"/>
          <w:color w:val="000000"/>
          <w:sz w:val="24"/>
          <w:szCs w:val="24"/>
        </w:rPr>
        <w:t>.</w:t>
      </w:r>
      <w:r w:rsidR="007C7664" w:rsidRPr="007C7664">
        <w:t xml:space="preserve"> </w:t>
      </w:r>
    </w:p>
    <w:p w14:paraId="4809E128" w14:textId="0D50AB08" w:rsidR="00823FB6" w:rsidRPr="007C7664" w:rsidRDefault="007C7664" w:rsidP="007C7664">
      <w:pPr>
        <w:pStyle w:val="Heading2"/>
        <w:rPr>
          <w:rFonts w:ascii="Times New Roman" w:hAnsi="Times New Roman" w:cs="Times New Roman"/>
          <w:b/>
          <w:bCs/>
          <w:sz w:val="24"/>
          <w:szCs w:val="24"/>
        </w:rPr>
      </w:pPr>
      <w:bookmarkStart w:id="99" w:name="_Toc146698928"/>
      <w:r w:rsidRPr="007C7664">
        <w:rPr>
          <w:rFonts w:ascii="Times New Roman" w:hAnsi="Times New Roman" w:cs="Times New Roman"/>
          <w:b/>
          <w:bCs/>
          <w:sz w:val="24"/>
          <w:szCs w:val="24"/>
        </w:rPr>
        <w:t>2.7.4 Ammonia</w:t>
      </w:r>
      <w:bookmarkEnd w:id="99"/>
    </w:p>
    <w:p w14:paraId="0332DAC8" w14:textId="3EF37946" w:rsidR="00EA6D82" w:rsidRDefault="00C86063" w:rsidP="00013791">
      <w:pPr>
        <w:spacing w:line="360" w:lineRule="auto"/>
        <w:jc w:val="both"/>
      </w:pPr>
      <w:r w:rsidRPr="00755031">
        <w:rPr>
          <w:rFonts w:ascii="Times New Roman" w:hAnsi="Times New Roman" w:cs="Times New Roman"/>
          <w:color w:val="000000"/>
          <w:sz w:val="24"/>
          <w:szCs w:val="24"/>
        </w:rPr>
        <w:t>Ammonia is a form of nitrogen compound usually exc</w:t>
      </w:r>
      <w:r w:rsidRPr="00D64286">
        <w:rPr>
          <w:rFonts w:ascii="Times New Roman" w:hAnsi="Times New Roman" w:cs="Times New Roman"/>
          <w:color w:val="000000"/>
          <w:sz w:val="24"/>
          <w:szCs w:val="24"/>
        </w:rPr>
        <w:t>r</w:t>
      </w:r>
      <w:r w:rsidR="00CC7066" w:rsidRPr="00D64286">
        <w:rPr>
          <w:rFonts w:ascii="Times New Roman" w:hAnsi="Times New Roman" w:cs="Times New Roman"/>
          <w:color w:val="000000"/>
          <w:sz w:val="24"/>
          <w:szCs w:val="24"/>
        </w:rPr>
        <w:t>et</w:t>
      </w:r>
      <w:r w:rsidRPr="00D64286">
        <w:rPr>
          <w:rFonts w:ascii="Times New Roman" w:hAnsi="Times New Roman" w:cs="Times New Roman"/>
          <w:color w:val="000000"/>
          <w:sz w:val="24"/>
          <w:szCs w:val="24"/>
        </w:rPr>
        <w:t xml:space="preserve">ed </w:t>
      </w:r>
      <w:r w:rsidRPr="00755031">
        <w:rPr>
          <w:rFonts w:ascii="Times New Roman" w:hAnsi="Times New Roman" w:cs="Times New Roman"/>
          <w:color w:val="000000"/>
          <w:sz w:val="24"/>
          <w:szCs w:val="24"/>
        </w:rPr>
        <w:t xml:space="preserve">as a </w:t>
      </w:r>
      <w:r w:rsidR="001F226F" w:rsidRPr="00755031">
        <w:rPr>
          <w:rFonts w:ascii="Times New Roman" w:hAnsi="Times New Roman" w:cs="Times New Roman"/>
          <w:color w:val="000000"/>
          <w:sz w:val="24"/>
          <w:szCs w:val="24"/>
        </w:rPr>
        <w:t>byproduct</w:t>
      </w:r>
      <w:r w:rsidRPr="00755031">
        <w:rPr>
          <w:rFonts w:ascii="Times New Roman" w:hAnsi="Times New Roman" w:cs="Times New Roman"/>
          <w:color w:val="000000"/>
          <w:sz w:val="24"/>
          <w:szCs w:val="24"/>
        </w:rPr>
        <w:t xml:space="preserve"> from protein </w:t>
      </w:r>
      <w:r w:rsidRPr="00D64286">
        <w:rPr>
          <w:rFonts w:ascii="Times New Roman" w:hAnsi="Times New Roman" w:cs="Times New Roman"/>
          <w:color w:val="000000"/>
          <w:sz w:val="24"/>
          <w:szCs w:val="24"/>
        </w:rPr>
        <w:t>m</w:t>
      </w:r>
      <w:r w:rsidR="00CC7066" w:rsidRPr="00D64286">
        <w:rPr>
          <w:rFonts w:ascii="Times New Roman" w:hAnsi="Times New Roman" w:cs="Times New Roman"/>
          <w:color w:val="000000"/>
          <w:sz w:val="24"/>
          <w:szCs w:val="24"/>
        </w:rPr>
        <w:t>et</w:t>
      </w:r>
      <w:r w:rsidRPr="00D64286">
        <w:rPr>
          <w:rFonts w:ascii="Times New Roman" w:hAnsi="Times New Roman" w:cs="Times New Roman"/>
          <w:color w:val="000000"/>
          <w:sz w:val="24"/>
          <w:szCs w:val="24"/>
        </w:rPr>
        <w:t>abolism</w:t>
      </w:r>
      <w:r w:rsidRPr="00755031">
        <w:rPr>
          <w:rFonts w:ascii="Times New Roman" w:hAnsi="Times New Roman" w:cs="Times New Roman"/>
          <w:color w:val="000000"/>
          <w:sz w:val="24"/>
          <w:szCs w:val="24"/>
        </w:rPr>
        <w:t xml:space="preserve"> by fish, some inorganic fertilizers like ammonium sulphate, ammonium nitrate, ammonium phosphate </w:t>
      </w:r>
      <w:r w:rsidR="001F226F" w:rsidRPr="00755031">
        <w:rPr>
          <w:rFonts w:ascii="Times New Roman" w:hAnsi="Times New Roman" w:cs="Times New Roman"/>
          <w:color w:val="000000"/>
          <w:sz w:val="24"/>
          <w:szCs w:val="24"/>
        </w:rPr>
        <w:t>and bacterial</w:t>
      </w:r>
      <w:r w:rsidRPr="00755031">
        <w:rPr>
          <w:rFonts w:ascii="Times New Roman" w:hAnsi="Times New Roman" w:cs="Times New Roman"/>
          <w:color w:val="000000"/>
          <w:sz w:val="24"/>
          <w:szCs w:val="24"/>
        </w:rPr>
        <w:t xml:space="preserve"> decomposition of organic matter </w:t>
      </w:r>
      <w:r w:rsidR="001F226F" w:rsidRPr="00755031">
        <w:rPr>
          <w:rFonts w:ascii="Times New Roman" w:hAnsi="Times New Roman" w:cs="Times New Roman"/>
          <w:color w:val="000000"/>
          <w:sz w:val="24"/>
          <w:szCs w:val="24"/>
        </w:rPr>
        <w:t>from wasted</w:t>
      </w:r>
      <w:r w:rsidRPr="00755031">
        <w:rPr>
          <w:rFonts w:ascii="Times New Roman" w:hAnsi="Times New Roman" w:cs="Times New Roman"/>
          <w:color w:val="000000"/>
          <w:sz w:val="24"/>
          <w:szCs w:val="24"/>
        </w:rPr>
        <w:t xml:space="preserve"> </w:t>
      </w:r>
      <w:r w:rsidR="00140AD5" w:rsidRPr="00755031">
        <w:rPr>
          <w:rFonts w:ascii="Times New Roman" w:hAnsi="Times New Roman" w:cs="Times New Roman"/>
          <w:color w:val="000000"/>
          <w:sz w:val="24"/>
          <w:szCs w:val="24"/>
        </w:rPr>
        <w:t>fish feeds</w:t>
      </w:r>
      <w:r w:rsidRPr="00755031">
        <w:rPr>
          <w:rFonts w:ascii="Times New Roman" w:hAnsi="Times New Roman" w:cs="Times New Roman"/>
          <w:color w:val="000000"/>
          <w:sz w:val="24"/>
          <w:szCs w:val="24"/>
        </w:rPr>
        <w:t xml:space="preserve">, </w:t>
      </w:r>
      <w:proofErr w:type="spellStart"/>
      <w:r w:rsidRPr="00755031">
        <w:rPr>
          <w:rFonts w:ascii="Times New Roman" w:hAnsi="Times New Roman" w:cs="Times New Roman"/>
          <w:color w:val="000000"/>
          <w:sz w:val="24"/>
          <w:szCs w:val="24"/>
        </w:rPr>
        <w:t>faeces</w:t>
      </w:r>
      <w:proofErr w:type="spellEnd"/>
      <w:r w:rsidRPr="00755031">
        <w:rPr>
          <w:rFonts w:ascii="Times New Roman" w:hAnsi="Times New Roman" w:cs="Times New Roman"/>
          <w:color w:val="000000"/>
          <w:sz w:val="24"/>
          <w:szCs w:val="24"/>
        </w:rPr>
        <w:t xml:space="preserve">, dead planktons and sewage </w:t>
      </w:r>
      <w:sdt>
        <w:sdtPr>
          <w:rPr>
            <w:rFonts w:ascii="Times New Roman" w:hAnsi="Times New Roman" w:cs="Times New Roman"/>
            <w:color w:val="000000"/>
            <w:sz w:val="24"/>
            <w:szCs w:val="24"/>
          </w:rPr>
          <w:tag w:val="MENDELEY_CITATION_v3_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"/>
          <w:id w:val="-47691242"/>
          <w:placeholder>
            <w:docPart w:val="DefaultPlaceholder_-1854013440"/>
          </w:placeholder>
        </w:sdtPr>
        <w:sdtContent>
          <w:r w:rsidR="00F8018B" w:rsidRPr="00F8018B">
            <w:rPr>
              <w:rFonts w:ascii="Times New Roman" w:eastAsia="Times New Roman" w:hAnsi="Times New Roman" w:cs="Times New Roman"/>
              <w:color w:val="000000"/>
              <w:sz w:val="24"/>
              <w:szCs w:val="24"/>
            </w:rPr>
            <w:t>(Chang et al., 2021; Aba Mustapha,2019; Kwong et al., 2014)</w:t>
          </w:r>
        </w:sdtContent>
      </w:sdt>
      <w:r w:rsidRPr="00755031">
        <w:rPr>
          <w:rFonts w:ascii="Times New Roman" w:hAnsi="Times New Roman" w:cs="Times New Roman"/>
          <w:color w:val="000000"/>
          <w:sz w:val="24"/>
          <w:szCs w:val="24"/>
        </w:rPr>
        <w:t>.</w:t>
      </w:r>
      <w:r w:rsidR="00B647AA" w:rsidRPr="00755031">
        <w:rPr>
          <w:rFonts w:ascii="Times New Roman" w:hAnsi="Times New Roman" w:cs="Times New Roman"/>
          <w:color w:val="000000"/>
          <w:sz w:val="24"/>
          <w:szCs w:val="24"/>
        </w:rPr>
        <w:t xml:space="preserve"> In water, ammonia can exist in either gaseous ammonia (NH3) which is very toxic or in ammonium ion (NH4+) which is slightly toxic, gaseous ammonia and ammonium ion form total ammonia </w:t>
      </w:r>
      <w:sdt>
        <w:sdtPr>
          <w:rPr>
            <w:rFonts w:ascii="Times New Roman" w:hAnsi="Times New Roman" w:cs="Times New Roman"/>
            <w:color w:val="000000"/>
            <w:sz w:val="24"/>
            <w:szCs w:val="24"/>
          </w:rPr>
          <w:tag w:val="MENDELEY_CITATION_v3_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"/>
          <w:id w:val="-1677799180"/>
          <w:placeholder>
            <w:docPart w:val="DefaultPlaceholder_-1854013440"/>
          </w:placeholder>
        </w:sdtPr>
        <w:sdtContent>
          <w:r w:rsidR="00F8018B">
            <w:rPr>
              <w:rFonts w:eastAsia="Times New Roman"/>
            </w:rPr>
            <w:t>(AN 10B01R20-01E Http://Www.Yokogawa.Com PH in Fish Farming, 2014; Aba Mustapha,2019)</w:t>
          </w:r>
        </w:sdtContent>
      </w:sdt>
      <w:r w:rsidR="00B647AA" w:rsidRPr="00755031">
        <w:rPr>
          <w:rFonts w:ascii="Times New Roman" w:hAnsi="Times New Roman" w:cs="Times New Roman"/>
          <w:color w:val="000000"/>
          <w:sz w:val="24"/>
          <w:szCs w:val="24"/>
        </w:rPr>
        <w:t>.</w:t>
      </w:r>
      <w:r w:rsidR="0045011C" w:rsidRPr="00755031">
        <w:rPr>
          <w:rFonts w:ascii="Times New Roman" w:hAnsi="Times New Roman" w:cs="Times New Roman"/>
          <w:color w:val="000000"/>
          <w:sz w:val="24"/>
          <w:szCs w:val="24"/>
        </w:rPr>
        <w:t xml:space="preserve"> Most of ammonia produced in water are </w:t>
      </w:r>
      <w:r w:rsidR="00271A71" w:rsidRPr="00755031">
        <w:rPr>
          <w:rFonts w:ascii="Times New Roman" w:hAnsi="Times New Roman" w:cs="Times New Roman"/>
          <w:color w:val="000000"/>
          <w:sz w:val="24"/>
          <w:szCs w:val="24"/>
        </w:rPr>
        <w:t>consume</w:t>
      </w:r>
      <w:r w:rsidR="0045011C" w:rsidRPr="00755031">
        <w:rPr>
          <w:rFonts w:ascii="Times New Roman" w:hAnsi="Times New Roman" w:cs="Times New Roman"/>
          <w:color w:val="000000"/>
          <w:sz w:val="24"/>
          <w:szCs w:val="24"/>
        </w:rPr>
        <w:t>d by algae and bacteria as source of nitrogen therefor</w:t>
      </w:r>
      <w:r w:rsidR="00732B5F" w:rsidRPr="00755031">
        <w:rPr>
          <w:rFonts w:ascii="Times New Roman" w:hAnsi="Times New Roman" w:cs="Times New Roman"/>
          <w:color w:val="000000"/>
          <w:sz w:val="24"/>
          <w:szCs w:val="24"/>
        </w:rPr>
        <w:t>e</w:t>
      </w:r>
      <w:r w:rsidR="0045011C" w:rsidRPr="00755031">
        <w:rPr>
          <w:rFonts w:ascii="Times New Roman" w:hAnsi="Times New Roman" w:cs="Times New Roman"/>
          <w:color w:val="000000"/>
          <w:sz w:val="24"/>
          <w:szCs w:val="24"/>
        </w:rPr>
        <w:t xml:space="preserve"> creating a </w:t>
      </w:r>
      <w:r w:rsidR="0045011C" w:rsidRPr="00D64286">
        <w:rPr>
          <w:rFonts w:ascii="Times New Roman" w:hAnsi="Times New Roman" w:cs="Times New Roman"/>
          <w:color w:val="000000"/>
          <w:sz w:val="24"/>
          <w:szCs w:val="24"/>
        </w:rPr>
        <w:t>balance b</w:t>
      </w:r>
      <w:r w:rsidR="00CC7066" w:rsidRPr="00D64286">
        <w:rPr>
          <w:rFonts w:ascii="Times New Roman" w:hAnsi="Times New Roman" w:cs="Times New Roman"/>
          <w:color w:val="000000"/>
          <w:sz w:val="24"/>
          <w:szCs w:val="24"/>
        </w:rPr>
        <w:t>et</w:t>
      </w:r>
      <w:r w:rsidR="0045011C" w:rsidRPr="00D64286">
        <w:rPr>
          <w:rFonts w:ascii="Times New Roman" w:hAnsi="Times New Roman" w:cs="Times New Roman"/>
          <w:color w:val="000000"/>
          <w:sz w:val="24"/>
          <w:szCs w:val="24"/>
        </w:rPr>
        <w:t>ween</w:t>
      </w:r>
      <w:r w:rsidR="0045011C" w:rsidRPr="00755031">
        <w:rPr>
          <w:rFonts w:ascii="Times New Roman" w:hAnsi="Times New Roman" w:cs="Times New Roman"/>
          <w:color w:val="000000"/>
          <w:sz w:val="24"/>
          <w:szCs w:val="24"/>
        </w:rPr>
        <w:t xml:space="preserve"> total ammonia concentration to be zero or slightly above zero</w:t>
      </w:r>
      <w:sdt>
        <w:sdtPr>
          <w:rPr>
            <w:rFonts w:ascii="Times New Roman" w:hAnsi="Times New Roman" w:cs="Times New Roman"/>
            <w:color w:val="000000"/>
            <w:sz w:val="24"/>
            <w:szCs w:val="24"/>
          </w:rPr>
          <w:tag w:val="MENDELEY_CITATION_v3_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"/>
          <w:id w:val="1543866569"/>
          <w:placeholder>
            <w:docPart w:val="DefaultPlaceholder_-1854013440"/>
          </w:placeholder>
        </w:sdtPr>
        <w:sdtContent>
          <w:r w:rsidR="00F8018B" w:rsidRPr="00F8018B">
            <w:rPr>
              <w:rFonts w:ascii="Times New Roman" w:eastAsia="Times New Roman" w:hAnsi="Times New Roman" w:cs="Times New Roman"/>
              <w:color w:val="000000"/>
              <w:sz w:val="24"/>
              <w:szCs w:val="24"/>
            </w:rPr>
            <w:t>(Aba Mustapha, 2019)</w:t>
          </w:r>
        </w:sdtContent>
      </w:sdt>
      <w:r w:rsidR="00271A71" w:rsidRPr="00755031">
        <w:rPr>
          <w:rFonts w:ascii="Times New Roman" w:hAnsi="Times New Roman" w:cs="Times New Roman"/>
          <w:color w:val="000000"/>
          <w:sz w:val="24"/>
          <w:szCs w:val="24"/>
        </w:rPr>
        <w:t xml:space="preserve">. Excessive feeding </w:t>
      </w:r>
      <w:r w:rsidR="0037450E" w:rsidRPr="00755031">
        <w:rPr>
          <w:rFonts w:ascii="Times New Roman" w:hAnsi="Times New Roman" w:cs="Times New Roman"/>
          <w:color w:val="000000"/>
          <w:sz w:val="24"/>
          <w:szCs w:val="24"/>
        </w:rPr>
        <w:t>of</w:t>
      </w:r>
      <w:r w:rsidR="00271A71" w:rsidRPr="00755031">
        <w:rPr>
          <w:rFonts w:ascii="Times New Roman" w:hAnsi="Times New Roman" w:cs="Times New Roman"/>
          <w:color w:val="000000"/>
          <w:sz w:val="24"/>
          <w:szCs w:val="24"/>
        </w:rPr>
        <w:t xml:space="preserve"> fish leads to m</w:t>
      </w:r>
      <w:r w:rsidR="0037450E" w:rsidRPr="00755031">
        <w:rPr>
          <w:rFonts w:ascii="Times New Roman" w:hAnsi="Times New Roman" w:cs="Times New Roman"/>
          <w:color w:val="000000"/>
          <w:sz w:val="24"/>
          <w:szCs w:val="24"/>
        </w:rPr>
        <w:t>o</w:t>
      </w:r>
      <w:r w:rsidR="00271A71" w:rsidRPr="00755031">
        <w:rPr>
          <w:rFonts w:ascii="Times New Roman" w:hAnsi="Times New Roman" w:cs="Times New Roman"/>
          <w:color w:val="000000"/>
          <w:sz w:val="24"/>
          <w:szCs w:val="24"/>
        </w:rPr>
        <w:t xml:space="preserve">st feeds being uneaten. The uneaten feeds decompose producing </w:t>
      </w:r>
      <w:r w:rsidR="0037450E" w:rsidRPr="00755031">
        <w:rPr>
          <w:rFonts w:ascii="Times New Roman" w:hAnsi="Times New Roman" w:cs="Times New Roman"/>
          <w:color w:val="000000"/>
          <w:sz w:val="24"/>
          <w:szCs w:val="24"/>
        </w:rPr>
        <w:t>supply that exceeds the treatment and assimilation capacity of algae and bacteria</w:t>
      </w:r>
      <w:r w:rsidR="00271A71" w:rsidRPr="00755031">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"/>
          <w:id w:val="-654919590"/>
          <w:placeholder>
            <w:docPart w:val="DefaultPlaceholder_-1854013440"/>
          </w:placeholder>
        </w:sdtPr>
        <w:sdtContent>
          <w:r w:rsidR="00F8018B">
            <w:rPr>
              <w:rFonts w:eastAsia="Times New Roman"/>
            </w:rPr>
            <w:t>(Bhatnagar &amp; Devi, 2013; Aba Mustapha,2019)</w:t>
          </w:r>
        </w:sdtContent>
      </w:sdt>
      <w:r w:rsidR="00271A71" w:rsidRPr="00755031">
        <w:rPr>
          <w:rFonts w:ascii="Times New Roman" w:hAnsi="Times New Roman" w:cs="Times New Roman"/>
          <w:color w:val="000000"/>
          <w:sz w:val="24"/>
          <w:szCs w:val="24"/>
        </w:rPr>
        <w:t xml:space="preserve">. </w:t>
      </w:r>
      <w:r w:rsidR="00013791" w:rsidRPr="00755031">
        <w:rPr>
          <w:rFonts w:ascii="Times New Roman" w:hAnsi="Times New Roman" w:cs="Times New Roman"/>
          <w:color w:val="000000"/>
          <w:sz w:val="24"/>
          <w:szCs w:val="24"/>
        </w:rPr>
        <w:t xml:space="preserve"> High temperature and pH </w:t>
      </w:r>
      <w:r w:rsidR="00732B5F" w:rsidRPr="00755031">
        <w:rPr>
          <w:rFonts w:ascii="Times New Roman" w:hAnsi="Times New Roman" w:cs="Times New Roman"/>
          <w:color w:val="000000"/>
          <w:sz w:val="24"/>
          <w:szCs w:val="24"/>
        </w:rPr>
        <w:t>increase</w:t>
      </w:r>
      <w:r w:rsidR="00013791" w:rsidRPr="00755031">
        <w:rPr>
          <w:rFonts w:ascii="Times New Roman" w:hAnsi="Times New Roman" w:cs="Times New Roman"/>
          <w:color w:val="000000"/>
          <w:sz w:val="24"/>
          <w:szCs w:val="24"/>
        </w:rPr>
        <w:t xml:space="preserve"> the transformation of the ammonium ion (NH4+) into ammo</w:t>
      </w:r>
      <w:r w:rsidR="00271A71" w:rsidRPr="00755031">
        <w:rPr>
          <w:rFonts w:ascii="Times New Roman" w:hAnsi="Times New Roman" w:cs="Times New Roman"/>
          <w:color w:val="000000"/>
          <w:sz w:val="24"/>
          <w:szCs w:val="24"/>
        </w:rPr>
        <w:t>n</w:t>
      </w:r>
      <w:r w:rsidR="00013791" w:rsidRPr="00755031">
        <w:rPr>
          <w:rFonts w:ascii="Times New Roman" w:hAnsi="Times New Roman" w:cs="Times New Roman"/>
          <w:color w:val="000000"/>
          <w:sz w:val="24"/>
          <w:szCs w:val="24"/>
        </w:rPr>
        <w:t xml:space="preserve">ia gas (NH3) which leads to increase in the concentration of toxic ammonia in the water </w:t>
      </w:r>
      <w:sdt>
        <w:sdtPr>
          <w:rPr>
            <w:rFonts w:ascii="Times New Roman" w:hAnsi="Times New Roman" w:cs="Times New Roman"/>
            <w:color w:val="000000"/>
            <w:sz w:val="24"/>
            <w:szCs w:val="24"/>
          </w:rPr>
          <w:tag w:val="MENDELEY_CITATION_v3_eyJjaXRhdGlvbklEIjoiTUVOREVMRVlfQ0lUQVRJT05fMzBlMDU2ZjItMmU5ZC00ZmU2LThlMWMtMzRmMDdkMTZjYmY4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
          <w:id w:val="-1351406138"/>
          <w:placeholder>
            <w:docPart w:val="DefaultPlaceholder_-1854013440"/>
          </w:placeholder>
        </w:sdtPr>
        <w:sdtContent>
          <w:r w:rsidR="00F8018B">
            <w:rPr>
              <w:rFonts w:eastAsia="Times New Roman"/>
            </w:rPr>
            <w:t>(Bhatnagar &amp; Devi, 2013)</w:t>
          </w:r>
        </w:sdtContent>
      </w:sdt>
      <w:r w:rsidR="00013791" w:rsidRPr="00755031">
        <w:rPr>
          <w:rFonts w:ascii="Times New Roman" w:hAnsi="Times New Roman" w:cs="Times New Roman"/>
          <w:color w:val="000000"/>
          <w:sz w:val="24"/>
          <w:szCs w:val="24"/>
        </w:rPr>
        <w:t>.</w:t>
      </w:r>
      <w:r w:rsidR="00282963" w:rsidRPr="00755031">
        <w:rPr>
          <w:rFonts w:ascii="Times New Roman" w:hAnsi="Times New Roman" w:cs="Times New Roman"/>
          <w:sz w:val="24"/>
          <w:szCs w:val="24"/>
        </w:rPr>
        <w:t xml:space="preserve"> </w:t>
      </w:r>
      <w:r w:rsidR="005F0003" w:rsidRPr="00755031">
        <w:rPr>
          <w:rFonts w:ascii="Times New Roman" w:hAnsi="Times New Roman" w:cs="Times New Roman"/>
          <w:sz w:val="24"/>
          <w:szCs w:val="24"/>
        </w:rPr>
        <w:t>Ammonia levels higher than 2mg/l cause stress to fish. If the levels increase to more than 7mg/l Fish losses increase.</w:t>
      </w:r>
      <w:r w:rsidR="00277243" w:rsidRPr="00755031">
        <w:rPr>
          <w:rFonts w:ascii="Times New Roman" w:hAnsi="Times New Roman" w:cs="Times New Roman"/>
          <w:sz w:val="24"/>
          <w:szCs w:val="24"/>
        </w:rPr>
        <w:t xml:space="preserve"> </w:t>
      </w:r>
      <w:r w:rsidR="005F0003" w:rsidRPr="00755031">
        <w:rPr>
          <w:rFonts w:ascii="Times New Roman" w:hAnsi="Times New Roman" w:cs="Times New Roman"/>
          <w:sz w:val="24"/>
          <w:szCs w:val="24"/>
        </w:rPr>
        <w:t>Unionized ammonia is stressful to fish at concentrations greater than 0.1 mg/</w:t>
      </w:r>
      <w:proofErr w:type="spellStart"/>
      <w:r w:rsidR="005F0003" w:rsidRPr="00755031">
        <w:rPr>
          <w:rFonts w:ascii="Times New Roman" w:hAnsi="Times New Roman" w:cs="Times New Roman"/>
          <w:sz w:val="24"/>
          <w:szCs w:val="24"/>
        </w:rPr>
        <w:t>litre</w:t>
      </w:r>
      <w:proofErr w:type="spellEnd"/>
      <w:r w:rsidR="005F0003" w:rsidRPr="00755031">
        <w:rPr>
          <w:rFonts w:ascii="Times New Roman" w:hAnsi="Times New Roman" w:cs="Times New Roman"/>
          <w:sz w:val="24"/>
          <w:szCs w:val="24"/>
        </w:rPr>
        <w:t xml:space="preserve"> and </w:t>
      </w:r>
      <w:r w:rsidR="005F0003" w:rsidRPr="00D64286">
        <w:rPr>
          <w:rFonts w:ascii="Times New Roman" w:hAnsi="Times New Roman" w:cs="Times New Roman"/>
          <w:sz w:val="24"/>
          <w:szCs w:val="24"/>
        </w:rPr>
        <w:t>l</w:t>
      </w:r>
      <w:r w:rsidR="00CC7066" w:rsidRPr="00D64286">
        <w:rPr>
          <w:rFonts w:ascii="Times New Roman" w:hAnsi="Times New Roman" w:cs="Times New Roman"/>
          <w:sz w:val="24"/>
          <w:szCs w:val="24"/>
        </w:rPr>
        <w:t>et</w:t>
      </w:r>
      <w:r w:rsidR="005F0003" w:rsidRPr="00D64286">
        <w:rPr>
          <w:rFonts w:ascii="Times New Roman" w:hAnsi="Times New Roman" w:cs="Times New Roman"/>
          <w:sz w:val="24"/>
          <w:szCs w:val="24"/>
        </w:rPr>
        <w:t>h</w:t>
      </w:r>
      <w:r w:rsidR="005F0003" w:rsidRPr="00755031">
        <w:rPr>
          <w:rFonts w:ascii="Times New Roman" w:hAnsi="Times New Roman" w:cs="Times New Roman"/>
          <w:sz w:val="24"/>
          <w:szCs w:val="24"/>
        </w:rPr>
        <w:t>al at concentrations above 0.5 mg/</w:t>
      </w:r>
      <w:proofErr w:type="spellStart"/>
      <w:r w:rsidR="005F0003" w:rsidRPr="00755031">
        <w:rPr>
          <w:rFonts w:ascii="Times New Roman" w:hAnsi="Times New Roman" w:cs="Times New Roman"/>
          <w:sz w:val="24"/>
          <w:szCs w:val="24"/>
        </w:rPr>
        <w:t>litre</w:t>
      </w:r>
      <w:proofErr w:type="spellEnd"/>
      <w:r w:rsidR="005F0003" w:rsidRPr="00755031">
        <w:rPr>
          <w:rFonts w:ascii="Times New Roman" w:hAnsi="Times New Roman" w:cs="Times New Roman"/>
          <w:sz w:val="24"/>
          <w:szCs w:val="24"/>
        </w:rPr>
        <w:t xml:space="preserve"> of water</w:t>
      </w:r>
      <w:r w:rsidR="0048693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A4MzNmNjktYjM3OC00MWJiLTk4YTYtMGY5NzIxODNmMzNmIiwicHJvcGVydGllcyI6eyJub3RlSW5kZXgiOjB9LCJpc0VkaXRlZCI6ZmFsc2UsIm1hbnVhbE92ZXJyaWRlIjp7ImlzTWFudWFsbHlPdmVycmlkZGVuIjp0cnVlLCJjaXRlcHJvY1RleHQiOiIoQmhhdG5hZ2FyICYjMzg7IERldmksIDIwMTMpIiwibWFudWFsT3ZlcnJpZGVUZXh0IjoiQmhhdG5hZ2FyICYgRGV2aSwgMjAxMykgKC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
          <w:id w:val="-2033263909"/>
          <w:placeholder>
            <w:docPart w:val="DefaultPlaceholder_-1854013440"/>
          </w:placeholder>
        </w:sdtPr>
        <w:sdtEndPr>
          <w:rPr>
            <w:highlight w:val="yellow"/>
          </w:rPr>
        </w:sdtEndPr>
        <w:sdtContent>
          <w:r w:rsidR="00BD736F">
            <w:rPr>
              <w:rFonts w:ascii="Times New Roman" w:hAnsi="Times New Roman" w:cs="Times New Roman"/>
              <w:color w:val="000000"/>
              <w:sz w:val="24"/>
              <w:szCs w:val="24"/>
            </w:rPr>
            <w:t>(</w:t>
          </w:r>
          <w:r w:rsidR="00F8018B">
            <w:rPr>
              <w:rFonts w:eastAsia="Times New Roman"/>
            </w:rPr>
            <w:t>Bhatnagar &amp; Devi, 2013)</w:t>
          </w:r>
          <w:r w:rsidR="00BD736F">
            <w:rPr>
              <w:rFonts w:eastAsia="Times New Roman"/>
            </w:rPr>
            <w:t>.</w:t>
          </w:r>
        </w:sdtContent>
      </w:sdt>
    </w:p>
    <w:p w14:paraId="6258A6B3" w14:textId="5FEC3179" w:rsidR="00282963" w:rsidRPr="00EA6D82" w:rsidRDefault="00EA6D82" w:rsidP="00EA6D82">
      <w:pPr>
        <w:pStyle w:val="Heading2"/>
        <w:rPr>
          <w:rFonts w:ascii="Times New Roman" w:hAnsi="Times New Roman" w:cs="Times New Roman"/>
          <w:b/>
          <w:bCs/>
          <w:sz w:val="24"/>
          <w:szCs w:val="24"/>
        </w:rPr>
      </w:pPr>
      <w:bookmarkStart w:id="100" w:name="_Toc146698929"/>
      <w:r w:rsidRPr="00EA6D82">
        <w:rPr>
          <w:rFonts w:ascii="Times New Roman" w:hAnsi="Times New Roman" w:cs="Times New Roman"/>
          <w:b/>
          <w:bCs/>
          <w:sz w:val="24"/>
          <w:szCs w:val="24"/>
        </w:rPr>
        <w:t>2.7.5 Electrical Conductivity</w:t>
      </w:r>
      <w:bookmarkEnd w:id="100"/>
    </w:p>
    <w:p w14:paraId="24AF3885" w14:textId="61B87E9E" w:rsidR="00013791" w:rsidRPr="00CF7AB3" w:rsidRDefault="00DF4BC2" w:rsidP="00C24D22">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Electrical conductivity</w:t>
      </w:r>
      <w:r w:rsidRPr="00DF4BC2">
        <w:rPr>
          <w:rFonts w:ascii="Times New Roman" w:hAnsi="Times New Roman" w:cs="Times New Roman"/>
          <w:color w:val="000000"/>
          <w:sz w:val="24"/>
          <w:szCs w:val="24"/>
        </w:rPr>
        <w:t xml:space="preserve"> is the measure of</w:t>
      </w:r>
      <w:r>
        <w:rPr>
          <w:rFonts w:ascii="Times New Roman" w:hAnsi="Times New Roman" w:cs="Times New Roman"/>
          <w:color w:val="000000"/>
          <w:sz w:val="24"/>
          <w:szCs w:val="24"/>
        </w:rPr>
        <w:t xml:space="preserve"> how </w:t>
      </w:r>
      <w:r w:rsidR="00C24D22" w:rsidRPr="00DF4BC2">
        <w:rPr>
          <w:rFonts w:ascii="Times New Roman" w:hAnsi="Times New Roman" w:cs="Times New Roman"/>
          <w:color w:val="000000"/>
          <w:sz w:val="24"/>
          <w:szCs w:val="24"/>
        </w:rPr>
        <w:t>ease electrical</w:t>
      </w:r>
      <w:r w:rsidRPr="00DF4BC2">
        <w:rPr>
          <w:rFonts w:ascii="Times New Roman" w:hAnsi="Times New Roman" w:cs="Times New Roman"/>
          <w:color w:val="000000"/>
          <w:sz w:val="24"/>
          <w:szCs w:val="24"/>
        </w:rPr>
        <w:t xml:space="preserve"> charge or heat can pass through water</w:t>
      </w:r>
      <w:r>
        <w:rPr>
          <w:rFonts w:ascii="Times New Roman" w:hAnsi="Times New Roman" w:cs="Times New Roman"/>
          <w:color w:val="000000"/>
          <w:sz w:val="24"/>
          <w:szCs w:val="24"/>
        </w:rPr>
        <w:t xml:space="preserve"> and usually affected by </w:t>
      </w:r>
      <w:r w:rsidRPr="00DF4BC2">
        <w:rPr>
          <w:rFonts w:ascii="Times New Roman" w:hAnsi="Times New Roman" w:cs="Times New Roman"/>
          <w:color w:val="000000"/>
          <w:sz w:val="24"/>
          <w:szCs w:val="24"/>
        </w:rPr>
        <w:t>the concentration of free ions and to water temperature</w:t>
      </w:r>
      <w:r w:rsidR="009C518E">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"/>
          <w:id w:val="1598598566"/>
          <w:placeholder>
            <w:docPart w:val="DefaultPlaceholder_-1854013440"/>
          </w:placeholder>
        </w:sdtPr>
        <w:sdtContent>
          <w:r w:rsidR="00F8018B" w:rsidRPr="00F8018B">
            <w:rPr>
              <w:rFonts w:ascii="Times New Roman" w:hAnsi="Times New Roman" w:cs="Times New Roman"/>
              <w:color w:val="000000"/>
              <w:sz w:val="24"/>
              <w:szCs w:val="24"/>
            </w:rPr>
            <w:t>(Stefanakis, 2020)</w:t>
          </w:r>
        </w:sdtContent>
      </w:sdt>
      <w:r w:rsidR="00C24D22">
        <w:rPr>
          <w:rFonts w:ascii="Times New Roman" w:hAnsi="Times New Roman" w:cs="Times New Roman"/>
          <w:color w:val="000000"/>
          <w:sz w:val="24"/>
          <w:szCs w:val="24"/>
        </w:rPr>
        <w:t xml:space="preserve">. Free </w:t>
      </w:r>
      <w:r w:rsidR="00C24D22" w:rsidRPr="00C24D22">
        <w:rPr>
          <w:rFonts w:ascii="Times New Roman" w:hAnsi="Times New Roman" w:cs="Times New Roman"/>
          <w:color w:val="000000"/>
          <w:sz w:val="24"/>
          <w:szCs w:val="24"/>
        </w:rPr>
        <w:t xml:space="preserve">ions </w:t>
      </w:r>
      <w:r w:rsidR="00C24D22">
        <w:rPr>
          <w:rFonts w:ascii="Times New Roman" w:hAnsi="Times New Roman" w:cs="Times New Roman"/>
          <w:color w:val="000000"/>
          <w:sz w:val="24"/>
          <w:szCs w:val="24"/>
        </w:rPr>
        <w:t>are</w:t>
      </w:r>
      <w:r w:rsidR="00C24D22" w:rsidRPr="00C24D22">
        <w:rPr>
          <w:rFonts w:ascii="Times New Roman" w:hAnsi="Times New Roman" w:cs="Times New Roman"/>
          <w:color w:val="000000"/>
          <w:sz w:val="24"/>
          <w:szCs w:val="24"/>
        </w:rPr>
        <w:t xml:space="preserve"> critical in the lives of fish and their presence or absence in water </w:t>
      </w:r>
      <w:r w:rsidR="00C24D22" w:rsidRPr="00D64286">
        <w:rPr>
          <w:rFonts w:ascii="Times New Roman" w:hAnsi="Times New Roman" w:cs="Times New Roman"/>
          <w:color w:val="000000"/>
          <w:sz w:val="24"/>
          <w:szCs w:val="24"/>
        </w:rPr>
        <w:t>d</w:t>
      </w:r>
      <w:r w:rsidR="00CC7066" w:rsidRPr="00D64286">
        <w:rPr>
          <w:rFonts w:ascii="Times New Roman" w:hAnsi="Times New Roman" w:cs="Times New Roman"/>
          <w:color w:val="000000"/>
          <w:sz w:val="24"/>
          <w:szCs w:val="24"/>
        </w:rPr>
        <w:t>et</w:t>
      </w:r>
      <w:r w:rsidR="00C24D22" w:rsidRPr="00D64286">
        <w:rPr>
          <w:rFonts w:ascii="Times New Roman" w:hAnsi="Times New Roman" w:cs="Times New Roman"/>
          <w:color w:val="000000"/>
          <w:sz w:val="24"/>
          <w:szCs w:val="24"/>
        </w:rPr>
        <w:t>ermin</w:t>
      </w:r>
      <w:r w:rsidR="00C24D22" w:rsidRPr="00C24D22">
        <w:rPr>
          <w:rFonts w:ascii="Times New Roman" w:hAnsi="Times New Roman" w:cs="Times New Roman"/>
          <w:color w:val="000000"/>
          <w:sz w:val="24"/>
          <w:szCs w:val="24"/>
        </w:rPr>
        <w:t>es the productivity</w:t>
      </w:r>
      <w:r w:rsidR="005158F0">
        <w:rPr>
          <w:rFonts w:ascii="Times New Roman" w:hAnsi="Times New Roman" w:cs="Times New Roman"/>
          <w:color w:val="000000"/>
          <w:sz w:val="24"/>
          <w:szCs w:val="24"/>
        </w:rPr>
        <w:t>, health</w:t>
      </w:r>
      <w:r w:rsidR="00C24D22" w:rsidRPr="00C24D22">
        <w:rPr>
          <w:rFonts w:ascii="Times New Roman" w:hAnsi="Times New Roman" w:cs="Times New Roman"/>
          <w:color w:val="000000"/>
          <w:sz w:val="24"/>
          <w:szCs w:val="24"/>
        </w:rPr>
        <w:t xml:space="preserve"> and fish growth as </w:t>
      </w:r>
      <w:r w:rsidR="00C24D22">
        <w:rPr>
          <w:rFonts w:ascii="Times New Roman" w:hAnsi="Times New Roman" w:cs="Times New Roman"/>
          <w:color w:val="000000"/>
          <w:sz w:val="24"/>
          <w:szCs w:val="24"/>
        </w:rPr>
        <w:t>io</w:t>
      </w:r>
      <w:r w:rsidR="00C24D22" w:rsidRPr="00C24D22">
        <w:rPr>
          <w:rFonts w:ascii="Times New Roman" w:hAnsi="Times New Roman" w:cs="Times New Roman"/>
          <w:color w:val="000000"/>
          <w:sz w:val="24"/>
          <w:szCs w:val="24"/>
        </w:rPr>
        <w:t xml:space="preserve">nic regulation and acid–base balance </w:t>
      </w:r>
      <w:r w:rsidR="005158F0" w:rsidRPr="00C24D22">
        <w:rPr>
          <w:rFonts w:ascii="Times New Roman" w:hAnsi="Times New Roman" w:cs="Times New Roman"/>
          <w:color w:val="000000"/>
          <w:sz w:val="24"/>
          <w:szCs w:val="24"/>
        </w:rPr>
        <w:t>is</w:t>
      </w:r>
      <w:r w:rsidR="00C24D22" w:rsidRPr="00C24D22">
        <w:rPr>
          <w:rFonts w:ascii="Times New Roman" w:hAnsi="Times New Roman" w:cs="Times New Roman"/>
          <w:color w:val="000000"/>
          <w:sz w:val="24"/>
          <w:szCs w:val="24"/>
        </w:rPr>
        <w:t xml:space="preserve"> fundamental to </w:t>
      </w:r>
      <w:r w:rsidR="00C24D22" w:rsidRPr="00C24D22">
        <w:rPr>
          <w:rFonts w:ascii="Times New Roman" w:hAnsi="Times New Roman" w:cs="Times New Roman"/>
          <w:color w:val="000000"/>
          <w:sz w:val="24"/>
          <w:szCs w:val="24"/>
        </w:rPr>
        <w:lastRenderedPageBreak/>
        <w:t>the</w:t>
      </w:r>
      <w:r w:rsidR="005158F0">
        <w:rPr>
          <w:rFonts w:ascii="Times New Roman" w:hAnsi="Times New Roman" w:cs="Times New Roman"/>
          <w:color w:val="000000"/>
          <w:sz w:val="24"/>
          <w:szCs w:val="24"/>
        </w:rPr>
        <w:t xml:space="preserve"> </w:t>
      </w:r>
      <w:r w:rsidR="00C24D22" w:rsidRPr="00C24D22">
        <w:rPr>
          <w:rFonts w:ascii="Times New Roman" w:hAnsi="Times New Roman" w:cs="Times New Roman"/>
          <w:color w:val="000000"/>
          <w:sz w:val="24"/>
          <w:szCs w:val="24"/>
        </w:rPr>
        <w:t>physiology of fish</w:t>
      </w:r>
      <w:r w:rsidR="005158F0">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"/>
          <w:id w:val="-495952095"/>
          <w:placeholder>
            <w:docPart w:val="DefaultPlaceholder_-1854013440"/>
          </w:placeholder>
        </w:sdtPr>
        <w:sdtContent>
          <w:r w:rsidR="00F8018B" w:rsidRPr="00F8018B">
            <w:rPr>
              <w:rFonts w:ascii="Times New Roman" w:hAnsi="Times New Roman" w:cs="Times New Roman"/>
              <w:color w:val="000000"/>
              <w:sz w:val="24"/>
              <w:szCs w:val="24"/>
            </w:rPr>
            <w:t>(Kwong et al., 2014; Stefanakis, 2020)</w:t>
          </w:r>
        </w:sdtContent>
      </w:sdt>
      <w:r w:rsidR="00C24D22" w:rsidRPr="00C24D22">
        <w:rPr>
          <w:rFonts w:ascii="Times New Roman" w:hAnsi="Times New Roman" w:cs="Times New Roman"/>
          <w:color w:val="000000"/>
          <w:sz w:val="24"/>
          <w:szCs w:val="24"/>
        </w:rPr>
        <w:t>.</w:t>
      </w:r>
      <w:r w:rsidR="00C20937" w:rsidRPr="00C20937">
        <w:t xml:space="preserve"> </w:t>
      </w:r>
      <w:r w:rsidR="00C20937" w:rsidRPr="00C20937">
        <w:rPr>
          <w:rFonts w:ascii="Times New Roman" w:hAnsi="Times New Roman" w:cs="Times New Roman"/>
          <w:color w:val="000000"/>
          <w:sz w:val="24"/>
          <w:szCs w:val="24"/>
        </w:rPr>
        <w:t>M</w:t>
      </w:r>
      <w:r w:rsidR="00C20937">
        <w:rPr>
          <w:rFonts w:ascii="Times New Roman" w:hAnsi="Times New Roman" w:cs="Times New Roman"/>
          <w:color w:val="000000"/>
          <w:sz w:val="24"/>
          <w:szCs w:val="24"/>
        </w:rPr>
        <w:t>ajority</w:t>
      </w:r>
      <w:r w:rsidR="00C20937" w:rsidRPr="00C20937">
        <w:rPr>
          <w:rFonts w:ascii="Times New Roman" w:hAnsi="Times New Roman" w:cs="Times New Roman"/>
          <w:color w:val="000000"/>
          <w:sz w:val="24"/>
          <w:szCs w:val="24"/>
        </w:rPr>
        <w:t xml:space="preserve"> fish do well within the range of 100-2,000 µS/cm the upper range varies with fish species, catfish, for</w:t>
      </w:r>
      <w:r w:rsidR="00C20937">
        <w:rPr>
          <w:rFonts w:ascii="Times New Roman" w:hAnsi="Times New Roman" w:cs="Times New Roman"/>
          <w:color w:val="000000"/>
          <w:sz w:val="24"/>
          <w:szCs w:val="24"/>
        </w:rPr>
        <w:t xml:space="preserve"> instance</w:t>
      </w:r>
      <w:r w:rsidR="00C20937" w:rsidRPr="00C20937">
        <w:rPr>
          <w:rFonts w:ascii="Times New Roman" w:hAnsi="Times New Roman" w:cs="Times New Roman"/>
          <w:color w:val="000000"/>
          <w:sz w:val="24"/>
          <w:szCs w:val="24"/>
        </w:rPr>
        <w:t>, can withstand salinities up to 1/2-strength seawater</w:t>
      </w:r>
      <w:sdt>
        <w:sdtPr>
          <w:rPr>
            <w:rFonts w:ascii="Times New Roman" w:hAnsi="Times New Roman" w:cs="Times New Roman"/>
            <w:color w:val="000000"/>
            <w:sz w:val="24"/>
            <w:szCs w:val="24"/>
          </w:rPr>
          <w:tag w:val="MENDELEY_CITATION_v3_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"/>
          <w:id w:val="389696504"/>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Mutea</w:t>
          </w:r>
          <w:proofErr w:type="spellEnd"/>
          <w:r w:rsidR="00F8018B" w:rsidRPr="00F8018B">
            <w:rPr>
              <w:rFonts w:ascii="Times New Roman" w:hAnsi="Times New Roman" w:cs="Times New Roman"/>
              <w:color w:val="000000"/>
              <w:sz w:val="24"/>
              <w:szCs w:val="24"/>
            </w:rPr>
            <w:t xml:space="preserve"> et al., 2021)</w:t>
          </w:r>
        </w:sdtContent>
      </w:sdt>
      <w:r w:rsidR="00C20937">
        <w:rPr>
          <w:rFonts w:ascii="Times New Roman" w:hAnsi="Times New Roman" w:cs="Times New Roman"/>
          <w:color w:val="000000"/>
          <w:sz w:val="24"/>
          <w:szCs w:val="24"/>
        </w:rPr>
        <w:t>.</w:t>
      </w:r>
      <w:r w:rsidR="00C7351B">
        <w:rPr>
          <w:rFonts w:ascii="Times New Roman" w:hAnsi="Times New Roman" w:cs="Times New Roman"/>
          <w:color w:val="000000"/>
          <w:sz w:val="24"/>
          <w:szCs w:val="24"/>
        </w:rPr>
        <w:t>In Kenya study by</w:t>
      </w:r>
      <w:r w:rsidR="00E54CE2">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"/>
          <w:id w:val="-424573716"/>
          <w:placeholder>
            <w:docPart w:val="DefaultPlaceholder_-1854013440"/>
          </w:placeholder>
        </w:sdtPr>
        <w:sdtContent>
          <w:r w:rsidR="00F8018B" w:rsidRPr="00F8018B">
            <w:rPr>
              <w:rFonts w:ascii="Times New Roman" w:hAnsi="Times New Roman" w:cs="Times New Roman"/>
              <w:color w:val="000000"/>
              <w:sz w:val="24"/>
              <w:szCs w:val="24"/>
            </w:rPr>
            <w:t>Ndiwa et al., (2012)</w:t>
          </w:r>
        </w:sdtContent>
      </w:sdt>
      <w:r w:rsidR="00C7351B">
        <w:rPr>
          <w:rFonts w:ascii="Times New Roman" w:hAnsi="Times New Roman" w:cs="Times New Roman"/>
          <w:color w:val="000000"/>
          <w:sz w:val="24"/>
          <w:szCs w:val="24"/>
        </w:rPr>
        <w:t xml:space="preserve"> found</w:t>
      </w:r>
      <w:r w:rsidR="00C7351B" w:rsidRPr="00C7351B">
        <w:rPr>
          <w:rFonts w:ascii="Times New Roman" w:hAnsi="Times New Roman" w:cs="Times New Roman"/>
          <w:color w:val="000000"/>
          <w:sz w:val="24"/>
          <w:szCs w:val="24"/>
        </w:rPr>
        <w:t xml:space="preserve"> electrical conductivity range of 312µS/cm - 730µS/cm in</w:t>
      </w:r>
      <w:r w:rsidR="00C7351B">
        <w:rPr>
          <w:rFonts w:ascii="Times New Roman" w:hAnsi="Times New Roman" w:cs="Times New Roman"/>
          <w:color w:val="000000"/>
          <w:sz w:val="24"/>
          <w:szCs w:val="24"/>
        </w:rPr>
        <w:t xml:space="preserve"> </w:t>
      </w:r>
      <w:r w:rsidR="00C7351B" w:rsidRPr="00C7351B">
        <w:rPr>
          <w:rFonts w:ascii="Times New Roman" w:hAnsi="Times New Roman" w:cs="Times New Roman"/>
          <w:color w:val="000000"/>
          <w:sz w:val="24"/>
          <w:szCs w:val="24"/>
        </w:rPr>
        <w:t xml:space="preserve"> </w:t>
      </w:r>
      <w:proofErr w:type="spellStart"/>
      <w:r w:rsidR="00C7351B" w:rsidRPr="00C7351B">
        <w:rPr>
          <w:rFonts w:ascii="Times New Roman" w:hAnsi="Times New Roman" w:cs="Times New Roman"/>
          <w:color w:val="000000"/>
          <w:sz w:val="24"/>
          <w:szCs w:val="24"/>
        </w:rPr>
        <w:t>Naromoru</w:t>
      </w:r>
      <w:proofErr w:type="spellEnd"/>
      <w:r w:rsidR="00F250C9">
        <w:rPr>
          <w:rFonts w:ascii="Times New Roman" w:hAnsi="Times New Roman" w:cs="Times New Roman"/>
          <w:color w:val="000000"/>
          <w:sz w:val="24"/>
          <w:szCs w:val="24"/>
        </w:rPr>
        <w:t xml:space="preserve">, the same  study done in Meru county by </w:t>
      </w:r>
      <w:sdt>
        <w:sdtPr>
          <w:rPr>
            <w:rFonts w:ascii="Times New Roman" w:hAnsi="Times New Roman" w:cs="Times New Roman"/>
            <w:color w:val="000000"/>
            <w:sz w:val="24"/>
            <w:szCs w:val="24"/>
          </w:rPr>
          <w:tag w:val="MENDELEY_CITATION_v3_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"/>
          <w:id w:val="1234586492"/>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Laibu</w:t>
          </w:r>
          <w:proofErr w:type="spellEnd"/>
          <w:r w:rsidR="00F8018B" w:rsidRPr="00F8018B">
            <w:rPr>
              <w:rFonts w:ascii="Times New Roman" w:hAnsi="Times New Roman" w:cs="Times New Roman"/>
              <w:color w:val="000000"/>
              <w:sz w:val="24"/>
              <w:szCs w:val="24"/>
            </w:rPr>
            <w:t xml:space="preserve"> et al., 2018)</w:t>
          </w:r>
        </w:sdtContent>
      </w:sdt>
      <w:r w:rsidR="00F250C9">
        <w:rPr>
          <w:rFonts w:ascii="Times New Roman" w:hAnsi="Times New Roman" w:cs="Times New Roman"/>
          <w:color w:val="000000"/>
          <w:sz w:val="24"/>
          <w:szCs w:val="24"/>
        </w:rPr>
        <w:t xml:space="preserve"> showed </w:t>
      </w:r>
      <w:r w:rsidR="00C7351B" w:rsidRPr="00C7351B">
        <w:rPr>
          <w:rFonts w:ascii="Times New Roman" w:hAnsi="Times New Roman" w:cs="Times New Roman"/>
          <w:color w:val="000000"/>
          <w:sz w:val="24"/>
          <w:szCs w:val="24"/>
        </w:rPr>
        <w:t xml:space="preserve"> electrical conductivity </w:t>
      </w:r>
      <w:r w:rsidR="00F250C9">
        <w:rPr>
          <w:rFonts w:ascii="Times New Roman" w:hAnsi="Times New Roman" w:cs="Times New Roman"/>
          <w:color w:val="000000"/>
          <w:sz w:val="24"/>
          <w:szCs w:val="24"/>
        </w:rPr>
        <w:t xml:space="preserve">of fish farms  were </w:t>
      </w:r>
      <w:r w:rsidR="00F250C9" w:rsidRPr="00D64286">
        <w:rPr>
          <w:rFonts w:ascii="Times New Roman" w:hAnsi="Times New Roman" w:cs="Times New Roman"/>
          <w:color w:val="000000"/>
          <w:sz w:val="24"/>
          <w:szCs w:val="24"/>
        </w:rPr>
        <w:t>b</w:t>
      </w:r>
      <w:r w:rsidR="00CC7066" w:rsidRPr="00D64286">
        <w:rPr>
          <w:rFonts w:ascii="Times New Roman" w:hAnsi="Times New Roman" w:cs="Times New Roman"/>
          <w:color w:val="000000"/>
          <w:sz w:val="24"/>
          <w:szCs w:val="24"/>
        </w:rPr>
        <w:t>et</w:t>
      </w:r>
      <w:r w:rsidR="00F250C9" w:rsidRPr="00D64286">
        <w:rPr>
          <w:rFonts w:ascii="Times New Roman" w:hAnsi="Times New Roman" w:cs="Times New Roman"/>
          <w:color w:val="000000"/>
          <w:sz w:val="24"/>
          <w:szCs w:val="24"/>
        </w:rPr>
        <w:t>wee</w:t>
      </w:r>
      <w:r w:rsidR="00F250C9">
        <w:rPr>
          <w:rFonts w:ascii="Times New Roman" w:hAnsi="Times New Roman" w:cs="Times New Roman"/>
          <w:color w:val="000000"/>
          <w:sz w:val="24"/>
          <w:szCs w:val="24"/>
        </w:rPr>
        <w:t xml:space="preserve">n the </w:t>
      </w:r>
      <w:r w:rsidR="00C7351B" w:rsidRPr="00C7351B">
        <w:rPr>
          <w:rFonts w:ascii="Times New Roman" w:hAnsi="Times New Roman" w:cs="Times New Roman"/>
          <w:color w:val="000000"/>
          <w:sz w:val="24"/>
          <w:szCs w:val="24"/>
        </w:rPr>
        <w:t xml:space="preserve">range of 35.3µS/cm – 203.2µS/cm in fish . </w:t>
      </w:r>
      <w:r w:rsidR="00F250C9">
        <w:rPr>
          <w:rFonts w:ascii="Times New Roman" w:hAnsi="Times New Roman" w:cs="Times New Roman"/>
          <w:color w:val="000000"/>
          <w:sz w:val="24"/>
          <w:szCs w:val="24"/>
        </w:rPr>
        <w:t xml:space="preserve">In both studies, all results were within the acceptable </w:t>
      </w:r>
      <w:r w:rsidR="007411EB">
        <w:rPr>
          <w:rFonts w:ascii="Times New Roman" w:hAnsi="Times New Roman" w:cs="Times New Roman"/>
          <w:color w:val="000000"/>
          <w:sz w:val="24"/>
          <w:szCs w:val="24"/>
        </w:rPr>
        <w:t xml:space="preserve">limit of </w:t>
      </w:r>
      <w:r w:rsidR="007411EB" w:rsidRPr="007411EB">
        <w:rPr>
          <w:rFonts w:ascii="Times New Roman" w:hAnsi="Times New Roman" w:cs="Times New Roman"/>
          <w:color w:val="000000"/>
          <w:sz w:val="24"/>
          <w:szCs w:val="24"/>
        </w:rPr>
        <w:t xml:space="preserve">1000µS/cm </w:t>
      </w:r>
      <w:r w:rsidR="007411EB">
        <w:rPr>
          <w:rFonts w:ascii="Times New Roman" w:hAnsi="Times New Roman" w:cs="Times New Roman"/>
          <w:color w:val="000000"/>
          <w:sz w:val="24"/>
          <w:szCs w:val="24"/>
        </w:rPr>
        <w:t>as recommended by</w:t>
      </w:r>
      <w:r w:rsidR="00183FEE">
        <w:rPr>
          <w:rFonts w:ascii="Times New Roman" w:hAnsi="Times New Roman" w:cs="Times New Roman"/>
          <w:color w:val="000000"/>
          <w:sz w:val="24"/>
          <w:szCs w:val="24"/>
        </w:rPr>
        <w:t xml:space="preserve"> </w:t>
      </w:r>
      <w:r w:rsidR="00C7351B" w:rsidRPr="00C7351B">
        <w:rPr>
          <w:rFonts w:ascii="Times New Roman" w:hAnsi="Times New Roman" w:cs="Times New Roman"/>
          <w:color w:val="000000"/>
          <w:sz w:val="24"/>
          <w:szCs w:val="24"/>
        </w:rPr>
        <w:t>World Health Organization (WHO) in 2006.</w:t>
      </w:r>
    </w:p>
    <w:p w14:paraId="6EDFD1F1" w14:textId="1A81243F" w:rsidR="00A47603" w:rsidRPr="00824F04" w:rsidRDefault="00A47603" w:rsidP="006B5964">
      <w:pPr>
        <w:pStyle w:val="Heading1"/>
        <w:spacing w:line="360" w:lineRule="auto"/>
        <w:rPr>
          <w:rFonts w:ascii="Times New Roman" w:hAnsi="Times New Roman" w:cs="Times New Roman"/>
          <w:b/>
          <w:bCs/>
          <w:sz w:val="24"/>
          <w:szCs w:val="24"/>
        </w:rPr>
      </w:pPr>
      <w:bookmarkStart w:id="101" w:name="_Toc146698930"/>
      <w:r w:rsidRPr="00824F04">
        <w:rPr>
          <w:rFonts w:ascii="Times New Roman" w:hAnsi="Times New Roman" w:cs="Times New Roman"/>
          <w:b/>
          <w:bCs/>
          <w:sz w:val="24"/>
          <w:szCs w:val="24"/>
        </w:rPr>
        <w:t>2.</w:t>
      </w:r>
      <w:r w:rsidR="007078D7">
        <w:rPr>
          <w:rFonts w:ascii="Times New Roman" w:hAnsi="Times New Roman" w:cs="Times New Roman"/>
          <w:b/>
          <w:bCs/>
          <w:sz w:val="24"/>
          <w:szCs w:val="24"/>
        </w:rPr>
        <w:t>8</w:t>
      </w:r>
      <w:r w:rsidR="004018BC">
        <w:rPr>
          <w:rFonts w:ascii="Times New Roman" w:hAnsi="Times New Roman" w:cs="Times New Roman"/>
          <w:b/>
          <w:bCs/>
          <w:sz w:val="24"/>
          <w:szCs w:val="24"/>
        </w:rPr>
        <w:t xml:space="preserve"> </w:t>
      </w:r>
      <w:r w:rsidRPr="00824F04">
        <w:rPr>
          <w:rFonts w:ascii="Times New Roman" w:hAnsi="Times New Roman" w:cs="Times New Roman"/>
          <w:b/>
          <w:bCs/>
          <w:sz w:val="24"/>
          <w:szCs w:val="24"/>
        </w:rPr>
        <w:t>Economic importance of fish parasites</w:t>
      </w:r>
      <w:bookmarkEnd w:id="101"/>
    </w:p>
    <w:p w14:paraId="1B8602AA" w14:textId="116FC6C6" w:rsidR="00A47603" w:rsidRPr="00F95D51" w:rsidRDefault="00A47603" w:rsidP="00EB6176">
      <w:pPr>
        <w:autoSpaceDE w:val="0"/>
        <w:autoSpaceDN w:val="0"/>
        <w:adjustRightInd w:val="0"/>
        <w:spacing w:after="0" w:line="360" w:lineRule="auto"/>
        <w:jc w:val="both"/>
        <w:rPr>
          <w:rFonts w:ascii="Times New Roman" w:hAnsi="Times New Roman" w:cs="Times New Roman"/>
          <w:color w:val="0D0D0D" w:themeColor="text1" w:themeTint="F2"/>
          <w:sz w:val="24"/>
          <w:szCs w:val="24"/>
          <w:shd w:val="clear" w:color="auto" w:fill="FFFFFF"/>
        </w:rPr>
      </w:pPr>
      <w:r w:rsidRPr="00F22D2E">
        <w:rPr>
          <w:rFonts w:ascii="Times New Roman" w:hAnsi="Times New Roman" w:cs="Times New Roman"/>
          <w:color w:val="0D0D0D" w:themeColor="text1" w:themeTint="F2"/>
          <w:sz w:val="24"/>
          <w:szCs w:val="24"/>
          <w:shd w:val="clear" w:color="auto" w:fill="FFFFFF"/>
        </w:rPr>
        <w:t>Most parasites do not typically cause their hosts to suffer severe injuries or die, which has a discernible impact on population numbe</w:t>
      </w:r>
      <w:r>
        <w:rPr>
          <w:rFonts w:ascii="Times New Roman" w:hAnsi="Times New Roman" w:cs="Times New Roman"/>
          <w:color w:val="0D0D0D" w:themeColor="text1" w:themeTint="F2"/>
          <w:sz w:val="24"/>
          <w:szCs w:val="24"/>
          <w:shd w:val="clear" w:color="auto" w:fill="FFFFFF"/>
        </w:rPr>
        <w:t>r</w:t>
      </w:r>
      <w:r w:rsidRPr="00F95D51">
        <w:rPr>
          <w:rFonts w:ascii="Times New Roman" w:hAnsi="Times New Roman" w:cs="Times New Roman"/>
          <w:color w:val="0D0D0D" w:themeColor="text1" w:themeTint="F2"/>
          <w:sz w:val="24"/>
          <w:szCs w:val="24"/>
          <w:shd w:val="clear" w:color="auto" w:fill="FFFFFF"/>
        </w:rPr>
        <w:t xml:space="preserve"> (Flores and Flores, 2003). </w:t>
      </w:r>
      <w:r w:rsidRPr="0005199E">
        <w:rPr>
          <w:rFonts w:ascii="Times New Roman" w:hAnsi="Times New Roman" w:cs="Times New Roman"/>
          <w:color w:val="0D0D0D" w:themeColor="text1" w:themeTint="F2"/>
          <w:sz w:val="24"/>
          <w:szCs w:val="24"/>
          <w:shd w:val="clear" w:color="auto" w:fill="FFFFFF"/>
        </w:rPr>
        <w:t>However, some parasites in fish farming are able to proliferate quickly and infect a significant number of farmed fish, which causes the emergence of diseases and high mortality rates</w:t>
      </w:r>
      <w:r>
        <w:rPr>
          <w:rFonts w:ascii="Times New Roman" w:hAnsi="Times New Roman" w:cs="Times New Roman"/>
          <w:color w:val="0D0D0D" w:themeColor="text1" w:themeTint="F2"/>
          <w:sz w:val="24"/>
          <w:szCs w:val="24"/>
          <w:shd w:val="clear" w:color="auto" w:fill="FFFFFF"/>
        </w:rPr>
        <w:t xml:space="preserve"> </w:t>
      </w:r>
      <w:r w:rsidRPr="00F95D51">
        <w:rPr>
          <w:rFonts w:ascii="Times New Roman" w:hAnsi="Times New Roman" w:cs="Times New Roman"/>
          <w:color w:val="0D0D0D" w:themeColor="text1" w:themeTint="F2"/>
          <w:sz w:val="24"/>
          <w:szCs w:val="24"/>
          <w:shd w:val="clear" w:color="auto" w:fill="FFFFFF"/>
        </w:rPr>
        <w:t xml:space="preserve">(Flores and Flores, 2003; Mathews </w:t>
      </w:r>
      <w:r w:rsidR="00CC7066">
        <w:rPr>
          <w:rFonts w:ascii="Times New Roman" w:hAnsi="Times New Roman" w:cs="Times New Roman"/>
          <w:i/>
          <w:iCs/>
          <w:color w:val="0D0D0D" w:themeColor="text1" w:themeTint="F2"/>
          <w:sz w:val="24"/>
          <w:szCs w:val="24"/>
          <w:shd w:val="clear" w:color="auto" w:fill="FFFFFF"/>
        </w:rPr>
        <w:t>et</w:t>
      </w:r>
      <w:r w:rsidR="009027E4" w:rsidRPr="009027E4">
        <w:rPr>
          <w:rFonts w:ascii="Times New Roman" w:hAnsi="Times New Roman" w:cs="Times New Roman"/>
          <w:i/>
          <w:iCs/>
          <w:color w:val="0D0D0D" w:themeColor="text1" w:themeTint="F2"/>
          <w:sz w:val="24"/>
          <w:szCs w:val="24"/>
          <w:shd w:val="clear" w:color="auto" w:fill="FFFFFF"/>
        </w:rPr>
        <w:t xml:space="preserve"> al</w:t>
      </w:r>
      <w:r w:rsidRPr="00F95D51">
        <w:rPr>
          <w:rFonts w:ascii="Times New Roman" w:hAnsi="Times New Roman" w:cs="Times New Roman"/>
          <w:color w:val="0D0D0D" w:themeColor="text1" w:themeTint="F2"/>
          <w:sz w:val="24"/>
          <w:szCs w:val="24"/>
          <w:shd w:val="clear" w:color="auto" w:fill="FFFFFF"/>
        </w:rPr>
        <w:t>., 2013)</w:t>
      </w:r>
      <w:r w:rsidRPr="00FC2177">
        <w:t xml:space="preserve"> </w:t>
      </w:r>
      <w:r w:rsidRPr="00FC2177">
        <w:rPr>
          <w:rFonts w:ascii="Times New Roman" w:hAnsi="Times New Roman" w:cs="Times New Roman"/>
          <w:color w:val="0D0D0D" w:themeColor="text1" w:themeTint="F2"/>
          <w:sz w:val="24"/>
          <w:szCs w:val="24"/>
          <w:shd w:val="clear" w:color="auto" w:fill="FFFFFF"/>
        </w:rPr>
        <w:t>In addition to the direct losses brought on by death, parasite infections also result in a number of other issues, such as sluggish growth, decreased reproductive rates, altered fish behavior, resistance to numerous stressors, and increased susceptibility to predation</w:t>
      </w:r>
      <w:r w:rsidRPr="00F95D51">
        <w:rPr>
          <w:rFonts w:ascii="Times New Roman" w:hAnsi="Times New Roman" w:cs="Times New Roman"/>
          <w:color w:val="0D0D0D" w:themeColor="text1" w:themeTint="F2"/>
          <w:sz w:val="24"/>
          <w:szCs w:val="24"/>
          <w:shd w:val="clear" w:color="auto" w:fill="FFFFFF"/>
        </w:rPr>
        <w:t>. Moreover, the presence of parasites certainly reduces the commercial value and ma</w:t>
      </w:r>
      <w:r w:rsidRPr="00D64286">
        <w:rPr>
          <w:rFonts w:ascii="Times New Roman" w:hAnsi="Times New Roman" w:cs="Times New Roman"/>
          <w:color w:val="0D0D0D" w:themeColor="text1" w:themeTint="F2"/>
          <w:sz w:val="24"/>
          <w:szCs w:val="24"/>
          <w:shd w:val="clear" w:color="auto" w:fill="FFFFFF"/>
        </w:rPr>
        <w:t>rk</w:t>
      </w:r>
      <w:r w:rsidR="00CC7066" w:rsidRPr="00D64286">
        <w:rPr>
          <w:rFonts w:ascii="Times New Roman" w:hAnsi="Times New Roman" w:cs="Times New Roman"/>
          <w:color w:val="0D0D0D" w:themeColor="text1" w:themeTint="F2"/>
          <w:sz w:val="24"/>
          <w:szCs w:val="24"/>
          <w:shd w:val="clear" w:color="auto" w:fill="FFFFFF"/>
        </w:rPr>
        <w:t>et</w:t>
      </w:r>
      <w:r w:rsidRPr="00D64286">
        <w:rPr>
          <w:rFonts w:ascii="Times New Roman" w:hAnsi="Times New Roman" w:cs="Times New Roman"/>
          <w:color w:val="0D0D0D" w:themeColor="text1" w:themeTint="F2"/>
          <w:sz w:val="24"/>
          <w:szCs w:val="24"/>
          <w:shd w:val="clear" w:color="auto" w:fill="FFFFFF"/>
        </w:rPr>
        <w:t>abilit</w:t>
      </w:r>
      <w:r w:rsidRPr="00F95D51">
        <w:rPr>
          <w:rFonts w:ascii="Times New Roman" w:hAnsi="Times New Roman" w:cs="Times New Roman"/>
          <w:color w:val="0D0D0D" w:themeColor="text1" w:themeTint="F2"/>
          <w:sz w:val="24"/>
          <w:szCs w:val="24"/>
          <w:shd w:val="clear" w:color="auto" w:fill="FFFFFF"/>
        </w:rPr>
        <w:t xml:space="preserve">y of fish (Lom and </w:t>
      </w:r>
      <w:proofErr w:type="spellStart"/>
      <w:r w:rsidRPr="00F95D51">
        <w:rPr>
          <w:rFonts w:ascii="Times New Roman" w:hAnsi="Times New Roman" w:cs="Times New Roman"/>
          <w:color w:val="0D0D0D" w:themeColor="text1" w:themeTint="F2"/>
          <w:sz w:val="24"/>
          <w:szCs w:val="24"/>
          <w:shd w:val="clear" w:color="auto" w:fill="FFFFFF"/>
        </w:rPr>
        <w:t>Dyková</w:t>
      </w:r>
      <w:proofErr w:type="spellEnd"/>
      <w:r w:rsidRPr="00F95D51">
        <w:rPr>
          <w:rFonts w:ascii="Times New Roman" w:hAnsi="Times New Roman" w:cs="Times New Roman"/>
          <w:color w:val="0D0D0D" w:themeColor="text1" w:themeTint="F2"/>
          <w:sz w:val="24"/>
          <w:szCs w:val="24"/>
          <w:shd w:val="clear" w:color="auto" w:fill="FFFFFF"/>
        </w:rPr>
        <w:t xml:space="preserve">, 1992; </w:t>
      </w:r>
      <w:sdt>
        <w:sdtPr>
          <w:rPr>
            <w:rFonts w:ascii="Times New Roman" w:hAnsi="Times New Roman" w:cs="Times New Roman"/>
            <w:color w:val="000000"/>
            <w:sz w:val="24"/>
            <w:szCs w:val="24"/>
          </w:rPr>
          <w:tag w:val="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"/>
          <w:id w:val="1986277582"/>
          <w:placeholder>
            <w:docPart w:val="0A841E282B574DD59D3A3C85086F826B"/>
          </w:placeholder>
        </w:sdtPr>
        <w:sdtContent>
          <w:r w:rsidR="00F8018B" w:rsidRPr="00F8018B">
            <w:rPr>
              <w:rFonts w:ascii="Times New Roman" w:hAnsi="Times New Roman" w:cs="Times New Roman"/>
              <w:color w:val="000000"/>
              <w:sz w:val="24"/>
              <w:szCs w:val="24"/>
            </w:rPr>
            <w:t xml:space="preserve">Wanja, et al., 2020a; </w:t>
          </w:r>
          <w:proofErr w:type="spellStart"/>
          <w:r w:rsidR="00F8018B" w:rsidRPr="00F8018B">
            <w:rPr>
              <w:rFonts w:ascii="Times New Roman" w:hAnsi="Times New Roman" w:cs="Times New Roman"/>
              <w:color w:val="000000"/>
              <w:sz w:val="24"/>
              <w:szCs w:val="24"/>
            </w:rPr>
            <w:t>Karlsbakk</w:t>
          </w:r>
          <w:proofErr w:type="spellEnd"/>
          <w:r w:rsidR="00F8018B" w:rsidRPr="00F8018B">
            <w:rPr>
              <w:rFonts w:ascii="Times New Roman" w:hAnsi="Times New Roman" w:cs="Times New Roman"/>
              <w:color w:val="000000"/>
              <w:sz w:val="24"/>
              <w:szCs w:val="24"/>
            </w:rPr>
            <w:t xml:space="preserve"> et al., 2021</w:t>
          </w:r>
        </w:sdtContent>
      </w:sdt>
      <w:r w:rsidRPr="00F95D51">
        <w:rPr>
          <w:rFonts w:ascii="Times New Roman" w:hAnsi="Times New Roman" w:cs="Times New Roman"/>
          <w:color w:val="0D0D0D" w:themeColor="text1" w:themeTint="F2"/>
          <w:sz w:val="24"/>
          <w:szCs w:val="24"/>
          <w:shd w:val="clear" w:color="auto" w:fill="FFFFFF"/>
        </w:rPr>
        <w:t xml:space="preserve">). </w:t>
      </w:r>
    </w:p>
    <w:p w14:paraId="7F20EDD3" w14:textId="1779BC98" w:rsidR="00A47603" w:rsidRPr="00F95D51" w:rsidRDefault="00A47603" w:rsidP="00EB6176">
      <w:pPr>
        <w:spacing w:line="360" w:lineRule="auto"/>
        <w:jc w:val="both"/>
        <w:rPr>
          <w:rFonts w:ascii="Times New Roman" w:eastAsia="AdvimpSR" w:hAnsi="Times New Roman" w:cs="Times New Roman"/>
          <w:color w:val="0D0D0D" w:themeColor="text1" w:themeTint="F2"/>
          <w:sz w:val="24"/>
          <w:szCs w:val="24"/>
        </w:rPr>
      </w:pPr>
      <w:r w:rsidRPr="00F95D51">
        <w:rPr>
          <w:rFonts w:ascii="Times New Roman" w:hAnsi="Times New Roman" w:cs="Times New Roman"/>
          <w:color w:val="0D0D0D" w:themeColor="text1" w:themeTint="F2"/>
          <w:sz w:val="24"/>
          <w:szCs w:val="24"/>
        </w:rPr>
        <w:t>Apart from the economic implications, some parasites of fish especially helminths are of public health importance.</w:t>
      </w:r>
      <w:r w:rsidRPr="006739E3">
        <w:rPr>
          <w:rFonts w:ascii="Times New Roman" w:hAnsi="Times New Roman" w:cs="Times New Roman"/>
          <w:color w:val="0D0D0D" w:themeColor="text1" w:themeTint="F2"/>
          <w:sz w:val="24"/>
          <w:szCs w:val="24"/>
        </w:rPr>
        <w:t xml:space="preserve"> </w:t>
      </w:r>
      <w:r w:rsidRPr="003313A9">
        <w:rPr>
          <w:rFonts w:ascii="Times New Roman" w:hAnsi="Times New Roman" w:cs="Times New Roman"/>
          <w:color w:val="0D0D0D" w:themeColor="text1" w:themeTint="F2"/>
          <w:sz w:val="24"/>
          <w:szCs w:val="24"/>
        </w:rPr>
        <w:t xml:space="preserve">The most prominent helminths that </w:t>
      </w:r>
      <w:proofErr w:type="gramStart"/>
      <w:r w:rsidRPr="003313A9">
        <w:rPr>
          <w:rFonts w:ascii="Times New Roman" w:hAnsi="Times New Roman" w:cs="Times New Roman"/>
          <w:color w:val="0D0D0D" w:themeColor="text1" w:themeTint="F2"/>
          <w:sz w:val="24"/>
          <w:szCs w:val="24"/>
        </w:rPr>
        <w:t>individuals</w:t>
      </w:r>
      <w:proofErr w:type="gramEnd"/>
      <w:r w:rsidRPr="003313A9">
        <w:rPr>
          <w:rFonts w:ascii="Times New Roman" w:hAnsi="Times New Roman" w:cs="Times New Roman"/>
          <w:color w:val="0D0D0D" w:themeColor="text1" w:themeTint="F2"/>
          <w:sz w:val="24"/>
          <w:szCs w:val="24"/>
        </w:rPr>
        <w:t xml:space="preserve"> contract from fish are </w:t>
      </w:r>
      <w:proofErr w:type="spellStart"/>
      <w:r w:rsidRPr="003313A9">
        <w:rPr>
          <w:rFonts w:ascii="Times New Roman" w:hAnsi="Times New Roman" w:cs="Times New Roman"/>
          <w:color w:val="0D0D0D" w:themeColor="text1" w:themeTint="F2"/>
          <w:sz w:val="24"/>
          <w:szCs w:val="24"/>
        </w:rPr>
        <w:t>anisakid</w:t>
      </w:r>
      <w:proofErr w:type="spellEnd"/>
      <w:r w:rsidRPr="003313A9">
        <w:rPr>
          <w:rFonts w:ascii="Times New Roman" w:hAnsi="Times New Roman" w:cs="Times New Roman"/>
          <w:color w:val="0D0D0D" w:themeColor="text1" w:themeTint="F2"/>
          <w:sz w:val="24"/>
          <w:szCs w:val="24"/>
        </w:rPr>
        <w:t xml:space="preserve"> nematodes (</w:t>
      </w:r>
      <w:r w:rsidRPr="003313A9">
        <w:rPr>
          <w:rFonts w:ascii="Times New Roman" w:hAnsi="Times New Roman" w:cs="Times New Roman"/>
          <w:i/>
          <w:iCs/>
          <w:color w:val="0D0D0D" w:themeColor="text1" w:themeTint="F2"/>
          <w:sz w:val="24"/>
          <w:szCs w:val="24"/>
        </w:rPr>
        <w:t>Anisakis simplex</w:t>
      </w:r>
      <w:r w:rsidRPr="003313A9">
        <w:rPr>
          <w:rFonts w:ascii="Times New Roman" w:hAnsi="Times New Roman" w:cs="Times New Roman"/>
          <w:color w:val="0D0D0D" w:themeColor="text1" w:themeTint="F2"/>
          <w:sz w:val="24"/>
          <w:szCs w:val="24"/>
        </w:rPr>
        <w:t xml:space="preserve">), cestodes of the genus </w:t>
      </w:r>
      <w:r w:rsidRPr="003313A9">
        <w:rPr>
          <w:rFonts w:ascii="Times New Roman" w:hAnsi="Times New Roman" w:cs="Times New Roman"/>
          <w:i/>
          <w:iCs/>
          <w:color w:val="0D0D0D" w:themeColor="text1" w:themeTint="F2"/>
          <w:sz w:val="24"/>
          <w:szCs w:val="24"/>
        </w:rPr>
        <w:t>Diphyllobothrium</w:t>
      </w:r>
      <w:r w:rsidRPr="003313A9">
        <w:rPr>
          <w:rFonts w:ascii="Times New Roman" w:hAnsi="Times New Roman" w:cs="Times New Roman"/>
          <w:color w:val="0D0D0D" w:themeColor="text1" w:themeTint="F2"/>
          <w:sz w:val="24"/>
          <w:szCs w:val="24"/>
        </w:rPr>
        <w:t xml:space="preserve">, and </w:t>
      </w:r>
      <w:r w:rsidRPr="00D64286">
        <w:rPr>
          <w:rFonts w:ascii="Times New Roman" w:hAnsi="Times New Roman" w:cs="Times New Roman"/>
          <w:color w:val="0D0D0D" w:themeColor="text1" w:themeTint="F2"/>
          <w:sz w:val="24"/>
          <w:szCs w:val="24"/>
        </w:rPr>
        <w:t>digen</w:t>
      </w:r>
      <w:r w:rsidR="00CC7066" w:rsidRPr="00D64286">
        <w:rPr>
          <w:rFonts w:ascii="Times New Roman" w:hAnsi="Times New Roman" w:cs="Times New Roman"/>
          <w:color w:val="0D0D0D" w:themeColor="text1" w:themeTint="F2"/>
          <w:sz w:val="24"/>
          <w:szCs w:val="24"/>
        </w:rPr>
        <w:t>et</w:t>
      </w:r>
      <w:r w:rsidRPr="00D64286">
        <w:rPr>
          <w:rFonts w:ascii="Times New Roman" w:hAnsi="Times New Roman" w:cs="Times New Roman"/>
          <w:color w:val="0D0D0D" w:themeColor="text1" w:themeTint="F2"/>
          <w:sz w:val="24"/>
          <w:szCs w:val="24"/>
        </w:rPr>
        <w:t>ic trematodes</w:t>
      </w:r>
      <w:r w:rsidRPr="003313A9">
        <w:rPr>
          <w:rFonts w:ascii="Times New Roman" w:hAnsi="Times New Roman" w:cs="Times New Roman"/>
          <w:color w:val="0D0D0D" w:themeColor="text1" w:themeTint="F2"/>
          <w:sz w:val="24"/>
          <w:szCs w:val="24"/>
        </w:rPr>
        <w:t xml:space="preserve"> of the families </w:t>
      </w:r>
      <w:proofErr w:type="spellStart"/>
      <w:r w:rsidRPr="003313A9">
        <w:rPr>
          <w:rFonts w:ascii="Times New Roman" w:hAnsi="Times New Roman" w:cs="Times New Roman"/>
          <w:i/>
          <w:iCs/>
          <w:color w:val="0D0D0D" w:themeColor="text1" w:themeTint="F2"/>
          <w:sz w:val="24"/>
          <w:szCs w:val="24"/>
        </w:rPr>
        <w:t>H</w:t>
      </w:r>
      <w:r w:rsidR="00CC7066">
        <w:rPr>
          <w:rFonts w:ascii="Times New Roman" w:hAnsi="Times New Roman" w:cs="Times New Roman"/>
          <w:i/>
          <w:iCs/>
          <w:color w:val="0D0D0D" w:themeColor="text1" w:themeTint="F2"/>
          <w:sz w:val="24"/>
          <w:szCs w:val="24"/>
        </w:rPr>
        <w:t>et</w:t>
      </w:r>
      <w:r w:rsidRPr="003313A9">
        <w:rPr>
          <w:rFonts w:ascii="Times New Roman" w:hAnsi="Times New Roman" w:cs="Times New Roman"/>
          <w:i/>
          <w:iCs/>
          <w:color w:val="0D0D0D" w:themeColor="text1" w:themeTint="F2"/>
          <w:sz w:val="24"/>
          <w:szCs w:val="24"/>
        </w:rPr>
        <w:t>erophyidae</w:t>
      </w:r>
      <w:proofErr w:type="spellEnd"/>
      <w:r w:rsidRPr="003313A9">
        <w:rPr>
          <w:rFonts w:ascii="Times New Roman" w:hAnsi="Times New Roman" w:cs="Times New Roman"/>
          <w:color w:val="0D0D0D" w:themeColor="text1" w:themeTint="F2"/>
          <w:sz w:val="24"/>
          <w:szCs w:val="24"/>
        </w:rPr>
        <w:t xml:space="preserve">, </w:t>
      </w:r>
      <w:proofErr w:type="spellStart"/>
      <w:r w:rsidRPr="003313A9">
        <w:rPr>
          <w:rFonts w:ascii="Times New Roman" w:hAnsi="Times New Roman" w:cs="Times New Roman"/>
          <w:i/>
          <w:iCs/>
          <w:color w:val="0D0D0D" w:themeColor="text1" w:themeTint="F2"/>
          <w:sz w:val="24"/>
          <w:szCs w:val="24"/>
        </w:rPr>
        <w:t>Opisthorchiidae</w:t>
      </w:r>
      <w:proofErr w:type="spellEnd"/>
      <w:r w:rsidRPr="003313A9">
        <w:rPr>
          <w:rFonts w:ascii="Times New Roman" w:hAnsi="Times New Roman" w:cs="Times New Roman"/>
          <w:color w:val="0D0D0D" w:themeColor="text1" w:themeTint="F2"/>
          <w:sz w:val="24"/>
          <w:szCs w:val="24"/>
        </w:rPr>
        <w:t xml:space="preserve">, and </w:t>
      </w:r>
      <w:proofErr w:type="spellStart"/>
      <w:r w:rsidRPr="003313A9">
        <w:rPr>
          <w:rFonts w:ascii="Times New Roman" w:hAnsi="Times New Roman" w:cs="Times New Roman"/>
          <w:i/>
          <w:iCs/>
          <w:color w:val="0D0D0D" w:themeColor="text1" w:themeTint="F2"/>
          <w:sz w:val="24"/>
          <w:szCs w:val="24"/>
        </w:rPr>
        <w:t>Nanophy</w:t>
      </w:r>
      <w:r w:rsidR="00CC7066">
        <w:rPr>
          <w:rFonts w:ascii="Times New Roman" w:hAnsi="Times New Roman" w:cs="Times New Roman"/>
          <w:i/>
          <w:iCs/>
          <w:color w:val="0D0D0D" w:themeColor="text1" w:themeTint="F2"/>
          <w:sz w:val="24"/>
          <w:szCs w:val="24"/>
        </w:rPr>
        <w:t>et</w:t>
      </w:r>
      <w:r w:rsidRPr="003313A9">
        <w:rPr>
          <w:rFonts w:ascii="Times New Roman" w:hAnsi="Times New Roman" w:cs="Times New Roman"/>
          <w:i/>
          <w:iCs/>
          <w:color w:val="0D0D0D" w:themeColor="text1" w:themeTint="F2"/>
          <w:sz w:val="24"/>
          <w:szCs w:val="24"/>
        </w:rPr>
        <w:t>idae</w:t>
      </w:r>
      <w:proofErr w:type="spellEnd"/>
      <w:r>
        <w:rPr>
          <w:rFonts w:ascii="Times New Roman" w:hAnsi="Times New Roman" w:cs="Times New Roman"/>
          <w:color w:val="0D0D0D" w:themeColor="text1" w:themeTint="F2"/>
          <w:sz w:val="24"/>
          <w:szCs w:val="24"/>
        </w:rPr>
        <w:t xml:space="preserve"> </w:t>
      </w:r>
      <w:r w:rsidRPr="00F95D51">
        <w:rPr>
          <w:rFonts w:ascii="Times New Roman" w:hAnsi="Times New Roman" w:cs="Times New Roman"/>
          <w:color w:val="0D0D0D" w:themeColor="text1" w:themeTint="F2"/>
          <w:sz w:val="24"/>
          <w:szCs w:val="24"/>
          <w:shd w:val="clear" w:color="auto" w:fill="FFFFFF"/>
        </w:rPr>
        <w:t xml:space="preserve">(Adams </w:t>
      </w:r>
      <w:r w:rsidR="00CC7066">
        <w:rPr>
          <w:rFonts w:ascii="Times New Roman" w:hAnsi="Times New Roman" w:cs="Times New Roman"/>
          <w:i/>
          <w:iCs/>
          <w:color w:val="0D0D0D" w:themeColor="text1" w:themeTint="F2"/>
          <w:sz w:val="24"/>
          <w:szCs w:val="24"/>
          <w:shd w:val="clear" w:color="auto" w:fill="FFFFFF"/>
        </w:rPr>
        <w:t>et</w:t>
      </w:r>
      <w:r w:rsidR="009027E4" w:rsidRPr="009027E4">
        <w:rPr>
          <w:rFonts w:ascii="Times New Roman" w:hAnsi="Times New Roman" w:cs="Times New Roman"/>
          <w:i/>
          <w:iCs/>
          <w:color w:val="0D0D0D" w:themeColor="text1" w:themeTint="F2"/>
          <w:sz w:val="24"/>
          <w:szCs w:val="24"/>
          <w:shd w:val="clear" w:color="auto" w:fill="FFFFFF"/>
        </w:rPr>
        <w:t xml:space="preserve"> al</w:t>
      </w:r>
      <w:r w:rsidRPr="00F95D51">
        <w:rPr>
          <w:rFonts w:ascii="Times New Roman" w:hAnsi="Times New Roman" w:cs="Times New Roman"/>
          <w:color w:val="0D0D0D" w:themeColor="text1" w:themeTint="F2"/>
          <w:sz w:val="24"/>
          <w:szCs w:val="24"/>
          <w:shd w:val="clear" w:color="auto" w:fill="FFFFFF"/>
        </w:rPr>
        <w:t>., 1997).</w:t>
      </w:r>
      <w:r w:rsidRPr="00F95D51">
        <w:rPr>
          <w:rFonts w:ascii="Times New Roman" w:hAnsi="Times New Roman" w:cs="Times New Roman"/>
          <w:color w:val="0D0D0D" w:themeColor="text1" w:themeTint="F2"/>
          <w:sz w:val="24"/>
          <w:szCs w:val="24"/>
        </w:rPr>
        <w:t xml:space="preserve"> These parasites are infective to humans especially when fish are consumed raw </w:t>
      </w:r>
      <w:sdt>
        <w:sdtPr>
          <w:rPr>
            <w:rFonts w:ascii="Times New Roman" w:hAnsi="Times New Roman" w:cs="Times New Roman"/>
            <w:color w:val="000000"/>
            <w:sz w:val="24"/>
            <w:szCs w:val="24"/>
          </w:rPr>
          <w:tag w:val="MENDELEY_CITATION_v3_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"/>
          <w:id w:val="1787386812"/>
          <w:placeholder>
            <w:docPart w:val="DefaultPlaceholder_-1854013440"/>
          </w:placeholder>
        </w:sdtPr>
        <w:sdtContent>
          <w:r w:rsidR="00F8018B" w:rsidRPr="00F8018B">
            <w:rPr>
              <w:rFonts w:ascii="Times New Roman" w:hAnsi="Times New Roman" w:cs="Times New Roman"/>
              <w:color w:val="000000"/>
              <w:sz w:val="24"/>
              <w:szCs w:val="24"/>
            </w:rPr>
            <w:t>(Chai et al., 2005)</w:t>
          </w:r>
        </w:sdtContent>
      </w:sdt>
      <w:r w:rsidRPr="005D596A">
        <w:rPr>
          <w:rFonts w:ascii="Times New Roman" w:hAnsi="Times New Roman" w:cs="Times New Roman"/>
          <w:color w:val="0D0D0D" w:themeColor="text1" w:themeTint="F2"/>
          <w:sz w:val="24"/>
          <w:szCs w:val="24"/>
        </w:rPr>
        <w:t>.</w:t>
      </w:r>
      <w:r w:rsidRPr="00F95D51">
        <w:rPr>
          <w:rFonts w:ascii="Times New Roman" w:hAnsi="Times New Roman" w:cs="Times New Roman"/>
          <w:color w:val="0D0D0D" w:themeColor="text1" w:themeTint="F2"/>
          <w:sz w:val="24"/>
          <w:szCs w:val="24"/>
        </w:rPr>
        <w:t xml:space="preserve"> In addition to this, fish parasite populations are a good indicator of environmental quality status. </w:t>
      </w:r>
      <w:r w:rsidRPr="00874475">
        <w:rPr>
          <w:rFonts w:ascii="Times New Roman" w:hAnsi="Times New Roman" w:cs="Times New Roman"/>
          <w:color w:val="0D0D0D" w:themeColor="text1" w:themeTint="F2"/>
          <w:sz w:val="24"/>
          <w:szCs w:val="24"/>
        </w:rPr>
        <w:t>As markers of dysfunction at the ecosystem level, they can therefore be seen as an addition to chemical analyses or conventional biological surveys (bacteria counts or invertebrate assessments)</w:t>
      </w:r>
      <w:r>
        <w:rPr>
          <w:rFonts w:ascii="Times New Roman" w:hAnsi="Times New Roman" w:cs="Times New Roman"/>
          <w:color w:val="0D0D0D" w:themeColor="text1" w:themeTint="F2"/>
          <w:sz w:val="24"/>
          <w:szCs w:val="24"/>
        </w:rPr>
        <w:t xml:space="preserve"> </w:t>
      </w:r>
      <w:sdt>
        <w:sdtPr>
          <w:rPr>
            <w:rFonts w:ascii="Times New Roman" w:hAnsi="Times New Roman" w:cs="Times New Roman"/>
            <w:color w:val="000000"/>
            <w:sz w:val="24"/>
            <w:szCs w:val="24"/>
          </w:rPr>
          <w:tag w:val="MENDELEY_CITATION_v3_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"/>
          <w:id w:val="2119570083"/>
          <w:placeholder>
            <w:docPart w:val="DefaultPlaceholder_-1854013440"/>
          </w:placeholder>
        </w:sdtPr>
        <w:sdtEndPr>
          <w:rPr>
            <w:rFonts w:asciiTheme="minorHAnsi" w:hAnsiTheme="minorHAnsi" w:cstheme="minorBidi"/>
            <w:sz w:val="22"/>
            <w:szCs w:val="22"/>
          </w:rPr>
        </w:sdtEndPr>
        <w:sdtContent>
          <w:r w:rsidR="00F8018B" w:rsidRPr="00F8018B">
            <w:rPr>
              <w:rFonts w:ascii="Times New Roman" w:hAnsi="Times New Roman" w:cs="Times New Roman"/>
              <w:color w:val="000000"/>
              <w:sz w:val="24"/>
              <w:szCs w:val="24"/>
            </w:rPr>
            <w:t>(Galli et al., 2001)</w:t>
          </w:r>
        </w:sdtContent>
      </w:sdt>
      <w:r w:rsidRPr="00F95D51">
        <w:rPr>
          <w:rFonts w:ascii="Times New Roman" w:hAnsi="Times New Roman" w:cs="Times New Roman"/>
          <w:color w:val="0D0D0D" w:themeColor="text1" w:themeTint="F2"/>
          <w:sz w:val="24"/>
          <w:szCs w:val="24"/>
        </w:rPr>
        <w:t>.</w:t>
      </w:r>
      <w:r w:rsidRPr="00C21E26">
        <w:t xml:space="preserve"> </w:t>
      </w:r>
      <w:r w:rsidRPr="00C21E26">
        <w:rPr>
          <w:rFonts w:ascii="Times New Roman" w:hAnsi="Times New Roman" w:cs="Times New Roman"/>
          <w:color w:val="0D0D0D" w:themeColor="text1" w:themeTint="F2"/>
          <w:sz w:val="24"/>
          <w:szCs w:val="24"/>
        </w:rPr>
        <w:t xml:space="preserve">Numerous studies have shown how closely parasitism and ecological factors in a particular ecosystem are related. They discussed how parasites can be utilized to learn more about the integrity and function of </w:t>
      </w:r>
      <w:r w:rsidRPr="00283AAD">
        <w:rPr>
          <w:rFonts w:ascii="Times New Roman" w:hAnsi="Times New Roman" w:cs="Times New Roman"/>
          <w:color w:val="0D0D0D" w:themeColor="text1" w:themeTint="F2"/>
          <w:sz w:val="24"/>
          <w:szCs w:val="24"/>
        </w:rPr>
        <w:t xml:space="preserve">ecosystems </w:t>
      </w:r>
      <w:sdt>
        <w:sdtPr>
          <w:rPr>
            <w:rFonts w:ascii="Times New Roman" w:hAnsi="Times New Roman" w:cs="Times New Roman"/>
            <w:color w:val="0D0D0D" w:themeColor="text1" w:themeTint="F2"/>
            <w:sz w:val="24"/>
            <w:szCs w:val="24"/>
          </w:rPr>
          <w:tag w:val="MENDELEY_CITATION_v3_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"/>
          <w:id w:val="-830828862"/>
          <w:placeholder>
            <w:docPart w:val="DefaultPlaceholder_-1854013440"/>
          </w:placeholder>
        </w:sdtPr>
        <w:sdtEndPr>
          <w:rPr>
            <w:color w:val="auto"/>
          </w:rPr>
        </w:sdtEndPr>
        <w:sdtContent>
          <w:r w:rsidR="00F8018B">
            <w:rPr>
              <w:rFonts w:eastAsia="Times New Roman"/>
            </w:rPr>
            <w:t>(Nachev &amp; Sures, 2009)</w:t>
          </w:r>
        </w:sdtContent>
      </w:sdt>
      <w:r w:rsidRPr="0086698F">
        <w:rPr>
          <w:rFonts w:ascii="Times New Roman" w:eastAsia="AdvimpSR" w:hAnsi="Times New Roman" w:cs="Times New Roman"/>
          <w:color w:val="0D0D0D" w:themeColor="text1" w:themeTint="F2"/>
          <w:sz w:val="24"/>
          <w:szCs w:val="24"/>
        </w:rPr>
        <w:t>.</w:t>
      </w:r>
    </w:p>
    <w:p w14:paraId="2D50AF17" w14:textId="41C44A70" w:rsidR="00A47603" w:rsidRPr="00B35040" w:rsidRDefault="00A47603" w:rsidP="006B5964">
      <w:pPr>
        <w:pStyle w:val="Heading1"/>
        <w:spacing w:line="360" w:lineRule="auto"/>
        <w:rPr>
          <w:rFonts w:ascii="Times New Roman" w:hAnsi="Times New Roman" w:cs="Times New Roman"/>
          <w:b/>
          <w:bCs/>
          <w:sz w:val="24"/>
          <w:szCs w:val="24"/>
        </w:rPr>
      </w:pPr>
      <w:bookmarkStart w:id="102" w:name="_Toc146698931"/>
      <w:r w:rsidRPr="00B35040">
        <w:rPr>
          <w:rFonts w:ascii="Times New Roman" w:hAnsi="Times New Roman" w:cs="Times New Roman"/>
          <w:b/>
          <w:bCs/>
          <w:sz w:val="24"/>
          <w:szCs w:val="24"/>
        </w:rPr>
        <w:lastRenderedPageBreak/>
        <w:t>2.</w:t>
      </w:r>
      <w:r w:rsidR="007078D7">
        <w:rPr>
          <w:rFonts w:ascii="Times New Roman" w:hAnsi="Times New Roman" w:cs="Times New Roman"/>
          <w:b/>
          <w:bCs/>
          <w:sz w:val="24"/>
          <w:szCs w:val="24"/>
        </w:rPr>
        <w:t>9</w:t>
      </w:r>
      <w:r w:rsidR="005D0D16">
        <w:rPr>
          <w:rFonts w:ascii="Times New Roman" w:hAnsi="Times New Roman" w:cs="Times New Roman"/>
          <w:b/>
          <w:bCs/>
          <w:sz w:val="24"/>
          <w:szCs w:val="24"/>
        </w:rPr>
        <w:t xml:space="preserve"> </w:t>
      </w:r>
      <w:r w:rsidRPr="00B35040">
        <w:rPr>
          <w:rFonts w:ascii="Times New Roman" w:hAnsi="Times New Roman" w:cs="Times New Roman"/>
          <w:b/>
          <w:bCs/>
          <w:sz w:val="24"/>
          <w:szCs w:val="24"/>
        </w:rPr>
        <w:t>Water quality and fish parasites</w:t>
      </w:r>
      <w:bookmarkEnd w:id="102"/>
    </w:p>
    <w:p w14:paraId="0B59CD84" w14:textId="5C404A76" w:rsidR="00A47603" w:rsidRPr="003E3702" w:rsidRDefault="00A47603" w:rsidP="003E3702">
      <w:pPr>
        <w:spacing w:line="360" w:lineRule="auto"/>
        <w:jc w:val="both"/>
        <w:rPr>
          <w:rFonts w:ascii="Times New Roman" w:hAnsi="Times New Roman" w:cs="Times New Roman"/>
          <w:color w:val="000000"/>
          <w:sz w:val="24"/>
          <w:szCs w:val="24"/>
        </w:rPr>
      </w:pPr>
      <w:r w:rsidRPr="00A32273">
        <w:rPr>
          <w:rFonts w:ascii="Times New Roman" w:hAnsi="Times New Roman" w:cs="Times New Roman"/>
          <w:color w:val="0D0D0D" w:themeColor="text1" w:themeTint="F2"/>
          <w:sz w:val="24"/>
          <w:szCs w:val="24"/>
        </w:rPr>
        <w:t>The interplay b</w:t>
      </w:r>
      <w:r w:rsidR="00CC7066" w:rsidRPr="00D64286">
        <w:rPr>
          <w:rFonts w:ascii="Times New Roman" w:hAnsi="Times New Roman" w:cs="Times New Roman"/>
          <w:iCs/>
          <w:color w:val="0D0D0D" w:themeColor="text1" w:themeTint="F2"/>
          <w:sz w:val="24"/>
          <w:szCs w:val="24"/>
        </w:rPr>
        <w:t>et</w:t>
      </w:r>
      <w:r w:rsidRPr="00D64286">
        <w:rPr>
          <w:rFonts w:ascii="Times New Roman" w:hAnsi="Times New Roman" w:cs="Times New Roman"/>
          <w:iCs/>
          <w:color w:val="0D0D0D" w:themeColor="text1" w:themeTint="F2"/>
          <w:sz w:val="24"/>
          <w:szCs w:val="24"/>
        </w:rPr>
        <w:t>ween</w:t>
      </w:r>
      <w:r w:rsidRPr="00A32273">
        <w:rPr>
          <w:rFonts w:ascii="Times New Roman" w:hAnsi="Times New Roman" w:cs="Times New Roman"/>
          <w:color w:val="0D0D0D" w:themeColor="text1" w:themeTint="F2"/>
          <w:sz w:val="24"/>
          <w:szCs w:val="24"/>
        </w:rPr>
        <w:t xml:space="preserve"> the host, pathogens, and aquatic environment leads to the development of illnesses in fish</w:t>
      </w:r>
      <w:r>
        <w:rPr>
          <w:rFonts w:ascii="Times New Roman" w:hAnsi="Times New Roman" w:cs="Times New Roman"/>
          <w:color w:val="0D0D0D" w:themeColor="text1" w:themeTint="F2"/>
          <w:sz w:val="24"/>
          <w:szCs w:val="24"/>
        </w:rPr>
        <w:t>.</w:t>
      </w:r>
      <w:r w:rsidRPr="00181DEB">
        <w:rPr>
          <w:rFonts w:ascii="Times New Roman" w:hAnsi="Times New Roman" w:cs="Times New Roman"/>
          <w:color w:val="0D0D0D" w:themeColor="text1" w:themeTint="F2"/>
          <w:sz w:val="24"/>
          <w:szCs w:val="24"/>
        </w:rPr>
        <w:t xml:space="preserve"> The </w:t>
      </w:r>
      <w:r w:rsidRPr="00D64286">
        <w:rPr>
          <w:rFonts w:ascii="Times New Roman" w:hAnsi="Times New Roman" w:cs="Times New Roman"/>
          <w:color w:val="0D0D0D" w:themeColor="text1" w:themeTint="F2"/>
          <w:sz w:val="24"/>
          <w:szCs w:val="24"/>
        </w:rPr>
        <w:t>secr</w:t>
      </w:r>
      <w:r w:rsidR="00CC7066" w:rsidRPr="00D64286">
        <w:rPr>
          <w:rFonts w:ascii="Times New Roman" w:hAnsi="Times New Roman" w:cs="Times New Roman"/>
          <w:color w:val="0D0D0D" w:themeColor="text1" w:themeTint="F2"/>
          <w:sz w:val="24"/>
          <w:szCs w:val="24"/>
        </w:rPr>
        <w:t>et</w:t>
      </w:r>
      <w:r w:rsidRPr="00D64286">
        <w:rPr>
          <w:rFonts w:ascii="Times New Roman" w:hAnsi="Times New Roman" w:cs="Times New Roman"/>
          <w:color w:val="0D0D0D" w:themeColor="text1" w:themeTint="F2"/>
          <w:sz w:val="24"/>
          <w:szCs w:val="24"/>
        </w:rPr>
        <w:t xml:space="preserve"> to</w:t>
      </w:r>
      <w:r w:rsidRPr="00181DEB">
        <w:rPr>
          <w:rFonts w:ascii="Times New Roman" w:hAnsi="Times New Roman" w:cs="Times New Roman"/>
          <w:color w:val="0D0D0D" w:themeColor="text1" w:themeTint="F2"/>
          <w:sz w:val="24"/>
          <w:szCs w:val="24"/>
        </w:rPr>
        <w:t xml:space="preserve"> excellent fish production is good water quality. All physical, chemical, and biological elements that affect the utilization of water for fish culture are considered to be part of water quality</w:t>
      </w:r>
      <w:r w:rsidRPr="00F95D51">
        <w:rPr>
          <w:rFonts w:ascii="Times New Roman" w:hAnsi="Times New Roman" w:cs="Times New Roman"/>
          <w:color w:val="0D0D0D" w:themeColor="text1" w:themeTint="F2"/>
          <w:sz w:val="24"/>
          <w:szCs w:val="24"/>
        </w:rPr>
        <w:t xml:space="preserve">. </w:t>
      </w:r>
      <w:r w:rsidRPr="00181DEB">
        <w:rPr>
          <w:rFonts w:ascii="Times New Roman" w:hAnsi="Times New Roman" w:cs="Times New Roman"/>
          <w:color w:val="0D0D0D" w:themeColor="text1" w:themeTint="F2"/>
          <w:sz w:val="24"/>
          <w:szCs w:val="24"/>
        </w:rPr>
        <w:t>A water quality variable is any aspect of water that has an impact on fish management, reproduction, growth, or survival</w:t>
      </w:r>
      <w:r w:rsidRPr="005D596A">
        <w:rPr>
          <w:rFonts w:ascii="Times New Roman" w:hAnsi="Times New Roman" w:cs="Times New Roman"/>
          <w:color w:val="0D0D0D" w:themeColor="text1" w:themeTint="F2"/>
          <w:sz w:val="24"/>
          <w:szCs w:val="24"/>
        </w:rPr>
        <w:t xml:space="preserve"> </w:t>
      </w:r>
      <w:sdt>
        <w:sdtPr>
          <w:rPr>
            <w:rFonts w:ascii="Times New Roman" w:hAnsi="Times New Roman" w:cs="Times New Roman"/>
            <w:color w:val="000000"/>
            <w:sz w:val="24"/>
            <w:szCs w:val="24"/>
          </w:rPr>
          <w:tag w:val="MENDELEY_CITATION_v3_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"/>
          <w:id w:val="1158263550"/>
          <w:placeholder>
            <w:docPart w:val="DefaultPlaceholder_-1854013440"/>
          </w:placeholder>
        </w:sdtPr>
        <w:sdtContent>
          <w:r w:rsidR="00F8018B" w:rsidRPr="00F8018B">
            <w:rPr>
              <w:rFonts w:ascii="Times New Roman" w:hAnsi="Times New Roman" w:cs="Times New Roman"/>
              <w:color w:val="000000"/>
              <w:sz w:val="24"/>
              <w:szCs w:val="24"/>
            </w:rPr>
            <w:t>(Noga, 2010)</w:t>
          </w:r>
        </w:sdtContent>
      </w:sdt>
      <w:r w:rsidRPr="00F95D51">
        <w:rPr>
          <w:rFonts w:ascii="Times New Roman" w:hAnsi="Times New Roman" w:cs="Times New Roman"/>
          <w:color w:val="0D0D0D" w:themeColor="text1" w:themeTint="F2"/>
          <w:sz w:val="24"/>
          <w:szCs w:val="24"/>
        </w:rPr>
        <w:t>.</w:t>
      </w:r>
      <w:r w:rsidRPr="001A0AFC">
        <w:t xml:space="preserve"> </w:t>
      </w:r>
      <w:r w:rsidR="003E3702" w:rsidRPr="00A96BEF">
        <w:rPr>
          <w:rFonts w:ascii="Times New Roman" w:hAnsi="Times New Roman" w:cs="Times New Roman"/>
          <w:sz w:val="24"/>
          <w:szCs w:val="24"/>
        </w:rPr>
        <w:t>Water quality param</w:t>
      </w:r>
      <w:r w:rsidR="003E3702" w:rsidRPr="003E3702">
        <w:rPr>
          <w:rFonts w:ascii="Times New Roman" w:hAnsi="Times New Roman" w:cs="Times New Roman"/>
          <w:iCs/>
          <w:sz w:val="24"/>
          <w:szCs w:val="24"/>
        </w:rPr>
        <w:t>eter</w:t>
      </w:r>
      <w:r w:rsidR="003E3702" w:rsidRPr="003E3702">
        <w:rPr>
          <w:rFonts w:ascii="Times New Roman" w:hAnsi="Times New Roman" w:cs="Times New Roman"/>
          <w:sz w:val="24"/>
          <w:szCs w:val="24"/>
        </w:rPr>
        <w:t>s like low dissolved oxygen, high ammonia, p</w:t>
      </w:r>
      <w:r w:rsidR="007209FB">
        <w:rPr>
          <w:rFonts w:ascii="Times New Roman" w:hAnsi="Times New Roman" w:cs="Times New Roman"/>
          <w:sz w:val="24"/>
          <w:szCs w:val="24"/>
        </w:rPr>
        <w:t>H</w:t>
      </w:r>
      <w:r w:rsidR="003E3702" w:rsidRPr="00BA67F6">
        <w:rPr>
          <w:rFonts w:ascii="Times New Roman" w:hAnsi="Times New Roman" w:cs="Times New Roman"/>
          <w:sz w:val="24"/>
          <w:szCs w:val="24"/>
        </w:rPr>
        <w:t xml:space="preserve"> and temperature can make pathogens like viruses, bacteria and parasites that are usually ubiquitous in aquatic ecosystems to be virulent </w:t>
      </w:r>
      <w:sdt>
        <w:sdtPr>
          <w:rPr>
            <w:rFonts w:ascii="Times New Roman" w:hAnsi="Times New Roman" w:cs="Times New Roman"/>
            <w:color w:val="000000"/>
            <w:sz w:val="24"/>
            <w:szCs w:val="24"/>
            <w:highlight w:val="yellow"/>
          </w:rPr>
          <w:tag w:val="MENDELEY_CITATION_v3_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"/>
          <w:id w:val="1822226330"/>
          <w:placeholder>
            <w:docPart w:val="6109347FD4F447F9B2885BF12BB4301D"/>
          </w:placeholder>
        </w:sdtPr>
        <w:sdtContent>
          <w:r w:rsidR="003E3702">
            <w:rPr>
              <w:rFonts w:eastAsia="Times New Roman"/>
            </w:rPr>
            <w:t>(</w:t>
          </w:r>
          <w:proofErr w:type="spellStart"/>
          <w:r w:rsidR="003E3702">
            <w:rPr>
              <w:rFonts w:eastAsia="Times New Roman"/>
            </w:rPr>
            <w:t>Iyaji</w:t>
          </w:r>
          <w:proofErr w:type="spellEnd"/>
          <w:r w:rsidR="003E3702">
            <w:rPr>
              <w:rFonts w:eastAsia="Times New Roman"/>
            </w:rPr>
            <w:t xml:space="preserve"> &amp; Eyo, 2009)</w:t>
          </w:r>
        </w:sdtContent>
      </w:sdt>
      <w:r w:rsidR="003E3702" w:rsidRPr="00A96BEF">
        <w:rPr>
          <w:rFonts w:ascii="Times New Roman" w:hAnsi="Times New Roman" w:cs="Times New Roman"/>
          <w:color w:val="000000"/>
          <w:sz w:val="24"/>
          <w:szCs w:val="24"/>
        </w:rPr>
        <w:t>.</w:t>
      </w:r>
      <w:r w:rsidR="003E3702" w:rsidRPr="003E3702">
        <w:rPr>
          <w:rFonts w:ascii="Times New Roman" w:hAnsi="Times New Roman" w:cs="Times New Roman"/>
          <w:sz w:val="24"/>
          <w:szCs w:val="24"/>
        </w:rPr>
        <w:t xml:space="preserve"> </w:t>
      </w:r>
      <w:r w:rsidR="003E3702" w:rsidRPr="003E3702">
        <w:rPr>
          <w:rFonts w:ascii="Times New Roman" w:hAnsi="Times New Roman" w:cs="Times New Roman"/>
          <w:color w:val="000000"/>
          <w:sz w:val="24"/>
          <w:szCs w:val="24"/>
        </w:rPr>
        <w:t>High parasitic infections in fish can cause</w:t>
      </w:r>
      <w:r w:rsidR="003E3702" w:rsidRPr="000321A5">
        <w:rPr>
          <w:rFonts w:ascii="Times New Roman" w:hAnsi="Times New Roman" w:cs="Times New Roman"/>
          <w:color w:val="000000"/>
          <w:sz w:val="24"/>
          <w:szCs w:val="24"/>
        </w:rPr>
        <w:t xml:space="preserve"> loss of </w:t>
      </w:r>
      <w:r w:rsidR="003E3702" w:rsidRPr="001234D7">
        <w:rPr>
          <w:rFonts w:ascii="Times New Roman" w:hAnsi="Times New Roman" w:cs="Times New Roman"/>
          <w:color w:val="000000"/>
          <w:sz w:val="24"/>
          <w:szCs w:val="24"/>
        </w:rPr>
        <w:t>vision,</w:t>
      </w:r>
      <w:r w:rsidR="003E3702" w:rsidRPr="007B051D">
        <w:rPr>
          <w:rFonts w:ascii="Times New Roman" w:hAnsi="Times New Roman" w:cs="Times New Roman"/>
          <w:color w:val="000000"/>
          <w:sz w:val="24"/>
          <w:szCs w:val="24"/>
        </w:rPr>
        <w:t xml:space="preserve"> reduced growth, </w:t>
      </w:r>
      <w:r w:rsidR="003E3702" w:rsidRPr="00BA67F6">
        <w:rPr>
          <w:rFonts w:ascii="Times New Roman" w:hAnsi="Times New Roman" w:cs="Times New Roman"/>
          <w:color w:val="000000"/>
          <w:sz w:val="24"/>
          <w:szCs w:val="24"/>
        </w:rPr>
        <w:t>emaciation, loss of aesth</w:t>
      </w:r>
      <w:r w:rsidR="003E3702" w:rsidRPr="00BA67F6">
        <w:rPr>
          <w:rFonts w:ascii="Times New Roman" w:hAnsi="Times New Roman" w:cs="Times New Roman"/>
          <w:iCs/>
          <w:color w:val="000000"/>
          <w:sz w:val="24"/>
          <w:szCs w:val="24"/>
        </w:rPr>
        <w:t>eti</w:t>
      </w:r>
      <w:r w:rsidR="003E3702" w:rsidRPr="00BA67F6">
        <w:rPr>
          <w:rFonts w:ascii="Times New Roman" w:hAnsi="Times New Roman" w:cs="Times New Roman"/>
          <w:color w:val="000000"/>
          <w:sz w:val="24"/>
          <w:szCs w:val="24"/>
        </w:rPr>
        <w:t>c value leading to rejection in the mark</w:t>
      </w:r>
      <w:r w:rsidR="003E3702" w:rsidRPr="00F27964">
        <w:rPr>
          <w:rFonts w:ascii="Times New Roman" w:hAnsi="Times New Roman" w:cs="Times New Roman"/>
          <w:iCs/>
          <w:color w:val="000000"/>
          <w:sz w:val="24"/>
          <w:szCs w:val="24"/>
        </w:rPr>
        <w:t>et</w:t>
      </w:r>
      <w:r w:rsidR="003E3702" w:rsidRPr="004166FA">
        <w:rPr>
          <w:rFonts w:ascii="Times New Roman" w:hAnsi="Times New Roman" w:cs="Times New Roman"/>
          <w:iCs/>
          <w:color w:val="000000"/>
          <w:sz w:val="24"/>
          <w:szCs w:val="24"/>
        </w:rPr>
        <w:t xml:space="preserve"> </w:t>
      </w:r>
      <w:r w:rsidR="003E3702" w:rsidRPr="004166FA">
        <w:rPr>
          <w:rFonts w:ascii="Times New Roman" w:hAnsi="Times New Roman" w:cs="Times New Roman"/>
          <w:color w:val="000000"/>
          <w:sz w:val="24"/>
          <w:szCs w:val="24"/>
        </w:rPr>
        <w:t xml:space="preserve">and </w:t>
      </w:r>
      <w:r w:rsidR="003E3702" w:rsidRPr="004C2C48">
        <w:rPr>
          <w:rFonts w:ascii="Times New Roman" w:hAnsi="Times New Roman" w:cs="Times New Roman"/>
          <w:color w:val="000000"/>
          <w:sz w:val="24"/>
          <w:szCs w:val="24"/>
        </w:rPr>
        <w:t>even death</w:t>
      </w:r>
      <w:r w:rsidR="003E3702" w:rsidRPr="00765274">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highlight w:val="yellow"/>
          </w:rPr>
          <w:tag w:val="MENDELEY_CITATION_v3_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"/>
          <w:id w:val="-123701245"/>
          <w:placeholder>
            <w:docPart w:val="6109347FD4F447F9B2885BF12BB4301D"/>
          </w:placeholder>
        </w:sdtPr>
        <w:sdtContent>
          <w:r w:rsidR="003E3702">
            <w:rPr>
              <w:rFonts w:eastAsia="Times New Roman"/>
            </w:rPr>
            <w:t>(</w:t>
          </w:r>
          <w:proofErr w:type="spellStart"/>
          <w:r w:rsidR="003E3702">
            <w:rPr>
              <w:rFonts w:eastAsia="Times New Roman"/>
            </w:rPr>
            <w:t>Iyaji</w:t>
          </w:r>
          <w:proofErr w:type="spellEnd"/>
          <w:r w:rsidR="003E3702">
            <w:rPr>
              <w:rFonts w:eastAsia="Times New Roman"/>
            </w:rPr>
            <w:t xml:space="preserve"> &amp; Eyo, 2009; Klinger &amp; Floyd, 2013)</w:t>
          </w:r>
        </w:sdtContent>
      </w:sdt>
      <w:r w:rsidR="003E3702">
        <w:rPr>
          <w:rFonts w:ascii="Times New Roman" w:hAnsi="Times New Roman" w:cs="Times New Roman"/>
          <w:color w:val="000000"/>
          <w:sz w:val="24"/>
          <w:szCs w:val="24"/>
        </w:rPr>
        <w:t>.</w:t>
      </w:r>
      <w:r w:rsidRPr="001A0AFC">
        <w:rPr>
          <w:rFonts w:ascii="Times New Roman" w:hAnsi="Times New Roman" w:cs="Times New Roman"/>
          <w:color w:val="0D0D0D" w:themeColor="text1" w:themeTint="F2"/>
          <w:sz w:val="24"/>
          <w:szCs w:val="24"/>
        </w:rPr>
        <w:t>Fish immunity is affected by the condition of the aquatic habitat, which affects fish health and makes them more susceptible to disease</w:t>
      </w:r>
      <w:r w:rsidRPr="00F95D51">
        <w:rPr>
          <w:rFonts w:ascii="Times New Roman" w:hAnsi="Times New Roman" w:cs="Times New Roman"/>
          <w:color w:val="0D0D0D" w:themeColor="text1" w:themeTint="F2"/>
          <w:sz w:val="24"/>
          <w:szCs w:val="24"/>
        </w:rPr>
        <w:t xml:space="preserve"> </w:t>
      </w:r>
      <w:sdt>
        <w:sdtPr>
          <w:rPr>
            <w:rFonts w:ascii="Times New Roman" w:hAnsi="Times New Roman" w:cs="Times New Roman"/>
            <w:color w:val="0D0D0D" w:themeColor="text1" w:themeTint="F2"/>
            <w:sz w:val="24"/>
            <w:szCs w:val="24"/>
          </w:rPr>
          <w:tag w:val="MENDELEY_CITATION_v3_eyJjaXRhdGlvbklEIjoiTUVOREVMRVlfQ0lUQVRJT05fODE3NDFjYzctZjJiZS00MzNmLWI2OTMtN2FmZGRhZGNhZmYw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
          <w:id w:val="1139152733"/>
          <w:placeholder>
            <w:docPart w:val="DefaultPlaceholder_-1854013440"/>
          </w:placeholder>
        </w:sdtPr>
        <w:sdtEndPr>
          <w:rPr>
            <w:color w:val="auto"/>
          </w:rPr>
        </w:sdtEndPr>
        <w:sdtContent>
          <w:r w:rsidR="00F8018B">
            <w:rPr>
              <w:rFonts w:eastAsia="Times New Roman"/>
            </w:rPr>
            <w:t>(Biswas &amp; Pramanik, 2016)</w:t>
          </w:r>
        </w:sdtContent>
      </w:sdt>
      <w:r w:rsidRPr="0086698F">
        <w:rPr>
          <w:rFonts w:ascii="Times New Roman" w:hAnsi="Times New Roman" w:cs="Times New Roman"/>
          <w:color w:val="0D0D0D" w:themeColor="text1" w:themeTint="F2"/>
          <w:sz w:val="24"/>
          <w:szCs w:val="24"/>
        </w:rPr>
        <w:t>.</w:t>
      </w:r>
      <w:r w:rsidRPr="00F95D51">
        <w:rPr>
          <w:rFonts w:ascii="Times New Roman" w:hAnsi="Times New Roman" w:cs="Times New Roman"/>
          <w:color w:val="0D0D0D" w:themeColor="text1" w:themeTint="F2"/>
          <w:sz w:val="24"/>
          <w:szCs w:val="24"/>
        </w:rPr>
        <w:t xml:space="preserve"> </w:t>
      </w:r>
      <w:r w:rsidRPr="0081741C">
        <w:rPr>
          <w:rFonts w:ascii="Times New Roman" w:hAnsi="Times New Roman" w:cs="Times New Roman"/>
          <w:color w:val="0D0D0D" w:themeColor="text1" w:themeTint="F2"/>
          <w:sz w:val="24"/>
          <w:szCs w:val="24"/>
        </w:rPr>
        <w:t>There is a clear correlation b</w:t>
      </w:r>
      <w:r w:rsidR="00CC7066" w:rsidRPr="00D64286">
        <w:rPr>
          <w:rFonts w:ascii="Times New Roman" w:hAnsi="Times New Roman" w:cs="Times New Roman"/>
          <w:iCs/>
          <w:color w:val="0D0D0D" w:themeColor="text1" w:themeTint="F2"/>
          <w:sz w:val="24"/>
          <w:szCs w:val="24"/>
        </w:rPr>
        <w:t>et</w:t>
      </w:r>
      <w:r w:rsidRPr="00D64286">
        <w:rPr>
          <w:rFonts w:ascii="Times New Roman" w:hAnsi="Times New Roman" w:cs="Times New Roman"/>
          <w:iCs/>
          <w:color w:val="0D0D0D" w:themeColor="text1" w:themeTint="F2"/>
          <w:sz w:val="24"/>
          <w:szCs w:val="24"/>
        </w:rPr>
        <w:t>w</w:t>
      </w:r>
      <w:r w:rsidRPr="0081741C">
        <w:rPr>
          <w:rFonts w:ascii="Times New Roman" w:hAnsi="Times New Roman" w:cs="Times New Roman"/>
          <w:color w:val="0D0D0D" w:themeColor="text1" w:themeTint="F2"/>
          <w:sz w:val="24"/>
          <w:szCs w:val="24"/>
        </w:rPr>
        <w:t xml:space="preserve">een water quality and parasitic infection in aquatic habitats, as indicated by various environmental parasitological indices like prevalence, mean intensity, and mean quantity of </w:t>
      </w:r>
      <w:r w:rsidRPr="00A15DCB">
        <w:rPr>
          <w:rFonts w:ascii="Times New Roman" w:hAnsi="Times New Roman" w:cs="Times New Roman"/>
          <w:color w:val="0D0D0D" w:themeColor="text1" w:themeTint="F2"/>
          <w:sz w:val="24"/>
          <w:szCs w:val="24"/>
        </w:rPr>
        <w:t xml:space="preserve">parasites </w:t>
      </w:r>
      <w:sdt>
        <w:sdtPr>
          <w:rPr>
            <w:rFonts w:ascii="Times New Roman" w:hAnsi="Times New Roman" w:cs="Times New Roman"/>
            <w:color w:val="0D0D0D" w:themeColor="text1" w:themeTint="F2"/>
            <w:sz w:val="24"/>
            <w:szCs w:val="24"/>
          </w:rPr>
          <w:tag w:val="MENDELEY_CITATION_v3_eyJjaXRhdGlvbklEIjoiTUVOREVMRVlfQ0lUQVRJT05fNzM0MjE3ZjMtMmM1MS00MmNjLWJlN2UtNTM4ZWZmYWRhMDQ5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
          <w:id w:val="1533234895"/>
          <w:placeholder>
            <w:docPart w:val="DefaultPlaceholder_-1854013440"/>
          </w:placeholder>
        </w:sdtPr>
        <w:sdtEndPr>
          <w:rPr>
            <w:color w:val="auto"/>
          </w:rPr>
        </w:sdtEndPr>
        <w:sdtContent>
          <w:r w:rsidR="00F8018B">
            <w:rPr>
              <w:rFonts w:eastAsia="Times New Roman"/>
            </w:rPr>
            <w:t>(Biswas &amp; Pramanik, 2016)</w:t>
          </w:r>
        </w:sdtContent>
      </w:sdt>
      <w:r w:rsidRPr="0086698F">
        <w:rPr>
          <w:rFonts w:ascii="Times New Roman" w:hAnsi="Times New Roman" w:cs="Times New Roman"/>
          <w:color w:val="0D0D0D" w:themeColor="text1" w:themeTint="F2"/>
          <w:sz w:val="24"/>
          <w:szCs w:val="24"/>
        </w:rPr>
        <w:t>.</w:t>
      </w:r>
      <w:r w:rsidRPr="00A15DCB">
        <w:rPr>
          <w:rFonts w:ascii="Times New Roman" w:hAnsi="Times New Roman" w:cs="Times New Roman"/>
          <w:color w:val="0D0D0D" w:themeColor="text1" w:themeTint="F2"/>
          <w:sz w:val="24"/>
          <w:szCs w:val="24"/>
        </w:rPr>
        <w:t xml:space="preserve"> </w:t>
      </w:r>
    </w:p>
    <w:p w14:paraId="0F2DF15C" w14:textId="6DF81031" w:rsidR="00A47603" w:rsidRPr="00C647DB" w:rsidRDefault="00A47603" w:rsidP="00EB6176">
      <w:pPr>
        <w:autoSpaceDE w:val="0"/>
        <w:autoSpaceDN w:val="0"/>
        <w:adjustRightInd w:val="0"/>
        <w:spacing w:after="0" w:line="360" w:lineRule="auto"/>
        <w:jc w:val="both"/>
        <w:rPr>
          <w:rFonts w:ascii="Times New Roman" w:hAnsi="Times New Roman" w:cs="Times New Roman"/>
          <w:color w:val="0D0D0D" w:themeColor="text1" w:themeTint="F2"/>
          <w:sz w:val="24"/>
          <w:szCs w:val="24"/>
        </w:rPr>
      </w:pPr>
      <w:r w:rsidRPr="00F95D51">
        <w:rPr>
          <w:rFonts w:ascii="Times New Roman" w:hAnsi="Times New Roman" w:cs="Times New Roman"/>
          <w:color w:val="0D0D0D" w:themeColor="text1" w:themeTint="F2"/>
          <w:sz w:val="24"/>
          <w:szCs w:val="24"/>
        </w:rPr>
        <w:t xml:space="preserve">The prevalence of monogeneans has been shown to correlate with seasonal changes in water temperature </w:t>
      </w:r>
      <w:sdt>
        <w:sdtPr>
          <w:rPr>
            <w:rFonts w:ascii="Times New Roman" w:hAnsi="Times New Roman" w:cs="Times New Roman"/>
            <w:color w:val="0D0D0D" w:themeColor="text1" w:themeTint="F2"/>
            <w:sz w:val="24"/>
            <w:szCs w:val="24"/>
          </w:rPr>
          <w:tag w:val="MENDELEY_CITATION_v3_eyJjaXRhdGlvbklEIjoiTUVOREVMRVlfQ0lUQVRJT05fYWQ2ZWRkOTgtYWI3OC00MmE2LTlmODktMDRjM2NkMDYyODNj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
          <w:id w:val="64693931"/>
          <w:placeholder>
            <w:docPart w:val="DefaultPlaceholder_-1854013440"/>
          </w:placeholder>
        </w:sdtPr>
        <w:sdtEndPr>
          <w:rPr>
            <w:color w:val="auto"/>
          </w:rPr>
        </w:sdtEndPr>
        <w:sdtContent>
          <w:r w:rsidR="00F8018B">
            <w:rPr>
              <w:rFonts w:eastAsia="Times New Roman"/>
            </w:rPr>
            <w:t>(Biswas &amp; Pramanik, 2016)</w:t>
          </w:r>
        </w:sdtContent>
      </w:sdt>
      <w:r w:rsidRPr="002015CB">
        <w:rPr>
          <w:rFonts w:ascii="Times New Roman" w:hAnsi="Times New Roman" w:cs="Times New Roman"/>
          <w:color w:val="0D0D0D" w:themeColor="text1" w:themeTint="F2"/>
          <w:sz w:val="24"/>
          <w:szCs w:val="24"/>
        </w:rPr>
        <w:t>.</w:t>
      </w:r>
      <w:r w:rsidRPr="00353748">
        <w:rPr>
          <w:rFonts w:ascii="Times New Roman" w:hAnsi="Times New Roman" w:cs="Times New Roman"/>
          <w:color w:val="0D0D0D" w:themeColor="text1" w:themeTint="F2"/>
          <w:sz w:val="24"/>
          <w:szCs w:val="24"/>
        </w:rPr>
        <w:t xml:space="preserve"> </w:t>
      </w:r>
      <w:r w:rsidRPr="00D46471">
        <w:rPr>
          <w:rFonts w:ascii="Times New Roman" w:hAnsi="Times New Roman" w:cs="Times New Roman"/>
          <w:color w:val="0D0D0D" w:themeColor="text1" w:themeTint="F2"/>
          <w:sz w:val="24"/>
          <w:szCs w:val="24"/>
        </w:rPr>
        <w:t>Temperature shortens the generation time and lengthens the parasites' growth period.</w:t>
      </w:r>
      <w:r w:rsidRPr="00F95D51">
        <w:rPr>
          <w:rFonts w:ascii="Times New Roman" w:hAnsi="Times New Roman" w:cs="Times New Roman"/>
          <w:color w:val="0D0D0D" w:themeColor="text1" w:themeTint="F2"/>
          <w:sz w:val="24"/>
          <w:szCs w:val="24"/>
        </w:rPr>
        <w:t xml:space="preserve"> The optimum pH for primary fish productivity is </w:t>
      </w:r>
      <w:r w:rsidRPr="00D64286">
        <w:rPr>
          <w:rFonts w:ascii="Times New Roman" w:hAnsi="Times New Roman" w:cs="Times New Roman"/>
          <w:color w:val="0D0D0D" w:themeColor="text1" w:themeTint="F2"/>
          <w:sz w:val="24"/>
          <w:szCs w:val="24"/>
        </w:rPr>
        <w:t>b</w:t>
      </w:r>
      <w:r w:rsidR="00CC7066" w:rsidRPr="00D64286">
        <w:rPr>
          <w:rFonts w:ascii="Times New Roman" w:hAnsi="Times New Roman" w:cs="Times New Roman"/>
          <w:color w:val="0D0D0D" w:themeColor="text1" w:themeTint="F2"/>
          <w:sz w:val="24"/>
          <w:szCs w:val="24"/>
        </w:rPr>
        <w:t>et</w:t>
      </w:r>
      <w:r w:rsidRPr="00D64286">
        <w:rPr>
          <w:rFonts w:ascii="Times New Roman" w:hAnsi="Times New Roman" w:cs="Times New Roman"/>
          <w:color w:val="0D0D0D" w:themeColor="text1" w:themeTint="F2"/>
          <w:sz w:val="24"/>
          <w:szCs w:val="24"/>
        </w:rPr>
        <w:t>w</w:t>
      </w:r>
      <w:r w:rsidRPr="00F95D51">
        <w:rPr>
          <w:rFonts w:ascii="Times New Roman" w:hAnsi="Times New Roman" w:cs="Times New Roman"/>
          <w:color w:val="0D0D0D" w:themeColor="text1" w:themeTint="F2"/>
          <w:sz w:val="24"/>
          <w:szCs w:val="24"/>
        </w:rPr>
        <w:t xml:space="preserve">een 7.0- 8.5. Studies have shown that pH ranges </w:t>
      </w:r>
      <w:r w:rsidRPr="00D64286">
        <w:rPr>
          <w:rFonts w:ascii="Times New Roman" w:hAnsi="Times New Roman" w:cs="Times New Roman"/>
          <w:color w:val="0D0D0D" w:themeColor="text1" w:themeTint="F2"/>
          <w:sz w:val="24"/>
          <w:szCs w:val="24"/>
        </w:rPr>
        <w:t>b</w:t>
      </w:r>
      <w:r w:rsidR="00CC7066" w:rsidRPr="00D64286">
        <w:rPr>
          <w:rFonts w:ascii="Times New Roman" w:hAnsi="Times New Roman" w:cs="Times New Roman"/>
          <w:color w:val="0D0D0D" w:themeColor="text1" w:themeTint="F2"/>
          <w:sz w:val="24"/>
          <w:szCs w:val="24"/>
        </w:rPr>
        <w:t>et</w:t>
      </w:r>
      <w:r w:rsidRPr="00F95D51">
        <w:rPr>
          <w:rFonts w:ascii="Times New Roman" w:hAnsi="Times New Roman" w:cs="Times New Roman"/>
          <w:color w:val="0D0D0D" w:themeColor="text1" w:themeTint="F2"/>
          <w:sz w:val="24"/>
          <w:szCs w:val="24"/>
        </w:rPr>
        <w:t>ween 6.1-7.2 correlate with parasitic infection</w:t>
      </w:r>
      <w:r w:rsidR="00C647DB" w:rsidRPr="00C647DB">
        <w:rPr>
          <w:rFonts w:ascii="Times New Roman" w:hAnsi="Times New Roman" w:cs="Times New Roman"/>
          <w:color w:val="0D0D0D" w:themeColor="text1" w:themeTint="F2"/>
          <w:sz w:val="24"/>
          <w:szCs w:val="24"/>
        </w:rPr>
        <w:t xml:space="preserve"> </w:t>
      </w:r>
      <w:sdt>
        <w:sdtPr>
          <w:rPr>
            <w:rFonts w:ascii="Times New Roman" w:hAnsi="Times New Roman" w:cs="Times New Roman"/>
            <w:color w:val="0D0D0D" w:themeColor="text1" w:themeTint="F2"/>
            <w:sz w:val="24"/>
            <w:szCs w:val="24"/>
          </w:rPr>
          <w:tag w:val="MENDELEY_CITATION_v3_eyJjaXRhdGlvbklEIjoiTUVOREVMRVlfQ0lUQVRJT05fMGY0ZDY2OGUtNjU3Zi00Y2MzLWIyNmEtZDk4Yjg0ZDc2YWEz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
          <w:id w:val="-652220703"/>
          <w:placeholder>
            <w:docPart w:val="5030640F6EB84C28B51FC84EA02A884E"/>
          </w:placeholder>
        </w:sdtPr>
        <w:sdtEndPr>
          <w:rPr>
            <w:color w:val="auto"/>
          </w:rPr>
        </w:sdtEndPr>
        <w:sdtContent>
          <w:r w:rsidR="00F8018B">
            <w:rPr>
              <w:rFonts w:eastAsia="Times New Roman"/>
            </w:rPr>
            <w:t>(Biswas &amp; Pramanik, 2016)</w:t>
          </w:r>
        </w:sdtContent>
      </w:sdt>
      <w:r w:rsidRPr="00D64286">
        <w:rPr>
          <w:rFonts w:ascii="Times New Roman" w:hAnsi="Times New Roman" w:cs="Times New Roman"/>
          <w:color w:val="0D0D0D" w:themeColor="text1" w:themeTint="F2"/>
          <w:sz w:val="24"/>
          <w:szCs w:val="24"/>
        </w:rPr>
        <w:t>. L</w:t>
      </w:r>
      <w:r w:rsidRPr="00F95D51">
        <w:rPr>
          <w:rFonts w:ascii="Times New Roman" w:hAnsi="Times New Roman" w:cs="Times New Roman"/>
          <w:color w:val="0D0D0D" w:themeColor="text1" w:themeTint="F2"/>
          <w:sz w:val="24"/>
          <w:szCs w:val="24"/>
        </w:rPr>
        <w:t xml:space="preserve">ower levels of salinity (550-611 mg/l) in the aquatic habitat have been associated with parasitic </w:t>
      </w:r>
      <w:r w:rsidRPr="00D64286">
        <w:rPr>
          <w:rFonts w:ascii="Times New Roman" w:hAnsi="Times New Roman" w:cs="Times New Roman"/>
          <w:color w:val="0D0D0D" w:themeColor="text1" w:themeTint="F2"/>
          <w:sz w:val="24"/>
          <w:szCs w:val="24"/>
        </w:rPr>
        <w:t xml:space="preserve">infections </w:t>
      </w:r>
      <w:sdt>
        <w:sdtPr>
          <w:rPr>
            <w:rFonts w:ascii="Times New Roman" w:hAnsi="Times New Roman" w:cs="Times New Roman"/>
            <w:sz w:val="24"/>
            <w:szCs w:val="24"/>
          </w:rPr>
          <w:tag w:val="MENDELEY_CITATION_v3_eyJjaXRhdGlvbklEIjoiTUVOREVMRVlfQ0lUQVRJT05fODY2OGNlNDMtOGIyMi00NTA1LWFhZTUtNWJmNDFmNTg1NWY5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
          <w:id w:val="-1977522601"/>
          <w:placeholder>
            <w:docPart w:val="DefaultPlaceholder_-1854013440"/>
          </w:placeholder>
        </w:sdtPr>
        <w:sdtContent>
          <w:r w:rsidR="00F8018B">
            <w:rPr>
              <w:rFonts w:eastAsia="Times New Roman"/>
            </w:rPr>
            <w:t>(Biswas &amp; Pramanik, 2016)</w:t>
          </w:r>
        </w:sdtContent>
      </w:sdt>
      <w:r w:rsidRPr="00D64286">
        <w:rPr>
          <w:rFonts w:ascii="Times New Roman" w:hAnsi="Times New Roman" w:cs="Times New Roman"/>
          <w:sz w:val="24"/>
          <w:szCs w:val="24"/>
        </w:rPr>
        <w:t>.</w:t>
      </w:r>
      <w:r w:rsidRPr="00C647DB">
        <w:rPr>
          <w:rFonts w:ascii="Times New Roman" w:hAnsi="Times New Roman" w:cs="Times New Roman"/>
          <w:color w:val="0D0D0D" w:themeColor="text1" w:themeTint="F2"/>
          <w:sz w:val="24"/>
          <w:szCs w:val="24"/>
        </w:rPr>
        <w:t xml:space="preserve"> </w:t>
      </w:r>
    </w:p>
    <w:p w14:paraId="709116EF" w14:textId="54E8B89D" w:rsidR="00A47603" w:rsidRPr="004912A5" w:rsidRDefault="00A47603" w:rsidP="005779B7">
      <w:pPr>
        <w:spacing w:line="360" w:lineRule="auto"/>
        <w:jc w:val="both"/>
        <w:rPr>
          <w:rFonts w:ascii="Times New Roman" w:hAnsi="Times New Roman" w:cs="Times New Roman"/>
          <w:color w:val="0D0D0D" w:themeColor="text1" w:themeTint="F2"/>
          <w:sz w:val="24"/>
          <w:szCs w:val="24"/>
          <w:shd w:val="clear" w:color="auto" w:fill="FFFFFF"/>
        </w:rPr>
      </w:pPr>
      <w:r w:rsidRPr="00F95D51">
        <w:rPr>
          <w:rFonts w:ascii="Times New Roman" w:hAnsi="Times New Roman" w:cs="Times New Roman"/>
          <w:color w:val="0D0D0D" w:themeColor="text1" w:themeTint="F2"/>
          <w:sz w:val="24"/>
          <w:szCs w:val="24"/>
        </w:rPr>
        <w:t xml:space="preserve">Increase in water temperature, pH and electrical conductivity had a positive correlation with parasites such as </w:t>
      </w:r>
      <w:r w:rsidRPr="00F95D51">
        <w:rPr>
          <w:rFonts w:ascii="Times New Roman" w:hAnsi="Times New Roman" w:cs="Times New Roman"/>
          <w:i/>
          <w:iCs/>
          <w:color w:val="0D0D0D" w:themeColor="text1" w:themeTint="F2"/>
          <w:sz w:val="24"/>
          <w:szCs w:val="24"/>
        </w:rPr>
        <w:t xml:space="preserve">A. </w:t>
      </w:r>
      <w:proofErr w:type="spellStart"/>
      <w:r w:rsidRPr="00F95D51">
        <w:rPr>
          <w:rFonts w:ascii="Times New Roman" w:hAnsi="Times New Roman" w:cs="Times New Roman"/>
          <w:i/>
          <w:iCs/>
          <w:color w:val="0D0D0D" w:themeColor="text1" w:themeTint="F2"/>
          <w:sz w:val="24"/>
          <w:szCs w:val="24"/>
        </w:rPr>
        <w:t>macracantha</w:t>
      </w:r>
      <w:proofErr w:type="spellEnd"/>
      <w:r w:rsidRPr="00F95D51">
        <w:rPr>
          <w:rFonts w:ascii="Times New Roman" w:hAnsi="Times New Roman" w:cs="Times New Roman"/>
          <w:color w:val="0D0D0D" w:themeColor="text1" w:themeTint="F2"/>
          <w:sz w:val="24"/>
          <w:szCs w:val="24"/>
        </w:rPr>
        <w:t xml:space="preserve">, </w:t>
      </w:r>
      <w:proofErr w:type="spellStart"/>
      <w:r w:rsidRPr="00F95D51">
        <w:rPr>
          <w:rFonts w:ascii="Times New Roman" w:hAnsi="Times New Roman" w:cs="Times New Roman"/>
          <w:i/>
          <w:iCs/>
          <w:color w:val="0D0D0D" w:themeColor="text1" w:themeTint="F2"/>
          <w:sz w:val="24"/>
          <w:szCs w:val="24"/>
        </w:rPr>
        <w:t>Euclinostomum</w:t>
      </w:r>
      <w:proofErr w:type="spellEnd"/>
      <w:r w:rsidRPr="00F95D51">
        <w:rPr>
          <w:rFonts w:ascii="Times New Roman" w:hAnsi="Times New Roman" w:cs="Times New Roman"/>
          <w:i/>
          <w:iCs/>
          <w:color w:val="0D0D0D" w:themeColor="text1" w:themeTint="F2"/>
          <w:sz w:val="24"/>
          <w:szCs w:val="24"/>
        </w:rPr>
        <w:t xml:space="preserve"> </w:t>
      </w:r>
      <w:r w:rsidRPr="00F95D51">
        <w:rPr>
          <w:rFonts w:ascii="Times New Roman" w:hAnsi="Times New Roman" w:cs="Times New Roman"/>
          <w:color w:val="0D0D0D" w:themeColor="text1" w:themeTint="F2"/>
          <w:sz w:val="24"/>
          <w:szCs w:val="24"/>
        </w:rPr>
        <w:t xml:space="preserve">spp. and </w:t>
      </w:r>
      <w:proofErr w:type="spellStart"/>
      <w:r w:rsidRPr="00F95D51">
        <w:rPr>
          <w:rFonts w:ascii="Times New Roman" w:hAnsi="Times New Roman" w:cs="Times New Roman"/>
          <w:i/>
          <w:iCs/>
          <w:color w:val="0D0D0D" w:themeColor="text1" w:themeTint="F2"/>
          <w:sz w:val="24"/>
          <w:szCs w:val="24"/>
        </w:rPr>
        <w:t>Trichodina</w:t>
      </w:r>
      <w:proofErr w:type="spellEnd"/>
      <w:r w:rsidRPr="00F95D51">
        <w:rPr>
          <w:rFonts w:ascii="Times New Roman" w:hAnsi="Times New Roman" w:cs="Times New Roman"/>
          <w:i/>
          <w:iCs/>
          <w:color w:val="0D0D0D" w:themeColor="text1" w:themeTint="F2"/>
          <w:sz w:val="24"/>
          <w:szCs w:val="24"/>
        </w:rPr>
        <w:t xml:space="preserve"> </w:t>
      </w:r>
      <w:r w:rsidRPr="00F95D51">
        <w:rPr>
          <w:rFonts w:ascii="Times New Roman" w:hAnsi="Times New Roman" w:cs="Times New Roman"/>
          <w:color w:val="0D0D0D" w:themeColor="text1" w:themeTint="F2"/>
          <w:sz w:val="24"/>
          <w:szCs w:val="24"/>
        </w:rPr>
        <w:t>spp.</w:t>
      </w:r>
      <w:r w:rsidRPr="00F95D51">
        <w:rPr>
          <w:rFonts w:ascii="Times New Roman" w:hAnsi="Times New Roman" w:cs="Times New Roman"/>
          <w:i/>
          <w:iCs/>
          <w:color w:val="0D0D0D" w:themeColor="text1" w:themeTint="F2"/>
          <w:sz w:val="24"/>
          <w:szCs w:val="24"/>
        </w:rPr>
        <w:t xml:space="preserve"> </w:t>
      </w:r>
      <w:sdt>
        <w:sdtPr>
          <w:rPr>
            <w:rFonts w:ascii="Times New Roman" w:hAnsi="Times New Roman" w:cs="Times New Roman"/>
            <w:iCs/>
            <w:color w:val="000000"/>
            <w:sz w:val="24"/>
            <w:szCs w:val="24"/>
          </w:rPr>
          <w:tag w:val="MENDELEY_CITATION_v3_eyJjaXRhdGlvbklEIjoiTUVOREVMRVlfQ0lUQVRJT05fMzU5NDVkOGEtNjY1Zi00YTQ5LWJmOTAtMTlmM2Y4ZjdlN2U2IiwicHJvcGVydGllcyI6eyJub3RlSW5kZXgiOjB9LCJpc0VkaXRlZCI6ZmFsc2UsIm1hbnVhbE92ZXJyaWRlIjp7ImlzTWFudWFsbHlPdmVycmlkZGVuIjp0cnVlLCJjaXRlcHJvY1RleHQiOiIoQWRhbWJhIGV0IGFsLiwgMjAyMDsgS2xpbmdlciAmIzM4OyBGbG95ZCwgbi5kLi1hKSIsIm1hbnVhbE92ZXJyaWRlVGV4dCI6IihLbGluZ2VyIGFuZCBGbG95ZCwgMjAxMzsgQWRhbWJhIGV0IGFsLiwg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"/>
          <w:id w:val="1186173731"/>
          <w:placeholder>
            <w:docPart w:val="9E790BD383A0484197AA8537954455BA"/>
          </w:placeholder>
        </w:sdtPr>
        <w:sdtContent>
          <w:r w:rsidR="00F8018B" w:rsidRPr="00F8018B">
            <w:rPr>
              <w:rFonts w:ascii="Times New Roman" w:eastAsia="Times New Roman" w:hAnsi="Times New Roman" w:cs="Times New Roman"/>
              <w:color w:val="000000"/>
              <w:sz w:val="24"/>
              <w:szCs w:val="24"/>
            </w:rPr>
            <w:t xml:space="preserve">(Klinger and Floyd, 2013; </w:t>
          </w:r>
          <w:proofErr w:type="spellStart"/>
          <w:r w:rsidR="00F8018B" w:rsidRPr="00F8018B">
            <w:rPr>
              <w:rFonts w:ascii="Times New Roman" w:eastAsia="Times New Roman" w:hAnsi="Times New Roman" w:cs="Times New Roman"/>
              <w:color w:val="000000"/>
              <w:sz w:val="24"/>
              <w:szCs w:val="24"/>
            </w:rPr>
            <w:t>Adamba</w:t>
          </w:r>
          <w:proofErr w:type="spellEnd"/>
          <w:r w:rsidR="00F8018B" w:rsidRPr="00F8018B">
            <w:rPr>
              <w:rFonts w:ascii="Times New Roman" w:eastAsia="Times New Roman" w:hAnsi="Times New Roman" w:cs="Times New Roman"/>
              <w:color w:val="000000"/>
              <w:sz w:val="24"/>
              <w:szCs w:val="24"/>
            </w:rPr>
            <w:t xml:space="preserve"> et al., 2020)</w:t>
          </w:r>
        </w:sdtContent>
      </w:sdt>
      <w:r w:rsidRPr="00F95D51">
        <w:rPr>
          <w:rFonts w:ascii="Times New Roman" w:hAnsi="Times New Roman" w:cs="Times New Roman"/>
          <w:iCs/>
          <w:color w:val="0D0D0D" w:themeColor="text1" w:themeTint="F2"/>
          <w:sz w:val="24"/>
          <w:szCs w:val="24"/>
        </w:rPr>
        <w:t xml:space="preserve">. </w:t>
      </w:r>
      <w:proofErr w:type="spellStart"/>
      <w:r w:rsidRPr="00F95D51">
        <w:rPr>
          <w:rFonts w:ascii="Times New Roman" w:hAnsi="Times New Roman" w:cs="Times New Roman"/>
          <w:i/>
          <w:color w:val="0D0D0D" w:themeColor="text1" w:themeTint="F2"/>
          <w:sz w:val="24"/>
          <w:szCs w:val="24"/>
        </w:rPr>
        <w:t>Trichodina</w:t>
      </w:r>
      <w:proofErr w:type="spellEnd"/>
      <w:r w:rsidRPr="00F95D51">
        <w:rPr>
          <w:rFonts w:ascii="Times New Roman" w:hAnsi="Times New Roman" w:cs="Times New Roman"/>
          <w:i/>
          <w:color w:val="0D0D0D" w:themeColor="text1" w:themeTint="F2"/>
          <w:sz w:val="24"/>
          <w:szCs w:val="24"/>
        </w:rPr>
        <w:t xml:space="preserve"> </w:t>
      </w:r>
      <w:r w:rsidRPr="00F95D51">
        <w:rPr>
          <w:rFonts w:ascii="Times New Roman" w:hAnsi="Times New Roman" w:cs="Times New Roman"/>
          <w:iCs/>
          <w:color w:val="0D0D0D" w:themeColor="text1" w:themeTint="F2"/>
          <w:sz w:val="24"/>
          <w:szCs w:val="24"/>
        </w:rPr>
        <w:t>spp.</w:t>
      </w:r>
      <w:r w:rsidRPr="00F95D51">
        <w:rPr>
          <w:rFonts w:ascii="Times New Roman" w:hAnsi="Times New Roman" w:cs="Times New Roman"/>
          <w:i/>
          <w:color w:val="0D0D0D" w:themeColor="text1" w:themeTint="F2"/>
          <w:sz w:val="24"/>
          <w:szCs w:val="24"/>
        </w:rPr>
        <w:t xml:space="preserve"> </w:t>
      </w:r>
      <w:r w:rsidRPr="00F95D51">
        <w:rPr>
          <w:rFonts w:ascii="Times New Roman" w:hAnsi="Times New Roman" w:cs="Times New Roman"/>
          <w:iCs/>
          <w:color w:val="0D0D0D" w:themeColor="text1" w:themeTint="F2"/>
          <w:sz w:val="24"/>
          <w:szCs w:val="24"/>
        </w:rPr>
        <w:t xml:space="preserve">also had a positive relationship with increase in organic load in water while parasites like </w:t>
      </w:r>
      <w:proofErr w:type="spellStart"/>
      <w:r w:rsidRPr="00F95D51">
        <w:rPr>
          <w:rFonts w:ascii="Times New Roman" w:hAnsi="Times New Roman" w:cs="Times New Roman"/>
          <w:i/>
          <w:color w:val="0D0D0D" w:themeColor="text1" w:themeTint="F2"/>
          <w:sz w:val="24"/>
          <w:szCs w:val="24"/>
        </w:rPr>
        <w:t>Clinostomum</w:t>
      </w:r>
      <w:proofErr w:type="spellEnd"/>
      <w:r w:rsidRPr="00F95D51">
        <w:rPr>
          <w:rFonts w:ascii="Times New Roman" w:hAnsi="Times New Roman" w:cs="Times New Roman"/>
          <w:iCs/>
          <w:color w:val="0D0D0D" w:themeColor="text1" w:themeTint="F2"/>
          <w:sz w:val="24"/>
          <w:szCs w:val="24"/>
        </w:rPr>
        <w:t xml:space="preserve"> spp. showed positive correlation with nitrogenous compounds </w:t>
      </w:r>
      <w:sdt>
        <w:sdtPr>
          <w:rPr>
            <w:rFonts w:ascii="Times New Roman" w:hAnsi="Times New Roman" w:cs="Times New Roman"/>
            <w:iCs/>
            <w:color w:val="000000"/>
            <w:sz w:val="24"/>
            <w:szCs w:val="24"/>
          </w:rPr>
          <w:tag w:val="MENDELEY_CITATION_v3_eyJjaXRhdGlvbklEIjoiTUVOREVMRVlfQ0lUQVRJT05fMjY4M2FmNmEtMDM2My00NjQxLTg5OTMtNTI4N2U2YWFlNmI2IiwicHJvcGVydGllcyI6eyJub3RlSW5kZXgiOjB9LCJpc0VkaXRlZCI6ZmFsc2UsIm1hbnVhbE92ZXJyaWRlIjp7ImlzTWFudWFsbHlPdmVycmlkZGVuIjp0cnVlLCJjaXRlcHJvY1RleHQiOiIoQWRhbWJhIGV0IGFsLiwgMjAyMDsgS2xpbmdlciAmIzM4OyBGbG95ZCwgbi5kLi1hKSIsIm1hbnVhbE92ZXJyaWRlVGV4dCI6IihLbGluZ2VyIGFuZCBGbG95ZCwgMjAxMzsgQWRhbWJhIGV0IGFsLiwg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"/>
          <w:id w:val="-139421841"/>
          <w:placeholder>
            <w:docPart w:val="9E790BD383A0484197AA8537954455BA"/>
          </w:placeholder>
        </w:sdtPr>
        <w:sdtContent>
          <w:r w:rsidR="00F8018B" w:rsidRPr="00F8018B">
            <w:rPr>
              <w:rFonts w:ascii="Times New Roman" w:eastAsia="Times New Roman" w:hAnsi="Times New Roman" w:cs="Times New Roman"/>
              <w:color w:val="000000"/>
              <w:sz w:val="24"/>
              <w:szCs w:val="24"/>
            </w:rPr>
            <w:t xml:space="preserve">(Klinger and Floyd, 2013; </w:t>
          </w:r>
          <w:proofErr w:type="spellStart"/>
          <w:r w:rsidR="00F8018B" w:rsidRPr="00F8018B">
            <w:rPr>
              <w:rFonts w:ascii="Times New Roman" w:eastAsia="Times New Roman" w:hAnsi="Times New Roman" w:cs="Times New Roman"/>
              <w:color w:val="000000"/>
              <w:sz w:val="24"/>
              <w:szCs w:val="24"/>
            </w:rPr>
            <w:t>Adamba</w:t>
          </w:r>
          <w:proofErr w:type="spellEnd"/>
          <w:r w:rsidR="00F8018B" w:rsidRPr="00F8018B">
            <w:rPr>
              <w:rFonts w:ascii="Times New Roman" w:eastAsia="Times New Roman" w:hAnsi="Times New Roman" w:cs="Times New Roman"/>
              <w:color w:val="000000"/>
              <w:sz w:val="24"/>
              <w:szCs w:val="24"/>
            </w:rPr>
            <w:t xml:space="preserve"> et al., 2020)</w:t>
          </w:r>
        </w:sdtContent>
      </w:sdt>
      <w:r w:rsidRPr="00F95D51">
        <w:rPr>
          <w:rFonts w:ascii="Times New Roman" w:hAnsi="Times New Roman" w:cs="Times New Roman"/>
          <w:iCs/>
          <w:color w:val="0D0D0D" w:themeColor="text1" w:themeTint="F2"/>
          <w:sz w:val="24"/>
          <w:szCs w:val="24"/>
        </w:rPr>
        <w:t>.</w:t>
      </w:r>
      <w:r w:rsidRPr="00EB22CD">
        <w:t xml:space="preserve"> </w:t>
      </w:r>
      <w:r w:rsidRPr="00EB22CD">
        <w:rPr>
          <w:rFonts w:ascii="Times New Roman" w:hAnsi="Times New Roman" w:cs="Times New Roman"/>
          <w:iCs/>
          <w:color w:val="0D0D0D" w:themeColor="text1" w:themeTint="F2"/>
          <w:sz w:val="24"/>
          <w:szCs w:val="24"/>
        </w:rPr>
        <w:t xml:space="preserve">The prevalence of parasites was positively connected with ammonia free nitrogen, nitrates, and phosphates, according to a study conducted in Kirinyaga County, Kenya. Dissolved oxygen was found to have a significant relationship with the number of the digenean trematode </w:t>
      </w:r>
      <w:proofErr w:type="spellStart"/>
      <w:r w:rsidRPr="00EB22CD">
        <w:rPr>
          <w:rFonts w:ascii="Times New Roman" w:hAnsi="Times New Roman" w:cs="Times New Roman"/>
          <w:i/>
          <w:color w:val="0D0D0D" w:themeColor="text1" w:themeTint="F2"/>
          <w:sz w:val="24"/>
          <w:szCs w:val="24"/>
        </w:rPr>
        <w:t>Clinostomum</w:t>
      </w:r>
      <w:proofErr w:type="spellEnd"/>
      <w:r w:rsidRPr="00EB22CD">
        <w:rPr>
          <w:rFonts w:ascii="Times New Roman" w:hAnsi="Times New Roman" w:cs="Times New Roman"/>
          <w:i/>
          <w:color w:val="0D0D0D" w:themeColor="text1" w:themeTint="F2"/>
          <w:sz w:val="24"/>
          <w:szCs w:val="24"/>
        </w:rPr>
        <w:t xml:space="preserve"> </w:t>
      </w:r>
      <w:proofErr w:type="spellStart"/>
      <w:r w:rsidRPr="00EB22CD">
        <w:rPr>
          <w:rFonts w:ascii="Times New Roman" w:hAnsi="Times New Roman" w:cs="Times New Roman"/>
          <w:i/>
          <w:color w:val="0D0D0D" w:themeColor="text1" w:themeTint="F2"/>
          <w:sz w:val="24"/>
          <w:szCs w:val="24"/>
        </w:rPr>
        <w:t>cutaneum</w:t>
      </w:r>
      <w:proofErr w:type="spellEnd"/>
      <w:r w:rsidRPr="00EB22CD">
        <w:rPr>
          <w:rFonts w:ascii="Times New Roman" w:hAnsi="Times New Roman" w:cs="Times New Roman"/>
          <w:i/>
          <w:color w:val="0D0D0D" w:themeColor="text1" w:themeTint="F2"/>
          <w:sz w:val="24"/>
          <w:szCs w:val="24"/>
        </w:rPr>
        <w:t xml:space="preserve"> </w:t>
      </w:r>
      <w:r w:rsidRPr="00F95D51">
        <w:rPr>
          <w:rStyle w:val="Emphasis"/>
          <w:rFonts w:ascii="Times New Roman" w:hAnsi="Times New Roman" w:cs="Times New Roman"/>
          <w:i w:val="0"/>
          <w:iCs w:val="0"/>
          <w:color w:val="0D0D0D" w:themeColor="text1" w:themeTint="F2"/>
          <w:sz w:val="24"/>
          <w:szCs w:val="24"/>
          <w:shd w:val="clear" w:color="auto" w:fill="FFFFFF"/>
        </w:rPr>
        <w:t>(</w:t>
      </w:r>
      <w:proofErr w:type="spellStart"/>
      <w:r w:rsidRPr="00F95D51">
        <w:rPr>
          <w:rStyle w:val="Emphasis"/>
          <w:rFonts w:ascii="Times New Roman" w:hAnsi="Times New Roman" w:cs="Times New Roman"/>
          <w:i w:val="0"/>
          <w:iCs w:val="0"/>
          <w:color w:val="0D0D0D" w:themeColor="text1" w:themeTint="F2"/>
          <w:sz w:val="24"/>
          <w:szCs w:val="24"/>
          <w:shd w:val="clear" w:color="auto" w:fill="FFFFFF"/>
        </w:rPr>
        <w:t>Waruiru</w:t>
      </w:r>
      <w:proofErr w:type="spellEnd"/>
      <w:r w:rsidRPr="00F95D51">
        <w:rPr>
          <w:rStyle w:val="Emphasis"/>
          <w:rFonts w:ascii="Times New Roman" w:hAnsi="Times New Roman" w:cs="Times New Roman"/>
          <w:i w:val="0"/>
          <w:iCs w:val="0"/>
          <w:color w:val="0D0D0D" w:themeColor="text1" w:themeTint="F2"/>
          <w:sz w:val="24"/>
          <w:szCs w:val="24"/>
          <w:shd w:val="clear" w:color="auto" w:fill="FFFFFF"/>
        </w:rPr>
        <w:t xml:space="preserve"> </w:t>
      </w:r>
      <w:r w:rsidR="00CC7066">
        <w:rPr>
          <w:rStyle w:val="Emphasis"/>
          <w:rFonts w:ascii="Times New Roman" w:hAnsi="Times New Roman" w:cs="Times New Roman"/>
          <w:color w:val="0D0D0D" w:themeColor="text1" w:themeTint="F2"/>
          <w:sz w:val="24"/>
          <w:szCs w:val="24"/>
          <w:shd w:val="clear" w:color="auto" w:fill="FFFFFF"/>
        </w:rPr>
        <w:t>et</w:t>
      </w:r>
      <w:r w:rsidR="009027E4" w:rsidRPr="009027E4">
        <w:rPr>
          <w:rStyle w:val="Emphasis"/>
          <w:rFonts w:ascii="Times New Roman" w:hAnsi="Times New Roman" w:cs="Times New Roman"/>
          <w:color w:val="0D0D0D" w:themeColor="text1" w:themeTint="F2"/>
          <w:sz w:val="24"/>
          <w:szCs w:val="24"/>
          <w:shd w:val="clear" w:color="auto" w:fill="FFFFFF"/>
        </w:rPr>
        <w:t xml:space="preserve"> al</w:t>
      </w:r>
      <w:r w:rsidRPr="00F95D51">
        <w:rPr>
          <w:rStyle w:val="Emphasis"/>
          <w:rFonts w:ascii="Times New Roman" w:hAnsi="Times New Roman" w:cs="Times New Roman"/>
          <w:i w:val="0"/>
          <w:iCs w:val="0"/>
          <w:color w:val="0D0D0D" w:themeColor="text1" w:themeTint="F2"/>
          <w:sz w:val="24"/>
          <w:szCs w:val="24"/>
          <w:shd w:val="clear" w:color="auto" w:fill="FFFFFF"/>
        </w:rPr>
        <w:t>., 2020)</w:t>
      </w:r>
      <w:r w:rsidRPr="00F95D51">
        <w:rPr>
          <w:rFonts w:ascii="Times New Roman" w:hAnsi="Times New Roman" w:cs="Times New Roman"/>
          <w:i/>
          <w:iCs/>
          <w:color w:val="0D0D0D" w:themeColor="text1" w:themeTint="F2"/>
          <w:sz w:val="24"/>
          <w:szCs w:val="24"/>
          <w:shd w:val="clear" w:color="auto" w:fill="FFFFFF"/>
        </w:rPr>
        <w:t>.</w:t>
      </w:r>
    </w:p>
    <w:p w14:paraId="0929B7BA" w14:textId="57F58BE0" w:rsidR="00A47603" w:rsidRPr="003F096B" w:rsidRDefault="007078D7" w:rsidP="003F096B">
      <w:pPr>
        <w:pStyle w:val="Heading1"/>
        <w:rPr>
          <w:rFonts w:ascii="Times New Roman" w:hAnsi="Times New Roman" w:cs="Times New Roman"/>
          <w:b/>
          <w:bCs/>
          <w:sz w:val="24"/>
          <w:szCs w:val="24"/>
          <w:shd w:val="clear" w:color="auto" w:fill="FFFFFF"/>
        </w:rPr>
      </w:pPr>
      <w:bookmarkStart w:id="103" w:name="_Toc146698932"/>
      <w:r>
        <w:rPr>
          <w:rFonts w:ascii="Times New Roman" w:hAnsi="Times New Roman" w:cs="Times New Roman"/>
          <w:b/>
          <w:bCs/>
          <w:sz w:val="24"/>
          <w:szCs w:val="24"/>
          <w:shd w:val="clear" w:color="auto" w:fill="FFFFFF"/>
        </w:rPr>
        <w:lastRenderedPageBreak/>
        <w:t>3</w:t>
      </w:r>
      <w:r w:rsidR="003F096B" w:rsidRPr="003F096B">
        <w:rPr>
          <w:rFonts w:ascii="Times New Roman" w:hAnsi="Times New Roman" w:cs="Times New Roman"/>
          <w:b/>
          <w:bCs/>
          <w:sz w:val="24"/>
          <w:szCs w:val="24"/>
          <w:shd w:val="clear" w:color="auto" w:fill="FFFFFF"/>
        </w:rPr>
        <w:t>.</w:t>
      </w:r>
      <w:r>
        <w:rPr>
          <w:rFonts w:ascii="Times New Roman" w:hAnsi="Times New Roman" w:cs="Times New Roman"/>
          <w:b/>
          <w:bCs/>
          <w:sz w:val="24"/>
          <w:szCs w:val="24"/>
          <w:shd w:val="clear" w:color="auto" w:fill="FFFFFF"/>
        </w:rPr>
        <w:t>0</w:t>
      </w:r>
      <w:r w:rsidR="003F096B" w:rsidRPr="003F096B">
        <w:rPr>
          <w:rFonts w:ascii="Times New Roman" w:hAnsi="Times New Roman" w:cs="Times New Roman"/>
          <w:b/>
          <w:bCs/>
          <w:sz w:val="24"/>
          <w:szCs w:val="24"/>
          <w:shd w:val="clear" w:color="auto" w:fill="FFFFFF"/>
        </w:rPr>
        <w:t xml:space="preserve"> </w:t>
      </w:r>
      <w:r w:rsidR="00A47603" w:rsidRPr="003F096B">
        <w:rPr>
          <w:rFonts w:ascii="Times New Roman" w:hAnsi="Times New Roman" w:cs="Times New Roman"/>
          <w:b/>
          <w:bCs/>
          <w:sz w:val="24"/>
          <w:szCs w:val="24"/>
          <w:shd w:val="clear" w:color="auto" w:fill="FFFFFF"/>
        </w:rPr>
        <w:t>Condition factor of farmed fish</w:t>
      </w:r>
      <w:bookmarkEnd w:id="103"/>
    </w:p>
    <w:p w14:paraId="44F2DF5D" w14:textId="675E316B" w:rsidR="00A47603" w:rsidRPr="00D64286" w:rsidRDefault="00A47603" w:rsidP="005779B7">
      <w:pPr>
        <w:spacing w:line="360" w:lineRule="auto"/>
        <w:jc w:val="both"/>
        <w:rPr>
          <w:rFonts w:ascii="Times New Roman" w:hAnsi="Times New Roman" w:cs="Times New Roman"/>
          <w:color w:val="000000"/>
          <w:sz w:val="24"/>
          <w:szCs w:val="24"/>
        </w:rPr>
      </w:pPr>
      <w:r w:rsidRPr="004C0CBA">
        <w:rPr>
          <w:rFonts w:ascii="Times New Roman" w:hAnsi="Times New Roman" w:cs="Times New Roman"/>
          <w:color w:val="0D0D0D" w:themeColor="text1" w:themeTint="F2"/>
          <w:sz w:val="24"/>
          <w:szCs w:val="24"/>
          <w:shd w:val="clear" w:color="auto" w:fill="FFFFFF"/>
        </w:rPr>
        <w:t xml:space="preserve">The condition factor (K) of a fish reflects physical and biological circumstances and fluctuations by interaction among feeding conditions, parasitic infections and physiological factors (Le </w:t>
      </w:r>
      <w:proofErr w:type="spellStart"/>
      <w:r w:rsidRPr="004C0CBA">
        <w:rPr>
          <w:rFonts w:ascii="Times New Roman" w:hAnsi="Times New Roman" w:cs="Times New Roman"/>
          <w:color w:val="0D0D0D" w:themeColor="text1" w:themeTint="F2"/>
          <w:sz w:val="24"/>
          <w:szCs w:val="24"/>
          <w:shd w:val="clear" w:color="auto" w:fill="FFFFFF"/>
        </w:rPr>
        <w:t>Cren</w:t>
      </w:r>
      <w:proofErr w:type="spellEnd"/>
      <w:r w:rsidRPr="004C0CBA">
        <w:rPr>
          <w:rFonts w:ascii="Times New Roman" w:hAnsi="Times New Roman" w:cs="Times New Roman"/>
          <w:color w:val="0D0D0D" w:themeColor="text1" w:themeTint="F2"/>
          <w:sz w:val="24"/>
          <w:szCs w:val="24"/>
          <w:shd w:val="clear" w:color="auto" w:fill="FFFFFF"/>
        </w:rPr>
        <w:t xml:space="preserve"> 1951).</w:t>
      </w:r>
      <w:r w:rsidR="0008320D" w:rsidRPr="004C0CBA">
        <w:rPr>
          <w:rFonts w:ascii="Times New Roman" w:hAnsi="Times New Roman" w:cs="Times New Roman"/>
          <w:sz w:val="24"/>
          <w:szCs w:val="24"/>
        </w:rPr>
        <w:t xml:space="preserve"> </w:t>
      </w:r>
      <w:r w:rsidR="0008320D" w:rsidRPr="004C0CBA">
        <w:rPr>
          <w:rFonts w:ascii="Times New Roman" w:hAnsi="Times New Roman" w:cs="Times New Roman"/>
          <w:color w:val="0D0D0D" w:themeColor="text1" w:themeTint="F2"/>
          <w:sz w:val="24"/>
          <w:szCs w:val="24"/>
          <w:shd w:val="clear" w:color="auto" w:fill="FFFFFF"/>
        </w:rPr>
        <w:t>This is by showing the degree of fitness, adaptability and well-being of the fish in their habitat through calculation of weight length relations</w:t>
      </w:r>
      <w:r w:rsidR="0008320D" w:rsidRPr="00BD736F">
        <w:rPr>
          <w:rFonts w:ascii="Times New Roman" w:hAnsi="Times New Roman" w:cs="Times New Roman"/>
          <w:color w:val="0D0D0D" w:themeColor="text1" w:themeTint="F2"/>
          <w:sz w:val="24"/>
          <w:szCs w:val="24"/>
          <w:shd w:val="clear" w:color="auto" w:fill="FFFFFF"/>
        </w:rPr>
        <w:t>hip</w:t>
      </w:r>
      <w:sdt>
        <w:sdtPr>
          <w:rPr>
            <w:rFonts w:ascii="Times New Roman" w:hAnsi="Times New Roman" w:cs="Times New Roman"/>
            <w:color w:val="000000"/>
            <w:sz w:val="24"/>
            <w:szCs w:val="24"/>
            <w:highlight w:val="yellow"/>
            <w:shd w:val="clear" w:color="auto" w:fill="FFFFFF"/>
          </w:rPr>
          <w:tag w:val="MENDELEY_CITATION_v3_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"/>
          <w:id w:val="-1898119653"/>
          <w:placeholder>
            <w:docPart w:val="DefaultPlaceholder_-1854013440"/>
          </w:placeholder>
        </w:sdtPr>
        <w:sdtEndPr>
          <w:rPr>
            <w:highlight w:val="none"/>
          </w:rPr>
        </w:sdtEndPr>
        <w:sdtContent>
          <w:r w:rsidR="00F8018B" w:rsidRPr="00BD736F">
            <w:rPr>
              <w:rFonts w:ascii="Times New Roman" w:hAnsi="Times New Roman" w:cs="Times New Roman"/>
              <w:color w:val="000000"/>
              <w:sz w:val="24"/>
              <w:szCs w:val="24"/>
              <w:shd w:val="clear" w:color="auto" w:fill="FFFFFF"/>
            </w:rPr>
            <w:t>(</w:t>
          </w:r>
          <w:proofErr w:type="spellStart"/>
          <w:r w:rsidR="00F8018B" w:rsidRPr="00BD736F">
            <w:rPr>
              <w:rFonts w:ascii="Times New Roman" w:hAnsi="Times New Roman" w:cs="Times New Roman"/>
              <w:color w:val="000000"/>
              <w:sz w:val="24"/>
              <w:szCs w:val="24"/>
              <w:shd w:val="clear" w:color="auto" w:fill="FFFFFF"/>
            </w:rPr>
            <w:t>Githukia</w:t>
          </w:r>
          <w:proofErr w:type="spellEnd"/>
          <w:r w:rsidR="00F8018B" w:rsidRPr="00BD736F">
            <w:rPr>
              <w:rFonts w:ascii="Times New Roman" w:hAnsi="Times New Roman" w:cs="Times New Roman"/>
              <w:color w:val="000000"/>
              <w:sz w:val="24"/>
              <w:szCs w:val="24"/>
              <w:shd w:val="clear" w:color="auto" w:fill="FFFFFF"/>
            </w:rPr>
            <w:t xml:space="preserve"> et al., 2015; Kumar Sarkar et al., 2013; Raghavan et al., 2013)</w:t>
          </w:r>
        </w:sdtContent>
      </w:sdt>
      <w:r w:rsidR="0008320D" w:rsidRPr="004C0CBA">
        <w:rPr>
          <w:rFonts w:ascii="Times New Roman" w:hAnsi="Times New Roman" w:cs="Times New Roman"/>
          <w:color w:val="0D0D0D" w:themeColor="text1" w:themeTint="F2"/>
          <w:sz w:val="24"/>
          <w:szCs w:val="24"/>
          <w:shd w:val="clear" w:color="auto" w:fill="FFFFFF"/>
        </w:rPr>
        <w:t xml:space="preserve"> </w:t>
      </w:r>
      <w:r w:rsidR="00933087" w:rsidRPr="004C0CBA">
        <w:rPr>
          <w:rFonts w:ascii="Times New Roman" w:hAnsi="Times New Roman" w:cs="Times New Roman"/>
          <w:color w:val="0D0D0D" w:themeColor="text1" w:themeTint="F2"/>
          <w:sz w:val="24"/>
          <w:szCs w:val="24"/>
          <w:shd w:val="clear" w:color="auto" w:fill="FFFFFF"/>
        </w:rPr>
        <w:t>.</w:t>
      </w:r>
      <w:r w:rsidR="008479F2" w:rsidRPr="004C0CBA">
        <w:rPr>
          <w:rFonts w:ascii="Times New Roman" w:hAnsi="Times New Roman" w:cs="Times New Roman"/>
          <w:color w:val="0D0D0D" w:themeColor="text1" w:themeTint="F2"/>
          <w:sz w:val="24"/>
          <w:szCs w:val="24"/>
          <w:shd w:val="clear" w:color="auto" w:fill="FFFFFF"/>
        </w:rPr>
        <w:t xml:space="preserve"> Weight length relationship differentiate taxonomic units and relationship in the growth and on</w:t>
      </w:r>
      <w:r w:rsidR="008479F2" w:rsidRPr="00D64286">
        <w:rPr>
          <w:rFonts w:ascii="Times New Roman" w:hAnsi="Times New Roman" w:cs="Times New Roman"/>
          <w:color w:val="0D0D0D" w:themeColor="text1" w:themeTint="F2"/>
          <w:sz w:val="24"/>
          <w:szCs w:val="24"/>
          <w:shd w:val="clear" w:color="auto" w:fill="FFFFFF"/>
        </w:rPr>
        <w:t xml:space="preserve"> s</w:t>
      </w:r>
      <w:r w:rsidR="00CC7066" w:rsidRPr="00D64286">
        <w:rPr>
          <w:rFonts w:ascii="Times New Roman" w:hAnsi="Times New Roman" w:cs="Times New Roman"/>
          <w:color w:val="0D0D0D" w:themeColor="text1" w:themeTint="F2"/>
          <w:sz w:val="24"/>
          <w:szCs w:val="24"/>
          <w:shd w:val="clear" w:color="auto" w:fill="FFFFFF"/>
        </w:rPr>
        <w:t>et</w:t>
      </w:r>
      <w:r w:rsidR="008479F2" w:rsidRPr="004C0CBA">
        <w:rPr>
          <w:rFonts w:ascii="Times New Roman" w:hAnsi="Times New Roman" w:cs="Times New Roman"/>
          <w:color w:val="0D0D0D" w:themeColor="text1" w:themeTint="F2"/>
          <w:sz w:val="24"/>
          <w:szCs w:val="24"/>
          <w:shd w:val="clear" w:color="auto" w:fill="FFFFFF"/>
        </w:rPr>
        <w:t xml:space="preserve"> of maturity</w:t>
      </w:r>
      <w:r w:rsidR="006B16FE" w:rsidRPr="004C0CBA">
        <w:rPr>
          <w:rFonts w:ascii="Times New Roman" w:hAnsi="Times New Roman" w:cs="Times New Roman"/>
          <w:color w:val="0D0D0D" w:themeColor="text1" w:themeTint="F2"/>
          <w:sz w:val="24"/>
          <w:szCs w:val="24"/>
          <w:shd w:val="clear" w:color="auto" w:fill="FFFFFF"/>
        </w:rPr>
        <w:t>. Lower condition factor values indicate that fish are growing relatively in length more than in weight and have a more elongate shape, whereas higher condition factor values indicate that fish attain more weight as they grow in length and therefore are plumper and more ma</w:t>
      </w:r>
      <w:r w:rsidR="006B16FE" w:rsidRPr="00D64286">
        <w:rPr>
          <w:rFonts w:ascii="Times New Roman" w:hAnsi="Times New Roman" w:cs="Times New Roman"/>
          <w:color w:val="0D0D0D" w:themeColor="text1" w:themeTint="F2"/>
          <w:sz w:val="24"/>
          <w:szCs w:val="24"/>
          <w:shd w:val="clear" w:color="auto" w:fill="FFFFFF"/>
        </w:rPr>
        <w:t>rk</w:t>
      </w:r>
      <w:r w:rsidR="00CC7066" w:rsidRPr="00D64286">
        <w:rPr>
          <w:rFonts w:ascii="Times New Roman" w:hAnsi="Times New Roman" w:cs="Times New Roman"/>
          <w:color w:val="0D0D0D" w:themeColor="text1" w:themeTint="F2"/>
          <w:sz w:val="24"/>
          <w:szCs w:val="24"/>
          <w:shd w:val="clear" w:color="auto" w:fill="FFFFFF"/>
        </w:rPr>
        <w:t>et</w:t>
      </w:r>
      <w:r w:rsidR="006B16FE" w:rsidRPr="00D64286">
        <w:rPr>
          <w:rFonts w:ascii="Times New Roman" w:hAnsi="Times New Roman" w:cs="Times New Roman"/>
          <w:color w:val="0D0D0D" w:themeColor="text1" w:themeTint="F2"/>
          <w:sz w:val="24"/>
          <w:szCs w:val="24"/>
          <w:shd w:val="clear" w:color="auto" w:fill="FFFFFF"/>
        </w:rPr>
        <w:t>ab</w:t>
      </w:r>
      <w:r w:rsidR="006B16FE" w:rsidRPr="004C0CBA">
        <w:rPr>
          <w:rFonts w:ascii="Times New Roman" w:hAnsi="Times New Roman" w:cs="Times New Roman"/>
          <w:color w:val="0D0D0D" w:themeColor="text1" w:themeTint="F2"/>
          <w:sz w:val="24"/>
          <w:szCs w:val="24"/>
          <w:shd w:val="clear" w:color="auto" w:fill="FFFFFF"/>
        </w:rPr>
        <w:t>le</w:t>
      </w:r>
      <w:r w:rsidR="00DE2A1C" w:rsidRPr="004C0CBA">
        <w:rPr>
          <w:rFonts w:ascii="Times New Roman" w:hAnsi="Times New Roman" w:cs="Times New Roman"/>
          <w:color w:val="0D0D0D" w:themeColor="text1" w:themeTint="F2"/>
          <w:sz w:val="24"/>
          <w:szCs w:val="24"/>
          <w:shd w:val="clear" w:color="auto" w:fill="FFFFFF"/>
        </w:rPr>
        <w:t xml:space="preserve"> </w:t>
      </w:r>
      <w:sdt>
        <w:sdtPr>
          <w:rPr>
            <w:rFonts w:ascii="Times New Roman" w:hAnsi="Times New Roman" w:cs="Times New Roman"/>
            <w:color w:val="000000"/>
            <w:sz w:val="24"/>
            <w:szCs w:val="24"/>
            <w:shd w:val="clear" w:color="auto" w:fill="FFFFFF"/>
          </w:rPr>
          <w:tag w:val="MENDELEY_CITATION_v3_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"/>
          <w:id w:val="1278608338"/>
          <w:placeholder>
            <w:docPart w:val="DefaultPlaceholder_-1854013440"/>
          </w:placeholder>
        </w:sdtPr>
        <w:sdtContent>
          <w:r w:rsidR="00F8018B" w:rsidRPr="00F8018B">
            <w:rPr>
              <w:rFonts w:ascii="Times New Roman" w:hAnsi="Times New Roman" w:cs="Times New Roman"/>
              <w:color w:val="000000"/>
              <w:sz w:val="24"/>
              <w:szCs w:val="24"/>
              <w:shd w:val="clear" w:color="auto" w:fill="FFFFFF"/>
            </w:rPr>
            <w:t>(</w:t>
          </w:r>
          <w:proofErr w:type="spellStart"/>
          <w:r w:rsidR="00F8018B" w:rsidRPr="00F8018B">
            <w:rPr>
              <w:rFonts w:ascii="Times New Roman" w:hAnsi="Times New Roman" w:cs="Times New Roman"/>
              <w:color w:val="000000"/>
              <w:sz w:val="24"/>
              <w:szCs w:val="24"/>
              <w:shd w:val="clear" w:color="auto" w:fill="FFFFFF"/>
            </w:rPr>
            <w:t>Githukia</w:t>
          </w:r>
          <w:proofErr w:type="spellEnd"/>
          <w:r w:rsidR="00F8018B" w:rsidRPr="00F8018B">
            <w:rPr>
              <w:rFonts w:ascii="Times New Roman" w:hAnsi="Times New Roman" w:cs="Times New Roman"/>
              <w:color w:val="000000"/>
              <w:sz w:val="24"/>
              <w:szCs w:val="24"/>
              <w:shd w:val="clear" w:color="auto" w:fill="FFFFFF"/>
            </w:rPr>
            <w:t xml:space="preserve"> et al., 2015)</w:t>
          </w:r>
        </w:sdtContent>
      </w:sdt>
      <w:r w:rsidR="00DE2A1C" w:rsidRPr="004C0CBA">
        <w:rPr>
          <w:rFonts w:ascii="Times New Roman" w:hAnsi="Times New Roman" w:cs="Times New Roman"/>
          <w:color w:val="000000"/>
          <w:sz w:val="24"/>
          <w:szCs w:val="24"/>
          <w:shd w:val="clear" w:color="auto" w:fill="FFFFFF"/>
        </w:rPr>
        <w:t>.</w:t>
      </w:r>
      <w:r w:rsidR="00DE2A1C" w:rsidRPr="004C0CBA">
        <w:rPr>
          <w:rFonts w:ascii="Times New Roman" w:hAnsi="Times New Roman" w:cs="Times New Roman"/>
          <w:sz w:val="24"/>
          <w:szCs w:val="24"/>
        </w:rPr>
        <w:t xml:space="preserve"> </w:t>
      </w:r>
      <w:r w:rsidR="00DE2A1C" w:rsidRPr="004C0CBA">
        <w:rPr>
          <w:rFonts w:ascii="Times New Roman" w:hAnsi="Times New Roman" w:cs="Times New Roman"/>
          <w:color w:val="000000"/>
          <w:sz w:val="24"/>
          <w:szCs w:val="24"/>
          <w:shd w:val="clear" w:color="auto" w:fill="FFFFFF"/>
        </w:rPr>
        <w:t>The value of k calculated can be used to estimate change in nutritional condition of the examined fish</w:t>
      </w:r>
      <w:r w:rsidR="0046229B" w:rsidRPr="004C0CBA">
        <w:rPr>
          <w:rFonts w:ascii="Times New Roman" w:hAnsi="Times New Roman" w:cs="Times New Roman"/>
          <w:color w:val="000000"/>
          <w:sz w:val="24"/>
          <w:szCs w:val="24"/>
          <w:shd w:val="clear" w:color="auto" w:fill="FFFFFF"/>
        </w:rPr>
        <w:t xml:space="preserve"> and fitness, development of gonads </w:t>
      </w:r>
      <w:r w:rsidR="00DE063E" w:rsidRPr="004C0CBA">
        <w:rPr>
          <w:rFonts w:ascii="Times New Roman" w:hAnsi="Times New Roman" w:cs="Times New Roman"/>
          <w:color w:val="000000"/>
          <w:sz w:val="24"/>
          <w:szCs w:val="24"/>
          <w:shd w:val="clear" w:color="auto" w:fill="FFFFFF"/>
        </w:rPr>
        <w:t xml:space="preserve">and their adaptability </w:t>
      </w:r>
      <w:r w:rsidR="0046229B" w:rsidRPr="004C0CBA">
        <w:rPr>
          <w:rFonts w:ascii="Times New Roman" w:hAnsi="Times New Roman" w:cs="Times New Roman"/>
          <w:color w:val="000000"/>
          <w:sz w:val="24"/>
          <w:szCs w:val="24"/>
          <w:shd w:val="clear" w:color="auto" w:fill="FFFFFF"/>
        </w:rPr>
        <w:t>in the habitat or pond conditions</w:t>
      </w:r>
      <w:r w:rsidR="00DE063E" w:rsidRPr="004C0CBA">
        <w:rPr>
          <w:rFonts w:ascii="Times New Roman" w:hAnsi="Times New Roman" w:cs="Times New Roman"/>
          <w:color w:val="000000"/>
          <w:sz w:val="24"/>
          <w:szCs w:val="24"/>
          <w:shd w:val="clear" w:color="auto" w:fill="FFFFFF"/>
        </w:rPr>
        <w:t>.</w:t>
      </w:r>
      <w:r w:rsidR="00D97434" w:rsidRPr="004C0CBA">
        <w:rPr>
          <w:rFonts w:ascii="Times New Roman" w:hAnsi="Times New Roman" w:cs="Times New Roman"/>
          <w:color w:val="000000"/>
          <w:sz w:val="24"/>
          <w:szCs w:val="24"/>
          <w:shd w:val="clear" w:color="auto" w:fill="FFFFFF"/>
        </w:rPr>
        <w:t xml:space="preserve"> Condition factor is influenced by age of fish, sex, season, stage of maturation, fullness of gut, type of food consumed, amount of fat reserve, degree of muscular development and aquatic environmental </w:t>
      </w:r>
      <w:r w:rsidR="00597DAA" w:rsidRPr="004C0CBA">
        <w:rPr>
          <w:rFonts w:ascii="Times New Roman" w:hAnsi="Times New Roman" w:cs="Times New Roman"/>
          <w:color w:val="000000"/>
          <w:sz w:val="24"/>
          <w:szCs w:val="24"/>
          <w:shd w:val="clear" w:color="auto" w:fill="FFFFFF"/>
        </w:rPr>
        <w:t>i.e.,</w:t>
      </w:r>
      <w:r w:rsidR="00D97434" w:rsidRPr="004C0CBA">
        <w:rPr>
          <w:rFonts w:ascii="Times New Roman" w:hAnsi="Times New Roman" w:cs="Times New Roman"/>
          <w:color w:val="000000"/>
          <w:sz w:val="24"/>
          <w:szCs w:val="24"/>
          <w:shd w:val="clear" w:color="auto" w:fill="FFFFFF"/>
        </w:rPr>
        <w:t xml:space="preserve"> water quality </w:t>
      </w:r>
      <w:r w:rsidR="00B54ACE" w:rsidRPr="00DB4EEF">
        <w:rPr>
          <w:rFonts w:ascii="Times New Roman" w:hAnsi="Times New Roman" w:cs="Times New Roman"/>
          <w:color w:val="000000"/>
          <w:sz w:val="24"/>
          <w:szCs w:val="24"/>
          <w:shd w:val="clear" w:color="auto" w:fill="FFFFFF"/>
        </w:rPr>
        <w:t>param</w:t>
      </w:r>
      <w:r w:rsidR="00CC7066" w:rsidRPr="00D64286">
        <w:rPr>
          <w:rFonts w:ascii="Times New Roman" w:hAnsi="Times New Roman" w:cs="Times New Roman"/>
          <w:iCs/>
          <w:color w:val="000000"/>
          <w:sz w:val="24"/>
          <w:szCs w:val="24"/>
          <w:shd w:val="clear" w:color="auto" w:fill="FFFFFF"/>
        </w:rPr>
        <w:t>et</w:t>
      </w:r>
      <w:r w:rsidR="00B54ACE" w:rsidRPr="00DB4EEF">
        <w:rPr>
          <w:rFonts w:ascii="Times New Roman" w:hAnsi="Times New Roman" w:cs="Times New Roman"/>
          <w:color w:val="000000"/>
          <w:sz w:val="24"/>
          <w:szCs w:val="24"/>
          <w:shd w:val="clear" w:color="auto" w:fill="FFFFFF"/>
        </w:rPr>
        <w:t>ers</w:t>
      </w:r>
      <w:r w:rsidR="00D97434" w:rsidRPr="00DB4EEF">
        <w:rPr>
          <w:rFonts w:ascii="Times New Roman" w:hAnsi="Times New Roman" w:cs="Times New Roman"/>
          <w:b/>
          <w:bCs/>
          <w:sz w:val="24"/>
          <w:szCs w:val="24"/>
        </w:rPr>
        <w:t xml:space="preserve"> </w:t>
      </w:r>
      <w:sdt>
        <w:sdtPr>
          <w:rPr>
            <w:rFonts w:ascii="Times New Roman" w:hAnsi="Times New Roman" w:cs="Times New Roman"/>
            <w:b/>
            <w:bCs/>
            <w:sz w:val="24"/>
            <w:szCs w:val="24"/>
          </w:rPr>
          <w:tag w:val="MENDELEY_CITATION_v3_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"/>
          <w:id w:val="-1388246019"/>
          <w:placeholder>
            <w:docPart w:val="DefaultPlaceholder_-1854013440"/>
          </w:placeholder>
        </w:sdtPr>
        <w:sdtContent>
          <w:r w:rsidR="00F8018B">
            <w:rPr>
              <w:rFonts w:eastAsia="Times New Roman"/>
            </w:rPr>
            <w:t>(</w:t>
          </w:r>
          <w:proofErr w:type="spellStart"/>
          <w:r w:rsidR="00F8018B">
            <w:rPr>
              <w:rFonts w:eastAsia="Times New Roman"/>
            </w:rPr>
            <w:t>Khallaf</w:t>
          </w:r>
          <w:proofErr w:type="spellEnd"/>
          <w:r w:rsidR="00F8018B">
            <w:rPr>
              <w:rFonts w:eastAsia="Times New Roman"/>
            </w:rPr>
            <w:t xml:space="preserve"> et al., 2003; Nehemia &amp; </w:t>
          </w:r>
          <w:proofErr w:type="spellStart"/>
          <w:r w:rsidR="00F8018B">
            <w:rPr>
              <w:rFonts w:eastAsia="Times New Roman"/>
            </w:rPr>
            <w:t>Maganira</w:t>
          </w:r>
          <w:proofErr w:type="spellEnd"/>
          <w:r w:rsidR="00F8018B">
            <w:rPr>
              <w:rFonts w:eastAsia="Times New Roman"/>
            </w:rPr>
            <w:t>, 2012)</w:t>
          </w:r>
        </w:sdtContent>
      </w:sdt>
      <w:r w:rsidR="00D97434" w:rsidRPr="00D64286">
        <w:rPr>
          <w:rFonts w:ascii="Times New Roman" w:hAnsi="Times New Roman" w:cs="Times New Roman"/>
          <w:b/>
          <w:bCs/>
          <w:sz w:val="24"/>
          <w:szCs w:val="24"/>
        </w:rPr>
        <w:t>.</w:t>
      </w:r>
      <w:r w:rsidR="00577910" w:rsidRPr="004C0CBA">
        <w:rPr>
          <w:rFonts w:ascii="Times New Roman" w:hAnsi="Times New Roman" w:cs="Times New Roman"/>
          <w:b/>
          <w:bCs/>
          <w:sz w:val="24"/>
          <w:szCs w:val="24"/>
        </w:rPr>
        <w:t xml:space="preserve"> </w:t>
      </w:r>
    </w:p>
    <w:p w14:paraId="6FAA9198" w14:textId="77777777" w:rsidR="007A1F3E" w:rsidRDefault="007A1F3E" w:rsidP="007A1F3E"/>
    <w:p w14:paraId="0C2BB157" w14:textId="77777777" w:rsidR="0086698F" w:rsidRDefault="0086698F" w:rsidP="007A1F3E"/>
    <w:p w14:paraId="3F1A7F9A" w14:textId="77777777" w:rsidR="000A7A3F" w:rsidRDefault="000A7A3F" w:rsidP="007A1F3E"/>
    <w:p w14:paraId="2760B2CC" w14:textId="77777777" w:rsidR="00B431D5" w:rsidRDefault="00B431D5" w:rsidP="007A1F3E"/>
    <w:p w14:paraId="755FBA02" w14:textId="77777777" w:rsidR="00B431D5" w:rsidRDefault="00B431D5" w:rsidP="007A1F3E"/>
    <w:p w14:paraId="7F97C6EF" w14:textId="77777777" w:rsidR="00B431D5" w:rsidRDefault="00B431D5" w:rsidP="007A1F3E"/>
    <w:p w14:paraId="2E50D680" w14:textId="77777777" w:rsidR="00B431D5" w:rsidRDefault="00B431D5" w:rsidP="007A1F3E"/>
    <w:p w14:paraId="6B2C573E" w14:textId="77777777" w:rsidR="00B431D5" w:rsidRDefault="00B431D5" w:rsidP="007A1F3E"/>
    <w:p w14:paraId="09F2FD38" w14:textId="77777777" w:rsidR="00B431D5" w:rsidRDefault="00B431D5" w:rsidP="007A1F3E"/>
    <w:p w14:paraId="0DC547F4" w14:textId="77777777" w:rsidR="00B431D5" w:rsidDel="003C20D2" w:rsidRDefault="00B431D5" w:rsidP="007A1F3E">
      <w:pPr>
        <w:rPr>
          <w:del w:id="104" w:author="Administrator" w:date="2023-09-03T16:05:00Z"/>
        </w:rPr>
      </w:pPr>
    </w:p>
    <w:p w14:paraId="38DAB508" w14:textId="77777777" w:rsidR="00B431D5" w:rsidDel="003C20D2" w:rsidRDefault="00B431D5" w:rsidP="007A1F3E">
      <w:pPr>
        <w:rPr>
          <w:del w:id="105" w:author="Administrator" w:date="2023-09-03T16:05:00Z"/>
        </w:rPr>
      </w:pPr>
    </w:p>
    <w:p w14:paraId="2876ABD0" w14:textId="77777777" w:rsidR="00B431D5" w:rsidDel="003C20D2" w:rsidRDefault="00B431D5" w:rsidP="007A1F3E">
      <w:pPr>
        <w:rPr>
          <w:del w:id="106" w:author="Administrator" w:date="2023-09-03T16:05:00Z"/>
        </w:rPr>
      </w:pPr>
    </w:p>
    <w:p w14:paraId="7968B368" w14:textId="77777777" w:rsidR="00B431D5" w:rsidDel="003C20D2" w:rsidRDefault="00B431D5" w:rsidP="007A1F3E">
      <w:pPr>
        <w:rPr>
          <w:del w:id="107" w:author="Administrator" w:date="2023-09-03T16:05:00Z"/>
        </w:rPr>
      </w:pPr>
    </w:p>
    <w:p w14:paraId="5CB85C31" w14:textId="77777777" w:rsidR="00B431D5" w:rsidDel="003C20D2" w:rsidRDefault="00B431D5" w:rsidP="007A1F3E">
      <w:pPr>
        <w:rPr>
          <w:del w:id="108" w:author="Administrator" w:date="2023-09-03T16:05:00Z"/>
        </w:rPr>
      </w:pPr>
    </w:p>
    <w:p w14:paraId="271C817F" w14:textId="77777777" w:rsidR="000A7A3F" w:rsidDel="003C20D2" w:rsidRDefault="000A7A3F" w:rsidP="007A1F3E">
      <w:pPr>
        <w:rPr>
          <w:del w:id="109" w:author="Administrator" w:date="2023-09-03T16:06:00Z"/>
        </w:rPr>
      </w:pPr>
    </w:p>
    <w:p w14:paraId="06735364" w14:textId="77777777" w:rsidR="000A7A3F" w:rsidRPr="007A1F3E" w:rsidRDefault="000A7A3F" w:rsidP="007A1F3E"/>
    <w:p w14:paraId="207A1970" w14:textId="754BEAD5" w:rsidR="00A47603" w:rsidRPr="00752DCA" w:rsidRDefault="00A47603" w:rsidP="006B5964">
      <w:pPr>
        <w:pStyle w:val="Heading1"/>
        <w:spacing w:line="360" w:lineRule="auto"/>
        <w:jc w:val="center"/>
        <w:rPr>
          <w:rFonts w:ascii="Times New Roman" w:hAnsi="Times New Roman" w:cs="Times New Roman"/>
          <w:b/>
          <w:bCs/>
          <w:sz w:val="24"/>
          <w:szCs w:val="24"/>
        </w:rPr>
      </w:pPr>
      <w:bookmarkStart w:id="110" w:name="_Toc146698933"/>
      <w:r w:rsidRPr="00752DCA">
        <w:rPr>
          <w:rFonts w:ascii="Times New Roman" w:hAnsi="Times New Roman" w:cs="Times New Roman"/>
          <w:b/>
          <w:bCs/>
          <w:sz w:val="24"/>
          <w:szCs w:val="24"/>
        </w:rPr>
        <w:t>CHAPTER THREE</w:t>
      </w:r>
      <w:bookmarkEnd w:id="110"/>
    </w:p>
    <w:p w14:paraId="072EA061" w14:textId="6AF2928B" w:rsidR="00A47603" w:rsidRPr="00D610B9" w:rsidRDefault="00A47603" w:rsidP="006B5964">
      <w:pPr>
        <w:pStyle w:val="Heading1"/>
        <w:spacing w:line="360" w:lineRule="auto"/>
        <w:rPr>
          <w:rFonts w:ascii="Times New Roman" w:hAnsi="Times New Roman" w:cs="Times New Roman"/>
          <w:b/>
          <w:bCs/>
          <w:sz w:val="24"/>
          <w:szCs w:val="24"/>
        </w:rPr>
      </w:pPr>
      <w:bookmarkStart w:id="111" w:name="_Toc146698934"/>
      <w:r w:rsidRPr="00D610B9">
        <w:rPr>
          <w:rFonts w:ascii="Times New Roman" w:hAnsi="Times New Roman" w:cs="Times New Roman"/>
          <w:b/>
          <w:bCs/>
          <w:sz w:val="24"/>
          <w:szCs w:val="24"/>
        </w:rPr>
        <w:t>3.0 MATERIALS AND M</w:t>
      </w:r>
      <w:r w:rsidR="00CC7066" w:rsidRPr="00D64286">
        <w:rPr>
          <w:rFonts w:ascii="Times New Roman" w:hAnsi="Times New Roman" w:cs="Times New Roman"/>
          <w:b/>
          <w:bCs/>
          <w:iCs/>
          <w:sz w:val="24"/>
          <w:szCs w:val="24"/>
        </w:rPr>
        <w:t>ET</w:t>
      </w:r>
      <w:r w:rsidRPr="00D610B9">
        <w:rPr>
          <w:rFonts w:ascii="Times New Roman" w:hAnsi="Times New Roman" w:cs="Times New Roman"/>
          <w:b/>
          <w:bCs/>
          <w:sz w:val="24"/>
          <w:szCs w:val="24"/>
        </w:rPr>
        <w:t>HODS</w:t>
      </w:r>
      <w:bookmarkEnd w:id="111"/>
    </w:p>
    <w:p w14:paraId="22CB4FAE" w14:textId="77777777" w:rsidR="00A47603" w:rsidRPr="00400809" w:rsidRDefault="00A47603" w:rsidP="006B5964">
      <w:pPr>
        <w:pStyle w:val="Heading1"/>
        <w:spacing w:line="360" w:lineRule="auto"/>
        <w:rPr>
          <w:rFonts w:ascii="Times New Roman" w:hAnsi="Times New Roman" w:cs="Times New Roman"/>
          <w:b/>
          <w:bCs/>
          <w:sz w:val="24"/>
          <w:szCs w:val="24"/>
        </w:rPr>
      </w:pPr>
      <w:bookmarkStart w:id="112" w:name="_Toc146698935"/>
      <w:r w:rsidRPr="00400809">
        <w:rPr>
          <w:rFonts w:ascii="Times New Roman" w:hAnsi="Times New Roman" w:cs="Times New Roman"/>
          <w:b/>
          <w:bCs/>
          <w:sz w:val="24"/>
          <w:szCs w:val="24"/>
        </w:rPr>
        <w:t>3.1 Study area</w:t>
      </w:r>
      <w:bookmarkEnd w:id="112"/>
    </w:p>
    <w:p w14:paraId="72A2A419" w14:textId="2E36FF4D" w:rsidR="005E26CE" w:rsidRDefault="00A47603" w:rsidP="005779B7">
      <w:pPr>
        <w:spacing w:line="360" w:lineRule="auto"/>
        <w:jc w:val="both"/>
        <w:rPr>
          <w:rFonts w:ascii="Times New Roman" w:hAnsi="Times New Roman" w:cs="Times New Roman"/>
          <w:iCs/>
          <w:color w:val="000000"/>
          <w:sz w:val="24"/>
          <w:szCs w:val="24"/>
        </w:rPr>
      </w:pPr>
      <w:r w:rsidRPr="00D101CD">
        <w:rPr>
          <w:rFonts w:ascii="Times New Roman" w:hAnsi="Times New Roman" w:cs="Times New Roman"/>
          <w:iCs/>
          <w:color w:val="000000"/>
          <w:sz w:val="24"/>
          <w:szCs w:val="24"/>
        </w:rPr>
        <w:t>Th</w:t>
      </w:r>
      <w:r w:rsidR="00C2605E">
        <w:rPr>
          <w:rFonts w:ascii="Times New Roman" w:hAnsi="Times New Roman" w:cs="Times New Roman"/>
          <w:iCs/>
          <w:color w:val="000000"/>
          <w:sz w:val="24"/>
          <w:szCs w:val="24"/>
        </w:rPr>
        <w:t xml:space="preserve">is </w:t>
      </w:r>
      <w:r w:rsidRPr="00D101CD">
        <w:rPr>
          <w:rFonts w:ascii="Times New Roman" w:hAnsi="Times New Roman" w:cs="Times New Roman"/>
          <w:iCs/>
          <w:color w:val="000000"/>
          <w:sz w:val="24"/>
          <w:szCs w:val="24"/>
        </w:rPr>
        <w:t>study w</w:t>
      </w:r>
      <w:r w:rsidR="00891334">
        <w:rPr>
          <w:rFonts w:ascii="Times New Roman" w:hAnsi="Times New Roman" w:cs="Times New Roman"/>
          <w:iCs/>
          <w:color w:val="000000"/>
          <w:sz w:val="24"/>
          <w:szCs w:val="24"/>
        </w:rPr>
        <w:t>as</w:t>
      </w:r>
      <w:r w:rsidRPr="00D101CD">
        <w:rPr>
          <w:rFonts w:ascii="Times New Roman" w:hAnsi="Times New Roman" w:cs="Times New Roman"/>
          <w:iCs/>
          <w:color w:val="000000"/>
          <w:sz w:val="24"/>
          <w:szCs w:val="24"/>
        </w:rPr>
        <w:t xml:space="preserve"> undertaken in selected active fish farms in Kericho</w:t>
      </w:r>
      <w:r w:rsidR="00D46B2F">
        <w:rPr>
          <w:rFonts w:ascii="Times New Roman" w:hAnsi="Times New Roman" w:cs="Times New Roman"/>
          <w:iCs/>
          <w:color w:val="000000"/>
          <w:sz w:val="24"/>
          <w:szCs w:val="24"/>
        </w:rPr>
        <w:t xml:space="preserve"> and </w:t>
      </w:r>
      <w:proofErr w:type="spellStart"/>
      <w:r w:rsidR="00D46B2F">
        <w:rPr>
          <w:rFonts w:ascii="Times New Roman" w:hAnsi="Times New Roman" w:cs="Times New Roman"/>
          <w:iCs/>
          <w:color w:val="000000"/>
          <w:sz w:val="24"/>
          <w:szCs w:val="24"/>
        </w:rPr>
        <w:t>Bom</w:t>
      </w:r>
      <w:r w:rsidR="00CC7066" w:rsidRPr="00D64286">
        <w:rPr>
          <w:rFonts w:ascii="Times New Roman" w:hAnsi="Times New Roman" w:cs="Times New Roman"/>
          <w:color w:val="000000"/>
          <w:sz w:val="24"/>
          <w:szCs w:val="24"/>
        </w:rPr>
        <w:t>et</w:t>
      </w:r>
      <w:proofErr w:type="spellEnd"/>
      <w:r w:rsidR="00D46B2F" w:rsidRPr="00D64286">
        <w:rPr>
          <w:rFonts w:ascii="Times New Roman" w:hAnsi="Times New Roman" w:cs="Times New Roman"/>
          <w:color w:val="000000"/>
          <w:sz w:val="24"/>
          <w:szCs w:val="24"/>
        </w:rPr>
        <w:t xml:space="preserve"> </w:t>
      </w:r>
      <w:r w:rsidR="00D46B2F">
        <w:rPr>
          <w:rFonts w:ascii="Times New Roman" w:hAnsi="Times New Roman" w:cs="Times New Roman"/>
          <w:iCs/>
          <w:color w:val="000000"/>
          <w:sz w:val="24"/>
          <w:szCs w:val="24"/>
        </w:rPr>
        <w:t>counties b</w:t>
      </w:r>
      <w:r w:rsidR="00CC7066" w:rsidRPr="00D64286">
        <w:rPr>
          <w:rFonts w:ascii="Times New Roman" w:hAnsi="Times New Roman" w:cs="Times New Roman"/>
          <w:color w:val="000000"/>
          <w:sz w:val="24"/>
          <w:szCs w:val="24"/>
        </w:rPr>
        <w:t>et</w:t>
      </w:r>
      <w:r w:rsidR="00D46B2F" w:rsidRPr="00D64286">
        <w:rPr>
          <w:rFonts w:ascii="Times New Roman" w:hAnsi="Times New Roman" w:cs="Times New Roman"/>
          <w:color w:val="000000"/>
          <w:sz w:val="24"/>
          <w:szCs w:val="24"/>
        </w:rPr>
        <w:t>w</w:t>
      </w:r>
      <w:r w:rsidR="00D46B2F">
        <w:rPr>
          <w:rFonts w:ascii="Times New Roman" w:hAnsi="Times New Roman" w:cs="Times New Roman"/>
          <w:iCs/>
          <w:color w:val="000000"/>
          <w:sz w:val="24"/>
          <w:szCs w:val="24"/>
        </w:rPr>
        <w:t xml:space="preserve">een the month March and April 2023, </w:t>
      </w:r>
      <w:r w:rsidR="000D7433" w:rsidRPr="000D7433">
        <w:rPr>
          <w:rFonts w:ascii="Times New Roman" w:hAnsi="Times New Roman" w:cs="Times New Roman"/>
          <w:iCs/>
          <w:color w:val="000000"/>
          <w:sz w:val="24"/>
          <w:szCs w:val="24"/>
        </w:rPr>
        <w:t>Nakuru county in the month of July 2023</w:t>
      </w:r>
      <w:r w:rsidR="000D7433">
        <w:rPr>
          <w:rFonts w:ascii="Times New Roman" w:hAnsi="Times New Roman" w:cs="Times New Roman"/>
          <w:iCs/>
          <w:color w:val="000000"/>
          <w:sz w:val="24"/>
          <w:szCs w:val="24"/>
        </w:rPr>
        <w:t xml:space="preserve"> and </w:t>
      </w:r>
      <w:r w:rsidR="00D46B2F">
        <w:rPr>
          <w:rFonts w:ascii="Times New Roman" w:hAnsi="Times New Roman" w:cs="Times New Roman"/>
          <w:iCs/>
          <w:color w:val="000000"/>
          <w:sz w:val="24"/>
          <w:szCs w:val="24"/>
        </w:rPr>
        <w:t>in Taita Ta</w:t>
      </w:r>
      <w:r w:rsidR="00D46B2F" w:rsidRPr="00D64286">
        <w:rPr>
          <w:rFonts w:ascii="Times New Roman" w:hAnsi="Times New Roman" w:cs="Times New Roman"/>
          <w:iCs/>
          <w:color w:val="000000"/>
          <w:sz w:val="24"/>
          <w:szCs w:val="24"/>
        </w:rPr>
        <w:t>v</w:t>
      </w:r>
      <w:r w:rsidR="00CC7066" w:rsidRPr="00D64286">
        <w:rPr>
          <w:rFonts w:ascii="Times New Roman" w:hAnsi="Times New Roman" w:cs="Times New Roman"/>
          <w:iCs/>
          <w:color w:val="000000"/>
          <w:sz w:val="24"/>
          <w:szCs w:val="24"/>
        </w:rPr>
        <w:t>et</w:t>
      </w:r>
      <w:r w:rsidR="00D46B2F" w:rsidRPr="00D64286">
        <w:rPr>
          <w:rFonts w:ascii="Times New Roman" w:hAnsi="Times New Roman" w:cs="Times New Roman"/>
          <w:iCs/>
          <w:color w:val="000000"/>
          <w:sz w:val="24"/>
          <w:szCs w:val="24"/>
        </w:rPr>
        <w:t>a</w:t>
      </w:r>
      <w:r w:rsidR="00D46B2F">
        <w:rPr>
          <w:rFonts w:ascii="Times New Roman" w:hAnsi="Times New Roman" w:cs="Times New Roman"/>
          <w:iCs/>
          <w:color w:val="000000"/>
          <w:sz w:val="24"/>
          <w:szCs w:val="24"/>
        </w:rPr>
        <w:t xml:space="preserve"> </w:t>
      </w:r>
      <w:r w:rsidR="005E26CE">
        <w:rPr>
          <w:rFonts w:ascii="Times New Roman" w:hAnsi="Times New Roman" w:cs="Times New Roman"/>
          <w:iCs/>
          <w:color w:val="000000"/>
          <w:sz w:val="24"/>
          <w:szCs w:val="24"/>
        </w:rPr>
        <w:t>county both</w:t>
      </w:r>
      <w:r w:rsidR="000D7433">
        <w:rPr>
          <w:rFonts w:ascii="Times New Roman" w:hAnsi="Times New Roman" w:cs="Times New Roman"/>
          <w:iCs/>
          <w:color w:val="000000"/>
          <w:sz w:val="24"/>
          <w:szCs w:val="24"/>
        </w:rPr>
        <w:t xml:space="preserve"> fishing in Lake </w:t>
      </w:r>
      <w:proofErr w:type="spellStart"/>
      <w:r w:rsidR="000D7433">
        <w:rPr>
          <w:rFonts w:ascii="Times New Roman" w:hAnsi="Times New Roman" w:cs="Times New Roman"/>
          <w:iCs/>
          <w:color w:val="000000"/>
          <w:sz w:val="24"/>
          <w:szCs w:val="24"/>
        </w:rPr>
        <w:t>Jipe</w:t>
      </w:r>
      <w:proofErr w:type="spellEnd"/>
      <w:r w:rsidR="000D7433">
        <w:rPr>
          <w:rFonts w:ascii="Times New Roman" w:hAnsi="Times New Roman" w:cs="Times New Roman"/>
          <w:iCs/>
          <w:color w:val="000000"/>
          <w:sz w:val="24"/>
          <w:szCs w:val="24"/>
        </w:rPr>
        <w:t xml:space="preserve"> and harvesting of fish f</w:t>
      </w:r>
      <w:r w:rsidR="005E26CE">
        <w:rPr>
          <w:rFonts w:ascii="Times New Roman" w:hAnsi="Times New Roman" w:cs="Times New Roman"/>
          <w:iCs/>
          <w:color w:val="000000"/>
          <w:sz w:val="24"/>
          <w:szCs w:val="24"/>
        </w:rPr>
        <w:t>o</w:t>
      </w:r>
      <w:r w:rsidR="000D7433">
        <w:rPr>
          <w:rFonts w:ascii="Times New Roman" w:hAnsi="Times New Roman" w:cs="Times New Roman"/>
          <w:iCs/>
          <w:color w:val="000000"/>
          <w:sz w:val="24"/>
          <w:szCs w:val="24"/>
        </w:rPr>
        <w:t xml:space="preserve">r study was done </w:t>
      </w:r>
      <w:r w:rsidR="00D46B2F">
        <w:rPr>
          <w:rFonts w:ascii="Times New Roman" w:hAnsi="Times New Roman" w:cs="Times New Roman"/>
          <w:iCs/>
          <w:color w:val="000000"/>
          <w:sz w:val="24"/>
          <w:szCs w:val="24"/>
        </w:rPr>
        <w:t>in the month of June 2023</w:t>
      </w:r>
      <w:r w:rsidR="000D7433">
        <w:rPr>
          <w:rFonts w:ascii="Times New Roman" w:hAnsi="Times New Roman" w:cs="Times New Roman"/>
          <w:iCs/>
          <w:color w:val="000000"/>
          <w:sz w:val="24"/>
          <w:szCs w:val="24"/>
        </w:rPr>
        <w:t>.</w:t>
      </w:r>
    </w:p>
    <w:p w14:paraId="6CBC80A7" w14:textId="1D06A794" w:rsidR="00A47603" w:rsidRPr="005E26CE" w:rsidRDefault="005E26CE" w:rsidP="005779B7">
      <w:pPr>
        <w:spacing w:line="360" w:lineRule="auto"/>
        <w:jc w:val="both"/>
        <w:rPr>
          <w:rFonts w:ascii="Times New Roman" w:hAnsi="Times New Roman" w:cs="Times New Roman"/>
          <w:sz w:val="24"/>
          <w:szCs w:val="24"/>
        </w:rPr>
      </w:pPr>
      <w:r>
        <w:rPr>
          <w:rFonts w:ascii="Times New Roman" w:hAnsi="Times New Roman" w:cs="Times New Roman"/>
          <w:sz w:val="24"/>
          <w:szCs w:val="24"/>
        </w:rPr>
        <w:t>Kericho county is approximately</w:t>
      </w:r>
      <w:r w:rsidR="00A47603" w:rsidRPr="00D101CD">
        <w:rPr>
          <w:rFonts w:ascii="Times New Roman" w:hAnsi="Times New Roman" w:cs="Times New Roman"/>
          <w:sz w:val="24"/>
          <w:szCs w:val="24"/>
        </w:rPr>
        <w:t xml:space="preserve"> 256 kilom</w:t>
      </w:r>
      <w:r w:rsidR="00CC7066" w:rsidRPr="00D64286">
        <w:rPr>
          <w:rFonts w:ascii="Times New Roman" w:hAnsi="Times New Roman" w:cs="Times New Roman"/>
          <w:iCs/>
          <w:sz w:val="24"/>
          <w:szCs w:val="24"/>
        </w:rPr>
        <w:t>et</w:t>
      </w:r>
      <w:r w:rsidR="00A47603" w:rsidRPr="00D64286">
        <w:rPr>
          <w:rFonts w:ascii="Times New Roman" w:hAnsi="Times New Roman" w:cs="Times New Roman"/>
          <w:iCs/>
          <w:sz w:val="24"/>
          <w:szCs w:val="24"/>
        </w:rPr>
        <w:t>er</w:t>
      </w:r>
      <w:r w:rsidR="00A47603" w:rsidRPr="00D101CD">
        <w:rPr>
          <w:rFonts w:ascii="Times New Roman" w:hAnsi="Times New Roman" w:cs="Times New Roman"/>
          <w:sz w:val="24"/>
          <w:szCs w:val="24"/>
        </w:rPr>
        <w:t>s from Nairobi</w:t>
      </w:r>
      <w:r>
        <w:rPr>
          <w:rFonts w:ascii="Times New Roman" w:hAnsi="Times New Roman" w:cs="Times New Roman"/>
          <w:sz w:val="24"/>
          <w:szCs w:val="24"/>
        </w:rPr>
        <w:t xml:space="preserve"> and it is located in</w:t>
      </w:r>
      <w:r w:rsidR="00A47603" w:rsidRPr="00D101CD">
        <w:rPr>
          <w:rFonts w:ascii="Times New Roman" w:hAnsi="Times New Roman" w:cs="Times New Roman"/>
          <w:sz w:val="24"/>
          <w:szCs w:val="24"/>
        </w:rPr>
        <w:t xml:space="preserve"> the southern portion of the Great Rift Valley. The county has an elevation of roughly 2002 m</w:t>
      </w:r>
      <w:r w:rsidR="00CC7066" w:rsidRPr="00D64286">
        <w:rPr>
          <w:rFonts w:ascii="Times New Roman" w:hAnsi="Times New Roman" w:cs="Times New Roman"/>
          <w:iCs/>
          <w:sz w:val="24"/>
          <w:szCs w:val="24"/>
        </w:rPr>
        <w:t>et</w:t>
      </w:r>
      <w:r w:rsidR="00A47603" w:rsidRPr="00D101CD">
        <w:rPr>
          <w:rFonts w:ascii="Times New Roman" w:hAnsi="Times New Roman" w:cs="Times New Roman"/>
          <w:sz w:val="24"/>
          <w:szCs w:val="24"/>
        </w:rPr>
        <w:t>ers above sea level and is located b</w:t>
      </w:r>
      <w:r w:rsidR="00CC7066" w:rsidRPr="00D64286">
        <w:rPr>
          <w:rFonts w:ascii="Times New Roman" w:hAnsi="Times New Roman" w:cs="Times New Roman"/>
          <w:iCs/>
          <w:sz w:val="24"/>
          <w:szCs w:val="24"/>
        </w:rPr>
        <w:t>et</w:t>
      </w:r>
      <w:r w:rsidR="00A47603" w:rsidRPr="00D101CD">
        <w:rPr>
          <w:rFonts w:ascii="Times New Roman" w:hAnsi="Times New Roman" w:cs="Times New Roman"/>
          <w:sz w:val="24"/>
          <w:szCs w:val="24"/>
        </w:rPr>
        <w:t>ween longitudes 35</w:t>
      </w:r>
      <w:r w:rsidR="00A47603" w:rsidRPr="00D101CD">
        <w:rPr>
          <w:rFonts w:ascii="Times New Roman" w:hAnsi="Times New Roman" w:cs="Times New Roman"/>
          <w:sz w:val="24"/>
          <w:szCs w:val="24"/>
          <w:vertAlign w:val="superscript"/>
        </w:rPr>
        <w:t>o</w:t>
      </w:r>
      <w:r w:rsidR="00A47603" w:rsidRPr="00D101CD">
        <w:rPr>
          <w:rFonts w:ascii="Times New Roman" w:hAnsi="Times New Roman" w:cs="Times New Roman"/>
          <w:sz w:val="24"/>
          <w:szCs w:val="24"/>
        </w:rPr>
        <w:t xml:space="preserve"> 02' and 35</w:t>
      </w:r>
      <w:r w:rsidR="00A47603" w:rsidRPr="00D101CD">
        <w:rPr>
          <w:rFonts w:ascii="Times New Roman" w:hAnsi="Times New Roman" w:cs="Times New Roman"/>
          <w:sz w:val="24"/>
          <w:szCs w:val="24"/>
          <w:vertAlign w:val="superscript"/>
        </w:rPr>
        <w:t>o</w:t>
      </w:r>
      <w:r w:rsidR="00A47603" w:rsidRPr="00D101CD">
        <w:rPr>
          <w:rFonts w:ascii="Times New Roman" w:hAnsi="Times New Roman" w:cs="Times New Roman"/>
          <w:sz w:val="24"/>
          <w:szCs w:val="24"/>
        </w:rPr>
        <w:t xml:space="preserve"> 40' East, as well as b</w:t>
      </w:r>
      <w:r w:rsidR="00CC7066" w:rsidRPr="00D64286">
        <w:rPr>
          <w:rFonts w:ascii="Times New Roman" w:hAnsi="Times New Roman" w:cs="Times New Roman"/>
          <w:iCs/>
          <w:sz w:val="24"/>
          <w:szCs w:val="24"/>
        </w:rPr>
        <w:t>et</w:t>
      </w:r>
      <w:r w:rsidR="00A47603" w:rsidRPr="00D101CD">
        <w:rPr>
          <w:rFonts w:ascii="Times New Roman" w:hAnsi="Times New Roman" w:cs="Times New Roman"/>
          <w:sz w:val="24"/>
          <w:szCs w:val="24"/>
        </w:rPr>
        <w:t>ween the equator and latitude 0 23' South. The county enjoys a nice climate with moderate temperatures of 17</w:t>
      </w:r>
      <w:r w:rsidR="00A47603" w:rsidRPr="00D101CD">
        <w:rPr>
          <w:rFonts w:ascii="Times New Roman" w:hAnsi="Times New Roman" w:cs="Times New Roman"/>
          <w:sz w:val="24"/>
          <w:szCs w:val="24"/>
          <w:vertAlign w:val="superscript"/>
        </w:rPr>
        <w:t>0</w:t>
      </w:r>
      <w:r w:rsidR="00A47603" w:rsidRPr="00D101CD">
        <w:rPr>
          <w:rFonts w:ascii="Times New Roman" w:hAnsi="Times New Roman" w:cs="Times New Roman"/>
          <w:sz w:val="24"/>
          <w:szCs w:val="24"/>
        </w:rPr>
        <w:t>C and low evaporation rates, as well as relieving rainfall</w:t>
      </w:r>
      <w:r w:rsidR="00A47603" w:rsidRPr="00D101CD">
        <w:rPr>
          <w:rFonts w:ascii="Times New Roman" w:hAnsi="Times New Roman" w:cs="Times New Roman"/>
          <w:iCs/>
          <w:color w:val="000000"/>
          <w:sz w:val="24"/>
          <w:szCs w:val="24"/>
        </w:rPr>
        <w:t>. The temperature ranges from 10</w:t>
      </w:r>
      <w:r w:rsidR="00A47603" w:rsidRPr="00D101CD">
        <w:rPr>
          <w:rFonts w:ascii="Times New Roman" w:hAnsi="Times New Roman" w:cs="Times New Roman"/>
          <w:iCs/>
          <w:color w:val="000000"/>
          <w:sz w:val="24"/>
          <w:szCs w:val="24"/>
          <w:vertAlign w:val="superscript"/>
        </w:rPr>
        <w:t>0</w:t>
      </w:r>
      <w:r w:rsidR="00A47603" w:rsidRPr="00D101CD">
        <w:rPr>
          <w:rFonts w:ascii="Times New Roman" w:hAnsi="Times New Roman" w:cs="Times New Roman"/>
          <w:iCs/>
          <w:color w:val="000000"/>
          <w:sz w:val="24"/>
          <w:szCs w:val="24"/>
        </w:rPr>
        <w:t>C to 29</w:t>
      </w:r>
      <w:r w:rsidR="00A47603" w:rsidRPr="00D101CD">
        <w:rPr>
          <w:rFonts w:ascii="Times New Roman" w:hAnsi="Times New Roman" w:cs="Times New Roman"/>
          <w:iCs/>
          <w:color w:val="000000"/>
          <w:sz w:val="24"/>
          <w:szCs w:val="24"/>
          <w:vertAlign w:val="superscript"/>
        </w:rPr>
        <w:t>0</w:t>
      </w:r>
      <w:r w:rsidR="00A47603" w:rsidRPr="00D101CD">
        <w:rPr>
          <w:rFonts w:ascii="Times New Roman" w:hAnsi="Times New Roman" w:cs="Times New Roman"/>
          <w:iCs/>
          <w:color w:val="000000"/>
          <w:sz w:val="24"/>
          <w:szCs w:val="24"/>
        </w:rPr>
        <w:t xml:space="preserve">C.  </w:t>
      </w:r>
      <w:r w:rsidR="00A47603" w:rsidRPr="00D101CD">
        <w:rPr>
          <w:rFonts w:ascii="Times New Roman" w:hAnsi="Times New Roman" w:cs="Times New Roman"/>
          <w:iCs/>
          <w:color w:val="0D0D0D" w:themeColor="text1" w:themeTint="F2"/>
          <w:sz w:val="24"/>
          <w:szCs w:val="24"/>
        </w:rPr>
        <w:t>The county has an area of 2,111 km</w:t>
      </w:r>
      <w:r w:rsidR="00A47603" w:rsidRPr="00D101CD">
        <w:rPr>
          <w:rFonts w:ascii="Times New Roman" w:hAnsi="Times New Roman" w:cs="Times New Roman"/>
          <w:iCs/>
          <w:color w:val="0D0D0D" w:themeColor="text1" w:themeTint="F2"/>
          <w:sz w:val="24"/>
          <w:szCs w:val="24"/>
          <w:vertAlign w:val="superscript"/>
        </w:rPr>
        <w:t>2</w:t>
      </w:r>
      <w:r w:rsidR="00A47603" w:rsidRPr="00D101CD">
        <w:rPr>
          <w:rFonts w:ascii="Times New Roman" w:hAnsi="Times New Roman" w:cs="Times New Roman"/>
          <w:iCs/>
          <w:color w:val="0D0D0D" w:themeColor="text1" w:themeTint="F2"/>
          <w:sz w:val="24"/>
          <w:szCs w:val="24"/>
        </w:rPr>
        <w:t>, six sub-counties and a population of 901,777. In Kericho County, small-scale aquaculture is practiced for sustenance (Anonymous, 2018a).</w:t>
      </w:r>
    </w:p>
    <w:p w14:paraId="73B91EC3" w14:textId="6DCCD466" w:rsidR="00A47603" w:rsidRDefault="00A47603" w:rsidP="005779B7">
      <w:pPr>
        <w:spacing w:line="360" w:lineRule="auto"/>
        <w:jc w:val="both"/>
        <w:rPr>
          <w:rFonts w:ascii="Times New Roman" w:hAnsi="Times New Roman" w:cs="Times New Roman"/>
          <w:iCs/>
          <w:color w:val="000000"/>
          <w:sz w:val="24"/>
          <w:szCs w:val="24"/>
        </w:rPr>
      </w:pPr>
      <w:proofErr w:type="spellStart"/>
      <w:r w:rsidRPr="00D101CD">
        <w:rPr>
          <w:rFonts w:ascii="Times New Roman" w:hAnsi="Times New Roman" w:cs="Times New Roman"/>
          <w:iCs/>
          <w:color w:val="000000"/>
          <w:sz w:val="24"/>
          <w:szCs w:val="24"/>
        </w:rPr>
        <w:t>Bom</w:t>
      </w:r>
      <w:r w:rsidR="00CC7066" w:rsidRPr="00D64286">
        <w:rPr>
          <w:rFonts w:ascii="Times New Roman" w:hAnsi="Times New Roman" w:cs="Times New Roman"/>
          <w:color w:val="000000"/>
          <w:sz w:val="24"/>
          <w:szCs w:val="24"/>
        </w:rPr>
        <w:t>et</w:t>
      </w:r>
      <w:proofErr w:type="spellEnd"/>
      <w:r w:rsidRPr="00D64286">
        <w:rPr>
          <w:rFonts w:ascii="Times New Roman" w:hAnsi="Times New Roman" w:cs="Times New Roman"/>
          <w:color w:val="000000"/>
          <w:sz w:val="24"/>
          <w:szCs w:val="24"/>
        </w:rPr>
        <w:t xml:space="preserve"> </w:t>
      </w:r>
      <w:r w:rsidRPr="00D101CD">
        <w:rPr>
          <w:rFonts w:ascii="Times New Roman" w:hAnsi="Times New Roman" w:cs="Times New Roman"/>
          <w:iCs/>
          <w:color w:val="000000"/>
          <w:sz w:val="24"/>
          <w:szCs w:val="24"/>
        </w:rPr>
        <w:t xml:space="preserve">County lies </w:t>
      </w:r>
      <w:r w:rsidRPr="00D64286">
        <w:rPr>
          <w:rFonts w:ascii="Times New Roman" w:hAnsi="Times New Roman" w:cs="Times New Roman"/>
          <w:iCs/>
          <w:color w:val="000000"/>
          <w:sz w:val="24"/>
          <w:szCs w:val="24"/>
        </w:rPr>
        <w:t>b</w:t>
      </w:r>
      <w:r w:rsidR="00CC7066" w:rsidRPr="00D64286">
        <w:rPr>
          <w:rFonts w:ascii="Times New Roman" w:hAnsi="Times New Roman" w:cs="Times New Roman"/>
          <w:iCs/>
          <w:color w:val="000000"/>
          <w:sz w:val="24"/>
          <w:szCs w:val="24"/>
        </w:rPr>
        <w:t>et</w:t>
      </w:r>
      <w:r w:rsidRPr="00D64286">
        <w:rPr>
          <w:rFonts w:ascii="Times New Roman" w:hAnsi="Times New Roman" w:cs="Times New Roman"/>
          <w:iCs/>
          <w:color w:val="000000"/>
          <w:sz w:val="24"/>
          <w:szCs w:val="24"/>
        </w:rPr>
        <w:t>ween</w:t>
      </w:r>
      <w:r w:rsidRPr="00D101CD">
        <w:rPr>
          <w:rFonts w:ascii="Times New Roman" w:hAnsi="Times New Roman" w:cs="Times New Roman"/>
          <w:iCs/>
          <w:color w:val="000000"/>
          <w:sz w:val="24"/>
          <w:szCs w:val="24"/>
        </w:rPr>
        <w:t xml:space="preserve"> latitudes 0</w:t>
      </w:r>
      <w:r w:rsidRPr="00D101CD">
        <w:rPr>
          <w:rFonts w:ascii="Times New Roman" w:hAnsi="Times New Roman" w:cs="Times New Roman"/>
          <w:iCs/>
          <w:color w:val="000000"/>
          <w:sz w:val="24"/>
          <w:szCs w:val="24"/>
          <w:vertAlign w:val="superscript"/>
        </w:rPr>
        <w:t>o</w:t>
      </w:r>
      <w:r w:rsidRPr="00D101CD">
        <w:rPr>
          <w:rFonts w:ascii="Times New Roman" w:hAnsi="Times New Roman" w:cs="Times New Roman"/>
          <w:iCs/>
          <w:color w:val="000000"/>
          <w:sz w:val="24"/>
          <w:szCs w:val="24"/>
        </w:rPr>
        <w:t xml:space="preserve"> 29' and 1</w:t>
      </w:r>
      <w:r w:rsidRPr="00D101CD">
        <w:rPr>
          <w:rFonts w:ascii="Times New Roman" w:hAnsi="Times New Roman" w:cs="Times New Roman"/>
          <w:iCs/>
          <w:color w:val="000000"/>
          <w:sz w:val="24"/>
          <w:szCs w:val="24"/>
          <w:vertAlign w:val="superscript"/>
        </w:rPr>
        <w:t>o</w:t>
      </w:r>
      <w:r w:rsidRPr="00D101CD">
        <w:rPr>
          <w:rFonts w:ascii="Times New Roman" w:hAnsi="Times New Roman" w:cs="Times New Roman"/>
          <w:iCs/>
          <w:color w:val="000000"/>
          <w:sz w:val="24"/>
          <w:szCs w:val="24"/>
        </w:rPr>
        <w:t xml:space="preserve"> 03' south and longitudes 35</w:t>
      </w:r>
      <w:r w:rsidRPr="00D101CD">
        <w:rPr>
          <w:rFonts w:ascii="Times New Roman" w:hAnsi="Times New Roman" w:cs="Times New Roman"/>
          <w:iCs/>
          <w:color w:val="000000"/>
          <w:sz w:val="24"/>
          <w:szCs w:val="24"/>
          <w:vertAlign w:val="superscript"/>
        </w:rPr>
        <w:t>o</w:t>
      </w:r>
      <w:r w:rsidRPr="00D101CD">
        <w:rPr>
          <w:rFonts w:ascii="Times New Roman" w:hAnsi="Times New Roman" w:cs="Times New Roman"/>
          <w:iCs/>
          <w:color w:val="000000"/>
          <w:sz w:val="24"/>
          <w:szCs w:val="24"/>
        </w:rPr>
        <w:t xml:space="preserve"> 05' and 35</w:t>
      </w:r>
      <w:r w:rsidRPr="00D101CD">
        <w:rPr>
          <w:rFonts w:ascii="Times New Roman" w:hAnsi="Times New Roman" w:cs="Times New Roman"/>
          <w:iCs/>
          <w:color w:val="000000"/>
          <w:sz w:val="24"/>
          <w:szCs w:val="24"/>
          <w:vertAlign w:val="superscript"/>
        </w:rPr>
        <w:t xml:space="preserve">o </w:t>
      </w:r>
      <w:r w:rsidRPr="00D101CD">
        <w:rPr>
          <w:rFonts w:ascii="Times New Roman" w:hAnsi="Times New Roman" w:cs="Times New Roman"/>
          <w:iCs/>
          <w:color w:val="000000"/>
          <w:sz w:val="24"/>
          <w:szCs w:val="24"/>
        </w:rPr>
        <w:t xml:space="preserve">35' east. Its </w:t>
      </w:r>
      <w:proofErr w:type="spellStart"/>
      <w:r w:rsidRPr="00D101CD">
        <w:rPr>
          <w:rFonts w:ascii="Times New Roman" w:hAnsi="Times New Roman" w:cs="Times New Roman"/>
          <w:iCs/>
          <w:color w:val="000000"/>
          <w:sz w:val="24"/>
          <w:szCs w:val="24"/>
        </w:rPr>
        <w:t>neighbouring</w:t>
      </w:r>
      <w:proofErr w:type="spellEnd"/>
      <w:r w:rsidRPr="00D101CD">
        <w:rPr>
          <w:rFonts w:ascii="Times New Roman" w:hAnsi="Times New Roman" w:cs="Times New Roman"/>
          <w:iCs/>
          <w:color w:val="000000"/>
          <w:sz w:val="24"/>
          <w:szCs w:val="24"/>
        </w:rPr>
        <w:t xml:space="preserve"> counties are: </w:t>
      </w:r>
      <w:proofErr w:type="spellStart"/>
      <w:r w:rsidRPr="00D101CD">
        <w:rPr>
          <w:rFonts w:ascii="Times New Roman" w:hAnsi="Times New Roman" w:cs="Times New Roman"/>
          <w:iCs/>
          <w:color w:val="000000"/>
          <w:sz w:val="24"/>
          <w:szCs w:val="24"/>
        </w:rPr>
        <w:t>Nyamira</w:t>
      </w:r>
      <w:proofErr w:type="spellEnd"/>
      <w:r w:rsidRPr="00D101CD">
        <w:rPr>
          <w:rFonts w:ascii="Times New Roman" w:hAnsi="Times New Roman" w:cs="Times New Roman"/>
          <w:iCs/>
          <w:color w:val="000000"/>
          <w:sz w:val="24"/>
          <w:szCs w:val="24"/>
        </w:rPr>
        <w:t xml:space="preserve"> to the west,</w:t>
      </w:r>
      <w:r w:rsidRPr="00D101CD">
        <w:rPr>
          <w:rFonts w:ascii="Times New Roman" w:hAnsi="Times New Roman" w:cs="Times New Roman"/>
          <w:sz w:val="24"/>
          <w:szCs w:val="24"/>
        </w:rPr>
        <w:t xml:space="preserve"> </w:t>
      </w:r>
      <w:r w:rsidRPr="00D101CD">
        <w:rPr>
          <w:rFonts w:ascii="Times New Roman" w:hAnsi="Times New Roman" w:cs="Times New Roman"/>
          <w:iCs/>
          <w:color w:val="000000"/>
          <w:sz w:val="24"/>
          <w:szCs w:val="24"/>
        </w:rPr>
        <w:t>Kericho to the north, Narok to the south, and Nakuru to the north-east. Its area is 2,037.4 Km</w:t>
      </w:r>
      <w:r w:rsidRPr="00D101CD">
        <w:rPr>
          <w:rFonts w:ascii="Times New Roman" w:hAnsi="Times New Roman" w:cs="Times New Roman"/>
          <w:iCs/>
          <w:color w:val="000000"/>
          <w:sz w:val="24"/>
          <w:szCs w:val="24"/>
          <w:vertAlign w:val="superscript"/>
        </w:rPr>
        <w:t>2</w:t>
      </w:r>
      <w:r w:rsidRPr="00D101CD">
        <w:rPr>
          <w:rFonts w:ascii="Times New Roman" w:hAnsi="Times New Roman" w:cs="Times New Roman"/>
          <w:iCs/>
          <w:color w:val="000000"/>
          <w:sz w:val="24"/>
          <w:szCs w:val="24"/>
        </w:rPr>
        <w:t xml:space="preserve">.The county has major rivers that drain into Lake Victoria, like the Mara and </w:t>
      </w:r>
      <w:proofErr w:type="spellStart"/>
      <w:r w:rsidRPr="00D101CD">
        <w:rPr>
          <w:rFonts w:ascii="Times New Roman" w:hAnsi="Times New Roman" w:cs="Times New Roman"/>
          <w:iCs/>
          <w:color w:val="000000"/>
          <w:sz w:val="24"/>
          <w:szCs w:val="24"/>
        </w:rPr>
        <w:t>Itare</w:t>
      </w:r>
      <w:proofErr w:type="spellEnd"/>
      <w:r w:rsidRPr="00D101CD">
        <w:rPr>
          <w:rFonts w:ascii="Times New Roman" w:hAnsi="Times New Roman" w:cs="Times New Roman"/>
          <w:iCs/>
          <w:color w:val="000000"/>
          <w:sz w:val="24"/>
          <w:szCs w:val="24"/>
        </w:rPr>
        <w:t>.</w:t>
      </w:r>
      <w:r w:rsidR="00D842C4">
        <w:rPr>
          <w:rFonts w:ascii="Times New Roman" w:hAnsi="Times New Roman" w:cs="Times New Roman"/>
          <w:iCs/>
          <w:color w:val="000000"/>
          <w:sz w:val="24"/>
          <w:szCs w:val="24"/>
        </w:rPr>
        <w:t xml:space="preserve"> Aquaculture development, fisheries resource preservation and usage, and regulation are the primarily fishing operations in </w:t>
      </w:r>
      <w:proofErr w:type="spellStart"/>
      <w:r w:rsidR="00D842C4">
        <w:rPr>
          <w:rFonts w:ascii="Times New Roman" w:hAnsi="Times New Roman" w:cs="Times New Roman"/>
          <w:iCs/>
          <w:color w:val="000000"/>
          <w:sz w:val="24"/>
          <w:szCs w:val="24"/>
        </w:rPr>
        <w:t>Bo</w:t>
      </w:r>
      <w:r w:rsidR="00D842C4" w:rsidRPr="00D64286">
        <w:rPr>
          <w:rFonts w:ascii="Times New Roman" w:hAnsi="Times New Roman" w:cs="Times New Roman"/>
          <w:iCs/>
          <w:color w:val="000000"/>
          <w:sz w:val="24"/>
          <w:szCs w:val="24"/>
        </w:rPr>
        <w:t>m</w:t>
      </w:r>
      <w:r w:rsidR="00CC7066" w:rsidRPr="00D64286">
        <w:rPr>
          <w:rFonts w:ascii="Times New Roman" w:hAnsi="Times New Roman" w:cs="Times New Roman"/>
          <w:iCs/>
          <w:color w:val="000000"/>
          <w:sz w:val="24"/>
          <w:szCs w:val="24"/>
        </w:rPr>
        <w:t>et</w:t>
      </w:r>
      <w:proofErr w:type="spellEnd"/>
      <w:r w:rsidR="00D842C4" w:rsidRPr="00D64286">
        <w:rPr>
          <w:rFonts w:ascii="Times New Roman" w:hAnsi="Times New Roman" w:cs="Times New Roman"/>
          <w:iCs/>
          <w:color w:val="000000"/>
          <w:sz w:val="24"/>
          <w:szCs w:val="24"/>
        </w:rPr>
        <w:t xml:space="preserve"> </w:t>
      </w:r>
      <w:r w:rsidR="00D842C4">
        <w:rPr>
          <w:rFonts w:ascii="Times New Roman" w:hAnsi="Times New Roman" w:cs="Times New Roman"/>
          <w:iCs/>
          <w:color w:val="000000"/>
          <w:sz w:val="24"/>
          <w:szCs w:val="24"/>
        </w:rPr>
        <w:t xml:space="preserve">county. Fishing operations are supported by the Mara, </w:t>
      </w:r>
      <w:proofErr w:type="spellStart"/>
      <w:r w:rsidR="00D842C4">
        <w:rPr>
          <w:rFonts w:ascii="Times New Roman" w:hAnsi="Times New Roman" w:cs="Times New Roman"/>
          <w:iCs/>
          <w:color w:val="000000"/>
          <w:sz w:val="24"/>
          <w:szCs w:val="24"/>
        </w:rPr>
        <w:t>Itare</w:t>
      </w:r>
      <w:proofErr w:type="spellEnd"/>
      <w:r w:rsidR="00D842C4">
        <w:rPr>
          <w:rFonts w:ascii="Times New Roman" w:hAnsi="Times New Roman" w:cs="Times New Roman"/>
          <w:iCs/>
          <w:color w:val="000000"/>
          <w:sz w:val="24"/>
          <w:szCs w:val="24"/>
        </w:rPr>
        <w:t>,</w:t>
      </w:r>
      <w:r w:rsidR="000A5FA0">
        <w:rPr>
          <w:rFonts w:ascii="Times New Roman" w:hAnsi="Times New Roman" w:cs="Times New Roman"/>
          <w:iCs/>
          <w:color w:val="000000"/>
          <w:sz w:val="24"/>
          <w:szCs w:val="24"/>
        </w:rPr>
        <w:t xml:space="preserve"> </w:t>
      </w:r>
      <w:proofErr w:type="spellStart"/>
      <w:r w:rsidR="00D842C4">
        <w:rPr>
          <w:rFonts w:ascii="Times New Roman" w:hAnsi="Times New Roman" w:cs="Times New Roman"/>
          <w:iCs/>
          <w:color w:val="000000"/>
          <w:sz w:val="24"/>
          <w:szCs w:val="24"/>
        </w:rPr>
        <w:t>Kipsonoi</w:t>
      </w:r>
      <w:proofErr w:type="spellEnd"/>
      <w:r w:rsidR="00D842C4">
        <w:rPr>
          <w:rFonts w:ascii="Times New Roman" w:hAnsi="Times New Roman" w:cs="Times New Roman"/>
          <w:iCs/>
          <w:color w:val="000000"/>
          <w:sz w:val="24"/>
          <w:szCs w:val="24"/>
        </w:rPr>
        <w:t xml:space="preserve">, </w:t>
      </w:r>
      <w:proofErr w:type="spellStart"/>
      <w:r w:rsidR="00D842C4" w:rsidRPr="00D64286">
        <w:rPr>
          <w:rFonts w:ascii="Times New Roman" w:hAnsi="Times New Roman" w:cs="Times New Roman"/>
          <w:iCs/>
          <w:color w:val="000000"/>
          <w:sz w:val="24"/>
          <w:szCs w:val="24"/>
        </w:rPr>
        <w:t>Kiptig</w:t>
      </w:r>
      <w:r w:rsidR="00CC7066" w:rsidRPr="00D64286">
        <w:rPr>
          <w:rFonts w:ascii="Times New Roman" w:hAnsi="Times New Roman" w:cs="Times New Roman"/>
          <w:iCs/>
          <w:color w:val="000000"/>
          <w:sz w:val="24"/>
          <w:szCs w:val="24"/>
        </w:rPr>
        <w:t>et</w:t>
      </w:r>
      <w:proofErr w:type="spellEnd"/>
      <w:r w:rsidR="00D842C4" w:rsidRPr="00D64286">
        <w:rPr>
          <w:rFonts w:ascii="Times New Roman" w:hAnsi="Times New Roman" w:cs="Times New Roman"/>
          <w:iCs/>
          <w:color w:val="000000"/>
          <w:sz w:val="24"/>
          <w:szCs w:val="24"/>
        </w:rPr>
        <w:t>,</w:t>
      </w:r>
      <w:r w:rsidR="00D842C4">
        <w:rPr>
          <w:rFonts w:ascii="Times New Roman" w:hAnsi="Times New Roman" w:cs="Times New Roman"/>
          <w:iCs/>
          <w:color w:val="000000"/>
          <w:sz w:val="24"/>
          <w:szCs w:val="24"/>
        </w:rPr>
        <w:t xml:space="preserve"> </w:t>
      </w:r>
      <w:proofErr w:type="spellStart"/>
      <w:r w:rsidR="00D842C4">
        <w:rPr>
          <w:rFonts w:ascii="Times New Roman" w:hAnsi="Times New Roman" w:cs="Times New Roman"/>
          <w:iCs/>
          <w:color w:val="000000"/>
          <w:sz w:val="24"/>
          <w:szCs w:val="24"/>
        </w:rPr>
        <w:t>Nyongores</w:t>
      </w:r>
      <w:proofErr w:type="spellEnd"/>
      <w:r w:rsidR="00D842C4">
        <w:rPr>
          <w:rFonts w:ascii="Times New Roman" w:hAnsi="Times New Roman" w:cs="Times New Roman"/>
          <w:iCs/>
          <w:color w:val="000000"/>
          <w:sz w:val="24"/>
          <w:szCs w:val="24"/>
        </w:rPr>
        <w:t xml:space="preserve"> and </w:t>
      </w:r>
      <w:proofErr w:type="spellStart"/>
      <w:r w:rsidR="00D842C4">
        <w:rPr>
          <w:rFonts w:ascii="Times New Roman" w:hAnsi="Times New Roman" w:cs="Times New Roman"/>
          <w:iCs/>
          <w:color w:val="000000"/>
          <w:sz w:val="24"/>
          <w:szCs w:val="24"/>
        </w:rPr>
        <w:t>Amalo</w:t>
      </w:r>
      <w:proofErr w:type="spellEnd"/>
      <w:r w:rsidR="00D842C4">
        <w:rPr>
          <w:rFonts w:ascii="Times New Roman" w:hAnsi="Times New Roman" w:cs="Times New Roman"/>
          <w:iCs/>
          <w:color w:val="000000"/>
          <w:sz w:val="24"/>
          <w:szCs w:val="24"/>
        </w:rPr>
        <w:t xml:space="preserve"> rivers. The most popular fish is tilapia (</w:t>
      </w:r>
      <w:r w:rsidR="00D842C4" w:rsidRPr="00D842C4">
        <w:rPr>
          <w:rFonts w:ascii="Times New Roman" w:hAnsi="Times New Roman" w:cs="Times New Roman"/>
          <w:i/>
          <w:color w:val="000000"/>
          <w:sz w:val="24"/>
          <w:szCs w:val="24"/>
        </w:rPr>
        <w:t xml:space="preserve">Oreochromis </w:t>
      </w:r>
      <w:proofErr w:type="spellStart"/>
      <w:r w:rsidR="00D842C4" w:rsidRPr="00D842C4">
        <w:rPr>
          <w:rFonts w:ascii="Times New Roman" w:hAnsi="Times New Roman" w:cs="Times New Roman"/>
          <w:i/>
          <w:color w:val="000000"/>
          <w:sz w:val="24"/>
          <w:szCs w:val="24"/>
        </w:rPr>
        <w:t>niloticus</w:t>
      </w:r>
      <w:proofErr w:type="spellEnd"/>
      <w:r w:rsidR="00D842C4">
        <w:rPr>
          <w:rFonts w:ascii="Times New Roman" w:hAnsi="Times New Roman" w:cs="Times New Roman"/>
          <w:iCs/>
          <w:color w:val="000000"/>
          <w:sz w:val="24"/>
          <w:szCs w:val="24"/>
        </w:rPr>
        <w:t xml:space="preserve">) with annual production of 53,140 </w:t>
      </w:r>
      <w:proofErr w:type="spellStart"/>
      <w:proofErr w:type="gramStart"/>
      <w:r w:rsidR="00D842C4">
        <w:rPr>
          <w:rFonts w:ascii="Times New Roman" w:hAnsi="Times New Roman" w:cs="Times New Roman"/>
          <w:iCs/>
          <w:color w:val="000000"/>
          <w:sz w:val="24"/>
          <w:szCs w:val="24"/>
        </w:rPr>
        <w:t>kg.The</w:t>
      </w:r>
      <w:proofErr w:type="spellEnd"/>
      <w:proofErr w:type="gramEnd"/>
      <w:r w:rsidR="00D842C4">
        <w:rPr>
          <w:rFonts w:ascii="Times New Roman" w:hAnsi="Times New Roman" w:cs="Times New Roman"/>
          <w:iCs/>
          <w:color w:val="000000"/>
          <w:sz w:val="24"/>
          <w:szCs w:val="24"/>
        </w:rPr>
        <w:t xml:space="preserve"> following fish species are also found within the county; </w:t>
      </w:r>
      <w:r w:rsidR="00D842C4" w:rsidRPr="00D842C4">
        <w:rPr>
          <w:rFonts w:ascii="Times New Roman" w:hAnsi="Times New Roman" w:cs="Times New Roman"/>
          <w:i/>
          <w:color w:val="000000"/>
          <w:sz w:val="24"/>
          <w:szCs w:val="24"/>
        </w:rPr>
        <w:t xml:space="preserve">Clarias </w:t>
      </w:r>
      <w:proofErr w:type="spellStart"/>
      <w:r w:rsidR="00D842C4" w:rsidRPr="00D842C4">
        <w:rPr>
          <w:rFonts w:ascii="Times New Roman" w:hAnsi="Times New Roman" w:cs="Times New Roman"/>
          <w:i/>
          <w:color w:val="000000"/>
          <w:sz w:val="24"/>
          <w:szCs w:val="24"/>
        </w:rPr>
        <w:t>gariepinus</w:t>
      </w:r>
      <w:proofErr w:type="spellEnd"/>
      <w:r w:rsidR="00D842C4">
        <w:rPr>
          <w:rFonts w:ascii="Times New Roman" w:hAnsi="Times New Roman" w:cs="Times New Roman"/>
          <w:iCs/>
          <w:color w:val="000000"/>
          <w:sz w:val="24"/>
          <w:szCs w:val="24"/>
        </w:rPr>
        <w:t xml:space="preserve"> , </w:t>
      </w:r>
      <w:r w:rsidR="00D842C4" w:rsidRPr="00D842C4">
        <w:rPr>
          <w:rFonts w:ascii="Times New Roman" w:hAnsi="Times New Roman" w:cs="Times New Roman"/>
          <w:i/>
          <w:color w:val="000000"/>
          <w:sz w:val="24"/>
          <w:szCs w:val="24"/>
        </w:rPr>
        <w:t xml:space="preserve">Barbus </w:t>
      </w:r>
      <w:proofErr w:type="spellStart"/>
      <w:r w:rsidR="00D842C4" w:rsidRPr="00D842C4">
        <w:rPr>
          <w:rFonts w:ascii="Times New Roman" w:hAnsi="Times New Roman" w:cs="Times New Roman"/>
          <w:i/>
          <w:color w:val="000000"/>
          <w:sz w:val="24"/>
          <w:szCs w:val="24"/>
        </w:rPr>
        <w:t>labeo</w:t>
      </w:r>
      <w:proofErr w:type="spellEnd"/>
      <w:r w:rsidR="00D842C4">
        <w:rPr>
          <w:rFonts w:ascii="Times New Roman" w:hAnsi="Times New Roman" w:cs="Times New Roman"/>
          <w:iCs/>
          <w:color w:val="000000"/>
          <w:sz w:val="24"/>
          <w:szCs w:val="24"/>
        </w:rPr>
        <w:t xml:space="preserve"> and </w:t>
      </w:r>
      <w:r w:rsidR="00D842C4" w:rsidRPr="00D842C4">
        <w:rPr>
          <w:rFonts w:ascii="Times New Roman" w:hAnsi="Times New Roman" w:cs="Times New Roman"/>
          <w:iCs/>
          <w:color w:val="000000"/>
          <w:sz w:val="24"/>
          <w:szCs w:val="24"/>
        </w:rPr>
        <w:t xml:space="preserve">trout </w:t>
      </w:r>
      <w:sdt>
        <w:sdtPr>
          <w:rPr>
            <w:rFonts w:ascii="Times New Roman" w:hAnsi="Times New Roman" w:cs="Times New Roman"/>
            <w:iCs/>
            <w:color w:val="000000"/>
            <w:sz w:val="24"/>
            <w:szCs w:val="24"/>
          </w:rPr>
          <w:tag w:val="MENDELEY_CITATION_v3_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"/>
          <w:id w:val="-20704507"/>
          <w:placeholder>
            <w:docPart w:val="51E0209E1052402A958BD8E66EAC8805"/>
          </w:placeholder>
        </w:sdtPr>
        <w:sdtContent>
          <w:r w:rsidR="00F8018B" w:rsidRPr="00F8018B">
            <w:rPr>
              <w:rFonts w:ascii="Times New Roman" w:eastAsia="Times New Roman" w:hAnsi="Times New Roman" w:cs="Times New Roman"/>
              <w:color w:val="000000"/>
              <w:sz w:val="24"/>
              <w:szCs w:val="24"/>
            </w:rPr>
            <w:t xml:space="preserve"> (Anonymous, 2018b).</w:t>
          </w:r>
        </w:sdtContent>
      </w:sdt>
      <w:r w:rsidRPr="00D101CD">
        <w:rPr>
          <w:rFonts w:ascii="Times New Roman" w:hAnsi="Times New Roman" w:cs="Times New Roman"/>
          <w:iCs/>
          <w:color w:val="000000"/>
          <w:sz w:val="24"/>
          <w:szCs w:val="24"/>
        </w:rPr>
        <w:t xml:space="preserve">In the </w:t>
      </w:r>
      <w:proofErr w:type="spellStart"/>
      <w:r w:rsidRPr="00D101CD">
        <w:rPr>
          <w:rFonts w:ascii="Times New Roman" w:hAnsi="Times New Roman" w:cs="Times New Roman"/>
          <w:iCs/>
          <w:color w:val="000000"/>
          <w:sz w:val="24"/>
          <w:szCs w:val="24"/>
        </w:rPr>
        <w:t>Chesoen</w:t>
      </w:r>
      <w:proofErr w:type="spellEnd"/>
      <w:r w:rsidRPr="00D101CD">
        <w:rPr>
          <w:rFonts w:ascii="Times New Roman" w:hAnsi="Times New Roman" w:cs="Times New Roman"/>
          <w:iCs/>
          <w:color w:val="000000"/>
          <w:sz w:val="24"/>
          <w:szCs w:val="24"/>
        </w:rPr>
        <w:t xml:space="preserve"> ward's </w:t>
      </w:r>
      <w:proofErr w:type="spellStart"/>
      <w:r w:rsidRPr="00D101CD">
        <w:rPr>
          <w:rFonts w:ascii="Times New Roman" w:hAnsi="Times New Roman" w:cs="Times New Roman"/>
          <w:iCs/>
          <w:color w:val="000000"/>
          <w:sz w:val="24"/>
          <w:szCs w:val="24"/>
        </w:rPr>
        <w:t>Sisich</w:t>
      </w:r>
      <w:proofErr w:type="spellEnd"/>
      <w:r w:rsidRPr="00D101CD">
        <w:rPr>
          <w:rFonts w:ascii="Times New Roman" w:hAnsi="Times New Roman" w:cs="Times New Roman"/>
          <w:iCs/>
          <w:color w:val="000000"/>
          <w:sz w:val="24"/>
          <w:szCs w:val="24"/>
        </w:rPr>
        <w:t xml:space="preserve"> Farm Cooperative Soci</w:t>
      </w:r>
      <w:r w:rsidR="00CC7066" w:rsidRPr="00D64286">
        <w:rPr>
          <w:rFonts w:ascii="Times New Roman" w:hAnsi="Times New Roman" w:cs="Times New Roman"/>
          <w:color w:val="000000"/>
          <w:sz w:val="24"/>
          <w:szCs w:val="24"/>
        </w:rPr>
        <w:t>et</w:t>
      </w:r>
      <w:r w:rsidRPr="00D101CD">
        <w:rPr>
          <w:rFonts w:ascii="Times New Roman" w:hAnsi="Times New Roman" w:cs="Times New Roman"/>
          <w:iCs/>
          <w:color w:val="000000"/>
          <w:sz w:val="24"/>
          <w:szCs w:val="24"/>
        </w:rPr>
        <w:t>y, the county has erected a fish feed mill.</w:t>
      </w:r>
      <w:r w:rsidRPr="00D101CD">
        <w:rPr>
          <w:rFonts w:ascii="Times New Roman" w:hAnsi="Times New Roman" w:cs="Times New Roman"/>
          <w:sz w:val="24"/>
          <w:szCs w:val="24"/>
        </w:rPr>
        <w:t xml:space="preserve"> </w:t>
      </w:r>
      <w:r w:rsidRPr="00D101CD">
        <w:rPr>
          <w:rFonts w:ascii="Times New Roman" w:hAnsi="Times New Roman" w:cs="Times New Roman"/>
          <w:iCs/>
          <w:color w:val="000000"/>
          <w:sz w:val="24"/>
          <w:szCs w:val="24"/>
        </w:rPr>
        <w:t xml:space="preserve">The county also constructed one hundred fish ponds throughout the county and added one hundred thousand fingerling fish to ten dams. Ten thousand trout fingerling were stocked in the river </w:t>
      </w:r>
      <w:proofErr w:type="spellStart"/>
      <w:r w:rsidRPr="00D101CD">
        <w:rPr>
          <w:rFonts w:ascii="Times New Roman" w:hAnsi="Times New Roman" w:cs="Times New Roman"/>
          <w:iCs/>
          <w:color w:val="0D0D0D" w:themeColor="text1" w:themeTint="F2"/>
          <w:sz w:val="24"/>
          <w:szCs w:val="24"/>
        </w:rPr>
        <w:t>Kipsonoi</w:t>
      </w:r>
      <w:proofErr w:type="spellEnd"/>
      <w:r w:rsidRPr="00D101CD">
        <w:rPr>
          <w:rFonts w:ascii="Times New Roman" w:hAnsi="Times New Roman" w:cs="Times New Roman"/>
          <w:iCs/>
          <w:color w:val="0D0D0D" w:themeColor="text1" w:themeTint="F2"/>
          <w:sz w:val="24"/>
          <w:szCs w:val="24"/>
        </w:rPr>
        <w:t xml:space="preserve"> </w:t>
      </w:r>
      <w:sdt>
        <w:sdtPr>
          <w:rPr>
            <w:rFonts w:ascii="Times New Roman" w:hAnsi="Times New Roman" w:cs="Times New Roman"/>
            <w:iCs/>
            <w:color w:val="000000"/>
            <w:sz w:val="24"/>
            <w:szCs w:val="24"/>
          </w:rPr>
          <w:tag w:val="MENDELEY_CITATION_v3_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"/>
          <w:id w:val="975491007"/>
          <w:placeholder>
            <w:docPart w:val="51E0209E1052402A958BD8E66EAC8805"/>
          </w:placeholder>
        </w:sdtPr>
        <w:sdtContent>
          <w:r w:rsidR="00F8018B" w:rsidRPr="00F8018B">
            <w:rPr>
              <w:rFonts w:ascii="Times New Roman" w:hAnsi="Times New Roman" w:cs="Times New Roman"/>
              <w:iCs/>
              <w:color w:val="000000"/>
              <w:sz w:val="24"/>
              <w:szCs w:val="24"/>
            </w:rPr>
            <w:t xml:space="preserve">(Anonymous, 2018b).  </w:t>
          </w:r>
        </w:sdtContent>
      </w:sdt>
    </w:p>
    <w:p w14:paraId="210769DE" w14:textId="644FA0B0" w:rsidR="000A5FA0" w:rsidRDefault="000A5FA0" w:rsidP="0040426E">
      <w:pPr>
        <w:spacing w:line="360" w:lineRule="auto"/>
        <w:jc w:val="both"/>
        <w:rPr>
          <w:rFonts w:ascii="Times New Roman" w:hAnsi="Times New Roman" w:cs="Times New Roman"/>
          <w:iCs/>
          <w:color w:val="000000"/>
          <w:sz w:val="24"/>
          <w:szCs w:val="24"/>
        </w:rPr>
      </w:pPr>
      <w:r w:rsidRPr="000A5FA0">
        <w:rPr>
          <w:rFonts w:ascii="Times New Roman" w:hAnsi="Times New Roman" w:cs="Times New Roman"/>
          <w:iCs/>
          <w:color w:val="000000"/>
          <w:sz w:val="24"/>
          <w:szCs w:val="24"/>
        </w:rPr>
        <w:lastRenderedPageBreak/>
        <w:t xml:space="preserve">Nakuru </w:t>
      </w:r>
      <w:r w:rsidR="0013587C" w:rsidRPr="000A5FA0">
        <w:rPr>
          <w:rFonts w:ascii="Times New Roman" w:hAnsi="Times New Roman" w:cs="Times New Roman"/>
          <w:iCs/>
          <w:color w:val="000000"/>
          <w:sz w:val="24"/>
          <w:szCs w:val="24"/>
        </w:rPr>
        <w:t xml:space="preserve">County </w:t>
      </w:r>
      <w:r w:rsidR="0013587C">
        <w:rPr>
          <w:rFonts w:ascii="Times New Roman" w:hAnsi="Times New Roman" w:cs="Times New Roman"/>
          <w:iCs/>
          <w:color w:val="000000"/>
          <w:sz w:val="24"/>
          <w:szCs w:val="24"/>
        </w:rPr>
        <w:t>lies</w:t>
      </w:r>
      <w:r>
        <w:rPr>
          <w:rFonts w:ascii="Times New Roman" w:hAnsi="Times New Roman" w:cs="Times New Roman"/>
          <w:iCs/>
          <w:color w:val="000000"/>
          <w:sz w:val="24"/>
          <w:szCs w:val="24"/>
        </w:rPr>
        <w:t xml:space="preserve"> b</w:t>
      </w:r>
      <w:r w:rsidR="00CC7066" w:rsidRPr="00D64286">
        <w:rPr>
          <w:rFonts w:ascii="Times New Roman" w:hAnsi="Times New Roman" w:cs="Times New Roman"/>
          <w:color w:val="000000"/>
          <w:sz w:val="24"/>
          <w:szCs w:val="24"/>
        </w:rPr>
        <w:t>et</w:t>
      </w:r>
      <w:r>
        <w:rPr>
          <w:rFonts w:ascii="Times New Roman" w:hAnsi="Times New Roman" w:cs="Times New Roman"/>
          <w:iCs/>
          <w:color w:val="000000"/>
          <w:sz w:val="24"/>
          <w:szCs w:val="24"/>
        </w:rPr>
        <w:t xml:space="preserve">ween longitude </w:t>
      </w:r>
      <w:r w:rsidRPr="000A5FA0">
        <w:rPr>
          <w:rFonts w:ascii="Times New Roman" w:hAnsi="Times New Roman" w:cs="Times New Roman"/>
          <w:iCs/>
          <w:color w:val="000000"/>
          <w:sz w:val="24"/>
          <w:szCs w:val="24"/>
        </w:rPr>
        <w:t>35º28’and 35º36’E and Latitude 0º13’and 1º10’</w:t>
      </w:r>
      <w:r w:rsidR="0013587C" w:rsidRPr="000A5FA0">
        <w:rPr>
          <w:rFonts w:ascii="Times New Roman" w:hAnsi="Times New Roman" w:cs="Times New Roman"/>
          <w:iCs/>
          <w:color w:val="000000"/>
          <w:sz w:val="24"/>
          <w:szCs w:val="24"/>
        </w:rPr>
        <w:t>S</w:t>
      </w:r>
      <w:r w:rsidR="0013587C">
        <w:rPr>
          <w:rFonts w:ascii="Times New Roman" w:hAnsi="Times New Roman" w:cs="Times New Roman"/>
          <w:iCs/>
          <w:color w:val="000000"/>
          <w:sz w:val="24"/>
          <w:szCs w:val="24"/>
        </w:rPr>
        <w:t>,</w:t>
      </w:r>
      <w:r>
        <w:rPr>
          <w:rFonts w:ascii="Times New Roman" w:hAnsi="Times New Roman" w:cs="Times New Roman"/>
          <w:iCs/>
          <w:color w:val="000000"/>
          <w:sz w:val="24"/>
          <w:szCs w:val="24"/>
        </w:rPr>
        <w:t xml:space="preserve"> with approximately land coverage area </w:t>
      </w:r>
      <w:r w:rsidR="0013587C">
        <w:rPr>
          <w:rFonts w:ascii="Times New Roman" w:hAnsi="Times New Roman" w:cs="Times New Roman"/>
          <w:iCs/>
          <w:color w:val="000000"/>
          <w:sz w:val="24"/>
          <w:szCs w:val="24"/>
        </w:rPr>
        <w:t>of</w:t>
      </w:r>
      <w:r w:rsidR="0013587C" w:rsidRPr="0013587C">
        <w:t xml:space="preserve"> </w:t>
      </w:r>
      <w:r w:rsidR="0013587C" w:rsidRPr="0013587C">
        <w:rPr>
          <w:rFonts w:ascii="Times New Roman" w:hAnsi="Times New Roman" w:cs="Times New Roman"/>
          <w:iCs/>
          <w:color w:val="000000"/>
          <w:sz w:val="24"/>
          <w:szCs w:val="24"/>
        </w:rPr>
        <w:t xml:space="preserve">7,495.1 Km² </w:t>
      </w:r>
      <w:r w:rsidR="0013587C">
        <w:rPr>
          <w:rFonts w:ascii="Times New Roman" w:hAnsi="Times New Roman" w:cs="Times New Roman"/>
          <w:iCs/>
          <w:color w:val="000000"/>
          <w:sz w:val="24"/>
          <w:szCs w:val="24"/>
        </w:rPr>
        <w:t>in the</w:t>
      </w:r>
      <w:r w:rsidRPr="000A5FA0">
        <w:rPr>
          <w:rFonts w:ascii="Times New Roman" w:hAnsi="Times New Roman" w:cs="Times New Roman"/>
          <w:iCs/>
          <w:color w:val="000000"/>
          <w:sz w:val="24"/>
          <w:szCs w:val="24"/>
        </w:rPr>
        <w:t xml:space="preserve"> Great Rift Valley region in Ken</w:t>
      </w:r>
      <w:r w:rsidR="0013587C">
        <w:rPr>
          <w:rFonts w:ascii="Times New Roman" w:hAnsi="Times New Roman" w:cs="Times New Roman"/>
          <w:iCs/>
          <w:color w:val="000000"/>
          <w:sz w:val="24"/>
          <w:szCs w:val="24"/>
        </w:rPr>
        <w:t>ya</w:t>
      </w:r>
      <w:r w:rsidR="008A681A">
        <w:rPr>
          <w:rFonts w:ascii="Times New Roman" w:hAnsi="Times New Roman" w:cs="Times New Roman"/>
          <w:iCs/>
          <w:color w:val="000000"/>
          <w:sz w:val="24"/>
          <w:szCs w:val="24"/>
        </w:rPr>
        <w:t>.</w:t>
      </w:r>
      <w:r w:rsidRPr="000A5FA0">
        <w:rPr>
          <w:rFonts w:ascii="Times New Roman" w:hAnsi="Times New Roman" w:cs="Times New Roman"/>
          <w:iCs/>
          <w:color w:val="000000"/>
          <w:sz w:val="24"/>
          <w:szCs w:val="24"/>
        </w:rPr>
        <w:t>160 km northwest of Nairobi along the Kenya-Uganda Highway</w:t>
      </w:r>
      <w:r w:rsidR="0013587C">
        <w:rPr>
          <w:rFonts w:ascii="Times New Roman" w:hAnsi="Times New Roman" w:cs="Times New Roman"/>
          <w:iCs/>
          <w:color w:val="000000"/>
          <w:sz w:val="24"/>
          <w:szCs w:val="24"/>
        </w:rPr>
        <w:t xml:space="preserve"> </w:t>
      </w:r>
      <w:sdt>
        <w:sdtPr>
          <w:rPr>
            <w:rFonts w:ascii="Times New Roman" w:hAnsi="Times New Roman" w:cs="Times New Roman"/>
            <w:iCs/>
            <w:color w:val="000000"/>
            <w:sz w:val="24"/>
            <w:szCs w:val="24"/>
          </w:rPr>
          <w:tag w:val="MENDELEY_CITATION_v3_eyJjaXRhdGlvbklEIjoiTUVOREVMRVlfQ0lUQVRJT05fZjQ2NzNmZGUtNTk5ZC00ZTVhLTk4NDQtNWVjYjU0ZThmNmU1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
          <w:id w:val="-213577437"/>
          <w:placeholder>
            <w:docPart w:val="DefaultPlaceholder_-1854013440"/>
          </w:placeholder>
        </w:sdtPr>
        <w:sdtContent>
          <w:r w:rsidR="00F8018B" w:rsidRPr="00F8018B">
            <w:rPr>
              <w:rFonts w:ascii="Times New Roman" w:hAnsi="Times New Roman" w:cs="Times New Roman"/>
              <w:iCs/>
              <w:color w:val="000000"/>
              <w:sz w:val="24"/>
              <w:szCs w:val="24"/>
            </w:rPr>
            <w:t>(</w:t>
          </w:r>
          <w:proofErr w:type="spellStart"/>
          <w:r w:rsidR="00F8018B" w:rsidRPr="00F8018B">
            <w:rPr>
              <w:rFonts w:ascii="Times New Roman" w:hAnsi="Times New Roman" w:cs="Times New Roman"/>
              <w:iCs/>
              <w:color w:val="000000"/>
              <w:sz w:val="24"/>
              <w:szCs w:val="24"/>
            </w:rPr>
            <w:t>Ojwala</w:t>
          </w:r>
          <w:proofErr w:type="spellEnd"/>
          <w:r w:rsidR="00F8018B" w:rsidRPr="00F8018B">
            <w:rPr>
              <w:rFonts w:ascii="Times New Roman" w:hAnsi="Times New Roman" w:cs="Times New Roman"/>
              <w:iCs/>
              <w:color w:val="000000"/>
              <w:sz w:val="24"/>
              <w:szCs w:val="24"/>
            </w:rPr>
            <w:t xml:space="preserve"> et al., 2018)</w:t>
          </w:r>
        </w:sdtContent>
      </w:sdt>
      <w:r w:rsidR="0013587C">
        <w:rPr>
          <w:rFonts w:ascii="Times New Roman" w:hAnsi="Times New Roman" w:cs="Times New Roman"/>
          <w:iCs/>
          <w:color w:val="000000"/>
          <w:sz w:val="24"/>
          <w:szCs w:val="24"/>
        </w:rPr>
        <w:t>.</w:t>
      </w:r>
      <w:r w:rsidR="008A681A" w:rsidRPr="008A681A">
        <w:rPr>
          <w:rFonts w:ascii="Times New Roman" w:hAnsi="Times New Roman" w:cs="Times New Roman"/>
          <w:iCs/>
          <w:color w:val="000000"/>
          <w:sz w:val="24"/>
          <w:szCs w:val="24"/>
        </w:rPr>
        <w:t xml:space="preserve"> The County </w:t>
      </w:r>
      <w:r w:rsidR="008A681A">
        <w:rPr>
          <w:rFonts w:ascii="Times New Roman" w:hAnsi="Times New Roman" w:cs="Times New Roman"/>
          <w:iCs/>
          <w:color w:val="000000"/>
          <w:sz w:val="24"/>
          <w:szCs w:val="24"/>
        </w:rPr>
        <w:t xml:space="preserve">experiences </w:t>
      </w:r>
      <w:r w:rsidR="008A681A" w:rsidRPr="008A681A">
        <w:rPr>
          <w:rFonts w:ascii="Times New Roman" w:hAnsi="Times New Roman" w:cs="Times New Roman"/>
          <w:iCs/>
          <w:color w:val="000000"/>
          <w:sz w:val="24"/>
          <w:szCs w:val="24"/>
        </w:rPr>
        <w:t xml:space="preserve">short rains </w:t>
      </w:r>
      <w:r w:rsidR="008A681A">
        <w:rPr>
          <w:rFonts w:ascii="Times New Roman" w:hAnsi="Times New Roman" w:cs="Times New Roman"/>
          <w:iCs/>
          <w:color w:val="000000"/>
          <w:sz w:val="24"/>
          <w:szCs w:val="24"/>
        </w:rPr>
        <w:t>in the</w:t>
      </w:r>
      <w:r w:rsidR="00EF0F51">
        <w:rPr>
          <w:rFonts w:ascii="Times New Roman" w:hAnsi="Times New Roman" w:cs="Times New Roman"/>
          <w:iCs/>
          <w:color w:val="000000"/>
          <w:sz w:val="24"/>
          <w:szCs w:val="24"/>
        </w:rPr>
        <w:t xml:space="preserve"> month</w:t>
      </w:r>
      <w:r w:rsidR="008A681A">
        <w:rPr>
          <w:rFonts w:ascii="Times New Roman" w:hAnsi="Times New Roman" w:cs="Times New Roman"/>
          <w:iCs/>
          <w:color w:val="000000"/>
          <w:sz w:val="24"/>
          <w:szCs w:val="24"/>
        </w:rPr>
        <w:t xml:space="preserve"> of </w:t>
      </w:r>
      <w:r w:rsidR="008A681A" w:rsidRPr="008A681A">
        <w:rPr>
          <w:rFonts w:ascii="Times New Roman" w:hAnsi="Times New Roman" w:cs="Times New Roman"/>
          <w:iCs/>
          <w:color w:val="000000"/>
          <w:sz w:val="24"/>
          <w:szCs w:val="24"/>
        </w:rPr>
        <w:t>October and December while long rains fall b</w:t>
      </w:r>
      <w:r w:rsidR="00CC7066" w:rsidRPr="00056877">
        <w:rPr>
          <w:rFonts w:ascii="Times New Roman" w:hAnsi="Times New Roman" w:cs="Times New Roman"/>
          <w:color w:val="000000"/>
          <w:sz w:val="24"/>
          <w:szCs w:val="24"/>
        </w:rPr>
        <w:t>et</w:t>
      </w:r>
      <w:r w:rsidR="008A681A" w:rsidRPr="008A681A">
        <w:rPr>
          <w:rFonts w:ascii="Times New Roman" w:hAnsi="Times New Roman" w:cs="Times New Roman"/>
          <w:iCs/>
          <w:color w:val="000000"/>
          <w:sz w:val="24"/>
          <w:szCs w:val="24"/>
        </w:rPr>
        <w:t>ween March and May</w:t>
      </w:r>
      <w:sdt>
        <w:sdtPr>
          <w:rPr>
            <w:rFonts w:ascii="Times New Roman" w:hAnsi="Times New Roman" w:cs="Times New Roman"/>
            <w:iCs/>
            <w:color w:val="000000"/>
            <w:sz w:val="24"/>
            <w:szCs w:val="24"/>
          </w:rPr>
          <w:tag w:val="MENDELEY_CITATION_v3_eyJjaXRhdGlvbklEIjoiTUVOREVMRVlfQ0lUQVRJT05fN2M3MWZjODktNmVjNy00OWIyLWFjMWQtODQzYWY5OTJiNTAy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
          <w:id w:val="1474954152"/>
          <w:placeholder>
            <w:docPart w:val="DefaultPlaceholder_-1854013440"/>
          </w:placeholder>
        </w:sdtPr>
        <w:sdtContent>
          <w:r w:rsidR="00F8018B" w:rsidRPr="00F8018B">
            <w:rPr>
              <w:rFonts w:ascii="Times New Roman" w:hAnsi="Times New Roman" w:cs="Times New Roman"/>
              <w:iCs/>
              <w:color w:val="000000"/>
              <w:sz w:val="24"/>
              <w:szCs w:val="24"/>
            </w:rPr>
            <w:t>(</w:t>
          </w:r>
          <w:proofErr w:type="spellStart"/>
          <w:r w:rsidR="00F8018B" w:rsidRPr="00F8018B">
            <w:rPr>
              <w:rFonts w:ascii="Times New Roman" w:hAnsi="Times New Roman" w:cs="Times New Roman"/>
              <w:iCs/>
              <w:color w:val="000000"/>
              <w:sz w:val="24"/>
              <w:szCs w:val="24"/>
            </w:rPr>
            <w:t>Ojwala</w:t>
          </w:r>
          <w:proofErr w:type="spellEnd"/>
          <w:r w:rsidR="00F8018B" w:rsidRPr="00F8018B">
            <w:rPr>
              <w:rFonts w:ascii="Times New Roman" w:hAnsi="Times New Roman" w:cs="Times New Roman"/>
              <w:iCs/>
              <w:color w:val="000000"/>
              <w:sz w:val="24"/>
              <w:szCs w:val="24"/>
            </w:rPr>
            <w:t xml:space="preserve"> et al., 2018)</w:t>
          </w:r>
        </w:sdtContent>
      </w:sdt>
      <w:r w:rsidR="00670067">
        <w:rPr>
          <w:rFonts w:ascii="Times New Roman" w:hAnsi="Times New Roman" w:cs="Times New Roman"/>
          <w:iCs/>
          <w:color w:val="000000"/>
          <w:sz w:val="24"/>
          <w:szCs w:val="24"/>
        </w:rPr>
        <w:t>.</w:t>
      </w:r>
      <w:r w:rsidR="00EF0F51" w:rsidRPr="00EF0F51">
        <w:t xml:space="preserve"> </w:t>
      </w:r>
      <w:r w:rsidR="00EF0F51">
        <w:rPr>
          <w:rFonts w:ascii="Times New Roman" w:hAnsi="Times New Roman" w:cs="Times New Roman"/>
          <w:iCs/>
          <w:color w:val="000000"/>
          <w:sz w:val="24"/>
          <w:szCs w:val="24"/>
        </w:rPr>
        <w:t xml:space="preserve">The county is divided climatically into three ecological zone (II, III and IV zones). The first </w:t>
      </w:r>
      <w:r w:rsidR="0040426E">
        <w:rPr>
          <w:rFonts w:ascii="Times New Roman" w:hAnsi="Times New Roman" w:cs="Times New Roman"/>
          <w:iCs/>
          <w:color w:val="000000"/>
          <w:sz w:val="24"/>
          <w:szCs w:val="24"/>
        </w:rPr>
        <w:t>zone, II</w:t>
      </w:r>
      <w:r w:rsidR="00EF0F51">
        <w:rPr>
          <w:rFonts w:ascii="Times New Roman" w:hAnsi="Times New Roman" w:cs="Times New Roman"/>
          <w:iCs/>
          <w:color w:val="000000"/>
          <w:sz w:val="24"/>
          <w:szCs w:val="24"/>
        </w:rPr>
        <w:t>; have altitude that ranges b</w:t>
      </w:r>
      <w:r w:rsidR="00CC7066" w:rsidRPr="00056877">
        <w:rPr>
          <w:rFonts w:ascii="Times New Roman" w:hAnsi="Times New Roman" w:cs="Times New Roman"/>
          <w:color w:val="000000"/>
          <w:sz w:val="24"/>
          <w:szCs w:val="24"/>
        </w:rPr>
        <w:t>et</w:t>
      </w:r>
      <w:r w:rsidR="00EF0F51">
        <w:rPr>
          <w:rFonts w:ascii="Times New Roman" w:hAnsi="Times New Roman" w:cs="Times New Roman"/>
          <w:iCs/>
          <w:color w:val="000000"/>
          <w:sz w:val="24"/>
          <w:szCs w:val="24"/>
        </w:rPr>
        <w:t xml:space="preserve">ween 1980 and 2700 m above sea level </w:t>
      </w:r>
      <w:r w:rsidR="0040426E">
        <w:rPr>
          <w:rFonts w:ascii="Times New Roman" w:hAnsi="Times New Roman" w:cs="Times New Roman"/>
          <w:iCs/>
          <w:color w:val="000000"/>
          <w:sz w:val="24"/>
          <w:szCs w:val="24"/>
        </w:rPr>
        <w:t>with minimum</w:t>
      </w:r>
      <w:r w:rsidR="00EF0F51">
        <w:rPr>
          <w:rFonts w:ascii="Times New Roman" w:hAnsi="Times New Roman" w:cs="Times New Roman"/>
          <w:iCs/>
          <w:color w:val="000000"/>
          <w:sz w:val="24"/>
          <w:szCs w:val="24"/>
        </w:rPr>
        <w:t xml:space="preserve"> rainfall of about 1000 mm per annum.</w:t>
      </w:r>
      <w:r w:rsidR="00EF0F51" w:rsidRPr="00EF0F51">
        <w:rPr>
          <w:rFonts w:ascii="Times New Roman" w:hAnsi="Times New Roman" w:cs="Times New Roman"/>
          <w:iCs/>
          <w:color w:val="000000"/>
          <w:sz w:val="24"/>
          <w:szCs w:val="24"/>
        </w:rPr>
        <w:t xml:space="preserve"> Zone</w:t>
      </w:r>
      <w:r w:rsidR="00EF0F51">
        <w:rPr>
          <w:rFonts w:ascii="Times New Roman" w:hAnsi="Times New Roman" w:cs="Times New Roman"/>
          <w:iCs/>
          <w:color w:val="000000"/>
          <w:sz w:val="24"/>
          <w:szCs w:val="24"/>
        </w:rPr>
        <w:t xml:space="preserve"> </w:t>
      </w:r>
      <w:r w:rsidR="0040426E">
        <w:rPr>
          <w:rFonts w:ascii="Times New Roman" w:hAnsi="Times New Roman" w:cs="Times New Roman"/>
          <w:iCs/>
          <w:color w:val="000000"/>
          <w:sz w:val="24"/>
          <w:szCs w:val="24"/>
        </w:rPr>
        <w:t>two (</w:t>
      </w:r>
      <w:r w:rsidR="0040426E" w:rsidRPr="00EF0F51">
        <w:rPr>
          <w:rFonts w:ascii="Times New Roman" w:hAnsi="Times New Roman" w:cs="Times New Roman"/>
          <w:iCs/>
          <w:color w:val="000000"/>
          <w:sz w:val="24"/>
          <w:szCs w:val="24"/>
        </w:rPr>
        <w:t>III</w:t>
      </w:r>
      <w:r w:rsidR="00EF0F51">
        <w:rPr>
          <w:rFonts w:ascii="Times New Roman" w:hAnsi="Times New Roman" w:cs="Times New Roman"/>
          <w:iCs/>
          <w:color w:val="000000"/>
          <w:sz w:val="24"/>
          <w:szCs w:val="24"/>
        </w:rPr>
        <w:t>)</w:t>
      </w:r>
      <w:r w:rsidR="00EF0F51" w:rsidRPr="00EF0F51">
        <w:rPr>
          <w:rFonts w:ascii="Times New Roman" w:hAnsi="Times New Roman" w:cs="Times New Roman"/>
          <w:iCs/>
          <w:color w:val="000000"/>
          <w:sz w:val="24"/>
          <w:szCs w:val="24"/>
        </w:rPr>
        <w:t xml:space="preserve"> and Zone </w:t>
      </w:r>
      <w:r w:rsidR="0040426E">
        <w:rPr>
          <w:rFonts w:ascii="Times New Roman" w:hAnsi="Times New Roman" w:cs="Times New Roman"/>
          <w:iCs/>
          <w:color w:val="000000"/>
          <w:sz w:val="24"/>
          <w:szCs w:val="24"/>
        </w:rPr>
        <w:t>three (</w:t>
      </w:r>
      <w:r w:rsidR="00EF0F51" w:rsidRPr="00EF0F51">
        <w:rPr>
          <w:rFonts w:ascii="Times New Roman" w:hAnsi="Times New Roman" w:cs="Times New Roman"/>
          <w:iCs/>
          <w:color w:val="000000"/>
          <w:sz w:val="24"/>
          <w:szCs w:val="24"/>
        </w:rPr>
        <w:t>IV</w:t>
      </w:r>
      <w:r w:rsidR="0040426E">
        <w:rPr>
          <w:rFonts w:ascii="Times New Roman" w:hAnsi="Times New Roman" w:cs="Times New Roman"/>
          <w:iCs/>
          <w:color w:val="000000"/>
          <w:sz w:val="24"/>
          <w:szCs w:val="24"/>
        </w:rPr>
        <w:t>)</w:t>
      </w:r>
      <w:r w:rsidR="00EF0F51" w:rsidRPr="00EF0F51">
        <w:rPr>
          <w:rFonts w:ascii="Times New Roman" w:hAnsi="Times New Roman" w:cs="Times New Roman"/>
          <w:iCs/>
          <w:color w:val="000000"/>
          <w:sz w:val="24"/>
          <w:szCs w:val="24"/>
        </w:rPr>
        <w:t xml:space="preserve"> cover areas with the same altitude b</w:t>
      </w:r>
      <w:r w:rsidR="00CC7066" w:rsidRPr="00056877">
        <w:rPr>
          <w:rFonts w:ascii="Times New Roman" w:hAnsi="Times New Roman" w:cs="Times New Roman"/>
          <w:color w:val="000000"/>
          <w:sz w:val="24"/>
          <w:szCs w:val="24"/>
        </w:rPr>
        <w:t>et</w:t>
      </w:r>
      <w:r w:rsidR="00EF0F51" w:rsidRPr="00EF0F51">
        <w:rPr>
          <w:rFonts w:ascii="Times New Roman" w:hAnsi="Times New Roman" w:cs="Times New Roman"/>
          <w:iCs/>
          <w:color w:val="000000"/>
          <w:sz w:val="24"/>
          <w:szCs w:val="24"/>
        </w:rPr>
        <w:t xml:space="preserve">ween 900-1800 m above sea level </w:t>
      </w:r>
      <w:r w:rsidR="0040426E">
        <w:rPr>
          <w:rFonts w:ascii="Times New Roman" w:hAnsi="Times New Roman" w:cs="Times New Roman"/>
          <w:iCs/>
          <w:color w:val="000000"/>
          <w:sz w:val="24"/>
          <w:szCs w:val="24"/>
        </w:rPr>
        <w:t xml:space="preserve">but with </w:t>
      </w:r>
      <w:r w:rsidR="00EF0F51" w:rsidRPr="00EF0F51">
        <w:rPr>
          <w:rFonts w:ascii="Times New Roman" w:hAnsi="Times New Roman" w:cs="Times New Roman"/>
          <w:iCs/>
          <w:color w:val="000000"/>
          <w:sz w:val="24"/>
          <w:szCs w:val="24"/>
        </w:rPr>
        <w:t xml:space="preserve">rainfall ranges of 950-1500 </w:t>
      </w:r>
      <w:r w:rsidR="0040426E" w:rsidRPr="00EF0F51">
        <w:rPr>
          <w:rFonts w:ascii="Times New Roman" w:hAnsi="Times New Roman" w:cs="Times New Roman"/>
          <w:iCs/>
          <w:color w:val="000000"/>
          <w:sz w:val="24"/>
          <w:szCs w:val="24"/>
        </w:rPr>
        <w:t xml:space="preserve">mm </w:t>
      </w:r>
      <w:r w:rsidR="0040426E">
        <w:rPr>
          <w:rFonts w:ascii="Times New Roman" w:hAnsi="Times New Roman" w:cs="Times New Roman"/>
          <w:iCs/>
          <w:color w:val="000000"/>
          <w:sz w:val="24"/>
          <w:szCs w:val="24"/>
        </w:rPr>
        <w:t xml:space="preserve">for zone two </w:t>
      </w:r>
      <w:r w:rsidR="00EF0F51" w:rsidRPr="00EF0F51">
        <w:rPr>
          <w:rFonts w:ascii="Times New Roman" w:hAnsi="Times New Roman" w:cs="Times New Roman"/>
          <w:iCs/>
          <w:color w:val="000000"/>
          <w:sz w:val="24"/>
          <w:szCs w:val="24"/>
        </w:rPr>
        <w:t>and 500-1000 mm per annum</w:t>
      </w:r>
      <w:r w:rsidR="0040426E">
        <w:rPr>
          <w:rFonts w:ascii="Times New Roman" w:hAnsi="Times New Roman" w:cs="Times New Roman"/>
          <w:iCs/>
          <w:color w:val="000000"/>
          <w:sz w:val="24"/>
          <w:szCs w:val="24"/>
        </w:rPr>
        <w:t xml:space="preserve"> for zone three</w:t>
      </w:r>
      <w:r w:rsidR="00EF0F51" w:rsidRPr="00EF0F51">
        <w:rPr>
          <w:rFonts w:ascii="Times New Roman" w:hAnsi="Times New Roman" w:cs="Times New Roman"/>
          <w:iCs/>
          <w:color w:val="000000"/>
          <w:sz w:val="24"/>
          <w:szCs w:val="24"/>
        </w:rPr>
        <w:t xml:space="preserve"> </w:t>
      </w:r>
      <w:sdt>
        <w:sdtPr>
          <w:rPr>
            <w:rFonts w:ascii="Times New Roman" w:hAnsi="Times New Roman" w:cs="Times New Roman"/>
            <w:iCs/>
            <w:color w:val="000000"/>
            <w:sz w:val="24"/>
            <w:szCs w:val="24"/>
          </w:rPr>
          <w:tag w:val="MENDELEY_CITATION_v3_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"/>
          <w:id w:val="-1138875741"/>
          <w:placeholder>
            <w:docPart w:val="DefaultPlaceholder_-1854013440"/>
          </w:placeholder>
        </w:sdtPr>
        <w:sdtContent>
          <w:r w:rsidR="00F8018B">
            <w:rPr>
              <w:rFonts w:eastAsia="Times New Roman"/>
            </w:rPr>
            <w:t>(</w:t>
          </w:r>
          <w:r w:rsidR="00F8018B">
            <w:rPr>
              <w:rFonts w:eastAsia="Times New Roman"/>
              <w:i/>
              <w:iCs/>
            </w:rPr>
            <w:t xml:space="preserve">COUNTY GOVERNMENT OF NAKURU </w:t>
          </w:r>
          <w:proofErr w:type="spellStart"/>
          <w:r w:rsidR="00F8018B">
            <w:rPr>
              <w:rFonts w:eastAsia="Times New Roman"/>
              <w:i/>
              <w:iCs/>
            </w:rPr>
            <w:t>NAKURU</w:t>
          </w:r>
          <w:proofErr w:type="spellEnd"/>
          <w:r w:rsidR="00F8018B">
            <w:rPr>
              <w:rFonts w:eastAsia="Times New Roman"/>
              <w:i/>
              <w:iCs/>
            </w:rPr>
            <w:t xml:space="preserve"> COUNTY INTEGRATED DEVELOPMENT PLAN</w:t>
          </w:r>
          <w:r w:rsidR="00F8018B">
            <w:rPr>
              <w:rFonts w:eastAsia="Times New Roman"/>
            </w:rPr>
            <w:t>, 2018)</w:t>
          </w:r>
        </w:sdtContent>
      </w:sdt>
      <w:r w:rsidR="0040426E" w:rsidRPr="00056877">
        <w:rPr>
          <w:rFonts w:ascii="Times New Roman" w:hAnsi="Times New Roman" w:cs="Times New Roman"/>
          <w:iCs/>
          <w:color w:val="000000"/>
          <w:sz w:val="24"/>
          <w:szCs w:val="24"/>
        </w:rPr>
        <w:t>.</w:t>
      </w:r>
    </w:p>
    <w:p w14:paraId="68F8E9AC" w14:textId="165E2ADF" w:rsidR="006C760C" w:rsidRPr="00F24CAA" w:rsidRDefault="00AB39BB" w:rsidP="00F24CAA">
      <w:pPr>
        <w:spacing w:line="360" w:lineRule="auto"/>
        <w:jc w:val="both"/>
        <w:rPr>
          <w:rFonts w:ascii="Times New Roman" w:hAnsi="Times New Roman" w:cs="Times New Roman"/>
          <w:iCs/>
          <w:color w:val="000000"/>
          <w:sz w:val="24"/>
          <w:szCs w:val="24"/>
        </w:rPr>
      </w:pPr>
      <w:r w:rsidRPr="00AB39BB">
        <w:rPr>
          <w:rFonts w:ascii="Times New Roman" w:hAnsi="Times New Roman" w:cs="Times New Roman"/>
          <w:iCs/>
          <w:color w:val="000000"/>
          <w:sz w:val="24"/>
          <w:szCs w:val="24"/>
        </w:rPr>
        <w:t>Taita-Tav</w:t>
      </w:r>
      <w:r w:rsidR="00CC7066" w:rsidRPr="00056877">
        <w:rPr>
          <w:rFonts w:ascii="Times New Roman" w:hAnsi="Times New Roman" w:cs="Times New Roman"/>
          <w:color w:val="000000"/>
          <w:sz w:val="24"/>
          <w:szCs w:val="24"/>
        </w:rPr>
        <w:t>et</w:t>
      </w:r>
      <w:r w:rsidRPr="00056877">
        <w:rPr>
          <w:rFonts w:ascii="Times New Roman" w:hAnsi="Times New Roman" w:cs="Times New Roman"/>
          <w:color w:val="000000"/>
          <w:sz w:val="24"/>
          <w:szCs w:val="24"/>
        </w:rPr>
        <w:t>a</w:t>
      </w:r>
      <w:r w:rsidRPr="00AB39BB">
        <w:rPr>
          <w:rFonts w:ascii="Times New Roman" w:hAnsi="Times New Roman" w:cs="Times New Roman"/>
          <w:iCs/>
          <w:color w:val="000000"/>
          <w:sz w:val="24"/>
          <w:szCs w:val="24"/>
        </w:rPr>
        <w:t xml:space="preserve"> County is </w:t>
      </w:r>
      <w:r>
        <w:rPr>
          <w:rFonts w:ascii="Times New Roman" w:hAnsi="Times New Roman" w:cs="Times New Roman"/>
          <w:iCs/>
          <w:color w:val="000000"/>
          <w:sz w:val="24"/>
          <w:szCs w:val="24"/>
        </w:rPr>
        <w:t xml:space="preserve">one of the six coastal counties </w:t>
      </w:r>
      <w:r w:rsidR="00AB5272">
        <w:rPr>
          <w:rFonts w:ascii="Times New Roman" w:hAnsi="Times New Roman" w:cs="Times New Roman"/>
          <w:iCs/>
          <w:color w:val="000000"/>
          <w:sz w:val="24"/>
          <w:szCs w:val="24"/>
        </w:rPr>
        <w:t>in</w:t>
      </w:r>
      <w:r>
        <w:rPr>
          <w:rFonts w:ascii="Times New Roman" w:hAnsi="Times New Roman" w:cs="Times New Roman"/>
          <w:iCs/>
          <w:color w:val="000000"/>
          <w:sz w:val="24"/>
          <w:szCs w:val="24"/>
        </w:rPr>
        <w:t xml:space="preserve"> Kenya</w:t>
      </w:r>
      <w:r w:rsidRPr="00AB39BB">
        <w:rPr>
          <w:rFonts w:ascii="Times New Roman" w:hAnsi="Times New Roman" w:cs="Times New Roman"/>
          <w:iCs/>
          <w:color w:val="000000"/>
          <w:sz w:val="24"/>
          <w:szCs w:val="24"/>
        </w:rPr>
        <w:t xml:space="preserve">. </w:t>
      </w:r>
      <w:r w:rsidR="00AB5272">
        <w:rPr>
          <w:rFonts w:ascii="Times New Roman" w:hAnsi="Times New Roman" w:cs="Times New Roman"/>
          <w:iCs/>
          <w:color w:val="000000"/>
          <w:sz w:val="24"/>
          <w:szCs w:val="24"/>
        </w:rPr>
        <w:t>It is bordered to the north by Makueni, Kitui and Tana River counties.</w:t>
      </w:r>
      <w:r w:rsidR="00A52DFE">
        <w:rPr>
          <w:rFonts w:ascii="Times New Roman" w:hAnsi="Times New Roman" w:cs="Times New Roman"/>
          <w:iCs/>
          <w:color w:val="000000"/>
          <w:sz w:val="24"/>
          <w:szCs w:val="24"/>
        </w:rPr>
        <w:t xml:space="preserve"> And to the south by Tanzania, </w:t>
      </w:r>
      <w:r w:rsidR="00537F9C">
        <w:rPr>
          <w:rFonts w:ascii="Times New Roman" w:hAnsi="Times New Roman" w:cs="Times New Roman"/>
          <w:iCs/>
          <w:color w:val="000000"/>
          <w:sz w:val="24"/>
          <w:szCs w:val="24"/>
        </w:rPr>
        <w:t xml:space="preserve">to </w:t>
      </w:r>
      <w:r w:rsidR="00A52DFE">
        <w:rPr>
          <w:rFonts w:ascii="Times New Roman" w:hAnsi="Times New Roman" w:cs="Times New Roman"/>
          <w:iCs/>
          <w:color w:val="000000"/>
          <w:sz w:val="24"/>
          <w:szCs w:val="24"/>
        </w:rPr>
        <w:t xml:space="preserve">west by Kajiado county and to the east by Kilifi and Kwale counties </w:t>
      </w:r>
      <w:sdt>
        <w:sdtPr>
          <w:rPr>
            <w:rFonts w:ascii="Times New Roman" w:hAnsi="Times New Roman" w:cs="Times New Roman"/>
            <w:iCs/>
            <w:color w:val="000000"/>
            <w:sz w:val="24"/>
            <w:szCs w:val="24"/>
          </w:rPr>
          <w:tag w:val="MENDELEY_CITATION_v3_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"/>
          <w:id w:val="-1093386165"/>
          <w:placeholder>
            <w:docPart w:val="DefaultPlaceholder_-1854013440"/>
          </w:placeholder>
        </w:sdtPr>
        <w:sdtContent>
          <w:r w:rsidR="00F8018B">
            <w:rPr>
              <w:rFonts w:eastAsia="Times New Roman"/>
            </w:rPr>
            <w:t>(</w:t>
          </w:r>
          <w:r w:rsidR="00F8018B">
            <w:rPr>
              <w:rFonts w:eastAsia="Times New Roman"/>
              <w:i/>
              <w:iCs/>
            </w:rPr>
            <w:t>COUNTY GOVERNMENT OF TAITA TAVETA County Integrated Development Plan 2018-2022</w:t>
          </w:r>
          <w:r w:rsidR="00F8018B">
            <w:rPr>
              <w:rFonts w:eastAsia="Times New Roman"/>
            </w:rPr>
            <w:t>, 2018)</w:t>
          </w:r>
        </w:sdtContent>
      </w:sdt>
      <w:r w:rsidR="00AB5272" w:rsidRPr="00056877">
        <w:rPr>
          <w:rFonts w:ascii="Times New Roman" w:hAnsi="Times New Roman" w:cs="Times New Roman"/>
          <w:iCs/>
          <w:color w:val="000000"/>
          <w:sz w:val="24"/>
          <w:szCs w:val="24"/>
        </w:rPr>
        <w:t xml:space="preserve"> </w:t>
      </w:r>
      <w:r w:rsidR="00A52DFE" w:rsidRPr="00056877">
        <w:rPr>
          <w:rFonts w:ascii="Times New Roman" w:hAnsi="Times New Roman" w:cs="Times New Roman"/>
          <w:iCs/>
          <w:color w:val="000000"/>
          <w:sz w:val="24"/>
          <w:szCs w:val="24"/>
        </w:rPr>
        <w:t>.</w:t>
      </w:r>
      <w:r w:rsidRPr="00056877">
        <w:rPr>
          <w:rFonts w:ascii="Times New Roman" w:hAnsi="Times New Roman" w:cs="Times New Roman"/>
          <w:iCs/>
          <w:color w:val="000000"/>
          <w:sz w:val="24"/>
          <w:szCs w:val="24"/>
        </w:rPr>
        <w:t xml:space="preserve"> </w:t>
      </w:r>
      <w:r w:rsidR="00667BA4" w:rsidRPr="00056877">
        <w:rPr>
          <w:rFonts w:ascii="Times New Roman" w:hAnsi="Times New Roman" w:cs="Times New Roman"/>
          <w:iCs/>
          <w:color w:val="000000"/>
          <w:sz w:val="24"/>
          <w:szCs w:val="24"/>
        </w:rPr>
        <w:t>T</w:t>
      </w:r>
      <w:r w:rsidR="00E166CC" w:rsidRPr="00056877">
        <w:rPr>
          <w:rFonts w:ascii="Times New Roman" w:hAnsi="Times New Roman" w:cs="Times New Roman"/>
          <w:iCs/>
          <w:color w:val="000000"/>
          <w:sz w:val="24"/>
          <w:szCs w:val="24"/>
        </w:rPr>
        <w:t>h</w:t>
      </w:r>
      <w:r w:rsidR="00E166CC">
        <w:rPr>
          <w:rFonts w:ascii="Times New Roman" w:hAnsi="Times New Roman" w:cs="Times New Roman"/>
          <w:iCs/>
          <w:color w:val="000000"/>
          <w:sz w:val="24"/>
          <w:szCs w:val="24"/>
        </w:rPr>
        <w:t xml:space="preserve">e county </w:t>
      </w:r>
      <w:r w:rsidR="00667BA4" w:rsidRPr="00667BA4">
        <w:rPr>
          <w:rFonts w:ascii="Times New Roman" w:hAnsi="Times New Roman" w:cs="Times New Roman"/>
          <w:iCs/>
          <w:color w:val="000000"/>
          <w:sz w:val="24"/>
          <w:szCs w:val="24"/>
        </w:rPr>
        <w:t>covers an area of 17,083.9 km</w:t>
      </w:r>
      <w:r w:rsidR="00667BA4" w:rsidRPr="00E166CC">
        <w:rPr>
          <w:rFonts w:ascii="Times New Roman" w:hAnsi="Times New Roman" w:cs="Times New Roman"/>
          <w:iCs/>
          <w:color w:val="000000"/>
          <w:sz w:val="24"/>
          <w:szCs w:val="24"/>
          <w:vertAlign w:val="superscript"/>
        </w:rPr>
        <w:t>2</w:t>
      </w:r>
      <w:r w:rsidR="00667BA4" w:rsidRPr="00667BA4">
        <w:rPr>
          <w:rFonts w:ascii="Times New Roman" w:hAnsi="Times New Roman" w:cs="Times New Roman"/>
          <w:iCs/>
          <w:color w:val="000000"/>
          <w:sz w:val="24"/>
          <w:szCs w:val="24"/>
        </w:rPr>
        <w:t xml:space="preserve">, </w:t>
      </w:r>
      <w:r w:rsidR="00E166CC">
        <w:rPr>
          <w:rFonts w:ascii="Times New Roman" w:hAnsi="Times New Roman" w:cs="Times New Roman"/>
          <w:iCs/>
          <w:color w:val="000000"/>
          <w:sz w:val="24"/>
          <w:szCs w:val="24"/>
        </w:rPr>
        <w:t>out of this area ;</w:t>
      </w:r>
      <w:r w:rsidR="00667BA4" w:rsidRPr="00667BA4">
        <w:rPr>
          <w:rFonts w:ascii="Times New Roman" w:hAnsi="Times New Roman" w:cs="Times New Roman"/>
          <w:iCs/>
          <w:color w:val="000000"/>
          <w:sz w:val="24"/>
          <w:szCs w:val="24"/>
        </w:rPr>
        <w:t xml:space="preserve">62% </w:t>
      </w:r>
      <w:r w:rsidR="00537F9C">
        <w:rPr>
          <w:rFonts w:ascii="Times New Roman" w:hAnsi="Times New Roman" w:cs="Times New Roman"/>
          <w:iCs/>
          <w:color w:val="000000"/>
          <w:sz w:val="24"/>
          <w:szCs w:val="24"/>
        </w:rPr>
        <w:t xml:space="preserve">which represents </w:t>
      </w:r>
      <w:r w:rsidR="00667BA4" w:rsidRPr="00667BA4">
        <w:rPr>
          <w:rFonts w:ascii="Times New Roman" w:hAnsi="Times New Roman" w:cs="Times New Roman"/>
          <w:iCs/>
          <w:color w:val="000000"/>
          <w:sz w:val="24"/>
          <w:szCs w:val="24"/>
        </w:rPr>
        <w:t>11,100 km</w:t>
      </w:r>
      <w:r w:rsidR="00667BA4" w:rsidRPr="00E166CC">
        <w:rPr>
          <w:rFonts w:ascii="Times New Roman" w:hAnsi="Times New Roman" w:cs="Times New Roman"/>
          <w:iCs/>
          <w:color w:val="000000"/>
          <w:sz w:val="24"/>
          <w:szCs w:val="24"/>
          <w:vertAlign w:val="superscript"/>
        </w:rPr>
        <w:t>2</w:t>
      </w:r>
      <w:r w:rsidR="00667BA4" w:rsidRPr="00667BA4">
        <w:rPr>
          <w:rFonts w:ascii="Times New Roman" w:hAnsi="Times New Roman" w:cs="Times New Roman"/>
          <w:iCs/>
          <w:color w:val="000000"/>
          <w:sz w:val="24"/>
          <w:szCs w:val="24"/>
        </w:rPr>
        <w:t xml:space="preserve"> </w:t>
      </w:r>
      <w:r w:rsidR="006C23E6">
        <w:rPr>
          <w:rFonts w:ascii="Times New Roman" w:hAnsi="Times New Roman" w:cs="Times New Roman"/>
          <w:iCs/>
          <w:color w:val="000000"/>
          <w:sz w:val="24"/>
          <w:szCs w:val="24"/>
        </w:rPr>
        <w:t>is under management of Kenya wildlife service as it either falls</w:t>
      </w:r>
      <w:r w:rsidR="00667BA4" w:rsidRPr="00667BA4">
        <w:rPr>
          <w:rFonts w:ascii="Times New Roman" w:hAnsi="Times New Roman" w:cs="Times New Roman"/>
          <w:iCs/>
          <w:color w:val="000000"/>
          <w:sz w:val="24"/>
          <w:szCs w:val="24"/>
        </w:rPr>
        <w:t xml:space="preserve"> </w:t>
      </w:r>
      <w:r w:rsidR="006C23E6">
        <w:rPr>
          <w:rFonts w:ascii="Times New Roman" w:hAnsi="Times New Roman" w:cs="Times New Roman"/>
          <w:iCs/>
          <w:color w:val="000000"/>
          <w:sz w:val="24"/>
          <w:szCs w:val="24"/>
        </w:rPr>
        <w:t xml:space="preserve">in </w:t>
      </w:r>
      <w:r w:rsidR="00667BA4" w:rsidRPr="00667BA4">
        <w:rPr>
          <w:rFonts w:ascii="Times New Roman" w:hAnsi="Times New Roman" w:cs="Times New Roman"/>
          <w:iCs/>
          <w:color w:val="000000"/>
          <w:sz w:val="24"/>
          <w:szCs w:val="24"/>
        </w:rPr>
        <w:t>Tsavo East</w:t>
      </w:r>
      <w:r w:rsidR="006C23E6">
        <w:rPr>
          <w:rFonts w:ascii="Times New Roman" w:hAnsi="Times New Roman" w:cs="Times New Roman"/>
          <w:iCs/>
          <w:color w:val="000000"/>
          <w:sz w:val="24"/>
          <w:szCs w:val="24"/>
        </w:rPr>
        <w:t xml:space="preserve"> or</w:t>
      </w:r>
      <w:r w:rsidR="00667BA4" w:rsidRPr="00667BA4">
        <w:rPr>
          <w:rFonts w:ascii="Times New Roman" w:hAnsi="Times New Roman" w:cs="Times New Roman"/>
          <w:iCs/>
          <w:color w:val="000000"/>
          <w:sz w:val="24"/>
          <w:szCs w:val="24"/>
        </w:rPr>
        <w:t xml:space="preserve"> Tsavo West National Parks. The remaining </w:t>
      </w:r>
      <w:r w:rsidR="006C23E6">
        <w:rPr>
          <w:rFonts w:ascii="Times New Roman" w:hAnsi="Times New Roman" w:cs="Times New Roman"/>
          <w:iCs/>
          <w:color w:val="000000"/>
          <w:sz w:val="24"/>
          <w:szCs w:val="24"/>
        </w:rPr>
        <w:t>area;</w:t>
      </w:r>
      <w:r w:rsidR="00667BA4" w:rsidRPr="00667BA4">
        <w:rPr>
          <w:rFonts w:ascii="Times New Roman" w:hAnsi="Times New Roman" w:cs="Times New Roman"/>
          <w:iCs/>
          <w:color w:val="000000"/>
          <w:sz w:val="24"/>
          <w:szCs w:val="24"/>
        </w:rPr>
        <w:t>5,876 km</w:t>
      </w:r>
      <w:r w:rsidR="00667BA4" w:rsidRPr="006C23E6">
        <w:rPr>
          <w:rFonts w:ascii="Times New Roman" w:hAnsi="Times New Roman" w:cs="Times New Roman"/>
          <w:iCs/>
          <w:color w:val="000000"/>
          <w:sz w:val="24"/>
          <w:szCs w:val="24"/>
          <w:vertAlign w:val="superscript"/>
        </w:rPr>
        <w:t>2</w:t>
      </w:r>
      <w:r w:rsidR="006C23E6">
        <w:rPr>
          <w:rFonts w:ascii="Times New Roman" w:hAnsi="Times New Roman" w:cs="Times New Roman"/>
          <w:iCs/>
          <w:color w:val="000000"/>
          <w:sz w:val="24"/>
          <w:szCs w:val="24"/>
        </w:rPr>
        <w:t xml:space="preserve"> is made up of</w:t>
      </w:r>
      <w:r w:rsidR="00667BA4" w:rsidRPr="00667BA4">
        <w:rPr>
          <w:rFonts w:ascii="Times New Roman" w:hAnsi="Times New Roman" w:cs="Times New Roman"/>
          <w:iCs/>
          <w:color w:val="000000"/>
          <w:sz w:val="24"/>
          <w:szCs w:val="24"/>
        </w:rPr>
        <w:t xml:space="preserve"> </w:t>
      </w:r>
      <w:r w:rsidR="006C23E6" w:rsidRPr="00667BA4">
        <w:rPr>
          <w:rFonts w:ascii="Times New Roman" w:hAnsi="Times New Roman" w:cs="Times New Roman"/>
          <w:iCs/>
          <w:color w:val="000000"/>
          <w:sz w:val="24"/>
          <w:szCs w:val="24"/>
        </w:rPr>
        <w:t>small-scale</w:t>
      </w:r>
      <w:r w:rsidR="00667BA4" w:rsidRPr="00667BA4">
        <w:rPr>
          <w:rFonts w:ascii="Times New Roman" w:hAnsi="Times New Roman" w:cs="Times New Roman"/>
          <w:iCs/>
          <w:color w:val="000000"/>
          <w:sz w:val="24"/>
          <w:szCs w:val="24"/>
        </w:rPr>
        <w:t xml:space="preserve"> farms, ranches, sisal estates, water bodies </w:t>
      </w:r>
      <w:r w:rsidR="00537F9C">
        <w:rPr>
          <w:rFonts w:ascii="Times New Roman" w:hAnsi="Times New Roman" w:cs="Times New Roman"/>
          <w:iCs/>
          <w:color w:val="000000"/>
          <w:sz w:val="24"/>
          <w:szCs w:val="24"/>
        </w:rPr>
        <w:t xml:space="preserve">like </w:t>
      </w:r>
      <w:r w:rsidR="00667BA4" w:rsidRPr="00667BA4">
        <w:rPr>
          <w:rFonts w:ascii="Times New Roman" w:hAnsi="Times New Roman" w:cs="Times New Roman"/>
          <w:iCs/>
          <w:color w:val="000000"/>
          <w:sz w:val="24"/>
          <w:szCs w:val="24"/>
        </w:rPr>
        <w:t xml:space="preserve">Lakes Chala and </w:t>
      </w:r>
      <w:proofErr w:type="spellStart"/>
      <w:r w:rsidR="00667BA4" w:rsidRPr="00667BA4">
        <w:rPr>
          <w:rFonts w:ascii="Times New Roman" w:hAnsi="Times New Roman" w:cs="Times New Roman"/>
          <w:iCs/>
          <w:color w:val="000000"/>
          <w:sz w:val="24"/>
          <w:szCs w:val="24"/>
        </w:rPr>
        <w:t>Jipe</w:t>
      </w:r>
      <w:proofErr w:type="spellEnd"/>
      <w:r w:rsidR="00667BA4" w:rsidRPr="00667BA4">
        <w:rPr>
          <w:rFonts w:ascii="Times New Roman" w:hAnsi="Times New Roman" w:cs="Times New Roman"/>
          <w:iCs/>
          <w:color w:val="000000"/>
          <w:sz w:val="24"/>
          <w:szCs w:val="24"/>
        </w:rPr>
        <w:t xml:space="preserve"> and </w:t>
      </w:r>
      <w:proofErr w:type="spellStart"/>
      <w:r w:rsidR="00667BA4" w:rsidRPr="00667BA4">
        <w:rPr>
          <w:rFonts w:ascii="Times New Roman" w:hAnsi="Times New Roman" w:cs="Times New Roman"/>
          <w:iCs/>
          <w:color w:val="000000"/>
          <w:sz w:val="24"/>
          <w:szCs w:val="24"/>
        </w:rPr>
        <w:t>Mzima</w:t>
      </w:r>
      <w:proofErr w:type="spellEnd"/>
      <w:r w:rsidR="00667BA4" w:rsidRPr="00667BA4">
        <w:rPr>
          <w:rFonts w:ascii="Times New Roman" w:hAnsi="Times New Roman" w:cs="Times New Roman"/>
          <w:iCs/>
          <w:color w:val="000000"/>
          <w:sz w:val="24"/>
          <w:szCs w:val="24"/>
        </w:rPr>
        <w:t xml:space="preserve"> springs, and the hilltop forests</w:t>
      </w:r>
      <w:sdt>
        <w:sdtPr>
          <w:rPr>
            <w:rFonts w:ascii="Times New Roman" w:hAnsi="Times New Roman" w:cs="Times New Roman"/>
            <w:iCs/>
            <w:color w:val="000000"/>
            <w:sz w:val="24"/>
            <w:szCs w:val="24"/>
          </w:rPr>
          <w:tag w:val="MENDELEY_CITATION_v3_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"/>
          <w:id w:val="1762875003"/>
          <w:placeholder>
            <w:docPart w:val="DefaultPlaceholder_-1854013440"/>
          </w:placeholder>
        </w:sdtPr>
        <w:sdtContent>
          <w:r w:rsidR="00F8018B" w:rsidRPr="00F8018B">
            <w:rPr>
              <w:rFonts w:ascii="Times New Roman" w:hAnsi="Times New Roman" w:cs="Times New Roman"/>
              <w:iCs/>
              <w:color w:val="000000"/>
              <w:sz w:val="24"/>
              <w:szCs w:val="24"/>
            </w:rPr>
            <w:t>(Abera et al., 2022)</w:t>
          </w:r>
        </w:sdtContent>
      </w:sdt>
      <w:r w:rsidR="002A6704">
        <w:rPr>
          <w:rFonts w:ascii="Times New Roman" w:hAnsi="Times New Roman" w:cs="Times New Roman"/>
          <w:iCs/>
          <w:color w:val="000000"/>
          <w:sz w:val="24"/>
          <w:szCs w:val="24"/>
        </w:rPr>
        <w:t>.</w:t>
      </w:r>
      <w:r w:rsidR="002A6704" w:rsidRPr="002A6704">
        <w:t xml:space="preserve"> </w:t>
      </w:r>
      <w:r w:rsidR="002A6704" w:rsidRPr="002A6704">
        <w:rPr>
          <w:rFonts w:ascii="Times New Roman" w:hAnsi="Times New Roman" w:cs="Times New Roman"/>
          <w:iCs/>
          <w:color w:val="000000"/>
          <w:sz w:val="24"/>
          <w:szCs w:val="24"/>
        </w:rPr>
        <w:t>The c</w:t>
      </w:r>
      <w:r w:rsidR="002A6704">
        <w:rPr>
          <w:rFonts w:ascii="Times New Roman" w:hAnsi="Times New Roman" w:cs="Times New Roman"/>
          <w:iCs/>
          <w:color w:val="000000"/>
          <w:sz w:val="24"/>
          <w:szCs w:val="24"/>
        </w:rPr>
        <w:t>limate of the county is</w:t>
      </w:r>
      <w:r w:rsidR="002A6704" w:rsidRPr="002A6704">
        <w:rPr>
          <w:rFonts w:ascii="Times New Roman" w:hAnsi="Times New Roman" w:cs="Times New Roman"/>
          <w:iCs/>
          <w:color w:val="000000"/>
          <w:sz w:val="24"/>
          <w:szCs w:val="24"/>
        </w:rPr>
        <w:t xml:space="preserve"> a tropical </w:t>
      </w:r>
      <w:r w:rsidR="002A6704" w:rsidRPr="00056877">
        <w:rPr>
          <w:rFonts w:ascii="Times New Roman" w:hAnsi="Times New Roman" w:cs="Times New Roman"/>
          <w:iCs/>
          <w:color w:val="000000"/>
          <w:sz w:val="24"/>
          <w:szCs w:val="24"/>
        </w:rPr>
        <w:t>w</w:t>
      </w:r>
      <w:r w:rsidR="00CC7066" w:rsidRPr="00056877">
        <w:rPr>
          <w:rFonts w:ascii="Times New Roman" w:hAnsi="Times New Roman" w:cs="Times New Roman"/>
          <w:iCs/>
          <w:color w:val="000000"/>
          <w:sz w:val="24"/>
          <w:szCs w:val="24"/>
        </w:rPr>
        <w:t>et</w:t>
      </w:r>
      <w:r w:rsidR="002A6704" w:rsidRPr="00056877">
        <w:rPr>
          <w:rFonts w:ascii="Times New Roman" w:hAnsi="Times New Roman" w:cs="Times New Roman"/>
          <w:iCs/>
          <w:color w:val="000000"/>
          <w:sz w:val="24"/>
          <w:szCs w:val="24"/>
        </w:rPr>
        <w:t xml:space="preserve"> </w:t>
      </w:r>
      <w:r w:rsidR="002A6704" w:rsidRPr="002A6704">
        <w:rPr>
          <w:rFonts w:ascii="Times New Roman" w:hAnsi="Times New Roman" w:cs="Times New Roman"/>
          <w:iCs/>
          <w:color w:val="000000"/>
          <w:sz w:val="24"/>
          <w:szCs w:val="24"/>
        </w:rPr>
        <w:t xml:space="preserve">and dry or savanna </w:t>
      </w:r>
      <w:r w:rsidR="002A6704">
        <w:rPr>
          <w:rFonts w:ascii="Times New Roman" w:hAnsi="Times New Roman" w:cs="Times New Roman"/>
          <w:iCs/>
          <w:color w:val="000000"/>
          <w:sz w:val="24"/>
          <w:szCs w:val="24"/>
        </w:rPr>
        <w:t xml:space="preserve">with annual temperature of </w:t>
      </w:r>
      <w:r w:rsidR="002A6704" w:rsidRPr="002A6704">
        <w:rPr>
          <w:rFonts w:ascii="Times New Roman" w:hAnsi="Times New Roman" w:cs="Times New Roman"/>
          <w:iCs/>
          <w:color w:val="000000"/>
          <w:sz w:val="24"/>
          <w:szCs w:val="24"/>
        </w:rPr>
        <w:t>25.44ºC</w:t>
      </w:r>
      <w:r w:rsidR="002A6704">
        <w:rPr>
          <w:rFonts w:ascii="Times New Roman" w:hAnsi="Times New Roman" w:cs="Times New Roman"/>
          <w:iCs/>
          <w:color w:val="000000"/>
          <w:sz w:val="24"/>
          <w:szCs w:val="24"/>
        </w:rPr>
        <w:t xml:space="preserve"> which is 2.94% higher than average temperature of Kenya</w:t>
      </w:r>
      <w:r w:rsidR="002A6704" w:rsidRPr="002A6704">
        <w:rPr>
          <w:rFonts w:ascii="Times New Roman" w:hAnsi="Times New Roman" w:cs="Times New Roman"/>
          <w:iCs/>
          <w:color w:val="000000"/>
          <w:sz w:val="24"/>
          <w:szCs w:val="24"/>
        </w:rPr>
        <w:t xml:space="preserve">. </w:t>
      </w:r>
      <w:r w:rsidR="00584353">
        <w:rPr>
          <w:rFonts w:ascii="Times New Roman" w:hAnsi="Times New Roman" w:cs="Times New Roman"/>
          <w:iCs/>
          <w:color w:val="000000"/>
          <w:sz w:val="24"/>
          <w:szCs w:val="24"/>
        </w:rPr>
        <w:t xml:space="preserve">And </w:t>
      </w:r>
      <w:r w:rsidR="00584353" w:rsidRPr="002A6704">
        <w:rPr>
          <w:rFonts w:ascii="Times New Roman" w:hAnsi="Times New Roman" w:cs="Times New Roman"/>
          <w:iCs/>
          <w:color w:val="000000"/>
          <w:sz w:val="24"/>
          <w:szCs w:val="24"/>
        </w:rPr>
        <w:t>receives 144.51</w:t>
      </w:r>
      <w:r w:rsidR="002A6704" w:rsidRPr="002A6704">
        <w:rPr>
          <w:rFonts w:ascii="Times New Roman" w:hAnsi="Times New Roman" w:cs="Times New Roman"/>
          <w:iCs/>
          <w:color w:val="000000"/>
          <w:sz w:val="24"/>
          <w:szCs w:val="24"/>
        </w:rPr>
        <w:t xml:space="preserve"> millim</w:t>
      </w:r>
      <w:r w:rsidR="00CC7066" w:rsidRPr="00056877">
        <w:rPr>
          <w:rFonts w:ascii="Times New Roman" w:hAnsi="Times New Roman" w:cs="Times New Roman"/>
          <w:color w:val="000000"/>
          <w:sz w:val="24"/>
          <w:szCs w:val="24"/>
        </w:rPr>
        <w:t>et</w:t>
      </w:r>
      <w:r w:rsidR="002A6704" w:rsidRPr="002A6704">
        <w:rPr>
          <w:rFonts w:ascii="Times New Roman" w:hAnsi="Times New Roman" w:cs="Times New Roman"/>
          <w:iCs/>
          <w:color w:val="000000"/>
          <w:sz w:val="24"/>
          <w:szCs w:val="24"/>
        </w:rPr>
        <w:t>ers</w:t>
      </w:r>
      <w:r w:rsidR="00584353">
        <w:rPr>
          <w:rFonts w:ascii="Times New Roman" w:hAnsi="Times New Roman" w:cs="Times New Roman"/>
          <w:iCs/>
          <w:color w:val="000000"/>
          <w:sz w:val="24"/>
          <w:szCs w:val="24"/>
        </w:rPr>
        <w:t xml:space="preserve"> </w:t>
      </w:r>
      <w:r w:rsidR="002A6704" w:rsidRPr="002A6704">
        <w:rPr>
          <w:rFonts w:ascii="Times New Roman" w:hAnsi="Times New Roman" w:cs="Times New Roman"/>
          <w:iCs/>
          <w:color w:val="000000"/>
          <w:sz w:val="24"/>
          <w:szCs w:val="24"/>
        </w:rPr>
        <w:t xml:space="preserve">of precipitation </w:t>
      </w:r>
      <w:r w:rsidR="00FB5830">
        <w:rPr>
          <w:rFonts w:ascii="Times New Roman" w:hAnsi="Times New Roman" w:cs="Times New Roman"/>
          <w:iCs/>
          <w:color w:val="000000"/>
          <w:sz w:val="24"/>
          <w:szCs w:val="24"/>
        </w:rPr>
        <w:t xml:space="preserve">in </w:t>
      </w:r>
      <w:r w:rsidR="002A6704" w:rsidRPr="002A6704">
        <w:rPr>
          <w:rFonts w:ascii="Times New Roman" w:hAnsi="Times New Roman" w:cs="Times New Roman"/>
          <w:iCs/>
          <w:color w:val="000000"/>
          <w:sz w:val="24"/>
          <w:szCs w:val="24"/>
        </w:rPr>
        <w:t xml:space="preserve">158.92 rainy days annually </w:t>
      </w:r>
      <w:sdt>
        <w:sdtPr>
          <w:rPr>
            <w:rFonts w:ascii="Times New Roman" w:hAnsi="Times New Roman" w:cs="Times New Roman"/>
            <w:iCs/>
            <w:color w:val="000000"/>
            <w:sz w:val="24"/>
            <w:szCs w:val="24"/>
          </w:rPr>
          <w:tag w:val="MENDELEY_CITATION_v3_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"/>
          <w:id w:val="1786854932"/>
          <w:placeholder>
            <w:docPart w:val="DefaultPlaceholder_-1854013440"/>
          </w:placeholder>
        </w:sdtPr>
        <w:sdtContent>
          <w:r w:rsidR="00F8018B" w:rsidRPr="00F8018B">
            <w:rPr>
              <w:rFonts w:ascii="Times New Roman" w:hAnsi="Times New Roman" w:cs="Times New Roman"/>
              <w:iCs/>
              <w:color w:val="000000"/>
              <w:sz w:val="24"/>
              <w:szCs w:val="24"/>
            </w:rPr>
            <w:t>(Abera et al., 2022)</w:t>
          </w:r>
        </w:sdtContent>
      </w:sdt>
      <w:r w:rsidR="00F65DFC">
        <w:rPr>
          <w:rFonts w:ascii="Times New Roman" w:hAnsi="Times New Roman" w:cs="Times New Roman"/>
          <w:iCs/>
          <w:color w:val="000000"/>
          <w:sz w:val="24"/>
          <w:szCs w:val="24"/>
        </w:rPr>
        <w:t>.</w:t>
      </w:r>
      <w:r w:rsidR="00FB5830" w:rsidRPr="00FB5830">
        <w:t xml:space="preserve"> </w:t>
      </w:r>
      <w:r w:rsidR="00FB5830" w:rsidRPr="00FB5830">
        <w:rPr>
          <w:rFonts w:ascii="Times New Roman" w:hAnsi="Times New Roman" w:cs="Times New Roman"/>
          <w:iCs/>
          <w:color w:val="000000"/>
          <w:sz w:val="24"/>
          <w:szCs w:val="24"/>
        </w:rPr>
        <w:t xml:space="preserve">Lake </w:t>
      </w:r>
      <w:proofErr w:type="spellStart"/>
      <w:r w:rsidR="00FB5830" w:rsidRPr="00FB5830">
        <w:rPr>
          <w:rFonts w:ascii="Times New Roman" w:hAnsi="Times New Roman" w:cs="Times New Roman"/>
          <w:iCs/>
          <w:color w:val="000000"/>
          <w:sz w:val="24"/>
          <w:szCs w:val="24"/>
        </w:rPr>
        <w:t>Jipe</w:t>
      </w:r>
      <w:proofErr w:type="spellEnd"/>
      <w:r w:rsidR="00FB5830" w:rsidRPr="00FB5830">
        <w:rPr>
          <w:rFonts w:ascii="Times New Roman" w:hAnsi="Times New Roman" w:cs="Times New Roman"/>
          <w:iCs/>
          <w:color w:val="000000"/>
          <w:sz w:val="24"/>
          <w:szCs w:val="24"/>
        </w:rPr>
        <w:t xml:space="preserve"> </w:t>
      </w:r>
      <w:r w:rsidR="00FB5830">
        <w:rPr>
          <w:rFonts w:ascii="Times New Roman" w:hAnsi="Times New Roman" w:cs="Times New Roman"/>
          <w:iCs/>
          <w:color w:val="000000"/>
          <w:sz w:val="24"/>
          <w:szCs w:val="24"/>
        </w:rPr>
        <w:t>which is found in Tav</w:t>
      </w:r>
      <w:r w:rsidR="00CC7066" w:rsidRPr="00056877">
        <w:rPr>
          <w:rFonts w:ascii="Times New Roman" w:hAnsi="Times New Roman" w:cs="Times New Roman"/>
          <w:color w:val="000000"/>
          <w:sz w:val="24"/>
          <w:szCs w:val="24"/>
        </w:rPr>
        <w:t>e</w:t>
      </w:r>
      <w:r w:rsidR="00CC7066">
        <w:rPr>
          <w:rFonts w:ascii="Times New Roman" w:hAnsi="Times New Roman" w:cs="Times New Roman"/>
          <w:i/>
          <w:iCs/>
          <w:color w:val="000000"/>
          <w:sz w:val="24"/>
          <w:szCs w:val="24"/>
        </w:rPr>
        <w:t>t</w:t>
      </w:r>
      <w:r w:rsidR="00FB5830">
        <w:rPr>
          <w:rFonts w:ascii="Times New Roman" w:hAnsi="Times New Roman" w:cs="Times New Roman"/>
          <w:iCs/>
          <w:color w:val="000000"/>
          <w:sz w:val="24"/>
          <w:szCs w:val="24"/>
        </w:rPr>
        <w:t xml:space="preserve">a county in Kenyans side and Kilimanjaro region on Tanzanians lies within latitude of </w:t>
      </w:r>
      <w:r w:rsidR="00FB5830" w:rsidRPr="00FB5830">
        <w:rPr>
          <w:rFonts w:ascii="Times New Roman" w:hAnsi="Times New Roman" w:cs="Times New Roman"/>
          <w:iCs/>
          <w:color w:val="000000"/>
          <w:sz w:val="24"/>
          <w:szCs w:val="24"/>
        </w:rPr>
        <w:t xml:space="preserve">3.58330 and </w:t>
      </w:r>
      <w:r w:rsidR="00FB5830">
        <w:rPr>
          <w:rFonts w:ascii="Times New Roman" w:hAnsi="Times New Roman" w:cs="Times New Roman"/>
          <w:iCs/>
          <w:color w:val="000000"/>
          <w:sz w:val="24"/>
          <w:szCs w:val="24"/>
        </w:rPr>
        <w:t xml:space="preserve">longitude of </w:t>
      </w:r>
      <w:r w:rsidR="00FB5830" w:rsidRPr="00FB5830">
        <w:rPr>
          <w:rFonts w:ascii="Times New Roman" w:hAnsi="Times New Roman" w:cs="Times New Roman"/>
          <w:iCs/>
          <w:color w:val="000000"/>
          <w:sz w:val="24"/>
          <w:szCs w:val="24"/>
        </w:rPr>
        <w:t xml:space="preserve">37.750 </w:t>
      </w:r>
      <w:r w:rsidR="00FB5830">
        <w:rPr>
          <w:rFonts w:ascii="Times New Roman" w:hAnsi="Times New Roman" w:cs="Times New Roman"/>
          <w:iCs/>
          <w:color w:val="000000"/>
          <w:sz w:val="24"/>
          <w:szCs w:val="24"/>
        </w:rPr>
        <w:t xml:space="preserve">with </w:t>
      </w:r>
      <w:r w:rsidR="00FB5830" w:rsidRPr="00FB5830">
        <w:rPr>
          <w:rFonts w:ascii="Times New Roman" w:hAnsi="Times New Roman" w:cs="Times New Roman"/>
          <w:iCs/>
          <w:color w:val="000000"/>
          <w:sz w:val="24"/>
          <w:szCs w:val="24"/>
        </w:rPr>
        <w:t>elevation of 705 m</w:t>
      </w:r>
      <w:r w:rsidR="00CC7066" w:rsidRPr="00056877">
        <w:rPr>
          <w:rFonts w:ascii="Times New Roman" w:hAnsi="Times New Roman" w:cs="Times New Roman"/>
          <w:color w:val="000000"/>
          <w:sz w:val="24"/>
          <w:szCs w:val="24"/>
        </w:rPr>
        <w:t>et</w:t>
      </w:r>
      <w:r w:rsidR="00FB5830" w:rsidRPr="00FB5830">
        <w:rPr>
          <w:rFonts w:ascii="Times New Roman" w:hAnsi="Times New Roman" w:cs="Times New Roman"/>
          <w:iCs/>
          <w:color w:val="000000"/>
          <w:sz w:val="24"/>
          <w:szCs w:val="24"/>
        </w:rPr>
        <w:t>ers above sea level</w:t>
      </w:r>
      <w:r w:rsidR="00FB5830">
        <w:rPr>
          <w:rFonts w:ascii="Times New Roman" w:hAnsi="Times New Roman" w:cs="Times New Roman"/>
          <w:iCs/>
          <w:color w:val="000000"/>
          <w:sz w:val="24"/>
          <w:szCs w:val="24"/>
        </w:rPr>
        <w:t xml:space="preserve">. The lake is shallow with </w:t>
      </w:r>
      <w:r w:rsidR="00EC1E49" w:rsidRPr="00EC1E49">
        <w:rPr>
          <w:rFonts w:ascii="Times New Roman" w:hAnsi="Times New Roman" w:cs="Times New Roman"/>
          <w:iCs/>
          <w:color w:val="000000"/>
          <w:sz w:val="24"/>
          <w:szCs w:val="24"/>
        </w:rPr>
        <w:t>average</w:t>
      </w:r>
      <w:r w:rsidR="00EC1E49">
        <w:rPr>
          <w:rFonts w:ascii="Times New Roman" w:hAnsi="Times New Roman" w:cs="Times New Roman"/>
          <w:iCs/>
          <w:color w:val="000000"/>
          <w:sz w:val="24"/>
          <w:szCs w:val="24"/>
        </w:rPr>
        <w:t xml:space="preserve"> </w:t>
      </w:r>
      <w:r w:rsidR="00FB5830">
        <w:rPr>
          <w:rFonts w:ascii="Times New Roman" w:hAnsi="Times New Roman" w:cs="Times New Roman"/>
          <w:iCs/>
          <w:color w:val="000000"/>
          <w:sz w:val="24"/>
          <w:szCs w:val="24"/>
        </w:rPr>
        <w:t xml:space="preserve">depth of 3 </w:t>
      </w:r>
      <w:proofErr w:type="spellStart"/>
      <w:r w:rsidR="00FB5830">
        <w:rPr>
          <w:rFonts w:ascii="Times New Roman" w:hAnsi="Times New Roman" w:cs="Times New Roman"/>
          <w:iCs/>
          <w:color w:val="000000"/>
          <w:sz w:val="24"/>
          <w:szCs w:val="24"/>
        </w:rPr>
        <w:t>m</w:t>
      </w:r>
      <w:r w:rsidR="00CC7066" w:rsidRPr="00056877">
        <w:rPr>
          <w:rFonts w:ascii="Times New Roman" w:hAnsi="Times New Roman" w:cs="Times New Roman"/>
          <w:color w:val="000000"/>
          <w:sz w:val="24"/>
          <w:szCs w:val="24"/>
        </w:rPr>
        <w:t>et</w:t>
      </w:r>
      <w:r w:rsidR="00FB5830" w:rsidRPr="00056877">
        <w:rPr>
          <w:rFonts w:ascii="Times New Roman" w:hAnsi="Times New Roman" w:cs="Times New Roman"/>
          <w:color w:val="000000"/>
          <w:sz w:val="24"/>
          <w:szCs w:val="24"/>
        </w:rPr>
        <w:t>r</w:t>
      </w:r>
      <w:r w:rsidR="00FB5830">
        <w:rPr>
          <w:rFonts w:ascii="Times New Roman" w:hAnsi="Times New Roman" w:cs="Times New Roman"/>
          <w:iCs/>
          <w:color w:val="000000"/>
          <w:sz w:val="24"/>
          <w:szCs w:val="24"/>
        </w:rPr>
        <w:t>es</w:t>
      </w:r>
      <w:proofErr w:type="spellEnd"/>
      <w:r w:rsidR="00640030">
        <w:rPr>
          <w:rFonts w:ascii="Times New Roman" w:hAnsi="Times New Roman" w:cs="Times New Roman"/>
          <w:iCs/>
          <w:color w:val="000000"/>
          <w:sz w:val="24"/>
          <w:szCs w:val="24"/>
        </w:rPr>
        <w:t xml:space="preserve">, </w:t>
      </w:r>
      <w:r w:rsidR="00FB5830">
        <w:rPr>
          <w:rFonts w:ascii="Times New Roman" w:hAnsi="Times New Roman" w:cs="Times New Roman"/>
          <w:iCs/>
          <w:color w:val="000000"/>
          <w:sz w:val="24"/>
          <w:szCs w:val="24"/>
        </w:rPr>
        <w:t xml:space="preserve">covering area of 28 square </w:t>
      </w:r>
      <w:proofErr w:type="spellStart"/>
      <w:r w:rsidR="00FB5830">
        <w:rPr>
          <w:rFonts w:ascii="Times New Roman" w:hAnsi="Times New Roman" w:cs="Times New Roman"/>
          <w:iCs/>
          <w:color w:val="000000"/>
          <w:sz w:val="24"/>
          <w:szCs w:val="24"/>
        </w:rPr>
        <w:t>kilom</w:t>
      </w:r>
      <w:r w:rsidR="00CC7066" w:rsidRPr="00056877">
        <w:rPr>
          <w:rFonts w:ascii="Times New Roman" w:hAnsi="Times New Roman" w:cs="Times New Roman"/>
          <w:color w:val="000000"/>
          <w:sz w:val="24"/>
          <w:szCs w:val="24"/>
        </w:rPr>
        <w:t>et</w:t>
      </w:r>
      <w:r w:rsidR="00FB5830">
        <w:rPr>
          <w:rFonts w:ascii="Times New Roman" w:hAnsi="Times New Roman" w:cs="Times New Roman"/>
          <w:iCs/>
          <w:color w:val="000000"/>
          <w:sz w:val="24"/>
          <w:szCs w:val="24"/>
        </w:rPr>
        <w:t>res</w:t>
      </w:r>
      <w:proofErr w:type="spellEnd"/>
      <w:r w:rsidR="00FB5830">
        <w:rPr>
          <w:rFonts w:ascii="Times New Roman" w:hAnsi="Times New Roman" w:cs="Times New Roman"/>
          <w:iCs/>
          <w:color w:val="000000"/>
          <w:sz w:val="24"/>
          <w:szCs w:val="24"/>
        </w:rPr>
        <w:t>.</w:t>
      </w:r>
      <w:r w:rsidR="00640030">
        <w:rPr>
          <w:rFonts w:ascii="Times New Roman" w:hAnsi="Times New Roman" w:cs="Times New Roman"/>
          <w:iCs/>
          <w:color w:val="000000"/>
          <w:sz w:val="24"/>
          <w:szCs w:val="24"/>
        </w:rPr>
        <w:t xml:space="preserve"> It is known for its endemic </w:t>
      </w:r>
      <w:r w:rsidR="004806CD" w:rsidRPr="004806CD">
        <w:rPr>
          <w:rFonts w:ascii="Times New Roman" w:hAnsi="Times New Roman" w:cs="Times New Roman"/>
          <w:i/>
          <w:iCs/>
          <w:color w:val="000000"/>
          <w:sz w:val="24"/>
          <w:szCs w:val="24"/>
        </w:rPr>
        <w:t xml:space="preserve">Tilapia </w:t>
      </w:r>
      <w:proofErr w:type="spellStart"/>
      <w:r w:rsidR="004806CD" w:rsidRPr="004806CD">
        <w:rPr>
          <w:rFonts w:ascii="Times New Roman" w:hAnsi="Times New Roman" w:cs="Times New Roman"/>
          <w:i/>
          <w:iCs/>
          <w:color w:val="000000"/>
          <w:sz w:val="24"/>
          <w:szCs w:val="24"/>
        </w:rPr>
        <w:t>jipe</w:t>
      </w:r>
      <w:proofErr w:type="spellEnd"/>
      <w:r w:rsidR="00640030">
        <w:rPr>
          <w:rFonts w:ascii="Times New Roman" w:hAnsi="Times New Roman" w:cs="Times New Roman"/>
          <w:iCs/>
          <w:color w:val="000000"/>
          <w:sz w:val="24"/>
          <w:szCs w:val="24"/>
        </w:rPr>
        <w:t xml:space="preserve"> which is under threat of extinction because of invasion of </w:t>
      </w:r>
      <w:r w:rsidR="00640030" w:rsidRPr="00640030">
        <w:rPr>
          <w:rFonts w:ascii="Times New Roman" w:hAnsi="Times New Roman" w:cs="Times New Roman"/>
          <w:i/>
          <w:color w:val="000000"/>
          <w:sz w:val="24"/>
          <w:szCs w:val="24"/>
        </w:rPr>
        <w:t xml:space="preserve">Oreochromis </w:t>
      </w:r>
      <w:proofErr w:type="spellStart"/>
      <w:r w:rsidR="00640030" w:rsidRPr="00640030">
        <w:rPr>
          <w:rFonts w:ascii="Times New Roman" w:hAnsi="Times New Roman" w:cs="Times New Roman"/>
          <w:i/>
          <w:color w:val="000000"/>
          <w:sz w:val="24"/>
          <w:szCs w:val="24"/>
        </w:rPr>
        <w:t>niloticus</w:t>
      </w:r>
      <w:proofErr w:type="spellEnd"/>
      <w:r w:rsidR="00640030">
        <w:rPr>
          <w:rFonts w:ascii="Times New Roman" w:hAnsi="Times New Roman" w:cs="Times New Roman"/>
          <w:iCs/>
          <w:color w:val="000000"/>
          <w:sz w:val="24"/>
          <w:szCs w:val="24"/>
        </w:rPr>
        <w:t xml:space="preserve"> and over fishing </w:t>
      </w:r>
      <w:sdt>
        <w:sdtPr>
          <w:rPr>
            <w:rFonts w:ascii="Times New Roman" w:hAnsi="Times New Roman" w:cs="Times New Roman"/>
            <w:iCs/>
            <w:color w:val="000000"/>
            <w:sz w:val="24"/>
            <w:szCs w:val="24"/>
          </w:rPr>
          <w:tag w:val="MENDELEY_CITATION_v3_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"/>
          <w:id w:val="-492413875"/>
          <w:placeholder>
            <w:docPart w:val="DefaultPlaceholder_-1854013440"/>
          </w:placeholder>
        </w:sdtPr>
        <w:sdtContent>
          <w:r w:rsidR="00F8018B">
            <w:rPr>
              <w:rFonts w:eastAsia="Times New Roman"/>
            </w:rPr>
            <w:t>(</w:t>
          </w:r>
          <w:r w:rsidR="00F8018B">
            <w:rPr>
              <w:rFonts w:eastAsia="Times New Roman"/>
              <w:i/>
              <w:iCs/>
            </w:rPr>
            <w:t>COUNTY GOVERNMENT OF TAITA TAVETA County Integrated Development Plan 2018-2022</w:t>
          </w:r>
          <w:r w:rsidR="00F8018B">
            <w:rPr>
              <w:rFonts w:eastAsia="Times New Roman"/>
            </w:rPr>
            <w:t>, 2018)</w:t>
          </w:r>
        </w:sdtContent>
      </w:sdt>
      <w:r w:rsidR="00640030" w:rsidRPr="00056877">
        <w:rPr>
          <w:rFonts w:ascii="Times New Roman" w:hAnsi="Times New Roman" w:cs="Times New Roman"/>
          <w:iCs/>
          <w:color w:val="000000"/>
          <w:sz w:val="24"/>
          <w:szCs w:val="24"/>
        </w:rPr>
        <w:t>.</w:t>
      </w:r>
    </w:p>
    <w:p w14:paraId="46DA0FAE" w14:textId="77777777" w:rsidR="00F46DC3" w:rsidRDefault="00F46DC3" w:rsidP="008A51EA">
      <w:pPr>
        <w:pStyle w:val="Caption"/>
        <w:jc w:val="center"/>
        <w:rPr>
          <w:rFonts w:ascii="Times New Roman" w:hAnsi="Times New Roman" w:cs="Times New Roman"/>
          <w:bCs/>
          <w:i w:val="0"/>
          <w:iCs w:val="0"/>
          <w:color w:val="000000" w:themeColor="text1"/>
          <w:sz w:val="32"/>
          <w:szCs w:val="32"/>
        </w:rPr>
      </w:pPr>
    </w:p>
    <w:p w14:paraId="0D1176C3" w14:textId="77777777" w:rsidR="00F46DC3" w:rsidRDefault="00F46DC3" w:rsidP="008A51EA">
      <w:pPr>
        <w:pStyle w:val="Caption"/>
        <w:jc w:val="center"/>
        <w:rPr>
          <w:rFonts w:ascii="Times New Roman" w:hAnsi="Times New Roman" w:cs="Times New Roman"/>
          <w:bCs/>
          <w:i w:val="0"/>
          <w:iCs w:val="0"/>
          <w:color w:val="000000" w:themeColor="text1"/>
          <w:sz w:val="32"/>
          <w:szCs w:val="32"/>
        </w:rPr>
      </w:pPr>
    </w:p>
    <w:p w14:paraId="6493C70F" w14:textId="77777777" w:rsidR="00F46DC3" w:rsidRDefault="00F46DC3" w:rsidP="008A51EA">
      <w:pPr>
        <w:pStyle w:val="Caption"/>
        <w:jc w:val="center"/>
        <w:rPr>
          <w:rFonts w:ascii="Times New Roman" w:hAnsi="Times New Roman" w:cs="Times New Roman"/>
          <w:bCs/>
          <w:i w:val="0"/>
          <w:iCs w:val="0"/>
          <w:color w:val="000000" w:themeColor="text1"/>
          <w:sz w:val="32"/>
          <w:szCs w:val="32"/>
        </w:rPr>
      </w:pPr>
    </w:p>
    <w:p w14:paraId="282CF309" w14:textId="6C9D6BF9" w:rsidR="006F57F9" w:rsidRPr="005964E2" w:rsidRDefault="006F57F9" w:rsidP="006F57F9">
      <w:pPr>
        <w:rPr>
          <w:rFonts w:ascii="Times New Roman" w:hAnsi="Times New Roman" w:cs="Times New Roman"/>
          <w:b/>
          <w:bCs/>
          <w:sz w:val="24"/>
          <w:szCs w:val="24"/>
        </w:rPr>
      </w:pPr>
    </w:p>
    <w:p w14:paraId="3410D562" w14:textId="3F7E48E3" w:rsidR="006C760C" w:rsidRDefault="000A7A3F">
      <w:pPr>
        <w:rPr>
          <w:rFonts w:ascii="Times New Roman" w:hAnsi="Times New Roman" w:cs="Times New Roman"/>
          <w:sz w:val="24"/>
          <w:szCs w:val="24"/>
        </w:rPr>
      </w:pPr>
      <w:r w:rsidRPr="004C2C48">
        <w:rPr>
          <w:rFonts w:ascii="Times New Roman" w:hAnsi="Times New Roman" w:cs="Times New Roman"/>
          <w:i/>
          <w:iCs/>
          <w:noProof/>
          <w:sz w:val="24"/>
          <w:szCs w:val="24"/>
        </w:rPr>
        <w:drawing>
          <wp:inline distT="0" distB="0" distL="0" distR="0" wp14:anchorId="35B6B0D9" wp14:editId="641973D9">
            <wp:extent cx="5761355" cy="5736590"/>
            <wp:effectExtent l="0" t="0" r="0" b="0"/>
            <wp:docPr id="167936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5736590"/>
                    </a:xfrm>
                    <a:prstGeom prst="rect">
                      <a:avLst/>
                    </a:prstGeom>
                    <a:noFill/>
                  </pic:spPr>
                </pic:pic>
              </a:graphicData>
            </a:graphic>
          </wp:inline>
        </w:drawing>
      </w:r>
    </w:p>
    <w:p w14:paraId="7CB2F38F" w14:textId="6B9C319C" w:rsidR="004166FA" w:rsidRPr="00311289" w:rsidRDefault="00DC5F83" w:rsidP="00DC5F83">
      <w:pPr>
        <w:pStyle w:val="Caption"/>
        <w:rPr>
          <w:rFonts w:ascii="Times New Roman" w:hAnsi="Times New Roman" w:cs="Times New Roman"/>
          <w:i w:val="0"/>
          <w:iCs w:val="0"/>
          <w:color w:val="auto"/>
          <w:sz w:val="24"/>
          <w:szCs w:val="24"/>
        </w:rPr>
      </w:pPr>
      <w:bookmarkStart w:id="113" w:name="_Toc146616453"/>
      <w:bookmarkStart w:id="114" w:name="_Toc146617056"/>
      <w:bookmarkStart w:id="115" w:name="_Toc146699102"/>
      <w:r w:rsidRPr="00311289">
        <w:rPr>
          <w:rFonts w:ascii="Times New Roman" w:hAnsi="Times New Roman" w:cs="Times New Roman"/>
          <w:i w:val="0"/>
          <w:iCs w:val="0"/>
          <w:color w:val="auto"/>
          <w:sz w:val="24"/>
          <w:szCs w:val="24"/>
        </w:rPr>
        <w:t xml:space="preserve">Figure </w:t>
      </w:r>
      <w:r w:rsidRPr="00311289">
        <w:rPr>
          <w:rFonts w:ascii="Times New Roman" w:hAnsi="Times New Roman" w:cs="Times New Roman"/>
          <w:i w:val="0"/>
          <w:iCs w:val="0"/>
          <w:color w:val="auto"/>
          <w:sz w:val="24"/>
          <w:szCs w:val="24"/>
        </w:rPr>
        <w:fldChar w:fldCharType="begin"/>
      </w:r>
      <w:r w:rsidRPr="00311289">
        <w:rPr>
          <w:rFonts w:ascii="Times New Roman" w:hAnsi="Times New Roman" w:cs="Times New Roman"/>
          <w:i w:val="0"/>
          <w:iCs w:val="0"/>
          <w:color w:val="auto"/>
          <w:sz w:val="24"/>
          <w:szCs w:val="24"/>
        </w:rPr>
        <w:instrText xml:space="preserve"> SEQ Figure \* ARABIC </w:instrText>
      </w:r>
      <w:r w:rsidRPr="00311289">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2</w:t>
      </w:r>
      <w:r w:rsidRPr="00311289">
        <w:rPr>
          <w:rFonts w:ascii="Times New Roman" w:hAnsi="Times New Roman" w:cs="Times New Roman"/>
          <w:i w:val="0"/>
          <w:iCs w:val="0"/>
          <w:color w:val="auto"/>
          <w:sz w:val="24"/>
          <w:szCs w:val="24"/>
        </w:rPr>
        <w:fldChar w:fldCharType="end"/>
      </w:r>
      <w:r w:rsidRPr="00311289">
        <w:rPr>
          <w:rFonts w:ascii="Times New Roman" w:hAnsi="Times New Roman" w:cs="Times New Roman"/>
          <w:i w:val="0"/>
          <w:iCs w:val="0"/>
          <w:color w:val="auto"/>
          <w:sz w:val="24"/>
          <w:szCs w:val="24"/>
        </w:rPr>
        <w:t>.</w:t>
      </w:r>
      <w:r w:rsidR="004166FA" w:rsidRPr="00311289">
        <w:rPr>
          <w:rFonts w:ascii="Times New Roman" w:hAnsi="Times New Roman" w:cs="Times New Roman"/>
          <w:i w:val="0"/>
          <w:iCs w:val="0"/>
          <w:color w:val="auto"/>
          <w:sz w:val="24"/>
          <w:szCs w:val="24"/>
        </w:rPr>
        <w:t xml:space="preserve"> selected counties for study in Kenya.</w:t>
      </w:r>
      <w:bookmarkEnd w:id="113"/>
      <w:bookmarkEnd w:id="114"/>
      <w:bookmarkEnd w:id="115"/>
    </w:p>
    <w:p w14:paraId="3F31FAD4" w14:textId="50BF055B" w:rsidR="006C760C" w:rsidRDefault="006C760C">
      <w:pPr>
        <w:rPr>
          <w:rFonts w:ascii="Times New Roman" w:hAnsi="Times New Roman" w:cs="Times New Roman"/>
          <w:sz w:val="24"/>
          <w:szCs w:val="24"/>
        </w:rPr>
      </w:pPr>
      <w:r w:rsidRPr="006C760C">
        <w:rPr>
          <w:rFonts w:ascii="Times New Roman" w:hAnsi="Times New Roman" w:cs="Times New Roman"/>
          <w:sz w:val="24"/>
          <w:szCs w:val="24"/>
        </w:rPr>
        <w:br w:type="page"/>
      </w:r>
    </w:p>
    <w:p w14:paraId="0C63820B" w14:textId="7F1CBA42" w:rsidR="00A47603" w:rsidRPr="00B224DE" w:rsidRDefault="00A47603" w:rsidP="006B5964">
      <w:pPr>
        <w:pStyle w:val="Heading1"/>
        <w:spacing w:line="360" w:lineRule="auto"/>
        <w:rPr>
          <w:rFonts w:ascii="Times New Roman" w:hAnsi="Times New Roman" w:cs="Times New Roman"/>
          <w:b/>
          <w:bCs/>
          <w:color w:val="auto"/>
          <w:sz w:val="24"/>
          <w:szCs w:val="24"/>
        </w:rPr>
      </w:pPr>
      <w:bookmarkStart w:id="116" w:name="_Toc146698936"/>
      <w:r w:rsidRPr="00B224DE">
        <w:rPr>
          <w:rFonts w:ascii="Times New Roman" w:hAnsi="Times New Roman" w:cs="Times New Roman"/>
          <w:b/>
          <w:bCs/>
          <w:color w:val="auto"/>
          <w:sz w:val="24"/>
          <w:szCs w:val="24"/>
        </w:rPr>
        <w:lastRenderedPageBreak/>
        <w:t xml:space="preserve">3.2 </w:t>
      </w:r>
      <w:r w:rsidR="00CC7066" w:rsidRPr="00056877">
        <w:rPr>
          <w:rFonts w:ascii="Times New Roman" w:hAnsi="Times New Roman" w:cs="Times New Roman"/>
          <w:b/>
          <w:bCs/>
          <w:iCs/>
          <w:color w:val="auto"/>
          <w:sz w:val="24"/>
          <w:szCs w:val="24"/>
        </w:rPr>
        <w:t>E</w:t>
      </w:r>
      <w:r w:rsidR="00CC7066" w:rsidRPr="00524E91">
        <w:rPr>
          <w:rFonts w:ascii="Times New Roman" w:hAnsi="Times New Roman" w:cs="Times New Roman"/>
          <w:b/>
          <w:bCs/>
          <w:iCs/>
          <w:color w:val="auto"/>
          <w:sz w:val="24"/>
          <w:szCs w:val="24"/>
        </w:rPr>
        <w:t>t</w:t>
      </w:r>
      <w:r w:rsidRPr="00B224DE">
        <w:rPr>
          <w:rFonts w:ascii="Times New Roman" w:hAnsi="Times New Roman" w:cs="Times New Roman"/>
          <w:b/>
          <w:bCs/>
          <w:color w:val="auto"/>
          <w:sz w:val="24"/>
          <w:szCs w:val="24"/>
        </w:rPr>
        <w:t>hical clearance</w:t>
      </w:r>
      <w:bookmarkEnd w:id="116"/>
      <w:r w:rsidRPr="00B224DE">
        <w:rPr>
          <w:rFonts w:ascii="Times New Roman" w:hAnsi="Times New Roman" w:cs="Times New Roman"/>
          <w:b/>
          <w:bCs/>
          <w:color w:val="auto"/>
          <w:sz w:val="24"/>
          <w:szCs w:val="24"/>
        </w:rPr>
        <w:t xml:space="preserve"> </w:t>
      </w:r>
    </w:p>
    <w:p w14:paraId="6080A4B4" w14:textId="60CDF275" w:rsidR="00A47603" w:rsidRPr="00B224DE" w:rsidRDefault="00CC7066" w:rsidP="005779B7">
      <w:pPr>
        <w:spacing w:line="360" w:lineRule="auto"/>
        <w:jc w:val="both"/>
        <w:rPr>
          <w:rFonts w:ascii="Times New Roman" w:hAnsi="Times New Roman" w:cs="Times New Roman"/>
          <w:iCs/>
          <w:color w:val="000000"/>
          <w:sz w:val="24"/>
          <w:szCs w:val="24"/>
        </w:rPr>
      </w:pPr>
      <w:r w:rsidRPr="00056877">
        <w:rPr>
          <w:rFonts w:ascii="Times New Roman" w:hAnsi="Times New Roman" w:cs="Times New Roman"/>
          <w:color w:val="000000"/>
          <w:sz w:val="24"/>
          <w:szCs w:val="24"/>
        </w:rPr>
        <w:t>Et</w:t>
      </w:r>
      <w:r w:rsidR="00A47603" w:rsidRPr="00056877">
        <w:rPr>
          <w:rFonts w:ascii="Times New Roman" w:hAnsi="Times New Roman" w:cs="Times New Roman"/>
          <w:color w:val="000000"/>
          <w:sz w:val="24"/>
          <w:szCs w:val="24"/>
        </w:rPr>
        <w:t>h</w:t>
      </w:r>
      <w:r w:rsidR="00A47603" w:rsidRPr="000E72FF">
        <w:rPr>
          <w:rFonts w:ascii="Times New Roman" w:hAnsi="Times New Roman" w:cs="Times New Roman"/>
          <w:iCs/>
          <w:color w:val="000000"/>
          <w:sz w:val="24"/>
          <w:szCs w:val="24"/>
        </w:rPr>
        <w:t>ical clearance w</w:t>
      </w:r>
      <w:r w:rsidR="00FB5CDE">
        <w:rPr>
          <w:rFonts w:ascii="Times New Roman" w:hAnsi="Times New Roman" w:cs="Times New Roman"/>
          <w:iCs/>
          <w:color w:val="000000"/>
          <w:sz w:val="24"/>
          <w:szCs w:val="24"/>
        </w:rPr>
        <w:t xml:space="preserve">as </w:t>
      </w:r>
      <w:r w:rsidR="00A47603" w:rsidRPr="000E72FF">
        <w:rPr>
          <w:rFonts w:ascii="Times New Roman" w:hAnsi="Times New Roman" w:cs="Times New Roman"/>
          <w:iCs/>
          <w:color w:val="000000"/>
          <w:sz w:val="24"/>
          <w:szCs w:val="24"/>
        </w:rPr>
        <w:t>sorted from the Bios</w:t>
      </w:r>
      <w:r w:rsidR="00A47603" w:rsidRPr="00056877">
        <w:rPr>
          <w:rFonts w:ascii="Times New Roman" w:hAnsi="Times New Roman" w:cs="Times New Roman"/>
          <w:iCs/>
          <w:color w:val="000000"/>
          <w:sz w:val="24"/>
          <w:szCs w:val="24"/>
        </w:rPr>
        <w:t>af</w:t>
      </w:r>
      <w:r w:rsidRPr="00056877">
        <w:rPr>
          <w:rFonts w:ascii="Times New Roman" w:hAnsi="Times New Roman" w:cs="Times New Roman"/>
          <w:iCs/>
          <w:color w:val="000000"/>
          <w:sz w:val="24"/>
          <w:szCs w:val="24"/>
        </w:rPr>
        <w:t>et</w:t>
      </w:r>
      <w:r w:rsidR="00A47603" w:rsidRPr="00056877">
        <w:rPr>
          <w:rFonts w:ascii="Times New Roman" w:hAnsi="Times New Roman" w:cs="Times New Roman"/>
          <w:iCs/>
          <w:color w:val="000000"/>
          <w:sz w:val="24"/>
          <w:szCs w:val="24"/>
        </w:rPr>
        <w:t>y</w:t>
      </w:r>
      <w:r w:rsidR="00A47603" w:rsidRPr="000E72FF">
        <w:rPr>
          <w:rFonts w:ascii="Times New Roman" w:hAnsi="Times New Roman" w:cs="Times New Roman"/>
          <w:iCs/>
          <w:color w:val="000000"/>
          <w:sz w:val="24"/>
          <w:szCs w:val="24"/>
        </w:rPr>
        <w:t xml:space="preserve">, Animal Use and </w:t>
      </w:r>
      <w:r w:rsidRPr="00056877">
        <w:rPr>
          <w:rFonts w:ascii="Times New Roman" w:hAnsi="Times New Roman" w:cs="Times New Roman"/>
          <w:color w:val="000000"/>
          <w:sz w:val="24"/>
          <w:szCs w:val="24"/>
        </w:rPr>
        <w:t>Et</w:t>
      </w:r>
      <w:r w:rsidR="00A47603" w:rsidRPr="000E72FF">
        <w:rPr>
          <w:rFonts w:ascii="Times New Roman" w:hAnsi="Times New Roman" w:cs="Times New Roman"/>
          <w:iCs/>
          <w:color w:val="000000"/>
          <w:sz w:val="24"/>
          <w:szCs w:val="24"/>
        </w:rPr>
        <w:t xml:space="preserve">hics </w:t>
      </w:r>
      <w:r w:rsidR="00A47603" w:rsidRPr="00E73827">
        <w:rPr>
          <w:rFonts w:ascii="Times New Roman" w:hAnsi="Times New Roman" w:cs="Times New Roman"/>
          <w:iCs/>
          <w:color w:val="0D0D0D" w:themeColor="text1" w:themeTint="F2"/>
          <w:sz w:val="24"/>
          <w:szCs w:val="24"/>
        </w:rPr>
        <w:t>Committee o</w:t>
      </w:r>
      <w:r w:rsidR="00A47603" w:rsidRPr="000E72FF">
        <w:rPr>
          <w:rFonts w:ascii="Times New Roman" w:hAnsi="Times New Roman" w:cs="Times New Roman"/>
          <w:iCs/>
          <w:color w:val="000000"/>
          <w:sz w:val="24"/>
          <w:szCs w:val="24"/>
        </w:rPr>
        <w:t>f the Faculty of V</w:t>
      </w:r>
      <w:r w:rsidRPr="00056877">
        <w:rPr>
          <w:rFonts w:ascii="Times New Roman" w:hAnsi="Times New Roman" w:cs="Times New Roman"/>
          <w:color w:val="000000"/>
          <w:sz w:val="24"/>
          <w:szCs w:val="24"/>
        </w:rPr>
        <w:t>et</w:t>
      </w:r>
      <w:r w:rsidR="00A47603" w:rsidRPr="00056877">
        <w:rPr>
          <w:rFonts w:ascii="Times New Roman" w:hAnsi="Times New Roman" w:cs="Times New Roman"/>
          <w:color w:val="000000"/>
          <w:sz w:val="24"/>
          <w:szCs w:val="24"/>
        </w:rPr>
        <w:t>e</w:t>
      </w:r>
      <w:r w:rsidR="00A47603" w:rsidRPr="000E72FF">
        <w:rPr>
          <w:rFonts w:ascii="Times New Roman" w:hAnsi="Times New Roman" w:cs="Times New Roman"/>
          <w:iCs/>
          <w:color w:val="000000"/>
          <w:sz w:val="24"/>
          <w:szCs w:val="24"/>
        </w:rPr>
        <w:t>rinary Medicine, University of Nairobi (UoN)</w:t>
      </w:r>
      <w:r w:rsidR="00A47603">
        <w:rPr>
          <w:rFonts w:ascii="Times New Roman" w:hAnsi="Times New Roman" w:cs="Times New Roman"/>
          <w:iCs/>
          <w:color w:val="000000"/>
          <w:sz w:val="24"/>
          <w:szCs w:val="24"/>
        </w:rPr>
        <w:fldChar w:fldCharType="begin"/>
      </w:r>
      <w:r w:rsidR="00A47603">
        <w:instrText xml:space="preserve"> XE "</w:instrText>
      </w:r>
      <w:r w:rsidR="00A47603" w:rsidRPr="00A0445E">
        <w:rPr>
          <w:rFonts w:ascii="Times New Roman" w:hAnsi="Times New Roman" w:cs="Times New Roman"/>
          <w:iCs/>
          <w:color w:val="000000"/>
          <w:sz w:val="24"/>
          <w:szCs w:val="24"/>
        </w:rPr>
        <w:instrText>University of Nairobi:</w:instrText>
      </w:r>
      <w:r w:rsidR="00A47603" w:rsidRPr="00A0445E">
        <w:instrText>UoN</w:instrText>
      </w:r>
      <w:r w:rsidR="00A47603">
        <w:instrText xml:space="preserve">" </w:instrText>
      </w:r>
      <w:r w:rsidR="00A47603">
        <w:rPr>
          <w:rFonts w:ascii="Times New Roman" w:hAnsi="Times New Roman" w:cs="Times New Roman"/>
          <w:iCs/>
          <w:color w:val="000000"/>
          <w:sz w:val="24"/>
          <w:szCs w:val="24"/>
        </w:rPr>
        <w:fldChar w:fldCharType="end"/>
      </w:r>
      <w:r w:rsidR="00A47603" w:rsidRPr="000E72FF">
        <w:rPr>
          <w:rFonts w:ascii="Times New Roman" w:hAnsi="Times New Roman" w:cs="Times New Roman"/>
          <w:iCs/>
          <w:color w:val="000000"/>
          <w:sz w:val="24"/>
          <w:szCs w:val="24"/>
        </w:rPr>
        <w:t>,</w:t>
      </w:r>
      <w:r w:rsidR="00C03622">
        <w:rPr>
          <w:rFonts w:ascii="Times New Roman" w:hAnsi="Times New Roman" w:cs="Times New Roman"/>
          <w:iCs/>
          <w:color w:val="000000"/>
          <w:sz w:val="24"/>
          <w:szCs w:val="24"/>
        </w:rPr>
        <w:fldChar w:fldCharType="begin"/>
      </w:r>
      <w:r w:rsidR="00C03622">
        <w:instrText xml:space="preserve"> XE "</w:instrText>
      </w:r>
      <w:r w:rsidR="00C03622" w:rsidRPr="00036CCC">
        <w:rPr>
          <w:rFonts w:ascii="Times New Roman" w:hAnsi="Times New Roman" w:cs="Times New Roman"/>
          <w:iCs/>
          <w:color w:val="000000"/>
          <w:sz w:val="24"/>
          <w:szCs w:val="24"/>
        </w:rPr>
        <w:instrText>University of Nairobi:</w:instrText>
      </w:r>
      <w:r w:rsidR="00C03622" w:rsidRPr="00036CCC">
        <w:instrText>UoN</w:instrText>
      </w:r>
      <w:r w:rsidR="00C03622">
        <w:instrText xml:space="preserve">" </w:instrText>
      </w:r>
      <w:r w:rsidR="00C03622">
        <w:rPr>
          <w:rFonts w:ascii="Times New Roman" w:hAnsi="Times New Roman" w:cs="Times New Roman"/>
          <w:iCs/>
          <w:color w:val="000000"/>
          <w:sz w:val="24"/>
          <w:szCs w:val="24"/>
        </w:rPr>
        <w:fldChar w:fldCharType="end"/>
      </w:r>
      <w:r w:rsidR="00A47603" w:rsidRPr="000E72FF">
        <w:rPr>
          <w:rFonts w:ascii="Times New Roman" w:hAnsi="Times New Roman" w:cs="Times New Roman"/>
          <w:iCs/>
          <w:color w:val="000000"/>
          <w:sz w:val="24"/>
          <w:szCs w:val="24"/>
        </w:rPr>
        <w:t xml:space="preserve"> National Commission for Science, Technology and Innovations and respective </w:t>
      </w:r>
      <w:r w:rsidR="00A47603">
        <w:rPr>
          <w:rFonts w:ascii="Times New Roman" w:hAnsi="Times New Roman" w:cs="Times New Roman"/>
          <w:iCs/>
          <w:color w:val="000000"/>
          <w:sz w:val="24"/>
          <w:szCs w:val="24"/>
        </w:rPr>
        <w:t xml:space="preserve">directors of fisheries and selected </w:t>
      </w:r>
      <w:r w:rsidR="00A47603" w:rsidRPr="000E72FF">
        <w:rPr>
          <w:rFonts w:ascii="Times New Roman" w:hAnsi="Times New Roman" w:cs="Times New Roman"/>
          <w:iCs/>
          <w:color w:val="000000"/>
          <w:sz w:val="24"/>
          <w:szCs w:val="24"/>
        </w:rPr>
        <w:t xml:space="preserve">farmers </w:t>
      </w:r>
      <w:r w:rsidR="00A47603">
        <w:rPr>
          <w:rFonts w:ascii="Times New Roman" w:hAnsi="Times New Roman" w:cs="Times New Roman"/>
          <w:iCs/>
          <w:color w:val="000000"/>
          <w:sz w:val="24"/>
          <w:szCs w:val="24"/>
        </w:rPr>
        <w:t xml:space="preserve">from the </w:t>
      </w:r>
      <w:r w:rsidR="00A47603" w:rsidRPr="00B224DE">
        <w:rPr>
          <w:rFonts w:ascii="Times New Roman" w:hAnsi="Times New Roman" w:cs="Times New Roman"/>
          <w:iCs/>
          <w:color w:val="000000"/>
          <w:sz w:val="24"/>
          <w:szCs w:val="24"/>
        </w:rPr>
        <w:t>two counties</w:t>
      </w:r>
      <w:r w:rsidR="003E3702">
        <w:rPr>
          <w:rFonts w:ascii="Times New Roman" w:hAnsi="Times New Roman" w:cs="Times New Roman"/>
          <w:iCs/>
          <w:color w:val="000000"/>
          <w:sz w:val="24"/>
          <w:szCs w:val="24"/>
        </w:rPr>
        <w:t>(</w:t>
      </w:r>
      <w:r w:rsidR="00A47603" w:rsidRPr="00B224DE">
        <w:rPr>
          <w:rFonts w:ascii="Times New Roman" w:hAnsi="Times New Roman" w:cs="Times New Roman"/>
          <w:iCs/>
          <w:color w:val="000000"/>
          <w:sz w:val="24"/>
          <w:szCs w:val="24"/>
        </w:rPr>
        <w:t xml:space="preserve"> </w:t>
      </w:r>
      <w:r w:rsidR="003E3702" w:rsidRPr="003E3702">
        <w:rPr>
          <w:rFonts w:ascii="Times New Roman" w:hAnsi="Times New Roman" w:cs="Times New Roman"/>
          <w:sz w:val="24"/>
          <w:szCs w:val="24"/>
        </w:rPr>
        <w:t>REF: FVM BAUEC/2023/421</w:t>
      </w:r>
      <w:r w:rsidR="003E3702">
        <w:t>)</w:t>
      </w:r>
      <w:r w:rsidR="00C35342">
        <w:t>.</w:t>
      </w:r>
    </w:p>
    <w:p w14:paraId="423B7CE2" w14:textId="77777777" w:rsidR="00A47603" w:rsidRPr="00B224DE" w:rsidRDefault="00A47603" w:rsidP="006B5964">
      <w:pPr>
        <w:pStyle w:val="Heading1"/>
        <w:spacing w:line="360" w:lineRule="auto"/>
        <w:rPr>
          <w:rFonts w:ascii="Times New Roman" w:hAnsi="Times New Roman" w:cs="Times New Roman"/>
          <w:b/>
          <w:bCs/>
          <w:color w:val="auto"/>
          <w:sz w:val="24"/>
          <w:szCs w:val="24"/>
        </w:rPr>
      </w:pPr>
      <w:bookmarkStart w:id="117" w:name="_Toc146698937"/>
      <w:r w:rsidRPr="00B224DE">
        <w:rPr>
          <w:rFonts w:ascii="Times New Roman" w:hAnsi="Times New Roman" w:cs="Times New Roman"/>
          <w:b/>
          <w:bCs/>
          <w:color w:val="auto"/>
          <w:sz w:val="24"/>
          <w:szCs w:val="24"/>
        </w:rPr>
        <w:t>3.3 Questionnaire administration</w:t>
      </w:r>
      <w:bookmarkEnd w:id="117"/>
    </w:p>
    <w:p w14:paraId="7F32CEBA" w14:textId="4916FFC3" w:rsidR="00A47603" w:rsidRPr="008A144C" w:rsidRDefault="00A47603" w:rsidP="005779B7">
      <w:pPr>
        <w:spacing w:line="360" w:lineRule="auto"/>
        <w:jc w:val="both"/>
        <w:rPr>
          <w:rFonts w:ascii="Times New Roman" w:hAnsi="Times New Roman" w:cs="Times New Roman"/>
          <w:iCs/>
          <w:color w:val="0D0D0D" w:themeColor="text1" w:themeTint="F2"/>
          <w:sz w:val="24"/>
          <w:szCs w:val="24"/>
        </w:rPr>
      </w:pPr>
      <w:r w:rsidRPr="008A144C">
        <w:rPr>
          <w:rFonts w:ascii="Times New Roman" w:hAnsi="Times New Roman" w:cs="Times New Roman"/>
          <w:iCs/>
          <w:color w:val="0D0D0D" w:themeColor="text1" w:themeTint="F2"/>
          <w:sz w:val="24"/>
          <w:szCs w:val="24"/>
        </w:rPr>
        <w:t xml:space="preserve">A semi structured </w:t>
      </w:r>
      <w:r w:rsidR="00032021" w:rsidRPr="008A144C">
        <w:rPr>
          <w:rFonts w:ascii="Times New Roman" w:hAnsi="Times New Roman" w:cs="Times New Roman"/>
          <w:iCs/>
          <w:color w:val="0D0D0D" w:themeColor="text1" w:themeTint="F2"/>
          <w:sz w:val="24"/>
          <w:szCs w:val="24"/>
        </w:rPr>
        <w:t xml:space="preserve">questionnaire </w:t>
      </w:r>
      <w:r w:rsidR="00032021" w:rsidRPr="00032021">
        <w:rPr>
          <w:rFonts w:ascii="Times New Roman" w:hAnsi="Times New Roman" w:cs="Times New Roman"/>
          <w:iCs/>
          <w:color w:val="0D0D0D" w:themeColor="text1" w:themeTint="F2"/>
          <w:sz w:val="24"/>
          <w:szCs w:val="24"/>
        </w:rPr>
        <w:t>with both closed and open-ended</w:t>
      </w:r>
      <w:r w:rsidR="00032021">
        <w:rPr>
          <w:rFonts w:ascii="Times New Roman" w:hAnsi="Times New Roman" w:cs="Times New Roman"/>
          <w:iCs/>
          <w:color w:val="0D0D0D" w:themeColor="text1" w:themeTint="F2"/>
          <w:sz w:val="24"/>
          <w:szCs w:val="24"/>
        </w:rPr>
        <w:t xml:space="preserve"> </w:t>
      </w:r>
      <w:r w:rsidRPr="008A144C">
        <w:rPr>
          <w:rFonts w:ascii="Times New Roman" w:hAnsi="Times New Roman" w:cs="Times New Roman"/>
          <w:iCs/>
          <w:color w:val="0D0D0D" w:themeColor="text1" w:themeTint="F2"/>
          <w:sz w:val="24"/>
          <w:szCs w:val="24"/>
        </w:rPr>
        <w:t>w</w:t>
      </w:r>
      <w:r w:rsidR="00454480">
        <w:rPr>
          <w:rFonts w:ascii="Times New Roman" w:hAnsi="Times New Roman" w:cs="Times New Roman"/>
          <w:iCs/>
          <w:color w:val="0D0D0D" w:themeColor="text1" w:themeTint="F2"/>
          <w:sz w:val="24"/>
          <w:szCs w:val="24"/>
        </w:rPr>
        <w:t>as</w:t>
      </w:r>
      <w:r w:rsidRPr="008A144C">
        <w:rPr>
          <w:color w:val="0D0D0D" w:themeColor="text1" w:themeTint="F2"/>
        </w:rPr>
        <w:t xml:space="preserve"> </w:t>
      </w:r>
      <w:r w:rsidRPr="008A144C">
        <w:rPr>
          <w:rFonts w:ascii="Times New Roman" w:hAnsi="Times New Roman" w:cs="Times New Roman"/>
          <w:iCs/>
          <w:color w:val="0D0D0D" w:themeColor="text1" w:themeTint="F2"/>
          <w:sz w:val="24"/>
          <w:szCs w:val="24"/>
        </w:rPr>
        <w:t>prepared, pr</w:t>
      </w:r>
      <w:r w:rsidR="00CC7066" w:rsidRPr="00056877">
        <w:rPr>
          <w:rFonts w:ascii="Times New Roman" w:hAnsi="Times New Roman" w:cs="Times New Roman"/>
          <w:color w:val="0D0D0D" w:themeColor="text1" w:themeTint="F2"/>
          <w:sz w:val="24"/>
          <w:szCs w:val="24"/>
        </w:rPr>
        <w:t>et</w:t>
      </w:r>
      <w:r w:rsidRPr="008A144C">
        <w:rPr>
          <w:rFonts w:ascii="Times New Roman" w:hAnsi="Times New Roman" w:cs="Times New Roman"/>
          <w:iCs/>
          <w:color w:val="0D0D0D" w:themeColor="text1" w:themeTint="F2"/>
          <w:sz w:val="24"/>
          <w:szCs w:val="24"/>
        </w:rPr>
        <w:t xml:space="preserve">ested and administered to </w:t>
      </w:r>
      <w:r w:rsidR="00454480">
        <w:rPr>
          <w:rFonts w:ascii="Times New Roman" w:hAnsi="Times New Roman" w:cs="Times New Roman"/>
          <w:iCs/>
          <w:color w:val="0D0D0D" w:themeColor="text1" w:themeTint="F2"/>
          <w:sz w:val="24"/>
          <w:szCs w:val="24"/>
        </w:rPr>
        <w:t>8</w:t>
      </w:r>
      <w:r w:rsidR="000F5F52">
        <w:rPr>
          <w:rFonts w:ascii="Times New Roman" w:hAnsi="Times New Roman" w:cs="Times New Roman"/>
          <w:iCs/>
          <w:color w:val="0D0D0D" w:themeColor="text1" w:themeTint="F2"/>
          <w:sz w:val="24"/>
          <w:szCs w:val="24"/>
        </w:rPr>
        <w:t>8</w:t>
      </w:r>
      <w:r w:rsidRPr="008A144C">
        <w:rPr>
          <w:rFonts w:ascii="Times New Roman" w:hAnsi="Times New Roman" w:cs="Times New Roman"/>
          <w:iCs/>
          <w:color w:val="0D0D0D" w:themeColor="text1" w:themeTint="F2"/>
          <w:sz w:val="24"/>
          <w:szCs w:val="24"/>
        </w:rPr>
        <w:t xml:space="preserve"> fish farmers</w:t>
      </w:r>
      <w:r w:rsidR="006D40C6">
        <w:rPr>
          <w:rFonts w:ascii="Times New Roman" w:hAnsi="Times New Roman" w:cs="Times New Roman"/>
          <w:iCs/>
          <w:color w:val="0D0D0D" w:themeColor="text1" w:themeTint="F2"/>
          <w:sz w:val="24"/>
          <w:szCs w:val="24"/>
        </w:rPr>
        <w:t xml:space="preserve"> for the </w:t>
      </w:r>
      <w:r w:rsidR="00032021" w:rsidRPr="00032021">
        <w:rPr>
          <w:rFonts w:ascii="Times New Roman" w:hAnsi="Times New Roman" w:cs="Times New Roman"/>
          <w:iCs/>
          <w:color w:val="0D0D0D" w:themeColor="text1" w:themeTint="F2"/>
          <w:sz w:val="24"/>
          <w:szCs w:val="24"/>
        </w:rPr>
        <w:t>survey</w:t>
      </w:r>
      <w:r w:rsidRPr="008A144C">
        <w:rPr>
          <w:rFonts w:ascii="Times New Roman" w:hAnsi="Times New Roman" w:cs="Times New Roman"/>
          <w:iCs/>
          <w:color w:val="0D0D0D" w:themeColor="text1" w:themeTint="F2"/>
          <w:sz w:val="24"/>
          <w:szCs w:val="24"/>
        </w:rPr>
        <w:t>;</w:t>
      </w:r>
      <w:r w:rsidR="00CE4E3D">
        <w:rPr>
          <w:rFonts w:ascii="Times New Roman" w:hAnsi="Times New Roman" w:cs="Times New Roman"/>
          <w:iCs/>
          <w:color w:val="0D0D0D" w:themeColor="text1" w:themeTint="F2"/>
          <w:sz w:val="24"/>
          <w:szCs w:val="24"/>
        </w:rPr>
        <w:t xml:space="preserve"> </w:t>
      </w:r>
      <w:r w:rsidR="007E297E">
        <w:rPr>
          <w:rFonts w:ascii="Times New Roman" w:hAnsi="Times New Roman" w:cs="Times New Roman"/>
          <w:iCs/>
          <w:color w:val="0D0D0D" w:themeColor="text1" w:themeTint="F2"/>
          <w:sz w:val="24"/>
          <w:szCs w:val="24"/>
        </w:rPr>
        <w:t xml:space="preserve">Spread throughout the </w:t>
      </w:r>
      <w:r w:rsidR="00E4672F">
        <w:rPr>
          <w:rFonts w:ascii="Times New Roman" w:hAnsi="Times New Roman" w:cs="Times New Roman"/>
          <w:iCs/>
          <w:color w:val="0D0D0D" w:themeColor="text1" w:themeTint="F2"/>
          <w:sz w:val="24"/>
          <w:szCs w:val="24"/>
        </w:rPr>
        <w:t xml:space="preserve">Kericho and </w:t>
      </w:r>
      <w:proofErr w:type="spellStart"/>
      <w:r w:rsidR="00E4672F">
        <w:rPr>
          <w:rFonts w:ascii="Times New Roman" w:hAnsi="Times New Roman" w:cs="Times New Roman"/>
          <w:iCs/>
          <w:color w:val="0D0D0D" w:themeColor="text1" w:themeTint="F2"/>
          <w:sz w:val="24"/>
          <w:szCs w:val="24"/>
        </w:rPr>
        <w:t>Bom</w:t>
      </w:r>
      <w:r w:rsidR="00CC7066" w:rsidRPr="00056877">
        <w:rPr>
          <w:rFonts w:ascii="Times New Roman" w:hAnsi="Times New Roman" w:cs="Times New Roman"/>
          <w:color w:val="0D0D0D" w:themeColor="text1" w:themeTint="F2"/>
          <w:sz w:val="24"/>
          <w:szCs w:val="24"/>
        </w:rPr>
        <w:t>et</w:t>
      </w:r>
      <w:proofErr w:type="spellEnd"/>
      <w:r w:rsidR="007E297E">
        <w:rPr>
          <w:rFonts w:ascii="Times New Roman" w:hAnsi="Times New Roman" w:cs="Times New Roman"/>
          <w:iCs/>
          <w:color w:val="0D0D0D" w:themeColor="text1" w:themeTint="F2"/>
          <w:sz w:val="24"/>
          <w:szCs w:val="24"/>
        </w:rPr>
        <w:t xml:space="preserve"> counties in areas where numbers of fish farmers were high. </w:t>
      </w:r>
      <w:r w:rsidR="00594770">
        <w:rPr>
          <w:rFonts w:ascii="Times New Roman" w:hAnsi="Times New Roman" w:cs="Times New Roman"/>
          <w:iCs/>
          <w:color w:val="0D0D0D" w:themeColor="text1" w:themeTint="F2"/>
          <w:sz w:val="24"/>
          <w:szCs w:val="24"/>
        </w:rPr>
        <w:t>The GPS</w:t>
      </w:r>
      <w:r w:rsidR="00C03622">
        <w:rPr>
          <w:rFonts w:ascii="Times New Roman" w:hAnsi="Times New Roman" w:cs="Times New Roman"/>
          <w:iCs/>
          <w:color w:val="0D0D0D" w:themeColor="text1" w:themeTint="F2"/>
          <w:sz w:val="24"/>
          <w:szCs w:val="24"/>
        </w:rPr>
        <w:fldChar w:fldCharType="begin"/>
      </w:r>
      <w:r w:rsidR="00C03622">
        <w:instrText xml:space="preserve"> XE "</w:instrText>
      </w:r>
      <w:r w:rsidR="00C03622" w:rsidRPr="00D910D8">
        <w:instrText>Global Position System:GPS</w:instrText>
      </w:r>
      <w:r w:rsidR="00C03622">
        <w:instrText xml:space="preserve">" </w:instrText>
      </w:r>
      <w:r w:rsidR="00C03622">
        <w:rPr>
          <w:rFonts w:ascii="Times New Roman" w:hAnsi="Times New Roman" w:cs="Times New Roman"/>
          <w:iCs/>
          <w:color w:val="0D0D0D" w:themeColor="text1" w:themeTint="F2"/>
          <w:sz w:val="24"/>
          <w:szCs w:val="24"/>
        </w:rPr>
        <w:fldChar w:fldCharType="end"/>
      </w:r>
      <w:r w:rsidR="00594770">
        <w:rPr>
          <w:rFonts w:ascii="Times New Roman" w:hAnsi="Times New Roman" w:cs="Times New Roman"/>
          <w:iCs/>
          <w:color w:val="0D0D0D" w:themeColor="text1" w:themeTint="F2"/>
          <w:sz w:val="24"/>
          <w:szCs w:val="24"/>
        </w:rPr>
        <w:t xml:space="preserve"> coordinates of the selected farmers were recorded for follow up. Farmers were asked challenges they experience in fish farming</w:t>
      </w:r>
      <w:r w:rsidR="00232062">
        <w:rPr>
          <w:rFonts w:ascii="Times New Roman" w:hAnsi="Times New Roman" w:cs="Times New Roman"/>
          <w:iCs/>
          <w:color w:val="0D0D0D" w:themeColor="text1" w:themeTint="F2"/>
          <w:sz w:val="24"/>
          <w:szCs w:val="24"/>
        </w:rPr>
        <w:t>, aquaculture practices they carry out and strategies they have put into place to maximum fish production.</w:t>
      </w:r>
      <w:r w:rsidR="00BE7C38">
        <w:rPr>
          <w:rFonts w:ascii="Times New Roman" w:hAnsi="Times New Roman" w:cs="Times New Roman"/>
          <w:iCs/>
          <w:color w:val="0D0D0D" w:themeColor="text1" w:themeTint="F2"/>
          <w:sz w:val="24"/>
          <w:szCs w:val="24"/>
        </w:rPr>
        <w:t xml:space="preserve"> </w:t>
      </w:r>
      <w:r w:rsidRPr="008A144C">
        <w:rPr>
          <w:rFonts w:ascii="Times New Roman" w:hAnsi="Times New Roman" w:cs="Times New Roman"/>
          <w:iCs/>
          <w:color w:val="0D0D0D" w:themeColor="text1" w:themeTint="F2"/>
          <w:sz w:val="24"/>
          <w:szCs w:val="24"/>
        </w:rPr>
        <w:t xml:space="preserve">The questionnaires </w:t>
      </w:r>
      <w:r w:rsidR="007E297E" w:rsidRPr="008A144C">
        <w:rPr>
          <w:rFonts w:ascii="Times New Roman" w:hAnsi="Times New Roman" w:cs="Times New Roman"/>
          <w:iCs/>
          <w:color w:val="0D0D0D" w:themeColor="text1" w:themeTint="F2"/>
          <w:sz w:val="24"/>
          <w:szCs w:val="24"/>
        </w:rPr>
        <w:t>w</w:t>
      </w:r>
      <w:r w:rsidR="007E297E">
        <w:rPr>
          <w:rFonts w:ascii="Times New Roman" w:hAnsi="Times New Roman" w:cs="Times New Roman"/>
          <w:iCs/>
          <w:color w:val="0D0D0D" w:themeColor="text1" w:themeTint="F2"/>
          <w:sz w:val="24"/>
          <w:szCs w:val="24"/>
        </w:rPr>
        <w:t>ere</w:t>
      </w:r>
      <w:r w:rsidRPr="008A144C">
        <w:rPr>
          <w:rFonts w:ascii="Times New Roman" w:hAnsi="Times New Roman" w:cs="Times New Roman"/>
          <w:iCs/>
          <w:color w:val="0D0D0D" w:themeColor="text1" w:themeTint="F2"/>
          <w:sz w:val="24"/>
          <w:szCs w:val="24"/>
        </w:rPr>
        <w:t xml:space="preserve"> complimented with direct observations. </w:t>
      </w:r>
      <w:r w:rsidR="007E297E">
        <w:rPr>
          <w:rFonts w:ascii="Times New Roman" w:hAnsi="Times New Roman" w:cs="Times New Roman"/>
          <w:iCs/>
          <w:color w:val="0D0D0D" w:themeColor="text1" w:themeTint="F2"/>
          <w:sz w:val="24"/>
          <w:szCs w:val="24"/>
        </w:rPr>
        <w:t>Which were used</w:t>
      </w:r>
      <w:r w:rsidRPr="005C11C2">
        <w:rPr>
          <w:rFonts w:ascii="Times New Roman" w:hAnsi="Times New Roman" w:cs="Times New Roman"/>
          <w:iCs/>
          <w:color w:val="0D0D0D" w:themeColor="text1" w:themeTint="F2"/>
          <w:sz w:val="24"/>
          <w:szCs w:val="24"/>
        </w:rPr>
        <w:t xml:space="preserve"> to identify risk factors linked to fish parasite and illness presence in study farms.</w:t>
      </w:r>
    </w:p>
    <w:p w14:paraId="5B31B399" w14:textId="77777777" w:rsidR="00A47603" w:rsidRPr="00971FEA" w:rsidRDefault="00A47603" w:rsidP="006B5964">
      <w:pPr>
        <w:pStyle w:val="Heading1"/>
        <w:spacing w:line="360" w:lineRule="auto"/>
        <w:rPr>
          <w:rFonts w:ascii="Times New Roman" w:hAnsi="Times New Roman" w:cs="Times New Roman"/>
          <w:b/>
          <w:bCs/>
          <w:color w:val="auto"/>
          <w:sz w:val="24"/>
          <w:szCs w:val="24"/>
        </w:rPr>
      </w:pPr>
      <w:bookmarkStart w:id="118" w:name="_Toc146698938"/>
      <w:r w:rsidRPr="00971FEA">
        <w:rPr>
          <w:rFonts w:ascii="Times New Roman" w:hAnsi="Times New Roman" w:cs="Times New Roman"/>
          <w:b/>
          <w:bCs/>
          <w:color w:val="auto"/>
          <w:sz w:val="24"/>
          <w:szCs w:val="24"/>
        </w:rPr>
        <w:t>3.4 Study design and sample size</w:t>
      </w:r>
      <w:bookmarkEnd w:id="118"/>
    </w:p>
    <w:p w14:paraId="24115F9E" w14:textId="6CF3EDDC" w:rsidR="0053440A" w:rsidRDefault="00A47603" w:rsidP="005779B7">
      <w:pPr>
        <w:spacing w:line="360" w:lineRule="auto"/>
        <w:jc w:val="both"/>
        <w:rPr>
          <w:rFonts w:ascii="Times New Roman" w:hAnsi="Times New Roman" w:cs="Times New Roman"/>
          <w:iCs/>
          <w:color w:val="0D0D0D" w:themeColor="text1" w:themeTint="F2"/>
          <w:sz w:val="24"/>
          <w:szCs w:val="24"/>
        </w:rPr>
      </w:pPr>
      <w:r w:rsidRPr="008A144C">
        <w:rPr>
          <w:rFonts w:ascii="Times New Roman" w:hAnsi="Times New Roman" w:cs="Times New Roman"/>
          <w:iCs/>
          <w:color w:val="0D0D0D" w:themeColor="text1" w:themeTint="F2"/>
          <w:sz w:val="24"/>
          <w:szCs w:val="24"/>
        </w:rPr>
        <w:t>A cross sectional study design involving visits</w:t>
      </w:r>
      <w:r w:rsidR="00FC102D">
        <w:rPr>
          <w:rFonts w:ascii="Times New Roman" w:hAnsi="Times New Roman" w:cs="Times New Roman"/>
          <w:iCs/>
          <w:color w:val="0D0D0D" w:themeColor="text1" w:themeTint="F2"/>
          <w:sz w:val="24"/>
          <w:szCs w:val="24"/>
        </w:rPr>
        <w:t xml:space="preserve"> of operational farms and recording of</w:t>
      </w:r>
      <w:r w:rsidR="00BE2C69">
        <w:rPr>
          <w:rFonts w:ascii="Times New Roman" w:hAnsi="Times New Roman" w:cs="Times New Roman"/>
          <w:iCs/>
          <w:color w:val="0D0D0D" w:themeColor="text1" w:themeTint="F2"/>
          <w:sz w:val="24"/>
          <w:szCs w:val="24"/>
        </w:rPr>
        <w:t xml:space="preserve"> their</w:t>
      </w:r>
      <w:r w:rsidR="00FC102D">
        <w:rPr>
          <w:rFonts w:ascii="Times New Roman" w:hAnsi="Times New Roman" w:cs="Times New Roman"/>
          <w:iCs/>
          <w:color w:val="0D0D0D" w:themeColor="text1" w:themeTint="F2"/>
          <w:sz w:val="24"/>
          <w:szCs w:val="24"/>
        </w:rPr>
        <w:t xml:space="preserve"> GPS coordinates</w:t>
      </w:r>
      <w:r w:rsidRPr="008A144C">
        <w:rPr>
          <w:rFonts w:ascii="Times New Roman" w:hAnsi="Times New Roman" w:cs="Times New Roman"/>
          <w:iCs/>
          <w:color w:val="0D0D0D" w:themeColor="text1" w:themeTint="F2"/>
          <w:sz w:val="24"/>
          <w:szCs w:val="24"/>
        </w:rPr>
        <w:t xml:space="preserve"> in the</w:t>
      </w:r>
      <w:r w:rsidR="0064616A">
        <w:rPr>
          <w:rFonts w:ascii="Times New Roman" w:hAnsi="Times New Roman" w:cs="Times New Roman"/>
          <w:iCs/>
          <w:color w:val="0D0D0D" w:themeColor="text1" w:themeTint="F2"/>
          <w:sz w:val="24"/>
          <w:szCs w:val="24"/>
        </w:rPr>
        <w:t xml:space="preserve"> selected counties and </w:t>
      </w:r>
      <w:r w:rsidR="00FC102D">
        <w:rPr>
          <w:rFonts w:ascii="Times New Roman" w:hAnsi="Times New Roman" w:cs="Times New Roman"/>
          <w:iCs/>
          <w:color w:val="0D0D0D" w:themeColor="text1" w:themeTint="F2"/>
          <w:sz w:val="24"/>
          <w:szCs w:val="24"/>
        </w:rPr>
        <w:t xml:space="preserve">also </w:t>
      </w:r>
      <w:r w:rsidR="0064616A" w:rsidRPr="0064616A">
        <w:rPr>
          <w:rFonts w:ascii="Times New Roman" w:hAnsi="Times New Roman" w:cs="Times New Roman"/>
          <w:iCs/>
          <w:color w:val="0D0D0D" w:themeColor="text1" w:themeTint="F2"/>
          <w:sz w:val="24"/>
          <w:szCs w:val="24"/>
        </w:rPr>
        <w:t xml:space="preserve">along the shores of Lake </w:t>
      </w:r>
      <w:proofErr w:type="spellStart"/>
      <w:r w:rsidR="0064616A" w:rsidRPr="0064616A">
        <w:rPr>
          <w:rFonts w:ascii="Times New Roman" w:hAnsi="Times New Roman" w:cs="Times New Roman"/>
          <w:iCs/>
          <w:color w:val="0D0D0D" w:themeColor="text1" w:themeTint="F2"/>
          <w:sz w:val="24"/>
          <w:szCs w:val="24"/>
        </w:rPr>
        <w:t>Jipe</w:t>
      </w:r>
      <w:proofErr w:type="spellEnd"/>
      <w:r w:rsidR="0064616A">
        <w:rPr>
          <w:rFonts w:ascii="Times New Roman" w:hAnsi="Times New Roman" w:cs="Times New Roman"/>
          <w:iCs/>
          <w:color w:val="0D0D0D" w:themeColor="text1" w:themeTint="F2"/>
          <w:sz w:val="24"/>
          <w:szCs w:val="24"/>
        </w:rPr>
        <w:t xml:space="preserve"> at Kenya Wildlife station, River Lumi inl</w:t>
      </w:r>
      <w:r w:rsidR="00CC7066" w:rsidRPr="00056877">
        <w:rPr>
          <w:rFonts w:ascii="Times New Roman" w:hAnsi="Times New Roman" w:cs="Times New Roman"/>
          <w:color w:val="0D0D0D" w:themeColor="text1" w:themeTint="F2"/>
          <w:sz w:val="24"/>
          <w:szCs w:val="24"/>
        </w:rPr>
        <w:t>et</w:t>
      </w:r>
      <w:r w:rsidR="0064616A" w:rsidRPr="00056877">
        <w:rPr>
          <w:rFonts w:ascii="Times New Roman" w:hAnsi="Times New Roman" w:cs="Times New Roman"/>
          <w:color w:val="0D0D0D" w:themeColor="text1" w:themeTint="F2"/>
          <w:sz w:val="24"/>
          <w:szCs w:val="24"/>
        </w:rPr>
        <w:t xml:space="preserve"> </w:t>
      </w:r>
      <w:r w:rsidR="0064616A">
        <w:rPr>
          <w:rFonts w:ascii="Times New Roman" w:hAnsi="Times New Roman" w:cs="Times New Roman"/>
          <w:iCs/>
          <w:color w:val="0D0D0D" w:themeColor="text1" w:themeTint="F2"/>
          <w:sz w:val="24"/>
          <w:szCs w:val="24"/>
        </w:rPr>
        <w:t xml:space="preserve">and </w:t>
      </w:r>
      <w:proofErr w:type="spellStart"/>
      <w:r w:rsidR="0064616A">
        <w:rPr>
          <w:rFonts w:ascii="Times New Roman" w:hAnsi="Times New Roman" w:cs="Times New Roman"/>
          <w:iCs/>
          <w:color w:val="0D0D0D" w:themeColor="text1" w:themeTint="F2"/>
          <w:sz w:val="24"/>
          <w:szCs w:val="24"/>
        </w:rPr>
        <w:t>Mukwanjuni</w:t>
      </w:r>
      <w:proofErr w:type="spellEnd"/>
      <w:r w:rsidR="0064616A">
        <w:rPr>
          <w:rFonts w:ascii="Times New Roman" w:hAnsi="Times New Roman" w:cs="Times New Roman"/>
          <w:iCs/>
          <w:color w:val="0D0D0D" w:themeColor="text1" w:themeTint="F2"/>
          <w:sz w:val="24"/>
          <w:szCs w:val="24"/>
        </w:rPr>
        <w:t xml:space="preserve"> beach was </w:t>
      </w:r>
      <w:r w:rsidRPr="008A144C">
        <w:rPr>
          <w:rFonts w:ascii="Times New Roman" w:hAnsi="Times New Roman" w:cs="Times New Roman"/>
          <w:iCs/>
          <w:color w:val="0D0D0D" w:themeColor="text1" w:themeTint="F2"/>
          <w:sz w:val="24"/>
          <w:szCs w:val="24"/>
        </w:rPr>
        <w:t>undertaken.</w:t>
      </w:r>
      <w:r w:rsidR="0085577E">
        <w:rPr>
          <w:rFonts w:ascii="Times New Roman" w:hAnsi="Times New Roman" w:cs="Times New Roman"/>
          <w:iCs/>
          <w:color w:val="0D0D0D" w:themeColor="text1" w:themeTint="F2"/>
          <w:sz w:val="24"/>
          <w:szCs w:val="24"/>
        </w:rPr>
        <w:t xml:space="preserve"> </w:t>
      </w:r>
      <w:r w:rsidR="005A1830">
        <w:rPr>
          <w:rFonts w:ascii="Times New Roman" w:hAnsi="Times New Roman" w:cs="Times New Roman"/>
          <w:iCs/>
          <w:color w:val="0D0D0D" w:themeColor="text1" w:themeTint="F2"/>
          <w:sz w:val="24"/>
          <w:szCs w:val="24"/>
        </w:rPr>
        <w:t xml:space="preserve">In Taita </w:t>
      </w:r>
      <w:proofErr w:type="spellStart"/>
      <w:r w:rsidR="005A1830">
        <w:rPr>
          <w:rFonts w:ascii="Times New Roman" w:hAnsi="Times New Roman" w:cs="Times New Roman"/>
          <w:iCs/>
          <w:color w:val="0D0D0D" w:themeColor="text1" w:themeTint="F2"/>
          <w:sz w:val="24"/>
          <w:szCs w:val="24"/>
        </w:rPr>
        <w:t>tav</w:t>
      </w:r>
      <w:r w:rsidR="00CC7066" w:rsidRPr="00056877">
        <w:rPr>
          <w:rFonts w:ascii="Times New Roman" w:hAnsi="Times New Roman" w:cs="Times New Roman"/>
          <w:color w:val="0D0D0D" w:themeColor="text1" w:themeTint="F2"/>
          <w:sz w:val="24"/>
          <w:szCs w:val="24"/>
        </w:rPr>
        <w:t>et</w:t>
      </w:r>
      <w:r w:rsidR="005A1830" w:rsidRPr="00056877">
        <w:rPr>
          <w:rFonts w:ascii="Times New Roman" w:hAnsi="Times New Roman" w:cs="Times New Roman"/>
          <w:color w:val="0D0D0D" w:themeColor="text1" w:themeTint="F2"/>
          <w:sz w:val="24"/>
          <w:szCs w:val="24"/>
        </w:rPr>
        <w:t>a</w:t>
      </w:r>
      <w:proofErr w:type="spellEnd"/>
      <w:r w:rsidR="005A1830">
        <w:rPr>
          <w:rFonts w:ascii="Times New Roman" w:hAnsi="Times New Roman" w:cs="Times New Roman"/>
          <w:iCs/>
          <w:color w:val="0D0D0D" w:themeColor="text1" w:themeTint="F2"/>
          <w:sz w:val="24"/>
          <w:szCs w:val="24"/>
        </w:rPr>
        <w:t xml:space="preserve"> count</w:t>
      </w:r>
      <w:r w:rsidR="0085577E">
        <w:rPr>
          <w:rFonts w:ascii="Times New Roman" w:hAnsi="Times New Roman" w:cs="Times New Roman"/>
          <w:iCs/>
          <w:color w:val="0D0D0D" w:themeColor="text1" w:themeTint="F2"/>
          <w:sz w:val="24"/>
          <w:szCs w:val="24"/>
        </w:rPr>
        <w:t>y</w:t>
      </w:r>
      <w:r w:rsidR="005A1830">
        <w:rPr>
          <w:rFonts w:ascii="Times New Roman" w:hAnsi="Times New Roman" w:cs="Times New Roman"/>
          <w:iCs/>
          <w:color w:val="0D0D0D" w:themeColor="text1" w:themeTint="F2"/>
          <w:sz w:val="24"/>
          <w:szCs w:val="24"/>
        </w:rPr>
        <w:t xml:space="preserve">; 10 </w:t>
      </w:r>
      <w:r w:rsidR="00560B06">
        <w:rPr>
          <w:rFonts w:ascii="Times New Roman" w:hAnsi="Times New Roman" w:cs="Times New Roman"/>
          <w:i/>
          <w:iCs/>
          <w:color w:val="0D0D0D" w:themeColor="text1" w:themeTint="F2"/>
          <w:sz w:val="24"/>
          <w:szCs w:val="24"/>
        </w:rPr>
        <w:t xml:space="preserve">Oreochromis </w:t>
      </w:r>
      <w:proofErr w:type="spellStart"/>
      <w:r w:rsidR="00560B06">
        <w:rPr>
          <w:rFonts w:ascii="Times New Roman" w:hAnsi="Times New Roman" w:cs="Times New Roman"/>
          <w:i/>
          <w:iCs/>
          <w:color w:val="0D0D0D" w:themeColor="text1" w:themeTint="F2"/>
          <w:sz w:val="24"/>
          <w:szCs w:val="24"/>
        </w:rPr>
        <w:t>niloticus</w:t>
      </w:r>
      <w:proofErr w:type="spellEnd"/>
      <w:r w:rsidR="00560B06">
        <w:rPr>
          <w:rFonts w:ascii="Times New Roman" w:hAnsi="Times New Roman" w:cs="Times New Roman"/>
          <w:i/>
          <w:iCs/>
          <w:color w:val="0D0D0D" w:themeColor="text1" w:themeTint="F2"/>
          <w:sz w:val="24"/>
          <w:szCs w:val="24"/>
        </w:rPr>
        <w:t xml:space="preserve"> </w:t>
      </w:r>
      <w:r w:rsidR="005A1830">
        <w:rPr>
          <w:rFonts w:ascii="Times New Roman" w:hAnsi="Times New Roman" w:cs="Times New Roman"/>
          <w:iCs/>
          <w:color w:val="0D0D0D" w:themeColor="text1" w:themeTint="F2"/>
          <w:sz w:val="24"/>
          <w:szCs w:val="24"/>
        </w:rPr>
        <w:t xml:space="preserve">was sampled in </w:t>
      </w:r>
      <w:r w:rsidR="0053440A">
        <w:rPr>
          <w:rFonts w:ascii="Times New Roman" w:hAnsi="Times New Roman" w:cs="Times New Roman"/>
          <w:iCs/>
          <w:color w:val="0D0D0D" w:themeColor="text1" w:themeTint="F2"/>
          <w:sz w:val="24"/>
          <w:szCs w:val="24"/>
        </w:rPr>
        <w:t>liner pond</w:t>
      </w:r>
      <w:r w:rsidR="005A1830">
        <w:rPr>
          <w:rFonts w:ascii="Times New Roman" w:hAnsi="Times New Roman" w:cs="Times New Roman"/>
          <w:iCs/>
          <w:color w:val="0D0D0D" w:themeColor="text1" w:themeTint="F2"/>
          <w:sz w:val="24"/>
          <w:szCs w:val="24"/>
        </w:rPr>
        <w:t xml:space="preserve"> in Voi sub-county, 30 tilapia species were sampled in </w:t>
      </w:r>
      <w:proofErr w:type="spellStart"/>
      <w:r w:rsidR="00271DE5">
        <w:rPr>
          <w:rFonts w:ascii="Times New Roman" w:hAnsi="Times New Roman" w:cs="Times New Roman"/>
          <w:iCs/>
          <w:color w:val="0D0D0D" w:themeColor="text1" w:themeTint="F2"/>
          <w:sz w:val="24"/>
          <w:szCs w:val="24"/>
        </w:rPr>
        <w:t>M</w:t>
      </w:r>
      <w:r w:rsidR="005A1830">
        <w:rPr>
          <w:rFonts w:ascii="Times New Roman" w:hAnsi="Times New Roman" w:cs="Times New Roman"/>
          <w:iCs/>
          <w:color w:val="0D0D0D" w:themeColor="text1" w:themeTint="F2"/>
          <w:sz w:val="24"/>
          <w:szCs w:val="24"/>
        </w:rPr>
        <w:t>watate</w:t>
      </w:r>
      <w:proofErr w:type="spellEnd"/>
      <w:r w:rsidR="005A1830">
        <w:rPr>
          <w:rFonts w:ascii="Times New Roman" w:hAnsi="Times New Roman" w:cs="Times New Roman"/>
          <w:iCs/>
          <w:color w:val="0D0D0D" w:themeColor="text1" w:themeTint="F2"/>
          <w:sz w:val="24"/>
          <w:szCs w:val="24"/>
        </w:rPr>
        <w:t xml:space="preserve"> sub-count</w:t>
      </w:r>
      <w:r w:rsidR="00271DE5">
        <w:rPr>
          <w:rFonts w:ascii="Times New Roman" w:hAnsi="Times New Roman" w:cs="Times New Roman"/>
          <w:iCs/>
          <w:color w:val="0D0D0D" w:themeColor="text1" w:themeTint="F2"/>
          <w:sz w:val="24"/>
          <w:szCs w:val="24"/>
        </w:rPr>
        <w:t>y</w:t>
      </w:r>
      <w:r w:rsidR="005A1830">
        <w:rPr>
          <w:rFonts w:ascii="Times New Roman" w:hAnsi="Times New Roman" w:cs="Times New Roman"/>
          <w:iCs/>
          <w:color w:val="0D0D0D" w:themeColor="text1" w:themeTint="F2"/>
          <w:sz w:val="24"/>
          <w:szCs w:val="24"/>
        </w:rPr>
        <w:t xml:space="preserve"> in two </w:t>
      </w:r>
      <w:r w:rsidR="00271DE5">
        <w:rPr>
          <w:rFonts w:ascii="Times New Roman" w:hAnsi="Times New Roman" w:cs="Times New Roman"/>
          <w:iCs/>
          <w:color w:val="0D0D0D" w:themeColor="text1" w:themeTint="F2"/>
          <w:sz w:val="24"/>
          <w:szCs w:val="24"/>
        </w:rPr>
        <w:t>earthen</w:t>
      </w:r>
      <w:r w:rsidR="005A1830">
        <w:rPr>
          <w:rFonts w:ascii="Times New Roman" w:hAnsi="Times New Roman" w:cs="Times New Roman"/>
          <w:iCs/>
          <w:color w:val="0D0D0D" w:themeColor="text1" w:themeTint="F2"/>
          <w:sz w:val="24"/>
          <w:szCs w:val="24"/>
        </w:rPr>
        <w:t xml:space="preserve"> ponds. One pond having </w:t>
      </w:r>
      <w:r w:rsidR="005A1830" w:rsidRPr="00271DE5">
        <w:rPr>
          <w:rFonts w:ascii="Times New Roman" w:hAnsi="Times New Roman" w:cs="Times New Roman"/>
          <w:i/>
          <w:color w:val="0D0D0D" w:themeColor="text1" w:themeTint="F2"/>
          <w:sz w:val="24"/>
          <w:szCs w:val="24"/>
        </w:rPr>
        <w:t xml:space="preserve">Oreochromis </w:t>
      </w:r>
      <w:proofErr w:type="spellStart"/>
      <w:r w:rsidR="005A1830" w:rsidRPr="00271DE5">
        <w:rPr>
          <w:rFonts w:ascii="Times New Roman" w:hAnsi="Times New Roman" w:cs="Times New Roman"/>
          <w:i/>
          <w:color w:val="0D0D0D" w:themeColor="text1" w:themeTint="F2"/>
          <w:sz w:val="24"/>
          <w:szCs w:val="24"/>
        </w:rPr>
        <w:t>niloticus</w:t>
      </w:r>
      <w:proofErr w:type="spellEnd"/>
      <w:r w:rsidR="005A1830">
        <w:rPr>
          <w:rFonts w:ascii="Times New Roman" w:hAnsi="Times New Roman" w:cs="Times New Roman"/>
          <w:iCs/>
          <w:color w:val="0D0D0D" w:themeColor="text1" w:themeTint="F2"/>
          <w:sz w:val="24"/>
          <w:szCs w:val="24"/>
        </w:rPr>
        <w:t xml:space="preserve"> 10 fish were sampled and the second</w:t>
      </w:r>
      <w:r w:rsidR="00271DE5">
        <w:rPr>
          <w:rFonts w:ascii="Times New Roman" w:hAnsi="Times New Roman" w:cs="Times New Roman"/>
          <w:iCs/>
          <w:color w:val="0D0D0D" w:themeColor="text1" w:themeTint="F2"/>
          <w:sz w:val="24"/>
          <w:szCs w:val="24"/>
        </w:rPr>
        <w:t xml:space="preserve"> </w:t>
      </w:r>
      <w:r w:rsidR="00560B06">
        <w:rPr>
          <w:rFonts w:ascii="Times New Roman" w:hAnsi="Times New Roman" w:cs="Times New Roman"/>
          <w:iCs/>
          <w:color w:val="0D0D0D" w:themeColor="text1" w:themeTint="F2"/>
          <w:sz w:val="24"/>
          <w:szCs w:val="24"/>
        </w:rPr>
        <w:t>pond, ten (</w:t>
      </w:r>
      <w:r w:rsidR="005A1830">
        <w:rPr>
          <w:rFonts w:ascii="Times New Roman" w:hAnsi="Times New Roman" w:cs="Times New Roman"/>
          <w:iCs/>
          <w:color w:val="0D0D0D" w:themeColor="text1" w:themeTint="F2"/>
          <w:sz w:val="24"/>
          <w:szCs w:val="24"/>
        </w:rPr>
        <w:t>10</w:t>
      </w:r>
      <w:r w:rsidR="00560B06">
        <w:rPr>
          <w:rFonts w:ascii="Times New Roman" w:hAnsi="Times New Roman" w:cs="Times New Roman"/>
          <w:iCs/>
          <w:color w:val="0D0D0D" w:themeColor="text1" w:themeTint="F2"/>
          <w:sz w:val="24"/>
          <w:szCs w:val="24"/>
        </w:rPr>
        <w:t>)</w:t>
      </w:r>
      <w:r w:rsidR="005A1830">
        <w:rPr>
          <w:rFonts w:ascii="Times New Roman" w:hAnsi="Times New Roman" w:cs="Times New Roman"/>
          <w:iCs/>
          <w:color w:val="0D0D0D" w:themeColor="text1" w:themeTint="F2"/>
          <w:sz w:val="24"/>
          <w:szCs w:val="24"/>
        </w:rPr>
        <w:t xml:space="preserve"> </w:t>
      </w:r>
      <w:r w:rsidR="00560B06">
        <w:rPr>
          <w:rFonts w:ascii="Times New Roman" w:hAnsi="Times New Roman" w:cs="Times New Roman"/>
          <w:i/>
          <w:iCs/>
          <w:color w:val="0D0D0D" w:themeColor="text1" w:themeTint="F2"/>
          <w:sz w:val="24"/>
          <w:szCs w:val="24"/>
        </w:rPr>
        <w:t xml:space="preserve">Oreochromis </w:t>
      </w:r>
      <w:proofErr w:type="spellStart"/>
      <w:r w:rsidR="00560B06">
        <w:rPr>
          <w:rFonts w:ascii="Times New Roman" w:hAnsi="Times New Roman" w:cs="Times New Roman"/>
          <w:i/>
          <w:iCs/>
          <w:color w:val="0D0D0D" w:themeColor="text1" w:themeTint="F2"/>
          <w:sz w:val="24"/>
          <w:szCs w:val="24"/>
        </w:rPr>
        <w:t>jipe</w:t>
      </w:r>
      <w:proofErr w:type="spellEnd"/>
      <w:r w:rsidR="005A1830">
        <w:rPr>
          <w:rFonts w:ascii="Times New Roman" w:hAnsi="Times New Roman" w:cs="Times New Roman"/>
          <w:iCs/>
          <w:color w:val="0D0D0D" w:themeColor="text1" w:themeTint="F2"/>
          <w:sz w:val="24"/>
          <w:szCs w:val="24"/>
        </w:rPr>
        <w:t xml:space="preserve"> and 10 </w:t>
      </w:r>
      <w:r w:rsidR="00560B06">
        <w:rPr>
          <w:rFonts w:ascii="Times New Roman" w:hAnsi="Times New Roman" w:cs="Times New Roman"/>
          <w:iCs/>
          <w:color w:val="0D0D0D" w:themeColor="text1" w:themeTint="F2"/>
          <w:sz w:val="24"/>
          <w:szCs w:val="24"/>
        </w:rPr>
        <w:t>hybrids</w:t>
      </w:r>
      <w:r w:rsidR="005A1830">
        <w:rPr>
          <w:rFonts w:ascii="Times New Roman" w:hAnsi="Times New Roman" w:cs="Times New Roman"/>
          <w:iCs/>
          <w:color w:val="0D0D0D" w:themeColor="text1" w:themeTint="F2"/>
          <w:sz w:val="24"/>
          <w:szCs w:val="24"/>
        </w:rPr>
        <w:t xml:space="preserve"> of </w:t>
      </w:r>
      <w:r w:rsidR="00560B06">
        <w:rPr>
          <w:rFonts w:ascii="Times New Roman" w:hAnsi="Times New Roman" w:cs="Times New Roman"/>
          <w:i/>
          <w:iCs/>
          <w:color w:val="0D0D0D" w:themeColor="text1" w:themeTint="F2"/>
          <w:sz w:val="24"/>
          <w:szCs w:val="24"/>
        </w:rPr>
        <w:t>Oreochromis</w:t>
      </w:r>
      <w:r w:rsidR="004806CD" w:rsidRPr="004806CD">
        <w:rPr>
          <w:rFonts w:ascii="Times New Roman" w:hAnsi="Times New Roman" w:cs="Times New Roman"/>
          <w:i/>
          <w:iCs/>
          <w:color w:val="0D0D0D" w:themeColor="text1" w:themeTint="F2"/>
          <w:sz w:val="24"/>
          <w:szCs w:val="24"/>
        </w:rPr>
        <w:t xml:space="preserve"> </w:t>
      </w:r>
      <w:proofErr w:type="spellStart"/>
      <w:r w:rsidR="004806CD" w:rsidRPr="004806CD">
        <w:rPr>
          <w:rFonts w:ascii="Times New Roman" w:hAnsi="Times New Roman" w:cs="Times New Roman"/>
          <w:i/>
          <w:iCs/>
          <w:color w:val="0D0D0D" w:themeColor="text1" w:themeTint="F2"/>
          <w:sz w:val="24"/>
          <w:szCs w:val="24"/>
        </w:rPr>
        <w:t>jipe</w:t>
      </w:r>
      <w:proofErr w:type="spellEnd"/>
      <w:r w:rsidR="005A1830">
        <w:rPr>
          <w:rFonts w:ascii="Times New Roman" w:hAnsi="Times New Roman" w:cs="Times New Roman"/>
          <w:iCs/>
          <w:color w:val="0D0D0D" w:themeColor="text1" w:themeTint="F2"/>
          <w:sz w:val="24"/>
          <w:szCs w:val="24"/>
        </w:rPr>
        <w:t xml:space="preserve"> and </w:t>
      </w:r>
      <w:r w:rsidR="00271DE5">
        <w:rPr>
          <w:rFonts w:ascii="Times New Roman" w:hAnsi="Times New Roman" w:cs="Times New Roman"/>
          <w:i/>
          <w:color w:val="0D0D0D" w:themeColor="text1" w:themeTint="F2"/>
          <w:sz w:val="24"/>
          <w:szCs w:val="24"/>
        </w:rPr>
        <w:t>O</w:t>
      </w:r>
      <w:r w:rsidR="005A1830" w:rsidRPr="00271DE5">
        <w:rPr>
          <w:rFonts w:ascii="Times New Roman" w:hAnsi="Times New Roman" w:cs="Times New Roman"/>
          <w:i/>
          <w:color w:val="0D0D0D" w:themeColor="text1" w:themeTint="F2"/>
          <w:sz w:val="24"/>
          <w:szCs w:val="24"/>
        </w:rPr>
        <w:t>reochr</w:t>
      </w:r>
      <w:r w:rsidR="00560B06">
        <w:rPr>
          <w:rFonts w:ascii="Times New Roman" w:hAnsi="Times New Roman" w:cs="Times New Roman"/>
          <w:i/>
          <w:color w:val="0D0D0D" w:themeColor="text1" w:themeTint="F2"/>
          <w:sz w:val="24"/>
          <w:szCs w:val="24"/>
        </w:rPr>
        <w:t>o</w:t>
      </w:r>
      <w:r w:rsidR="005A1830" w:rsidRPr="00271DE5">
        <w:rPr>
          <w:rFonts w:ascii="Times New Roman" w:hAnsi="Times New Roman" w:cs="Times New Roman"/>
          <w:i/>
          <w:color w:val="0D0D0D" w:themeColor="text1" w:themeTint="F2"/>
          <w:sz w:val="24"/>
          <w:szCs w:val="24"/>
        </w:rPr>
        <w:t xml:space="preserve">mis </w:t>
      </w:r>
      <w:proofErr w:type="spellStart"/>
      <w:r w:rsidR="005A1830" w:rsidRPr="00271DE5">
        <w:rPr>
          <w:rFonts w:ascii="Times New Roman" w:hAnsi="Times New Roman" w:cs="Times New Roman"/>
          <w:i/>
          <w:color w:val="0D0D0D" w:themeColor="text1" w:themeTint="F2"/>
          <w:sz w:val="24"/>
          <w:szCs w:val="24"/>
        </w:rPr>
        <w:t>niloticus</w:t>
      </w:r>
      <w:proofErr w:type="spellEnd"/>
      <w:r w:rsidR="005A1830">
        <w:rPr>
          <w:rFonts w:ascii="Times New Roman" w:hAnsi="Times New Roman" w:cs="Times New Roman"/>
          <w:iCs/>
          <w:color w:val="0D0D0D" w:themeColor="text1" w:themeTint="F2"/>
          <w:sz w:val="24"/>
          <w:szCs w:val="24"/>
        </w:rPr>
        <w:t xml:space="preserve"> were sampled.</w:t>
      </w:r>
      <w:r w:rsidR="00CE1E08">
        <w:rPr>
          <w:rFonts w:ascii="Times New Roman" w:hAnsi="Times New Roman" w:cs="Times New Roman"/>
          <w:iCs/>
          <w:color w:val="0D0D0D" w:themeColor="text1" w:themeTint="F2"/>
          <w:sz w:val="24"/>
          <w:szCs w:val="24"/>
        </w:rPr>
        <w:t xml:space="preserve"> </w:t>
      </w:r>
      <w:r w:rsidR="00271DE5">
        <w:rPr>
          <w:rFonts w:ascii="Times New Roman" w:hAnsi="Times New Roman" w:cs="Times New Roman"/>
          <w:iCs/>
          <w:color w:val="0D0D0D" w:themeColor="text1" w:themeTint="F2"/>
          <w:sz w:val="24"/>
          <w:szCs w:val="24"/>
        </w:rPr>
        <w:t xml:space="preserve">In </w:t>
      </w:r>
      <w:proofErr w:type="spellStart"/>
      <w:r w:rsidR="00271DE5">
        <w:rPr>
          <w:rFonts w:ascii="Times New Roman" w:hAnsi="Times New Roman" w:cs="Times New Roman"/>
          <w:iCs/>
          <w:color w:val="0D0D0D" w:themeColor="text1" w:themeTint="F2"/>
          <w:sz w:val="24"/>
          <w:szCs w:val="24"/>
        </w:rPr>
        <w:t>Wundanyi</w:t>
      </w:r>
      <w:proofErr w:type="spellEnd"/>
      <w:r w:rsidR="00271DE5">
        <w:rPr>
          <w:rFonts w:ascii="Times New Roman" w:hAnsi="Times New Roman" w:cs="Times New Roman"/>
          <w:iCs/>
          <w:color w:val="0D0D0D" w:themeColor="text1" w:themeTint="F2"/>
          <w:sz w:val="24"/>
          <w:szCs w:val="24"/>
        </w:rPr>
        <w:t xml:space="preserve"> sub-county, 10 </w:t>
      </w:r>
      <w:r w:rsidR="00560B06">
        <w:rPr>
          <w:rFonts w:ascii="Times New Roman" w:hAnsi="Times New Roman" w:cs="Times New Roman"/>
          <w:i/>
          <w:iCs/>
          <w:color w:val="0D0D0D" w:themeColor="text1" w:themeTint="F2"/>
          <w:sz w:val="24"/>
          <w:szCs w:val="24"/>
        </w:rPr>
        <w:t>Oreochromis</w:t>
      </w:r>
      <w:r w:rsidR="004806CD" w:rsidRPr="004806CD">
        <w:rPr>
          <w:rFonts w:ascii="Times New Roman" w:hAnsi="Times New Roman" w:cs="Times New Roman"/>
          <w:i/>
          <w:iCs/>
          <w:color w:val="0D0D0D" w:themeColor="text1" w:themeTint="F2"/>
          <w:sz w:val="24"/>
          <w:szCs w:val="24"/>
        </w:rPr>
        <w:t xml:space="preserve"> </w:t>
      </w:r>
      <w:proofErr w:type="spellStart"/>
      <w:r w:rsidR="004806CD" w:rsidRPr="004806CD">
        <w:rPr>
          <w:rFonts w:ascii="Times New Roman" w:hAnsi="Times New Roman" w:cs="Times New Roman"/>
          <w:i/>
          <w:iCs/>
          <w:color w:val="0D0D0D" w:themeColor="text1" w:themeTint="F2"/>
          <w:sz w:val="24"/>
          <w:szCs w:val="24"/>
        </w:rPr>
        <w:t>jipe</w:t>
      </w:r>
      <w:proofErr w:type="spellEnd"/>
      <w:r w:rsidR="00271DE5">
        <w:rPr>
          <w:rFonts w:ascii="Times New Roman" w:hAnsi="Times New Roman" w:cs="Times New Roman"/>
          <w:iCs/>
          <w:color w:val="0D0D0D" w:themeColor="text1" w:themeTint="F2"/>
          <w:sz w:val="24"/>
          <w:szCs w:val="24"/>
        </w:rPr>
        <w:t xml:space="preserve"> was sampled in liner pond</w:t>
      </w:r>
      <w:r w:rsidRPr="008A144C">
        <w:rPr>
          <w:rFonts w:ascii="Times New Roman" w:hAnsi="Times New Roman" w:cs="Times New Roman"/>
          <w:iCs/>
          <w:color w:val="0D0D0D" w:themeColor="text1" w:themeTint="F2"/>
          <w:sz w:val="24"/>
          <w:szCs w:val="24"/>
        </w:rPr>
        <w:t xml:space="preserve"> </w:t>
      </w:r>
      <w:r w:rsidR="00CE1E08">
        <w:rPr>
          <w:rFonts w:ascii="Times New Roman" w:hAnsi="Times New Roman" w:cs="Times New Roman"/>
          <w:iCs/>
          <w:color w:val="0D0D0D" w:themeColor="text1" w:themeTint="F2"/>
          <w:sz w:val="24"/>
          <w:szCs w:val="24"/>
        </w:rPr>
        <w:t>and finally the last sub- county in Taita Tav</w:t>
      </w:r>
      <w:r w:rsidR="00CC7066" w:rsidRPr="00056877">
        <w:rPr>
          <w:rFonts w:ascii="Times New Roman" w:hAnsi="Times New Roman" w:cs="Times New Roman"/>
          <w:color w:val="0D0D0D" w:themeColor="text1" w:themeTint="F2"/>
          <w:sz w:val="24"/>
          <w:szCs w:val="24"/>
        </w:rPr>
        <w:t>et</w:t>
      </w:r>
      <w:r w:rsidR="00CE1E08">
        <w:rPr>
          <w:rFonts w:ascii="Times New Roman" w:hAnsi="Times New Roman" w:cs="Times New Roman"/>
          <w:iCs/>
          <w:color w:val="0D0D0D" w:themeColor="text1" w:themeTint="F2"/>
          <w:sz w:val="24"/>
          <w:szCs w:val="24"/>
        </w:rPr>
        <w:t xml:space="preserve">a was Taita sub-county </w:t>
      </w:r>
      <w:r w:rsidR="0053440A">
        <w:rPr>
          <w:rFonts w:ascii="Times New Roman" w:hAnsi="Times New Roman" w:cs="Times New Roman"/>
          <w:iCs/>
          <w:color w:val="0D0D0D" w:themeColor="text1" w:themeTint="F2"/>
          <w:sz w:val="24"/>
          <w:szCs w:val="24"/>
        </w:rPr>
        <w:t>where</w:t>
      </w:r>
      <w:r w:rsidR="00CE1E08">
        <w:rPr>
          <w:rFonts w:ascii="Times New Roman" w:hAnsi="Times New Roman" w:cs="Times New Roman"/>
          <w:iCs/>
          <w:color w:val="0D0D0D" w:themeColor="text1" w:themeTint="F2"/>
          <w:sz w:val="24"/>
          <w:szCs w:val="24"/>
        </w:rPr>
        <w:t xml:space="preserve"> two </w:t>
      </w:r>
      <w:r w:rsidR="00FA6EBC">
        <w:rPr>
          <w:rFonts w:ascii="Times New Roman" w:hAnsi="Times New Roman" w:cs="Times New Roman"/>
          <w:iCs/>
          <w:color w:val="0D0D0D" w:themeColor="text1" w:themeTint="F2"/>
          <w:sz w:val="24"/>
          <w:szCs w:val="24"/>
        </w:rPr>
        <w:t>earthen</w:t>
      </w:r>
      <w:r w:rsidR="00CE1E08">
        <w:rPr>
          <w:rFonts w:ascii="Times New Roman" w:hAnsi="Times New Roman" w:cs="Times New Roman"/>
          <w:iCs/>
          <w:color w:val="0D0D0D" w:themeColor="text1" w:themeTint="F2"/>
          <w:sz w:val="24"/>
          <w:szCs w:val="24"/>
        </w:rPr>
        <w:t xml:space="preserve"> ponds were sampled. The fi</w:t>
      </w:r>
      <w:r w:rsidR="000D7A78">
        <w:rPr>
          <w:rFonts w:ascii="Times New Roman" w:hAnsi="Times New Roman" w:cs="Times New Roman"/>
          <w:iCs/>
          <w:color w:val="0D0D0D" w:themeColor="text1" w:themeTint="F2"/>
          <w:sz w:val="24"/>
          <w:szCs w:val="24"/>
        </w:rPr>
        <w:t>r</w:t>
      </w:r>
      <w:r w:rsidR="00CE1E08">
        <w:rPr>
          <w:rFonts w:ascii="Times New Roman" w:hAnsi="Times New Roman" w:cs="Times New Roman"/>
          <w:iCs/>
          <w:color w:val="0D0D0D" w:themeColor="text1" w:themeTint="F2"/>
          <w:sz w:val="24"/>
          <w:szCs w:val="24"/>
        </w:rPr>
        <w:t xml:space="preserve">st pond had a mixture of </w:t>
      </w:r>
      <w:r w:rsidR="00560B06">
        <w:rPr>
          <w:rFonts w:ascii="Times New Roman" w:hAnsi="Times New Roman" w:cs="Times New Roman"/>
          <w:i/>
          <w:iCs/>
          <w:color w:val="0D0D0D" w:themeColor="text1" w:themeTint="F2"/>
          <w:sz w:val="24"/>
          <w:szCs w:val="24"/>
        </w:rPr>
        <w:t>Oreochromis</w:t>
      </w:r>
      <w:r w:rsidR="004806CD" w:rsidRPr="004806CD">
        <w:rPr>
          <w:rFonts w:ascii="Times New Roman" w:hAnsi="Times New Roman" w:cs="Times New Roman"/>
          <w:i/>
          <w:iCs/>
          <w:color w:val="0D0D0D" w:themeColor="text1" w:themeTint="F2"/>
          <w:sz w:val="24"/>
          <w:szCs w:val="24"/>
        </w:rPr>
        <w:t xml:space="preserve"> </w:t>
      </w:r>
      <w:proofErr w:type="spellStart"/>
      <w:r w:rsidR="004806CD" w:rsidRPr="004806CD">
        <w:rPr>
          <w:rFonts w:ascii="Times New Roman" w:hAnsi="Times New Roman" w:cs="Times New Roman"/>
          <w:i/>
          <w:iCs/>
          <w:color w:val="0D0D0D" w:themeColor="text1" w:themeTint="F2"/>
          <w:sz w:val="24"/>
          <w:szCs w:val="24"/>
        </w:rPr>
        <w:t>jipe</w:t>
      </w:r>
      <w:proofErr w:type="spellEnd"/>
      <w:r w:rsidR="00CE1E08">
        <w:rPr>
          <w:rFonts w:ascii="Times New Roman" w:hAnsi="Times New Roman" w:cs="Times New Roman"/>
          <w:iCs/>
          <w:color w:val="0D0D0D" w:themeColor="text1" w:themeTint="F2"/>
          <w:sz w:val="24"/>
          <w:szCs w:val="24"/>
        </w:rPr>
        <w:t xml:space="preserve"> and </w:t>
      </w:r>
      <w:r w:rsidR="00560B06" w:rsidRPr="00560B06">
        <w:rPr>
          <w:rFonts w:ascii="Times New Roman" w:hAnsi="Times New Roman" w:cs="Times New Roman"/>
          <w:i/>
          <w:color w:val="0D0D0D" w:themeColor="text1" w:themeTint="F2"/>
          <w:sz w:val="24"/>
          <w:szCs w:val="24"/>
        </w:rPr>
        <w:t xml:space="preserve">Oreochromis </w:t>
      </w:r>
      <w:proofErr w:type="spellStart"/>
      <w:r w:rsidR="00560B06" w:rsidRPr="00560B06">
        <w:rPr>
          <w:rFonts w:ascii="Times New Roman" w:hAnsi="Times New Roman" w:cs="Times New Roman"/>
          <w:i/>
          <w:color w:val="0D0D0D" w:themeColor="text1" w:themeTint="F2"/>
          <w:sz w:val="24"/>
          <w:szCs w:val="24"/>
        </w:rPr>
        <w:t>niloticus</w:t>
      </w:r>
      <w:proofErr w:type="spellEnd"/>
      <w:r w:rsidR="00560B06">
        <w:rPr>
          <w:rFonts w:ascii="Times New Roman" w:hAnsi="Times New Roman" w:cs="Times New Roman"/>
          <w:iCs/>
          <w:color w:val="0D0D0D" w:themeColor="text1" w:themeTint="F2"/>
          <w:sz w:val="24"/>
          <w:szCs w:val="24"/>
        </w:rPr>
        <w:t xml:space="preserve"> </w:t>
      </w:r>
      <w:r w:rsidR="00CE1E08">
        <w:rPr>
          <w:rFonts w:ascii="Times New Roman" w:hAnsi="Times New Roman" w:cs="Times New Roman"/>
          <w:iCs/>
          <w:color w:val="0D0D0D" w:themeColor="text1" w:themeTint="F2"/>
          <w:sz w:val="24"/>
          <w:szCs w:val="24"/>
        </w:rPr>
        <w:t xml:space="preserve">where 10 </w:t>
      </w:r>
      <w:r w:rsidR="00560B06">
        <w:rPr>
          <w:rFonts w:ascii="Times New Roman" w:hAnsi="Times New Roman" w:cs="Times New Roman"/>
          <w:i/>
          <w:iCs/>
          <w:color w:val="0D0D0D" w:themeColor="text1" w:themeTint="F2"/>
          <w:sz w:val="24"/>
          <w:szCs w:val="24"/>
        </w:rPr>
        <w:t xml:space="preserve">Oreochromis </w:t>
      </w:r>
      <w:proofErr w:type="spellStart"/>
      <w:r w:rsidR="004806CD" w:rsidRPr="004806CD">
        <w:rPr>
          <w:rFonts w:ascii="Times New Roman" w:hAnsi="Times New Roman" w:cs="Times New Roman"/>
          <w:i/>
          <w:iCs/>
          <w:color w:val="0D0D0D" w:themeColor="text1" w:themeTint="F2"/>
          <w:sz w:val="24"/>
          <w:szCs w:val="24"/>
        </w:rPr>
        <w:t>jipe</w:t>
      </w:r>
      <w:proofErr w:type="spellEnd"/>
      <w:r w:rsidR="00CE1E08">
        <w:rPr>
          <w:rFonts w:ascii="Times New Roman" w:hAnsi="Times New Roman" w:cs="Times New Roman"/>
          <w:iCs/>
          <w:color w:val="0D0D0D" w:themeColor="text1" w:themeTint="F2"/>
          <w:sz w:val="24"/>
          <w:szCs w:val="24"/>
        </w:rPr>
        <w:t xml:space="preserve"> and </w:t>
      </w:r>
      <w:r w:rsidR="00E2496D">
        <w:rPr>
          <w:rFonts w:ascii="Times New Roman" w:hAnsi="Times New Roman" w:cs="Times New Roman"/>
          <w:iCs/>
          <w:color w:val="0D0D0D" w:themeColor="text1" w:themeTint="F2"/>
          <w:sz w:val="24"/>
          <w:szCs w:val="24"/>
        </w:rPr>
        <w:t>6</w:t>
      </w:r>
      <w:r w:rsidR="00CE1E08">
        <w:rPr>
          <w:rFonts w:ascii="Times New Roman" w:hAnsi="Times New Roman" w:cs="Times New Roman"/>
          <w:iCs/>
          <w:color w:val="0D0D0D" w:themeColor="text1" w:themeTint="F2"/>
          <w:sz w:val="24"/>
          <w:szCs w:val="24"/>
        </w:rPr>
        <w:t xml:space="preserve"> </w:t>
      </w:r>
      <w:r w:rsidR="00560B06" w:rsidRPr="00560B06">
        <w:rPr>
          <w:rFonts w:ascii="Times New Roman" w:hAnsi="Times New Roman" w:cs="Times New Roman"/>
          <w:i/>
          <w:color w:val="0D0D0D" w:themeColor="text1" w:themeTint="F2"/>
          <w:sz w:val="24"/>
          <w:szCs w:val="24"/>
        </w:rPr>
        <w:t xml:space="preserve">Oreochromis </w:t>
      </w:r>
      <w:proofErr w:type="spellStart"/>
      <w:r w:rsidR="00560B06" w:rsidRPr="00560B06">
        <w:rPr>
          <w:rFonts w:ascii="Times New Roman" w:hAnsi="Times New Roman" w:cs="Times New Roman"/>
          <w:i/>
          <w:color w:val="0D0D0D" w:themeColor="text1" w:themeTint="F2"/>
          <w:sz w:val="24"/>
          <w:szCs w:val="24"/>
        </w:rPr>
        <w:t>niloticus</w:t>
      </w:r>
      <w:proofErr w:type="spellEnd"/>
      <w:r w:rsidR="00CE1E08">
        <w:rPr>
          <w:rFonts w:ascii="Times New Roman" w:hAnsi="Times New Roman" w:cs="Times New Roman"/>
          <w:iCs/>
          <w:color w:val="0D0D0D" w:themeColor="text1" w:themeTint="F2"/>
          <w:sz w:val="24"/>
          <w:szCs w:val="24"/>
        </w:rPr>
        <w:t xml:space="preserve"> were sampled</w:t>
      </w:r>
      <w:r w:rsidR="00FA6EBC">
        <w:rPr>
          <w:rFonts w:ascii="Times New Roman" w:hAnsi="Times New Roman" w:cs="Times New Roman"/>
          <w:iCs/>
          <w:color w:val="0D0D0D" w:themeColor="text1" w:themeTint="F2"/>
          <w:sz w:val="24"/>
          <w:szCs w:val="24"/>
        </w:rPr>
        <w:t xml:space="preserve"> and the second pond 10 </w:t>
      </w:r>
      <w:r w:rsidR="00560B06">
        <w:rPr>
          <w:rFonts w:ascii="Times New Roman" w:hAnsi="Times New Roman" w:cs="Times New Roman"/>
          <w:i/>
          <w:iCs/>
          <w:color w:val="0D0D0D" w:themeColor="text1" w:themeTint="F2"/>
          <w:sz w:val="24"/>
          <w:szCs w:val="24"/>
        </w:rPr>
        <w:t>Oreochromis</w:t>
      </w:r>
      <w:r w:rsidR="004806CD" w:rsidRPr="004806CD">
        <w:rPr>
          <w:rFonts w:ascii="Times New Roman" w:hAnsi="Times New Roman" w:cs="Times New Roman"/>
          <w:i/>
          <w:iCs/>
          <w:color w:val="0D0D0D" w:themeColor="text1" w:themeTint="F2"/>
          <w:sz w:val="24"/>
          <w:szCs w:val="24"/>
        </w:rPr>
        <w:t xml:space="preserve"> </w:t>
      </w:r>
      <w:proofErr w:type="spellStart"/>
      <w:r w:rsidR="004806CD" w:rsidRPr="004806CD">
        <w:rPr>
          <w:rFonts w:ascii="Times New Roman" w:hAnsi="Times New Roman" w:cs="Times New Roman"/>
          <w:i/>
          <w:iCs/>
          <w:color w:val="0D0D0D" w:themeColor="text1" w:themeTint="F2"/>
          <w:sz w:val="24"/>
          <w:szCs w:val="24"/>
        </w:rPr>
        <w:t>jipe</w:t>
      </w:r>
      <w:proofErr w:type="spellEnd"/>
      <w:r w:rsidR="00FA6EBC">
        <w:rPr>
          <w:rFonts w:ascii="Times New Roman" w:hAnsi="Times New Roman" w:cs="Times New Roman"/>
          <w:iCs/>
          <w:color w:val="0D0D0D" w:themeColor="text1" w:themeTint="F2"/>
          <w:sz w:val="24"/>
          <w:szCs w:val="24"/>
        </w:rPr>
        <w:t xml:space="preserve"> were sampled</w:t>
      </w:r>
      <w:r w:rsidR="00CE1E08">
        <w:rPr>
          <w:rFonts w:ascii="Times New Roman" w:hAnsi="Times New Roman" w:cs="Times New Roman"/>
          <w:iCs/>
          <w:color w:val="0D0D0D" w:themeColor="text1" w:themeTint="F2"/>
          <w:sz w:val="24"/>
          <w:szCs w:val="24"/>
        </w:rPr>
        <w:t>.</w:t>
      </w:r>
      <w:r w:rsidR="0053440A">
        <w:rPr>
          <w:rFonts w:ascii="Times New Roman" w:hAnsi="Times New Roman" w:cs="Times New Roman"/>
          <w:iCs/>
          <w:color w:val="0D0D0D" w:themeColor="text1" w:themeTint="F2"/>
          <w:sz w:val="24"/>
          <w:szCs w:val="24"/>
        </w:rPr>
        <w:t xml:space="preserve"> </w:t>
      </w:r>
    </w:p>
    <w:p w14:paraId="67B8C883" w14:textId="6846F185" w:rsidR="0053440A" w:rsidRDefault="0053440A" w:rsidP="005779B7">
      <w:pPr>
        <w:spacing w:line="360" w:lineRule="auto"/>
        <w:jc w:val="both"/>
        <w:rPr>
          <w:rFonts w:ascii="Times New Roman" w:hAnsi="Times New Roman" w:cs="Times New Roman"/>
          <w:iCs/>
          <w:color w:val="0D0D0D" w:themeColor="text1" w:themeTint="F2"/>
          <w:sz w:val="24"/>
          <w:szCs w:val="24"/>
        </w:rPr>
      </w:pPr>
      <w:r>
        <w:rPr>
          <w:rFonts w:ascii="Times New Roman" w:hAnsi="Times New Roman" w:cs="Times New Roman"/>
          <w:iCs/>
          <w:color w:val="0D0D0D" w:themeColor="text1" w:themeTint="F2"/>
          <w:sz w:val="24"/>
          <w:szCs w:val="24"/>
        </w:rPr>
        <w:t xml:space="preserve">In </w:t>
      </w:r>
      <w:proofErr w:type="spellStart"/>
      <w:r>
        <w:rPr>
          <w:rFonts w:ascii="Times New Roman" w:hAnsi="Times New Roman" w:cs="Times New Roman"/>
          <w:iCs/>
          <w:color w:val="0D0D0D" w:themeColor="text1" w:themeTint="F2"/>
          <w:sz w:val="24"/>
          <w:szCs w:val="24"/>
        </w:rPr>
        <w:t>Bom</w:t>
      </w:r>
      <w:r w:rsidR="00CC7066" w:rsidRPr="00056877">
        <w:rPr>
          <w:rFonts w:ascii="Times New Roman" w:hAnsi="Times New Roman" w:cs="Times New Roman"/>
          <w:color w:val="0D0D0D" w:themeColor="text1" w:themeTint="F2"/>
          <w:sz w:val="24"/>
          <w:szCs w:val="24"/>
        </w:rPr>
        <w:t>et</w:t>
      </w:r>
      <w:proofErr w:type="spellEnd"/>
      <w:r>
        <w:rPr>
          <w:rFonts w:ascii="Times New Roman" w:hAnsi="Times New Roman" w:cs="Times New Roman"/>
          <w:iCs/>
          <w:color w:val="0D0D0D" w:themeColor="text1" w:themeTint="F2"/>
          <w:sz w:val="24"/>
          <w:szCs w:val="24"/>
        </w:rPr>
        <w:t xml:space="preserve"> county, study was done in </w:t>
      </w:r>
      <w:proofErr w:type="spellStart"/>
      <w:r>
        <w:rPr>
          <w:rFonts w:ascii="Times New Roman" w:hAnsi="Times New Roman" w:cs="Times New Roman"/>
          <w:iCs/>
          <w:color w:val="0D0D0D" w:themeColor="text1" w:themeTint="F2"/>
          <w:sz w:val="24"/>
          <w:szCs w:val="24"/>
        </w:rPr>
        <w:t>Sotik</w:t>
      </w:r>
      <w:proofErr w:type="spellEnd"/>
      <w:r>
        <w:rPr>
          <w:rFonts w:ascii="Times New Roman" w:hAnsi="Times New Roman" w:cs="Times New Roman"/>
          <w:iCs/>
          <w:color w:val="0D0D0D" w:themeColor="text1" w:themeTint="F2"/>
          <w:sz w:val="24"/>
          <w:szCs w:val="24"/>
        </w:rPr>
        <w:t xml:space="preserve"> sub-county.</w:t>
      </w:r>
      <w:r w:rsidR="00AA6ECC">
        <w:rPr>
          <w:rFonts w:ascii="Times New Roman" w:hAnsi="Times New Roman" w:cs="Times New Roman"/>
          <w:iCs/>
          <w:color w:val="0D0D0D" w:themeColor="text1" w:themeTint="F2"/>
          <w:sz w:val="24"/>
          <w:szCs w:val="24"/>
        </w:rPr>
        <w:t xml:space="preserve"> Where six </w:t>
      </w:r>
      <w:r w:rsidR="008044A6">
        <w:rPr>
          <w:rFonts w:ascii="Times New Roman" w:hAnsi="Times New Roman" w:cs="Times New Roman"/>
          <w:iCs/>
          <w:color w:val="0D0D0D" w:themeColor="text1" w:themeTint="F2"/>
          <w:sz w:val="24"/>
          <w:szCs w:val="24"/>
        </w:rPr>
        <w:t>ponds</w:t>
      </w:r>
      <w:r w:rsidR="00AA6ECC">
        <w:rPr>
          <w:rFonts w:ascii="Times New Roman" w:hAnsi="Times New Roman" w:cs="Times New Roman"/>
          <w:iCs/>
          <w:color w:val="0D0D0D" w:themeColor="text1" w:themeTint="F2"/>
          <w:sz w:val="24"/>
          <w:szCs w:val="24"/>
        </w:rPr>
        <w:t xml:space="preserve"> were selected. One concr</w:t>
      </w:r>
      <w:r w:rsidR="00CC7066" w:rsidRPr="00056877">
        <w:rPr>
          <w:rFonts w:ascii="Times New Roman" w:hAnsi="Times New Roman" w:cs="Times New Roman"/>
          <w:color w:val="0D0D0D" w:themeColor="text1" w:themeTint="F2"/>
          <w:sz w:val="24"/>
          <w:szCs w:val="24"/>
        </w:rPr>
        <w:t>et</w:t>
      </w:r>
      <w:r w:rsidR="00AA6ECC">
        <w:rPr>
          <w:rFonts w:ascii="Times New Roman" w:hAnsi="Times New Roman" w:cs="Times New Roman"/>
          <w:iCs/>
          <w:color w:val="0D0D0D" w:themeColor="text1" w:themeTint="F2"/>
          <w:sz w:val="24"/>
          <w:szCs w:val="24"/>
        </w:rPr>
        <w:t>e pond, t</w:t>
      </w:r>
      <w:r w:rsidR="00307565">
        <w:rPr>
          <w:rFonts w:ascii="Times New Roman" w:hAnsi="Times New Roman" w:cs="Times New Roman"/>
          <w:iCs/>
          <w:color w:val="0D0D0D" w:themeColor="text1" w:themeTint="F2"/>
          <w:sz w:val="24"/>
          <w:szCs w:val="24"/>
        </w:rPr>
        <w:t>wo liner ponds and three earthen ponds. From each pond, 10</w:t>
      </w:r>
      <w:r w:rsidR="00560B06">
        <w:rPr>
          <w:rFonts w:ascii="Times New Roman" w:hAnsi="Times New Roman" w:cs="Times New Roman"/>
          <w:iCs/>
          <w:color w:val="0D0D0D" w:themeColor="text1" w:themeTint="F2"/>
          <w:sz w:val="24"/>
          <w:szCs w:val="24"/>
        </w:rPr>
        <w:t xml:space="preserve"> </w:t>
      </w:r>
      <w:r w:rsidR="00560B06" w:rsidRPr="00560B06">
        <w:rPr>
          <w:rFonts w:ascii="Times New Roman" w:hAnsi="Times New Roman" w:cs="Times New Roman"/>
          <w:i/>
          <w:color w:val="0D0D0D" w:themeColor="text1" w:themeTint="F2"/>
          <w:sz w:val="24"/>
          <w:szCs w:val="24"/>
        </w:rPr>
        <w:t xml:space="preserve">Oreochromis </w:t>
      </w:r>
      <w:proofErr w:type="spellStart"/>
      <w:r w:rsidR="00560B06" w:rsidRPr="00560B06">
        <w:rPr>
          <w:rFonts w:ascii="Times New Roman" w:hAnsi="Times New Roman" w:cs="Times New Roman"/>
          <w:i/>
          <w:color w:val="0D0D0D" w:themeColor="text1" w:themeTint="F2"/>
          <w:sz w:val="24"/>
          <w:szCs w:val="24"/>
        </w:rPr>
        <w:t>niloticus</w:t>
      </w:r>
      <w:proofErr w:type="spellEnd"/>
      <w:r w:rsidR="00307565">
        <w:rPr>
          <w:rFonts w:ascii="Times New Roman" w:hAnsi="Times New Roman" w:cs="Times New Roman"/>
          <w:iCs/>
          <w:color w:val="0D0D0D" w:themeColor="text1" w:themeTint="F2"/>
          <w:sz w:val="24"/>
          <w:szCs w:val="24"/>
        </w:rPr>
        <w:t xml:space="preserve"> were sampled. Two sub-counties were selected in Kericho; </w:t>
      </w:r>
      <w:proofErr w:type="spellStart"/>
      <w:r w:rsidR="00307565">
        <w:rPr>
          <w:rFonts w:ascii="Times New Roman" w:hAnsi="Times New Roman" w:cs="Times New Roman"/>
          <w:iCs/>
          <w:color w:val="0D0D0D" w:themeColor="text1" w:themeTint="F2"/>
          <w:sz w:val="24"/>
          <w:szCs w:val="24"/>
        </w:rPr>
        <w:t>Ainamoi</w:t>
      </w:r>
      <w:proofErr w:type="spellEnd"/>
      <w:r w:rsidR="00307565">
        <w:rPr>
          <w:rFonts w:ascii="Times New Roman" w:hAnsi="Times New Roman" w:cs="Times New Roman"/>
          <w:iCs/>
          <w:color w:val="0D0D0D" w:themeColor="text1" w:themeTint="F2"/>
          <w:sz w:val="24"/>
          <w:szCs w:val="24"/>
        </w:rPr>
        <w:t xml:space="preserve"> and </w:t>
      </w:r>
      <w:proofErr w:type="spellStart"/>
      <w:r w:rsidR="00307565">
        <w:rPr>
          <w:rFonts w:ascii="Times New Roman" w:hAnsi="Times New Roman" w:cs="Times New Roman"/>
          <w:iCs/>
          <w:color w:val="0D0D0D" w:themeColor="text1" w:themeTint="F2"/>
          <w:sz w:val="24"/>
          <w:szCs w:val="24"/>
        </w:rPr>
        <w:t>Belgut</w:t>
      </w:r>
      <w:proofErr w:type="spellEnd"/>
      <w:r w:rsidR="00307565">
        <w:rPr>
          <w:rFonts w:ascii="Times New Roman" w:hAnsi="Times New Roman" w:cs="Times New Roman"/>
          <w:iCs/>
          <w:color w:val="0D0D0D" w:themeColor="text1" w:themeTint="F2"/>
          <w:sz w:val="24"/>
          <w:szCs w:val="24"/>
        </w:rPr>
        <w:t xml:space="preserve"> Sub-counties.</w:t>
      </w:r>
      <w:r w:rsidR="008044A6">
        <w:rPr>
          <w:rFonts w:ascii="Times New Roman" w:hAnsi="Times New Roman" w:cs="Times New Roman"/>
          <w:iCs/>
          <w:color w:val="0D0D0D" w:themeColor="text1" w:themeTint="F2"/>
          <w:sz w:val="24"/>
          <w:szCs w:val="24"/>
        </w:rPr>
        <w:t xml:space="preserve"> In </w:t>
      </w:r>
      <w:proofErr w:type="spellStart"/>
      <w:r w:rsidR="008044A6">
        <w:rPr>
          <w:rFonts w:ascii="Times New Roman" w:hAnsi="Times New Roman" w:cs="Times New Roman"/>
          <w:iCs/>
          <w:color w:val="0D0D0D" w:themeColor="text1" w:themeTint="F2"/>
          <w:sz w:val="24"/>
          <w:szCs w:val="24"/>
        </w:rPr>
        <w:t>Ainamoi</w:t>
      </w:r>
      <w:proofErr w:type="spellEnd"/>
      <w:r w:rsidR="008044A6">
        <w:rPr>
          <w:rFonts w:ascii="Times New Roman" w:hAnsi="Times New Roman" w:cs="Times New Roman"/>
          <w:iCs/>
          <w:color w:val="0D0D0D" w:themeColor="text1" w:themeTint="F2"/>
          <w:sz w:val="24"/>
          <w:szCs w:val="24"/>
        </w:rPr>
        <w:t xml:space="preserve"> sub-county, out of five ponds selected, three were liner ponds and two earthen ponds. </w:t>
      </w:r>
      <w:r w:rsidR="008044A6">
        <w:rPr>
          <w:rFonts w:ascii="Times New Roman" w:hAnsi="Times New Roman" w:cs="Times New Roman"/>
          <w:iCs/>
          <w:color w:val="0D0D0D" w:themeColor="text1" w:themeTint="F2"/>
          <w:sz w:val="24"/>
          <w:szCs w:val="24"/>
        </w:rPr>
        <w:lastRenderedPageBreak/>
        <w:t xml:space="preserve">While in </w:t>
      </w:r>
      <w:proofErr w:type="spellStart"/>
      <w:r w:rsidR="008044A6">
        <w:rPr>
          <w:rFonts w:ascii="Times New Roman" w:hAnsi="Times New Roman" w:cs="Times New Roman"/>
          <w:iCs/>
          <w:color w:val="0D0D0D" w:themeColor="text1" w:themeTint="F2"/>
          <w:sz w:val="24"/>
          <w:szCs w:val="24"/>
        </w:rPr>
        <w:t>Belgut</w:t>
      </w:r>
      <w:proofErr w:type="spellEnd"/>
      <w:r w:rsidR="008044A6">
        <w:rPr>
          <w:rFonts w:ascii="Times New Roman" w:hAnsi="Times New Roman" w:cs="Times New Roman"/>
          <w:iCs/>
          <w:color w:val="0D0D0D" w:themeColor="text1" w:themeTint="F2"/>
          <w:sz w:val="24"/>
          <w:szCs w:val="24"/>
        </w:rPr>
        <w:t xml:space="preserve"> sub-county, three earthen ponds and one line</w:t>
      </w:r>
      <w:r w:rsidR="000D7A78">
        <w:rPr>
          <w:rFonts w:ascii="Times New Roman" w:hAnsi="Times New Roman" w:cs="Times New Roman"/>
          <w:iCs/>
          <w:color w:val="0D0D0D" w:themeColor="text1" w:themeTint="F2"/>
          <w:sz w:val="24"/>
          <w:szCs w:val="24"/>
        </w:rPr>
        <w:t>r</w:t>
      </w:r>
      <w:r w:rsidR="008044A6">
        <w:rPr>
          <w:rFonts w:ascii="Times New Roman" w:hAnsi="Times New Roman" w:cs="Times New Roman"/>
          <w:iCs/>
          <w:color w:val="0D0D0D" w:themeColor="text1" w:themeTint="F2"/>
          <w:sz w:val="24"/>
          <w:szCs w:val="24"/>
        </w:rPr>
        <w:t xml:space="preserve"> pond were selected. </w:t>
      </w:r>
      <w:r w:rsidR="00A74775">
        <w:rPr>
          <w:rFonts w:ascii="Times New Roman" w:hAnsi="Times New Roman" w:cs="Times New Roman"/>
          <w:iCs/>
          <w:color w:val="0D0D0D" w:themeColor="text1" w:themeTint="F2"/>
          <w:sz w:val="24"/>
          <w:szCs w:val="24"/>
        </w:rPr>
        <w:t xml:space="preserve">In every pond, 10 </w:t>
      </w:r>
      <w:r w:rsidR="00560B06" w:rsidRPr="00560B06">
        <w:rPr>
          <w:rFonts w:ascii="Times New Roman" w:hAnsi="Times New Roman" w:cs="Times New Roman"/>
          <w:i/>
          <w:color w:val="0D0D0D" w:themeColor="text1" w:themeTint="F2"/>
          <w:sz w:val="24"/>
          <w:szCs w:val="24"/>
        </w:rPr>
        <w:t xml:space="preserve">Oreochromis </w:t>
      </w:r>
      <w:proofErr w:type="spellStart"/>
      <w:r w:rsidR="00560B06" w:rsidRPr="00560B06">
        <w:rPr>
          <w:rFonts w:ascii="Times New Roman" w:hAnsi="Times New Roman" w:cs="Times New Roman"/>
          <w:i/>
          <w:color w:val="0D0D0D" w:themeColor="text1" w:themeTint="F2"/>
          <w:sz w:val="24"/>
          <w:szCs w:val="24"/>
        </w:rPr>
        <w:t>niloticus</w:t>
      </w:r>
      <w:proofErr w:type="spellEnd"/>
      <w:r w:rsidR="00A74775">
        <w:rPr>
          <w:rFonts w:ascii="Times New Roman" w:hAnsi="Times New Roman" w:cs="Times New Roman"/>
          <w:iCs/>
          <w:color w:val="0D0D0D" w:themeColor="text1" w:themeTint="F2"/>
          <w:sz w:val="24"/>
          <w:szCs w:val="24"/>
        </w:rPr>
        <w:t xml:space="preserve"> were sampled.</w:t>
      </w:r>
    </w:p>
    <w:p w14:paraId="4F8C6CC1" w14:textId="64B49D1A" w:rsidR="008342CF" w:rsidRDefault="00210D5D" w:rsidP="005779B7">
      <w:pPr>
        <w:spacing w:line="360" w:lineRule="auto"/>
        <w:jc w:val="both"/>
        <w:rPr>
          <w:rFonts w:ascii="Times New Roman" w:hAnsi="Times New Roman" w:cs="Times New Roman"/>
          <w:iCs/>
          <w:color w:val="0D0D0D" w:themeColor="text1" w:themeTint="F2"/>
          <w:sz w:val="24"/>
          <w:szCs w:val="24"/>
        </w:rPr>
      </w:pPr>
      <w:r>
        <w:rPr>
          <w:rFonts w:ascii="Times New Roman" w:hAnsi="Times New Roman" w:cs="Times New Roman"/>
          <w:iCs/>
          <w:color w:val="0D0D0D" w:themeColor="text1" w:themeTint="F2"/>
          <w:sz w:val="24"/>
          <w:szCs w:val="24"/>
        </w:rPr>
        <w:t xml:space="preserve">In Nakuru county, the study was done in six farms spread throughout </w:t>
      </w:r>
      <w:proofErr w:type="spellStart"/>
      <w:r>
        <w:rPr>
          <w:rFonts w:ascii="Times New Roman" w:hAnsi="Times New Roman" w:cs="Times New Roman"/>
          <w:iCs/>
          <w:color w:val="0D0D0D" w:themeColor="text1" w:themeTint="F2"/>
          <w:sz w:val="24"/>
          <w:szCs w:val="24"/>
        </w:rPr>
        <w:t>Njoro</w:t>
      </w:r>
      <w:proofErr w:type="spellEnd"/>
      <w:r>
        <w:rPr>
          <w:rFonts w:ascii="Times New Roman" w:hAnsi="Times New Roman" w:cs="Times New Roman"/>
          <w:iCs/>
          <w:color w:val="0D0D0D" w:themeColor="text1" w:themeTint="F2"/>
          <w:sz w:val="24"/>
          <w:szCs w:val="24"/>
        </w:rPr>
        <w:t xml:space="preserve"> and Rongai sub </w:t>
      </w:r>
      <w:r w:rsidR="000321A5">
        <w:rPr>
          <w:rFonts w:ascii="Times New Roman" w:hAnsi="Times New Roman" w:cs="Times New Roman"/>
          <w:iCs/>
          <w:color w:val="0D0D0D" w:themeColor="text1" w:themeTint="F2"/>
          <w:sz w:val="24"/>
          <w:szCs w:val="24"/>
        </w:rPr>
        <w:t>counties. Ten</w:t>
      </w:r>
      <w:r w:rsidR="00156974">
        <w:rPr>
          <w:rFonts w:ascii="Times New Roman" w:hAnsi="Times New Roman" w:cs="Times New Roman"/>
          <w:iCs/>
          <w:color w:val="0D0D0D" w:themeColor="text1" w:themeTint="F2"/>
          <w:sz w:val="24"/>
          <w:szCs w:val="24"/>
        </w:rPr>
        <w:t xml:space="preserve"> </w:t>
      </w:r>
      <w:r w:rsidR="00F74C30" w:rsidRPr="00F74C30">
        <w:rPr>
          <w:rFonts w:ascii="Times New Roman" w:hAnsi="Times New Roman" w:cs="Times New Roman"/>
          <w:i/>
          <w:color w:val="0D0D0D" w:themeColor="text1" w:themeTint="F2"/>
          <w:sz w:val="24"/>
          <w:szCs w:val="24"/>
        </w:rPr>
        <w:t xml:space="preserve">Oreochromis </w:t>
      </w:r>
      <w:proofErr w:type="spellStart"/>
      <w:r w:rsidR="00F74C30" w:rsidRPr="00F74C30">
        <w:rPr>
          <w:rFonts w:ascii="Times New Roman" w:hAnsi="Times New Roman" w:cs="Times New Roman"/>
          <w:i/>
          <w:color w:val="0D0D0D" w:themeColor="text1" w:themeTint="F2"/>
          <w:sz w:val="24"/>
          <w:szCs w:val="24"/>
        </w:rPr>
        <w:t>niloticus</w:t>
      </w:r>
      <w:proofErr w:type="spellEnd"/>
      <w:r w:rsidR="00156974">
        <w:rPr>
          <w:rFonts w:ascii="Times New Roman" w:hAnsi="Times New Roman" w:cs="Times New Roman"/>
          <w:iCs/>
          <w:color w:val="0D0D0D" w:themeColor="text1" w:themeTint="F2"/>
          <w:sz w:val="24"/>
          <w:szCs w:val="24"/>
        </w:rPr>
        <w:t xml:space="preserve"> were sampled from tanks </w:t>
      </w:r>
      <w:r w:rsidR="00156974" w:rsidRPr="000321A5">
        <w:rPr>
          <w:rFonts w:ascii="Times New Roman" w:hAnsi="Times New Roman" w:cs="Times New Roman"/>
          <w:iCs/>
          <w:color w:val="0D0D0D" w:themeColor="text1" w:themeTint="F2"/>
          <w:sz w:val="24"/>
          <w:szCs w:val="24"/>
        </w:rPr>
        <w:t>in</w:t>
      </w:r>
      <w:r w:rsidR="000321A5">
        <w:rPr>
          <w:rFonts w:ascii="Times New Roman" w:hAnsi="Times New Roman" w:cs="Times New Roman"/>
          <w:iCs/>
          <w:color w:val="0D0D0D" w:themeColor="text1" w:themeTint="F2"/>
          <w:sz w:val="24"/>
          <w:szCs w:val="24"/>
        </w:rPr>
        <w:t xml:space="preserve"> a private </w:t>
      </w:r>
      <w:r w:rsidR="00156974">
        <w:rPr>
          <w:rFonts w:ascii="Times New Roman" w:hAnsi="Times New Roman" w:cs="Times New Roman"/>
          <w:iCs/>
          <w:color w:val="0D0D0D" w:themeColor="text1" w:themeTint="F2"/>
          <w:sz w:val="24"/>
          <w:szCs w:val="24"/>
        </w:rPr>
        <w:t xml:space="preserve">hatchery and another 10 </w:t>
      </w:r>
      <w:r w:rsidR="00F74C30" w:rsidRPr="00F74C30">
        <w:rPr>
          <w:rFonts w:ascii="Times New Roman" w:hAnsi="Times New Roman" w:cs="Times New Roman"/>
          <w:i/>
          <w:color w:val="0D0D0D" w:themeColor="text1" w:themeTint="F2"/>
          <w:sz w:val="24"/>
          <w:szCs w:val="24"/>
        </w:rPr>
        <w:t xml:space="preserve">Oreochromis </w:t>
      </w:r>
      <w:proofErr w:type="spellStart"/>
      <w:r w:rsidR="00F74C30" w:rsidRPr="00F74C30">
        <w:rPr>
          <w:rFonts w:ascii="Times New Roman" w:hAnsi="Times New Roman" w:cs="Times New Roman"/>
          <w:i/>
          <w:color w:val="0D0D0D" w:themeColor="text1" w:themeTint="F2"/>
          <w:sz w:val="24"/>
          <w:szCs w:val="24"/>
        </w:rPr>
        <w:t>niloticus</w:t>
      </w:r>
      <w:proofErr w:type="spellEnd"/>
      <w:r w:rsidR="00156974">
        <w:rPr>
          <w:rFonts w:ascii="Times New Roman" w:hAnsi="Times New Roman" w:cs="Times New Roman"/>
          <w:iCs/>
          <w:color w:val="0D0D0D" w:themeColor="text1" w:themeTint="F2"/>
          <w:sz w:val="24"/>
          <w:szCs w:val="24"/>
        </w:rPr>
        <w:t xml:space="preserve"> sampled from liner pond in Egerton university farm both in </w:t>
      </w:r>
      <w:proofErr w:type="spellStart"/>
      <w:r w:rsidR="00156974">
        <w:rPr>
          <w:rFonts w:ascii="Times New Roman" w:hAnsi="Times New Roman" w:cs="Times New Roman"/>
          <w:iCs/>
          <w:color w:val="0D0D0D" w:themeColor="text1" w:themeTint="F2"/>
          <w:sz w:val="24"/>
          <w:szCs w:val="24"/>
        </w:rPr>
        <w:t>Njoro</w:t>
      </w:r>
      <w:proofErr w:type="spellEnd"/>
      <w:r w:rsidR="00156974">
        <w:rPr>
          <w:rFonts w:ascii="Times New Roman" w:hAnsi="Times New Roman" w:cs="Times New Roman"/>
          <w:iCs/>
          <w:color w:val="0D0D0D" w:themeColor="text1" w:themeTint="F2"/>
          <w:sz w:val="24"/>
          <w:szCs w:val="24"/>
        </w:rPr>
        <w:t xml:space="preserve"> sub- county.</w:t>
      </w:r>
      <w:r w:rsidR="00D83DE0">
        <w:rPr>
          <w:rFonts w:ascii="Times New Roman" w:hAnsi="Times New Roman" w:cs="Times New Roman"/>
          <w:iCs/>
          <w:color w:val="0D0D0D" w:themeColor="text1" w:themeTint="F2"/>
          <w:sz w:val="24"/>
          <w:szCs w:val="24"/>
        </w:rPr>
        <w:t xml:space="preserve"> The remaining four</w:t>
      </w:r>
      <w:r w:rsidR="00933919">
        <w:rPr>
          <w:rFonts w:ascii="Times New Roman" w:hAnsi="Times New Roman" w:cs="Times New Roman"/>
          <w:iCs/>
          <w:color w:val="0D0D0D" w:themeColor="text1" w:themeTint="F2"/>
          <w:sz w:val="24"/>
          <w:szCs w:val="24"/>
        </w:rPr>
        <w:t xml:space="preserve"> farms</w:t>
      </w:r>
      <w:r w:rsidR="00D83DE0">
        <w:rPr>
          <w:rFonts w:ascii="Times New Roman" w:hAnsi="Times New Roman" w:cs="Times New Roman"/>
          <w:iCs/>
          <w:color w:val="0D0D0D" w:themeColor="text1" w:themeTint="F2"/>
          <w:sz w:val="24"/>
          <w:szCs w:val="24"/>
        </w:rPr>
        <w:t xml:space="preserve"> were in Rongai sub-</w:t>
      </w:r>
      <w:r w:rsidR="001234D7">
        <w:rPr>
          <w:rFonts w:ascii="Times New Roman" w:hAnsi="Times New Roman" w:cs="Times New Roman"/>
          <w:iCs/>
          <w:color w:val="0D0D0D" w:themeColor="text1" w:themeTint="F2"/>
          <w:sz w:val="24"/>
          <w:szCs w:val="24"/>
        </w:rPr>
        <w:t>county. Ten</w:t>
      </w:r>
      <w:r w:rsidR="00D83DE0">
        <w:rPr>
          <w:rFonts w:ascii="Times New Roman" w:hAnsi="Times New Roman" w:cs="Times New Roman"/>
          <w:iCs/>
          <w:color w:val="0D0D0D" w:themeColor="text1" w:themeTint="F2"/>
          <w:sz w:val="24"/>
          <w:szCs w:val="24"/>
        </w:rPr>
        <w:t xml:space="preserve"> Nile tilapia were sampled in concreate pond in first Rongai farm. </w:t>
      </w:r>
      <w:r w:rsidR="00587B38">
        <w:rPr>
          <w:rFonts w:ascii="Times New Roman" w:hAnsi="Times New Roman" w:cs="Times New Roman"/>
          <w:iCs/>
          <w:color w:val="0D0D0D" w:themeColor="text1" w:themeTint="F2"/>
          <w:sz w:val="24"/>
          <w:szCs w:val="24"/>
        </w:rPr>
        <w:t>Fourteen</w:t>
      </w:r>
      <w:r w:rsidR="00056119" w:rsidRPr="00587B38">
        <w:rPr>
          <w:rFonts w:ascii="Times New Roman" w:hAnsi="Times New Roman" w:cs="Times New Roman"/>
          <w:iCs/>
          <w:color w:val="0D0D0D" w:themeColor="text1" w:themeTint="F2"/>
          <w:sz w:val="24"/>
          <w:szCs w:val="24"/>
        </w:rPr>
        <w:t>,</w:t>
      </w:r>
      <w:r w:rsidR="00056119">
        <w:rPr>
          <w:rFonts w:ascii="Times New Roman" w:hAnsi="Times New Roman" w:cs="Times New Roman"/>
          <w:iCs/>
          <w:color w:val="0D0D0D" w:themeColor="text1" w:themeTint="F2"/>
          <w:sz w:val="24"/>
          <w:szCs w:val="24"/>
        </w:rPr>
        <w:t xml:space="preserve"> 16 and 10 </w:t>
      </w:r>
      <w:r w:rsidR="00892D6F" w:rsidRPr="00892D6F">
        <w:rPr>
          <w:rFonts w:ascii="Times New Roman" w:hAnsi="Times New Roman" w:cs="Times New Roman"/>
          <w:i/>
          <w:color w:val="0D0D0D" w:themeColor="text1" w:themeTint="F2"/>
          <w:sz w:val="24"/>
          <w:szCs w:val="24"/>
        </w:rPr>
        <w:t xml:space="preserve">Oreochromis </w:t>
      </w:r>
      <w:proofErr w:type="spellStart"/>
      <w:r w:rsidR="00892D6F" w:rsidRPr="00892D6F">
        <w:rPr>
          <w:rFonts w:ascii="Times New Roman" w:hAnsi="Times New Roman" w:cs="Times New Roman"/>
          <w:i/>
          <w:color w:val="0D0D0D" w:themeColor="text1" w:themeTint="F2"/>
          <w:sz w:val="24"/>
          <w:szCs w:val="24"/>
        </w:rPr>
        <w:t>niloticus</w:t>
      </w:r>
      <w:proofErr w:type="spellEnd"/>
      <w:r w:rsidR="00892D6F">
        <w:rPr>
          <w:rFonts w:ascii="Times New Roman" w:hAnsi="Times New Roman" w:cs="Times New Roman"/>
          <w:iCs/>
          <w:color w:val="0D0D0D" w:themeColor="text1" w:themeTint="F2"/>
          <w:sz w:val="24"/>
          <w:szCs w:val="24"/>
        </w:rPr>
        <w:t xml:space="preserve"> </w:t>
      </w:r>
      <w:r w:rsidR="00D83DE0">
        <w:rPr>
          <w:rFonts w:ascii="Times New Roman" w:hAnsi="Times New Roman" w:cs="Times New Roman"/>
          <w:iCs/>
          <w:color w:val="0D0D0D" w:themeColor="text1" w:themeTint="F2"/>
          <w:sz w:val="24"/>
          <w:szCs w:val="24"/>
        </w:rPr>
        <w:t>were sampled in liner pond</w:t>
      </w:r>
      <w:r w:rsidR="00056119">
        <w:rPr>
          <w:rFonts w:ascii="Times New Roman" w:hAnsi="Times New Roman" w:cs="Times New Roman"/>
          <w:iCs/>
          <w:color w:val="0D0D0D" w:themeColor="text1" w:themeTint="F2"/>
          <w:sz w:val="24"/>
          <w:szCs w:val="24"/>
        </w:rPr>
        <w:t>s second, third and fourth farms respectively.</w:t>
      </w:r>
    </w:p>
    <w:p w14:paraId="12091A19" w14:textId="3D24B181" w:rsidR="00DC6551" w:rsidRDefault="008342CF" w:rsidP="005779B7">
      <w:pPr>
        <w:spacing w:line="360" w:lineRule="auto"/>
        <w:jc w:val="both"/>
        <w:rPr>
          <w:rFonts w:ascii="Times New Roman" w:hAnsi="Times New Roman" w:cs="Times New Roman"/>
          <w:iCs/>
          <w:color w:val="0D0D0D" w:themeColor="text1" w:themeTint="F2"/>
          <w:sz w:val="24"/>
          <w:szCs w:val="24"/>
        </w:rPr>
      </w:pPr>
      <w:r>
        <w:rPr>
          <w:rFonts w:ascii="Times New Roman" w:hAnsi="Times New Roman" w:cs="Times New Roman"/>
          <w:iCs/>
          <w:color w:val="0D0D0D" w:themeColor="text1" w:themeTint="F2"/>
          <w:sz w:val="24"/>
          <w:szCs w:val="24"/>
        </w:rPr>
        <w:t xml:space="preserve">On the shores of Lake </w:t>
      </w:r>
      <w:proofErr w:type="spellStart"/>
      <w:r w:rsidR="00622BED">
        <w:rPr>
          <w:rFonts w:ascii="Times New Roman" w:hAnsi="Times New Roman" w:cs="Times New Roman"/>
          <w:iCs/>
          <w:color w:val="0D0D0D" w:themeColor="text1" w:themeTint="F2"/>
          <w:sz w:val="24"/>
          <w:szCs w:val="24"/>
        </w:rPr>
        <w:t>J</w:t>
      </w:r>
      <w:r>
        <w:rPr>
          <w:rFonts w:ascii="Times New Roman" w:hAnsi="Times New Roman" w:cs="Times New Roman"/>
          <w:iCs/>
          <w:color w:val="0D0D0D" w:themeColor="text1" w:themeTint="F2"/>
          <w:sz w:val="24"/>
          <w:szCs w:val="24"/>
        </w:rPr>
        <w:t>ipe</w:t>
      </w:r>
      <w:proofErr w:type="spellEnd"/>
      <w:r w:rsidR="00DC6551">
        <w:rPr>
          <w:rFonts w:ascii="Times New Roman" w:hAnsi="Times New Roman" w:cs="Times New Roman"/>
          <w:iCs/>
          <w:color w:val="0D0D0D" w:themeColor="text1" w:themeTint="F2"/>
          <w:sz w:val="24"/>
          <w:szCs w:val="24"/>
        </w:rPr>
        <w:t xml:space="preserve"> in Taita Tav</w:t>
      </w:r>
      <w:r w:rsidR="00CC7066" w:rsidRPr="00056877">
        <w:rPr>
          <w:rFonts w:ascii="Times New Roman" w:hAnsi="Times New Roman" w:cs="Times New Roman"/>
          <w:color w:val="0D0D0D" w:themeColor="text1" w:themeTint="F2"/>
          <w:sz w:val="24"/>
          <w:szCs w:val="24"/>
        </w:rPr>
        <w:t>et</w:t>
      </w:r>
      <w:r w:rsidR="00DC6551">
        <w:rPr>
          <w:rFonts w:ascii="Times New Roman" w:hAnsi="Times New Roman" w:cs="Times New Roman"/>
          <w:iCs/>
          <w:color w:val="0D0D0D" w:themeColor="text1" w:themeTint="F2"/>
          <w:sz w:val="24"/>
          <w:szCs w:val="24"/>
        </w:rPr>
        <w:t>a county</w:t>
      </w:r>
      <w:r>
        <w:rPr>
          <w:rFonts w:ascii="Times New Roman" w:hAnsi="Times New Roman" w:cs="Times New Roman"/>
          <w:iCs/>
          <w:color w:val="0D0D0D" w:themeColor="text1" w:themeTint="F2"/>
          <w:sz w:val="24"/>
          <w:szCs w:val="24"/>
        </w:rPr>
        <w:t xml:space="preserve">; 4 </w:t>
      </w:r>
      <w:r w:rsidR="00587B38">
        <w:rPr>
          <w:rFonts w:ascii="Times New Roman" w:hAnsi="Times New Roman" w:cs="Times New Roman"/>
          <w:i/>
          <w:iCs/>
          <w:color w:val="0D0D0D" w:themeColor="text1" w:themeTint="F2"/>
          <w:sz w:val="24"/>
          <w:szCs w:val="24"/>
        </w:rPr>
        <w:t xml:space="preserve">Oreochromis </w:t>
      </w:r>
      <w:proofErr w:type="spellStart"/>
      <w:r w:rsidR="00587B38">
        <w:rPr>
          <w:rFonts w:ascii="Times New Roman" w:hAnsi="Times New Roman" w:cs="Times New Roman"/>
          <w:i/>
          <w:iCs/>
          <w:color w:val="0D0D0D" w:themeColor="text1" w:themeTint="F2"/>
          <w:sz w:val="24"/>
          <w:szCs w:val="24"/>
        </w:rPr>
        <w:t>jipe</w:t>
      </w:r>
      <w:proofErr w:type="spellEnd"/>
      <w:r>
        <w:rPr>
          <w:rFonts w:ascii="Times New Roman" w:hAnsi="Times New Roman" w:cs="Times New Roman"/>
          <w:iCs/>
          <w:color w:val="0D0D0D" w:themeColor="text1" w:themeTint="F2"/>
          <w:sz w:val="24"/>
          <w:szCs w:val="24"/>
        </w:rPr>
        <w:t xml:space="preserve"> were sampled </w:t>
      </w:r>
      <w:r w:rsidR="00622BED">
        <w:rPr>
          <w:rFonts w:ascii="Times New Roman" w:hAnsi="Times New Roman" w:cs="Times New Roman"/>
          <w:iCs/>
          <w:color w:val="0D0D0D" w:themeColor="text1" w:themeTint="F2"/>
          <w:sz w:val="24"/>
          <w:szCs w:val="24"/>
        </w:rPr>
        <w:t>at</w:t>
      </w:r>
      <w:r>
        <w:rPr>
          <w:rFonts w:ascii="Times New Roman" w:hAnsi="Times New Roman" w:cs="Times New Roman"/>
          <w:iCs/>
          <w:color w:val="0D0D0D" w:themeColor="text1" w:themeTint="F2"/>
          <w:sz w:val="24"/>
          <w:szCs w:val="24"/>
        </w:rPr>
        <w:t xml:space="preserve"> River Lumi </w:t>
      </w:r>
      <w:r w:rsidR="00587B38" w:rsidRPr="00056877">
        <w:rPr>
          <w:rFonts w:ascii="Times New Roman" w:hAnsi="Times New Roman" w:cs="Times New Roman"/>
          <w:iCs/>
          <w:color w:val="0D0D0D" w:themeColor="text1" w:themeTint="F2"/>
          <w:sz w:val="24"/>
          <w:szCs w:val="24"/>
        </w:rPr>
        <w:t>inlet.</w:t>
      </w:r>
      <w:r w:rsidR="00587B38">
        <w:rPr>
          <w:rFonts w:ascii="Times New Roman" w:hAnsi="Times New Roman" w:cs="Times New Roman"/>
          <w:iCs/>
          <w:color w:val="0D0D0D" w:themeColor="text1" w:themeTint="F2"/>
          <w:sz w:val="24"/>
          <w:szCs w:val="24"/>
        </w:rPr>
        <w:t xml:space="preserve"> Ten </w:t>
      </w:r>
      <w:r w:rsidR="00587B38" w:rsidRPr="00587B38">
        <w:rPr>
          <w:rFonts w:ascii="Times New Roman" w:hAnsi="Times New Roman" w:cs="Times New Roman"/>
          <w:i/>
          <w:color w:val="0D0D0D" w:themeColor="text1" w:themeTint="F2"/>
          <w:sz w:val="24"/>
          <w:szCs w:val="24"/>
        </w:rPr>
        <w:t xml:space="preserve">Oreochromis </w:t>
      </w:r>
      <w:proofErr w:type="spellStart"/>
      <w:r w:rsidR="00587B38" w:rsidRPr="00587B38">
        <w:rPr>
          <w:rFonts w:ascii="Times New Roman" w:hAnsi="Times New Roman" w:cs="Times New Roman"/>
          <w:i/>
          <w:color w:val="0D0D0D" w:themeColor="text1" w:themeTint="F2"/>
          <w:sz w:val="24"/>
          <w:szCs w:val="24"/>
        </w:rPr>
        <w:t>niloticus</w:t>
      </w:r>
      <w:proofErr w:type="spellEnd"/>
      <w:r w:rsidRPr="00587B38">
        <w:rPr>
          <w:rFonts w:ascii="Times New Roman" w:hAnsi="Times New Roman" w:cs="Times New Roman"/>
          <w:i/>
          <w:color w:val="0D0D0D" w:themeColor="text1" w:themeTint="F2"/>
          <w:sz w:val="24"/>
          <w:szCs w:val="24"/>
        </w:rPr>
        <w:t xml:space="preserve"> </w:t>
      </w:r>
      <w:r w:rsidR="00106D14">
        <w:rPr>
          <w:rFonts w:ascii="Times New Roman" w:hAnsi="Times New Roman" w:cs="Times New Roman"/>
          <w:iCs/>
          <w:color w:val="0D0D0D" w:themeColor="text1" w:themeTint="F2"/>
          <w:sz w:val="24"/>
          <w:szCs w:val="24"/>
        </w:rPr>
        <w:t xml:space="preserve">and 1 </w:t>
      </w:r>
      <w:r w:rsidR="00587B38">
        <w:rPr>
          <w:rFonts w:ascii="Times New Roman" w:hAnsi="Times New Roman" w:cs="Times New Roman"/>
          <w:i/>
          <w:iCs/>
          <w:color w:val="0D0D0D" w:themeColor="text1" w:themeTint="F2"/>
          <w:sz w:val="24"/>
          <w:szCs w:val="24"/>
        </w:rPr>
        <w:t xml:space="preserve">Oreochromis </w:t>
      </w:r>
      <w:proofErr w:type="spellStart"/>
      <w:r w:rsidR="00587B38">
        <w:rPr>
          <w:rFonts w:ascii="Times New Roman" w:hAnsi="Times New Roman" w:cs="Times New Roman"/>
          <w:i/>
          <w:iCs/>
          <w:color w:val="0D0D0D" w:themeColor="text1" w:themeTint="F2"/>
          <w:sz w:val="24"/>
          <w:szCs w:val="24"/>
        </w:rPr>
        <w:t>jipe</w:t>
      </w:r>
      <w:proofErr w:type="spellEnd"/>
      <w:r w:rsidR="00106D14">
        <w:rPr>
          <w:rFonts w:ascii="Times New Roman" w:hAnsi="Times New Roman" w:cs="Times New Roman"/>
          <w:iCs/>
          <w:color w:val="0D0D0D" w:themeColor="text1" w:themeTint="F2"/>
          <w:sz w:val="24"/>
          <w:szCs w:val="24"/>
        </w:rPr>
        <w:t xml:space="preserve"> </w:t>
      </w:r>
      <w:r w:rsidR="00622BED">
        <w:rPr>
          <w:rFonts w:ascii="Times New Roman" w:hAnsi="Times New Roman" w:cs="Times New Roman"/>
          <w:iCs/>
          <w:color w:val="0D0D0D" w:themeColor="text1" w:themeTint="F2"/>
          <w:sz w:val="24"/>
          <w:szCs w:val="24"/>
        </w:rPr>
        <w:t xml:space="preserve">at </w:t>
      </w:r>
      <w:r>
        <w:rPr>
          <w:rFonts w:ascii="Times New Roman" w:hAnsi="Times New Roman" w:cs="Times New Roman"/>
          <w:iCs/>
          <w:color w:val="0D0D0D" w:themeColor="text1" w:themeTint="F2"/>
          <w:sz w:val="24"/>
          <w:szCs w:val="24"/>
        </w:rPr>
        <w:t>Kenya Wildlife Service station</w:t>
      </w:r>
      <w:r w:rsidR="00622BED">
        <w:rPr>
          <w:rFonts w:ascii="Times New Roman" w:hAnsi="Times New Roman" w:cs="Times New Roman"/>
          <w:iCs/>
          <w:color w:val="0D0D0D" w:themeColor="text1" w:themeTint="F2"/>
          <w:sz w:val="24"/>
          <w:szCs w:val="24"/>
        </w:rPr>
        <w:t xml:space="preserve">. At </w:t>
      </w:r>
      <w:proofErr w:type="spellStart"/>
      <w:r w:rsidR="00622BED">
        <w:rPr>
          <w:rFonts w:ascii="Times New Roman" w:hAnsi="Times New Roman" w:cs="Times New Roman"/>
          <w:iCs/>
          <w:color w:val="0D0D0D" w:themeColor="text1" w:themeTint="F2"/>
          <w:sz w:val="24"/>
          <w:szCs w:val="24"/>
        </w:rPr>
        <w:t>Mukwanjuni</w:t>
      </w:r>
      <w:proofErr w:type="spellEnd"/>
      <w:r w:rsidR="00622BED">
        <w:rPr>
          <w:rFonts w:ascii="Times New Roman" w:hAnsi="Times New Roman" w:cs="Times New Roman"/>
          <w:iCs/>
          <w:color w:val="0D0D0D" w:themeColor="text1" w:themeTint="F2"/>
          <w:sz w:val="24"/>
          <w:szCs w:val="24"/>
        </w:rPr>
        <w:t xml:space="preserve"> beach</w:t>
      </w:r>
      <w:r w:rsidR="007B051D">
        <w:rPr>
          <w:rFonts w:ascii="Times New Roman" w:hAnsi="Times New Roman" w:cs="Times New Roman"/>
          <w:iCs/>
          <w:color w:val="0D0D0D" w:themeColor="text1" w:themeTint="F2"/>
          <w:sz w:val="24"/>
          <w:szCs w:val="24"/>
        </w:rPr>
        <w:t xml:space="preserve">, 20 </w:t>
      </w:r>
      <w:r w:rsidR="007B051D" w:rsidRPr="007B051D">
        <w:rPr>
          <w:rFonts w:ascii="Times New Roman" w:hAnsi="Times New Roman" w:cs="Times New Roman"/>
          <w:i/>
          <w:color w:val="0D0D0D" w:themeColor="text1" w:themeTint="F2"/>
          <w:sz w:val="24"/>
          <w:szCs w:val="24"/>
        </w:rPr>
        <w:t xml:space="preserve">Oreochromis </w:t>
      </w:r>
      <w:proofErr w:type="spellStart"/>
      <w:r w:rsidR="007B051D" w:rsidRPr="007B051D">
        <w:rPr>
          <w:rFonts w:ascii="Times New Roman" w:hAnsi="Times New Roman" w:cs="Times New Roman"/>
          <w:i/>
          <w:color w:val="0D0D0D" w:themeColor="text1" w:themeTint="F2"/>
          <w:sz w:val="24"/>
          <w:szCs w:val="24"/>
        </w:rPr>
        <w:t>jipe</w:t>
      </w:r>
      <w:proofErr w:type="spellEnd"/>
      <w:r w:rsidR="007B051D">
        <w:rPr>
          <w:rFonts w:ascii="Times New Roman" w:hAnsi="Times New Roman" w:cs="Times New Roman"/>
          <w:iCs/>
          <w:color w:val="0D0D0D" w:themeColor="text1" w:themeTint="F2"/>
          <w:sz w:val="24"/>
          <w:szCs w:val="24"/>
        </w:rPr>
        <w:t xml:space="preserve"> were sampled.</w:t>
      </w:r>
    </w:p>
    <w:p w14:paraId="21D53440" w14:textId="3F79BC29" w:rsidR="00A47603" w:rsidRPr="00F54C49" w:rsidRDefault="00A47603" w:rsidP="005779B7">
      <w:pPr>
        <w:spacing w:line="360" w:lineRule="auto"/>
        <w:jc w:val="both"/>
        <w:rPr>
          <w:rFonts w:ascii="Times New Roman" w:hAnsi="Times New Roman" w:cs="Times New Roman"/>
          <w:iCs/>
          <w:color w:val="0D0D0D" w:themeColor="text1" w:themeTint="F2"/>
          <w:sz w:val="24"/>
          <w:szCs w:val="24"/>
        </w:rPr>
      </w:pPr>
      <w:r w:rsidRPr="0043333F">
        <w:rPr>
          <w:rFonts w:ascii="Times New Roman" w:hAnsi="Times New Roman" w:cs="Times New Roman"/>
          <w:iCs/>
          <w:color w:val="000000"/>
          <w:sz w:val="24"/>
          <w:szCs w:val="24"/>
        </w:rPr>
        <w:t xml:space="preserve">The sample size </w:t>
      </w:r>
      <w:r w:rsidR="00F54C49">
        <w:rPr>
          <w:rFonts w:ascii="Times New Roman" w:hAnsi="Times New Roman" w:cs="Times New Roman"/>
          <w:iCs/>
          <w:color w:val="000000"/>
          <w:sz w:val="24"/>
          <w:szCs w:val="24"/>
        </w:rPr>
        <w:t>was</w:t>
      </w:r>
      <w:r w:rsidRPr="0043333F">
        <w:rPr>
          <w:rFonts w:ascii="Times New Roman" w:hAnsi="Times New Roman" w:cs="Times New Roman"/>
          <w:iCs/>
          <w:color w:val="000000"/>
          <w:sz w:val="24"/>
          <w:szCs w:val="24"/>
        </w:rPr>
        <w:t xml:space="preserve"> d</w:t>
      </w:r>
      <w:r w:rsidR="00CC7066" w:rsidRPr="00056877">
        <w:rPr>
          <w:rFonts w:ascii="Times New Roman" w:hAnsi="Times New Roman" w:cs="Times New Roman"/>
          <w:color w:val="000000"/>
          <w:sz w:val="24"/>
          <w:szCs w:val="24"/>
        </w:rPr>
        <w:t>et</w:t>
      </w:r>
      <w:r w:rsidRPr="00056877">
        <w:rPr>
          <w:rFonts w:ascii="Times New Roman" w:hAnsi="Times New Roman" w:cs="Times New Roman"/>
          <w:color w:val="000000"/>
          <w:sz w:val="24"/>
          <w:szCs w:val="24"/>
        </w:rPr>
        <w:t>e</w:t>
      </w:r>
      <w:r w:rsidRPr="0043333F">
        <w:rPr>
          <w:rFonts w:ascii="Times New Roman" w:hAnsi="Times New Roman" w:cs="Times New Roman"/>
          <w:iCs/>
          <w:color w:val="000000"/>
          <w:sz w:val="24"/>
          <w:szCs w:val="24"/>
        </w:rPr>
        <w:t xml:space="preserve">rmined </w:t>
      </w:r>
      <w:r w:rsidR="00F54C49">
        <w:rPr>
          <w:rFonts w:ascii="Times New Roman" w:hAnsi="Times New Roman" w:cs="Times New Roman"/>
          <w:iCs/>
          <w:color w:val="000000"/>
          <w:sz w:val="24"/>
          <w:szCs w:val="24"/>
        </w:rPr>
        <w:t xml:space="preserve">by </w:t>
      </w:r>
      <w:r w:rsidRPr="0043333F">
        <w:rPr>
          <w:rFonts w:ascii="Times New Roman" w:hAnsi="Times New Roman" w:cs="Times New Roman"/>
          <w:iCs/>
          <w:color w:val="000000"/>
          <w:sz w:val="24"/>
          <w:szCs w:val="24"/>
        </w:rPr>
        <w:t xml:space="preserve">utilizing the formula provided by Naing </w:t>
      </w:r>
      <w:r w:rsidR="00CC7066">
        <w:rPr>
          <w:rFonts w:ascii="Times New Roman" w:hAnsi="Times New Roman" w:cs="Times New Roman"/>
          <w:i/>
          <w:color w:val="000000"/>
          <w:sz w:val="24"/>
          <w:szCs w:val="24"/>
        </w:rPr>
        <w:t>et</w:t>
      </w:r>
      <w:r w:rsidR="009027E4" w:rsidRPr="009027E4">
        <w:rPr>
          <w:rFonts w:ascii="Times New Roman" w:hAnsi="Times New Roman" w:cs="Times New Roman"/>
          <w:i/>
          <w:color w:val="000000"/>
          <w:sz w:val="24"/>
          <w:szCs w:val="24"/>
        </w:rPr>
        <w:t xml:space="preserve"> al</w:t>
      </w:r>
      <w:r w:rsidRPr="0043333F">
        <w:rPr>
          <w:rFonts w:ascii="Times New Roman" w:hAnsi="Times New Roman" w:cs="Times New Roman"/>
          <w:iCs/>
          <w:color w:val="000000"/>
          <w:sz w:val="24"/>
          <w:szCs w:val="24"/>
        </w:rPr>
        <w:t xml:space="preserve"> (2006).</w:t>
      </w:r>
    </w:p>
    <w:p w14:paraId="0B42365F" w14:textId="28F02145" w:rsidR="00A47603" w:rsidRDefault="00A47603" w:rsidP="005779B7">
      <w:pPr>
        <w:spacing w:line="360" w:lineRule="auto"/>
        <w:jc w:val="both"/>
        <w:rPr>
          <w:rFonts w:ascii="Times New Roman" w:hAnsi="Times New Roman" w:cs="Times New Roman"/>
          <w:iCs/>
          <w:color w:val="000000"/>
          <w:sz w:val="24"/>
          <w:szCs w:val="24"/>
        </w:rPr>
      </w:pPr>
      <w:r w:rsidRPr="00E30E19">
        <w:rPr>
          <w:rFonts w:ascii="Times New Roman" w:hAnsi="Times New Roman" w:cs="Times New Roman"/>
          <w:iCs/>
          <w:color w:val="000000"/>
          <w:sz w:val="24"/>
          <w:szCs w:val="24"/>
        </w:rPr>
        <w:t>n = z</w:t>
      </w:r>
      <w:r w:rsidRPr="00A877F0">
        <w:rPr>
          <w:rFonts w:ascii="Times New Roman" w:hAnsi="Times New Roman" w:cs="Times New Roman"/>
          <w:iCs/>
          <w:color w:val="000000"/>
          <w:sz w:val="24"/>
          <w:szCs w:val="24"/>
          <w:vertAlign w:val="superscript"/>
        </w:rPr>
        <w:t xml:space="preserve">2 </w:t>
      </w:r>
      <w:r w:rsidRPr="00E30E19">
        <w:rPr>
          <w:rFonts w:ascii="Times New Roman" w:hAnsi="Times New Roman" w:cs="Times New Roman"/>
          <w:iCs/>
          <w:color w:val="000000"/>
          <w:sz w:val="24"/>
          <w:szCs w:val="24"/>
        </w:rPr>
        <w:t>P (1-P)/L</w:t>
      </w:r>
      <w:r w:rsidRPr="00A877F0">
        <w:rPr>
          <w:rFonts w:ascii="Times New Roman" w:hAnsi="Times New Roman" w:cs="Times New Roman"/>
          <w:iCs/>
          <w:color w:val="000000"/>
          <w:sz w:val="24"/>
          <w:szCs w:val="24"/>
          <w:vertAlign w:val="superscript"/>
        </w:rPr>
        <w:t>2</w:t>
      </w:r>
      <w:r w:rsidRPr="00E30E19">
        <w:rPr>
          <w:rFonts w:ascii="Times New Roman" w:hAnsi="Times New Roman" w:cs="Times New Roman"/>
          <w:iCs/>
          <w:color w:val="000000"/>
          <w:sz w:val="24"/>
          <w:szCs w:val="24"/>
        </w:rPr>
        <w:t xml:space="preserve">, where n defined as sample size, Z is confidence interval = 1.96 for 95% confidence, P is prevalence of disease=86.5% (Florio </w:t>
      </w:r>
      <w:r w:rsidR="00CC7066">
        <w:rPr>
          <w:rFonts w:ascii="Times New Roman" w:hAnsi="Times New Roman" w:cs="Times New Roman"/>
          <w:i/>
          <w:color w:val="000000"/>
          <w:sz w:val="24"/>
          <w:szCs w:val="24"/>
        </w:rPr>
        <w:t>et</w:t>
      </w:r>
      <w:r w:rsidR="009027E4" w:rsidRPr="009027E4">
        <w:rPr>
          <w:rFonts w:ascii="Times New Roman" w:hAnsi="Times New Roman" w:cs="Times New Roman"/>
          <w:i/>
          <w:color w:val="000000"/>
          <w:sz w:val="24"/>
          <w:szCs w:val="24"/>
        </w:rPr>
        <w:t xml:space="preserve"> al</w:t>
      </w:r>
      <w:r w:rsidRPr="00E30E19">
        <w:rPr>
          <w:rFonts w:ascii="Times New Roman" w:hAnsi="Times New Roman" w:cs="Times New Roman"/>
          <w:iCs/>
          <w:color w:val="000000"/>
          <w:sz w:val="24"/>
          <w:szCs w:val="24"/>
        </w:rPr>
        <w:t>., 2009), L is expected error = 0.05. Sample size =1.96</w:t>
      </w:r>
      <w:r w:rsidRPr="00A877F0">
        <w:rPr>
          <w:rFonts w:ascii="Times New Roman" w:hAnsi="Times New Roman" w:cs="Times New Roman"/>
          <w:iCs/>
          <w:color w:val="000000"/>
          <w:sz w:val="24"/>
          <w:szCs w:val="24"/>
          <w:vertAlign w:val="superscript"/>
        </w:rPr>
        <w:t>2</w:t>
      </w:r>
      <w:r w:rsidRPr="00E30E19">
        <w:rPr>
          <w:rFonts w:ascii="Times New Roman" w:hAnsi="Times New Roman" w:cs="Times New Roman"/>
          <w:iCs/>
          <w:color w:val="000000"/>
          <w:sz w:val="24"/>
          <w:szCs w:val="24"/>
        </w:rPr>
        <w:t>×0.86 (1-0.14)/0.05</w:t>
      </w:r>
      <w:r w:rsidRPr="00A877F0">
        <w:rPr>
          <w:rFonts w:ascii="Times New Roman" w:hAnsi="Times New Roman" w:cs="Times New Roman"/>
          <w:iCs/>
          <w:color w:val="000000"/>
          <w:sz w:val="24"/>
          <w:szCs w:val="24"/>
          <w:vertAlign w:val="superscript"/>
        </w:rPr>
        <w:t xml:space="preserve">2 </w:t>
      </w:r>
      <w:r w:rsidRPr="00E30E19">
        <w:rPr>
          <w:rFonts w:ascii="Times New Roman" w:hAnsi="Times New Roman" w:cs="Times New Roman"/>
          <w:iCs/>
          <w:color w:val="000000"/>
          <w:sz w:val="24"/>
          <w:szCs w:val="24"/>
        </w:rPr>
        <w:t xml:space="preserve">= 185. </w:t>
      </w:r>
      <w:r w:rsidRPr="006605D9">
        <w:rPr>
          <w:rFonts w:ascii="Times New Roman" w:hAnsi="Times New Roman" w:cs="Times New Roman"/>
          <w:iCs/>
          <w:color w:val="000000"/>
          <w:sz w:val="24"/>
          <w:szCs w:val="24"/>
        </w:rPr>
        <w:t xml:space="preserve">A total of </w:t>
      </w:r>
      <w:r w:rsidR="00106D14">
        <w:rPr>
          <w:rFonts w:ascii="Times New Roman" w:hAnsi="Times New Roman" w:cs="Times New Roman"/>
          <w:iCs/>
          <w:color w:val="000000"/>
          <w:sz w:val="24"/>
          <w:szCs w:val="24"/>
        </w:rPr>
        <w:t>3</w:t>
      </w:r>
      <w:r w:rsidR="000F5F52">
        <w:rPr>
          <w:rFonts w:ascii="Times New Roman" w:hAnsi="Times New Roman" w:cs="Times New Roman"/>
          <w:iCs/>
          <w:color w:val="000000"/>
          <w:sz w:val="24"/>
          <w:szCs w:val="24"/>
        </w:rPr>
        <w:t>3</w:t>
      </w:r>
      <w:r w:rsidR="00E2496D">
        <w:rPr>
          <w:rFonts w:ascii="Times New Roman" w:hAnsi="Times New Roman" w:cs="Times New Roman"/>
          <w:iCs/>
          <w:color w:val="000000"/>
          <w:sz w:val="24"/>
          <w:szCs w:val="24"/>
        </w:rPr>
        <w:t>1</w:t>
      </w:r>
      <w:r w:rsidR="00106D14">
        <w:rPr>
          <w:rFonts w:ascii="Times New Roman" w:hAnsi="Times New Roman" w:cs="Times New Roman"/>
          <w:iCs/>
          <w:color w:val="000000"/>
          <w:sz w:val="24"/>
          <w:szCs w:val="24"/>
        </w:rPr>
        <w:t xml:space="preserve"> Tilapia </w:t>
      </w:r>
      <w:r w:rsidR="006D5884" w:rsidRPr="007B051D">
        <w:rPr>
          <w:rFonts w:ascii="Times New Roman" w:hAnsi="Times New Roman" w:cs="Times New Roman"/>
          <w:iCs/>
          <w:sz w:val="24"/>
          <w:szCs w:val="24"/>
        </w:rPr>
        <w:t>fish</w:t>
      </w:r>
      <w:r w:rsidR="00106D14">
        <w:rPr>
          <w:rFonts w:ascii="Times New Roman" w:hAnsi="Times New Roman" w:cs="Times New Roman"/>
          <w:iCs/>
          <w:color w:val="000000"/>
          <w:sz w:val="24"/>
          <w:szCs w:val="24"/>
        </w:rPr>
        <w:t xml:space="preserve"> were examined during the study.</w:t>
      </w:r>
    </w:p>
    <w:p w14:paraId="062C9A0E" w14:textId="77777777" w:rsidR="00A47603" w:rsidRPr="00285A18" w:rsidRDefault="00A47603" w:rsidP="006B5964">
      <w:pPr>
        <w:pStyle w:val="Heading1"/>
        <w:spacing w:line="360" w:lineRule="auto"/>
        <w:rPr>
          <w:rFonts w:ascii="Times New Roman" w:hAnsi="Times New Roman" w:cs="Times New Roman"/>
          <w:b/>
          <w:bCs/>
          <w:color w:val="auto"/>
          <w:sz w:val="24"/>
          <w:szCs w:val="24"/>
        </w:rPr>
      </w:pPr>
      <w:bookmarkStart w:id="119" w:name="_Toc146698939"/>
      <w:r w:rsidRPr="00285A18">
        <w:rPr>
          <w:rFonts w:ascii="Times New Roman" w:hAnsi="Times New Roman" w:cs="Times New Roman"/>
          <w:b/>
          <w:bCs/>
          <w:color w:val="auto"/>
          <w:sz w:val="24"/>
          <w:szCs w:val="24"/>
        </w:rPr>
        <w:t>3.5 Sample collection</w:t>
      </w:r>
      <w:bookmarkEnd w:id="119"/>
    </w:p>
    <w:p w14:paraId="781EBFC2" w14:textId="07676799" w:rsidR="00A47603" w:rsidRDefault="00A47603" w:rsidP="005779B7">
      <w:pPr>
        <w:spacing w:line="360" w:lineRule="auto"/>
        <w:jc w:val="both"/>
        <w:rPr>
          <w:rFonts w:ascii="Times New Roman" w:hAnsi="Times New Roman" w:cs="Times New Roman"/>
          <w:iCs/>
          <w:color w:val="000000"/>
          <w:sz w:val="24"/>
          <w:szCs w:val="24"/>
        </w:rPr>
      </w:pPr>
      <w:r w:rsidRPr="00CE4673">
        <w:rPr>
          <w:rFonts w:ascii="Times New Roman" w:hAnsi="Times New Roman" w:cs="Times New Roman"/>
          <w:iCs/>
          <w:color w:val="000000"/>
          <w:sz w:val="24"/>
          <w:szCs w:val="24"/>
        </w:rPr>
        <w:t>Purposive sampling techniques w</w:t>
      </w:r>
      <w:r w:rsidR="007F4343">
        <w:rPr>
          <w:rFonts w:ascii="Times New Roman" w:hAnsi="Times New Roman" w:cs="Times New Roman"/>
          <w:iCs/>
          <w:color w:val="000000"/>
          <w:sz w:val="24"/>
          <w:szCs w:val="24"/>
        </w:rPr>
        <w:t>as</w:t>
      </w:r>
      <w:r w:rsidRPr="00CE4673">
        <w:rPr>
          <w:rFonts w:ascii="Times New Roman" w:hAnsi="Times New Roman" w:cs="Times New Roman"/>
          <w:iCs/>
          <w:color w:val="000000"/>
          <w:sz w:val="24"/>
          <w:szCs w:val="24"/>
        </w:rPr>
        <w:t xml:space="preserve"> used to choose the fish farms</w:t>
      </w:r>
      <w:r w:rsidR="007F4343">
        <w:rPr>
          <w:rFonts w:ascii="Times New Roman" w:hAnsi="Times New Roman" w:cs="Times New Roman"/>
          <w:iCs/>
          <w:color w:val="000000"/>
          <w:sz w:val="24"/>
          <w:szCs w:val="24"/>
        </w:rPr>
        <w:t xml:space="preserve"> </w:t>
      </w:r>
      <w:r w:rsidRPr="00CE4673">
        <w:rPr>
          <w:rFonts w:ascii="Times New Roman" w:hAnsi="Times New Roman" w:cs="Times New Roman"/>
          <w:iCs/>
          <w:color w:val="000000"/>
          <w:sz w:val="24"/>
          <w:szCs w:val="24"/>
        </w:rPr>
        <w:t>based on their distinctive qualities from the others.</w:t>
      </w:r>
      <w:r w:rsidRPr="00300E2F">
        <w:t xml:space="preserve"> </w:t>
      </w:r>
      <w:r w:rsidRPr="00E30E19">
        <w:rPr>
          <w:rFonts w:ascii="Times New Roman" w:hAnsi="Times New Roman" w:cs="Times New Roman"/>
          <w:iCs/>
          <w:color w:val="000000"/>
          <w:sz w:val="24"/>
          <w:szCs w:val="24"/>
        </w:rPr>
        <w:t>Fish from the pond</w:t>
      </w:r>
      <w:r>
        <w:rPr>
          <w:rFonts w:ascii="Times New Roman" w:hAnsi="Times New Roman" w:cs="Times New Roman"/>
          <w:iCs/>
          <w:color w:val="000000"/>
          <w:sz w:val="24"/>
          <w:szCs w:val="24"/>
        </w:rPr>
        <w:t xml:space="preserve">s </w:t>
      </w:r>
      <w:r w:rsidRPr="00E30E19">
        <w:rPr>
          <w:rFonts w:ascii="Times New Roman" w:hAnsi="Times New Roman" w:cs="Times New Roman"/>
          <w:iCs/>
          <w:color w:val="000000"/>
          <w:sz w:val="24"/>
          <w:szCs w:val="24"/>
        </w:rPr>
        <w:t>w</w:t>
      </w:r>
      <w:r w:rsidR="00FC3275">
        <w:rPr>
          <w:rFonts w:ascii="Times New Roman" w:hAnsi="Times New Roman" w:cs="Times New Roman"/>
          <w:iCs/>
          <w:color w:val="000000"/>
          <w:sz w:val="24"/>
          <w:szCs w:val="24"/>
        </w:rPr>
        <w:t>as</w:t>
      </w:r>
      <w:r w:rsidRPr="00E30E19">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harvested </w:t>
      </w:r>
      <w:r w:rsidRPr="00E30E19">
        <w:rPr>
          <w:rFonts w:ascii="Times New Roman" w:hAnsi="Times New Roman" w:cs="Times New Roman"/>
          <w:iCs/>
          <w:color w:val="000000"/>
          <w:sz w:val="24"/>
          <w:szCs w:val="24"/>
        </w:rPr>
        <w:t>using seine n</w:t>
      </w:r>
      <w:r w:rsidR="00CC7066" w:rsidRPr="00056877">
        <w:rPr>
          <w:rFonts w:ascii="Times New Roman" w:hAnsi="Times New Roman" w:cs="Times New Roman"/>
          <w:color w:val="000000"/>
          <w:sz w:val="24"/>
          <w:szCs w:val="24"/>
        </w:rPr>
        <w:t>et</w:t>
      </w:r>
      <w:r w:rsidRPr="00E30E19">
        <w:rPr>
          <w:rFonts w:ascii="Times New Roman" w:hAnsi="Times New Roman" w:cs="Times New Roman"/>
          <w:iCs/>
          <w:color w:val="000000"/>
          <w:sz w:val="24"/>
          <w:szCs w:val="24"/>
        </w:rPr>
        <w:t xml:space="preserve">s </w:t>
      </w:r>
      <w:r>
        <w:rPr>
          <w:rFonts w:ascii="Times New Roman" w:hAnsi="Times New Roman" w:cs="Times New Roman"/>
          <w:iCs/>
          <w:color w:val="000000"/>
          <w:sz w:val="24"/>
          <w:szCs w:val="24"/>
        </w:rPr>
        <w:t xml:space="preserve">and </w:t>
      </w:r>
      <w:r w:rsidRPr="00E30E19">
        <w:rPr>
          <w:rFonts w:ascii="Times New Roman" w:hAnsi="Times New Roman" w:cs="Times New Roman"/>
          <w:iCs/>
          <w:color w:val="000000"/>
          <w:sz w:val="24"/>
          <w:szCs w:val="24"/>
        </w:rPr>
        <w:t xml:space="preserve">put in </w:t>
      </w:r>
      <w:r w:rsidR="00B110AA">
        <w:rPr>
          <w:rFonts w:ascii="Times New Roman" w:hAnsi="Times New Roman" w:cs="Times New Roman"/>
          <w:iCs/>
          <w:color w:val="000000"/>
          <w:sz w:val="24"/>
          <w:szCs w:val="24"/>
        </w:rPr>
        <w:t>oxygenated bags</w:t>
      </w:r>
      <w:r w:rsidRPr="00E30E19">
        <w:rPr>
          <w:rFonts w:ascii="Times New Roman" w:hAnsi="Times New Roman" w:cs="Times New Roman"/>
          <w:iCs/>
          <w:color w:val="000000"/>
          <w:sz w:val="24"/>
          <w:szCs w:val="24"/>
        </w:rPr>
        <w:t xml:space="preserve"> with </w:t>
      </w:r>
      <w:r>
        <w:rPr>
          <w:rFonts w:ascii="Times New Roman" w:hAnsi="Times New Roman" w:cs="Times New Roman"/>
          <w:iCs/>
          <w:color w:val="000000"/>
          <w:sz w:val="24"/>
          <w:szCs w:val="24"/>
        </w:rPr>
        <w:t xml:space="preserve">source </w:t>
      </w:r>
      <w:r w:rsidRPr="00E30E19">
        <w:rPr>
          <w:rFonts w:ascii="Times New Roman" w:hAnsi="Times New Roman" w:cs="Times New Roman"/>
          <w:iCs/>
          <w:color w:val="000000"/>
          <w:sz w:val="24"/>
          <w:szCs w:val="24"/>
        </w:rPr>
        <w:t>pond water</w:t>
      </w:r>
      <w:r>
        <w:rPr>
          <w:rFonts w:ascii="Times New Roman" w:hAnsi="Times New Roman" w:cs="Times New Roman"/>
          <w:iCs/>
          <w:color w:val="000000"/>
          <w:sz w:val="24"/>
          <w:szCs w:val="24"/>
        </w:rPr>
        <w:t>.</w:t>
      </w:r>
      <w:r w:rsidRPr="00E30E19">
        <w:rPr>
          <w:rFonts w:ascii="Times New Roman" w:hAnsi="Times New Roman" w:cs="Times New Roman"/>
          <w:iCs/>
          <w:color w:val="000000"/>
          <w:sz w:val="24"/>
          <w:szCs w:val="24"/>
        </w:rPr>
        <w:t xml:space="preserve"> </w:t>
      </w:r>
      <w:r w:rsidR="00B110AA">
        <w:rPr>
          <w:rFonts w:ascii="Times New Roman" w:hAnsi="Times New Roman" w:cs="Times New Roman"/>
          <w:sz w:val="24"/>
          <w:szCs w:val="24"/>
        </w:rPr>
        <w:t>Samples were taken</w:t>
      </w:r>
      <w:r w:rsidR="00476B0D" w:rsidRPr="00476B0D">
        <w:rPr>
          <w:rFonts w:ascii="Times New Roman" w:hAnsi="Times New Roman" w:cs="Times New Roman"/>
          <w:sz w:val="24"/>
          <w:szCs w:val="24"/>
        </w:rPr>
        <w:t xml:space="preserve"> </w:t>
      </w:r>
      <w:r w:rsidR="00706537" w:rsidRPr="00706537">
        <w:rPr>
          <w:rFonts w:ascii="Times New Roman" w:hAnsi="Times New Roman" w:cs="Times New Roman"/>
          <w:iCs/>
          <w:color w:val="000000"/>
          <w:sz w:val="24"/>
          <w:szCs w:val="24"/>
        </w:rPr>
        <w:t>Regional V</w:t>
      </w:r>
      <w:r w:rsidR="00CC7066" w:rsidRPr="00056877">
        <w:rPr>
          <w:rFonts w:ascii="Times New Roman" w:hAnsi="Times New Roman" w:cs="Times New Roman"/>
          <w:color w:val="000000"/>
          <w:sz w:val="24"/>
          <w:szCs w:val="24"/>
        </w:rPr>
        <w:t>et</w:t>
      </w:r>
      <w:r w:rsidR="00706537" w:rsidRPr="00706537">
        <w:rPr>
          <w:rFonts w:ascii="Times New Roman" w:hAnsi="Times New Roman" w:cs="Times New Roman"/>
          <w:iCs/>
          <w:color w:val="000000"/>
          <w:sz w:val="24"/>
          <w:szCs w:val="24"/>
        </w:rPr>
        <w:t xml:space="preserve">erinary Investigation </w:t>
      </w:r>
      <w:r w:rsidR="003C1122" w:rsidRPr="00706537">
        <w:rPr>
          <w:rFonts w:ascii="Times New Roman" w:hAnsi="Times New Roman" w:cs="Times New Roman"/>
          <w:iCs/>
          <w:color w:val="000000"/>
          <w:sz w:val="24"/>
          <w:szCs w:val="24"/>
        </w:rPr>
        <w:t>Laborator</w:t>
      </w:r>
      <w:r w:rsidR="00B110AA">
        <w:rPr>
          <w:rFonts w:ascii="Times New Roman" w:hAnsi="Times New Roman" w:cs="Times New Roman"/>
          <w:iCs/>
          <w:color w:val="000000"/>
          <w:sz w:val="24"/>
          <w:szCs w:val="24"/>
        </w:rPr>
        <w:t>ies</w:t>
      </w:r>
      <w:r w:rsidR="003C1122" w:rsidRPr="00706537">
        <w:rPr>
          <w:rFonts w:ascii="Times New Roman" w:hAnsi="Times New Roman" w:cs="Times New Roman"/>
          <w:iCs/>
          <w:color w:val="000000"/>
          <w:sz w:val="24"/>
          <w:szCs w:val="24"/>
        </w:rPr>
        <w:t xml:space="preserve"> </w:t>
      </w:r>
      <w:r w:rsidR="003C1122">
        <w:rPr>
          <w:rFonts w:ascii="Times New Roman" w:hAnsi="Times New Roman" w:cs="Times New Roman"/>
          <w:iCs/>
          <w:color w:val="000000"/>
          <w:sz w:val="24"/>
          <w:szCs w:val="24"/>
        </w:rPr>
        <w:t>for</w:t>
      </w:r>
      <w:r w:rsidRPr="00E30E19">
        <w:rPr>
          <w:rFonts w:ascii="Times New Roman" w:hAnsi="Times New Roman" w:cs="Times New Roman"/>
          <w:iCs/>
          <w:color w:val="000000"/>
          <w:sz w:val="24"/>
          <w:szCs w:val="24"/>
        </w:rPr>
        <w:t xml:space="preserve"> examin</w:t>
      </w:r>
      <w:r w:rsidR="00C57CA4">
        <w:rPr>
          <w:rFonts w:ascii="Times New Roman" w:hAnsi="Times New Roman" w:cs="Times New Roman"/>
          <w:iCs/>
          <w:color w:val="000000"/>
          <w:sz w:val="24"/>
          <w:szCs w:val="24"/>
        </w:rPr>
        <w:t>ation of</w:t>
      </w:r>
      <w:r w:rsidRPr="00E30E19">
        <w:rPr>
          <w:rFonts w:ascii="Times New Roman" w:hAnsi="Times New Roman" w:cs="Times New Roman"/>
          <w:iCs/>
          <w:color w:val="000000"/>
          <w:sz w:val="24"/>
          <w:szCs w:val="24"/>
        </w:rPr>
        <w:t xml:space="preserve"> ectoparasites</w:t>
      </w:r>
      <w:r w:rsidR="005F5A31">
        <w:rPr>
          <w:rFonts w:ascii="Times New Roman" w:hAnsi="Times New Roman" w:cs="Times New Roman"/>
          <w:iCs/>
          <w:color w:val="000000"/>
          <w:sz w:val="24"/>
          <w:szCs w:val="24"/>
        </w:rPr>
        <w:t xml:space="preserve">, </w:t>
      </w:r>
      <w:r w:rsidRPr="00C76677">
        <w:rPr>
          <w:rFonts w:ascii="Times New Roman" w:hAnsi="Times New Roman" w:cs="Times New Roman"/>
          <w:iCs/>
          <w:color w:val="000000"/>
          <w:sz w:val="24"/>
          <w:szCs w:val="24"/>
        </w:rPr>
        <w:t>tissue trematodes</w:t>
      </w:r>
      <w:r w:rsidR="005F5A31">
        <w:rPr>
          <w:rFonts w:ascii="Times New Roman" w:hAnsi="Times New Roman" w:cs="Times New Roman"/>
          <w:iCs/>
          <w:color w:val="000000"/>
          <w:sz w:val="24"/>
          <w:szCs w:val="24"/>
        </w:rPr>
        <w:t xml:space="preserve"> and gut endoparasites</w:t>
      </w:r>
      <w:r w:rsidRPr="00EA68DC">
        <w:t>.</w:t>
      </w:r>
      <w:r w:rsidRPr="00EA68DC">
        <w:rPr>
          <w:rFonts w:ascii="Times New Roman" w:hAnsi="Times New Roman" w:cs="Times New Roman"/>
          <w:iCs/>
          <w:color w:val="000000"/>
          <w:sz w:val="24"/>
          <w:szCs w:val="24"/>
        </w:rPr>
        <w:t xml:space="preserve"> </w:t>
      </w:r>
      <w:r w:rsidR="00BA67F6" w:rsidRPr="00E30E19">
        <w:rPr>
          <w:rFonts w:ascii="Times New Roman" w:hAnsi="Times New Roman" w:cs="Times New Roman"/>
          <w:iCs/>
          <w:color w:val="000000"/>
          <w:sz w:val="24"/>
          <w:szCs w:val="24"/>
        </w:rPr>
        <w:t>S</w:t>
      </w:r>
      <w:r w:rsidR="00BA67F6">
        <w:rPr>
          <w:rFonts w:ascii="Times New Roman" w:hAnsi="Times New Roman" w:cs="Times New Roman"/>
          <w:iCs/>
          <w:color w:val="000000"/>
          <w:sz w:val="24"/>
          <w:szCs w:val="24"/>
        </w:rPr>
        <w:t>ome s</w:t>
      </w:r>
      <w:r w:rsidR="00BA67F6" w:rsidRPr="00E30E19">
        <w:rPr>
          <w:rFonts w:ascii="Times New Roman" w:hAnsi="Times New Roman" w:cs="Times New Roman"/>
          <w:iCs/>
          <w:color w:val="000000"/>
          <w:sz w:val="24"/>
          <w:szCs w:val="24"/>
        </w:rPr>
        <w:t xml:space="preserve">amples </w:t>
      </w:r>
      <w:r w:rsidR="00BA67F6">
        <w:rPr>
          <w:rFonts w:ascii="Times New Roman" w:hAnsi="Times New Roman" w:cs="Times New Roman"/>
          <w:iCs/>
          <w:color w:val="000000"/>
          <w:sz w:val="24"/>
          <w:szCs w:val="24"/>
        </w:rPr>
        <w:t>transported to s</w:t>
      </w:r>
      <w:r w:rsidR="00BA67F6" w:rsidRPr="00056877">
        <w:rPr>
          <w:rFonts w:ascii="Times New Roman" w:hAnsi="Times New Roman" w:cs="Times New Roman"/>
          <w:color w:val="000000"/>
          <w:sz w:val="24"/>
          <w:szCs w:val="24"/>
        </w:rPr>
        <w:t xml:space="preserve">et </w:t>
      </w:r>
      <w:r w:rsidR="00BA67F6">
        <w:rPr>
          <w:rFonts w:ascii="Times New Roman" w:hAnsi="Times New Roman" w:cs="Times New Roman"/>
          <w:iCs/>
          <w:color w:val="000000"/>
          <w:sz w:val="24"/>
          <w:szCs w:val="24"/>
        </w:rPr>
        <w:t>up laboratories in Tav</w:t>
      </w:r>
      <w:r w:rsidR="00BA67F6" w:rsidRPr="00056877">
        <w:rPr>
          <w:rFonts w:ascii="Times New Roman" w:hAnsi="Times New Roman" w:cs="Times New Roman"/>
          <w:color w:val="000000"/>
          <w:sz w:val="24"/>
          <w:szCs w:val="24"/>
        </w:rPr>
        <w:t>et</w:t>
      </w:r>
      <w:r w:rsidR="00BA67F6">
        <w:rPr>
          <w:rFonts w:ascii="Times New Roman" w:hAnsi="Times New Roman" w:cs="Times New Roman"/>
          <w:iCs/>
          <w:color w:val="000000"/>
          <w:sz w:val="24"/>
          <w:szCs w:val="24"/>
        </w:rPr>
        <w:t xml:space="preserve">a, </w:t>
      </w:r>
      <w:proofErr w:type="spellStart"/>
      <w:r w:rsidR="00BA67F6">
        <w:rPr>
          <w:rFonts w:ascii="Times New Roman" w:hAnsi="Times New Roman" w:cs="Times New Roman"/>
          <w:iCs/>
          <w:color w:val="000000"/>
          <w:sz w:val="24"/>
          <w:szCs w:val="24"/>
        </w:rPr>
        <w:t>Wundanyi</w:t>
      </w:r>
      <w:proofErr w:type="spellEnd"/>
      <w:r w:rsidR="00BA67F6">
        <w:rPr>
          <w:rFonts w:ascii="Times New Roman" w:hAnsi="Times New Roman" w:cs="Times New Roman"/>
          <w:iCs/>
          <w:color w:val="000000"/>
          <w:sz w:val="24"/>
          <w:szCs w:val="24"/>
        </w:rPr>
        <w:t xml:space="preserve">, </w:t>
      </w:r>
      <w:proofErr w:type="spellStart"/>
      <w:r w:rsidR="00BA67F6">
        <w:rPr>
          <w:rFonts w:ascii="Times New Roman" w:hAnsi="Times New Roman" w:cs="Times New Roman"/>
          <w:iCs/>
          <w:color w:val="000000"/>
          <w:sz w:val="24"/>
          <w:szCs w:val="24"/>
        </w:rPr>
        <w:t>Sotik</w:t>
      </w:r>
      <w:proofErr w:type="spellEnd"/>
      <w:r w:rsidR="00BA67F6">
        <w:rPr>
          <w:rFonts w:ascii="Times New Roman" w:hAnsi="Times New Roman" w:cs="Times New Roman"/>
          <w:iCs/>
          <w:color w:val="000000"/>
          <w:sz w:val="24"/>
          <w:szCs w:val="24"/>
        </w:rPr>
        <w:t xml:space="preserve"> </w:t>
      </w:r>
      <w:r w:rsidR="00BA67F6" w:rsidRPr="00BA67F6">
        <w:rPr>
          <w:rFonts w:ascii="Times New Roman" w:hAnsi="Times New Roman" w:cs="Times New Roman"/>
          <w:iCs/>
          <w:color w:val="000000"/>
          <w:sz w:val="24"/>
          <w:szCs w:val="24"/>
        </w:rPr>
        <w:t>and in</w:t>
      </w:r>
      <w:r w:rsidR="00BA67F6" w:rsidRPr="00BA67F6">
        <w:t xml:space="preserve"> </w:t>
      </w:r>
      <w:r w:rsidR="00BA67F6" w:rsidRPr="00BA67F6">
        <w:rPr>
          <w:rFonts w:ascii="Times New Roman" w:hAnsi="Times New Roman" w:cs="Times New Roman"/>
          <w:sz w:val="24"/>
          <w:szCs w:val="24"/>
        </w:rPr>
        <w:t>Kericho</w:t>
      </w:r>
      <w:r w:rsidR="00BA67F6">
        <w:rPr>
          <w:rFonts w:ascii="Times New Roman" w:hAnsi="Times New Roman" w:cs="Times New Roman"/>
          <w:sz w:val="24"/>
          <w:szCs w:val="24"/>
        </w:rPr>
        <w:t xml:space="preserve"> and Nakuru counties. </w:t>
      </w:r>
      <w:r w:rsidR="005F5A31">
        <w:rPr>
          <w:rFonts w:ascii="Times New Roman" w:hAnsi="Times New Roman" w:cs="Times New Roman"/>
          <w:iCs/>
          <w:color w:val="000000"/>
          <w:sz w:val="24"/>
          <w:szCs w:val="24"/>
        </w:rPr>
        <w:t>The remaining g</w:t>
      </w:r>
      <w:r w:rsidRPr="00EA68DC">
        <w:rPr>
          <w:rFonts w:ascii="Times New Roman" w:hAnsi="Times New Roman" w:cs="Times New Roman"/>
          <w:iCs/>
          <w:color w:val="000000"/>
          <w:sz w:val="24"/>
          <w:szCs w:val="24"/>
        </w:rPr>
        <w:t xml:space="preserve">ut samples </w:t>
      </w:r>
      <w:r w:rsidR="00257EDF">
        <w:rPr>
          <w:rFonts w:ascii="Times New Roman" w:hAnsi="Times New Roman" w:cs="Times New Roman"/>
          <w:iCs/>
          <w:color w:val="000000"/>
          <w:sz w:val="24"/>
          <w:szCs w:val="24"/>
        </w:rPr>
        <w:t>were removed and preserved in</w:t>
      </w:r>
      <w:r w:rsidR="00014043">
        <w:rPr>
          <w:rFonts w:ascii="Times New Roman" w:hAnsi="Times New Roman" w:cs="Times New Roman"/>
          <w:iCs/>
          <w:color w:val="000000"/>
          <w:sz w:val="24"/>
          <w:szCs w:val="24"/>
        </w:rPr>
        <w:t xml:space="preserve"> containers having</w:t>
      </w:r>
      <w:r w:rsidR="00257EDF">
        <w:rPr>
          <w:rFonts w:ascii="Times New Roman" w:hAnsi="Times New Roman" w:cs="Times New Roman"/>
          <w:iCs/>
          <w:color w:val="000000"/>
          <w:sz w:val="24"/>
          <w:szCs w:val="24"/>
        </w:rPr>
        <w:t xml:space="preserve"> 70% alcohol</w:t>
      </w:r>
      <w:r w:rsidR="00E03374">
        <w:rPr>
          <w:rFonts w:ascii="Times New Roman" w:hAnsi="Times New Roman" w:cs="Times New Roman"/>
          <w:iCs/>
          <w:color w:val="000000"/>
          <w:sz w:val="24"/>
          <w:szCs w:val="24"/>
        </w:rPr>
        <w:t>,</w:t>
      </w:r>
      <w:r w:rsidR="00476B0D">
        <w:rPr>
          <w:rFonts w:ascii="Times New Roman" w:hAnsi="Times New Roman" w:cs="Times New Roman"/>
          <w:iCs/>
          <w:color w:val="000000"/>
          <w:sz w:val="24"/>
          <w:szCs w:val="24"/>
        </w:rPr>
        <w:t xml:space="preserve"> </w:t>
      </w:r>
      <w:r w:rsidR="003C1122">
        <w:rPr>
          <w:rFonts w:ascii="Times New Roman" w:hAnsi="Times New Roman" w:cs="Times New Roman"/>
          <w:iCs/>
          <w:color w:val="000000"/>
          <w:sz w:val="24"/>
          <w:szCs w:val="24"/>
        </w:rPr>
        <w:t>stored in cool box and transported to University of Nairobi parasitology laboratory</w:t>
      </w:r>
      <w:r w:rsidR="000B3EA6">
        <w:rPr>
          <w:rFonts w:ascii="Times New Roman" w:hAnsi="Times New Roman" w:cs="Times New Roman"/>
          <w:iCs/>
          <w:color w:val="000000"/>
          <w:sz w:val="24"/>
          <w:szCs w:val="24"/>
        </w:rPr>
        <w:t xml:space="preserve"> for</w:t>
      </w:r>
      <w:r w:rsidRPr="00EA68DC">
        <w:rPr>
          <w:rFonts w:ascii="Times New Roman" w:hAnsi="Times New Roman" w:cs="Times New Roman"/>
          <w:iCs/>
          <w:color w:val="000000"/>
          <w:sz w:val="24"/>
          <w:szCs w:val="24"/>
        </w:rPr>
        <w:t xml:space="preserve"> </w:t>
      </w:r>
      <w:r w:rsidRPr="00056877">
        <w:rPr>
          <w:rFonts w:ascii="Times New Roman" w:hAnsi="Times New Roman" w:cs="Times New Roman"/>
          <w:iCs/>
          <w:color w:val="000000"/>
          <w:sz w:val="24"/>
          <w:szCs w:val="24"/>
        </w:rPr>
        <w:t>d</w:t>
      </w:r>
      <w:r w:rsidR="00CC7066" w:rsidRPr="00056877">
        <w:rPr>
          <w:rFonts w:ascii="Times New Roman" w:hAnsi="Times New Roman" w:cs="Times New Roman"/>
          <w:iCs/>
          <w:color w:val="000000"/>
          <w:sz w:val="24"/>
          <w:szCs w:val="24"/>
        </w:rPr>
        <w:t>et</w:t>
      </w:r>
      <w:r w:rsidRPr="00056877">
        <w:rPr>
          <w:rFonts w:ascii="Times New Roman" w:hAnsi="Times New Roman" w:cs="Times New Roman"/>
          <w:iCs/>
          <w:color w:val="000000"/>
          <w:sz w:val="24"/>
          <w:szCs w:val="24"/>
        </w:rPr>
        <w:t>a</w:t>
      </w:r>
      <w:r w:rsidRPr="00EA68DC">
        <w:rPr>
          <w:rFonts w:ascii="Times New Roman" w:hAnsi="Times New Roman" w:cs="Times New Roman"/>
          <w:iCs/>
          <w:color w:val="000000"/>
          <w:sz w:val="24"/>
          <w:szCs w:val="24"/>
        </w:rPr>
        <w:t>iled analysis of gastrointestinal parasites.</w:t>
      </w:r>
      <w:r w:rsidRPr="00C76677">
        <w:rPr>
          <w:rFonts w:ascii="Times New Roman" w:hAnsi="Times New Roman" w:cs="Times New Roman"/>
          <w:iCs/>
          <w:color w:val="000000"/>
          <w:sz w:val="24"/>
          <w:szCs w:val="24"/>
        </w:rPr>
        <w:t xml:space="preserve"> </w:t>
      </w:r>
    </w:p>
    <w:p w14:paraId="4EAF69EA" w14:textId="27EE9D8B" w:rsidR="00A47603" w:rsidRPr="00F83DF2" w:rsidRDefault="00A47603" w:rsidP="006B5964">
      <w:pPr>
        <w:pStyle w:val="Heading1"/>
        <w:spacing w:line="360" w:lineRule="auto"/>
        <w:rPr>
          <w:rFonts w:ascii="Times New Roman" w:hAnsi="Times New Roman" w:cs="Times New Roman"/>
          <w:b/>
          <w:bCs/>
          <w:color w:val="auto"/>
          <w:sz w:val="24"/>
          <w:szCs w:val="24"/>
        </w:rPr>
      </w:pPr>
      <w:bookmarkStart w:id="120" w:name="_Toc146698940"/>
      <w:r w:rsidRPr="00F83DF2">
        <w:rPr>
          <w:rFonts w:ascii="Times New Roman" w:hAnsi="Times New Roman" w:cs="Times New Roman"/>
          <w:b/>
          <w:bCs/>
          <w:color w:val="auto"/>
          <w:sz w:val="24"/>
          <w:szCs w:val="24"/>
        </w:rPr>
        <w:t xml:space="preserve">3.6 </w:t>
      </w:r>
      <w:r w:rsidR="006977E6" w:rsidRPr="00BA67F6">
        <w:rPr>
          <w:rFonts w:ascii="Times New Roman" w:hAnsi="Times New Roman" w:cs="Times New Roman"/>
          <w:b/>
          <w:bCs/>
          <w:color w:val="auto"/>
          <w:sz w:val="24"/>
          <w:szCs w:val="24"/>
        </w:rPr>
        <w:t xml:space="preserve">Necropsy and </w:t>
      </w:r>
      <w:r w:rsidRPr="00F83DF2">
        <w:rPr>
          <w:rFonts w:ascii="Times New Roman" w:hAnsi="Times New Roman" w:cs="Times New Roman"/>
          <w:b/>
          <w:bCs/>
          <w:color w:val="auto"/>
          <w:sz w:val="24"/>
          <w:szCs w:val="24"/>
        </w:rPr>
        <w:t>Parasitological examination</w:t>
      </w:r>
      <w:bookmarkEnd w:id="120"/>
    </w:p>
    <w:p w14:paraId="3A7F1A56" w14:textId="7FFBDD43" w:rsidR="00A47603" w:rsidRDefault="00A47603" w:rsidP="00477A54">
      <w:pPr>
        <w:spacing w:line="360" w:lineRule="auto"/>
        <w:jc w:val="both"/>
        <w:rPr>
          <w:rFonts w:ascii="Times New Roman" w:hAnsi="Times New Roman" w:cs="Times New Roman"/>
          <w:iCs/>
          <w:color w:val="0D0D0D" w:themeColor="text1" w:themeTint="F2"/>
          <w:sz w:val="24"/>
          <w:szCs w:val="24"/>
        </w:rPr>
      </w:pPr>
      <w:bookmarkStart w:id="121" w:name="_Hlk136191697"/>
      <w:r w:rsidRPr="003835AA">
        <w:rPr>
          <w:rFonts w:ascii="Times New Roman" w:hAnsi="Times New Roman" w:cs="Times New Roman"/>
          <w:iCs/>
          <w:color w:val="000000"/>
          <w:sz w:val="24"/>
          <w:szCs w:val="24"/>
        </w:rPr>
        <w:t>Fish w</w:t>
      </w:r>
      <w:r w:rsidR="00F60DFD">
        <w:rPr>
          <w:rFonts w:ascii="Times New Roman" w:hAnsi="Times New Roman" w:cs="Times New Roman"/>
          <w:iCs/>
          <w:color w:val="000000"/>
          <w:sz w:val="24"/>
          <w:szCs w:val="24"/>
        </w:rPr>
        <w:t>ere</w:t>
      </w:r>
      <w:r w:rsidR="00C11EFC">
        <w:rPr>
          <w:rFonts w:ascii="Times New Roman" w:hAnsi="Times New Roman" w:cs="Times New Roman"/>
          <w:iCs/>
          <w:color w:val="000000"/>
          <w:sz w:val="24"/>
          <w:szCs w:val="24"/>
        </w:rPr>
        <w:t xml:space="preserve"> </w:t>
      </w:r>
      <w:r w:rsidRPr="003835AA">
        <w:rPr>
          <w:rFonts w:ascii="Times New Roman" w:hAnsi="Times New Roman" w:cs="Times New Roman"/>
          <w:iCs/>
          <w:color w:val="000000"/>
          <w:sz w:val="24"/>
          <w:szCs w:val="24"/>
        </w:rPr>
        <w:t xml:space="preserve">humanely killed by giving a sharp blow on the </w:t>
      </w:r>
      <w:r w:rsidR="00884852" w:rsidRPr="003835AA">
        <w:rPr>
          <w:rFonts w:ascii="Times New Roman" w:hAnsi="Times New Roman" w:cs="Times New Roman"/>
          <w:iCs/>
          <w:color w:val="000000"/>
          <w:sz w:val="24"/>
          <w:szCs w:val="24"/>
        </w:rPr>
        <w:t>cranium</w:t>
      </w:r>
      <w:r w:rsidR="001F3B4D">
        <w:rPr>
          <w:rFonts w:ascii="Times New Roman" w:hAnsi="Times New Roman" w:cs="Times New Roman"/>
          <w:iCs/>
          <w:color w:val="000000"/>
          <w:sz w:val="24"/>
          <w:szCs w:val="24"/>
        </w:rPr>
        <w:t xml:space="preserve"> and </w:t>
      </w:r>
      <w:r w:rsidR="001F3B4D" w:rsidRPr="001F3B4D">
        <w:rPr>
          <w:rFonts w:ascii="Times New Roman" w:hAnsi="Times New Roman" w:cs="Times New Roman"/>
          <w:iCs/>
          <w:color w:val="000000"/>
          <w:sz w:val="24"/>
          <w:szCs w:val="24"/>
        </w:rPr>
        <w:t>pithed to separate the central nervous system from the spinal cord</w:t>
      </w:r>
      <w:bookmarkEnd w:id="121"/>
      <w:r w:rsidR="00884852" w:rsidRPr="003835AA">
        <w:rPr>
          <w:rFonts w:ascii="Times New Roman" w:hAnsi="Times New Roman" w:cs="Times New Roman"/>
          <w:iCs/>
          <w:color w:val="000000"/>
          <w:sz w:val="24"/>
          <w:szCs w:val="24"/>
        </w:rPr>
        <w:t>.</w:t>
      </w:r>
      <w:r w:rsidR="00DE3BBE">
        <w:rPr>
          <w:rFonts w:ascii="Times New Roman" w:hAnsi="Times New Roman" w:cs="Times New Roman"/>
          <w:iCs/>
          <w:color w:val="000000"/>
          <w:sz w:val="24"/>
          <w:szCs w:val="24"/>
        </w:rPr>
        <w:t xml:space="preserve"> </w:t>
      </w:r>
      <w:r w:rsidR="00884852">
        <w:rPr>
          <w:rFonts w:ascii="Times New Roman" w:hAnsi="Times New Roman" w:cs="Times New Roman"/>
          <w:iCs/>
          <w:color w:val="000000"/>
          <w:sz w:val="24"/>
          <w:szCs w:val="24"/>
        </w:rPr>
        <w:t>The</w:t>
      </w:r>
      <w:r w:rsidR="006977E6" w:rsidRPr="00BA67F6">
        <w:rPr>
          <w:rFonts w:ascii="Times New Roman" w:hAnsi="Times New Roman" w:cs="Times New Roman"/>
          <w:iCs/>
          <w:sz w:val="24"/>
          <w:szCs w:val="24"/>
        </w:rPr>
        <w:t>y were</w:t>
      </w:r>
      <w:r w:rsidR="00884852">
        <w:rPr>
          <w:rFonts w:ascii="Times New Roman" w:hAnsi="Times New Roman" w:cs="Times New Roman"/>
          <w:iCs/>
          <w:color w:val="000000"/>
          <w:sz w:val="24"/>
          <w:szCs w:val="24"/>
        </w:rPr>
        <w:t xml:space="preserve"> weighed using a weighing machine to the nearest </w:t>
      </w:r>
      <w:r w:rsidR="00884852">
        <w:rPr>
          <w:rFonts w:ascii="Times New Roman" w:hAnsi="Times New Roman" w:cs="Times New Roman"/>
          <w:iCs/>
          <w:color w:val="000000"/>
          <w:sz w:val="24"/>
          <w:szCs w:val="24"/>
        </w:rPr>
        <w:lastRenderedPageBreak/>
        <w:t xml:space="preserve">grams, standard length and full length were measured </w:t>
      </w:r>
      <w:r w:rsidR="00E4102F">
        <w:rPr>
          <w:rFonts w:ascii="Times New Roman" w:hAnsi="Times New Roman" w:cs="Times New Roman"/>
          <w:iCs/>
          <w:color w:val="000000"/>
          <w:sz w:val="24"/>
          <w:szCs w:val="24"/>
        </w:rPr>
        <w:t>using</w:t>
      </w:r>
      <w:r w:rsidR="00E4102F" w:rsidRPr="00BA67F6">
        <w:rPr>
          <w:rFonts w:ascii="Times New Roman" w:hAnsi="Times New Roman" w:cs="Times New Roman"/>
          <w:iCs/>
          <w:color w:val="FF0000"/>
          <w:sz w:val="24"/>
          <w:szCs w:val="24"/>
        </w:rPr>
        <w:t xml:space="preserve"> </w:t>
      </w:r>
      <w:r w:rsidR="006977E6" w:rsidRPr="00BA67F6">
        <w:rPr>
          <w:rFonts w:ascii="Times New Roman" w:hAnsi="Times New Roman" w:cs="Times New Roman"/>
          <w:iCs/>
          <w:sz w:val="24"/>
          <w:szCs w:val="24"/>
        </w:rPr>
        <w:t>a</w:t>
      </w:r>
      <w:r w:rsidR="00E4102F">
        <w:rPr>
          <w:rFonts w:ascii="Times New Roman" w:hAnsi="Times New Roman" w:cs="Times New Roman"/>
          <w:iCs/>
          <w:color w:val="000000"/>
          <w:sz w:val="24"/>
          <w:szCs w:val="24"/>
        </w:rPr>
        <w:t xml:space="preserve"> ruler </w:t>
      </w:r>
      <w:r w:rsidR="00884852">
        <w:rPr>
          <w:rFonts w:ascii="Times New Roman" w:hAnsi="Times New Roman" w:cs="Times New Roman"/>
          <w:iCs/>
          <w:color w:val="000000"/>
          <w:sz w:val="24"/>
          <w:szCs w:val="24"/>
        </w:rPr>
        <w:t xml:space="preserve">to the nearest </w:t>
      </w:r>
      <w:proofErr w:type="spellStart"/>
      <w:r w:rsidR="00884852">
        <w:rPr>
          <w:rFonts w:ascii="Times New Roman" w:hAnsi="Times New Roman" w:cs="Times New Roman"/>
          <w:iCs/>
          <w:color w:val="000000"/>
          <w:sz w:val="24"/>
          <w:szCs w:val="24"/>
        </w:rPr>
        <w:t>centim</w:t>
      </w:r>
      <w:r w:rsidR="00CC7066" w:rsidRPr="00056877">
        <w:rPr>
          <w:rFonts w:ascii="Times New Roman" w:hAnsi="Times New Roman" w:cs="Times New Roman"/>
          <w:color w:val="000000"/>
          <w:sz w:val="24"/>
          <w:szCs w:val="24"/>
        </w:rPr>
        <w:t>et</w:t>
      </w:r>
      <w:r w:rsidR="00884852" w:rsidRPr="00BA67F6">
        <w:rPr>
          <w:rFonts w:ascii="Times New Roman" w:hAnsi="Times New Roman" w:cs="Times New Roman"/>
          <w:color w:val="000000"/>
          <w:sz w:val="24"/>
          <w:szCs w:val="24"/>
        </w:rPr>
        <w:t>r</w:t>
      </w:r>
      <w:r w:rsidR="00884852" w:rsidRPr="00BA67F6">
        <w:rPr>
          <w:rFonts w:ascii="Times New Roman" w:hAnsi="Times New Roman" w:cs="Times New Roman"/>
          <w:iCs/>
          <w:color w:val="000000"/>
          <w:sz w:val="24"/>
          <w:szCs w:val="24"/>
        </w:rPr>
        <w:t>e</w:t>
      </w:r>
      <w:r w:rsidR="00F74C30">
        <w:rPr>
          <w:rFonts w:ascii="Times New Roman" w:hAnsi="Times New Roman" w:cs="Times New Roman"/>
          <w:iCs/>
          <w:color w:val="000000"/>
          <w:sz w:val="24"/>
          <w:szCs w:val="24"/>
        </w:rPr>
        <w:t>s</w:t>
      </w:r>
      <w:proofErr w:type="spellEnd"/>
      <w:r w:rsidR="00884852">
        <w:rPr>
          <w:rFonts w:ascii="Times New Roman" w:hAnsi="Times New Roman" w:cs="Times New Roman"/>
          <w:iCs/>
          <w:color w:val="000000"/>
          <w:sz w:val="24"/>
          <w:szCs w:val="24"/>
        </w:rPr>
        <w:t>.</w:t>
      </w:r>
      <w:r w:rsidRPr="003835AA">
        <w:rPr>
          <w:rFonts w:ascii="Times New Roman" w:hAnsi="Times New Roman" w:cs="Times New Roman"/>
          <w:iCs/>
          <w:color w:val="000000"/>
          <w:sz w:val="24"/>
          <w:szCs w:val="24"/>
        </w:rPr>
        <w:t xml:space="preserve"> </w:t>
      </w:r>
      <w:r w:rsidR="00941DF1">
        <w:rPr>
          <w:rFonts w:ascii="Times New Roman" w:hAnsi="Times New Roman" w:cs="Times New Roman"/>
          <w:iCs/>
          <w:color w:val="000000"/>
          <w:sz w:val="24"/>
          <w:szCs w:val="24"/>
        </w:rPr>
        <w:t>After that,</w:t>
      </w:r>
      <w:r w:rsidRPr="003835AA">
        <w:rPr>
          <w:rFonts w:ascii="Times New Roman" w:hAnsi="Times New Roman" w:cs="Times New Roman"/>
          <w:iCs/>
          <w:color w:val="000000"/>
          <w:sz w:val="24"/>
          <w:szCs w:val="24"/>
        </w:rPr>
        <w:t xml:space="preserve"> </w:t>
      </w:r>
      <w:bookmarkStart w:id="122" w:name="_Hlk136191765"/>
      <w:r w:rsidRPr="003835AA">
        <w:rPr>
          <w:rFonts w:ascii="Times New Roman" w:hAnsi="Times New Roman" w:cs="Times New Roman"/>
          <w:iCs/>
          <w:color w:val="000000"/>
          <w:sz w:val="24"/>
          <w:szCs w:val="24"/>
        </w:rPr>
        <w:t>gross examination for presence of ectoparasites and pathological lesions like wounds/ulcers</w:t>
      </w:r>
      <w:r w:rsidR="00941DF1">
        <w:rPr>
          <w:rFonts w:ascii="Times New Roman" w:hAnsi="Times New Roman" w:cs="Times New Roman"/>
          <w:iCs/>
          <w:color w:val="000000"/>
          <w:sz w:val="24"/>
          <w:szCs w:val="24"/>
        </w:rPr>
        <w:t xml:space="preserve"> was done</w:t>
      </w:r>
      <w:r>
        <w:rPr>
          <w:rFonts w:ascii="Times New Roman" w:hAnsi="Times New Roman" w:cs="Times New Roman"/>
          <w:iCs/>
          <w:color w:val="000000"/>
          <w:sz w:val="24"/>
          <w:szCs w:val="24"/>
        </w:rPr>
        <w:t>.</w:t>
      </w:r>
      <w:r w:rsidRPr="00C73E5A">
        <w:t xml:space="preserve"> </w:t>
      </w:r>
      <w:r w:rsidRPr="00C73E5A">
        <w:rPr>
          <w:rFonts w:ascii="Times New Roman" w:hAnsi="Times New Roman" w:cs="Times New Roman"/>
          <w:iCs/>
          <w:color w:val="000000"/>
          <w:sz w:val="24"/>
          <w:szCs w:val="24"/>
        </w:rPr>
        <w:t>Macroscopic</w:t>
      </w:r>
      <w:r>
        <w:rPr>
          <w:rFonts w:ascii="Times New Roman" w:hAnsi="Times New Roman" w:cs="Times New Roman"/>
          <w:iCs/>
          <w:color w:val="000000"/>
          <w:sz w:val="24"/>
          <w:szCs w:val="24"/>
        </w:rPr>
        <w:t xml:space="preserve"> and microscopic</w:t>
      </w:r>
      <w:r w:rsidRPr="00C73E5A">
        <w:rPr>
          <w:rFonts w:ascii="Times New Roman" w:hAnsi="Times New Roman" w:cs="Times New Roman"/>
          <w:iCs/>
          <w:color w:val="000000"/>
          <w:sz w:val="24"/>
          <w:szCs w:val="24"/>
        </w:rPr>
        <w:t xml:space="preserve"> examination on the external surface of the gills and body surface w</w:t>
      </w:r>
      <w:r w:rsidR="003A35E0">
        <w:rPr>
          <w:rFonts w:ascii="Times New Roman" w:hAnsi="Times New Roman" w:cs="Times New Roman"/>
          <w:iCs/>
          <w:color w:val="000000"/>
          <w:sz w:val="24"/>
          <w:szCs w:val="24"/>
        </w:rPr>
        <w:t>as</w:t>
      </w:r>
      <w:r w:rsidRPr="00C73E5A">
        <w:rPr>
          <w:rFonts w:ascii="Times New Roman" w:hAnsi="Times New Roman" w:cs="Times New Roman"/>
          <w:iCs/>
          <w:color w:val="000000"/>
          <w:sz w:val="24"/>
          <w:szCs w:val="24"/>
        </w:rPr>
        <w:t xml:space="preserve"> done for ectoparasites</w:t>
      </w:r>
      <w:bookmarkEnd w:id="122"/>
      <w:r w:rsidR="003A35E0">
        <w:rPr>
          <w:rFonts w:ascii="Times New Roman" w:hAnsi="Times New Roman" w:cs="Times New Roman"/>
          <w:iCs/>
          <w:color w:val="000000"/>
          <w:sz w:val="24"/>
          <w:szCs w:val="24"/>
        </w:rPr>
        <w:t>.</w:t>
      </w:r>
      <w:r w:rsidRPr="00C73E5A">
        <w:rPr>
          <w:rFonts w:ascii="Times New Roman" w:hAnsi="Times New Roman" w:cs="Times New Roman"/>
          <w:iCs/>
          <w:color w:val="000000"/>
          <w:sz w:val="24"/>
          <w:szCs w:val="24"/>
        </w:rPr>
        <w:t xml:space="preserve"> </w:t>
      </w:r>
      <w:bookmarkStart w:id="123" w:name="_Hlk136191881"/>
      <w:r w:rsidR="003A35E0" w:rsidRPr="003A35E0">
        <w:rPr>
          <w:rFonts w:ascii="Times New Roman" w:hAnsi="Times New Roman" w:cs="Times New Roman"/>
          <w:iCs/>
          <w:color w:val="000000"/>
          <w:sz w:val="24"/>
          <w:szCs w:val="24"/>
        </w:rPr>
        <w:t xml:space="preserve">Fresh mounts of the skin scrapings and gill filaments were collected on slides with saline and examined under the </w:t>
      </w:r>
      <w:r w:rsidR="000C0B93" w:rsidRPr="003A35E0">
        <w:rPr>
          <w:rFonts w:ascii="Times New Roman" w:hAnsi="Times New Roman" w:cs="Times New Roman"/>
          <w:iCs/>
          <w:color w:val="000000"/>
          <w:sz w:val="24"/>
          <w:szCs w:val="24"/>
        </w:rPr>
        <w:t>microscope</w:t>
      </w:r>
      <w:r w:rsidR="008D0358">
        <w:rPr>
          <w:rFonts w:ascii="Times New Roman" w:hAnsi="Times New Roman" w:cs="Times New Roman"/>
          <w:iCs/>
          <w:color w:val="000000"/>
          <w:sz w:val="24"/>
          <w:szCs w:val="24"/>
        </w:rPr>
        <w:t xml:space="preserve"> </w:t>
      </w:r>
      <w:bookmarkEnd w:id="123"/>
      <w:r w:rsidRPr="008A144C">
        <w:rPr>
          <w:rFonts w:ascii="Times New Roman" w:hAnsi="Times New Roman" w:cs="Times New Roman"/>
          <w:color w:val="0D0D0D" w:themeColor="text1" w:themeTint="F2"/>
          <w:sz w:val="24"/>
          <w:szCs w:val="24"/>
          <w:shd w:val="clear" w:color="auto" w:fill="FFFFFF"/>
        </w:rPr>
        <w:t>(Woo 2006; Noga 2010).</w:t>
      </w:r>
      <w:r w:rsidRPr="008A144C">
        <w:rPr>
          <w:rFonts w:ascii="Times New Roman" w:hAnsi="Times New Roman" w:cs="Times New Roman"/>
          <w:iCs/>
          <w:color w:val="0D0D0D" w:themeColor="text1" w:themeTint="F2"/>
          <w:sz w:val="24"/>
          <w:szCs w:val="24"/>
        </w:rPr>
        <w:t xml:space="preserve"> </w:t>
      </w:r>
      <w:r w:rsidR="0084453A">
        <w:rPr>
          <w:rFonts w:ascii="Times New Roman" w:hAnsi="Times New Roman" w:cs="Times New Roman"/>
          <w:iCs/>
          <w:color w:val="0D0D0D" w:themeColor="text1" w:themeTint="F2"/>
          <w:sz w:val="24"/>
          <w:szCs w:val="24"/>
        </w:rPr>
        <w:t xml:space="preserve">After that, each </w:t>
      </w:r>
      <w:r w:rsidR="0084453A" w:rsidRPr="0084453A">
        <w:rPr>
          <w:rFonts w:ascii="Times New Roman" w:hAnsi="Times New Roman" w:cs="Times New Roman"/>
          <w:iCs/>
          <w:color w:val="0D0D0D" w:themeColor="text1" w:themeTint="F2"/>
          <w:sz w:val="24"/>
          <w:szCs w:val="24"/>
        </w:rPr>
        <w:t>fish was laid on its side on the dissecting table</w:t>
      </w:r>
      <w:r w:rsidR="0084453A">
        <w:rPr>
          <w:rFonts w:ascii="Times New Roman" w:hAnsi="Times New Roman" w:cs="Times New Roman"/>
          <w:iCs/>
          <w:color w:val="0D0D0D" w:themeColor="text1" w:themeTint="F2"/>
          <w:sz w:val="24"/>
          <w:szCs w:val="24"/>
        </w:rPr>
        <w:t>.</w:t>
      </w:r>
      <w:r w:rsidRPr="008A144C">
        <w:rPr>
          <w:rFonts w:ascii="Times New Roman" w:hAnsi="Times New Roman" w:cs="Times New Roman"/>
          <w:iCs/>
          <w:color w:val="0D0D0D" w:themeColor="text1" w:themeTint="F2"/>
          <w:sz w:val="24"/>
          <w:szCs w:val="24"/>
        </w:rPr>
        <w:t xml:space="preserve"> </w:t>
      </w:r>
      <w:bookmarkStart w:id="124" w:name="_Hlk136199506"/>
      <w:r w:rsidR="0084453A">
        <w:rPr>
          <w:rFonts w:ascii="Times New Roman" w:hAnsi="Times New Roman" w:cs="Times New Roman"/>
          <w:iCs/>
          <w:color w:val="0D0D0D" w:themeColor="text1" w:themeTint="F2"/>
          <w:sz w:val="24"/>
          <w:szCs w:val="24"/>
        </w:rPr>
        <w:t>E</w:t>
      </w:r>
      <w:r w:rsidR="0084453A" w:rsidRPr="0084453A">
        <w:rPr>
          <w:rFonts w:ascii="Times New Roman" w:hAnsi="Times New Roman" w:cs="Times New Roman"/>
          <w:iCs/>
          <w:color w:val="0D0D0D" w:themeColor="text1" w:themeTint="F2"/>
          <w:sz w:val="24"/>
          <w:szCs w:val="24"/>
        </w:rPr>
        <w:t xml:space="preserve">yes were removed and contents expressed on a slide and examined for eye </w:t>
      </w:r>
      <w:r w:rsidR="008D0358" w:rsidRPr="0084453A">
        <w:rPr>
          <w:rFonts w:ascii="Times New Roman" w:hAnsi="Times New Roman" w:cs="Times New Roman"/>
          <w:iCs/>
          <w:color w:val="0D0D0D" w:themeColor="text1" w:themeTint="F2"/>
          <w:sz w:val="24"/>
          <w:szCs w:val="24"/>
        </w:rPr>
        <w:t>flukes</w:t>
      </w:r>
      <w:bookmarkEnd w:id="124"/>
      <w:r w:rsidR="008D0358" w:rsidRPr="0084453A">
        <w:rPr>
          <w:rFonts w:ascii="Times New Roman" w:hAnsi="Times New Roman" w:cs="Times New Roman"/>
          <w:iCs/>
          <w:color w:val="0D0D0D" w:themeColor="text1" w:themeTint="F2"/>
          <w:sz w:val="24"/>
          <w:szCs w:val="24"/>
        </w:rPr>
        <w:t xml:space="preserve">. </w:t>
      </w:r>
      <w:r w:rsidR="00210301" w:rsidRPr="00210301">
        <w:rPr>
          <w:rFonts w:ascii="Times New Roman" w:hAnsi="Times New Roman" w:cs="Times New Roman"/>
          <w:iCs/>
          <w:color w:val="0D0D0D" w:themeColor="text1" w:themeTint="F2"/>
          <w:sz w:val="24"/>
          <w:szCs w:val="24"/>
        </w:rPr>
        <w:t>A transverse incision was made anterior to the vent from which a</w:t>
      </w:r>
      <w:r w:rsidR="00306D35">
        <w:rPr>
          <w:rFonts w:ascii="Times New Roman" w:hAnsi="Times New Roman" w:cs="Times New Roman"/>
          <w:iCs/>
          <w:color w:val="0D0D0D" w:themeColor="text1" w:themeTint="F2"/>
          <w:sz w:val="24"/>
          <w:szCs w:val="24"/>
        </w:rPr>
        <w:t xml:space="preserve"> </w:t>
      </w:r>
      <w:r w:rsidR="00210301" w:rsidRPr="00210301">
        <w:rPr>
          <w:rFonts w:ascii="Times New Roman" w:hAnsi="Times New Roman" w:cs="Times New Roman"/>
          <w:iCs/>
          <w:color w:val="0D0D0D" w:themeColor="text1" w:themeTint="F2"/>
          <w:sz w:val="24"/>
          <w:szCs w:val="24"/>
        </w:rPr>
        <w:t>longitudinal incision along the ventral midline was made up to the operculum. Another incision from the transverse one in an arc was made on the abdominal wall of the fish up to the upper corner of the operculum. The muscular flap was then removed by connecting the two incisions at the operculum.</w:t>
      </w:r>
      <w:bookmarkStart w:id="125" w:name="_Hlk136199629"/>
      <w:r w:rsidR="00210301" w:rsidRPr="00210301">
        <w:rPr>
          <w:rFonts w:ascii="Times New Roman" w:hAnsi="Times New Roman" w:cs="Times New Roman"/>
          <w:iCs/>
          <w:color w:val="0D0D0D" w:themeColor="text1" w:themeTint="F2"/>
          <w:sz w:val="24"/>
          <w:szCs w:val="24"/>
        </w:rPr>
        <w:t xml:space="preserve"> The peritoneal cavity and the organs were examined grossly for parasites and then</w:t>
      </w:r>
      <w:r w:rsidR="00346183" w:rsidRPr="00346183">
        <w:t xml:space="preserve"> </w:t>
      </w:r>
      <w:r w:rsidR="00346183" w:rsidRPr="00346183">
        <w:rPr>
          <w:rFonts w:ascii="Times New Roman" w:hAnsi="Times New Roman" w:cs="Times New Roman"/>
          <w:iCs/>
          <w:color w:val="0D0D0D" w:themeColor="text1" w:themeTint="F2"/>
          <w:sz w:val="24"/>
          <w:szCs w:val="24"/>
        </w:rPr>
        <w:t>separated. Intestinal contents were put on a slide with 0.64% saline and examined for</w:t>
      </w:r>
      <w:r w:rsidR="00A72666">
        <w:rPr>
          <w:rFonts w:ascii="Times New Roman" w:hAnsi="Times New Roman" w:cs="Times New Roman"/>
          <w:iCs/>
          <w:color w:val="0D0D0D" w:themeColor="text1" w:themeTint="F2"/>
          <w:sz w:val="24"/>
          <w:szCs w:val="24"/>
        </w:rPr>
        <w:t xml:space="preserve"> </w:t>
      </w:r>
      <w:r w:rsidR="009F3EA8">
        <w:rPr>
          <w:rFonts w:ascii="Times New Roman" w:hAnsi="Times New Roman" w:cs="Times New Roman"/>
          <w:iCs/>
          <w:color w:val="0D0D0D" w:themeColor="text1" w:themeTint="F2"/>
          <w:sz w:val="24"/>
          <w:szCs w:val="24"/>
        </w:rPr>
        <w:t>endo</w:t>
      </w:r>
      <w:r w:rsidR="00346183" w:rsidRPr="00346183">
        <w:rPr>
          <w:rFonts w:ascii="Times New Roman" w:hAnsi="Times New Roman" w:cs="Times New Roman"/>
          <w:iCs/>
          <w:color w:val="0D0D0D" w:themeColor="text1" w:themeTint="F2"/>
          <w:sz w:val="24"/>
          <w:szCs w:val="24"/>
        </w:rPr>
        <w:t>parasites</w:t>
      </w:r>
      <w:r w:rsidRPr="00754712">
        <w:rPr>
          <w:rFonts w:ascii="Times New Roman" w:hAnsi="Times New Roman" w:cs="Times New Roman"/>
          <w:iCs/>
          <w:color w:val="000000"/>
          <w:sz w:val="24"/>
          <w:szCs w:val="24"/>
        </w:rPr>
        <w:t xml:space="preserve"> </w:t>
      </w:r>
      <w:bookmarkEnd w:id="125"/>
      <w:sdt>
        <w:sdtPr>
          <w:rPr>
            <w:rFonts w:ascii="Times New Roman" w:hAnsi="Times New Roman" w:cs="Times New Roman"/>
            <w:iCs/>
            <w:color w:val="000000"/>
            <w:sz w:val="24"/>
            <w:szCs w:val="24"/>
          </w:rPr>
          <w:tag w:val="MENDELEY_CITATION_v3_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"/>
          <w:id w:val="-1931410552"/>
          <w:placeholder>
            <w:docPart w:val="51E0209E1052402A958BD8E66EAC8805"/>
          </w:placeholder>
        </w:sdtPr>
        <w:sdtContent>
          <w:r w:rsidR="00F8018B" w:rsidRPr="00F8018B">
            <w:rPr>
              <w:rFonts w:ascii="Times New Roman" w:hAnsi="Times New Roman" w:cs="Times New Roman"/>
              <w:iCs/>
              <w:color w:val="000000"/>
              <w:sz w:val="24"/>
              <w:szCs w:val="24"/>
            </w:rPr>
            <w:t>as described by Noga (2010) and Roberts (2012).</w:t>
          </w:r>
        </w:sdtContent>
      </w:sdt>
      <w:r w:rsidRPr="008A144C">
        <w:rPr>
          <w:rFonts w:ascii="Times New Roman" w:hAnsi="Times New Roman" w:cs="Times New Roman"/>
          <w:iCs/>
          <w:color w:val="0D0D0D" w:themeColor="text1" w:themeTint="F2"/>
          <w:sz w:val="24"/>
          <w:szCs w:val="24"/>
        </w:rPr>
        <w:t xml:space="preserve"> </w:t>
      </w:r>
      <w:r w:rsidR="00DC61B7">
        <w:rPr>
          <w:rFonts w:ascii="Times New Roman" w:hAnsi="Times New Roman" w:cs="Times New Roman"/>
          <w:iCs/>
          <w:color w:val="0D0D0D" w:themeColor="text1" w:themeTint="F2"/>
          <w:sz w:val="24"/>
          <w:szCs w:val="24"/>
        </w:rPr>
        <w:t xml:space="preserve">The </w:t>
      </w:r>
      <w:r w:rsidRPr="00754712">
        <w:rPr>
          <w:rFonts w:ascii="Times New Roman" w:hAnsi="Times New Roman" w:cs="Times New Roman"/>
          <w:iCs/>
          <w:color w:val="000000"/>
          <w:sz w:val="24"/>
          <w:szCs w:val="24"/>
        </w:rPr>
        <w:t>muscles of ﬁsh w</w:t>
      </w:r>
      <w:r w:rsidR="00D97278">
        <w:rPr>
          <w:rFonts w:ascii="Times New Roman" w:hAnsi="Times New Roman" w:cs="Times New Roman"/>
          <w:iCs/>
          <w:color w:val="000000"/>
          <w:sz w:val="24"/>
          <w:szCs w:val="24"/>
        </w:rPr>
        <w:t>as</w:t>
      </w:r>
      <w:r w:rsidR="006B666C">
        <w:rPr>
          <w:rFonts w:ascii="Times New Roman" w:hAnsi="Times New Roman" w:cs="Times New Roman"/>
          <w:iCs/>
          <w:color w:val="000000"/>
          <w:sz w:val="24"/>
          <w:szCs w:val="24"/>
        </w:rPr>
        <w:t xml:space="preserve"> also</w:t>
      </w:r>
      <w:r>
        <w:rPr>
          <w:rFonts w:ascii="Times New Roman" w:hAnsi="Times New Roman" w:cs="Times New Roman"/>
          <w:iCs/>
          <w:color w:val="000000"/>
          <w:sz w:val="24"/>
          <w:szCs w:val="24"/>
        </w:rPr>
        <w:t xml:space="preserve"> examined for existence of tissue parasites. Blood smear w</w:t>
      </w:r>
      <w:r w:rsidR="00DC61B7">
        <w:rPr>
          <w:rFonts w:ascii="Times New Roman" w:hAnsi="Times New Roman" w:cs="Times New Roman"/>
          <w:iCs/>
          <w:color w:val="000000"/>
          <w:sz w:val="24"/>
          <w:szCs w:val="24"/>
        </w:rPr>
        <w:t xml:space="preserve">as </w:t>
      </w:r>
      <w:r>
        <w:rPr>
          <w:rFonts w:ascii="Times New Roman" w:hAnsi="Times New Roman" w:cs="Times New Roman"/>
          <w:iCs/>
          <w:color w:val="000000"/>
          <w:sz w:val="24"/>
          <w:szCs w:val="24"/>
        </w:rPr>
        <w:t xml:space="preserve">done for </w:t>
      </w:r>
      <w:proofErr w:type="spellStart"/>
      <w:r>
        <w:rPr>
          <w:rFonts w:ascii="Times New Roman" w:hAnsi="Times New Roman" w:cs="Times New Roman"/>
          <w:iCs/>
          <w:color w:val="000000"/>
          <w:sz w:val="24"/>
          <w:szCs w:val="24"/>
        </w:rPr>
        <w:t>haemoparasites</w:t>
      </w:r>
      <w:proofErr w:type="spellEnd"/>
      <w:r>
        <w:rPr>
          <w:rFonts w:ascii="Times New Roman" w:hAnsi="Times New Roman" w:cs="Times New Roman"/>
          <w:iCs/>
          <w:color w:val="000000"/>
          <w:sz w:val="24"/>
          <w:szCs w:val="24"/>
        </w:rPr>
        <w:t xml:space="preserve"> </w:t>
      </w:r>
      <w:sdt>
        <w:sdtPr>
          <w:rPr>
            <w:rFonts w:ascii="Times New Roman" w:hAnsi="Times New Roman" w:cs="Times New Roman"/>
            <w:iCs/>
            <w:color w:val="000000"/>
            <w:sz w:val="24"/>
            <w:szCs w:val="24"/>
          </w:rPr>
          <w:tag w:val="MENDELEY_CITATION_v3_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"/>
          <w:id w:val="227735200"/>
          <w:placeholder>
            <w:docPart w:val="51E0209E1052402A958BD8E66EAC8805"/>
          </w:placeholder>
        </w:sdtPr>
        <w:sdtContent>
          <w:r w:rsidR="00F8018B" w:rsidRPr="00F8018B">
            <w:rPr>
              <w:rFonts w:ascii="Times New Roman" w:hAnsi="Times New Roman" w:cs="Times New Roman"/>
              <w:iCs/>
              <w:color w:val="000000"/>
              <w:sz w:val="24"/>
              <w:szCs w:val="24"/>
            </w:rPr>
            <w:t>(Noga, 2010).</w:t>
          </w:r>
        </w:sdtContent>
      </w:sdt>
      <w:r>
        <w:rPr>
          <w:rFonts w:ascii="Times New Roman" w:hAnsi="Times New Roman" w:cs="Times New Roman"/>
          <w:iCs/>
          <w:color w:val="000000"/>
          <w:sz w:val="24"/>
          <w:szCs w:val="24"/>
        </w:rPr>
        <w:t xml:space="preserve"> Gastrointestinal parasites w</w:t>
      </w:r>
      <w:r w:rsidR="00A94B20">
        <w:rPr>
          <w:rFonts w:ascii="Times New Roman" w:hAnsi="Times New Roman" w:cs="Times New Roman"/>
          <w:iCs/>
          <w:color w:val="000000"/>
          <w:sz w:val="24"/>
          <w:szCs w:val="24"/>
        </w:rPr>
        <w:t>ere</w:t>
      </w:r>
      <w:r>
        <w:rPr>
          <w:rFonts w:ascii="Times New Roman" w:hAnsi="Times New Roman" w:cs="Times New Roman"/>
          <w:iCs/>
          <w:color w:val="000000"/>
          <w:sz w:val="24"/>
          <w:szCs w:val="24"/>
        </w:rPr>
        <w:t xml:space="preserve"> </w:t>
      </w:r>
      <w:r w:rsidRPr="00C43080">
        <w:rPr>
          <w:rFonts w:ascii="Times New Roman" w:hAnsi="Times New Roman" w:cs="Times New Roman"/>
          <w:iCs/>
          <w:color w:val="000000"/>
          <w:sz w:val="24"/>
          <w:szCs w:val="24"/>
        </w:rPr>
        <w:t>preserved in 70% alcohol</w:t>
      </w:r>
      <w:r>
        <w:rPr>
          <w:rFonts w:ascii="Times New Roman" w:hAnsi="Times New Roman" w:cs="Times New Roman"/>
          <w:iCs/>
          <w:color w:val="000000"/>
          <w:sz w:val="24"/>
          <w:szCs w:val="24"/>
        </w:rPr>
        <w:t xml:space="preserve"> for later identification </w:t>
      </w:r>
      <w:r w:rsidR="00DC61B7">
        <w:rPr>
          <w:rFonts w:ascii="Times New Roman" w:hAnsi="Times New Roman" w:cs="Times New Roman"/>
          <w:iCs/>
          <w:color w:val="000000"/>
          <w:sz w:val="24"/>
          <w:szCs w:val="24"/>
        </w:rPr>
        <w:t xml:space="preserve">at University of Nairobi, department of pathology, microbiology and parasitology </w:t>
      </w:r>
      <w:r w:rsidRPr="00C43080">
        <w:rPr>
          <w:rFonts w:ascii="Times New Roman" w:hAnsi="Times New Roman" w:cs="Times New Roman"/>
          <w:iCs/>
          <w:color w:val="000000"/>
          <w:sz w:val="24"/>
          <w:szCs w:val="24"/>
        </w:rPr>
        <w:t>using morphological characteristics as given by</w:t>
      </w:r>
      <w:r w:rsidRPr="00CD2433">
        <w:rPr>
          <w:rFonts w:ascii="Times New Roman" w:hAnsi="Times New Roman" w:cs="Times New Roman"/>
          <w:iCs/>
          <w:color w:val="000000"/>
          <w:sz w:val="24"/>
          <w:szCs w:val="24"/>
        </w:rPr>
        <w:t xml:space="preserve"> </w:t>
      </w:r>
      <w:sdt>
        <w:sdtPr>
          <w:rPr>
            <w:rFonts w:ascii="Times New Roman" w:hAnsi="Times New Roman" w:cs="Times New Roman"/>
            <w:iCs/>
            <w:color w:val="000000"/>
            <w:sz w:val="24"/>
            <w:szCs w:val="24"/>
          </w:rPr>
          <w:tag w:val="MENDELEY_CITATION_v3_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"/>
          <w:id w:val="-750188813"/>
          <w:placeholder>
            <w:docPart w:val="51E0209E1052402A958BD8E66EAC8805"/>
          </w:placeholder>
        </w:sdtPr>
        <w:sdtContent>
          <w:r w:rsidR="00F8018B" w:rsidRPr="00F8018B">
            <w:rPr>
              <w:rFonts w:ascii="Times New Roman" w:hAnsi="Times New Roman" w:cs="Times New Roman"/>
              <w:iCs/>
              <w:color w:val="000000"/>
              <w:sz w:val="24"/>
              <w:szCs w:val="24"/>
            </w:rPr>
            <w:t>(Woo 2006; Noga, 2010; Roberts, 2012)</w:t>
          </w:r>
        </w:sdtContent>
      </w:sdt>
      <w:r w:rsidRPr="008A144C">
        <w:rPr>
          <w:rFonts w:ascii="Times New Roman" w:hAnsi="Times New Roman" w:cs="Times New Roman"/>
          <w:iCs/>
          <w:color w:val="0D0D0D" w:themeColor="text1" w:themeTint="F2"/>
          <w:sz w:val="24"/>
          <w:szCs w:val="24"/>
        </w:rPr>
        <w:t xml:space="preserve"> .</w:t>
      </w:r>
      <w:r w:rsidR="00477A54" w:rsidRPr="00477A54">
        <w:rPr>
          <w:rFonts w:ascii="Times New Roman" w:hAnsi="Times New Roman" w:cs="Times New Roman"/>
          <w:iCs/>
          <w:color w:val="0D0D0D" w:themeColor="text1" w:themeTint="F2"/>
          <w:sz w:val="24"/>
          <w:szCs w:val="24"/>
        </w:rPr>
        <w:t xml:space="preserve"> At the laboratory, stomach and intestines were put in a p</w:t>
      </w:r>
      <w:r w:rsidR="00CC7066" w:rsidRPr="00056877">
        <w:rPr>
          <w:rFonts w:ascii="Times New Roman" w:hAnsi="Times New Roman" w:cs="Times New Roman"/>
          <w:color w:val="0D0D0D" w:themeColor="text1" w:themeTint="F2"/>
          <w:sz w:val="24"/>
          <w:szCs w:val="24"/>
        </w:rPr>
        <w:t>et</w:t>
      </w:r>
      <w:r w:rsidR="00477A54" w:rsidRPr="00477A54">
        <w:rPr>
          <w:rFonts w:ascii="Times New Roman" w:hAnsi="Times New Roman" w:cs="Times New Roman"/>
          <w:iCs/>
          <w:color w:val="0D0D0D" w:themeColor="text1" w:themeTint="F2"/>
          <w:sz w:val="24"/>
          <w:szCs w:val="24"/>
        </w:rPr>
        <w:t>ri dish with saline, the contents expressed and examined under the dissecting microscope for parasites.</w:t>
      </w:r>
    </w:p>
    <w:p w14:paraId="07CFDA90" w14:textId="77777777" w:rsidR="00542890" w:rsidRDefault="0032620D" w:rsidP="00542890">
      <w:pPr>
        <w:spacing w:line="360" w:lineRule="auto"/>
        <w:jc w:val="center"/>
        <w:rPr>
          <w:rFonts w:ascii="Times New Roman" w:hAnsi="Times New Roman" w:cs="Times New Roman"/>
          <w:b/>
          <w:bCs/>
          <w:sz w:val="24"/>
          <w:szCs w:val="24"/>
        </w:rPr>
      </w:pPr>
      <w:r>
        <w:rPr>
          <w:noProof/>
        </w:rPr>
        <w:drawing>
          <wp:inline distT="0" distB="0" distL="0" distR="0" wp14:anchorId="06D5C6C4" wp14:editId="7328C51C">
            <wp:extent cx="2935605" cy="2587557"/>
            <wp:effectExtent l="0" t="0" r="0" b="3810"/>
            <wp:docPr id="723333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2595" cy="2611347"/>
                    </a:xfrm>
                    <a:prstGeom prst="rect">
                      <a:avLst/>
                    </a:prstGeom>
                    <a:noFill/>
                    <a:ln>
                      <a:noFill/>
                    </a:ln>
                  </pic:spPr>
                </pic:pic>
              </a:graphicData>
            </a:graphic>
          </wp:inline>
        </w:drawing>
      </w:r>
      <w:bookmarkStart w:id="126" w:name="_Toc146616454"/>
    </w:p>
    <w:p w14:paraId="3C11E301" w14:textId="1A5449CB" w:rsidR="00542890" w:rsidRPr="00DC5F83" w:rsidRDefault="00DC5F83" w:rsidP="00DC5F83">
      <w:pPr>
        <w:pStyle w:val="Caption"/>
        <w:rPr>
          <w:rFonts w:ascii="Times New Roman" w:hAnsi="Times New Roman" w:cs="Times New Roman"/>
          <w:b/>
          <w:bCs/>
          <w:i w:val="0"/>
          <w:iCs w:val="0"/>
          <w:color w:val="auto"/>
          <w:sz w:val="24"/>
          <w:szCs w:val="24"/>
        </w:rPr>
      </w:pPr>
      <w:bookmarkStart w:id="127" w:name="_Toc146699103"/>
      <w:r w:rsidRPr="00DC5F83">
        <w:rPr>
          <w:rFonts w:ascii="Times New Roman" w:hAnsi="Times New Roman" w:cs="Times New Roman"/>
          <w:i w:val="0"/>
          <w:iCs w:val="0"/>
          <w:color w:val="auto"/>
          <w:sz w:val="24"/>
          <w:szCs w:val="24"/>
        </w:rPr>
        <w:t xml:space="preserve">Figure </w:t>
      </w:r>
      <w:r w:rsidRPr="00DC5F83">
        <w:rPr>
          <w:rFonts w:ascii="Times New Roman" w:hAnsi="Times New Roman" w:cs="Times New Roman"/>
          <w:i w:val="0"/>
          <w:iCs w:val="0"/>
          <w:color w:val="auto"/>
          <w:sz w:val="24"/>
          <w:szCs w:val="24"/>
        </w:rPr>
        <w:fldChar w:fldCharType="begin"/>
      </w:r>
      <w:r w:rsidRPr="00DC5F83">
        <w:rPr>
          <w:rFonts w:ascii="Times New Roman" w:hAnsi="Times New Roman" w:cs="Times New Roman"/>
          <w:i w:val="0"/>
          <w:iCs w:val="0"/>
          <w:color w:val="auto"/>
          <w:sz w:val="24"/>
          <w:szCs w:val="24"/>
        </w:rPr>
        <w:instrText xml:space="preserve"> SEQ Figure \* ARABIC </w:instrText>
      </w:r>
      <w:r w:rsidRPr="00DC5F83">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3</w:t>
      </w:r>
      <w:r w:rsidRPr="00DC5F83">
        <w:rPr>
          <w:rFonts w:ascii="Times New Roman" w:hAnsi="Times New Roman" w:cs="Times New Roman"/>
          <w:i w:val="0"/>
          <w:iCs w:val="0"/>
          <w:color w:val="auto"/>
          <w:sz w:val="24"/>
          <w:szCs w:val="24"/>
        </w:rPr>
        <w:fldChar w:fldCharType="end"/>
      </w:r>
      <w:r w:rsidRPr="00DC5F83">
        <w:rPr>
          <w:rFonts w:ascii="Times New Roman" w:hAnsi="Times New Roman" w:cs="Times New Roman"/>
          <w:i w:val="0"/>
          <w:iCs w:val="0"/>
          <w:color w:val="auto"/>
          <w:sz w:val="24"/>
          <w:szCs w:val="24"/>
        </w:rPr>
        <w:t>.</w:t>
      </w:r>
      <w:r w:rsidR="00542890" w:rsidRPr="00DC5F83">
        <w:rPr>
          <w:rFonts w:ascii="Times New Roman" w:hAnsi="Times New Roman" w:cs="Times New Roman"/>
          <w:i w:val="0"/>
          <w:iCs w:val="0"/>
          <w:color w:val="auto"/>
          <w:sz w:val="24"/>
          <w:szCs w:val="24"/>
        </w:rPr>
        <w:t>Investigator examining fish parasites under microscope</w:t>
      </w:r>
      <w:bookmarkEnd w:id="126"/>
      <w:bookmarkEnd w:id="127"/>
    </w:p>
    <w:p w14:paraId="58B3618C" w14:textId="77777777" w:rsidR="005774D8" w:rsidRPr="00477A54" w:rsidRDefault="005774D8" w:rsidP="00542890">
      <w:pPr>
        <w:spacing w:line="360" w:lineRule="auto"/>
        <w:jc w:val="center"/>
        <w:rPr>
          <w:rFonts w:ascii="Times New Roman" w:hAnsi="Times New Roman" w:cs="Times New Roman"/>
          <w:iCs/>
          <w:color w:val="0D0D0D" w:themeColor="text1" w:themeTint="F2"/>
          <w:sz w:val="24"/>
          <w:szCs w:val="24"/>
        </w:rPr>
      </w:pPr>
    </w:p>
    <w:p w14:paraId="39223766" w14:textId="23C9D858" w:rsidR="00A47603" w:rsidRPr="008365A1" w:rsidRDefault="00A47603" w:rsidP="006B5964">
      <w:pPr>
        <w:pStyle w:val="Heading1"/>
        <w:spacing w:line="360" w:lineRule="auto"/>
        <w:rPr>
          <w:rFonts w:ascii="Times New Roman" w:hAnsi="Times New Roman" w:cs="Times New Roman"/>
          <w:b/>
          <w:bCs/>
          <w:sz w:val="24"/>
          <w:szCs w:val="24"/>
        </w:rPr>
      </w:pPr>
      <w:bookmarkStart w:id="128" w:name="_Toc146698941"/>
      <w:r w:rsidRPr="008365A1">
        <w:rPr>
          <w:rFonts w:ascii="Times New Roman" w:hAnsi="Times New Roman" w:cs="Times New Roman"/>
          <w:b/>
          <w:bCs/>
          <w:sz w:val="24"/>
          <w:szCs w:val="24"/>
        </w:rPr>
        <w:t>3.7 Water quality param</w:t>
      </w:r>
      <w:r w:rsidR="00CC7066" w:rsidRPr="00056877">
        <w:rPr>
          <w:rFonts w:ascii="Times New Roman" w:hAnsi="Times New Roman" w:cs="Times New Roman"/>
          <w:b/>
          <w:bCs/>
          <w:iCs/>
          <w:sz w:val="24"/>
          <w:szCs w:val="24"/>
        </w:rPr>
        <w:t>et</w:t>
      </w:r>
      <w:r w:rsidRPr="008365A1">
        <w:rPr>
          <w:rFonts w:ascii="Times New Roman" w:hAnsi="Times New Roman" w:cs="Times New Roman"/>
          <w:b/>
          <w:bCs/>
          <w:sz w:val="24"/>
          <w:szCs w:val="24"/>
        </w:rPr>
        <w:t>ers</w:t>
      </w:r>
      <w:bookmarkEnd w:id="128"/>
    </w:p>
    <w:p w14:paraId="1516CA44" w14:textId="782517B9" w:rsidR="00AD5456" w:rsidRDefault="00A47603" w:rsidP="005779B7">
      <w:pPr>
        <w:spacing w:before="100" w:beforeAutospacing="1" w:after="100" w:afterAutospacing="1" w:line="360" w:lineRule="auto"/>
        <w:jc w:val="both"/>
        <w:rPr>
          <w:rFonts w:ascii="Times New Roman" w:hAnsi="Times New Roman" w:cs="Times New Roman"/>
          <w:color w:val="0D0D0D" w:themeColor="text1" w:themeTint="F2"/>
          <w:sz w:val="24"/>
          <w:szCs w:val="24"/>
        </w:rPr>
      </w:pPr>
      <w:r w:rsidRPr="008A144C">
        <w:rPr>
          <w:rFonts w:ascii="Times New Roman" w:eastAsia="Times New Roman" w:hAnsi="Times New Roman" w:cs="Times New Roman"/>
          <w:color w:val="0D0D0D" w:themeColor="text1" w:themeTint="F2"/>
          <w:sz w:val="24"/>
          <w:szCs w:val="24"/>
        </w:rPr>
        <w:t>Pond water quality w</w:t>
      </w:r>
      <w:r w:rsidR="00D474A1">
        <w:rPr>
          <w:rFonts w:ascii="Times New Roman" w:eastAsia="Times New Roman" w:hAnsi="Times New Roman" w:cs="Times New Roman"/>
          <w:color w:val="0D0D0D" w:themeColor="text1" w:themeTint="F2"/>
          <w:sz w:val="24"/>
          <w:szCs w:val="24"/>
        </w:rPr>
        <w:t>as</w:t>
      </w:r>
      <w:r w:rsidRPr="008A144C">
        <w:rPr>
          <w:rFonts w:ascii="Times New Roman" w:eastAsia="Times New Roman" w:hAnsi="Times New Roman" w:cs="Times New Roman"/>
          <w:color w:val="0D0D0D" w:themeColor="text1" w:themeTint="F2"/>
          <w:sz w:val="24"/>
          <w:szCs w:val="24"/>
        </w:rPr>
        <w:t xml:space="preserve"> assessed in study farms </w:t>
      </w:r>
      <w:r w:rsidRPr="008A144C">
        <w:rPr>
          <w:rFonts w:ascii="Times New Roman" w:hAnsi="Times New Roman" w:cs="Times New Roman"/>
          <w:color w:val="0D0D0D" w:themeColor="text1" w:themeTint="F2"/>
          <w:sz w:val="24"/>
          <w:szCs w:val="24"/>
        </w:rPr>
        <w:t>in the morning hours before 10: am.</w:t>
      </w:r>
      <w:r w:rsidRPr="00DE7188">
        <w:t xml:space="preserve"> </w:t>
      </w:r>
      <w:r w:rsidRPr="00DE7188">
        <w:rPr>
          <w:rFonts w:ascii="Times New Roman" w:hAnsi="Times New Roman" w:cs="Times New Roman"/>
          <w:color w:val="0D0D0D" w:themeColor="text1" w:themeTint="F2"/>
          <w:sz w:val="24"/>
          <w:szCs w:val="24"/>
        </w:rPr>
        <w:t>A mobile waterproof HANNA Multiprobe m</w:t>
      </w:r>
      <w:r w:rsidR="00CC7066" w:rsidRPr="00056877">
        <w:rPr>
          <w:rFonts w:ascii="Times New Roman" w:hAnsi="Times New Roman" w:cs="Times New Roman"/>
          <w:iCs/>
          <w:color w:val="0D0D0D" w:themeColor="text1" w:themeTint="F2"/>
          <w:sz w:val="24"/>
          <w:szCs w:val="24"/>
        </w:rPr>
        <w:t>et</w:t>
      </w:r>
      <w:r w:rsidRPr="00DE7188">
        <w:rPr>
          <w:rFonts w:ascii="Times New Roman" w:hAnsi="Times New Roman" w:cs="Times New Roman"/>
          <w:color w:val="0D0D0D" w:themeColor="text1" w:themeTint="F2"/>
          <w:sz w:val="24"/>
          <w:szCs w:val="24"/>
        </w:rPr>
        <w:t xml:space="preserve">er </w:t>
      </w:r>
      <w:r w:rsidRPr="0085334B">
        <w:rPr>
          <w:rFonts w:ascii="Times New Roman" w:hAnsi="Times New Roman" w:cs="Times New Roman"/>
          <w:color w:val="0D0D0D" w:themeColor="text1" w:themeTint="F2"/>
          <w:sz w:val="24"/>
          <w:szCs w:val="24"/>
        </w:rPr>
        <w:t>(Hanna Instruments Inc., USA)</w:t>
      </w:r>
      <w:r>
        <w:rPr>
          <w:rFonts w:ascii="Times New Roman" w:hAnsi="Times New Roman" w:cs="Times New Roman"/>
          <w:color w:val="0D0D0D" w:themeColor="text1" w:themeTint="F2"/>
          <w:sz w:val="24"/>
          <w:szCs w:val="24"/>
        </w:rPr>
        <w:t xml:space="preserve"> </w:t>
      </w:r>
      <w:r w:rsidRPr="00DE7188">
        <w:rPr>
          <w:rFonts w:ascii="Times New Roman" w:hAnsi="Times New Roman" w:cs="Times New Roman"/>
          <w:color w:val="0D0D0D" w:themeColor="text1" w:themeTint="F2"/>
          <w:sz w:val="24"/>
          <w:szCs w:val="24"/>
        </w:rPr>
        <w:t>w</w:t>
      </w:r>
      <w:r w:rsidR="00D474A1">
        <w:rPr>
          <w:rFonts w:ascii="Times New Roman" w:hAnsi="Times New Roman" w:cs="Times New Roman"/>
          <w:color w:val="0D0D0D" w:themeColor="text1" w:themeTint="F2"/>
          <w:sz w:val="24"/>
          <w:szCs w:val="24"/>
        </w:rPr>
        <w:t>as</w:t>
      </w:r>
      <w:r w:rsidRPr="00DE7188">
        <w:rPr>
          <w:rFonts w:ascii="Times New Roman" w:hAnsi="Times New Roman" w:cs="Times New Roman"/>
          <w:color w:val="0D0D0D" w:themeColor="text1" w:themeTint="F2"/>
          <w:sz w:val="24"/>
          <w:szCs w:val="24"/>
        </w:rPr>
        <w:t xml:space="preserve"> used to monitor water quality param</w:t>
      </w:r>
      <w:r w:rsidR="00CC7066" w:rsidRPr="00056877">
        <w:rPr>
          <w:rFonts w:ascii="Times New Roman" w:hAnsi="Times New Roman" w:cs="Times New Roman"/>
          <w:iCs/>
          <w:color w:val="0D0D0D" w:themeColor="text1" w:themeTint="F2"/>
          <w:sz w:val="24"/>
          <w:szCs w:val="24"/>
        </w:rPr>
        <w:t>et</w:t>
      </w:r>
      <w:r w:rsidRPr="00DE7188">
        <w:rPr>
          <w:rFonts w:ascii="Times New Roman" w:hAnsi="Times New Roman" w:cs="Times New Roman"/>
          <w:color w:val="0D0D0D" w:themeColor="text1" w:themeTint="F2"/>
          <w:sz w:val="24"/>
          <w:szCs w:val="24"/>
        </w:rPr>
        <w:t>ers such as pH, temperature, dissolved oxygen, conductivity (s/cm), and turbidity (Nephelom</w:t>
      </w:r>
      <w:r w:rsidR="00CC7066" w:rsidRPr="00056877">
        <w:rPr>
          <w:rFonts w:ascii="Times New Roman" w:hAnsi="Times New Roman" w:cs="Times New Roman"/>
          <w:iCs/>
          <w:color w:val="0D0D0D" w:themeColor="text1" w:themeTint="F2"/>
          <w:sz w:val="24"/>
          <w:szCs w:val="24"/>
        </w:rPr>
        <w:t>et</w:t>
      </w:r>
      <w:r w:rsidRPr="00DE7188">
        <w:rPr>
          <w:rFonts w:ascii="Times New Roman" w:hAnsi="Times New Roman" w:cs="Times New Roman"/>
          <w:color w:val="0D0D0D" w:themeColor="text1" w:themeTint="F2"/>
          <w:sz w:val="24"/>
          <w:szCs w:val="24"/>
        </w:rPr>
        <w:t xml:space="preserve">ric Turbidity Units (NTU)) in each of the </w:t>
      </w:r>
      <w:r w:rsidR="00E03D34">
        <w:rPr>
          <w:rFonts w:ascii="Times New Roman" w:hAnsi="Times New Roman" w:cs="Times New Roman"/>
          <w:color w:val="0D0D0D" w:themeColor="text1" w:themeTint="F2"/>
          <w:sz w:val="24"/>
          <w:szCs w:val="24"/>
        </w:rPr>
        <w:t>selected</w:t>
      </w:r>
      <w:r w:rsidRPr="00DE7188">
        <w:rPr>
          <w:rFonts w:ascii="Times New Roman" w:hAnsi="Times New Roman" w:cs="Times New Roman"/>
          <w:color w:val="0D0D0D" w:themeColor="text1" w:themeTint="F2"/>
          <w:sz w:val="24"/>
          <w:szCs w:val="24"/>
        </w:rPr>
        <w:t xml:space="preserve"> fish farms</w:t>
      </w:r>
      <w:r>
        <w:rPr>
          <w:rFonts w:ascii="Times New Roman" w:hAnsi="Times New Roman" w:cs="Times New Roman"/>
          <w:color w:val="0D0D0D" w:themeColor="text1" w:themeTint="F2"/>
          <w:sz w:val="24"/>
          <w:szCs w:val="24"/>
        </w:rPr>
        <w:t>.</w:t>
      </w:r>
      <w:r w:rsidRPr="00850BA9">
        <w:rPr>
          <w:rFonts w:ascii="Times New Roman" w:hAnsi="Times New Roman" w:cs="Times New Roman"/>
          <w:color w:val="0D0D0D" w:themeColor="text1" w:themeTint="F2"/>
          <w:sz w:val="24"/>
          <w:szCs w:val="24"/>
        </w:rPr>
        <w:t xml:space="preserve"> Two (2) </w:t>
      </w:r>
      <w:proofErr w:type="spellStart"/>
      <w:r w:rsidRPr="00850BA9">
        <w:rPr>
          <w:rFonts w:ascii="Times New Roman" w:hAnsi="Times New Roman" w:cs="Times New Roman"/>
          <w:color w:val="0D0D0D" w:themeColor="text1" w:themeTint="F2"/>
          <w:sz w:val="24"/>
          <w:szCs w:val="24"/>
        </w:rPr>
        <w:t>litres</w:t>
      </w:r>
      <w:proofErr w:type="spellEnd"/>
      <w:r w:rsidRPr="00850BA9">
        <w:rPr>
          <w:rFonts w:ascii="Times New Roman" w:hAnsi="Times New Roman" w:cs="Times New Roman"/>
          <w:color w:val="0D0D0D" w:themeColor="text1" w:themeTint="F2"/>
          <w:sz w:val="24"/>
          <w:szCs w:val="24"/>
        </w:rPr>
        <w:t xml:space="preserve"> of pond water </w:t>
      </w:r>
      <w:r w:rsidR="00E03D34" w:rsidRPr="00850BA9">
        <w:rPr>
          <w:rFonts w:ascii="Times New Roman" w:hAnsi="Times New Roman" w:cs="Times New Roman"/>
          <w:color w:val="0D0D0D" w:themeColor="text1" w:themeTint="F2"/>
          <w:sz w:val="24"/>
          <w:szCs w:val="24"/>
        </w:rPr>
        <w:t>w</w:t>
      </w:r>
      <w:r w:rsidR="00E03D34">
        <w:rPr>
          <w:rFonts w:ascii="Times New Roman" w:hAnsi="Times New Roman" w:cs="Times New Roman"/>
          <w:color w:val="0D0D0D" w:themeColor="text1" w:themeTint="F2"/>
          <w:sz w:val="24"/>
          <w:szCs w:val="24"/>
        </w:rPr>
        <w:t>ere</w:t>
      </w:r>
      <w:r w:rsidR="00D474A1">
        <w:rPr>
          <w:rFonts w:ascii="Times New Roman" w:hAnsi="Times New Roman" w:cs="Times New Roman"/>
          <w:color w:val="0D0D0D" w:themeColor="text1" w:themeTint="F2"/>
          <w:sz w:val="24"/>
          <w:szCs w:val="24"/>
        </w:rPr>
        <w:t xml:space="preserve"> </w:t>
      </w:r>
      <w:r w:rsidRPr="00850BA9">
        <w:rPr>
          <w:rFonts w:ascii="Times New Roman" w:hAnsi="Times New Roman" w:cs="Times New Roman"/>
          <w:color w:val="0D0D0D" w:themeColor="text1" w:themeTint="F2"/>
          <w:sz w:val="24"/>
          <w:szCs w:val="24"/>
        </w:rPr>
        <w:t>collected for spectrophotom</w:t>
      </w:r>
      <w:r w:rsidR="00CC7066" w:rsidRPr="00056877">
        <w:rPr>
          <w:rFonts w:ascii="Times New Roman" w:hAnsi="Times New Roman" w:cs="Times New Roman"/>
          <w:iCs/>
          <w:color w:val="0D0D0D" w:themeColor="text1" w:themeTint="F2"/>
          <w:sz w:val="24"/>
          <w:szCs w:val="24"/>
        </w:rPr>
        <w:t>et</w:t>
      </w:r>
      <w:r w:rsidRPr="00850BA9">
        <w:rPr>
          <w:rFonts w:ascii="Times New Roman" w:hAnsi="Times New Roman" w:cs="Times New Roman"/>
          <w:color w:val="0D0D0D" w:themeColor="text1" w:themeTint="F2"/>
          <w:sz w:val="24"/>
          <w:szCs w:val="24"/>
        </w:rPr>
        <w:t>ry chemical analysis for; phosphates, nitrites, nitrates and ammonia free nitrogen at Government Chemist, Nairobi.</w:t>
      </w:r>
    </w:p>
    <w:p w14:paraId="27087A6E" w14:textId="09F780D2" w:rsidR="00AD5456" w:rsidRDefault="00AD5456" w:rsidP="005779B7">
      <w:pPr>
        <w:spacing w:before="100" w:beforeAutospacing="1" w:after="100" w:afterAutospacing="1" w:line="360" w:lineRule="auto"/>
        <w:jc w:val="both"/>
        <w:rPr>
          <w:rFonts w:ascii="Times New Roman" w:hAnsi="Times New Roman" w:cs="Times New Roman"/>
          <w:color w:val="0D0D0D" w:themeColor="text1" w:themeTint="F2"/>
          <w:sz w:val="24"/>
          <w:szCs w:val="24"/>
        </w:rPr>
      </w:pPr>
      <w:r>
        <w:rPr>
          <w:noProof/>
        </w:rPr>
        <w:drawing>
          <wp:inline distT="0" distB="0" distL="0" distR="0" wp14:anchorId="59CB660B" wp14:editId="735578E7">
            <wp:extent cx="4638040" cy="3057525"/>
            <wp:effectExtent l="0" t="0" r="0" b="9525"/>
            <wp:docPr id="19116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0526" cy="3065756"/>
                    </a:xfrm>
                    <a:prstGeom prst="rect">
                      <a:avLst/>
                    </a:prstGeom>
                    <a:noFill/>
                    <a:ln>
                      <a:noFill/>
                    </a:ln>
                  </pic:spPr>
                </pic:pic>
              </a:graphicData>
            </a:graphic>
          </wp:inline>
        </w:drawing>
      </w:r>
    </w:p>
    <w:p w14:paraId="2317BBEF" w14:textId="1468BA52" w:rsidR="00AD5456" w:rsidRPr="00DC5F83" w:rsidRDefault="00DC5F83" w:rsidP="00DC5F83">
      <w:pPr>
        <w:pStyle w:val="Caption"/>
        <w:rPr>
          <w:rFonts w:ascii="Times New Roman" w:hAnsi="Times New Roman" w:cs="Times New Roman"/>
          <w:i w:val="0"/>
          <w:iCs w:val="0"/>
          <w:color w:val="auto"/>
          <w:sz w:val="24"/>
          <w:szCs w:val="24"/>
        </w:rPr>
      </w:pPr>
      <w:bookmarkStart w:id="129" w:name="_Toc146616455"/>
      <w:bookmarkStart w:id="130" w:name="_Toc146699104"/>
      <w:r w:rsidRPr="00DC5F83">
        <w:rPr>
          <w:rFonts w:ascii="Times New Roman" w:hAnsi="Times New Roman" w:cs="Times New Roman"/>
          <w:i w:val="0"/>
          <w:iCs w:val="0"/>
          <w:color w:val="auto"/>
          <w:sz w:val="24"/>
          <w:szCs w:val="24"/>
        </w:rPr>
        <w:t xml:space="preserve">Figure </w:t>
      </w:r>
      <w:r w:rsidRPr="00DC5F83">
        <w:rPr>
          <w:rFonts w:ascii="Times New Roman" w:hAnsi="Times New Roman" w:cs="Times New Roman"/>
          <w:i w:val="0"/>
          <w:iCs w:val="0"/>
          <w:color w:val="auto"/>
          <w:sz w:val="24"/>
          <w:szCs w:val="24"/>
        </w:rPr>
        <w:fldChar w:fldCharType="begin"/>
      </w:r>
      <w:r w:rsidRPr="00DC5F83">
        <w:rPr>
          <w:rFonts w:ascii="Times New Roman" w:hAnsi="Times New Roman" w:cs="Times New Roman"/>
          <w:i w:val="0"/>
          <w:iCs w:val="0"/>
          <w:color w:val="auto"/>
          <w:sz w:val="24"/>
          <w:szCs w:val="24"/>
        </w:rPr>
        <w:instrText xml:space="preserve"> SEQ Figure \* ARABIC </w:instrText>
      </w:r>
      <w:r w:rsidRPr="00DC5F83">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4</w:t>
      </w:r>
      <w:r w:rsidRPr="00DC5F83">
        <w:rPr>
          <w:rFonts w:ascii="Times New Roman" w:hAnsi="Times New Roman" w:cs="Times New Roman"/>
          <w:i w:val="0"/>
          <w:iCs w:val="0"/>
          <w:color w:val="auto"/>
          <w:sz w:val="24"/>
          <w:szCs w:val="24"/>
        </w:rPr>
        <w:fldChar w:fldCharType="end"/>
      </w:r>
      <w:r w:rsidRPr="00DC5F83">
        <w:rPr>
          <w:rFonts w:ascii="Times New Roman" w:hAnsi="Times New Roman" w:cs="Times New Roman"/>
          <w:i w:val="0"/>
          <w:iCs w:val="0"/>
          <w:color w:val="auto"/>
          <w:sz w:val="24"/>
          <w:szCs w:val="24"/>
        </w:rPr>
        <w:t>.</w:t>
      </w:r>
      <w:r w:rsidR="00AD5456" w:rsidRPr="00DC5F83">
        <w:rPr>
          <w:rFonts w:ascii="Times New Roman" w:hAnsi="Times New Roman" w:cs="Times New Roman"/>
          <w:i w:val="0"/>
          <w:iCs w:val="0"/>
          <w:color w:val="auto"/>
          <w:sz w:val="24"/>
          <w:szCs w:val="24"/>
        </w:rPr>
        <w:t xml:space="preserve">Investigator measuring some water quality </w:t>
      </w:r>
      <w:r w:rsidR="00AD5456" w:rsidRPr="00DC5F83">
        <w:rPr>
          <w:rFonts w:ascii="Times New Roman" w:hAnsi="Times New Roman" w:cs="Times New Roman"/>
          <w:color w:val="auto"/>
          <w:sz w:val="24"/>
          <w:szCs w:val="24"/>
        </w:rPr>
        <w:t>in situ</w:t>
      </w:r>
      <w:bookmarkEnd w:id="129"/>
      <w:bookmarkEnd w:id="130"/>
    </w:p>
    <w:p w14:paraId="0C92D98D" w14:textId="375C4B6F" w:rsidR="00B773ED" w:rsidRPr="002C117E" w:rsidRDefault="00323B8B" w:rsidP="002C117E">
      <w:pPr>
        <w:pStyle w:val="Heading1"/>
        <w:rPr>
          <w:rFonts w:ascii="Times New Roman" w:hAnsi="Times New Roman" w:cs="Times New Roman"/>
          <w:b/>
          <w:bCs/>
          <w:sz w:val="24"/>
          <w:szCs w:val="24"/>
        </w:rPr>
      </w:pPr>
      <w:bookmarkStart w:id="131" w:name="_Toc146698942"/>
      <w:r w:rsidRPr="002C117E">
        <w:rPr>
          <w:rFonts w:ascii="Times New Roman" w:hAnsi="Times New Roman" w:cs="Times New Roman"/>
          <w:b/>
          <w:bCs/>
          <w:sz w:val="24"/>
          <w:szCs w:val="24"/>
        </w:rPr>
        <w:t>3.</w:t>
      </w:r>
      <w:r w:rsidR="00542A23">
        <w:rPr>
          <w:rFonts w:ascii="Times New Roman" w:hAnsi="Times New Roman" w:cs="Times New Roman"/>
          <w:b/>
          <w:bCs/>
          <w:sz w:val="24"/>
          <w:szCs w:val="24"/>
        </w:rPr>
        <w:t xml:space="preserve">8 </w:t>
      </w:r>
      <w:r w:rsidRPr="002C117E">
        <w:rPr>
          <w:rFonts w:ascii="Times New Roman" w:hAnsi="Times New Roman" w:cs="Times New Roman"/>
          <w:b/>
          <w:bCs/>
          <w:sz w:val="24"/>
          <w:szCs w:val="24"/>
        </w:rPr>
        <w:t>D</w:t>
      </w:r>
      <w:r w:rsidR="00CC7066" w:rsidRPr="00056877">
        <w:rPr>
          <w:rFonts w:ascii="Times New Roman" w:hAnsi="Times New Roman" w:cs="Times New Roman"/>
          <w:b/>
          <w:bCs/>
          <w:iCs/>
          <w:sz w:val="24"/>
          <w:szCs w:val="24"/>
        </w:rPr>
        <w:t>et</w:t>
      </w:r>
      <w:r w:rsidRPr="00056877">
        <w:rPr>
          <w:rFonts w:ascii="Times New Roman" w:hAnsi="Times New Roman" w:cs="Times New Roman"/>
          <w:b/>
          <w:bCs/>
          <w:iCs/>
          <w:sz w:val="24"/>
          <w:szCs w:val="24"/>
        </w:rPr>
        <w:t>e</w:t>
      </w:r>
      <w:r w:rsidRPr="002C117E">
        <w:rPr>
          <w:rFonts w:ascii="Times New Roman" w:hAnsi="Times New Roman" w:cs="Times New Roman"/>
          <w:b/>
          <w:bCs/>
          <w:sz w:val="24"/>
          <w:szCs w:val="24"/>
        </w:rPr>
        <w:t>rmination</w:t>
      </w:r>
      <w:r w:rsidR="00C30010" w:rsidRPr="002C117E">
        <w:rPr>
          <w:rFonts w:ascii="Times New Roman" w:hAnsi="Times New Roman" w:cs="Times New Roman"/>
          <w:b/>
          <w:bCs/>
          <w:sz w:val="24"/>
          <w:szCs w:val="24"/>
        </w:rPr>
        <w:t xml:space="preserve"> of fish condition factor</w:t>
      </w:r>
      <w:bookmarkEnd w:id="131"/>
    </w:p>
    <w:p w14:paraId="5875FCF3" w14:textId="2B2CF612" w:rsidR="00323B8B" w:rsidRDefault="00323B8B" w:rsidP="005779B7">
      <w:pPr>
        <w:spacing w:before="100" w:beforeAutospacing="1" w:after="100" w:afterAutospacing="1" w:line="360" w:lineRule="auto"/>
        <w:jc w:val="both"/>
        <w:rPr>
          <w:rFonts w:ascii="Times New Roman" w:hAnsi="Times New Roman" w:cs="Times New Roman"/>
          <w:color w:val="0D0D0D" w:themeColor="text1" w:themeTint="F2"/>
          <w:sz w:val="24"/>
          <w:szCs w:val="24"/>
        </w:rPr>
      </w:pPr>
      <w:r w:rsidRPr="00323B8B">
        <w:rPr>
          <w:rFonts w:ascii="Times New Roman" w:hAnsi="Times New Roman" w:cs="Times New Roman"/>
          <w:color w:val="0D0D0D" w:themeColor="text1" w:themeTint="F2"/>
          <w:sz w:val="24"/>
          <w:szCs w:val="24"/>
        </w:rPr>
        <w:t>The fish</w:t>
      </w:r>
      <w:r>
        <w:rPr>
          <w:rFonts w:ascii="Times New Roman" w:hAnsi="Times New Roman" w:cs="Times New Roman"/>
          <w:color w:val="0D0D0D" w:themeColor="text1" w:themeTint="F2"/>
          <w:sz w:val="24"/>
          <w:szCs w:val="24"/>
        </w:rPr>
        <w:t xml:space="preserve"> Fulton’s</w:t>
      </w:r>
      <w:r w:rsidRPr="00323B8B">
        <w:rPr>
          <w:rFonts w:ascii="Times New Roman" w:hAnsi="Times New Roman" w:cs="Times New Roman"/>
          <w:color w:val="0D0D0D" w:themeColor="text1" w:themeTint="F2"/>
          <w:sz w:val="24"/>
          <w:szCs w:val="24"/>
        </w:rPr>
        <w:t xml:space="preserve"> condition factor</w:t>
      </w:r>
      <w:r>
        <w:rPr>
          <w:rFonts w:ascii="Times New Roman" w:hAnsi="Times New Roman" w:cs="Times New Roman"/>
          <w:color w:val="0D0D0D" w:themeColor="text1" w:themeTint="F2"/>
          <w:sz w:val="24"/>
          <w:szCs w:val="24"/>
        </w:rPr>
        <w:t>(k)</w:t>
      </w:r>
      <w:r w:rsidRPr="00323B8B">
        <w:rPr>
          <w:rFonts w:ascii="Times New Roman" w:hAnsi="Times New Roman" w:cs="Times New Roman"/>
          <w:color w:val="0D0D0D" w:themeColor="text1" w:themeTint="F2"/>
          <w:sz w:val="24"/>
          <w:szCs w:val="24"/>
        </w:rPr>
        <w:t xml:space="preserve"> was calculated </w:t>
      </w:r>
      <w:r>
        <w:rPr>
          <w:rFonts w:ascii="Times New Roman" w:hAnsi="Times New Roman" w:cs="Times New Roman"/>
          <w:color w:val="0D0D0D" w:themeColor="text1" w:themeTint="F2"/>
          <w:sz w:val="24"/>
          <w:szCs w:val="24"/>
        </w:rPr>
        <w:t xml:space="preserve">by </w:t>
      </w:r>
      <w:r w:rsidRPr="00323B8B">
        <w:rPr>
          <w:rFonts w:ascii="Times New Roman" w:hAnsi="Times New Roman" w:cs="Times New Roman"/>
          <w:color w:val="0D0D0D" w:themeColor="text1" w:themeTint="F2"/>
          <w:sz w:val="24"/>
          <w:szCs w:val="24"/>
        </w:rPr>
        <w:t>measuring the total length</w:t>
      </w:r>
      <w:r w:rsidR="00570954">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t xml:space="preserve">using a 30 cm ruler to the </w:t>
      </w:r>
      <w:r w:rsidR="003E6F94">
        <w:rPr>
          <w:rFonts w:ascii="Times New Roman" w:hAnsi="Times New Roman" w:cs="Times New Roman"/>
          <w:color w:val="0D0D0D" w:themeColor="text1" w:themeTint="F2"/>
          <w:sz w:val="24"/>
          <w:szCs w:val="24"/>
        </w:rPr>
        <w:t xml:space="preserve">nearest </w:t>
      </w:r>
      <w:proofErr w:type="spellStart"/>
      <w:r>
        <w:rPr>
          <w:rFonts w:ascii="Times New Roman" w:hAnsi="Times New Roman" w:cs="Times New Roman"/>
          <w:color w:val="0D0D0D" w:themeColor="text1" w:themeTint="F2"/>
          <w:sz w:val="24"/>
          <w:szCs w:val="24"/>
        </w:rPr>
        <w:t>centim</w:t>
      </w:r>
      <w:r w:rsidR="00CC7066" w:rsidRPr="00056877">
        <w:rPr>
          <w:rFonts w:ascii="Times New Roman" w:hAnsi="Times New Roman" w:cs="Times New Roman"/>
          <w:iCs/>
          <w:color w:val="0D0D0D" w:themeColor="text1" w:themeTint="F2"/>
          <w:sz w:val="24"/>
          <w:szCs w:val="24"/>
        </w:rPr>
        <w:t>et</w:t>
      </w:r>
      <w:r>
        <w:rPr>
          <w:rFonts w:ascii="Times New Roman" w:hAnsi="Times New Roman" w:cs="Times New Roman"/>
          <w:color w:val="0D0D0D" w:themeColor="text1" w:themeTint="F2"/>
          <w:sz w:val="24"/>
          <w:szCs w:val="24"/>
        </w:rPr>
        <w:t>res</w:t>
      </w:r>
      <w:proofErr w:type="spellEnd"/>
      <w:r>
        <w:rPr>
          <w:rFonts w:ascii="Times New Roman" w:hAnsi="Times New Roman" w:cs="Times New Roman"/>
          <w:color w:val="0D0D0D" w:themeColor="text1" w:themeTint="F2"/>
          <w:sz w:val="24"/>
          <w:szCs w:val="24"/>
        </w:rPr>
        <w:t>,</w:t>
      </w:r>
      <w:r w:rsidRPr="00323B8B">
        <w:rPr>
          <w:rFonts w:ascii="Times New Roman" w:hAnsi="Times New Roman" w:cs="Times New Roman"/>
          <w:color w:val="0D0D0D" w:themeColor="text1" w:themeTint="F2"/>
          <w:sz w:val="24"/>
          <w:szCs w:val="24"/>
        </w:rPr>
        <w:t xml:space="preserve"> </w:t>
      </w:r>
      <w:r w:rsidR="008E0E41">
        <w:rPr>
          <w:rFonts w:ascii="Times New Roman" w:hAnsi="Times New Roman" w:cs="Times New Roman"/>
          <w:color w:val="0D0D0D" w:themeColor="text1" w:themeTint="F2"/>
          <w:sz w:val="24"/>
          <w:szCs w:val="24"/>
        </w:rPr>
        <w:t>followed by weighing each fish</w:t>
      </w:r>
      <w:r w:rsidR="00570954">
        <w:rPr>
          <w:rFonts w:ascii="Times New Roman" w:hAnsi="Times New Roman" w:cs="Times New Roman"/>
          <w:color w:val="0D0D0D" w:themeColor="text1" w:themeTint="F2"/>
          <w:sz w:val="24"/>
          <w:szCs w:val="24"/>
        </w:rPr>
        <w:t xml:space="preserve"> </w:t>
      </w:r>
      <w:r w:rsidR="0073737E">
        <w:rPr>
          <w:rFonts w:ascii="Times New Roman" w:hAnsi="Times New Roman" w:cs="Times New Roman"/>
          <w:color w:val="0D0D0D" w:themeColor="text1" w:themeTint="F2"/>
          <w:sz w:val="24"/>
          <w:szCs w:val="24"/>
        </w:rPr>
        <w:t xml:space="preserve">by </w:t>
      </w:r>
      <w:r w:rsidR="008E0E41">
        <w:rPr>
          <w:rFonts w:ascii="Times New Roman" w:hAnsi="Times New Roman" w:cs="Times New Roman"/>
          <w:color w:val="0D0D0D" w:themeColor="text1" w:themeTint="F2"/>
          <w:sz w:val="24"/>
          <w:szCs w:val="24"/>
        </w:rPr>
        <w:t xml:space="preserve">digital weighing machine </w:t>
      </w:r>
      <w:r w:rsidR="004E7290" w:rsidRPr="004E7290">
        <w:rPr>
          <w:rFonts w:ascii="Times New Roman" w:hAnsi="Times New Roman" w:cs="Times New Roman"/>
          <w:color w:val="0D0D0D" w:themeColor="text1" w:themeTint="F2"/>
          <w:sz w:val="24"/>
          <w:szCs w:val="24"/>
        </w:rPr>
        <w:t>to d</w:t>
      </w:r>
      <w:r w:rsidR="00CC7066" w:rsidRPr="00056877">
        <w:rPr>
          <w:rFonts w:ascii="Times New Roman" w:hAnsi="Times New Roman" w:cs="Times New Roman"/>
          <w:iCs/>
          <w:color w:val="0D0D0D" w:themeColor="text1" w:themeTint="F2"/>
          <w:sz w:val="24"/>
          <w:szCs w:val="24"/>
        </w:rPr>
        <w:t>et</w:t>
      </w:r>
      <w:r w:rsidR="004E7290" w:rsidRPr="004E7290">
        <w:rPr>
          <w:rFonts w:ascii="Times New Roman" w:hAnsi="Times New Roman" w:cs="Times New Roman"/>
          <w:color w:val="0D0D0D" w:themeColor="text1" w:themeTint="F2"/>
          <w:sz w:val="24"/>
          <w:szCs w:val="24"/>
        </w:rPr>
        <w:t xml:space="preserve">ermine weight </w:t>
      </w:r>
      <w:r w:rsidR="0073737E">
        <w:rPr>
          <w:rFonts w:ascii="Times New Roman" w:hAnsi="Times New Roman" w:cs="Times New Roman"/>
          <w:color w:val="0D0D0D" w:themeColor="text1" w:themeTint="F2"/>
          <w:sz w:val="24"/>
          <w:szCs w:val="24"/>
        </w:rPr>
        <w:t>before dissecting</w:t>
      </w:r>
      <w:r w:rsidRPr="00323B8B">
        <w:rPr>
          <w:rFonts w:ascii="Times New Roman" w:hAnsi="Times New Roman" w:cs="Times New Roman"/>
          <w:color w:val="0D0D0D" w:themeColor="text1" w:themeTint="F2"/>
          <w:sz w:val="24"/>
          <w:szCs w:val="24"/>
        </w:rPr>
        <w:t xml:space="preserve">. The length was measured from the tip of the mouth to the end of the tail fin in </w:t>
      </w:r>
      <w:r w:rsidRPr="00056877">
        <w:rPr>
          <w:rFonts w:ascii="Times New Roman" w:hAnsi="Times New Roman" w:cs="Times New Roman"/>
          <w:color w:val="0D0D0D" w:themeColor="text1" w:themeTint="F2"/>
          <w:sz w:val="24"/>
          <w:szCs w:val="24"/>
        </w:rPr>
        <w:t>centim</w:t>
      </w:r>
      <w:r w:rsidR="00CC7066" w:rsidRPr="00056877">
        <w:rPr>
          <w:rFonts w:ascii="Times New Roman" w:hAnsi="Times New Roman" w:cs="Times New Roman"/>
          <w:color w:val="0D0D0D" w:themeColor="text1" w:themeTint="F2"/>
          <w:sz w:val="24"/>
          <w:szCs w:val="24"/>
        </w:rPr>
        <w:t>et</w:t>
      </w:r>
      <w:r w:rsidRPr="00056877">
        <w:rPr>
          <w:rFonts w:ascii="Times New Roman" w:hAnsi="Times New Roman" w:cs="Times New Roman"/>
          <w:color w:val="0D0D0D" w:themeColor="text1" w:themeTint="F2"/>
          <w:sz w:val="24"/>
          <w:szCs w:val="24"/>
        </w:rPr>
        <w:t>ers</w:t>
      </w:r>
      <w:r w:rsidRPr="00323B8B">
        <w:rPr>
          <w:rFonts w:ascii="Times New Roman" w:hAnsi="Times New Roman" w:cs="Times New Roman"/>
          <w:color w:val="0D0D0D" w:themeColor="text1" w:themeTint="F2"/>
          <w:sz w:val="24"/>
          <w:szCs w:val="24"/>
        </w:rPr>
        <w:t xml:space="preserve"> (cm) </w:t>
      </w:r>
      <w:r w:rsidR="00F701A1">
        <w:rPr>
          <w:rFonts w:ascii="Times New Roman" w:hAnsi="Times New Roman" w:cs="Times New Roman"/>
          <w:color w:val="0D0D0D" w:themeColor="text1" w:themeTint="F2"/>
          <w:sz w:val="24"/>
          <w:szCs w:val="24"/>
        </w:rPr>
        <w:t>and</w:t>
      </w:r>
      <w:r w:rsidRPr="00323B8B">
        <w:rPr>
          <w:rFonts w:ascii="Times New Roman" w:hAnsi="Times New Roman" w:cs="Times New Roman"/>
          <w:color w:val="0D0D0D" w:themeColor="text1" w:themeTint="F2"/>
          <w:sz w:val="24"/>
          <w:szCs w:val="24"/>
        </w:rPr>
        <w:t xml:space="preserve"> the weight was measured in grams (g)</w:t>
      </w:r>
      <w:r w:rsidR="00036E72">
        <w:rPr>
          <w:rFonts w:ascii="Times New Roman" w:hAnsi="Times New Roman" w:cs="Times New Roman"/>
          <w:color w:val="0D0D0D" w:themeColor="text1" w:themeTint="F2"/>
          <w:sz w:val="24"/>
          <w:szCs w:val="24"/>
        </w:rPr>
        <w:t>.</w:t>
      </w:r>
      <w:r w:rsidR="00796FBB" w:rsidRPr="00796FBB">
        <w:t xml:space="preserve"> </w:t>
      </w:r>
      <w:r w:rsidR="00796FBB" w:rsidRPr="00796FBB">
        <w:rPr>
          <w:rFonts w:ascii="Times New Roman" w:hAnsi="Times New Roman" w:cs="Times New Roman"/>
          <w:color w:val="0D0D0D" w:themeColor="text1" w:themeTint="F2"/>
          <w:sz w:val="24"/>
          <w:szCs w:val="24"/>
        </w:rPr>
        <w:t>The fish condition factor was calculated using Froese (2006) as shown in equation</w:t>
      </w:r>
      <w:r w:rsidR="00796FBB">
        <w:rPr>
          <w:rFonts w:ascii="Times New Roman" w:hAnsi="Times New Roman" w:cs="Times New Roman"/>
          <w:color w:val="0D0D0D" w:themeColor="text1" w:themeTint="F2"/>
          <w:sz w:val="24"/>
          <w:szCs w:val="24"/>
        </w:rPr>
        <w:t>.</w:t>
      </w:r>
    </w:p>
    <w:p w14:paraId="6ECAD801" w14:textId="660DC2AC" w:rsidR="0066458A" w:rsidRDefault="0066458A" w:rsidP="0066458A">
      <w:pPr>
        <w:spacing w:before="100" w:beforeAutospacing="1" w:after="100" w:afterAutospacing="1" w:line="360" w:lineRule="auto"/>
        <w:rPr>
          <w:rFonts w:ascii="Cambria Math" w:hAnsi="Cambria Math" w:cs="Cambria Math"/>
          <w:color w:val="0D0D0D" w:themeColor="text1" w:themeTint="F2"/>
          <w:sz w:val="24"/>
          <w:szCs w:val="24"/>
        </w:rPr>
      </w:pPr>
      <w:r w:rsidRPr="0066458A">
        <w:rPr>
          <w:rFonts w:ascii="Cambria Math" w:hAnsi="Cambria Math" w:cs="Cambria Math"/>
          <w:color w:val="0D0D0D" w:themeColor="text1" w:themeTint="F2"/>
          <w:sz w:val="24"/>
          <w:szCs w:val="24"/>
        </w:rPr>
        <w:lastRenderedPageBreak/>
        <w:t>𝐾</w:t>
      </w:r>
      <w:r w:rsidRPr="0066458A">
        <w:rPr>
          <w:rFonts w:ascii="Times New Roman" w:hAnsi="Times New Roman" w:cs="Times New Roman"/>
          <w:color w:val="0D0D0D" w:themeColor="text1" w:themeTint="F2"/>
          <w:sz w:val="24"/>
          <w:szCs w:val="24"/>
        </w:rPr>
        <w:t xml:space="preserve"> =100</w:t>
      </w:r>
      <w:r w:rsidRPr="0066458A">
        <w:rPr>
          <w:rFonts w:ascii="Cambria Math" w:hAnsi="Cambria Math" w:cs="Cambria Math"/>
          <w:color w:val="0D0D0D" w:themeColor="text1" w:themeTint="F2"/>
          <w:sz w:val="24"/>
          <w:szCs w:val="24"/>
        </w:rPr>
        <w:t>𝑊</w:t>
      </w:r>
      <w:r>
        <w:rPr>
          <w:rFonts w:ascii="Cambria Math" w:hAnsi="Cambria Math" w:cs="Cambria Math"/>
          <w:color w:val="0D0D0D" w:themeColor="text1" w:themeTint="F2"/>
          <w:sz w:val="24"/>
          <w:szCs w:val="24"/>
        </w:rPr>
        <w:t>/</w:t>
      </w:r>
      <w:r w:rsidRPr="0066458A">
        <w:t xml:space="preserve"> </w:t>
      </w:r>
      <w:r w:rsidRPr="0066458A">
        <w:rPr>
          <w:rFonts w:ascii="Cambria Math" w:hAnsi="Cambria Math" w:cs="Cambria Math"/>
          <w:color w:val="0D0D0D" w:themeColor="text1" w:themeTint="F2"/>
          <w:sz w:val="24"/>
          <w:szCs w:val="24"/>
        </w:rPr>
        <w:t>𝐿³</w:t>
      </w:r>
    </w:p>
    <w:p w14:paraId="13CF247F" w14:textId="5F3DEAE0" w:rsidR="00EA7C15" w:rsidRPr="00EA7C15" w:rsidRDefault="000D2B98" w:rsidP="005779B7">
      <w:pPr>
        <w:spacing w:before="100" w:beforeAutospacing="1" w:after="100" w:afterAutospacing="1" w:line="360" w:lineRule="auto"/>
        <w:jc w:val="both"/>
        <w:rPr>
          <w:rFonts w:ascii="Times New Roman" w:hAnsi="Times New Roman" w:cs="Times New Roman"/>
          <w:sz w:val="24"/>
          <w:szCs w:val="24"/>
        </w:rPr>
      </w:pPr>
      <w:r w:rsidRPr="000D2B98">
        <w:rPr>
          <w:rFonts w:ascii="Times New Roman" w:hAnsi="Times New Roman" w:cs="Times New Roman"/>
          <w:sz w:val="24"/>
          <w:szCs w:val="24"/>
        </w:rPr>
        <w:t xml:space="preserve">Where K is the condition factor, W is the weight of the fish in grammes (g), L is the total length of fish in </w:t>
      </w:r>
      <w:proofErr w:type="spellStart"/>
      <w:r w:rsidRPr="000D2B98">
        <w:rPr>
          <w:rFonts w:ascii="Times New Roman" w:hAnsi="Times New Roman" w:cs="Times New Roman"/>
          <w:sz w:val="24"/>
          <w:szCs w:val="24"/>
        </w:rPr>
        <w:t>centim</w:t>
      </w:r>
      <w:r w:rsidR="00CC7066" w:rsidRPr="00056877">
        <w:rPr>
          <w:rFonts w:ascii="Times New Roman" w:hAnsi="Times New Roman" w:cs="Times New Roman"/>
          <w:iCs/>
          <w:sz w:val="24"/>
          <w:szCs w:val="24"/>
        </w:rPr>
        <w:t>et</w:t>
      </w:r>
      <w:r w:rsidRPr="000D2B98">
        <w:rPr>
          <w:rFonts w:ascii="Times New Roman" w:hAnsi="Times New Roman" w:cs="Times New Roman"/>
          <w:sz w:val="24"/>
          <w:szCs w:val="24"/>
        </w:rPr>
        <w:t>res</w:t>
      </w:r>
      <w:proofErr w:type="spellEnd"/>
      <w:r w:rsidRPr="000D2B98">
        <w:rPr>
          <w:rFonts w:ascii="Times New Roman" w:hAnsi="Times New Roman" w:cs="Times New Roman"/>
          <w:sz w:val="24"/>
          <w:szCs w:val="24"/>
        </w:rPr>
        <w:t xml:space="preserve"> (cm). After calculation, the resulting values of condition factor for each fish was compared with the standard values of Barnham and Baxter (1998) given in </w:t>
      </w:r>
      <w:r w:rsidRPr="009020D2">
        <w:rPr>
          <w:rFonts w:ascii="Times New Roman" w:hAnsi="Times New Roman" w:cs="Times New Roman"/>
          <w:sz w:val="24"/>
          <w:szCs w:val="24"/>
        </w:rPr>
        <w:t>Table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F46DC3" w:rsidRPr="00F46DC3" w14:paraId="58614193" w14:textId="77777777" w:rsidTr="00DF2BDA">
        <w:trPr>
          <w:jc w:val="center"/>
        </w:trPr>
        <w:tc>
          <w:tcPr>
            <w:tcW w:w="4788" w:type="dxa"/>
            <w:tcBorders>
              <w:top w:val="single" w:sz="4" w:space="0" w:color="auto"/>
              <w:bottom w:val="single" w:sz="4" w:space="0" w:color="auto"/>
            </w:tcBorders>
          </w:tcPr>
          <w:p w14:paraId="502658A1" w14:textId="40ACAFCD"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K- Value</w:t>
            </w:r>
          </w:p>
        </w:tc>
        <w:tc>
          <w:tcPr>
            <w:tcW w:w="4788" w:type="dxa"/>
            <w:tcBorders>
              <w:top w:val="single" w:sz="4" w:space="0" w:color="auto"/>
              <w:bottom w:val="single" w:sz="4" w:space="0" w:color="auto"/>
            </w:tcBorders>
          </w:tcPr>
          <w:p w14:paraId="6A22E969" w14:textId="6A5B71E3"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Condition of fish</w:t>
            </w:r>
          </w:p>
        </w:tc>
      </w:tr>
      <w:tr w:rsidR="00F46DC3" w:rsidRPr="00F46DC3" w14:paraId="1617D45E" w14:textId="77777777" w:rsidTr="00DF2BDA">
        <w:trPr>
          <w:jc w:val="center"/>
        </w:trPr>
        <w:tc>
          <w:tcPr>
            <w:tcW w:w="4788" w:type="dxa"/>
            <w:tcBorders>
              <w:top w:val="single" w:sz="4" w:space="0" w:color="auto"/>
            </w:tcBorders>
          </w:tcPr>
          <w:p w14:paraId="261D9BD7" w14:textId="756DC906"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1.60</w:t>
            </w:r>
          </w:p>
        </w:tc>
        <w:tc>
          <w:tcPr>
            <w:tcW w:w="4788" w:type="dxa"/>
            <w:tcBorders>
              <w:top w:val="single" w:sz="4" w:space="0" w:color="auto"/>
            </w:tcBorders>
          </w:tcPr>
          <w:p w14:paraId="58F04F1C" w14:textId="0D612CAB"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Excellent</w:t>
            </w:r>
          </w:p>
        </w:tc>
      </w:tr>
      <w:tr w:rsidR="00F46DC3" w:rsidRPr="00F46DC3" w14:paraId="114C9873" w14:textId="77777777" w:rsidTr="00DF2BDA">
        <w:trPr>
          <w:jc w:val="center"/>
        </w:trPr>
        <w:tc>
          <w:tcPr>
            <w:tcW w:w="4788" w:type="dxa"/>
          </w:tcPr>
          <w:p w14:paraId="2B3AE2E8" w14:textId="4FA7E6B3"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1.40</w:t>
            </w:r>
          </w:p>
        </w:tc>
        <w:tc>
          <w:tcPr>
            <w:tcW w:w="4788" w:type="dxa"/>
          </w:tcPr>
          <w:p w14:paraId="0D1FA012" w14:textId="6D754E10"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Good</w:t>
            </w:r>
          </w:p>
        </w:tc>
      </w:tr>
      <w:tr w:rsidR="00F46DC3" w:rsidRPr="00F46DC3" w14:paraId="46000B8F" w14:textId="77777777" w:rsidTr="00DF2BDA">
        <w:trPr>
          <w:jc w:val="center"/>
        </w:trPr>
        <w:tc>
          <w:tcPr>
            <w:tcW w:w="4788" w:type="dxa"/>
          </w:tcPr>
          <w:p w14:paraId="42813950" w14:textId="5AABD89C"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1.20</w:t>
            </w:r>
          </w:p>
        </w:tc>
        <w:tc>
          <w:tcPr>
            <w:tcW w:w="4788" w:type="dxa"/>
          </w:tcPr>
          <w:p w14:paraId="72807B1D" w14:textId="17A54AFC"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Fair</w:t>
            </w:r>
          </w:p>
        </w:tc>
      </w:tr>
      <w:tr w:rsidR="00F46DC3" w:rsidRPr="00F46DC3" w14:paraId="7BC0D869" w14:textId="77777777" w:rsidTr="00DF2BDA">
        <w:trPr>
          <w:jc w:val="center"/>
        </w:trPr>
        <w:tc>
          <w:tcPr>
            <w:tcW w:w="4788" w:type="dxa"/>
          </w:tcPr>
          <w:p w14:paraId="0AC848E4" w14:textId="576C4A7B"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1.00</w:t>
            </w:r>
          </w:p>
        </w:tc>
        <w:tc>
          <w:tcPr>
            <w:tcW w:w="4788" w:type="dxa"/>
          </w:tcPr>
          <w:p w14:paraId="40A1016F" w14:textId="579DD2D1"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Poor</w:t>
            </w:r>
          </w:p>
        </w:tc>
      </w:tr>
      <w:tr w:rsidR="00F46DC3" w:rsidRPr="00F46DC3" w14:paraId="3F3D2765" w14:textId="77777777" w:rsidTr="00DF2BDA">
        <w:trPr>
          <w:jc w:val="center"/>
        </w:trPr>
        <w:tc>
          <w:tcPr>
            <w:tcW w:w="4788" w:type="dxa"/>
            <w:tcBorders>
              <w:bottom w:val="single" w:sz="4" w:space="0" w:color="auto"/>
            </w:tcBorders>
          </w:tcPr>
          <w:p w14:paraId="303B3339" w14:textId="0D71E2DE"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0.8</w:t>
            </w:r>
          </w:p>
        </w:tc>
        <w:tc>
          <w:tcPr>
            <w:tcW w:w="4788" w:type="dxa"/>
            <w:tcBorders>
              <w:bottom w:val="single" w:sz="4" w:space="0" w:color="auto"/>
            </w:tcBorders>
          </w:tcPr>
          <w:p w14:paraId="6A28EDF1" w14:textId="0EB9D3F3" w:rsidR="00F46DC3" w:rsidRPr="00B431D5" w:rsidRDefault="00F46DC3" w:rsidP="00B431D5">
            <w:pPr>
              <w:rPr>
                <w:rFonts w:ascii="Times New Roman" w:hAnsi="Times New Roman" w:cs="Times New Roman"/>
                <w:sz w:val="24"/>
                <w:szCs w:val="24"/>
              </w:rPr>
            </w:pPr>
            <w:r w:rsidRPr="00B431D5">
              <w:rPr>
                <w:rFonts w:ascii="Times New Roman" w:hAnsi="Times New Roman" w:cs="Times New Roman"/>
                <w:sz w:val="24"/>
                <w:szCs w:val="24"/>
              </w:rPr>
              <w:t>Extremely poor</w:t>
            </w:r>
          </w:p>
        </w:tc>
      </w:tr>
    </w:tbl>
    <w:p w14:paraId="48A0EF3A" w14:textId="74599639" w:rsidR="00A47603" w:rsidRPr="005018E9" w:rsidRDefault="005018E9" w:rsidP="005018E9">
      <w:pPr>
        <w:pStyle w:val="Caption"/>
        <w:rPr>
          <w:rFonts w:ascii="Times New Roman" w:hAnsi="Times New Roman" w:cs="Times New Roman"/>
          <w:i w:val="0"/>
          <w:iCs w:val="0"/>
          <w:color w:val="auto"/>
          <w:sz w:val="24"/>
          <w:szCs w:val="24"/>
        </w:rPr>
      </w:pPr>
      <w:bookmarkStart w:id="132" w:name="_Toc146696511"/>
      <w:bookmarkStart w:id="133" w:name="_Toc146699004"/>
      <w:r w:rsidRPr="005018E9">
        <w:rPr>
          <w:rFonts w:ascii="Times New Roman" w:hAnsi="Times New Roman" w:cs="Times New Roman"/>
          <w:i w:val="0"/>
          <w:iCs w:val="0"/>
          <w:color w:val="auto"/>
          <w:sz w:val="24"/>
          <w:szCs w:val="24"/>
        </w:rPr>
        <w:t xml:space="preserve">Table </w:t>
      </w:r>
      <w:r w:rsidRPr="005018E9">
        <w:rPr>
          <w:rFonts w:ascii="Times New Roman" w:hAnsi="Times New Roman" w:cs="Times New Roman"/>
          <w:i w:val="0"/>
          <w:iCs w:val="0"/>
          <w:color w:val="auto"/>
          <w:sz w:val="24"/>
          <w:szCs w:val="24"/>
        </w:rPr>
        <w:fldChar w:fldCharType="begin"/>
      </w:r>
      <w:r w:rsidRPr="005018E9">
        <w:rPr>
          <w:rFonts w:ascii="Times New Roman" w:hAnsi="Times New Roman" w:cs="Times New Roman"/>
          <w:i w:val="0"/>
          <w:iCs w:val="0"/>
          <w:color w:val="auto"/>
          <w:sz w:val="24"/>
          <w:szCs w:val="24"/>
        </w:rPr>
        <w:instrText xml:space="preserve"> SEQ Table \* ARABIC </w:instrText>
      </w:r>
      <w:r w:rsidRPr="005018E9">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1</w:t>
      </w:r>
      <w:r w:rsidRPr="005018E9">
        <w:rPr>
          <w:rFonts w:ascii="Times New Roman" w:hAnsi="Times New Roman" w:cs="Times New Roman"/>
          <w:i w:val="0"/>
          <w:iCs w:val="0"/>
          <w:color w:val="auto"/>
          <w:sz w:val="24"/>
          <w:szCs w:val="24"/>
        </w:rPr>
        <w:fldChar w:fldCharType="end"/>
      </w:r>
      <w:r w:rsidRPr="005018E9">
        <w:rPr>
          <w:rFonts w:ascii="Times New Roman" w:hAnsi="Times New Roman" w:cs="Times New Roman"/>
          <w:i w:val="0"/>
          <w:iCs w:val="0"/>
          <w:color w:val="auto"/>
          <w:sz w:val="24"/>
          <w:szCs w:val="24"/>
        </w:rPr>
        <w:t>.</w:t>
      </w:r>
      <w:r w:rsidR="00CD0A6A" w:rsidRPr="005018E9">
        <w:rPr>
          <w:rFonts w:ascii="Times New Roman" w:hAnsi="Times New Roman" w:cs="Times New Roman"/>
          <w:i w:val="0"/>
          <w:iCs w:val="0"/>
          <w:color w:val="auto"/>
          <w:sz w:val="24"/>
          <w:szCs w:val="24"/>
        </w:rPr>
        <w:t>Fish condition factor</w:t>
      </w:r>
      <w:bookmarkEnd w:id="132"/>
      <w:bookmarkEnd w:id="133"/>
    </w:p>
    <w:p w14:paraId="61065584" w14:textId="5244A8E0" w:rsidR="00A47603" w:rsidRPr="006960CD" w:rsidRDefault="00A47603" w:rsidP="006B5964">
      <w:pPr>
        <w:pStyle w:val="Heading1"/>
        <w:spacing w:line="360" w:lineRule="auto"/>
        <w:rPr>
          <w:rFonts w:ascii="Times New Roman" w:hAnsi="Times New Roman" w:cs="Times New Roman"/>
          <w:b/>
          <w:bCs/>
          <w:color w:val="auto"/>
          <w:sz w:val="24"/>
          <w:szCs w:val="24"/>
        </w:rPr>
      </w:pPr>
      <w:bookmarkStart w:id="134" w:name="_Toc146698943"/>
      <w:r w:rsidRPr="006960CD">
        <w:rPr>
          <w:rFonts w:ascii="Times New Roman" w:hAnsi="Times New Roman" w:cs="Times New Roman"/>
          <w:b/>
          <w:bCs/>
          <w:color w:val="auto"/>
          <w:sz w:val="24"/>
          <w:szCs w:val="24"/>
        </w:rPr>
        <w:t>3.</w:t>
      </w:r>
      <w:r w:rsidR="00542A23">
        <w:rPr>
          <w:rFonts w:ascii="Times New Roman" w:hAnsi="Times New Roman" w:cs="Times New Roman"/>
          <w:b/>
          <w:bCs/>
          <w:color w:val="auto"/>
          <w:sz w:val="24"/>
          <w:szCs w:val="24"/>
        </w:rPr>
        <w:t>9</w:t>
      </w:r>
      <w:r w:rsidRPr="006960CD">
        <w:rPr>
          <w:rFonts w:ascii="Times New Roman" w:hAnsi="Times New Roman" w:cs="Times New Roman"/>
          <w:b/>
          <w:bCs/>
          <w:color w:val="auto"/>
          <w:sz w:val="24"/>
          <w:szCs w:val="24"/>
        </w:rPr>
        <w:t xml:space="preserve"> Data analysis</w:t>
      </w:r>
      <w:bookmarkEnd w:id="134"/>
    </w:p>
    <w:p w14:paraId="2CF358C0" w14:textId="1A91B78D" w:rsidR="00CF7479" w:rsidRDefault="00A47603" w:rsidP="00CF7479">
      <w:pPr>
        <w:spacing w:line="360" w:lineRule="auto"/>
        <w:jc w:val="both"/>
        <w:rPr>
          <w:rFonts w:ascii="Times New Roman" w:hAnsi="Times New Roman" w:cs="Times New Roman"/>
          <w:iCs/>
          <w:color w:val="000000"/>
          <w:sz w:val="24"/>
          <w:szCs w:val="24"/>
        </w:rPr>
      </w:pPr>
      <w:r w:rsidRPr="00B72BB5">
        <w:rPr>
          <w:rFonts w:ascii="Times New Roman" w:hAnsi="Times New Roman" w:cs="Times New Roman"/>
          <w:color w:val="0D0D0D" w:themeColor="text1" w:themeTint="F2"/>
          <w:sz w:val="24"/>
          <w:szCs w:val="24"/>
        </w:rPr>
        <w:t>Microsoft Excel w</w:t>
      </w:r>
      <w:r w:rsidR="000A34D8">
        <w:rPr>
          <w:rFonts w:ascii="Times New Roman" w:hAnsi="Times New Roman" w:cs="Times New Roman"/>
          <w:color w:val="0D0D0D" w:themeColor="text1" w:themeTint="F2"/>
          <w:sz w:val="24"/>
          <w:szCs w:val="24"/>
        </w:rPr>
        <w:t xml:space="preserve">as </w:t>
      </w:r>
      <w:r w:rsidRPr="00B72BB5">
        <w:rPr>
          <w:rFonts w:ascii="Times New Roman" w:hAnsi="Times New Roman" w:cs="Times New Roman"/>
          <w:color w:val="0D0D0D" w:themeColor="text1" w:themeTint="F2"/>
          <w:sz w:val="24"/>
          <w:szCs w:val="24"/>
        </w:rPr>
        <w:t xml:space="preserve">used to validate, enter, and save the collected data. </w:t>
      </w:r>
      <w:r w:rsidRPr="00DE77EC">
        <w:rPr>
          <w:rFonts w:ascii="Times New Roman" w:hAnsi="Times New Roman" w:cs="Times New Roman"/>
          <w:color w:val="0D0D0D" w:themeColor="text1" w:themeTint="F2"/>
          <w:sz w:val="24"/>
          <w:szCs w:val="24"/>
        </w:rPr>
        <w:t xml:space="preserve">The frequency, average amount, and average severity of infection as reported by </w:t>
      </w:r>
      <w:r w:rsidRPr="00B72BB5">
        <w:rPr>
          <w:rFonts w:ascii="Times New Roman" w:hAnsi="Times New Roman" w:cs="Times New Roman"/>
          <w:color w:val="0D0D0D" w:themeColor="text1" w:themeTint="F2"/>
          <w:sz w:val="24"/>
          <w:szCs w:val="24"/>
        </w:rPr>
        <w:t xml:space="preserve">Margolis </w:t>
      </w:r>
      <w:r w:rsidR="00CC7066">
        <w:rPr>
          <w:rFonts w:ascii="Times New Roman" w:hAnsi="Times New Roman" w:cs="Times New Roman"/>
          <w:i/>
          <w:iCs/>
          <w:color w:val="0D0D0D" w:themeColor="text1" w:themeTint="F2"/>
          <w:sz w:val="24"/>
          <w:szCs w:val="24"/>
        </w:rPr>
        <w:t>et</w:t>
      </w:r>
      <w:r w:rsidR="009027E4" w:rsidRPr="009027E4">
        <w:rPr>
          <w:rFonts w:ascii="Times New Roman" w:hAnsi="Times New Roman" w:cs="Times New Roman"/>
          <w:i/>
          <w:iCs/>
          <w:color w:val="0D0D0D" w:themeColor="text1" w:themeTint="F2"/>
          <w:sz w:val="24"/>
          <w:szCs w:val="24"/>
        </w:rPr>
        <w:t xml:space="preserve"> al</w:t>
      </w:r>
      <w:r w:rsidRPr="00B72BB5">
        <w:rPr>
          <w:rFonts w:ascii="Times New Roman" w:hAnsi="Times New Roman" w:cs="Times New Roman"/>
          <w:i/>
          <w:iCs/>
          <w:color w:val="0D0D0D" w:themeColor="text1" w:themeTint="F2"/>
          <w:sz w:val="24"/>
          <w:szCs w:val="24"/>
        </w:rPr>
        <w:t>.</w:t>
      </w:r>
      <w:r w:rsidRPr="00B72BB5">
        <w:rPr>
          <w:rFonts w:ascii="Times New Roman" w:hAnsi="Times New Roman" w:cs="Times New Roman"/>
          <w:color w:val="0D0D0D" w:themeColor="text1" w:themeTint="F2"/>
          <w:sz w:val="24"/>
          <w:szCs w:val="24"/>
        </w:rPr>
        <w:t xml:space="preserve"> (1982) and Bush </w:t>
      </w:r>
      <w:r w:rsidR="00CC7066">
        <w:rPr>
          <w:rFonts w:ascii="Times New Roman" w:hAnsi="Times New Roman" w:cs="Times New Roman"/>
          <w:i/>
          <w:iCs/>
          <w:color w:val="0D0D0D" w:themeColor="text1" w:themeTint="F2"/>
          <w:sz w:val="24"/>
          <w:szCs w:val="24"/>
        </w:rPr>
        <w:t>et</w:t>
      </w:r>
      <w:r w:rsidR="009027E4" w:rsidRPr="009027E4">
        <w:rPr>
          <w:rFonts w:ascii="Times New Roman" w:hAnsi="Times New Roman" w:cs="Times New Roman"/>
          <w:i/>
          <w:iCs/>
          <w:color w:val="0D0D0D" w:themeColor="text1" w:themeTint="F2"/>
          <w:sz w:val="24"/>
          <w:szCs w:val="24"/>
        </w:rPr>
        <w:t xml:space="preserve"> al</w:t>
      </w:r>
      <w:r w:rsidRPr="00B72BB5">
        <w:rPr>
          <w:rFonts w:ascii="Times New Roman" w:hAnsi="Times New Roman" w:cs="Times New Roman"/>
          <w:i/>
          <w:iCs/>
          <w:color w:val="0D0D0D" w:themeColor="text1" w:themeTint="F2"/>
          <w:sz w:val="24"/>
          <w:szCs w:val="24"/>
        </w:rPr>
        <w:t>.</w:t>
      </w:r>
      <w:r w:rsidRPr="00B72BB5">
        <w:rPr>
          <w:rFonts w:ascii="Times New Roman" w:hAnsi="Times New Roman" w:cs="Times New Roman"/>
          <w:color w:val="0D0D0D" w:themeColor="text1" w:themeTint="F2"/>
          <w:sz w:val="24"/>
          <w:szCs w:val="24"/>
        </w:rPr>
        <w:t xml:space="preserve"> w</w:t>
      </w:r>
      <w:r w:rsidR="0097287D">
        <w:rPr>
          <w:rFonts w:ascii="Times New Roman" w:hAnsi="Times New Roman" w:cs="Times New Roman"/>
          <w:color w:val="0D0D0D" w:themeColor="text1" w:themeTint="F2"/>
          <w:sz w:val="24"/>
          <w:szCs w:val="24"/>
        </w:rPr>
        <w:t xml:space="preserve">as </w:t>
      </w:r>
      <w:r w:rsidRPr="00B72BB5">
        <w:rPr>
          <w:rFonts w:ascii="Times New Roman" w:hAnsi="Times New Roman" w:cs="Times New Roman"/>
          <w:color w:val="0D0D0D" w:themeColor="text1" w:themeTint="F2"/>
          <w:sz w:val="24"/>
          <w:szCs w:val="24"/>
        </w:rPr>
        <w:t>used to evaluate parasitic infections (1997)</w:t>
      </w:r>
      <w:r>
        <w:rPr>
          <w:rFonts w:ascii="Times New Roman" w:hAnsi="Times New Roman" w:cs="Times New Roman"/>
          <w:color w:val="0D0D0D" w:themeColor="text1" w:themeTint="F2"/>
          <w:sz w:val="24"/>
          <w:szCs w:val="24"/>
        </w:rPr>
        <w:t>.</w:t>
      </w:r>
      <w:r w:rsidRPr="00960BF7">
        <w:rPr>
          <w:rFonts w:ascii="Times New Roman" w:hAnsi="Times New Roman" w:cs="Times New Roman"/>
          <w:color w:val="0D0D0D" w:themeColor="text1" w:themeTint="F2"/>
          <w:sz w:val="24"/>
          <w:szCs w:val="24"/>
        </w:rPr>
        <w:t xml:space="preserve"> Statistical</w:t>
      </w:r>
      <w:r w:rsidRPr="00A61C1C">
        <w:rPr>
          <w:rFonts w:ascii="Times New Roman" w:hAnsi="Times New Roman" w:cs="Times New Roman"/>
          <w:iCs/>
          <w:color w:val="000000"/>
          <w:sz w:val="24"/>
          <w:szCs w:val="24"/>
        </w:rPr>
        <w:t xml:space="preserve"> analysis w</w:t>
      </w:r>
      <w:r w:rsidR="006A5D11">
        <w:rPr>
          <w:rFonts w:ascii="Times New Roman" w:hAnsi="Times New Roman" w:cs="Times New Roman"/>
          <w:iCs/>
          <w:color w:val="000000"/>
          <w:sz w:val="24"/>
          <w:szCs w:val="24"/>
        </w:rPr>
        <w:t xml:space="preserve">as </w:t>
      </w:r>
      <w:r w:rsidRPr="00A61C1C">
        <w:rPr>
          <w:rFonts w:ascii="Times New Roman" w:hAnsi="Times New Roman" w:cs="Times New Roman"/>
          <w:iCs/>
          <w:color w:val="000000"/>
          <w:sz w:val="24"/>
          <w:szCs w:val="24"/>
        </w:rPr>
        <w:t>done using a Statistical software Program (</w:t>
      </w:r>
      <w:proofErr w:type="spellStart"/>
      <w:r w:rsidRPr="00A61C1C">
        <w:rPr>
          <w:rFonts w:ascii="Times New Roman" w:hAnsi="Times New Roman" w:cs="Times New Roman"/>
          <w:iCs/>
          <w:color w:val="000000"/>
          <w:sz w:val="24"/>
          <w:szCs w:val="24"/>
        </w:rPr>
        <w:t>Genstat</w:t>
      </w:r>
      <w:proofErr w:type="spellEnd"/>
      <w:r w:rsidRPr="00A61C1C">
        <w:rPr>
          <w:rFonts w:ascii="Times New Roman" w:hAnsi="Times New Roman" w:cs="Times New Roman"/>
          <w:iCs/>
          <w:color w:val="000000"/>
          <w:sz w:val="24"/>
          <w:szCs w:val="24"/>
        </w:rPr>
        <w:t xml:space="preserve"> Version 15) and significant treatment means w</w:t>
      </w:r>
      <w:r w:rsidR="006A5D11">
        <w:rPr>
          <w:rFonts w:ascii="Times New Roman" w:hAnsi="Times New Roman" w:cs="Times New Roman"/>
          <w:iCs/>
          <w:color w:val="000000"/>
          <w:sz w:val="24"/>
          <w:szCs w:val="24"/>
        </w:rPr>
        <w:t>as</w:t>
      </w:r>
      <w:r w:rsidRPr="00A61C1C">
        <w:rPr>
          <w:rFonts w:ascii="Times New Roman" w:hAnsi="Times New Roman" w:cs="Times New Roman"/>
          <w:iCs/>
          <w:color w:val="000000"/>
          <w:sz w:val="24"/>
          <w:szCs w:val="24"/>
        </w:rPr>
        <w:t xml:space="preserve"> separated using Tukey’s test. The level of significance w</w:t>
      </w:r>
      <w:r w:rsidR="006A5D11">
        <w:rPr>
          <w:rFonts w:ascii="Times New Roman" w:hAnsi="Times New Roman" w:cs="Times New Roman"/>
          <w:iCs/>
          <w:color w:val="000000"/>
          <w:sz w:val="24"/>
          <w:szCs w:val="24"/>
        </w:rPr>
        <w:t>as</w:t>
      </w:r>
      <w:r w:rsidRPr="00A61C1C">
        <w:rPr>
          <w:rFonts w:ascii="Times New Roman" w:hAnsi="Times New Roman" w:cs="Times New Roman"/>
          <w:iCs/>
          <w:color w:val="000000"/>
          <w:sz w:val="24"/>
          <w:szCs w:val="24"/>
        </w:rPr>
        <w:t xml:space="preserve"> s</w:t>
      </w:r>
      <w:r w:rsidR="00CC7066" w:rsidRPr="00056877">
        <w:rPr>
          <w:rFonts w:ascii="Times New Roman" w:hAnsi="Times New Roman" w:cs="Times New Roman"/>
          <w:color w:val="000000"/>
          <w:sz w:val="24"/>
          <w:szCs w:val="24"/>
        </w:rPr>
        <w:t>et</w:t>
      </w:r>
      <w:r w:rsidRPr="00A61C1C">
        <w:rPr>
          <w:rFonts w:ascii="Times New Roman" w:hAnsi="Times New Roman" w:cs="Times New Roman"/>
          <w:iCs/>
          <w:color w:val="000000"/>
          <w:sz w:val="24"/>
          <w:szCs w:val="24"/>
        </w:rPr>
        <w:t xml:space="preserve"> at P &lt; 0.05. The correlation coefficient b</w:t>
      </w:r>
      <w:r w:rsidR="00CC7066" w:rsidRPr="00056877">
        <w:rPr>
          <w:rFonts w:ascii="Times New Roman" w:hAnsi="Times New Roman" w:cs="Times New Roman"/>
          <w:color w:val="000000"/>
          <w:sz w:val="24"/>
          <w:szCs w:val="24"/>
        </w:rPr>
        <w:t>et</w:t>
      </w:r>
      <w:r w:rsidRPr="00A61C1C">
        <w:rPr>
          <w:rFonts w:ascii="Times New Roman" w:hAnsi="Times New Roman" w:cs="Times New Roman"/>
          <w:iCs/>
          <w:color w:val="000000"/>
          <w:sz w:val="24"/>
          <w:szCs w:val="24"/>
        </w:rPr>
        <w:t xml:space="preserve">ween various </w:t>
      </w:r>
      <w:proofErr w:type="spellStart"/>
      <w:r w:rsidRPr="00A61C1C">
        <w:rPr>
          <w:rFonts w:ascii="Times New Roman" w:hAnsi="Times New Roman" w:cs="Times New Roman"/>
          <w:iCs/>
          <w:color w:val="000000"/>
          <w:sz w:val="24"/>
          <w:szCs w:val="24"/>
        </w:rPr>
        <w:t>physico</w:t>
      </w:r>
      <w:proofErr w:type="spellEnd"/>
      <w:r w:rsidRPr="00A61C1C">
        <w:rPr>
          <w:rFonts w:ascii="Times New Roman" w:hAnsi="Times New Roman" w:cs="Times New Roman"/>
          <w:iCs/>
          <w:color w:val="000000"/>
          <w:sz w:val="24"/>
          <w:szCs w:val="24"/>
        </w:rPr>
        <w:t>-chemical param</w:t>
      </w:r>
      <w:r w:rsidR="00CC7066" w:rsidRPr="00056877">
        <w:rPr>
          <w:rFonts w:ascii="Times New Roman" w:hAnsi="Times New Roman" w:cs="Times New Roman"/>
          <w:color w:val="000000"/>
          <w:sz w:val="24"/>
          <w:szCs w:val="24"/>
        </w:rPr>
        <w:t>et</w:t>
      </w:r>
      <w:r w:rsidRPr="00A61C1C">
        <w:rPr>
          <w:rFonts w:ascii="Times New Roman" w:hAnsi="Times New Roman" w:cs="Times New Roman"/>
          <w:iCs/>
          <w:color w:val="000000"/>
          <w:sz w:val="24"/>
          <w:szCs w:val="24"/>
        </w:rPr>
        <w:t>ers and parasitic infections w</w:t>
      </w:r>
      <w:r w:rsidR="006A5D11">
        <w:rPr>
          <w:rFonts w:ascii="Times New Roman" w:hAnsi="Times New Roman" w:cs="Times New Roman"/>
          <w:iCs/>
          <w:color w:val="000000"/>
          <w:sz w:val="24"/>
          <w:szCs w:val="24"/>
        </w:rPr>
        <w:t>as</w:t>
      </w:r>
      <w:r w:rsidRPr="00A61C1C">
        <w:rPr>
          <w:rFonts w:ascii="Times New Roman" w:hAnsi="Times New Roman" w:cs="Times New Roman"/>
          <w:iCs/>
          <w:color w:val="000000"/>
          <w:sz w:val="24"/>
          <w:szCs w:val="24"/>
        </w:rPr>
        <w:t xml:space="preserve"> d</w:t>
      </w:r>
      <w:r w:rsidR="00CC7066" w:rsidRPr="00056877">
        <w:rPr>
          <w:rFonts w:ascii="Times New Roman" w:hAnsi="Times New Roman" w:cs="Times New Roman"/>
          <w:color w:val="000000"/>
          <w:sz w:val="24"/>
          <w:szCs w:val="24"/>
        </w:rPr>
        <w:t>et</w:t>
      </w:r>
      <w:r w:rsidRPr="00A61C1C">
        <w:rPr>
          <w:rFonts w:ascii="Times New Roman" w:hAnsi="Times New Roman" w:cs="Times New Roman"/>
          <w:iCs/>
          <w:color w:val="000000"/>
          <w:sz w:val="24"/>
          <w:szCs w:val="24"/>
        </w:rPr>
        <w:t>ermined using Pearson's correlation.</w:t>
      </w:r>
    </w:p>
    <w:p w14:paraId="2EE08B14" w14:textId="0D2704E4" w:rsidR="00CF7479" w:rsidRPr="00CF7479" w:rsidRDefault="00CF7479" w:rsidP="00CF7479">
      <w:pPr>
        <w:spacing w:line="360" w:lineRule="auto"/>
        <w:jc w:val="both"/>
        <w:rPr>
          <w:rFonts w:ascii="Times New Roman" w:hAnsi="Times New Roman" w:cs="Times New Roman"/>
          <w:iCs/>
          <w:color w:val="000000"/>
          <w:sz w:val="24"/>
          <w:szCs w:val="24"/>
        </w:rPr>
      </w:pPr>
      <w:r w:rsidRPr="00CF7479">
        <w:rPr>
          <w:rFonts w:ascii="Times New Roman" w:hAnsi="Times New Roman" w:cs="Times New Roman"/>
          <w:iCs/>
          <w:color w:val="000000"/>
          <w:sz w:val="24"/>
          <w:szCs w:val="24"/>
        </w:rPr>
        <w:t xml:space="preserve">Parasitological variables of type, prevalence and mean intensities were collected for the fish parasites. Quantifying of parasites was done using prevalence and intensity as shown </w:t>
      </w:r>
    </w:p>
    <w:p w14:paraId="066F7CFD" w14:textId="76113053" w:rsidR="00CF7479" w:rsidRDefault="00CF7479" w:rsidP="00CF7479">
      <w:pPr>
        <w:spacing w:line="360" w:lineRule="auto"/>
        <w:jc w:val="both"/>
      </w:pPr>
      <w:r w:rsidRPr="00CF7479">
        <w:rPr>
          <w:rFonts w:ascii="Times New Roman" w:hAnsi="Times New Roman" w:cs="Times New Roman"/>
          <w:iCs/>
          <w:color w:val="000000"/>
          <w:sz w:val="24"/>
          <w:szCs w:val="24"/>
        </w:rPr>
        <w:t xml:space="preserve">in the following equations (Bush </w:t>
      </w:r>
      <w:r w:rsidR="00CC7066">
        <w:rPr>
          <w:rFonts w:ascii="Times New Roman" w:hAnsi="Times New Roman" w:cs="Times New Roman"/>
          <w:i/>
          <w:iCs/>
          <w:color w:val="000000"/>
          <w:sz w:val="24"/>
          <w:szCs w:val="24"/>
        </w:rPr>
        <w:t>et</w:t>
      </w:r>
      <w:r w:rsidR="009027E4" w:rsidRPr="009027E4">
        <w:rPr>
          <w:rFonts w:ascii="Times New Roman" w:hAnsi="Times New Roman" w:cs="Times New Roman"/>
          <w:i/>
          <w:iCs/>
          <w:color w:val="000000"/>
          <w:sz w:val="24"/>
          <w:szCs w:val="24"/>
        </w:rPr>
        <w:t xml:space="preserve"> al</w:t>
      </w:r>
      <w:r w:rsidRPr="00CF7479">
        <w:rPr>
          <w:rFonts w:ascii="Times New Roman" w:hAnsi="Times New Roman" w:cs="Times New Roman"/>
          <w:iCs/>
          <w:color w:val="000000"/>
          <w:sz w:val="24"/>
          <w:szCs w:val="24"/>
        </w:rPr>
        <w:t>., 1997)</w:t>
      </w:r>
      <w:r w:rsidRPr="00CF7479">
        <w:t xml:space="preserve"> </w:t>
      </w:r>
    </w:p>
    <w:p w14:paraId="6AC34A59" w14:textId="716416CD" w:rsidR="00CF7479" w:rsidRPr="008220E8" w:rsidRDefault="00CF7479" w:rsidP="00CF7479">
      <w:pPr>
        <w:spacing w:line="360" w:lineRule="auto"/>
        <w:jc w:val="both"/>
        <w:rPr>
          <w:rFonts w:ascii="Times New Roman" w:hAnsi="Times New Roman" w:cs="Times New Roman"/>
          <w:iCs/>
          <w:color w:val="000000"/>
          <w:sz w:val="24"/>
          <w:szCs w:val="24"/>
        </w:rPr>
      </w:pPr>
      <w:r w:rsidRPr="008220E8">
        <w:rPr>
          <w:rFonts w:ascii="Cambria Math" w:hAnsi="Cambria Math" w:cs="Cambria Math"/>
          <w:iCs/>
          <w:color w:val="000000"/>
          <w:sz w:val="24"/>
          <w:szCs w:val="24"/>
        </w:rPr>
        <w:t>𝑃𝑟𝑒𝑣𝑎𝑙𝑒𝑛𝑐𝑒</w:t>
      </w: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rPr>
        <w:t>𝑃</w:t>
      </w:r>
      <w:r w:rsidRPr="008220E8">
        <w:rPr>
          <w:rFonts w:ascii="Times New Roman" w:hAnsi="Times New Roman" w:cs="Times New Roman"/>
          <w:iCs/>
          <w:color w:val="000000"/>
          <w:sz w:val="24"/>
          <w:szCs w:val="24"/>
        </w:rPr>
        <w:t>) =</w:t>
      </w:r>
      <w:r w:rsidRPr="008220E8">
        <w:rPr>
          <w:rFonts w:ascii="Cambria Math" w:hAnsi="Cambria Math" w:cs="Cambria Math"/>
          <w:iCs/>
          <w:color w:val="000000"/>
          <w:sz w:val="24"/>
          <w:szCs w:val="24"/>
          <w:u w:val="single"/>
        </w:rPr>
        <w:t>𝑁𝑢𝑚𝑏𝑒𝑟</w:t>
      </w:r>
      <w:r w:rsidRPr="008220E8">
        <w:rPr>
          <w:rFonts w:ascii="Times New Roman" w:hAnsi="Times New Roman" w:cs="Times New Roman"/>
          <w:iCs/>
          <w:color w:val="000000"/>
          <w:sz w:val="24"/>
          <w:szCs w:val="24"/>
          <w:u w:val="single"/>
        </w:rPr>
        <w:t xml:space="preserve"> </w:t>
      </w:r>
      <w:r w:rsidRPr="008220E8">
        <w:rPr>
          <w:rFonts w:ascii="Cambria Math" w:hAnsi="Cambria Math" w:cs="Cambria Math"/>
          <w:iCs/>
          <w:color w:val="000000"/>
          <w:sz w:val="24"/>
          <w:szCs w:val="24"/>
          <w:u w:val="single"/>
        </w:rPr>
        <w:t>𝑜𝑓</w:t>
      </w:r>
      <w:r w:rsidRPr="008220E8">
        <w:rPr>
          <w:rFonts w:ascii="Times New Roman" w:hAnsi="Times New Roman" w:cs="Times New Roman"/>
          <w:iCs/>
          <w:color w:val="000000"/>
          <w:sz w:val="24"/>
          <w:szCs w:val="24"/>
          <w:u w:val="single"/>
        </w:rPr>
        <w:t xml:space="preserve"> </w:t>
      </w:r>
      <w:r w:rsidRPr="008220E8">
        <w:rPr>
          <w:rFonts w:ascii="Cambria Math" w:hAnsi="Cambria Math" w:cs="Cambria Math"/>
          <w:iCs/>
          <w:color w:val="000000"/>
          <w:sz w:val="24"/>
          <w:szCs w:val="24"/>
          <w:u w:val="single"/>
        </w:rPr>
        <w:t>𝑓𝑖𝑠</w:t>
      </w:r>
      <w:r w:rsidRPr="008220E8">
        <w:rPr>
          <w:rFonts w:ascii="Times New Roman" w:hAnsi="Times New Roman" w:cs="Times New Roman"/>
          <w:iCs/>
          <w:color w:val="000000"/>
          <w:sz w:val="24"/>
          <w:szCs w:val="24"/>
          <w:u w:val="single"/>
        </w:rPr>
        <w:t xml:space="preserve">ℎ </w:t>
      </w:r>
      <w:r w:rsidRPr="008220E8">
        <w:rPr>
          <w:rFonts w:ascii="Cambria Math" w:hAnsi="Cambria Math" w:cs="Cambria Math"/>
          <w:iCs/>
          <w:color w:val="000000"/>
          <w:sz w:val="24"/>
          <w:szCs w:val="24"/>
          <w:u w:val="single"/>
        </w:rPr>
        <w:t>𝑖𝑛𝑓𝑒𝑐𝑡𝑒𝑑</w:t>
      </w:r>
      <w:r w:rsidRPr="008220E8">
        <w:rPr>
          <w:rFonts w:ascii="Times New Roman" w:hAnsi="Times New Roman" w:cs="Times New Roman"/>
          <w:iCs/>
          <w:color w:val="000000"/>
          <w:sz w:val="24"/>
          <w:szCs w:val="24"/>
          <w:u w:val="single"/>
        </w:rPr>
        <w:t xml:space="preserve"> </w:t>
      </w:r>
      <w:r w:rsidRPr="008220E8">
        <w:rPr>
          <w:rFonts w:ascii="Cambria Math" w:hAnsi="Cambria Math" w:cs="Cambria Math"/>
          <w:iCs/>
          <w:color w:val="000000"/>
          <w:sz w:val="24"/>
          <w:szCs w:val="24"/>
          <w:u w:val="single"/>
        </w:rPr>
        <w:t>𝑤𝑖𝑡</w:t>
      </w:r>
      <w:r w:rsidRPr="008220E8">
        <w:rPr>
          <w:rFonts w:ascii="Times New Roman" w:hAnsi="Times New Roman" w:cs="Times New Roman"/>
          <w:iCs/>
          <w:color w:val="000000"/>
          <w:sz w:val="24"/>
          <w:szCs w:val="24"/>
          <w:u w:val="single"/>
        </w:rPr>
        <w:t xml:space="preserve">ℎ </w:t>
      </w:r>
      <w:r w:rsidR="008220E8" w:rsidRPr="008220E8">
        <w:rPr>
          <w:rFonts w:ascii="Cambria Math" w:hAnsi="Cambria Math" w:cs="Cambria Math"/>
          <w:iCs/>
          <w:color w:val="000000"/>
          <w:sz w:val="24"/>
          <w:szCs w:val="24"/>
          <w:u w:val="single"/>
        </w:rPr>
        <w:t>𝑝𝑎𝑟𝑎𝑠𝑖𝑡𝑒𝑠</w:t>
      </w:r>
      <w:r w:rsidR="008220E8" w:rsidRPr="008220E8">
        <w:rPr>
          <w:rFonts w:ascii="Times New Roman" w:hAnsi="Times New Roman" w:cs="Times New Roman"/>
          <w:iCs/>
          <w:color w:val="000000"/>
          <w:sz w:val="24"/>
          <w:szCs w:val="24"/>
          <w:u w:val="single"/>
        </w:rPr>
        <w:t xml:space="preserve"> ×</w:t>
      </w:r>
      <w:r w:rsidRPr="008220E8">
        <w:rPr>
          <w:rFonts w:ascii="Times New Roman" w:hAnsi="Times New Roman" w:cs="Times New Roman"/>
          <w:iCs/>
          <w:color w:val="000000"/>
          <w:sz w:val="24"/>
          <w:szCs w:val="24"/>
        </w:rPr>
        <w:t xml:space="preserve"> 100</w:t>
      </w:r>
    </w:p>
    <w:p w14:paraId="48EA6D89" w14:textId="4717E487" w:rsidR="008220E8" w:rsidRDefault="00CF7479" w:rsidP="008220E8">
      <w:pPr>
        <w:tabs>
          <w:tab w:val="left" w:pos="8670"/>
        </w:tabs>
        <w:spacing w:line="360" w:lineRule="auto"/>
        <w:jc w:val="both"/>
        <w:rPr>
          <w:rFonts w:ascii="Cambria Math" w:hAnsi="Cambria Math" w:cs="Cambria Math"/>
          <w:iCs/>
          <w:color w:val="000000"/>
          <w:sz w:val="24"/>
          <w:szCs w:val="24"/>
        </w:rPr>
      </w:pPr>
      <w:r w:rsidRPr="008220E8">
        <w:rPr>
          <w:rFonts w:ascii="Times New Roman" w:hAnsi="Times New Roman" w:cs="Times New Roman"/>
          <w:iCs/>
          <w:color w:val="000000"/>
          <w:sz w:val="24"/>
          <w:szCs w:val="24"/>
        </w:rPr>
        <w:t xml:space="preserve">    </w:t>
      </w:r>
      <w:r w:rsidR="008220E8">
        <w:rPr>
          <w:rFonts w:ascii="Times New Roman" w:hAnsi="Times New Roman" w:cs="Times New Roman"/>
          <w:iCs/>
          <w:color w:val="000000"/>
          <w:sz w:val="24"/>
          <w:szCs w:val="24"/>
        </w:rPr>
        <w:t xml:space="preserve">   </w:t>
      </w: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rPr>
        <w:t>𝑇𝑜𝑡𝑎𝑙</w:t>
      </w: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rPr>
        <w:t>𝑛𝑢𝑚𝑏𝑒𝑟</w:t>
      </w: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rPr>
        <w:t>𝑜𝑓</w:t>
      </w: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rPr>
        <w:t>𝑓𝑖𝑠</w:t>
      </w:r>
      <w:r w:rsidRPr="008220E8">
        <w:rPr>
          <w:rFonts w:ascii="Times New Roman" w:hAnsi="Times New Roman" w:cs="Times New Roman"/>
          <w:iCs/>
          <w:color w:val="000000"/>
          <w:sz w:val="24"/>
          <w:szCs w:val="24"/>
        </w:rPr>
        <w:t xml:space="preserve">ℎ </w:t>
      </w:r>
      <w:r w:rsidRPr="008220E8">
        <w:rPr>
          <w:rFonts w:ascii="Cambria Math" w:hAnsi="Cambria Math" w:cs="Cambria Math"/>
          <w:iCs/>
          <w:color w:val="000000"/>
          <w:sz w:val="24"/>
          <w:szCs w:val="24"/>
        </w:rPr>
        <w:t>𝑐𝑜𝑙𝑙𝑒𝑐𝑡𝑒𝑑</w:t>
      </w:r>
    </w:p>
    <w:p w14:paraId="7240A0C0" w14:textId="77777777" w:rsidR="008220E8" w:rsidRPr="008220E8" w:rsidRDefault="008220E8" w:rsidP="008220E8">
      <w:pPr>
        <w:tabs>
          <w:tab w:val="left" w:pos="8670"/>
        </w:tabs>
        <w:spacing w:line="360" w:lineRule="auto"/>
        <w:jc w:val="both"/>
        <w:rPr>
          <w:rFonts w:ascii="Times New Roman" w:hAnsi="Times New Roman" w:cs="Times New Roman"/>
          <w:iCs/>
          <w:color w:val="000000"/>
          <w:sz w:val="24"/>
          <w:szCs w:val="24"/>
        </w:rPr>
      </w:pPr>
    </w:p>
    <w:p w14:paraId="2EF281F9" w14:textId="77777777" w:rsidR="008220E8" w:rsidRPr="008220E8" w:rsidRDefault="008220E8" w:rsidP="008220E8">
      <w:pPr>
        <w:tabs>
          <w:tab w:val="left" w:pos="8670"/>
        </w:tabs>
        <w:spacing w:line="360" w:lineRule="auto"/>
        <w:jc w:val="both"/>
        <w:rPr>
          <w:rFonts w:ascii="Times New Roman" w:hAnsi="Times New Roman" w:cs="Times New Roman"/>
          <w:iCs/>
          <w:color w:val="000000"/>
          <w:sz w:val="24"/>
          <w:szCs w:val="24"/>
          <w:u w:val="single"/>
        </w:rPr>
      </w:pPr>
      <w:r w:rsidRPr="008220E8">
        <w:rPr>
          <w:rFonts w:ascii="Cambria Math" w:hAnsi="Cambria Math" w:cs="Cambria Math"/>
          <w:iCs/>
          <w:color w:val="000000"/>
          <w:sz w:val="24"/>
          <w:szCs w:val="24"/>
        </w:rPr>
        <w:t>𝑀𝑒𝑎𝑛</w:t>
      </w: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rPr>
        <w:t>𝑖𝑛𝑡𝑒𝑛𝑠𝑖𝑡𝑦</w:t>
      </w: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u w:val="single"/>
        </w:rPr>
        <w:t>𝑇𝑜𝑡𝑎𝑙</w:t>
      </w:r>
      <w:r w:rsidRPr="008220E8">
        <w:rPr>
          <w:rFonts w:ascii="Times New Roman" w:hAnsi="Times New Roman" w:cs="Times New Roman"/>
          <w:iCs/>
          <w:color w:val="000000"/>
          <w:sz w:val="24"/>
          <w:szCs w:val="24"/>
          <w:u w:val="single"/>
        </w:rPr>
        <w:t xml:space="preserve"> </w:t>
      </w:r>
      <w:r w:rsidRPr="008220E8">
        <w:rPr>
          <w:rFonts w:ascii="Cambria Math" w:hAnsi="Cambria Math" w:cs="Cambria Math"/>
          <w:iCs/>
          <w:color w:val="000000"/>
          <w:sz w:val="24"/>
          <w:szCs w:val="24"/>
          <w:u w:val="single"/>
        </w:rPr>
        <w:t>𝑐𝑜𝑢𝑛𝑡</w:t>
      </w:r>
      <w:r w:rsidRPr="008220E8">
        <w:rPr>
          <w:rFonts w:ascii="Times New Roman" w:hAnsi="Times New Roman" w:cs="Times New Roman"/>
          <w:iCs/>
          <w:color w:val="000000"/>
          <w:sz w:val="24"/>
          <w:szCs w:val="24"/>
          <w:u w:val="single"/>
        </w:rPr>
        <w:t xml:space="preserve"> </w:t>
      </w:r>
      <w:r w:rsidRPr="008220E8">
        <w:rPr>
          <w:rFonts w:ascii="Cambria Math" w:hAnsi="Cambria Math" w:cs="Cambria Math"/>
          <w:iCs/>
          <w:color w:val="000000"/>
          <w:sz w:val="24"/>
          <w:szCs w:val="24"/>
          <w:u w:val="single"/>
        </w:rPr>
        <w:t>𝑜𝑓</w:t>
      </w:r>
      <w:r w:rsidRPr="008220E8">
        <w:rPr>
          <w:rFonts w:ascii="Times New Roman" w:hAnsi="Times New Roman" w:cs="Times New Roman"/>
          <w:iCs/>
          <w:color w:val="000000"/>
          <w:sz w:val="24"/>
          <w:szCs w:val="24"/>
          <w:u w:val="single"/>
        </w:rPr>
        <w:t xml:space="preserve"> </w:t>
      </w:r>
      <w:r w:rsidRPr="008220E8">
        <w:rPr>
          <w:rFonts w:ascii="Cambria Math" w:hAnsi="Cambria Math" w:cs="Cambria Math"/>
          <w:iCs/>
          <w:color w:val="000000"/>
          <w:sz w:val="24"/>
          <w:szCs w:val="24"/>
          <w:u w:val="single"/>
        </w:rPr>
        <w:t>𝑎</w:t>
      </w:r>
      <w:r w:rsidRPr="008220E8">
        <w:rPr>
          <w:rFonts w:ascii="Times New Roman" w:hAnsi="Times New Roman" w:cs="Times New Roman"/>
          <w:iCs/>
          <w:color w:val="000000"/>
          <w:sz w:val="24"/>
          <w:szCs w:val="24"/>
          <w:u w:val="single"/>
        </w:rPr>
        <w:t xml:space="preserve"> </w:t>
      </w:r>
      <w:r w:rsidRPr="008220E8">
        <w:rPr>
          <w:rFonts w:ascii="Cambria Math" w:hAnsi="Cambria Math" w:cs="Cambria Math"/>
          <w:iCs/>
          <w:color w:val="000000"/>
          <w:sz w:val="24"/>
          <w:szCs w:val="24"/>
          <w:u w:val="single"/>
        </w:rPr>
        <w:t>𝑠𝑝𝑒𝑐𝑖𝑓𝑖𝑐</w:t>
      </w:r>
      <w:r w:rsidRPr="008220E8">
        <w:rPr>
          <w:rFonts w:ascii="Times New Roman" w:hAnsi="Times New Roman" w:cs="Times New Roman"/>
          <w:iCs/>
          <w:color w:val="000000"/>
          <w:sz w:val="24"/>
          <w:szCs w:val="24"/>
          <w:u w:val="single"/>
        </w:rPr>
        <w:t xml:space="preserve"> </w:t>
      </w:r>
      <w:r w:rsidRPr="008220E8">
        <w:rPr>
          <w:rFonts w:ascii="Cambria Math" w:hAnsi="Cambria Math" w:cs="Cambria Math"/>
          <w:iCs/>
          <w:color w:val="000000"/>
          <w:sz w:val="24"/>
          <w:szCs w:val="24"/>
          <w:u w:val="single"/>
        </w:rPr>
        <w:t>𝑝𝑎𝑟𝑎𝑠𝑖𝑡</w:t>
      </w:r>
      <w:r w:rsidRPr="008220E8">
        <w:rPr>
          <w:rFonts w:ascii="Times New Roman" w:hAnsi="Times New Roman" w:cs="Times New Roman"/>
          <w:iCs/>
          <w:color w:val="000000"/>
          <w:sz w:val="24"/>
          <w:szCs w:val="24"/>
          <w:u w:val="single"/>
        </w:rPr>
        <w:t>e</w:t>
      </w:r>
    </w:p>
    <w:p w14:paraId="43AFB420" w14:textId="74888F91" w:rsidR="008E573D" w:rsidDel="006977E6" w:rsidRDefault="008220E8" w:rsidP="000A7A3F">
      <w:pPr>
        <w:tabs>
          <w:tab w:val="left" w:pos="8670"/>
        </w:tabs>
        <w:spacing w:line="360" w:lineRule="auto"/>
        <w:jc w:val="both"/>
        <w:rPr>
          <w:del w:id="135" w:author="Administrator" w:date="2023-09-03T16:36:00Z"/>
          <w:rFonts w:ascii="Cambria Math" w:hAnsi="Cambria Math" w:cs="Cambria Math"/>
          <w:iCs/>
          <w:color w:val="000000"/>
          <w:sz w:val="24"/>
          <w:szCs w:val="24"/>
        </w:rPr>
      </w:pP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rPr>
        <w:t>𝑁𝑢𝑚𝑏𝑒𝑟</w:t>
      </w: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rPr>
        <w:t>𝑜𝑓</w:t>
      </w: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rPr>
        <w:t>𝑓𝑖𝑠</w:t>
      </w:r>
      <w:r w:rsidRPr="008220E8">
        <w:rPr>
          <w:rFonts w:ascii="Times New Roman" w:hAnsi="Times New Roman" w:cs="Times New Roman"/>
          <w:iCs/>
          <w:color w:val="000000"/>
          <w:sz w:val="24"/>
          <w:szCs w:val="24"/>
        </w:rPr>
        <w:t xml:space="preserve">ℎ </w:t>
      </w:r>
      <w:r w:rsidRPr="008220E8">
        <w:rPr>
          <w:rFonts w:ascii="Cambria Math" w:hAnsi="Cambria Math" w:cs="Cambria Math"/>
          <w:iCs/>
          <w:color w:val="000000"/>
          <w:sz w:val="24"/>
          <w:szCs w:val="24"/>
        </w:rPr>
        <w:t>𝑖𝑛𝑓𝑒𝑐𝑡𝑒𝑑</w:t>
      </w: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rPr>
        <w:t>𝑤𝑖𝑡</w:t>
      </w:r>
      <w:r w:rsidRPr="008220E8">
        <w:rPr>
          <w:rFonts w:ascii="Times New Roman" w:hAnsi="Times New Roman" w:cs="Times New Roman"/>
          <w:iCs/>
          <w:color w:val="000000"/>
          <w:sz w:val="24"/>
          <w:szCs w:val="24"/>
        </w:rPr>
        <w:t xml:space="preserve">ℎ </w:t>
      </w:r>
      <w:r w:rsidRPr="008220E8">
        <w:rPr>
          <w:rFonts w:ascii="Cambria Math" w:hAnsi="Cambria Math" w:cs="Cambria Math"/>
          <w:iCs/>
          <w:color w:val="000000"/>
          <w:sz w:val="24"/>
          <w:szCs w:val="24"/>
        </w:rPr>
        <w:t>𝑡</w:t>
      </w:r>
      <w:r w:rsidRPr="008220E8">
        <w:rPr>
          <w:rFonts w:ascii="Times New Roman" w:hAnsi="Times New Roman" w:cs="Times New Roman"/>
          <w:iCs/>
          <w:color w:val="000000"/>
          <w:sz w:val="24"/>
          <w:szCs w:val="24"/>
        </w:rPr>
        <w:t>ℎ</w:t>
      </w:r>
      <w:r w:rsidRPr="008220E8">
        <w:rPr>
          <w:rFonts w:ascii="Cambria Math" w:hAnsi="Cambria Math" w:cs="Cambria Math"/>
          <w:iCs/>
          <w:color w:val="000000"/>
          <w:sz w:val="24"/>
          <w:szCs w:val="24"/>
        </w:rPr>
        <w:t>𝑎𝑡</w:t>
      </w:r>
      <w:r w:rsidRPr="008220E8">
        <w:rPr>
          <w:rFonts w:ascii="Times New Roman" w:hAnsi="Times New Roman" w:cs="Times New Roman"/>
          <w:iCs/>
          <w:color w:val="000000"/>
          <w:sz w:val="24"/>
          <w:szCs w:val="24"/>
        </w:rPr>
        <w:t xml:space="preserve"> </w:t>
      </w:r>
      <w:r w:rsidRPr="008220E8">
        <w:rPr>
          <w:rFonts w:ascii="Cambria Math" w:hAnsi="Cambria Math" w:cs="Cambria Math"/>
          <w:iCs/>
          <w:color w:val="000000"/>
          <w:sz w:val="24"/>
          <w:szCs w:val="24"/>
        </w:rPr>
        <w:t>𝑝𝑎𝑟𝑎𝑠𝑖𝑡</w:t>
      </w:r>
      <w:r w:rsidRPr="008220E8">
        <w:rPr>
          <w:rFonts w:ascii="Times New Roman" w:hAnsi="Times New Roman" w:cs="Times New Roman"/>
          <w:iCs/>
          <w:color w:val="000000"/>
          <w:sz w:val="24"/>
          <w:szCs w:val="24"/>
        </w:rPr>
        <w:t>e</w:t>
      </w:r>
      <w:del w:id="136" w:author="Administrator" w:date="2023-09-03T16:36:00Z">
        <w:r w:rsidDel="006977E6">
          <w:rPr>
            <w:rFonts w:ascii="Cambria Math" w:hAnsi="Cambria Math" w:cs="Cambria Math"/>
            <w:iCs/>
            <w:color w:val="000000"/>
            <w:sz w:val="24"/>
            <w:szCs w:val="24"/>
          </w:rPr>
          <w:tab/>
        </w:r>
      </w:del>
    </w:p>
    <w:p w14:paraId="1CC99557" w14:textId="77777777" w:rsidR="000A7A3F" w:rsidDel="006977E6" w:rsidRDefault="000A7A3F" w:rsidP="000A7A3F">
      <w:pPr>
        <w:tabs>
          <w:tab w:val="left" w:pos="8670"/>
        </w:tabs>
        <w:spacing w:line="360" w:lineRule="auto"/>
        <w:jc w:val="both"/>
        <w:rPr>
          <w:del w:id="137" w:author="Administrator" w:date="2023-09-03T16:36:00Z"/>
          <w:rFonts w:ascii="Cambria Math" w:hAnsi="Cambria Math" w:cs="Cambria Math"/>
          <w:iCs/>
          <w:color w:val="000000"/>
          <w:sz w:val="24"/>
          <w:szCs w:val="24"/>
        </w:rPr>
      </w:pPr>
    </w:p>
    <w:p w14:paraId="5E87110F" w14:textId="77777777" w:rsidR="00B431D5" w:rsidDel="006977E6" w:rsidRDefault="00B431D5" w:rsidP="000A7A3F">
      <w:pPr>
        <w:tabs>
          <w:tab w:val="left" w:pos="8670"/>
        </w:tabs>
        <w:spacing w:line="360" w:lineRule="auto"/>
        <w:jc w:val="both"/>
        <w:rPr>
          <w:del w:id="138" w:author="Administrator" w:date="2023-09-03T16:36:00Z"/>
          <w:rFonts w:ascii="Cambria Math" w:hAnsi="Cambria Math" w:cs="Cambria Math"/>
          <w:iCs/>
          <w:color w:val="000000"/>
          <w:sz w:val="24"/>
          <w:szCs w:val="24"/>
        </w:rPr>
      </w:pPr>
    </w:p>
    <w:p w14:paraId="4FBD4A32" w14:textId="77777777" w:rsidR="00B431D5" w:rsidDel="006977E6" w:rsidRDefault="00B431D5" w:rsidP="000A7A3F">
      <w:pPr>
        <w:tabs>
          <w:tab w:val="left" w:pos="8670"/>
        </w:tabs>
        <w:spacing w:line="360" w:lineRule="auto"/>
        <w:jc w:val="both"/>
        <w:rPr>
          <w:del w:id="139" w:author="Administrator" w:date="2023-09-03T16:36:00Z"/>
          <w:rFonts w:ascii="Cambria Math" w:hAnsi="Cambria Math" w:cs="Cambria Math"/>
          <w:iCs/>
          <w:color w:val="000000"/>
          <w:sz w:val="24"/>
          <w:szCs w:val="24"/>
        </w:rPr>
      </w:pPr>
    </w:p>
    <w:p w14:paraId="4D8554A0" w14:textId="77777777" w:rsidR="00B431D5" w:rsidDel="006977E6" w:rsidRDefault="00B431D5" w:rsidP="000A7A3F">
      <w:pPr>
        <w:tabs>
          <w:tab w:val="left" w:pos="8670"/>
        </w:tabs>
        <w:spacing w:line="360" w:lineRule="auto"/>
        <w:jc w:val="both"/>
        <w:rPr>
          <w:del w:id="140" w:author="Administrator" w:date="2023-09-03T16:36:00Z"/>
          <w:rFonts w:ascii="Cambria Math" w:hAnsi="Cambria Math" w:cs="Cambria Math"/>
          <w:iCs/>
          <w:color w:val="000000"/>
          <w:sz w:val="24"/>
          <w:szCs w:val="24"/>
        </w:rPr>
      </w:pPr>
    </w:p>
    <w:p w14:paraId="4C473ACC" w14:textId="77777777" w:rsidR="00B431D5" w:rsidRDefault="00B431D5" w:rsidP="000A7A3F">
      <w:pPr>
        <w:tabs>
          <w:tab w:val="left" w:pos="8670"/>
        </w:tabs>
        <w:spacing w:line="360" w:lineRule="auto"/>
        <w:jc w:val="both"/>
        <w:rPr>
          <w:rFonts w:ascii="Cambria Math" w:hAnsi="Cambria Math" w:cs="Cambria Math"/>
          <w:iCs/>
          <w:color w:val="000000"/>
          <w:sz w:val="24"/>
          <w:szCs w:val="24"/>
        </w:rPr>
      </w:pPr>
    </w:p>
    <w:p w14:paraId="649339F9" w14:textId="77777777" w:rsidR="00B431D5" w:rsidRPr="000A7A3F" w:rsidRDefault="00B431D5" w:rsidP="000A7A3F">
      <w:pPr>
        <w:tabs>
          <w:tab w:val="left" w:pos="8670"/>
        </w:tabs>
        <w:spacing w:line="360" w:lineRule="auto"/>
        <w:jc w:val="both"/>
        <w:rPr>
          <w:rFonts w:ascii="Cambria Math" w:hAnsi="Cambria Math" w:cs="Cambria Math"/>
          <w:iCs/>
          <w:color w:val="000000"/>
          <w:sz w:val="24"/>
          <w:szCs w:val="24"/>
        </w:rPr>
      </w:pPr>
    </w:p>
    <w:p w14:paraId="52798D61" w14:textId="03D5B9C3" w:rsidR="00451D31" w:rsidRDefault="003E5F02" w:rsidP="003E5F02">
      <w:pPr>
        <w:pStyle w:val="Heading1"/>
        <w:jc w:val="center"/>
        <w:rPr>
          <w:rFonts w:ascii="Times New Roman" w:hAnsi="Times New Roman" w:cs="Times New Roman"/>
          <w:b/>
          <w:bCs/>
          <w:sz w:val="24"/>
          <w:szCs w:val="24"/>
        </w:rPr>
      </w:pPr>
      <w:bookmarkStart w:id="141" w:name="_Toc146698944"/>
      <w:r w:rsidRPr="003E5F02">
        <w:rPr>
          <w:rFonts w:ascii="Times New Roman" w:hAnsi="Times New Roman" w:cs="Times New Roman"/>
          <w:b/>
          <w:bCs/>
          <w:sz w:val="24"/>
          <w:szCs w:val="24"/>
        </w:rPr>
        <w:t>CHAPTER FOUR</w:t>
      </w:r>
      <w:r w:rsidR="00E212CA">
        <w:rPr>
          <w:rFonts w:ascii="Times New Roman" w:hAnsi="Times New Roman" w:cs="Times New Roman"/>
          <w:b/>
          <w:bCs/>
          <w:sz w:val="24"/>
          <w:szCs w:val="24"/>
        </w:rPr>
        <w:t xml:space="preserve"> </w:t>
      </w:r>
      <w:r w:rsidRPr="003E5F02">
        <w:rPr>
          <w:rFonts w:ascii="Times New Roman" w:hAnsi="Times New Roman" w:cs="Times New Roman"/>
          <w:b/>
          <w:bCs/>
          <w:sz w:val="24"/>
          <w:szCs w:val="24"/>
        </w:rPr>
        <w:t>RESULTS</w:t>
      </w:r>
      <w:bookmarkEnd w:id="141"/>
    </w:p>
    <w:p w14:paraId="77C5F028" w14:textId="77777777" w:rsidR="003E5F02" w:rsidRPr="003E5F02" w:rsidRDefault="003E5F02" w:rsidP="003E5F02"/>
    <w:p w14:paraId="37D2CAB4" w14:textId="0EF3B7AD" w:rsidR="00451D31" w:rsidRPr="003E5F02" w:rsidRDefault="003E5F02" w:rsidP="00E6156B">
      <w:pPr>
        <w:pStyle w:val="Heading1"/>
        <w:tabs>
          <w:tab w:val="left" w:pos="5490"/>
        </w:tabs>
        <w:spacing w:line="360" w:lineRule="auto"/>
        <w:rPr>
          <w:rFonts w:ascii="Times New Roman" w:hAnsi="Times New Roman" w:cs="Times New Roman"/>
          <w:b/>
          <w:bCs/>
          <w:sz w:val="24"/>
          <w:szCs w:val="24"/>
        </w:rPr>
      </w:pPr>
      <w:bookmarkStart w:id="142" w:name="_Toc146698945"/>
      <w:r w:rsidRPr="003E5F02">
        <w:rPr>
          <w:rFonts w:ascii="Times New Roman" w:hAnsi="Times New Roman" w:cs="Times New Roman"/>
          <w:b/>
          <w:bCs/>
          <w:sz w:val="24"/>
          <w:szCs w:val="24"/>
        </w:rPr>
        <w:t>4.0 RESULTS</w:t>
      </w:r>
      <w:bookmarkEnd w:id="142"/>
      <w:r w:rsidR="00E6156B">
        <w:rPr>
          <w:rFonts w:ascii="Times New Roman" w:hAnsi="Times New Roman" w:cs="Times New Roman"/>
          <w:b/>
          <w:bCs/>
          <w:sz w:val="24"/>
          <w:szCs w:val="24"/>
        </w:rPr>
        <w:tab/>
      </w:r>
    </w:p>
    <w:p w14:paraId="7DD57F15" w14:textId="67A6171C" w:rsidR="00E0610A" w:rsidRDefault="003E5F02" w:rsidP="004806CD">
      <w:pPr>
        <w:pStyle w:val="Heading2"/>
        <w:spacing w:line="360" w:lineRule="auto"/>
        <w:jc w:val="both"/>
        <w:rPr>
          <w:rFonts w:ascii="Times New Roman" w:hAnsi="Times New Roman" w:cs="Times New Roman"/>
          <w:sz w:val="24"/>
          <w:szCs w:val="24"/>
        </w:rPr>
      </w:pPr>
      <w:bookmarkStart w:id="143" w:name="_Toc146698946"/>
      <w:r>
        <w:rPr>
          <w:rFonts w:ascii="Times New Roman" w:hAnsi="Times New Roman" w:cs="Times New Roman"/>
          <w:sz w:val="24"/>
          <w:szCs w:val="24"/>
        </w:rPr>
        <w:t xml:space="preserve">4.1 </w:t>
      </w:r>
      <w:r w:rsidRPr="003E5F02">
        <w:rPr>
          <w:rFonts w:ascii="Times New Roman" w:hAnsi="Times New Roman" w:cs="Times New Roman"/>
          <w:sz w:val="24"/>
          <w:szCs w:val="24"/>
        </w:rPr>
        <w:t>Questionnaire survey</w:t>
      </w:r>
      <w:bookmarkEnd w:id="143"/>
    </w:p>
    <w:p w14:paraId="11B402A8" w14:textId="3E73F354" w:rsidR="0087646A" w:rsidRPr="0087646A" w:rsidRDefault="0087646A" w:rsidP="004806CD">
      <w:pPr>
        <w:pStyle w:val="Heading2"/>
        <w:spacing w:line="360" w:lineRule="auto"/>
        <w:rPr>
          <w:rFonts w:ascii="Times New Roman" w:hAnsi="Times New Roman" w:cs="Times New Roman"/>
          <w:b/>
          <w:bCs/>
          <w:sz w:val="24"/>
          <w:szCs w:val="24"/>
        </w:rPr>
      </w:pPr>
      <w:bookmarkStart w:id="144" w:name="_Toc146698947"/>
      <w:r w:rsidRPr="0087646A">
        <w:rPr>
          <w:rFonts w:ascii="Times New Roman" w:hAnsi="Times New Roman" w:cs="Times New Roman"/>
          <w:b/>
          <w:bCs/>
          <w:sz w:val="24"/>
          <w:szCs w:val="24"/>
        </w:rPr>
        <w:t>4.1.0 Social Demographic Characteristics</w:t>
      </w:r>
      <w:bookmarkEnd w:id="144"/>
    </w:p>
    <w:p w14:paraId="4C0C03ED" w14:textId="5130A832" w:rsidR="00443BA1" w:rsidRPr="00F24CAA" w:rsidRDefault="00443BA1" w:rsidP="004806CD">
      <w:pPr>
        <w:pStyle w:val="Heading3"/>
        <w:spacing w:line="360" w:lineRule="auto"/>
        <w:rPr>
          <w:rFonts w:ascii="Times New Roman" w:hAnsi="Times New Roman" w:cs="Times New Roman"/>
          <w:color w:val="000000" w:themeColor="text1"/>
        </w:rPr>
      </w:pPr>
      <w:bookmarkStart w:id="145" w:name="_Toc146698948"/>
      <w:r w:rsidRPr="00F24CAA">
        <w:rPr>
          <w:rFonts w:ascii="Times New Roman" w:hAnsi="Times New Roman" w:cs="Times New Roman"/>
          <w:color w:val="000000" w:themeColor="text1"/>
        </w:rPr>
        <w:t>4.1.1 Distribution of respondents and response rate</w:t>
      </w:r>
      <w:bookmarkEnd w:id="145"/>
    </w:p>
    <w:p w14:paraId="02ACEA16" w14:textId="63C7EB51" w:rsidR="00443BA1" w:rsidRPr="005057B7" w:rsidRDefault="00443BA1" w:rsidP="004806CD">
      <w:pPr>
        <w:spacing w:line="360" w:lineRule="auto"/>
        <w:jc w:val="both"/>
        <w:rPr>
          <w:rFonts w:ascii="Times New Roman" w:hAnsi="Times New Roman" w:cs="Times New Roman"/>
          <w:sz w:val="24"/>
          <w:szCs w:val="24"/>
        </w:rPr>
      </w:pPr>
      <w:r w:rsidRPr="005057B7">
        <w:rPr>
          <w:rFonts w:ascii="Times New Roman" w:hAnsi="Times New Roman" w:cs="Times New Roman"/>
          <w:sz w:val="24"/>
          <w:szCs w:val="24"/>
        </w:rPr>
        <w:t xml:space="preserve">A total of 88 questionnaires were distributed unevenly throughout Kericho and </w:t>
      </w:r>
      <w:proofErr w:type="spellStart"/>
      <w:r w:rsidRPr="005057B7">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Pr="00402EE4">
        <w:rPr>
          <w:rFonts w:ascii="Times New Roman" w:hAnsi="Times New Roman" w:cs="Times New Roman"/>
          <w:iCs/>
          <w:sz w:val="24"/>
          <w:szCs w:val="24"/>
        </w:rPr>
        <w:t xml:space="preserve"> </w:t>
      </w:r>
      <w:r w:rsidRPr="005057B7">
        <w:rPr>
          <w:rFonts w:ascii="Times New Roman" w:hAnsi="Times New Roman" w:cs="Times New Roman"/>
          <w:sz w:val="24"/>
          <w:szCs w:val="24"/>
        </w:rPr>
        <w:t xml:space="preserve">counties in areas with high numbers of fish farmers. Investigator </w:t>
      </w:r>
      <w:r w:rsidR="00611159" w:rsidRPr="005057B7">
        <w:rPr>
          <w:rFonts w:ascii="Times New Roman" w:hAnsi="Times New Roman" w:cs="Times New Roman"/>
          <w:sz w:val="24"/>
          <w:szCs w:val="24"/>
        </w:rPr>
        <w:t xml:space="preserve">interviewed 33/88 fish farmers in </w:t>
      </w:r>
      <w:proofErr w:type="spellStart"/>
      <w:r w:rsidR="00611159" w:rsidRPr="005057B7">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611159" w:rsidRPr="00402EE4">
        <w:rPr>
          <w:rFonts w:ascii="Times New Roman" w:hAnsi="Times New Roman" w:cs="Times New Roman"/>
          <w:iCs/>
          <w:sz w:val="24"/>
          <w:szCs w:val="24"/>
        </w:rPr>
        <w:t xml:space="preserve"> </w:t>
      </w:r>
      <w:r w:rsidR="00611159" w:rsidRPr="005057B7">
        <w:rPr>
          <w:rFonts w:ascii="Times New Roman" w:hAnsi="Times New Roman" w:cs="Times New Roman"/>
          <w:sz w:val="24"/>
          <w:szCs w:val="24"/>
        </w:rPr>
        <w:t>and 55/88 fish farmers in Kericho with the help of respective fisheries officers during the study.</w:t>
      </w:r>
    </w:p>
    <w:p w14:paraId="19FFBCA7" w14:textId="2FADB4BB" w:rsidR="00611159" w:rsidRPr="008E573D" w:rsidRDefault="00611159" w:rsidP="004806CD">
      <w:pPr>
        <w:pStyle w:val="Heading3"/>
        <w:spacing w:before="0" w:line="360" w:lineRule="auto"/>
        <w:rPr>
          <w:rFonts w:ascii="Times New Roman" w:hAnsi="Times New Roman" w:cs="Times New Roman"/>
          <w:b/>
          <w:bCs/>
          <w:color w:val="000000" w:themeColor="text1"/>
        </w:rPr>
      </w:pPr>
      <w:bookmarkStart w:id="146" w:name="_Toc146698949"/>
      <w:r w:rsidRPr="008E573D">
        <w:rPr>
          <w:rFonts w:ascii="Times New Roman" w:hAnsi="Times New Roman" w:cs="Times New Roman"/>
          <w:b/>
          <w:bCs/>
          <w:color w:val="000000" w:themeColor="text1"/>
        </w:rPr>
        <w:t>4.1.2 Gender of respondents</w:t>
      </w:r>
      <w:bookmarkEnd w:id="146"/>
    </w:p>
    <w:p w14:paraId="7B96E5F6" w14:textId="41544890" w:rsidR="000F4AFD" w:rsidRPr="005018E9" w:rsidRDefault="00611159" w:rsidP="005018E9">
      <w:pPr>
        <w:spacing w:line="360" w:lineRule="auto"/>
        <w:jc w:val="both"/>
        <w:rPr>
          <w:rFonts w:ascii="Times New Roman" w:hAnsi="Times New Roman" w:cs="Times New Roman"/>
          <w:sz w:val="24"/>
          <w:szCs w:val="24"/>
        </w:rPr>
      </w:pPr>
      <w:r w:rsidRPr="005057B7">
        <w:rPr>
          <w:rFonts w:ascii="Times New Roman" w:hAnsi="Times New Roman" w:cs="Times New Roman"/>
          <w:sz w:val="24"/>
          <w:szCs w:val="24"/>
        </w:rPr>
        <w:t xml:space="preserve">Generally, the gender was skewed towards male in the overall study and </w:t>
      </w:r>
      <w:r w:rsidR="002261BB" w:rsidRPr="005057B7">
        <w:rPr>
          <w:rFonts w:ascii="Times New Roman" w:hAnsi="Times New Roman" w:cs="Times New Roman"/>
          <w:sz w:val="24"/>
          <w:szCs w:val="24"/>
        </w:rPr>
        <w:t>in both counties.</w:t>
      </w:r>
      <w:r w:rsidR="007665EE" w:rsidRPr="005057B7">
        <w:rPr>
          <w:rFonts w:ascii="Times New Roman" w:hAnsi="Times New Roman" w:cs="Times New Roman"/>
          <w:sz w:val="24"/>
          <w:szCs w:val="24"/>
        </w:rPr>
        <w:t>71/88</w:t>
      </w:r>
      <w:r w:rsidR="00F90825" w:rsidRPr="005057B7">
        <w:rPr>
          <w:rFonts w:ascii="Times New Roman" w:hAnsi="Times New Roman" w:cs="Times New Roman"/>
          <w:sz w:val="24"/>
          <w:szCs w:val="24"/>
        </w:rPr>
        <w:t xml:space="preserve"> (81%)</w:t>
      </w:r>
      <w:r w:rsidR="007665EE" w:rsidRPr="005057B7">
        <w:rPr>
          <w:rFonts w:ascii="Times New Roman" w:hAnsi="Times New Roman" w:cs="Times New Roman"/>
          <w:sz w:val="24"/>
          <w:szCs w:val="24"/>
        </w:rPr>
        <w:t xml:space="preserve"> respondents in the study were male and only 17/88 </w:t>
      </w:r>
      <w:r w:rsidR="00F90825" w:rsidRPr="005057B7">
        <w:rPr>
          <w:rFonts w:ascii="Times New Roman" w:hAnsi="Times New Roman" w:cs="Times New Roman"/>
          <w:sz w:val="24"/>
          <w:szCs w:val="24"/>
        </w:rPr>
        <w:t xml:space="preserve">(19%) </w:t>
      </w:r>
      <w:r w:rsidR="007665EE" w:rsidRPr="005057B7">
        <w:rPr>
          <w:rFonts w:ascii="Times New Roman" w:hAnsi="Times New Roman" w:cs="Times New Roman"/>
          <w:sz w:val="24"/>
          <w:szCs w:val="24"/>
        </w:rPr>
        <w:t>of the respondents were female.</w:t>
      </w:r>
      <w:r w:rsidR="00704EBE" w:rsidRPr="005057B7">
        <w:rPr>
          <w:rFonts w:ascii="Times New Roman" w:hAnsi="Times New Roman" w:cs="Times New Roman"/>
          <w:sz w:val="24"/>
          <w:szCs w:val="24"/>
        </w:rPr>
        <w:t xml:space="preserve"> In Kericho, 46/55</w:t>
      </w:r>
      <w:r w:rsidR="00F90825" w:rsidRPr="005057B7">
        <w:rPr>
          <w:rFonts w:ascii="Times New Roman" w:hAnsi="Times New Roman" w:cs="Times New Roman"/>
          <w:sz w:val="24"/>
          <w:szCs w:val="24"/>
        </w:rPr>
        <w:t xml:space="preserve"> (84%)</w:t>
      </w:r>
      <w:r w:rsidR="00704EBE" w:rsidRPr="005057B7">
        <w:rPr>
          <w:rFonts w:ascii="Times New Roman" w:hAnsi="Times New Roman" w:cs="Times New Roman"/>
          <w:sz w:val="24"/>
          <w:szCs w:val="24"/>
        </w:rPr>
        <w:t xml:space="preserve"> of the farmers interviewed were male and only 9/55</w:t>
      </w:r>
      <w:r w:rsidR="00F90825" w:rsidRPr="005057B7">
        <w:rPr>
          <w:rFonts w:ascii="Times New Roman" w:hAnsi="Times New Roman" w:cs="Times New Roman"/>
          <w:sz w:val="24"/>
          <w:szCs w:val="24"/>
        </w:rPr>
        <w:t xml:space="preserve"> (16%)</w:t>
      </w:r>
      <w:r w:rsidR="00704EBE" w:rsidRPr="005057B7">
        <w:rPr>
          <w:rFonts w:ascii="Times New Roman" w:hAnsi="Times New Roman" w:cs="Times New Roman"/>
          <w:sz w:val="24"/>
          <w:szCs w:val="24"/>
        </w:rPr>
        <w:t xml:space="preserve"> were female. The sex biased was also witnessed in </w:t>
      </w:r>
      <w:proofErr w:type="spellStart"/>
      <w:r w:rsidR="00704EBE" w:rsidRPr="005057B7">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704EBE" w:rsidRPr="00402EE4">
        <w:rPr>
          <w:rFonts w:ascii="Times New Roman" w:hAnsi="Times New Roman" w:cs="Times New Roman"/>
          <w:iCs/>
          <w:sz w:val="24"/>
          <w:szCs w:val="24"/>
        </w:rPr>
        <w:t xml:space="preserve"> </w:t>
      </w:r>
      <w:r w:rsidR="00704EBE" w:rsidRPr="005057B7">
        <w:rPr>
          <w:rFonts w:ascii="Times New Roman" w:hAnsi="Times New Roman" w:cs="Times New Roman"/>
          <w:sz w:val="24"/>
          <w:szCs w:val="24"/>
        </w:rPr>
        <w:t>where 25/33</w:t>
      </w:r>
      <w:r w:rsidR="00F90825" w:rsidRPr="005057B7">
        <w:rPr>
          <w:rFonts w:ascii="Times New Roman" w:hAnsi="Times New Roman" w:cs="Times New Roman"/>
          <w:sz w:val="24"/>
          <w:szCs w:val="24"/>
        </w:rPr>
        <w:t xml:space="preserve"> (76%)</w:t>
      </w:r>
      <w:r w:rsidR="00704EBE" w:rsidRPr="005057B7">
        <w:rPr>
          <w:rFonts w:ascii="Times New Roman" w:hAnsi="Times New Roman" w:cs="Times New Roman"/>
          <w:sz w:val="24"/>
          <w:szCs w:val="24"/>
        </w:rPr>
        <w:t xml:space="preserve"> respondents were male and only 8/33</w:t>
      </w:r>
      <w:r w:rsidR="00F90825" w:rsidRPr="005057B7">
        <w:rPr>
          <w:rFonts w:ascii="Times New Roman" w:hAnsi="Times New Roman" w:cs="Times New Roman"/>
          <w:sz w:val="24"/>
          <w:szCs w:val="24"/>
        </w:rPr>
        <w:t>(24%)</w:t>
      </w:r>
      <w:r w:rsidR="00704EBE" w:rsidRPr="005057B7">
        <w:rPr>
          <w:rFonts w:ascii="Times New Roman" w:hAnsi="Times New Roman" w:cs="Times New Roman"/>
          <w:sz w:val="24"/>
          <w:szCs w:val="24"/>
        </w:rPr>
        <w:t xml:space="preserve"> were female.</w:t>
      </w:r>
      <w:r w:rsidR="00F90825" w:rsidRPr="005057B7">
        <w:rPr>
          <w:rFonts w:ascii="Times New Roman" w:hAnsi="Times New Roman" w:cs="Times New Roman"/>
          <w:sz w:val="24"/>
          <w:szCs w:val="24"/>
        </w:rPr>
        <w:t xml:space="preserve"> </w:t>
      </w:r>
      <w:r w:rsidR="00D70963" w:rsidRPr="005018E9">
        <w:rPr>
          <w:rFonts w:ascii="Times New Roman" w:hAnsi="Times New Roman" w:cs="Times New Roman"/>
          <w:sz w:val="24"/>
          <w:szCs w:val="24"/>
        </w:rPr>
        <w:t>T</w:t>
      </w:r>
      <w:r w:rsidR="00E726E7" w:rsidRPr="005018E9">
        <w:rPr>
          <w:rFonts w:ascii="Times New Roman" w:hAnsi="Times New Roman" w:cs="Times New Roman"/>
          <w:sz w:val="24"/>
          <w:szCs w:val="24"/>
        </w:rPr>
        <w:t>able</w:t>
      </w:r>
      <w:r w:rsidR="00D70963" w:rsidRPr="005018E9">
        <w:rPr>
          <w:rFonts w:ascii="Times New Roman" w:hAnsi="Times New Roman" w:cs="Times New Roman"/>
          <w:sz w:val="24"/>
          <w:szCs w:val="24"/>
        </w:rPr>
        <w:t xml:space="preserve"> 2</w:t>
      </w:r>
      <w:r w:rsidR="00E726E7" w:rsidRPr="005018E9">
        <w:rPr>
          <w:rFonts w:ascii="Times New Roman" w:hAnsi="Times New Roman" w:cs="Times New Roman"/>
          <w:sz w:val="24"/>
          <w:szCs w:val="24"/>
        </w:rPr>
        <w:t xml:space="preserve"> show</w:t>
      </w:r>
      <w:r w:rsidR="00D70963" w:rsidRPr="005018E9">
        <w:rPr>
          <w:rFonts w:ascii="Times New Roman" w:hAnsi="Times New Roman" w:cs="Times New Roman"/>
          <w:sz w:val="24"/>
          <w:szCs w:val="24"/>
        </w:rPr>
        <w:t xml:space="preserve"> the gender</w:t>
      </w:r>
      <w:r w:rsidR="00E726E7" w:rsidRPr="005018E9">
        <w:rPr>
          <w:rFonts w:ascii="Times New Roman" w:hAnsi="Times New Roman" w:cs="Times New Roman"/>
          <w:sz w:val="24"/>
          <w:szCs w:val="24"/>
        </w:rPr>
        <w:t xml:space="preserve"> </w:t>
      </w:r>
      <w:r w:rsidR="00E726E7" w:rsidRPr="005057B7">
        <w:rPr>
          <w:rFonts w:ascii="Times New Roman" w:hAnsi="Times New Roman" w:cs="Times New Roman"/>
          <w:sz w:val="24"/>
          <w:szCs w:val="24"/>
        </w:rPr>
        <w:t>distribution</w:t>
      </w:r>
      <w:r w:rsidR="00F90825" w:rsidRPr="005057B7">
        <w:rPr>
          <w:rFonts w:ascii="Times New Roman" w:hAnsi="Times New Roman" w:cs="Times New Roman"/>
          <w:sz w:val="24"/>
          <w:szCs w:val="24"/>
        </w:rPr>
        <w:t>.</w:t>
      </w:r>
      <w:r w:rsidR="0030223F">
        <w:rPr>
          <w:rFonts w:ascii="Times New Roman" w:hAnsi="Times New Roman" w:cs="Times New Roman"/>
          <w:sz w:val="24"/>
          <w:szCs w:val="24"/>
        </w:rPr>
        <w:t xml:space="preserve"> Most of the respondents were over 56 years .</w:t>
      </w:r>
      <w:r w:rsidR="0030223F" w:rsidRPr="005018E9">
        <w:rPr>
          <w:rFonts w:ascii="Times New Roman" w:hAnsi="Times New Roman" w:cs="Times New Roman"/>
          <w:sz w:val="24"/>
          <w:szCs w:val="24"/>
        </w:rPr>
        <w:t>81%</w:t>
      </w:r>
      <w:r w:rsidR="0030223F">
        <w:rPr>
          <w:rFonts w:ascii="Times New Roman" w:hAnsi="Times New Roman" w:cs="Times New Roman"/>
          <w:sz w:val="24"/>
          <w:szCs w:val="24"/>
        </w:rPr>
        <w:t xml:space="preserve"> were directly involved in farm management while 19% </w:t>
      </w:r>
      <w:r w:rsidR="00D70963" w:rsidRPr="005018E9">
        <w:rPr>
          <w:rFonts w:ascii="Times New Roman" w:hAnsi="Times New Roman" w:cs="Times New Roman"/>
          <w:sz w:val="24"/>
          <w:szCs w:val="24"/>
        </w:rPr>
        <w:t>were</w:t>
      </w:r>
      <w:r w:rsidR="00D70963" w:rsidRPr="005018E9">
        <w:rPr>
          <w:rFonts w:ascii="Times New Roman" w:hAnsi="Times New Roman" w:cs="Times New Roman"/>
          <w:color w:val="FF0000"/>
          <w:sz w:val="24"/>
          <w:szCs w:val="24"/>
        </w:rPr>
        <w:t xml:space="preserve"> </w:t>
      </w:r>
      <w:r w:rsidR="0030223F">
        <w:rPr>
          <w:rFonts w:ascii="Times New Roman" w:hAnsi="Times New Roman" w:cs="Times New Roman"/>
          <w:sz w:val="24"/>
          <w:szCs w:val="24"/>
        </w:rPr>
        <w:t>hired people to run fish farms. Over 60% have been in fish farming for more than 7 years though the area under aquaculture has been reducing day by day.</w:t>
      </w: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924"/>
        <w:gridCol w:w="1136"/>
        <w:gridCol w:w="397"/>
        <w:gridCol w:w="1443"/>
        <w:gridCol w:w="662"/>
        <w:gridCol w:w="625"/>
        <w:gridCol w:w="1443"/>
        <w:gridCol w:w="332"/>
        <w:gridCol w:w="955"/>
        <w:gridCol w:w="1443"/>
      </w:tblGrid>
      <w:tr w:rsidR="005057B7" w14:paraId="641D0EC1" w14:textId="77777777" w:rsidTr="005057B7">
        <w:trPr>
          <w:trHeight w:val="100"/>
        </w:trPr>
        <w:tc>
          <w:tcPr>
            <w:tcW w:w="9360" w:type="dxa"/>
            <w:gridSpan w:val="10"/>
          </w:tcPr>
          <w:p w14:paraId="7C1C48AD" w14:textId="77777777" w:rsidR="005057B7" w:rsidRDefault="005057B7" w:rsidP="00D074C8">
            <w:pPr>
              <w:spacing w:line="360" w:lineRule="auto"/>
              <w:rPr>
                <w:rFonts w:ascii="Times New Roman" w:hAnsi="Times New Roman" w:cs="Times New Roman"/>
                <w:b/>
                <w:bCs/>
                <w:sz w:val="24"/>
                <w:szCs w:val="24"/>
              </w:rPr>
            </w:pPr>
          </w:p>
        </w:tc>
      </w:tr>
      <w:tr w:rsidR="00F74C30" w14:paraId="04ED0F7A" w14:textId="77777777" w:rsidTr="005018E9">
        <w:tblPrEx>
          <w:tblBorders>
            <w:top w:val="none" w:sz="0" w:space="0" w:color="auto"/>
            <w:bottom w:val="single" w:sz="4" w:space="0" w:color="auto"/>
          </w:tblBorders>
          <w:tblLook w:val="04A0" w:firstRow="1" w:lastRow="0" w:firstColumn="1" w:lastColumn="0" w:noHBand="0" w:noVBand="1"/>
        </w:tblPrEx>
        <w:trPr>
          <w:trHeight w:val="276"/>
        </w:trPr>
        <w:tc>
          <w:tcPr>
            <w:tcW w:w="2073" w:type="dxa"/>
            <w:gridSpan w:val="2"/>
          </w:tcPr>
          <w:p w14:paraId="2A297B32" w14:textId="64DC5C09" w:rsidR="000F4AFD" w:rsidRPr="00FB0E18" w:rsidRDefault="000F4AFD" w:rsidP="00D074C8">
            <w:pPr>
              <w:spacing w:line="360" w:lineRule="auto"/>
              <w:rPr>
                <w:rFonts w:ascii="Times New Roman" w:hAnsi="Times New Roman" w:cs="Times New Roman"/>
                <w:b/>
                <w:bCs/>
                <w:sz w:val="24"/>
                <w:szCs w:val="24"/>
              </w:rPr>
            </w:pPr>
            <w:r w:rsidRPr="00FB0E18">
              <w:rPr>
                <w:rFonts w:ascii="Times New Roman" w:hAnsi="Times New Roman" w:cs="Times New Roman"/>
                <w:b/>
                <w:bCs/>
                <w:sz w:val="24"/>
                <w:szCs w:val="24"/>
              </w:rPr>
              <w:t>Gender</w:t>
            </w:r>
          </w:p>
        </w:tc>
        <w:tc>
          <w:tcPr>
            <w:tcW w:w="2499" w:type="dxa"/>
            <w:gridSpan w:val="3"/>
          </w:tcPr>
          <w:p w14:paraId="6D330090" w14:textId="66F06529" w:rsidR="000F4AFD" w:rsidRPr="00FB0E18" w:rsidRDefault="000F4AFD" w:rsidP="00D074C8">
            <w:pPr>
              <w:spacing w:line="360" w:lineRule="auto"/>
              <w:jc w:val="center"/>
              <w:rPr>
                <w:rFonts w:ascii="Times New Roman" w:hAnsi="Times New Roman" w:cs="Times New Roman"/>
                <w:b/>
                <w:bCs/>
                <w:sz w:val="24"/>
                <w:szCs w:val="24"/>
              </w:rPr>
            </w:pPr>
            <w:r w:rsidRPr="00FB0E18">
              <w:rPr>
                <w:rFonts w:ascii="Times New Roman" w:hAnsi="Times New Roman" w:cs="Times New Roman"/>
                <w:b/>
                <w:bCs/>
                <w:sz w:val="24"/>
                <w:szCs w:val="24"/>
              </w:rPr>
              <w:t>Overall study</w:t>
            </w:r>
          </w:p>
        </w:tc>
        <w:tc>
          <w:tcPr>
            <w:tcW w:w="2395" w:type="dxa"/>
            <w:gridSpan w:val="3"/>
          </w:tcPr>
          <w:p w14:paraId="2CE4CBDC" w14:textId="701F1C09" w:rsidR="000F4AFD" w:rsidRPr="00FB0E18" w:rsidRDefault="000F4AFD" w:rsidP="00D074C8">
            <w:pPr>
              <w:spacing w:line="360" w:lineRule="auto"/>
              <w:jc w:val="center"/>
              <w:rPr>
                <w:rFonts w:ascii="Times New Roman" w:hAnsi="Times New Roman" w:cs="Times New Roman"/>
                <w:b/>
                <w:bCs/>
                <w:sz w:val="24"/>
                <w:szCs w:val="24"/>
              </w:rPr>
            </w:pPr>
            <w:proofErr w:type="spellStart"/>
            <w:r w:rsidRPr="00FB0E18">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2393" w:type="dxa"/>
            <w:gridSpan w:val="2"/>
          </w:tcPr>
          <w:p w14:paraId="14680881" w14:textId="65CE7A51" w:rsidR="000F4AFD" w:rsidRPr="00FB0E18" w:rsidRDefault="000F4AFD" w:rsidP="00D074C8">
            <w:pPr>
              <w:spacing w:line="360" w:lineRule="auto"/>
              <w:jc w:val="center"/>
              <w:rPr>
                <w:rFonts w:ascii="Times New Roman" w:hAnsi="Times New Roman" w:cs="Times New Roman"/>
                <w:b/>
                <w:bCs/>
                <w:sz w:val="24"/>
                <w:szCs w:val="24"/>
              </w:rPr>
            </w:pPr>
            <w:r w:rsidRPr="00FB0E18">
              <w:rPr>
                <w:rFonts w:ascii="Times New Roman" w:hAnsi="Times New Roman" w:cs="Times New Roman"/>
                <w:b/>
                <w:bCs/>
                <w:sz w:val="24"/>
                <w:szCs w:val="24"/>
              </w:rPr>
              <w:t>Kericho</w:t>
            </w:r>
          </w:p>
        </w:tc>
      </w:tr>
      <w:tr w:rsidR="005057B7" w14:paraId="6A1DE906" w14:textId="77777777" w:rsidTr="005018E9">
        <w:tblPrEx>
          <w:tblBorders>
            <w:top w:val="none" w:sz="0" w:space="0" w:color="auto"/>
            <w:bottom w:val="single" w:sz="4" w:space="0" w:color="auto"/>
          </w:tblBorders>
          <w:tblLook w:val="04A0" w:firstRow="1" w:lastRow="0" w:firstColumn="1" w:lastColumn="0" w:noHBand="0" w:noVBand="1"/>
        </w:tblPrEx>
        <w:trPr>
          <w:trHeight w:val="276"/>
        </w:trPr>
        <w:tc>
          <w:tcPr>
            <w:tcW w:w="918" w:type="dxa"/>
            <w:tcBorders>
              <w:bottom w:val="single" w:sz="4" w:space="0" w:color="auto"/>
            </w:tcBorders>
          </w:tcPr>
          <w:p w14:paraId="50CBB09B" w14:textId="77777777" w:rsidR="000F4AFD" w:rsidRPr="00FB0E18" w:rsidRDefault="000F4AFD" w:rsidP="00D074C8">
            <w:pPr>
              <w:spacing w:line="360" w:lineRule="auto"/>
              <w:rPr>
                <w:rFonts w:ascii="Times New Roman" w:hAnsi="Times New Roman" w:cs="Times New Roman"/>
                <w:b/>
                <w:bCs/>
                <w:sz w:val="24"/>
                <w:szCs w:val="24"/>
              </w:rPr>
            </w:pPr>
          </w:p>
        </w:tc>
        <w:tc>
          <w:tcPr>
            <w:tcW w:w="1565" w:type="dxa"/>
            <w:gridSpan w:val="2"/>
            <w:tcBorders>
              <w:bottom w:val="single" w:sz="4" w:space="0" w:color="auto"/>
            </w:tcBorders>
          </w:tcPr>
          <w:p w14:paraId="77871CAC" w14:textId="5F78EE2D" w:rsidR="000F4AFD" w:rsidRPr="00FB0E18" w:rsidRDefault="00F74C30"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Numbers</w:t>
            </w:r>
          </w:p>
        </w:tc>
        <w:tc>
          <w:tcPr>
            <w:tcW w:w="1427" w:type="dxa"/>
            <w:tcBorders>
              <w:bottom w:val="single" w:sz="4" w:space="0" w:color="auto"/>
            </w:tcBorders>
          </w:tcPr>
          <w:p w14:paraId="31430D37" w14:textId="351DE443" w:rsidR="000F4AFD" w:rsidRPr="00FB0E18" w:rsidRDefault="000F4AFD" w:rsidP="00D074C8">
            <w:pPr>
              <w:spacing w:line="360" w:lineRule="auto"/>
              <w:rPr>
                <w:rFonts w:ascii="Times New Roman" w:hAnsi="Times New Roman" w:cs="Times New Roman"/>
                <w:b/>
                <w:bCs/>
                <w:sz w:val="24"/>
                <w:szCs w:val="24"/>
              </w:rPr>
            </w:pPr>
            <w:r w:rsidRPr="00FB0E18">
              <w:rPr>
                <w:rFonts w:ascii="Times New Roman" w:hAnsi="Times New Roman" w:cs="Times New Roman"/>
                <w:b/>
                <w:bCs/>
                <w:sz w:val="24"/>
                <w:szCs w:val="24"/>
              </w:rPr>
              <w:t>Percentages</w:t>
            </w:r>
          </w:p>
        </w:tc>
        <w:tc>
          <w:tcPr>
            <w:tcW w:w="1298" w:type="dxa"/>
            <w:gridSpan w:val="2"/>
            <w:tcBorders>
              <w:bottom w:val="single" w:sz="4" w:space="0" w:color="auto"/>
            </w:tcBorders>
          </w:tcPr>
          <w:p w14:paraId="6724BE1F" w14:textId="13D450A5" w:rsidR="000F4AFD" w:rsidRPr="00FB0E18" w:rsidRDefault="00F74C30"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Numbers</w:t>
            </w:r>
          </w:p>
        </w:tc>
        <w:tc>
          <w:tcPr>
            <w:tcW w:w="1427" w:type="dxa"/>
            <w:tcBorders>
              <w:bottom w:val="single" w:sz="4" w:space="0" w:color="auto"/>
            </w:tcBorders>
          </w:tcPr>
          <w:p w14:paraId="745EC7D3" w14:textId="19FF0F8F" w:rsidR="000F4AFD" w:rsidRPr="00FB0E18" w:rsidRDefault="000F4AFD" w:rsidP="00D074C8">
            <w:pPr>
              <w:spacing w:line="360" w:lineRule="auto"/>
              <w:rPr>
                <w:rFonts w:ascii="Times New Roman" w:hAnsi="Times New Roman" w:cs="Times New Roman"/>
                <w:b/>
                <w:bCs/>
                <w:sz w:val="24"/>
                <w:szCs w:val="24"/>
              </w:rPr>
            </w:pPr>
            <w:r w:rsidRPr="00FB0E18">
              <w:rPr>
                <w:rFonts w:ascii="Times New Roman" w:hAnsi="Times New Roman" w:cs="Times New Roman"/>
                <w:b/>
                <w:bCs/>
                <w:sz w:val="24"/>
                <w:szCs w:val="24"/>
              </w:rPr>
              <w:t>Percentages</w:t>
            </w:r>
          </w:p>
        </w:tc>
        <w:tc>
          <w:tcPr>
            <w:tcW w:w="1298" w:type="dxa"/>
            <w:gridSpan w:val="2"/>
            <w:tcBorders>
              <w:bottom w:val="single" w:sz="4" w:space="0" w:color="auto"/>
            </w:tcBorders>
          </w:tcPr>
          <w:p w14:paraId="05B390FB" w14:textId="6C86B90C" w:rsidR="000F4AFD" w:rsidRPr="00FB0E18" w:rsidRDefault="00F74C30"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Numbers</w:t>
            </w:r>
          </w:p>
        </w:tc>
        <w:tc>
          <w:tcPr>
            <w:tcW w:w="1427" w:type="dxa"/>
            <w:tcBorders>
              <w:bottom w:val="single" w:sz="4" w:space="0" w:color="auto"/>
            </w:tcBorders>
          </w:tcPr>
          <w:p w14:paraId="7324E97A" w14:textId="4E8BF5F0" w:rsidR="000F4AFD" w:rsidRPr="00FB0E18" w:rsidRDefault="000F4AFD" w:rsidP="00D074C8">
            <w:pPr>
              <w:spacing w:line="360" w:lineRule="auto"/>
              <w:rPr>
                <w:rFonts w:ascii="Times New Roman" w:hAnsi="Times New Roman" w:cs="Times New Roman"/>
                <w:b/>
                <w:bCs/>
                <w:sz w:val="24"/>
                <w:szCs w:val="24"/>
              </w:rPr>
            </w:pPr>
            <w:r w:rsidRPr="00FB0E18">
              <w:rPr>
                <w:rFonts w:ascii="Times New Roman" w:hAnsi="Times New Roman" w:cs="Times New Roman"/>
                <w:b/>
                <w:bCs/>
                <w:sz w:val="24"/>
                <w:szCs w:val="24"/>
              </w:rPr>
              <w:t>Percentages</w:t>
            </w:r>
          </w:p>
        </w:tc>
      </w:tr>
      <w:tr w:rsidR="005057B7" w14:paraId="401CDAA3" w14:textId="77777777" w:rsidTr="005018E9">
        <w:tblPrEx>
          <w:tblBorders>
            <w:top w:val="none" w:sz="0" w:space="0" w:color="auto"/>
            <w:bottom w:val="single" w:sz="4" w:space="0" w:color="auto"/>
          </w:tblBorders>
          <w:tblLook w:val="04A0" w:firstRow="1" w:lastRow="0" w:firstColumn="1" w:lastColumn="0" w:noHBand="0" w:noVBand="1"/>
        </w:tblPrEx>
        <w:trPr>
          <w:trHeight w:val="276"/>
        </w:trPr>
        <w:tc>
          <w:tcPr>
            <w:tcW w:w="918" w:type="dxa"/>
            <w:tcBorders>
              <w:top w:val="single" w:sz="4" w:space="0" w:color="auto"/>
            </w:tcBorders>
          </w:tcPr>
          <w:p w14:paraId="15776AC1" w14:textId="73673F4B" w:rsidR="000F4AFD" w:rsidRPr="00FB0E18" w:rsidRDefault="000F4AFD" w:rsidP="00D074C8">
            <w:pPr>
              <w:spacing w:line="360" w:lineRule="auto"/>
              <w:rPr>
                <w:rFonts w:ascii="Times New Roman" w:hAnsi="Times New Roman" w:cs="Times New Roman"/>
                <w:sz w:val="24"/>
                <w:szCs w:val="24"/>
              </w:rPr>
            </w:pPr>
            <w:r w:rsidRPr="00FB0E18">
              <w:rPr>
                <w:rFonts w:ascii="Times New Roman" w:hAnsi="Times New Roman" w:cs="Times New Roman"/>
                <w:sz w:val="24"/>
                <w:szCs w:val="24"/>
              </w:rPr>
              <w:t>Male</w:t>
            </w:r>
          </w:p>
        </w:tc>
        <w:tc>
          <w:tcPr>
            <w:tcW w:w="1565" w:type="dxa"/>
            <w:gridSpan w:val="2"/>
            <w:tcBorders>
              <w:top w:val="single" w:sz="4" w:space="0" w:color="auto"/>
            </w:tcBorders>
          </w:tcPr>
          <w:p w14:paraId="3303C27C" w14:textId="61018218" w:rsidR="000F4AFD" w:rsidRDefault="00FB0E18" w:rsidP="00D074C8">
            <w:pPr>
              <w:spacing w:line="360" w:lineRule="auto"/>
            </w:pPr>
            <w:r>
              <w:t>71</w:t>
            </w:r>
          </w:p>
        </w:tc>
        <w:tc>
          <w:tcPr>
            <w:tcW w:w="1427" w:type="dxa"/>
            <w:tcBorders>
              <w:top w:val="single" w:sz="4" w:space="0" w:color="auto"/>
            </w:tcBorders>
          </w:tcPr>
          <w:p w14:paraId="7B09F0D6" w14:textId="6E65CA0C" w:rsidR="000F4AFD" w:rsidRDefault="00FB0E18" w:rsidP="00D074C8">
            <w:pPr>
              <w:spacing w:line="360" w:lineRule="auto"/>
            </w:pPr>
            <w:r>
              <w:t>81</w:t>
            </w:r>
          </w:p>
        </w:tc>
        <w:tc>
          <w:tcPr>
            <w:tcW w:w="1298" w:type="dxa"/>
            <w:gridSpan w:val="2"/>
            <w:tcBorders>
              <w:top w:val="single" w:sz="4" w:space="0" w:color="auto"/>
            </w:tcBorders>
          </w:tcPr>
          <w:p w14:paraId="6AB7E1D6" w14:textId="07B5F0EB" w:rsidR="000F4AFD" w:rsidRDefault="00FB0E18" w:rsidP="00D074C8">
            <w:pPr>
              <w:spacing w:line="360" w:lineRule="auto"/>
            </w:pPr>
            <w:r>
              <w:t>25</w:t>
            </w:r>
          </w:p>
        </w:tc>
        <w:tc>
          <w:tcPr>
            <w:tcW w:w="1427" w:type="dxa"/>
            <w:tcBorders>
              <w:top w:val="single" w:sz="4" w:space="0" w:color="auto"/>
            </w:tcBorders>
          </w:tcPr>
          <w:p w14:paraId="61AE702E" w14:textId="06A8BC09" w:rsidR="000F4AFD" w:rsidRDefault="00FB0E18" w:rsidP="00D074C8">
            <w:pPr>
              <w:spacing w:line="360" w:lineRule="auto"/>
            </w:pPr>
            <w:r>
              <w:t>76</w:t>
            </w:r>
          </w:p>
        </w:tc>
        <w:tc>
          <w:tcPr>
            <w:tcW w:w="1298" w:type="dxa"/>
            <w:gridSpan w:val="2"/>
            <w:tcBorders>
              <w:top w:val="single" w:sz="4" w:space="0" w:color="auto"/>
            </w:tcBorders>
          </w:tcPr>
          <w:p w14:paraId="71E96A6C" w14:textId="592477D4" w:rsidR="000F4AFD" w:rsidRDefault="00FB0E18" w:rsidP="00D074C8">
            <w:pPr>
              <w:spacing w:line="360" w:lineRule="auto"/>
            </w:pPr>
            <w:r>
              <w:t>46</w:t>
            </w:r>
          </w:p>
        </w:tc>
        <w:tc>
          <w:tcPr>
            <w:tcW w:w="1427" w:type="dxa"/>
            <w:tcBorders>
              <w:top w:val="single" w:sz="4" w:space="0" w:color="auto"/>
            </w:tcBorders>
          </w:tcPr>
          <w:p w14:paraId="214720C4" w14:textId="2A03B6DE" w:rsidR="000F4AFD" w:rsidRDefault="00FB0E18" w:rsidP="00D074C8">
            <w:pPr>
              <w:spacing w:line="360" w:lineRule="auto"/>
            </w:pPr>
            <w:r>
              <w:t>84</w:t>
            </w:r>
          </w:p>
        </w:tc>
      </w:tr>
      <w:tr w:rsidR="005057B7" w14:paraId="349EBE4B" w14:textId="77777777" w:rsidTr="005018E9">
        <w:tblPrEx>
          <w:tblBorders>
            <w:top w:val="none" w:sz="0" w:space="0" w:color="auto"/>
            <w:bottom w:val="single" w:sz="4" w:space="0" w:color="auto"/>
          </w:tblBorders>
          <w:tblLook w:val="04A0" w:firstRow="1" w:lastRow="0" w:firstColumn="1" w:lastColumn="0" w:noHBand="0" w:noVBand="1"/>
        </w:tblPrEx>
        <w:trPr>
          <w:trHeight w:val="276"/>
        </w:trPr>
        <w:tc>
          <w:tcPr>
            <w:tcW w:w="918" w:type="dxa"/>
          </w:tcPr>
          <w:p w14:paraId="2DFC6952" w14:textId="12BD28AA" w:rsidR="000F4AFD" w:rsidRPr="00FB0E18" w:rsidRDefault="000F4AFD" w:rsidP="00D074C8">
            <w:pPr>
              <w:spacing w:line="360" w:lineRule="auto"/>
              <w:rPr>
                <w:rFonts w:ascii="Times New Roman" w:hAnsi="Times New Roman" w:cs="Times New Roman"/>
                <w:sz w:val="24"/>
                <w:szCs w:val="24"/>
              </w:rPr>
            </w:pPr>
            <w:r w:rsidRPr="00FB0E18">
              <w:rPr>
                <w:rFonts w:ascii="Times New Roman" w:hAnsi="Times New Roman" w:cs="Times New Roman"/>
                <w:sz w:val="24"/>
                <w:szCs w:val="24"/>
              </w:rPr>
              <w:lastRenderedPageBreak/>
              <w:t>Female</w:t>
            </w:r>
          </w:p>
        </w:tc>
        <w:tc>
          <w:tcPr>
            <w:tcW w:w="1565" w:type="dxa"/>
            <w:gridSpan w:val="2"/>
          </w:tcPr>
          <w:p w14:paraId="2EA2E61A" w14:textId="279DCB33" w:rsidR="000F4AFD" w:rsidRDefault="00FB0E18" w:rsidP="00D074C8">
            <w:pPr>
              <w:spacing w:line="360" w:lineRule="auto"/>
            </w:pPr>
            <w:r>
              <w:t>17</w:t>
            </w:r>
          </w:p>
        </w:tc>
        <w:tc>
          <w:tcPr>
            <w:tcW w:w="1427" w:type="dxa"/>
          </w:tcPr>
          <w:p w14:paraId="2C784E36" w14:textId="2C53B693" w:rsidR="000F4AFD" w:rsidRDefault="00FB0E18" w:rsidP="00D074C8">
            <w:pPr>
              <w:spacing w:line="360" w:lineRule="auto"/>
            </w:pPr>
            <w:r>
              <w:t>19</w:t>
            </w:r>
          </w:p>
        </w:tc>
        <w:tc>
          <w:tcPr>
            <w:tcW w:w="1298" w:type="dxa"/>
            <w:gridSpan w:val="2"/>
          </w:tcPr>
          <w:p w14:paraId="10ECE121" w14:textId="30608024" w:rsidR="000F4AFD" w:rsidRDefault="00FB0E18" w:rsidP="00D074C8">
            <w:pPr>
              <w:spacing w:line="360" w:lineRule="auto"/>
            </w:pPr>
            <w:r>
              <w:t>8</w:t>
            </w:r>
          </w:p>
        </w:tc>
        <w:tc>
          <w:tcPr>
            <w:tcW w:w="1427" w:type="dxa"/>
          </w:tcPr>
          <w:p w14:paraId="6D6C6342" w14:textId="1786FB39" w:rsidR="000F4AFD" w:rsidRDefault="00FB0E18" w:rsidP="00D074C8">
            <w:pPr>
              <w:spacing w:line="360" w:lineRule="auto"/>
            </w:pPr>
            <w:r>
              <w:t>24</w:t>
            </w:r>
          </w:p>
        </w:tc>
        <w:tc>
          <w:tcPr>
            <w:tcW w:w="1298" w:type="dxa"/>
            <w:gridSpan w:val="2"/>
          </w:tcPr>
          <w:p w14:paraId="2268F0BF" w14:textId="6715E970" w:rsidR="000F4AFD" w:rsidRDefault="00FB0E18" w:rsidP="00D074C8">
            <w:pPr>
              <w:spacing w:line="360" w:lineRule="auto"/>
            </w:pPr>
            <w:r>
              <w:t>9</w:t>
            </w:r>
          </w:p>
        </w:tc>
        <w:tc>
          <w:tcPr>
            <w:tcW w:w="1427" w:type="dxa"/>
          </w:tcPr>
          <w:p w14:paraId="47613AEB" w14:textId="78788B44" w:rsidR="000F4AFD" w:rsidRDefault="00FB0E18" w:rsidP="00D074C8">
            <w:pPr>
              <w:spacing w:line="360" w:lineRule="auto"/>
            </w:pPr>
            <w:r>
              <w:t>16</w:t>
            </w:r>
          </w:p>
        </w:tc>
      </w:tr>
      <w:tr w:rsidR="005057B7" w14:paraId="41BE341C" w14:textId="77777777" w:rsidTr="005018E9">
        <w:tblPrEx>
          <w:tblBorders>
            <w:top w:val="none" w:sz="0" w:space="0" w:color="auto"/>
            <w:bottom w:val="single" w:sz="4" w:space="0" w:color="auto"/>
          </w:tblBorders>
          <w:tblLook w:val="04A0" w:firstRow="1" w:lastRow="0" w:firstColumn="1" w:lastColumn="0" w:noHBand="0" w:noVBand="1"/>
        </w:tblPrEx>
        <w:trPr>
          <w:trHeight w:val="276"/>
        </w:trPr>
        <w:tc>
          <w:tcPr>
            <w:tcW w:w="918" w:type="dxa"/>
          </w:tcPr>
          <w:p w14:paraId="48F719CA" w14:textId="2DA003AD" w:rsidR="000F4AFD" w:rsidRPr="00FB0E18" w:rsidRDefault="000F4AFD" w:rsidP="00D074C8">
            <w:pPr>
              <w:spacing w:line="360" w:lineRule="auto"/>
              <w:rPr>
                <w:rFonts w:ascii="Times New Roman" w:hAnsi="Times New Roman" w:cs="Times New Roman"/>
                <w:sz w:val="24"/>
                <w:szCs w:val="24"/>
              </w:rPr>
            </w:pPr>
            <w:r w:rsidRPr="00FB0E18">
              <w:rPr>
                <w:rFonts w:ascii="Times New Roman" w:hAnsi="Times New Roman" w:cs="Times New Roman"/>
                <w:sz w:val="24"/>
                <w:szCs w:val="24"/>
              </w:rPr>
              <w:t>Total</w:t>
            </w:r>
          </w:p>
        </w:tc>
        <w:tc>
          <w:tcPr>
            <w:tcW w:w="1565" w:type="dxa"/>
            <w:gridSpan w:val="2"/>
          </w:tcPr>
          <w:p w14:paraId="63875161" w14:textId="07411C26" w:rsidR="000F4AFD" w:rsidRDefault="00FB0E18" w:rsidP="00D074C8">
            <w:pPr>
              <w:spacing w:line="360" w:lineRule="auto"/>
            </w:pPr>
            <w:r>
              <w:t>88</w:t>
            </w:r>
          </w:p>
        </w:tc>
        <w:tc>
          <w:tcPr>
            <w:tcW w:w="1427" w:type="dxa"/>
          </w:tcPr>
          <w:p w14:paraId="79326034" w14:textId="0F9CCFB8" w:rsidR="000F4AFD" w:rsidRDefault="00FB0E18" w:rsidP="00D074C8">
            <w:pPr>
              <w:spacing w:line="360" w:lineRule="auto"/>
            </w:pPr>
            <w:r>
              <w:t>100</w:t>
            </w:r>
          </w:p>
        </w:tc>
        <w:tc>
          <w:tcPr>
            <w:tcW w:w="1298" w:type="dxa"/>
            <w:gridSpan w:val="2"/>
          </w:tcPr>
          <w:p w14:paraId="1CC5A262" w14:textId="5ECDA01D" w:rsidR="000F4AFD" w:rsidRDefault="00FB0E18" w:rsidP="00D074C8">
            <w:pPr>
              <w:spacing w:line="360" w:lineRule="auto"/>
            </w:pPr>
            <w:r>
              <w:t>33</w:t>
            </w:r>
          </w:p>
        </w:tc>
        <w:tc>
          <w:tcPr>
            <w:tcW w:w="1427" w:type="dxa"/>
          </w:tcPr>
          <w:p w14:paraId="22E0974F" w14:textId="2A897910" w:rsidR="000F4AFD" w:rsidRDefault="00FB0E18" w:rsidP="00D074C8">
            <w:pPr>
              <w:spacing w:line="360" w:lineRule="auto"/>
            </w:pPr>
            <w:r>
              <w:t>100</w:t>
            </w:r>
          </w:p>
        </w:tc>
        <w:tc>
          <w:tcPr>
            <w:tcW w:w="1298" w:type="dxa"/>
            <w:gridSpan w:val="2"/>
          </w:tcPr>
          <w:p w14:paraId="2E240E15" w14:textId="526E5215" w:rsidR="000F4AFD" w:rsidRDefault="00FB0E18" w:rsidP="00D074C8">
            <w:pPr>
              <w:spacing w:line="360" w:lineRule="auto"/>
            </w:pPr>
            <w:r>
              <w:t>55</w:t>
            </w:r>
          </w:p>
        </w:tc>
        <w:tc>
          <w:tcPr>
            <w:tcW w:w="1427" w:type="dxa"/>
          </w:tcPr>
          <w:p w14:paraId="4AA52C5B" w14:textId="5983D55D" w:rsidR="000F4AFD" w:rsidRDefault="00FB0E18" w:rsidP="00D074C8">
            <w:pPr>
              <w:spacing w:line="360" w:lineRule="auto"/>
            </w:pPr>
            <w:r>
              <w:t>100</w:t>
            </w:r>
          </w:p>
        </w:tc>
      </w:tr>
    </w:tbl>
    <w:p w14:paraId="37AE9C12" w14:textId="1D180A5E" w:rsidR="000F7BA6" w:rsidRPr="005018E9" w:rsidRDefault="005018E9" w:rsidP="005018E9">
      <w:pPr>
        <w:pStyle w:val="Caption"/>
        <w:rPr>
          <w:rFonts w:ascii="Times New Roman" w:hAnsi="Times New Roman" w:cs="Times New Roman"/>
          <w:i w:val="0"/>
          <w:iCs w:val="0"/>
          <w:color w:val="auto"/>
          <w:sz w:val="24"/>
          <w:szCs w:val="24"/>
        </w:rPr>
      </w:pPr>
      <w:bookmarkStart w:id="147" w:name="_Toc146617057"/>
      <w:bookmarkStart w:id="148" w:name="_Toc146696512"/>
      <w:bookmarkStart w:id="149" w:name="_Toc146699005"/>
      <w:r w:rsidRPr="005018E9">
        <w:rPr>
          <w:rFonts w:ascii="Times New Roman" w:hAnsi="Times New Roman" w:cs="Times New Roman"/>
          <w:i w:val="0"/>
          <w:iCs w:val="0"/>
          <w:color w:val="auto"/>
          <w:sz w:val="24"/>
          <w:szCs w:val="24"/>
        </w:rPr>
        <w:t xml:space="preserve">Table </w:t>
      </w:r>
      <w:r w:rsidRPr="005018E9">
        <w:rPr>
          <w:rFonts w:ascii="Times New Roman" w:hAnsi="Times New Roman" w:cs="Times New Roman"/>
          <w:i w:val="0"/>
          <w:iCs w:val="0"/>
          <w:color w:val="auto"/>
          <w:sz w:val="24"/>
          <w:szCs w:val="24"/>
        </w:rPr>
        <w:fldChar w:fldCharType="begin"/>
      </w:r>
      <w:r w:rsidRPr="005018E9">
        <w:rPr>
          <w:rFonts w:ascii="Times New Roman" w:hAnsi="Times New Roman" w:cs="Times New Roman"/>
          <w:i w:val="0"/>
          <w:iCs w:val="0"/>
          <w:color w:val="auto"/>
          <w:sz w:val="24"/>
          <w:szCs w:val="24"/>
        </w:rPr>
        <w:instrText xml:space="preserve"> SEQ Table \* ARABIC </w:instrText>
      </w:r>
      <w:r w:rsidRPr="005018E9">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2</w:t>
      </w:r>
      <w:r w:rsidRPr="005018E9">
        <w:rPr>
          <w:rFonts w:ascii="Times New Roman" w:hAnsi="Times New Roman" w:cs="Times New Roman"/>
          <w:i w:val="0"/>
          <w:iCs w:val="0"/>
          <w:color w:val="auto"/>
          <w:sz w:val="24"/>
          <w:szCs w:val="24"/>
        </w:rPr>
        <w:fldChar w:fldCharType="end"/>
      </w:r>
      <w:r w:rsidRPr="005018E9">
        <w:rPr>
          <w:rFonts w:ascii="Times New Roman" w:hAnsi="Times New Roman" w:cs="Times New Roman"/>
          <w:i w:val="0"/>
          <w:iCs w:val="0"/>
          <w:color w:val="auto"/>
          <w:sz w:val="24"/>
          <w:szCs w:val="24"/>
        </w:rPr>
        <w:t xml:space="preserve">.Distribution of respondents by gender in Kericho and </w:t>
      </w:r>
      <w:proofErr w:type="spellStart"/>
      <w:r w:rsidRPr="005018E9">
        <w:rPr>
          <w:rFonts w:ascii="Times New Roman" w:hAnsi="Times New Roman" w:cs="Times New Roman"/>
          <w:i w:val="0"/>
          <w:iCs w:val="0"/>
          <w:color w:val="auto"/>
          <w:sz w:val="24"/>
          <w:szCs w:val="24"/>
        </w:rPr>
        <w:t>Bomet</w:t>
      </w:r>
      <w:proofErr w:type="spellEnd"/>
      <w:r w:rsidRPr="005018E9">
        <w:rPr>
          <w:rFonts w:ascii="Times New Roman" w:hAnsi="Times New Roman" w:cs="Times New Roman"/>
          <w:i w:val="0"/>
          <w:iCs w:val="0"/>
          <w:color w:val="auto"/>
          <w:sz w:val="24"/>
          <w:szCs w:val="24"/>
        </w:rPr>
        <w:t xml:space="preserve"> counties</w:t>
      </w:r>
      <w:bookmarkEnd w:id="147"/>
      <w:bookmarkEnd w:id="148"/>
      <w:bookmarkEnd w:id="149"/>
    </w:p>
    <w:p w14:paraId="5A1D89CF" w14:textId="3A9AD7AC" w:rsidR="00F90825" w:rsidRDefault="000A20FE" w:rsidP="00D074C8">
      <w:pPr>
        <w:spacing w:line="360" w:lineRule="auto"/>
        <w:rPr>
          <w:rFonts w:ascii="Times New Roman" w:hAnsi="Times New Roman" w:cs="Times New Roman"/>
          <w:b/>
          <w:bCs/>
          <w:sz w:val="24"/>
          <w:szCs w:val="24"/>
        </w:rPr>
      </w:pPr>
      <w:r w:rsidRPr="000A20FE">
        <w:rPr>
          <w:rFonts w:ascii="Times New Roman" w:hAnsi="Times New Roman" w:cs="Times New Roman"/>
          <w:b/>
          <w:bCs/>
          <w:sz w:val="24"/>
          <w:szCs w:val="24"/>
        </w:rPr>
        <w:t>4.1.3 Employment status of fish farmers</w:t>
      </w:r>
    </w:p>
    <w:p w14:paraId="70DD3649" w14:textId="24C44192" w:rsidR="007418B7" w:rsidRPr="009F5845" w:rsidRDefault="000A20FE" w:rsidP="009F5845">
      <w:pPr>
        <w:spacing w:line="360" w:lineRule="auto"/>
        <w:jc w:val="both"/>
        <w:rPr>
          <w:rFonts w:ascii="Times New Roman" w:hAnsi="Times New Roman" w:cs="Times New Roman"/>
          <w:sz w:val="24"/>
          <w:szCs w:val="24"/>
        </w:rPr>
      </w:pPr>
      <w:r>
        <w:rPr>
          <w:rFonts w:ascii="Times New Roman" w:hAnsi="Times New Roman" w:cs="Times New Roman"/>
          <w:sz w:val="24"/>
          <w:szCs w:val="24"/>
        </w:rPr>
        <w:t>More than three quarters of fish farmers interviewed</w:t>
      </w:r>
      <w:r w:rsidR="00C102EE">
        <w:rPr>
          <w:rFonts w:ascii="Times New Roman" w:hAnsi="Times New Roman" w:cs="Times New Roman"/>
          <w:sz w:val="24"/>
          <w:szCs w:val="24"/>
        </w:rPr>
        <w:t xml:space="preserve"> in </w:t>
      </w:r>
      <w:proofErr w:type="spellStart"/>
      <w:r w:rsidR="00C102EE">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C102EE">
        <w:rPr>
          <w:rFonts w:ascii="Times New Roman" w:hAnsi="Times New Roman" w:cs="Times New Roman"/>
          <w:sz w:val="24"/>
          <w:szCs w:val="24"/>
        </w:rPr>
        <w:t xml:space="preserve"> and Kericho</w:t>
      </w:r>
      <w:r>
        <w:rPr>
          <w:rFonts w:ascii="Times New Roman" w:hAnsi="Times New Roman" w:cs="Times New Roman"/>
          <w:sz w:val="24"/>
          <w:szCs w:val="24"/>
        </w:rPr>
        <w:t xml:space="preserve">; the main occupation is farming as per 75/88 (85%) of respondents. </w:t>
      </w:r>
      <w:r w:rsidR="00D70963" w:rsidRPr="005018E9">
        <w:rPr>
          <w:rFonts w:ascii="Times New Roman" w:hAnsi="Times New Roman" w:cs="Times New Roman"/>
          <w:sz w:val="24"/>
          <w:szCs w:val="24"/>
        </w:rPr>
        <w:t>Employed</w:t>
      </w:r>
      <w:r>
        <w:rPr>
          <w:rFonts w:ascii="Times New Roman" w:hAnsi="Times New Roman" w:cs="Times New Roman"/>
          <w:sz w:val="24"/>
          <w:szCs w:val="24"/>
        </w:rPr>
        <w:t xml:space="preserve"> people were 10</w:t>
      </w:r>
      <w:r w:rsidR="00C102EE">
        <w:rPr>
          <w:rFonts w:ascii="Times New Roman" w:hAnsi="Times New Roman" w:cs="Times New Roman"/>
          <w:sz w:val="24"/>
          <w:szCs w:val="24"/>
        </w:rPr>
        <w:t>/88</w:t>
      </w:r>
      <w:r>
        <w:rPr>
          <w:rFonts w:ascii="Times New Roman" w:hAnsi="Times New Roman" w:cs="Times New Roman"/>
          <w:sz w:val="24"/>
          <w:szCs w:val="24"/>
        </w:rPr>
        <w:t xml:space="preserve"> (</w:t>
      </w:r>
      <w:r w:rsidR="00C102EE">
        <w:rPr>
          <w:rFonts w:ascii="Times New Roman" w:hAnsi="Times New Roman" w:cs="Times New Roman"/>
          <w:sz w:val="24"/>
          <w:szCs w:val="24"/>
        </w:rPr>
        <w:t>11%</w:t>
      </w:r>
      <w:r>
        <w:rPr>
          <w:rFonts w:ascii="Times New Roman" w:hAnsi="Times New Roman" w:cs="Times New Roman"/>
          <w:sz w:val="24"/>
          <w:szCs w:val="24"/>
        </w:rPr>
        <w:t xml:space="preserve">) and </w:t>
      </w:r>
      <w:r w:rsidR="00BE7DDB">
        <w:rPr>
          <w:rFonts w:ascii="Times New Roman" w:hAnsi="Times New Roman" w:cs="Times New Roman"/>
          <w:sz w:val="24"/>
          <w:szCs w:val="24"/>
        </w:rPr>
        <w:t>business</w:t>
      </w:r>
      <w:r>
        <w:rPr>
          <w:rFonts w:ascii="Times New Roman" w:hAnsi="Times New Roman" w:cs="Times New Roman"/>
          <w:sz w:val="24"/>
          <w:szCs w:val="24"/>
        </w:rPr>
        <w:t xml:space="preserve"> people were only 3</w:t>
      </w:r>
      <w:r w:rsidR="00C102EE">
        <w:rPr>
          <w:rFonts w:ascii="Times New Roman" w:hAnsi="Times New Roman" w:cs="Times New Roman"/>
          <w:sz w:val="24"/>
          <w:szCs w:val="24"/>
        </w:rPr>
        <w:t>/11</w:t>
      </w:r>
      <w:r>
        <w:rPr>
          <w:rFonts w:ascii="Times New Roman" w:hAnsi="Times New Roman" w:cs="Times New Roman"/>
          <w:sz w:val="24"/>
          <w:szCs w:val="24"/>
        </w:rPr>
        <w:t>(3.4%)</w:t>
      </w:r>
      <w:r w:rsidR="00C102EE">
        <w:rPr>
          <w:rFonts w:ascii="Times New Roman" w:hAnsi="Times New Roman" w:cs="Times New Roman"/>
          <w:sz w:val="24"/>
          <w:szCs w:val="24"/>
        </w:rPr>
        <w:t xml:space="preserve">. Per county; </w:t>
      </w:r>
      <w:r w:rsidR="00D70963" w:rsidRPr="005018E9">
        <w:rPr>
          <w:rFonts w:ascii="Times New Roman" w:hAnsi="Times New Roman" w:cs="Times New Roman"/>
          <w:sz w:val="24"/>
          <w:szCs w:val="24"/>
        </w:rPr>
        <w:t>i</w:t>
      </w:r>
      <w:r w:rsidR="00C102EE">
        <w:rPr>
          <w:rFonts w:ascii="Times New Roman" w:hAnsi="Times New Roman" w:cs="Times New Roman"/>
          <w:sz w:val="24"/>
          <w:szCs w:val="24"/>
        </w:rPr>
        <w:t xml:space="preserve">n Kericho, 48/55 (87%) of </w:t>
      </w:r>
      <w:r w:rsidR="00BE7DDB">
        <w:rPr>
          <w:rFonts w:ascii="Times New Roman" w:hAnsi="Times New Roman" w:cs="Times New Roman"/>
          <w:sz w:val="24"/>
          <w:szCs w:val="24"/>
        </w:rPr>
        <w:t>respondents</w:t>
      </w:r>
      <w:r w:rsidR="00C102EE">
        <w:rPr>
          <w:rFonts w:ascii="Times New Roman" w:hAnsi="Times New Roman" w:cs="Times New Roman"/>
          <w:sz w:val="24"/>
          <w:szCs w:val="24"/>
        </w:rPr>
        <w:t xml:space="preserve"> </w:t>
      </w:r>
      <w:r w:rsidR="00D70963" w:rsidRPr="009F5845">
        <w:rPr>
          <w:rFonts w:ascii="Times New Roman" w:hAnsi="Times New Roman" w:cs="Times New Roman"/>
          <w:sz w:val="24"/>
          <w:szCs w:val="24"/>
        </w:rPr>
        <w:t>we</w:t>
      </w:r>
      <w:r w:rsidR="00C102EE">
        <w:rPr>
          <w:rFonts w:ascii="Times New Roman" w:hAnsi="Times New Roman" w:cs="Times New Roman"/>
          <w:sz w:val="24"/>
          <w:szCs w:val="24"/>
        </w:rPr>
        <w:t xml:space="preserve">re farmers. </w:t>
      </w:r>
      <w:r w:rsidR="00C102EE" w:rsidRPr="009F5845">
        <w:rPr>
          <w:rFonts w:ascii="Times New Roman" w:hAnsi="Times New Roman" w:cs="Times New Roman"/>
          <w:sz w:val="24"/>
          <w:szCs w:val="24"/>
        </w:rPr>
        <w:t>6/55</w:t>
      </w:r>
      <w:r w:rsidR="00C102EE">
        <w:rPr>
          <w:rFonts w:ascii="Times New Roman" w:hAnsi="Times New Roman" w:cs="Times New Roman"/>
          <w:sz w:val="24"/>
          <w:szCs w:val="24"/>
        </w:rPr>
        <w:t xml:space="preserve"> (11%) and 1/55 (1.8%) of the respondents were </w:t>
      </w:r>
      <w:r w:rsidR="00D70963" w:rsidRPr="009F5845">
        <w:rPr>
          <w:rFonts w:ascii="Times New Roman" w:hAnsi="Times New Roman" w:cs="Times New Roman"/>
          <w:sz w:val="24"/>
          <w:szCs w:val="24"/>
        </w:rPr>
        <w:t>employed</w:t>
      </w:r>
      <w:r w:rsidR="00C102EE">
        <w:rPr>
          <w:rFonts w:ascii="Times New Roman" w:hAnsi="Times New Roman" w:cs="Times New Roman"/>
          <w:sz w:val="24"/>
          <w:szCs w:val="24"/>
        </w:rPr>
        <w:t xml:space="preserve"> and business people respectively. In </w:t>
      </w:r>
      <w:proofErr w:type="spellStart"/>
      <w:r w:rsidR="00C102EE">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C102EE">
        <w:rPr>
          <w:rFonts w:ascii="Times New Roman" w:hAnsi="Times New Roman" w:cs="Times New Roman"/>
          <w:sz w:val="24"/>
          <w:szCs w:val="24"/>
        </w:rPr>
        <w:t xml:space="preserve">; 27/33 (82%), 4/33(12%) and 2/33 (6.1%) main occupation </w:t>
      </w:r>
      <w:r w:rsidR="00D70963" w:rsidRPr="009F5845">
        <w:rPr>
          <w:rFonts w:ascii="Times New Roman" w:hAnsi="Times New Roman" w:cs="Times New Roman"/>
          <w:sz w:val="24"/>
          <w:szCs w:val="24"/>
        </w:rPr>
        <w:t>we</w:t>
      </w:r>
      <w:r w:rsidR="00C102EE">
        <w:rPr>
          <w:rFonts w:ascii="Times New Roman" w:hAnsi="Times New Roman" w:cs="Times New Roman"/>
          <w:sz w:val="24"/>
          <w:szCs w:val="24"/>
        </w:rPr>
        <w:t xml:space="preserve">re farming, </w:t>
      </w:r>
      <w:r w:rsidR="00C102EE" w:rsidRPr="009F5845">
        <w:rPr>
          <w:rFonts w:ascii="Times New Roman" w:hAnsi="Times New Roman" w:cs="Times New Roman"/>
          <w:sz w:val="24"/>
          <w:szCs w:val="24"/>
        </w:rPr>
        <w:t>salaried</w:t>
      </w:r>
      <w:r w:rsidR="00C102EE">
        <w:rPr>
          <w:rFonts w:ascii="Times New Roman" w:hAnsi="Times New Roman" w:cs="Times New Roman"/>
          <w:sz w:val="24"/>
          <w:szCs w:val="24"/>
        </w:rPr>
        <w:t xml:space="preserve"> and business people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1229"/>
        <w:gridCol w:w="1363"/>
        <w:gridCol w:w="1229"/>
        <w:gridCol w:w="1363"/>
        <w:gridCol w:w="1229"/>
        <w:gridCol w:w="1363"/>
      </w:tblGrid>
      <w:tr w:rsidR="00A80F59" w14:paraId="7C0AD349" w14:textId="77777777" w:rsidTr="009F5845">
        <w:tc>
          <w:tcPr>
            <w:tcW w:w="1403" w:type="dxa"/>
            <w:tcBorders>
              <w:top w:val="single" w:sz="4" w:space="0" w:color="auto"/>
            </w:tcBorders>
          </w:tcPr>
          <w:p w14:paraId="096EB7EC" w14:textId="55331761" w:rsidR="00A80F59" w:rsidRPr="00A80F59" w:rsidRDefault="00A80F59" w:rsidP="00D074C8">
            <w:pPr>
              <w:spacing w:line="360" w:lineRule="auto"/>
              <w:rPr>
                <w:rFonts w:ascii="Times New Roman" w:hAnsi="Times New Roman" w:cs="Times New Roman"/>
                <w:b/>
                <w:bCs/>
                <w:sz w:val="24"/>
                <w:szCs w:val="24"/>
              </w:rPr>
            </w:pPr>
            <w:r w:rsidRPr="00A80F59">
              <w:rPr>
                <w:rFonts w:ascii="Times New Roman" w:hAnsi="Times New Roman" w:cs="Times New Roman"/>
                <w:b/>
                <w:bCs/>
                <w:sz w:val="24"/>
                <w:szCs w:val="24"/>
              </w:rPr>
              <w:t>Occupation</w:t>
            </w:r>
          </w:p>
        </w:tc>
        <w:tc>
          <w:tcPr>
            <w:tcW w:w="2592" w:type="dxa"/>
            <w:gridSpan w:val="2"/>
            <w:tcBorders>
              <w:top w:val="single" w:sz="4" w:space="0" w:color="auto"/>
            </w:tcBorders>
          </w:tcPr>
          <w:p w14:paraId="4C4AA317" w14:textId="44C5D07B" w:rsidR="00A80F59" w:rsidRPr="00A80F59" w:rsidRDefault="00A80F59" w:rsidP="00D074C8">
            <w:pPr>
              <w:spacing w:line="360" w:lineRule="auto"/>
              <w:jc w:val="center"/>
              <w:rPr>
                <w:rFonts w:ascii="Times New Roman" w:hAnsi="Times New Roman" w:cs="Times New Roman"/>
                <w:b/>
                <w:bCs/>
                <w:sz w:val="24"/>
                <w:szCs w:val="24"/>
              </w:rPr>
            </w:pPr>
            <w:r w:rsidRPr="00A80F59">
              <w:rPr>
                <w:rFonts w:ascii="Times New Roman" w:hAnsi="Times New Roman" w:cs="Times New Roman"/>
                <w:b/>
                <w:bCs/>
                <w:sz w:val="24"/>
                <w:szCs w:val="24"/>
              </w:rPr>
              <w:t>Overall study</w:t>
            </w:r>
          </w:p>
        </w:tc>
        <w:tc>
          <w:tcPr>
            <w:tcW w:w="2592" w:type="dxa"/>
            <w:gridSpan w:val="2"/>
            <w:tcBorders>
              <w:top w:val="single" w:sz="4" w:space="0" w:color="auto"/>
            </w:tcBorders>
          </w:tcPr>
          <w:p w14:paraId="7A2A5BF8" w14:textId="4AA596DD" w:rsidR="00A80F59" w:rsidRPr="00A80F59" w:rsidRDefault="00A80F59" w:rsidP="00D074C8">
            <w:pPr>
              <w:spacing w:line="360" w:lineRule="auto"/>
              <w:jc w:val="center"/>
              <w:rPr>
                <w:rFonts w:ascii="Times New Roman" w:hAnsi="Times New Roman" w:cs="Times New Roman"/>
                <w:b/>
                <w:bCs/>
                <w:sz w:val="24"/>
                <w:szCs w:val="24"/>
              </w:rPr>
            </w:pPr>
            <w:proofErr w:type="spellStart"/>
            <w:r w:rsidRPr="00A80F59">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2592" w:type="dxa"/>
            <w:gridSpan w:val="2"/>
            <w:tcBorders>
              <w:top w:val="single" w:sz="4" w:space="0" w:color="auto"/>
            </w:tcBorders>
          </w:tcPr>
          <w:p w14:paraId="03CA2CB0" w14:textId="75B2AF50" w:rsidR="00A80F59" w:rsidRPr="00A80F59" w:rsidRDefault="00A80F59" w:rsidP="00D074C8">
            <w:pPr>
              <w:spacing w:line="360" w:lineRule="auto"/>
              <w:jc w:val="center"/>
              <w:rPr>
                <w:rFonts w:ascii="Times New Roman" w:hAnsi="Times New Roman" w:cs="Times New Roman"/>
                <w:b/>
                <w:bCs/>
                <w:sz w:val="24"/>
                <w:szCs w:val="24"/>
              </w:rPr>
            </w:pPr>
            <w:r w:rsidRPr="00A80F59">
              <w:rPr>
                <w:rFonts w:ascii="Times New Roman" w:hAnsi="Times New Roman" w:cs="Times New Roman"/>
                <w:b/>
                <w:bCs/>
                <w:sz w:val="24"/>
                <w:szCs w:val="24"/>
              </w:rPr>
              <w:t>Kericho</w:t>
            </w:r>
          </w:p>
        </w:tc>
      </w:tr>
      <w:tr w:rsidR="00B741FD" w:rsidRPr="00B741FD" w14:paraId="22CB6E20" w14:textId="77777777" w:rsidTr="009F5845">
        <w:tc>
          <w:tcPr>
            <w:tcW w:w="1403" w:type="dxa"/>
            <w:tcBorders>
              <w:bottom w:val="single" w:sz="4" w:space="0" w:color="auto"/>
            </w:tcBorders>
          </w:tcPr>
          <w:p w14:paraId="46588AAF" w14:textId="77777777" w:rsidR="00A80F59" w:rsidRPr="00A80F59" w:rsidRDefault="00A80F59" w:rsidP="00D074C8">
            <w:pPr>
              <w:spacing w:line="360" w:lineRule="auto"/>
              <w:rPr>
                <w:rFonts w:ascii="Times New Roman" w:hAnsi="Times New Roman" w:cs="Times New Roman"/>
                <w:b/>
                <w:bCs/>
                <w:sz w:val="24"/>
                <w:szCs w:val="24"/>
              </w:rPr>
            </w:pPr>
          </w:p>
        </w:tc>
        <w:tc>
          <w:tcPr>
            <w:tcW w:w="1229" w:type="dxa"/>
            <w:tcBorders>
              <w:bottom w:val="single" w:sz="4" w:space="0" w:color="auto"/>
            </w:tcBorders>
          </w:tcPr>
          <w:p w14:paraId="4DCD3C75" w14:textId="3C0C99C3" w:rsidR="00A80F59" w:rsidRPr="00B741FD" w:rsidRDefault="009F5845"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55952906" w14:textId="5698F5CC" w:rsidR="00A80F59" w:rsidRPr="00B741FD" w:rsidRDefault="00A80F59" w:rsidP="00D074C8">
            <w:pPr>
              <w:spacing w:line="360" w:lineRule="auto"/>
              <w:rPr>
                <w:rFonts w:ascii="Times New Roman" w:hAnsi="Times New Roman" w:cs="Times New Roman"/>
                <w:sz w:val="24"/>
                <w:szCs w:val="24"/>
              </w:rPr>
            </w:pPr>
            <w:r w:rsidRPr="00B741FD">
              <w:rPr>
                <w:rFonts w:ascii="Times New Roman" w:hAnsi="Times New Roman" w:cs="Times New Roman"/>
                <w:sz w:val="24"/>
                <w:szCs w:val="24"/>
              </w:rPr>
              <w:t xml:space="preserve">Percentages </w:t>
            </w:r>
          </w:p>
        </w:tc>
        <w:tc>
          <w:tcPr>
            <w:tcW w:w="1229" w:type="dxa"/>
            <w:tcBorders>
              <w:bottom w:val="single" w:sz="4" w:space="0" w:color="auto"/>
            </w:tcBorders>
          </w:tcPr>
          <w:p w14:paraId="5653A0D2" w14:textId="732DE47C" w:rsidR="00A80F59" w:rsidRPr="00B741FD" w:rsidRDefault="00F74C30"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614D89BB" w14:textId="7283D4DB" w:rsidR="00A80F59" w:rsidRPr="00B741FD" w:rsidRDefault="00A80F59" w:rsidP="00D074C8">
            <w:pPr>
              <w:spacing w:line="360" w:lineRule="auto"/>
              <w:rPr>
                <w:rFonts w:ascii="Times New Roman" w:hAnsi="Times New Roman" w:cs="Times New Roman"/>
                <w:sz w:val="24"/>
                <w:szCs w:val="24"/>
              </w:rPr>
            </w:pPr>
            <w:r w:rsidRPr="00B741FD">
              <w:rPr>
                <w:rFonts w:ascii="Times New Roman" w:hAnsi="Times New Roman" w:cs="Times New Roman"/>
                <w:sz w:val="24"/>
                <w:szCs w:val="24"/>
              </w:rPr>
              <w:t>Percentages</w:t>
            </w:r>
          </w:p>
        </w:tc>
        <w:tc>
          <w:tcPr>
            <w:tcW w:w="1229" w:type="dxa"/>
            <w:tcBorders>
              <w:bottom w:val="single" w:sz="4" w:space="0" w:color="auto"/>
            </w:tcBorders>
          </w:tcPr>
          <w:p w14:paraId="76A9A4EB" w14:textId="47439638" w:rsidR="00A80F59" w:rsidRPr="00B741FD" w:rsidRDefault="00F74C30"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6528D157" w14:textId="549519BE" w:rsidR="00A80F59" w:rsidRPr="00B741FD" w:rsidRDefault="00A80F59" w:rsidP="00D074C8">
            <w:pPr>
              <w:spacing w:line="360" w:lineRule="auto"/>
              <w:rPr>
                <w:rFonts w:ascii="Times New Roman" w:hAnsi="Times New Roman" w:cs="Times New Roman"/>
                <w:sz w:val="24"/>
                <w:szCs w:val="24"/>
              </w:rPr>
            </w:pPr>
            <w:r w:rsidRPr="00B741FD">
              <w:rPr>
                <w:rFonts w:ascii="Times New Roman" w:hAnsi="Times New Roman" w:cs="Times New Roman"/>
                <w:sz w:val="24"/>
                <w:szCs w:val="24"/>
              </w:rPr>
              <w:t>Percentages</w:t>
            </w:r>
          </w:p>
        </w:tc>
      </w:tr>
      <w:tr w:rsidR="00B741FD" w14:paraId="4332DCFB" w14:textId="77777777" w:rsidTr="009F5845">
        <w:tc>
          <w:tcPr>
            <w:tcW w:w="1403" w:type="dxa"/>
            <w:tcBorders>
              <w:top w:val="single" w:sz="4" w:space="0" w:color="auto"/>
            </w:tcBorders>
          </w:tcPr>
          <w:p w14:paraId="714C7FE3" w14:textId="3BE63C85"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Farming</w:t>
            </w:r>
          </w:p>
        </w:tc>
        <w:tc>
          <w:tcPr>
            <w:tcW w:w="1229" w:type="dxa"/>
            <w:tcBorders>
              <w:top w:val="single" w:sz="4" w:space="0" w:color="auto"/>
            </w:tcBorders>
          </w:tcPr>
          <w:p w14:paraId="1ED3257F" w14:textId="16850AC4"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75</w:t>
            </w:r>
          </w:p>
        </w:tc>
        <w:tc>
          <w:tcPr>
            <w:tcW w:w="1363" w:type="dxa"/>
            <w:tcBorders>
              <w:top w:val="single" w:sz="4" w:space="0" w:color="auto"/>
            </w:tcBorders>
          </w:tcPr>
          <w:p w14:paraId="255240B2" w14:textId="76C630C1"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85</w:t>
            </w:r>
          </w:p>
        </w:tc>
        <w:tc>
          <w:tcPr>
            <w:tcW w:w="1229" w:type="dxa"/>
            <w:tcBorders>
              <w:top w:val="single" w:sz="4" w:space="0" w:color="auto"/>
            </w:tcBorders>
          </w:tcPr>
          <w:p w14:paraId="5F88B20C" w14:textId="61785AC2"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27</w:t>
            </w:r>
          </w:p>
        </w:tc>
        <w:tc>
          <w:tcPr>
            <w:tcW w:w="1363" w:type="dxa"/>
            <w:tcBorders>
              <w:top w:val="single" w:sz="4" w:space="0" w:color="auto"/>
            </w:tcBorders>
          </w:tcPr>
          <w:p w14:paraId="1A2357D8" w14:textId="6A63DE83"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82</w:t>
            </w:r>
          </w:p>
        </w:tc>
        <w:tc>
          <w:tcPr>
            <w:tcW w:w="1229" w:type="dxa"/>
            <w:tcBorders>
              <w:top w:val="single" w:sz="4" w:space="0" w:color="auto"/>
            </w:tcBorders>
          </w:tcPr>
          <w:p w14:paraId="58EDB902" w14:textId="24FCE582"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48</w:t>
            </w:r>
          </w:p>
        </w:tc>
        <w:tc>
          <w:tcPr>
            <w:tcW w:w="1363" w:type="dxa"/>
            <w:tcBorders>
              <w:top w:val="single" w:sz="4" w:space="0" w:color="auto"/>
            </w:tcBorders>
          </w:tcPr>
          <w:p w14:paraId="32DF5CC4" w14:textId="594FD6E9"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87</w:t>
            </w:r>
          </w:p>
        </w:tc>
      </w:tr>
      <w:tr w:rsidR="00B741FD" w14:paraId="2D6B9971" w14:textId="77777777" w:rsidTr="009F5845">
        <w:tc>
          <w:tcPr>
            <w:tcW w:w="1403" w:type="dxa"/>
          </w:tcPr>
          <w:p w14:paraId="115464C0" w14:textId="1F67D7C3"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Salaried</w:t>
            </w:r>
          </w:p>
        </w:tc>
        <w:tc>
          <w:tcPr>
            <w:tcW w:w="1229" w:type="dxa"/>
          </w:tcPr>
          <w:p w14:paraId="6DA9CBE0" w14:textId="0B5B1C54"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363" w:type="dxa"/>
          </w:tcPr>
          <w:p w14:paraId="25FF3E12" w14:textId="48CEC787"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Pr>
          <w:p w14:paraId="4BFD0F61" w14:textId="613EB4DE"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363" w:type="dxa"/>
          </w:tcPr>
          <w:p w14:paraId="4643EA15" w14:textId="2E10C3E9"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229" w:type="dxa"/>
          </w:tcPr>
          <w:p w14:paraId="36780C69" w14:textId="66F49FA1"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363" w:type="dxa"/>
          </w:tcPr>
          <w:p w14:paraId="3680D763" w14:textId="07A773B4"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A80F59" w14:paraId="37A1C370" w14:textId="77777777" w:rsidTr="009F5845">
        <w:tc>
          <w:tcPr>
            <w:tcW w:w="1403" w:type="dxa"/>
          </w:tcPr>
          <w:p w14:paraId="60BC9259" w14:textId="394902D2"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Business</w:t>
            </w:r>
          </w:p>
        </w:tc>
        <w:tc>
          <w:tcPr>
            <w:tcW w:w="1229" w:type="dxa"/>
          </w:tcPr>
          <w:p w14:paraId="3D474064" w14:textId="3FC96820"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363" w:type="dxa"/>
          </w:tcPr>
          <w:p w14:paraId="717E10EB" w14:textId="72152151"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3.4</w:t>
            </w:r>
          </w:p>
        </w:tc>
        <w:tc>
          <w:tcPr>
            <w:tcW w:w="1229" w:type="dxa"/>
          </w:tcPr>
          <w:p w14:paraId="0C5C0A59" w14:textId="3DAD942C"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4205BF4A" w14:textId="5E6A9AB0"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6.1</w:t>
            </w:r>
          </w:p>
        </w:tc>
        <w:tc>
          <w:tcPr>
            <w:tcW w:w="1229" w:type="dxa"/>
          </w:tcPr>
          <w:p w14:paraId="7188543E" w14:textId="3E0E86E6"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1614D0FA" w14:textId="04AC8271"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r>
      <w:tr w:rsidR="00A80F59" w14:paraId="73931C31" w14:textId="77777777" w:rsidTr="009F5845">
        <w:tc>
          <w:tcPr>
            <w:tcW w:w="1403" w:type="dxa"/>
            <w:tcBorders>
              <w:bottom w:val="single" w:sz="4" w:space="0" w:color="auto"/>
            </w:tcBorders>
          </w:tcPr>
          <w:p w14:paraId="05309080" w14:textId="2BB0D621"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Total</w:t>
            </w:r>
          </w:p>
        </w:tc>
        <w:tc>
          <w:tcPr>
            <w:tcW w:w="1229" w:type="dxa"/>
            <w:tcBorders>
              <w:bottom w:val="single" w:sz="4" w:space="0" w:color="auto"/>
            </w:tcBorders>
          </w:tcPr>
          <w:p w14:paraId="33243AF8" w14:textId="26D6BD7E"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363" w:type="dxa"/>
            <w:tcBorders>
              <w:bottom w:val="single" w:sz="4" w:space="0" w:color="auto"/>
            </w:tcBorders>
          </w:tcPr>
          <w:p w14:paraId="0FF705FA" w14:textId="71D8EF6C"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12ACFF0C" w14:textId="5192E837"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Borders>
              <w:bottom w:val="single" w:sz="4" w:space="0" w:color="auto"/>
            </w:tcBorders>
          </w:tcPr>
          <w:p w14:paraId="11C11DD1" w14:textId="0F0D3CA7"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38A1A614" w14:textId="62346381"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1363" w:type="dxa"/>
            <w:tcBorders>
              <w:bottom w:val="single" w:sz="4" w:space="0" w:color="auto"/>
            </w:tcBorders>
          </w:tcPr>
          <w:p w14:paraId="2C6D2E39" w14:textId="0A80A26E" w:rsidR="00A80F59" w:rsidRDefault="00A80F59"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77776DD6" w14:textId="4195D6BE" w:rsidR="00AD76D3" w:rsidRPr="00302591" w:rsidRDefault="009F5845" w:rsidP="009F5845">
      <w:pPr>
        <w:pStyle w:val="Caption"/>
        <w:rPr>
          <w:rFonts w:ascii="Times New Roman" w:hAnsi="Times New Roman" w:cs="Times New Roman"/>
          <w:i w:val="0"/>
          <w:iCs w:val="0"/>
          <w:color w:val="auto"/>
          <w:sz w:val="24"/>
          <w:szCs w:val="24"/>
        </w:rPr>
      </w:pPr>
      <w:bookmarkStart w:id="150" w:name="_Toc146617058"/>
      <w:bookmarkStart w:id="151" w:name="_Toc146696513"/>
      <w:bookmarkStart w:id="152" w:name="_Toc146699006"/>
      <w:r w:rsidRPr="00302591">
        <w:rPr>
          <w:rFonts w:ascii="Times New Roman" w:hAnsi="Times New Roman" w:cs="Times New Roman"/>
          <w:i w:val="0"/>
          <w:iCs w:val="0"/>
          <w:color w:val="auto"/>
          <w:sz w:val="24"/>
          <w:szCs w:val="24"/>
        </w:rPr>
        <w:t xml:space="preserve">Table </w:t>
      </w:r>
      <w:r w:rsidRPr="00302591">
        <w:rPr>
          <w:rFonts w:ascii="Times New Roman" w:hAnsi="Times New Roman" w:cs="Times New Roman"/>
          <w:i w:val="0"/>
          <w:iCs w:val="0"/>
          <w:color w:val="auto"/>
          <w:sz w:val="24"/>
          <w:szCs w:val="24"/>
        </w:rPr>
        <w:fldChar w:fldCharType="begin"/>
      </w:r>
      <w:r w:rsidRPr="00302591">
        <w:rPr>
          <w:rFonts w:ascii="Times New Roman" w:hAnsi="Times New Roman" w:cs="Times New Roman"/>
          <w:i w:val="0"/>
          <w:iCs w:val="0"/>
          <w:color w:val="auto"/>
          <w:sz w:val="24"/>
          <w:szCs w:val="24"/>
        </w:rPr>
        <w:instrText xml:space="preserve"> SEQ Table \* ARABIC </w:instrText>
      </w:r>
      <w:r w:rsidRPr="00302591">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3</w:t>
      </w:r>
      <w:r w:rsidRPr="00302591">
        <w:rPr>
          <w:rFonts w:ascii="Times New Roman" w:hAnsi="Times New Roman" w:cs="Times New Roman"/>
          <w:i w:val="0"/>
          <w:iCs w:val="0"/>
          <w:color w:val="auto"/>
          <w:sz w:val="24"/>
          <w:szCs w:val="24"/>
        </w:rPr>
        <w:fldChar w:fldCharType="end"/>
      </w:r>
      <w:r w:rsidRPr="00302591">
        <w:rPr>
          <w:rFonts w:ascii="Times New Roman" w:hAnsi="Times New Roman" w:cs="Times New Roman"/>
          <w:i w:val="0"/>
          <w:iCs w:val="0"/>
          <w:color w:val="auto"/>
          <w:sz w:val="24"/>
          <w:szCs w:val="24"/>
        </w:rPr>
        <w:t>.Occupation of respondents per county</w:t>
      </w:r>
      <w:bookmarkEnd w:id="150"/>
      <w:bookmarkEnd w:id="151"/>
      <w:bookmarkEnd w:id="152"/>
    </w:p>
    <w:p w14:paraId="4A100ED5" w14:textId="58579F8A" w:rsidR="007418B7" w:rsidRPr="0091461C" w:rsidRDefault="00AD76D3" w:rsidP="00D074C8">
      <w:pPr>
        <w:pStyle w:val="Heading3"/>
        <w:spacing w:line="360" w:lineRule="auto"/>
        <w:rPr>
          <w:rFonts w:ascii="Times New Roman" w:hAnsi="Times New Roman" w:cs="Times New Roman"/>
          <w:b/>
          <w:bCs/>
          <w:color w:val="auto"/>
        </w:rPr>
      </w:pPr>
      <w:bookmarkStart w:id="153" w:name="_Toc146698950"/>
      <w:r w:rsidRPr="0091461C">
        <w:rPr>
          <w:rFonts w:ascii="Times New Roman" w:hAnsi="Times New Roman" w:cs="Times New Roman"/>
          <w:b/>
          <w:bCs/>
          <w:color w:val="auto"/>
        </w:rPr>
        <w:t>4.1.4 Education Level of respondents</w:t>
      </w:r>
      <w:bookmarkEnd w:id="153"/>
    </w:p>
    <w:p w14:paraId="0C0A1480" w14:textId="6C248E8F" w:rsidR="004120D8" w:rsidRPr="00302591" w:rsidRDefault="00AD76D3" w:rsidP="00302591">
      <w:pPr>
        <w:spacing w:line="360" w:lineRule="auto"/>
        <w:jc w:val="both"/>
        <w:rPr>
          <w:rFonts w:ascii="Times New Roman" w:hAnsi="Times New Roman" w:cs="Times New Roman"/>
          <w:sz w:val="24"/>
          <w:szCs w:val="24"/>
        </w:rPr>
      </w:pPr>
      <w:r w:rsidRPr="00B64ECB">
        <w:rPr>
          <w:rFonts w:ascii="Times New Roman" w:hAnsi="Times New Roman" w:cs="Times New Roman"/>
          <w:sz w:val="24"/>
          <w:szCs w:val="24"/>
        </w:rPr>
        <w:t xml:space="preserve">Only </w:t>
      </w:r>
      <w:r w:rsidR="00025E0A" w:rsidRPr="00B64ECB">
        <w:rPr>
          <w:rFonts w:ascii="Times New Roman" w:hAnsi="Times New Roman" w:cs="Times New Roman"/>
          <w:sz w:val="24"/>
          <w:szCs w:val="24"/>
        </w:rPr>
        <w:t xml:space="preserve">11/88 (13%) of the </w:t>
      </w:r>
      <w:r w:rsidRPr="00B64ECB">
        <w:rPr>
          <w:rFonts w:ascii="Times New Roman" w:hAnsi="Times New Roman" w:cs="Times New Roman"/>
          <w:sz w:val="24"/>
          <w:szCs w:val="24"/>
        </w:rPr>
        <w:t>respondents had no formal education.</w:t>
      </w:r>
      <w:r w:rsidR="00025E0A" w:rsidRPr="00B64ECB">
        <w:rPr>
          <w:rFonts w:ascii="Times New Roman" w:hAnsi="Times New Roman" w:cs="Times New Roman"/>
          <w:sz w:val="24"/>
          <w:szCs w:val="24"/>
        </w:rPr>
        <w:t xml:space="preserve"> With Kericho havin</w:t>
      </w:r>
      <w:r w:rsidR="00025E0A" w:rsidRPr="009F5845">
        <w:rPr>
          <w:rFonts w:ascii="Times New Roman" w:hAnsi="Times New Roman" w:cs="Times New Roman"/>
          <w:sz w:val="24"/>
          <w:szCs w:val="24"/>
        </w:rPr>
        <w:t>g</w:t>
      </w:r>
      <w:r w:rsidR="00025E0A" w:rsidRPr="00B64ECB">
        <w:rPr>
          <w:rFonts w:ascii="Times New Roman" w:hAnsi="Times New Roman" w:cs="Times New Roman"/>
          <w:sz w:val="24"/>
          <w:szCs w:val="24"/>
        </w:rPr>
        <w:t xml:space="preserve"> 8/55 (15%) and </w:t>
      </w:r>
      <w:proofErr w:type="spellStart"/>
      <w:r w:rsidR="00025E0A" w:rsidRPr="00B64ECB">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025E0A" w:rsidRPr="00B64ECB">
        <w:rPr>
          <w:rFonts w:ascii="Times New Roman" w:hAnsi="Times New Roman" w:cs="Times New Roman"/>
          <w:sz w:val="24"/>
          <w:szCs w:val="24"/>
        </w:rPr>
        <w:t xml:space="preserve"> 3/33 (9.1%).</w:t>
      </w:r>
      <w:r w:rsidR="00785A15" w:rsidRPr="00B64ECB">
        <w:rPr>
          <w:rFonts w:ascii="Times New Roman" w:hAnsi="Times New Roman" w:cs="Times New Roman"/>
          <w:sz w:val="24"/>
          <w:szCs w:val="24"/>
        </w:rPr>
        <w:t xml:space="preserve"> Generally</w:t>
      </w:r>
      <w:r w:rsidR="00025E0A" w:rsidRPr="00B64ECB">
        <w:rPr>
          <w:rFonts w:ascii="Times New Roman" w:hAnsi="Times New Roman" w:cs="Times New Roman"/>
          <w:sz w:val="24"/>
          <w:szCs w:val="24"/>
        </w:rPr>
        <w:t xml:space="preserve"> ;35/88 </w:t>
      </w:r>
      <w:r w:rsidR="00785A15" w:rsidRPr="00B64ECB">
        <w:rPr>
          <w:rFonts w:ascii="Times New Roman" w:hAnsi="Times New Roman" w:cs="Times New Roman"/>
          <w:sz w:val="24"/>
          <w:szCs w:val="24"/>
        </w:rPr>
        <w:t>(40</w:t>
      </w:r>
      <w:r w:rsidR="00025E0A" w:rsidRPr="00B64ECB">
        <w:rPr>
          <w:rFonts w:ascii="Times New Roman" w:hAnsi="Times New Roman" w:cs="Times New Roman"/>
          <w:sz w:val="24"/>
          <w:szCs w:val="24"/>
        </w:rPr>
        <w:t xml:space="preserve">%) </w:t>
      </w:r>
      <w:r w:rsidR="00785A15" w:rsidRPr="00B64ECB">
        <w:rPr>
          <w:rFonts w:ascii="Times New Roman" w:hAnsi="Times New Roman" w:cs="Times New Roman"/>
          <w:sz w:val="24"/>
          <w:szCs w:val="24"/>
        </w:rPr>
        <w:t xml:space="preserve">of respondents </w:t>
      </w:r>
      <w:r w:rsidR="00025E0A" w:rsidRPr="00B64ECB">
        <w:rPr>
          <w:rFonts w:ascii="Times New Roman" w:hAnsi="Times New Roman" w:cs="Times New Roman"/>
          <w:sz w:val="24"/>
          <w:szCs w:val="24"/>
        </w:rPr>
        <w:t>had attained secondary level of education. With Kericho having 24</w:t>
      </w:r>
      <w:r w:rsidR="00785A15" w:rsidRPr="00B64ECB">
        <w:rPr>
          <w:rFonts w:ascii="Times New Roman" w:hAnsi="Times New Roman" w:cs="Times New Roman"/>
          <w:sz w:val="24"/>
          <w:szCs w:val="24"/>
        </w:rPr>
        <w:t>/55</w:t>
      </w:r>
      <w:r w:rsidR="00025E0A" w:rsidRPr="00B64ECB">
        <w:rPr>
          <w:rFonts w:ascii="Times New Roman" w:hAnsi="Times New Roman" w:cs="Times New Roman"/>
          <w:sz w:val="24"/>
          <w:szCs w:val="24"/>
        </w:rPr>
        <w:t xml:space="preserve"> (44%)</w:t>
      </w:r>
      <w:r w:rsidR="00785A15" w:rsidRPr="00B64ECB">
        <w:rPr>
          <w:rFonts w:ascii="Times New Roman" w:hAnsi="Times New Roman" w:cs="Times New Roman"/>
          <w:sz w:val="24"/>
          <w:szCs w:val="24"/>
        </w:rPr>
        <w:t xml:space="preserve"> and </w:t>
      </w:r>
      <w:proofErr w:type="spellStart"/>
      <w:r w:rsidR="00785A15" w:rsidRPr="00B64ECB">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785A15" w:rsidRPr="00B64ECB">
        <w:rPr>
          <w:rFonts w:ascii="Times New Roman" w:hAnsi="Times New Roman" w:cs="Times New Roman"/>
          <w:sz w:val="24"/>
          <w:szCs w:val="24"/>
        </w:rPr>
        <w:t xml:space="preserve"> </w:t>
      </w:r>
      <w:r w:rsidR="00211A95" w:rsidRPr="009F5845">
        <w:rPr>
          <w:rFonts w:ascii="Times New Roman" w:hAnsi="Times New Roman" w:cs="Times New Roman"/>
          <w:sz w:val="24"/>
          <w:szCs w:val="24"/>
        </w:rPr>
        <w:t>with</w:t>
      </w:r>
      <w:r w:rsidR="00211A95" w:rsidRPr="00211A95">
        <w:rPr>
          <w:rFonts w:ascii="Times New Roman" w:hAnsi="Times New Roman" w:cs="Times New Roman"/>
          <w:color w:val="FF0000"/>
          <w:sz w:val="24"/>
          <w:szCs w:val="24"/>
          <w:rPrChange w:id="154" w:author="Administrator" w:date="2023-09-04T09:40:00Z">
            <w:rPr>
              <w:rFonts w:ascii="Times New Roman" w:hAnsi="Times New Roman" w:cs="Times New Roman"/>
              <w:sz w:val="24"/>
              <w:szCs w:val="24"/>
            </w:rPr>
          </w:rPrChange>
        </w:rPr>
        <w:t xml:space="preserve"> </w:t>
      </w:r>
      <w:r w:rsidR="00785A15" w:rsidRPr="00B64ECB">
        <w:rPr>
          <w:rFonts w:ascii="Times New Roman" w:hAnsi="Times New Roman" w:cs="Times New Roman"/>
          <w:sz w:val="24"/>
          <w:szCs w:val="24"/>
        </w:rPr>
        <w:t xml:space="preserve">11/33 (33%). Farmers with college diploma were 16/88 (18%), with </w:t>
      </w:r>
      <w:proofErr w:type="spellStart"/>
      <w:r w:rsidR="00785A15" w:rsidRPr="00B64ECB">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785A15" w:rsidRPr="00B64ECB">
        <w:rPr>
          <w:rFonts w:ascii="Times New Roman" w:hAnsi="Times New Roman" w:cs="Times New Roman"/>
          <w:sz w:val="24"/>
          <w:szCs w:val="24"/>
        </w:rPr>
        <w:t xml:space="preserve"> having the highest 11/33 (33%) of the respondents while Kericho had 5/55 (9.1%).</w:t>
      </w:r>
      <w:r w:rsidR="003362EB" w:rsidRPr="009F5845">
        <w:rPr>
          <w:rFonts w:ascii="Times New Roman" w:hAnsi="Times New Roman" w:cs="Times New Roman"/>
          <w:sz w:val="24"/>
          <w:szCs w:val="24"/>
        </w:rPr>
        <w:t>8/88 (9.1%)</w:t>
      </w:r>
      <w:r w:rsidR="003362EB" w:rsidRPr="00B64ECB">
        <w:rPr>
          <w:rFonts w:ascii="Times New Roman" w:hAnsi="Times New Roman" w:cs="Times New Roman"/>
          <w:sz w:val="24"/>
          <w:szCs w:val="24"/>
        </w:rPr>
        <w:t xml:space="preserve"> of the respondents had undergraduate degree in different fields, </w:t>
      </w:r>
      <w:proofErr w:type="spellStart"/>
      <w:r w:rsidR="003362EB" w:rsidRPr="00B64ECB">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3362EB" w:rsidRPr="00B64ECB">
        <w:rPr>
          <w:rFonts w:ascii="Times New Roman" w:hAnsi="Times New Roman" w:cs="Times New Roman"/>
          <w:sz w:val="24"/>
          <w:szCs w:val="24"/>
        </w:rPr>
        <w:t xml:space="preserve"> had 4/33 (12) and Kericho also had 4/55 (7.3%). Only 3/88 (3.4%) of respondents had post graduate degree all of them came from Kericho county. </w:t>
      </w:r>
      <w:r w:rsidR="003362EB" w:rsidRPr="009F5845">
        <w:rPr>
          <w:rFonts w:ascii="Times New Roman" w:hAnsi="Times New Roman" w:cs="Times New Roman"/>
          <w:sz w:val="24"/>
          <w:szCs w:val="24"/>
        </w:rPr>
        <w:t>15/88</w:t>
      </w:r>
      <w:r w:rsidR="003362EB" w:rsidRPr="00B64ECB">
        <w:rPr>
          <w:rFonts w:ascii="Times New Roman" w:hAnsi="Times New Roman" w:cs="Times New Roman"/>
          <w:sz w:val="24"/>
          <w:szCs w:val="24"/>
        </w:rPr>
        <w:t xml:space="preserve"> (17%) of people with formal education left at primary level. </w:t>
      </w:r>
      <w:r w:rsidR="003362EB" w:rsidRPr="009F5845">
        <w:rPr>
          <w:rFonts w:ascii="Times New Roman" w:hAnsi="Times New Roman" w:cs="Times New Roman"/>
          <w:sz w:val="24"/>
          <w:szCs w:val="24"/>
        </w:rPr>
        <w:t>4/33</w:t>
      </w:r>
      <w:r w:rsidR="003362EB" w:rsidRPr="00B64ECB">
        <w:rPr>
          <w:rFonts w:ascii="Times New Roman" w:hAnsi="Times New Roman" w:cs="Times New Roman"/>
          <w:sz w:val="24"/>
          <w:szCs w:val="24"/>
        </w:rPr>
        <w:t xml:space="preserve">(12%) were from </w:t>
      </w:r>
      <w:proofErr w:type="spellStart"/>
      <w:r w:rsidR="003362EB" w:rsidRPr="00B64ECB">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3362EB" w:rsidRPr="00402EE4">
        <w:rPr>
          <w:rFonts w:ascii="Times New Roman" w:hAnsi="Times New Roman" w:cs="Times New Roman"/>
          <w:iCs/>
          <w:sz w:val="24"/>
          <w:szCs w:val="24"/>
        </w:rPr>
        <w:t xml:space="preserve"> </w:t>
      </w:r>
      <w:r w:rsidR="003362EB" w:rsidRPr="00B64ECB">
        <w:rPr>
          <w:rFonts w:ascii="Times New Roman" w:hAnsi="Times New Roman" w:cs="Times New Roman"/>
          <w:sz w:val="24"/>
          <w:szCs w:val="24"/>
        </w:rPr>
        <w:t xml:space="preserve">and the remaining 11/55 (20%) were from </w:t>
      </w:r>
      <w:r w:rsidR="00B64ECB" w:rsidRPr="00B64ECB">
        <w:rPr>
          <w:rFonts w:ascii="Times New Roman" w:hAnsi="Times New Roman" w:cs="Times New Roman"/>
          <w:sz w:val="24"/>
          <w:szCs w:val="24"/>
        </w:rPr>
        <w:t>K</w:t>
      </w:r>
      <w:r w:rsidR="003362EB" w:rsidRPr="00B64ECB">
        <w:rPr>
          <w:rFonts w:ascii="Times New Roman" w:hAnsi="Times New Roman" w:cs="Times New Roman"/>
          <w:sz w:val="24"/>
          <w:szCs w:val="24"/>
        </w:rPr>
        <w:t>ericho.</w:t>
      </w:r>
    </w:p>
    <w:tbl>
      <w:tblPr>
        <w:tblStyle w:val="TableGrid"/>
        <w:tblW w:w="98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2"/>
        <w:gridCol w:w="1163"/>
        <w:gridCol w:w="1349"/>
        <w:gridCol w:w="1163"/>
        <w:gridCol w:w="1349"/>
        <w:gridCol w:w="1163"/>
        <w:gridCol w:w="1686"/>
      </w:tblGrid>
      <w:tr w:rsidR="006A2FB4" w:rsidRPr="006A2FB4" w14:paraId="7226B2D3" w14:textId="77777777" w:rsidTr="00302591">
        <w:trPr>
          <w:jc w:val="center"/>
        </w:trPr>
        <w:tc>
          <w:tcPr>
            <w:tcW w:w="2022" w:type="dxa"/>
            <w:tcBorders>
              <w:top w:val="single" w:sz="4" w:space="0" w:color="auto"/>
            </w:tcBorders>
          </w:tcPr>
          <w:p w14:paraId="3E8166E0" w14:textId="4CBDAF12" w:rsidR="006A2FB4" w:rsidRPr="006A2FB4" w:rsidRDefault="006A2FB4" w:rsidP="00D074C8">
            <w:pPr>
              <w:spacing w:line="360" w:lineRule="auto"/>
              <w:rPr>
                <w:rFonts w:ascii="Times New Roman" w:hAnsi="Times New Roman" w:cs="Times New Roman"/>
                <w:b/>
                <w:bCs/>
                <w:sz w:val="24"/>
                <w:szCs w:val="24"/>
              </w:rPr>
            </w:pPr>
            <w:r w:rsidRPr="006A2FB4">
              <w:rPr>
                <w:rFonts w:ascii="Times New Roman" w:hAnsi="Times New Roman" w:cs="Times New Roman"/>
                <w:b/>
                <w:bCs/>
                <w:sz w:val="24"/>
                <w:szCs w:val="24"/>
              </w:rPr>
              <w:t>Education level</w:t>
            </w:r>
          </w:p>
        </w:tc>
        <w:tc>
          <w:tcPr>
            <w:tcW w:w="1163" w:type="dxa"/>
            <w:tcBorders>
              <w:top w:val="single" w:sz="4" w:space="0" w:color="auto"/>
            </w:tcBorders>
          </w:tcPr>
          <w:p w14:paraId="05546609" w14:textId="2DA17315" w:rsidR="006A2FB4" w:rsidRPr="006A2FB4" w:rsidRDefault="006A2FB4" w:rsidP="00D074C8">
            <w:pPr>
              <w:spacing w:line="360" w:lineRule="auto"/>
              <w:rPr>
                <w:rFonts w:ascii="Times New Roman" w:hAnsi="Times New Roman" w:cs="Times New Roman"/>
                <w:b/>
                <w:bCs/>
                <w:sz w:val="24"/>
                <w:szCs w:val="24"/>
              </w:rPr>
            </w:pPr>
            <w:r w:rsidRPr="006A2FB4">
              <w:rPr>
                <w:rFonts w:ascii="Times New Roman" w:hAnsi="Times New Roman" w:cs="Times New Roman"/>
                <w:b/>
                <w:bCs/>
                <w:sz w:val="24"/>
                <w:szCs w:val="24"/>
              </w:rPr>
              <w:t xml:space="preserve">Overall </w:t>
            </w:r>
            <w:r w:rsidR="0091461C">
              <w:rPr>
                <w:rFonts w:ascii="Times New Roman" w:hAnsi="Times New Roman" w:cs="Times New Roman"/>
                <w:b/>
                <w:bCs/>
                <w:sz w:val="24"/>
                <w:szCs w:val="24"/>
              </w:rPr>
              <w:t xml:space="preserve">       </w:t>
            </w:r>
            <w:r w:rsidRPr="006A2FB4">
              <w:rPr>
                <w:rFonts w:ascii="Times New Roman" w:hAnsi="Times New Roman" w:cs="Times New Roman"/>
                <w:b/>
                <w:bCs/>
                <w:sz w:val="24"/>
                <w:szCs w:val="24"/>
              </w:rPr>
              <w:t>study</w:t>
            </w:r>
          </w:p>
        </w:tc>
        <w:tc>
          <w:tcPr>
            <w:tcW w:w="1349" w:type="dxa"/>
            <w:tcBorders>
              <w:top w:val="single" w:sz="4" w:space="0" w:color="auto"/>
            </w:tcBorders>
          </w:tcPr>
          <w:p w14:paraId="11DB25C3" w14:textId="77777777" w:rsidR="006A2FB4" w:rsidRPr="006A2FB4" w:rsidRDefault="006A2FB4" w:rsidP="00D074C8">
            <w:pPr>
              <w:spacing w:line="360" w:lineRule="auto"/>
              <w:rPr>
                <w:rFonts w:ascii="Times New Roman" w:hAnsi="Times New Roman" w:cs="Times New Roman"/>
                <w:b/>
                <w:bCs/>
                <w:sz w:val="24"/>
                <w:szCs w:val="24"/>
              </w:rPr>
            </w:pPr>
          </w:p>
        </w:tc>
        <w:tc>
          <w:tcPr>
            <w:tcW w:w="1163" w:type="dxa"/>
            <w:tcBorders>
              <w:top w:val="single" w:sz="4" w:space="0" w:color="auto"/>
            </w:tcBorders>
          </w:tcPr>
          <w:p w14:paraId="1F44700D" w14:textId="600226BA" w:rsidR="006A2FB4" w:rsidRPr="006A2FB4" w:rsidRDefault="006A2FB4" w:rsidP="00D074C8">
            <w:pPr>
              <w:spacing w:line="360" w:lineRule="auto"/>
              <w:rPr>
                <w:rFonts w:ascii="Times New Roman" w:hAnsi="Times New Roman" w:cs="Times New Roman"/>
                <w:b/>
                <w:bCs/>
                <w:sz w:val="24"/>
                <w:szCs w:val="24"/>
              </w:rPr>
            </w:pPr>
            <w:proofErr w:type="spellStart"/>
            <w:r w:rsidRPr="006A2FB4">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1349" w:type="dxa"/>
            <w:tcBorders>
              <w:top w:val="single" w:sz="4" w:space="0" w:color="auto"/>
            </w:tcBorders>
          </w:tcPr>
          <w:p w14:paraId="1F8B5DC5" w14:textId="77777777" w:rsidR="006A2FB4" w:rsidRPr="006A2FB4" w:rsidRDefault="006A2FB4" w:rsidP="00D074C8">
            <w:pPr>
              <w:spacing w:line="360" w:lineRule="auto"/>
              <w:rPr>
                <w:rFonts w:ascii="Times New Roman" w:hAnsi="Times New Roman" w:cs="Times New Roman"/>
                <w:b/>
                <w:bCs/>
                <w:sz w:val="24"/>
                <w:szCs w:val="24"/>
              </w:rPr>
            </w:pPr>
          </w:p>
        </w:tc>
        <w:tc>
          <w:tcPr>
            <w:tcW w:w="1163" w:type="dxa"/>
            <w:tcBorders>
              <w:top w:val="single" w:sz="4" w:space="0" w:color="auto"/>
            </w:tcBorders>
          </w:tcPr>
          <w:p w14:paraId="40990723" w14:textId="1295C58B" w:rsidR="006A2FB4" w:rsidRPr="006A2FB4" w:rsidRDefault="006A2FB4" w:rsidP="00D074C8">
            <w:pPr>
              <w:spacing w:line="360" w:lineRule="auto"/>
              <w:rPr>
                <w:rFonts w:ascii="Times New Roman" w:hAnsi="Times New Roman" w:cs="Times New Roman"/>
                <w:b/>
                <w:bCs/>
                <w:sz w:val="24"/>
                <w:szCs w:val="24"/>
              </w:rPr>
            </w:pPr>
            <w:r w:rsidRPr="006A2FB4">
              <w:rPr>
                <w:rFonts w:ascii="Times New Roman" w:hAnsi="Times New Roman" w:cs="Times New Roman"/>
                <w:b/>
                <w:bCs/>
                <w:sz w:val="24"/>
                <w:szCs w:val="24"/>
              </w:rPr>
              <w:t>Kericho</w:t>
            </w:r>
          </w:p>
        </w:tc>
        <w:tc>
          <w:tcPr>
            <w:tcW w:w="1686" w:type="dxa"/>
            <w:tcBorders>
              <w:top w:val="single" w:sz="4" w:space="0" w:color="auto"/>
            </w:tcBorders>
          </w:tcPr>
          <w:p w14:paraId="49B3A8E0" w14:textId="77777777" w:rsidR="006A2FB4" w:rsidRPr="006A2FB4" w:rsidRDefault="006A2FB4" w:rsidP="00D074C8">
            <w:pPr>
              <w:spacing w:line="360" w:lineRule="auto"/>
              <w:rPr>
                <w:rFonts w:ascii="Times New Roman" w:hAnsi="Times New Roman" w:cs="Times New Roman"/>
                <w:b/>
                <w:bCs/>
                <w:sz w:val="24"/>
                <w:szCs w:val="24"/>
              </w:rPr>
            </w:pPr>
          </w:p>
        </w:tc>
      </w:tr>
      <w:tr w:rsidR="006A2FB4" w:rsidRPr="006A2FB4" w14:paraId="00C03C98" w14:textId="77777777" w:rsidTr="00302591">
        <w:trPr>
          <w:jc w:val="center"/>
        </w:trPr>
        <w:tc>
          <w:tcPr>
            <w:tcW w:w="2022" w:type="dxa"/>
            <w:tcBorders>
              <w:bottom w:val="single" w:sz="4" w:space="0" w:color="auto"/>
            </w:tcBorders>
          </w:tcPr>
          <w:p w14:paraId="51A735F9" w14:textId="77777777" w:rsidR="006A2FB4" w:rsidRPr="006A2FB4" w:rsidRDefault="006A2FB4" w:rsidP="00D074C8">
            <w:pPr>
              <w:spacing w:line="360" w:lineRule="auto"/>
              <w:rPr>
                <w:rFonts w:ascii="Times New Roman" w:hAnsi="Times New Roman" w:cs="Times New Roman"/>
                <w:b/>
                <w:bCs/>
                <w:sz w:val="24"/>
                <w:szCs w:val="24"/>
              </w:rPr>
            </w:pPr>
          </w:p>
        </w:tc>
        <w:tc>
          <w:tcPr>
            <w:tcW w:w="1163" w:type="dxa"/>
            <w:tcBorders>
              <w:bottom w:val="single" w:sz="4" w:space="0" w:color="auto"/>
            </w:tcBorders>
          </w:tcPr>
          <w:p w14:paraId="16CE6BE6" w14:textId="3B338A03" w:rsidR="006A2FB4" w:rsidRPr="006A2FB4" w:rsidRDefault="009F5845"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Numbers</w:t>
            </w:r>
          </w:p>
        </w:tc>
        <w:tc>
          <w:tcPr>
            <w:tcW w:w="1349" w:type="dxa"/>
            <w:tcBorders>
              <w:bottom w:val="single" w:sz="4" w:space="0" w:color="auto"/>
            </w:tcBorders>
          </w:tcPr>
          <w:p w14:paraId="080E1340" w14:textId="00E7967F" w:rsidR="006A2FB4" w:rsidRPr="006A2FB4" w:rsidRDefault="006A2FB4" w:rsidP="00D074C8">
            <w:pPr>
              <w:spacing w:line="360" w:lineRule="auto"/>
              <w:rPr>
                <w:rFonts w:ascii="Times New Roman" w:hAnsi="Times New Roman" w:cs="Times New Roman"/>
                <w:b/>
                <w:bCs/>
                <w:sz w:val="24"/>
                <w:szCs w:val="24"/>
              </w:rPr>
            </w:pPr>
            <w:r w:rsidRPr="006A2FB4">
              <w:rPr>
                <w:rFonts w:ascii="Times New Roman" w:hAnsi="Times New Roman" w:cs="Times New Roman"/>
                <w:b/>
                <w:bCs/>
                <w:sz w:val="24"/>
                <w:szCs w:val="24"/>
              </w:rPr>
              <w:t>Percentage</w:t>
            </w:r>
          </w:p>
        </w:tc>
        <w:tc>
          <w:tcPr>
            <w:tcW w:w="1163" w:type="dxa"/>
            <w:tcBorders>
              <w:bottom w:val="single" w:sz="4" w:space="0" w:color="auto"/>
            </w:tcBorders>
          </w:tcPr>
          <w:p w14:paraId="1F0536AC" w14:textId="5C0DF97D" w:rsidR="006A2FB4" w:rsidRPr="006A2FB4" w:rsidRDefault="00F74C30"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Numbers</w:t>
            </w:r>
          </w:p>
        </w:tc>
        <w:tc>
          <w:tcPr>
            <w:tcW w:w="1349" w:type="dxa"/>
            <w:tcBorders>
              <w:bottom w:val="single" w:sz="4" w:space="0" w:color="auto"/>
            </w:tcBorders>
          </w:tcPr>
          <w:p w14:paraId="260F35B5" w14:textId="02C9F0AD" w:rsidR="006A2FB4" w:rsidRPr="006A2FB4" w:rsidRDefault="006A2FB4" w:rsidP="00D074C8">
            <w:pPr>
              <w:spacing w:line="360" w:lineRule="auto"/>
              <w:rPr>
                <w:rFonts w:ascii="Times New Roman" w:hAnsi="Times New Roman" w:cs="Times New Roman"/>
                <w:b/>
                <w:bCs/>
                <w:sz w:val="24"/>
                <w:szCs w:val="24"/>
              </w:rPr>
            </w:pPr>
            <w:r w:rsidRPr="006A2FB4">
              <w:rPr>
                <w:rFonts w:ascii="Times New Roman" w:hAnsi="Times New Roman" w:cs="Times New Roman"/>
                <w:b/>
                <w:bCs/>
                <w:sz w:val="24"/>
                <w:szCs w:val="24"/>
              </w:rPr>
              <w:t>Percentage</w:t>
            </w:r>
          </w:p>
        </w:tc>
        <w:tc>
          <w:tcPr>
            <w:tcW w:w="1163" w:type="dxa"/>
            <w:tcBorders>
              <w:bottom w:val="single" w:sz="4" w:space="0" w:color="auto"/>
            </w:tcBorders>
          </w:tcPr>
          <w:p w14:paraId="308C36B3" w14:textId="72F198A4" w:rsidR="006A2FB4" w:rsidRPr="006A2FB4" w:rsidRDefault="00F74C30"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Numbers</w:t>
            </w:r>
          </w:p>
        </w:tc>
        <w:tc>
          <w:tcPr>
            <w:tcW w:w="1686" w:type="dxa"/>
            <w:tcBorders>
              <w:bottom w:val="single" w:sz="4" w:space="0" w:color="auto"/>
            </w:tcBorders>
          </w:tcPr>
          <w:p w14:paraId="0E1B319E" w14:textId="0978D423" w:rsidR="006A2FB4" w:rsidRPr="006A2FB4" w:rsidRDefault="006A2FB4" w:rsidP="00D074C8">
            <w:pPr>
              <w:spacing w:line="360" w:lineRule="auto"/>
              <w:rPr>
                <w:rFonts w:ascii="Times New Roman" w:hAnsi="Times New Roman" w:cs="Times New Roman"/>
                <w:b/>
                <w:bCs/>
                <w:sz w:val="24"/>
                <w:szCs w:val="24"/>
              </w:rPr>
            </w:pPr>
            <w:r w:rsidRPr="006A2FB4">
              <w:rPr>
                <w:rFonts w:ascii="Times New Roman" w:hAnsi="Times New Roman" w:cs="Times New Roman"/>
                <w:b/>
                <w:bCs/>
                <w:sz w:val="24"/>
                <w:szCs w:val="24"/>
              </w:rPr>
              <w:t>Percentage</w:t>
            </w:r>
          </w:p>
        </w:tc>
      </w:tr>
      <w:tr w:rsidR="006A2FB4" w:rsidRPr="006A2FB4" w14:paraId="58686D86" w14:textId="77777777" w:rsidTr="00302591">
        <w:trPr>
          <w:jc w:val="center"/>
        </w:trPr>
        <w:tc>
          <w:tcPr>
            <w:tcW w:w="2022" w:type="dxa"/>
            <w:tcBorders>
              <w:top w:val="single" w:sz="4" w:space="0" w:color="auto"/>
            </w:tcBorders>
          </w:tcPr>
          <w:p w14:paraId="69E1390E" w14:textId="6E9CF2D9" w:rsidR="006A2FB4" w:rsidRPr="006A2FB4" w:rsidRDefault="006A2FB4" w:rsidP="00D074C8">
            <w:pPr>
              <w:spacing w:line="360" w:lineRule="auto"/>
              <w:rPr>
                <w:rFonts w:ascii="Times New Roman" w:hAnsi="Times New Roman" w:cs="Times New Roman"/>
                <w:sz w:val="24"/>
                <w:szCs w:val="24"/>
              </w:rPr>
            </w:pPr>
            <w:r w:rsidRPr="006A2FB4">
              <w:rPr>
                <w:rFonts w:ascii="Times New Roman" w:hAnsi="Times New Roman" w:cs="Times New Roman"/>
                <w:sz w:val="24"/>
                <w:szCs w:val="24"/>
              </w:rPr>
              <w:t>No formal education</w:t>
            </w:r>
          </w:p>
        </w:tc>
        <w:tc>
          <w:tcPr>
            <w:tcW w:w="1163" w:type="dxa"/>
            <w:tcBorders>
              <w:top w:val="single" w:sz="4" w:space="0" w:color="auto"/>
            </w:tcBorders>
          </w:tcPr>
          <w:p w14:paraId="0056C3E1" w14:textId="72D7A2C6"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349" w:type="dxa"/>
            <w:tcBorders>
              <w:top w:val="single" w:sz="4" w:space="0" w:color="auto"/>
            </w:tcBorders>
          </w:tcPr>
          <w:p w14:paraId="1BA53BFF" w14:textId="0A6FFE9F"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13</w:t>
            </w:r>
          </w:p>
        </w:tc>
        <w:tc>
          <w:tcPr>
            <w:tcW w:w="1163" w:type="dxa"/>
            <w:tcBorders>
              <w:top w:val="single" w:sz="4" w:space="0" w:color="auto"/>
            </w:tcBorders>
          </w:tcPr>
          <w:p w14:paraId="2CFB7464" w14:textId="0587DF26"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349" w:type="dxa"/>
            <w:tcBorders>
              <w:top w:val="single" w:sz="4" w:space="0" w:color="auto"/>
            </w:tcBorders>
          </w:tcPr>
          <w:p w14:paraId="45ACDE85" w14:textId="353A96A3"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163" w:type="dxa"/>
            <w:tcBorders>
              <w:top w:val="single" w:sz="4" w:space="0" w:color="auto"/>
            </w:tcBorders>
          </w:tcPr>
          <w:p w14:paraId="13E16504" w14:textId="23B1C641"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686" w:type="dxa"/>
            <w:tcBorders>
              <w:top w:val="single" w:sz="4" w:space="0" w:color="auto"/>
            </w:tcBorders>
          </w:tcPr>
          <w:p w14:paraId="48ED15FB" w14:textId="4ABC391E"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r>
      <w:tr w:rsidR="006A2FB4" w:rsidRPr="006A2FB4" w14:paraId="1AAFCF7A" w14:textId="77777777" w:rsidTr="00302591">
        <w:trPr>
          <w:jc w:val="center"/>
        </w:trPr>
        <w:tc>
          <w:tcPr>
            <w:tcW w:w="2022" w:type="dxa"/>
          </w:tcPr>
          <w:p w14:paraId="393E9741" w14:textId="312383BA" w:rsidR="006A2FB4" w:rsidRPr="006A2FB4" w:rsidRDefault="006A2FB4" w:rsidP="00D074C8">
            <w:pPr>
              <w:spacing w:line="360" w:lineRule="auto"/>
              <w:rPr>
                <w:rFonts w:ascii="Times New Roman" w:hAnsi="Times New Roman" w:cs="Times New Roman"/>
                <w:sz w:val="24"/>
                <w:szCs w:val="24"/>
              </w:rPr>
            </w:pPr>
            <w:r w:rsidRPr="006A2FB4">
              <w:rPr>
                <w:rFonts w:ascii="Times New Roman" w:hAnsi="Times New Roman" w:cs="Times New Roman"/>
                <w:sz w:val="24"/>
                <w:szCs w:val="24"/>
              </w:rPr>
              <w:t>Primary</w:t>
            </w:r>
          </w:p>
        </w:tc>
        <w:tc>
          <w:tcPr>
            <w:tcW w:w="1163" w:type="dxa"/>
          </w:tcPr>
          <w:p w14:paraId="313D6FD5" w14:textId="56B83C5F"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15</w:t>
            </w:r>
          </w:p>
        </w:tc>
        <w:tc>
          <w:tcPr>
            <w:tcW w:w="1349" w:type="dxa"/>
          </w:tcPr>
          <w:p w14:paraId="1CF80257" w14:textId="76A9FD3C"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17</w:t>
            </w:r>
          </w:p>
        </w:tc>
        <w:tc>
          <w:tcPr>
            <w:tcW w:w="1163" w:type="dxa"/>
          </w:tcPr>
          <w:p w14:paraId="717E93C7" w14:textId="1A352D92"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349" w:type="dxa"/>
          </w:tcPr>
          <w:p w14:paraId="1FF820C5" w14:textId="052B29E4"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163" w:type="dxa"/>
          </w:tcPr>
          <w:p w14:paraId="0D0DF991" w14:textId="7418AF0C"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686" w:type="dxa"/>
          </w:tcPr>
          <w:p w14:paraId="6C2BD48A" w14:textId="11BE1BE4"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20</w:t>
            </w:r>
          </w:p>
        </w:tc>
      </w:tr>
      <w:tr w:rsidR="006A2FB4" w:rsidRPr="006A2FB4" w14:paraId="3DD49EB8" w14:textId="77777777" w:rsidTr="00302591">
        <w:trPr>
          <w:jc w:val="center"/>
        </w:trPr>
        <w:tc>
          <w:tcPr>
            <w:tcW w:w="2022" w:type="dxa"/>
          </w:tcPr>
          <w:p w14:paraId="65B73D8E" w14:textId="733B3584" w:rsidR="006A2FB4" w:rsidRPr="006A2FB4" w:rsidRDefault="006A2FB4" w:rsidP="00D074C8">
            <w:pPr>
              <w:spacing w:line="360" w:lineRule="auto"/>
              <w:rPr>
                <w:rFonts w:ascii="Times New Roman" w:hAnsi="Times New Roman" w:cs="Times New Roman"/>
                <w:sz w:val="24"/>
                <w:szCs w:val="24"/>
              </w:rPr>
            </w:pPr>
            <w:r w:rsidRPr="006A2FB4">
              <w:rPr>
                <w:rFonts w:ascii="Times New Roman" w:hAnsi="Times New Roman" w:cs="Times New Roman"/>
                <w:sz w:val="24"/>
                <w:szCs w:val="24"/>
              </w:rPr>
              <w:t>Secondary</w:t>
            </w:r>
          </w:p>
        </w:tc>
        <w:tc>
          <w:tcPr>
            <w:tcW w:w="1163" w:type="dxa"/>
          </w:tcPr>
          <w:p w14:paraId="41C1604E" w14:textId="2D8F26E7"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35</w:t>
            </w:r>
          </w:p>
        </w:tc>
        <w:tc>
          <w:tcPr>
            <w:tcW w:w="1349" w:type="dxa"/>
          </w:tcPr>
          <w:p w14:paraId="32986382" w14:textId="5528F949"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40</w:t>
            </w:r>
          </w:p>
        </w:tc>
        <w:tc>
          <w:tcPr>
            <w:tcW w:w="1163" w:type="dxa"/>
          </w:tcPr>
          <w:p w14:paraId="1B2E3D88" w14:textId="5FD26F14"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349" w:type="dxa"/>
          </w:tcPr>
          <w:p w14:paraId="57FB52F0" w14:textId="35CCDB9B"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163" w:type="dxa"/>
          </w:tcPr>
          <w:p w14:paraId="5FA9946E" w14:textId="612E21E6"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24</w:t>
            </w:r>
          </w:p>
        </w:tc>
        <w:tc>
          <w:tcPr>
            <w:tcW w:w="1686" w:type="dxa"/>
          </w:tcPr>
          <w:p w14:paraId="07B03899" w14:textId="70EB26DA"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44</w:t>
            </w:r>
          </w:p>
        </w:tc>
      </w:tr>
      <w:tr w:rsidR="006A2FB4" w:rsidRPr="006A2FB4" w14:paraId="6B88F775" w14:textId="77777777" w:rsidTr="00302591">
        <w:trPr>
          <w:jc w:val="center"/>
        </w:trPr>
        <w:tc>
          <w:tcPr>
            <w:tcW w:w="2022" w:type="dxa"/>
          </w:tcPr>
          <w:p w14:paraId="20D9CE57" w14:textId="639210F6" w:rsidR="006A2FB4" w:rsidRPr="006A2FB4" w:rsidRDefault="006A2FB4" w:rsidP="00D074C8">
            <w:pPr>
              <w:spacing w:line="360" w:lineRule="auto"/>
              <w:rPr>
                <w:rFonts w:ascii="Times New Roman" w:hAnsi="Times New Roman" w:cs="Times New Roman"/>
                <w:sz w:val="24"/>
                <w:szCs w:val="24"/>
              </w:rPr>
            </w:pPr>
            <w:r w:rsidRPr="006A2FB4">
              <w:rPr>
                <w:rFonts w:ascii="Times New Roman" w:hAnsi="Times New Roman" w:cs="Times New Roman"/>
                <w:sz w:val="24"/>
                <w:szCs w:val="24"/>
              </w:rPr>
              <w:t>Diploma</w:t>
            </w:r>
          </w:p>
        </w:tc>
        <w:tc>
          <w:tcPr>
            <w:tcW w:w="1163" w:type="dxa"/>
          </w:tcPr>
          <w:p w14:paraId="5ECD9CBF" w14:textId="33AC8EF8"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16</w:t>
            </w:r>
          </w:p>
        </w:tc>
        <w:tc>
          <w:tcPr>
            <w:tcW w:w="1349" w:type="dxa"/>
          </w:tcPr>
          <w:p w14:paraId="11032D9F" w14:textId="4ED4FD63"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c>
          <w:tcPr>
            <w:tcW w:w="1163" w:type="dxa"/>
          </w:tcPr>
          <w:p w14:paraId="41F9E542" w14:textId="79E409BA"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349" w:type="dxa"/>
          </w:tcPr>
          <w:p w14:paraId="2ADCED2B" w14:textId="4C7AB7F5"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163" w:type="dxa"/>
          </w:tcPr>
          <w:p w14:paraId="78835C71" w14:textId="1AF00A92"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686" w:type="dxa"/>
          </w:tcPr>
          <w:p w14:paraId="627E4260" w14:textId="0E029E6E" w:rsidR="006A2FB4" w:rsidRPr="006A2FB4" w:rsidRDefault="006A2FB4" w:rsidP="00D074C8">
            <w:pPr>
              <w:spacing w:line="360" w:lineRule="auto"/>
              <w:rPr>
                <w:rFonts w:ascii="Times New Roman" w:hAnsi="Times New Roman" w:cs="Times New Roman"/>
                <w:sz w:val="24"/>
                <w:szCs w:val="24"/>
              </w:rPr>
            </w:pPr>
            <w:r>
              <w:rPr>
                <w:rFonts w:ascii="Times New Roman" w:hAnsi="Times New Roman" w:cs="Times New Roman"/>
                <w:sz w:val="24"/>
                <w:szCs w:val="24"/>
              </w:rPr>
              <w:t>9.1</w:t>
            </w:r>
          </w:p>
        </w:tc>
      </w:tr>
      <w:tr w:rsidR="006A2FB4" w:rsidRPr="006A2FB4" w14:paraId="00AC605F" w14:textId="77777777" w:rsidTr="00302591">
        <w:trPr>
          <w:jc w:val="center"/>
        </w:trPr>
        <w:tc>
          <w:tcPr>
            <w:tcW w:w="2022" w:type="dxa"/>
          </w:tcPr>
          <w:p w14:paraId="008A3E9E" w14:textId="7B0A78CD" w:rsidR="006A2FB4" w:rsidRPr="006A2FB4" w:rsidRDefault="006A2FB4" w:rsidP="00D074C8">
            <w:pPr>
              <w:spacing w:line="360" w:lineRule="auto"/>
              <w:rPr>
                <w:rFonts w:ascii="Times New Roman" w:hAnsi="Times New Roman" w:cs="Times New Roman"/>
                <w:sz w:val="24"/>
                <w:szCs w:val="24"/>
              </w:rPr>
            </w:pPr>
            <w:r w:rsidRPr="006A2FB4">
              <w:rPr>
                <w:rFonts w:ascii="Times New Roman" w:hAnsi="Times New Roman" w:cs="Times New Roman"/>
                <w:sz w:val="24"/>
                <w:szCs w:val="24"/>
              </w:rPr>
              <w:t>Under graduate degree</w:t>
            </w:r>
          </w:p>
        </w:tc>
        <w:tc>
          <w:tcPr>
            <w:tcW w:w="1163" w:type="dxa"/>
          </w:tcPr>
          <w:p w14:paraId="5290D14B" w14:textId="1584948A"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349" w:type="dxa"/>
          </w:tcPr>
          <w:p w14:paraId="18BA164C" w14:textId="1A3FE45B"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9.1</w:t>
            </w:r>
          </w:p>
        </w:tc>
        <w:tc>
          <w:tcPr>
            <w:tcW w:w="1163" w:type="dxa"/>
          </w:tcPr>
          <w:p w14:paraId="35F61DB4" w14:textId="202846B6"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349" w:type="dxa"/>
          </w:tcPr>
          <w:p w14:paraId="3DDE4FCB" w14:textId="1D679E55"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163" w:type="dxa"/>
          </w:tcPr>
          <w:p w14:paraId="14A7EA94" w14:textId="2B31E485"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686" w:type="dxa"/>
          </w:tcPr>
          <w:p w14:paraId="08DEDC5A" w14:textId="3443A092"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7.3</w:t>
            </w:r>
          </w:p>
        </w:tc>
      </w:tr>
      <w:tr w:rsidR="006A2FB4" w:rsidRPr="006A2FB4" w14:paraId="1C94A69E" w14:textId="77777777" w:rsidTr="00302591">
        <w:trPr>
          <w:jc w:val="center"/>
        </w:trPr>
        <w:tc>
          <w:tcPr>
            <w:tcW w:w="2022" w:type="dxa"/>
          </w:tcPr>
          <w:p w14:paraId="6FF9D202" w14:textId="1C302A0C" w:rsidR="00023EC6" w:rsidRPr="006A2FB4" w:rsidRDefault="006A2FB4" w:rsidP="00D074C8">
            <w:pPr>
              <w:spacing w:line="360" w:lineRule="auto"/>
              <w:rPr>
                <w:rFonts w:ascii="Times New Roman" w:hAnsi="Times New Roman" w:cs="Times New Roman"/>
                <w:sz w:val="24"/>
                <w:szCs w:val="24"/>
              </w:rPr>
            </w:pPr>
            <w:r w:rsidRPr="006A2FB4">
              <w:rPr>
                <w:rFonts w:ascii="Times New Roman" w:hAnsi="Times New Roman" w:cs="Times New Roman"/>
                <w:sz w:val="24"/>
                <w:szCs w:val="24"/>
              </w:rPr>
              <w:t>Post graduate degree</w:t>
            </w:r>
          </w:p>
        </w:tc>
        <w:tc>
          <w:tcPr>
            <w:tcW w:w="1163" w:type="dxa"/>
          </w:tcPr>
          <w:p w14:paraId="5DFA8B17" w14:textId="5A1F71BC"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349" w:type="dxa"/>
          </w:tcPr>
          <w:p w14:paraId="6FB6DA2D" w14:textId="1328FCF7"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3.4</w:t>
            </w:r>
          </w:p>
        </w:tc>
        <w:tc>
          <w:tcPr>
            <w:tcW w:w="1163" w:type="dxa"/>
          </w:tcPr>
          <w:p w14:paraId="54DCF4F8" w14:textId="267D4D53"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49" w:type="dxa"/>
          </w:tcPr>
          <w:p w14:paraId="3BAEBB6A" w14:textId="300C2878"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163" w:type="dxa"/>
          </w:tcPr>
          <w:p w14:paraId="3958ABDF" w14:textId="5D7949BA"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686" w:type="dxa"/>
          </w:tcPr>
          <w:p w14:paraId="19C6661A" w14:textId="4DA16171" w:rsidR="006A2FB4" w:rsidRPr="006A2FB4" w:rsidRDefault="004120D8"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r>
      <w:tr w:rsidR="006A2FB4" w:rsidRPr="006A2FB4" w14:paraId="2BECEA80" w14:textId="77777777" w:rsidTr="00302591">
        <w:trPr>
          <w:jc w:val="center"/>
        </w:trPr>
        <w:tc>
          <w:tcPr>
            <w:tcW w:w="2022" w:type="dxa"/>
            <w:tcBorders>
              <w:bottom w:val="single" w:sz="4" w:space="0" w:color="auto"/>
            </w:tcBorders>
          </w:tcPr>
          <w:p w14:paraId="4964A071" w14:textId="22FF6B61" w:rsidR="006A2FB4" w:rsidRPr="0008001E" w:rsidRDefault="006A2FB4" w:rsidP="00D074C8">
            <w:pPr>
              <w:spacing w:line="360" w:lineRule="auto"/>
              <w:rPr>
                <w:rFonts w:ascii="Times New Roman" w:hAnsi="Times New Roman" w:cs="Times New Roman"/>
                <w:b/>
                <w:bCs/>
                <w:sz w:val="24"/>
                <w:szCs w:val="24"/>
              </w:rPr>
            </w:pPr>
            <w:r w:rsidRPr="0008001E">
              <w:rPr>
                <w:rFonts w:ascii="Times New Roman" w:hAnsi="Times New Roman" w:cs="Times New Roman"/>
                <w:b/>
                <w:bCs/>
                <w:sz w:val="24"/>
                <w:szCs w:val="24"/>
              </w:rPr>
              <w:t>Total</w:t>
            </w:r>
          </w:p>
        </w:tc>
        <w:tc>
          <w:tcPr>
            <w:tcW w:w="1163" w:type="dxa"/>
            <w:tcBorders>
              <w:bottom w:val="single" w:sz="4" w:space="0" w:color="auto"/>
            </w:tcBorders>
          </w:tcPr>
          <w:p w14:paraId="346BFA59" w14:textId="3C143921" w:rsidR="006A2FB4" w:rsidRPr="006A2FB4" w:rsidRDefault="0008001E"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349" w:type="dxa"/>
            <w:tcBorders>
              <w:bottom w:val="single" w:sz="4" w:space="0" w:color="auto"/>
            </w:tcBorders>
          </w:tcPr>
          <w:p w14:paraId="2D70065E" w14:textId="6D5D2677" w:rsidR="006A2FB4" w:rsidRPr="006A2FB4" w:rsidRDefault="0008001E"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163" w:type="dxa"/>
            <w:tcBorders>
              <w:bottom w:val="single" w:sz="4" w:space="0" w:color="auto"/>
            </w:tcBorders>
          </w:tcPr>
          <w:p w14:paraId="3DB11C6A" w14:textId="3730F6AD" w:rsidR="006A2FB4" w:rsidRPr="006A2FB4" w:rsidRDefault="0008001E"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49" w:type="dxa"/>
            <w:tcBorders>
              <w:bottom w:val="single" w:sz="4" w:space="0" w:color="auto"/>
            </w:tcBorders>
          </w:tcPr>
          <w:p w14:paraId="4E9BE74C" w14:textId="4384AFFB" w:rsidR="006A2FB4" w:rsidRPr="006A2FB4" w:rsidRDefault="0008001E"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163" w:type="dxa"/>
            <w:tcBorders>
              <w:bottom w:val="single" w:sz="4" w:space="0" w:color="auto"/>
            </w:tcBorders>
          </w:tcPr>
          <w:p w14:paraId="4E0531D0" w14:textId="0292E3AF" w:rsidR="006A2FB4" w:rsidRPr="006A2FB4" w:rsidRDefault="0008001E"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1686" w:type="dxa"/>
            <w:tcBorders>
              <w:bottom w:val="single" w:sz="4" w:space="0" w:color="auto"/>
            </w:tcBorders>
          </w:tcPr>
          <w:p w14:paraId="3854E549" w14:textId="02C50E8F" w:rsidR="006A2FB4" w:rsidRPr="006A2FB4" w:rsidRDefault="0008001E"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49CD8156" w14:textId="0CECDABD" w:rsidR="00023EC6" w:rsidRPr="00302591" w:rsidRDefault="00302591" w:rsidP="00302591">
      <w:pPr>
        <w:pStyle w:val="Caption"/>
        <w:rPr>
          <w:ins w:id="155" w:author="Administrator" w:date="2023-09-04T09:55:00Z"/>
          <w:rFonts w:ascii="Times New Roman" w:hAnsi="Times New Roman" w:cs="Times New Roman"/>
          <w:i w:val="0"/>
          <w:iCs w:val="0"/>
          <w:color w:val="auto"/>
          <w:sz w:val="24"/>
          <w:szCs w:val="24"/>
        </w:rPr>
      </w:pPr>
      <w:bookmarkStart w:id="156" w:name="_Toc146617059"/>
      <w:bookmarkStart w:id="157" w:name="_Toc146696514"/>
      <w:bookmarkStart w:id="158" w:name="_Toc146699007"/>
      <w:r w:rsidRPr="00302591">
        <w:rPr>
          <w:rFonts w:ascii="Times New Roman" w:hAnsi="Times New Roman" w:cs="Times New Roman"/>
          <w:i w:val="0"/>
          <w:iCs w:val="0"/>
          <w:color w:val="auto"/>
          <w:sz w:val="24"/>
          <w:szCs w:val="24"/>
        </w:rPr>
        <w:t xml:space="preserve">Table </w:t>
      </w:r>
      <w:r w:rsidRPr="00302591">
        <w:rPr>
          <w:rFonts w:ascii="Times New Roman" w:hAnsi="Times New Roman" w:cs="Times New Roman"/>
          <w:i w:val="0"/>
          <w:iCs w:val="0"/>
          <w:color w:val="auto"/>
          <w:sz w:val="24"/>
          <w:szCs w:val="24"/>
        </w:rPr>
        <w:fldChar w:fldCharType="begin"/>
      </w:r>
      <w:r w:rsidRPr="00302591">
        <w:rPr>
          <w:rFonts w:ascii="Times New Roman" w:hAnsi="Times New Roman" w:cs="Times New Roman"/>
          <w:i w:val="0"/>
          <w:iCs w:val="0"/>
          <w:color w:val="auto"/>
          <w:sz w:val="24"/>
          <w:szCs w:val="24"/>
        </w:rPr>
        <w:instrText xml:space="preserve"> SEQ Table \* ARABIC </w:instrText>
      </w:r>
      <w:r w:rsidRPr="00302591">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4</w:t>
      </w:r>
      <w:r w:rsidRPr="00302591">
        <w:rPr>
          <w:rFonts w:ascii="Times New Roman" w:hAnsi="Times New Roman" w:cs="Times New Roman"/>
          <w:i w:val="0"/>
          <w:iCs w:val="0"/>
          <w:color w:val="auto"/>
          <w:sz w:val="24"/>
          <w:szCs w:val="24"/>
        </w:rPr>
        <w:fldChar w:fldCharType="end"/>
      </w:r>
      <w:r w:rsidRPr="00302591">
        <w:rPr>
          <w:rFonts w:ascii="Times New Roman" w:hAnsi="Times New Roman" w:cs="Times New Roman"/>
          <w:i w:val="0"/>
          <w:iCs w:val="0"/>
          <w:color w:val="auto"/>
          <w:sz w:val="24"/>
          <w:szCs w:val="24"/>
        </w:rPr>
        <w:t>.Level of education of respondents</w:t>
      </w:r>
      <w:bookmarkEnd w:id="156"/>
      <w:bookmarkEnd w:id="157"/>
      <w:bookmarkEnd w:id="158"/>
    </w:p>
    <w:p w14:paraId="67B0EB1F" w14:textId="2EB3FBBE" w:rsidR="00FF738B" w:rsidRPr="00FF738B" w:rsidRDefault="00FF738B" w:rsidP="00D074C8">
      <w:pPr>
        <w:pStyle w:val="Heading2"/>
        <w:spacing w:line="360" w:lineRule="auto"/>
        <w:rPr>
          <w:rFonts w:ascii="Times New Roman" w:hAnsi="Times New Roman" w:cs="Times New Roman"/>
          <w:b/>
          <w:bCs/>
          <w:sz w:val="24"/>
          <w:szCs w:val="24"/>
        </w:rPr>
      </w:pPr>
      <w:bookmarkStart w:id="159" w:name="_Toc146698951"/>
      <w:r w:rsidRPr="00FF738B">
        <w:rPr>
          <w:rFonts w:ascii="Times New Roman" w:hAnsi="Times New Roman" w:cs="Times New Roman"/>
          <w:b/>
          <w:bCs/>
          <w:sz w:val="24"/>
          <w:szCs w:val="24"/>
        </w:rPr>
        <w:t>4.2.0 Fish farming</w:t>
      </w:r>
      <w:bookmarkEnd w:id="159"/>
    </w:p>
    <w:p w14:paraId="26945690" w14:textId="5C49DDA7" w:rsidR="00260BE7" w:rsidRPr="0091461C" w:rsidRDefault="00226CFC" w:rsidP="00D074C8">
      <w:pPr>
        <w:pStyle w:val="Heading3"/>
        <w:spacing w:line="360" w:lineRule="auto"/>
        <w:rPr>
          <w:rFonts w:ascii="Times New Roman" w:hAnsi="Times New Roman" w:cs="Times New Roman"/>
          <w:b/>
          <w:bCs/>
          <w:color w:val="auto"/>
        </w:rPr>
      </w:pPr>
      <w:bookmarkStart w:id="160" w:name="_Toc146698952"/>
      <w:r w:rsidRPr="0091461C">
        <w:rPr>
          <w:rFonts w:ascii="Times New Roman" w:hAnsi="Times New Roman" w:cs="Times New Roman"/>
          <w:b/>
          <w:bCs/>
          <w:color w:val="auto"/>
        </w:rPr>
        <w:t>4.</w:t>
      </w:r>
      <w:r w:rsidR="00FF738B" w:rsidRPr="0091461C">
        <w:rPr>
          <w:rFonts w:ascii="Times New Roman" w:hAnsi="Times New Roman" w:cs="Times New Roman"/>
          <w:b/>
          <w:bCs/>
          <w:color w:val="auto"/>
        </w:rPr>
        <w:t>2</w:t>
      </w:r>
      <w:r w:rsidRPr="0091461C">
        <w:rPr>
          <w:rFonts w:ascii="Times New Roman" w:hAnsi="Times New Roman" w:cs="Times New Roman"/>
          <w:b/>
          <w:bCs/>
          <w:color w:val="auto"/>
        </w:rPr>
        <w:t>.</w:t>
      </w:r>
      <w:r w:rsidR="00FF738B" w:rsidRPr="0091461C">
        <w:rPr>
          <w:rFonts w:ascii="Times New Roman" w:hAnsi="Times New Roman" w:cs="Times New Roman"/>
          <w:b/>
          <w:bCs/>
          <w:color w:val="auto"/>
        </w:rPr>
        <w:t>1</w:t>
      </w:r>
      <w:r w:rsidRPr="0091461C">
        <w:rPr>
          <w:rFonts w:ascii="Times New Roman" w:hAnsi="Times New Roman" w:cs="Times New Roman"/>
          <w:b/>
          <w:bCs/>
          <w:color w:val="auto"/>
        </w:rPr>
        <w:t xml:space="preserve"> Purpose for doing fish farming</w:t>
      </w:r>
      <w:bookmarkEnd w:id="160"/>
    </w:p>
    <w:p w14:paraId="23C25082" w14:textId="0D1CCF50" w:rsidR="005904BC" w:rsidRPr="007C127F" w:rsidRDefault="00226CFC" w:rsidP="007C127F">
      <w:pPr>
        <w:spacing w:line="360" w:lineRule="auto"/>
        <w:jc w:val="both"/>
        <w:rPr>
          <w:rFonts w:ascii="Times New Roman" w:hAnsi="Times New Roman" w:cs="Times New Roman"/>
          <w:sz w:val="24"/>
          <w:szCs w:val="24"/>
        </w:rPr>
      </w:pPr>
      <w:r w:rsidRPr="009F3E7D">
        <w:rPr>
          <w:rFonts w:ascii="Times New Roman" w:hAnsi="Times New Roman" w:cs="Times New Roman"/>
          <w:sz w:val="24"/>
          <w:szCs w:val="24"/>
        </w:rPr>
        <w:t>More than half of the respondent</w:t>
      </w:r>
      <w:r w:rsidR="00023EC6" w:rsidRPr="00202D51">
        <w:rPr>
          <w:rFonts w:ascii="Times New Roman" w:hAnsi="Times New Roman" w:cs="Times New Roman"/>
          <w:sz w:val="24"/>
          <w:szCs w:val="24"/>
        </w:rPr>
        <w:t>s</w:t>
      </w:r>
      <w:r w:rsidRPr="009F3E7D">
        <w:rPr>
          <w:rFonts w:ascii="Times New Roman" w:hAnsi="Times New Roman" w:cs="Times New Roman"/>
          <w:sz w:val="24"/>
          <w:szCs w:val="24"/>
        </w:rPr>
        <w:t xml:space="preserve">; 58/88 </w:t>
      </w:r>
      <w:r w:rsidR="009F3E7D" w:rsidRPr="009F3E7D">
        <w:rPr>
          <w:rFonts w:ascii="Times New Roman" w:hAnsi="Times New Roman" w:cs="Times New Roman"/>
          <w:sz w:val="24"/>
          <w:szCs w:val="24"/>
        </w:rPr>
        <w:t>(66</w:t>
      </w:r>
      <w:r w:rsidRPr="009F3E7D">
        <w:rPr>
          <w:rFonts w:ascii="Times New Roman" w:hAnsi="Times New Roman" w:cs="Times New Roman"/>
          <w:sz w:val="24"/>
          <w:szCs w:val="24"/>
        </w:rPr>
        <w:t xml:space="preserve">%) started fish for subsistence reasons. With Kericho having 35/55 (64%) and </w:t>
      </w:r>
      <w:proofErr w:type="spellStart"/>
      <w:r w:rsidRPr="009F3E7D">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023EC6">
        <w:rPr>
          <w:rFonts w:ascii="Times New Roman" w:hAnsi="Times New Roman" w:cs="Times New Roman"/>
          <w:iCs/>
          <w:sz w:val="24"/>
          <w:szCs w:val="24"/>
        </w:rPr>
        <w:t xml:space="preserve"> </w:t>
      </w:r>
      <w:r w:rsidR="00023EC6" w:rsidRPr="00202D51">
        <w:rPr>
          <w:rFonts w:ascii="Times New Roman" w:hAnsi="Times New Roman" w:cs="Times New Roman"/>
          <w:sz w:val="24"/>
          <w:szCs w:val="24"/>
        </w:rPr>
        <w:t>with</w:t>
      </w:r>
      <w:r w:rsidRPr="00402EE4">
        <w:rPr>
          <w:rFonts w:ascii="Times New Roman" w:hAnsi="Times New Roman" w:cs="Times New Roman"/>
          <w:iCs/>
          <w:sz w:val="24"/>
          <w:szCs w:val="24"/>
        </w:rPr>
        <w:t xml:space="preserve"> </w:t>
      </w:r>
      <w:r w:rsidR="00E45220" w:rsidRPr="009F3E7D">
        <w:rPr>
          <w:rFonts w:ascii="Times New Roman" w:hAnsi="Times New Roman" w:cs="Times New Roman"/>
          <w:sz w:val="24"/>
          <w:szCs w:val="24"/>
        </w:rPr>
        <w:t xml:space="preserve">23/33 (70%). </w:t>
      </w:r>
      <w:r w:rsidR="00E45220" w:rsidRPr="00202D51">
        <w:rPr>
          <w:rFonts w:ascii="Times New Roman" w:hAnsi="Times New Roman" w:cs="Times New Roman"/>
          <w:sz w:val="24"/>
          <w:szCs w:val="24"/>
        </w:rPr>
        <w:t>27%</w:t>
      </w:r>
      <w:r w:rsidR="00E45220" w:rsidRPr="009F3E7D">
        <w:rPr>
          <w:rFonts w:ascii="Times New Roman" w:hAnsi="Times New Roman" w:cs="Times New Roman"/>
          <w:sz w:val="24"/>
          <w:szCs w:val="24"/>
        </w:rPr>
        <w:t xml:space="preserve"> of the respondents (24/88) ventured i</w:t>
      </w:r>
      <w:r w:rsidR="00E45220" w:rsidRPr="00202D51">
        <w:rPr>
          <w:rFonts w:ascii="Times New Roman" w:hAnsi="Times New Roman" w:cs="Times New Roman"/>
          <w:sz w:val="24"/>
          <w:szCs w:val="24"/>
        </w:rPr>
        <w:t>n</w:t>
      </w:r>
      <w:r w:rsidR="00E45220" w:rsidRPr="009F3E7D">
        <w:rPr>
          <w:rFonts w:ascii="Times New Roman" w:hAnsi="Times New Roman" w:cs="Times New Roman"/>
          <w:sz w:val="24"/>
          <w:szCs w:val="24"/>
        </w:rPr>
        <w:t xml:space="preserve">to fish </w:t>
      </w:r>
      <w:r w:rsidR="00023EC6" w:rsidRPr="00202D51">
        <w:rPr>
          <w:rFonts w:ascii="Times New Roman" w:hAnsi="Times New Roman" w:cs="Times New Roman"/>
          <w:sz w:val="24"/>
          <w:szCs w:val="24"/>
        </w:rPr>
        <w:t>farming</w:t>
      </w:r>
      <w:r w:rsidR="00023EC6" w:rsidRPr="00BA5EEE">
        <w:rPr>
          <w:rFonts w:ascii="Times New Roman" w:hAnsi="Times New Roman" w:cs="Times New Roman"/>
          <w:color w:val="FF0000"/>
          <w:sz w:val="24"/>
          <w:szCs w:val="24"/>
        </w:rPr>
        <w:t xml:space="preserve"> </w:t>
      </w:r>
      <w:r w:rsidR="00E45220" w:rsidRPr="009F3E7D">
        <w:rPr>
          <w:rFonts w:ascii="Times New Roman" w:hAnsi="Times New Roman" w:cs="Times New Roman"/>
          <w:sz w:val="24"/>
          <w:szCs w:val="24"/>
        </w:rPr>
        <w:t xml:space="preserve">for business purposes. With Kericho having 16/55 (29%) and </w:t>
      </w:r>
      <w:proofErr w:type="spellStart"/>
      <w:r w:rsidR="00E45220" w:rsidRPr="009F3E7D">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E45220" w:rsidRPr="009F3E7D">
        <w:rPr>
          <w:rFonts w:ascii="Times New Roman" w:hAnsi="Times New Roman" w:cs="Times New Roman"/>
          <w:sz w:val="24"/>
          <w:szCs w:val="24"/>
        </w:rPr>
        <w:t xml:space="preserve"> </w:t>
      </w:r>
      <w:r w:rsidR="00023EC6" w:rsidRPr="00202D51">
        <w:rPr>
          <w:rFonts w:ascii="Times New Roman" w:hAnsi="Times New Roman" w:cs="Times New Roman"/>
          <w:sz w:val="24"/>
          <w:szCs w:val="24"/>
        </w:rPr>
        <w:t>with</w:t>
      </w:r>
      <w:r w:rsidR="00023EC6" w:rsidRPr="008647E2">
        <w:rPr>
          <w:rFonts w:ascii="Times New Roman" w:hAnsi="Times New Roman" w:cs="Times New Roman"/>
          <w:color w:val="FF0000"/>
          <w:sz w:val="24"/>
          <w:szCs w:val="24"/>
        </w:rPr>
        <w:t xml:space="preserve"> </w:t>
      </w:r>
      <w:r w:rsidR="00E45220" w:rsidRPr="009F3E7D">
        <w:rPr>
          <w:rFonts w:ascii="Times New Roman" w:hAnsi="Times New Roman" w:cs="Times New Roman"/>
          <w:sz w:val="24"/>
          <w:szCs w:val="24"/>
        </w:rPr>
        <w:t xml:space="preserve">8/33(24%). </w:t>
      </w:r>
      <w:r w:rsidR="00E45220" w:rsidRPr="00202D51">
        <w:rPr>
          <w:rFonts w:ascii="Times New Roman" w:hAnsi="Times New Roman" w:cs="Times New Roman"/>
          <w:sz w:val="24"/>
          <w:szCs w:val="24"/>
        </w:rPr>
        <w:t>3/88</w:t>
      </w:r>
      <w:r w:rsidR="00E45220" w:rsidRPr="009F3E7D">
        <w:rPr>
          <w:rFonts w:ascii="Times New Roman" w:hAnsi="Times New Roman" w:cs="Times New Roman"/>
          <w:sz w:val="24"/>
          <w:szCs w:val="24"/>
        </w:rPr>
        <w:t xml:space="preserve"> (3.4%) of the </w:t>
      </w:r>
      <w:r w:rsidR="00317F23" w:rsidRPr="009F3E7D">
        <w:rPr>
          <w:rFonts w:ascii="Times New Roman" w:hAnsi="Times New Roman" w:cs="Times New Roman"/>
          <w:sz w:val="24"/>
          <w:szCs w:val="24"/>
        </w:rPr>
        <w:t xml:space="preserve">total </w:t>
      </w:r>
      <w:r w:rsidR="00E45220" w:rsidRPr="009F3E7D">
        <w:rPr>
          <w:rFonts w:ascii="Times New Roman" w:hAnsi="Times New Roman" w:cs="Times New Roman"/>
          <w:sz w:val="24"/>
          <w:szCs w:val="24"/>
        </w:rPr>
        <w:t>respondents</w:t>
      </w:r>
      <w:r w:rsidR="00317F23" w:rsidRPr="009F3E7D">
        <w:rPr>
          <w:rFonts w:ascii="Times New Roman" w:hAnsi="Times New Roman" w:cs="Times New Roman"/>
          <w:sz w:val="24"/>
          <w:szCs w:val="24"/>
        </w:rPr>
        <w:t>, 1/33(3%) and 2/55 (3.6)</w:t>
      </w:r>
      <w:r w:rsidR="00E45220" w:rsidRPr="009F3E7D">
        <w:rPr>
          <w:rFonts w:ascii="Times New Roman" w:hAnsi="Times New Roman" w:cs="Times New Roman"/>
          <w:sz w:val="24"/>
          <w:szCs w:val="24"/>
        </w:rPr>
        <w:t xml:space="preserve"> started </w:t>
      </w:r>
      <w:r w:rsidR="00317F23" w:rsidRPr="009F3E7D">
        <w:rPr>
          <w:rFonts w:ascii="Times New Roman" w:hAnsi="Times New Roman" w:cs="Times New Roman"/>
          <w:sz w:val="24"/>
          <w:szCs w:val="24"/>
        </w:rPr>
        <w:t xml:space="preserve">fish farming </w:t>
      </w:r>
      <w:r w:rsidR="00023EC6" w:rsidRPr="00202D51">
        <w:rPr>
          <w:rFonts w:ascii="Times New Roman" w:hAnsi="Times New Roman" w:cs="Times New Roman"/>
          <w:sz w:val="24"/>
          <w:szCs w:val="24"/>
        </w:rPr>
        <w:t>as a</w:t>
      </w:r>
      <w:r w:rsidR="00E45220" w:rsidRPr="00202D51">
        <w:rPr>
          <w:rFonts w:ascii="Times New Roman" w:hAnsi="Times New Roman" w:cs="Times New Roman"/>
          <w:sz w:val="24"/>
          <w:szCs w:val="24"/>
        </w:rPr>
        <w:t xml:space="preserve"> </w:t>
      </w:r>
      <w:r w:rsidR="00E45220" w:rsidRPr="009F3E7D">
        <w:rPr>
          <w:rFonts w:ascii="Times New Roman" w:hAnsi="Times New Roman" w:cs="Times New Roman"/>
          <w:sz w:val="24"/>
          <w:szCs w:val="24"/>
        </w:rPr>
        <w:t>hobby</w:t>
      </w:r>
      <w:r w:rsidR="00B23400">
        <w:rPr>
          <w:rFonts w:ascii="Times New Roman" w:hAnsi="Times New Roman" w:cs="Times New Roman"/>
          <w:sz w:val="24"/>
          <w:szCs w:val="24"/>
        </w:rPr>
        <w:t xml:space="preserve"> and for education.</w:t>
      </w:r>
    </w:p>
    <w:tbl>
      <w:tblPr>
        <w:tblStyle w:val="TableGrid"/>
        <w:tblW w:w="0" w:type="auto"/>
        <w:tblLook w:val="04A0" w:firstRow="1" w:lastRow="0" w:firstColumn="1" w:lastColumn="0" w:noHBand="0" w:noVBand="1"/>
      </w:tblPr>
      <w:tblGrid>
        <w:gridCol w:w="1350"/>
        <w:gridCol w:w="1229"/>
        <w:gridCol w:w="1363"/>
        <w:gridCol w:w="1229"/>
        <w:gridCol w:w="1363"/>
        <w:gridCol w:w="1229"/>
        <w:gridCol w:w="1363"/>
      </w:tblGrid>
      <w:tr w:rsidR="009F3E7D" w:rsidRPr="007B686C" w14:paraId="311122D2" w14:textId="77777777" w:rsidTr="005904BC">
        <w:tc>
          <w:tcPr>
            <w:tcW w:w="1350" w:type="dxa"/>
            <w:tcBorders>
              <w:top w:val="single" w:sz="4" w:space="0" w:color="auto"/>
              <w:left w:val="nil"/>
              <w:bottom w:val="nil"/>
              <w:right w:val="nil"/>
            </w:tcBorders>
          </w:tcPr>
          <w:p w14:paraId="27A7F07A" w14:textId="114DD7D3" w:rsidR="009F3E7D" w:rsidRPr="007B686C" w:rsidRDefault="009F3E7D" w:rsidP="00D074C8">
            <w:pPr>
              <w:spacing w:line="360" w:lineRule="auto"/>
              <w:rPr>
                <w:rFonts w:ascii="Times New Roman" w:hAnsi="Times New Roman" w:cs="Times New Roman"/>
                <w:b/>
                <w:bCs/>
                <w:sz w:val="24"/>
                <w:szCs w:val="24"/>
              </w:rPr>
            </w:pPr>
            <w:r w:rsidRPr="007B686C">
              <w:rPr>
                <w:rFonts w:ascii="Times New Roman" w:hAnsi="Times New Roman" w:cs="Times New Roman"/>
                <w:b/>
                <w:bCs/>
                <w:sz w:val="24"/>
                <w:szCs w:val="24"/>
              </w:rPr>
              <w:t>Farming purpose</w:t>
            </w:r>
          </w:p>
        </w:tc>
        <w:tc>
          <w:tcPr>
            <w:tcW w:w="2592" w:type="dxa"/>
            <w:gridSpan w:val="2"/>
            <w:tcBorders>
              <w:top w:val="single" w:sz="4" w:space="0" w:color="auto"/>
              <w:left w:val="nil"/>
              <w:bottom w:val="nil"/>
              <w:right w:val="nil"/>
            </w:tcBorders>
          </w:tcPr>
          <w:p w14:paraId="3E581BAB" w14:textId="5AC42C45" w:rsidR="009F3E7D" w:rsidRPr="007B686C" w:rsidRDefault="009F3E7D" w:rsidP="00D074C8">
            <w:pPr>
              <w:spacing w:line="360" w:lineRule="auto"/>
              <w:jc w:val="center"/>
              <w:rPr>
                <w:rFonts w:ascii="Times New Roman" w:hAnsi="Times New Roman" w:cs="Times New Roman"/>
                <w:b/>
                <w:bCs/>
                <w:sz w:val="24"/>
                <w:szCs w:val="24"/>
              </w:rPr>
            </w:pPr>
            <w:r w:rsidRPr="007B686C">
              <w:rPr>
                <w:rFonts w:ascii="Times New Roman" w:hAnsi="Times New Roman" w:cs="Times New Roman"/>
                <w:b/>
                <w:bCs/>
                <w:sz w:val="24"/>
                <w:szCs w:val="24"/>
              </w:rPr>
              <w:t>Overall study</w:t>
            </w:r>
          </w:p>
        </w:tc>
        <w:tc>
          <w:tcPr>
            <w:tcW w:w="2592" w:type="dxa"/>
            <w:gridSpan w:val="2"/>
            <w:tcBorders>
              <w:top w:val="single" w:sz="4" w:space="0" w:color="auto"/>
              <w:left w:val="nil"/>
              <w:bottom w:val="nil"/>
              <w:right w:val="nil"/>
            </w:tcBorders>
          </w:tcPr>
          <w:p w14:paraId="52B6919B" w14:textId="0994DB4F" w:rsidR="009F3E7D" w:rsidRPr="007B686C" w:rsidRDefault="009F3E7D" w:rsidP="00D074C8">
            <w:pPr>
              <w:spacing w:line="360" w:lineRule="auto"/>
              <w:jc w:val="center"/>
              <w:rPr>
                <w:rFonts w:ascii="Times New Roman" w:hAnsi="Times New Roman" w:cs="Times New Roman"/>
                <w:b/>
                <w:bCs/>
                <w:sz w:val="24"/>
                <w:szCs w:val="24"/>
              </w:rPr>
            </w:pPr>
            <w:proofErr w:type="spellStart"/>
            <w:r w:rsidRPr="007B686C">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2592" w:type="dxa"/>
            <w:gridSpan w:val="2"/>
            <w:tcBorders>
              <w:top w:val="single" w:sz="4" w:space="0" w:color="auto"/>
              <w:left w:val="nil"/>
              <w:bottom w:val="nil"/>
              <w:right w:val="nil"/>
            </w:tcBorders>
          </w:tcPr>
          <w:p w14:paraId="3E4800EC" w14:textId="1BBE05E2" w:rsidR="009F3E7D" w:rsidRPr="007B686C" w:rsidRDefault="009F3E7D" w:rsidP="00D074C8">
            <w:pPr>
              <w:spacing w:line="360" w:lineRule="auto"/>
              <w:jc w:val="center"/>
              <w:rPr>
                <w:rFonts w:ascii="Times New Roman" w:hAnsi="Times New Roman" w:cs="Times New Roman"/>
                <w:b/>
                <w:bCs/>
                <w:sz w:val="24"/>
                <w:szCs w:val="24"/>
              </w:rPr>
            </w:pPr>
            <w:r w:rsidRPr="007B686C">
              <w:rPr>
                <w:rFonts w:ascii="Times New Roman" w:hAnsi="Times New Roman" w:cs="Times New Roman"/>
                <w:b/>
                <w:bCs/>
                <w:sz w:val="24"/>
                <w:szCs w:val="24"/>
              </w:rPr>
              <w:t>Kericho</w:t>
            </w:r>
          </w:p>
        </w:tc>
      </w:tr>
      <w:tr w:rsidR="00317F23" w14:paraId="36267CBD" w14:textId="77777777" w:rsidTr="005904BC">
        <w:tc>
          <w:tcPr>
            <w:tcW w:w="1350" w:type="dxa"/>
            <w:tcBorders>
              <w:top w:val="nil"/>
              <w:left w:val="nil"/>
              <w:bottom w:val="single" w:sz="4" w:space="0" w:color="auto"/>
              <w:right w:val="nil"/>
            </w:tcBorders>
          </w:tcPr>
          <w:p w14:paraId="79718EC1" w14:textId="77777777" w:rsidR="00317F23" w:rsidRPr="009F3E7D" w:rsidRDefault="00317F23" w:rsidP="00D074C8">
            <w:pPr>
              <w:spacing w:line="360" w:lineRule="auto"/>
              <w:rPr>
                <w:rFonts w:ascii="Times New Roman" w:hAnsi="Times New Roman" w:cs="Times New Roman"/>
                <w:sz w:val="24"/>
                <w:szCs w:val="24"/>
              </w:rPr>
            </w:pPr>
          </w:p>
        </w:tc>
        <w:tc>
          <w:tcPr>
            <w:tcW w:w="1229" w:type="dxa"/>
            <w:tcBorders>
              <w:top w:val="nil"/>
              <w:left w:val="nil"/>
              <w:bottom w:val="single" w:sz="4" w:space="0" w:color="auto"/>
              <w:right w:val="nil"/>
            </w:tcBorders>
          </w:tcPr>
          <w:p w14:paraId="147E725C" w14:textId="2ED5346E" w:rsidR="00317F23" w:rsidRPr="007B686C" w:rsidRDefault="00B23400"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top w:val="nil"/>
              <w:left w:val="nil"/>
              <w:bottom w:val="single" w:sz="4" w:space="0" w:color="auto"/>
              <w:right w:val="nil"/>
            </w:tcBorders>
          </w:tcPr>
          <w:p w14:paraId="51F5EACB" w14:textId="4C855EEB" w:rsidR="00317F23" w:rsidRPr="007B686C" w:rsidRDefault="00317F23" w:rsidP="00D074C8">
            <w:pPr>
              <w:spacing w:line="360" w:lineRule="auto"/>
              <w:rPr>
                <w:rFonts w:ascii="Times New Roman" w:hAnsi="Times New Roman" w:cs="Times New Roman"/>
                <w:sz w:val="24"/>
                <w:szCs w:val="24"/>
              </w:rPr>
            </w:pPr>
            <w:r w:rsidRPr="007B686C">
              <w:rPr>
                <w:rFonts w:ascii="Times New Roman" w:hAnsi="Times New Roman" w:cs="Times New Roman"/>
                <w:sz w:val="24"/>
                <w:szCs w:val="24"/>
              </w:rPr>
              <w:t>Percentages</w:t>
            </w:r>
          </w:p>
        </w:tc>
        <w:tc>
          <w:tcPr>
            <w:tcW w:w="1229" w:type="dxa"/>
            <w:tcBorders>
              <w:top w:val="nil"/>
              <w:left w:val="nil"/>
              <w:bottom w:val="single" w:sz="4" w:space="0" w:color="auto"/>
              <w:right w:val="nil"/>
            </w:tcBorders>
          </w:tcPr>
          <w:p w14:paraId="623D5080" w14:textId="7FE4DF5B" w:rsidR="00317F23" w:rsidRPr="007B686C" w:rsidRDefault="00F74C30"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top w:val="nil"/>
              <w:left w:val="nil"/>
              <w:bottom w:val="single" w:sz="4" w:space="0" w:color="auto"/>
              <w:right w:val="nil"/>
            </w:tcBorders>
          </w:tcPr>
          <w:p w14:paraId="654627C6" w14:textId="448091D3" w:rsidR="00317F23" w:rsidRPr="007B686C" w:rsidRDefault="00317F23" w:rsidP="00D074C8">
            <w:pPr>
              <w:spacing w:line="360" w:lineRule="auto"/>
              <w:rPr>
                <w:rFonts w:ascii="Times New Roman" w:hAnsi="Times New Roman" w:cs="Times New Roman"/>
                <w:sz w:val="24"/>
                <w:szCs w:val="24"/>
              </w:rPr>
            </w:pPr>
            <w:r w:rsidRPr="007B686C">
              <w:rPr>
                <w:rFonts w:ascii="Times New Roman" w:hAnsi="Times New Roman" w:cs="Times New Roman"/>
                <w:sz w:val="24"/>
                <w:szCs w:val="24"/>
              </w:rPr>
              <w:t>Percentages</w:t>
            </w:r>
          </w:p>
        </w:tc>
        <w:tc>
          <w:tcPr>
            <w:tcW w:w="1229" w:type="dxa"/>
            <w:tcBorders>
              <w:top w:val="nil"/>
              <w:left w:val="nil"/>
              <w:bottom w:val="single" w:sz="4" w:space="0" w:color="auto"/>
              <w:right w:val="nil"/>
            </w:tcBorders>
          </w:tcPr>
          <w:p w14:paraId="4F70B8A3" w14:textId="3B50DF07" w:rsidR="00317F23" w:rsidRPr="007B686C" w:rsidRDefault="00F74C30"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top w:val="nil"/>
              <w:left w:val="nil"/>
              <w:bottom w:val="single" w:sz="4" w:space="0" w:color="auto"/>
              <w:right w:val="nil"/>
            </w:tcBorders>
          </w:tcPr>
          <w:p w14:paraId="326819A9" w14:textId="5FA21CB0" w:rsidR="00317F23" w:rsidRPr="007B686C" w:rsidRDefault="00317F23" w:rsidP="00D074C8">
            <w:pPr>
              <w:spacing w:line="360" w:lineRule="auto"/>
              <w:rPr>
                <w:rFonts w:ascii="Times New Roman" w:hAnsi="Times New Roman" w:cs="Times New Roman"/>
                <w:sz w:val="24"/>
                <w:szCs w:val="24"/>
              </w:rPr>
            </w:pPr>
            <w:r w:rsidRPr="007B686C">
              <w:rPr>
                <w:rFonts w:ascii="Times New Roman" w:hAnsi="Times New Roman" w:cs="Times New Roman"/>
                <w:sz w:val="24"/>
                <w:szCs w:val="24"/>
              </w:rPr>
              <w:t>Percentages</w:t>
            </w:r>
          </w:p>
        </w:tc>
      </w:tr>
      <w:tr w:rsidR="00317F23" w14:paraId="09645BB0" w14:textId="77777777" w:rsidTr="005904BC">
        <w:tc>
          <w:tcPr>
            <w:tcW w:w="1350" w:type="dxa"/>
            <w:tcBorders>
              <w:top w:val="single" w:sz="4" w:space="0" w:color="auto"/>
              <w:left w:val="nil"/>
              <w:bottom w:val="nil"/>
              <w:right w:val="nil"/>
            </w:tcBorders>
          </w:tcPr>
          <w:p w14:paraId="7D8C3845" w14:textId="40582EED" w:rsidR="00317F23" w:rsidRPr="009F3E7D" w:rsidRDefault="009F3E7D" w:rsidP="00D074C8">
            <w:pPr>
              <w:spacing w:line="360" w:lineRule="auto"/>
              <w:rPr>
                <w:rFonts w:ascii="Times New Roman" w:hAnsi="Times New Roman" w:cs="Times New Roman"/>
                <w:sz w:val="24"/>
                <w:szCs w:val="24"/>
              </w:rPr>
            </w:pPr>
            <w:r w:rsidRPr="009F3E7D">
              <w:rPr>
                <w:rFonts w:ascii="Times New Roman" w:hAnsi="Times New Roman" w:cs="Times New Roman"/>
                <w:sz w:val="24"/>
                <w:szCs w:val="24"/>
              </w:rPr>
              <w:t>Business</w:t>
            </w:r>
          </w:p>
        </w:tc>
        <w:tc>
          <w:tcPr>
            <w:tcW w:w="1229" w:type="dxa"/>
            <w:tcBorders>
              <w:top w:val="single" w:sz="4" w:space="0" w:color="auto"/>
              <w:left w:val="nil"/>
              <w:bottom w:val="nil"/>
              <w:right w:val="nil"/>
            </w:tcBorders>
          </w:tcPr>
          <w:p w14:paraId="0757B890" w14:textId="2ADFB33E"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 xml:space="preserve">24 </w:t>
            </w:r>
          </w:p>
        </w:tc>
        <w:tc>
          <w:tcPr>
            <w:tcW w:w="1363" w:type="dxa"/>
            <w:tcBorders>
              <w:top w:val="single" w:sz="4" w:space="0" w:color="auto"/>
              <w:left w:val="nil"/>
              <w:bottom w:val="nil"/>
              <w:right w:val="nil"/>
            </w:tcBorders>
          </w:tcPr>
          <w:p w14:paraId="4B502BC7" w14:textId="17C1720C"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27</w:t>
            </w:r>
          </w:p>
        </w:tc>
        <w:tc>
          <w:tcPr>
            <w:tcW w:w="1229" w:type="dxa"/>
            <w:tcBorders>
              <w:top w:val="single" w:sz="4" w:space="0" w:color="auto"/>
              <w:left w:val="nil"/>
              <w:bottom w:val="nil"/>
              <w:right w:val="nil"/>
            </w:tcBorders>
          </w:tcPr>
          <w:p w14:paraId="5DAC455C" w14:textId="63F479CE"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363" w:type="dxa"/>
            <w:tcBorders>
              <w:top w:val="single" w:sz="4" w:space="0" w:color="auto"/>
              <w:left w:val="nil"/>
              <w:bottom w:val="nil"/>
              <w:right w:val="nil"/>
            </w:tcBorders>
          </w:tcPr>
          <w:p w14:paraId="34EDD2FC" w14:textId="372D712F"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24</w:t>
            </w:r>
          </w:p>
        </w:tc>
        <w:tc>
          <w:tcPr>
            <w:tcW w:w="1229" w:type="dxa"/>
            <w:tcBorders>
              <w:top w:val="single" w:sz="4" w:space="0" w:color="auto"/>
              <w:left w:val="nil"/>
              <w:bottom w:val="nil"/>
              <w:right w:val="nil"/>
            </w:tcBorders>
          </w:tcPr>
          <w:p w14:paraId="22C3CAFD" w14:textId="11C721EB"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16</w:t>
            </w:r>
          </w:p>
        </w:tc>
        <w:tc>
          <w:tcPr>
            <w:tcW w:w="1363" w:type="dxa"/>
            <w:tcBorders>
              <w:top w:val="single" w:sz="4" w:space="0" w:color="auto"/>
              <w:left w:val="nil"/>
              <w:bottom w:val="nil"/>
              <w:right w:val="nil"/>
            </w:tcBorders>
          </w:tcPr>
          <w:p w14:paraId="4C4F23A7" w14:textId="30CD9895"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29</w:t>
            </w:r>
          </w:p>
        </w:tc>
      </w:tr>
      <w:tr w:rsidR="00317F23" w14:paraId="79E70D1B" w14:textId="77777777" w:rsidTr="005904BC">
        <w:tc>
          <w:tcPr>
            <w:tcW w:w="1350" w:type="dxa"/>
            <w:tcBorders>
              <w:top w:val="nil"/>
              <w:left w:val="nil"/>
              <w:bottom w:val="nil"/>
              <w:right w:val="nil"/>
            </w:tcBorders>
          </w:tcPr>
          <w:p w14:paraId="6A1E32AC" w14:textId="490E2333" w:rsidR="00317F23" w:rsidRPr="009F3E7D" w:rsidRDefault="009F3E7D" w:rsidP="00D074C8">
            <w:pPr>
              <w:spacing w:line="360" w:lineRule="auto"/>
              <w:rPr>
                <w:rFonts w:ascii="Times New Roman" w:hAnsi="Times New Roman" w:cs="Times New Roman"/>
                <w:sz w:val="24"/>
                <w:szCs w:val="24"/>
              </w:rPr>
            </w:pPr>
            <w:r w:rsidRPr="009F3E7D">
              <w:rPr>
                <w:rFonts w:ascii="Times New Roman" w:hAnsi="Times New Roman" w:cs="Times New Roman"/>
                <w:sz w:val="24"/>
                <w:szCs w:val="24"/>
              </w:rPr>
              <w:t>Education</w:t>
            </w:r>
          </w:p>
        </w:tc>
        <w:tc>
          <w:tcPr>
            <w:tcW w:w="1229" w:type="dxa"/>
            <w:tcBorders>
              <w:top w:val="nil"/>
              <w:left w:val="nil"/>
              <w:bottom w:val="nil"/>
              <w:right w:val="nil"/>
            </w:tcBorders>
          </w:tcPr>
          <w:p w14:paraId="238AD21E" w14:textId="01BADAD5"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363" w:type="dxa"/>
            <w:tcBorders>
              <w:top w:val="nil"/>
              <w:left w:val="nil"/>
              <w:bottom w:val="nil"/>
              <w:right w:val="nil"/>
            </w:tcBorders>
          </w:tcPr>
          <w:p w14:paraId="1FAB9660" w14:textId="3543B671"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3.4</w:t>
            </w:r>
          </w:p>
        </w:tc>
        <w:tc>
          <w:tcPr>
            <w:tcW w:w="1229" w:type="dxa"/>
            <w:tcBorders>
              <w:top w:val="nil"/>
              <w:left w:val="nil"/>
              <w:bottom w:val="nil"/>
              <w:right w:val="nil"/>
            </w:tcBorders>
          </w:tcPr>
          <w:p w14:paraId="14B4B3AC" w14:textId="5A6355B5"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Borders>
              <w:top w:val="nil"/>
              <w:left w:val="nil"/>
              <w:bottom w:val="nil"/>
              <w:right w:val="nil"/>
            </w:tcBorders>
          </w:tcPr>
          <w:p w14:paraId="735D9C4E" w14:textId="2FDBE8D5"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Borders>
              <w:top w:val="nil"/>
              <w:left w:val="nil"/>
              <w:bottom w:val="nil"/>
              <w:right w:val="nil"/>
            </w:tcBorders>
          </w:tcPr>
          <w:p w14:paraId="69425FD5" w14:textId="227FF252"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Borders>
              <w:top w:val="nil"/>
              <w:left w:val="nil"/>
              <w:bottom w:val="nil"/>
              <w:right w:val="nil"/>
            </w:tcBorders>
          </w:tcPr>
          <w:p w14:paraId="32636631" w14:textId="7224C4E6"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3.6</w:t>
            </w:r>
          </w:p>
        </w:tc>
      </w:tr>
      <w:tr w:rsidR="00317F23" w14:paraId="11E2EA0F" w14:textId="77777777" w:rsidTr="005904BC">
        <w:tc>
          <w:tcPr>
            <w:tcW w:w="1350" w:type="dxa"/>
            <w:tcBorders>
              <w:top w:val="nil"/>
              <w:left w:val="nil"/>
              <w:bottom w:val="nil"/>
              <w:right w:val="nil"/>
            </w:tcBorders>
          </w:tcPr>
          <w:p w14:paraId="2FEEB5CD" w14:textId="68BB0B6E" w:rsidR="00317F23" w:rsidRPr="009F3E7D" w:rsidRDefault="009F3E7D" w:rsidP="00D074C8">
            <w:pPr>
              <w:spacing w:line="360" w:lineRule="auto"/>
              <w:rPr>
                <w:rFonts w:ascii="Times New Roman" w:hAnsi="Times New Roman" w:cs="Times New Roman"/>
                <w:sz w:val="24"/>
                <w:szCs w:val="24"/>
              </w:rPr>
            </w:pPr>
            <w:r w:rsidRPr="009F3E7D">
              <w:rPr>
                <w:rFonts w:ascii="Times New Roman" w:hAnsi="Times New Roman" w:cs="Times New Roman"/>
                <w:sz w:val="24"/>
                <w:szCs w:val="24"/>
              </w:rPr>
              <w:t>Hobby</w:t>
            </w:r>
          </w:p>
        </w:tc>
        <w:tc>
          <w:tcPr>
            <w:tcW w:w="1229" w:type="dxa"/>
            <w:tcBorders>
              <w:top w:val="nil"/>
              <w:left w:val="nil"/>
              <w:bottom w:val="nil"/>
              <w:right w:val="nil"/>
            </w:tcBorders>
          </w:tcPr>
          <w:p w14:paraId="73C15003" w14:textId="7869BF51"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363" w:type="dxa"/>
            <w:tcBorders>
              <w:top w:val="nil"/>
              <w:left w:val="nil"/>
              <w:bottom w:val="nil"/>
              <w:right w:val="nil"/>
            </w:tcBorders>
          </w:tcPr>
          <w:p w14:paraId="5A277B6C" w14:textId="439E7099"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3.4</w:t>
            </w:r>
          </w:p>
        </w:tc>
        <w:tc>
          <w:tcPr>
            <w:tcW w:w="1229" w:type="dxa"/>
            <w:tcBorders>
              <w:top w:val="nil"/>
              <w:left w:val="nil"/>
              <w:bottom w:val="nil"/>
              <w:right w:val="nil"/>
            </w:tcBorders>
          </w:tcPr>
          <w:p w14:paraId="37B6D3A6" w14:textId="07A29BF3"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Borders>
              <w:top w:val="nil"/>
              <w:left w:val="nil"/>
              <w:bottom w:val="nil"/>
              <w:right w:val="nil"/>
            </w:tcBorders>
          </w:tcPr>
          <w:p w14:paraId="7BE252FB" w14:textId="04457E71"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Borders>
              <w:top w:val="nil"/>
              <w:left w:val="nil"/>
              <w:bottom w:val="nil"/>
              <w:right w:val="nil"/>
            </w:tcBorders>
          </w:tcPr>
          <w:p w14:paraId="3496528F" w14:textId="79105B43"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Borders>
              <w:top w:val="nil"/>
              <w:left w:val="nil"/>
              <w:bottom w:val="nil"/>
              <w:right w:val="nil"/>
            </w:tcBorders>
          </w:tcPr>
          <w:p w14:paraId="05E9F6AB" w14:textId="38AD2A38"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3.6</w:t>
            </w:r>
          </w:p>
        </w:tc>
      </w:tr>
      <w:tr w:rsidR="00317F23" w14:paraId="3A062C7E" w14:textId="77777777" w:rsidTr="005904BC">
        <w:tc>
          <w:tcPr>
            <w:tcW w:w="1350" w:type="dxa"/>
            <w:tcBorders>
              <w:top w:val="nil"/>
              <w:left w:val="nil"/>
              <w:bottom w:val="nil"/>
              <w:right w:val="nil"/>
            </w:tcBorders>
          </w:tcPr>
          <w:p w14:paraId="4939FB38" w14:textId="5ADB42C3" w:rsidR="00317F23" w:rsidRPr="009F3E7D" w:rsidRDefault="009F3E7D" w:rsidP="00D074C8">
            <w:pPr>
              <w:spacing w:line="360" w:lineRule="auto"/>
              <w:rPr>
                <w:rFonts w:ascii="Times New Roman" w:hAnsi="Times New Roman" w:cs="Times New Roman"/>
                <w:sz w:val="24"/>
                <w:szCs w:val="24"/>
              </w:rPr>
            </w:pPr>
            <w:r w:rsidRPr="009F3E7D">
              <w:rPr>
                <w:rFonts w:ascii="Times New Roman" w:hAnsi="Times New Roman" w:cs="Times New Roman"/>
                <w:sz w:val="24"/>
                <w:szCs w:val="24"/>
              </w:rPr>
              <w:t>Subsistence</w:t>
            </w:r>
          </w:p>
        </w:tc>
        <w:tc>
          <w:tcPr>
            <w:tcW w:w="1229" w:type="dxa"/>
            <w:tcBorders>
              <w:top w:val="nil"/>
              <w:left w:val="nil"/>
              <w:bottom w:val="nil"/>
              <w:right w:val="nil"/>
            </w:tcBorders>
          </w:tcPr>
          <w:p w14:paraId="50676EE8" w14:textId="6069C230"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58</w:t>
            </w:r>
          </w:p>
        </w:tc>
        <w:tc>
          <w:tcPr>
            <w:tcW w:w="1363" w:type="dxa"/>
            <w:tcBorders>
              <w:top w:val="nil"/>
              <w:left w:val="nil"/>
              <w:bottom w:val="nil"/>
              <w:right w:val="nil"/>
            </w:tcBorders>
          </w:tcPr>
          <w:p w14:paraId="2B1692C6" w14:textId="36677CAE"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66</w:t>
            </w:r>
          </w:p>
        </w:tc>
        <w:tc>
          <w:tcPr>
            <w:tcW w:w="1229" w:type="dxa"/>
            <w:tcBorders>
              <w:top w:val="nil"/>
              <w:left w:val="nil"/>
              <w:bottom w:val="nil"/>
              <w:right w:val="nil"/>
            </w:tcBorders>
          </w:tcPr>
          <w:p w14:paraId="1C097D44" w14:textId="45A9EBBF"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23</w:t>
            </w:r>
          </w:p>
        </w:tc>
        <w:tc>
          <w:tcPr>
            <w:tcW w:w="1363" w:type="dxa"/>
            <w:tcBorders>
              <w:top w:val="nil"/>
              <w:left w:val="nil"/>
              <w:bottom w:val="nil"/>
              <w:right w:val="nil"/>
            </w:tcBorders>
          </w:tcPr>
          <w:p w14:paraId="33174A2F" w14:textId="1D9A1D00"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70</w:t>
            </w:r>
          </w:p>
        </w:tc>
        <w:tc>
          <w:tcPr>
            <w:tcW w:w="1229" w:type="dxa"/>
            <w:tcBorders>
              <w:top w:val="nil"/>
              <w:left w:val="nil"/>
              <w:bottom w:val="nil"/>
              <w:right w:val="nil"/>
            </w:tcBorders>
          </w:tcPr>
          <w:p w14:paraId="1F85B48F" w14:textId="7B55D35E"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35</w:t>
            </w:r>
          </w:p>
        </w:tc>
        <w:tc>
          <w:tcPr>
            <w:tcW w:w="1363" w:type="dxa"/>
            <w:tcBorders>
              <w:top w:val="nil"/>
              <w:left w:val="nil"/>
              <w:bottom w:val="nil"/>
              <w:right w:val="nil"/>
            </w:tcBorders>
          </w:tcPr>
          <w:p w14:paraId="676C905D" w14:textId="169BD742"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64</w:t>
            </w:r>
          </w:p>
        </w:tc>
      </w:tr>
      <w:tr w:rsidR="00317F23" w14:paraId="68821ACB" w14:textId="77777777" w:rsidTr="005904BC">
        <w:tc>
          <w:tcPr>
            <w:tcW w:w="1350" w:type="dxa"/>
            <w:tcBorders>
              <w:top w:val="nil"/>
              <w:left w:val="nil"/>
              <w:bottom w:val="single" w:sz="4" w:space="0" w:color="auto"/>
              <w:right w:val="nil"/>
            </w:tcBorders>
          </w:tcPr>
          <w:p w14:paraId="19E5BC56" w14:textId="73875DC4" w:rsidR="00317F23" w:rsidRPr="0008001E" w:rsidRDefault="009F3E7D" w:rsidP="00D074C8">
            <w:pPr>
              <w:spacing w:line="360" w:lineRule="auto"/>
              <w:rPr>
                <w:rFonts w:ascii="Times New Roman" w:hAnsi="Times New Roman" w:cs="Times New Roman"/>
                <w:b/>
                <w:bCs/>
                <w:sz w:val="24"/>
                <w:szCs w:val="24"/>
              </w:rPr>
            </w:pPr>
            <w:r w:rsidRPr="0008001E">
              <w:rPr>
                <w:rFonts w:ascii="Times New Roman" w:hAnsi="Times New Roman" w:cs="Times New Roman"/>
                <w:b/>
                <w:bCs/>
                <w:sz w:val="24"/>
                <w:szCs w:val="24"/>
              </w:rPr>
              <w:t>Total</w:t>
            </w:r>
          </w:p>
        </w:tc>
        <w:tc>
          <w:tcPr>
            <w:tcW w:w="1229" w:type="dxa"/>
            <w:tcBorders>
              <w:top w:val="nil"/>
              <w:left w:val="nil"/>
              <w:bottom w:val="single" w:sz="4" w:space="0" w:color="auto"/>
              <w:right w:val="nil"/>
            </w:tcBorders>
          </w:tcPr>
          <w:p w14:paraId="1D76EB90" w14:textId="71F3F310"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363" w:type="dxa"/>
            <w:tcBorders>
              <w:top w:val="nil"/>
              <w:left w:val="nil"/>
              <w:bottom w:val="single" w:sz="4" w:space="0" w:color="auto"/>
              <w:right w:val="nil"/>
            </w:tcBorders>
          </w:tcPr>
          <w:p w14:paraId="7637AF41" w14:textId="2B3CBFE2"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top w:val="nil"/>
              <w:left w:val="nil"/>
              <w:bottom w:val="single" w:sz="4" w:space="0" w:color="auto"/>
              <w:right w:val="nil"/>
            </w:tcBorders>
          </w:tcPr>
          <w:p w14:paraId="514B3671" w14:textId="0740965F"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Borders>
              <w:top w:val="nil"/>
              <w:left w:val="nil"/>
              <w:bottom w:val="single" w:sz="4" w:space="0" w:color="auto"/>
              <w:right w:val="nil"/>
            </w:tcBorders>
          </w:tcPr>
          <w:p w14:paraId="4D746132" w14:textId="3346ACD6"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top w:val="nil"/>
              <w:left w:val="nil"/>
              <w:bottom w:val="single" w:sz="4" w:space="0" w:color="auto"/>
              <w:right w:val="nil"/>
            </w:tcBorders>
          </w:tcPr>
          <w:p w14:paraId="04C19455" w14:textId="67D57C0D"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1363" w:type="dxa"/>
            <w:tcBorders>
              <w:top w:val="nil"/>
              <w:left w:val="nil"/>
              <w:bottom w:val="single" w:sz="4" w:space="0" w:color="auto"/>
              <w:right w:val="nil"/>
            </w:tcBorders>
          </w:tcPr>
          <w:p w14:paraId="11643A34" w14:textId="1DFDA13E" w:rsidR="00317F23" w:rsidRPr="009F3E7D" w:rsidRDefault="009F3E7D"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3F969EE2" w14:textId="2B39BA68" w:rsidR="00226CFC" w:rsidRPr="00302591" w:rsidRDefault="00302591" w:rsidP="00302591">
      <w:pPr>
        <w:pStyle w:val="Caption"/>
        <w:rPr>
          <w:rFonts w:ascii="Times New Roman" w:hAnsi="Times New Roman" w:cs="Times New Roman"/>
          <w:i w:val="0"/>
          <w:iCs w:val="0"/>
          <w:color w:val="auto"/>
          <w:sz w:val="24"/>
          <w:szCs w:val="24"/>
        </w:rPr>
      </w:pPr>
      <w:bookmarkStart w:id="161" w:name="_Toc146699008"/>
      <w:r w:rsidRPr="00302591">
        <w:rPr>
          <w:rFonts w:ascii="Times New Roman" w:hAnsi="Times New Roman" w:cs="Times New Roman"/>
          <w:i w:val="0"/>
          <w:iCs w:val="0"/>
          <w:color w:val="auto"/>
          <w:sz w:val="24"/>
          <w:szCs w:val="24"/>
        </w:rPr>
        <w:t xml:space="preserve">Table </w:t>
      </w:r>
      <w:r w:rsidRPr="00302591">
        <w:rPr>
          <w:rFonts w:ascii="Times New Roman" w:hAnsi="Times New Roman" w:cs="Times New Roman"/>
          <w:i w:val="0"/>
          <w:iCs w:val="0"/>
          <w:color w:val="auto"/>
          <w:sz w:val="24"/>
          <w:szCs w:val="24"/>
        </w:rPr>
        <w:fldChar w:fldCharType="begin"/>
      </w:r>
      <w:r w:rsidRPr="00302591">
        <w:rPr>
          <w:rFonts w:ascii="Times New Roman" w:hAnsi="Times New Roman" w:cs="Times New Roman"/>
          <w:i w:val="0"/>
          <w:iCs w:val="0"/>
          <w:color w:val="auto"/>
          <w:sz w:val="24"/>
          <w:szCs w:val="24"/>
        </w:rPr>
        <w:instrText xml:space="preserve"> SEQ Table \* ARABIC </w:instrText>
      </w:r>
      <w:r w:rsidRPr="00302591">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5</w:t>
      </w:r>
      <w:r w:rsidRPr="00302591">
        <w:rPr>
          <w:rFonts w:ascii="Times New Roman" w:hAnsi="Times New Roman" w:cs="Times New Roman"/>
          <w:i w:val="0"/>
          <w:iCs w:val="0"/>
          <w:color w:val="auto"/>
          <w:sz w:val="24"/>
          <w:szCs w:val="24"/>
        </w:rPr>
        <w:fldChar w:fldCharType="end"/>
      </w:r>
      <w:r w:rsidRPr="00302591">
        <w:rPr>
          <w:rFonts w:ascii="Times New Roman" w:hAnsi="Times New Roman" w:cs="Times New Roman"/>
          <w:i w:val="0"/>
          <w:iCs w:val="0"/>
          <w:color w:val="auto"/>
          <w:sz w:val="24"/>
          <w:szCs w:val="24"/>
        </w:rPr>
        <w:t>.</w:t>
      </w:r>
      <w:bookmarkStart w:id="162" w:name="_Toc146617060"/>
      <w:bookmarkStart w:id="163" w:name="_Toc146696515"/>
      <w:r w:rsidR="007C127F" w:rsidRPr="00302591">
        <w:rPr>
          <w:rFonts w:ascii="Times New Roman" w:hAnsi="Times New Roman" w:cs="Times New Roman"/>
          <w:i w:val="0"/>
          <w:iCs w:val="0"/>
          <w:color w:val="auto"/>
          <w:sz w:val="24"/>
          <w:szCs w:val="24"/>
        </w:rPr>
        <w:t>Purpose for doing fish farming</w:t>
      </w:r>
      <w:bookmarkEnd w:id="161"/>
      <w:bookmarkEnd w:id="162"/>
      <w:bookmarkEnd w:id="163"/>
    </w:p>
    <w:p w14:paraId="1EBF9489" w14:textId="5860BBA8" w:rsidR="00226CFC" w:rsidRPr="00F74C30" w:rsidRDefault="006474F5" w:rsidP="00D074C8">
      <w:pPr>
        <w:pStyle w:val="Heading3"/>
        <w:spacing w:line="360" w:lineRule="auto"/>
        <w:rPr>
          <w:rFonts w:ascii="Times New Roman" w:hAnsi="Times New Roman" w:cs="Times New Roman"/>
          <w:b/>
          <w:bCs/>
          <w:color w:val="auto"/>
        </w:rPr>
      </w:pPr>
      <w:bookmarkStart w:id="164" w:name="_Toc146698953"/>
      <w:r w:rsidRPr="00F74C30">
        <w:rPr>
          <w:rFonts w:ascii="Times New Roman" w:hAnsi="Times New Roman" w:cs="Times New Roman"/>
          <w:b/>
          <w:bCs/>
          <w:color w:val="auto"/>
        </w:rPr>
        <w:lastRenderedPageBreak/>
        <w:t>4.</w:t>
      </w:r>
      <w:r w:rsidR="00FF738B" w:rsidRPr="00F74C30">
        <w:rPr>
          <w:rFonts w:ascii="Times New Roman" w:hAnsi="Times New Roman" w:cs="Times New Roman"/>
          <w:b/>
          <w:bCs/>
          <w:color w:val="auto"/>
        </w:rPr>
        <w:t>2</w:t>
      </w:r>
      <w:r w:rsidRPr="00F74C30">
        <w:rPr>
          <w:rFonts w:ascii="Times New Roman" w:hAnsi="Times New Roman" w:cs="Times New Roman"/>
          <w:b/>
          <w:bCs/>
          <w:color w:val="auto"/>
        </w:rPr>
        <w:t>.</w:t>
      </w:r>
      <w:r w:rsidR="00FF738B" w:rsidRPr="00F74C30">
        <w:rPr>
          <w:rFonts w:ascii="Times New Roman" w:hAnsi="Times New Roman" w:cs="Times New Roman"/>
          <w:b/>
          <w:bCs/>
          <w:color w:val="auto"/>
        </w:rPr>
        <w:t>1</w:t>
      </w:r>
      <w:r w:rsidRPr="00F74C30">
        <w:rPr>
          <w:rFonts w:ascii="Times New Roman" w:hAnsi="Times New Roman" w:cs="Times New Roman"/>
          <w:b/>
          <w:bCs/>
          <w:color w:val="auto"/>
        </w:rPr>
        <w:t xml:space="preserve"> Holding system for cultured fish</w:t>
      </w:r>
      <w:bookmarkEnd w:id="164"/>
    </w:p>
    <w:p w14:paraId="1961C2CD" w14:textId="2BE74464" w:rsidR="007B686C" w:rsidRPr="007C127F" w:rsidRDefault="006474F5" w:rsidP="007C127F">
      <w:pPr>
        <w:spacing w:line="360" w:lineRule="auto"/>
        <w:jc w:val="both"/>
        <w:rPr>
          <w:rFonts w:ascii="Times New Roman" w:hAnsi="Times New Roman" w:cs="Times New Roman"/>
          <w:sz w:val="24"/>
          <w:szCs w:val="24"/>
        </w:rPr>
      </w:pPr>
      <w:r w:rsidRPr="00B23400">
        <w:rPr>
          <w:rFonts w:ascii="Times New Roman" w:hAnsi="Times New Roman" w:cs="Times New Roman"/>
          <w:sz w:val="24"/>
          <w:szCs w:val="24"/>
        </w:rPr>
        <w:t>64%</w:t>
      </w:r>
      <w:r w:rsidRPr="0008001E">
        <w:rPr>
          <w:rFonts w:ascii="Times New Roman" w:hAnsi="Times New Roman" w:cs="Times New Roman"/>
          <w:sz w:val="24"/>
          <w:szCs w:val="24"/>
        </w:rPr>
        <w:t xml:space="preserve"> of respondents (56/88) reared fish on earthen pond. </w:t>
      </w:r>
      <w:r w:rsidRPr="00B23400">
        <w:rPr>
          <w:rFonts w:ascii="Times New Roman" w:hAnsi="Times New Roman" w:cs="Times New Roman"/>
          <w:sz w:val="24"/>
          <w:szCs w:val="24"/>
        </w:rPr>
        <w:t>20 /33</w:t>
      </w:r>
      <w:r w:rsidRPr="0008001E">
        <w:rPr>
          <w:rFonts w:ascii="Times New Roman" w:hAnsi="Times New Roman" w:cs="Times New Roman"/>
          <w:sz w:val="24"/>
          <w:szCs w:val="24"/>
        </w:rPr>
        <w:t xml:space="preserve"> (61%) were in </w:t>
      </w:r>
      <w:proofErr w:type="spellStart"/>
      <w:r w:rsidRPr="0008001E">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Pr="00402EE4">
        <w:rPr>
          <w:rFonts w:ascii="Times New Roman" w:hAnsi="Times New Roman" w:cs="Times New Roman"/>
          <w:iCs/>
          <w:sz w:val="24"/>
          <w:szCs w:val="24"/>
        </w:rPr>
        <w:t xml:space="preserve"> </w:t>
      </w:r>
      <w:r w:rsidRPr="0008001E">
        <w:rPr>
          <w:rFonts w:ascii="Times New Roman" w:hAnsi="Times New Roman" w:cs="Times New Roman"/>
          <w:sz w:val="24"/>
          <w:szCs w:val="24"/>
        </w:rPr>
        <w:t>county and 36/55 (65%)</w:t>
      </w:r>
      <w:r w:rsidR="00023EC6">
        <w:rPr>
          <w:rFonts w:ascii="Times New Roman" w:hAnsi="Times New Roman" w:cs="Times New Roman"/>
          <w:sz w:val="24"/>
          <w:szCs w:val="24"/>
        </w:rPr>
        <w:t xml:space="preserve"> </w:t>
      </w:r>
      <w:r w:rsidR="00023EC6" w:rsidRPr="00B23400">
        <w:rPr>
          <w:rFonts w:ascii="Times New Roman" w:hAnsi="Times New Roman" w:cs="Times New Roman"/>
          <w:sz w:val="24"/>
          <w:szCs w:val="24"/>
        </w:rPr>
        <w:t>in Kericho</w:t>
      </w:r>
      <w:r w:rsidRPr="0008001E">
        <w:rPr>
          <w:rFonts w:ascii="Times New Roman" w:hAnsi="Times New Roman" w:cs="Times New Roman"/>
          <w:sz w:val="24"/>
          <w:szCs w:val="24"/>
        </w:rPr>
        <w:t xml:space="preserve">. </w:t>
      </w:r>
      <w:r w:rsidRPr="00B23400">
        <w:rPr>
          <w:rFonts w:ascii="Times New Roman" w:hAnsi="Times New Roman" w:cs="Times New Roman"/>
          <w:sz w:val="24"/>
          <w:szCs w:val="24"/>
        </w:rPr>
        <w:t>26%</w:t>
      </w:r>
      <w:r w:rsidRPr="0008001E">
        <w:rPr>
          <w:rFonts w:ascii="Times New Roman" w:hAnsi="Times New Roman" w:cs="Times New Roman"/>
          <w:sz w:val="24"/>
          <w:szCs w:val="24"/>
        </w:rPr>
        <w:t xml:space="preserve"> (23/</w:t>
      </w:r>
      <w:r w:rsidR="008A3D40" w:rsidRPr="0008001E">
        <w:rPr>
          <w:rFonts w:ascii="Times New Roman" w:hAnsi="Times New Roman" w:cs="Times New Roman"/>
          <w:sz w:val="24"/>
          <w:szCs w:val="24"/>
        </w:rPr>
        <w:t xml:space="preserve">88) of respondent were doing fish farming in liner pond; 9/33 (27%) in </w:t>
      </w:r>
      <w:proofErr w:type="spellStart"/>
      <w:r w:rsidR="008A3D40" w:rsidRPr="0008001E">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8A3D40" w:rsidRPr="00402EE4">
        <w:rPr>
          <w:rFonts w:ascii="Times New Roman" w:hAnsi="Times New Roman" w:cs="Times New Roman"/>
          <w:iCs/>
          <w:sz w:val="24"/>
          <w:szCs w:val="24"/>
        </w:rPr>
        <w:t xml:space="preserve"> </w:t>
      </w:r>
      <w:r w:rsidR="008A3D40" w:rsidRPr="0008001E">
        <w:rPr>
          <w:rFonts w:ascii="Times New Roman" w:hAnsi="Times New Roman" w:cs="Times New Roman"/>
          <w:sz w:val="24"/>
          <w:szCs w:val="24"/>
        </w:rPr>
        <w:t>and 14/55 (25%)</w:t>
      </w:r>
      <w:r w:rsidR="00617C97" w:rsidRPr="0008001E">
        <w:rPr>
          <w:rFonts w:ascii="Times New Roman" w:hAnsi="Times New Roman" w:cs="Times New Roman"/>
          <w:sz w:val="24"/>
          <w:szCs w:val="24"/>
        </w:rPr>
        <w:t xml:space="preserve"> in Kericho. </w:t>
      </w:r>
      <w:r w:rsidR="00B23400">
        <w:rPr>
          <w:rFonts w:ascii="Times New Roman" w:hAnsi="Times New Roman" w:cs="Times New Roman"/>
          <w:sz w:val="24"/>
          <w:szCs w:val="24"/>
        </w:rPr>
        <w:t>Seven</w:t>
      </w:r>
      <w:r w:rsidR="00617C97" w:rsidRPr="0008001E">
        <w:rPr>
          <w:rFonts w:ascii="Times New Roman" w:hAnsi="Times New Roman" w:cs="Times New Roman"/>
          <w:sz w:val="24"/>
          <w:szCs w:val="24"/>
        </w:rPr>
        <w:t xml:space="preserve"> respondents were doing fish farming in concr</w:t>
      </w:r>
      <w:r w:rsidR="00CC7066" w:rsidRPr="00B23400">
        <w:rPr>
          <w:rFonts w:ascii="Times New Roman" w:hAnsi="Times New Roman" w:cs="Times New Roman"/>
          <w:iCs/>
          <w:sz w:val="24"/>
          <w:szCs w:val="24"/>
        </w:rPr>
        <w:t>et</w:t>
      </w:r>
      <w:r w:rsidR="00617C97" w:rsidRPr="0008001E">
        <w:rPr>
          <w:rFonts w:ascii="Times New Roman" w:hAnsi="Times New Roman" w:cs="Times New Roman"/>
          <w:sz w:val="24"/>
          <w:szCs w:val="24"/>
        </w:rPr>
        <w:t xml:space="preserve">e pond; where 3/33(9.1) were from </w:t>
      </w:r>
      <w:proofErr w:type="spellStart"/>
      <w:r w:rsidR="00617C97" w:rsidRPr="0008001E">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617C97" w:rsidRPr="00402EE4">
        <w:rPr>
          <w:rFonts w:ascii="Times New Roman" w:hAnsi="Times New Roman" w:cs="Times New Roman"/>
          <w:iCs/>
          <w:sz w:val="24"/>
          <w:szCs w:val="24"/>
        </w:rPr>
        <w:t xml:space="preserve"> </w:t>
      </w:r>
      <w:r w:rsidR="00617C97" w:rsidRPr="0008001E">
        <w:rPr>
          <w:rFonts w:ascii="Times New Roman" w:hAnsi="Times New Roman" w:cs="Times New Roman"/>
          <w:sz w:val="24"/>
          <w:szCs w:val="24"/>
        </w:rPr>
        <w:t>and 4 /</w:t>
      </w:r>
      <w:r w:rsidR="00066813" w:rsidRPr="0008001E">
        <w:rPr>
          <w:rFonts w:ascii="Times New Roman" w:hAnsi="Times New Roman" w:cs="Times New Roman"/>
          <w:sz w:val="24"/>
          <w:szCs w:val="24"/>
        </w:rPr>
        <w:t>55(7.3</w:t>
      </w:r>
      <w:r w:rsidR="00617C97" w:rsidRPr="0008001E">
        <w:rPr>
          <w:rFonts w:ascii="Times New Roman" w:hAnsi="Times New Roman" w:cs="Times New Roman"/>
          <w:sz w:val="24"/>
          <w:szCs w:val="24"/>
        </w:rPr>
        <w:t xml:space="preserve">%) were from </w:t>
      </w:r>
      <w:r w:rsidR="00B23400">
        <w:rPr>
          <w:rFonts w:ascii="Times New Roman" w:hAnsi="Times New Roman" w:cs="Times New Roman"/>
          <w:sz w:val="24"/>
          <w:szCs w:val="24"/>
        </w:rPr>
        <w:t>Kericho</w:t>
      </w:r>
      <w:r w:rsidR="00617C97" w:rsidRPr="0008001E">
        <w:rPr>
          <w:rFonts w:ascii="Times New Roman" w:hAnsi="Times New Roman" w:cs="Times New Roman"/>
          <w:sz w:val="24"/>
          <w:szCs w:val="24"/>
        </w:rPr>
        <w:t>.</w:t>
      </w:r>
      <w:r w:rsidR="00066813" w:rsidRPr="0008001E">
        <w:rPr>
          <w:rFonts w:ascii="Times New Roman" w:hAnsi="Times New Roman" w:cs="Times New Roman"/>
          <w:sz w:val="24"/>
          <w:szCs w:val="24"/>
        </w:rPr>
        <w:t xml:space="preserve"> </w:t>
      </w:r>
      <w:r w:rsidR="00023EC6" w:rsidRPr="00B23400">
        <w:rPr>
          <w:rFonts w:ascii="Times New Roman" w:hAnsi="Times New Roman" w:cs="Times New Roman"/>
          <w:sz w:val="24"/>
          <w:szCs w:val="24"/>
        </w:rPr>
        <w:t>O</w:t>
      </w:r>
      <w:r w:rsidR="00617C97" w:rsidRPr="0008001E">
        <w:rPr>
          <w:rFonts w:ascii="Times New Roman" w:hAnsi="Times New Roman" w:cs="Times New Roman"/>
          <w:sz w:val="24"/>
          <w:szCs w:val="24"/>
        </w:rPr>
        <w:t xml:space="preserve">nly 1/88 (1.1%) was practicing aquaponic and was from </w:t>
      </w:r>
      <w:proofErr w:type="spellStart"/>
      <w:r w:rsidR="00617C97" w:rsidRPr="0008001E">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617C97" w:rsidRPr="0008001E">
        <w:rPr>
          <w:rFonts w:ascii="Times New Roman" w:hAnsi="Times New Roman" w:cs="Times New Roman"/>
          <w:sz w:val="24"/>
          <w:szCs w:val="24"/>
        </w:rPr>
        <w:t xml:space="preserve"> county 1/33 </w:t>
      </w:r>
      <w:r w:rsidR="00066813" w:rsidRPr="0008001E">
        <w:rPr>
          <w:rFonts w:ascii="Times New Roman" w:hAnsi="Times New Roman" w:cs="Times New Roman"/>
          <w:sz w:val="24"/>
          <w:szCs w:val="24"/>
        </w:rPr>
        <w:t>(3%).</w:t>
      </w:r>
      <w:r w:rsidR="008A3D40" w:rsidRPr="0008001E">
        <w:rPr>
          <w:rFonts w:ascii="Times New Roman" w:hAnsi="Times New Roman" w:cs="Times New Roman"/>
          <w:sz w:val="24"/>
          <w:szCs w:val="24"/>
        </w:rPr>
        <w:t xml:space="preserve"> </w:t>
      </w:r>
      <w:r w:rsidR="00066813" w:rsidRPr="0008001E">
        <w:rPr>
          <w:rFonts w:ascii="Times New Roman" w:hAnsi="Times New Roman" w:cs="Times New Roman"/>
          <w:sz w:val="24"/>
          <w:szCs w:val="24"/>
        </w:rPr>
        <w:t>Fish farming in liner pond under green house had 1/88(1.1%) of the responde</w:t>
      </w:r>
      <w:r w:rsidR="00066813" w:rsidRPr="00B23400">
        <w:rPr>
          <w:rFonts w:ascii="Times New Roman" w:hAnsi="Times New Roman" w:cs="Times New Roman"/>
          <w:sz w:val="24"/>
          <w:szCs w:val="24"/>
        </w:rPr>
        <w:t>nt</w:t>
      </w:r>
      <w:r w:rsidR="00066813" w:rsidRPr="0008001E">
        <w:rPr>
          <w:rFonts w:ascii="Times New Roman" w:hAnsi="Times New Roman" w:cs="Times New Roman"/>
          <w:sz w:val="24"/>
          <w:szCs w:val="24"/>
        </w:rPr>
        <w:t xml:space="preserve"> from Kericho 1/55 (1.8%).</w:t>
      </w:r>
    </w:p>
    <w:tbl>
      <w:tblPr>
        <w:tblStyle w:val="TableGrid"/>
        <w:tblW w:w="94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9"/>
        <w:gridCol w:w="1163"/>
        <w:gridCol w:w="1443"/>
        <w:gridCol w:w="1163"/>
        <w:gridCol w:w="1443"/>
        <w:gridCol w:w="1163"/>
        <w:gridCol w:w="1443"/>
      </w:tblGrid>
      <w:tr w:rsidR="002429C0" w:rsidRPr="008E4D0F" w14:paraId="69E1FBE4" w14:textId="77777777" w:rsidTr="007C127F">
        <w:trPr>
          <w:jc w:val="center"/>
        </w:trPr>
        <w:tc>
          <w:tcPr>
            <w:tcW w:w="1363" w:type="dxa"/>
            <w:tcBorders>
              <w:top w:val="single" w:sz="4" w:space="0" w:color="auto"/>
            </w:tcBorders>
          </w:tcPr>
          <w:p w14:paraId="7B90F021" w14:textId="4C8D8FC9" w:rsidR="002429C0" w:rsidRPr="0008001E" w:rsidRDefault="002429C0" w:rsidP="00D074C8">
            <w:pPr>
              <w:spacing w:line="360" w:lineRule="auto"/>
              <w:jc w:val="center"/>
              <w:rPr>
                <w:rFonts w:ascii="Times New Roman" w:hAnsi="Times New Roman" w:cs="Times New Roman"/>
                <w:b/>
                <w:bCs/>
                <w:sz w:val="24"/>
                <w:szCs w:val="24"/>
              </w:rPr>
            </w:pPr>
            <w:r w:rsidRPr="0008001E">
              <w:rPr>
                <w:rFonts w:ascii="Times New Roman" w:hAnsi="Times New Roman" w:cs="Times New Roman"/>
                <w:b/>
                <w:bCs/>
                <w:sz w:val="24"/>
                <w:szCs w:val="24"/>
              </w:rPr>
              <w:t>Holding system</w:t>
            </w:r>
          </w:p>
        </w:tc>
        <w:tc>
          <w:tcPr>
            <w:tcW w:w="2606" w:type="dxa"/>
            <w:gridSpan w:val="2"/>
            <w:tcBorders>
              <w:top w:val="single" w:sz="4" w:space="0" w:color="auto"/>
            </w:tcBorders>
          </w:tcPr>
          <w:p w14:paraId="31FA12AF" w14:textId="5A7E36F9" w:rsidR="002429C0" w:rsidRPr="0008001E" w:rsidRDefault="002429C0" w:rsidP="00D074C8">
            <w:pPr>
              <w:spacing w:line="360" w:lineRule="auto"/>
              <w:jc w:val="center"/>
              <w:rPr>
                <w:rFonts w:ascii="Times New Roman" w:hAnsi="Times New Roman" w:cs="Times New Roman"/>
                <w:b/>
                <w:bCs/>
                <w:sz w:val="24"/>
                <w:szCs w:val="24"/>
              </w:rPr>
            </w:pPr>
            <w:r w:rsidRPr="0008001E">
              <w:rPr>
                <w:rFonts w:ascii="Times New Roman" w:hAnsi="Times New Roman" w:cs="Times New Roman"/>
                <w:b/>
                <w:bCs/>
                <w:sz w:val="24"/>
                <w:szCs w:val="24"/>
              </w:rPr>
              <w:t>Overall study</w:t>
            </w:r>
          </w:p>
        </w:tc>
        <w:tc>
          <w:tcPr>
            <w:tcW w:w="2753" w:type="dxa"/>
            <w:gridSpan w:val="2"/>
            <w:tcBorders>
              <w:top w:val="single" w:sz="4" w:space="0" w:color="auto"/>
            </w:tcBorders>
          </w:tcPr>
          <w:p w14:paraId="0B9E23E8" w14:textId="1ED21747" w:rsidR="002429C0" w:rsidRPr="0008001E" w:rsidRDefault="002429C0" w:rsidP="00D074C8">
            <w:pPr>
              <w:spacing w:line="360" w:lineRule="auto"/>
              <w:jc w:val="center"/>
              <w:rPr>
                <w:rFonts w:ascii="Times New Roman" w:hAnsi="Times New Roman" w:cs="Times New Roman"/>
                <w:b/>
                <w:bCs/>
                <w:sz w:val="24"/>
                <w:szCs w:val="24"/>
              </w:rPr>
            </w:pPr>
            <w:proofErr w:type="spellStart"/>
            <w:r w:rsidRPr="0008001E">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2753" w:type="dxa"/>
            <w:gridSpan w:val="2"/>
            <w:tcBorders>
              <w:top w:val="single" w:sz="4" w:space="0" w:color="auto"/>
            </w:tcBorders>
          </w:tcPr>
          <w:p w14:paraId="0551804A" w14:textId="4E4B70F9" w:rsidR="002429C0" w:rsidRPr="0008001E" w:rsidRDefault="002429C0" w:rsidP="00D074C8">
            <w:pPr>
              <w:spacing w:line="360" w:lineRule="auto"/>
              <w:jc w:val="center"/>
              <w:rPr>
                <w:rFonts w:ascii="Times New Roman" w:hAnsi="Times New Roman" w:cs="Times New Roman"/>
                <w:b/>
                <w:bCs/>
                <w:sz w:val="24"/>
                <w:szCs w:val="24"/>
              </w:rPr>
            </w:pPr>
            <w:r w:rsidRPr="0008001E">
              <w:rPr>
                <w:rFonts w:ascii="Times New Roman" w:hAnsi="Times New Roman" w:cs="Times New Roman"/>
                <w:b/>
                <w:bCs/>
                <w:sz w:val="24"/>
                <w:szCs w:val="24"/>
              </w:rPr>
              <w:t>Kericho</w:t>
            </w:r>
          </w:p>
        </w:tc>
      </w:tr>
      <w:tr w:rsidR="00066813" w:rsidRPr="008E4D0F" w14:paraId="545E08DD" w14:textId="77777777" w:rsidTr="007C127F">
        <w:trPr>
          <w:jc w:val="center"/>
        </w:trPr>
        <w:tc>
          <w:tcPr>
            <w:tcW w:w="1363" w:type="dxa"/>
            <w:tcBorders>
              <w:bottom w:val="single" w:sz="4" w:space="0" w:color="auto"/>
            </w:tcBorders>
          </w:tcPr>
          <w:p w14:paraId="1D895816" w14:textId="77777777" w:rsidR="00066813" w:rsidRPr="0008001E" w:rsidRDefault="00066813" w:rsidP="00D074C8">
            <w:pPr>
              <w:spacing w:line="360" w:lineRule="auto"/>
              <w:jc w:val="center"/>
              <w:rPr>
                <w:rFonts w:ascii="Times New Roman" w:hAnsi="Times New Roman" w:cs="Times New Roman"/>
                <w:b/>
                <w:bCs/>
                <w:sz w:val="24"/>
                <w:szCs w:val="24"/>
              </w:rPr>
            </w:pPr>
          </w:p>
        </w:tc>
        <w:tc>
          <w:tcPr>
            <w:tcW w:w="1163" w:type="dxa"/>
            <w:tcBorders>
              <w:bottom w:val="single" w:sz="4" w:space="0" w:color="auto"/>
            </w:tcBorders>
          </w:tcPr>
          <w:p w14:paraId="3904F9F1" w14:textId="7DFCDD38" w:rsidR="00066813" w:rsidRPr="007C127F" w:rsidRDefault="007C127F" w:rsidP="00D074C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Numbers</w:t>
            </w:r>
          </w:p>
        </w:tc>
        <w:tc>
          <w:tcPr>
            <w:tcW w:w="1443" w:type="dxa"/>
            <w:tcBorders>
              <w:bottom w:val="single" w:sz="4" w:space="0" w:color="auto"/>
            </w:tcBorders>
          </w:tcPr>
          <w:p w14:paraId="0EF56400" w14:textId="1A295559" w:rsidR="00066813" w:rsidRPr="0008001E" w:rsidRDefault="00066813" w:rsidP="00D074C8">
            <w:pPr>
              <w:spacing w:line="360" w:lineRule="auto"/>
              <w:jc w:val="center"/>
              <w:rPr>
                <w:rFonts w:ascii="Times New Roman" w:hAnsi="Times New Roman" w:cs="Times New Roman"/>
                <w:b/>
                <w:bCs/>
                <w:sz w:val="24"/>
                <w:szCs w:val="24"/>
              </w:rPr>
            </w:pPr>
            <w:r w:rsidRPr="0008001E">
              <w:rPr>
                <w:rFonts w:ascii="Times New Roman" w:hAnsi="Times New Roman" w:cs="Times New Roman"/>
                <w:b/>
                <w:bCs/>
                <w:sz w:val="24"/>
                <w:szCs w:val="24"/>
              </w:rPr>
              <w:t>Percentages</w:t>
            </w:r>
          </w:p>
        </w:tc>
        <w:tc>
          <w:tcPr>
            <w:tcW w:w="1310" w:type="dxa"/>
            <w:tcBorders>
              <w:bottom w:val="single" w:sz="4" w:space="0" w:color="auto"/>
            </w:tcBorders>
          </w:tcPr>
          <w:p w14:paraId="770A187B" w14:textId="19409063" w:rsidR="00066813" w:rsidRPr="0008001E" w:rsidRDefault="00F74C30" w:rsidP="00D074C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Numbers</w:t>
            </w:r>
          </w:p>
        </w:tc>
        <w:tc>
          <w:tcPr>
            <w:tcW w:w="1443" w:type="dxa"/>
            <w:tcBorders>
              <w:bottom w:val="single" w:sz="4" w:space="0" w:color="auto"/>
            </w:tcBorders>
          </w:tcPr>
          <w:p w14:paraId="595A27A2" w14:textId="24F4A0DE" w:rsidR="00066813" w:rsidRPr="0008001E" w:rsidRDefault="00066813" w:rsidP="00D074C8">
            <w:pPr>
              <w:spacing w:line="360" w:lineRule="auto"/>
              <w:jc w:val="center"/>
              <w:rPr>
                <w:rFonts w:ascii="Times New Roman" w:hAnsi="Times New Roman" w:cs="Times New Roman"/>
                <w:b/>
                <w:bCs/>
                <w:sz w:val="24"/>
                <w:szCs w:val="24"/>
              </w:rPr>
            </w:pPr>
            <w:r w:rsidRPr="0008001E">
              <w:rPr>
                <w:rFonts w:ascii="Times New Roman" w:hAnsi="Times New Roman" w:cs="Times New Roman"/>
                <w:b/>
                <w:bCs/>
                <w:sz w:val="24"/>
                <w:szCs w:val="24"/>
              </w:rPr>
              <w:t>Percentages</w:t>
            </w:r>
          </w:p>
        </w:tc>
        <w:tc>
          <w:tcPr>
            <w:tcW w:w="1310" w:type="dxa"/>
            <w:tcBorders>
              <w:bottom w:val="single" w:sz="4" w:space="0" w:color="auto"/>
            </w:tcBorders>
          </w:tcPr>
          <w:p w14:paraId="72AF62EA" w14:textId="77088673" w:rsidR="00066813" w:rsidRPr="0008001E" w:rsidRDefault="00F74C30" w:rsidP="00D074C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Numbers</w:t>
            </w:r>
          </w:p>
        </w:tc>
        <w:tc>
          <w:tcPr>
            <w:tcW w:w="1443" w:type="dxa"/>
            <w:tcBorders>
              <w:bottom w:val="single" w:sz="4" w:space="0" w:color="auto"/>
            </w:tcBorders>
          </w:tcPr>
          <w:p w14:paraId="4D72AEE2" w14:textId="59CE8A51" w:rsidR="00066813" w:rsidRPr="0008001E" w:rsidRDefault="00066813" w:rsidP="00D074C8">
            <w:pPr>
              <w:spacing w:line="360" w:lineRule="auto"/>
              <w:jc w:val="center"/>
              <w:rPr>
                <w:rFonts w:ascii="Times New Roman" w:hAnsi="Times New Roman" w:cs="Times New Roman"/>
                <w:b/>
                <w:bCs/>
                <w:sz w:val="24"/>
                <w:szCs w:val="24"/>
              </w:rPr>
            </w:pPr>
            <w:r w:rsidRPr="0008001E">
              <w:rPr>
                <w:rFonts w:ascii="Times New Roman" w:hAnsi="Times New Roman" w:cs="Times New Roman"/>
                <w:b/>
                <w:bCs/>
                <w:sz w:val="24"/>
                <w:szCs w:val="24"/>
              </w:rPr>
              <w:t>Percentages</w:t>
            </w:r>
          </w:p>
        </w:tc>
      </w:tr>
      <w:tr w:rsidR="00066813" w:rsidRPr="008E4D0F" w14:paraId="1BA849E5" w14:textId="77777777" w:rsidTr="007C127F">
        <w:trPr>
          <w:jc w:val="center"/>
        </w:trPr>
        <w:tc>
          <w:tcPr>
            <w:tcW w:w="1363" w:type="dxa"/>
            <w:tcBorders>
              <w:top w:val="single" w:sz="4" w:space="0" w:color="auto"/>
            </w:tcBorders>
          </w:tcPr>
          <w:p w14:paraId="3686EC6A" w14:textId="4E7176B0" w:rsidR="00066813" w:rsidRPr="008E4D0F" w:rsidRDefault="00066813" w:rsidP="00D074C8">
            <w:pPr>
              <w:spacing w:line="360" w:lineRule="auto"/>
              <w:rPr>
                <w:rFonts w:ascii="Times New Roman" w:hAnsi="Times New Roman" w:cs="Times New Roman"/>
                <w:sz w:val="24"/>
                <w:szCs w:val="24"/>
              </w:rPr>
            </w:pPr>
            <w:r w:rsidRPr="008E4D0F">
              <w:rPr>
                <w:rFonts w:ascii="Times New Roman" w:hAnsi="Times New Roman" w:cs="Times New Roman"/>
                <w:sz w:val="24"/>
                <w:szCs w:val="24"/>
              </w:rPr>
              <w:t>Concr</w:t>
            </w:r>
            <w:r w:rsidR="00CC7066" w:rsidRPr="00402EE4">
              <w:rPr>
                <w:rFonts w:ascii="Times New Roman" w:hAnsi="Times New Roman" w:cs="Times New Roman"/>
                <w:iCs/>
                <w:sz w:val="24"/>
                <w:szCs w:val="24"/>
              </w:rPr>
              <w:t>et</w:t>
            </w:r>
            <w:r w:rsidRPr="008E4D0F">
              <w:rPr>
                <w:rFonts w:ascii="Times New Roman" w:hAnsi="Times New Roman" w:cs="Times New Roman"/>
                <w:sz w:val="24"/>
                <w:szCs w:val="24"/>
              </w:rPr>
              <w:t>e</w:t>
            </w:r>
          </w:p>
        </w:tc>
        <w:tc>
          <w:tcPr>
            <w:tcW w:w="1163" w:type="dxa"/>
            <w:tcBorders>
              <w:top w:val="single" w:sz="4" w:space="0" w:color="auto"/>
            </w:tcBorders>
          </w:tcPr>
          <w:p w14:paraId="71286816" w14:textId="5E516D53"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7</w:t>
            </w:r>
          </w:p>
        </w:tc>
        <w:tc>
          <w:tcPr>
            <w:tcW w:w="1443" w:type="dxa"/>
            <w:tcBorders>
              <w:top w:val="single" w:sz="4" w:space="0" w:color="auto"/>
            </w:tcBorders>
          </w:tcPr>
          <w:p w14:paraId="362DFC12" w14:textId="1CEEDFB8"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8</w:t>
            </w:r>
          </w:p>
        </w:tc>
        <w:tc>
          <w:tcPr>
            <w:tcW w:w="1310" w:type="dxa"/>
            <w:tcBorders>
              <w:top w:val="single" w:sz="4" w:space="0" w:color="auto"/>
            </w:tcBorders>
          </w:tcPr>
          <w:p w14:paraId="1D2BFD8E" w14:textId="0CA64ACC"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3</w:t>
            </w:r>
          </w:p>
        </w:tc>
        <w:tc>
          <w:tcPr>
            <w:tcW w:w="1443" w:type="dxa"/>
            <w:tcBorders>
              <w:top w:val="single" w:sz="4" w:space="0" w:color="auto"/>
            </w:tcBorders>
          </w:tcPr>
          <w:p w14:paraId="3BAB0136" w14:textId="16B804D1"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9.1</w:t>
            </w:r>
          </w:p>
        </w:tc>
        <w:tc>
          <w:tcPr>
            <w:tcW w:w="1310" w:type="dxa"/>
            <w:tcBorders>
              <w:top w:val="single" w:sz="4" w:space="0" w:color="auto"/>
            </w:tcBorders>
          </w:tcPr>
          <w:p w14:paraId="2A5A392E" w14:textId="2C9D8AB6"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4</w:t>
            </w:r>
          </w:p>
        </w:tc>
        <w:tc>
          <w:tcPr>
            <w:tcW w:w="1443" w:type="dxa"/>
            <w:tcBorders>
              <w:top w:val="single" w:sz="4" w:space="0" w:color="auto"/>
            </w:tcBorders>
          </w:tcPr>
          <w:p w14:paraId="625054E7" w14:textId="19DA7174"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7.3</w:t>
            </w:r>
          </w:p>
        </w:tc>
      </w:tr>
      <w:tr w:rsidR="00066813" w:rsidRPr="008E4D0F" w14:paraId="77F4B456" w14:textId="77777777" w:rsidTr="007C127F">
        <w:trPr>
          <w:jc w:val="center"/>
        </w:trPr>
        <w:tc>
          <w:tcPr>
            <w:tcW w:w="1363" w:type="dxa"/>
          </w:tcPr>
          <w:p w14:paraId="222795CF" w14:textId="3C2124C9" w:rsidR="00066813" w:rsidRPr="008E4D0F" w:rsidRDefault="00066813" w:rsidP="00D074C8">
            <w:pPr>
              <w:spacing w:line="360" w:lineRule="auto"/>
              <w:rPr>
                <w:rFonts w:ascii="Times New Roman" w:hAnsi="Times New Roman" w:cs="Times New Roman"/>
                <w:sz w:val="24"/>
                <w:szCs w:val="24"/>
              </w:rPr>
            </w:pPr>
            <w:r w:rsidRPr="008E4D0F">
              <w:rPr>
                <w:rFonts w:ascii="Times New Roman" w:hAnsi="Times New Roman" w:cs="Times New Roman"/>
                <w:sz w:val="24"/>
                <w:szCs w:val="24"/>
              </w:rPr>
              <w:t>Earthen</w:t>
            </w:r>
          </w:p>
        </w:tc>
        <w:tc>
          <w:tcPr>
            <w:tcW w:w="1163" w:type="dxa"/>
          </w:tcPr>
          <w:p w14:paraId="63AAE1D7" w14:textId="4FD84A36"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56</w:t>
            </w:r>
          </w:p>
        </w:tc>
        <w:tc>
          <w:tcPr>
            <w:tcW w:w="1443" w:type="dxa"/>
          </w:tcPr>
          <w:p w14:paraId="2DA6E56D" w14:textId="26581A1F"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64</w:t>
            </w:r>
          </w:p>
        </w:tc>
        <w:tc>
          <w:tcPr>
            <w:tcW w:w="1310" w:type="dxa"/>
          </w:tcPr>
          <w:p w14:paraId="76BC44C9" w14:textId="4F955CBF"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20</w:t>
            </w:r>
          </w:p>
        </w:tc>
        <w:tc>
          <w:tcPr>
            <w:tcW w:w="1443" w:type="dxa"/>
          </w:tcPr>
          <w:p w14:paraId="2FA7CA15" w14:textId="08F9D4F7"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61</w:t>
            </w:r>
          </w:p>
        </w:tc>
        <w:tc>
          <w:tcPr>
            <w:tcW w:w="1310" w:type="dxa"/>
          </w:tcPr>
          <w:p w14:paraId="5300533B" w14:textId="096695FF"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36</w:t>
            </w:r>
          </w:p>
        </w:tc>
        <w:tc>
          <w:tcPr>
            <w:tcW w:w="1443" w:type="dxa"/>
          </w:tcPr>
          <w:p w14:paraId="4E85E2D6" w14:textId="52A1B72C"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65</w:t>
            </w:r>
          </w:p>
        </w:tc>
      </w:tr>
      <w:tr w:rsidR="00066813" w:rsidRPr="008E4D0F" w14:paraId="0615F6F6" w14:textId="77777777" w:rsidTr="007C127F">
        <w:trPr>
          <w:jc w:val="center"/>
        </w:trPr>
        <w:tc>
          <w:tcPr>
            <w:tcW w:w="1363" w:type="dxa"/>
          </w:tcPr>
          <w:p w14:paraId="01B73BD6" w14:textId="0F2EE1F6" w:rsidR="00066813" w:rsidRPr="008E4D0F" w:rsidRDefault="00066813" w:rsidP="00D074C8">
            <w:pPr>
              <w:spacing w:line="360" w:lineRule="auto"/>
              <w:rPr>
                <w:rFonts w:ascii="Times New Roman" w:hAnsi="Times New Roman" w:cs="Times New Roman"/>
                <w:sz w:val="24"/>
                <w:szCs w:val="24"/>
              </w:rPr>
            </w:pPr>
            <w:r w:rsidRPr="008E4D0F">
              <w:rPr>
                <w:rFonts w:ascii="Times New Roman" w:hAnsi="Times New Roman" w:cs="Times New Roman"/>
                <w:sz w:val="24"/>
                <w:szCs w:val="24"/>
              </w:rPr>
              <w:t>Liner pond</w:t>
            </w:r>
          </w:p>
        </w:tc>
        <w:tc>
          <w:tcPr>
            <w:tcW w:w="1163" w:type="dxa"/>
          </w:tcPr>
          <w:p w14:paraId="6D7F2621" w14:textId="6A0615A7"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23</w:t>
            </w:r>
          </w:p>
        </w:tc>
        <w:tc>
          <w:tcPr>
            <w:tcW w:w="1443" w:type="dxa"/>
          </w:tcPr>
          <w:p w14:paraId="41E6B255" w14:textId="00E56D52"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26</w:t>
            </w:r>
          </w:p>
        </w:tc>
        <w:tc>
          <w:tcPr>
            <w:tcW w:w="1310" w:type="dxa"/>
          </w:tcPr>
          <w:p w14:paraId="4A54387A" w14:textId="20FD0374"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9</w:t>
            </w:r>
          </w:p>
        </w:tc>
        <w:tc>
          <w:tcPr>
            <w:tcW w:w="1443" w:type="dxa"/>
          </w:tcPr>
          <w:p w14:paraId="1C0772BE" w14:textId="5EC03085"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27</w:t>
            </w:r>
          </w:p>
        </w:tc>
        <w:tc>
          <w:tcPr>
            <w:tcW w:w="1310" w:type="dxa"/>
          </w:tcPr>
          <w:p w14:paraId="64C9B55E" w14:textId="6FB89D65"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14</w:t>
            </w:r>
          </w:p>
        </w:tc>
        <w:tc>
          <w:tcPr>
            <w:tcW w:w="1443" w:type="dxa"/>
          </w:tcPr>
          <w:p w14:paraId="293FC8E4" w14:textId="450B477F"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25</w:t>
            </w:r>
          </w:p>
        </w:tc>
      </w:tr>
      <w:tr w:rsidR="00066813" w:rsidRPr="008E4D0F" w14:paraId="4014E34B" w14:textId="77777777" w:rsidTr="007C127F">
        <w:trPr>
          <w:jc w:val="center"/>
        </w:trPr>
        <w:tc>
          <w:tcPr>
            <w:tcW w:w="1363" w:type="dxa"/>
          </w:tcPr>
          <w:p w14:paraId="13AFFA63" w14:textId="423290D7" w:rsidR="00066813" w:rsidRPr="008E4D0F" w:rsidRDefault="00066813" w:rsidP="00D074C8">
            <w:pPr>
              <w:spacing w:line="360" w:lineRule="auto"/>
              <w:rPr>
                <w:rFonts w:ascii="Times New Roman" w:hAnsi="Times New Roman" w:cs="Times New Roman"/>
                <w:sz w:val="24"/>
                <w:szCs w:val="24"/>
              </w:rPr>
            </w:pPr>
            <w:r w:rsidRPr="008E4D0F">
              <w:rPr>
                <w:rFonts w:ascii="Times New Roman" w:hAnsi="Times New Roman" w:cs="Times New Roman"/>
                <w:sz w:val="24"/>
                <w:szCs w:val="24"/>
              </w:rPr>
              <w:t>Liner</w:t>
            </w:r>
            <w:r w:rsidR="0091461C">
              <w:rPr>
                <w:rFonts w:ascii="Times New Roman" w:hAnsi="Times New Roman" w:cs="Times New Roman"/>
                <w:sz w:val="24"/>
                <w:szCs w:val="24"/>
              </w:rPr>
              <w:t>(greenhouse)</w:t>
            </w:r>
            <w:r w:rsidR="002429C0" w:rsidRPr="008E4D0F">
              <w:rPr>
                <w:rFonts w:ascii="Times New Roman" w:hAnsi="Times New Roman" w:cs="Times New Roman"/>
                <w:sz w:val="24"/>
                <w:szCs w:val="24"/>
              </w:rPr>
              <w:t xml:space="preserve"> </w:t>
            </w:r>
          </w:p>
        </w:tc>
        <w:tc>
          <w:tcPr>
            <w:tcW w:w="1163" w:type="dxa"/>
          </w:tcPr>
          <w:p w14:paraId="61255239" w14:textId="2ADCA60E"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1</w:t>
            </w:r>
          </w:p>
        </w:tc>
        <w:tc>
          <w:tcPr>
            <w:tcW w:w="1443" w:type="dxa"/>
          </w:tcPr>
          <w:p w14:paraId="6FD03FA1" w14:textId="61363A66"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1.1</w:t>
            </w:r>
          </w:p>
        </w:tc>
        <w:tc>
          <w:tcPr>
            <w:tcW w:w="1310" w:type="dxa"/>
          </w:tcPr>
          <w:p w14:paraId="2325E50C" w14:textId="7CE18CA8"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0</w:t>
            </w:r>
          </w:p>
        </w:tc>
        <w:tc>
          <w:tcPr>
            <w:tcW w:w="1443" w:type="dxa"/>
          </w:tcPr>
          <w:p w14:paraId="7FD0C403" w14:textId="73DE0316"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0</w:t>
            </w:r>
          </w:p>
        </w:tc>
        <w:tc>
          <w:tcPr>
            <w:tcW w:w="1310" w:type="dxa"/>
          </w:tcPr>
          <w:p w14:paraId="06FCB24F" w14:textId="27295F26"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1</w:t>
            </w:r>
          </w:p>
        </w:tc>
        <w:tc>
          <w:tcPr>
            <w:tcW w:w="1443" w:type="dxa"/>
          </w:tcPr>
          <w:p w14:paraId="2751470F" w14:textId="45DEBA85"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1.8</w:t>
            </w:r>
          </w:p>
        </w:tc>
      </w:tr>
      <w:tr w:rsidR="00066813" w:rsidRPr="008E4D0F" w14:paraId="655D1BE4" w14:textId="77777777" w:rsidTr="007C127F">
        <w:trPr>
          <w:jc w:val="center"/>
        </w:trPr>
        <w:tc>
          <w:tcPr>
            <w:tcW w:w="1363" w:type="dxa"/>
          </w:tcPr>
          <w:p w14:paraId="7C6094FA" w14:textId="5A1C446A" w:rsidR="00066813" w:rsidRPr="008E4D0F" w:rsidRDefault="002429C0" w:rsidP="00D074C8">
            <w:pPr>
              <w:spacing w:line="360" w:lineRule="auto"/>
              <w:rPr>
                <w:rFonts w:ascii="Times New Roman" w:hAnsi="Times New Roman" w:cs="Times New Roman"/>
                <w:sz w:val="24"/>
                <w:szCs w:val="24"/>
              </w:rPr>
            </w:pPr>
            <w:r w:rsidRPr="008E4D0F">
              <w:rPr>
                <w:rFonts w:ascii="Times New Roman" w:hAnsi="Times New Roman" w:cs="Times New Roman"/>
                <w:sz w:val="24"/>
                <w:szCs w:val="24"/>
              </w:rPr>
              <w:t>Aquaponics</w:t>
            </w:r>
          </w:p>
        </w:tc>
        <w:tc>
          <w:tcPr>
            <w:tcW w:w="1163" w:type="dxa"/>
          </w:tcPr>
          <w:p w14:paraId="204027C5" w14:textId="3CC34DB8"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1</w:t>
            </w:r>
          </w:p>
        </w:tc>
        <w:tc>
          <w:tcPr>
            <w:tcW w:w="1443" w:type="dxa"/>
          </w:tcPr>
          <w:p w14:paraId="5842683D" w14:textId="51F383EF"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1.1</w:t>
            </w:r>
          </w:p>
        </w:tc>
        <w:tc>
          <w:tcPr>
            <w:tcW w:w="1310" w:type="dxa"/>
          </w:tcPr>
          <w:p w14:paraId="06A5C46E" w14:textId="3F39DCEB"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1</w:t>
            </w:r>
          </w:p>
        </w:tc>
        <w:tc>
          <w:tcPr>
            <w:tcW w:w="1443" w:type="dxa"/>
          </w:tcPr>
          <w:p w14:paraId="206D6264" w14:textId="29DD02C2"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3</w:t>
            </w:r>
          </w:p>
        </w:tc>
        <w:tc>
          <w:tcPr>
            <w:tcW w:w="1310" w:type="dxa"/>
          </w:tcPr>
          <w:p w14:paraId="1F64532C" w14:textId="1EBF88B9"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0</w:t>
            </w:r>
          </w:p>
        </w:tc>
        <w:tc>
          <w:tcPr>
            <w:tcW w:w="1443" w:type="dxa"/>
          </w:tcPr>
          <w:p w14:paraId="66D78557" w14:textId="34ECD62F" w:rsidR="00066813"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0</w:t>
            </w:r>
          </w:p>
        </w:tc>
      </w:tr>
      <w:tr w:rsidR="002429C0" w:rsidRPr="008E4D0F" w14:paraId="06BB2612" w14:textId="77777777" w:rsidTr="007C127F">
        <w:trPr>
          <w:jc w:val="center"/>
        </w:trPr>
        <w:tc>
          <w:tcPr>
            <w:tcW w:w="1363" w:type="dxa"/>
            <w:tcBorders>
              <w:bottom w:val="single" w:sz="4" w:space="0" w:color="auto"/>
            </w:tcBorders>
          </w:tcPr>
          <w:p w14:paraId="3369EC94" w14:textId="436F2CAC" w:rsidR="002429C0" w:rsidRPr="0008001E" w:rsidRDefault="002429C0" w:rsidP="00D074C8">
            <w:pPr>
              <w:spacing w:line="360" w:lineRule="auto"/>
              <w:rPr>
                <w:rFonts w:ascii="Times New Roman" w:hAnsi="Times New Roman" w:cs="Times New Roman"/>
                <w:b/>
                <w:bCs/>
                <w:sz w:val="24"/>
                <w:szCs w:val="24"/>
              </w:rPr>
            </w:pPr>
            <w:r w:rsidRPr="0008001E">
              <w:rPr>
                <w:rFonts w:ascii="Times New Roman" w:hAnsi="Times New Roman" w:cs="Times New Roman"/>
                <w:b/>
                <w:bCs/>
                <w:sz w:val="24"/>
                <w:szCs w:val="24"/>
              </w:rPr>
              <w:t>Total</w:t>
            </w:r>
          </w:p>
        </w:tc>
        <w:tc>
          <w:tcPr>
            <w:tcW w:w="1163" w:type="dxa"/>
            <w:tcBorders>
              <w:bottom w:val="single" w:sz="4" w:space="0" w:color="auto"/>
            </w:tcBorders>
          </w:tcPr>
          <w:p w14:paraId="01A5B659" w14:textId="105DDAED" w:rsidR="002429C0"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88</w:t>
            </w:r>
          </w:p>
        </w:tc>
        <w:tc>
          <w:tcPr>
            <w:tcW w:w="1443" w:type="dxa"/>
            <w:tcBorders>
              <w:bottom w:val="single" w:sz="4" w:space="0" w:color="auto"/>
            </w:tcBorders>
          </w:tcPr>
          <w:p w14:paraId="4D5119DF" w14:textId="0AC602CD" w:rsidR="002429C0" w:rsidRPr="008E4D0F" w:rsidRDefault="002429C0"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100</w:t>
            </w:r>
          </w:p>
        </w:tc>
        <w:tc>
          <w:tcPr>
            <w:tcW w:w="1310" w:type="dxa"/>
            <w:tcBorders>
              <w:bottom w:val="single" w:sz="4" w:space="0" w:color="auto"/>
            </w:tcBorders>
          </w:tcPr>
          <w:p w14:paraId="3B5A59ED" w14:textId="2E29AB20" w:rsidR="002429C0" w:rsidRPr="008E4D0F" w:rsidRDefault="008E4D0F"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33</w:t>
            </w:r>
          </w:p>
        </w:tc>
        <w:tc>
          <w:tcPr>
            <w:tcW w:w="1443" w:type="dxa"/>
            <w:tcBorders>
              <w:bottom w:val="single" w:sz="4" w:space="0" w:color="auto"/>
            </w:tcBorders>
          </w:tcPr>
          <w:p w14:paraId="1438BD34" w14:textId="48801C90" w:rsidR="002429C0" w:rsidRPr="008E4D0F" w:rsidRDefault="008E4D0F"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100</w:t>
            </w:r>
          </w:p>
        </w:tc>
        <w:tc>
          <w:tcPr>
            <w:tcW w:w="1310" w:type="dxa"/>
            <w:tcBorders>
              <w:bottom w:val="single" w:sz="4" w:space="0" w:color="auto"/>
            </w:tcBorders>
          </w:tcPr>
          <w:p w14:paraId="5FBF4124" w14:textId="7AB43E9C" w:rsidR="002429C0" w:rsidRPr="008E4D0F" w:rsidRDefault="008E4D0F"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55</w:t>
            </w:r>
          </w:p>
        </w:tc>
        <w:tc>
          <w:tcPr>
            <w:tcW w:w="1443" w:type="dxa"/>
            <w:tcBorders>
              <w:bottom w:val="single" w:sz="4" w:space="0" w:color="auto"/>
            </w:tcBorders>
          </w:tcPr>
          <w:p w14:paraId="4732E655" w14:textId="15A45A30" w:rsidR="002429C0" w:rsidRPr="008E4D0F" w:rsidRDefault="008E4D0F" w:rsidP="00D074C8">
            <w:pPr>
              <w:spacing w:line="360" w:lineRule="auto"/>
              <w:jc w:val="center"/>
              <w:rPr>
                <w:rFonts w:ascii="Times New Roman" w:hAnsi="Times New Roman" w:cs="Times New Roman"/>
                <w:sz w:val="24"/>
                <w:szCs w:val="24"/>
              </w:rPr>
            </w:pPr>
            <w:r w:rsidRPr="008E4D0F">
              <w:rPr>
                <w:rFonts w:ascii="Times New Roman" w:hAnsi="Times New Roman" w:cs="Times New Roman"/>
                <w:sz w:val="24"/>
                <w:szCs w:val="24"/>
              </w:rPr>
              <w:t>100</w:t>
            </w:r>
          </w:p>
        </w:tc>
      </w:tr>
    </w:tbl>
    <w:p w14:paraId="10566198" w14:textId="78CA37A6" w:rsidR="00066813" w:rsidRPr="00302591" w:rsidRDefault="00302591" w:rsidP="00302591">
      <w:pPr>
        <w:pStyle w:val="Caption"/>
        <w:rPr>
          <w:rFonts w:ascii="Times New Roman" w:hAnsi="Times New Roman" w:cs="Times New Roman"/>
          <w:i w:val="0"/>
          <w:iCs w:val="0"/>
          <w:color w:val="auto"/>
          <w:sz w:val="24"/>
          <w:szCs w:val="24"/>
        </w:rPr>
      </w:pPr>
      <w:bookmarkStart w:id="165" w:name="_Toc146617061"/>
      <w:bookmarkStart w:id="166" w:name="_Toc146696516"/>
      <w:bookmarkStart w:id="167" w:name="_Toc146699009"/>
      <w:r w:rsidRPr="00302591">
        <w:rPr>
          <w:rFonts w:ascii="Times New Roman" w:hAnsi="Times New Roman" w:cs="Times New Roman"/>
          <w:i w:val="0"/>
          <w:iCs w:val="0"/>
          <w:color w:val="auto"/>
          <w:sz w:val="24"/>
          <w:szCs w:val="24"/>
        </w:rPr>
        <w:t xml:space="preserve">Table </w:t>
      </w:r>
      <w:r w:rsidRPr="00302591">
        <w:rPr>
          <w:rFonts w:ascii="Times New Roman" w:hAnsi="Times New Roman" w:cs="Times New Roman"/>
          <w:i w:val="0"/>
          <w:iCs w:val="0"/>
          <w:color w:val="auto"/>
          <w:sz w:val="24"/>
          <w:szCs w:val="24"/>
        </w:rPr>
        <w:fldChar w:fldCharType="begin"/>
      </w:r>
      <w:r w:rsidRPr="00302591">
        <w:rPr>
          <w:rFonts w:ascii="Times New Roman" w:hAnsi="Times New Roman" w:cs="Times New Roman"/>
          <w:i w:val="0"/>
          <w:iCs w:val="0"/>
          <w:color w:val="auto"/>
          <w:sz w:val="24"/>
          <w:szCs w:val="24"/>
        </w:rPr>
        <w:instrText xml:space="preserve"> SEQ Table \* ARABIC </w:instrText>
      </w:r>
      <w:r w:rsidRPr="00302591">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6</w:t>
      </w:r>
      <w:r w:rsidRPr="00302591">
        <w:rPr>
          <w:rFonts w:ascii="Times New Roman" w:hAnsi="Times New Roman" w:cs="Times New Roman"/>
          <w:i w:val="0"/>
          <w:iCs w:val="0"/>
          <w:color w:val="auto"/>
          <w:sz w:val="24"/>
          <w:szCs w:val="24"/>
        </w:rPr>
        <w:fldChar w:fldCharType="end"/>
      </w:r>
      <w:r w:rsidRPr="00302591">
        <w:rPr>
          <w:rFonts w:ascii="Times New Roman" w:hAnsi="Times New Roman" w:cs="Times New Roman"/>
          <w:i w:val="0"/>
          <w:iCs w:val="0"/>
          <w:color w:val="auto"/>
          <w:sz w:val="24"/>
          <w:szCs w:val="24"/>
        </w:rPr>
        <w:t>.</w:t>
      </w:r>
      <w:r w:rsidR="007C127F" w:rsidRPr="00302591">
        <w:rPr>
          <w:rFonts w:ascii="Times New Roman" w:hAnsi="Times New Roman" w:cs="Times New Roman"/>
          <w:i w:val="0"/>
          <w:iCs w:val="0"/>
          <w:color w:val="auto"/>
          <w:sz w:val="24"/>
          <w:szCs w:val="24"/>
        </w:rPr>
        <w:t xml:space="preserve">Fish holding systems in </w:t>
      </w:r>
      <w:proofErr w:type="spellStart"/>
      <w:r w:rsidR="007C127F" w:rsidRPr="00302591">
        <w:rPr>
          <w:rFonts w:ascii="Times New Roman" w:hAnsi="Times New Roman" w:cs="Times New Roman"/>
          <w:i w:val="0"/>
          <w:iCs w:val="0"/>
          <w:color w:val="auto"/>
          <w:sz w:val="24"/>
          <w:szCs w:val="24"/>
        </w:rPr>
        <w:t>Bomet</w:t>
      </w:r>
      <w:proofErr w:type="spellEnd"/>
      <w:r w:rsidR="007C127F" w:rsidRPr="00302591">
        <w:rPr>
          <w:rFonts w:ascii="Times New Roman" w:hAnsi="Times New Roman" w:cs="Times New Roman"/>
          <w:i w:val="0"/>
          <w:iCs w:val="0"/>
          <w:color w:val="auto"/>
          <w:sz w:val="24"/>
          <w:szCs w:val="24"/>
        </w:rPr>
        <w:t xml:space="preserve"> and Kericho county</w:t>
      </w:r>
      <w:bookmarkEnd w:id="165"/>
      <w:bookmarkEnd w:id="166"/>
      <w:bookmarkEnd w:id="167"/>
    </w:p>
    <w:p w14:paraId="60A485D4" w14:textId="79AC9E48" w:rsidR="00D656B2" w:rsidRPr="00D656B2" w:rsidRDefault="00D656B2" w:rsidP="00D074C8">
      <w:pPr>
        <w:pStyle w:val="Heading3"/>
        <w:spacing w:line="360" w:lineRule="auto"/>
        <w:rPr>
          <w:rFonts w:ascii="Times New Roman" w:hAnsi="Times New Roman" w:cs="Times New Roman"/>
          <w:b/>
        </w:rPr>
      </w:pPr>
      <w:bookmarkStart w:id="168" w:name="_Toc146698954"/>
      <w:r w:rsidRPr="00F24CAA">
        <w:rPr>
          <w:rFonts w:ascii="Times New Roman" w:hAnsi="Times New Roman" w:cs="Times New Roman"/>
          <w:b/>
          <w:color w:val="000000" w:themeColor="text1"/>
        </w:rPr>
        <w:t>4.</w:t>
      </w:r>
      <w:r w:rsidR="00FF738B" w:rsidRPr="00F24CAA">
        <w:rPr>
          <w:rFonts w:ascii="Times New Roman" w:hAnsi="Times New Roman" w:cs="Times New Roman"/>
          <w:b/>
          <w:color w:val="000000" w:themeColor="text1"/>
        </w:rPr>
        <w:t>2</w:t>
      </w:r>
      <w:r w:rsidRPr="00F24CAA">
        <w:rPr>
          <w:rFonts w:ascii="Times New Roman" w:hAnsi="Times New Roman" w:cs="Times New Roman"/>
          <w:b/>
          <w:color w:val="000000" w:themeColor="text1"/>
        </w:rPr>
        <w:t>.</w:t>
      </w:r>
      <w:r w:rsidR="00FF738B" w:rsidRPr="00F24CAA">
        <w:rPr>
          <w:rFonts w:ascii="Times New Roman" w:hAnsi="Times New Roman" w:cs="Times New Roman"/>
          <w:b/>
          <w:color w:val="000000" w:themeColor="text1"/>
        </w:rPr>
        <w:t>3</w:t>
      </w:r>
      <w:r w:rsidRPr="00F24CAA">
        <w:rPr>
          <w:rFonts w:ascii="Times New Roman" w:hAnsi="Times New Roman" w:cs="Times New Roman"/>
          <w:b/>
          <w:color w:val="000000" w:themeColor="text1"/>
        </w:rPr>
        <w:t xml:space="preserve"> Fish species cultured</w:t>
      </w:r>
      <w:bookmarkEnd w:id="168"/>
    </w:p>
    <w:p w14:paraId="283F9D15" w14:textId="305D2F46" w:rsidR="005A7B94" w:rsidRPr="00C65B4E" w:rsidRDefault="00D656B2" w:rsidP="00C65B4E">
      <w:pPr>
        <w:spacing w:line="360" w:lineRule="auto"/>
        <w:jc w:val="both"/>
      </w:pPr>
      <w:r>
        <w:t xml:space="preserve"> </w:t>
      </w:r>
      <w:r w:rsidRPr="007C127F">
        <w:rPr>
          <w:rFonts w:ascii="Times New Roman" w:hAnsi="Times New Roman" w:cs="Times New Roman"/>
          <w:sz w:val="24"/>
          <w:szCs w:val="24"/>
        </w:rPr>
        <w:t>95%</w:t>
      </w:r>
      <w:r w:rsidRPr="007B686C">
        <w:rPr>
          <w:rFonts w:ascii="Times New Roman" w:hAnsi="Times New Roman" w:cs="Times New Roman"/>
          <w:sz w:val="24"/>
          <w:szCs w:val="24"/>
        </w:rPr>
        <w:t xml:space="preserve"> of the farmers (84/88) interviewed were farming Nile tilapia. </w:t>
      </w:r>
      <w:r w:rsidRPr="007C127F">
        <w:rPr>
          <w:rFonts w:ascii="Times New Roman" w:hAnsi="Times New Roman" w:cs="Times New Roman"/>
          <w:sz w:val="24"/>
          <w:szCs w:val="24"/>
        </w:rPr>
        <w:t>32/33</w:t>
      </w:r>
      <w:r w:rsidRPr="007B686C">
        <w:rPr>
          <w:rFonts w:ascii="Times New Roman" w:hAnsi="Times New Roman" w:cs="Times New Roman"/>
          <w:sz w:val="24"/>
          <w:szCs w:val="24"/>
        </w:rPr>
        <w:t xml:space="preserve"> (97%) in </w:t>
      </w:r>
      <w:proofErr w:type="spellStart"/>
      <w:r w:rsidRPr="007B686C">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Pr="00402EE4">
        <w:rPr>
          <w:rFonts w:ascii="Times New Roman" w:hAnsi="Times New Roman" w:cs="Times New Roman"/>
          <w:iCs/>
          <w:sz w:val="24"/>
          <w:szCs w:val="24"/>
        </w:rPr>
        <w:t xml:space="preserve"> </w:t>
      </w:r>
      <w:r w:rsidRPr="007B686C">
        <w:rPr>
          <w:rFonts w:ascii="Times New Roman" w:hAnsi="Times New Roman" w:cs="Times New Roman"/>
          <w:sz w:val="24"/>
          <w:szCs w:val="24"/>
        </w:rPr>
        <w:t xml:space="preserve">while 52/55 (95%) in Kericho. </w:t>
      </w:r>
      <w:r w:rsidRPr="007C127F">
        <w:rPr>
          <w:rFonts w:ascii="Times New Roman" w:hAnsi="Times New Roman" w:cs="Times New Roman"/>
          <w:sz w:val="24"/>
          <w:szCs w:val="24"/>
        </w:rPr>
        <w:t>3.4</w:t>
      </w:r>
      <w:r w:rsidR="009C6ADF" w:rsidRPr="007C127F">
        <w:rPr>
          <w:rFonts w:ascii="Times New Roman" w:hAnsi="Times New Roman" w:cs="Times New Roman"/>
          <w:sz w:val="24"/>
          <w:szCs w:val="24"/>
        </w:rPr>
        <w:t>%</w:t>
      </w:r>
      <w:r w:rsidR="009C6ADF" w:rsidRPr="007B686C">
        <w:rPr>
          <w:rFonts w:ascii="Times New Roman" w:hAnsi="Times New Roman" w:cs="Times New Roman"/>
          <w:sz w:val="24"/>
          <w:szCs w:val="24"/>
        </w:rPr>
        <w:t xml:space="preserve"> (</w:t>
      </w:r>
      <w:r w:rsidRPr="007B686C">
        <w:rPr>
          <w:rFonts w:ascii="Times New Roman" w:hAnsi="Times New Roman" w:cs="Times New Roman"/>
          <w:sz w:val="24"/>
          <w:szCs w:val="24"/>
        </w:rPr>
        <w:t xml:space="preserve">3/88) of the respondents were practicing polyculture of </w:t>
      </w:r>
      <w:r w:rsidR="00101C35" w:rsidRPr="007C127F">
        <w:rPr>
          <w:rFonts w:ascii="Times New Roman" w:hAnsi="Times New Roman" w:cs="Times New Roman"/>
          <w:sz w:val="24"/>
          <w:szCs w:val="24"/>
        </w:rPr>
        <w:t>t</w:t>
      </w:r>
      <w:r w:rsidRPr="007B686C">
        <w:rPr>
          <w:rFonts w:ascii="Times New Roman" w:hAnsi="Times New Roman" w:cs="Times New Roman"/>
          <w:sz w:val="24"/>
          <w:szCs w:val="24"/>
        </w:rPr>
        <w:t>ilapia and catfish</w:t>
      </w:r>
      <w:r w:rsidR="009C6ADF" w:rsidRPr="007B686C">
        <w:rPr>
          <w:rFonts w:ascii="Times New Roman" w:hAnsi="Times New Roman" w:cs="Times New Roman"/>
          <w:sz w:val="24"/>
          <w:szCs w:val="24"/>
        </w:rPr>
        <w:t xml:space="preserve">, all of the 3/55 (5.5%) farmers were from Kericho. Only 1.1% (1/88) were farming catfish and the respondent 1/33 (3%) was from </w:t>
      </w:r>
      <w:proofErr w:type="spellStart"/>
      <w:r w:rsidR="009C6ADF" w:rsidRPr="007B686C">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9C6ADF" w:rsidRPr="00402EE4">
        <w:rPr>
          <w:rFonts w:ascii="Times New Roman" w:hAnsi="Times New Roman" w:cs="Times New Roman"/>
          <w:iCs/>
          <w:sz w:val="24"/>
          <w:szCs w:val="24"/>
        </w:rPr>
        <w:t xml:space="preserve"> </w:t>
      </w:r>
      <w:r w:rsidR="009C6ADF" w:rsidRPr="007B686C">
        <w:rPr>
          <w:rFonts w:ascii="Times New Roman" w:hAnsi="Times New Roman" w:cs="Times New Roman"/>
          <w:sz w:val="24"/>
          <w:szCs w:val="24"/>
        </w:rPr>
        <w:t>county</w:t>
      </w:r>
      <w:r w:rsidR="009C6AD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1155"/>
        <w:gridCol w:w="1434"/>
        <w:gridCol w:w="1156"/>
        <w:gridCol w:w="1434"/>
        <w:gridCol w:w="1156"/>
        <w:gridCol w:w="1434"/>
      </w:tblGrid>
      <w:tr w:rsidR="001C4DC3" w:rsidRPr="001C4DC3" w14:paraId="59D72EA7" w14:textId="77777777" w:rsidTr="00C65B4E">
        <w:tc>
          <w:tcPr>
            <w:tcW w:w="923" w:type="dxa"/>
            <w:tcBorders>
              <w:top w:val="single" w:sz="4" w:space="0" w:color="auto"/>
            </w:tcBorders>
          </w:tcPr>
          <w:p w14:paraId="39432697" w14:textId="43B41E89" w:rsidR="001C4DC3" w:rsidRPr="005A7B94" w:rsidRDefault="001C4DC3" w:rsidP="00D074C8">
            <w:pPr>
              <w:spacing w:line="360" w:lineRule="auto"/>
              <w:rPr>
                <w:rFonts w:ascii="Times New Roman" w:hAnsi="Times New Roman" w:cs="Times New Roman"/>
                <w:b/>
                <w:bCs/>
                <w:sz w:val="24"/>
                <w:szCs w:val="24"/>
              </w:rPr>
            </w:pPr>
            <w:r w:rsidRPr="005A7B94">
              <w:rPr>
                <w:rFonts w:ascii="Times New Roman" w:hAnsi="Times New Roman" w:cs="Times New Roman"/>
                <w:b/>
                <w:bCs/>
                <w:sz w:val="24"/>
                <w:szCs w:val="24"/>
              </w:rPr>
              <w:t>Fish species</w:t>
            </w:r>
          </w:p>
        </w:tc>
        <w:tc>
          <w:tcPr>
            <w:tcW w:w="1163" w:type="dxa"/>
            <w:tcBorders>
              <w:top w:val="single" w:sz="4" w:space="0" w:color="auto"/>
            </w:tcBorders>
          </w:tcPr>
          <w:p w14:paraId="602C3789" w14:textId="062D6F66" w:rsidR="001C4DC3" w:rsidRPr="005A7B94" w:rsidRDefault="001C4DC3" w:rsidP="00D074C8">
            <w:pPr>
              <w:spacing w:line="360" w:lineRule="auto"/>
              <w:rPr>
                <w:rFonts w:ascii="Times New Roman" w:hAnsi="Times New Roman" w:cs="Times New Roman"/>
                <w:b/>
                <w:bCs/>
                <w:sz w:val="24"/>
                <w:szCs w:val="24"/>
              </w:rPr>
            </w:pPr>
            <w:r w:rsidRPr="005A7B94">
              <w:rPr>
                <w:rFonts w:ascii="Times New Roman" w:hAnsi="Times New Roman" w:cs="Times New Roman"/>
                <w:b/>
                <w:bCs/>
                <w:sz w:val="24"/>
                <w:szCs w:val="24"/>
              </w:rPr>
              <w:t xml:space="preserve">Overall </w:t>
            </w:r>
            <w:r w:rsidR="000649A5">
              <w:rPr>
                <w:rFonts w:ascii="Times New Roman" w:hAnsi="Times New Roman" w:cs="Times New Roman"/>
                <w:b/>
                <w:bCs/>
                <w:sz w:val="24"/>
                <w:szCs w:val="24"/>
              </w:rPr>
              <w:t xml:space="preserve">    </w:t>
            </w:r>
            <w:r w:rsidRPr="005A7B94">
              <w:rPr>
                <w:rFonts w:ascii="Times New Roman" w:hAnsi="Times New Roman" w:cs="Times New Roman"/>
                <w:b/>
                <w:bCs/>
                <w:sz w:val="24"/>
                <w:szCs w:val="24"/>
              </w:rPr>
              <w:t>Study</w:t>
            </w:r>
          </w:p>
        </w:tc>
        <w:tc>
          <w:tcPr>
            <w:tcW w:w="1443" w:type="dxa"/>
            <w:tcBorders>
              <w:top w:val="single" w:sz="4" w:space="0" w:color="auto"/>
            </w:tcBorders>
          </w:tcPr>
          <w:p w14:paraId="1B5B7AF5" w14:textId="77777777" w:rsidR="001C4DC3" w:rsidRPr="005A7B94" w:rsidRDefault="001C4DC3" w:rsidP="00D074C8">
            <w:pPr>
              <w:spacing w:line="360" w:lineRule="auto"/>
              <w:rPr>
                <w:rFonts w:ascii="Times New Roman" w:hAnsi="Times New Roman" w:cs="Times New Roman"/>
                <w:b/>
                <w:bCs/>
                <w:sz w:val="24"/>
                <w:szCs w:val="24"/>
              </w:rPr>
            </w:pPr>
          </w:p>
        </w:tc>
        <w:tc>
          <w:tcPr>
            <w:tcW w:w="1310" w:type="dxa"/>
            <w:tcBorders>
              <w:top w:val="single" w:sz="4" w:space="0" w:color="auto"/>
            </w:tcBorders>
          </w:tcPr>
          <w:p w14:paraId="1F88C9F8" w14:textId="222567BA" w:rsidR="001C4DC3" w:rsidRPr="005A7B94" w:rsidRDefault="000649A5"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001C4DC3" w:rsidRPr="005A7B94">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1443" w:type="dxa"/>
            <w:tcBorders>
              <w:top w:val="single" w:sz="4" w:space="0" w:color="auto"/>
            </w:tcBorders>
          </w:tcPr>
          <w:p w14:paraId="5DB8F513" w14:textId="77777777" w:rsidR="001C4DC3" w:rsidRPr="005A7B94" w:rsidRDefault="001C4DC3" w:rsidP="00D074C8">
            <w:pPr>
              <w:spacing w:line="360" w:lineRule="auto"/>
              <w:rPr>
                <w:rFonts w:ascii="Times New Roman" w:hAnsi="Times New Roman" w:cs="Times New Roman"/>
                <w:b/>
                <w:bCs/>
                <w:sz w:val="24"/>
                <w:szCs w:val="24"/>
              </w:rPr>
            </w:pPr>
          </w:p>
        </w:tc>
        <w:tc>
          <w:tcPr>
            <w:tcW w:w="1310" w:type="dxa"/>
            <w:tcBorders>
              <w:top w:val="single" w:sz="4" w:space="0" w:color="auto"/>
            </w:tcBorders>
          </w:tcPr>
          <w:p w14:paraId="1B9ECCC5" w14:textId="446B77CA" w:rsidR="001C4DC3" w:rsidRPr="005A7B94" w:rsidRDefault="000649A5"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1C4DC3" w:rsidRPr="005A7B94">
              <w:rPr>
                <w:rFonts w:ascii="Times New Roman" w:hAnsi="Times New Roman" w:cs="Times New Roman"/>
                <w:b/>
                <w:bCs/>
                <w:sz w:val="24"/>
                <w:szCs w:val="24"/>
              </w:rPr>
              <w:t>Kericho</w:t>
            </w:r>
          </w:p>
        </w:tc>
        <w:tc>
          <w:tcPr>
            <w:tcW w:w="1443" w:type="dxa"/>
            <w:tcBorders>
              <w:top w:val="single" w:sz="4" w:space="0" w:color="auto"/>
            </w:tcBorders>
          </w:tcPr>
          <w:p w14:paraId="36226680" w14:textId="77777777" w:rsidR="001C4DC3" w:rsidRPr="005A7B94" w:rsidRDefault="001C4DC3" w:rsidP="00D074C8">
            <w:pPr>
              <w:spacing w:line="360" w:lineRule="auto"/>
              <w:rPr>
                <w:rFonts w:ascii="Times New Roman" w:hAnsi="Times New Roman" w:cs="Times New Roman"/>
                <w:b/>
                <w:bCs/>
                <w:sz w:val="24"/>
                <w:szCs w:val="24"/>
              </w:rPr>
            </w:pPr>
          </w:p>
        </w:tc>
      </w:tr>
      <w:tr w:rsidR="001C4DC3" w:rsidRPr="001C4DC3" w14:paraId="42A709B4" w14:textId="77777777" w:rsidTr="00C65B4E">
        <w:tc>
          <w:tcPr>
            <w:tcW w:w="923" w:type="dxa"/>
            <w:tcBorders>
              <w:bottom w:val="single" w:sz="4" w:space="0" w:color="auto"/>
            </w:tcBorders>
          </w:tcPr>
          <w:p w14:paraId="2F25A964" w14:textId="77777777" w:rsidR="001C4DC3" w:rsidRPr="005A7B94" w:rsidRDefault="001C4DC3" w:rsidP="00D074C8">
            <w:pPr>
              <w:spacing w:line="360" w:lineRule="auto"/>
              <w:rPr>
                <w:rFonts w:ascii="Times New Roman" w:hAnsi="Times New Roman" w:cs="Times New Roman"/>
                <w:b/>
                <w:bCs/>
                <w:sz w:val="24"/>
                <w:szCs w:val="24"/>
              </w:rPr>
            </w:pPr>
          </w:p>
        </w:tc>
        <w:tc>
          <w:tcPr>
            <w:tcW w:w="1163" w:type="dxa"/>
            <w:tcBorders>
              <w:bottom w:val="single" w:sz="4" w:space="0" w:color="auto"/>
            </w:tcBorders>
          </w:tcPr>
          <w:p w14:paraId="52E02A4F" w14:textId="6B39D892" w:rsidR="001C4DC3" w:rsidRPr="005A7B94" w:rsidRDefault="007C127F"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Numbers</w:t>
            </w:r>
          </w:p>
        </w:tc>
        <w:tc>
          <w:tcPr>
            <w:tcW w:w="1443" w:type="dxa"/>
            <w:tcBorders>
              <w:bottom w:val="single" w:sz="4" w:space="0" w:color="auto"/>
            </w:tcBorders>
          </w:tcPr>
          <w:p w14:paraId="7CC3EF63" w14:textId="79A6D012" w:rsidR="001C4DC3" w:rsidRPr="005A7B94" w:rsidRDefault="001C4DC3" w:rsidP="00D074C8">
            <w:pPr>
              <w:spacing w:line="360" w:lineRule="auto"/>
              <w:rPr>
                <w:rFonts w:ascii="Times New Roman" w:hAnsi="Times New Roman" w:cs="Times New Roman"/>
                <w:b/>
                <w:bCs/>
                <w:sz w:val="24"/>
                <w:szCs w:val="24"/>
              </w:rPr>
            </w:pPr>
            <w:r w:rsidRPr="005A7B94">
              <w:rPr>
                <w:rFonts w:ascii="Times New Roman" w:hAnsi="Times New Roman" w:cs="Times New Roman"/>
                <w:b/>
                <w:bCs/>
                <w:sz w:val="24"/>
                <w:szCs w:val="24"/>
              </w:rPr>
              <w:t>Percentages</w:t>
            </w:r>
          </w:p>
        </w:tc>
        <w:tc>
          <w:tcPr>
            <w:tcW w:w="1310" w:type="dxa"/>
            <w:tcBorders>
              <w:bottom w:val="single" w:sz="4" w:space="0" w:color="auto"/>
            </w:tcBorders>
          </w:tcPr>
          <w:p w14:paraId="03C3AF3E" w14:textId="4C359339" w:rsidR="001C4DC3" w:rsidRPr="005A7B94" w:rsidRDefault="00F74C30"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Numbers</w:t>
            </w:r>
          </w:p>
        </w:tc>
        <w:tc>
          <w:tcPr>
            <w:tcW w:w="1443" w:type="dxa"/>
            <w:tcBorders>
              <w:bottom w:val="single" w:sz="4" w:space="0" w:color="auto"/>
            </w:tcBorders>
          </w:tcPr>
          <w:p w14:paraId="05267DD2" w14:textId="1FE9E723" w:rsidR="001C4DC3" w:rsidRPr="005A7B94" w:rsidRDefault="001C4DC3" w:rsidP="00D074C8">
            <w:pPr>
              <w:spacing w:line="360" w:lineRule="auto"/>
              <w:rPr>
                <w:rFonts w:ascii="Times New Roman" w:hAnsi="Times New Roman" w:cs="Times New Roman"/>
                <w:b/>
                <w:bCs/>
                <w:sz w:val="24"/>
                <w:szCs w:val="24"/>
              </w:rPr>
            </w:pPr>
            <w:r w:rsidRPr="005A7B94">
              <w:rPr>
                <w:rFonts w:ascii="Times New Roman" w:hAnsi="Times New Roman" w:cs="Times New Roman"/>
                <w:b/>
                <w:bCs/>
                <w:sz w:val="24"/>
                <w:szCs w:val="24"/>
              </w:rPr>
              <w:t>Percentages</w:t>
            </w:r>
          </w:p>
        </w:tc>
        <w:tc>
          <w:tcPr>
            <w:tcW w:w="1310" w:type="dxa"/>
            <w:tcBorders>
              <w:bottom w:val="single" w:sz="4" w:space="0" w:color="auto"/>
            </w:tcBorders>
          </w:tcPr>
          <w:p w14:paraId="30B59FC8" w14:textId="15DF572C" w:rsidR="001C4DC3" w:rsidRPr="005A7B94" w:rsidRDefault="00F74C30"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Numbers</w:t>
            </w:r>
          </w:p>
        </w:tc>
        <w:tc>
          <w:tcPr>
            <w:tcW w:w="1443" w:type="dxa"/>
            <w:tcBorders>
              <w:bottom w:val="single" w:sz="4" w:space="0" w:color="auto"/>
            </w:tcBorders>
          </w:tcPr>
          <w:p w14:paraId="42BF81DD" w14:textId="1E309CC3" w:rsidR="001C4DC3" w:rsidRPr="005A7B94" w:rsidRDefault="001C4DC3" w:rsidP="00D074C8">
            <w:pPr>
              <w:spacing w:line="360" w:lineRule="auto"/>
              <w:rPr>
                <w:rFonts w:ascii="Times New Roman" w:hAnsi="Times New Roman" w:cs="Times New Roman"/>
                <w:b/>
                <w:bCs/>
                <w:sz w:val="24"/>
                <w:szCs w:val="24"/>
              </w:rPr>
            </w:pPr>
            <w:r w:rsidRPr="005A7B94">
              <w:rPr>
                <w:rFonts w:ascii="Times New Roman" w:hAnsi="Times New Roman" w:cs="Times New Roman"/>
                <w:b/>
                <w:bCs/>
                <w:sz w:val="24"/>
                <w:szCs w:val="24"/>
              </w:rPr>
              <w:t>Percentages</w:t>
            </w:r>
          </w:p>
        </w:tc>
      </w:tr>
      <w:tr w:rsidR="001C4DC3" w:rsidRPr="001C4DC3" w14:paraId="12DC8E2D" w14:textId="77777777" w:rsidTr="00C65B4E">
        <w:tc>
          <w:tcPr>
            <w:tcW w:w="923" w:type="dxa"/>
            <w:tcBorders>
              <w:top w:val="single" w:sz="4" w:space="0" w:color="auto"/>
            </w:tcBorders>
          </w:tcPr>
          <w:p w14:paraId="1D2C2618" w14:textId="0905392C"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Catfish</w:t>
            </w:r>
          </w:p>
        </w:tc>
        <w:tc>
          <w:tcPr>
            <w:tcW w:w="1163" w:type="dxa"/>
            <w:tcBorders>
              <w:top w:val="single" w:sz="4" w:space="0" w:color="auto"/>
            </w:tcBorders>
          </w:tcPr>
          <w:p w14:paraId="41BE292E" w14:textId="4BAF00AB"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1</w:t>
            </w:r>
          </w:p>
        </w:tc>
        <w:tc>
          <w:tcPr>
            <w:tcW w:w="1443" w:type="dxa"/>
            <w:tcBorders>
              <w:top w:val="single" w:sz="4" w:space="0" w:color="auto"/>
            </w:tcBorders>
          </w:tcPr>
          <w:p w14:paraId="373EA7F9" w14:textId="5ED01119"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1.1</w:t>
            </w:r>
          </w:p>
        </w:tc>
        <w:tc>
          <w:tcPr>
            <w:tcW w:w="1310" w:type="dxa"/>
            <w:tcBorders>
              <w:top w:val="single" w:sz="4" w:space="0" w:color="auto"/>
            </w:tcBorders>
          </w:tcPr>
          <w:p w14:paraId="79BEC243" w14:textId="72518CE0"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1</w:t>
            </w:r>
          </w:p>
        </w:tc>
        <w:tc>
          <w:tcPr>
            <w:tcW w:w="1443" w:type="dxa"/>
            <w:tcBorders>
              <w:top w:val="single" w:sz="4" w:space="0" w:color="auto"/>
            </w:tcBorders>
          </w:tcPr>
          <w:p w14:paraId="262F7722" w14:textId="4C8C943E"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30</w:t>
            </w:r>
          </w:p>
        </w:tc>
        <w:tc>
          <w:tcPr>
            <w:tcW w:w="1310" w:type="dxa"/>
            <w:tcBorders>
              <w:top w:val="single" w:sz="4" w:space="0" w:color="auto"/>
            </w:tcBorders>
          </w:tcPr>
          <w:p w14:paraId="05FA1152" w14:textId="481FEB96"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0</w:t>
            </w:r>
          </w:p>
        </w:tc>
        <w:tc>
          <w:tcPr>
            <w:tcW w:w="1443" w:type="dxa"/>
            <w:tcBorders>
              <w:top w:val="single" w:sz="4" w:space="0" w:color="auto"/>
            </w:tcBorders>
          </w:tcPr>
          <w:p w14:paraId="65773294" w14:textId="0B9DA3E6"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0</w:t>
            </w:r>
          </w:p>
        </w:tc>
      </w:tr>
      <w:tr w:rsidR="001C4DC3" w:rsidRPr="001C4DC3" w14:paraId="6A7C4370" w14:textId="77777777" w:rsidTr="00C65B4E">
        <w:tc>
          <w:tcPr>
            <w:tcW w:w="923" w:type="dxa"/>
          </w:tcPr>
          <w:p w14:paraId="32470893" w14:textId="223D932E"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Tilapia</w:t>
            </w:r>
          </w:p>
        </w:tc>
        <w:tc>
          <w:tcPr>
            <w:tcW w:w="1163" w:type="dxa"/>
          </w:tcPr>
          <w:p w14:paraId="6A20BA07" w14:textId="26A2DE86"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84</w:t>
            </w:r>
          </w:p>
        </w:tc>
        <w:tc>
          <w:tcPr>
            <w:tcW w:w="1443" w:type="dxa"/>
          </w:tcPr>
          <w:p w14:paraId="048D9B74" w14:textId="0E4B8E56"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95</w:t>
            </w:r>
          </w:p>
        </w:tc>
        <w:tc>
          <w:tcPr>
            <w:tcW w:w="1310" w:type="dxa"/>
          </w:tcPr>
          <w:p w14:paraId="47915CC0" w14:textId="54545A87"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32</w:t>
            </w:r>
          </w:p>
        </w:tc>
        <w:tc>
          <w:tcPr>
            <w:tcW w:w="1443" w:type="dxa"/>
          </w:tcPr>
          <w:p w14:paraId="2EA000A7" w14:textId="4C64FBBA"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97</w:t>
            </w:r>
          </w:p>
        </w:tc>
        <w:tc>
          <w:tcPr>
            <w:tcW w:w="1310" w:type="dxa"/>
          </w:tcPr>
          <w:p w14:paraId="4B45C469" w14:textId="46ED9C14"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52</w:t>
            </w:r>
          </w:p>
        </w:tc>
        <w:tc>
          <w:tcPr>
            <w:tcW w:w="1443" w:type="dxa"/>
          </w:tcPr>
          <w:p w14:paraId="4E8CBD65" w14:textId="1ACDE623"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95</w:t>
            </w:r>
          </w:p>
        </w:tc>
      </w:tr>
      <w:tr w:rsidR="001C4DC3" w:rsidRPr="001C4DC3" w14:paraId="26D38AF6" w14:textId="77777777" w:rsidTr="00C65B4E">
        <w:tc>
          <w:tcPr>
            <w:tcW w:w="923" w:type="dxa"/>
          </w:tcPr>
          <w:p w14:paraId="3C341B18" w14:textId="6E2B8F80"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Tilapia</w:t>
            </w:r>
            <w:r w:rsidR="0091461C">
              <w:rPr>
                <w:rFonts w:ascii="Times New Roman" w:hAnsi="Times New Roman" w:cs="Times New Roman"/>
                <w:sz w:val="24"/>
                <w:szCs w:val="24"/>
              </w:rPr>
              <w:t>/</w:t>
            </w:r>
            <w:r w:rsidRPr="001C4DC3">
              <w:rPr>
                <w:rFonts w:ascii="Times New Roman" w:hAnsi="Times New Roman" w:cs="Times New Roman"/>
                <w:sz w:val="24"/>
                <w:szCs w:val="24"/>
              </w:rPr>
              <w:t>catfis</w:t>
            </w:r>
            <w:r w:rsidR="0091461C">
              <w:rPr>
                <w:rFonts w:ascii="Times New Roman" w:hAnsi="Times New Roman" w:cs="Times New Roman"/>
                <w:sz w:val="24"/>
                <w:szCs w:val="24"/>
              </w:rPr>
              <w:t>h</w:t>
            </w:r>
          </w:p>
        </w:tc>
        <w:tc>
          <w:tcPr>
            <w:tcW w:w="1163" w:type="dxa"/>
          </w:tcPr>
          <w:p w14:paraId="360047C7" w14:textId="5DBB379E"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3</w:t>
            </w:r>
          </w:p>
        </w:tc>
        <w:tc>
          <w:tcPr>
            <w:tcW w:w="1443" w:type="dxa"/>
          </w:tcPr>
          <w:p w14:paraId="43CE71E3" w14:textId="42DAC4C3"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3.4</w:t>
            </w:r>
          </w:p>
        </w:tc>
        <w:tc>
          <w:tcPr>
            <w:tcW w:w="1310" w:type="dxa"/>
          </w:tcPr>
          <w:p w14:paraId="61F3EE13" w14:textId="4321D33F"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0</w:t>
            </w:r>
          </w:p>
        </w:tc>
        <w:tc>
          <w:tcPr>
            <w:tcW w:w="1443" w:type="dxa"/>
          </w:tcPr>
          <w:p w14:paraId="66013C39" w14:textId="03B1E870"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0</w:t>
            </w:r>
          </w:p>
        </w:tc>
        <w:tc>
          <w:tcPr>
            <w:tcW w:w="1310" w:type="dxa"/>
          </w:tcPr>
          <w:p w14:paraId="58703112" w14:textId="5C89A546"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3</w:t>
            </w:r>
          </w:p>
        </w:tc>
        <w:tc>
          <w:tcPr>
            <w:tcW w:w="1443" w:type="dxa"/>
          </w:tcPr>
          <w:p w14:paraId="63175BA0" w14:textId="4BF03191"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5.5</w:t>
            </w:r>
          </w:p>
        </w:tc>
      </w:tr>
      <w:tr w:rsidR="001C4DC3" w:rsidRPr="001C4DC3" w14:paraId="4AF98DEE" w14:textId="77777777" w:rsidTr="00C65B4E">
        <w:tc>
          <w:tcPr>
            <w:tcW w:w="923" w:type="dxa"/>
            <w:tcBorders>
              <w:bottom w:val="single" w:sz="4" w:space="0" w:color="auto"/>
            </w:tcBorders>
          </w:tcPr>
          <w:p w14:paraId="1C86C700" w14:textId="3FC6E0E8"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lastRenderedPageBreak/>
              <w:t>Total</w:t>
            </w:r>
          </w:p>
        </w:tc>
        <w:tc>
          <w:tcPr>
            <w:tcW w:w="1163" w:type="dxa"/>
            <w:tcBorders>
              <w:bottom w:val="single" w:sz="4" w:space="0" w:color="auto"/>
            </w:tcBorders>
          </w:tcPr>
          <w:p w14:paraId="798D1759" w14:textId="1BFB9029"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88</w:t>
            </w:r>
          </w:p>
        </w:tc>
        <w:tc>
          <w:tcPr>
            <w:tcW w:w="1443" w:type="dxa"/>
            <w:tcBorders>
              <w:bottom w:val="single" w:sz="4" w:space="0" w:color="auto"/>
            </w:tcBorders>
          </w:tcPr>
          <w:p w14:paraId="34C5B50F" w14:textId="2B79FEE1"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100</w:t>
            </w:r>
          </w:p>
        </w:tc>
        <w:tc>
          <w:tcPr>
            <w:tcW w:w="1310" w:type="dxa"/>
            <w:tcBorders>
              <w:bottom w:val="single" w:sz="4" w:space="0" w:color="auto"/>
            </w:tcBorders>
          </w:tcPr>
          <w:p w14:paraId="1FBFC084" w14:textId="4311AF64"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33</w:t>
            </w:r>
          </w:p>
        </w:tc>
        <w:tc>
          <w:tcPr>
            <w:tcW w:w="1443" w:type="dxa"/>
            <w:tcBorders>
              <w:bottom w:val="single" w:sz="4" w:space="0" w:color="auto"/>
            </w:tcBorders>
          </w:tcPr>
          <w:p w14:paraId="1A49470C" w14:textId="1DEDF4B8"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100</w:t>
            </w:r>
          </w:p>
        </w:tc>
        <w:tc>
          <w:tcPr>
            <w:tcW w:w="1310" w:type="dxa"/>
            <w:tcBorders>
              <w:bottom w:val="single" w:sz="4" w:space="0" w:color="auto"/>
            </w:tcBorders>
          </w:tcPr>
          <w:p w14:paraId="08374897" w14:textId="30782B06"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55</w:t>
            </w:r>
          </w:p>
        </w:tc>
        <w:tc>
          <w:tcPr>
            <w:tcW w:w="1443" w:type="dxa"/>
            <w:tcBorders>
              <w:bottom w:val="single" w:sz="4" w:space="0" w:color="auto"/>
            </w:tcBorders>
          </w:tcPr>
          <w:p w14:paraId="4BE8894B" w14:textId="0943B38E" w:rsidR="001C4DC3" w:rsidRPr="001C4DC3" w:rsidRDefault="001C4DC3" w:rsidP="00D074C8">
            <w:pPr>
              <w:spacing w:line="360" w:lineRule="auto"/>
              <w:rPr>
                <w:rFonts w:ascii="Times New Roman" w:hAnsi="Times New Roman" w:cs="Times New Roman"/>
                <w:sz w:val="24"/>
                <w:szCs w:val="24"/>
              </w:rPr>
            </w:pPr>
            <w:r w:rsidRPr="001C4DC3">
              <w:rPr>
                <w:rFonts w:ascii="Times New Roman" w:hAnsi="Times New Roman" w:cs="Times New Roman"/>
                <w:sz w:val="24"/>
                <w:szCs w:val="24"/>
              </w:rPr>
              <w:t>100</w:t>
            </w:r>
          </w:p>
        </w:tc>
      </w:tr>
    </w:tbl>
    <w:p w14:paraId="065C6054" w14:textId="5D3AB371" w:rsidR="00D656B2" w:rsidRPr="00302591" w:rsidRDefault="00302591" w:rsidP="00302591">
      <w:pPr>
        <w:pStyle w:val="Caption"/>
        <w:rPr>
          <w:rFonts w:ascii="Times New Roman" w:hAnsi="Times New Roman" w:cs="Times New Roman"/>
          <w:i w:val="0"/>
          <w:iCs w:val="0"/>
          <w:color w:val="auto"/>
          <w:sz w:val="24"/>
          <w:szCs w:val="24"/>
        </w:rPr>
      </w:pPr>
      <w:bookmarkStart w:id="169" w:name="_Toc146617062"/>
      <w:bookmarkStart w:id="170" w:name="_Toc146696517"/>
      <w:bookmarkStart w:id="171" w:name="_Toc146699010"/>
      <w:r w:rsidRPr="00302591">
        <w:rPr>
          <w:rFonts w:ascii="Times New Roman" w:hAnsi="Times New Roman" w:cs="Times New Roman"/>
          <w:i w:val="0"/>
          <w:iCs w:val="0"/>
          <w:color w:val="auto"/>
          <w:sz w:val="24"/>
          <w:szCs w:val="24"/>
        </w:rPr>
        <w:t xml:space="preserve">Table </w:t>
      </w:r>
      <w:r w:rsidRPr="00302591">
        <w:rPr>
          <w:rFonts w:ascii="Times New Roman" w:hAnsi="Times New Roman" w:cs="Times New Roman"/>
          <w:i w:val="0"/>
          <w:iCs w:val="0"/>
          <w:color w:val="auto"/>
          <w:sz w:val="24"/>
          <w:szCs w:val="24"/>
        </w:rPr>
        <w:fldChar w:fldCharType="begin"/>
      </w:r>
      <w:r w:rsidRPr="00302591">
        <w:rPr>
          <w:rFonts w:ascii="Times New Roman" w:hAnsi="Times New Roman" w:cs="Times New Roman"/>
          <w:i w:val="0"/>
          <w:iCs w:val="0"/>
          <w:color w:val="auto"/>
          <w:sz w:val="24"/>
          <w:szCs w:val="24"/>
        </w:rPr>
        <w:instrText xml:space="preserve"> SEQ Table \* ARABIC </w:instrText>
      </w:r>
      <w:r w:rsidRPr="00302591">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7</w:t>
      </w:r>
      <w:r w:rsidRPr="00302591">
        <w:rPr>
          <w:rFonts w:ascii="Times New Roman" w:hAnsi="Times New Roman" w:cs="Times New Roman"/>
          <w:i w:val="0"/>
          <w:iCs w:val="0"/>
          <w:color w:val="auto"/>
          <w:sz w:val="24"/>
          <w:szCs w:val="24"/>
        </w:rPr>
        <w:fldChar w:fldCharType="end"/>
      </w:r>
      <w:r w:rsidRPr="00302591">
        <w:rPr>
          <w:rFonts w:ascii="Times New Roman" w:hAnsi="Times New Roman" w:cs="Times New Roman"/>
          <w:i w:val="0"/>
          <w:iCs w:val="0"/>
          <w:color w:val="auto"/>
          <w:sz w:val="24"/>
          <w:szCs w:val="24"/>
        </w:rPr>
        <w:t>.</w:t>
      </w:r>
      <w:r w:rsidR="00C65B4E" w:rsidRPr="00302591">
        <w:rPr>
          <w:rFonts w:ascii="Times New Roman" w:hAnsi="Times New Roman" w:cs="Times New Roman"/>
          <w:i w:val="0"/>
          <w:iCs w:val="0"/>
          <w:color w:val="auto"/>
          <w:sz w:val="24"/>
          <w:szCs w:val="24"/>
        </w:rPr>
        <w:t>Fish species cultured</w:t>
      </w:r>
      <w:bookmarkEnd w:id="169"/>
      <w:bookmarkEnd w:id="170"/>
      <w:bookmarkEnd w:id="171"/>
      <w:r w:rsidR="007209FB" w:rsidRPr="00302591">
        <w:rPr>
          <w:rFonts w:ascii="Times New Roman" w:hAnsi="Times New Roman" w:cs="Times New Roman"/>
          <w:i w:val="0"/>
          <w:iCs w:val="0"/>
          <w:color w:val="auto"/>
          <w:sz w:val="24"/>
          <w:szCs w:val="24"/>
        </w:rPr>
        <w:tab/>
      </w:r>
    </w:p>
    <w:p w14:paraId="0850EAB3" w14:textId="65597523" w:rsidR="00A166B5" w:rsidRPr="00F74C30" w:rsidRDefault="00B741FD" w:rsidP="00D074C8">
      <w:pPr>
        <w:pStyle w:val="Heading3"/>
        <w:spacing w:line="360" w:lineRule="auto"/>
        <w:rPr>
          <w:rFonts w:ascii="Times New Roman" w:hAnsi="Times New Roman" w:cs="Times New Roman"/>
          <w:b/>
          <w:bCs/>
          <w:color w:val="auto"/>
        </w:rPr>
      </w:pPr>
      <w:bookmarkStart w:id="172" w:name="_Toc146698955"/>
      <w:r w:rsidRPr="00F74C30">
        <w:rPr>
          <w:rFonts w:ascii="Times New Roman" w:hAnsi="Times New Roman" w:cs="Times New Roman"/>
          <w:b/>
          <w:bCs/>
          <w:color w:val="auto"/>
        </w:rPr>
        <w:t xml:space="preserve">4. </w:t>
      </w:r>
      <w:r w:rsidR="00FF738B" w:rsidRPr="00F74C30">
        <w:rPr>
          <w:rFonts w:ascii="Times New Roman" w:hAnsi="Times New Roman" w:cs="Times New Roman"/>
          <w:b/>
          <w:bCs/>
          <w:color w:val="auto"/>
        </w:rPr>
        <w:t>2</w:t>
      </w:r>
      <w:r w:rsidRPr="00F74C30">
        <w:rPr>
          <w:rFonts w:ascii="Times New Roman" w:hAnsi="Times New Roman" w:cs="Times New Roman"/>
          <w:b/>
          <w:bCs/>
          <w:color w:val="auto"/>
        </w:rPr>
        <w:t xml:space="preserve">. </w:t>
      </w:r>
      <w:r w:rsidR="00FF738B" w:rsidRPr="00F74C30">
        <w:rPr>
          <w:rFonts w:ascii="Times New Roman" w:hAnsi="Times New Roman" w:cs="Times New Roman"/>
          <w:b/>
          <w:bCs/>
          <w:color w:val="auto"/>
        </w:rPr>
        <w:t>4</w:t>
      </w:r>
      <w:r w:rsidRPr="00F74C30">
        <w:rPr>
          <w:rFonts w:ascii="Times New Roman" w:hAnsi="Times New Roman" w:cs="Times New Roman"/>
          <w:b/>
          <w:bCs/>
          <w:color w:val="auto"/>
        </w:rPr>
        <w:t xml:space="preserve"> </w:t>
      </w:r>
      <w:r w:rsidR="002734DA" w:rsidRPr="00F74C30">
        <w:rPr>
          <w:rFonts w:ascii="Times New Roman" w:hAnsi="Times New Roman" w:cs="Times New Roman"/>
          <w:b/>
          <w:bCs/>
          <w:color w:val="auto"/>
        </w:rPr>
        <w:t xml:space="preserve">The </w:t>
      </w:r>
      <w:r w:rsidR="007632A7" w:rsidRPr="00F74C30">
        <w:rPr>
          <w:rFonts w:ascii="Times New Roman" w:hAnsi="Times New Roman" w:cs="Times New Roman"/>
          <w:b/>
          <w:bCs/>
          <w:color w:val="auto"/>
        </w:rPr>
        <w:t xml:space="preserve">sex </w:t>
      </w:r>
      <w:r w:rsidR="002734DA" w:rsidRPr="00F74C30">
        <w:rPr>
          <w:rFonts w:ascii="Times New Roman" w:hAnsi="Times New Roman" w:cs="Times New Roman"/>
          <w:b/>
          <w:bCs/>
          <w:color w:val="auto"/>
        </w:rPr>
        <w:t xml:space="preserve">of the </w:t>
      </w:r>
      <w:r w:rsidR="007632A7" w:rsidRPr="00F74C30">
        <w:rPr>
          <w:rFonts w:ascii="Times New Roman" w:hAnsi="Times New Roman" w:cs="Times New Roman"/>
          <w:b/>
          <w:bCs/>
          <w:color w:val="auto"/>
        </w:rPr>
        <w:t>cultured</w:t>
      </w:r>
      <w:r w:rsidR="002734DA" w:rsidRPr="00F74C30">
        <w:rPr>
          <w:rFonts w:ascii="Times New Roman" w:hAnsi="Times New Roman" w:cs="Times New Roman"/>
          <w:b/>
          <w:bCs/>
          <w:color w:val="auto"/>
        </w:rPr>
        <w:t xml:space="preserve"> fish</w:t>
      </w:r>
      <w:bookmarkEnd w:id="172"/>
    </w:p>
    <w:p w14:paraId="32E3431F" w14:textId="0960C04F" w:rsidR="00A166B5" w:rsidRPr="00C65B4E" w:rsidRDefault="00A166B5" w:rsidP="00C65B4E">
      <w:pPr>
        <w:spacing w:line="360" w:lineRule="auto"/>
        <w:jc w:val="both"/>
        <w:rPr>
          <w:rFonts w:ascii="Times New Roman" w:hAnsi="Times New Roman" w:cs="Times New Roman"/>
          <w:sz w:val="24"/>
          <w:szCs w:val="24"/>
        </w:rPr>
      </w:pPr>
      <w:r w:rsidRPr="007C127F">
        <w:rPr>
          <w:rFonts w:ascii="Times New Roman" w:hAnsi="Times New Roman" w:cs="Times New Roman"/>
          <w:sz w:val="24"/>
          <w:szCs w:val="24"/>
        </w:rPr>
        <w:t>53%</w:t>
      </w:r>
      <w:r>
        <w:rPr>
          <w:rFonts w:ascii="Times New Roman" w:hAnsi="Times New Roman" w:cs="Times New Roman"/>
          <w:sz w:val="24"/>
          <w:szCs w:val="24"/>
        </w:rPr>
        <w:t xml:space="preserve"> of the respondents (47/88) were farming sexually reversed male tilapias. </w:t>
      </w:r>
      <w:r w:rsidRPr="007C127F">
        <w:rPr>
          <w:rFonts w:ascii="Times New Roman" w:hAnsi="Times New Roman" w:cs="Times New Roman"/>
          <w:sz w:val="24"/>
          <w:szCs w:val="24"/>
        </w:rPr>
        <w:t>30/33</w:t>
      </w:r>
      <w:r>
        <w:rPr>
          <w:rFonts w:ascii="Times New Roman" w:hAnsi="Times New Roman" w:cs="Times New Roman"/>
          <w:sz w:val="24"/>
          <w:szCs w:val="24"/>
        </w:rPr>
        <w:t xml:space="preserve">(91%) of the sex </w:t>
      </w:r>
      <w:r w:rsidR="00083E9D">
        <w:rPr>
          <w:rFonts w:ascii="Times New Roman" w:hAnsi="Times New Roman" w:cs="Times New Roman"/>
          <w:sz w:val="24"/>
          <w:szCs w:val="24"/>
        </w:rPr>
        <w:t>reversed</w:t>
      </w:r>
      <w:r>
        <w:rPr>
          <w:rFonts w:ascii="Times New Roman" w:hAnsi="Times New Roman" w:cs="Times New Roman"/>
          <w:sz w:val="24"/>
          <w:szCs w:val="24"/>
        </w:rPr>
        <w:t xml:space="preserve"> tilapia were from </w:t>
      </w:r>
      <w:proofErr w:type="spellStart"/>
      <w:r>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Pr="00402EE4">
        <w:rPr>
          <w:rFonts w:ascii="Times New Roman" w:hAnsi="Times New Roman" w:cs="Times New Roman"/>
          <w:iCs/>
          <w:sz w:val="24"/>
          <w:szCs w:val="24"/>
        </w:rPr>
        <w:t xml:space="preserve"> </w:t>
      </w:r>
      <w:r>
        <w:rPr>
          <w:rFonts w:ascii="Times New Roman" w:hAnsi="Times New Roman" w:cs="Times New Roman"/>
          <w:sz w:val="24"/>
          <w:szCs w:val="24"/>
        </w:rPr>
        <w:t>and 17/55 (31%) in Kericho. This was followed by mixed sex tilapia 39/88 (44%). The</w:t>
      </w:r>
      <w:r w:rsidR="002734DA">
        <w:rPr>
          <w:rFonts w:ascii="Times New Roman" w:hAnsi="Times New Roman" w:cs="Times New Roman"/>
          <w:sz w:val="24"/>
          <w:szCs w:val="24"/>
        </w:rPr>
        <w:t xml:space="preserve"> </w:t>
      </w:r>
      <w:r w:rsidR="002734DA" w:rsidRPr="007C127F">
        <w:rPr>
          <w:rFonts w:ascii="Times New Roman" w:hAnsi="Times New Roman" w:cs="Times New Roman"/>
          <w:sz w:val="24"/>
          <w:szCs w:val="24"/>
        </w:rPr>
        <w:t>latter,</w:t>
      </w:r>
      <w:r w:rsidRPr="007C127F">
        <w:rPr>
          <w:rFonts w:ascii="Times New Roman" w:hAnsi="Times New Roman" w:cs="Times New Roman"/>
          <w:sz w:val="24"/>
          <w:szCs w:val="24"/>
        </w:rPr>
        <w:t xml:space="preserve"> </w:t>
      </w:r>
      <w:r w:rsidR="002734DA" w:rsidRPr="007C127F">
        <w:rPr>
          <w:rFonts w:ascii="Times New Roman" w:hAnsi="Times New Roman" w:cs="Times New Roman"/>
          <w:sz w:val="24"/>
          <w:szCs w:val="24"/>
        </w:rPr>
        <w:t>mostly</w:t>
      </w:r>
      <w:r w:rsidRPr="007C127F">
        <w:rPr>
          <w:rFonts w:ascii="Times New Roman" w:hAnsi="Times New Roman" w:cs="Times New Roman"/>
          <w:sz w:val="24"/>
          <w:szCs w:val="24"/>
        </w:rPr>
        <w:t xml:space="preserve"> </w:t>
      </w:r>
      <w:r>
        <w:rPr>
          <w:rFonts w:ascii="Times New Roman" w:hAnsi="Times New Roman" w:cs="Times New Roman"/>
          <w:sz w:val="24"/>
          <w:szCs w:val="24"/>
        </w:rPr>
        <w:t xml:space="preserve">were from Kericho which had 36/55 (65%) and </w:t>
      </w:r>
      <w:proofErr w:type="spellStart"/>
      <w:r>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Pr="00402EE4">
        <w:rPr>
          <w:rFonts w:ascii="Times New Roman" w:hAnsi="Times New Roman" w:cs="Times New Roman"/>
          <w:iCs/>
          <w:sz w:val="24"/>
          <w:szCs w:val="24"/>
        </w:rPr>
        <w:t xml:space="preserve"> </w:t>
      </w:r>
      <w:r>
        <w:rPr>
          <w:rFonts w:ascii="Times New Roman" w:hAnsi="Times New Roman" w:cs="Times New Roman"/>
          <w:sz w:val="24"/>
          <w:szCs w:val="24"/>
        </w:rPr>
        <w:t xml:space="preserve">3/33 (9.1%). </w:t>
      </w:r>
      <w:r w:rsidRPr="007C127F">
        <w:rPr>
          <w:rFonts w:ascii="Times New Roman" w:hAnsi="Times New Roman" w:cs="Times New Roman"/>
          <w:sz w:val="24"/>
          <w:szCs w:val="24"/>
        </w:rPr>
        <w:t>2/88</w:t>
      </w:r>
      <w:r>
        <w:rPr>
          <w:rFonts w:ascii="Times New Roman" w:hAnsi="Times New Roman" w:cs="Times New Roman"/>
          <w:sz w:val="24"/>
          <w:szCs w:val="24"/>
        </w:rPr>
        <w:t xml:space="preserve"> (2.3%) of farmers faced with prolific breeding of tilapias were doing polyculture with catfish and all of them were from Kericho.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
        <w:gridCol w:w="1229"/>
        <w:gridCol w:w="1363"/>
        <w:gridCol w:w="1229"/>
        <w:gridCol w:w="1363"/>
        <w:gridCol w:w="1229"/>
        <w:gridCol w:w="1363"/>
      </w:tblGrid>
      <w:tr w:rsidR="000649A5" w:rsidRPr="00083E9D" w14:paraId="29D09134" w14:textId="77777777" w:rsidTr="000649A5">
        <w:tc>
          <w:tcPr>
            <w:tcW w:w="1110" w:type="dxa"/>
            <w:tcBorders>
              <w:top w:val="single" w:sz="4" w:space="0" w:color="auto"/>
            </w:tcBorders>
          </w:tcPr>
          <w:p w14:paraId="016E1801" w14:textId="6B0C2CF3" w:rsidR="000649A5" w:rsidRPr="00083E9D" w:rsidRDefault="000649A5" w:rsidP="00D074C8">
            <w:pPr>
              <w:spacing w:line="360" w:lineRule="auto"/>
              <w:jc w:val="center"/>
              <w:rPr>
                <w:rFonts w:ascii="Times New Roman" w:hAnsi="Times New Roman" w:cs="Times New Roman"/>
                <w:b/>
                <w:bCs/>
                <w:sz w:val="24"/>
                <w:szCs w:val="24"/>
              </w:rPr>
            </w:pPr>
            <w:r w:rsidRPr="00083E9D">
              <w:rPr>
                <w:rFonts w:ascii="Times New Roman" w:hAnsi="Times New Roman" w:cs="Times New Roman"/>
                <w:b/>
                <w:bCs/>
                <w:sz w:val="24"/>
                <w:szCs w:val="24"/>
              </w:rPr>
              <w:t>Fish sex</w:t>
            </w:r>
          </w:p>
        </w:tc>
        <w:tc>
          <w:tcPr>
            <w:tcW w:w="2592" w:type="dxa"/>
            <w:gridSpan w:val="2"/>
            <w:tcBorders>
              <w:top w:val="single" w:sz="4" w:space="0" w:color="auto"/>
            </w:tcBorders>
          </w:tcPr>
          <w:p w14:paraId="254B0163" w14:textId="0796390A" w:rsidR="000649A5" w:rsidRPr="00083E9D" w:rsidRDefault="000649A5" w:rsidP="00D074C8">
            <w:pPr>
              <w:spacing w:line="360" w:lineRule="auto"/>
              <w:jc w:val="center"/>
              <w:rPr>
                <w:rFonts w:ascii="Times New Roman" w:hAnsi="Times New Roman" w:cs="Times New Roman"/>
                <w:b/>
                <w:bCs/>
                <w:sz w:val="24"/>
                <w:szCs w:val="24"/>
              </w:rPr>
            </w:pPr>
            <w:r w:rsidRPr="00083E9D">
              <w:rPr>
                <w:rFonts w:ascii="Times New Roman" w:hAnsi="Times New Roman" w:cs="Times New Roman"/>
                <w:b/>
                <w:bCs/>
                <w:sz w:val="24"/>
                <w:szCs w:val="24"/>
              </w:rPr>
              <w:t>Overall study</w:t>
            </w:r>
          </w:p>
        </w:tc>
        <w:tc>
          <w:tcPr>
            <w:tcW w:w="2592" w:type="dxa"/>
            <w:gridSpan w:val="2"/>
            <w:tcBorders>
              <w:top w:val="single" w:sz="4" w:space="0" w:color="auto"/>
            </w:tcBorders>
          </w:tcPr>
          <w:p w14:paraId="71A50841" w14:textId="037B8CC9" w:rsidR="000649A5" w:rsidRPr="00083E9D" w:rsidRDefault="000649A5" w:rsidP="00D074C8">
            <w:pPr>
              <w:spacing w:line="360" w:lineRule="auto"/>
              <w:jc w:val="center"/>
              <w:rPr>
                <w:rFonts w:ascii="Times New Roman" w:hAnsi="Times New Roman" w:cs="Times New Roman"/>
                <w:b/>
                <w:bCs/>
                <w:sz w:val="24"/>
                <w:szCs w:val="24"/>
              </w:rPr>
            </w:pPr>
            <w:proofErr w:type="spellStart"/>
            <w:r w:rsidRPr="00083E9D">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2592" w:type="dxa"/>
            <w:gridSpan w:val="2"/>
            <w:tcBorders>
              <w:top w:val="single" w:sz="4" w:space="0" w:color="auto"/>
            </w:tcBorders>
          </w:tcPr>
          <w:p w14:paraId="59C4AE05" w14:textId="54E0BFD8" w:rsidR="000649A5" w:rsidRPr="00083E9D" w:rsidRDefault="000649A5" w:rsidP="00D074C8">
            <w:pPr>
              <w:spacing w:line="360" w:lineRule="auto"/>
              <w:jc w:val="center"/>
              <w:rPr>
                <w:rFonts w:ascii="Times New Roman" w:hAnsi="Times New Roman" w:cs="Times New Roman"/>
                <w:b/>
                <w:bCs/>
                <w:sz w:val="24"/>
                <w:szCs w:val="24"/>
              </w:rPr>
            </w:pPr>
            <w:r w:rsidRPr="00083E9D">
              <w:rPr>
                <w:rFonts w:ascii="Times New Roman" w:hAnsi="Times New Roman" w:cs="Times New Roman"/>
                <w:b/>
                <w:bCs/>
                <w:sz w:val="24"/>
                <w:szCs w:val="24"/>
              </w:rPr>
              <w:t>Kericho</w:t>
            </w:r>
          </w:p>
        </w:tc>
      </w:tr>
      <w:tr w:rsidR="00083E9D" w:rsidRPr="00083E9D" w14:paraId="6D78DDA1" w14:textId="77777777" w:rsidTr="000649A5">
        <w:tc>
          <w:tcPr>
            <w:tcW w:w="1110" w:type="dxa"/>
            <w:tcBorders>
              <w:bottom w:val="single" w:sz="4" w:space="0" w:color="auto"/>
            </w:tcBorders>
          </w:tcPr>
          <w:p w14:paraId="415F2E4A" w14:textId="77777777" w:rsidR="00083E9D" w:rsidRPr="00083E9D" w:rsidRDefault="00083E9D" w:rsidP="00D074C8">
            <w:pPr>
              <w:spacing w:line="360" w:lineRule="auto"/>
              <w:jc w:val="center"/>
              <w:rPr>
                <w:rFonts w:ascii="Times New Roman" w:hAnsi="Times New Roman" w:cs="Times New Roman"/>
                <w:sz w:val="24"/>
                <w:szCs w:val="24"/>
              </w:rPr>
            </w:pPr>
          </w:p>
        </w:tc>
        <w:tc>
          <w:tcPr>
            <w:tcW w:w="1229" w:type="dxa"/>
            <w:tcBorders>
              <w:bottom w:val="single" w:sz="4" w:space="0" w:color="auto"/>
            </w:tcBorders>
          </w:tcPr>
          <w:p w14:paraId="7B7FA1C6" w14:textId="69203612" w:rsidR="00083E9D" w:rsidRPr="00083E9D" w:rsidRDefault="0091461C"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6A6E216A" w14:textId="3D78C2E4" w:rsidR="00083E9D" w:rsidRPr="00083E9D" w:rsidRDefault="00083E9D" w:rsidP="00D074C8">
            <w:pPr>
              <w:spacing w:line="360" w:lineRule="auto"/>
              <w:jc w:val="center"/>
              <w:rPr>
                <w:rFonts w:ascii="Times New Roman" w:hAnsi="Times New Roman" w:cs="Times New Roman"/>
                <w:sz w:val="24"/>
                <w:szCs w:val="24"/>
              </w:rPr>
            </w:pPr>
            <w:r w:rsidRPr="00083E9D">
              <w:rPr>
                <w:rFonts w:ascii="Times New Roman" w:hAnsi="Times New Roman" w:cs="Times New Roman"/>
                <w:sz w:val="24"/>
                <w:szCs w:val="24"/>
              </w:rPr>
              <w:t>Percentages</w:t>
            </w:r>
          </w:p>
        </w:tc>
        <w:tc>
          <w:tcPr>
            <w:tcW w:w="1229" w:type="dxa"/>
            <w:tcBorders>
              <w:bottom w:val="single" w:sz="4" w:space="0" w:color="auto"/>
            </w:tcBorders>
          </w:tcPr>
          <w:p w14:paraId="1E04BC59" w14:textId="1923F569" w:rsidR="00083E9D" w:rsidRPr="00083E9D" w:rsidRDefault="00214F7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36BA57D5" w14:textId="57AFB127" w:rsidR="00083E9D" w:rsidRPr="00083E9D" w:rsidRDefault="00083E9D" w:rsidP="00D074C8">
            <w:pPr>
              <w:spacing w:line="360" w:lineRule="auto"/>
              <w:jc w:val="center"/>
              <w:rPr>
                <w:rFonts w:ascii="Times New Roman" w:hAnsi="Times New Roman" w:cs="Times New Roman"/>
                <w:sz w:val="24"/>
                <w:szCs w:val="24"/>
              </w:rPr>
            </w:pPr>
            <w:r w:rsidRPr="00083E9D">
              <w:rPr>
                <w:rFonts w:ascii="Times New Roman" w:hAnsi="Times New Roman" w:cs="Times New Roman"/>
                <w:sz w:val="24"/>
                <w:szCs w:val="24"/>
              </w:rPr>
              <w:t>Percentages</w:t>
            </w:r>
          </w:p>
        </w:tc>
        <w:tc>
          <w:tcPr>
            <w:tcW w:w="1229" w:type="dxa"/>
            <w:tcBorders>
              <w:bottom w:val="single" w:sz="4" w:space="0" w:color="auto"/>
            </w:tcBorders>
          </w:tcPr>
          <w:p w14:paraId="25C85462" w14:textId="02B9E4A7" w:rsidR="00083E9D" w:rsidRPr="00083E9D" w:rsidRDefault="00214F7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1159EA74" w14:textId="0887BD68" w:rsidR="00083E9D" w:rsidRPr="00083E9D" w:rsidRDefault="00083E9D" w:rsidP="00D074C8">
            <w:pPr>
              <w:spacing w:line="360" w:lineRule="auto"/>
              <w:jc w:val="center"/>
              <w:rPr>
                <w:rFonts w:ascii="Times New Roman" w:hAnsi="Times New Roman" w:cs="Times New Roman"/>
                <w:sz w:val="24"/>
                <w:szCs w:val="24"/>
              </w:rPr>
            </w:pPr>
            <w:r w:rsidRPr="00083E9D">
              <w:rPr>
                <w:rFonts w:ascii="Times New Roman" w:hAnsi="Times New Roman" w:cs="Times New Roman"/>
                <w:sz w:val="24"/>
                <w:szCs w:val="24"/>
              </w:rPr>
              <w:t>Percentages</w:t>
            </w:r>
          </w:p>
        </w:tc>
      </w:tr>
      <w:tr w:rsidR="00083E9D" w14:paraId="2BC418F4" w14:textId="77777777" w:rsidTr="000649A5">
        <w:tc>
          <w:tcPr>
            <w:tcW w:w="1110" w:type="dxa"/>
            <w:tcBorders>
              <w:top w:val="single" w:sz="4" w:space="0" w:color="auto"/>
            </w:tcBorders>
          </w:tcPr>
          <w:p w14:paraId="50DB6C50" w14:textId="2C382023" w:rsidR="00083E9D" w:rsidRDefault="00083E9D" w:rsidP="00D074C8">
            <w:pPr>
              <w:spacing w:line="360" w:lineRule="auto"/>
              <w:rPr>
                <w:rFonts w:ascii="Times New Roman" w:hAnsi="Times New Roman" w:cs="Times New Roman"/>
                <w:sz w:val="24"/>
                <w:szCs w:val="24"/>
              </w:rPr>
            </w:pPr>
            <w:r>
              <w:rPr>
                <w:rFonts w:ascii="Times New Roman" w:hAnsi="Times New Roman" w:cs="Times New Roman"/>
                <w:sz w:val="24"/>
                <w:szCs w:val="24"/>
              </w:rPr>
              <w:t>Tilapia mixed sex</w:t>
            </w:r>
          </w:p>
        </w:tc>
        <w:tc>
          <w:tcPr>
            <w:tcW w:w="1229" w:type="dxa"/>
            <w:tcBorders>
              <w:top w:val="single" w:sz="4" w:space="0" w:color="auto"/>
            </w:tcBorders>
          </w:tcPr>
          <w:p w14:paraId="0CD71899" w14:textId="0E7596EE"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1363" w:type="dxa"/>
            <w:tcBorders>
              <w:top w:val="single" w:sz="4" w:space="0" w:color="auto"/>
            </w:tcBorders>
          </w:tcPr>
          <w:p w14:paraId="32D76FC3" w14:textId="3FD79E62"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1229" w:type="dxa"/>
            <w:tcBorders>
              <w:top w:val="single" w:sz="4" w:space="0" w:color="auto"/>
            </w:tcBorders>
          </w:tcPr>
          <w:p w14:paraId="0DE75EF0" w14:textId="4DE3E8C5"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363" w:type="dxa"/>
            <w:tcBorders>
              <w:top w:val="single" w:sz="4" w:space="0" w:color="auto"/>
            </w:tcBorders>
          </w:tcPr>
          <w:p w14:paraId="0031E187" w14:textId="6F4C4EC2"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9.1</w:t>
            </w:r>
          </w:p>
        </w:tc>
        <w:tc>
          <w:tcPr>
            <w:tcW w:w="1229" w:type="dxa"/>
            <w:tcBorders>
              <w:top w:val="single" w:sz="4" w:space="0" w:color="auto"/>
            </w:tcBorders>
          </w:tcPr>
          <w:p w14:paraId="14A59E56" w14:textId="21785A19"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1363" w:type="dxa"/>
            <w:tcBorders>
              <w:top w:val="single" w:sz="4" w:space="0" w:color="auto"/>
            </w:tcBorders>
          </w:tcPr>
          <w:p w14:paraId="30B7F5C1" w14:textId="2A20664D"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r>
      <w:tr w:rsidR="00083E9D" w14:paraId="27B4C2FF" w14:textId="77777777" w:rsidTr="000649A5">
        <w:tc>
          <w:tcPr>
            <w:tcW w:w="1110" w:type="dxa"/>
          </w:tcPr>
          <w:p w14:paraId="1CFE221C" w14:textId="19DC90A8" w:rsidR="00083E9D" w:rsidRDefault="00083E9D" w:rsidP="00D074C8">
            <w:pPr>
              <w:spacing w:line="360" w:lineRule="auto"/>
              <w:rPr>
                <w:rFonts w:ascii="Times New Roman" w:hAnsi="Times New Roman" w:cs="Times New Roman"/>
                <w:sz w:val="24"/>
                <w:szCs w:val="24"/>
              </w:rPr>
            </w:pPr>
            <w:r>
              <w:rPr>
                <w:rFonts w:ascii="Times New Roman" w:hAnsi="Times New Roman" w:cs="Times New Roman"/>
                <w:sz w:val="24"/>
                <w:szCs w:val="24"/>
              </w:rPr>
              <w:t xml:space="preserve">Tilapia </w:t>
            </w:r>
            <w:proofErr w:type="spellStart"/>
            <w:r>
              <w:rPr>
                <w:rFonts w:ascii="Times New Roman" w:hAnsi="Times New Roman" w:cs="Times New Roman"/>
                <w:sz w:val="24"/>
                <w:szCs w:val="24"/>
              </w:rPr>
              <w:t>Monosex</w:t>
            </w:r>
            <w:proofErr w:type="spellEnd"/>
          </w:p>
        </w:tc>
        <w:tc>
          <w:tcPr>
            <w:tcW w:w="1229" w:type="dxa"/>
          </w:tcPr>
          <w:p w14:paraId="5C6F3B00" w14:textId="2E8D58C9"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1363" w:type="dxa"/>
          </w:tcPr>
          <w:p w14:paraId="32375CFF" w14:textId="697D9A3D"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1229" w:type="dxa"/>
          </w:tcPr>
          <w:p w14:paraId="10F76EFE" w14:textId="2D161EC1"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363" w:type="dxa"/>
          </w:tcPr>
          <w:p w14:paraId="7F69BD44" w14:textId="49088259"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91</w:t>
            </w:r>
          </w:p>
        </w:tc>
        <w:tc>
          <w:tcPr>
            <w:tcW w:w="1229" w:type="dxa"/>
          </w:tcPr>
          <w:p w14:paraId="168EE659" w14:textId="737EB5BE"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363" w:type="dxa"/>
          </w:tcPr>
          <w:p w14:paraId="03279590" w14:textId="62963EB8"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083E9D" w14:paraId="4B913F95" w14:textId="77777777" w:rsidTr="000649A5">
        <w:tc>
          <w:tcPr>
            <w:tcW w:w="1110" w:type="dxa"/>
          </w:tcPr>
          <w:p w14:paraId="5CA988C0" w14:textId="75990640" w:rsidR="00083E9D" w:rsidRDefault="00083E9D" w:rsidP="00D074C8">
            <w:pPr>
              <w:spacing w:line="360" w:lineRule="auto"/>
              <w:rPr>
                <w:rFonts w:ascii="Times New Roman" w:hAnsi="Times New Roman" w:cs="Times New Roman"/>
                <w:sz w:val="24"/>
                <w:szCs w:val="24"/>
              </w:rPr>
            </w:pPr>
            <w:r>
              <w:rPr>
                <w:rFonts w:ascii="Times New Roman" w:hAnsi="Times New Roman" w:cs="Times New Roman"/>
                <w:sz w:val="24"/>
                <w:szCs w:val="24"/>
              </w:rPr>
              <w:t>Tilapia mixed sex and catfish</w:t>
            </w:r>
          </w:p>
        </w:tc>
        <w:tc>
          <w:tcPr>
            <w:tcW w:w="1229" w:type="dxa"/>
          </w:tcPr>
          <w:p w14:paraId="6EF01EF7" w14:textId="38016EE4"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0CE0D52E" w14:textId="1CEEBCC2"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1229" w:type="dxa"/>
          </w:tcPr>
          <w:p w14:paraId="285F0B79" w14:textId="0DCC1A1F"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6147D88D" w14:textId="6A12E137"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29" w:type="dxa"/>
          </w:tcPr>
          <w:p w14:paraId="1C4B90E3" w14:textId="7156DF88"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1A020B04" w14:textId="7BDD2091"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r>
      <w:tr w:rsidR="00083E9D" w14:paraId="605E835A" w14:textId="77777777" w:rsidTr="000649A5">
        <w:tc>
          <w:tcPr>
            <w:tcW w:w="1110" w:type="dxa"/>
            <w:tcBorders>
              <w:bottom w:val="single" w:sz="4" w:space="0" w:color="auto"/>
            </w:tcBorders>
          </w:tcPr>
          <w:p w14:paraId="1E410249" w14:textId="57AA4E3D" w:rsidR="00083E9D" w:rsidRDefault="00083E9D" w:rsidP="00D074C8">
            <w:pPr>
              <w:spacing w:line="360" w:lineRule="auto"/>
              <w:rPr>
                <w:rFonts w:ascii="Times New Roman" w:hAnsi="Times New Roman" w:cs="Times New Roman"/>
                <w:sz w:val="24"/>
                <w:szCs w:val="24"/>
              </w:rPr>
            </w:pPr>
            <w:r>
              <w:rPr>
                <w:rFonts w:ascii="Times New Roman" w:hAnsi="Times New Roman" w:cs="Times New Roman"/>
                <w:sz w:val="24"/>
                <w:szCs w:val="24"/>
              </w:rPr>
              <w:t>Total</w:t>
            </w:r>
          </w:p>
        </w:tc>
        <w:tc>
          <w:tcPr>
            <w:tcW w:w="1229" w:type="dxa"/>
            <w:tcBorders>
              <w:bottom w:val="single" w:sz="4" w:space="0" w:color="auto"/>
            </w:tcBorders>
          </w:tcPr>
          <w:p w14:paraId="3F01651D" w14:textId="7C30E350"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88</w:t>
            </w:r>
          </w:p>
        </w:tc>
        <w:tc>
          <w:tcPr>
            <w:tcW w:w="1363" w:type="dxa"/>
            <w:tcBorders>
              <w:bottom w:val="single" w:sz="4" w:space="0" w:color="auto"/>
            </w:tcBorders>
          </w:tcPr>
          <w:p w14:paraId="3390E506" w14:textId="6CC883C6"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58AEE8B3" w14:textId="7E995D29"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1363" w:type="dxa"/>
            <w:tcBorders>
              <w:bottom w:val="single" w:sz="4" w:space="0" w:color="auto"/>
            </w:tcBorders>
          </w:tcPr>
          <w:p w14:paraId="49220CD8" w14:textId="129A400B"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3A5390F0" w14:textId="504BA192"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363" w:type="dxa"/>
            <w:tcBorders>
              <w:bottom w:val="single" w:sz="4" w:space="0" w:color="auto"/>
            </w:tcBorders>
          </w:tcPr>
          <w:p w14:paraId="32EC1231" w14:textId="12365AED" w:rsidR="00083E9D" w:rsidRDefault="00083E9D"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r>
    </w:tbl>
    <w:p w14:paraId="32F3D2E0" w14:textId="4DE19F09" w:rsidR="00FF738B" w:rsidRPr="00302591" w:rsidRDefault="00302591" w:rsidP="00302591">
      <w:pPr>
        <w:pStyle w:val="Caption"/>
        <w:rPr>
          <w:rFonts w:ascii="Times New Roman" w:hAnsi="Times New Roman" w:cs="Times New Roman"/>
          <w:i w:val="0"/>
          <w:iCs w:val="0"/>
          <w:color w:val="auto"/>
          <w:sz w:val="24"/>
          <w:szCs w:val="24"/>
        </w:rPr>
      </w:pPr>
      <w:bookmarkStart w:id="173" w:name="_Toc146617063"/>
      <w:bookmarkStart w:id="174" w:name="_Toc146696518"/>
      <w:bookmarkStart w:id="175" w:name="_Toc146699011"/>
      <w:r w:rsidRPr="00302591">
        <w:rPr>
          <w:rFonts w:ascii="Times New Roman" w:hAnsi="Times New Roman" w:cs="Times New Roman"/>
          <w:i w:val="0"/>
          <w:iCs w:val="0"/>
          <w:color w:val="auto"/>
          <w:sz w:val="24"/>
          <w:szCs w:val="24"/>
        </w:rPr>
        <w:t xml:space="preserve">Table </w:t>
      </w:r>
      <w:r w:rsidRPr="00302591">
        <w:rPr>
          <w:rFonts w:ascii="Times New Roman" w:hAnsi="Times New Roman" w:cs="Times New Roman"/>
          <w:i w:val="0"/>
          <w:iCs w:val="0"/>
          <w:color w:val="auto"/>
          <w:sz w:val="24"/>
          <w:szCs w:val="24"/>
        </w:rPr>
        <w:fldChar w:fldCharType="begin"/>
      </w:r>
      <w:r w:rsidRPr="00302591">
        <w:rPr>
          <w:rFonts w:ascii="Times New Roman" w:hAnsi="Times New Roman" w:cs="Times New Roman"/>
          <w:i w:val="0"/>
          <w:iCs w:val="0"/>
          <w:color w:val="auto"/>
          <w:sz w:val="24"/>
          <w:szCs w:val="24"/>
        </w:rPr>
        <w:instrText xml:space="preserve"> SEQ Table \* ARABIC </w:instrText>
      </w:r>
      <w:r w:rsidRPr="00302591">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8</w:t>
      </w:r>
      <w:r w:rsidRPr="00302591">
        <w:rPr>
          <w:rFonts w:ascii="Times New Roman" w:hAnsi="Times New Roman" w:cs="Times New Roman"/>
          <w:i w:val="0"/>
          <w:iCs w:val="0"/>
          <w:color w:val="auto"/>
          <w:sz w:val="24"/>
          <w:szCs w:val="24"/>
        </w:rPr>
        <w:fldChar w:fldCharType="end"/>
      </w:r>
      <w:r w:rsidRPr="00302591">
        <w:rPr>
          <w:rFonts w:ascii="Times New Roman" w:hAnsi="Times New Roman" w:cs="Times New Roman"/>
          <w:i w:val="0"/>
          <w:iCs w:val="0"/>
          <w:color w:val="auto"/>
          <w:sz w:val="24"/>
          <w:szCs w:val="24"/>
        </w:rPr>
        <w:t>.</w:t>
      </w:r>
      <w:r w:rsidR="00C65B4E" w:rsidRPr="00302591">
        <w:rPr>
          <w:rFonts w:ascii="Times New Roman" w:hAnsi="Times New Roman" w:cs="Times New Roman"/>
          <w:i w:val="0"/>
          <w:iCs w:val="0"/>
          <w:color w:val="auto"/>
          <w:sz w:val="24"/>
          <w:szCs w:val="24"/>
        </w:rPr>
        <w:t>The sex of the cultured fish</w:t>
      </w:r>
      <w:bookmarkEnd w:id="173"/>
      <w:bookmarkEnd w:id="174"/>
      <w:bookmarkEnd w:id="175"/>
    </w:p>
    <w:p w14:paraId="3525B177" w14:textId="02EE347C" w:rsidR="00A166B5" w:rsidRPr="00FF738B" w:rsidRDefault="00FF738B" w:rsidP="00D074C8">
      <w:pPr>
        <w:pStyle w:val="Heading2"/>
        <w:spacing w:line="360" w:lineRule="auto"/>
        <w:rPr>
          <w:rFonts w:ascii="Times New Roman" w:hAnsi="Times New Roman" w:cs="Times New Roman"/>
          <w:b/>
          <w:bCs/>
          <w:sz w:val="24"/>
          <w:szCs w:val="24"/>
        </w:rPr>
      </w:pPr>
      <w:bookmarkStart w:id="176" w:name="_Toc146698956"/>
      <w:r w:rsidRPr="00FF738B">
        <w:rPr>
          <w:rFonts w:ascii="Times New Roman" w:hAnsi="Times New Roman" w:cs="Times New Roman"/>
          <w:b/>
          <w:bCs/>
          <w:sz w:val="24"/>
          <w:szCs w:val="24"/>
        </w:rPr>
        <w:t>4.3.0 Pond characteristics</w:t>
      </w:r>
      <w:bookmarkEnd w:id="176"/>
    </w:p>
    <w:p w14:paraId="63CB05AB" w14:textId="59E490F9" w:rsidR="00D656B2" w:rsidRPr="00214F73" w:rsidRDefault="006264AC" w:rsidP="00D074C8">
      <w:pPr>
        <w:pStyle w:val="Heading3"/>
        <w:spacing w:line="360" w:lineRule="auto"/>
        <w:rPr>
          <w:rFonts w:ascii="Times New Roman" w:hAnsi="Times New Roman" w:cs="Times New Roman"/>
          <w:b/>
          <w:bCs/>
          <w:color w:val="auto"/>
        </w:rPr>
      </w:pPr>
      <w:bookmarkStart w:id="177" w:name="_Toc146698957"/>
      <w:r w:rsidRPr="00214F73">
        <w:rPr>
          <w:rFonts w:ascii="Times New Roman" w:hAnsi="Times New Roman" w:cs="Times New Roman"/>
          <w:b/>
          <w:bCs/>
          <w:color w:val="auto"/>
        </w:rPr>
        <w:t>4.</w:t>
      </w:r>
      <w:r w:rsidR="00FF738B" w:rsidRPr="00214F73">
        <w:rPr>
          <w:rFonts w:ascii="Times New Roman" w:hAnsi="Times New Roman" w:cs="Times New Roman"/>
          <w:b/>
          <w:bCs/>
          <w:color w:val="auto"/>
        </w:rPr>
        <w:t>3</w:t>
      </w:r>
      <w:r w:rsidRPr="00214F73">
        <w:rPr>
          <w:rFonts w:ascii="Times New Roman" w:hAnsi="Times New Roman" w:cs="Times New Roman"/>
          <w:b/>
          <w:bCs/>
          <w:color w:val="auto"/>
        </w:rPr>
        <w:t>.</w:t>
      </w:r>
      <w:r w:rsidR="00FF738B" w:rsidRPr="00214F73">
        <w:rPr>
          <w:rFonts w:ascii="Times New Roman" w:hAnsi="Times New Roman" w:cs="Times New Roman"/>
          <w:b/>
          <w:bCs/>
          <w:color w:val="auto"/>
        </w:rPr>
        <w:t>1</w:t>
      </w:r>
      <w:r w:rsidRPr="00214F73">
        <w:rPr>
          <w:rFonts w:ascii="Times New Roman" w:hAnsi="Times New Roman" w:cs="Times New Roman"/>
          <w:b/>
          <w:bCs/>
          <w:color w:val="auto"/>
        </w:rPr>
        <w:t xml:space="preserve"> Pond size and location</w:t>
      </w:r>
      <w:bookmarkEnd w:id="177"/>
    </w:p>
    <w:p w14:paraId="17C36E3F" w14:textId="49FE2CA0" w:rsidR="00D15D8A" w:rsidRDefault="006264AC" w:rsidP="00610562">
      <w:pPr>
        <w:spacing w:line="360" w:lineRule="auto"/>
        <w:jc w:val="both"/>
        <w:rPr>
          <w:rFonts w:ascii="Times New Roman" w:hAnsi="Times New Roman" w:cs="Times New Roman"/>
          <w:sz w:val="24"/>
          <w:szCs w:val="24"/>
        </w:rPr>
      </w:pPr>
      <w:r w:rsidRPr="0029010A">
        <w:rPr>
          <w:rFonts w:ascii="Times New Roman" w:hAnsi="Times New Roman" w:cs="Times New Roman"/>
          <w:sz w:val="24"/>
          <w:szCs w:val="24"/>
        </w:rPr>
        <w:t>The average pond size in the study area was 220m</w:t>
      </w:r>
      <w:proofErr w:type="gramStart"/>
      <w:r w:rsidRPr="0029010A">
        <w:rPr>
          <w:rFonts w:ascii="Times New Roman" w:hAnsi="Times New Roman" w:cs="Times New Roman"/>
          <w:sz w:val="24"/>
          <w:szCs w:val="24"/>
          <w:vertAlign w:val="superscript"/>
        </w:rPr>
        <w:t xml:space="preserve">2 </w:t>
      </w:r>
      <w:r w:rsidRPr="0029010A">
        <w:rPr>
          <w:rFonts w:ascii="Times New Roman" w:hAnsi="Times New Roman" w:cs="Times New Roman"/>
          <w:sz w:val="24"/>
          <w:szCs w:val="24"/>
        </w:rPr>
        <w:t>.</w:t>
      </w:r>
      <w:proofErr w:type="gramEnd"/>
      <w:r w:rsidRPr="0029010A">
        <w:rPr>
          <w:rFonts w:ascii="Times New Roman" w:hAnsi="Times New Roman" w:cs="Times New Roman"/>
          <w:sz w:val="24"/>
          <w:szCs w:val="24"/>
        </w:rPr>
        <w:t xml:space="preserve"> Kericho had an average pond area of 234m</w:t>
      </w:r>
      <w:r w:rsidRPr="0029010A">
        <w:rPr>
          <w:rFonts w:ascii="Times New Roman" w:hAnsi="Times New Roman" w:cs="Times New Roman"/>
          <w:sz w:val="24"/>
          <w:szCs w:val="24"/>
          <w:vertAlign w:val="superscript"/>
        </w:rPr>
        <w:t xml:space="preserve">2 </w:t>
      </w:r>
      <w:r w:rsidRPr="0029010A">
        <w:rPr>
          <w:rFonts w:ascii="Times New Roman" w:hAnsi="Times New Roman" w:cs="Times New Roman"/>
          <w:sz w:val="24"/>
          <w:szCs w:val="24"/>
        </w:rPr>
        <w:t xml:space="preserve">and </w:t>
      </w:r>
      <w:proofErr w:type="spellStart"/>
      <w:r w:rsidRPr="0029010A">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Pr="00402EE4">
        <w:rPr>
          <w:rFonts w:ascii="Times New Roman" w:hAnsi="Times New Roman" w:cs="Times New Roman"/>
          <w:iCs/>
          <w:sz w:val="24"/>
          <w:szCs w:val="24"/>
        </w:rPr>
        <w:t xml:space="preserve"> </w:t>
      </w:r>
      <w:r w:rsidRPr="0029010A">
        <w:rPr>
          <w:rFonts w:ascii="Times New Roman" w:hAnsi="Times New Roman" w:cs="Times New Roman"/>
          <w:sz w:val="24"/>
          <w:szCs w:val="24"/>
        </w:rPr>
        <w:t>196m</w:t>
      </w:r>
      <w:proofErr w:type="gramStart"/>
      <w:r w:rsidRPr="0029010A">
        <w:rPr>
          <w:rFonts w:ascii="Times New Roman" w:hAnsi="Times New Roman" w:cs="Times New Roman"/>
          <w:sz w:val="24"/>
          <w:szCs w:val="24"/>
          <w:vertAlign w:val="superscript"/>
        </w:rPr>
        <w:t xml:space="preserve">2 </w:t>
      </w:r>
      <w:r w:rsidRPr="0029010A">
        <w:rPr>
          <w:rFonts w:ascii="Times New Roman" w:hAnsi="Times New Roman" w:cs="Times New Roman"/>
          <w:sz w:val="24"/>
          <w:szCs w:val="24"/>
        </w:rPr>
        <w:t>.</w:t>
      </w:r>
      <w:proofErr w:type="gramEnd"/>
      <w:r w:rsidR="00CA64C5" w:rsidRPr="0029010A">
        <w:rPr>
          <w:rFonts w:ascii="Times New Roman" w:hAnsi="Times New Roman" w:cs="Times New Roman"/>
          <w:sz w:val="24"/>
          <w:szCs w:val="24"/>
        </w:rPr>
        <w:t xml:space="preserve"> </w:t>
      </w:r>
      <w:r w:rsidR="00543575" w:rsidRPr="00C65B4E">
        <w:rPr>
          <w:rFonts w:ascii="Times New Roman" w:hAnsi="Times New Roman" w:cs="Times New Roman"/>
          <w:sz w:val="24"/>
          <w:szCs w:val="24"/>
        </w:rPr>
        <w:t>I</w:t>
      </w:r>
      <w:r w:rsidR="00CA64C5" w:rsidRPr="0029010A">
        <w:rPr>
          <w:rFonts w:ascii="Times New Roman" w:hAnsi="Times New Roman" w:cs="Times New Roman"/>
          <w:sz w:val="24"/>
          <w:szCs w:val="24"/>
        </w:rPr>
        <w:t xml:space="preserve">n terms of </w:t>
      </w:r>
      <w:r w:rsidR="00E33B1A">
        <w:rPr>
          <w:rFonts w:ascii="Times New Roman" w:hAnsi="Times New Roman" w:cs="Times New Roman"/>
          <w:sz w:val="24"/>
          <w:szCs w:val="24"/>
        </w:rPr>
        <w:t>location</w:t>
      </w:r>
      <w:r w:rsidR="00CA64C5" w:rsidRPr="0029010A">
        <w:rPr>
          <w:rFonts w:ascii="Times New Roman" w:hAnsi="Times New Roman" w:cs="Times New Roman"/>
          <w:sz w:val="24"/>
          <w:szCs w:val="24"/>
        </w:rPr>
        <w:t xml:space="preserve">, 47% (41/88) </w:t>
      </w:r>
      <w:r w:rsidR="00E33B1A">
        <w:rPr>
          <w:rFonts w:ascii="Times New Roman" w:hAnsi="Times New Roman" w:cs="Times New Roman"/>
          <w:sz w:val="24"/>
          <w:szCs w:val="24"/>
        </w:rPr>
        <w:t>of farmers located</w:t>
      </w:r>
      <w:r w:rsidR="00CA64C5" w:rsidRPr="0029010A">
        <w:rPr>
          <w:rFonts w:ascii="Times New Roman" w:hAnsi="Times New Roman" w:cs="Times New Roman"/>
          <w:sz w:val="24"/>
          <w:szCs w:val="24"/>
        </w:rPr>
        <w:t xml:space="preserve"> their ponds in the </w:t>
      </w:r>
      <w:r w:rsidR="00D15D8A" w:rsidRPr="0029010A">
        <w:rPr>
          <w:rFonts w:ascii="Times New Roman" w:hAnsi="Times New Roman" w:cs="Times New Roman"/>
          <w:sz w:val="24"/>
          <w:szCs w:val="24"/>
        </w:rPr>
        <w:t>valley</w:t>
      </w:r>
      <w:r w:rsidR="00CA64C5" w:rsidRPr="0029010A">
        <w:rPr>
          <w:rFonts w:ascii="Times New Roman" w:hAnsi="Times New Roman" w:cs="Times New Roman"/>
          <w:sz w:val="24"/>
          <w:szCs w:val="24"/>
        </w:rPr>
        <w:t xml:space="preserve">.  11/33 (33%) in </w:t>
      </w:r>
      <w:proofErr w:type="spellStart"/>
      <w:r w:rsidR="00CA64C5" w:rsidRPr="0029010A">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CA64C5" w:rsidRPr="0029010A">
        <w:rPr>
          <w:rFonts w:ascii="Times New Roman" w:hAnsi="Times New Roman" w:cs="Times New Roman"/>
          <w:sz w:val="24"/>
          <w:szCs w:val="24"/>
        </w:rPr>
        <w:t xml:space="preserve"> and 30/55(55%) </w:t>
      </w:r>
      <w:r w:rsidR="00543575" w:rsidRPr="00C65B4E">
        <w:rPr>
          <w:rFonts w:ascii="Times New Roman" w:hAnsi="Times New Roman" w:cs="Times New Roman"/>
          <w:sz w:val="24"/>
          <w:szCs w:val="24"/>
        </w:rPr>
        <w:t>i</w:t>
      </w:r>
      <w:r w:rsidR="00CA64C5" w:rsidRPr="0029010A">
        <w:rPr>
          <w:rFonts w:ascii="Times New Roman" w:hAnsi="Times New Roman" w:cs="Times New Roman"/>
          <w:sz w:val="24"/>
          <w:szCs w:val="24"/>
        </w:rPr>
        <w:t>n Kericho</w:t>
      </w:r>
      <w:r w:rsidR="00CA64C5" w:rsidRPr="00C65B4E">
        <w:rPr>
          <w:rFonts w:ascii="Times New Roman" w:hAnsi="Times New Roman" w:cs="Times New Roman"/>
          <w:sz w:val="24"/>
          <w:szCs w:val="24"/>
        </w:rPr>
        <w:t xml:space="preserve">.8/88 </w:t>
      </w:r>
      <w:r w:rsidR="00CA64C5" w:rsidRPr="0029010A">
        <w:rPr>
          <w:rFonts w:ascii="Times New Roman" w:hAnsi="Times New Roman" w:cs="Times New Roman"/>
          <w:sz w:val="24"/>
          <w:szCs w:val="24"/>
        </w:rPr>
        <w:t xml:space="preserve">(9.1%) </w:t>
      </w:r>
      <w:r w:rsidR="00E33B1A">
        <w:rPr>
          <w:rFonts w:ascii="Times New Roman" w:hAnsi="Times New Roman" w:cs="Times New Roman"/>
          <w:sz w:val="24"/>
          <w:szCs w:val="24"/>
        </w:rPr>
        <w:t>of farmers located</w:t>
      </w:r>
      <w:r w:rsidR="00CA64C5" w:rsidRPr="0029010A">
        <w:rPr>
          <w:rFonts w:ascii="Times New Roman" w:hAnsi="Times New Roman" w:cs="Times New Roman"/>
          <w:sz w:val="24"/>
          <w:szCs w:val="24"/>
        </w:rPr>
        <w:t xml:space="preserve"> their ponds to </w:t>
      </w:r>
      <w:r w:rsidR="00D15D8A" w:rsidRPr="0029010A">
        <w:rPr>
          <w:rFonts w:ascii="Times New Roman" w:hAnsi="Times New Roman" w:cs="Times New Roman"/>
          <w:sz w:val="24"/>
          <w:szCs w:val="24"/>
        </w:rPr>
        <w:t>adjacent</w:t>
      </w:r>
      <w:r w:rsidR="00CA64C5" w:rsidRPr="0029010A">
        <w:rPr>
          <w:rFonts w:ascii="Times New Roman" w:hAnsi="Times New Roman" w:cs="Times New Roman"/>
          <w:sz w:val="24"/>
          <w:szCs w:val="24"/>
        </w:rPr>
        <w:t xml:space="preserve"> agricultural land. </w:t>
      </w:r>
      <w:r w:rsidR="00CA64C5" w:rsidRPr="00C65B4E">
        <w:rPr>
          <w:rFonts w:ascii="Times New Roman" w:hAnsi="Times New Roman" w:cs="Times New Roman"/>
          <w:sz w:val="24"/>
          <w:szCs w:val="24"/>
        </w:rPr>
        <w:t>1/33</w:t>
      </w:r>
      <w:r w:rsidR="00CA64C5" w:rsidRPr="0029010A">
        <w:rPr>
          <w:rFonts w:ascii="Times New Roman" w:hAnsi="Times New Roman" w:cs="Times New Roman"/>
          <w:sz w:val="24"/>
          <w:szCs w:val="24"/>
        </w:rPr>
        <w:t xml:space="preserve"> (3%) in </w:t>
      </w:r>
      <w:proofErr w:type="spellStart"/>
      <w:r w:rsidR="00CA64C5" w:rsidRPr="0029010A">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CA64C5" w:rsidRPr="0029010A">
        <w:rPr>
          <w:rFonts w:ascii="Times New Roman" w:hAnsi="Times New Roman" w:cs="Times New Roman"/>
          <w:sz w:val="24"/>
          <w:szCs w:val="24"/>
        </w:rPr>
        <w:t xml:space="preserve"> and 7/55(13%) in </w:t>
      </w:r>
      <w:r w:rsidR="00D15D8A">
        <w:rPr>
          <w:rFonts w:ascii="Times New Roman" w:hAnsi="Times New Roman" w:cs="Times New Roman"/>
          <w:sz w:val="24"/>
          <w:szCs w:val="24"/>
        </w:rPr>
        <w:t>K</w:t>
      </w:r>
      <w:r w:rsidR="00CA64C5" w:rsidRPr="0029010A">
        <w:rPr>
          <w:rFonts w:ascii="Times New Roman" w:hAnsi="Times New Roman" w:cs="Times New Roman"/>
          <w:sz w:val="24"/>
          <w:szCs w:val="24"/>
        </w:rPr>
        <w:t xml:space="preserve">ericho. One </w:t>
      </w:r>
      <w:r w:rsidR="0029010A" w:rsidRPr="0029010A">
        <w:rPr>
          <w:rFonts w:ascii="Times New Roman" w:hAnsi="Times New Roman" w:cs="Times New Roman"/>
          <w:sz w:val="24"/>
          <w:szCs w:val="24"/>
        </w:rPr>
        <w:t>respondent (</w:t>
      </w:r>
      <w:r w:rsidR="00CA64C5" w:rsidRPr="0029010A">
        <w:rPr>
          <w:rFonts w:ascii="Times New Roman" w:hAnsi="Times New Roman" w:cs="Times New Roman"/>
          <w:sz w:val="24"/>
          <w:szCs w:val="24"/>
        </w:rPr>
        <w:t xml:space="preserve">1/88;1.1%) from Kericho (1/55;1.8%) </w:t>
      </w:r>
      <w:r w:rsidR="00E33B1A">
        <w:rPr>
          <w:rFonts w:ascii="Times New Roman" w:hAnsi="Times New Roman" w:cs="Times New Roman"/>
          <w:sz w:val="24"/>
          <w:szCs w:val="24"/>
        </w:rPr>
        <w:t>dug</w:t>
      </w:r>
      <w:r w:rsidR="00CA64C5" w:rsidRPr="0029010A">
        <w:rPr>
          <w:rFonts w:ascii="Times New Roman" w:hAnsi="Times New Roman" w:cs="Times New Roman"/>
          <w:sz w:val="24"/>
          <w:szCs w:val="24"/>
        </w:rPr>
        <w:t xml:space="preserve"> pond along the road.</w:t>
      </w:r>
      <w:r w:rsidR="00E63B87" w:rsidRPr="0029010A">
        <w:rPr>
          <w:rFonts w:ascii="Times New Roman" w:hAnsi="Times New Roman" w:cs="Times New Roman"/>
          <w:sz w:val="24"/>
          <w:szCs w:val="24"/>
        </w:rPr>
        <w:t xml:space="preserve"> </w:t>
      </w:r>
      <w:r w:rsidR="00E63B87" w:rsidRPr="00C65B4E">
        <w:rPr>
          <w:rFonts w:ascii="Times New Roman" w:hAnsi="Times New Roman" w:cs="Times New Roman"/>
          <w:sz w:val="24"/>
          <w:szCs w:val="24"/>
        </w:rPr>
        <w:t>2/33</w:t>
      </w:r>
      <w:r w:rsidR="00E63B87" w:rsidRPr="0029010A">
        <w:rPr>
          <w:rFonts w:ascii="Times New Roman" w:hAnsi="Times New Roman" w:cs="Times New Roman"/>
          <w:sz w:val="24"/>
          <w:szCs w:val="24"/>
        </w:rPr>
        <w:t xml:space="preserve"> (6.1%) of farmers in </w:t>
      </w:r>
      <w:proofErr w:type="spellStart"/>
      <w:r w:rsidR="00E63B87" w:rsidRPr="0029010A">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E63B87" w:rsidRPr="0029010A">
        <w:rPr>
          <w:rFonts w:ascii="Times New Roman" w:hAnsi="Times New Roman" w:cs="Times New Roman"/>
          <w:sz w:val="24"/>
          <w:szCs w:val="24"/>
        </w:rPr>
        <w:t xml:space="preserve"> </w:t>
      </w:r>
      <w:r w:rsidR="00E33B1A">
        <w:rPr>
          <w:rFonts w:ascii="Times New Roman" w:hAnsi="Times New Roman" w:cs="Times New Roman"/>
          <w:sz w:val="24"/>
          <w:szCs w:val="24"/>
        </w:rPr>
        <w:t>dug ponds</w:t>
      </w:r>
      <w:r w:rsidR="00E63B87" w:rsidRPr="0029010A">
        <w:rPr>
          <w:rFonts w:ascii="Times New Roman" w:hAnsi="Times New Roman" w:cs="Times New Roman"/>
          <w:sz w:val="24"/>
          <w:szCs w:val="24"/>
        </w:rPr>
        <w:t xml:space="preserve"> in grazing farms. </w:t>
      </w:r>
      <w:r w:rsidR="00C65B4E">
        <w:rPr>
          <w:rFonts w:ascii="Times New Roman" w:hAnsi="Times New Roman" w:cs="Times New Roman"/>
          <w:sz w:val="24"/>
          <w:szCs w:val="24"/>
        </w:rPr>
        <w:t>2</w:t>
      </w:r>
      <w:r w:rsidR="00E63B87" w:rsidRPr="00C65B4E">
        <w:rPr>
          <w:rFonts w:ascii="Times New Roman" w:hAnsi="Times New Roman" w:cs="Times New Roman"/>
          <w:sz w:val="24"/>
          <w:szCs w:val="24"/>
        </w:rPr>
        <w:t xml:space="preserve">/88 </w:t>
      </w:r>
      <w:r w:rsidR="00E63B87" w:rsidRPr="0029010A">
        <w:rPr>
          <w:rFonts w:ascii="Times New Roman" w:hAnsi="Times New Roman" w:cs="Times New Roman"/>
          <w:sz w:val="24"/>
          <w:szCs w:val="24"/>
        </w:rPr>
        <w:t>(</w:t>
      </w:r>
      <w:r w:rsidR="00C65B4E">
        <w:rPr>
          <w:rFonts w:ascii="Times New Roman" w:hAnsi="Times New Roman" w:cs="Times New Roman"/>
          <w:sz w:val="24"/>
          <w:szCs w:val="24"/>
        </w:rPr>
        <w:t>2.3</w:t>
      </w:r>
      <w:r w:rsidR="00E63B87" w:rsidRPr="0029010A">
        <w:rPr>
          <w:rFonts w:ascii="Times New Roman" w:hAnsi="Times New Roman" w:cs="Times New Roman"/>
          <w:sz w:val="24"/>
          <w:szCs w:val="24"/>
        </w:rPr>
        <w:t xml:space="preserve">%) of the </w:t>
      </w:r>
      <w:r w:rsidR="00E33B1A" w:rsidRPr="0029010A">
        <w:rPr>
          <w:rFonts w:ascii="Times New Roman" w:hAnsi="Times New Roman" w:cs="Times New Roman"/>
          <w:sz w:val="24"/>
          <w:szCs w:val="24"/>
        </w:rPr>
        <w:t xml:space="preserve">respondent </w:t>
      </w:r>
      <w:r w:rsidR="00E33B1A">
        <w:rPr>
          <w:rFonts w:ascii="Times New Roman" w:hAnsi="Times New Roman" w:cs="Times New Roman"/>
          <w:sz w:val="24"/>
          <w:szCs w:val="24"/>
        </w:rPr>
        <w:t xml:space="preserve">dug pond </w:t>
      </w:r>
      <w:r w:rsidR="00E63B87" w:rsidRPr="0029010A">
        <w:rPr>
          <w:rFonts w:ascii="Times New Roman" w:hAnsi="Times New Roman" w:cs="Times New Roman"/>
          <w:sz w:val="24"/>
          <w:szCs w:val="24"/>
        </w:rPr>
        <w:t>in</w:t>
      </w:r>
      <w:r w:rsidR="00E33B1A">
        <w:rPr>
          <w:rFonts w:ascii="Times New Roman" w:hAnsi="Times New Roman" w:cs="Times New Roman"/>
          <w:sz w:val="24"/>
          <w:szCs w:val="24"/>
        </w:rPr>
        <w:t xml:space="preserve"> a </w:t>
      </w:r>
      <w:r w:rsidR="00E63B87" w:rsidRPr="0029010A">
        <w:rPr>
          <w:rFonts w:ascii="Times New Roman" w:hAnsi="Times New Roman" w:cs="Times New Roman"/>
          <w:sz w:val="24"/>
          <w:szCs w:val="24"/>
        </w:rPr>
        <w:t>swampy area</w:t>
      </w:r>
      <w:r w:rsidR="00E33B1A">
        <w:rPr>
          <w:rFonts w:ascii="Times New Roman" w:hAnsi="Times New Roman" w:cs="Times New Roman"/>
          <w:sz w:val="24"/>
          <w:szCs w:val="24"/>
        </w:rPr>
        <w:t xml:space="preserve"> </w:t>
      </w:r>
      <w:r w:rsidR="00E63B87" w:rsidRPr="0029010A">
        <w:rPr>
          <w:rFonts w:ascii="Times New Roman" w:hAnsi="Times New Roman" w:cs="Times New Roman"/>
          <w:sz w:val="24"/>
          <w:szCs w:val="24"/>
        </w:rPr>
        <w:t xml:space="preserve">and was from Kericho </w:t>
      </w:r>
      <w:r w:rsidR="00C65B4E">
        <w:rPr>
          <w:rFonts w:ascii="Times New Roman" w:hAnsi="Times New Roman" w:cs="Times New Roman"/>
          <w:sz w:val="24"/>
          <w:szCs w:val="24"/>
        </w:rPr>
        <w:t>2</w:t>
      </w:r>
      <w:r w:rsidR="00E63B87" w:rsidRPr="0029010A">
        <w:rPr>
          <w:rFonts w:ascii="Times New Roman" w:hAnsi="Times New Roman" w:cs="Times New Roman"/>
          <w:sz w:val="24"/>
          <w:szCs w:val="24"/>
        </w:rPr>
        <w:t>/55(</w:t>
      </w:r>
      <w:r w:rsidR="00C65B4E">
        <w:rPr>
          <w:rFonts w:ascii="Times New Roman" w:hAnsi="Times New Roman" w:cs="Times New Roman"/>
          <w:sz w:val="24"/>
          <w:szCs w:val="24"/>
        </w:rPr>
        <w:t>3.6</w:t>
      </w:r>
      <w:r w:rsidR="00E63B87" w:rsidRPr="0029010A">
        <w:rPr>
          <w:rFonts w:ascii="Times New Roman" w:hAnsi="Times New Roman" w:cs="Times New Roman"/>
          <w:sz w:val="24"/>
          <w:szCs w:val="24"/>
        </w:rPr>
        <w:t xml:space="preserve">%). </w:t>
      </w:r>
      <w:r w:rsidR="00E63B87" w:rsidRPr="00C65B4E">
        <w:rPr>
          <w:rFonts w:ascii="Times New Roman" w:hAnsi="Times New Roman" w:cs="Times New Roman"/>
          <w:sz w:val="24"/>
          <w:szCs w:val="24"/>
        </w:rPr>
        <w:t>31/88</w:t>
      </w:r>
      <w:r w:rsidR="00E63B87" w:rsidRPr="0029010A">
        <w:rPr>
          <w:rFonts w:ascii="Times New Roman" w:hAnsi="Times New Roman" w:cs="Times New Roman"/>
          <w:sz w:val="24"/>
          <w:szCs w:val="24"/>
        </w:rPr>
        <w:t xml:space="preserve"> (35%) of the </w:t>
      </w:r>
      <w:r w:rsidR="00E33B1A" w:rsidRPr="0029010A">
        <w:rPr>
          <w:rFonts w:ascii="Times New Roman" w:hAnsi="Times New Roman" w:cs="Times New Roman"/>
          <w:sz w:val="24"/>
          <w:szCs w:val="24"/>
        </w:rPr>
        <w:t>respondents</w:t>
      </w:r>
      <w:r w:rsidR="00E33B1A">
        <w:rPr>
          <w:rFonts w:ascii="Times New Roman" w:hAnsi="Times New Roman" w:cs="Times New Roman"/>
          <w:sz w:val="24"/>
          <w:szCs w:val="24"/>
        </w:rPr>
        <w:t xml:space="preserve"> had ponds in </w:t>
      </w:r>
      <w:r w:rsidR="00D15D8A" w:rsidRPr="0029010A">
        <w:rPr>
          <w:rFonts w:ascii="Times New Roman" w:hAnsi="Times New Roman" w:cs="Times New Roman"/>
          <w:sz w:val="24"/>
          <w:szCs w:val="24"/>
        </w:rPr>
        <w:t>residential</w:t>
      </w:r>
      <w:r w:rsidR="00E33B1A">
        <w:rPr>
          <w:rFonts w:ascii="Times New Roman" w:hAnsi="Times New Roman" w:cs="Times New Roman"/>
          <w:sz w:val="24"/>
          <w:szCs w:val="24"/>
        </w:rPr>
        <w:t xml:space="preserve"> </w:t>
      </w:r>
      <w:r w:rsidR="00E63B87" w:rsidRPr="0029010A">
        <w:rPr>
          <w:rFonts w:ascii="Times New Roman" w:hAnsi="Times New Roman" w:cs="Times New Roman"/>
          <w:sz w:val="24"/>
          <w:szCs w:val="24"/>
        </w:rPr>
        <w:t>area</w:t>
      </w:r>
      <w:r w:rsidR="00E33B1A">
        <w:rPr>
          <w:rFonts w:ascii="Times New Roman" w:hAnsi="Times New Roman" w:cs="Times New Roman"/>
          <w:sz w:val="24"/>
          <w:szCs w:val="24"/>
        </w:rPr>
        <w:t>s</w:t>
      </w:r>
      <w:r w:rsidR="00E63B87" w:rsidRPr="0029010A">
        <w:rPr>
          <w:rFonts w:ascii="Times New Roman" w:hAnsi="Times New Roman" w:cs="Times New Roman"/>
          <w:sz w:val="24"/>
          <w:szCs w:val="24"/>
        </w:rPr>
        <w:t xml:space="preserve">. </w:t>
      </w:r>
      <w:proofErr w:type="spellStart"/>
      <w:r w:rsidR="00E63B87" w:rsidRPr="0029010A">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E63B87" w:rsidRPr="00402EE4">
        <w:rPr>
          <w:rFonts w:ascii="Times New Roman" w:hAnsi="Times New Roman" w:cs="Times New Roman"/>
          <w:iCs/>
          <w:sz w:val="24"/>
          <w:szCs w:val="24"/>
        </w:rPr>
        <w:t xml:space="preserve"> </w:t>
      </w:r>
      <w:r w:rsidR="00E63B87" w:rsidRPr="0029010A">
        <w:rPr>
          <w:rFonts w:ascii="Times New Roman" w:hAnsi="Times New Roman" w:cs="Times New Roman"/>
          <w:sz w:val="24"/>
          <w:szCs w:val="24"/>
        </w:rPr>
        <w:lastRenderedPageBreak/>
        <w:t>having 17/33(52%) and Kericho 14/55</w:t>
      </w:r>
      <w:r w:rsidR="0029010A" w:rsidRPr="0029010A">
        <w:rPr>
          <w:rFonts w:ascii="Times New Roman" w:hAnsi="Times New Roman" w:cs="Times New Roman"/>
          <w:sz w:val="24"/>
          <w:szCs w:val="24"/>
        </w:rPr>
        <w:t xml:space="preserve"> (25</w:t>
      </w:r>
      <w:r w:rsidR="00E63B87" w:rsidRPr="0029010A">
        <w:rPr>
          <w:rFonts w:ascii="Times New Roman" w:hAnsi="Times New Roman" w:cs="Times New Roman"/>
          <w:sz w:val="24"/>
          <w:szCs w:val="24"/>
        </w:rPr>
        <w:t>%) of the respondents.</w:t>
      </w:r>
      <w:r w:rsidR="0029010A" w:rsidRPr="0029010A">
        <w:rPr>
          <w:rFonts w:ascii="Times New Roman" w:hAnsi="Times New Roman" w:cs="Times New Roman"/>
          <w:sz w:val="24"/>
          <w:szCs w:val="24"/>
        </w:rPr>
        <w:t xml:space="preserve"> </w:t>
      </w:r>
      <w:r w:rsidR="0029010A" w:rsidRPr="00C65B4E">
        <w:rPr>
          <w:rFonts w:ascii="Times New Roman" w:hAnsi="Times New Roman" w:cs="Times New Roman"/>
          <w:sz w:val="24"/>
          <w:szCs w:val="24"/>
        </w:rPr>
        <w:t>1/88</w:t>
      </w:r>
      <w:r w:rsidR="0029010A" w:rsidRPr="0029010A">
        <w:rPr>
          <w:rFonts w:ascii="Times New Roman" w:hAnsi="Times New Roman" w:cs="Times New Roman"/>
          <w:sz w:val="24"/>
          <w:szCs w:val="24"/>
        </w:rPr>
        <w:t xml:space="preserve">(1.1%) of the respondent </w:t>
      </w:r>
      <w:r w:rsidR="00E33B1A">
        <w:rPr>
          <w:rFonts w:ascii="Times New Roman" w:hAnsi="Times New Roman" w:cs="Times New Roman"/>
          <w:sz w:val="24"/>
          <w:szCs w:val="24"/>
        </w:rPr>
        <w:t>had a pond in a</w:t>
      </w:r>
      <w:r w:rsidR="0029010A" w:rsidRPr="0029010A">
        <w:rPr>
          <w:rFonts w:ascii="Times New Roman" w:hAnsi="Times New Roman" w:cs="Times New Roman"/>
          <w:sz w:val="24"/>
          <w:szCs w:val="24"/>
        </w:rPr>
        <w:t xml:space="preserve"> rice field and was from </w:t>
      </w:r>
      <w:proofErr w:type="spellStart"/>
      <w:r w:rsidR="0029010A" w:rsidRPr="0029010A">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29010A" w:rsidRPr="0029010A">
        <w:rPr>
          <w:rFonts w:ascii="Times New Roman" w:hAnsi="Times New Roman" w:cs="Times New Roman"/>
          <w:sz w:val="24"/>
          <w:szCs w:val="24"/>
        </w:rPr>
        <w:t xml:space="preserve"> 1/33(3%).</w:t>
      </w:r>
      <w:r w:rsidR="0029010A" w:rsidRPr="00C65B4E">
        <w:rPr>
          <w:rFonts w:ascii="Times New Roman" w:hAnsi="Times New Roman" w:cs="Times New Roman"/>
          <w:sz w:val="24"/>
          <w:szCs w:val="24"/>
        </w:rPr>
        <w:t>1/88</w:t>
      </w:r>
      <w:r w:rsidR="0029010A" w:rsidRPr="0029010A">
        <w:rPr>
          <w:rFonts w:ascii="Times New Roman" w:hAnsi="Times New Roman" w:cs="Times New Roman"/>
          <w:sz w:val="24"/>
          <w:szCs w:val="24"/>
        </w:rPr>
        <w:t xml:space="preserve"> (1.1%) </w:t>
      </w:r>
      <w:r w:rsidR="00E33B1A">
        <w:rPr>
          <w:rFonts w:ascii="Times New Roman" w:hAnsi="Times New Roman" w:cs="Times New Roman"/>
          <w:sz w:val="24"/>
          <w:szCs w:val="24"/>
        </w:rPr>
        <w:t xml:space="preserve">of the respondent constructed a pond </w:t>
      </w:r>
      <w:r w:rsidR="0029010A" w:rsidRPr="0029010A">
        <w:rPr>
          <w:rFonts w:ascii="Times New Roman" w:hAnsi="Times New Roman" w:cs="Times New Roman"/>
          <w:sz w:val="24"/>
          <w:szCs w:val="24"/>
        </w:rPr>
        <w:t>i</w:t>
      </w:r>
      <w:r w:rsidR="00E33B1A">
        <w:rPr>
          <w:rFonts w:ascii="Times New Roman" w:hAnsi="Times New Roman" w:cs="Times New Roman"/>
          <w:sz w:val="24"/>
          <w:szCs w:val="24"/>
        </w:rPr>
        <w:t>nside</w:t>
      </w:r>
      <w:r w:rsidR="0029010A" w:rsidRPr="0029010A">
        <w:rPr>
          <w:rFonts w:ascii="Times New Roman" w:hAnsi="Times New Roman" w:cs="Times New Roman"/>
          <w:sz w:val="24"/>
          <w:szCs w:val="24"/>
        </w:rPr>
        <w:t xml:space="preserve"> greenhouse and was from </w:t>
      </w:r>
      <w:proofErr w:type="spellStart"/>
      <w:r w:rsidR="0029010A" w:rsidRPr="0029010A">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29010A" w:rsidRPr="0029010A">
        <w:rPr>
          <w:rFonts w:ascii="Times New Roman" w:hAnsi="Times New Roman" w:cs="Times New Roman"/>
          <w:sz w:val="24"/>
          <w:szCs w:val="24"/>
        </w:rPr>
        <w:t xml:space="preserve"> 1/33(3%).</w:t>
      </w:r>
      <w:r w:rsidR="00D15D8A" w:rsidRPr="00C65B4E">
        <w:rPr>
          <w:rFonts w:ascii="Times New Roman" w:hAnsi="Times New Roman" w:cs="Times New Roman"/>
          <w:sz w:val="24"/>
          <w:szCs w:val="24"/>
        </w:rPr>
        <w:t>1/88</w:t>
      </w:r>
      <w:r w:rsidR="00D15D8A">
        <w:rPr>
          <w:rFonts w:ascii="Times New Roman" w:hAnsi="Times New Roman" w:cs="Times New Roman"/>
          <w:sz w:val="24"/>
          <w:szCs w:val="24"/>
        </w:rPr>
        <w:t>(1.1%) of the respondent</w:t>
      </w:r>
      <w:r w:rsidR="00E33B1A">
        <w:rPr>
          <w:rFonts w:ascii="Times New Roman" w:hAnsi="Times New Roman" w:cs="Times New Roman"/>
          <w:sz w:val="24"/>
          <w:szCs w:val="24"/>
        </w:rPr>
        <w:t xml:space="preserve"> </w:t>
      </w:r>
      <w:r w:rsidR="00D15D8A">
        <w:rPr>
          <w:rFonts w:ascii="Times New Roman" w:hAnsi="Times New Roman" w:cs="Times New Roman"/>
          <w:sz w:val="24"/>
          <w:szCs w:val="24"/>
        </w:rPr>
        <w:t xml:space="preserve">from Kericho1/55(1.1%) </w:t>
      </w:r>
      <w:r w:rsidR="00E33B1A">
        <w:rPr>
          <w:rFonts w:ascii="Times New Roman" w:hAnsi="Times New Roman" w:cs="Times New Roman"/>
          <w:sz w:val="24"/>
          <w:szCs w:val="24"/>
        </w:rPr>
        <w:t>had a pond within school</w:t>
      </w:r>
      <w:r w:rsidR="00D15D8A">
        <w:rPr>
          <w:rFonts w:ascii="Times New Roman" w:hAnsi="Times New Roman" w:cs="Times New Roman"/>
          <w:sz w:val="24"/>
          <w:szCs w:val="24"/>
        </w:rPr>
        <w:t xml:space="preserve"> compound.</w:t>
      </w:r>
      <w:r w:rsidR="0029010A" w:rsidRPr="0029010A">
        <w:rPr>
          <w:rFonts w:ascii="Times New Roman" w:hAnsi="Times New Roman" w:cs="Times New Roman"/>
          <w:sz w:val="24"/>
          <w:szCs w:val="24"/>
        </w:rPr>
        <w:t xml:space="preserve"> </w:t>
      </w:r>
    </w:p>
    <w:p w14:paraId="6B41AE14" w14:textId="45F5B9CE" w:rsidR="00D15D8A" w:rsidRPr="00666D12" w:rsidRDefault="00D15D8A" w:rsidP="00D074C8">
      <w:pPr>
        <w:pStyle w:val="Heading1"/>
        <w:spacing w:line="360" w:lineRule="auto"/>
        <w:rPr>
          <w:rFonts w:ascii="Times New Roman" w:hAnsi="Times New Roman" w:cs="Times New Roman"/>
          <w:b/>
          <w:bCs/>
          <w:sz w:val="24"/>
          <w:szCs w:val="24"/>
        </w:rPr>
      </w:pPr>
    </w:p>
    <w:tbl>
      <w:tblPr>
        <w:tblStyle w:val="TableGrid"/>
        <w:tblW w:w="0" w:type="auto"/>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4"/>
        <w:gridCol w:w="1229"/>
        <w:gridCol w:w="1363"/>
        <w:gridCol w:w="1229"/>
        <w:gridCol w:w="1363"/>
        <w:gridCol w:w="1229"/>
        <w:gridCol w:w="1363"/>
      </w:tblGrid>
      <w:tr w:rsidR="00D15D8A" w14:paraId="74AD7CBB" w14:textId="77777777" w:rsidTr="00361834">
        <w:tc>
          <w:tcPr>
            <w:tcW w:w="1934" w:type="dxa"/>
            <w:tcBorders>
              <w:top w:val="single" w:sz="4" w:space="0" w:color="auto"/>
            </w:tcBorders>
          </w:tcPr>
          <w:p w14:paraId="136CD540" w14:textId="57E88B3B"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Pond Location</w:t>
            </w:r>
          </w:p>
        </w:tc>
        <w:tc>
          <w:tcPr>
            <w:tcW w:w="2592" w:type="dxa"/>
            <w:gridSpan w:val="2"/>
            <w:tcBorders>
              <w:top w:val="single" w:sz="4" w:space="0" w:color="auto"/>
            </w:tcBorders>
          </w:tcPr>
          <w:p w14:paraId="44B87E57" w14:textId="37CC55C9"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Overall Study</w:t>
            </w:r>
          </w:p>
        </w:tc>
        <w:tc>
          <w:tcPr>
            <w:tcW w:w="2592" w:type="dxa"/>
            <w:gridSpan w:val="2"/>
            <w:tcBorders>
              <w:top w:val="single" w:sz="4" w:space="0" w:color="auto"/>
            </w:tcBorders>
          </w:tcPr>
          <w:p w14:paraId="755AC021" w14:textId="3FBF0513" w:rsidR="00D15D8A" w:rsidRDefault="00D15D8A" w:rsidP="00D074C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p>
        </w:tc>
        <w:tc>
          <w:tcPr>
            <w:tcW w:w="2592" w:type="dxa"/>
            <w:gridSpan w:val="2"/>
            <w:tcBorders>
              <w:top w:val="single" w:sz="4" w:space="0" w:color="auto"/>
            </w:tcBorders>
          </w:tcPr>
          <w:p w14:paraId="7C74EB57" w14:textId="2200D884"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Kericho</w:t>
            </w:r>
          </w:p>
        </w:tc>
      </w:tr>
      <w:tr w:rsidR="00D15D8A" w14:paraId="164CDC91" w14:textId="77777777" w:rsidTr="00361834">
        <w:tc>
          <w:tcPr>
            <w:tcW w:w="1934" w:type="dxa"/>
            <w:tcBorders>
              <w:bottom w:val="single" w:sz="4" w:space="0" w:color="auto"/>
            </w:tcBorders>
          </w:tcPr>
          <w:p w14:paraId="3E9705FF" w14:textId="77777777" w:rsidR="00D15D8A" w:rsidRDefault="00D15D8A" w:rsidP="00D074C8">
            <w:pPr>
              <w:spacing w:line="360" w:lineRule="auto"/>
              <w:rPr>
                <w:rFonts w:ascii="Times New Roman" w:hAnsi="Times New Roman" w:cs="Times New Roman"/>
                <w:sz w:val="24"/>
                <w:szCs w:val="24"/>
              </w:rPr>
            </w:pPr>
          </w:p>
        </w:tc>
        <w:tc>
          <w:tcPr>
            <w:tcW w:w="1229" w:type="dxa"/>
            <w:tcBorders>
              <w:bottom w:val="single" w:sz="4" w:space="0" w:color="auto"/>
            </w:tcBorders>
          </w:tcPr>
          <w:p w14:paraId="42CDEF6A" w14:textId="54814811" w:rsidR="00D15D8A" w:rsidRDefault="00610562"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71667EEF" w14:textId="5EF551B1"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04209755" w14:textId="1209B792" w:rsidR="00D15D8A" w:rsidRDefault="00214F73"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715A38C5" w14:textId="0AB612D7"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2D40D3CE" w14:textId="4329D536" w:rsidR="00D15D8A" w:rsidRDefault="00214F73"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2B0A5197" w14:textId="49F6E528"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r>
      <w:tr w:rsidR="00D15D8A" w14:paraId="34F958AB" w14:textId="77777777" w:rsidTr="00361834">
        <w:tc>
          <w:tcPr>
            <w:tcW w:w="1934" w:type="dxa"/>
            <w:tcBorders>
              <w:top w:val="single" w:sz="4" w:space="0" w:color="auto"/>
            </w:tcBorders>
          </w:tcPr>
          <w:p w14:paraId="1DB671C2" w14:textId="0A163449"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Agricultural land</w:t>
            </w:r>
          </w:p>
        </w:tc>
        <w:tc>
          <w:tcPr>
            <w:tcW w:w="1229" w:type="dxa"/>
            <w:tcBorders>
              <w:top w:val="single" w:sz="4" w:space="0" w:color="auto"/>
            </w:tcBorders>
          </w:tcPr>
          <w:p w14:paraId="7B36D319" w14:textId="284F4842"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363" w:type="dxa"/>
            <w:tcBorders>
              <w:top w:val="single" w:sz="4" w:space="0" w:color="auto"/>
            </w:tcBorders>
          </w:tcPr>
          <w:p w14:paraId="014D6C0F" w14:textId="776789D0"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9.1</w:t>
            </w:r>
          </w:p>
        </w:tc>
        <w:tc>
          <w:tcPr>
            <w:tcW w:w="1229" w:type="dxa"/>
            <w:tcBorders>
              <w:top w:val="single" w:sz="4" w:space="0" w:color="auto"/>
            </w:tcBorders>
          </w:tcPr>
          <w:p w14:paraId="1237263D" w14:textId="5A1EDB69"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Borders>
              <w:top w:val="single" w:sz="4" w:space="0" w:color="auto"/>
            </w:tcBorders>
          </w:tcPr>
          <w:p w14:paraId="68C29AC5" w14:textId="6CD425E1"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Borders>
              <w:top w:val="single" w:sz="4" w:space="0" w:color="auto"/>
            </w:tcBorders>
          </w:tcPr>
          <w:p w14:paraId="0CB86E25" w14:textId="21BE27AB"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363" w:type="dxa"/>
            <w:tcBorders>
              <w:top w:val="single" w:sz="4" w:space="0" w:color="auto"/>
            </w:tcBorders>
          </w:tcPr>
          <w:p w14:paraId="1A6632E6" w14:textId="268456B3"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13</w:t>
            </w:r>
          </w:p>
        </w:tc>
      </w:tr>
      <w:tr w:rsidR="00D15D8A" w14:paraId="4B41556C" w14:textId="77777777" w:rsidTr="00361834">
        <w:tc>
          <w:tcPr>
            <w:tcW w:w="1934" w:type="dxa"/>
          </w:tcPr>
          <w:p w14:paraId="5CCB5809" w14:textId="4664621D"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Along the road</w:t>
            </w:r>
          </w:p>
        </w:tc>
        <w:tc>
          <w:tcPr>
            <w:tcW w:w="1229" w:type="dxa"/>
          </w:tcPr>
          <w:p w14:paraId="7FFD28C8" w14:textId="7B23A0DD"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2E1286DB" w14:textId="2D8A28E3"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Pr>
          <w:p w14:paraId="17CC3F53" w14:textId="458C6C0D"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11A61CBC" w14:textId="3BB5B924"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229" w:type="dxa"/>
          </w:tcPr>
          <w:p w14:paraId="2CA91A03" w14:textId="50B7F16D"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6E57A407" w14:textId="5A963D3B"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r>
      <w:tr w:rsidR="00D15D8A" w14:paraId="2CF84CE6" w14:textId="77777777" w:rsidTr="00361834">
        <w:tc>
          <w:tcPr>
            <w:tcW w:w="1934" w:type="dxa"/>
          </w:tcPr>
          <w:p w14:paraId="2476FC35" w14:textId="5F3C7B21"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Grazing farms</w:t>
            </w:r>
          </w:p>
        </w:tc>
        <w:tc>
          <w:tcPr>
            <w:tcW w:w="1229" w:type="dxa"/>
          </w:tcPr>
          <w:p w14:paraId="03B64D48" w14:textId="18DF09D6"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03BF7656" w14:textId="2AECD86B"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2.3</w:t>
            </w:r>
          </w:p>
        </w:tc>
        <w:tc>
          <w:tcPr>
            <w:tcW w:w="1229" w:type="dxa"/>
          </w:tcPr>
          <w:p w14:paraId="632B770A" w14:textId="2FA53CB3"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1582A482" w14:textId="246E4DC2"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6.1</w:t>
            </w:r>
          </w:p>
        </w:tc>
        <w:tc>
          <w:tcPr>
            <w:tcW w:w="1229" w:type="dxa"/>
          </w:tcPr>
          <w:p w14:paraId="4FEDDBF4" w14:textId="36A9E35E"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731BF97A" w14:textId="2E846976"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D15D8A" w14:paraId="640B5036" w14:textId="77777777" w:rsidTr="00361834">
        <w:tc>
          <w:tcPr>
            <w:tcW w:w="1934" w:type="dxa"/>
          </w:tcPr>
          <w:p w14:paraId="4CAAE048" w14:textId="27ACFE44"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Swamps</w:t>
            </w:r>
          </w:p>
        </w:tc>
        <w:tc>
          <w:tcPr>
            <w:tcW w:w="1229" w:type="dxa"/>
          </w:tcPr>
          <w:p w14:paraId="526B03FF" w14:textId="18734306"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6E851F4E" w14:textId="67252E6F"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Pr>
          <w:p w14:paraId="040EF318" w14:textId="49B895D0"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4C9087A8" w14:textId="7F751521"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229" w:type="dxa"/>
          </w:tcPr>
          <w:p w14:paraId="5FB10AC0" w14:textId="48730434"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25F655F9" w14:textId="69143CF2"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r>
      <w:tr w:rsidR="00D15D8A" w14:paraId="40326B85" w14:textId="77777777" w:rsidTr="00361834">
        <w:tc>
          <w:tcPr>
            <w:tcW w:w="1934" w:type="dxa"/>
          </w:tcPr>
          <w:p w14:paraId="21111FE1" w14:textId="0B2CE1C0"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Residential areas</w:t>
            </w:r>
          </w:p>
        </w:tc>
        <w:tc>
          <w:tcPr>
            <w:tcW w:w="1229" w:type="dxa"/>
          </w:tcPr>
          <w:p w14:paraId="2900C2AC" w14:textId="5CB68EA5"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31</w:t>
            </w:r>
          </w:p>
        </w:tc>
        <w:tc>
          <w:tcPr>
            <w:tcW w:w="1363" w:type="dxa"/>
          </w:tcPr>
          <w:p w14:paraId="1D390259" w14:textId="1191FB07"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35</w:t>
            </w:r>
          </w:p>
        </w:tc>
        <w:tc>
          <w:tcPr>
            <w:tcW w:w="1229" w:type="dxa"/>
          </w:tcPr>
          <w:p w14:paraId="2F1BDD36" w14:textId="512E7C57"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17</w:t>
            </w:r>
          </w:p>
        </w:tc>
        <w:tc>
          <w:tcPr>
            <w:tcW w:w="1363" w:type="dxa"/>
          </w:tcPr>
          <w:p w14:paraId="5B022207" w14:textId="5F878B78"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52</w:t>
            </w:r>
          </w:p>
        </w:tc>
        <w:tc>
          <w:tcPr>
            <w:tcW w:w="1229" w:type="dxa"/>
          </w:tcPr>
          <w:p w14:paraId="7BE05655" w14:textId="55DF3F9C"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14</w:t>
            </w:r>
          </w:p>
        </w:tc>
        <w:tc>
          <w:tcPr>
            <w:tcW w:w="1363" w:type="dxa"/>
          </w:tcPr>
          <w:p w14:paraId="685CFB61" w14:textId="1796F1EB"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25</w:t>
            </w:r>
          </w:p>
        </w:tc>
      </w:tr>
      <w:tr w:rsidR="00D15D8A" w14:paraId="0C48BF80" w14:textId="77777777" w:rsidTr="00361834">
        <w:tc>
          <w:tcPr>
            <w:tcW w:w="1934" w:type="dxa"/>
          </w:tcPr>
          <w:p w14:paraId="6953B670" w14:textId="3D6D3168"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Rice field</w:t>
            </w:r>
          </w:p>
        </w:tc>
        <w:tc>
          <w:tcPr>
            <w:tcW w:w="1229" w:type="dxa"/>
          </w:tcPr>
          <w:p w14:paraId="4B8AE0D2" w14:textId="24CADA37"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29DFB4FA" w14:textId="1F413CEC"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Pr>
          <w:p w14:paraId="062EA8C0" w14:textId="154314C1"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470C7DA1" w14:textId="5019A687"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Pr>
          <w:p w14:paraId="453C65F3" w14:textId="57D2E14A"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391FFAA9" w14:textId="75D3C253"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D15D8A" w14:paraId="0593F4DE" w14:textId="77777777" w:rsidTr="00361834">
        <w:tc>
          <w:tcPr>
            <w:tcW w:w="1934" w:type="dxa"/>
          </w:tcPr>
          <w:p w14:paraId="3AEED44E" w14:textId="0E2191AA"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School compound</w:t>
            </w:r>
          </w:p>
        </w:tc>
        <w:tc>
          <w:tcPr>
            <w:tcW w:w="1229" w:type="dxa"/>
          </w:tcPr>
          <w:p w14:paraId="775374B2" w14:textId="6513FA87"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57B0D1FD" w14:textId="6E2EC3BB" w:rsidR="00D15D8A" w:rsidRDefault="0091461C"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Pr>
          <w:p w14:paraId="3574C488" w14:textId="1317DAD1" w:rsidR="00D15D8A" w:rsidRDefault="0091461C"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5BA46547" w14:textId="15323D66" w:rsidR="00D15D8A" w:rsidRDefault="0091461C"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229" w:type="dxa"/>
          </w:tcPr>
          <w:p w14:paraId="4CCE46C2" w14:textId="4A7EEC94"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207D64E2" w14:textId="4DF61D6D"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r>
      <w:tr w:rsidR="00D15D8A" w14:paraId="51419BEB" w14:textId="77777777" w:rsidTr="00361834">
        <w:tc>
          <w:tcPr>
            <w:tcW w:w="1934" w:type="dxa"/>
          </w:tcPr>
          <w:p w14:paraId="13803B45" w14:textId="58A5FA30" w:rsidR="00D15D8A" w:rsidRDefault="00D15D8A" w:rsidP="00D074C8">
            <w:pPr>
              <w:spacing w:line="360" w:lineRule="auto"/>
              <w:rPr>
                <w:rFonts w:ascii="Times New Roman" w:hAnsi="Times New Roman" w:cs="Times New Roman"/>
                <w:sz w:val="24"/>
                <w:szCs w:val="24"/>
              </w:rPr>
            </w:pPr>
            <w:r>
              <w:rPr>
                <w:rFonts w:ascii="Times New Roman" w:hAnsi="Times New Roman" w:cs="Times New Roman"/>
                <w:sz w:val="24"/>
                <w:szCs w:val="24"/>
              </w:rPr>
              <w:t>Green house</w:t>
            </w:r>
          </w:p>
        </w:tc>
        <w:tc>
          <w:tcPr>
            <w:tcW w:w="1229" w:type="dxa"/>
          </w:tcPr>
          <w:p w14:paraId="396E7C04" w14:textId="34095523"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5E9876E6" w14:textId="23DB6DA0"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Pr>
          <w:p w14:paraId="1A164068" w14:textId="2E499B0B"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62B18A01" w14:textId="03BE1573"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Pr>
          <w:p w14:paraId="5008395B" w14:textId="73970595"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668D2E99" w14:textId="3DFED0A4"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D15D8A" w14:paraId="4A349B93" w14:textId="77777777" w:rsidTr="00361834">
        <w:tc>
          <w:tcPr>
            <w:tcW w:w="1934" w:type="dxa"/>
          </w:tcPr>
          <w:p w14:paraId="16AF7921" w14:textId="5A4F1E1E"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Valley</w:t>
            </w:r>
          </w:p>
        </w:tc>
        <w:tc>
          <w:tcPr>
            <w:tcW w:w="1229" w:type="dxa"/>
          </w:tcPr>
          <w:p w14:paraId="64C6ADA5" w14:textId="0A757F83"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41</w:t>
            </w:r>
          </w:p>
        </w:tc>
        <w:tc>
          <w:tcPr>
            <w:tcW w:w="1363" w:type="dxa"/>
          </w:tcPr>
          <w:p w14:paraId="35008ECD" w14:textId="7B63F3D5"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47</w:t>
            </w:r>
          </w:p>
        </w:tc>
        <w:tc>
          <w:tcPr>
            <w:tcW w:w="1229" w:type="dxa"/>
          </w:tcPr>
          <w:p w14:paraId="71730B9D" w14:textId="6A315D2A"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363" w:type="dxa"/>
          </w:tcPr>
          <w:p w14:paraId="65916844" w14:textId="7E865FE5"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229" w:type="dxa"/>
          </w:tcPr>
          <w:p w14:paraId="1659D7A4" w14:textId="6FA81BE9"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1363" w:type="dxa"/>
          </w:tcPr>
          <w:p w14:paraId="0FB26761" w14:textId="0296FE85" w:rsidR="00D15D8A"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r>
      <w:tr w:rsidR="00361834" w14:paraId="0F58CCA7" w14:textId="77777777" w:rsidTr="00361834">
        <w:tc>
          <w:tcPr>
            <w:tcW w:w="1934" w:type="dxa"/>
          </w:tcPr>
          <w:p w14:paraId="3100695D" w14:textId="13148047"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W</w:t>
            </w:r>
            <w:r w:rsidR="00CC7066" w:rsidRPr="00402EE4">
              <w:rPr>
                <w:rFonts w:ascii="Times New Roman" w:hAnsi="Times New Roman" w:cs="Times New Roman"/>
                <w:iCs/>
                <w:sz w:val="24"/>
                <w:szCs w:val="24"/>
              </w:rPr>
              <w:t>et</w:t>
            </w:r>
            <w:r w:rsidRPr="00402EE4">
              <w:rPr>
                <w:rFonts w:ascii="Times New Roman" w:hAnsi="Times New Roman" w:cs="Times New Roman"/>
                <w:iCs/>
                <w:sz w:val="24"/>
                <w:szCs w:val="24"/>
              </w:rPr>
              <w:t>l</w:t>
            </w:r>
            <w:r>
              <w:rPr>
                <w:rFonts w:ascii="Times New Roman" w:hAnsi="Times New Roman" w:cs="Times New Roman"/>
                <w:sz w:val="24"/>
                <w:szCs w:val="24"/>
              </w:rPr>
              <w:t xml:space="preserve">and </w:t>
            </w:r>
          </w:p>
        </w:tc>
        <w:tc>
          <w:tcPr>
            <w:tcW w:w="1229" w:type="dxa"/>
          </w:tcPr>
          <w:p w14:paraId="77D6DED0" w14:textId="24C101A1"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092EBD17" w14:textId="2A47EFA3"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Pr>
          <w:p w14:paraId="6118C1A4" w14:textId="1407BE07"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0DC9A9D1" w14:textId="156D0FE7"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229" w:type="dxa"/>
          </w:tcPr>
          <w:p w14:paraId="0C84665C" w14:textId="66C26BF3"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4E578A13" w14:textId="17A9C39F"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r>
      <w:tr w:rsidR="00361834" w14:paraId="288B5A20" w14:textId="77777777" w:rsidTr="00361834">
        <w:tc>
          <w:tcPr>
            <w:tcW w:w="1934" w:type="dxa"/>
            <w:tcBorders>
              <w:bottom w:val="single" w:sz="4" w:space="0" w:color="auto"/>
            </w:tcBorders>
          </w:tcPr>
          <w:p w14:paraId="1241E42C" w14:textId="0B357D8E"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Total</w:t>
            </w:r>
          </w:p>
        </w:tc>
        <w:tc>
          <w:tcPr>
            <w:tcW w:w="1229" w:type="dxa"/>
            <w:tcBorders>
              <w:bottom w:val="single" w:sz="4" w:space="0" w:color="auto"/>
            </w:tcBorders>
          </w:tcPr>
          <w:p w14:paraId="04DB2EAD" w14:textId="41E61E12"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363" w:type="dxa"/>
            <w:tcBorders>
              <w:bottom w:val="single" w:sz="4" w:space="0" w:color="auto"/>
            </w:tcBorders>
          </w:tcPr>
          <w:p w14:paraId="679A4949" w14:textId="3B45C037"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24FA5654" w14:textId="577A0A3A"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Borders>
              <w:bottom w:val="single" w:sz="4" w:space="0" w:color="auto"/>
            </w:tcBorders>
          </w:tcPr>
          <w:p w14:paraId="32CEA211" w14:textId="3E2A29D1"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3C2C3FF1" w14:textId="2EE62878"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1363" w:type="dxa"/>
            <w:tcBorders>
              <w:bottom w:val="single" w:sz="4" w:space="0" w:color="auto"/>
            </w:tcBorders>
          </w:tcPr>
          <w:p w14:paraId="089DCB42" w14:textId="3478BB76" w:rsidR="00361834" w:rsidRDefault="00361834"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2AAF63CB" w14:textId="37ECAAFF" w:rsidR="00D15D8A" w:rsidRPr="00E6592D" w:rsidRDefault="00302591" w:rsidP="00302591">
      <w:pPr>
        <w:pStyle w:val="Caption"/>
        <w:rPr>
          <w:rFonts w:ascii="Times New Roman" w:hAnsi="Times New Roman" w:cs="Times New Roman"/>
          <w:i w:val="0"/>
          <w:iCs w:val="0"/>
          <w:color w:val="auto"/>
          <w:sz w:val="24"/>
          <w:szCs w:val="24"/>
        </w:rPr>
      </w:pPr>
      <w:bookmarkStart w:id="178" w:name="_Toc146617064"/>
      <w:bookmarkStart w:id="179" w:name="_Toc146696519"/>
      <w:bookmarkStart w:id="180" w:name="_Toc146699012"/>
      <w:r w:rsidRPr="00E6592D">
        <w:rPr>
          <w:rFonts w:ascii="Times New Roman" w:hAnsi="Times New Roman" w:cs="Times New Roman"/>
          <w:i w:val="0"/>
          <w:iCs w:val="0"/>
          <w:color w:val="auto"/>
          <w:sz w:val="24"/>
          <w:szCs w:val="24"/>
        </w:rPr>
        <w:t xml:space="preserve">Table </w:t>
      </w:r>
      <w:r w:rsidRPr="00E6592D">
        <w:rPr>
          <w:rFonts w:ascii="Times New Roman" w:hAnsi="Times New Roman" w:cs="Times New Roman"/>
          <w:i w:val="0"/>
          <w:iCs w:val="0"/>
          <w:color w:val="auto"/>
          <w:sz w:val="24"/>
          <w:szCs w:val="24"/>
        </w:rPr>
        <w:fldChar w:fldCharType="begin"/>
      </w:r>
      <w:r w:rsidRPr="00E6592D">
        <w:rPr>
          <w:rFonts w:ascii="Times New Roman" w:hAnsi="Times New Roman" w:cs="Times New Roman"/>
          <w:i w:val="0"/>
          <w:iCs w:val="0"/>
          <w:color w:val="auto"/>
          <w:sz w:val="24"/>
          <w:szCs w:val="24"/>
        </w:rPr>
        <w:instrText xml:space="preserve"> SEQ Table \* ARABIC </w:instrText>
      </w:r>
      <w:r w:rsidRPr="00E6592D">
        <w:rPr>
          <w:rFonts w:ascii="Times New Roman" w:hAnsi="Times New Roman" w:cs="Times New Roman"/>
          <w:i w:val="0"/>
          <w:iCs w:val="0"/>
          <w:color w:val="auto"/>
          <w:sz w:val="24"/>
          <w:szCs w:val="24"/>
        </w:rPr>
        <w:fldChar w:fldCharType="separate"/>
      </w:r>
      <w:r w:rsidR="005911D2" w:rsidRPr="00E6592D">
        <w:rPr>
          <w:rFonts w:ascii="Times New Roman" w:hAnsi="Times New Roman" w:cs="Times New Roman"/>
          <w:i w:val="0"/>
          <w:iCs w:val="0"/>
          <w:noProof/>
          <w:color w:val="auto"/>
          <w:sz w:val="24"/>
          <w:szCs w:val="24"/>
        </w:rPr>
        <w:t>9</w:t>
      </w:r>
      <w:r w:rsidRPr="00E6592D">
        <w:rPr>
          <w:rFonts w:ascii="Times New Roman" w:hAnsi="Times New Roman" w:cs="Times New Roman"/>
          <w:i w:val="0"/>
          <w:iCs w:val="0"/>
          <w:color w:val="auto"/>
          <w:sz w:val="24"/>
          <w:szCs w:val="24"/>
        </w:rPr>
        <w:fldChar w:fldCharType="end"/>
      </w:r>
      <w:r w:rsidRPr="00E6592D">
        <w:rPr>
          <w:rFonts w:ascii="Times New Roman" w:hAnsi="Times New Roman" w:cs="Times New Roman"/>
          <w:i w:val="0"/>
          <w:iCs w:val="0"/>
          <w:color w:val="auto"/>
          <w:sz w:val="24"/>
          <w:szCs w:val="24"/>
        </w:rPr>
        <w:t>.</w:t>
      </w:r>
      <w:r w:rsidR="00610562" w:rsidRPr="00E6592D">
        <w:rPr>
          <w:rFonts w:ascii="Times New Roman" w:hAnsi="Times New Roman" w:cs="Times New Roman"/>
          <w:i w:val="0"/>
          <w:iCs w:val="0"/>
          <w:color w:val="auto"/>
          <w:sz w:val="24"/>
          <w:szCs w:val="24"/>
        </w:rPr>
        <w:t>Pond location</w:t>
      </w:r>
      <w:bookmarkEnd w:id="178"/>
      <w:bookmarkEnd w:id="179"/>
      <w:bookmarkEnd w:id="180"/>
    </w:p>
    <w:p w14:paraId="06E616F5" w14:textId="338C9E54" w:rsidR="004032AF" w:rsidRPr="00214F73" w:rsidRDefault="004032AF" w:rsidP="00D074C8">
      <w:pPr>
        <w:pStyle w:val="Heading3"/>
        <w:spacing w:line="360" w:lineRule="auto"/>
        <w:rPr>
          <w:rFonts w:ascii="Times New Roman" w:hAnsi="Times New Roman" w:cs="Times New Roman"/>
          <w:b/>
          <w:bCs/>
          <w:color w:val="auto"/>
        </w:rPr>
      </w:pPr>
      <w:bookmarkStart w:id="181" w:name="_Toc146698958"/>
      <w:r w:rsidRPr="00214F73">
        <w:rPr>
          <w:rFonts w:ascii="Times New Roman" w:hAnsi="Times New Roman" w:cs="Times New Roman"/>
          <w:b/>
          <w:bCs/>
          <w:color w:val="auto"/>
        </w:rPr>
        <w:t>4.</w:t>
      </w:r>
      <w:r w:rsidR="00FF738B" w:rsidRPr="00214F73">
        <w:rPr>
          <w:rFonts w:ascii="Times New Roman" w:hAnsi="Times New Roman" w:cs="Times New Roman"/>
          <w:b/>
          <w:bCs/>
          <w:color w:val="auto"/>
        </w:rPr>
        <w:t>3</w:t>
      </w:r>
      <w:r w:rsidRPr="00214F73">
        <w:rPr>
          <w:rFonts w:ascii="Times New Roman" w:hAnsi="Times New Roman" w:cs="Times New Roman"/>
          <w:b/>
          <w:bCs/>
          <w:color w:val="auto"/>
        </w:rPr>
        <w:t>.</w:t>
      </w:r>
      <w:r w:rsidR="00FF738B" w:rsidRPr="00214F73">
        <w:rPr>
          <w:rFonts w:ascii="Times New Roman" w:hAnsi="Times New Roman" w:cs="Times New Roman"/>
          <w:b/>
          <w:bCs/>
          <w:color w:val="auto"/>
        </w:rPr>
        <w:t>2</w:t>
      </w:r>
      <w:r w:rsidRPr="00214F73">
        <w:rPr>
          <w:rFonts w:ascii="Times New Roman" w:hAnsi="Times New Roman" w:cs="Times New Roman"/>
          <w:b/>
          <w:bCs/>
          <w:color w:val="auto"/>
        </w:rPr>
        <w:t xml:space="preserve"> Pond purpose</w:t>
      </w:r>
      <w:bookmarkEnd w:id="181"/>
    </w:p>
    <w:p w14:paraId="7C1CB8B1" w14:textId="6DB375D4" w:rsidR="000D34B8" w:rsidRPr="0064550E" w:rsidRDefault="002F15E2" w:rsidP="0064550E">
      <w:pPr>
        <w:spacing w:line="360" w:lineRule="auto"/>
        <w:jc w:val="both"/>
        <w:rPr>
          <w:rFonts w:ascii="Times New Roman" w:hAnsi="Times New Roman" w:cs="Times New Roman"/>
          <w:sz w:val="24"/>
          <w:szCs w:val="24"/>
        </w:rPr>
      </w:pPr>
      <w:r w:rsidRPr="00610562">
        <w:rPr>
          <w:rFonts w:ascii="Times New Roman" w:hAnsi="Times New Roman" w:cs="Times New Roman"/>
          <w:sz w:val="24"/>
          <w:szCs w:val="24"/>
        </w:rPr>
        <w:t>99</w:t>
      </w:r>
      <w:r>
        <w:rPr>
          <w:rFonts w:ascii="Times New Roman" w:hAnsi="Times New Roman" w:cs="Times New Roman"/>
          <w:sz w:val="24"/>
          <w:szCs w:val="24"/>
        </w:rPr>
        <w:t xml:space="preserve">% (87/88) of farmers </w:t>
      </w:r>
      <w:r w:rsidR="008810CF" w:rsidRPr="00610562">
        <w:rPr>
          <w:rFonts w:ascii="Times New Roman" w:hAnsi="Times New Roman" w:cs="Times New Roman"/>
          <w:sz w:val="24"/>
          <w:szCs w:val="24"/>
        </w:rPr>
        <w:t>we</w:t>
      </w:r>
      <w:r>
        <w:rPr>
          <w:rFonts w:ascii="Times New Roman" w:hAnsi="Times New Roman" w:cs="Times New Roman"/>
          <w:sz w:val="24"/>
          <w:szCs w:val="24"/>
        </w:rPr>
        <w:t>re using ponds for rearing fish for consumption, hobby or business. Only 1 person (1.1%) had hatchery and was from Kericho 1/55 (1.8%).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0"/>
        <w:gridCol w:w="1229"/>
        <w:gridCol w:w="1677"/>
        <w:gridCol w:w="1229"/>
        <w:gridCol w:w="1363"/>
        <w:gridCol w:w="1229"/>
        <w:gridCol w:w="1363"/>
      </w:tblGrid>
      <w:tr w:rsidR="006274E0" w14:paraId="184A9F34" w14:textId="77777777" w:rsidTr="0064550E">
        <w:trPr>
          <w:jc w:val="center"/>
        </w:trPr>
        <w:tc>
          <w:tcPr>
            <w:tcW w:w="1270" w:type="dxa"/>
            <w:tcBorders>
              <w:top w:val="single" w:sz="4" w:space="0" w:color="auto"/>
            </w:tcBorders>
          </w:tcPr>
          <w:p w14:paraId="2DC600DD" w14:textId="05E30FF0" w:rsidR="006274E0" w:rsidRPr="006274E0" w:rsidRDefault="006274E0" w:rsidP="00D074C8">
            <w:pPr>
              <w:spacing w:line="360" w:lineRule="auto"/>
              <w:rPr>
                <w:rFonts w:ascii="Times New Roman" w:hAnsi="Times New Roman" w:cs="Times New Roman"/>
                <w:b/>
                <w:bCs/>
                <w:sz w:val="24"/>
                <w:szCs w:val="24"/>
              </w:rPr>
            </w:pPr>
            <w:r w:rsidRPr="006274E0">
              <w:rPr>
                <w:rFonts w:ascii="Times New Roman" w:hAnsi="Times New Roman" w:cs="Times New Roman"/>
                <w:b/>
                <w:bCs/>
                <w:sz w:val="24"/>
                <w:szCs w:val="24"/>
              </w:rPr>
              <w:t>Pond Purpose</w:t>
            </w:r>
          </w:p>
        </w:tc>
        <w:tc>
          <w:tcPr>
            <w:tcW w:w="2906" w:type="dxa"/>
            <w:gridSpan w:val="2"/>
            <w:tcBorders>
              <w:top w:val="single" w:sz="4" w:space="0" w:color="auto"/>
            </w:tcBorders>
          </w:tcPr>
          <w:p w14:paraId="051786B9" w14:textId="76D4127A" w:rsidR="006274E0" w:rsidRPr="006274E0" w:rsidRDefault="006274E0" w:rsidP="00D074C8">
            <w:pPr>
              <w:spacing w:line="360" w:lineRule="auto"/>
              <w:rPr>
                <w:rFonts w:ascii="Times New Roman" w:hAnsi="Times New Roman" w:cs="Times New Roman"/>
                <w:b/>
                <w:bCs/>
                <w:sz w:val="24"/>
                <w:szCs w:val="24"/>
              </w:rPr>
            </w:pPr>
            <w:r w:rsidRPr="006274E0">
              <w:rPr>
                <w:rFonts w:ascii="Times New Roman" w:hAnsi="Times New Roman" w:cs="Times New Roman"/>
                <w:b/>
                <w:bCs/>
                <w:sz w:val="24"/>
                <w:szCs w:val="24"/>
              </w:rPr>
              <w:t>Overall study</w:t>
            </w:r>
          </w:p>
        </w:tc>
        <w:tc>
          <w:tcPr>
            <w:tcW w:w="2592" w:type="dxa"/>
            <w:gridSpan w:val="2"/>
            <w:tcBorders>
              <w:top w:val="single" w:sz="4" w:space="0" w:color="auto"/>
            </w:tcBorders>
          </w:tcPr>
          <w:p w14:paraId="3B810640" w14:textId="05F7B08C" w:rsidR="006274E0" w:rsidRPr="006274E0" w:rsidRDefault="006274E0" w:rsidP="00D074C8">
            <w:pPr>
              <w:spacing w:line="360" w:lineRule="auto"/>
              <w:rPr>
                <w:rFonts w:ascii="Times New Roman" w:hAnsi="Times New Roman" w:cs="Times New Roman"/>
                <w:b/>
                <w:bCs/>
                <w:sz w:val="24"/>
                <w:szCs w:val="24"/>
              </w:rPr>
            </w:pPr>
            <w:proofErr w:type="spellStart"/>
            <w:r w:rsidRPr="006274E0">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2592" w:type="dxa"/>
            <w:gridSpan w:val="2"/>
            <w:tcBorders>
              <w:top w:val="single" w:sz="4" w:space="0" w:color="auto"/>
            </w:tcBorders>
          </w:tcPr>
          <w:p w14:paraId="383AE3BD" w14:textId="178390C7" w:rsidR="006274E0" w:rsidRPr="006274E0" w:rsidRDefault="006274E0" w:rsidP="00D074C8">
            <w:pPr>
              <w:spacing w:line="360" w:lineRule="auto"/>
              <w:rPr>
                <w:rFonts w:ascii="Times New Roman" w:hAnsi="Times New Roman" w:cs="Times New Roman"/>
                <w:b/>
                <w:bCs/>
                <w:sz w:val="24"/>
                <w:szCs w:val="24"/>
              </w:rPr>
            </w:pPr>
            <w:r w:rsidRPr="006274E0">
              <w:rPr>
                <w:rFonts w:ascii="Times New Roman" w:hAnsi="Times New Roman" w:cs="Times New Roman"/>
                <w:b/>
                <w:bCs/>
                <w:sz w:val="24"/>
                <w:szCs w:val="24"/>
              </w:rPr>
              <w:t>Kericho</w:t>
            </w:r>
          </w:p>
        </w:tc>
      </w:tr>
      <w:tr w:rsidR="006274E0" w14:paraId="5CE04129" w14:textId="77777777" w:rsidTr="0064550E">
        <w:trPr>
          <w:jc w:val="center"/>
        </w:trPr>
        <w:tc>
          <w:tcPr>
            <w:tcW w:w="1270" w:type="dxa"/>
            <w:tcBorders>
              <w:bottom w:val="single" w:sz="4" w:space="0" w:color="auto"/>
            </w:tcBorders>
          </w:tcPr>
          <w:p w14:paraId="01CA5E5E" w14:textId="4C469063" w:rsidR="006274E0" w:rsidRDefault="006274E0" w:rsidP="00D074C8">
            <w:pPr>
              <w:spacing w:line="360" w:lineRule="auto"/>
              <w:rPr>
                <w:rFonts w:ascii="Times New Roman" w:hAnsi="Times New Roman" w:cs="Times New Roman"/>
                <w:sz w:val="24"/>
                <w:szCs w:val="24"/>
              </w:rPr>
            </w:pPr>
          </w:p>
        </w:tc>
        <w:tc>
          <w:tcPr>
            <w:tcW w:w="1229" w:type="dxa"/>
            <w:tcBorders>
              <w:bottom w:val="single" w:sz="4" w:space="0" w:color="auto"/>
            </w:tcBorders>
          </w:tcPr>
          <w:p w14:paraId="4B92F2C5" w14:textId="30F67483" w:rsidR="006274E0" w:rsidRDefault="0064550E"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677" w:type="dxa"/>
            <w:tcBorders>
              <w:bottom w:val="single" w:sz="4" w:space="0" w:color="auto"/>
            </w:tcBorders>
          </w:tcPr>
          <w:p w14:paraId="50641BD3" w14:textId="71D8FD3B"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5F78595E" w14:textId="72CA216F" w:rsidR="006274E0" w:rsidRDefault="0064550E"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270947E9" w14:textId="1D433024"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2A188A8A" w14:textId="7E6ED69E" w:rsidR="006274E0" w:rsidRDefault="0064550E"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0A87A242" w14:textId="354AA84E"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r>
      <w:tr w:rsidR="006274E0" w14:paraId="75F3D695" w14:textId="77777777" w:rsidTr="0064550E">
        <w:trPr>
          <w:jc w:val="center"/>
        </w:trPr>
        <w:tc>
          <w:tcPr>
            <w:tcW w:w="1270" w:type="dxa"/>
            <w:tcBorders>
              <w:top w:val="single" w:sz="4" w:space="0" w:color="auto"/>
            </w:tcBorders>
          </w:tcPr>
          <w:p w14:paraId="2230A1A8" w14:textId="2D9072CB"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Production</w:t>
            </w:r>
          </w:p>
        </w:tc>
        <w:tc>
          <w:tcPr>
            <w:tcW w:w="1229" w:type="dxa"/>
            <w:tcBorders>
              <w:top w:val="single" w:sz="4" w:space="0" w:color="auto"/>
            </w:tcBorders>
          </w:tcPr>
          <w:p w14:paraId="3EB662C1" w14:textId="168CA1D2"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677" w:type="dxa"/>
            <w:tcBorders>
              <w:top w:val="single" w:sz="4" w:space="0" w:color="auto"/>
            </w:tcBorders>
          </w:tcPr>
          <w:p w14:paraId="3E85CB1F" w14:textId="75592B6D"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Borders>
              <w:top w:val="single" w:sz="4" w:space="0" w:color="auto"/>
            </w:tcBorders>
          </w:tcPr>
          <w:p w14:paraId="75F74CD8" w14:textId="480B38E2"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Borders>
              <w:top w:val="single" w:sz="4" w:space="0" w:color="auto"/>
            </w:tcBorders>
          </w:tcPr>
          <w:p w14:paraId="2B4BE64B" w14:textId="71921DA6"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229" w:type="dxa"/>
            <w:tcBorders>
              <w:top w:val="single" w:sz="4" w:space="0" w:color="auto"/>
            </w:tcBorders>
          </w:tcPr>
          <w:p w14:paraId="19CE8D69" w14:textId="107DD747"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Borders>
              <w:top w:val="single" w:sz="4" w:space="0" w:color="auto"/>
            </w:tcBorders>
          </w:tcPr>
          <w:p w14:paraId="2413B788" w14:textId="3AEC785A"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r>
      <w:tr w:rsidR="006274E0" w14:paraId="56DEC6AD" w14:textId="77777777" w:rsidTr="0064550E">
        <w:trPr>
          <w:jc w:val="center"/>
        </w:trPr>
        <w:tc>
          <w:tcPr>
            <w:tcW w:w="1270" w:type="dxa"/>
          </w:tcPr>
          <w:p w14:paraId="267C0E96" w14:textId="404BFA42"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Rearing</w:t>
            </w:r>
          </w:p>
        </w:tc>
        <w:tc>
          <w:tcPr>
            <w:tcW w:w="1229" w:type="dxa"/>
          </w:tcPr>
          <w:p w14:paraId="00485F19" w14:textId="02756D88"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87</w:t>
            </w:r>
          </w:p>
        </w:tc>
        <w:tc>
          <w:tcPr>
            <w:tcW w:w="1677" w:type="dxa"/>
          </w:tcPr>
          <w:p w14:paraId="59685D30" w14:textId="7A44C328"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99</w:t>
            </w:r>
          </w:p>
        </w:tc>
        <w:tc>
          <w:tcPr>
            <w:tcW w:w="1229" w:type="dxa"/>
          </w:tcPr>
          <w:p w14:paraId="7374E3F2" w14:textId="0637B75E"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Pr>
          <w:p w14:paraId="6659BF03" w14:textId="0FE699AA"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Pr>
          <w:p w14:paraId="1C01C74F" w14:textId="3C339183"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54</w:t>
            </w:r>
          </w:p>
        </w:tc>
        <w:tc>
          <w:tcPr>
            <w:tcW w:w="1363" w:type="dxa"/>
          </w:tcPr>
          <w:p w14:paraId="0B47E6C9" w14:textId="3B3D6083"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98</w:t>
            </w:r>
          </w:p>
        </w:tc>
      </w:tr>
      <w:tr w:rsidR="006274E0" w14:paraId="3B54F7B0" w14:textId="77777777" w:rsidTr="0064550E">
        <w:trPr>
          <w:jc w:val="center"/>
        </w:trPr>
        <w:tc>
          <w:tcPr>
            <w:tcW w:w="1270" w:type="dxa"/>
            <w:tcBorders>
              <w:bottom w:val="single" w:sz="4" w:space="0" w:color="auto"/>
            </w:tcBorders>
          </w:tcPr>
          <w:p w14:paraId="1223B805" w14:textId="21781364"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Total</w:t>
            </w:r>
          </w:p>
        </w:tc>
        <w:tc>
          <w:tcPr>
            <w:tcW w:w="1229" w:type="dxa"/>
            <w:tcBorders>
              <w:bottom w:val="single" w:sz="4" w:space="0" w:color="auto"/>
            </w:tcBorders>
          </w:tcPr>
          <w:p w14:paraId="7F5751F5" w14:textId="52FE9B74"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677" w:type="dxa"/>
            <w:tcBorders>
              <w:bottom w:val="single" w:sz="4" w:space="0" w:color="auto"/>
            </w:tcBorders>
          </w:tcPr>
          <w:p w14:paraId="53F02268" w14:textId="54E6D5A5"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3E64DA1B" w14:textId="0CF03983"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Borders>
              <w:bottom w:val="single" w:sz="4" w:space="0" w:color="auto"/>
            </w:tcBorders>
          </w:tcPr>
          <w:p w14:paraId="3E100DFB" w14:textId="14BE1077"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08F53DAA" w14:textId="0A76B28A"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1363" w:type="dxa"/>
            <w:tcBorders>
              <w:bottom w:val="single" w:sz="4" w:space="0" w:color="auto"/>
            </w:tcBorders>
          </w:tcPr>
          <w:p w14:paraId="434B5050" w14:textId="334C75C8" w:rsidR="006274E0" w:rsidRDefault="006274E0"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132EAE49" w14:textId="1DD86F3F" w:rsidR="000D34B8" w:rsidRPr="005911D2" w:rsidRDefault="005911D2" w:rsidP="005911D2">
      <w:pPr>
        <w:pStyle w:val="Caption"/>
        <w:rPr>
          <w:rFonts w:ascii="Times New Roman" w:hAnsi="Times New Roman" w:cs="Times New Roman"/>
          <w:i w:val="0"/>
          <w:iCs w:val="0"/>
          <w:color w:val="auto"/>
          <w:sz w:val="24"/>
          <w:szCs w:val="24"/>
        </w:rPr>
      </w:pPr>
      <w:bookmarkStart w:id="182" w:name="_Toc146617065"/>
      <w:bookmarkStart w:id="183" w:name="_Toc146696520"/>
      <w:bookmarkStart w:id="184" w:name="_Toc146699013"/>
      <w:r w:rsidRPr="005911D2">
        <w:rPr>
          <w:rFonts w:ascii="Times New Roman" w:hAnsi="Times New Roman" w:cs="Times New Roman"/>
          <w:i w:val="0"/>
          <w:iCs w:val="0"/>
          <w:color w:val="auto"/>
          <w:sz w:val="24"/>
          <w:szCs w:val="24"/>
        </w:rPr>
        <w:t xml:space="preserve">Table </w:t>
      </w:r>
      <w:r w:rsidRPr="005911D2">
        <w:rPr>
          <w:rFonts w:ascii="Times New Roman" w:hAnsi="Times New Roman" w:cs="Times New Roman"/>
          <w:i w:val="0"/>
          <w:iCs w:val="0"/>
          <w:color w:val="auto"/>
          <w:sz w:val="24"/>
          <w:szCs w:val="24"/>
        </w:rPr>
        <w:fldChar w:fldCharType="begin"/>
      </w:r>
      <w:r w:rsidRPr="005911D2">
        <w:rPr>
          <w:rFonts w:ascii="Times New Roman" w:hAnsi="Times New Roman" w:cs="Times New Roman"/>
          <w:i w:val="0"/>
          <w:iCs w:val="0"/>
          <w:color w:val="auto"/>
          <w:sz w:val="24"/>
          <w:szCs w:val="24"/>
        </w:rPr>
        <w:instrText xml:space="preserve"> SEQ Table \* ARABIC </w:instrText>
      </w:r>
      <w:r w:rsidRPr="005911D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sidRPr="005911D2">
        <w:rPr>
          <w:rFonts w:ascii="Times New Roman" w:hAnsi="Times New Roman" w:cs="Times New Roman"/>
          <w:i w:val="0"/>
          <w:iCs w:val="0"/>
          <w:color w:val="auto"/>
          <w:sz w:val="24"/>
          <w:szCs w:val="24"/>
        </w:rPr>
        <w:fldChar w:fldCharType="end"/>
      </w:r>
      <w:r w:rsidRPr="005911D2">
        <w:rPr>
          <w:rFonts w:ascii="Times New Roman" w:hAnsi="Times New Roman" w:cs="Times New Roman"/>
          <w:i w:val="0"/>
          <w:iCs w:val="0"/>
          <w:color w:val="auto"/>
          <w:sz w:val="24"/>
          <w:szCs w:val="24"/>
        </w:rPr>
        <w:t>.</w:t>
      </w:r>
      <w:r w:rsidR="0064550E" w:rsidRPr="005911D2">
        <w:rPr>
          <w:rFonts w:ascii="Times New Roman" w:hAnsi="Times New Roman" w:cs="Times New Roman"/>
          <w:i w:val="0"/>
          <w:iCs w:val="0"/>
          <w:color w:val="auto"/>
          <w:sz w:val="24"/>
          <w:szCs w:val="24"/>
        </w:rPr>
        <w:t>Pond purpose</w:t>
      </w:r>
      <w:bookmarkEnd w:id="182"/>
      <w:bookmarkEnd w:id="183"/>
      <w:bookmarkEnd w:id="184"/>
    </w:p>
    <w:p w14:paraId="41E29F8D" w14:textId="10B171DB" w:rsidR="002F15E2" w:rsidRPr="00214F73" w:rsidRDefault="002F15E2" w:rsidP="00D074C8">
      <w:pPr>
        <w:pStyle w:val="Heading3"/>
        <w:spacing w:line="360" w:lineRule="auto"/>
        <w:rPr>
          <w:rFonts w:ascii="Times New Roman" w:hAnsi="Times New Roman" w:cs="Times New Roman"/>
          <w:b/>
          <w:bCs/>
          <w:color w:val="auto"/>
        </w:rPr>
      </w:pPr>
      <w:bookmarkStart w:id="185" w:name="_Toc146698959"/>
      <w:r w:rsidRPr="00214F73">
        <w:rPr>
          <w:rFonts w:ascii="Times New Roman" w:hAnsi="Times New Roman" w:cs="Times New Roman"/>
          <w:b/>
          <w:bCs/>
          <w:color w:val="auto"/>
        </w:rPr>
        <w:lastRenderedPageBreak/>
        <w:t>4.</w:t>
      </w:r>
      <w:r w:rsidR="00FF738B" w:rsidRPr="00214F73">
        <w:rPr>
          <w:rFonts w:ascii="Times New Roman" w:hAnsi="Times New Roman" w:cs="Times New Roman"/>
          <w:b/>
          <w:bCs/>
          <w:color w:val="auto"/>
        </w:rPr>
        <w:t>3</w:t>
      </w:r>
      <w:r w:rsidRPr="00214F73">
        <w:rPr>
          <w:rFonts w:ascii="Times New Roman" w:hAnsi="Times New Roman" w:cs="Times New Roman"/>
          <w:b/>
          <w:bCs/>
          <w:color w:val="auto"/>
        </w:rPr>
        <w:t>.</w:t>
      </w:r>
      <w:r w:rsidR="00FF738B" w:rsidRPr="00214F73">
        <w:rPr>
          <w:rFonts w:ascii="Times New Roman" w:hAnsi="Times New Roman" w:cs="Times New Roman"/>
          <w:b/>
          <w:bCs/>
          <w:color w:val="auto"/>
        </w:rPr>
        <w:t>3</w:t>
      </w:r>
      <w:r w:rsidRPr="00214F73">
        <w:rPr>
          <w:rFonts w:ascii="Times New Roman" w:hAnsi="Times New Roman" w:cs="Times New Roman"/>
          <w:b/>
          <w:bCs/>
          <w:color w:val="auto"/>
        </w:rPr>
        <w:t xml:space="preserve"> Pond active status</w:t>
      </w:r>
      <w:bookmarkEnd w:id="185"/>
    </w:p>
    <w:p w14:paraId="6994CF57" w14:textId="71690C25" w:rsidR="002F15E2" w:rsidRDefault="002F15E2" w:rsidP="008B020F">
      <w:pPr>
        <w:spacing w:line="360" w:lineRule="auto"/>
        <w:jc w:val="both"/>
        <w:rPr>
          <w:rFonts w:ascii="Times New Roman" w:hAnsi="Times New Roman" w:cs="Times New Roman"/>
          <w:sz w:val="24"/>
          <w:szCs w:val="24"/>
        </w:rPr>
      </w:pPr>
      <w:r w:rsidRPr="00610562">
        <w:rPr>
          <w:rFonts w:ascii="Times New Roman" w:hAnsi="Times New Roman" w:cs="Times New Roman"/>
          <w:sz w:val="24"/>
          <w:szCs w:val="24"/>
        </w:rPr>
        <w:t>92%</w:t>
      </w:r>
      <w:r>
        <w:rPr>
          <w:rFonts w:ascii="Times New Roman" w:hAnsi="Times New Roman" w:cs="Times New Roman"/>
          <w:sz w:val="24"/>
          <w:szCs w:val="24"/>
        </w:rPr>
        <w:t xml:space="preserve"> (81/88) farmers were using ponds throughout the year. 31/33(94%) from </w:t>
      </w:r>
      <w:proofErr w:type="spellStart"/>
      <w:r>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Pr>
          <w:rFonts w:ascii="Times New Roman" w:hAnsi="Times New Roman" w:cs="Times New Roman"/>
          <w:sz w:val="24"/>
          <w:szCs w:val="24"/>
        </w:rPr>
        <w:t xml:space="preserve"> and 50/55(91%) from Kericho. Where</w:t>
      </w:r>
      <w:r w:rsidR="000D34B8">
        <w:rPr>
          <w:rFonts w:ascii="Times New Roman" w:hAnsi="Times New Roman" w:cs="Times New Roman"/>
          <w:sz w:val="24"/>
          <w:szCs w:val="24"/>
        </w:rPr>
        <w:t>as</w:t>
      </w:r>
      <w:r>
        <w:rPr>
          <w:rFonts w:ascii="Times New Roman" w:hAnsi="Times New Roman" w:cs="Times New Roman"/>
          <w:sz w:val="24"/>
          <w:szCs w:val="24"/>
        </w:rPr>
        <w:t xml:space="preserve"> 7/</w:t>
      </w:r>
      <w:r w:rsidR="000D34B8">
        <w:rPr>
          <w:rFonts w:ascii="Times New Roman" w:hAnsi="Times New Roman" w:cs="Times New Roman"/>
          <w:sz w:val="24"/>
          <w:szCs w:val="24"/>
        </w:rPr>
        <w:t xml:space="preserve">88(8%) of farmers were fully depending on rain water during rainy season. </w:t>
      </w:r>
      <w:r w:rsidR="000D34B8" w:rsidRPr="00610562">
        <w:rPr>
          <w:rFonts w:ascii="Times New Roman" w:hAnsi="Times New Roman" w:cs="Times New Roman"/>
          <w:sz w:val="24"/>
          <w:szCs w:val="24"/>
        </w:rPr>
        <w:t>2/33</w:t>
      </w:r>
      <w:r w:rsidR="000D34B8">
        <w:rPr>
          <w:rFonts w:ascii="Times New Roman" w:hAnsi="Times New Roman" w:cs="Times New Roman"/>
          <w:sz w:val="24"/>
          <w:szCs w:val="24"/>
        </w:rPr>
        <w:t xml:space="preserve"> (6.1%) from </w:t>
      </w:r>
      <w:proofErr w:type="spellStart"/>
      <w:r w:rsidR="000D34B8">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0D34B8" w:rsidRPr="00402EE4">
        <w:rPr>
          <w:rFonts w:ascii="Times New Roman" w:hAnsi="Times New Roman" w:cs="Times New Roman"/>
          <w:iCs/>
          <w:sz w:val="24"/>
          <w:szCs w:val="24"/>
        </w:rPr>
        <w:t xml:space="preserve"> </w:t>
      </w:r>
      <w:r w:rsidR="000D34B8">
        <w:rPr>
          <w:rFonts w:ascii="Times New Roman" w:hAnsi="Times New Roman" w:cs="Times New Roman"/>
          <w:sz w:val="24"/>
          <w:szCs w:val="24"/>
        </w:rPr>
        <w:t>and 5/55 (9.1%) were from Kericho.</w:t>
      </w:r>
    </w:p>
    <w:p w14:paraId="67B563C6" w14:textId="333097B6" w:rsidR="007B6CE7" w:rsidRPr="00666D12" w:rsidRDefault="007B6CE7" w:rsidP="00D074C8">
      <w:pPr>
        <w:pStyle w:val="Heading1"/>
        <w:spacing w:line="360" w:lineRule="auto"/>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350"/>
        <w:gridCol w:w="1229"/>
        <w:gridCol w:w="1363"/>
        <w:gridCol w:w="1229"/>
        <w:gridCol w:w="1363"/>
        <w:gridCol w:w="1229"/>
        <w:gridCol w:w="1363"/>
      </w:tblGrid>
      <w:tr w:rsidR="008D546F" w14:paraId="7EF4179D" w14:textId="77777777" w:rsidTr="00FF738B">
        <w:tc>
          <w:tcPr>
            <w:tcW w:w="1350" w:type="dxa"/>
            <w:tcBorders>
              <w:top w:val="single" w:sz="4" w:space="0" w:color="auto"/>
              <w:left w:val="nil"/>
              <w:bottom w:val="nil"/>
              <w:right w:val="nil"/>
            </w:tcBorders>
          </w:tcPr>
          <w:p w14:paraId="5A063C32" w14:textId="038F3C3E" w:rsidR="008D546F" w:rsidRPr="008D546F" w:rsidRDefault="008D546F" w:rsidP="00D074C8">
            <w:pPr>
              <w:spacing w:line="360" w:lineRule="auto"/>
              <w:rPr>
                <w:rFonts w:ascii="Times New Roman" w:hAnsi="Times New Roman" w:cs="Times New Roman"/>
                <w:b/>
                <w:bCs/>
                <w:sz w:val="24"/>
                <w:szCs w:val="24"/>
              </w:rPr>
            </w:pPr>
            <w:r w:rsidRPr="008D546F">
              <w:rPr>
                <w:rFonts w:ascii="Times New Roman" w:hAnsi="Times New Roman" w:cs="Times New Roman"/>
                <w:b/>
                <w:bCs/>
                <w:sz w:val="24"/>
                <w:szCs w:val="24"/>
              </w:rPr>
              <w:t>Pond active statis</w:t>
            </w:r>
          </w:p>
        </w:tc>
        <w:tc>
          <w:tcPr>
            <w:tcW w:w="2592" w:type="dxa"/>
            <w:gridSpan w:val="2"/>
            <w:tcBorders>
              <w:top w:val="single" w:sz="4" w:space="0" w:color="auto"/>
              <w:left w:val="nil"/>
              <w:bottom w:val="nil"/>
              <w:right w:val="nil"/>
            </w:tcBorders>
          </w:tcPr>
          <w:p w14:paraId="05F0F22C" w14:textId="04A588D3" w:rsidR="008D546F" w:rsidRPr="008D546F" w:rsidRDefault="008D546F" w:rsidP="00D074C8">
            <w:pPr>
              <w:spacing w:line="360" w:lineRule="auto"/>
              <w:rPr>
                <w:rFonts w:ascii="Times New Roman" w:hAnsi="Times New Roman" w:cs="Times New Roman"/>
                <w:b/>
                <w:bCs/>
                <w:sz w:val="24"/>
                <w:szCs w:val="24"/>
              </w:rPr>
            </w:pPr>
            <w:r w:rsidRPr="008D546F">
              <w:rPr>
                <w:rFonts w:ascii="Times New Roman" w:hAnsi="Times New Roman" w:cs="Times New Roman"/>
                <w:b/>
                <w:bCs/>
                <w:sz w:val="24"/>
                <w:szCs w:val="24"/>
              </w:rPr>
              <w:t>Overall study</w:t>
            </w:r>
          </w:p>
        </w:tc>
        <w:tc>
          <w:tcPr>
            <w:tcW w:w="2592" w:type="dxa"/>
            <w:gridSpan w:val="2"/>
            <w:tcBorders>
              <w:top w:val="single" w:sz="4" w:space="0" w:color="auto"/>
              <w:left w:val="nil"/>
              <w:bottom w:val="nil"/>
              <w:right w:val="nil"/>
            </w:tcBorders>
          </w:tcPr>
          <w:p w14:paraId="6C00602C" w14:textId="3B1D41D4" w:rsidR="008D546F" w:rsidRPr="008D546F" w:rsidRDefault="00B80E17"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008D546F" w:rsidRPr="008D546F">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2592" w:type="dxa"/>
            <w:gridSpan w:val="2"/>
            <w:tcBorders>
              <w:top w:val="single" w:sz="4" w:space="0" w:color="auto"/>
              <w:left w:val="nil"/>
              <w:bottom w:val="nil"/>
              <w:right w:val="nil"/>
            </w:tcBorders>
          </w:tcPr>
          <w:p w14:paraId="08C04B4C" w14:textId="19E6409F" w:rsidR="008D546F" w:rsidRPr="008D546F" w:rsidRDefault="00B80E17" w:rsidP="00D074C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8D546F" w:rsidRPr="008D546F">
              <w:rPr>
                <w:rFonts w:ascii="Times New Roman" w:hAnsi="Times New Roman" w:cs="Times New Roman"/>
                <w:b/>
                <w:bCs/>
                <w:sz w:val="24"/>
                <w:szCs w:val="24"/>
              </w:rPr>
              <w:t>Kericho</w:t>
            </w:r>
          </w:p>
        </w:tc>
      </w:tr>
      <w:tr w:rsidR="008D546F" w14:paraId="5CBF05E7" w14:textId="77777777" w:rsidTr="00FF738B">
        <w:tc>
          <w:tcPr>
            <w:tcW w:w="1350" w:type="dxa"/>
            <w:tcBorders>
              <w:top w:val="nil"/>
              <w:left w:val="nil"/>
              <w:bottom w:val="single" w:sz="4" w:space="0" w:color="auto"/>
              <w:right w:val="nil"/>
            </w:tcBorders>
          </w:tcPr>
          <w:p w14:paraId="753ACE61" w14:textId="79347574" w:rsidR="008D546F" w:rsidRDefault="008D546F" w:rsidP="00D074C8">
            <w:pPr>
              <w:spacing w:line="360" w:lineRule="auto"/>
              <w:rPr>
                <w:rFonts w:ascii="Times New Roman" w:hAnsi="Times New Roman" w:cs="Times New Roman"/>
                <w:sz w:val="24"/>
                <w:szCs w:val="24"/>
              </w:rPr>
            </w:pPr>
          </w:p>
        </w:tc>
        <w:tc>
          <w:tcPr>
            <w:tcW w:w="1229" w:type="dxa"/>
            <w:tcBorders>
              <w:top w:val="nil"/>
              <w:left w:val="nil"/>
              <w:bottom w:val="single" w:sz="4" w:space="0" w:color="auto"/>
              <w:right w:val="nil"/>
            </w:tcBorders>
          </w:tcPr>
          <w:p w14:paraId="6C0C5240" w14:textId="3CF59312" w:rsidR="008D546F" w:rsidRPr="00610562" w:rsidRDefault="00610562" w:rsidP="00D074C8">
            <w:pPr>
              <w:spacing w:line="360" w:lineRule="auto"/>
              <w:rPr>
                <w:rFonts w:ascii="Times New Roman" w:hAnsi="Times New Roman" w:cs="Times New Roman"/>
                <w:sz w:val="24"/>
                <w:szCs w:val="24"/>
                <w:highlight w:val="yellow"/>
              </w:rPr>
            </w:pPr>
            <w:r w:rsidRPr="00610562">
              <w:rPr>
                <w:rFonts w:ascii="Times New Roman" w:hAnsi="Times New Roman" w:cs="Times New Roman"/>
                <w:sz w:val="24"/>
                <w:szCs w:val="24"/>
              </w:rPr>
              <w:t>Numbers</w:t>
            </w:r>
          </w:p>
        </w:tc>
        <w:tc>
          <w:tcPr>
            <w:tcW w:w="1363" w:type="dxa"/>
            <w:tcBorders>
              <w:top w:val="nil"/>
              <w:left w:val="nil"/>
              <w:bottom w:val="single" w:sz="4" w:space="0" w:color="auto"/>
              <w:right w:val="nil"/>
            </w:tcBorders>
          </w:tcPr>
          <w:p w14:paraId="2FBC5A8F" w14:textId="6BA037CA"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top w:val="nil"/>
              <w:left w:val="nil"/>
              <w:bottom w:val="single" w:sz="4" w:space="0" w:color="auto"/>
              <w:right w:val="nil"/>
            </w:tcBorders>
          </w:tcPr>
          <w:p w14:paraId="67EAFCC9" w14:textId="0CBFCBDC" w:rsidR="008D546F" w:rsidRDefault="00610562"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top w:val="nil"/>
              <w:left w:val="nil"/>
              <w:bottom w:val="single" w:sz="4" w:space="0" w:color="auto"/>
              <w:right w:val="nil"/>
            </w:tcBorders>
          </w:tcPr>
          <w:p w14:paraId="3CF086E2" w14:textId="396B59E8"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top w:val="nil"/>
              <w:left w:val="nil"/>
              <w:bottom w:val="single" w:sz="4" w:space="0" w:color="auto"/>
              <w:right w:val="nil"/>
            </w:tcBorders>
          </w:tcPr>
          <w:p w14:paraId="72735A19" w14:textId="20508544" w:rsidR="008D546F" w:rsidRDefault="00610562"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top w:val="nil"/>
              <w:left w:val="nil"/>
              <w:bottom w:val="single" w:sz="4" w:space="0" w:color="auto"/>
              <w:right w:val="nil"/>
            </w:tcBorders>
          </w:tcPr>
          <w:p w14:paraId="4E5474A8" w14:textId="49421987"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r>
      <w:tr w:rsidR="008D546F" w14:paraId="57218ABA" w14:textId="77777777" w:rsidTr="00FF738B">
        <w:tc>
          <w:tcPr>
            <w:tcW w:w="1350" w:type="dxa"/>
            <w:tcBorders>
              <w:top w:val="single" w:sz="4" w:space="0" w:color="auto"/>
              <w:left w:val="nil"/>
              <w:bottom w:val="nil"/>
              <w:right w:val="nil"/>
            </w:tcBorders>
          </w:tcPr>
          <w:p w14:paraId="44A42125" w14:textId="589A0448"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Rainy season</w:t>
            </w:r>
          </w:p>
        </w:tc>
        <w:tc>
          <w:tcPr>
            <w:tcW w:w="1229" w:type="dxa"/>
            <w:tcBorders>
              <w:top w:val="single" w:sz="4" w:space="0" w:color="auto"/>
              <w:left w:val="nil"/>
              <w:bottom w:val="nil"/>
              <w:right w:val="nil"/>
            </w:tcBorders>
          </w:tcPr>
          <w:p w14:paraId="67985757" w14:textId="7F1D6F82"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363" w:type="dxa"/>
            <w:tcBorders>
              <w:top w:val="single" w:sz="4" w:space="0" w:color="auto"/>
              <w:left w:val="nil"/>
              <w:bottom w:val="nil"/>
              <w:right w:val="nil"/>
            </w:tcBorders>
          </w:tcPr>
          <w:p w14:paraId="5A5B88B5" w14:textId="06E0F4D6"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229" w:type="dxa"/>
            <w:tcBorders>
              <w:top w:val="single" w:sz="4" w:space="0" w:color="auto"/>
              <w:left w:val="nil"/>
              <w:bottom w:val="nil"/>
              <w:right w:val="nil"/>
            </w:tcBorders>
          </w:tcPr>
          <w:p w14:paraId="04987B5F" w14:textId="6327BF40"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Borders>
              <w:top w:val="single" w:sz="4" w:space="0" w:color="auto"/>
              <w:left w:val="nil"/>
              <w:bottom w:val="nil"/>
              <w:right w:val="nil"/>
            </w:tcBorders>
          </w:tcPr>
          <w:p w14:paraId="68C1A966" w14:textId="6586102F"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6.1</w:t>
            </w:r>
          </w:p>
        </w:tc>
        <w:tc>
          <w:tcPr>
            <w:tcW w:w="1229" w:type="dxa"/>
            <w:tcBorders>
              <w:top w:val="single" w:sz="4" w:space="0" w:color="auto"/>
              <w:left w:val="nil"/>
              <w:bottom w:val="nil"/>
              <w:right w:val="nil"/>
            </w:tcBorders>
          </w:tcPr>
          <w:p w14:paraId="688CAF9B" w14:textId="19A58147"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363" w:type="dxa"/>
            <w:tcBorders>
              <w:top w:val="single" w:sz="4" w:space="0" w:color="auto"/>
              <w:left w:val="nil"/>
              <w:bottom w:val="nil"/>
              <w:right w:val="nil"/>
            </w:tcBorders>
          </w:tcPr>
          <w:p w14:paraId="7839A951" w14:textId="38E739E9"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9.1</w:t>
            </w:r>
          </w:p>
        </w:tc>
      </w:tr>
      <w:tr w:rsidR="008D546F" w14:paraId="55A8739F" w14:textId="77777777" w:rsidTr="00FF738B">
        <w:tc>
          <w:tcPr>
            <w:tcW w:w="1350" w:type="dxa"/>
            <w:tcBorders>
              <w:top w:val="nil"/>
              <w:left w:val="nil"/>
              <w:bottom w:val="nil"/>
              <w:right w:val="nil"/>
            </w:tcBorders>
          </w:tcPr>
          <w:p w14:paraId="27524B62" w14:textId="477E39B2"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Throughout year</w:t>
            </w:r>
          </w:p>
        </w:tc>
        <w:tc>
          <w:tcPr>
            <w:tcW w:w="1229" w:type="dxa"/>
            <w:tcBorders>
              <w:top w:val="nil"/>
              <w:left w:val="nil"/>
              <w:bottom w:val="nil"/>
              <w:right w:val="nil"/>
            </w:tcBorders>
          </w:tcPr>
          <w:p w14:paraId="1B22A7A0" w14:textId="3A13EE38"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81</w:t>
            </w:r>
          </w:p>
        </w:tc>
        <w:tc>
          <w:tcPr>
            <w:tcW w:w="1363" w:type="dxa"/>
            <w:tcBorders>
              <w:top w:val="nil"/>
              <w:left w:val="nil"/>
              <w:bottom w:val="nil"/>
              <w:right w:val="nil"/>
            </w:tcBorders>
          </w:tcPr>
          <w:p w14:paraId="1B85615F" w14:textId="7C0D78B9"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92</w:t>
            </w:r>
          </w:p>
        </w:tc>
        <w:tc>
          <w:tcPr>
            <w:tcW w:w="1229" w:type="dxa"/>
            <w:tcBorders>
              <w:top w:val="nil"/>
              <w:left w:val="nil"/>
              <w:bottom w:val="nil"/>
              <w:right w:val="nil"/>
            </w:tcBorders>
          </w:tcPr>
          <w:p w14:paraId="66F52E7C" w14:textId="666BE52A"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31</w:t>
            </w:r>
          </w:p>
        </w:tc>
        <w:tc>
          <w:tcPr>
            <w:tcW w:w="1363" w:type="dxa"/>
            <w:tcBorders>
              <w:top w:val="nil"/>
              <w:left w:val="nil"/>
              <w:bottom w:val="nil"/>
              <w:right w:val="nil"/>
            </w:tcBorders>
          </w:tcPr>
          <w:p w14:paraId="670534FE" w14:textId="09242EDE"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94</w:t>
            </w:r>
          </w:p>
        </w:tc>
        <w:tc>
          <w:tcPr>
            <w:tcW w:w="1229" w:type="dxa"/>
            <w:tcBorders>
              <w:top w:val="nil"/>
              <w:left w:val="nil"/>
              <w:bottom w:val="nil"/>
              <w:right w:val="nil"/>
            </w:tcBorders>
          </w:tcPr>
          <w:p w14:paraId="4DCEEE55" w14:textId="02157D42"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1363" w:type="dxa"/>
            <w:tcBorders>
              <w:top w:val="nil"/>
              <w:left w:val="nil"/>
              <w:bottom w:val="nil"/>
              <w:right w:val="nil"/>
            </w:tcBorders>
          </w:tcPr>
          <w:p w14:paraId="169A089A" w14:textId="1163829E"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91</w:t>
            </w:r>
          </w:p>
        </w:tc>
      </w:tr>
      <w:tr w:rsidR="008D546F" w14:paraId="600D4890" w14:textId="77777777" w:rsidTr="00FF738B">
        <w:tc>
          <w:tcPr>
            <w:tcW w:w="1350" w:type="dxa"/>
            <w:tcBorders>
              <w:top w:val="nil"/>
              <w:left w:val="nil"/>
              <w:bottom w:val="single" w:sz="4" w:space="0" w:color="auto"/>
              <w:right w:val="nil"/>
            </w:tcBorders>
          </w:tcPr>
          <w:p w14:paraId="3A687B7F" w14:textId="514D4A94"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Total</w:t>
            </w:r>
          </w:p>
        </w:tc>
        <w:tc>
          <w:tcPr>
            <w:tcW w:w="1229" w:type="dxa"/>
            <w:tcBorders>
              <w:top w:val="nil"/>
              <w:left w:val="nil"/>
              <w:bottom w:val="single" w:sz="4" w:space="0" w:color="auto"/>
              <w:right w:val="nil"/>
            </w:tcBorders>
          </w:tcPr>
          <w:p w14:paraId="55567DB8" w14:textId="47FEB109"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363" w:type="dxa"/>
            <w:tcBorders>
              <w:top w:val="nil"/>
              <w:left w:val="nil"/>
              <w:bottom w:val="single" w:sz="4" w:space="0" w:color="auto"/>
              <w:right w:val="nil"/>
            </w:tcBorders>
          </w:tcPr>
          <w:p w14:paraId="7221D9BA" w14:textId="60F22F62"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top w:val="nil"/>
              <w:left w:val="nil"/>
              <w:bottom w:val="single" w:sz="4" w:space="0" w:color="auto"/>
              <w:right w:val="nil"/>
            </w:tcBorders>
          </w:tcPr>
          <w:p w14:paraId="17AAA544" w14:textId="06262E89"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Borders>
              <w:top w:val="nil"/>
              <w:left w:val="nil"/>
              <w:bottom w:val="single" w:sz="4" w:space="0" w:color="auto"/>
              <w:right w:val="nil"/>
            </w:tcBorders>
          </w:tcPr>
          <w:p w14:paraId="0892DC60" w14:textId="04A9B6CB"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top w:val="nil"/>
              <w:left w:val="nil"/>
              <w:bottom w:val="single" w:sz="4" w:space="0" w:color="auto"/>
              <w:right w:val="nil"/>
            </w:tcBorders>
          </w:tcPr>
          <w:p w14:paraId="051D0AF9" w14:textId="1D93156B"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1363" w:type="dxa"/>
            <w:tcBorders>
              <w:top w:val="nil"/>
              <w:left w:val="nil"/>
              <w:bottom w:val="single" w:sz="4" w:space="0" w:color="auto"/>
              <w:right w:val="nil"/>
            </w:tcBorders>
          </w:tcPr>
          <w:p w14:paraId="463A997F" w14:textId="5122BB42" w:rsidR="008D546F" w:rsidRDefault="008D546F"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46493549" w14:textId="4E04AECB" w:rsidR="00FF738B" w:rsidRPr="005911D2" w:rsidRDefault="005911D2" w:rsidP="005911D2">
      <w:pPr>
        <w:pStyle w:val="Caption"/>
        <w:rPr>
          <w:rFonts w:ascii="Times New Roman" w:hAnsi="Times New Roman" w:cs="Times New Roman"/>
          <w:i w:val="0"/>
          <w:iCs w:val="0"/>
          <w:color w:val="auto"/>
          <w:sz w:val="24"/>
          <w:szCs w:val="24"/>
        </w:rPr>
      </w:pPr>
      <w:bookmarkStart w:id="186" w:name="_Toc146617066"/>
      <w:bookmarkStart w:id="187" w:name="_Toc146696521"/>
      <w:bookmarkStart w:id="188" w:name="_Toc146699014"/>
      <w:r w:rsidRPr="005911D2">
        <w:rPr>
          <w:rFonts w:ascii="Times New Roman" w:hAnsi="Times New Roman" w:cs="Times New Roman"/>
          <w:i w:val="0"/>
          <w:iCs w:val="0"/>
          <w:color w:val="auto"/>
          <w:sz w:val="24"/>
          <w:szCs w:val="24"/>
        </w:rPr>
        <w:t xml:space="preserve">Table </w:t>
      </w:r>
      <w:r w:rsidRPr="005911D2">
        <w:rPr>
          <w:rFonts w:ascii="Times New Roman" w:hAnsi="Times New Roman" w:cs="Times New Roman"/>
          <w:i w:val="0"/>
          <w:iCs w:val="0"/>
          <w:color w:val="auto"/>
          <w:sz w:val="24"/>
          <w:szCs w:val="24"/>
        </w:rPr>
        <w:fldChar w:fldCharType="begin"/>
      </w:r>
      <w:r w:rsidRPr="005911D2">
        <w:rPr>
          <w:rFonts w:ascii="Times New Roman" w:hAnsi="Times New Roman" w:cs="Times New Roman"/>
          <w:i w:val="0"/>
          <w:iCs w:val="0"/>
          <w:color w:val="auto"/>
          <w:sz w:val="24"/>
          <w:szCs w:val="24"/>
        </w:rPr>
        <w:instrText xml:space="preserve"> SEQ Table \* ARABIC </w:instrText>
      </w:r>
      <w:r w:rsidRPr="005911D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sidRPr="005911D2">
        <w:rPr>
          <w:rFonts w:ascii="Times New Roman" w:hAnsi="Times New Roman" w:cs="Times New Roman"/>
          <w:i w:val="0"/>
          <w:iCs w:val="0"/>
          <w:color w:val="auto"/>
          <w:sz w:val="24"/>
          <w:szCs w:val="24"/>
        </w:rPr>
        <w:fldChar w:fldCharType="end"/>
      </w:r>
      <w:r w:rsidRPr="005911D2">
        <w:rPr>
          <w:rFonts w:ascii="Times New Roman" w:hAnsi="Times New Roman" w:cs="Times New Roman"/>
          <w:i w:val="0"/>
          <w:iCs w:val="0"/>
          <w:color w:val="auto"/>
          <w:sz w:val="24"/>
          <w:szCs w:val="24"/>
        </w:rPr>
        <w:t>.</w:t>
      </w:r>
      <w:r w:rsidR="0064550E" w:rsidRPr="005911D2">
        <w:rPr>
          <w:rFonts w:ascii="Times New Roman" w:hAnsi="Times New Roman" w:cs="Times New Roman"/>
          <w:i w:val="0"/>
          <w:iCs w:val="0"/>
          <w:color w:val="auto"/>
          <w:sz w:val="24"/>
          <w:szCs w:val="24"/>
        </w:rPr>
        <w:t>Pond active status</w:t>
      </w:r>
      <w:bookmarkEnd w:id="186"/>
      <w:bookmarkEnd w:id="187"/>
      <w:bookmarkEnd w:id="188"/>
    </w:p>
    <w:p w14:paraId="10AE219D" w14:textId="412A6977" w:rsidR="007B6CE7" w:rsidRPr="00FF738B" w:rsidRDefault="00FF738B" w:rsidP="00D074C8">
      <w:pPr>
        <w:pStyle w:val="Heading2"/>
        <w:spacing w:line="360" w:lineRule="auto"/>
        <w:rPr>
          <w:rFonts w:ascii="Times New Roman" w:hAnsi="Times New Roman" w:cs="Times New Roman"/>
          <w:b/>
          <w:bCs/>
          <w:sz w:val="24"/>
          <w:szCs w:val="24"/>
        </w:rPr>
      </w:pPr>
      <w:bookmarkStart w:id="189" w:name="_Toc146698960"/>
      <w:r w:rsidRPr="00FF738B">
        <w:rPr>
          <w:rFonts w:ascii="Times New Roman" w:hAnsi="Times New Roman" w:cs="Times New Roman"/>
          <w:b/>
          <w:bCs/>
          <w:sz w:val="24"/>
          <w:szCs w:val="24"/>
        </w:rPr>
        <w:t>4.4.0 Seed characteristics</w:t>
      </w:r>
      <w:bookmarkEnd w:id="189"/>
    </w:p>
    <w:p w14:paraId="088B8B28" w14:textId="7381A1B8" w:rsidR="00BA4955" w:rsidRPr="0064550E" w:rsidRDefault="00546BDA" w:rsidP="00D074C8">
      <w:pPr>
        <w:pStyle w:val="Heading3"/>
        <w:spacing w:line="360" w:lineRule="auto"/>
        <w:rPr>
          <w:rFonts w:ascii="Times New Roman" w:hAnsi="Times New Roman" w:cs="Times New Roman"/>
          <w:b/>
          <w:bCs/>
          <w:color w:val="auto"/>
        </w:rPr>
      </w:pPr>
      <w:bookmarkStart w:id="190" w:name="_Toc146698961"/>
      <w:r w:rsidRPr="0064550E">
        <w:rPr>
          <w:rFonts w:ascii="Times New Roman" w:hAnsi="Times New Roman" w:cs="Times New Roman"/>
          <w:b/>
          <w:bCs/>
          <w:color w:val="auto"/>
        </w:rPr>
        <w:t>4.</w:t>
      </w:r>
      <w:r w:rsidR="00FF738B" w:rsidRPr="0064550E">
        <w:rPr>
          <w:rFonts w:ascii="Times New Roman" w:hAnsi="Times New Roman" w:cs="Times New Roman"/>
          <w:b/>
          <w:bCs/>
          <w:color w:val="auto"/>
        </w:rPr>
        <w:t>4</w:t>
      </w:r>
      <w:r w:rsidRPr="0064550E">
        <w:rPr>
          <w:rFonts w:ascii="Times New Roman" w:hAnsi="Times New Roman" w:cs="Times New Roman"/>
          <w:b/>
          <w:bCs/>
          <w:color w:val="auto"/>
        </w:rPr>
        <w:t xml:space="preserve">.1 </w:t>
      </w:r>
      <w:r w:rsidR="00BA4955" w:rsidRPr="0064550E">
        <w:rPr>
          <w:rFonts w:ascii="Times New Roman" w:hAnsi="Times New Roman" w:cs="Times New Roman"/>
          <w:b/>
          <w:bCs/>
          <w:color w:val="auto"/>
        </w:rPr>
        <w:t>Source of fish seeds</w:t>
      </w:r>
      <w:bookmarkEnd w:id="190"/>
    </w:p>
    <w:p w14:paraId="05F1F0F2" w14:textId="2B205DF5" w:rsidR="00546BDA" w:rsidRPr="0064550E" w:rsidRDefault="00BA4955" w:rsidP="006455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82/88 (93%) of the respondents were sourcing seeds from hatcheries. 32/33 (97%) in </w:t>
      </w:r>
      <w:proofErr w:type="spellStart"/>
      <w:r>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Pr>
          <w:rFonts w:ascii="Times New Roman" w:hAnsi="Times New Roman" w:cs="Times New Roman"/>
          <w:sz w:val="24"/>
          <w:szCs w:val="24"/>
        </w:rPr>
        <w:t xml:space="preserve"> and 50/55(91%) in Kericho. Only 6/88 (7%) of the farmers </w:t>
      </w:r>
      <w:r w:rsidR="00546BDA">
        <w:rPr>
          <w:rFonts w:ascii="Times New Roman" w:hAnsi="Times New Roman" w:cs="Times New Roman"/>
          <w:sz w:val="24"/>
          <w:szCs w:val="24"/>
        </w:rPr>
        <w:t>interviewed</w:t>
      </w:r>
      <w:r>
        <w:rPr>
          <w:rFonts w:ascii="Times New Roman" w:hAnsi="Times New Roman" w:cs="Times New Roman"/>
          <w:sz w:val="24"/>
          <w:szCs w:val="24"/>
        </w:rPr>
        <w:t xml:space="preserve"> were sourcing seeds locally from other </w:t>
      </w:r>
      <w:r w:rsidR="00546BDA">
        <w:rPr>
          <w:rFonts w:ascii="Times New Roman" w:hAnsi="Times New Roman" w:cs="Times New Roman"/>
          <w:sz w:val="24"/>
          <w:szCs w:val="24"/>
        </w:rPr>
        <w:t>farmers</w:t>
      </w:r>
      <w:r>
        <w:rPr>
          <w:rFonts w:ascii="Times New Roman" w:hAnsi="Times New Roman" w:cs="Times New Roman"/>
          <w:sz w:val="24"/>
          <w:szCs w:val="24"/>
        </w:rPr>
        <w:t xml:space="preserve">. With Kericho leading with 5/55(9.1%) and </w:t>
      </w:r>
      <w:proofErr w:type="spellStart"/>
      <w:r>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Pr="00402EE4">
        <w:rPr>
          <w:rFonts w:ascii="Times New Roman" w:hAnsi="Times New Roman" w:cs="Times New Roman"/>
          <w:iCs/>
          <w:sz w:val="24"/>
          <w:szCs w:val="24"/>
        </w:rPr>
        <w:t xml:space="preserve"> </w:t>
      </w:r>
      <w:r>
        <w:rPr>
          <w:rFonts w:ascii="Times New Roman" w:hAnsi="Times New Roman" w:cs="Times New Roman"/>
          <w:sz w:val="24"/>
          <w:szCs w:val="24"/>
        </w:rPr>
        <w:t>having 1/33 (3%).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1096"/>
        <w:gridCol w:w="1363"/>
        <w:gridCol w:w="1096"/>
        <w:gridCol w:w="1363"/>
        <w:gridCol w:w="1096"/>
        <w:gridCol w:w="1363"/>
      </w:tblGrid>
      <w:tr w:rsidR="00546BDA" w14:paraId="68A3B356" w14:textId="77777777" w:rsidTr="0064550E">
        <w:trPr>
          <w:jc w:val="center"/>
        </w:trPr>
        <w:tc>
          <w:tcPr>
            <w:tcW w:w="1096" w:type="dxa"/>
            <w:tcBorders>
              <w:top w:val="single" w:sz="4" w:space="0" w:color="auto"/>
            </w:tcBorders>
          </w:tcPr>
          <w:p w14:paraId="70BA8F30" w14:textId="0924573E" w:rsidR="00546BDA" w:rsidRPr="00546BDA" w:rsidRDefault="00546BDA" w:rsidP="00D074C8">
            <w:pPr>
              <w:spacing w:line="360" w:lineRule="auto"/>
              <w:rPr>
                <w:rFonts w:ascii="Times New Roman" w:hAnsi="Times New Roman" w:cs="Times New Roman"/>
                <w:b/>
                <w:bCs/>
                <w:sz w:val="24"/>
                <w:szCs w:val="24"/>
              </w:rPr>
            </w:pPr>
            <w:r w:rsidRPr="00546BDA">
              <w:rPr>
                <w:rFonts w:ascii="Times New Roman" w:hAnsi="Times New Roman" w:cs="Times New Roman"/>
                <w:b/>
                <w:bCs/>
                <w:sz w:val="24"/>
                <w:szCs w:val="24"/>
              </w:rPr>
              <w:t>Seed source</w:t>
            </w:r>
          </w:p>
        </w:tc>
        <w:tc>
          <w:tcPr>
            <w:tcW w:w="2459" w:type="dxa"/>
            <w:gridSpan w:val="2"/>
            <w:tcBorders>
              <w:top w:val="single" w:sz="4" w:space="0" w:color="auto"/>
            </w:tcBorders>
          </w:tcPr>
          <w:p w14:paraId="5E86C811" w14:textId="718D826F" w:rsidR="00546BDA" w:rsidRPr="00546BDA" w:rsidRDefault="00546BDA" w:rsidP="00D074C8">
            <w:pPr>
              <w:spacing w:line="360" w:lineRule="auto"/>
              <w:rPr>
                <w:rFonts w:ascii="Times New Roman" w:hAnsi="Times New Roman" w:cs="Times New Roman"/>
                <w:b/>
                <w:bCs/>
                <w:sz w:val="24"/>
                <w:szCs w:val="24"/>
              </w:rPr>
            </w:pPr>
            <w:r w:rsidRPr="00546BDA">
              <w:rPr>
                <w:rFonts w:ascii="Times New Roman" w:hAnsi="Times New Roman" w:cs="Times New Roman"/>
                <w:b/>
                <w:bCs/>
                <w:sz w:val="24"/>
                <w:szCs w:val="24"/>
              </w:rPr>
              <w:t>Overall study</w:t>
            </w:r>
          </w:p>
        </w:tc>
        <w:tc>
          <w:tcPr>
            <w:tcW w:w="2459" w:type="dxa"/>
            <w:gridSpan w:val="2"/>
            <w:tcBorders>
              <w:top w:val="single" w:sz="4" w:space="0" w:color="auto"/>
            </w:tcBorders>
          </w:tcPr>
          <w:p w14:paraId="2CA8C594" w14:textId="024FFA10" w:rsidR="00546BDA" w:rsidRPr="00546BDA" w:rsidRDefault="00546BDA" w:rsidP="00D074C8">
            <w:pPr>
              <w:spacing w:line="360" w:lineRule="auto"/>
              <w:rPr>
                <w:rFonts w:ascii="Times New Roman" w:hAnsi="Times New Roman" w:cs="Times New Roman"/>
                <w:b/>
                <w:bCs/>
                <w:sz w:val="24"/>
                <w:szCs w:val="24"/>
              </w:rPr>
            </w:pPr>
            <w:proofErr w:type="spellStart"/>
            <w:r w:rsidRPr="00546BDA">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2459" w:type="dxa"/>
            <w:gridSpan w:val="2"/>
            <w:tcBorders>
              <w:top w:val="single" w:sz="4" w:space="0" w:color="auto"/>
            </w:tcBorders>
          </w:tcPr>
          <w:p w14:paraId="4F7C3CBD" w14:textId="21DD0C80" w:rsidR="00546BDA" w:rsidRPr="00546BDA" w:rsidRDefault="00546BDA" w:rsidP="00D074C8">
            <w:pPr>
              <w:spacing w:line="360" w:lineRule="auto"/>
              <w:rPr>
                <w:rFonts w:ascii="Times New Roman" w:hAnsi="Times New Roman" w:cs="Times New Roman"/>
                <w:b/>
                <w:bCs/>
                <w:sz w:val="24"/>
                <w:szCs w:val="24"/>
              </w:rPr>
            </w:pPr>
            <w:r w:rsidRPr="00546BDA">
              <w:rPr>
                <w:rFonts w:ascii="Times New Roman" w:hAnsi="Times New Roman" w:cs="Times New Roman"/>
                <w:b/>
                <w:bCs/>
                <w:sz w:val="24"/>
                <w:szCs w:val="24"/>
              </w:rPr>
              <w:t>Kericho</w:t>
            </w:r>
          </w:p>
        </w:tc>
      </w:tr>
      <w:tr w:rsidR="00546BDA" w14:paraId="187E4790" w14:textId="77777777" w:rsidTr="0064550E">
        <w:trPr>
          <w:jc w:val="center"/>
        </w:trPr>
        <w:tc>
          <w:tcPr>
            <w:tcW w:w="1096" w:type="dxa"/>
            <w:tcBorders>
              <w:bottom w:val="single" w:sz="4" w:space="0" w:color="auto"/>
            </w:tcBorders>
          </w:tcPr>
          <w:p w14:paraId="6B23C7E6" w14:textId="77777777" w:rsidR="00546BDA" w:rsidRDefault="00546BDA" w:rsidP="00D074C8">
            <w:pPr>
              <w:spacing w:line="360" w:lineRule="auto"/>
              <w:rPr>
                <w:rFonts w:ascii="Times New Roman" w:hAnsi="Times New Roman" w:cs="Times New Roman"/>
                <w:sz w:val="24"/>
                <w:szCs w:val="24"/>
              </w:rPr>
            </w:pPr>
          </w:p>
        </w:tc>
        <w:tc>
          <w:tcPr>
            <w:tcW w:w="1096" w:type="dxa"/>
            <w:tcBorders>
              <w:bottom w:val="single" w:sz="4" w:space="0" w:color="auto"/>
            </w:tcBorders>
          </w:tcPr>
          <w:p w14:paraId="56B8C4B4" w14:textId="2976C240" w:rsidR="00546BDA" w:rsidRDefault="00DD2FEF"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095F1ADD" w14:textId="3DEFFB8A"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096" w:type="dxa"/>
            <w:tcBorders>
              <w:bottom w:val="single" w:sz="4" w:space="0" w:color="auto"/>
            </w:tcBorders>
          </w:tcPr>
          <w:p w14:paraId="20965239" w14:textId="336319FD" w:rsidR="00546BDA" w:rsidRDefault="00DD2FEF"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41DD288D" w14:textId="2025BFBC"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096" w:type="dxa"/>
            <w:tcBorders>
              <w:bottom w:val="single" w:sz="4" w:space="0" w:color="auto"/>
            </w:tcBorders>
          </w:tcPr>
          <w:p w14:paraId="5C698CE0" w14:textId="1E31A2E2" w:rsidR="00546BDA" w:rsidRDefault="00DD2FEF"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584E5D8B" w14:textId="52E81C3D"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r>
      <w:tr w:rsidR="00546BDA" w14:paraId="018E5A5D" w14:textId="77777777" w:rsidTr="0064550E">
        <w:trPr>
          <w:jc w:val="center"/>
        </w:trPr>
        <w:tc>
          <w:tcPr>
            <w:tcW w:w="1096" w:type="dxa"/>
            <w:tcBorders>
              <w:top w:val="single" w:sz="4" w:space="0" w:color="auto"/>
            </w:tcBorders>
          </w:tcPr>
          <w:p w14:paraId="3F8C290B" w14:textId="73F8EA7D"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Hatchery</w:t>
            </w:r>
          </w:p>
        </w:tc>
        <w:tc>
          <w:tcPr>
            <w:tcW w:w="1096" w:type="dxa"/>
            <w:tcBorders>
              <w:top w:val="single" w:sz="4" w:space="0" w:color="auto"/>
            </w:tcBorders>
          </w:tcPr>
          <w:p w14:paraId="7F0F5AA4" w14:textId="1F675EDB"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82</w:t>
            </w:r>
          </w:p>
        </w:tc>
        <w:tc>
          <w:tcPr>
            <w:tcW w:w="1363" w:type="dxa"/>
            <w:tcBorders>
              <w:top w:val="single" w:sz="4" w:space="0" w:color="auto"/>
            </w:tcBorders>
          </w:tcPr>
          <w:p w14:paraId="0B154902" w14:textId="588AD6EE"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93</w:t>
            </w:r>
          </w:p>
        </w:tc>
        <w:tc>
          <w:tcPr>
            <w:tcW w:w="1096" w:type="dxa"/>
            <w:tcBorders>
              <w:top w:val="single" w:sz="4" w:space="0" w:color="auto"/>
            </w:tcBorders>
          </w:tcPr>
          <w:p w14:paraId="4A9E75EB" w14:textId="5F72A895"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32</w:t>
            </w:r>
          </w:p>
        </w:tc>
        <w:tc>
          <w:tcPr>
            <w:tcW w:w="1363" w:type="dxa"/>
            <w:tcBorders>
              <w:top w:val="single" w:sz="4" w:space="0" w:color="auto"/>
            </w:tcBorders>
          </w:tcPr>
          <w:p w14:paraId="3C1E87F2" w14:textId="1F815396"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97</w:t>
            </w:r>
          </w:p>
        </w:tc>
        <w:tc>
          <w:tcPr>
            <w:tcW w:w="1096" w:type="dxa"/>
            <w:tcBorders>
              <w:top w:val="single" w:sz="4" w:space="0" w:color="auto"/>
            </w:tcBorders>
          </w:tcPr>
          <w:p w14:paraId="7A522501" w14:textId="558C47D7"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1363" w:type="dxa"/>
            <w:tcBorders>
              <w:top w:val="single" w:sz="4" w:space="0" w:color="auto"/>
            </w:tcBorders>
          </w:tcPr>
          <w:p w14:paraId="3C628C41" w14:textId="604E99F4"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91</w:t>
            </w:r>
          </w:p>
        </w:tc>
      </w:tr>
      <w:tr w:rsidR="00546BDA" w14:paraId="34192928" w14:textId="77777777" w:rsidTr="0064550E">
        <w:trPr>
          <w:jc w:val="center"/>
        </w:trPr>
        <w:tc>
          <w:tcPr>
            <w:tcW w:w="1096" w:type="dxa"/>
          </w:tcPr>
          <w:p w14:paraId="4D2D4B5F" w14:textId="1BA0C9AE"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Local farmers</w:t>
            </w:r>
          </w:p>
        </w:tc>
        <w:tc>
          <w:tcPr>
            <w:tcW w:w="1096" w:type="dxa"/>
          </w:tcPr>
          <w:p w14:paraId="5DB14E15" w14:textId="6EC9A9FA"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363" w:type="dxa"/>
          </w:tcPr>
          <w:p w14:paraId="760D675F" w14:textId="5C9582D9"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096" w:type="dxa"/>
          </w:tcPr>
          <w:p w14:paraId="7B43AF5A" w14:textId="4FCC1C00"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6EAB1C09" w14:textId="3D3FB33E"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096" w:type="dxa"/>
          </w:tcPr>
          <w:p w14:paraId="355F675A" w14:textId="6924A0F5"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363" w:type="dxa"/>
          </w:tcPr>
          <w:p w14:paraId="280CB8B2" w14:textId="5D1E2956"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9.1</w:t>
            </w:r>
          </w:p>
        </w:tc>
      </w:tr>
      <w:tr w:rsidR="00546BDA" w14:paraId="6B8A4822" w14:textId="77777777" w:rsidTr="0064550E">
        <w:trPr>
          <w:jc w:val="center"/>
        </w:trPr>
        <w:tc>
          <w:tcPr>
            <w:tcW w:w="1096" w:type="dxa"/>
            <w:tcBorders>
              <w:bottom w:val="single" w:sz="4" w:space="0" w:color="auto"/>
            </w:tcBorders>
          </w:tcPr>
          <w:p w14:paraId="444CA59F" w14:textId="0ECC98A6"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Total</w:t>
            </w:r>
          </w:p>
        </w:tc>
        <w:tc>
          <w:tcPr>
            <w:tcW w:w="1096" w:type="dxa"/>
            <w:tcBorders>
              <w:bottom w:val="single" w:sz="4" w:space="0" w:color="auto"/>
            </w:tcBorders>
          </w:tcPr>
          <w:p w14:paraId="4B7A8E91" w14:textId="6DB1F4BD"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363" w:type="dxa"/>
            <w:tcBorders>
              <w:bottom w:val="single" w:sz="4" w:space="0" w:color="auto"/>
            </w:tcBorders>
          </w:tcPr>
          <w:p w14:paraId="37BC274B" w14:textId="0C2213A9"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096" w:type="dxa"/>
            <w:tcBorders>
              <w:bottom w:val="single" w:sz="4" w:space="0" w:color="auto"/>
            </w:tcBorders>
          </w:tcPr>
          <w:p w14:paraId="483C4130" w14:textId="7BFD2F66"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Borders>
              <w:bottom w:val="single" w:sz="4" w:space="0" w:color="auto"/>
            </w:tcBorders>
          </w:tcPr>
          <w:p w14:paraId="4A9D9937" w14:textId="1FFF1FDA"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096" w:type="dxa"/>
            <w:tcBorders>
              <w:bottom w:val="single" w:sz="4" w:space="0" w:color="auto"/>
            </w:tcBorders>
          </w:tcPr>
          <w:p w14:paraId="1B0BB776" w14:textId="53ECF0F2"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1363" w:type="dxa"/>
            <w:tcBorders>
              <w:bottom w:val="single" w:sz="4" w:space="0" w:color="auto"/>
            </w:tcBorders>
          </w:tcPr>
          <w:p w14:paraId="2B89F399" w14:textId="28D50F71" w:rsidR="00546BDA" w:rsidRDefault="00546BDA"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03865C88" w14:textId="5D556C5A" w:rsidR="00EC7089" w:rsidRPr="005911D2" w:rsidRDefault="005911D2" w:rsidP="005911D2">
      <w:pPr>
        <w:pStyle w:val="Caption"/>
        <w:rPr>
          <w:rFonts w:ascii="Times New Roman" w:hAnsi="Times New Roman" w:cs="Times New Roman"/>
          <w:i w:val="0"/>
          <w:iCs w:val="0"/>
          <w:color w:val="auto"/>
          <w:sz w:val="24"/>
          <w:szCs w:val="24"/>
        </w:rPr>
      </w:pPr>
      <w:bookmarkStart w:id="191" w:name="_Toc146617067"/>
      <w:bookmarkStart w:id="192" w:name="_Toc146696522"/>
      <w:bookmarkStart w:id="193" w:name="_Toc146699015"/>
      <w:r w:rsidRPr="005911D2">
        <w:rPr>
          <w:rFonts w:ascii="Times New Roman" w:hAnsi="Times New Roman" w:cs="Times New Roman"/>
          <w:i w:val="0"/>
          <w:iCs w:val="0"/>
          <w:color w:val="auto"/>
          <w:sz w:val="24"/>
          <w:szCs w:val="24"/>
        </w:rPr>
        <w:t xml:space="preserve">Table </w:t>
      </w:r>
      <w:r w:rsidRPr="005911D2">
        <w:rPr>
          <w:rFonts w:ascii="Times New Roman" w:hAnsi="Times New Roman" w:cs="Times New Roman"/>
          <w:i w:val="0"/>
          <w:iCs w:val="0"/>
          <w:color w:val="auto"/>
          <w:sz w:val="24"/>
          <w:szCs w:val="24"/>
        </w:rPr>
        <w:fldChar w:fldCharType="begin"/>
      </w:r>
      <w:r w:rsidRPr="005911D2">
        <w:rPr>
          <w:rFonts w:ascii="Times New Roman" w:hAnsi="Times New Roman" w:cs="Times New Roman"/>
          <w:i w:val="0"/>
          <w:iCs w:val="0"/>
          <w:color w:val="auto"/>
          <w:sz w:val="24"/>
          <w:szCs w:val="24"/>
        </w:rPr>
        <w:instrText xml:space="preserve"> SEQ Table \* ARABIC </w:instrText>
      </w:r>
      <w:r w:rsidRPr="005911D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sidRPr="005911D2">
        <w:rPr>
          <w:rFonts w:ascii="Times New Roman" w:hAnsi="Times New Roman" w:cs="Times New Roman"/>
          <w:i w:val="0"/>
          <w:iCs w:val="0"/>
          <w:color w:val="auto"/>
          <w:sz w:val="24"/>
          <w:szCs w:val="24"/>
        </w:rPr>
        <w:fldChar w:fldCharType="end"/>
      </w:r>
      <w:r w:rsidRPr="005911D2">
        <w:rPr>
          <w:rFonts w:ascii="Times New Roman" w:hAnsi="Times New Roman" w:cs="Times New Roman"/>
          <w:i w:val="0"/>
          <w:iCs w:val="0"/>
          <w:color w:val="auto"/>
          <w:sz w:val="24"/>
          <w:szCs w:val="24"/>
        </w:rPr>
        <w:t>.</w:t>
      </w:r>
      <w:r w:rsidR="0064550E" w:rsidRPr="005911D2">
        <w:rPr>
          <w:rFonts w:ascii="Times New Roman" w:hAnsi="Times New Roman" w:cs="Times New Roman"/>
          <w:i w:val="0"/>
          <w:iCs w:val="0"/>
          <w:color w:val="auto"/>
          <w:sz w:val="24"/>
          <w:szCs w:val="24"/>
        </w:rPr>
        <w:t>Source of seed</w:t>
      </w:r>
      <w:bookmarkEnd w:id="191"/>
      <w:bookmarkEnd w:id="192"/>
      <w:bookmarkEnd w:id="193"/>
    </w:p>
    <w:p w14:paraId="16801590" w14:textId="3F282E56" w:rsidR="00546BDA" w:rsidRPr="00EC7089" w:rsidRDefault="00EC7089" w:rsidP="00D074C8">
      <w:pPr>
        <w:pStyle w:val="Heading2"/>
        <w:spacing w:line="360" w:lineRule="auto"/>
        <w:rPr>
          <w:rFonts w:ascii="Times New Roman" w:hAnsi="Times New Roman" w:cs="Times New Roman"/>
          <w:b/>
          <w:bCs/>
          <w:sz w:val="24"/>
          <w:szCs w:val="24"/>
        </w:rPr>
      </w:pPr>
      <w:bookmarkStart w:id="194" w:name="_Toc146698962"/>
      <w:r w:rsidRPr="00EC7089">
        <w:rPr>
          <w:rFonts w:ascii="Times New Roman" w:hAnsi="Times New Roman" w:cs="Times New Roman"/>
          <w:b/>
          <w:bCs/>
          <w:sz w:val="24"/>
          <w:szCs w:val="24"/>
        </w:rPr>
        <w:lastRenderedPageBreak/>
        <w:t>4.5.0</w:t>
      </w:r>
      <w:r w:rsidR="00E572B8" w:rsidRPr="00EC7089">
        <w:rPr>
          <w:rFonts w:ascii="Times New Roman" w:hAnsi="Times New Roman" w:cs="Times New Roman"/>
          <w:b/>
          <w:bCs/>
          <w:sz w:val="24"/>
          <w:szCs w:val="24"/>
        </w:rPr>
        <w:t xml:space="preserve"> </w:t>
      </w:r>
      <w:r w:rsidRPr="00EC7089">
        <w:rPr>
          <w:rFonts w:ascii="Times New Roman" w:hAnsi="Times New Roman" w:cs="Times New Roman"/>
          <w:b/>
          <w:bCs/>
          <w:sz w:val="24"/>
          <w:szCs w:val="24"/>
        </w:rPr>
        <w:t>Pond water characteristics</w:t>
      </w:r>
      <w:bookmarkEnd w:id="194"/>
    </w:p>
    <w:p w14:paraId="065634C1" w14:textId="26D05763" w:rsidR="00E572B8" w:rsidRPr="0064550E" w:rsidRDefault="00E572B8" w:rsidP="00D074C8">
      <w:pPr>
        <w:pStyle w:val="Heading3"/>
        <w:spacing w:line="360" w:lineRule="auto"/>
        <w:rPr>
          <w:rFonts w:ascii="Times New Roman" w:hAnsi="Times New Roman" w:cs="Times New Roman"/>
          <w:b/>
          <w:bCs/>
          <w:color w:val="auto"/>
        </w:rPr>
      </w:pPr>
      <w:bookmarkStart w:id="195" w:name="_Toc146698963"/>
      <w:r w:rsidRPr="0064550E">
        <w:rPr>
          <w:rFonts w:ascii="Times New Roman" w:hAnsi="Times New Roman" w:cs="Times New Roman"/>
          <w:b/>
          <w:bCs/>
          <w:color w:val="auto"/>
        </w:rPr>
        <w:t>4.</w:t>
      </w:r>
      <w:r w:rsidR="00EC7089" w:rsidRPr="0064550E">
        <w:rPr>
          <w:rFonts w:ascii="Times New Roman" w:hAnsi="Times New Roman" w:cs="Times New Roman"/>
          <w:b/>
          <w:bCs/>
          <w:color w:val="auto"/>
        </w:rPr>
        <w:t>5</w:t>
      </w:r>
      <w:r w:rsidRPr="0064550E">
        <w:rPr>
          <w:rFonts w:ascii="Times New Roman" w:hAnsi="Times New Roman" w:cs="Times New Roman"/>
          <w:b/>
          <w:bCs/>
          <w:color w:val="auto"/>
        </w:rPr>
        <w:t>.1 Water source for fish farming</w:t>
      </w:r>
      <w:bookmarkEnd w:id="195"/>
    </w:p>
    <w:p w14:paraId="1FEABD14" w14:textId="42625C62" w:rsidR="00F15F2D" w:rsidRDefault="00E572B8" w:rsidP="001C69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fish farmers </w:t>
      </w:r>
      <w:r w:rsidR="00E1359E">
        <w:rPr>
          <w:rFonts w:ascii="Times New Roman" w:hAnsi="Times New Roman" w:cs="Times New Roman"/>
          <w:sz w:val="24"/>
          <w:szCs w:val="24"/>
        </w:rPr>
        <w:t xml:space="preserve">46/88(52%) </w:t>
      </w:r>
      <w:r>
        <w:rPr>
          <w:rFonts w:ascii="Times New Roman" w:hAnsi="Times New Roman" w:cs="Times New Roman"/>
          <w:sz w:val="24"/>
          <w:szCs w:val="24"/>
        </w:rPr>
        <w:t>were drawing water for ponds from rivers</w:t>
      </w:r>
      <w:r w:rsidR="00E1359E">
        <w:rPr>
          <w:rFonts w:ascii="Times New Roman" w:hAnsi="Times New Roman" w:cs="Times New Roman"/>
          <w:sz w:val="24"/>
          <w:szCs w:val="24"/>
        </w:rPr>
        <w:t xml:space="preserve">. 13/33 (39%) in </w:t>
      </w:r>
      <w:proofErr w:type="spellStart"/>
      <w:r w:rsidR="00E1359E">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E1359E">
        <w:rPr>
          <w:rFonts w:ascii="Times New Roman" w:hAnsi="Times New Roman" w:cs="Times New Roman"/>
          <w:sz w:val="24"/>
          <w:szCs w:val="24"/>
        </w:rPr>
        <w:t xml:space="preserve"> and 33/55 (60%) in Kericho. 12/88</w:t>
      </w:r>
      <w:r w:rsidR="00EC7089">
        <w:rPr>
          <w:rFonts w:ascii="Times New Roman" w:hAnsi="Times New Roman" w:cs="Times New Roman"/>
          <w:sz w:val="24"/>
          <w:szCs w:val="24"/>
        </w:rPr>
        <w:t xml:space="preserve"> </w:t>
      </w:r>
      <w:r w:rsidR="00D074C8">
        <w:rPr>
          <w:rFonts w:ascii="Times New Roman" w:hAnsi="Times New Roman" w:cs="Times New Roman"/>
          <w:sz w:val="24"/>
          <w:szCs w:val="24"/>
        </w:rPr>
        <w:t>(14</w:t>
      </w:r>
      <w:r w:rsidR="00E1359E">
        <w:rPr>
          <w:rFonts w:ascii="Times New Roman" w:hAnsi="Times New Roman" w:cs="Times New Roman"/>
          <w:sz w:val="24"/>
          <w:szCs w:val="24"/>
        </w:rPr>
        <w:t xml:space="preserve">%) </w:t>
      </w:r>
      <w:r w:rsidR="006635EF">
        <w:rPr>
          <w:rFonts w:ascii="Times New Roman" w:hAnsi="Times New Roman" w:cs="Times New Roman"/>
          <w:sz w:val="24"/>
          <w:szCs w:val="24"/>
        </w:rPr>
        <w:t>depended</w:t>
      </w:r>
      <w:r w:rsidR="00E1359E">
        <w:rPr>
          <w:rFonts w:ascii="Times New Roman" w:hAnsi="Times New Roman" w:cs="Times New Roman"/>
          <w:sz w:val="24"/>
          <w:szCs w:val="24"/>
        </w:rPr>
        <w:t xml:space="preserve"> on underground water; 1/33(3%) in </w:t>
      </w:r>
      <w:proofErr w:type="spellStart"/>
      <w:r w:rsidR="00E1359E">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E1359E">
        <w:rPr>
          <w:rFonts w:ascii="Times New Roman" w:hAnsi="Times New Roman" w:cs="Times New Roman"/>
          <w:sz w:val="24"/>
          <w:szCs w:val="24"/>
        </w:rPr>
        <w:t xml:space="preserve"> and 11/55 (20%) in Kericho.10/88 (11%) used rain water to fill their ponds; 5/33(15%) in </w:t>
      </w:r>
      <w:proofErr w:type="spellStart"/>
      <w:r w:rsidR="00E1359E" w:rsidRPr="00402EE4">
        <w:rPr>
          <w:rFonts w:ascii="Times New Roman" w:hAnsi="Times New Roman" w:cs="Times New Roman"/>
          <w:sz w:val="24"/>
          <w:szCs w:val="24"/>
        </w:rPr>
        <w:t>Bom</w:t>
      </w:r>
      <w:r w:rsidR="00CC7066" w:rsidRPr="00402EE4">
        <w:rPr>
          <w:rFonts w:ascii="Times New Roman" w:hAnsi="Times New Roman" w:cs="Times New Roman"/>
          <w:sz w:val="24"/>
          <w:szCs w:val="24"/>
        </w:rPr>
        <w:t>et</w:t>
      </w:r>
      <w:proofErr w:type="spellEnd"/>
      <w:r w:rsidR="00E1359E">
        <w:rPr>
          <w:rFonts w:ascii="Times New Roman" w:hAnsi="Times New Roman" w:cs="Times New Roman"/>
          <w:sz w:val="24"/>
          <w:szCs w:val="24"/>
        </w:rPr>
        <w:t xml:space="preserve"> and 5/55(9.1%) in Kericho. Borehole water was used by 4/88 (4.5%) of farme</w:t>
      </w:r>
      <w:r w:rsidR="006635EF">
        <w:rPr>
          <w:rFonts w:ascii="Times New Roman" w:hAnsi="Times New Roman" w:cs="Times New Roman"/>
          <w:sz w:val="24"/>
          <w:szCs w:val="24"/>
        </w:rPr>
        <w:t>rs; 1/33(3</w:t>
      </w:r>
      <w:r w:rsidR="001C6940">
        <w:rPr>
          <w:rFonts w:ascii="Times New Roman" w:hAnsi="Times New Roman" w:cs="Times New Roman"/>
          <w:sz w:val="24"/>
          <w:szCs w:val="24"/>
        </w:rPr>
        <w:t>%)</w:t>
      </w:r>
      <w:r w:rsidR="006635EF">
        <w:rPr>
          <w:rFonts w:ascii="Times New Roman" w:hAnsi="Times New Roman" w:cs="Times New Roman"/>
          <w:sz w:val="24"/>
          <w:szCs w:val="24"/>
        </w:rPr>
        <w:t xml:space="preserve"> from </w:t>
      </w:r>
      <w:proofErr w:type="spellStart"/>
      <w:r w:rsidR="006635EF">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6635EF">
        <w:rPr>
          <w:rFonts w:ascii="Times New Roman" w:hAnsi="Times New Roman" w:cs="Times New Roman"/>
          <w:sz w:val="24"/>
          <w:szCs w:val="24"/>
        </w:rPr>
        <w:t xml:space="preserve"> and 3/55 (5.5%) from Kericho. Water pan, dam, house hold water and swamp each supplied water to 1/88 (1.1%) of the farmers all were from </w:t>
      </w:r>
      <w:proofErr w:type="spellStart"/>
      <w:r w:rsidR="00E6592D">
        <w:rPr>
          <w:rFonts w:ascii="Times New Roman" w:hAnsi="Times New Roman" w:cs="Times New Roman"/>
          <w:sz w:val="24"/>
          <w:szCs w:val="24"/>
        </w:rPr>
        <w:t>B</w:t>
      </w:r>
      <w:r w:rsidR="006635EF">
        <w:rPr>
          <w:rFonts w:ascii="Times New Roman" w:hAnsi="Times New Roman" w:cs="Times New Roman"/>
          <w:sz w:val="24"/>
          <w:szCs w:val="24"/>
        </w:rPr>
        <w:t>om</w:t>
      </w:r>
      <w:r w:rsidR="00CC7066" w:rsidRPr="00402EE4">
        <w:rPr>
          <w:rFonts w:ascii="Times New Roman" w:hAnsi="Times New Roman" w:cs="Times New Roman"/>
          <w:iCs/>
          <w:sz w:val="24"/>
          <w:szCs w:val="24"/>
        </w:rPr>
        <w:t>et</w:t>
      </w:r>
      <w:proofErr w:type="spellEnd"/>
      <w:r w:rsidR="006635EF">
        <w:rPr>
          <w:rFonts w:ascii="Times New Roman" w:hAnsi="Times New Roman" w:cs="Times New Roman"/>
          <w:sz w:val="24"/>
          <w:szCs w:val="24"/>
        </w:rPr>
        <w:t xml:space="preserve"> (1/33;3%). 2/88(2.3%) of the farmers used spring water. 1/33 (3%)</w:t>
      </w:r>
      <w:r w:rsidR="0090519D">
        <w:rPr>
          <w:rFonts w:ascii="Times New Roman" w:hAnsi="Times New Roman" w:cs="Times New Roman"/>
          <w:sz w:val="24"/>
          <w:szCs w:val="24"/>
        </w:rPr>
        <w:t xml:space="preserve"> from </w:t>
      </w:r>
      <w:proofErr w:type="spellStart"/>
      <w:r w:rsidR="0090519D">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90519D">
        <w:rPr>
          <w:rFonts w:ascii="Times New Roman" w:hAnsi="Times New Roman" w:cs="Times New Roman"/>
          <w:sz w:val="24"/>
          <w:szCs w:val="24"/>
        </w:rPr>
        <w:t xml:space="preserve"> and 1/55 (1.8%) from Kericho. 5/88(5.7%) of farmers drew water from taps.3/33 (9.1%) in </w:t>
      </w:r>
      <w:proofErr w:type="spellStart"/>
      <w:r w:rsidR="0090519D">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90519D">
        <w:rPr>
          <w:rFonts w:ascii="Times New Roman" w:hAnsi="Times New Roman" w:cs="Times New Roman"/>
          <w:sz w:val="24"/>
          <w:szCs w:val="24"/>
        </w:rPr>
        <w:t xml:space="preserve"> and 2/55(3.6%) in Kericho. 5.7</w:t>
      </w:r>
      <w:proofErr w:type="gramStart"/>
      <w:r w:rsidR="0090519D">
        <w:rPr>
          <w:rFonts w:ascii="Times New Roman" w:hAnsi="Times New Roman" w:cs="Times New Roman"/>
          <w:sz w:val="24"/>
          <w:szCs w:val="24"/>
        </w:rPr>
        <w:t>%(</w:t>
      </w:r>
      <w:proofErr w:type="gramEnd"/>
      <w:r w:rsidR="0090519D">
        <w:rPr>
          <w:rFonts w:ascii="Times New Roman" w:hAnsi="Times New Roman" w:cs="Times New Roman"/>
          <w:sz w:val="24"/>
          <w:szCs w:val="24"/>
        </w:rPr>
        <w:t xml:space="preserve">5/88) of the interviewed farmers used well water for fish  farming and all 5/33(15)were from </w:t>
      </w:r>
      <w:proofErr w:type="spellStart"/>
      <w:r w:rsidR="0090519D">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90519D" w:rsidRPr="00402EE4">
        <w:rPr>
          <w:rFonts w:ascii="Times New Roman" w:hAnsi="Times New Roman" w:cs="Times New Roman"/>
          <w:iCs/>
          <w:sz w:val="24"/>
          <w:szCs w:val="24"/>
        </w:rPr>
        <w:t xml:space="preserve"> </w:t>
      </w:r>
      <w:r w:rsidR="0090519D">
        <w:rPr>
          <w:rFonts w:ascii="Times New Roman" w:hAnsi="Times New Roman" w:cs="Times New Roman"/>
          <w:sz w:val="24"/>
          <w:szCs w:val="24"/>
        </w:rPr>
        <w:t>county.</w:t>
      </w:r>
    </w:p>
    <w:p w14:paraId="0341DC1C" w14:textId="22DA4829" w:rsidR="00190529" w:rsidRDefault="00190529" w:rsidP="0019052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087D56" wp14:editId="3BC712D6">
            <wp:extent cx="5194300" cy="1955260"/>
            <wp:effectExtent l="0" t="0" r="6350" b="6985"/>
            <wp:docPr id="51803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1375" cy="1961687"/>
                    </a:xfrm>
                    <a:prstGeom prst="rect">
                      <a:avLst/>
                    </a:prstGeom>
                    <a:noFill/>
                  </pic:spPr>
                </pic:pic>
              </a:graphicData>
            </a:graphic>
          </wp:inline>
        </w:drawing>
      </w:r>
    </w:p>
    <w:p w14:paraId="08C4750A" w14:textId="1247BD21" w:rsidR="00DD2FEF" w:rsidRPr="005911D2" w:rsidRDefault="005911D2" w:rsidP="005911D2">
      <w:pPr>
        <w:pStyle w:val="Caption"/>
        <w:rPr>
          <w:rFonts w:ascii="Times New Roman" w:hAnsi="Times New Roman" w:cs="Times New Roman"/>
          <w:i w:val="0"/>
          <w:iCs w:val="0"/>
          <w:color w:val="auto"/>
          <w:sz w:val="24"/>
          <w:szCs w:val="24"/>
        </w:rPr>
      </w:pPr>
      <w:bookmarkStart w:id="196" w:name="_Toc146616457"/>
      <w:bookmarkStart w:id="197" w:name="_Toc146699105"/>
      <w:r w:rsidRPr="005911D2">
        <w:rPr>
          <w:rFonts w:ascii="Times New Roman" w:hAnsi="Times New Roman" w:cs="Times New Roman"/>
          <w:color w:val="auto"/>
          <w:sz w:val="24"/>
          <w:szCs w:val="24"/>
        </w:rPr>
        <w:t xml:space="preserve">Figure </w:t>
      </w:r>
      <w:r w:rsidRPr="005911D2">
        <w:rPr>
          <w:rFonts w:ascii="Times New Roman" w:hAnsi="Times New Roman" w:cs="Times New Roman"/>
          <w:color w:val="auto"/>
          <w:sz w:val="24"/>
          <w:szCs w:val="24"/>
        </w:rPr>
        <w:fldChar w:fldCharType="begin"/>
      </w:r>
      <w:r w:rsidRPr="005911D2">
        <w:rPr>
          <w:rFonts w:ascii="Times New Roman" w:hAnsi="Times New Roman" w:cs="Times New Roman"/>
          <w:color w:val="auto"/>
          <w:sz w:val="24"/>
          <w:szCs w:val="24"/>
        </w:rPr>
        <w:instrText xml:space="preserve"> SEQ Figure \* ARABIC </w:instrText>
      </w:r>
      <w:r w:rsidRPr="005911D2">
        <w:rPr>
          <w:rFonts w:ascii="Times New Roman" w:hAnsi="Times New Roman" w:cs="Times New Roman"/>
          <w:color w:val="auto"/>
          <w:sz w:val="24"/>
          <w:szCs w:val="24"/>
        </w:rPr>
        <w:fldChar w:fldCharType="separate"/>
      </w:r>
      <w:r w:rsidRPr="005911D2">
        <w:rPr>
          <w:rFonts w:ascii="Times New Roman" w:hAnsi="Times New Roman" w:cs="Times New Roman"/>
          <w:noProof/>
          <w:color w:val="auto"/>
          <w:sz w:val="24"/>
          <w:szCs w:val="24"/>
        </w:rPr>
        <w:t>5</w:t>
      </w:r>
      <w:r w:rsidRPr="005911D2">
        <w:rPr>
          <w:rFonts w:ascii="Times New Roman" w:hAnsi="Times New Roman" w:cs="Times New Roman"/>
          <w:color w:val="auto"/>
          <w:sz w:val="24"/>
          <w:szCs w:val="24"/>
        </w:rPr>
        <w:fldChar w:fldCharType="end"/>
      </w:r>
      <w:r w:rsidRPr="005911D2">
        <w:rPr>
          <w:rFonts w:ascii="Times New Roman" w:hAnsi="Times New Roman" w:cs="Times New Roman"/>
          <w:color w:val="auto"/>
          <w:sz w:val="24"/>
          <w:szCs w:val="24"/>
        </w:rPr>
        <w:t>.</w:t>
      </w:r>
      <w:r w:rsidR="00DD2FEF" w:rsidRPr="005911D2">
        <w:rPr>
          <w:rFonts w:ascii="Times New Roman" w:hAnsi="Times New Roman" w:cs="Times New Roman"/>
          <w:i w:val="0"/>
          <w:iCs w:val="0"/>
          <w:color w:val="auto"/>
          <w:sz w:val="24"/>
          <w:szCs w:val="24"/>
        </w:rPr>
        <w:t>Earthen Pond receiving water from the river</w:t>
      </w:r>
      <w:bookmarkEnd w:id="196"/>
      <w:bookmarkEnd w:id="197"/>
    </w:p>
    <w:p w14:paraId="736E1ED1" w14:textId="492EC6CD" w:rsidR="00214D45" w:rsidRPr="00214D45" w:rsidRDefault="00214D45" w:rsidP="00214D45">
      <w:pPr>
        <w:pStyle w:val="Caption"/>
        <w:keepNext/>
        <w:rPr>
          <w:rFonts w:ascii="Times New Roman" w:hAnsi="Times New Roman" w:cs="Times New Roman"/>
          <w:b/>
          <w:bCs/>
          <w:i w:val="0"/>
          <w:iC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6"/>
        <w:gridCol w:w="1096"/>
        <w:gridCol w:w="1363"/>
        <w:gridCol w:w="1096"/>
        <w:gridCol w:w="1363"/>
        <w:gridCol w:w="1096"/>
        <w:gridCol w:w="1363"/>
      </w:tblGrid>
      <w:tr w:rsidR="0090519D" w14:paraId="03D5AAF9" w14:textId="77777777" w:rsidTr="002863B2">
        <w:tc>
          <w:tcPr>
            <w:tcW w:w="1496" w:type="dxa"/>
            <w:tcBorders>
              <w:top w:val="single" w:sz="4" w:space="0" w:color="auto"/>
            </w:tcBorders>
          </w:tcPr>
          <w:p w14:paraId="1564616D" w14:textId="56F291C2" w:rsidR="0090519D" w:rsidRPr="00FE6CE6" w:rsidRDefault="0090519D" w:rsidP="00FE6CE6">
            <w:pPr>
              <w:jc w:val="center"/>
              <w:rPr>
                <w:rFonts w:ascii="Times New Roman" w:hAnsi="Times New Roman" w:cs="Times New Roman"/>
                <w:b/>
                <w:bCs/>
                <w:sz w:val="24"/>
                <w:szCs w:val="24"/>
              </w:rPr>
            </w:pPr>
            <w:r w:rsidRPr="00FE6CE6">
              <w:rPr>
                <w:rFonts w:ascii="Times New Roman" w:hAnsi="Times New Roman" w:cs="Times New Roman"/>
                <w:b/>
                <w:bCs/>
                <w:sz w:val="24"/>
                <w:szCs w:val="24"/>
              </w:rPr>
              <w:t>Water source</w:t>
            </w:r>
          </w:p>
        </w:tc>
        <w:tc>
          <w:tcPr>
            <w:tcW w:w="1096" w:type="dxa"/>
            <w:tcBorders>
              <w:top w:val="single" w:sz="4" w:space="0" w:color="auto"/>
            </w:tcBorders>
          </w:tcPr>
          <w:p w14:paraId="46FA5B5A" w14:textId="5056BE07" w:rsidR="0090519D" w:rsidRPr="00FE6CE6" w:rsidRDefault="0090519D" w:rsidP="00FE6CE6">
            <w:pPr>
              <w:jc w:val="center"/>
              <w:rPr>
                <w:rFonts w:ascii="Times New Roman" w:hAnsi="Times New Roman" w:cs="Times New Roman"/>
                <w:b/>
                <w:bCs/>
                <w:sz w:val="24"/>
                <w:szCs w:val="24"/>
              </w:rPr>
            </w:pPr>
            <w:r w:rsidRPr="00FE6CE6">
              <w:rPr>
                <w:rFonts w:ascii="Times New Roman" w:hAnsi="Times New Roman" w:cs="Times New Roman"/>
                <w:b/>
                <w:bCs/>
                <w:sz w:val="24"/>
                <w:szCs w:val="24"/>
              </w:rPr>
              <w:t>Overall study</w:t>
            </w:r>
          </w:p>
        </w:tc>
        <w:tc>
          <w:tcPr>
            <w:tcW w:w="1363" w:type="dxa"/>
            <w:tcBorders>
              <w:top w:val="single" w:sz="4" w:space="0" w:color="auto"/>
            </w:tcBorders>
          </w:tcPr>
          <w:p w14:paraId="0D8F73D9" w14:textId="77777777" w:rsidR="0090519D" w:rsidRPr="00FE6CE6" w:rsidRDefault="0090519D" w:rsidP="00FE6CE6">
            <w:pPr>
              <w:jc w:val="center"/>
              <w:rPr>
                <w:rFonts w:ascii="Times New Roman" w:hAnsi="Times New Roman" w:cs="Times New Roman"/>
                <w:b/>
                <w:bCs/>
                <w:sz w:val="24"/>
                <w:szCs w:val="24"/>
              </w:rPr>
            </w:pPr>
          </w:p>
        </w:tc>
        <w:tc>
          <w:tcPr>
            <w:tcW w:w="1096" w:type="dxa"/>
            <w:tcBorders>
              <w:top w:val="single" w:sz="4" w:space="0" w:color="auto"/>
            </w:tcBorders>
          </w:tcPr>
          <w:p w14:paraId="535C11BD" w14:textId="7013B2E1" w:rsidR="0090519D" w:rsidRPr="00FE6CE6" w:rsidRDefault="0090519D" w:rsidP="00FE6CE6">
            <w:pPr>
              <w:jc w:val="center"/>
              <w:rPr>
                <w:rFonts w:ascii="Times New Roman" w:hAnsi="Times New Roman" w:cs="Times New Roman"/>
                <w:b/>
                <w:bCs/>
                <w:sz w:val="24"/>
                <w:szCs w:val="24"/>
              </w:rPr>
            </w:pPr>
            <w:proofErr w:type="spellStart"/>
            <w:r w:rsidRPr="00FE6CE6">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1363" w:type="dxa"/>
            <w:tcBorders>
              <w:top w:val="single" w:sz="4" w:space="0" w:color="auto"/>
            </w:tcBorders>
          </w:tcPr>
          <w:p w14:paraId="0E216B8F" w14:textId="77777777" w:rsidR="0090519D" w:rsidRPr="00FE6CE6" w:rsidRDefault="0090519D" w:rsidP="00FE6CE6">
            <w:pPr>
              <w:jc w:val="center"/>
              <w:rPr>
                <w:rFonts w:ascii="Times New Roman" w:hAnsi="Times New Roman" w:cs="Times New Roman"/>
                <w:b/>
                <w:bCs/>
                <w:sz w:val="24"/>
                <w:szCs w:val="24"/>
              </w:rPr>
            </w:pPr>
          </w:p>
        </w:tc>
        <w:tc>
          <w:tcPr>
            <w:tcW w:w="1096" w:type="dxa"/>
            <w:tcBorders>
              <w:top w:val="single" w:sz="4" w:space="0" w:color="auto"/>
            </w:tcBorders>
          </w:tcPr>
          <w:p w14:paraId="33281601" w14:textId="3A013A99" w:rsidR="0090519D" w:rsidRPr="00FE6CE6" w:rsidRDefault="00214D45" w:rsidP="00FE6CE6">
            <w:pPr>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90519D" w:rsidRPr="00FE6CE6">
              <w:rPr>
                <w:rFonts w:ascii="Times New Roman" w:hAnsi="Times New Roman" w:cs="Times New Roman"/>
                <w:b/>
                <w:bCs/>
                <w:sz w:val="24"/>
                <w:szCs w:val="24"/>
              </w:rPr>
              <w:t>Kericho</w:t>
            </w:r>
          </w:p>
        </w:tc>
        <w:tc>
          <w:tcPr>
            <w:tcW w:w="1363" w:type="dxa"/>
            <w:tcBorders>
              <w:top w:val="single" w:sz="4" w:space="0" w:color="auto"/>
            </w:tcBorders>
          </w:tcPr>
          <w:p w14:paraId="23E10207" w14:textId="77777777" w:rsidR="0090519D" w:rsidRPr="00FE6CE6" w:rsidRDefault="0090519D" w:rsidP="00FE6CE6">
            <w:pPr>
              <w:jc w:val="center"/>
              <w:rPr>
                <w:rFonts w:ascii="Times New Roman" w:hAnsi="Times New Roman" w:cs="Times New Roman"/>
                <w:b/>
                <w:bCs/>
                <w:sz w:val="24"/>
                <w:szCs w:val="24"/>
              </w:rPr>
            </w:pPr>
          </w:p>
        </w:tc>
      </w:tr>
      <w:tr w:rsidR="0090519D" w14:paraId="13D26F70" w14:textId="77777777" w:rsidTr="002863B2">
        <w:tc>
          <w:tcPr>
            <w:tcW w:w="1496" w:type="dxa"/>
            <w:tcBorders>
              <w:bottom w:val="single" w:sz="4" w:space="0" w:color="auto"/>
            </w:tcBorders>
          </w:tcPr>
          <w:p w14:paraId="370CCF86" w14:textId="77777777" w:rsidR="0090519D" w:rsidRDefault="0090519D" w:rsidP="00FE6CE6">
            <w:pPr>
              <w:jc w:val="center"/>
              <w:rPr>
                <w:rFonts w:ascii="Times New Roman" w:hAnsi="Times New Roman" w:cs="Times New Roman"/>
                <w:sz w:val="24"/>
                <w:szCs w:val="24"/>
              </w:rPr>
            </w:pPr>
          </w:p>
        </w:tc>
        <w:tc>
          <w:tcPr>
            <w:tcW w:w="1096" w:type="dxa"/>
            <w:tcBorders>
              <w:bottom w:val="single" w:sz="4" w:space="0" w:color="auto"/>
            </w:tcBorders>
          </w:tcPr>
          <w:p w14:paraId="018222F2" w14:textId="021E68F4" w:rsidR="0090519D" w:rsidRDefault="002863B2" w:rsidP="00FE6CE6">
            <w:pPr>
              <w:jc w:val="center"/>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78835A87" w14:textId="1177524E"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Percentages</w:t>
            </w:r>
          </w:p>
        </w:tc>
        <w:tc>
          <w:tcPr>
            <w:tcW w:w="1096" w:type="dxa"/>
            <w:tcBorders>
              <w:bottom w:val="single" w:sz="4" w:space="0" w:color="auto"/>
            </w:tcBorders>
          </w:tcPr>
          <w:p w14:paraId="6234EB39" w14:textId="438FEBAF" w:rsidR="0090519D" w:rsidRDefault="002863B2" w:rsidP="00FE6CE6">
            <w:pPr>
              <w:jc w:val="center"/>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2330CA97" w14:textId="190D0B24"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Percentages</w:t>
            </w:r>
          </w:p>
        </w:tc>
        <w:tc>
          <w:tcPr>
            <w:tcW w:w="1096" w:type="dxa"/>
            <w:tcBorders>
              <w:bottom w:val="single" w:sz="4" w:space="0" w:color="auto"/>
            </w:tcBorders>
          </w:tcPr>
          <w:p w14:paraId="21D8D760" w14:textId="6806B253" w:rsidR="0090519D" w:rsidRDefault="002863B2" w:rsidP="00FE6CE6">
            <w:pPr>
              <w:jc w:val="center"/>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16CB5385" w14:textId="2A80FA20" w:rsidR="0090519D" w:rsidRDefault="00FE6CE6" w:rsidP="00FE6CE6">
            <w:pPr>
              <w:rPr>
                <w:rFonts w:ascii="Times New Roman" w:hAnsi="Times New Roman" w:cs="Times New Roman"/>
                <w:sz w:val="24"/>
                <w:szCs w:val="24"/>
              </w:rPr>
            </w:pPr>
            <w:r>
              <w:rPr>
                <w:rFonts w:ascii="Times New Roman" w:hAnsi="Times New Roman" w:cs="Times New Roman"/>
                <w:sz w:val="24"/>
                <w:szCs w:val="24"/>
              </w:rPr>
              <w:t>Percentages</w:t>
            </w:r>
          </w:p>
        </w:tc>
      </w:tr>
      <w:tr w:rsidR="0090519D" w14:paraId="5E400663" w14:textId="77777777" w:rsidTr="002863B2">
        <w:tc>
          <w:tcPr>
            <w:tcW w:w="1496" w:type="dxa"/>
            <w:tcBorders>
              <w:top w:val="single" w:sz="4" w:space="0" w:color="auto"/>
            </w:tcBorders>
          </w:tcPr>
          <w:p w14:paraId="0B09EAAA" w14:textId="7FE58A8C" w:rsidR="0090519D" w:rsidRDefault="00FE6CE6" w:rsidP="00FE6CE6">
            <w:pPr>
              <w:rPr>
                <w:rFonts w:ascii="Times New Roman" w:hAnsi="Times New Roman" w:cs="Times New Roman"/>
                <w:sz w:val="24"/>
                <w:szCs w:val="24"/>
              </w:rPr>
            </w:pPr>
            <w:r>
              <w:rPr>
                <w:rFonts w:ascii="Times New Roman" w:hAnsi="Times New Roman" w:cs="Times New Roman"/>
                <w:sz w:val="24"/>
                <w:szCs w:val="24"/>
              </w:rPr>
              <w:t>Borehole</w:t>
            </w:r>
          </w:p>
        </w:tc>
        <w:tc>
          <w:tcPr>
            <w:tcW w:w="1096" w:type="dxa"/>
            <w:tcBorders>
              <w:top w:val="single" w:sz="4" w:space="0" w:color="auto"/>
            </w:tcBorders>
          </w:tcPr>
          <w:p w14:paraId="167C4078" w14:textId="22D084B1"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4</w:t>
            </w:r>
          </w:p>
        </w:tc>
        <w:tc>
          <w:tcPr>
            <w:tcW w:w="1363" w:type="dxa"/>
            <w:tcBorders>
              <w:top w:val="single" w:sz="4" w:space="0" w:color="auto"/>
            </w:tcBorders>
          </w:tcPr>
          <w:p w14:paraId="37C204B9" w14:textId="7E209E8A"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4.5</w:t>
            </w:r>
          </w:p>
        </w:tc>
        <w:tc>
          <w:tcPr>
            <w:tcW w:w="1096" w:type="dxa"/>
            <w:tcBorders>
              <w:top w:val="single" w:sz="4" w:space="0" w:color="auto"/>
            </w:tcBorders>
          </w:tcPr>
          <w:p w14:paraId="293C11D6" w14:textId="446F0EDE"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Borders>
              <w:top w:val="single" w:sz="4" w:space="0" w:color="auto"/>
            </w:tcBorders>
          </w:tcPr>
          <w:p w14:paraId="0085166A" w14:textId="739A2280"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3</w:t>
            </w:r>
          </w:p>
        </w:tc>
        <w:tc>
          <w:tcPr>
            <w:tcW w:w="1096" w:type="dxa"/>
            <w:tcBorders>
              <w:top w:val="single" w:sz="4" w:space="0" w:color="auto"/>
            </w:tcBorders>
          </w:tcPr>
          <w:p w14:paraId="0CB9818E" w14:textId="7B2A901E"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3</w:t>
            </w:r>
          </w:p>
        </w:tc>
        <w:tc>
          <w:tcPr>
            <w:tcW w:w="1363" w:type="dxa"/>
            <w:tcBorders>
              <w:top w:val="single" w:sz="4" w:space="0" w:color="auto"/>
            </w:tcBorders>
          </w:tcPr>
          <w:p w14:paraId="43ABDC09" w14:textId="383D3ED8"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5.5</w:t>
            </w:r>
          </w:p>
        </w:tc>
      </w:tr>
      <w:tr w:rsidR="0090519D" w14:paraId="703DC0C4" w14:textId="77777777" w:rsidTr="002863B2">
        <w:tc>
          <w:tcPr>
            <w:tcW w:w="1496" w:type="dxa"/>
          </w:tcPr>
          <w:p w14:paraId="5941E119" w14:textId="335E0E81" w:rsidR="0090519D" w:rsidRDefault="00FE6CE6" w:rsidP="00FE6CE6">
            <w:pPr>
              <w:rPr>
                <w:rFonts w:ascii="Times New Roman" w:hAnsi="Times New Roman" w:cs="Times New Roman"/>
                <w:sz w:val="24"/>
                <w:szCs w:val="24"/>
              </w:rPr>
            </w:pPr>
            <w:r>
              <w:rPr>
                <w:rFonts w:ascii="Times New Roman" w:hAnsi="Times New Roman" w:cs="Times New Roman"/>
                <w:sz w:val="24"/>
                <w:szCs w:val="24"/>
              </w:rPr>
              <w:t>Dam</w:t>
            </w:r>
          </w:p>
        </w:tc>
        <w:tc>
          <w:tcPr>
            <w:tcW w:w="1096" w:type="dxa"/>
          </w:tcPr>
          <w:p w14:paraId="4F6573D1" w14:textId="20A0A97B"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0218FCCF" w14:textId="083C92C7"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1.1</w:t>
            </w:r>
          </w:p>
        </w:tc>
        <w:tc>
          <w:tcPr>
            <w:tcW w:w="1096" w:type="dxa"/>
          </w:tcPr>
          <w:p w14:paraId="13A7498C" w14:textId="16D7959E"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13BD4A1E" w14:textId="67938026"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3</w:t>
            </w:r>
          </w:p>
        </w:tc>
        <w:tc>
          <w:tcPr>
            <w:tcW w:w="1096" w:type="dxa"/>
          </w:tcPr>
          <w:p w14:paraId="5FD12B9A" w14:textId="20A82306"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76829074" w14:textId="6D546243"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0</w:t>
            </w:r>
          </w:p>
        </w:tc>
      </w:tr>
      <w:tr w:rsidR="0090519D" w14:paraId="23B4A363" w14:textId="77777777" w:rsidTr="002863B2">
        <w:tc>
          <w:tcPr>
            <w:tcW w:w="1496" w:type="dxa"/>
          </w:tcPr>
          <w:p w14:paraId="0C1905B5" w14:textId="10792BDB" w:rsidR="0090519D" w:rsidRDefault="00FE6CE6" w:rsidP="00FE6CE6">
            <w:pPr>
              <w:rPr>
                <w:rFonts w:ascii="Times New Roman" w:hAnsi="Times New Roman" w:cs="Times New Roman"/>
                <w:sz w:val="24"/>
                <w:szCs w:val="24"/>
              </w:rPr>
            </w:pPr>
            <w:r>
              <w:rPr>
                <w:rFonts w:ascii="Times New Roman" w:hAnsi="Times New Roman" w:cs="Times New Roman"/>
                <w:sz w:val="24"/>
                <w:szCs w:val="24"/>
              </w:rPr>
              <w:t>Household water</w:t>
            </w:r>
          </w:p>
        </w:tc>
        <w:tc>
          <w:tcPr>
            <w:tcW w:w="1096" w:type="dxa"/>
          </w:tcPr>
          <w:p w14:paraId="36FCB6D0" w14:textId="594A904F"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17FE1D09" w14:textId="7301BBC0"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1.1</w:t>
            </w:r>
          </w:p>
        </w:tc>
        <w:tc>
          <w:tcPr>
            <w:tcW w:w="1096" w:type="dxa"/>
          </w:tcPr>
          <w:p w14:paraId="0AACA316" w14:textId="395E8E67"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1BF93B0B" w14:textId="248CA478"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3</w:t>
            </w:r>
          </w:p>
        </w:tc>
        <w:tc>
          <w:tcPr>
            <w:tcW w:w="1096" w:type="dxa"/>
          </w:tcPr>
          <w:p w14:paraId="435AC360" w14:textId="2818E1A6"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0C06246D" w14:textId="5D957100"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0</w:t>
            </w:r>
          </w:p>
        </w:tc>
      </w:tr>
      <w:tr w:rsidR="0090519D" w14:paraId="4C2928E6" w14:textId="77777777" w:rsidTr="002863B2">
        <w:tc>
          <w:tcPr>
            <w:tcW w:w="1496" w:type="dxa"/>
          </w:tcPr>
          <w:p w14:paraId="63ECE18F" w14:textId="4CD3B289" w:rsidR="0090519D" w:rsidRDefault="00FE6CE6" w:rsidP="00FE6CE6">
            <w:pPr>
              <w:rPr>
                <w:rFonts w:ascii="Times New Roman" w:hAnsi="Times New Roman" w:cs="Times New Roman"/>
                <w:sz w:val="24"/>
                <w:szCs w:val="24"/>
              </w:rPr>
            </w:pPr>
            <w:r>
              <w:rPr>
                <w:rFonts w:ascii="Times New Roman" w:hAnsi="Times New Roman" w:cs="Times New Roman"/>
                <w:sz w:val="24"/>
                <w:szCs w:val="24"/>
              </w:rPr>
              <w:t>Rain water</w:t>
            </w:r>
          </w:p>
        </w:tc>
        <w:tc>
          <w:tcPr>
            <w:tcW w:w="1096" w:type="dxa"/>
          </w:tcPr>
          <w:p w14:paraId="11960790" w14:textId="74327EE3"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10</w:t>
            </w:r>
          </w:p>
        </w:tc>
        <w:tc>
          <w:tcPr>
            <w:tcW w:w="1363" w:type="dxa"/>
          </w:tcPr>
          <w:p w14:paraId="43ACE645" w14:textId="79E57ACB"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11</w:t>
            </w:r>
          </w:p>
        </w:tc>
        <w:tc>
          <w:tcPr>
            <w:tcW w:w="1096" w:type="dxa"/>
          </w:tcPr>
          <w:p w14:paraId="5B0ABF6E" w14:textId="73A4BFAB"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5</w:t>
            </w:r>
          </w:p>
        </w:tc>
        <w:tc>
          <w:tcPr>
            <w:tcW w:w="1363" w:type="dxa"/>
          </w:tcPr>
          <w:p w14:paraId="465EBB0C" w14:textId="687EB1A9"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15</w:t>
            </w:r>
          </w:p>
        </w:tc>
        <w:tc>
          <w:tcPr>
            <w:tcW w:w="1096" w:type="dxa"/>
          </w:tcPr>
          <w:p w14:paraId="3B3A9E44" w14:textId="125A0221"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5</w:t>
            </w:r>
          </w:p>
        </w:tc>
        <w:tc>
          <w:tcPr>
            <w:tcW w:w="1363" w:type="dxa"/>
          </w:tcPr>
          <w:p w14:paraId="52D6678D" w14:textId="4AC8A5B6"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9.1</w:t>
            </w:r>
          </w:p>
        </w:tc>
      </w:tr>
      <w:tr w:rsidR="0090519D" w14:paraId="04EB315E" w14:textId="77777777" w:rsidTr="002863B2">
        <w:tc>
          <w:tcPr>
            <w:tcW w:w="1496" w:type="dxa"/>
          </w:tcPr>
          <w:p w14:paraId="6212DCEA" w14:textId="04E44CE4" w:rsidR="0090519D" w:rsidRDefault="00FE6CE6" w:rsidP="00FE6CE6">
            <w:pPr>
              <w:rPr>
                <w:rFonts w:ascii="Times New Roman" w:hAnsi="Times New Roman" w:cs="Times New Roman"/>
                <w:sz w:val="24"/>
                <w:szCs w:val="24"/>
              </w:rPr>
            </w:pPr>
            <w:r>
              <w:rPr>
                <w:rFonts w:ascii="Times New Roman" w:hAnsi="Times New Roman" w:cs="Times New Roman"/>
                <w:sz w:val="24"/>
                <w:szCs w:val="24"/>
              </w:rPr>
              <w:t>River</w:t>
            </w:r>
          </w:p>
        </w:tc>
        <w:tc>
          <w:tcPr>
            <w:tcW w:w="1096" w:type="dxa"/>
          </w:tcPr>
          <w:p w14:paraId="08B1E34A" w14:textId="60F30199"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46</w:t>
            </w:r>
          </w:p>
        </w:tc>
        <w:tc>
          <w:tcPr>
            <w:tcW w:w="1363" w:type="dxa"/>
          </w:tcPr>
          <w:p w14:paraId="2B693F0A" w14:textId="0E7C5A66"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52</w:t>
            </w:r>
          </w:p>
        </w:tc>
        <w:tc>
          <w:tcPr>
            <w:tcW w:w="1096" w:type="dxa"/>
          </w:tcPr>
          <w:p w14:paraId="7FA41C19" w14:textId="6F978B46"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13</w:t>
            </w:r>
          </w:p>
        </w:tc>
        <w:tc>
          <w:tcPr>
            <w:tcW w:w="1363" w:type="dxa"/>
          </w:tcPr>
          <w:p w14:paraId="55D6F77F" w14:textId="22C590D0"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39</w:t>
            </w:r>
          </w:p>
        </w:tc>
        <w:tc>
          <w:tcPr>
            <w:tcW w:w="1096" w:type="dxa"/>
          </w:tcPr>
          <w:p w14:paraId="32E1AC43" w14:textId="16A2F781"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33</w:t>
            </w:r>
          </w:p>
        </w:tc>
        <w:tc>
          <w:tcPr>
            <w:tcW w:w="1363" w:type="dxa"/>
          </w:tcPr>
          <w:p w14:paraId="169A5A1D" w14:textId="1843FADF"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60</w:t>
            </w:r>
          </w:p>
        </w:tc>
      </w:tr>
      <w:tr w:rsidR="0090519D" w14:paraId="287B59D7" w14:textId="77777777" w:rsidTr="002863B2">
        <w:tc>
          <w:tcPr>
            <w:tcW w:w="1496" w:type="dxa"/>
          </w:tcPr>
          <w:p w14:paraId="4DD19C2B" w14:textId="5377B871" w:rsidR="0090519D" w:rsidRDefault="00FE6CE6" w:rsidP="00FE6CE6">
            <w:pPr>
              <w:rPr>
                <w:rFonts w:ascii="Times New Roman" w:hAnsi="Times New Roman" w:cs="Times New Roman"/>
                <w:sz w:val="24"/>
                <w:szCs w:val="24"/>
              </w:rPr>
            </w:pPr>
            <w:r>
              <w:rPr>
                <w:rFonts w:ascii="Times New Roman" w:hAnsi="Times New Roman" w:cs="Times New Roman"/>
                <w:sz w:val="24"/>
                <w:szCs w:val="24"/>
              </w:rPr>
              <w:t xml:space="preserve">Spring </w:t>
            </w:r>
          </w:p>
        </w:tc>
        <w:tc>
          <w:tcPr>
            <w:tcW w:w="1096" w:type="dxa"/>
          </w:tcPr>
          <w:p w14:paraId="7D610039" w14:textId="02FC0566"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0D528C69" w14:textId="642D159D"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2.3</w:t>
            </w:r>
          </w:p>
        </w:tc>
        <w:tc>
          <w:tcPr>
            <w:tcW w:w="1096" w:type="dxa"/>
          </w:tcPr>
          <w:p w14:paraId="32E15BCE" w14:textId="30A31FFF"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0A8BC881" w14:textId="7D0F4C0E"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3</w:t>
            </w:r>
          </w:p>
        </w:tc>
        <w:tc>
          <w:tcPr>
            <w:tcW w:w="1096" w:type="dxa"/>
          </w:tcPr>
          <w:p w14:paraId="2F97A819" w14:textId="4EE5ADCB"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68189980" w14:textId="5EC0ABA8" w:rsidR="0090519D" w:rsidRDefault="00FE6CE6" w:rsidP="00FE6CE6">
            <w:pPr>
              <w:jc w:val="center"/>
              <w:rPr>
                <w:rFonts w:ascii="Times New Roman" w:hAnsi="Times New Roman" w:cs="Times New Roman"/>
                <w:sz w:val="24"/>
                <w:szCs w:val="24"/>
              </w:rPr>
            </w:pPr>
            <w:r>
              <w:rPr>
                <w:rFonts w:ascii="Times New Roman" w:hAnsi="Times New Roman" w:cs="Times New Roman"/>
                <w:sz w:val="24"/>
                <w:szCs w:val="24"/>
              </w:rPr>
              <w:t>1.8</w:t>
            </w:r>
          </w:p>
        </w:tc>
      </w:tr>
      <w:tr w:rsidR="00FE6CE6" w14:paraId="2548AA29" w14:textId="77777777" w:rsidTr="002863B2">
        <w:tc>
          <w:tcPr>
            <w:tcW w:w="1496" w:type="dxa"/>
          </w:tcPr>
          <w:p w14:paraId="163AD05C" w14:textId="54852647" w:rsidR="00FE6CE6" w:rsidRDefault="00FE6CE6" w:rsidP="00FE6CE6">
            <w:pPr>
              <w:rPr>
                <w:rFonts w:ascii="Times New Roman" w:hAnsi="Times New Roman" w:cs="Times New Roman"/>
                <w:sz w:val="24"/>
                <w:szCs w:val="24"/>
              </w:rPr>
            </w:pPr>
            <w:r>
              <w:rPr>
                <w:rFonts w:ascii="Times New Roman" w:hAnsi="Times New Roman" w:cs="Times New Roman"/>
                <w:sz w:val="24"/>
                <w:szCs w:val="24"/>
              </w:rPr>
              <w:t>Swamp</w:t>
            </w:r>
          </w:p>
        </w:tc>
        <w:tc>
          <w:tcPr>
            <w:tcW w:w="1096" w:type="dxa"/>
          </w:tcPr>
          <w:p w14:paraId="69581BF5" w14:textId="2086457E" w:rsidR="00FE6CE6" w:rsidRDefault="00FE6CE6"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74356B3B" w14:textId="60FB6685" w:rsidR="00FE6CE6" w:rsidRDefault="00FE6CE6" w:rsidP="00FE6CE6">
            <w:pPr>
              <w:jc w:val="center"/>
              <w:rPr>
                <w:rFonts w:ascii="Times New Roman" w:hAnsi="Times New Roman" w:cs="Times New Roman"/>
                <w:sz w:val="24"/>
                <w:szCs w:val="24"/>
              </w:rPr>
            </w:pPr>
            <w:r>
              <w:rPr>
                <w:rFonts w:ascii="Times New Roman" w:hAnsi="Times New Roman" w:cs="Times New Roman"/>
                <w:sz w:val="24"/>
                <w:szCs w:val="24"/>
              </w:rPr>
              <w:t>1.1</w:t>
            </w:r>
          </w:p>
        </w:tc>
        <w:tc>
          <w:tcPr>
            <w:tcW w:w="1096" w:type="dxa"/>
          </w:tcPr>
          <w:p w14:paraId="405F9F7C" w14:textId="2798F879" w:rsidR="00FE6CE6" w:rsidRDefault="00FE6CE6"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2F762500" w14:textId="328112F9" w:rsidR="00FE6CE6" w:rsidRDefault="00FE6CE6" w:rsidP="00FE6CE6">
            <w:pPr>
              <w:jc w:val="center"/>
              <w:rPr>
                <w:rFonts w:ascii="Times New Roman" w:hAnsi="Times New Roman" w:cs="Times New Roman"/>
                <w:sz w:val="24"/>
                <w:szCs w:val="24"/>
              </w:rPr>
            </w:pPr>
            <w:r>
              <w:rPr>
                <w:rFonts w:ascii="Times New Roman" w:hAnsi="Times New Roman" w:cs="Times New Roman"/>
                <w:sz w:val="24"/>
                <w:szCs w:val="24"/>
              </w:rPr>
              <w:t>3</w:t>
            </w:r>
          </w:p>
        </w:tc>
        <w:tc>
          <w:tcPr>
            <w:tcW w:w="1096" w:type="dxa"/>
          </w:tcPr>
          <w:p w14:paraId="62763961" w14:textId="67068C5A" w:rsidR="00FE6CE6" w:rsidRDefault="00FE6CE6" w:rsidP="00FE6CE6">
            <w:pPr>
              <w:jc w:val="center"/>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6C8429E8" w14:textId="01434B31" w:rsidR="00FE6CE6" w:rsidRDefault="00FE6CE6" w:rsidP="00FE6CE6">
            <w:pPr>
              <w:jc w:val="center"/>
              <w:rPr>
                <w:rFonts w:ascii="Times New Roman" w:hAnsi="Times New Roman" w:cs="Times New Roman"/>
                <w:sz w:val="24"/>
                <w:szCs w:val="24"/>
              </w:rPr>
            </w:pPr>
            <w:r>
              <w:rPr>
                <w:rFonts w:ascii="Times New Roman" w:hAnsi="Times New Roman" w:cs="Times New Roman"/>
                <w:sz w:val="24"/>
                <w:szCs w:val="24"/>
              </w:rPr>
              <w:t>0</w:t>
            </w:r>
          </w:p>
        </w:tc>
      </w:tr>
      <w:tr w:rsidR="00FE6CE6" w14:paraId="37F33E7C" w14:textId="77777777" w:rsidTr="002863B2">
        <w:tc>
          <w:tcPr>
            <w:tcW w:w="1496" w:type="dxa"/>
          </w:tcPr>
          <w:p w14:paraId="10816DCB" w14:textId="0505C7A1" w:rsidR="00FE6CE6" w:rsidRDefault="00FE6CE6" w:rsidP="00FE6CE6">
            <w:pPr>
              <w:rPr>
                <w:rFonts w:ascii="Times New Roman" w:hAnsi="Times New Roman" w:cs="Times New Roman"/>
                <w:sz w:val="24"/>
                <w:szCs w:val="24"/>
              </w:rPr>
            </w:pPr>
            <w:r>
              <w:rPr>
                <w:rFonts w:ascii="Times New Roman" w:hAnsi="Times New Roman" w:cs="Times New Roman"/>
                <w:sz w:val="24"/>
                <w:szCs w:val="24"/>
              </w:rPr>
              <w:t>Tap water</w:t>
            </w:r>
          </w:p>
        </w:tc>
        <w:tc>
          <w:tcPr>
            <w:tcW w:w="1096" w:type="dxa"/>
          </w:tcPr>
          <w:p w14:paraId="505DACD5" w14:textId="27FEC9A0"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5</w:t>
            </w:r>
          </w:p>
        </w:tc>
        <w:tc>
          <w:tcPr>
            <w:tcW w:w="1363" w:type="dxa"/>
          </w:tcPr>
          <w:p w14:paraId="34BC480A" w14:textId="7B21EDF7"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5.7</w:t>
            </w:r>
          </w:p>
        </w:tc>
        <w:tc>
          <w:tcPr>
            <w:tcW w:w="1096" w:type="dxa"/>
          </w:tcPr>
          <w:p w14:paraId="3624673F" w14:textId="7489D7B0"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3</w:t>
            </w:r>
          </w:p>
        </w:tc>
        <w:tc>
          <w:tcPr>
            <w:tcW w:w="1363" w:type="dxa"/>
          </w:tcPr>
          <w:p w14:paraId="2D99BDE5" w14:textId="385843A5"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9.1</w:t>
            </w:r>
          </w:p>
        </w:tc>
        <w:tc>
          <w:tcPr>
            <w:tcW w:w="1096" w:type="dxa"/>
          </w:tcPr>
          <w:p w14:paraId="7E16C424" w14:textId="67246F99"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4A6FA3FF" w14:textId="0F4FA7E6"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3.6</w:t>
            </w:r>
          </w:p>
        </w:tc>
      </w:tr>
      <w:tr w:rsidR="00FE6CE6" w14:paraId="2598D5C7" w14:textId="77777777" w:rsidTr="002863B2">
        <w:tc>
          <w:tcPr>
            <w:tcW w:w="1496" w:type="dxa"/>
          </w:tcPr>
          <w:p w14:paraId="34CB0FDF" w14:textId="5C334517" w:rsidR="00FE6CE6" w:rsidRDefault="00FE6CE6" w:rsidP="00FE6CE6">
            <w:pPr>
              <w:rPr>
                <w:rFonts w:ascii="Times New Roman" w:hAnsi="Times New Roman" w:cs="Times New Roman"/>
                <w:sz w:val="24"/>
                <w:szCs w:val="24"/>
              </w:rPr>
            </w:pPr>
            <w:r>
              <w:rPr>
                <w:rFonts w:ascii="Times New Roman" w:hAnsi="Times New Roman" w:cs="Times New Roman"/>
                <w:sz w:val="24"/>
                <w:szCs w:val="24"/>
              </w:rPr>
              <w:lastRenderedPageBreak/>
              <w:t>Underground water</w:t>
            </w:r>
          </w:p>
        </w:tc>
        <w:tc>
          <w:tcPr>
            <w:tcW w:w="1096" w:type="dxa"/>
          </w:tcPr>
          <w:p w14:paraId="6D2CBCF2" w14:textId="698CF562"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12</w:t>
            </w:r>
          </w:p>
        </w:tc>
        <w:tc>
          <w:tcPr>
            <w:tcW w:w="1363" w:type="dxa"/>
          </w:tcPr>
          <w:p w14:paraId="68596F12" w14:textId="4BEF9E70"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14</w:t>
            </w:r>
          </w:p>
        </w:tc>
        <w:tc>
          <w:tcPr>
            <w:tcW w:w="1096" w:type="dxa"/>
          </w:tcPr>
          <w:p w14:paraId="4A06F9C1" w14:textId="429E12DE"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08A83064" w14:textId="4546A2DE"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3</w:t>
            </w:r>
          </w:p>
        </w:tc>
        <w:tc>
          <w:tcPr>
            <w:tcW w:w="1096" w:type="dxa"/>
          </w:tcPr>
          <w:p w14:paraId="3755268C" w14:textId="3C551A38"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11</w:t>
            </w:r>
          </w:p>
        </w:tc>
        <w:tc>
          <w:tcPr>
            <w:tcW w:w="1363" w:type="dxa"/>
          </w:tcPr>
          <w:p w14:paraId="58B4A7DE" w14:textId="31CF0F13"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20</w:t>
            </w:r>
          </w:p>
        </w:tc>
      </w:tr>
      <w:tr w:rsidR="00FE6CE6" w14:paraId="29F4427E" w14:textId="77777777" w:rsidTr="002863B2">
        <w:tc>
          <w:tcPr>
            <w:tcW w:w="1496" w:type="dxa"/>
          </w:tcPr>
          <w:p w14:paraId="7BE2EDD2" w14:textId="5EC0926B" w:rsidR="00FE6CE6" w:rsidRDefault="00FE6CE6" w:rsidP="00FE6CE6">
            <w:pPr>
              <w:rPr>
                <w:rFonts w:ascii="Times New Roman" w:hAnsi="Times New Roman" w:cs="Times New Roman"/>
                <w:sz w:val="24"/>
                <w:szCs w:val="24"/>
              </w:rPr>
            </w:pPr>
            <w:r>
              <w:rPr>
                <w:rFonts w:ascii="Times New Roman" w:hAnsi="Times New Roman" w:cs="Times New Roman"/>
                <w:sz w:val="24"/>
                <w:szCs w:val="24"/>
              </w:rPr>
              <w:t>Water pan</w:t>
            </w:r>
          </w:p>
        </w:tc>
        <w:tc>
          <w:tcPr>
            <w:tcW w:w="1096" w:type="dxa"/>
          </w:tcPr>
          <w:p w14:paraId="4BCA82F4" w14:textId="6F8222BE"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330EB99C" w14:textId="30E7A005"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1.1</w:t>
            </w:r>
          </w:p>
        </w:tc>
        <w:tc>
          <w:tcPr>
            <w:tcW w:w="1096" w:type="dxa"/>
          </w:tcPr>
          <w:p w14:paraId="56F36FE2" w14:textId="40F29DB5"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5418259D" w14:textId="369903F1"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3</w:t>
            </w:r>
          </w:p>
        </w:tc>
        <w:tc>
          <w:tcPr>
            <w:tcW w:w="1096" w:type="dxa"/>
          </w:tcPr>
          <w:p w14:paraId="3D67E32F" w14:textId="6FD6AC37"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5583522C" w14:textId="1999B970"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0</w:t>
            </w:r>
          </w:p>
        </w:tc>
      </w:tr>
      <w:tr w:rsidR="00FE6CE6" w14:paraId="07B0E53B" w14:textId="77777777" w:rsidTr="002863B2">
        <w:tc>
          <w:tcPr>
            <w:tcW w:w="1496" w:type="dxa"/>
          </w:tcPr>
          <w:p w14:paraId="69A484C2" w14:textId="0C23D427" w:rsidR="00FE6CE6" w:rsidRDefault="00FE6CE6" w:rsidP="00FE6CE6">
            <w:pPr>
              <w:rPr>
                <w:rFonts w:ascii="Times New Roman" w:hAnsi="Times New Roman" w:cs="Times New Roman"/>
                <w:sz w:val="24"/>
                <w:szCs w:val="24"/>
              </w:rPr>
            </w:pPr>
            <w:r>
              <w:rPr>
                <w:rFonts w:ascii="Times New Roman" w:hAnsi="Times New Roman" w:cs="Times New Roman"/>
                <w:sz w:val="24"/>
                <w:szCs w:val="24"/>
              </w:rPr>
              <w:t>Well</w:t>
            </w:r>
          </w:p>
        </w:tc>
        <w:tc>
          <w:tcPr>
            <w:tcW w:w="1096" w:type="dxa"/>
          </w:tcPr>
          <w:p w14:paraId="6785F24C" w14:textId="396BB01D"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5</w:t>
            </w:r>
          </w:p>
        </w:tc>
        <w:tc>
          <w:tcPr>
            <w:tcW w:w="1363" w:type="dxa"/>
          </w:tcPr>
          <w:p w14:paraId="18AD3610" w14:textId="67221EA8"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5.7</w:t>
            </w:r>
          </w:p>
        </w:tc>
        <w:tc>
          <w:tcPr>
            <w:tcW w:w="1096" w:type="dxa"/>
          </w:tcPr>
          <w:p w14:paraId="47FFBF3B" w14:textId="22FEF0B2"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5</w:t>
            </w:r>
          </w:p>
        </w:tc>
        <w:tc>
          <w:tcPr>
            <w:tcW w:w="1363" w:type="dxa"/>
          </w:tcPr>
          <w:p w14:paraId="395815D9" w14:textId="092C5194"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15</w:t>
            </w:r>
          </w:p>
        </w:tc>
        <w:tc>
          <w:tcPr>
            <w:tcW w:w="1096" w:type="dxa"/>
          </w:tcPr>
          <w:p w14:paraId="034AF064" w14:textId="044257B0"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6CF4D589" w14:textId="002AA1E8"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0</w:t>
            </w:r>
          </w:p>
        </w:tc>
      </w:tr>
      <w:tr w:rsidR="00FE6CE6" w14:paraId="392CFF95" w14:textId="77777777" w:rsidTr="002863B2">
        <w:tc>
          <w:tcPr>
            <w:tcW w:w="1496" w:type="dxa"/>
            <w:tcBorders>
              <w:bottom w:val="single" w:sz="4" w:space="0" w:color="auto"/>
            </w:tcBorders>
          </w:tcPr>
          <w:p w14:paraId="6AD79891" w14:textId="591F5A1A" w:rsidR="00FE6CE6" w:rsidRPr="00FE6CE6" w:rsidRDefault="00FE6CE6" w:rsidP="00FE6CE6">
            <w:pPr>
              <w:rPr>
                <w:rFonts w:ascii="Times New Roman" w:hAnsi="Times New Roman" w:cs="Times New Roman"/>
                <w:b/>
                <w:bCs/>
                <w:sz w:val="24"/>
                <w:szCs w:val="24"/>
              </w:rPr>
            </w:pPr>
            <w:r w:rsidRPr="00FE6CE6">
              <w:rPr>
                <w:rFonts w:ascii="Times New Roman" w:hAnsi="Times New Roman" w:cs="Times New Roman"/>
                <w:b/>
                <w:bCs/>
                <w:sz w:val="24"/>
                <w:szCs w:val="24"/>
              </w:rPr>
              <w:t>Total</w:t>
            </w:r>
          </w:p>
        </w:tc>
        <w:tc>
          <w:tcPr>
            <w:tcW w:w="1096" w:type="dxa"/>
            <w:tcBorders>
              <w:bottom w:val="single" w:sz="4" w:space="0" w:color="auto"/>
            </w:tcBorders>
          </w:tcPr>
          <w:p w14:paraId="6C04DF78" w14:textId="3D42AC5D"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88</w:t>
            </w:r>
          </w:p>
        </w:tc>
        <w:tc>
          <w:tcPr>
            <w:tcW w:w="1363" w:type="dxa"/>
            <w:tcBorders>
              <w:bottom w:val="single" w:sz="4" w:space="0" w:color="auto"/>
            </w:tcBorders>
          </w:tcPr>
          <w:p w14:paraId="11FDF4E9" w14:textId="4D1B0AC5"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100</w:t>
            </w:r>
          </w:p>
        </w:tc>
        <w:tc>
          <w:tcPr>
            <w:tcW w:w="1096" w:type="dxa"/>
            <w:tcBorders>
              <w:bottom w:val="single" w:sz="4" w:space="0" w:color="auto"/>
            </w:tcBorders>
          </w:tcPr>
          <w:p w14:paraId="56A93AED" w14:textId="39AAEACA"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33</w:t>
            </w:r>
          </w:p>
        </w:tc>
        <w:tc>
          <w:tcPr>
            <w:tcW w:w="1363" w:type="dxa"/>
            <w:tcBorders>
              <w:bottom w:val="single" w:sz="4" w:space="0" w:color="auto"/>
            </w:tcBorders>
          </w:tcPr>
          <w:p w14:paraId="35467D5A" w14:textId="7FE61398"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100</w:t>
            </w:r>
          </w:p>
        </w:tc>
        <w:tc>
          <w:tcPr>
            <w:tcW w:w="1096" w:type="dxa"/>
            <w:tcBorders>
              <w:bottom w:val="single" w:sz="4" w:space="0" w:color="auto"/>
            </w:tcBorders>
          </w:tcPr>
          <w:p w14:paraId="6C43A4B5" w14:textId="3C212DAC"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55</w:t>
            </w:r>
          </w:p>
        </w:tc>
        <w:tc>
          <w:tcPr>
            <w:tcW w:w="1363" w:type="dxa"/>
            <w:tcBorders>
              <w:bottom w:val="single" w:sz="4" w:space="0" w:color="auto"/>
            </w:tcBorders>
          </w:tcPr>
          <w:p w14:paraId="7A12AABD" w14:textId="19C30BA5" w:rsidR="00FE6CE6" w:rsidRDefault="00214D45" w:rsidP="00FE6CE6">
            <w:pPr>
              <w:jc w:val="center"/>
              <w:rPr>
                <w:rFonts w:ascii="Times New Roman" w:hAnsi="Times New Roman" w:cs="Times New Roman"/>
                <w:sz w:val="24"/>
                <w:szCs w:val="24"/>
              </w:rPr>
            </w:pPr>
            <w:r>
              <w:rPr>
                <w:rFonts w:ascii="Times New Roman" w:hAnsi="Times New Roman" w:cs="Times New Roman"/>
                <w:sz w:val="24"/>
                <w:szCs w:val="24"/>
              </w:rPr>
              <w:t>100</w:t>
            </w:r>
          </w:p>
        </w:tc>
      </w:tr>
    </w:tbl>
    <w:p w14:paraId="48BD050D" w14:textId="3B360C3D" w:rsidR="002863B2" w:rsidRPr="005911D2" w:rsidRDefault="005911D2" w:rsidP="005911D2">
      <w:pPr>
        <w:pStyle w:val="Caption"/>
        <w:rPr>
          <w:rFonts w:ascii="Times New Roman" w:hAnsi="Times New Roman" w:cs="Times New Roman"/>
          <w:i w:val="0"/>
          <w:iCs w:val="0"/>
          <w:color w:val="auto"/>
          <w:sz w:val="24"/>
          <w:szCs w:val="24"/>
        </w:rPr>
      </w:pPr>
      <w:bookmarkStart w:id="198" w:name="_Toc146696523"/>
      <w:bookmarkStart w:id="199" w:name="_Toc146699016"/>
      <w:r w:rsidRPr="005911D2">
        <w:rPr>
          <w:rFonts w:ascii="Times New Roman" w:hAnsi="Times New Roman" w:cs="Times New Roman"/>
          <w:i w:val="0"/>
          <w:iCs w:val="0"/>
          <w:color w:val="auto"/>
          <w:sz w:val="24"/>
          <w:szCs w:val="24"/>
        </w:rPr>
        <w:t xml:space="preserve">Table </w:t>
      </w:r>
      <w:r w:rsidRPr="005911D2">
        <w:rPr>
          <w:rFonts w:ascii="Times New Roman" w:hAnsi="Times New Roman" w:cs="Times New Roman"/>
          <w:i w:val="0"/>
          <w:iCs w:val="0"/>
          <w:color w:val="auto"/>
          <w:sz w:val="24"/>
          <w:szCs w:val="24"/>
        </w:rPr>
        <w:fldChar w:fldCharType="begin"/>
      </w:r>
      <w:r w:rsidRPr="005911D2">
        <w:rPr>
          <w:rFonts w:ascii="Times New Roman" w:hAnsi="Times New Roman" w:cs="Times New Roman"/>
          <w:i w:val="0"/>
          <w:iCs w:val="0"/>
          <w:color w:val="auto"/>
          <w:sz w:val="24"/>
          <w:szCs w:val="24"/>
        </w:rPr>
        <w:instrText xml:space="preserve"> SEQ Table \* ARABIC </w:instrText>
      </w:r>
      <w:r w:rsidRPr="005911D2">
        <w:rPr>
          <w:rFonts w:ascii="Times New Roman" w:hAnsi="Times New Roman" w:cs="Times New Roman"/>
          <w:i w:val="0"/>
          <w:iCs w:val="0"/>
          <w:color w:val="auto"/>
          <w:sz w:val="24"/>
          <w:szCs w:val="24"/>
        </w:rPr>
        <w:fldChar w:fldCharType="separate"/>
      </w:r>
      <w:r w:rsidRPr="005911D2">
        <w:rPr>
          <w:rFonts w:ascii="Times New Roman" w:hAnsi="Times New Roman" w:cs="Times New Roman"/>
          <w:i w:val="0"/>
          <w:iCs w:val="0"/>
          <w:noProof/>
          <w:color w:val="auto"/>
          <w:sz w:val="24"/>
          <w:szCs w:val="24"/>
        </w:rPr>
        <w:t>13</w:t>
      </w:r>
      <w:r w:rsidRPr="005911D2">
        <w:rPr>
          <w:rFonts w:ascii="Times New Roman" w:hAnsi="Times New Roman" w:cs="Times New Roman"/>
          <w:i w:val="0"/>
          <w:iCs w:val="0"/>
          <w:color w:val="auto"/>
          <w:sz w:val="24"/>
          <w:szCs w:val="24"/>
        </w:rPr>
        <w:fldChar w:fldCharType="end"/>
      </w:r>
      <w:r w:rsidRPr="005911D2">
        <w:rPr>
          <w:rFonts w:ascii="Times New Roman" w:hAnsi="Times New Roman" w:cs="Times New Roman"/>
          <w:i w:val="0"/>
          <w:iCs w:val="0"/>
          <w:color w:val="auto"/>
          <w:sz w:val="24"/>
          <w:szCs w:val="24"/>
        </w:rPr>
        <w:t>.</w:t>
      </w:r>
      <w:r w:rsidR="002863B2" w:rsidRPr="005911D2">
        <w:rPr>
          <w:rFonts w:ascii="Times New Roman" w:hAnsi="Times New Roman" w:cs="Times New Roman"/>
          <w:i w:val="0"/>
          <w:iCs w:val="0"/>
          <w:color w:val="auto"/>
          <w:sz w:val="24"/>
          <w:szCs w:val="24"/>
        </w:rPr>
        <w:t>Water source</w:t>
      </w:r>
      <w:bookmarkEnd w:id="198"/>
      <w:bookmarkEnd w:id="199"/>
    </w:p>
    <w:p w14:paraId="0206FD72" w14:textId="1E589E48" w:rsidR="002863B2" w:rsidRPr="002863B2" w:rsidRDefault="008E72CF" w:rsidP="002863B2">
      <w:pPr>
        <w:pStyle w:val="Heading3"/>
        <w:rPr>
          <w:rFonts w:ascii="Times New Roman" w:hAnsi="Times New Roman" w:cs="Times New Roman"/>
          <w:b/>
          <w:bCs/>
          <w:color w:val="auto"/>
        </w:rPr>
      </w:pPr>
      <w:bookmarkStart w:id="200" w:name="_Toc146698964"/>
      <w:r w:rsidRPr="002863B2">
        <w:rPr>
          <w:rFonts w:ascii="Times New Roman" w:hAnsi="Times New Roman" w:cs="Times New Roman"/>
          <w:b/>
          <w:bCs/>
          <w:color w:val="auto"/>
        </w:rPr>
        <w:t>4.</w:t>
      </w:r>
      <w:r w:rsidR="00EC7089" w:rsidRPr="002863B2">
        <w:rPr>
          <w:rFonts w:ascii="Times New Roman" w:hAnsi="Times New Roman" w:cs="Times New Roman"/>
          <w:b/>
          <w:bCs/>
          <w:color w:val="auto"/>
        </w:rPr>
        <w:t>5</w:t>
      </w:r>
      <w:r w:rsidRPr="002863B2">
        <w:rPr>
          <w:rFonts w:ascii="Times New Roman" w:hAnsi="Times New Roman" w:cs="Times New Roman"/>
          <w:b/>
          <w:bCs/>
          <w:color w:val="auto"/>
        </w:rPr>
        <w:t>.</w:t>
      </w:r>
      <w:r w:rsidR="00EC7089" w:rsidRPr="002863B2">
        <w:rPr>
          <w:rFonts w:ascii="Times New Roman" w:hAnsi="Times New Roman" w:cs="Times New Roman"/>
          <w:b/>
          <w:bCs/>
          <w:color w:val="auto"/>
        </w:rPr>
        <w:t>2</w:t>
      </w:r>
      <w:r w:rsidRPr="002863B2">
        <w:rPr>
          <w:rFonts w:ascii="Times New Roman" w:hAnsi="Times New Roman" w:cs="Times New Roman"/>
          <w:b/>
          <w:bCs/>
          <w:color w:val="auto"/>
        </w:rPr>
        <w:t xml:space="preserve"> Water flowing through ponds</w:t>
      </w:r>
      <w:bookmarkEnd w:id="200"/>
    </w:p>
    <w:p w14:paraId="677A6CEC" w14:textId="000E1C71" w:rsidR="00C61053" w:rsidRPr="002863B2" w:rsidRDefault="008E72CF" w:rsidP="002863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 of 88 farmers interviewed, 17 (19%) had water flowing through ponds. </w:t>
      </w:r>
      <w:proofErr w:type="spellStart"/>
      <w:r>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Pr="00402EE4">
        <w:rPr>
          <w:rFonts w:ascii="Times New Roman" w:hAnsi="Times New Roman" w:cs="Times New Roman"/>
          <w:iCs/>
          <w:sz w:val="24"/>
          <w:szCs w:val="24"/>
        </w:rPr>
        <w:t xml:space="preserve"> </w:t>
      </w:r>
      <w:r>
        <w:rPr>
          <w:rFonts w:ascii="Times New Roman" w:hAnsi="Times New Roman" w:cs="Times New Roman"/>
          <w:sz w:val="24"/>
          <w:szCs w:val="24"/>
        </w:rPr>
        <w:t>had 8/33 (24%) farmers and Kericho had 9/55(16%). However, the flow of water was intermittent whereas some ponds having flowing water throughout the year while some in specific months.</w:t>
      </w:r>
      <w:r w:rsidR="00482C82">
        <w:rPr>
          <w:rFonts w:ascii="Times New Roman" w:hAnsi="Times New Roman" w:cs="Times New Roman"/>
          <w:sz w:val="24"/>
          <w:szCs w:val="24"/>
        </w:rPr>
        <w:t xml:space="preserve">15/17 ponds had water flowing throughout the year. 7 in </w:t>
      </w:r>
      <w:proofErr w:type="spellStart"/>
      <w:r w:rsidR="00482C82">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482C82">
        <w:rPr>
          <w:rFonts w:ascii="Times New Roman" w:hAnsi="Times New Roman" w:cs="Times New Roman"/>
          <w:sz w:val="24"/>
          <w:szCs w:val="24"/>
        </w:rPr>
        <w:t xml:space="preserve"> and 8 in Kericho. In the month of January to </w:t>
      </w:r>
      <w:r w:rsidR="001D29BE">
        <w:rPr>
          <w:rFonts w:ascii="Times New Roman" w:hAnsi="Times New Roman" w:cs="Times New Roman"/>
          <w:sz w:val="24"/>
          <w:szCs w:val="24"/>
        </w:rPr>
        <w:t>February</w:t>
      </w:r>
      <w:r w:rsidR="00482C82">
        <w:rPr>
          <w:rFonts w:ascii="Times New Roman" w:hAnsi="Times New Roman" w:cs="Times New Roman"/>
          <w:sz w:val="24"/>
          <w:szCs w:val="24"/>
        </w:rPr>
        <w:t xml:space="preserve">, only one pond had water flowing through, this was in </w:t>
      </w:r>
      <w:proofErr w:type="spellStart"/>
      <w:r w:rsidR="00482C82">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482C82" w:rsidRPr="00402EE4">
        <w:rPr>
          <w:rFonts w:ascii="Times New Roman" w:hAnsi="Times New Roman" w:cs="Times New Roman"/>
          <w:iCs/>
          <w:sz w:val="24"/>
          <w:szCs w:val="24"/>
        </w:rPr>
        <w:t xml:space="preserve"> </w:t>
      </w:r>
      <w:r w:rsidR="00482C82">
        <w:rPr>
          <w:rFonts w:ascii="Times New Roman" w:hAnsi="Times New Roman" w:cs="Times New Roman"/>
          <w:sz w:val="24"/>
          <w:szCs w:val="24"/>
        </w:rPr>
        <w:t>while b</w:t>
      </w:r>
      <w:r w:rsidR="00CC7066" w:rsidRPr="00402EE4">
        <w:rPr>
          <w:rFonts w:ascii="Times New Roman" w:hAnsi="Times New Roman" w:cs="Times New Roman"/>
          <w:iCs/>
          <w:sz w:val="24"/>
          <w:szCs w:val="24"/>
        </w:rPr>
        <w:t>et</w:t>
      </w:r>
      <w:r w:rsidR="00482C82">
        <w:rPr>
          <w:rFonts w:ascii="Times New Roman" w:hAnsi="Times New Roman" w:cs="Times New Roman"/>
          <w:sz w:val="24"/>
          <w:szCs w:val="24"/>
        </w:rPr>
        <w:t>ween March and May also another one pond in Kericho had water flowing through.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3"/>
        <w:gridCol w:w="1229"/>
        <w:gridCol w:w="1363"/>
        <w:gridCol w:w="1229"/>
        <w:gridCol w:w="1363"/>
        <w:gridCol w:w="1229"/>
        <w:gridCol w:w="1363"/>
      </w:tblGrid>
      <w:tr w:rsidR="00C61053" w14:paraId="68F9F869" w14:textId="77777777" w:rsidTr="00FE6C4F">
        <w:tc>
          <w:tcPr>
            <w:tcW w:w="1083" w:type="dxa"/>
            <w:tcBorders>
              <w:top w:val="single" w:sz="4" w:space="0" w:color="auto"/>
            </w:tcBorders>
          </w:tcPr>
          <w:p w14:paraId="4F1F6FD8" w14:textId="175B1954" w:rsidR="00C61053" w:rsidRPr="00E6592D" w:rsidRDefault="00C61053" w:rsidP="006264AC">
            <w:pPr>
              <w:rPr>
                <w:rFonts w:ascii="Times New Roman" w:hAnsi="Times New Roman" w:cs="Times New Roman"/>
                <w:b/>
                <w:bCs/>
                <w:sz w:val="24"/>
                <w:szCs w:val="24"/>
              </w:rPr>
            </w:pPr>
            <w:r w:rsidRPr="00E6592D">
              <w:rPr>
                <w:rFonts w:ascii="Times New Roman" w:hAnsi="Times New Roman" w:cs="Times New Roman"/>
                <w:b/>
                <w:bCs/>
                <w:sz w:val="24"/>
                <w:szCs w:val="24"/>
              </w:rPr>
              <w:t>Water flowing through ponds</w:t>
            </w:r>
          </w:p>
        </w:tc>
        <w:tc>
          <w:tcPr>
            <w:tcW w:w="2592" w:type="dxa"/>
            <w:gridSpan w:val="2"/>
            <w:tcBorders>
              <w:top w:val="single" w:sz="4" w:space="0" w:color="auto"/>
            </w:tcBorders>
          </w:tcPr>
          <w:p w14:paraId="5093F027" w14:textId="1AE3CCA8" w:rsidR="00C61053" w:rsidRPr="00482C82" w:rsidRDefault="00C61053" w:rsidP="00C61053">
            <w:pPr>
              <w:jc w:val="center"/>
              <w:rPr>
                <w:rFonts w:ascii="Times New Roman" w:hAnsi="Times New Roman" w:cs="Times New Roman"/>
                <w:b/>
                <w:bCs/>
                <w:sz w:val="24"/>
                <w:szCs w:val="24"/>
              </w:rPr>
            </w:pPr>
            <w:r w:rsidRPr="00482C82">
              <w:rPr>
                <w:rFonts w:ascii="Times New Roman" w:hAnsi="Times New Roman" w:cs="Times New Roman"/>
                <w:b/>
                <w:bCs/>
                <w:sz w:val="24"/>
                <w:szCs w:val="24"/>
              </w:rPr>
              <w:t>Overall study</w:t>
            </w:r>
          </w:p>
        </w:tc>
        <w:tc>
          <w:tcPr>
            <w:tcW w:w="2592" w:type="dxa"/>
            <w:gridSpan w:val="2"/>
            <w:tcBorders>
              <w:top w:val="single" w:sz="4" w:space="0" w:color="auto"/>
            </w:tcBorders>
          </w:tcPr>
          <w:p w14:paraId="4BF9DA86" w14:textId="0777A378" w:rsidR="00C61053" w:rsidRPr="00482C82" w:rsidRDefault="00C61053" w:rsidP="00C61053">
            <w:pPr>
              <w:jc w:val="center"/>
              <w:rPr>
                <w:rFonts w:ascii="Times New Roman" w:hAnsi="Times New Roman" w:cs="Times New Roman"/>
                <w:b/>
                <w:bCs/>
                <w:sz w:val="24"/>
                <w:szCs w:val="24"/>
              </w:rPr>
            </w:pPr>
            <w:proofErr w:type="spellStart"/>
            <w:r w:rsidRPr="00482C82">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2592" w:type="dxa"/>
            <w:gridSpan w:val="2"/>
            <w:tcBorders>
              <w:top w:val="single" w:sz="4" w:space="0" w:color="auto"/>
            </w:tcBorders>
          </w:tcPr>
          <w:p w14:paraId="1B9ACABA" w14:textId="035B5698" w:rsidR="00C61053" w:rsidRPr="00482C82" w:rsidRDefault="00C61053" w:rsidP="00C61053">
            <w:pPr>
              <w:jc w:val="center"/>
              <w:rPr>
                <w:rFonts w:ascii="Times New Roman" w:hAnsi="Times New Roman" w:cs="Times New Roman"/>
                <w:b/>
                <w:bCs/>
                <w:sz w:val="24"/>
                <w:szCs w:val="24"/>
              </w:rPr>
            </w:pPr>
            <w:r w:rsidRPr="00482C82">
              <w:rPr>
                <w:rFonts w:ascii="Times New Roman" w:hAnsi="Times New Roman" w:cs="Times New Roman"/>
                <w:b/>
                <w:bCs/>
                <w:sz w:val="24"/>
                <w:szCs w:val="24"/>
              </w:rPr>
              <w:t>Kericho</w:t>
            </w:r>
          </w:p>
        </w:tc>
      </w:tr>
      <w:tr w:rsidR="00C61053" w14:paraId="61AC3834" w14:textId="77777777" w:rsidTr="00FE6C4F">
        <w:tc>
          <w:tcPr>
            <w:tcW w:w="1083" w:type="dxa"/>
            <w:tcBorders>
              <w:bottom w:val="single" w:sz="4" w:space="0" w:color="auto"/>
            </w:tcBorders>
          </w:tcPr>
          <w:p w14:paraId="58BBD2B2" w14:textId="16B364D6" w:rsidR="00C61053" w:rsidRPr="00E6592D" w:rsidRDefault="00C61053" w:rsidP="006264AC">
            <w:pPr>
              <w:rPr>
                <w:rFonts w:ascii="Times New Roman" w:hAnsi="Times New Roman" w:cs="Times New Roman"/>
                <w:b/>
                <w:bCs/>
                <w:sz w:val="24"/>
                <w:szCs w:val="24"/>
              </w:rPr>
            </w:pPr>
            <w:r w:rsidRPr="00E6592D">
              <w:rPr>
                <w:rFonts w:ascii="Times New Roman" w:hAnsi="Times New Roman" w:cs="Times New Roman"/>
                <w:b/>
                <w:bCs/>
                <w:sz w:val="24"/>
                <w:szCs w:val="24"/>
              </w:rPr>
              <w:t>Months</w:t>
            </w:r>
          </w:p>
        </w:tc>
        <w:tc>
          <w:tcPr>
            <w:tcW w:w="1229" w:type="dxa"/>
            <w:tcBorders>
              <w:bottom w:val="single" w:sz="4" w:space="0" w:color="auto"/>
            </w:tcBorders>
          </w:tcPr>
          <w:p w14:paraId="388EEEDA" w14:textId="130B4AD1" w:rsidR="00C61053" w:rsidRDefault="0064550E" w:rsidP="006264AC">
            <w:pPr>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44DD29EA" w14:textId="1B851682" w:rsidR="00C61053" w:rsidRDefault="00C61053" w:rsidP="006264AC">
            <w:pPr>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5E6DE228" w14:textId="18F586F0" w:rsidR="00C61053" w:rsidRDefault="0064550E" w:rsidP="006264AC">
            <w:pPr>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388A04E1" w14:textId="1DBCF125" w:rsidR="00C61053" w:rsidRDefault="00C61053" w:rsidP="006264AC">
            <w:pPr>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21E9F83E" w14:textId="5DE03D29" w:rsidR="00C61053" w:rsidRDefault="0064550E" w:rsidP="006264AC">
            <w:pPr>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27E52776" w14:textId="70D54E87" w:rsidR="00C61053" w:rsidRDefault="00C61053" w:rsidP="006264AC">
            <w:pPr>
              <w:rPr>
                <w:rFonts w:ascii="Times New Roman" w:hAnsi="Times New Roman" w:cs="Times New Roman"/>
                <w:sz w:val="24"/>
                <w:szCs w:val="24"/>
              </w:rPr>
            </w:pPr>
            <w:r>
              <w:rPr>
                <w:rFonts w:ascii="Times New Roman" w:hAnsi="Times New Roman" w:cs="Times New Roman"/>
                <w:sz w:val="24"/>
                <w:szCs w:val="24"/>
              </w:rPr>
              <w:t>Percentages</w:t>
            </w:r>
          </w:p>
        </w:tc>
      </w:tr>
      <w:tr w:rsidR="00C61053" w14:paraId="183E14AC" w14:textId="77777777" w:rsidTr="00FE6C4F">
        <w:tc>
          <w:tcPr>
            <w:tcW w:w="1083" w:type="dxa"/>
            <w:tcBorders>
              <w:top w:val="single" w:sz="4" w:space="0" w:color="auto"/>
            </w:tcBorders>
          </w:tcPr>
          <w:p w14:paraId="26F5123C" w14:textId="19E17676" w:rsidR="00C61053" w:rsidRDefault="00C61053" w:rsidP="006264AC">
            <w:pPr>
              <w:rPr>
                <w:rFonts w:ascii="Times New Roman" w:hAnsi="Times New Roman" w:cs="Times New Roman"/>
                <w:sz w:val="24"/>
                <w:szCs w:val="24"/>
              </w:rPr>
            </w:pPr>
            <w:r>
              <w:rPr>
                <w:rFonts w:ascii="Times New Roman" w:hAnsi="Times New Roman" w:cs="Times New Roman"/>
                <w:sz w:val="24"/>
                <w:szCs w:val="24"/>
              </w:rPr>
              <w:t>All months</w:t>
            </w:r>
          </w:p>
        </w:tc>
        <w:tc>
          <w:tcPr>
            <w:tcW w:w="1229" w:type="dxa"/>
            <w:tcBorders>
              <w:top w:val="single" w:sz="4" w:space="0" w:color="auto"/>
            </w:tcBorders>
          </w:tcPr>
          <w:p w14:paraId="22C95E7E" w14:textId="7F57454B" w:rsidR="00C61053" w:rsidRDefault="00C61053" w:rsidP="006264AC">
            <w:pPr>
              <w:rPr>
                <w:rFonts w:ascii="Times New Roman" w:hAnsi="Times New Roman" w:cs="Times New Roman"/>
                <w:sz w:val="24"/>
                <w:szCs w:val="24"/>
              </w:rPr>
            </w:pPr>
            <w:r>
              <w:rPr>
                <w:rFonts w:ascii="Times New Roman" w:hAnsi="Times New Roman" w:cs="Times New Roman"/>
                <w:sz w:val="24"/>
                <w:szCs w:val="24"/>
              </w:rPr>
              <w:t>15</w:t>
            </w:r>
          </w:p>
        </w:tc>
        <w:tc>
          <w:tcPr>
            <w:tcW w:w="1363" w:type="dxa"/>
            <w:tcBorders>
              <w:top w:val="single" w:sz="4" w:space="0" w:color="auto"/>
            </w:tcBorders>
          </w:tcPr>
          <w:p w14:paraId="07FC4C5A" w14:textId="6EDDF5A1" w:rsidR="00C61053" w:rsidRDefault="00C61053" w:rsidP="006264AC">
            <w:pPr>
              <w:rPr>
                <w:rFonts w:ascii="Times New Roman" w:hAnsi="Times New Roman" w:cs="Times New Roman"/>
                <w:sz w:val="24"/>
                <w:szCs w:val="24"/>
              </w:rPr>
            </w:pPr>
            <w:r>
              <w:rPr>
                <w:rFonts w:ascii="Times New Roman" w:hAnsi="Times New Roman" w:cs="Times New Roman"/>
                <w:sz w:val="24"/>
                <w:szCs w:val="24"/>
              </w:rPr>
              <w:t>88</w:t>
            </w:r>
          </w:p>
        </w:tc>
        <w:tc>
          <w:tcPr>
            <w:tcW w:w="1229" w:type="dxa"/>
            <w:tcBorders>
              <w:top w:val="single" w:sz="4" w:space="0" w:color="auto"/>
            </w:tcBorders>
          </w:tcPr>
          <w:p w14:paraId="223AC152" w14:textId="54250358" w:rsidR="00C61053" w:rsidRDefault="00C61053" w:rsidP="006264AC">
            <w:pPr>
              <w:rPr>
                <w:rFonts w:ascii="Times New Roman" w:hAnsi="Times New Roman" w:cs="Times New Roman"/>
                <w:sz w:val="24"/>
                <w:szCs w:val="24"/>
              </w:rPr>
            </w:pPr>
            <w:r>
              <w:rPr>
                <w:rFonts w:ascii="Times New Roman" w:hAnsi="Times New Roman" w:cs="Times New Roman"/>
                <w:sz w:val="24"/>
                <w:szCs w:val="24"/>
              </w:rPr>
              <w:t>7</w:t>
            </w:r>
          </w:p>
        </w:tc>
        <w:tc>
          <w:tcPr>
            <w:tcW w:w="1363" w:type="dxa"/>
            <w:tcBorders>
              <w:top w:val="single" w:sz="4" w:space="0" w:color="auto"/>
            </w:tcBorders>
          </w:tcPr>
          <w:p w14:paraId="43172D72" w14:textId="34DD5A9C" w:rsidR="00C61053" w:rsidRDefault="00C61053" w:rsidP="006264AC">
            <w:pPr>
              <w:rPr>
                <w:rFonts w:ascii="Times New Roman" w:hAnsi="Times New Roman" w:cs="Times New Roman"/>
                <w:sz w:val="24"/>
                <w:szCs w:val="24"/>
              </w:rPr>
            </w:pPr>
            <w:r>
              <w:rPr>
                <w:rFonts w:ascii="Times New Roman" w:hAnsi="Times New Roman" w:cs="Times New Roman"/>
                <w:sz w:val="24"/>
                <w:szCs w:val="24"/>
              </w:rPr>
              <w:t>8</w:t>
            </w:r>
            <w:r w:rsidR="00482C82">
              <w:rPr>
                <w:rFonts w:ascii="Times New Roman" w:hAnsi="Times New Roman" w:cs="Times New Roman"/>
                <w:sz w:val="24"/>
                <w:szCs w:val="24"/>
              </w:rPr>
              <w:t>7.5</w:t>
            </w:r>
          </w:p>
        </w:tc>
        <w:tc>
          <w:tcPr>
            <w:tcW w:w="1229" w:type="dxa"/>
            <w:tcBorders>
              <w:top w:val="single" w:sz="4" w:space="0" w:color="auto"/>
            </w:tcBorders>
          </w:tcPr>
          <w:p w14:paraId="6B375344" w14:textId="024C915D" w:rsidR="00C61053" w:rsidRDefault="00482C82" w:rsidP="006264AC">
            <w:pPr>
              <w:rPr>
                <w:rFonts w:ascii="Times New Roman" w:hAnsi="Times New Roman" w:cs="Times New Roman"/>
                <w:sz w:val="24"/>
                <w:szCs w:val="24"/>
              </w:rPr>
            </w:pPr>
            <w:r>
              <w:rPr>
                <w:rFonts w:ascii="Times New Roman" w:hAnsi="Times New Roman" w:cs="Times New Roman"/>
                <w:sz w:val="24"/>
                <w:szCs w:val="24"/>
              </w:rPr>
              <w:t>8</w:t>
            </w:r>
          </w:p>
        </w:tc>
        <w:tc>
          <w:tcPr>
            <w:tcW w:w="1363" w:type="dxa"/>
            <w:tcBorders>
              <w:top w:val="single" w:sz="4" w:space="0" w:color="auto"/>
            </w:tcBorders>
          </w:tcPr>
          <w:p w14:paraId="44824446" w14:textId="6AF039B8" w:rsidR="00C61053" w:rsidRDefault="00482C82" w:rsidP="006264AC">
            <w:pPr>
              <w:rPr>
                <w:rFonts w:ascii="Times New Roman" w:hAnsi="Times New Roman" w:cs="Times New Roman"/>
                <w:sz w:val="24"/>
                <w:szCs w:val="24"/>
              </w:rPr>
            </w:pPr>
            <w:r>
              <w:rPr>
                <w:rFonts w:ascii="Times New Roman" w:hAnsi="Times New Roman" w:cs="Times New Roman"/>
                <w:sz w:val="24"/>
                <w:szCs w:val="24"/>
              </w:rPr>
              <w:t>89</w:t>
            </w:r>
          </w:p>
        </w:tc>
      </w:tr>
      <w:tr w:rsidR="00C61053" w14:paraId="5DC16982" w14:textId="77777777" w:rsidTr="00FE6C4F">
        <w:tc>
          <w:tcPr>
            <w:tcW w:w="1083" w:type="dxa"/>
          </w:tcPr>
          <w:p w14:paraId="20ABB86B" w14:textId="2A721148" w:rsidR="00C61053" w:rsidRDefault="00C61053" w:rsidP="006264AC">
            <w:pPr>
              <w:rPr>
                <w:rFonts w:ascii="Times New Roman" w:hAnsi="Times New Roman" w:cs="Times New Roman"/>
                <w:sz w:val="24"/>
                <w:szCs w:val="24"/>
              </w:rPr>
            </w:pPr>
            <w:r>
              <w:rPr>
                <w:rFonts w:ascii="Times New Roman" w:hAnsi="Times New Roman" w:cs="Times New Roman"/>
                <w:sz w:val="24"/>
                <w:szCs w:val="24"/>
              </w:rPr>
              <w:t>January-February</w:t>
            </w:r>
          </w:p>
        </w:tc>
        <w:tc>
          <w:tcPr>
            <w:tcW w:w="1229" w:type="dxa"/>
          </w:tcPr>
          <w:p w14:paraId="76CEA19B" w14:textId="1CE34713" w:rsidR="00C61053" w:rsidRDefault="00482C82" w:rsidP="006264AC">
            <w:pP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15EFEE61" w14:textId="7FCCA51A" w:rsidR="00C61053" w:rsidRDefault="00482C82" w:rsidP="006264AC">
            <w:pPr>
              <w:rPr>
                <w:rFonts w:ascii="Times New Roman" w:hAnsi="Times New Roman" w:cs="Times New Roman"/>
                <w:sz w:val="24"/>
                <w:szCs w:val="24"/>
              </w:rPr>
            </w:pPr>
            <w:r>
              <w:rPr>
                <w:rFonts w:ascii="Times New Roman" w:hAnsi="Times New Roman" w:cs="Times New Roman"/>
                <w:sz w:val="24"/>
                <w:szCs w:val="24"/>
              </w:rPr>
              <w:t>5.9</w:t>
            </w:r>
          </w:p>
        </w:tc>
        <w:tc>
          <w:tcPr>
            <w:tcW w:w="1229" w:type="dxa"/>
          </w:tcPr>
          <w:p w14:paraId="701AB51C" w14:textId="259F4C7D" w:rsidR="00C61053" w:rsidRDefault="00482C82" w:rsidP="006264AC">
            <w:pP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4BA2F27A" w14:textId="7B2ECDE5" w:rsidR="00C61053" w:rsidRDefault="00482C82" w:rsidP="006264AC">
            <w:pPr>
              <w:rPr>
                <w:rFonts w:ascii="Times New Roman" w:hAnsi="Times New Roman" w:cs="Times New Roman"/>
                <w:sz w:val="24"/>
                <w:szCs w:val="24"/>
              </w:rPr>
            </w:pPr>
            <w:r>
              <w:rPr>
                <w:rFonts w:ascii="Times New Roman" w:hAnsi="Times New Roman" w:cs="Times New Roman"/>
                <w:sz w:val="24"/>
                <w:szCs w:val="24"/>
              </w:rPr>
              <w:t>12.5</w:t>
            </w:r>
          </w:p>
        </w:tc>
        <w:tc>
          <w:tcPr>
            <w:tcW w:w="1229" w:type="dxa"/>
          </w:tcPr>
          <w:p w14:paraId="453CFD2C" w14:textId="0AEFFF54" w:rsidR="00C61053" w:rsidRDefault="00482C82" w:rsidP="006264AC">
            <w:pPr>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4FC96C6E" w14:textId="3422F815" w:rsidR="00C61053" w:rsidRDefault="00482C82" w:rsidP="006264AC">
            <w:pPr>
              <w:rPr>
                <w:rFonts w:ascii="Times New Roman" w:hAnsi="Times New Roman" w:cs="Times New Roman"/>
                <w:sz w:val="24"/>
                <w:szCs w:val="24"/>
              </w:rPr>
            </w:pPr>
            <w:r>
              <w:rPr>
                <w:rFonts w:ascii="Times New Roman" w:hAnsi="Times New Roman" w:cs="Times New Roman"/>
                <w:sz w:val="24"/>
                <w:szCs w:val="24"/>
              </w:rPr>
              <w:t>0</w:t>
            </w:r>
          </w:p>
        </w:tc>
      </w:tr>
      <w:tr w:rsidR="00C61053" w14:paraId="3F2AC8CD" w14:textId="77777777" w:rsidTr="00FE6C4F">
        <w:tc>
          <w:tcPr>
            <w:tcW w:w="1083" w:type="dxa"/>
          </w:tcPr>
          <w:p w14:paraId="5FF97AE3" w14:textId="0DE0E6FB" w:rsidR="00C61053" w:rsidRDefault="00C61053" w:rsidP="006264AC">
            <w:pPr>
              <w:rPr>
                <w:rFonts w:ascii="Times New Roman" w:hAnsi="Times New Roman" w:cs="Times New Roman"/>
                <w:sz w:val="24"/>
                <w:szCs w:val="24"/>
              </w:rPr>
            </w:pPr>
            <w:r>
              <w:rPr>
                <w:rFonts w:ascii="Times New Roman" w:hAnsi="Times New Roman" w:cs="Times New Roman"/>
                <w:sz w:val="24"/>
                <w:szCs w:val="24"/>
              </w:rPr>
              <w:t>March-May</w:t>
            </w:r>
          </w:p>
        </w:tc>
        <w:tc>
          <w:tcPr>
            <w:tcW w:w="1229" w:type="dxa"/>
          </w:tcPr>
          <w:p w14:paraId="00EC4E6E" w14:textId="562A67DC" w:rsidR="00C61053" w:rsidRDefault="00482C82" w:rsidP="006264AC">
            <w:pP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70D2BCB2" w14:textId="74316291" w:rsidR="00C61053" w:rsidRDefault="00482C82" w:rsidP="006264AC">
            <w:pPr>
              <w:rPr>
                <w:rFonts w:ascii="Times New Roman" w:hAnsi="Times New Roman" w:cs="Times New Roman"/>
                <w:sz w:val="24"/>
                <w:szCs w:val="24"/>
              </w:rPr>
            </w:pPr>
            <w:r>
              <w:rPr>
                <w:rFonts w:ascii="Times New Roman" w:hAnsi="Times New Roman" w:cs="Times New Roman"/>
                <w:sz w:val="24"/>
                <w:szCs w:val="24"/>
              </w:rPr>
              <w:t>5.9</w:t>
            </w:r>
          </w:p>
        </w:tc>
        <w:tc>
          <w:tcPr>
            <w:tcW w:w="1229" w:type="dxa"/>
          </w:tcPr>
          <w:p w14:paraId="04897E06" w14:textId="3C940ACE" w:rsidR="00C61053" w:rsidRDefault="00482C82" w:rsidP="006264AC">
            <w:pPr>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29B4582A" w14:textId="166F5E20" w:rsidR="00C61053" w:rsidRDefault="00482C82" w:rsidP="006264AC">
            <w:pPr>
              <w:rPr>
                <w:rFonts w:ascii="Times New Roman" w:hAnsi="Times New Roman" w:cs="Times New Roman"/>
                <w:sz w:val="24"/>
                <w:szCs w:val="24"/>
              </w:rPr>
            </w:pPr>
            <w:r>
              <w:rPr>
                <w:rFonts w:ascii="Times New Roman" w:hAnsi="Times New Roman" w:cs="Times New Roman"/>
                <w:sz w:val="24"/>
                <w:szCs w:val="24"/>
              </w:rPr>
              <w:t>0</w:t>
            </w:r>
          </w:p>
        </w:tc>
        <w:tc>
          <w:tcPr>
            <w:tcW w:w="1229" w:type="dxa"/>
          </w:tcPr>
          <w:p w14:paraId="06A71A23" w14:textId="497AAA92" w:rsidR="00C61053" w:rsidRDefault="00482C82" w:rsidP="006264AC">
            <w:pPr>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53A260DB" w14:textId="357E924F" w:rsidR="00C61053" w:rsidRDefault="00482C82" w:rsidP="006264AC">
            <w:pPr>
              <w:rPr>
                <w:rFonts w:ascii="Times New Roman" w:hAnsi="Times New Roman" w:cs="Times New Roman"/>
                <w:sz w:val="24"/>
                <w:szCs w:val="24"/>
              </w:rPr>
            </w:pPr>
            <w:r>
              <w:rPr>
                <w:rFonts w:ascii="Times New Roman" w:hAnsi="Times New Roman" w:cs="Times New Roman"/>
                <w:sz w:val="24"/>
                <w:szCs w:val="24"/>
              </w:rPr>
              <w:t>11</w:t>
            </w:r>
          </w:p>
        </w:tc>
      </w:tr>
      <w:tr w:rsidR="00C61053" w14:paraId="23341B7E" w14:textId="77777777" w:rsidTr="00FE6C4F">
        <w:tc>
          <w:tcPr>
            <w:tcW w:w="1083" w:type="dxa"/>
            <w:tcBorders>
              <w:bottom w:val="single" w:sz="4" w:space="0" w:color="auto"/>
            </w:tcBorders>
          </w:tcPr>
          <w:p w14:paraId="6766385D" w14:textId="3D9A04F9" w:rsidR="00C61053" w:rsidRPr="00482C82" w:rsidRDefault="00C61053" w:rsidP="006264AC">
            <w:pPr>
              <w:rPr>
                <w:rFonts w:ascii="Times New Roman" w:hAnsi="Times New Roman" w:cs="Times New Roman"/>
                <w:b/>
                <w:bCs/>
                <w:sz w:val="24"/>
                <w:szCs w:val="24"/>
              </w:rPr>
            </w:pPr>
            <w:r w:rsidRPr="00482C82">
              <w:rPr>
                <w:rFonts w:ascii="Times New Roman" w:hAnsi="Times New Roman" w:cs="Times New Roman"/>
                <w:b/>
                <w:bCs/>
                <w:sz w:val="24"/>
                <w:szCs w:val="24"/>
              </w:rPr>
              <w:t>Total</w:t>
            </w:r>
          </w:p>
        </w:tc>
        <w:tc>
          <w:tcPr>
            <w:tcW w:w="1229" w:type="dxa"/>
            <w:tcBorders>
              <w:bottom w:val="single" w:sz="4" w:space="0" w:color="auto"/>
            </w:tcBorders>
          </w:tcPr>
          <w:p w14:paraId="578D2418" w14:textId="7A000FDC" w:rsidR="00C61053" w:rsidRPr="00FE6C4F" w:rsidRDefault="00482C82" w:rsidP="006264AC">
            <w:pPr>
              <w:rPr>
                <w:rFonts w:ascii="Times New Roman" w:hAnsi="Times New Roman" w:cs="Times New Roman"/>
                <w:b/>
                <w:bCs/>
                <w:sz w:val="24"/>
                <w:szCs w:val="24"/>
              </w:rPr>
            </w:pPr>
            <w:r w:rsidRPr="00FE6C4F">
              <w:rPr>
                <w:rFonts w:ascii="Times New Roman" w:hAnsi="Times New Roman" w:cs="Times New Roman"/>
                <w:b/>
                <w:bCs/>
                <w:sz w:val="24"/>
                <w:szCs w:val="24"/>
              </w:rPr>
              <w:t>17</w:t>
            </w:r>
          </w:p>
        </w:tc>
        <w:tc>
          <w:tcPr>
            <w:tcW w:w="1363" w:type="dxa"/>
            <w:tcBorders>
              <w:bottom w:val="single" w:sz="4" w:space="0" w:color="auto"/>
            </w:tcBorders>
          </w:tcPr>
          <w:p w14:paraId="49C5F561" w14:textId="4CF4FBFE" w:rsidR="00C61053" w:rsidRPr="00FE6C4F" w:rsidRDefault="00482C82" w:rsidP="006264AC">
            <w:pPr>
              <w:rPr>
                <w:rFonts w:ascii="Times New Roman" w:hAnsi="Times New Roman" w:cs="Times New Roman"/>
                <w:b/>
                <w:bCs/>
                <w:sz w:val="24"/>
                <w:szCs w:val="24"/>
              </w:rPr>
            </w:pPr>
            <w:r w:rsidRPr="00FE6C4F">
              <w:rPr>
                <w:rFonts w:ascii="Times New Roman" w:hAnsi="Times New Roman" w:cs="Times New Roman"/>
                <w:b/>
                <w:bCs/>
                <w:sz w:val="24"/>
                <w:szCs w:val="24"/>
              </w:rPr>
              <w:t>100</w:t>
            </w:r>
          </w:p>
        </w:tc>
        <w:tc>
          <w:tcPr>
            <w:tcW w:w="1229" w:type="dxa"/>
            <w:tcBorders>
              <w:bottom w:val="single" w:sz="4" w:space="0" w:color="auto"/>
            </w:tcBorders>
          </w:tcPr>
          <w:p w14:paraId="5CAEA487" w14:textId="6D740AF3" w:rsidR="00C61053" w:rsidRPr="00FE6C4F" w:rsidRDefault="00482C82" w:rsidP="006264AC">
            <w:pPr>
              <w:rPr>
                <w:rFonts w:ascii="Times New Roman" w:hAnsi="Times New Roman" w:cs="Times New Roman"/>
                <w:b/>
                <w:bCs/>
                <w:sz w:val="24"/>
                <w:szCs w:val="24"/>
              </w:rPr>
            </w:pPr>
            <w:r w:rsidRPr="00FE6C4F">
              <w:rPr>
                <w:rFonts w:ascii="Times New Roman" w:hAnsi="Times New Roman" w:cs="Times New Roman"/>
                <w:b/>
                <w:bCs/>
                <w:sz w:val="24"/>
                <w:szCs w:val="24"/>
              </w:rPr>
              <w:t>8</w:t>
            </w:r>
          </w:p>
        </w:tc>
        <w:tc>
          <w:tcPr>
            <w:tcW w:w="1363" w:type="dxa"/>
            <w:tcBorders>
              <w:bottom w:val="single" w:sz="4" w:space="0" w:color="auto"/>
            </w:tcBorders>
          </w:tcPr>
          <w:p w14:paraId="32EAB9E4" w14:textId="72CB6BBC" w:rsidR="00C61053" w:rsidRPr="00FE6C4F" w:rsidRDefault="00482C82" w:rsidP="006264AC">
            <w:pPr>
              <w:rPr>
                <w:rFonts w:ascii="Times New Roman" w:hAnsi="Times New Roman" w:cs="Times New Roman"/>
                <w:b/>
                <w:bCs/>
                <w:sz w:val="24"/>
                <w:szCs w:val="24"/>
              </w:rPr>
            </w:pPr>
            <w:r w:rsidRPr="00FE6C4F">
              <w:rPr>
                <w:rFonts w:ascii="Times New Roman" w:hAnsi="Times New Roman" w:cs="Times New Roman"/>
                <w:b/>
                <w:bCs/>
                <w:sz w:val="24"/>
                <w:szCs w:val="24"/>
              </w:rPr>
              <w:t>100</w:t>
            </w:r>
          </w:p>
        </w:tc>
        <w:tc>
          <w:tcPr>
            <w:tcW w:w="1229" w:type="dxa"/>
            <w:tcBorders>
              <w:bottom w:val="single" w:sz="4" w:space="0" w:color="auto"/>
            </w:tcBorders>
          </w:tcPr>
          <w:p w14:paraId="71EA3A6A" w14:textId="00F10642" w:rsidR="00C61053" w:rsidRPr="00FE6C4F" w:rsidRDefault="00482C82" w:rsidP="006264AC">
            <w:pPr>
              <w:rPr>
                <w:rFonts w:ascii="Times New Roman" w:hAnsi="Times New Roman" w:cs="Times New Roman"/>
                <w:b/>
                <w:bCs/>
                <w:sz w:val="24"/>
                <w:szCs w:val="24"/>
              </w:rPr>
            </w:pPr>
            <w:r w:rsidRPr="00FE6C4F">
              <w:rPr>
                <w:rFonts w:ascii="Times New Roman" w:hAnsi="Times New Roman" w:cs="Times New Roman"/>
                <w:b/>
                <w:bCs/>
                <w:sz w:val="24"/>
                <w:szCs w:val="24"/>
              </w:rPr>
              <w:t>9</w:t>
            </w:r>
          </w:p>
        </w:tc>
        <w:tc>
          <w:tcPr>
            <w:tcW w:w="1363" w:type="dxa"/>
            <w:tcBorders>
              <w:bottom w:val="single" w:sz="4" w:space="0" w:color="auto"/>
            </w:tcBorders>
          </w:tcPr>
          <w:p w14:paraId="41CFE580" w14:textId="2DC6FC43" w:rsidR="00C61053" w:rsidRPr="00FE6C4F" w:rsidRDefault="00482C82" w:rsidP="006264AC">
            <w:pPr>
              <w:rPr>
                <w:rFonts w:ascii="Times New Roman" w:hAnsi="Times New Roman" w:cs="Times New Roman"/>
                <w:b/>
                <w:bCs/>
                <w:sz w:val="24"/>
                <w:szCs w:val="24"/>
              </w:rPr>
            </w:pPr>
            <w:r w:rsidRPr="00FE6C4F">
              <w:rPr>
                <w:rFonts w:ascii="Times New Roman" w:hAnsi="Times New Roman" w:cs="Times New Roman"/>
                <w:b/>
                <w:bCs/>
                <w:sz w:val="24"/>
                <w:szCs w:val="24"/>
              </w:rPr>
              <w:t>100</w:t>
            </w:r>
          </w:p>
        </w:tc>
      </w:tr>
    </w:tbl>
    <w:p w14:paraId="31DB192A" w14:textId="7D9E6F45" w:rsidR="00190529" w:rsidRPr="002863B2" w:rsidRDefault="002863B2" w:rsidP="002863B2">
      <w:pPr>
        <w:pStyle w:val="Caption"/>
        <w:rPr>
          <w:rFonts w:ascii="Times New Roman" w:hAnsi="Times New Roman" w:cs="Times New Roman"/>
          <w:i w:val="0"/>
          <w:iCs w:val="0"/>
          <w:color w:val="auto"/>
          <w:sz w:val="24"/>
          <w:szCs w:val="24"/>
        </w:rPr>
      </w:pPr>
      <w:bookmarkStart w:id="201" w:name="_Toc146617069"/>
      <w:bookmarkStart w:id="202" w:name="_Toc146696524"/>
      <w:bookmarkStart w:id="203" w:name="_Toc146699017"/>
      <w:r w:rsidRPr="002863B2">
        <w:rPr>
          <w:rFonts w:ascii="Times New Roman" w:hAnsi="Times New Roman" w:cs="Times New Roman"/>
          <w:i w:val="0"/>
          <w:iCs w:val="0"/>
          <w:color w:val="auto"/>
          <w:sz w:val="24"/>
          <w:szCs w:val="24"/>
        </w:rPr>
        <w:t xml:space="preserve">Table </w:t>
      </w:r>
      <w:r w:rsidRPr="002863B2">
        <w:rPr>
          <w:rFonts w:ascii="Times New Roman" w:hAnsi="Times New Roman" w:cs="Times New Roman"/>
          <w:i w:val="0"/>
          <w:iCs w:val="0"/>
          <w:color w:val="auto"/>
          <w:sz w:val="24"/>
          <w:szCs w:val="24"/>
        </w:rPr>
        <w:fldChar w:fldCharType="begin"/>
      </w:r>
      <w:r w:rsidRPr="002863B2">
        <w:rPr>
          <w:rFonts w:ascii="Times New Roman" w:hAnsi="Times New Roman" w:cs="Times New Roman"/>
          <w:i w:val="0"/>
          <w:iCs w:val="0"/>
          <w:color w:val="auto"/>
          <w:sz w:val="24"/>
          <w:szCs w:val="24"/>
        </w:rPr>
        <w:instrText xml:space="preserve"> SEQ Table \* ARABIC </w:instrText>
      </w:r>
      <w:r w:rsidRPr="002863B2">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14</w:t>
      </w:r>
      <w:r w:rsidRPr="002863B2">
        <w:rPr>
          <w:rFonts w:ascii="Times New Roman" w:hAnsi="Times New Roman" w:cs="Times New Roman"/>
          <w:i w:val="0"/>
          <w:iCs w:val="0"/>
          <w:color w:val="auto"/>
          <w:sz w:val="24"/>
          <w:szCs w:val="24"/>
        </w:rPr>
        <w:fldChar w:fldCharType="end"/>
      </w:r>
      <w:r w:rsidRPr="002863B2">
        <w:rPr>
          <w:rFonts w:ascii="Times New Roman" w:hAnsi="Times New Roman" w:cs="Times New Roman"/>
          <w:i w:val="0"/>
          <w:iCs w:val="0"/>
          <w:color w:val="auto"/>
          <w:sz w:val="24"/>
          <w:szCs w:val="24"/>
        </w:rPr>
        <w:t>.Water flowing through ponds</w:t>
      </w:r>
      <w:bookmarkEnd w:id="201"/>
      <w:bookmarkEnd w:id="202"/>
      <w:bookmarkEnd w:id="203"/>
    </w:p>
    <w:p w14:paraId="2D6CBBE8" w14:textId="1539783C" w:rsidR="008E72CF" w:rsidRPr="0064550E" w:rsidRDefault="009E0BD4" w:rsidP="00D074C8">
      <w:pPr>
        <w:pStyle w:val="Heading3"/>
        <w:spacing w:line="360" w:lineRule="auto"/>
        <w:rPr>
          <w:rFonts w:ascii="Times New Roman" w:hAnsi="Times New Roman" w:cs="Times New Roman"/>
          <w:b/>
          <w:bCs/>
          <w:color w:val="auto"/>
        </w:rPr>
      </w:pPr>
      <w:bookmarkStart w:id="204" w:name="_Toc146698965"/>
      <w:r w:rsidRPr="0064550E">
        <w:rPr>
          <w:rFonts w:ascii="Times New Roman" w:hAnsi="Times New Roman" w:cs="Times New Roman"/>
          <w:b/>
          <w:bCs/>
          <w:color w:val="auto"/>
        </w:rPr>
        <w:t>4.</w:t>
      </w:r>
      <w:r w:rsidR="00EC7089" w:rsidRPr="0064550E">
        <w:rPr>
          <w:rFonts w:ascii="Times New Roman" w:hAnsi="Times New Roman" w:cs="Times New Roman"/>
          <w:b/>
          <w:bCs/>
          <w:color w:val="auto"/>
        </w:rPr>
        <w:t>5</w:t>
      </w:r>
      <w:r w:rsidRPr="0064550E">
        <w:rPr>
          <w:rFonts w:ascii="Times New Roman" w:hAnsi="Times New Roman" w:cs="Times New Roman"/>
          <w:b/>
          <w:bCs/>
          <w:color w:val="auto"/>
        </w:rPr>
        <w:t>.</w:t>
      </w:r>
      <w:r w:rsidR="00EC7089" w:rsidRPr="0064550E">
        <w:rPr>
          <w:rFonts w:ascii="Times New Roman" w:hAnsi="Times New Roman" w:cs="Times New Roman"/>
          <w:b/>
          <w:bCs/>
          <w:color w:val="auto"/>
        </w:rPr>
        <w:t>3</w:t>
      </w:r>
      <w:r w:rsidRPr="0064550E">
        <w:rPr>
          <w:rFonts w:ascii="Times New Roman" w:hAnsi="Times New Roman" w:cs="Times New Roman"/>
          <w:b/>
          <w:bCs/>
          <w:color w:val="auto"/>
        </w:rPr>
        <w:t xml:space="preserve"> </w:t>
      </w:r>
      <w:bookmarkStart w:id="205" w:name="_Hlk141784019"/>
      <w:r w:rsidRPr="0064550E">
        <w:rPr>
          <w:rFonts w:ascii="Times New Roman" w:hAnsi="Times New Roman" w:cs="Times New Roman"/>
          <w:b/>
          <w:bCs/>
          <w:color w:val="auto"/>
        </w:rPr>
        <w:t>Water flowing through agricultural land before emptying into ponds</w:t>
      </w:r>
      <w:bookmarkEnd w:id="204"/>
      <w:bookmarkEnd w:id="205"/>
    </w:p>
    <w:p w14:paraId="56EE310F" w14:textId="04C3D3B6" w:rsidR="001D29BE" w:rsidRPr="0064550E" w:rsidRDefault="00066948" w:rsidP="0064550E">
      <w:pPr>
        <w:spacing w:line="360" w:lineRule="auto"/>
        <w:jc w:val="both"/>
        <w:rPr>
          <w:rFonts w:ascii="Times New Roman" w:hAnsi="Times New Roman" w:cs="Times New Roman"/>
          <w:sz w:val="24"/>
          <w:szCs w:val="24"/>
        </w:rPr>
      </w:pPr>
      <w:r w:rsidRPr="009B5D73">
        <w:rPr>
          <w:rFonts w:ascii="Times New Roman" w:hAnsi="Times New Roman" w:cs="Times New Roman"/>
          <w:sz w:val="24"/>
          <w:szCs w:val="24"/>
        </w:rPr>
        <w:t xml:space="preserve">90% (79/88) farmers did not have water flowing through agricultural land before emptying into their ponds. 29/33(88%) of the farmers were in </w:t>
      </w:r>
      <w:proofErr w:type="spellStart"/>
      <w:r w:rsidRPr="009B5D73">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Pr="00402EE4">
        <w:rPr>
          <w:rFonts w:ascii="Times New Roman" w:hAnsi="Times New Roman" w:cs="Times New Roman"/>
          <w:iCs/>
          <w:sz w:val="24"/>
          <w:szCs w:val="24"/>
        </w:rPr>
        <w:t xml:space="preserve"> </w:t>
      </w:r>
      <w:r w:rsidRPr="009B5D73">
        <w:rPr>
          <w:rFonts w:ascii="Times New Roman" w:hAnsi="Times New Roman" w:cs="Times New Roman"/>
          <w:sz w:val="24"/>
          <w:szCs w:val="24"/>
        </w:rPr>
        <w:t>while 50/55 (91%)</w:t>
      </w:r>
      <w:r w:rsidR="009B5D73" w:rsidRPr="009B5D73">
        <w:rPr>
          <w:rFonts w:ascii="Times New Roman" w:hAnsi="Times New Roman" w:cs="Times New Roman"/>
          <w:sz w:val="24"/>
          <w:szCs w:val="24"/>
        </w:rPr>
        <w:t xml:space="preserve"> were in Kericho. 7/88 (8%) farmers were feeding their ponds with water flowing from other ponds. 2/33(6.1%) were from </w:t>
      </w:r>
      <w:proofErr w:type="spellStart"/>
      <w:r w:rsidR="009B5D73" w:rsidRPr="009B5D73">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9B5D73" w:rsidRPr="009B5D73">
        <w:rPr>
          <w:rFonts w:ascii="Times New Roman" w:hAnsi="Times New Roman" w:cs="Times New Roman"/>
          <w:sz w:val="24"/>
          <w:szCs w:val="24"/>
        </w:rPr>
        <w:t xml:space="preserve"> while 5/55 (9.1%) were from Kericho. Only 1/88 farmer got their water flowing through from swamps and veg</w:t>
      </w:r>
      <w:r w:rsidR="00CC7066" w:rsidRPr="00F840ED">
        <w:rPr>
          <w:rFonts w:ascii="Times New Roman" w:hAnsi="Times New Roman" w:cs="Times New Roman"/>
          <w:iCs/>
          <w:sz w:val="24"/>
          <w:szCs w:val="24"/>
        </w:rPr>
        <w:t>et</w:t>
      </w:r>
      <w:r w:rsidR="009B5D73" w:rsidRPr="009B5D73">
        <w:rPr>
          <w:rFonts w:ascii="Times New Roman" w:hAnsi="Times New Roman" w:cs="Times New Roman"/>
          <w:sz w:val="24"/>
          <w:szCs w:val="24"/>
        </w:rPr>
        <w:t xml:space="preserve">ations and all from </w:t>
      </w:r>
      <w:proofErr w:type="spellStart"/>
      <w:r w:rsidR="009B5D73" w:rsidRPr="009B5D73">
        <w:rPr>
          <w:rFonts w:ascii="Times New Roman" w:hAnsi="Times New Roman" w:cs="Times New Roman"/>
          <w:sz w:val="24"/>
          <w:szCs w:val="24"/>
        </w:rPr>
        <w:t>Bom</w:t>
      </w:r>
      <w:r w:rsidR="00CC7066" w:rsidRPr="00402EE4">
        <w:rPr>
          <w:rFonts w:ascii="Times New Roman" w:hAnsi="Times New Roman" w:cs="Times New Roman"/>
          <w:iCs/>
          <w:sz w:val="24"/>
          <w:szCs w:val="24"/>
        </w:rPr>
        <w:t>et</w:t>
      </w:r>
      <w:proofErr w:type="spellEnd"/>
      <w:r w:rsidR="009B5D73" w:rsidRPr="00402EE4">
        <w:rPr>
          <w:rFonts w:ascii="Times New Roman" w:hAnsi="Times New Roman" w:cs="Times New Roman"/>
          <w:iCs/>
          <w:sz w:val="24"/>
          <w:szCs w:val="24"/>
        </w:rPr>
        <w:t xml:space="preserve"> </w:t>
      </w:r>
      <w:r w:rsidR="009B5D73" w:rsidRPr="009B5D73">
        <w:rPr>
          <w:rFonts w:ascii="Times New Roman" w:hAnsi="Times New Roman" w:cs="Times New Roman"/>
          <w:sz w:val="24"/>
          <w:szCs w:val="24"/>
        </w:rPr>
        <w:t>before emptying into their ponds.</w:t>
      </w:r>
    </w:p>
    <w:tbl>
      <w:tblPr>
        <w:tblStyle w:val="TableGrid"/>
        <w:tblW w:w="92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3"/>
        <w:gridCol w:w="1229"/>
        <w:gridCol w:w="1363"/>
        <w:gridCol w:w="1229"/>
        <w:gridCol w:w="1363"/>
        <w:gridCol w:w="1229"/>
        <w:gridCol w:w="1363"/>
      </w:tblGrid>
      <w:tr w:rsidR="001D29BE" w14:paraId="34F246D5" w14:textId="77777777" w:rsidTr="0064550E">
        <w:tc>
          <w:tcPr>
            <w:tcW w:w="1443" w:type="dxa"/>
            <w:tcBorders>
              <w:top w:val="single" w:sz="4" w:space="0" w:color="auto"/>
            </w:tcBorders>
          </w:tcPr>
          <w:p w14:paraId="27568C0C" w14:textId="005DF0D3" w:rsidR="001D29BE" w:rsidRPr="001D29BE" w:rsidRDefault="001D29BE" w:rsidP="00D074C8">
            <w:pPr>
              <w:spacing w:line="360" w:lineRule="auto"/>
              <w:rPr>
                <w:rFonts w:ascii="Times New Roman" w:hAnsi="Times New Roman" w:cs="Times New Roman"/>
                <w:b/>
                <w:bCs/>
                <w:sz w:val="24"/>
                <w:szCs w:val="24"/>
              </w:rPr>
            </w:pPr>
            <w:r w:rsidRPr="001D29BE">
              <w:rPr>
                <w:rFonts w:ascii="Times New Roman" w:hAnsi="Times New Roman" w:cs="Times New Roman"/>
                <w:b/>
                <w:bCs/>
                <w:sz w:val="24"/>
                <w:szCs w:val="24"/>
              </w:rPr>
              <w:t>Water flowi</w:t>
            </w:r>
            <w:r w:rsidR="0091461C">
              <w:rPr>
                <w:rFonts w:ascii="Times New Roman" w:hAnsi="Times New Roman" w:cs="Times New Roman"/>
                <w:b/>
                <w:bCs/>
                <w:sz w:val="24"/>
                <w:szCs w:val="24"/>
              </w:rPr>
              <w:t>ng</w:t>
            </w:r>
          </w:p>
        </w:tc>
        <w:tc>
          <w:tcPr>
            <w:tcW w:w="2592" w:type="dxa"/>
            <w:gridSpan w:val="2"/>
            <w:tcBorders>
              <w:top w:val="single" w:sz="4" w:space="0" w:color="auto"/>
            </w:tcBorders>
          </w:tcPr>
          <w:p w14:paraId="548F1BE9" w14:textId="0831C31F" w:rsidR="001D29BE" w:rsidRPr="001D29BE" w:rsidRDefault="001D29BE" w:rsidP="00D074C8">
            <w:pPr>
              <w:spacing w:line="360" w:lineRule="auto"/>
              <w:jc w:val="center"/>
              <w:rPr>
                <w:rFonts w:ascii="Times New Roman" w:hAnsi="Times New Roman" w:cs="Times New Roman"/>
                <w:b/>
                <w:bCs/>
                <w:sz w:val="24"/>
                <w:szCs w:val="24"/>
              </w:rPr>
            </w:pPr>
            <w:r w:rsidRPr="001D29BE">
              <w:rPr>
                <w:rFonts w:ascii="Times New Roman" w:hAnsi="Times New Roman" w:cs="Times New Roman"/>
                <w:b/>
                <w:bCs/>
                <w:sz w:val="24"/>
                <w:szCs w:val="24"/>
              </w:rPr>
              <w:t>Overall study</w:t>
            </w:r>
          </w:p>
        </w:tc>
        <w:tc>
          <w:tcPr>
            <w:tcW w:w="2592" w:type="dxa"/>
            <w:gridSpan w:val="2"/>
            <w:tcBorders>
              <w:top w:val="single" w:sz="4" w:space="0" w:color="auto"/>
            </w:tcBorders>
          </w:tcPr>
          <w:p w14:paraId="4491BA10" w14:textId="4C6A4FD2" w:rsidR="001D29BE" w:rsidRPr="001D29BE" w:rsidRDefault="001D29BE" w:rsidP="00D074C8">
            <w:pPr>
              <w:spacing w:line="360" w:lineRule="auto"/>
              <w:jc w:val="center"/>
              <w:rPr>
                <w:rFonts w:ascii="Times New Roman" w:hAnsi="Times New Roman" w:cs="Times New Roman"/>
                <w:b/>
                <w:bCs/>
                <w:sz w:val="24"/>
                <w:szCs w:val="24"/>
              </w:rPr>
            </w:pPr>
            <w:proofErr w:type="spellStart"/>
            <w:r w:rsidRPr="001D29BE">
              <w:rPr>
                <w:rFonts w:ascii="Times New Roman" w:hAnsi="Times New Roman" w:cs="Times New Roman"/>
                <w:b/>
                <w:bCs/>
                <w:sz w:val="24"/>
                <w:szCs w:val="24"/>
              </w:rPr>
              <w:t>Bom</w:t>
            </w:r>
            <w:r w:rsidR="00CC7066" w:rsidRPr="00402EE4">
              <w:rPr>
                <w:rFonts w:ascii="Times New Roman" w:hAnsi="Times New Roman" w:cs="Times New Roman"/>
                <w:b/>
                <w:bCs/>
                <w:iCs/>
                <w:sz w:val="24"/>
                <w:szCs w:val="24"/>
              </w:rPr>
              <w:t>et</w:t>
            </w:r>
            <w:proofErr w:type="spellEnd"/>
          </w:p>
        </w:tc>
        <w:tc>
          <w:tcPr>
            <w:tcW w:w="2592" w:type="dxa"/>
            <w:gridSpan w:val="2"/>
            <w:tcBorders>
              <w:top w:val="single" w:sz="4" w:space="0" w:color="auto"/>
            </w:tcBorders>
          </w:tcPr>
          <w:p w14:paraId="63D29BD7" w14:textId="2443725F" w:rsidR="001D29BE" w:rsidRPr="001D29BE" w:rsidRDefault="001D29BE" w:rsidP="00D074C8">
            <w:pPr>
              <w:spacing w:line="360" w:lineRule="auto"/>
              <w:jc w:val="center"/>
              <w:rPr>
                <w:rFonts w:ascii="Times New Roman" w:hAnsi="Times New Roman" w:cs="Times New Roman"/>
                <w:b/>
                <w:bCs/>
                <w:sz w:val="24"/>
                <w:szCs w:val="24"/>
              </w:rPr>
            </w:pPr>
            <w:r w:rsidRPr="001D29BE">
              <w:rPr>
                <w:rFonts w:ascii="Times New Roman" w:hAnsi="Times New Roman" w:cs="Times New Roman"/>
                <w:b/>
                <w:bCs/>
                <w:sz w:val="24"/>
                <w:szCs w:val="24"/>
              </w:rPr>
              <w:t>Kericho</w:t>
            </w:r>
          </w:p>
        </w:tc>
      </w:tr>
      <w:tr w:rsidR="001D29BE" w14:paraId="00619A31" w14:textId="77777777" w:rsidTr="0064550E">
        <w:tc>
          <w:tcPr>
            <w:tcW w:w="1443" w:type="dxa"/>
            <w:tcBorders>
              <w:bottom w:val="single" w:sz="4" w:space="0" w:color="auto"/>
            </w:tcBorders>
          </w:tcPr>
          <w:p w14:paraId="4D9436E4" w14:textId="77777777" w:rsidR="001D29BE" w:rsidRDefault="001D29BE" w:rsidP="00D074C8">
            <w:pPr>
              <w:spacing w:line="360" w:lineRule="auto"/>
              <w:rPr>
                <w:rFonts w:ascii="Times New Roman" w:hAnsi="Times New Roman" w:cs="Times New Roman"/>
                <w:sz w:val="24"/>
                <w:szCs w:val="24"/>
              </w:rPr>
            </w:pPr>
          </w:p>
        </w:tc>
        <w:tc>
          <w:tcPr>
            <w:tcW w:w="1229" w:type="dxa"/>
            <w:tcBorders>
              <w:bottom w:val="single" w:sz="4" w:space="0" w:color="auto"/>
            </w:tcBorders>
          </w:tcPr>
          <w:p w14:paraId="4A0A96AE" w14:textId="60DD7BA2" w:rsidR="001D29BE" w:rsidRDefault="002863B2"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1343607D" w14:textId="4FFC3F2D"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1AD955A2" w14:textId="58D3666D" w:rsidR="001D29BE" w:rsidRDefault="002863B2"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1EB6E080" w14:textId="49F8E810"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68CF4E43" w14:textId="5BF15A74" w:rsidR="001D29BE" w:rsidRDefault="006E123A"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73FA5048" w14:textId="58532A8D"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r>
      <w:tr w:rsidR="001D29BE" w14:paraId="4F0802A3" w14:textId="77777777" w:rsidTr="0064550E">
        <w:tc>
          <w:tcPr>
            <w:tcW w:w="1443" w:type="dxa"/>
            <w:tcBorders>
              <w:top w:val="single" w:sz="4" w:space="0" w:color="auto"/>
            </w:tcBorders>
          </w:tcPr>
          <w:p w14:paraId="3B64E7FF" w14:textId="79006D3B"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Veg</w:t>
            </w:r>
            <w:r w:rsidR="00CC7066" w:rsidRPr="00F840ED">
              <w:rPr>
                <w:rFonts w:ascii="Times New Roman" w:hAnsi="Times New Roman" w:cs="Times New Roman"/>
                <w:iCs/>
                <w:sz w:val="24"/>
                <w:szCs w:val="24"/>
              </w:rPr>
              <w:t>et</w:t>
            </w:r>
            <w:r>
              <w:rPr>
                <w:rFonts w:ascii="Times New Roman" w:hAnsi="Times New Roman" w:cs="Times New Roman"/>
                <w:sz w:val="24"/>
                <w:szCs w:val="24"/>
              </w:rPr>
              <w:t>ation</w:t>
            </w:r>
          </w:p>
        </w:tc>
        <w:tc>
          <w:tcPr>
            <w:tcW w:w="1229" w:type="dxa"/>
            <w:tcBorders>
              <w:top w:val="single" w:sz="4" w:space="0" w:color="auto"/>
            </w:tcBorders>
          </w:tcPr>
          <w:p w14:paraId="29250332" w14:textId="4A876035"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Borders>
              <w:top w:val="single" w:sz="4" w:space="0" w:color="auto"/>
            </w:tcBorders>
          </w:tcPr>
          <w:p w14:paraId="0BF86A10" w14:textId="2264A660"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Borders>
              <w:top w:val="single" w:sz="4" w:space="0" w:color="auto"/>
            </w:tcBorders>
          </w:tcPr>
          <w:p w14:paraId="54099392" w14:textId="0A4F64E1"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Borders>
              <w:top w:val="single" w:sz="4" w:space="0" w:color="auto"/>
            </w:tcBorders>
          </w:tcPr>
          <w:p w14:paraId="0E6F24E1" w14:textId="22DDC177"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Borders>
              <w:top w:val="single" w:sz="4" w:space="0" w:color="auto"/>
            </w:tcBorders>
          </w:tcPr>
          <w:p w14:paraId="58E6813C" w14:textId="3053AEC6"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Borders>
              <w:top w:val="single" w:sz="4" w:space="0" w:color="auto"/>
            </w:tcBorders>
          </w:tcPr>
          <w:p w14:paraId="1DF8CF2A" w14:textId="1564B2C8"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1D29BE" w14:paraId="3A2D5E4B" w14:textId="77777777" w:rsidTr="0064550E">
        <w:tc>
          <w:tcPr>
            <w:tcW w:w="1443" w:type="dxa"/>
          </w:tcPr>
          <w:p w14:paraId="015A0D59" w14:textId="4958CE88"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Ponds</w:t>
            </w:r>
          </w:p>
        </w:tc>
        <w:tc>
          <w:tcPr>
            <w:tcW w:w="1229" w:type="dxa"/>
          </w:tcPr>
          <w:p w14:paraId="76BEB28C" w14:textId="6EF804BB"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363" w:type="dxa"/>
          </w:tcPr>
          <w:p w14:paraId="0CD48CF0" w14:textId="3BDA6528"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229" w:type="dxa"/>
          </w:tcPr>
          <w:p w14:paraId="512F9DBE" w14:textId="446786AC"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2AC35199" w14:textId="4616DB28"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6.1</w:t>
            </w:r>
          </w:p>
        </w:tc>
        <w:tc>
          <w:tcPr>
            <w:tcW w:w="1229" w:type="dxa"/>
          </w:tcPr>
          <w:p w14:paraId="221E30AD" w14:textId="75E264F8"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363" w:type="dxa"/>
          </w:tcPr>
          <w:p w14:paraId="7B3E2B5F" w14:textId="422431B5"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9.1</w:t>
            </w:r>
          </w:p>
        </w:tc>
      </w:tr>
      <w:tr w:rsidR="001D29BE" w14:paraId="1A8BD508" w14:textId="77777777" w:rsidTr="0064550E">
        <w:tc>
          <w:tcPr>
            <w:tcW w:w="1443" w:type="dxa"/>
          </w:tcPr>
          <w:p w14:paraId="7987258E" w14:textId="043D0EFB"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Swamps</w:t>
            </w:r>
          </w:p>
        </w:tc>
        <w:tc>
          <w:tcPr>
            <w:tcW w:w="1229" w:type="dxa"/>
          </w:tcPr>
          <w:p w14:paraId="50B8AF46" w14:textId="35746B75"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5828DF7A" w14:textId="1EF1D57A"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Pr>
          <w:p w14:paraId="33123D5D" w14:textId="3E9768A3"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5DC8DDCB" w14:textId="5195FB59"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Pr>
          <w:p w14:paraId="7DF199BF" w14:textId="01D85FC6"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38A42EE5" w14:textId="64DEEB9F"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1D29BE" w14:paraId="1D282865" w14:textId="77777777" w:rsidTr="0064550E">
        <w:tc>
          <w:tcPr>
            <w:tcW w:w="1443" w:type="dxa"/>
          </w:tcPr>
          <w:p w14:paraId="01785F37" w14:textId="5F109528"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Water does not flow into ponds</w:t>
            </w:r>
          </w:p>
        </w:tc>
        <w:tc>
          <w:tcPr>
            <w:tcW w:w="1229" w:type="dxa"/>
          </w:tcPr>
          <w:p w14:paraId="01E96327" w14:textId="699411F0"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79</w:t>
            </w:r>
          </w:p>
        </w:tc>
        <w:tc>
          <w:tcPr>
            <w:tcW w:w="1363" w:type="dxa"/>
          </w:tcPr>
          <w:p w14:paraId="718D7C0C" w14:textId="20CBF6A3"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90</w:t>
            </w:r>
          </w:p>
        </w:tc>
        <w:tc>
          <w:tcPr>
            <w:tcW w:w="1229" w:type="dxa"/>
          </w:tcPr>
          <w:p w14:paraId="5BDCDC7E" w14:textId="25E8491B"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29</w:t>
            </w:r>
          </w:p>
        </w:tc>
        <w:tc>
          <w:tcPr>
            <w:tcW w:w="1363" w:type="dxa"/>
          </w:tcPr>
          <w:p w14:paraId="4303B04E" w14:textId="4F2E07F4"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229" w:type="dxa"/>
          </w:tcPr>
          <w:p w14:paraId="7F8F74B4" w14:textId="27F251FB"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1363" w:type="dxa"/>
          </w:tcPr>
          <w:p w14:paraId="3D7D0B76" w14:textId="2FE6CF53"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91</w:t>
            </w:r>
          </w:p>
        </w:tc>
      </w:tr>
      <w:tr w:rsidR="001D29BE" w14:paraId="5C2D7DDC" w14:textId="77777777" w:rsidTr="0064550E">
        <w:tc>
          <w:tcPr>
            <w:tcW w:w="1443" w:type="dxa"/>
            <w:tcBorders>
              <w:bottom w:val="single" w:sz="4" w:space="0" w:color="auto"/>
            </w:tcBorders>
          </w:tcPr>
          <w:p w14:paraId="28A2642A" w14:textId="62152E9F"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Total</w:t>
            </w:r>
          </w:p>
        </w:tc>
        <w:tc>
          <w:tcPr>
            <w:tcW w:w="1229" w:type="dxa"/>
            <w:tcBorders>
              <w:bottom w:val="single" w:sz="4" w:space="0" w:color="auto"/>
            </w:tcBorders>
          </w:tcPr>
          <w:p w14:paraId="78E95EF2" w14:textId="46392E59"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363" w:type="dxa"/>
            <w:tcBorders>
              <w:bottom w:val="single" w:sz="4" w:space="0" w:color="auto"/>
            </w:tcBorders>
          </w:tcPr>
          <w:p w14:paraId="2BEC52E4" w14:textId="66169E83"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2434BABD" w14:textId="080699F0"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Borders>
              <w:bottom w:val="single" w:sz="4" w:space="0" w:color="auto"/>
            </w:tcBorders>
          </w:tcPr>
          <w:p w14:paraId="15ECAA32" w14:textId="36A11009"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334A0938" w14:textId="47B7A2D7"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1363" w:type="dxa"/>
            <w:tcBorders>
              <w:bottom w:val="single" w:sz="4" w:space="0" w:color="auto"/>
            </w:tcBorders>
          </w:tcPr>
          <w:p w14:paraId="3A508701" w14:textId="1A4D4F33" w:rsidR="001D29BE" w:rsidRDefault="001D29BE"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2417A9B5" w14:textId="7AC0A037" w:rsidR="008C66D4" w:rsidRPr="0064550E" w:rsidRDefault="0064550E" w:rsidP="0064550E">
      <w:pPr>
        <w:pStyle w:val="Caption"/>
        <w:rPr>
          <w:rFonts w:ascii="Times New Roman" w:hAnsi="Times New Roman" w:cs="Times New Roman"/>
          <w:i w:val="0"/>
          <w:iCs w:val="0"/>
          <w:color w:val="auto"/>
          <w:sz w:val="24"/>
          <w:szCs w:val="24"/>
        </w:rPr>
      </w:pPr>
      <w:bookmarkStart w:id="206" w:name="_Toc146617070"/>
      <w:bookmarkStart w:id="207" w:name="_Toc146696525"/>
      <w:bookmarkStart w:id="208" w:name="_Toc146699018"/>
      <w:r w:rsidRPr="0064550E">
        <w:rPr>
          <w:rFonts w:ascii="Times New Roman" w:hAnsi="Times New Roman" w:cs="Times New Roman"/>
          <w:i w:val="0"/>
          <w:iCs w:val="0"/>
          <w:color w:val="auto"/>
          <w:sz w:val="24"/>
          <w:szCs w:val="24"/>
        </w:rPr>
        <w:t xml:space="preserve">Table </w:t>
      </w:r>
      <w:r w:rsidRPr="0064550E">
        <w:rPr>
          <w:rFonts w:ascii="Times New Roman" w:hAnsi="Times New Roman" w:cs="Times New Roman"/>
          <w:i w:val="0"/>
          <w:iCs w:val="0"/>
          <w:color w:val="auto"/>
          <w:sz w:val="24"/>
          <w:szCs w:val="24"/>
        </w:rPr>
        <w:fldChar w:fldCharType="begin"/>
      </w:r>
      <w:r w:rsidRPr="0064550E">
        <w:rPr>
          <w:rFonts w:ascii="Times New Roman" w:hAnsi="Times New Roman" w:cs="Times New Roman"/>
          <w:i w:val="0"/>
          <w:iCs w:val="0"/>
          <w:color w:val="auto"/>
          <w:sz w:val="24"/>
          <w:szCs w:val="24"/>
        </w:rPr>
        <w:instrText xml:space="preserve"> SEQ Table \* ARABIC </w:instrText>
      </w:r>
      <w:r w:rsidRPr="0064550E">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15</w:t>
      </w:r>
      <w:r w:rsidRPr="0064550E">
        <w:rPr>
          <w:rFonts w:ascii="Times New Roman" w:hAnsi="Times New Roman" w:cs="Times New Roman"/>
          <w:i w:val="0"/>
          <w:iCs w:val="0"/>
          <w:color w:val="auto"/>
          <w:sz w:val="24"/>
          <w:szCs w:val="24"/>
        </w:rPr>
        <w:fldChar w:fldCharType="end"/>
      </w:r>
      <w:r w:rsidRPr="0064550E">
        <w:rPr>
          <w:rFonts w:ascii="Times New Roman" w:hAnsi="Times New Roman" w:cs="Times New Roman"/>
          <w:i w:val="0"/>
          <w:iCs w:val="0"/>
          <w:color w:val="auto"/>
          <w:sz w:val="24"/>
          <w:szCs w:val="24"/>
        </w:rPr>
        <w:t>.Water flowing through agricultural land before emptying into ponds</w:t>
      </w:r>
      <w:bookmarkEnd w:id="206"/>
      <w:bookmarkEnd w:id="207"/>
      <w:bookmarkEnd w:id="208"/>
    </w:p>
    <w:p w14:paraId="7082DF28" w14:textId="2A14A050" w:rsidR="008C66D4" w:rsidRPr="0064550E" w:rsidRDefault="008762E3" w:rsidP="00D074C8">
      <w:pPr>
        <w:pStyle w:val="Heading3"/>
        <w:spacing w:line="360" w:lineRule="auto"/>
        <w:rPr>
          <w:rFonts w:ascii="Times New Roman" w:hAnsi="Times New Roman" w:cs="Times New Roman"/>
          <w:b/>
          <w:bCs/>
          <w:color w:val="auto"/>
        </w:rPr>
      </w:pPr>
      <w:bookmarkStart w:id="209" w:name="_Toc146698966"/>
      <w:r w:rsidRPr="0064550E">
        <w:rPr>
          <w:rFonts w:ascii="Times New Roman" w:hAnsi="Times New Roman" w:cs="Times New Roman"/>
          <w:b/>
          <w:bCs/>
          <w:color w:val="auto"/>
        </w:rPr>
        <w:t>4.</w:t>
      </w:r>
      <w:r w:rsidR="00760CEB" w:rsidRPr="0064550E">
        <w:rPr>
          <w:rFonts w:ascii="Times New Roman" w:hAnsi="Times New Roman" w:cs="Times New Roman"/>
          <w:b/>
          <w:bCs/>
          <w:color w:val="auto"/>
        </w:rPr>
        <w:t>5</w:t>
      </w:r>
      <w:r w:rsidRPr="0064550E">
        <w:rPr>
          <w:rFonts w:ascii="Times New Roman" w:hAnsi="Times New Roman" w:cs="Times New Roman"/>
          <w:b/>
          <w:bCs/>
          <w:color w:val="auto"/>
        </w:rPr>
        <w:t>.</w:t>
      </w:r>
      <w:r w:rsidR="00760CEB" w:rsidRPr="0064550E">
        <w:rPr>
          <w:rFonts w:ascii="Times New Roman" w:hAnsi="Times New Roman" w:cs="Times New Roman"/>
          <w:b/>
          <w:bCs/>
          <w:color w:val="auto"/>
        </w:rPr>
        <w:t>4</w:t>
      </w:r>
      <w:r w:rsidRPr="0064550E">
        <w:rPr>
          <w:rFonts w:ascii="Times New Roman" w:hAnsi="Times New Roman" w:cs="Times New Roman"/>
          <w:b/>
          <w:bCs/>
          <w:color w:val="auto"/>
        </w:rPr>
        <w:t xml:space="preserve"> </w:t>
      </w:r>
      <w:r w:rsidR="008C66D4" w:rsidRPr="0064550E">
        <w:rPr>
          <w:rFonts w:ascii="Times New Roman" w:hAnsi="Times New Roman" w:cs="Times New Roman"/>
          <w:b/>
          <w:bCs/>
          <w:color w:val="auto"/>
        </w:rPr>
        <w:t>Pond drainage</w:t>
      </w:r>
      <w:bookmarkEnd w:id="209"/>
    </w:p>
    <w:p w14:paraId="4929CE2A" w14:textId="0D83B30D" w:rsidR="008762E3" w:rsidRPr="004D0DD6" w:rsidRDefault="008C66D4" w:rsidP="004D0DD6">
      <w:pPr>
        <w:spacing w:line="360" w:lineRule="auto"/>
        <w:jc w:val="both"/>
        <w:rPr>
          <w:rFonts w:ascii="Times New Roman" w:hAnsi="Times New Roman" w:cs="Times New Roman"/>
          <w:sz w:val="24"/>
          <w:szCs w:val="24"/>
        </w:rPr>
      </w:pPr>
      <w:r w:rsidRPr="008762E3">
        <w:rPr>
          <w:rFonts w:ascii="Times New Roman" w:hAnsi="Times New Roman" w:cs="Times New Roman"/>
          <w:sz w:val="24"/>
          <w:szCs w:val="24"/>
        </w:rPr>
        <w:t>Only 1/88</w:t>
      </w:r>
      <w:r w:rsidR="003A01F2" w:rsidRPr="008762E3">
        <w:rPr>
          <w:rFonts w:ascii="Times New Roman" w:hAnsi="Times New Roman" w:cs="Times New Roman"/>
          <w:sz w:val="24"/>
          <w:szCs w:val="24"/>
        </w:rPr>
        <w:t>(1.1%)</w:t>
      </w:r>
      <w:r w:rsidRPr="008762E3">
        <w:rPr>
          <w:rFonts w:ascii="Times New Roman" w:hAnsi="Times New Roman" w:cs="Times New Roman"/>
          <w:sz w:val="24"/>
          <w:szCs w:val="24"/>
        </w:rPr>
        <w:t xml:space="preserve"> farmer was not draining the pond. Water was leaving the pond through horizontal water </w:t>
      </w:r>
      <w:r w:rsidR="003A01F2" w:rsidRPr="008762E3">
        <w:rPr>
          <w:rFonts w:ascii="Times New Roman" w:hAnsi="Times New Roman" w:cs="Times New Roman"/>
          <w:sz w:val="24"/>
          <w:szCs w:val="24"/>
        </w:rPr>
        <w:t>seepage, this</w:t>
      </w:r>
      <w:r w:rsidRPr="008762E3">
        <w:rPr>
          <w:rFonts w:ascii="Times New Roman" w:hAnsi="Times New Roman" w:cs="Times New Roman"/>
          <w:sz w:val="24"/>
          <w:szCs w:val="24"/>
        </w:rPr>
        <w:t xml:space="preserve"> was in </w:t>
      </w:r>
      <w:r w:rsidR="003A01F2" w:rsidRPr="008762E3">
        <w:rPr>
          <w:rFonts w:ascii="Times New Roman" w:hAnsi="Times New Roman" w:cs="Times New Roman"/>
          <w:sz w:val="24"/>
          <w:szCs w:val="24"/>
        </w:rPr>
        <w:t>Kericho (</w:t>
      </w:r>
      <w:r w:rsidRPr="008762E3">
        <w:rPr>
          <w:rFonts w:ascii="Times New Roman" w:hAnsi="Times New Roman" w:cs="Times New Roman"/>
          <w:sz w:val="24"/>
          <w:szCs w:val="24"/>
        </w:rPr>
        <w:t>1/55;1.8%).</w:t>
      </w:r>
      <w:r w:rsidR="003A01F2" w:rsidRPr="008762E3">
        <w:rPr>
          <w:rFonts w:ascii="Times New Roman" w:hAnsi="Times New Roman" w:cs="Times New Roman"/>
          <w:sz w:val="24"/>
          <w:szCs w:val="24"/>
        </w:rPr>
        <w:t xml:space="preserve"> Majority of farmers 56/88 (64%) were draining their ponds into nearby agricultural lands. </w:t>
      </w:r>
      <w:proofErr w:type="spellStart"/>
      <w:r w:rsidR="003A01F2" w:rsidRPr="008762E3">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003A01F2" w:rsidRPr="00F840ED">
        <w:rPr>
          <w:rFonts w:ascii="Times New Roman" w:hAnsi="Times New Roman" w:cs="Times New Roman"/>
          <w:iCs/>
          <w:sz w:val="24"/>
          <w:szCs w:val="24"/>
        </w:rPr>
        <w:t xml:space="preserve"> </w:t>
      </w:r>
      <w:r w:rsidR="003A01F2" w:rsidRPr="008762E3">
        <w:rPr>
          <w:rFonts w:ascii="Times New Roman" w:hAnsi="Times New Roman" w:cs="Times New Roman"/>
          <w:sz w:val="24"/>
          <w:szCs w:val="24"/>
        </w:rPr>
        <w:t xml:space="preserve">having 25/88 (76%) while Kericho having 31/88 (56%) of farmers. This was followed by farmers (24/88;27%) who were draining their ponds in rivers. Kericho leading in numbers by 17/55 (31%) and </w:t>
      </w:r>
      <w:proofErr w:type="spellStart"/>
      <w:r w:rsidR="003A01F2" w:rsidRPr="008762E3">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003A01F2" w:rsidRPr="008762E3">
        <w:rPr>
          <w:rFonts w:ascii="Times New Roman" w:hAnsi="Times New Roman" w:cs="Times New Roman"/>
          <w:sz w:val="24"/>
          <w:szCs w:val="24"/>
        </w:rPr>
        <w:t xml:space="preserve"> 24/33 (27%). Farmers draining their ponds in grassland and other ponds were two each. Both from Kericho county. 2/88(2.3%) farmers were to be draining into swamps with Kericho and </w:t>
      </w:r>
      <w:proofErr w:type="spellStart"/>
      <w:r w:rsidR="003A01F2" w:rsidRPr="008762E3">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003A01F2" w:rsidRPr="00F840ED">
        <w:rPr>
          <w:rFonts w:ascii="Times New Roman" w:hAnsi="Times New Roman" w:cs="Times New Roman"/>
          <w:iCs/>
          <w:sz w:val="24"/>
          <w:szCs w:val="24"/>
        </w:rPr>
        <w:t xml:space="preserve"> </w:t>
      </w:r>
      <w:r w:rsidR="003A01F2" w:rsidRPr="008762E3">
        <w:rPr>
          <w:rFonts w:ascii="Times New Roman" w:hAnsi="Times New Roman" w:cs="Times New Roman"/>
          <w:sz w:val="24"/>
          <w:szCs w:val="24"/>
        </w:rPr>
        <w:t xml:space="preserve">producing one each.1/88(1.1%) was found to be </w:t>
      </w:r>
      <w:r w:rsidR="00266D81" w:rsidRPr="008762E3">
        <w:rPr>
          <w:rFonts w:ascii="Times New Roman" w:hAnsi="Times New Roman" w:cs="Times New Roman"/>
          <w:sz w:val="24"/>
          <w:szCs w:val="24"/>
        </w:rPr>
        <w:t>draining</w:t>
      </w:r>
      <w:r w:rsidR="003A01F2" w:rsidRPr="008762E3">
        <w:rPr>
          <w:rFonts w:ascii="Times New Roman" w:hAnsi="Times New Roman" w:cs="Times New Roman"/>
          <w:sz w:val="24"/>
          <w:szCs w:val="24"/>
        </w:rPr>
        <w:t xml:space="preserve"> the ponds along the road, and was from Kericho</w:t>
      </w:r>
      <w:r w:rsidR="00266D81" w:rsidRPr="008762E3">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229"/>
        <w:gridCol w:w="1363"/>
        <w:gridCol w:w="1229"/>
        <w:gridCol w:w="1363"/>
        <w:gridCol w:w="1229"/>
        <w:gridCol w:w="1363"/>
      </w:tblGrid>
      <w:tr w:rsidR="009239F0" w:rsidRPr="009239F0" w14:paraId="45F61BB2" w14:textId="77777777" w:rsidTr="00760CEB">
        <w:tc>
          <w:tcPr>
            <w:tcW w:w="1389" w:type="dxa"/>
            <w:tcBorders>
              <w:top w:val="single" w:sz="4" w:space="0" w:color="auto"/>
            </w:tcBorders>
          </w:tcPr>
          <w:p w14:paraId="448CEED6" w14:textId="5A5E71D9" w:rsidR="009239F0" w:rsidRPr="009239F0" w:rsidRDefault="009239F0" w:rsidP="00D074C8">
            <w:pPr>
              <w:spacing w:line="360" w:lineRule="auto"/>
              <w:rPr>
                <w:rFonts w:ascii="Times New Roman" w:hAnsi="Times New Roman" w:cs="Times New Roman"/>
                <w:sz w:val="24"/>
                <w:szCs w:val="24"/>
              </w:rPr>
            </w:pPr>
            <w:r w:rsidRPr="009239F0">
              <w:rPr>
                <w:rFonts w:ascii="Times New Roman" w:hAnsi="Times New Roman" w:cs="Times New Roman"/>
                <w:sz w:val="24"/>
                <w:szCs w:val="24"/>
              </w:rPr>
              <w:t>Pond drainage</w:t>
            </w:r>
          </w:p>
        </w:tc>
        <w:tc>
          <w:tcPr>
            <w:tcW w:w="2592" w:type="dxa"/>
            <w:gridSpan w:val="2"/>
            <w:tcBorders>
              <w:top w:val="single" w:sz="4" w:space="0" w:color="auto"/>
            </w:tcBorders>
          </w:tcPr>
          <w:p w14:paraId="17992CF3" w14:textId="0979E229" w:rsidR="009239F0" w:rsidRPr="009239F0" w:rsidRDefault="009239F0" w:rsidP="00D074C8">
            <w:pPr>
              <w:spacing w:line="360" w:lineRule="auto"/>
              <w:jc w:val="center"/>
              <w:rPr>
                <w:rFonts w:ascii="Times New Roman" w:hAnsi="Times New Roman" w:cs="Times New Roman"/>
                <w:sz w:val="24"/>
                <w:szCs w:val="24"/>
              </w:rPr>
            </w:pPr>
            <w:r w:rsidRPr="009239F0">
              <w:rPr>
                <w:rFonts w:ascii="Times New Roman" w:hAnsi="Times New Roman" w:cs="Times New Roman"/>
                <w:sz w:val="24"/>
                <w:szCs w:val="24"/>
              </w:rPr>
              <w:t>Overall study</w:t>
            </w:r>
          </w:p>
        </w:tc>
        <w:tc>
          <w:tcPr>
            <w:tcW w:w="2592" w:type="dxa"/>
            <w:gridSpan w:val="2"/>
            <w:tcBorders>
              <w:top w:val="single" w:sz="4" w:space="0" w:color="auto"/>
            </w:tcBorders>
          </w:tcPr>
          <w:p w14:paraId="361D5DA6" w14:textId="433B6B9E" w:rsidR="009239F0" w:rsidRPr="009239F0" w:rsidRDefault="009239F0" w:rsidP="00D074C8">
            <w:pPr>
              <w:spacing w:line="360" w:lineRule="auto"/>
              <w:jc w:val="center"/>
              <w:rPr>
                <w:rFonts w:ascii="Times New Roman" w:hAnsi="Times New Roman" w:cs="Times New Roman"/>
                <w:sz w:val="24"/>
                <w:szCs w:val="24"/>
              </w:rPr>
            </w:pPr>
            <w:proofErr w:type="spellStart"/>
            <w:r w:rsidRPr="009239F0">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p>
        </w:tc>
        <w:tc>
          <w:tcPr>
            <w:tcW w:w="2592" w:type="dxa"/>
            <w:gridSpan w:val="2"/>
            <w:tcBorders>
              <w:top w:val="single" w:sz="4" w:space="0" w:color="auto"/>
            </w:tcBorders>
          </w:tcPr>
          <w:p w14:paraId="1F2B3357" w14:textId="73B92372" w:rsidR="009239F0" w:rsidRPr="009239F0" w:rsidRDefault="009239F0" w:rsidP="00D074C8">
            <w:pPr>
              <w:spacing w:line="360" w:lineRule="auto"/>
              <w:jc w:val="center"/>
              <w:rPr>
                <w:rFonts w:ascii="Times New Roman" w:hAnsi="Times New Roman" w:cs="Times New Roman"/>
                <w:sz w:val="24"/>
                <w:szCs w:val="24"/>
              </w:rPr>
            </w:pPr>
            <w:r w:rsidRPr="009239F0">
              <w:rPr>
                <w:rFonts w:ascii="Times New Roman" w:hAnsi="Times New Roman" w:cs="Times New Roman"/>
                <w:sz w:val="24"/>
                <w:szCs w:val="24"/>
              </w:rPr>
              <w:t>Kericho</w:t>
            </w:r>
          </w:p>
        </w:tc>
      </w:tr>
      <w:tr w:rsidR="00887B5C" w:rsidRPr="009239F0" w14:paraId="39F1A53F" w14:textId="77777777" w:rsidTr="00760CEB">
        <w:tc>
          <w:tcPr>
            <w:tcW w:w="1389" w:type="dxa"/>
            <w:tcBorders>
              <w:bottom w:val="single" w:sz="4" w:space="0" w:color="auto"/>
            </w:tcBorders>
          </w:tcPr>
          <w:p w14:paraId="0D9167CA" w14:textId="77777777" w:rsidR="00887B5C" w:rsidRPr="009239F0" w:rsidRDefault="00887B5C" w:rsidP="00D074C8">
            <w:pPr>
              <w:spacing w:line="360" w:lineRule="auto"/>
              <w:rPr>
                <w:rFonts w:ascii="Times New Roman" w:hAnsi="Times New Roman" w:cs="Times New Roman"/>
                <w:sz w:val="24"/>
                <w:szCs w:val="24"/>
              </w:rPr>
            </w:pPr>
          </w:p>
        </w:tc>
        <w:tc>
          <w:tcPr>
            <w:tcW w:w="1229" w:type="dxa"/>
            <w:tcBorders>
              <w:bottom w:val="single" w:sz="4" w:space="0" w:color="auto"/>
            </w:tcBorders>
          </w:tcPr>
          <w:p w14:paraId="1E4767FB" w14:textId="393C4E7C" w:rsidR="00887B5C" w:rsidRPr="009239F0" w:rsidRDefault="00887B5C" w:rsidP="00D074C8">
            <w:pPr>
              <w:spacing w:line="360" w:lineRule="auto"/>
              <w:rPr>
                <w:rFonts w:ascii="Times New Roman" w:hAnsi="Times New Roman" w:cs="Times New Roman"/>
                <w:sz w:val="24"/>
                <w:szCs w:val="24"/>
              </w:rPr>
            </w:pPr>
            <w:r w:rsidRPr="009239F0">
              <w:rPr>
                <w:rFonts w:ascii="Times New Roman" w:hAnsi="Times New Roman" w:cs="Times New Roman"/>
                <w:sz w:val="24"/>
                <w:szCs w:val="24"/>
              </w:rPr>
              <w:t>Frequency</w:t>
            </w:r>
          </w:p>
        </w:tc>
        <w:tc>
          <w:tcPr>
            <w:tcW w:w="1363" w:type="dxa"/>
            <w:tcBorders>
              <w:bottom w:val="single" w:sz="4" w:space="0" w:color="auto"/>
            </w:tcBorders>
          </w:tcPr>
          <w:p w14:paraId="346CD97B" w14:textId="229EC822" w:rsidR="00887B5C" w:rsidRPr="009239F0" w:rsidRDefault="00887B5C" w:rsidP="00D074C8">
            <w:pPr>
              <w:spacing w:line="360" w:lineRule="auto"/>
              <w:rPr>
                <w:rFonts w:ascii="Times New Roman" w:hAnsi="Times New Roman" w:cs="Times New Roman"/>
                <w:sz w:val="24"/>
                <w:szCs w:val="24"/>
              </w:rPr>
            </w:pPr>
            <w:r w:rsidRPr="009239F0">
              <w:rPr>
                <w:rFonts w:ascii="Times New Roman" w:hAnsi="Times New Roman" w:cs="Times New Roman"/>
                <w:sz w:val="24"/>
                <w:szCs w:val="24"/>
              </w:rPr>
              <w:t>Percentages</w:t>
            </w:r>
          </w:p>
        </w:tc>
        <w:tc>
          <w:tcPr>
            <w:tcW w:w="1229" w:type="dxa"/>
            <w:tcBorders>
              <w:bottom w:val="single" w:sz="4" w:space="0" w:color="auto"/>
            </w:tcBorders>
          </w:tcPr>
          <w:p w14:paraId="4EE02098" w14:textId="74B4B6DE" w:rsidR="00887B5C" w:rsidRPr="009239F0" w:rsidRDefault="006E123A"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074F4A0E" w14:textId="60B6526E" w:rsidR="00887B5C" w:rsidRPr="009239F0" w:rsidRDefault="009239F0" w:rsidP="00D074C8">
            <w:pPr>
              <w:spacing w:line="360" w:lineRule="auto"/>
              <w:rPr>
                <w:rFonts w:ascii="Times New Roman" w:hAnsi="Times New Roman" w:cs="Times New Roman"/>
                <w:sz w:val="24"/>
                <w:szCs w:val="24"/>
              </w:rPr>
            </w:pPr>
            <w:r w:rsidRPr="009239F0">
              <w:rPr>
                <w:rFonts w:ascii="Times New Roman" w:hAnsi="Times New Roman" w:cs="Times New Roman"/>
                <w:sz w:val="24"/>
                <w:szCs w:val="24"/>
              </w:rPr>
              <w:t>Percentages</w:t>
            </w:r>
          </w:p>
        </w:tc>
        <w:tc>
          <w:tcPr>
            <w:tcW w:w="1229" w:type="dxa"/>
            <w:tcBorders>
              <w:bottom w:val="single" w:sz="4" w:space="0" w:color="auto"/>
            </w:tcBorders>
          </w:tcPr>
          <w:p w14:paraId="07D89E9B" w14:textId="5F2E19A0" w:rsidR="00887B5C" w:rsidRPr="009239F0" w:rsidRDefault="006E123A"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1C495789" w14:textId="5A48B9ED" w:rsidR="00887B5C" w:rsidRPr="009239F0" w:rsidRDefault="009239F0" w:rsidP="00D074C8">
            <w:pPr>
              <w:spacing w:line="360" w:lineRule="auto"/>
              <w:rPr>
                <w:rFonts w:ascii="Times New Roman" w:hAnsi="Times New Roman" w:cs="Times New Roman"/>
                <w:sz w:val="24"/>
                <w:szCs w:val="24"/>
              </w:rPr>
            </w:pPr>
            <w:r w:rsidRPr="009239F0">
              <w:rPr>
                <w:rFonts w:ascii="Times New Roman" w:hAnsi="Times New Roman" w:cs="Times New Roman"/>
                <w:sz w:val="24"/>
                <w:szCs w:val="24"/>
              </w:rPr>
              <w:t>Percentages</w:t>
            </w:r>
          </w:p>
        </w:tc>
      </w:tr>
      <w:tr w:rsidR="00887B5C" w:rsidRPr="009239F0" w14:paraId="54052A55" w14:textId="77777777" w:rsidTr="00760CEB">
        <w:tc>
          <w:tcPr>
            <w:tcW w:w="1389" w:type="dxa"/>
            <w:tcBorders>
              <w:top w:val="single" w:sz="4" w:space="0" w:color="auto"/>
            </w:tcBorders>
          </w:tcPr>
          <w:p w14:paraId="065D336A" w14:textId="0A63E278"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Agricultural land</w:t>
            </w:r>
          </w:p>
        </w:tc>
        <w:tc>
          <w:tcPr>
            <w:tcW w:w="1229" w:type="dxa"/>
            <w:tcBorders>
              <w:top w:val="single" w:sz="4" w:space="0" w:color="auto"/>
            </w:tcBorders>
          </w:tcPr>
          <w:p w14:paraId="408A0E99" w14:textId="01CDC469"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56</w:t>
            </w:r>
          </w:p>
        </w:tc>
        <w:tc>
          <w:tcPr>
            <w:tcW w:w="1363" w:type="dxa"/>
            <w:tcBorders>
              <w:top w:val="single" w:sz="4" w:space="0" w:color="auto"/>
            </w:tcBorders>
          </w:tcPr>
          <w:p w14:paraId="0B5EDA0E" w14:textId="3C83BB73"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64</w:t>
            </w:r>
          </w:p>
        </w:tc>
        <w:tc>
          <w:tcPr>
            <w:tcW w:w="1229" w:type="dxa"/>
            <w:tcBorders>
              <w:top w:val="single" w:sz="4" w:space="0" w:color="auto"/>
            </w:tcBorders>
          </w:tcPr>
          <w:p w14:paraId="50DFEFBA" w14:textId="36E644FA"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25</w:t>
            </w:r>
          </w:p>
        </w:tc>
        <w:tc>
          <w:tcPr>
            <w:tcW w:w="1363" w:type="dxa"/>
            <w:tcBorders>
              <w:top w:val="single" w:sz="4" w:space="0" w:color="auto"/>
            </w:tcBorders>
          </w:tcPr>
          <w:p w14:paraId="39FC8597" w14:textId="4727E8CA"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76</w:t>
            </w:r>
          </w:p>
        </w:tc>
        <w:tc>
          <w:tcPr>
            <w:tcW w:w="1229" w:type="dxa"/>
            <w:tcBorders>
              <w:top w:val="single" w:sz="4" w:space="0" w:color="auto"/>
            </w:tcBorders>
          </w:tcPr>
          <w:p w14:paraId="279DD596" w14:textId="4AD1C014"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31</w:t>
            </w:r>
          </w:p>
        </w:tc>
        <w:tc>
          <w:tcPr>
            <w:tcW w:w="1363" w:type="dxa"/>
            <w:tcBorders>
              <w:top w:val="single" w:sz="4" w:space="0" w:color="auto"/>
            </w:tcBorders>
          </w:tcPr>
          <w:p w14:paraId="6D17AC43" w14:textId="2660F0FD"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56</w:t>
            </w:r>
          </w:p>
        </w:tc>
      </w:tr>
      <w:tr w:rsidR="00887B5C" w:rsidRPr="009239F0" w14:paraId="444C470E" w14:textId="77777777" w:rsidTr="00760CEB">
        <w:tc>
          <w:tcPr>
            <w:tcW w:w="1389" w:type="dxa"/>
          </w:tcPr>
          <w:p w14:paraId="6535F138" w14:textId="47D4A2D9"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Grassland</w:t>
            </w:r>
          </w:p>
        </w:tc>
        <w:tc>
          <w:tcPr>
            <w:tcW w:w="1229" w:type="dxa"/>
          </w:tcPr>
          <w:p w14:paraId="6173D239" w14:textId="0C24FACC"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3354CF97" w14:textId="77524623"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2.3</w:t>
            </w:r>
          </w:p>
        </w:tc>
        <w:tc>
          <w:tcPr>
            <w:tcW w:w="1229" w:type="dxa"/>
          </w:tcPr>
          <w:p w14:paraId="57ACA97F" w14:textId="01B621EE"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15EF5E95" w14:textId="43405551"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229" w:type="dxa"/>
          </w:tcPr>
          <w:p w14:paraId="1B0C2DC2" w14:textId="7009D3D4"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3D4424B9" w14:textId="1075A419"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3.6</w:t>
            </w:r>
          </w:p>
        </w:tc>
      </w:tr>
      <w:tr w:rsidR="00887B5C" w:rsidRPr="009239F0" w14:paraId="24C0FA41" w14:textId="77777777" w:rsidTr="00760CEB">
        <w:tc>
          <w:tcPr>
            <w:tcW w:w="1389" w:type="dxa"/>
          </w:tcPr>
          <w:p w14:paraId="3D4EC079" w14:textId="6F08754C"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Other ponds</w:t>
            </w:r>
          </w:p>
        </w:tc>
        <w:tc>
          <w:tcPr>
            <w:tcW w:w="1229" w:type="dxa"/>
          </w:tcPr>
          <w:p w14:paraId="113ABA60" w14:textId="1615E490"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150CB53E" w14:textId="0FC70066"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2.3</w:t>
            </w:r>
          </w:p>
        </w:tc>
        <w:tc>
          <w:tcPr>
            <w:tcW w:w="1229" w:type="dxa"/>
          </w:tcPr>
          <w:p w14:paraId="2391C020" w14:textId="2A5991F2"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298452BC" w14:textId="4940B3AD"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229" w:type="dxa"/>
          </w:tcPr>
          <w:p w14:paraId="5466B83C" w14:textId="44105584"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03B6A9A5" w14:textId="6A747E8B"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3.6</w:t>
            </w:r>
          </w:p>
        </w:tc>
      </w:tr>
      <w:tr w:rsidR="00887B5C" w:rsidRPr="009239F0" w14:paraId="0CA7FE4C" w14:textId="77777777" w:rsidTr="00760CEB">
        <w:tc>
          <w:tcPr>
            <w:tcW w:w="1389" w:type="dxa"/>
          </w:tcPr>
          <w:p w14:paraId="1A4D5A65" w14:textId="54799163"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River</w:t>
            </w:r>
          </w:p>
        </w:tc>
        <w:tc>
          <w:tcPr>
            <w:tcW w:w="1229" w:type="dxa"/>
          </w:tcPr>
          <w:p w14:paraId="24919E4F" w14:textId="0DABD517"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24</w:t>
            </w:r>
          </w:p>
        </w:tc>
        <w:tc>
          <w:tcPr>
            <w:tcW w:w="1363" w:type="dxa"/>
          </w:tcPr>
          <w:p w14:paraId="01731515" w14:textId="56EA5F9D"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27</w:t>
            </w:r>
          </w:p>
        </w:tc>
        <w:tc>
          <w:tcPr>
            <w:tcW w:w="1229" w:type="dxa"/>
          </w:tcPr>
          <w:p w14:paraId="36FC7054" w14:textId="7862E67E"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363" w:type="dxa"/>
          </w:tcPr>
          <w:p w14:paraId="0D6E105D" w14:textId="557651FF"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21</w:t>
            </w:r>
          </w:p>
        </w:tc>
        <w:tc>
          <w:tcPr>
            <w:tcW w:w="1229" w:type="dxa"/>
          </w:tcPr>
          <w:p w14:paraId="52766BD8" w14:textId="293216E7"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17</w:t>
            </w:r>
          </w:p>
        </w:tc>
        <w:tc>
          <w:tcPr>
            <w:tcW w:w="1363" w:type="dxa"/>
          </w:tcPr>
          <w:p w14:paraId="24140FD1" w14:textId="41927CF2"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31</w:t>
            </w:r>
          </w:p>
        </w:tc>
      </w:tr>
      <w:tr w:rsidR="00887B5C" w:rsidRPr="009239F0" w14:paraId="1D37EEE7" w14:textId="77777777" w:rsidTr="00760CEB">
        <w:tc>
          <w:tcPr>
            <w:tcW w:w="1389" w:type="dxa"/>
          </w:tcPr>
          <w:p w14:paraId="23D36A80" w14:textId="0F3EAB5A"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Roads</w:t>
            </w:r>
          </w:p>
        </w:tc>
        <w:tc>
          <w:tcPr>
            <w:tcW w:w="1229" w:type="dxa"/>
          </w:tcPr>
          <w:p w14:paraId="00A96F85" w14:textId="373485F2"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7F27EB93" w14:textId="0478660D"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Pr>
          <w:p w14:paraId="39855154" w14:textId="19EFA5BD"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4A8DCA53" w14:textId="19B61329"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229" w:type="dxa"/>
          </w:tcPr>
          <w:p w14:paraId="3C979E94" w14:textId="7909DB04"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1FAB7819" w14:textId="412FAB26"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r>
      <w:tr w:rsidR="00887B5C" w:rsidRPr="009239F0" w14:paraId="1A5195E6" w14:textId="77777777" w:rsidTr="00760CEB">
        <w:tc>
          <w:tcPr>
            <w:tcW w:w="1389" w:type="dxa"/>
          </w:tcPr>
          <w:p w14:paraId="05D4D868" w14:textId="26B45D1E"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Swamps</w:t>
            </w:r>
          </w:p>
        </w:tc>
        <w:tc>
          <w:tcPr>
            <w:tcW w:w="1229" w:type="dxa"/>
          </w:tcPr>
          <w:p w14:paraId="517EC201" w14:textId="5CC59D4E"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06E5915C" w14:textId="2A49B4BB"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2.3</w:t>
            </w:r>
          </w:p>
        </w:tc>
        <w:tc>
          <w:tcPr>
            <w:tcW w:w="1229" w:type="dxa"/>
          </w:tcPr>
          <w:p w14:paraId="3006269A" w14:textId="68A742DF"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7703B3EA" w14:textId="73BD5627"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Pr>
          <w:p w14:paraId="641A0D45" w14:textId="419EFAA6"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567BF43F" w14:textId="760A6252" w:rsidR="00887B5C"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r>
      <w:tr w:rsidR="009239F0" w:rsidRPr="009239F0" w14:paraId="2C66FAE9" w14:textId="77777777" w:rsidTr="00760CEB">
        <w:tc>
          <w:tcPr>
            <w:tcW w:w="1389" w:type="dxa"/>
          </w:tcPr>
          <w:p w14:paraId="480693CC" w14:textId="3FF7033C" w:rsidR="009239F0"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Water seepage</w:t>
            </w:r>
          </w:p>
        </w:tc>
        <w:tc>
          <w:tcPr>
            <w:tcW w:w="1229" w:type="dxa"/>
          </w:tcPr>
          <w:p w14:paraId="3F60E6CE" w14:textId="076AD502" w:rsidR="009239F0"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038343AF" w14:textId="2A63E0E6" w:rsidR="009239F0"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Pr>
          <w:p w14:paraId="5DC831B1" w14:textId="54B7B18B" w:rsidR="009239F0"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64273814" w14:textId="2623011B" w:rsidR="009239F0"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229" w:type="dxa"/>
          </w:tcPr>
          <w:p w14:paraId="4F9F3CDE" w14:textId="27EE39F5" w:rsidR="009239F0"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2AEEF62E" w14:textId="7A23E165" w:rsidR="009239F0"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r>
      <w:tr w:rsidR="009239F0" w:rsidRPr="009239F0" w14:paraId="33988DEB" w14:textId="77777777" w:rsidTr="00760CEB">
        <w:tc>
          <w:tcPr>
            <w:tcW w:w="1389" w:type="dxa"/>
            <w:tcBorders>
              <w:bottom w:val="single" w:sz="4" w:space="0" w:color="auto"/>
            </w:tcBorders>
          </w:tcPr>
          <w:p w14:paraId="1E90ED36" w14:textId="77D41B0E" w:rsidR="009239F0" w:rsidRPr="009239F0" w:rsidRDefault="009239F0" w:rsidP="00D074C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Total</w:t>
            </w:r>
          </w:p>
        </w:tc>
        <w:tc>
          <w:tcPr>
            <w:tcW w:w="1229" w:type="dxa"/>
            <w:tcBorders>
              <w:bottom w:val="single" w:sz="4" w:space="0" w:color="auto"/>
            </w:tcBorders>
          </w:tcPr>
          <w:p w14:paraId="38E902D0" w14:textId="3355A628" w:rsidR="009239F0" w:rsidRPr="009239F0" w:rsidRDefault="006A2031"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363" w:type="dxa"/>
            <w:tcBorders>
              <w:bottom w:val="single" w:sz="4" w:space="0" w:color="auto"/>
            </w:tcBorders>
          </w:tcPr>
          <w:p w14:paraId="5E1DC95E" w14:textId="0D98C4B6" w:rsidR="009239F0" w:rsidRPr="009239F0" w:rsidRDefault="006A2031"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37C2F2E4" w14:textId="1B83D807" w:rsidR="009239F0" w:rsidRPr="009239F0" w:rsidRDefault="006A2031"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Borders>
              <w:bottom w:val="single" w:sz="4" w:space="0" w:color="auto"/>
            </w:tcBorders>
          </w:tcPr>
          <w:p w14:paraId="4CECE334" w14:textId="4C68F197" w:rsidR="009239F0" w:rsidRPr="009239F0" w:rsidRDefault="006A2031"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36D51B95" w14:textId="03B81AFC" w:rsidR="009239F0" w:rsidRPr="009239F0" w:rsidRDefault="006A2031"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1363" w:type="dxa"/>
            <w:tcBorders>
              <w:bottom w:val="single" w:sz="4" w:space="0" w:color="auto"/>
            </w:tcBorders>
          </w:tcPr>
          <w:p w14:paraId="288FE6DE" w14:textId="581000DE" w:rsidR="009239F0" w:rsidRPr="009239F0" w:rsidRDefault="006A2031"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54BEAE9" w14:textId="3AE26BC1" w:rsidR="00760CEB" w:rsidRPr="004D0DD6" w:rsidRDefault="004D0DD6" w:rsidP="004D0DD6">
      <w:pPr>
        <w:pStyle w:val="Caption"/>
        <w:rPr>
          <w:rFonts w:ascii="Times New Roman" w:hAnsi="Times New Roman" w:cs="Times New Roman"/>
          <w:i w:val="0"/>
          <w:iCs w:val="0"/>
          <w:sz w:val="24"/>
          <w:szCs w:val="24"/>
        </w:rPr>
      </w:pPr>
      <w:bookmarkStart w:id="210" w:name="_Toc146617071"/>
      <w:bookmarkStart w:id="211" w:name="_Toc146696526"/>
      <w:bookmarkStart w:id="212" w:name="_Toc146699019"/>
      <w:r w:rsidRPr="004D0DD6">
        <w:rPr>
          <w:rFonts w:ascii="Times New Roman" w:hAnsi="Times New Roman" w:cs="Times New Roman"/>
          <w:i w:val="0"/>
          <w:iCs w:val="0"/>
          <w:color w:val="auto"/>
          <w:sz w:val="24"/>
          <w:szCs w:val="24"/>
        </w:rPr>
        <w:t xml:space="preserve">Table </w:t>
      </w:r>
      <w:r w:rsidRPr="004D0DD6">
        <w:rPr>
          <w:rFonts w:ascii="Times New Roman" w:hAnsi="Times New Roman" w:cs="Times New Roman"/>
          <w:i w:val="0"/>
          <w:iCs w:val="0"/>
          <w:color w:val="auto"/>
          <w:sz w:val="24"/>
          <w:szCs w:val="24"/>
        </w:rPr>
        <w:fldChar w:fldCharType="begin"/>
      </w:r>
      <w:r w:rsidRPr="004D0DD6">
        <w:rPr>
          <w:rFonts w:ascii="Times New Roman" w:hAnsi="Times New Roman" w:cs="Times New Roman"/>
          <w:i w:val="0"/>
          <w:iCs w:val="0"/>
          <w:color w:val="auto"/>
          <w:sz w:val="24"/>
          <w:szCs w:val="24"/>
        </w:rPr>
        <w:instrText xml:space="preserve"> SEQ Table \* ARABIC </w:instrText>
      </w:r>
      <w:r w:rsidRPr="004D0DD6">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16</w:t>
      </w:r>
      <w:r w:rsidRPr="004D0DD6">
        <w:rPr>
          <w:rFonts w:ascii="Times New Roman" w:hAnsi="Times New Roman" w:cs="Times New Roman"/>
          <w:i w:val="0"/>
          <w:iCs w:val="0"/>
          <w:color w:val="auto"/>
          <w:sz w:val="24"/>
          <w:szCs w:val="24"/>
        </w:rPr>
        <w:fldChar w:fldCharType="end"/>
      </w:r>
      <w:r w:rsidRPr="004D0DD6">
        <w:rPr>
          <w:rFonts w:ascii="Times New Roman" w:hAnsi="Times New Roman" w:cs="Times New Roman"/>
          <w:i w:val="0"/>
          <w:iCs w:val="0"/>
          <w:color w:val="auto"/>
          <w:sz w:val="24"/>
          <w:szCs w:val="24"/>
        </w:rPr>
        <w:t>.Pond drainage</w:t>
      </w:r>
      <w:bookmarkEnd w:id="210"/>
      <w:bookmarkEnd w:id="211"/>
      <w:bookmarkEnd w:id="212"/>
    </w:p>
    <w:p w14:paraId="685FF1AF" w14:textId="2F84E72B" w:rsidR="008762E3" w:rsidRPr="00760CEB" w:rsidRDefault="00760CEB" w:rsidP="00D074C8">
      <w:pPr>
        <w:pStyle w:val="Heading2"/>
        <w:spacing w:line="360" w:lineRule="auto"/>
        <w:rPr>
          <w:rFonts w:ascii="Times New Roman" w:hAnsi="Times New Roman" w:cs="Times New Roman"/>
          <w:b/>
          <w:bCs/>
          <w:sz w:val="24"/>
          <w:szCs w:val="24"/>
        </w:rPr>
      </w:pPr>
      <w:bookmarkStart w:id="213" w:name="_Toc146698967"/>
      <w:r w:rsidRPr="00760CEB">
        <w:rPr>
          <w:rFonts w:ascii="Times New Roman" w:hAnsi="Times New Roman" w:cs="Times New Roman"/>
          <w:b/>
          <w:bCs/>
          <w:sz w:val="24"/>
          <w:szCs w:val="24"/>
        </w:rPr>
        <w:t>4.6.0 Pond water characteristics</w:t>
      </w:r>
      <w:bookmarkEnd w:id="213"/>
    </w:p>
    <w:p w14:paraId="0E21F495" w14:textId="6733A795" w:rsidR="008C66D4" w:rsidRPr="004D0DD6" w:rsidRDefault="00346D73" w:rsidP="00D074C8">
      <w:pPr>
        <w:pStyle w:val="Heading3"/>
        <w:spacing w:line="360" w:lineRule="auto"/>
        <w:rPr>
          <w:rFonts w:ascii="Times New Roman" w:hAnsi="Times New Roman" w:cs="Times New Roman"/>
          <w:b/>
          <w:bCs/>
          <w:color w:val="auto"/>
        </w:rPr>
      </w:pPr>
      <w:bookmarkStart w:id="214" w:name="_Toc146698968"/>
      <w:r w:rsidRPr="004D0DD6">
        <w:rPr>
          <w:rFonts w:ascii="Times New Roman" w:hAnsi="Times New Roman" w:cs="Times New Roman"/>
          <w:b/>
          <w:bCs/>
          <w:color w:val="auto"/>
        </w:rPr>
        <w:t>4.</w:t>
      </w:r>
      <w:r w:rsidR="00760CEB" w:rsidRPr="004D0DD6">
        <w:rPr>
          <w:rFonts w:ascii="Times New Roman" w:hAnsi="Times New Roman" w:cs="Times New Roman"/>
          <w:b/>
          <w:bCs/>
          <w:color w:val="auto"/>
        </w:rPr>
        <w:t>6</w:t>
      </w:r>
      <w:r w:rsidRPr="004D0DD6">
        <w:rPr>
          <w:rFonts w:ascii="Times New Roman" w:hAnsi="Times New Roman" w:cs="Times New Roman"/>
          <w:b/>
          <w:bCs/>
          <w:color w:val="auto"/>
        </w:rPr>
        <w:t>.1 Water quality</w:t>
      </w:r>
      <w:bookmarkEnd w:id="214"/>
    </w:p>
    <w:p w14:paraId="0757EDD7" w14:textId="5ACF3697" w:rsidR="00760CEB" w:rsidRDefault="002556A3" w:rsidP="001C6940">
      <w:pPr>
        <w:spacing w:line="360" w:lineRule="auto"/>
        <w:jc w:val="both"/>
      </w:pPr>
      <w:r w:rsidRPr="007C5E65">
        <w:rPr>
          <w:rFonts w:ascii="Times New Roman" w:hAnsi="Times New Roman" w:cs="Times New Roman"/>
          <w:sz w:val="24"/>
          <w:szCs w:val="24"/>
        </w:rPr>
        <w:t xml:space="preserve">During the study 67% (22/33) of farmers in </w:t>
      </w:r>
      <w:proofErr w:type="spellStart"/>
      <w:r w:rsidRPr="007C5E65">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7C5E65">
        <w:rPr>
          <w:rFonts w:ascii="Times New Roman" w:hAnsi="Times New Roman" w:cs="Times New Roman"/>
          <w:sz w:val="24"/>
          <w:szCs w:val="24"/>
        </w:rPr>
        <w:t xml:space="preserve"> and 53% (29/55) in Kericho believed that water quality is influenced by water source. And they all thought river water was the most suitable for fish farming</w:t>
      </w:r>
      <w:r w:rsidR="00954073" w:rsidRPr="007C5E65">
        <w:rPr>
          <w:rFonts w:ascii="Times New Roman" w:hAnsi="Times New Roman" w:cs="Times New Roman"/>
          <w:sz w:val="24"/>
          <w:szCs w:val="24"/>
        </w:rPr>
        <w:t xml:space="preserve"> because of </w:t>
      </w:r>
      <w:proofErr w:type="spellStart"/>
      <w:r w:rsidR="00954073" w:rsidRPr="007C5E65">
        <w:rPr>
          <w:rFonts w:ascii="Times New Roman" w:hAnsi="Times New Roman" w:cs="Times New Roman"/>
          <w:sz w:val="24"/>
          <w:szCs w:val="24"/>
        </w:rPr>
        <w:t>phytoplanktons</w:t>
      </w:r>
      <w:proofErr w:type="spellEnd"/>
      <w:r w:rsidR="00954073" w:rsidRPr="007C5E65">
        <w:rPr>
          <w:rFonts w:ascii="Times New Roman" w:hAnsi="Times New Roman" w:cs="Times New Roman"/>
          <w:sz w:val="24"/>
          <w:szCs w:val="24"/>
        </w:rPr>
        <w:t xml:space="preserve"> and high volume of water.</w:t>
      </w:r>
      <w:r w:rsidR="007C5E65" w:rsidRPr="007C5E65">
        <w:rPr>
          <w:rFonts w:ascii="Times New Roman" w:hAnsi="Times New Roman" w:cs="Times New Roman"/>
          <w:sz w:val="24"/>
          <w:szCs w:val="24"/>
        </w:rPr>
        <w:t xml:space="preserve"> </w:t>
      </w:r>
      <w:r w:rsidR="00AE186A">
        <w:rPr>
          <w:rFonts w:ascii="Times New Roman" w:hAnsi="Times New Roman" w:cs="Times New Roman"/>
          <w:sz w:val="24"/>
          <w:szCs w:val="24"/>
        </w:rPr>
        <w:t>M</w:t>
      </w:r>
      <w:r w:rsidR="00954073" w:rsidRPr="007C5E65">
        <w:rPr>
          <w:rFonts w:ascii="Times New Roman" w:hAnsi="Times New Roman" w:cs="Times New Roman"/>
          <w:sz w:val="24"/>
          <w:szCs w:val="24"/>
        </w:rPr>
        <w:t>a</w:t>
      </w:r>
      <w:r w:rsidR="007C5E65" w:rsidRPr="007C5E65">
        <w:rPr>
          <w:rFonts w:ascii="Times New Roman" w:hAnsi="Times New Roman" w:cs="Times New Roman"/>
          <w:sz w:val="24"/>
          <w:szCs w:val="24"/>
        </w:rPr>
        <w:t>j</w:t>
      </w:r>
      <w:r w:rsidR="00954073" w:rsidRPr="007C5E65">
        <w:rPr>
          <w:rFonts w:ascii="Times New Roman" w:hAnsi="Times New Roman" w:cs="Times New Roman"/>
          <w:sz w:val="24"/>
          <w:szCs w:val="24"/>
        </w:rPr>
        <w:t xml:space="preserve">ority of farmers were not monitoring water quality. For </w:t>
      </w:r>
      <w:r w:rsidR="007C5E65" w:rsidRPr="007C5E65">
        <w:rPr>
          <w:rFonts w:ascii="Times New Roman" w:hAnsi="Times New Roman" w:cs="Times New Roman"/>
          <w:sz w:val="24"/>
          <w:szCs w:val="24"/>
        </w:rPr>
        <w:t>instance,</w:t>
      </w:r>
      <w:r w:rsidR="00954073" w:rsidRPr="007C5E65">
        <w:rPr>
          <w:rFonts w:ascii="Times New Roman" w:hAnsi="Times New Roman" w:cs="Times New Roman"/>
          <w:sz w:val="24"/>
          <w:szCs w:val="24"/>
        </w:rPr>
        <w:t xml:space="preserve"> in Kericho all farmers 55/55 (100%) do not monitor water quality and in </w:t>
      </w:r>
      <w:proofErr w:type="spellStart"/>
      <w:r w:rsidR="00954073" w:rsidRPr="007C5E65">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00954073" w:rsidRPr="007C5E65">
        <w:rPr>
          <w:rFonts w:ascii="Times New Roman" w:hAnsi="Times New Roman" w:cs="Times New Roman"/>
          <w:sz w:val="24"/>
          <w:szCs w:val="24"/>
        </w:rPr>
        <w:t xml:space="preserve"> 70% (23/33</w:t>
      </w:r>
      <w:r w:rsidR="007C5E65" w:rsidRPr="007C5E65">
        <w:rPr>
          <w:rFonts w:ascii="Times New Roman" w:hAnsi="Times New Roman" w:cs="Times New Roman"/>
          <w:sz w:val="24"/>
          <w:szCs w:val="24"/>
        </w:rPr>
        <w:t xml:space="preserve">). The remaining 10/33(30%) farmers in </w:t>
      </w:r>
      <w:proofErr w:type="spellStart"/>
      <w:r w:rsidR="007C5E65" w:rsidRPr="007C5E65">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007C5E65" w:rsidRPr="007C5E65">
        <w:rPr>
          <w:rFonts w:ascii="Times New Roman" w:hAnsi="Times New Roman" w:cs="Times New Roman"/>
          <w:sz w:val="24"/>
          <w:szCs w:val="24"/>
        </w:rPr>
        <w:t xml:space="preserve"> were monitoring ponds to check the level of </w:t>
      </w:r>
      <w:r w:rsidR="00AE186A">
        <w:rPr>
          <w:rFonts w:ascii="Times New Roman" w:hAnsi="Times New Roman" w:cs="Times New Roman"/>
          <w:sz w:val="24"/>
          <w:szCs w:val="24"/>
        </w:rPr>
        <w:t xml:space="preserve">pond </w:t>
      </w:r>
      <w:r w:rsidR="007C5E65" w:rsidRPr="007C5E65">
        <w:rPr>
          <w:rFonts w:ascii="Times New Roman" w:hAnsi="Times New Roman" w:cs="Times New Roman"/>
          <w:sz w:val="24"/>
          <w:szCs w:val="24"/>
        </w:rPr>
        <w:t>fertilization with only one of them checking even water temperature.</w:t>
      </w:r>
      <w:r w:rsidR="00760CEB" w:rsidRPr="00760CEB">
        <w:t xml:space="preserve"> </w:t>
      </w:r>
    </w:p>
    <w:p w14:paraId="3C51867C" w14:textId="306C2C0F" w:rsidR="00760CEB" w:rsidRPr="00760CEB" w:rsidRDefault="00760CEB" w:rsidP="00D074C8">
      <w:pPr>
        <w:pStyle w:val="Heading2"/>
        <w:spacing w:line="360" w:lineRule="auto"/>
        <w:rPr>
          <w:rFonts w:ascii="Times New Roman" w:hAnsi="Times New Roman" w:cs="Times New Roman"/>
          <w:b/>
          <w:bCs/>
          <w:sz w:val="24"/>
          <w:szCs w:val="24"/>
        </w:rPr>
      </w:pPr>
      <w:bookmarkStart w:id="215" w:name="_Toc146698969"/>
      <w:r w:rsidRPr="00760CEB">
        <w:rPr>
          <w:rFonts w:ascii="Times New Roman" w:hAnsi="Times New Roman" w:cs="Times New Roman"/>
          <w:b/>
          <w:bCs/>
          <w:sz w:val="24"/>
          <w:szCs w:val="24"/>
        </w:rPr>
        <w:t>4.7.0 Water shortage and floods</w:t>
      </w:r>
      <w:bookmarkEnd w:id="215"/>
    </w:p>
    <w:p w14:paraId="554D7A93" w14:textId="7859C568" w:rsidR="008C66D4" w:rsidRPr="006370AD" w:rsidRDefault="006370AD" w:rsidP="00D074C8">
      <w:pPr>
        <w:pStyle w:val="Heading3"/>
        <w:spacing w:line="360" w:lineRule="auto"/>
        <w:rPr>
          <w:rFonts w:ascii="Times New Roman" w:hAnsi="Times New Roman" w:cs="Times New Roman"/>
          <w:b/>
          <w:bCs/>
        </w:rPr>
      </w:pPr>
      <w:r w:rsidRPr="006370AD">
        <w:rPr>
          <w:rFonts w:ascii="Times New Roman" w:hAnsi="Times New Roman" w:cs="Times New Roman"/>
          <w:b/>
          <w:bCs/>
        </w:rPr>
        <w:t xml:space="preserve"> </w:t>
      </w:r>
      <w:bookmarkStart w:id="216" w:name="_Toc146698970"/>
      <w:r w:rsidRPr="004D0DD6">
        <w:rPr>
          <w:rFonts w:ascii="Times New Roman" w:hAnsi="Times New Roman" w:cs="Times New Roman"/>
          <w:b/>
          <w:bCs/>
          <w:color w:val="auto"/>
        </w:rPr>
        <w:t>4.</w:t>
      </w:r>
      <w:r w:rsidR="00760CEB" w:rsidRPr="004D0DD6">
        <w:rPr>
          <w:rFonts w:ascii="Times New Roman" w:hAnsi="Times New Roman" w:cs="Times New Roman"/>
          <w:b/>
          <w:bCs/>
          <w:color w:val="auto"/>
        </w:rPr>
        <w:t>7</w:t>
      </w:r>
      <w:r w:rsidRPr="004D0DD6">
        <w:rPr>
          <w:rFonts w:ascii="Times New Roman" w:hAnsi="Times New Roman" w:cs="Times New Roman"/>
          <w:b/>
          <w:bCs/>
          <w:color w:val="auto"/>
        </w:rPr>
        <w:t>.1 Water shortage</w:t>
      </w:r>
      <w:bookmarkEnd w:id="216"/>
    </w:p>
    <w:p w14:paraId="134540E7" w14:textId="55F6BE3F" w:rsidR="008C66D4" w:rsidRDefault="006370AD" w:rsidP="001C6940">
      <w:pPr>
        <w:spacing w:line="360" w:lineRule="auto"/>
        <w:jc w:val="both"/>
        <w:rPr>
          <w:rFonts w:ascii="Times New Roman" w:hAnsi="Times New Roman" w:cs="Times New Roman"/>
          <w:sz w:val="24"/>
          <w:szCs w:val="24"/>
        </w:rPr>
      </w:pPr>
      <w:r w:rsidRPr="006370AD">
        <w:rPr>
          <w:rFonts w:ascii="Times New Roman" w:hAnsi="Times New Roman" w:cs="Times New Roman"/>
          <w:sz w:val="24"/>
          <w:szCs w:val="24"/>
        </w:rPr>
        <w:t xml:space="preserve">Water shortage was not a major problem facing fish farmers in Kericho. 75/88 (85%) had sufficient water for fish farming, 30/33 (90%) in were found </w:t>
      </w:r>
      <w:proofErr w:type="spellStart"/>
      <w:r w:rsidRPr="006370AD">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6370AD">
        <w:rPr>
          <w:rFonts w:ascii="Times New Roman" w:hAnsi="Times New Roman" w:cs="Times New Roman"/>
          <w:sz w:val="24"/>
          <w:szCs w:val="24"/>
        </w:rPr>
        <w:t xml:space="preserve"> and 45/55 (82%) in Kericho. However, the remaining 15% (13/88) of farmers admitted to be facing water shortage especially during the month of November to march,3/33(9.1%) in </w:t>
      </w:r>
      <w:proofErr w:type="spellStart"/>
      <w:r w:rsidRPr="006370AD">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F840ED">
        <w:rPr>
          <w:rFonts w:ascii="Times New Roman" w:hAnsi="Times New Roman" w:cs="Times New Roman"/>
          <w:iCs/>
          <w:sz w:val="24"/>
          <w:szCs w:val="24"/>
        </w:rPr>
        <w:t xml:space="preserve"> </w:t>
      </w:r>
      <w:r w:rsidRPr="006370AD">
        <w:rPr>
          <w:rFonts w:ascii="Times New Roman" w:hAnsi="Times New Roman" w:cs="Times New Roman"/>
          <w:sz w:val="24"/>
          <w:szCs w:val="24"/>
        </w:rPr>
        <w:t>and 10/55 (18%) in Kericho.</w:t>
      </w:r>
    </w:p>
    <w:p w14:paraId="395C2AA1" w14:textId="176B617F" w:rsidR="001659D9" w:rsidRPr="004D0DD6" w:rsidRDefault="001659D9" w:rsidP="00D074C8">
      <w:pPr>
        <w:pStyle w:val="Heading3"/>
        <w:spacing w:line="360" w:lineRule="auto"/>
        <w:rPr>
          <w:rFonts w:ascii="Times New Roman" w:hAnsi="Times New Roman" w:cs="Times New Roman"/>
          <w:b/>
          <w:bCs/>
          <w:color w:val="auto"/>
        </w:rPr>
      </w:pPr>
      <w:bookmarkStart w:id="217" w:name="_Toc146698971"/>
      <w:r w:rsidRPr="004D0DD6">
        <w:rPr>
          <w:rFonts w:ascii="Times New Roman" w:hAnsi="Times New Roman" w:cs="Times New Roman"/>
          <w:b/>
          <w:bCs/>
          <w:color w:val="auto"/>
        </w:rPr>
        <w:t>4.</w:t>
      </w:r>
      <w:r w:rsidR="00760CEB" w:rsidRPr="004D0DD6">
        <w:rPr>
          <w:rFonts w:ascii="Times New Roman" w:hAnsi="Times New Roman" w:cs="Times New Roman"/>
          <w:b/>
          <w:bCs/>
          <w:color w:val="auto"/>
        </w:rPr>
        <w:t>7</w:t>
      </w:r>
      <w:r w:rsidRPr="004D0DD6">
        <w:rPr>
          <w:rFonts w:ascii="Times New Roman" w:hAnsi="Times New Roman" w:cs="Times New Roman"/>
          <w:b/>
          <w:bCs/>
          <w:color w:val="auto"/>
        </w:rPr>
        <w:t>.</w:t>
      </w:r>
      <w:r w:rsidR="00760CEB" w:rsidRPr="004D0DD6">
        <w:rPr>
          <w:rFonts w:ascii="Times New Roman" w:hAnsi="Times New Roman" w:cs="Times New Roman"/>
          <w:b/>
          <w:bCs/>
          <w:color w:val="auto"/>
        </w:rPr>
        <w:t>2</w:t>
      </w:r>
      <w:r w:rsidRPr="004D0DD6">
        <w:rPr>
          <w:rFonts w:ascii="Times New Roman" w:hAnsi="Times New Roman" w:cs="Times New Roman"/>
          <w:b/>
          <w:bCs/>
          <w:color w:val="auto"/>
        </w:rPr>
        <w:t xml:space="preserve"> Challenge</w:t>
      </w:r>
      <w:r w:rsidR="00760CEB" w:rsidRPr="004D0DD6">
        <w:rPr>
          <w:rFonts w:ascii="Times New Roman" w:hAnsi="Times New Roman" w:cs="Times New Roman"/>
          <w:b/>
          <w:bCs/>
          <w:color w:val="auto"/>
        </w:rPr>
        <w:t>s</w:t>
      </w:r>
      <w:r w:rsidRPr="004D0DD6">
        <w:rPr>
          <w:rFonts w:ascii="Times New Roman" w:hAnsi="Times New Roman" w:cs="Times New Roman"/>
          <w:b/>
          <w:bCs/>
          <w:color w:val="auto"/>
        </w:rPr>
        <w:t xml:space="preserve"> of floods</w:t>
      </w:r>
      <w:bookmarkEnd w:id="217"/>
    </w:p>
    <w:p w14:paraId="0592EE44" w14:textId="6A197E99" w:rsidR="001659D9" w:rsidRDefault="001659D9" w:rsidP="001C6940">
      <w:pPr>
        <w:spacing w:line="360" w:lineRule="auto"/>
        <w:jc w:val="both"/>
        <w:rPr>
          <w:rFonts w:ascii="Times New Roman" w:hAnsi="Times New Roman" w:cs="Times New Roman"/>
          <w:sz w:val="24"/>
          <w:szCs w:val="24"/>
        </w:rPr>
      </w:pPr>
      <w:r w:rsidRPr="00FA475C">
        <w:rPr>
          <w:rFonts w:ascii="Times New Roman" w:hAnsi="Times New Roman" w:cs="Times New Roman"/>
          <w:sz w:val="24"/>
          <w:szCs w:val="24"/>
        </w:rPr>
        <w:t xml:space="preserve">14% (12/88) of farmers we experiencing floods during fish farming. Which led to farmers having challenges like 4/88 (4.5%) escape of fish from the ponds.1/33(3%) In </w:t>
      </w:r>
      <w:proofErr w:type="spellStart"/>
      <w:r w:rsidR="00F840ED">
        <w:rPr>
          <w:rFonts w:ascii="Times New Roman" w:hAnsi="Times New Roman" w:cs="Times New Roman"/>
          <w:sz w:val="24"/>
          <w:szCs w:val="24"/>
        </w:rPr>
        <w:t>B</w:t>
      </w:r>
      <w:r w:rsidRPr="00FA475C">
        <w:rPr>
          <w:rFonts w:ascii="Times New Roman" w:hAnsi="Times New Roman" w:cs="Times New Roman"/>
          <w:sz w:val="24"/>
          <w:szCs w:val="24"/>
        </w:rPr>
        <w:t>om</w:t>
      </w:r>
      <w:r w:rsidR="00CC7066" w:rsidRPr="00F840ED">
        <w:rPr>
          <w:rFonts w:ascii="Times New Roman" w:hAnsi="Times New Roman" w:cs="Times New Roman"/>
          <w:iCs/>
          <w:sz w:val="24"/>
          <w:szCs w:val="24"/>
        </w:rPr>
        <w:t>et</w:t>
      </w:r>
      <w:proofErr w:type="spellEnd"/>
      <w:r w:rsidRPr="00FA475C">
        <w:rPr>
          <w:rFonts w:ascii="Times New Roman" w:hAnsi="Times New Roman" w:cs="Times New Roman"/>
          <w:sz w:val="24"/>
          <w:szCs w:val="24"/>
        </w:rPr>
        <w:t xml:space="preserve"> and 3/55(5.5%) in Kericho. Floods also introduced predators like monitor lizards in ponds </w:t>
      </w:r>
      <w:r w:rsidR="007742A2" w:rsidRPr="00FA475C">
        <w:rPr>
          <w:rFonts w:ascii="Times New Roman" w:hAnsi="Times New Roman" w:cs="Times New Roman"/>
          <w:sz w:val="24"/>
          <w:szCs w:val="24"/>
        </w:rPr>
        <w:t>of 5</w:t>
      </w:r>
      <w:r w:rsidRPr="00FA475C">
        <w:rPr>
          <w:rFonts w:ascii="Times New Roman" w:hAnsi="Times New Roman" w:cs="Times New Roman"/>
          <w:sz w:val="24"/>
          <w:szCs w:val="24"/>
        </w:rPr>
        <w:t xml:space="preserve">/88 (5.7%) farmers. 1/33 (3%) in </w:t>
      </w:r>
      <w:proofErr w:type="spellStart"/>
      <w:r w:rsidRPr="00FA475C">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FA475C">
        <w:rPr>
          <w:rFonts w:ascii="Times New Roman" w:hAnsi="Times New Roman" w:cs="Times New Roman"/>
          <w:sz w:val="24"/>
          <w:szCs w:val="24"/>
        </w:rPr>
        <w:t xml:space="preserve"> and 4/55(7.3%) in Kericho. </w:t>
      </w:r>
      <w:r w:rsidR="000B5993" w:rsidRPr="00FA475C">
        <w:rPr>
          <w:rFonts w:ascii="Times New Roman" w:hAnsi="Times New Roman" w:cs="Times New Roman"/>
          <w:sz w:val="24"/>
          <w:szCs w:val="24"/>
        </w:rPr>
        <w:t>Outbreak</w:t>
      </w:r>
      <w:r w:rsidR="007742A2" w:rsidRPr="00FA475C">
        <w:rPr>
          <w:rFonts w:ascii="Times New Roman" w:hAnsi="Times New Roman" w:cs="Times New Roman"/>
          <w:sz w:val="24"/>
          <w:szCs w:val="24"/>
        </w:rPr>
        <w:t xml:space="preserve"> of diseases were also witnessed by 3/88 (3.4%) of the farmers, 1/33(3%) in </w:t>
      </w:r>
      <w:proofErr w:type="spellStart"/>
      <w:r w:rsidR="007742A2" w:rsidRPr="00FA475C">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007742A2" w:rsidRPr="00FA475C">
        <w:rPr>
          <w:rFonts w:ascii="Times New Roman" w:hAnsi="Times New Roman" w:cs="Times New Roman"/>
          <w:sz w:val="24"/>
          <w:szCs w:val="24"/>
        </w:rPr>
        <w:t xml:space="preserve"> and 2/55 (3.6%) in Kericho.</w:t>
      </w:r>
    </w:p>
    <w:p w14:paraId="6FECE401" w14:textId="7590CA0F" w:rsidR="00FA475C" w:rsidRPr="0098119E" w:rsidRDefault="00FA475C" w:rsidP="00D074C8">
      <w:pPr>
        <w:pStyle w:val="Caption"/>
        <w:keepNext/>
        <w:spacing w:line="360" w:lineRule="auto"/>
        <w:rPr>
          <w:rFonts w:ascii="Times New Roman" w:hAnsi="Times New Roman" w:cs="Times New Roman"/>
          <w:b/>
          <w:bCs/>
          <w:i w:val="0"/>
          <w:iCs w:val="0"/>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1229"/>
        <w:gridCol w:w="1363"/>
        <w:gridCol w:w="1229"/>
        <w:gridCol w:w="1363"/>
        <w:gridCol w:w="1229"/>
        <w:gridCol w:w="1363"/>
      </w:tblGrid>
      <w:tr w:rsidR="00FA475C" w14:paraId="20AF7CE1" w14:textId="77777777" w:rsidTr="00FA475C">
        <w:trPr>
          <w:jc w:val="center"/>
        </w:trPr>
        <w:tc>
          <w:tcPr>
            <w:tcW w:w="1256" w:type="dxa"/>
            <w:tcBorders>
              <w:top w:val="single" w:sz="4" w:space="0" w:color="auto"/>
            </w:tcBorders>
          </w:tcPr>
          <w:p w14:paraId="5778C52C" w14:textId="1AEAD341" w:rsidR="00FA475C" w:rsidRPr="00FA475C" w:rsidRDefault="00FA475C" w:rsidP="00D074C8">
            <w:pPr>
              <w:spacing w:line="360" w:lineRule="auto"/>
              <w:rPr>
                <w:rFonts w:ascii="Times New Roman" w:hAnsi="Times New Roman" w:cs="Times New Roman"/>
                <w:b/>
                <w:bCs/>
                <w:sz w:val="24"/>
                <w:szCs w:val="24"/>
              </w:rPr>
            </w:pPr>
            <w:r w:rsidRPr="00FA475C">
              <w:rPr>
                <w:rFonts w:ascii="Times New Roman" w:hAnsi="Times New Roman" w:cs="Times New Roman"/>
                <w:b/>
                <w:bCs/>
                <w:sz w:val="24"/>
                <w:szCs w:val="24"/>
              </w:rPr>
              <w:t>Effect of floods</w:t>
            </w:r>
          </w:p>
        </w:tc>
        <w:tc>
          <w:tcPr>
            <w:tcW w:w="2592" w:type="dxa"/>
            <w:gridSpan w:val="2"/>
            <w:tcBorders>
              <w:top w:val="single" w:sz="4" w:space="0" w:color="auto"/>
            </w:tcBorders>
          </w:tcPr>
          <w:p w14:paraId="27F836CC" w14:textId="636D31F6" w:rsidR="00FA475C" w:rsidRPr="00FA475C" w:rsidRDefault="00FA475C" w:rsidP="00D074C8">
            <w:pPr>
              <w:spacing w:line="360" w:lineRule="auto"/>
              <w:jc w:val="center"/>
              <w:rPr>
                <w:rFonts w:ascii="Times New Roman" w:hAnsi="Times New Roman" w:cs="Times New Roman"/>
                <w:b/>
                <w:bCs/>
                <w:sz w:val="24"/>
                <w:szCs w:val="24"/>
              </w:rPr>
            </w:pPr>
            <w:r w:rsidRPr="00FA475C">
              <w:rPr>
                <w:rFonts w:ascii="Times New Roman" w:hAnsi="Times New Roman" w:cs="Times New Roman"/>
                <w:b/>
                <w:bCs/>
                <w:sz w:val="24"/>
                <w:szCs w:val="24"/>
              </w:rPr>
              <w:t>Overall study</w:t>
            </w:r>
          </w:p>
        </w:tc>
        <w:tc>
          <w:tcPr>
            <w:tcW w:w="2592" w:type="dxa"/>
            <w:gridSpan w:val="2"/>
            <w:tcBorders>
              <w:top w:val="single" w:sz="4" w:space="0" w:color="auto"/>
            </w:tcBorders>
          </w:tcPr>
          <w:p w14:paraId="56437057" w14:textId="0FA2FC59" w:rsidR="00FA475C" w:rsidRPr="00FA475C" w:rsidRDefault="00FA475C" w:rsidP="00D074C8">
            <w:pPr>
              <w:spacing w:line="360" w:lineRule="auto"/>
              <w:jc w:val="center"/>
              <w:rPr>
                <w:rFonts w:ascii="Times New Roman" w:hAnsi="Times New Roman" w:cs="Times New Roman"/>
                <w:b/>
                <w:bCs/>
                <w:sz w:val="24"/>
                <w:szCs w:val="24"/>
              </w:rPr>
            </w:pPr>
            <w:proofErr w:type="spellStart"/>
            <w:r w:rsidRPr="00FA475C">
              <w:rPr>
                <w:rFonts w:ascii="Times New Roman" w:hAnsi="Times New Roman" w:cs="Times New Roman"/>
                <w:b/>
                <w:bCs/>
                <w:sz w:val="24"/>
                <w:szCs w:val="24"/>
              </w:rPr>
              <w:t>Bom</w:t>
            </w:r>
            <w:r w:rsidR="00CC7066" w:rsidRPr="00F840ED">
              <w:rPr>
                <w:rFonts w:ascii="Times New Roman" w:hAnsi="Times New Roman" w:cs="Times New Roman"/>
                <w:b/>
                <w:bCs/>
                <w:iCs/>
                <w:sz w:val="24"/>
                <w:szCs w:val="24"/>
              </w:rPr>
              <w:t>et</w:t>
            </w:r>
            <w:proofErr w:type="spellEnd"/>
          </w:p>
        </w:tc>
        <w:tc>
          <w:tcPr>
            <w:tcW w:w="2592" w:type="dxa"/>
            <w:gridSpan w:val="2"/>
            <w:tcBorders>
              <w:top w:val="single" w:sz="4" w:space="0" w:color="auto"/>
            </w:tcBorders>
          </w:tcPr>
          <w:p w14:paraId="5E8CDD16" w14:textId="6F13DA6F" w:rsidR="00FA475C" w:rsidRPr="00FA475C" w:rsidRDefault="00FA475C" w:rsidP="00D074C8">
            <w:pPr>
              <w:spacing w:line="360" w:lineRule="auto"/>
              <w:jc w:val="center"/>
              <w:rPr>
                <w:rFonts w:ascii="Times New Roman" w:hAnsi="Times New Roman" w:cs="Times New Roman"/>
                <w:b/>
                <w:bCs/>
                <w:sz w:val="24"/>
                <w:szCs w:val="24"/>
              </w:rPr>
            </w:pPr>
            <w:r w:rsidRPr="00FA475C">
              <w:rPr>
                <w:rFonts w:ascii="Times New Roman" w:hAnsi="Times New Roman" w:cs="Times New Roman"/>
                <w:b/>
                <w:bCs/>
                <w:sz w:val="24"/>
                <w:szCs w:val="24"/>
              </w:rPr>
              <w:t>Kericho</w:t>
            </w:r>
          </w:p>
        </w:tc>
      </w:tr>
      <w:tr w:rsidR="00FA475C" w14:paraId="26B35F65" w14:textId="77777777" w:rsidTr="0098119E">
        <w:trPr>
          <w:jc w:val="center"/>
        </w:trPr>
        <w:tc>
          <w:tcPr>
            <w:tcW w:w="1256" w:type="dxa"/>
            <w:tcBorders>
              <w:bottom w:val="single" w:sz="4" w:space="0" w:color="auto"/>
            </w:tcBorders>
          </w:tcPr>
          <w:p w14:paraId="07568B13" w14:textId="77777777" w:rsidR="00FA475C" w:rsidRDefault="00FA475C" w:rsidP="00D074C8">
            <w:pPr>
              <w:spacing w:line="360" w:lineRule="auto"/>
              <w:rPr>
                <w:rFonts w:ascii="Times New Roman" w:hAnsi="Times New Roman" w:cs="Times New Roman"/>
                <w:sz w:val="24"/>
                <w:szCs w:val="24"/>
              </w:rPr>
            </w:pPr>
          </w:p>
        </w:tc>
        <w:tc>
          <w:tcPr>
            <w:tcW w:w="1229" w:type="dxa"/>
            <w:tcBorders>
              <w:bottom w:val="single" w:sz="4" w:space="0" w:color="auto"/>
            </w:tcBorders>
          </w:tcPr>
          <w:p w14:paraId="1E220862" w14:textId="7AA6329F" w:rsidR="00FA475C" w:rsidRDefault="00617327"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1AA85F16" w14:textId="25019A0C"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48548D68" w14:textId="13CF5DA6" w:rsidR="00FA475C" w:rsidRDefault="00617327"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6EC1B462" w14:textId="5F7F86FF"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1831F922" w14:textId="0035334B" w:rsidR="00FA475C" w:rsidRDefault="00617327"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502F459F" w14:textId="0D86D473"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r>
      <w:tr w:rsidR="00FA475C" w14:paraId="43EBC5E0" w14:textId="77777777" w:rsidTr="0098119E">
        <w:trPr>
          <w:jc w:val="center"/>
        </w:trPr>
        <w:tc>
          <w:tcPr>
            <w:tcW w:w="1256" w:type="dxa"/>
            <w:tcBorders>
              <w:top w:val="single" w:sz="4" w:space="0" w:color="auto"/>
            </w:tcBorders>
          </w:tcPr>
          <w:p w14:paraId="4A5F6348" w14:textId="238BAF70"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No floods</w:t>
            </w:r>
          </w:p>
        </w:tc>
        <w:tc>
          <w:tcPr>
            <w:tcW w:w="1229" w:type="dxa"/>
            <w:tcBorders>
              <w:top w:val="single" w:sz="4" w:space="0" w:color="auto"/>
            </w:tcBorders>
          </w:tcPr>
          <w:p w14:paraId="4870A6D5" w14:textId="7354DEC8"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76</w:t>
            </w:r>
          </w:p>
        </w:tc>
        <w:tc>
          <w:tcPr>
            <w:tcW w:w="1363" w:type="dxa"/>
            <w:tcBorders>
              <w:top w:val="single" w:sz="4" w:space="0" w:color="auto"/>
            </w:tcBorders>
          </w:tcPr>
          <w:p w14:paraId="24BD25E1" w14:textId="3319648C"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86</w:t>
            </w:r>
          </w:p>
        </w:tc>
        <w:tc>
          <w:tcPr>
            <w:tcW w:w="1229" w:type="dxa"/>
            <w:tcBorders>
              <w:top w:val="single" w:sz="4" w:space="0" w:color="auto"/>
            </w:tcBorders>
          </w:tcPr>
          <w:p w14:paraId="0762DCD1" w14:textId="75489139"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1363" w:type="dxa"/>
            <w:tcBorders>
              <w:top w:val="single" w:sz="4" w:space="0" w:color="auto"/>
            </w:tcBorders>
          </w:tcPr>
          <w:p w14:paraId="76BDFA9D" w14:textId="3F164084"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91</w:t>
            </w:r>
          </w:p>
        </w:tc>
        <w:tc>
          <w:tcPr>
            <w:tcW w:w="1229" w:type="dxa"/>
            <w:tcBorders>
              <w:top w:val="single" w:sz="4" w:space="0" w:color="auto"/>
            </w:tcBorders>
          </w:tcPr>
          <w:p w14:paraId="71445E2E" w14:textId="76E08B08"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46</w:t>
            </w:r>
          </w:p>
        </w:tc>
        <w:tc>
          <w:tcPr>
            <w:tcW w:w="1363" w:type="dxa"/>
            <w:tcBorders>
              <w:top w:val="single" w:sz="4" w:space="0" w:color="auto"/>
            </w:tcBorders>
          </w:tcPr>
          <w:p w14:paraId="66DE025F" w14:textId="59A6F14C"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84</w:t>
            </w:r>
          </w:p>
        </w:tc>
      </w:tr>
      <w:tr w:rsidR="00FA475C" w14:paraId="259F4FB2" w14:textId="77777777" w:rsidTr="00FA475C">
        <w:trPr>
          <w:jc w:val="center"/>
        </w:trPr>
        <w:tc>
          <w:tcPr>
            <w:tcW w:w="1256" w:type="dxa"/>
          </w:tcPr>
          <w:p w14:paraId="4712F3AC" w14:textId="79E5B693"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Fish escape</w:t>
            </w:r>
          </w:p>
        </w:tc>
        <w:tc>
          <w:tcPr>
            <w:tcW w:w="1229" w:type="dxa"/>
          </w:tcPr>
          <w:p w14:paraId="3D1AEA65" w14:textId="7C9A22C1"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363" w:type="dxa"/>
          </w:tcPr>
          <w:p w14:paraId="4C9F0785" w14:textId="664771AF"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4.5</w:t>
            </w:r>
          </w:p>
        </w:tc>
        <w:tc>
          <w:tcPr>
            <w:tcW w:w="1229" w:type="dxa"/>
          </w:tcPr>
          <w:p w14:paraId="0BF06990" w14:textId="5DE12150"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210E7089" w14:textId="20C7D2A1"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Pr>
          <w:p w14:paraId="42000C97" w14:textId="2CE838CA"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363" w:type="dxa"/>
          </w:tcPr>
          <w:p w14:paraId="16EFC803" w14:textId="716BF203"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r>
      <w:tr w:rsidR="00FA475C" w14:paraId="130D3FBD" w14:textId="77777777" w:rsidTr="00FA475C">
        <w:trPr>
          <w:jc w:val="center"/>
        </w:trPr>
        <w:tc>
          <w:tcPr>
            <w:tcW w:w="1256" w:type="dxa"/>
          </w:tcPr>
          <w:p w14:paraId="6BC13634" w14:textId="6B5D65DB"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Introduced predators</w:t>
            </w:r>
          </w:p>
        </w:tc>
        <w:tc>
          <w:tcPr>
            <w:tcW w:w="1229" w:type="dxa"/>
          </w:tcPr>
          <w:p w14:paraId="6E496139" w14:textId="79196709"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363" w:type="dxa"/>
          </w:tcPr>
          <w:p w14:paraId="1023BD1F" w14:textId="368B8026"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5.7</w:t>
            </w:r>
          </w:p>
        </w:tc>
        <w:tc>
          <w:tcPr>
            <w:tcW w:w="1229" w:type="dxa"/>
          </w:tcPr>
          <w:p w14:paraId="461B1A04" w14:textId="20BFF877"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18C1D76F" w14:textId="7FABABB8"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Pr>
          <w:p w14:paraId="5F7277D7" w14:textId="77E79E69"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363" w:type="dxa"/>
          </w:tcPr>
          <w:p w14:paraId="456C6DFD" w14:textId="0EE04A79"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7.3</w:t>
            </w:r>
          </w:p>
        </w:tc>
      </w:tr>
      <w:tr w:rsidR="00FA475C" w14:paraId="2062E327" w14:textId="77777777" w:rsidTr="00FA475C">
        <w:trPr>
          <w:jc w:val="center"/>
        </w:trPr>
        <w:tc>
          <w:tcPr>
            <w:tcW w:w="1256" w:type="dxa"/>
          </w:tcPr>
          <w:p w14:paraId="7E52FE90" w14:textId="609579FF"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Outbreak of diseases</w:t>
            </w:r>
          </w:p>
        </w:tc>
        <w:tc>
          <w:tcPr>
            <w:tcW w:w="1229" w:type="dxa"/>
          </w:tcPr>
          <w:p w14:paraId="50FCD066" w14:textId="6176143C"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363" w:type="dxa"/>
          </w:tcPr>
          <w:p w14:paraId="0DD3BD16" w14:textId="370A5EEE"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3.4</w:t>
            </w:r>
          </w:p>
        </w:tc>
        <w:tc>
          <w:tcPr>
            <w:tcW w:w="1229" w:type="dxa"/>
          </w:tcPr>
          <w:p w14:paraId="0F09BB47" w14:textId="23E898FE"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036254CF" w14:textId="2D421B85"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Pr>
          <w:p w14:paraId="6E5C3DA6" w14:textId="5C268F96"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363" w:type="dxa"/>
          </w:tcPr>
          <w:p w14:paraId="63B5E8D6" w14:textId="58EEDFA2"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3.6</w:t>
            </w:r>
          </w:p>
        </w:tc>
      </w:tr>
      <w:tr w:rsidR="00FA475C" w14:paraId="348E341C" w14:textId="77777777" w:rsidTr="0098119E">
        <w:trPr>
          <w:jc w:val="center"/>
        </w:trPr>
        <w:tc>
          <w:tcPr>
            <w:tcW w:w="1256" w:type="dxa"/>
            <w:tcBorders>
              <w:bottom w:val="single" w:sz="4" w:space="0" w:color="auto"/>
            </w:tcBorders>
          </w:tcPr>
          <w:p w14:paraId="0CB11E85" w14:textId="41DD81CE"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Total</w:t>
            </w:r>
          </w:p>
        </w:tc>
        <w:tc>
          <w:tcPr>
            <w:tcW w:w="1229" w:type="dxa"/>
            <w:tcBorders>
              <w:bottom w:val="single" w:sz="4" w:space="0" w:color="auto"/>
            </w:tcBorders>
          </w:tcPr>
          <w:p w14:paraId="01EC9582" w14:textId="74FE8556"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363" w:type="dxa"/>
            <w:tcBorders>
              <w:bottom w:val="single" w:sz="4" w:space="0" w:color="auto"/>
            </w:tcBorders>
          </w:tcPr>
          <w:p w14:paraId="6C3050C0" w14:textId="32FA4055"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9" w:type="dxa"/>
            <w:tcBorders>
              <w:bottom w:val="single" w:sz="4" w:space="0" w:color="auto"/>
            </w:tcBorders>
          </w:tcPr>
          <w:p w14:paraId="1496BC42" w14:textId="465A6F31"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Borders>
              <w:bottom w:val="single" w:sz="4" w:space="0" w:color="auto"/>
            </w:tcBorders>
          </w:tcPr>
          <w:p w14:paraId="75C0E6BF" w14:textId="3FEC7953"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229" w:type="dxa"/>
            <w:tcBorders>
              <w:bottom w:val="single" w:sz="4" w:space="0" w:color="auto"/>
            </w:tcBorders>
          </w:tcPr>
          <w:p w14:paraId="04612520" w14:textId="05EE600A"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1363" w:type="dxa"/>
            <w:tcBorders>
              <w:bottom w:val="single" w:sz="4" w:space="0" w:color="auto"/>
            </w:tcBorders>
          </w:tcPr>
          <w:p w14:paraId="1DD9FA4B" w14:textId="14B5F1B5" w:rsidR="00FA475C" w:rsidRDefault="00FA475C"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41B87741" w14:textId="090422EE" w:rsidR="00FA475C" w:rsidRPr="00617327" w:rsidRDefault="00617327" w:rsidP="00617327">
      <w:pPr>
        <w:pStyle w:val="Caption"/>
        <w:rPr>
          <w:rFonts w:ascii="Times New Roman" w:hAnsi="Times New Roman" w:cs="Times New Roman"/>
          <w:i w:val="0"/>
          <w:iCs w:val="0"/>
          <w:color w:val="auto"/>
          <w:sz w:val="24"/>
          <w:szCs w:val="24"/>
        </w:rPr>
      </w:pPr>
      <w:bookmarkStart w:id="218" w:name="_Toc146617072"/>
      <w:bookmarkStart w:id="219" w:name="_Toc146696527"/>
      <w:bookmarkStart w:id="220" w:name="_Toc146699020"/>
      <w:r w:rsidRPr="00617327">
        <w:rPr>
          <w:rFonts w:ascii="Times New Roman" w:hAnsi="Times New Roman" w:cs="Times New Roman"/>
          <w:i w:val="0"/>
          <w:iCs w:val="0"/>
          <w:color w:val="auto"/>
          <w:sz w:val="24"/>
          <w:szCs w:val="24"/>
        </w:rPr>
        <w:t xml:space="preserve">Table </w:t>
      </w:r>
      <w:r w:rsidRPr="00617327">
        <w:rPr>
          <w:rFonts w:ascii="Times New Roman" w:hAnsi="Times New Roman" w:cs="Times New Roman"/>
          <w:i w:val="0"/>
          <w:iCs w:val="0"/>
          <w:color w:val="auto"/>
          <w:sz w:val="24"/>
          <w:szCs w:val="24"/>
        </w:rPr>
        <w:fldChar w:fldCharType="begin"/>
      </w:r>
      <w:r w:rsidRPr="00617327">
        <w:rPr>
          <w:rFonts w:ascii="Times New Roman" w:hAnsi="Times New Roman" w:cs="Times New Roman"/>
          <w:i w:val="0"/>
          <w:iCs w:val="0"/>
          <w:color w:val="auto"/>
          <w:sz w:val="24"/>
          <w:szCs w:val="24"/>
        </w:rPr>
        <w:instrText xml:space="preserve"> SEQ Table \* ARABIC </w:instrText>
      </w:r>
      <w:r w:rsidRPr="00617327">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17</w:t>
      </w:r>
      <w:r w:rsidRPr="00617327">
        <w:rPr>
          <w:rFonts w:ascii="Times New Roman" w:hAnsi="Times New Roman" w:cs="Times New Roman"/>
          <w:i w:val="0"/>
          <w:iCs w:val="0"/>
          <w:color w:val="auto"/>
          <w:sz w:val="24"/>
          <w:szCs w:val="24"/>
        </w:rPr>
        <w:fldChar w:fldCharType="end"/>
      </w:r>
      <w:r w:rsidRPr="00617327">
        <w:rPr>
          <w:rFonts w:ascii="Times New Roman" w:hAnsi="Times New Roman" w:cs="Times New Roman"/>
          <w:i w:val="0"/>
          <w:iCs w:val="0"/>
          <w:color w:val="auto"/>
          <w:sz w:val="24"/>
          <w:szCs w:val="24"/>
        </w:rPr>
        <w:t>.Effect of floods</w:t>
      </w:r>
      <w:bookmarkEnd w:id="218"/>
      <w:bookmarkEnd w:id="219"/>
      <w:bookmarkEnd w:id="220"/>
    </w:p>
    <w:p w14:paraId="5156C37E" w14:textId="230412B8" w:rsidR="008C66D4" w:rsidRDefault="0032496B" w:rsidP="00D074C8">
      <w:pPr>
        <w:pStyle w:val="Heading2"/>
        <w:spacing w:line="360" w:lineRule="auto"/>
        <w:rPr>
          <w:rFonts w:ascii="Times New Roman" w:hAnsi="Times New Roman" w:cs="Times New Roman"/>
          <w:b/>
          <w:bCs/>
          <w:sz w:val="24"/>
          <w:szCs w:val="24"/>
        </w:rPr>
      </w:pPr>
      <w:bookmarkStart w:id="221" w:name="_Toc146698972"/>
      <w:r w:rsidRPr="0032496B">
        <w:rPr>
          <w:rFonts w:ascii="Times New Roman" w:hAnsi="Times New Roman" w:cs="Times New Roman"/>
          <w:b/>
          <w:bCs/>
          <w:sz w:val="24"/>
          <w:szCs w:val="24"/>
        </w:rPr>
        <w:t>4.8.0 Pond management practices</w:t>
      </w:r>
      <w:bookmarkEnd w:id="221"/>
      <w:r w:rsidRPr="0032496B">
        <w:rPr>
          <w:rFonts w:ascii="Times New Roman" w:hAnsi="Times New Roman" w:cs="Times New Roman"/>
          <w:b/>
          <w:bCs/>
          <w:sz w:val="24"/>
          <w:szCs w:val="24"/>
        </w:rPr>
        <w:t xml:space="preserve"> </w:t>
      </w:r>
    </w:p>
    <w:p w14:paraId="5312B651" w14:textId="19611BC3" w:rsidR="0032496B" w:rsidRPr="00617327" w:rsidRDefault="00FD1BD3" w:rsidP="00D074C8">
      <w:pPr>
        <w:pStyle w:val="Heading3"/>
        <w:spacing w:line="360" w:lineRule="auto"/>
        <w:rPr>
          <w:rFonts w:ascii="Times New Roman" w:hAnsi="Times New Roman" w:cs="Times New Roman"/>
          <w:b/>
          <w:bCs/>
          <w:color w:val="auto"/>
        </w:rPr>
      </w:pPr>
      <w:bookmarkStart w:id="222" w:name="_Toc146698973"/>
      <w:r w:rsidRPr="00617327">
        <w:rPr>
          <w:rFonts w:ascii="Times New Roman" w:hAnsi="Times New Roman" w:cs="Times New Roman"/>
          <w:b/>
          <w:bCs/>
          <w:color w:val="auto"/>
        </w:rPr>
        <w:t xml:space="preserve">4.8.1 </w:t>
      </w:r>
      <w:bookmarkStart w:id="223" w:name="_Hlk141797016"/>
      <w:r w:rsidRPr="00617327">
        <w:rPr>
          <w:rFonts w:ascii="Times New Roman" w:hAnsi="Times New Roman" w:cs="Times New Roman"/>
          <w:b/>
          <w:bCs/>
          <w:color w:val="auto"/>
        </w:rPr>
        <w:t>Draining ponds harvesting</w:t>
      </w:r>
      <w:bookmarkEnd w:id="222"/>
      <w:bookmarkEnd w:id="223"/>
    </w:p>
    <w:p w14:paraId="7363B772" w14:textId="5622BAC5" w:rsidR="00A60DD7" w:rsidRPr="00617327" w:rsidRDefault="00FD1BD3" w:rsidP="00617327">
      <w:pPr>
        <w:spacing w:line="360" w:lineRule="auto"/>
        <w:jc w:val="both"/>
        <w:rPr>
          <w:rFonts w:ascii="Times New Roman" w:hAnsi="Times New Roman" w:cs="Times New Roman"/>
          <w:sz w:val="24"/>
          <w:szCs w:val="24"/>
        </w:rPr>
      </w:pPr>
      <w:r w:rsidRPr="00B20955">
        <w:rPr>
          <w:rFonts w:ascii="Times New Roman" w:hAnsi="Times New Roman" w:cs="Times New Roman"/>
          <w:sz w:val="24"/>
          <w:szCs w:val="24"/>
        </w:rPr>
        <w:t xml:space="preserve">Most of farmers were able to drain their pond with ease during harvesting in both </w:t>
      </w:r>
      <w:proofErr w:type="spellStart"/>
      <w:r w:rsidRPr="00B20955">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F840ED">
        <w:rPr>
          <w:rFonts w:ascii="Times New Roman" w:hAnsi="Times New Roman" w:cs="Times New Roman"/>
          <w:iCs/>
          <w:sz w:val="24"/>
          <w:szCs w:val="24"/>
        </w:rPr>
        <w:t xml:space="preserve"> </w:t>
      </w:r>
      <w:r w:rsidRPr="00B20955">
        <w:rPr>
          <w:rFonts w:ascii="Times New Roman" w:hAnsi="Times New Roman" w:cs="Times New Roman"/>
          <w:sz w:val="24"/>
          <w:szCs w:val="24"/>
        </w:rPr>
        <w:t xml:space="preserve">and Kericho counties, 26/33 In </w:t>
      </w:r>
      <w:proofErr w:type="spellStart"/>
      <w:r w:rsidRPr="00B20955">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F840ED">
        <w:rPr>
          <w:rFonts w:ascii="Times New Roman" w:hAnsi="Times New Roman" w:cs="Times New Roman"/>
          <w:iCs/>
          <w:sz w:val="24"/>
          <w:szCs w:val="24"/>
        </w:rPr>
        <w:t xml:space="preserve"> </w:t>
      </w:r>
      <w:r w:rsidRPr="00B20955">
        <w:rPr>
          <w:rFonts w:ascii="Times New Roman" w:hAnsi="Times New Roman" w:cs="Times New Roman"/>
          <w:sz w:val="24"/>
          <w:szCs w:val="24"/>
        </w:rPr>
        <w:t xml:space="preserve">(79%) and 54/55 (98%) in Kericho. However, 7/33(21%) of farmers in </w:t>
      </w:r>
      <w:proofErr w:type="spellStart"/>
      <w:r w:rsidRPr="00B20955">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F840ED">
        <w:rPr>
          <w:rFonts w:ascii="Times New Roman" w:hAnsi="Times New Roman" w:cs="Times New Roman"/>
          <w:iCs/>
          <w:sz w:val="24"/>
          <w:szCs w:val="24"/>
        </w:rPr>
        <w:t xml:space="preserve"> </w:t>
      </w:r>
      <w:r w:rsidRPr="00B20955">
        <w:rPr>
          <w:rFonts w:ascii="Times New Roman" w:hAnsi="Times New Roman" w:cs="Times New Roman"/>
          <w:sz w:val="24"/>
          <w:szCs w:val="24"/>
        </w:rPr>
        <w:t>and 1/55 (1.8%) farmer in Kericho had difficulties in draining their ponds.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710"/>
        <w:gridCol w:w="1890"/>
        <w:gridCol w:w="1530"/>
        <w:gridCol w:w="1890"/>
      </w:tblGrid>
      <w:tr w:rsidR="00A60DD7" w14:paraId="5F0C31B6" w14:textId="77777777" w:rsidTr="001E15B3">
        <w:trPr>
          <w:jc w:val="center"/>
        </w:trPr>
        <w:tc>
          <w:tcPr>
            <w:tcW w:w="1525" w:type="dxa"/>
            <w:tcBorders>
              <w:top w:val="single" w:sz="4" w:space="0" w:color="auto"/>
            </w:tcBorders>
          </w:tcPr>
          <w:p w14:paraId="37CAB13D" w14:textId="46D6BCA1" w:rsidR="00A60DD7" w:rsidRDefault="00A60DD7"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Draining pond</w:t>
            </w:r>
          </w:p>
        </w:tc>
        <w:tc>
          <w:tcPr>
            <w:tcW w:w="3600" w:type="dxa"/>
            <w:gridSpan w:val="2"/>
            <w:tcBorders>
              <w:top w:val="single" w:sz="4" w:space="0" w:color="auto"/>
            </w:tcBorders>
          </w:tcPr>
          <w:p w14:paraId="385C32F4" w14:textId="1D37AE31" w:rsidR="00A60DD7" w:rsidRDefault="00A60DD7" w:rsidP="00D074C8">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p>
        </w:tc>
        <w:tc>
          <w:tcPr>
            <w:tcW w:w="3420" w:type="dxa"/>
            <w:gridSpan w:val="2"/>
            <w:tcBorders>
              <w:top w:val="single" w:sz="4" w:space="0" w:color="auto"/>
            </w:tcBorders>
          </w:tcPr>
          <w:p w14:paraId="7201FA02" w14:textId="18BEF5D1" w:rsidR="00A60DD7" w:rsidRDefault="00A60DD7"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Kericho</w:t>
            </w:r>
          </w:p>
        </w:tc>
      </w:tr>
      <w:tr w:rsidR="00B20955" w14:paraId="35F2AEBA" w14:textId="77777777" w:rsidTr="001E15B3">
        <w:trPr>
          <w:jc w:val="center"/>
        </w:trPr>
        <w:tc>
          <w:tcPr>
            <w:tcW w:w="1525" w:type="dxa"/>
            <w:tcBorders>
              <w:bottom w:val="single" w:sz="4" w:space="0" w:color="auto"/>
            </w:tcBorders>
          </w:tcPr>
          <w:p w14:paraId="71DC0083" w14:textId="77777777" w:rsidR="00B20955" w:rsidRDefault="00B20955" w:rsidP="00D074C8">
            <w:pPr>
              <w:spacing w:line="360" w:lineRule="auto"/>
              <w:jc w:val="center"/>
              <w:rPr>
                <w:rFonts w:ascii="Times New Roman" w:hAnsi="Times New Roman" w:cs="Times New Roman"/>
                <w:sz w:val="24"/>
                <w:szCs w:val="24"/>
              </w:rPr>
            </w:pPr>
          </w:p>
        </w:tc>
        <w:tc>
          <w:tcPr>
            <w:tcW w:w="1710" w:type="dxa"/>
            <w:tcBorders>
              <w:bottom w:val="single" w:sz="4" w:space="0" w:color="auto"/>
            </w:tcBorders>
          </w:tcPr>
          <w:p w14:paraId="200C82ED" w14:textId="01B2C4FE" w:rsidR="00B20955" w:rsidRDefault="00617327"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Numbers</w:t>
            </w:r>
          </w:p>
        </w:tc>
        <w:tc>
          <w:tcPr>
            <w:tcW w:w="1890" w:type="dxa"/>
            <w:tcBorders>
              <w:bottom w:val="single" w:sz="4" w:space="0" w:color="auto"/>
            </w:tcBorders>
          </w:tcPr>
          <w:p w14:paraId="1B076FC7" w14:textId="2269E2B6" w:rsidR="00B20955" w:rsidRDefault="00A60DD7"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Percentages</w:t>
            </w:r>
          </w:p>
        </w:tc>
        <w:tc>
          <w:tcPr>
            <w:tcW w:w="1530" w:type="dxa"/>
            <w:tcBorders>
              <w:bottom w:val="single" w:sz="4" w:space="0" w:color="auto"/>
            </w:tcBorders>
          </w:tcPr>
          <w:p w14:paraId="0757E92F" w14:textId="7ACC452B" w:rsidR="00B20955" w:rsidRDefault="00617327"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Numbers</w:t>
            </w:r>
          </w:p>
        </w:tc>
        <w:tc>
          <w:tcPr>
            <w:tcW w:w="1890" w:type="dxa"/>
            <w:tcBorders>
              <w:bottom w:val="single" w:sz="4" w:space="0" w:color="auto"/>
            </w:tcBorders>
          </w:tcPr>
          <w:p w14:paraId="529952EA" w14:textId="2ABE6071" w:rsidR="00B20955" w:rsidRDefault="00A60DD7"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Percentages</w:t>
            </w:r>
          </w:p>
        </w:tc>
      </w:tr>
      <w:tr w:rsidR="00B20955" w14:paraId="49B8B223" w14:textId="77777777" w:rsidTr="001E15B3">
        <w:trPr>
          <w:jc w:val="center"/>
        </w:trPr>
        <w:tc>
          <w:tcPr>
            <w:tcW w:w="1525" w:type="dxa"/>
            <w:tcBorders>
              <w:top w:val="single" w:sz="4" w:space="0" w:color="auto"/>
            </w:tcBorders>
          </w:tcPr>
          <w:p w14:paraId="3A25E60B" w14:textId="64F74D51" w:rsidR="00B20955" w:rsidRDefault="00A60DD7"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Able </w:t>
            </w:r>
          </w:p>
        </w:tc>
        <w:tc>
          <w:tcPr>
            <w:tcW w:w="1710" w:type="dxa"/>
            <w:tcBorders>
              <w:top w:val="single" w:sz="4" w:space="0" w:color="auto"/>
            </w:tcBorders>
          </w:tcPr>
          <w:p w14:paraId="5AF710FB" w14:textId="3CA2CE6D" w:rsidR="00B20955" w:rsidRDefault="001E15B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1890" w:type="dxa"/>
            <w:tcBorders>
              <w:top w:val="single" w:sz="4" w:space="0" w:color="auto"/>
            </w:tcBorders>
          </w:tcPr>
          <w:p w14:paraId="535356FB" w14:textId="713DDDAE" w:rsidR="00B20955" w:rsidRDefault="001E15B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79</w:t>
            </w:r>
          </w:p>
        </w:tc>
        <w:tc>
          <w:tcPr>
            <w:tcW w:w="1530" w:type="dxa"/>
            <w:tcBorders>
              <w:top w:val="single" w:sz="4" w:space="0" w:color="auto"/>
            </w:tcBorders>
          </w:tcPr>
          <w:p w14:paraId="3F3CC74E" w14:textId="49F76738" w:rsidR="00B20955" w:rsidRDefault="001E15B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1890" w:type="dxa"/>
            <w:tcBorders>
              <w:top w:val="single" w:sz="4" w:space="0" w:color="auto"/>
            </w:tcBorders>
          </w:tcPr>
          <w:p w14:paraId="19B6D94C" w14:textId="2F74DD47" w:rsidR="00B20955" w:rsidRDefault="001E15B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B20955" w14:paraId="5A676A9D" w14:textId="77777777" w:rsidTr="001E15B3">
        <w:trPr>
          <w:jc w:val="center"/>
        </w:trPr>
        <w:tc>
          <w:tcPr>
            <w:tcW w:w="1525" w:type="dxa"/>
          </w:tcPr>
          <w:p w14:paraId="4D96B3DE" w14:textId="5D89F052" w:rsidR="00B20955" w:rsidRDefault="00A60DD7"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Not able</w:t>
            </w:r>
          </w:p>
        </w:tc>
        <w:tc>
          <w:tcPr>
            <w:tcW w:w="1710" w:type="dxa"/>
          </w:tcPr>
          <w:p w14:paraId="297F2C9B" w14:textId="02A9F380" w:rsidR="00B20955" w:rsidRDefault="001E15B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0EDF11CD" w14:textId="0B2F7117" w:rsidR="00B20955" w:rsidRDefault="001E15B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1530" w:type="dxa"/>
          </w:tcPr>
          <w:p w14:paraId="1EBA90A2" w14:textId="3D21CD22" w:rsidR="00B20955" w:rsidRDefault="001E15B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764B624D" w14:textId="06EC9521" w:rsidR="00B20955" w:rsidRDefault="001E15B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B20955" w14:paraId="494E2ACE" w14:textId="77777777" w:rsidTr="001E15B3">
        <w:trPr>
          <w:jc w:val="center"/>
        </w:trPr>
        <w:tc>
          <w:tcPr>
            <w:tcW w:w="1525" w:type="dxa"/>
            <w:tcBorders>
              <w:bottom w:val="single" w:sz="4" w:space="0" w:color="auto"/>
            </w:tcBorders>
          </w:tcPr>
          <w:p w14:paraId="4C71DF81" w14:textId="1CED1B23" w:rsidR="00B20955" w:rsidRPr="00A60DD7" w:rsidRDefault="00A60DD7" w:rsidP="00D074C8">
            <w:pPr>
              <w:spacing w:line="360" w:lineRule="auto"/>
              <w:jc w:val="center"/>
              <w:rPr>
                <w:rFonts w:ascii="Times New Roman" w:hAnsi="Times New Roman" w:cs="Times New Roman"/>
                <w:b/>
                <w:bCs/>
                <w:sz w:val="24"/>
                <w:szCs w:val="24"/>
              </w:rPr>
            </w:pPr>
            <w:r w:rsidRPr="00A60DD7">
              <w:rPr>
                <w:rFonts w:ascii="Times New Roman" w:hAnsi="Times New Roman" w:cs="Times New Roman"/>
                <w:b/>
                <w:bCs/>
                <w:sz w:val="24"/>
                <w:szCs w:val="24"/>
              </w:rPr>
              <w:t>Total</w:t>
            </w:r>
          </w:p>
        </w:tc>
        <w:tc>
          <w:tcPr>
            <w:tcW w:w="1710" w:type="dxa"/>
            <w:tcBorders>
              <w:bottom w:val="single" w:sz="4" w:space="0" w:color="auto"/>
            </w:tcBorders>
          </w:tcPr>
          <w:p w14:paraId="479822DE" w14:textId="28BA004B" w:rsidR="00B20955" w:rsidRDefault="001E15B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1890" w:type="dxa"/>
            <w:tcBorders>
              <w:bottom w:val="single" w:sz="4" w:space="0" w:color="auto"/>
            </w:tcBorders>
          </w:tcPr>
          <w:p w14:paraId="327E71AC" w14:textId="22CC7210" w:rsidR="00B20955" w:rsidRDefault="001E15B3" w:rsidP="00D074C8">
            <w:pPr>
              <w:spacing w:line="360" w:lineRule="auto"/>
              <w:rPr>
                <w:rFonts w:ascii="Times New Roman" w:hAnsi="Times New Roman" w:cs="Times New Roman"/>
                <w:sz w:val="24"/>
                <w:szCs w:val="24"/>
              </w:rPr>
            </w:pPr>
            <w:r>
              <w:rPr>
                <w:rFonts w:ascii="Times New Roman" w:hAnsi="Times New Roman" w:cs="Times New Roman"/>
                <w:sz w:val="24"/>
                <w:szCs w:val="24"/>
              </w:rPr>
              <w:t xml:space="preserve">           100</w:t>
            </w:r>
          </w:p>
        </w:tc>
        <w:tc>
          <w:tcPr>
            <w:tcW w:w="1530" w:type="dxa"/>
            <w:tcBorders>
              <w:bottom w:val="single" w:sz="4" w:space="0" w:color="auto"/>
            </w:tcBorders>
          </w:tcPr>
          <w:p w14:paraId="37DB90DA" w14:textId="01230B95" w:rsidR="00B20955" w:rsidRDefault="001E15B3" w:rsidP="00D074C8">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890" w:type="dxa"/>
            <w:tcBorders>
              <w:bottom w:val="single" w:sz="4" w:space="0" w:color="auto"/>
            </w:tcBorders>
          </w:tcPr>
          <w:p w14:paraId="7D50CBF7" w14:textId="77777777" w:rsidR="00B20955" w:rsidRDefault="00B20955" w:rsidP="00D074C8">
            <w:pPr>
              <w:spacing w:line="360" w:lineRule="auto"/>
              <w:jc w:val="center"/>
              <w:rPr>
                <w:rFonts w:ascii="Times New Roman" w:hAnsi="Times New Roman" w:cs="Times New Roman"/>
                <w:sz w:val="24"/>
                <w:szCs w:val="24"/>
              </w:rPr>
            </w:pPr>
          </w:p>
        </w:tc>
      </w:tr>
    </w:tbl>
    <w:p w14:paraId="44CE3E40" w14:textId="14DCEA0A" w:rsidR="00B20955" w:rsidRPr="00617327" w:rsidRDefault="00617327" w:rsidP="00617327">
      <w:pPr>
        <w:pStyle w:val="Caption"/>
        <w:rPr>
          <w:rFonts w:ascii="Times New Roman" w:hAnsi="Times New Roman" w:cs="Times New Roman"/>
          <w:i w:val="0"/>
          <w:iCs w:val="0"/>
          <w:color w:val="auto"/>
          <w:sz w:val="24"/>
          <w:szCs w:val="24"/>
        </w:rPr>
      </w:pPr>
      <w:bookmarkStart w:id="224" w:name="_Toc146617073"/>
      <w:bookmarkStart w:id="225" w:name="_Toc146696528"/>
      <w:bookmarkStart w:id="226" w:name="_Toc146699021"/>
      <w:r w:rsidRPr="00617327">
        <w:rPr>
          <w:rFonts w:ascii="Times New Roman" w:hAnsi="Times New Roman" w:cs="Times New Roman"/>
          <w:i w:val="0"/>
          <w:iCs w:val="0"/>
          <w:color w:val="auto"/>
          <w:sz w:val="24"/>
          <w:szCs w:val="24"/>
        </w:rPr>
        <w:t xml:space="preserve">Table </w:t>
      </w:r>
      <w:r w:rsidRPr="00617327">
        <w:rPr>
          <w:rFonts w:ascii="Times New Roman" w:hAnsi="Times New Roman" w:cs="Times New Roman"/>
          <w:i w:val="0"/>
          <w:iCs w:val="0"/>
          <w:color w:val="auto"/>
          <w:sz w:val="24"/>
          <w:szCs w:val="24"/>
        </w:rPr>
        <w:fldChar w:fldCharType="begin"/>
      </w:r>
      <w:r w:rsidRPr="00617327">
        <w:rPr>
          <w:rFonts w:ascii="Times New Roman" w:hAnsi="Times New Roman" w:cs="Times New Roman"/>
          <w:i w:val="0"/>
          <w:iCs w:val="0"/>
          <w:color w:val="auto"/>
          <w:sz w:val="24"/>
          <w:szCs w:val="24"/>
        </w:rPr>
        <w:instrText xml:space="preserve"> SEQ Table \* ARABIC </w:instrText>
      </w:r>
      <w:r w:rsidRPr="00617327">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18</w:t>
      </w:r>
      <w:r w:rsidRPr="00617327">
        <w:rPr>
          <w:rFonts w:ascii="Times New Roman" w:hAnsi="Times New Roman" w:cs="Times New Roman"/>
          <w:i w:val="0"/>
          <w:iCs w:val="0"/>
          <w:color w:val="auto"/>
          <w:sz w:val="24"/>
          <w:szCs w:val="24"/>
        </w:rPr>
        <w:fldChar w:fldCharType="end"/>
      </w:r>
      <w:r w:rsidRPr="00617327">
        <w:rPr>
          <w:rFonts w:ascii="Times New Roman" w:hAnsi="Times New Roman" w:cs="Times New Roman"/>
          <w:i w:val="0"/>
          <w:iCs w:val="0"/>
          <w:color w:val="auto"/>
          <w:sz w:val="24"/>
          <w:szCs w:val="24"/>
        </w:rPr>
        <w:t>.Draining ponds harvesting</w:t>
      </w:r>
      <w:bookmarkEnd w:id="224"/>
      <w:bookmarkEnd w:id="225"/>
      <w:bookmarkEnd w:id="226"/>
    </w:p>
    <w:p w14:paraId="3C36A853" w14:textId="366E20C3" w:rsidR="00FD1BD3" w:rsidRPr="00617327" w:rsidRDefault="001E15B3" w:rsidP="00D074C8">
      <w:pPr>
        <w:pStyle w:val="Heading3"/>
        <w:spacing w:line="360" w:lineRule="auto"/>
        <w:rPr>
          <w:rFonts w:ascii="Times New Roman" w:hAnsi="Times New Roman" w:cs="Times New Roman"/>
          <w:b/>
          <w:bCs/>
          <w:color w:val="auto"/>
        </w:rPr>
      </w:pPr>
      <w:bookmarkStart w:id="227" w:name="_Toc146698974"/>
      <w:r w:rsidRPr="00617327">
        <w:rPr>
          <w:rFonts w:ascii="Times New Roman" w:hAnsi="Times New Roman" w:cs="Times New Roman"/>
          <w:b/>
          <w:bCs/>
          <w:color w:val="auto"/>
        </w:rPr>
        <w:t xml:space="preserve">4.8.2 </w:t>
      </w:r>
      <w:bookmarkStart w:id="228" w:name="_Hlk141799187"/>
      <w:r w:rsidRPr="00617327">
        <w:rPr>
          <w:rFonts w:ascii="Times New Roman" w:hAnsi="Times New Roman" w:cs="Times New Roman"/>
          <w:b/>
          <w:bCs/>
          <w:color w:val="auto"/>
        </w:rPr>
        <w:t>Drying and cleaning ponds before ponds before restocking</w:t>
      </w:r>
      <w:bookmarkEnd w:id="227"/>
    </w:p>
    <w:bookmarkEnd w:id="228"/>
    <w:p w14:paraId="4101A859" w14:textId="6F918967" w:rsidR="00131772" w:rsidRDefault="00335C01" w:rsidP="001C6940">
      <w:pPr>
        <w:spacing w:line="360" w:lineRule="auto"/>
        <w:jc w:val="both"/>
      </w:pPr>
      <w:r w:rsidRPr="00131772">
        <w:rPr>
          <w:rFonts w:ascii="Times New Roman" w:hAnsi="Times New Roman" w:cs="Times New Roman"/>
          <w:sz w:val="24"/>
          <w:szCs w:val="24"/>
        </w:rPr>
        <w:t xml:space="preserve">33/88(38%) of the farmers were cleaning and drying their ponds frequently before restocking. With Kericho having 21/55 (38%) of farmers and </w:t>
      </w:r>
      <w:proofErr w:type="spellStart"/>
      <w:r w:rsidRPr="00131772">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F840ED">
        <w:rPr>
          <w:rFonts w:ascii="Times New Roman" w:hAnsi="Times New Roman" w:cs="Times New Roman"/>
          <w:iCs/>
          <w:sz w:val="24"/>
          <w:szCs w:val="24"/>
        </w:rPr>
        <w:t xml:space="preserve"> </w:t>
      </w:r>
      <w:r w:rsidRPr="00131772">
        <w:rPr>
          <w:rFonts w:ascii="Times New Roman" w:hAnsi="Times New Roman" w:cs="Times New Roman"/>
          <w:sz w:val="24"/>
          <w:szCs w:val="24"/>
        </w:rPr>
        <w:t xml:space="preserve">having 12/33 (36%) of their farmers. A good number of farmers 24/88 (27%) were cleaning and drying their ponds but not frequent before restocking. These was witnessed in Kericho were 15/55 (27%) of their farmers were drying and cleaning the ponds before stocking but not </w:t>
      </w:r>
      <w:r w:rsidR="00173910" w:rsidRPr="00131772">
        <w:rPr>
          <w:rFonts w:ascii="Times New Roman" w:hAnsi="Times New Roman" w:cs="Times New Roman"/>
          <w:sz w:val="24"/>
          <w:szCs w:val="24"/>
        </w:rPr>
        <w:t>frequent.</w:t>
      </w:r>
      <w:r w:rsidR="00173910">
        <w:rPr>
          <w:rFonts w:ascii="Times New Roman" w:hAnsi="Times New Roman" w:cs="Times New Roman"/>
          <w:sz w:val="24"/>
          <w:szCs w:val="24"/>
        </w:rPr>
        <w:t xml:space="preserve"> </w:t>
      </w:r>
      <w:r w:rsidR="00173910" w:rsidRPr="00131772">
        <w:rPr>
          <w:rFonts w:ascii="Times New Roman" w:hAnsi="Times New Roman" w:cs="Times New Roman"/>
          <w:sz w:val="24"/>
          <w:szCs w:val="24"/>
        </w:rPr>
        <w:t>In</w:t>
      </w:r>
      <w:r w:rsidRPr="00131772">
        <w:rPr>
          <w:rFonts w:ascii="Times New Roman" w:hAnsi="Times New Roman" w:cs="Times New Roman"/>
          <w:sz w:val="24"/>
          <w:szCs w:val="24"/>
        </w:rPr>
        <w:t xml:space="preserve"> </w:t>
      </w:r>
      <w:proofErr w:type="spellStart"/>
      <w:r w:rsidRPr="00131772">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F840ED">
        <w:rPr>
          <w:rFonts w:ascii="Times New Roman" w:hAnsi="Times New Roman" w:cs="Times New Roman"/>
          <w:iCs/>
          <w:sz w:val="24"/>
          <w:szCs w:val="24"/>
        </w:rPr>
        <w:t xml:space="preserve"> </w:t>
      </w:r>
      <w:r w:rsidRPr="00131772">
        <w:rPr>
          <w:rFonts w:ascii="Times New Roman" w:hAnsi="Times New Roman" w:cs="Times New Roman"/>
          <w:sz w:val="24"/>
          <w:szCs w:val="24"/>
        </w:rPr>
        <w:t>9/33 (27%) of farmers were also doing the same. A farmer (1/88) has never dried or cleaned ponds before restocking. Another farmer only dried and cleaned pond during first stocking.</w:t>
      </w:r>
      <w:r w:rsidR="00131772" w:rsidRPr="00131772">
        <w:rPr>
          <w:rFonts w:ascii="Times New Roman" w:hAnsi="Times New Roman" w:cs="Times New Roman"/>
          <w:sz w:val="24"/>
          <w:szCs w:val="24"/>
        </w:rPr>
        <w:t xml:space="preserve"> A good number of farmers 29/88 (33%) </w:t>
      </w:r>
      <w:r w:rsidR="00131772" w:rsidRPr="00131772">
        <w:rPr>
          <w:rFonts w:ascii="Times New Roman" w:hAnsi="Times New Roman" w:cs="Times New Roman"/>
          <w:sz w:val="24"/>
          <w:szCs w:val="24"/>
        </w:rPr>
        <w:lastRenderedPageBreak/>
        <w:t xml:space="preserve">rarely dry and clean their ponds before restocking. 10/33(30%) were in </w:t>
      </w:r>
      <w:proofErr w:type="spellStart"/>
      <w:r w:rsidR="00131772" w:rsidRPr="00131772">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00131772" w:rsidRPr="00F840ED">
        <w:rPr>
          <w:rFonts w:ascii="Times New Roman" w:hAnsi="Times New Roman" w:cs="Times New Roman"/>
          <w:iCs/>
          <w:sz w:val="24"/>
          <w:szCs w:val="24"/>
        </w:rPr>
        <w:t xml:space="preserve"> </w:t>
      </w:r>
      <w:r w:rsidR="00131772" w:rsidRPr="00131772">
        <w:rPr>
          <w:rFonts w:ascii="Times New Roman" w:hAnsi="Times New Roman" w:cs="Times New Roman"/>
          <w:sz w:val="24"/>
          <w:szCs w:val="24"/>
        </w:rPr>
        <w:t>and 19/55 (35%) were in Kericho.</w:t>
      </w:r>
      <w:r w:rsidR="00131772" w:rsidRPr="00131772">
        <w:t xml:space="preserve"> </w:t>
      </w:r>
    </w:p>
    <w:p w14:paraId="01598DE1" w14:textId="1074359D" w:rsidR="001E15B3" w:rsidRPr="00795895" w:rsidRDefault="001E15B3" w:rsidP="00D074C8">
      <w:pPr>
        <w:pStyle w:val="Caption"/>
        <w:keepNext/>
        <w:spacing w:line="360" w:lineRule="auto"/>
        <w:rPr>
          <w:rFonts w:ascii="Times New Roman" w:hAnsi="Times New Roman" w:cs="Times New Roman"/>
          <w:b/>
          <w:bCs/>
          <w:i w:val="0"/>
          <w:iCs w:val="0"/>
          <w:sz w:val="24"/>
          <w:szCs w:val="24"/>
        </w:rPr>
      </w:pPr>
    </w:p>
    <w:tbl>
      <w:tblPr>
        <w:tblStyle w:val="TableGrid"/>
        <w:tblW w:w="94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1"/>
        <w:gridCol w:w="1229"/>
        <w:gridCol w:w="1363"/>
        <w:gridCol w:w="1229"/>
        <w:gridCol w:w="1363"/>
        <w:gridCol w:w="1229"/>
        <w:gridCol w:w="1363"/>
      </w:tblGrid>
      <w:tr w:rsidR="00131772" w14:paraId="3F1A8E0B" w14:textId="77777777" w:rsidTr="00795895">
        <w:trPr>
          <w:jc w:val="center"/>
        </w:trPr>
        <w:tc>
          <w:tcPr>
            <w:tcW w:w="1671" w:type="dxa"/>
            <w:tcBorders>
              <w:top w:val="single" w:sz="4" w:space="0" w:color="auto"/>
            </w:tcBorders>
          </w:tcPr>
          <w:p w14:paraId="5803D90F" w14:textId="3231DFD4" w:rsidR="00131772" w:rsidRPr="00795895" w:rsidRDefault="00131772" w:rsidP="00D074C8">
            <w:pPr>
              <w:spacing w:line="360" w:lineRule="auto"/>
              <w:rPr>
                <w:rFonts w:ascii="Times New Roman" w:hAnsi="Times New Roman" w:cs="Times New Roman"/>
                <w:b/>
                <w:bCs/>
                <w:sz w:val="24"/>
                <w:szCs w:val="24"/>
              </w:rPr>
            </w:pPr>
            <w:r w:rsidRPr="00795895">
              <w:rPr>
                <w:rFonts w:ascii="Times New Roman" w:hAnsi="Times New Roman" w:cs="Times New Roman"/>
                <w:b/>
                <w:bCs/>
                <w:sz w:val="24"/>
                <w:szCs w:val="24"/>
              </w:rPr>
              <w:t>Drying and cleaning ponds before restocking</w:t>
            </w:r>
          </w:p>
        </w:tc>
        <w:tc>
          <w:tcPr>
            <w:tcW w:w="1229" w:type="dxa"/>
            <w:tcBorders>
              <w:top w:val="single" w:sz="4" w:space="0" w:color="auto"/>
            </w:tcBorders>
          </w:tcPr>
          <w:p w14:paraId="26AAF8DB" w14:textId="5F1AE8E9" w:rsidR="00131772" w:rsidRPr="00795895" w:rsidRDefault="00131772" w:rsidP="00D074C8">
            <w:pPr>
              <w:spacing w:line="360" w:lineRule="auto"/>
              <w:rPr>
                <w:rFonts w:ascii="Times New Roman" w:hAnsi="Times New Roman" w:cs="Times New Roman"/>
                <w:b/>
                <w:bCs/>
                <w:sz w:val="24"/>
                <w:szCs w:val="24"/>
              </w:rPr>
            </w:pPr>
            <w:r w:rsidRPr="00795895">
              <w:rPr>
                <w:rFonts w:ascii="Times New Roman" w:hAnsi="Times New Roman" w:cs="Times New Roman"/>
                <w:b/>
                <w:bCs/>
                <w:sz w:val="24"/>
                <w:szCs w:val="24"/>
              </w:rPr>
              <w:t>Overall study</w:t>
            </w:r>
          </w:p>
        </w:tc>
        <w:tc>
          <w:tcPr>
            <w:tcW w:w="1363" w:type="dxa"/>
            <w:tcBorders>
              <w:top w:val="single" w:sz="4" w:space="0" w:color="auto"/>
            </w:tcBorders>
          </w:tcPr>
          <w:p w14:paraId="2316A4C6" w14:textId="77777777" w:rsidR="00131772" w:rsidRPr="00795895" w:rsidRDefault="00131772" w:rsidP="00D074C8">
            <w:pPr>
              <w:spacing w:line="360" w:lineRule="auto"/>
              <w:rPr>
                <w:rFonts w:ascii="Times New Roman" w:hAnsi="Times New Roman" w:cs="Times New Roman"/>
                <w:b/>
                <w:bCs/>
                <w:sz w:val="24"/>
                <w:szCs w:val="24"/>
              </w:rPr>
            </w:pPr>
          </w:p>
        </w:tc>
        <w:tc>
          <w:tcPr>
            <w:tcW w:w="1229" w:type="dxa"/>
            <w:tcBorders>
              <w:top w:val="single" w:sz="4" w:space="0" w:color="auto"/>
            </w:tcBorders>
          </w:tcPr>
          <w:p w14:paraId="0819AC53" w14:textId="6E7C6A85" w:rsidR="00131772" w:rsidRPr="00795895" w:rsidRDefault="00131772" w:rsidP="00D074C8">
            <w:pPr>
              <w:spacing w:line="360" w:lineRule="auto"/>
              <w:rPr>
                <w:rFonts w:ascii="Times New Roman" w:hAnsi="Times New Roman" w:cs="Times New Roman"/>
                <w:b/>
                <w:bCs/>
                <w:sz w:val="24"/>
                <w:szCs w:val="24"/>
              </w:rPr>
            </w:pPr>
            <w:proofErr w:type="spellStart"/>
            <w:r w:rsidRPr="00795895">
              <w:rPr>
                <w:rFonts w:ascii="Times New Roman" w:hAnsi="Times New Roman" w:cs="Times New Roman"/>
                <w:b/>
                <w:bCs/>
                <w:sz w:val="24"/>
                <w:szCs w:val="24"/>
              </w:rPr>
              <w:t>Bom</w:t>
            </w:r>
            <w:r w:rsidR="00CC7066" w:rsidRPr="00F840ED">
              <w:rPr>
                <w:rFonts w:ascii="Times New Roman" w:hAnsi="Times New Roman" w:cs="Times New Roman"/>
                <w:b/>
                <w:bCs/>
                <w:iCs/>
                <w:sz w:val="24"/>
                <w:szCs w:val="24"/>
              </w:rPr>
              <w:t>et</w:t>
            </w:r>
            <w:proofErr w:type="spellEnd"/>
          </w:p>
        </w:tc>
        <w:tc>
          <w:tcPr>
            <w:tcW w:w="1363" w:type="dxa"/>
            <w:tcBorders>
              <w:top w:val="single" w:sz="4" w:space="0" w:color="auto"/>
            </w:tcBorders>
          </w:tcPr>
          <w:p w14:paraId="5BF4998F" w14:textId="77777777" w:rsidR="00131772" w:rsidRPr="00795895" w:rsidRDefault="00131772" w:rsidP="00D074C8">
            <w:pPr>
              <w:spacing w:line="360" w:lineRule="auto"/>
              <w:rPr>
                <w:rFonts w:ascii="Times New Roman" w:hAnsi="Times New Roman" w:cs="Times New Roman"/>
                <w:b/>
                <w:bCs/>
                <w:sz w:val="24"/>
                <w:szCs w:val="24"/>
              </w:rPr>
            </w:pPr>
          </w:p>
        </w:tc>
        <w:tc>
          <w:tcPr>
            <w:tcW w:w="1229" w:type="dxa"/>
            <w:tcBorders>
              <w:top w:val="single" w:sz="4" w:space="0" w:color="auto"/>
            </w:tcBorders>
          </w:tcPr>
          <w:p w14:paraId="51B3DFA2" w14:textId="27B0B544" w:rsidR="00131772" w:rsidRPr="00795895" w:rsidRDefault="00131772" w:rsidP="00D074C8">
            <w:pPr>
              <w:spacing w:line="360" w:lineRule="auto"/>
              <w:rPr>
                <w:rFonts w:ascii="Times New Roman" w:hAnsi="Times New Roman" w:cs="Times New Roman"/>
                <w:b/>
                <w:bCs/>
                <w:sz w:val="24"/>
                <w:szCs w:val="24"/>
              </w:rPr>
            </w:pPr>
            <w:r w:rsidRPr="00795895">
              <w:rPr>
                <w:rFonts w:ascii="Times New Roman" w:hAnsi="Times New Roman" w:cs="Times New Roman"/>
                <w:b/>
                <w:bCs/>
                <w:sz w:val="24"/>
                <w:szCs w:val="24"/>
              </w:rPr>
              <w:t>Kericho</w:t>
            </w:r>
          </w:p>
        </w:tc>
        <w:tc>
          <w:tcPr>
            <w:tcW w:w="1363" w:type="dxa"/>
            <w:tcBorders>
              <w:top w:val="single" w:sz="4" w:space="0" w:color="auto"/>
            </w:tcBorders>
          </w:tcPr>
          <w:p w14:paraId="7C973E23" w14:textId="77777777" w:rsidR="00131772" w:rsidRPr="00795895" w:rsidRDefault="00131772" w:rsidP="00D074C8">
            <w:pPr>
              <w:spacing w:line="360" w:lineRule="auto"/>
              <w:jc w:val="center"/>
              <w:rPr>
                <w:rFonts w:ascii="Times New Roman" w:hAnsi="Times New Roman" w:cs="Times New Roman"/>
                <w:b/>
                <w:bCs/>
                <w:sz w:val="24"/>
                <w:szCs w:val="24"/>
              </w:rPr>
            </w:pPr>
          </w:p>
        </w:tc>
      </w:tr>
      <w:tr w:rsidR="00131772" w14:paraId="2EEA963D" w14:textId="77777777" w:rsidTr="00795895">
        <w:trPr>
          <w:jc w:val="center"/>
        </w:trPr>
        <w:tc>
          <w:tcPr>
            <w:tcW w:w="1671" w:type="dxa"/>
            <w:tcBorders>
              <w:bottom w:val="single" w:sz="4" w:space="0" w:color="auto"/>
            </w:tcBorders>
          </w:tcPr>
          <w:p w14:paraId="78C8226C" w14:textId="77777777" w:rsidR="00131772" w:rsidRDefault="00131772" w:rsidP="00D074C8">
            <w:pPr>
              <w:spacing w:line="360" w:lineRule="auto"/>
              <w:rPr>
                <w:rFonts w:ascii="Times New Roman" w:hAnsi="Times New Roman" w:cs="Times New Roman"/>
                <w:sz w:val="24"/>
                <w:szCs w:val="24"/>
              </w:rPr>
            </w:pPr>
          </w:p>
        </w:tc>
        <w:tc>
          <w:tcPr>
            <w:tcW w:w="1229" w:type="dxa"/>
            <w:tcBorders>
              <w:bottom w:val="single" w:sz="4" w:space="0" w:color="auto"/>
            </w:tcBorders>
          </w:tcPr>
          <w:p w14:paraId="30DD6EB0" w14:textId="7BBD3BCF" w:rsidR="00131772" w:rsidRDefault="00242795"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672D23A5" w14:textId="7CB28099" w:rsidR="00131772" w:rsidRDefault="00131772"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39EC2DAE" w14:textId="34ABFF26" w:rsidR="00131772" w:rsidRDefault="00242795"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34A13A96" w14:textId="157CD406" w:rsidR="00131772" w:rsidRDefault="00131772"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229" w:type="dxa"/>
            <w:tcBorders>
              <w:bottom w:val="single" w:sz="4" w:space="0" w:color="auto"/>
            </w:tcBorders>
          </w:tcPr>
          <w:p w14:paraId="2851662F" w14:textId="367F918C" w:rsidR="00131772" w:rsidRDefault="00242795"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55C9DCCF" w14:textId="6126A9F0"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r>
      <w:tr w:rsidR="00131772" w14:paraId="3FBAB1F7" w14:textId="77777777" w:rsidTr="00795895">
        <w:trPr>
          <w:jc w:val="center"/>
        </w:trPr>
        <w:tc>
          <w:tcPr>
            <w:tcW w:w="1671" w:type="dxa"/>
            <w:tcBorders>
              <w:top w:val="single" w:sz="4" w:space="0" w:color="auto"/>
            </w:tcBorders>
          </w:tcPr>
          <w:p w14:paraId="78927387" w14:textId="2B18ADAF"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First stocking</w:t>
            </w:r>
          </w:p>
        </w:tc>
        <w:tc>
          <w:tcPr>
            <w:tcW w:w="1229" w:type="dxa"/>
            <w:tcBorders>
              <w:top w:val="single" w:sz="4" w:space="0" w:color="auto"/>
            </w:tcBorders>
          </w:tcPr>
          <w:p w14:paraId="25670C4A" w14:textId="6CCBE67E"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Borders>
              <w:top w:val="single" w:sz="4" w:space="0" w:color="auto"/>
            </w:tcBorders>
          </w:tcPr>
          <w:p w14:paraId="0065EFC0" w14:textId="15AFC987"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Borders>
              <w:top w:val="single" w:sz="4" w:space="0" w:color="auto"/>
            </w:tcBorders>
          </w:tcPr>
          <w:p w14:paraId="7D4F2B4D" w14:textId="13D2EAFB"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Borders>
              <w:top w:val="single" w:sz="4" w:space="0" w:color="auto"/>
            </w:tcBorders>
          </w:tcPr>
          <w:p w14:paraId="613D208E" w14:textId="1D8D55BC"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Borders>
              <w:top w:val="single" w:sz="4" w:space="0" w:color="auto"/>
            </w:tcBorders>
          </w:tcPr>
          <w:p w14:paraId="0116E3E5" w14:textId="521EC9C3"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Borders>
              <w:top w:val="single" w:sz="4" w:space="0" w:color="auto"/>
            </w:tcBorders>
          </w:tcPr>
          <w:p w14:paraId="663188C7" w14:textId="022F2E16"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131772" w14:paraId="380F46A2" w14:textId="77777777" w:rsidTr="00795895">
        <w:trPr>
          <w:jc w:val="center"/>
        </w:trPr>
        <w:tc>
          <w:tcPr>
            <w:tcW w:w="1671" w:type="dxa"/>
          </w:tcPr>
          <w:p w14:paraId="784A1E6E" w14:textId="0C7DCA8E"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Never</w:t>
            </w:r>
          </w:p>
        </w:tc>
        <w:tc>
          <w:tcPr>
            <w:tcW w:w="1229" w:type="dxa"/>
          </w:tcPr>
          <w:p w14:paraId="4E7E49A9" w14:textId="50D054AB"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05052E53" w14:textId="35C07634"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229" w:type="dxa"/>
          </w:tcPr>
          <w:p w14:paraId="5DDCC138" w14:textId="33837F6F"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78ED5F9A" w14:textId="56BC974B"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229" w:type="dxa"/>
          </w:tcPr>
          <w:p w14:paraId="4579841E" w14:textId="1C050D83"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61CE3F66" w14:textId="08E41856"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131772" w14:paraId="1BEE1BC3" w14:textId="77777777" w:rsidTr="00795895">
        <w:trPr>
          <w:jc w:val="center"/>
        </w:trPr>
        <w:tc>
          <w:tcPr>
            <w:tcW w:w="1671" w:type="dxa"/>
          </w:tcPr>
          <w:p w14:paraId="3D157B36" w14:textId="439F68AF"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Rarely/Never</w:t>
            </w:r>
          </w:p>
        </w:tc>
        <w:tc>
          <w:tcPr>
            <w:tcW w:w="1229" w:type="dxa"/>
          </w:tcPr>
          <w:p w14:paraId="7C248F98" w14:textId="2575DEA8"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29</w:t>
            </w:r>
          </w:p>
        </w:tc>
        <w:tc>
          <w:tcPr>
            <w:tcW w:w="1363" w:type="dxa"/>
          </w:tcPr>
          <w:p w14:paraId="42E4B9A7" w14:textId="28E44BC5"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229" w:type="dxa"/>
          </w:tcPr>
          <w:p w14:paraId="21A5B747" w14:textId="5BE313DD"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363" w:type="dxa"/>
          </w:tcPr>
          <w:p w14:paraId="6D74D869" w14:textId="55EE5C12"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1229" w:type="dxa"/>
          </w:tcPr>
          <w:p w14:paraId="369F2822" w14:textId="5886A5C6"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19</w:t>
            </w:r>
          </w:p>
        </w:tc>
        <w:tc>
          <w:tcPr>
            <w:tcW w:w="1363" w:type="dxa"/>
          </w:tcPr>
          <w:p w14:paraId="12D38116" w14:textId="50C03442"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35</w:t>
            </w:r>
          </w:p>
        </w:tc>
      </w:tr>
      <w:tr w:rsidR="00131772" w14:paraId="66C60032" w14:textId="77777777" w:rsidTr="00795895">
        <w:trPr>
          <w:jc w:val="center"/>
        </w:trPr>
        <w:tc>
          <w:tcPr>
            <w:tcW w:w="1671" w:type="dxa"/>
          </w:tcPr>
          <w:p w14:paraId="18ABD565" w14:textId="0A1D077A"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Yes, som</w:t>
            </w:r>
            <w:r w:rsidR="00CC7066" w:rsidRPr="00F840ED">
              <w:rPr>
                <w:rFonts w:ascii="Times New Roman" w:hAnsi="Times New Roman" w:cs="Times New Roman"/>
                <w:iCs/>
                <w:sz w:val="24"/>
                <w:szCs w:val="24"/>
              </w:rPr>
              <w:t>et</w:t>
            </w:r>
            <w:r>
              <w:rPr>
                <w:rFonts w:ascii="Times New Roman" w:hAnsi="Times New Roman" w:cs="Times New Roman"/>
                <w:sz w:val="24"/>
                <w:szCs w:val="24"/>
              </w:rPr>
              <w:t>imes</w:t>
            </w:r>
          </w:p>
        </w:tc>
        <w:tc>
          <w:tcPr>
            <w:tcW w:w="1229" w:type="dxa"/>
          </w:tcPr>
          <w:p w14:paraId="13263718" w14:textId="0A24BEF4"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24</w:t>
            </w:r>
          </w:p>
        </w:tc>
        <w:tc>
          <w:tcPr>
            <w:tcW w:w="1363" w:type="dxa"/>
          </w:tcPr>
          <w:p w14:paraId="024F76C1" w14:textId="2567AFFC"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27</w:t>
            </w:r>
          </w:p>
        </w:tc>
        <w:tc>
          <w:tcPr>
            <w:tcW w:w="1229" w:type="dxa"/>
          </w:tcPr>
          <w:p w14:paraId="3C1C5E6C" w14:textId="15D72A3F"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1363" w:type="dxa"/>
          </w:tcPr>
          <w:p w14:paraId="275F32BF" w14:textId="10D1B693"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27</w:t>
            </w:r>
          </w:p>
        </w:tc>
        <w:tc>
          <w:tcPr>
            <w:tcW w:w="1229" w:type="dxa"/>
          </w:tcPr>
          <w:p w14:paraId="0A2A973E" w14:textId="6FD88822"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15</w:t>
            </w:r>
          </w:p>
        </w:tc>
        <w:tc>
          <w:tcPr>
            <w:tcW w:w="1363" w:type="dxa"/>
          </w:tcPr>
          <w:p w14:paraId="1EF8CE70" w14:textId="433CF587"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27</w:t>
            </w:r>
          </w:p>
        </w:tc>
      </w:tr>
      <w:tr w:rsidR="00131772" w14:paraId="67426CE0" w14:textId="77777777" w:rsidTr="00795895">
        <w:trPr>
          <w:jc w:val="center"/>
        </w:trPr>
        <w:tc>
          <w:tcPr>
            <w:tcW w:w="1671" w:type="dxa"/>
          </w:tcPr>
          <w:p w14:paraId="55026378" w14:textId="2718253C"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Yes, often</w:t>
            </w:r>
          </w:p>
        </w:tc>
        <w:tc>
          <w:tcPr>
            <w:tcW w:w="1229" w:type="dxa"/>
          </w:tcPr>
          <w:p w14:paraId="57AED340" w14:textId="4EC8F7F5"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Pr>
          <w:p w14:paraId="29FC4B70" w14:textId="5BAAA404"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38</w:t>
            </w:r>
          </w:p>
        </w:tc>
        <w:tc>
          <w:tcPr>
            <w:tcW w:w="1229" w:type="dxa"/>
          </w:tcPr>
          <w:p w14:paraId="68EB243A" w14:textId="426B6842"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363" w:type="dxa"/>
          </w:tcPr>
          <w:p w14:paraId="1FD9A714" w14:textId="17C32584"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36</w:t>
            </w:r>
          </w:p>
        </w:tc>
        <w:tc>
          <w:tcPr>
            <w:tcW w:w="1229" w:type="dxa"/>
          </w:tcPr>
          <w:p w14:paraId="7BEB7437" w14:textId="1D534E08"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21</w:t>
            </w:r>
          </w:p>
        </w:tc>
        <w:tc>
          <w:tcPr>
            <w:tcW w:w="1363" w:type="dxa"/>
          </w:tcPr>
          <w:p w14:paraId="12D66CE7" w14:textId="3BF922DB" w:rsidR="00131772" w:rsidRDefault="00795895" w:rsidP="00D074C8">
            <w:pPr>
              <w:spacing w:line="360" w:lineRule="auto"/>
              <w:rPr>
                <w:rFonts w:ascii="Times New Roman" w:hAnsi="Times New Roman" w:cs="Times New Roman"/>
                <w:sz w:val="24"/>
                <w:szCs w:val="24"/>
              </w:rPr>
            </w:pPr>
            <w:r>
              <w:rPr>
                <w:rFonts w:ascii="Times New Roman" w:hAnsi="Times New Roman" w:cs="Times New Roman"/>
                <w:sz w:val="24"/>
                <w:szCs w:val="24"/>
              </w:rPr>
              <w:t>38</w:t>
            </w:r>
          </w:p>
        </w:tc>
      </w:tr>
      <w:tr w:rsidR="00131772" w:rsidRPr="00795895" w14:paraId="260EA2B0" w14:textId="77777777" w:rsidTr="00795895">
        <w:trPr>
          <w:jc w:val="center"/>
        </w:trPr>
        <w:tc>
          <w:tcPr>
            <w:tcW w:w="1671" w:type="dxa"/>
            <w:tcBorders>
              <w:bottom w:val="single" w:sz="4" w:space="0" w:color="auto"/>
            </w:tcBorders>
          </w:tcPr>
          <w:p w14:paraId="7A57AABB" w14:textId="33C5C07B" w:rsidR="00131772" w:rsidRPr="00795895" w:rsidRDefault="00795895" w:rsidP="00D074C8">
            <w:pPr>
              <w:spacing w:line="360" w:lineRule="auto"/>
              <w:rPr>
                <w:rFonts w:ascii="Times New Roman" w:hAnsi="Times New Roman" w:cs="Times New Roman"/>
                <w:b/>
                <w:bCs/>
                <w:sz w:val="24"/>
                <w:szCs w:val="24"/>
              </w:rPr>
            </w:pPr>
            <w:r w:rsidRPr="00795895">
              <w:rPr>
                <w:rFonts w:ascii="Times New Roman" w:hAnsi="Times New Roman" w:cs="Times New Roman"/>
                <w:b/>
                <w:bCs/>
                <w:sz w:val="24"/>
                <w:szCs w:val="24"/>
              </w:rPr>
              <w:t>Total</w:t>
            </w:r>
          </w:p>
        </w:tc>
        <w:tc>
          <w:tcPr>
            <w:tcW w:w="1229" w:type="dxa"/>
            <w:tcBorders>
              <w:bottom w:val="single" w:sz="4" w:space="0" w:color="auto"/>
            </w:tcBorders>
          </w:tcPr>
          <w:p w14:paraId="103DD494" w14:textId="7B43BB9D" w:rsidR="00131772" w:rsidRPr="00795895" w:rsidRDefault="00795895" w:rsidP="00D074C8">
            <w:pPr>
              <w:spacing w:line="360" w:lineRule="auto"/>
              <w:rPr>
                <w:rFonts w:ascii="Times New Roman" w:hAnsi="Times New Roman" w:cs="Times New Roman"/>
                <w:b/>
                <w:bCs/>
                <w:sz w:val="24"/>
                <w:szCs w:val="24"/>
              </w:rPr>
            </w:pPr>
            <w:r w:rsidRPr="00795895">
              <w:rPr>
                <w:rFonts w:ascii="Times New Roman" w:hAnsi="Times New Roman" w:cs="Times New Roman"/>
                <w:b/>
                <w:bCs/>
                <w:sz w:val="24"/>
                <w:szCs w:val="24"/>
              </w:rPr>
              <w:t>88</w:t>
            </w:r>
          </w:p>
        </w:tc>
        <w:tc>
          <w:tcPr>
            <w:tcW w:w="1363" w:type="dxa"/>
            <w:tcBorders>
              <w:bottom w:val="single" w:sz="4" w:space="0" w:color="auto"/>
            </w:tcBorders>
          </w:tcPr>
          <w:p w14:paraId="094196E9" w14:textId="55FB9AE4" w:rsidR="00131772" w:rsidRPr="00795895" w:rsidRDefault="00795895" w:rsidP="00D074C8">
            <w:pPr>
              <w:spacing w:line="360" w:lineRule="auto"/>
              <w:rPr>
                <w:rFonts w:ascii="Times New Roman" w:hAnsi="Times New Roman" w:cs="Times New Roman"/>
                <w:b/>
                <w:bCs/>
                <w:sz w:val="24"/>
                <w:szCs w:val="24"/>
              </w:rPr>
            </w:pPr>
            <w:r w:rsidRPr="00795895">
              <w:rPr>
                <w:rFonts w:ascii="Times New Roman" w:hAnsi="Times New Roman" w:cs="Times New Roman"/>
                <w:b/>
                <w:bCs/>
                <w:sz w:val="24"/>
                <w:szCs w:val="24"/>
              </w:rPr>
              <w:t>100</w:t>
            </w:r>
          </w:p>
        </w:tc>
        <w:tc>
          <w:tcPr>
            <w:tcW w:w="1229" w:type="dxa"/>
            <w:tcBorders>
              <w:bottom w:val="single" w:sz="4" w:space="0" w:color="auto"/>
            </w:tcBorders>
          </w:tcPr>
          <w:p w14:paraId="2F10E2FF" w14:textId="2318C15E" w:rsidR="00131772" w:rsidRPr="00795895" w:rsidRDefault="00795895" w:rsidP="00D074C8">
            <w:pPr>
              <w:spacing w:line="360" w:lineRule="auto"/>
              <w:rPr>
                <w:rFonts w:ascii="Times New Roman" w:hAnsi="Times New Roman" w:cs="Times New Roman"/>
                <w:b/>
                <w:bCs/>
                <w:sz w:val="24"/>
                <w:szCs w:val="24"/>
              </w:rPr>
            </w:pPr>
            <w:r w:rsidRPr="00795895">
              <w:rPr>
                <w:rFonts w:ascii="Times New Roman" w:hAnsi="Times New Roman" w:cs="Times New Roman"/>
                <w:b/>
                <w:bCs/>
                <w:sz w:val="24"/>
                <w:szCs w:val="24"/>
              </w:rPr>
              <w:t>33</w:t>
            </w:r>
          </w:p>
        </w:tc>
        <w:tc>
          <w:tcPr>
            <w:tcW w:w="1363" w:type="dxa"/>
            <w:tcBorders>
              <w:bottom w:val="single" w:sz="4" w:space="0" w:color="auto"/>
            </w:tcBorders>
          </w:tcPr>
          <w:p w14:paraId="35E11113" w14:textId="060B82C7" w:rsidR="00131772" w:rsidRPr="00795895" w:rsidRDefault="00795895" w:rsidP="00D074C8">
            <w:pPr>
              <w:spacing w:line="360" w:lineRule="auto"/>
              <w:rPr>
                <w:rFonts w:ascii="Times New Roman" w:hAnsi="Times New Roman" w:cs="Times New Roman"/>
                <w:b/>
                <w:bCs/>
                <w:sz w:val="24"/>
                <w:szCs w:val="24"/>
              </w:rPr>
            </w:pPr>
            <w:r w:rsidRPr="00795895">
              <w:rPr>
                <w:rFonts w:ascii="Times New Roman" w:hAnsi="Times New Roman" w:cs="Times New Roman"/>
                <w:b/>
                <w:bCs/>
                <w:sz w:val="24"/>
                <w:szCs w:val="24"/>
              </w:rPr>
              <w:t>100</w:t>
            </w:r>
          </w:p>
        </w:tc>
        <w:tc>
          <w:tcPr>
            <w:tcW w:w="1229" w:type="dxa"/>
            <w:tcBorders>
              <w:bottom w:val="single" w:sz="4" w:space="0" w:color="auto"/>
            </w:tcBorders>
          </w:tcPr>
          <w:p w14:paraId="1658E7D6" w14:textId="044F8666" w:rsidR="00131772" w:rsidRPr="00795895" w:rsidRDefault="00795895" w:rsidP="00D074C8">
            <w:pPr>
              <w:spacing w:line="360" w:lineRule="auto"/>
              <w:rPr>
                <w:rFonts w:ascii="Times New Roman" w:hAnsi="Times New Roman" w:cs="Times New Roman"/>
                <w:b/>
                <w:bCs/>
                <w:sz w:val="24"/>
                <w:szCs w:val="24"/>
              </w:rPr>
            </w:pPr>
            <w:r w:rsidRPr="00795895">
              <w:rPr>
                <w:rFonts w:ascii="Times New Roman" w:hAnsi="Times New Roman" w:cs="Times New Roman"/>
                <w:b/>
                <w:bCs/>
                <w:sz w:val="24"/>
                <w:szCs w:val="24"/>
              </w:rPr>
              <w:t>55</w:t>
            </w:r>
          </w:p>
        </w:tc>
        <w:tc>
          <w:tcPr>
            <w:tcW w:w="1363" w:type="dxa"/>
            <w:tcBorders>
              <w:bottom w:val="single" w:sz="4" w:space="0" w:color="auto"/>
            </w:tcBorders>
          </w:tcPr>
          <w:p w14:paraId="6BC2BFBA" w14:textId="79802933" w:rsidR="00131772" w:rsidRPr="00795895" w:rsidRDefault="00795895" w:rsidP="00D074C8">
            <w:pPr>
              <w:spacing w:line="360" w:lineRule="auto"/>
              <w:rPr>
                <w:rFonts w:ascii="Times New Roman" w:hAnsi="Times New Roman" w:cs="Times New Roman"/>
                <w:b/>
                <w:bCs/>
                <w:sz w:val="24"/>
                <w:szCs w:val="24"/>
              </w:rPr>
            </w:pPr>
            <w:r w:rsidRPr="00795895">
              <w:rPr>
                <w:rFonts w:ascii="Times New Roman" w:hAnsi="Times New Roman" w:cs="Times New Roman"/>
                <w:b/>
                <w:bCs/>
                <w:sz w:val="24"/>
                <w:szCs w:val="24"/>
              </w:rPr>
              <w:t>100</w:t>
            </w:r>
          </w:p>
        </w:tc>
      </w:tr>
    </w:tbl>
    <w:p w14:paraId="037B7ED6" w14:textId="0EB6B556" w:rsidR="00131772" w:rsidRPr="00242795" w:rsidRDefault="00242795" w:rsidP="00242795">
      <w:pPr>
        <w:pStyle w:val="Caption"/>
        <w:rPr>
          <w:rFonts w:ascii="Times New Roman" w:hAnsi="Times New Roman" w:cs="Times New Roman"/>
          <w:i w:val="0"/>
          <w:iCs w:val="0"/>
          <w:color w:val="auto"/>
          <w:sz w:val="24"/>
          <w:szCs w:val="24"/>
        </w:rPr>
      </w:pPr>
      <w:bookmarkStart w:id="229" w:name="_Toc146617074"/>
      <w:bookmarkStart w:id="230" w:name="_Toc146696529"/>
      <w:bookmarkStart w:id="231" w:name="_Toc146699022"/>
      <w:r w:rsidRPr="00242795">
        <w:rPr>
          <w:rFonts w:ascii="Times New Roman" w:hAnsi="Times New Roman" w:cs="Times New Roman"/>
          <w:i w:val="0"/>
          <w:iCs w:val="0"/>
          <w:color w:val="auto"/>
          <w:sz w:val="24"/>
          <w:szCs w:val="24"/>
        </w:rPr>
        <w:t xml:space="preserve">Table </w:t>
      </w:r>
      <w:r w:rsidRPr="00242795">
        <w:rPr>
          <w:rFonts w:ascii="Times New Roman" w:hAnsi="Times New Roman" w:cs="Times New Roman"/>
          <w:i w:val="0"/>
          <w:iCs w:val="0"/>
          <w:color w:val="auto"/>
          <w:sz w:val="24"/>
          <w:szCs w:val="24"/>
        </w:rPr>
        <w:fldChar w:fldCharType="begin"/>
      </w:r>
      <w:r w:rsidRPr="00242795">
        <w:rPr>
          <w:rFonts w:ascii="Times New Roman" w:hAnsi="Times New Roman" w:cs="Times New Roman"/>
          <w:i w:val="0"/>
          <w:iCs w:val="0"/>
          <w:color w:val="auto"/>
          <w:sz w:val="24"/>
          <w:szCs w:val="24"/>
        </w:rPr>
        <w:instrText xml:space="preserve"> SEQ Table \* ARABIC </w:instrText>
      </w:r>
      <w:r w:rsidRPr="00242795">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19</w:t>
      </w:r>
      <w:r w:rsidRPr="00242795">
        <w:rPr>
          <w:rFonts w:ascii="Times New Roman" w:hAnsi="Times New Roman" w:cs="Times New Roman"/>
          <w:i w:val="0"/>
          <w:iCs w:val="0"/>
          <w:color w:val="auto"/>
          <w:sz w:val="24"/>
          <w:szCs w:val="24"/>
        </w:rPr>
        <w:fldChar w:fldCharType="end"/>
      </w:r>
      <w:r w:rsidRPr="00242795">
        <w:rPr>
          <w:rFonts w:ascii="Times New Roman" w:hAnsi="Times New Roman" w:cs="Times New Roman"/>
          <w:i w:val="0"/>
          <w:iCs w:val="0"/>
          <w:color w:val="auto"/>
          <w:sz w:val="24"/>
          <w:szCs w:val="24"/>
        </w:rPr>
        <w:t>.Drying and cleaning ponds before ponds before restocking</w:t>
      </w:r>
      <w:bookmarkEnd w:id="229"/>
      <w:bookmarkEnd w:id="230"/>
      <w:bookmarkEnd w:id="231"/>
    </w:p>
    <w:p w14:paraId="54EE729D" w14:textId="5A13391D" w:rsidR="00131772" w:rsidRPr="00242795" w:rsidRDefault="0039609B" w:rsidP="00D074C8">
      <w:pPr>
        <w:pStyle w:val="Heading3"/>
        <w:spacing w:line="360" w:lineRule="auto"/>
        <w:rPr>
          <w:rFonts w:ascii="Times New Roman" w:hAnsi="Times New Roman" w:cs="Times New Roman"/>
          <w:b/>
          <w:bCs/>
          <w:color w:val="auto"/>
        </w:rPr>
      </w:pPr>
      <w:bookmarkStart w:id="232" w:name="_Toc146698975"/>
      <w:r w:rsidRPr="00242795">
        <w:rPr>
          <w:rFonts w:ascii="Times New Roman" w:hAnsi="Times New Roman" w:cs="Times New Roman"/>
          <w:b/>
          <w:bCs/>
          <w:color w:val="auto"/>
        </w:rPr>
        <w:t xml:space="preserve">4.8.4 </w:t>
      </w:r>
      <w:bookmarkStart w:id="233" w:name="_Hlk141801060"/>
      <w:r w:rsidRPr="00242795">
        <w:rPr>
          <w:rFonts w:ascii="Times New Roman" w:hAnsi="Times New Roman" w:cs="Times New Roman"/>
          <w:b/>
          <w:bCs/>
          <w:color w:val="auto"/>
        </w:rPr>
        <w:t>Removing Pond bottom after harvesting</w:t>
      </w:r>
      <w:bookmarkEnd w:id="232"/>
      <w:bookmarkEnd w:id="233"/>
    </w:p>
    <w:p w14:paraId="24DDC848" w14:textId="76701CE1" w:rsidR="00131772" w:rsidRPr="009A5954" w:rsidRDefault="0039609B" w:rsidP="009A5954">
      <w:pPr>
        <w:spacing w:line="360" w:lineRule="auto"/>
        <w:jc w:val="both"/>
      </w:pPr>
      <w:r>
        <w:rPr>
          <w:rFonts w:ascii="Times New Roman" w:hAnsi="Times New Roman" w:cs="Times New Roman"/>
          <w:sz w:val="24"/>
          <w:szCs w:val="24"/>
        </w:rPr>
        <w:t>A good percentage (34%;30/88)</w:t>
      </w:r>
      <w:r w:rsidR="002A3296">
        <w:rPr>
          <w:rFonts w:ascii="Times New Roman" w:hAnsi="Times New Roman" w:cs="Times New Roman"/>
          <w:sz w:val="24"/>
          <w:szCs w:val="24"/>
        </w:rPr>
        <w:t xml:space="preserve"> </w:t>
      </w:r>
      <w:r>
        <w:rPr>
          <w:rFonts w:ascii="Times New Roman" w:hAnsi="Times New Roman" w:cs="Times New Roman"/>
          <w:sz w:val="24"/>
          <w:szCs w:val="24"/>
        </w:rPr>
        <w:t xml:space="preserve">of farmers do not remove the pond bottom after harvesting.12/33 (36%) were in </w:t>
      </w:r>
      <w:proofErr w:type="spellStart"/>
      <w:r>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Pr>
          <w:rFonts w:ascii="Times New Roman" w:hAnsi="Times New Roman" w:cs="Times New Roman"/>
          <w:sz w:val="24"/>
          <w:szCs w:val="24"/>
        </w:rPr>
        <w:t xml:space="preserve"> and 18/55 (33%) were in Kericho.</w:t>
      </w:r>
      <w:r w:rsidR="00AE7599">
        <w:rPr>
          <w:rFonts w:ascii="Times New Roman" w:hAnsi="Times New Roman" w:cs="Times New Roman"/>
          <w:sz w:val="24"/>
          <w:szCs w:val="24"/>
        </w:rPr>
        <w:t xml:space="preserve"> </w:t>
      </w:r>
      <w:r>
        <w:rPr>
          <w:rFonts w:ascii="Times New Roman" w:hAnsi="Times New Roman" w:cs="Times New Roman"/>
          <w:sz w:val="24"/>
          <w:szCs w:val="24"/>
        </w:rPr>
        <w:t xml:space="preserve">One farmer from </w:t>
      </w:r>
      <w:proofErr w:type="spellStart"/>
      <w:r>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Pr>
          <w:rFonts w:ascii="Times New Roman" w:hAnsi="Times New Roman" w:cs="Times New Roman"/>
          <w:sz w:val="24"/>
          <w:szCs w:val="24"/>
        </w:rPr>
        <w:t xml:space="preserve"> had intent of removing pond bottom after harvesting. 32% (28/88) of farmers were removing pond bottom routinely after harvesting the fish. 9/33(27%) were from </w:t>
      </w:r>
      <w:proofErr w:type="spellStart"/>
      <w:r>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Pr>
          <w:rFonts w:ascii="Times New Roman" w:hAnsi="Times New Roman" w:cs="Times New Roman"/>
          <w:sz w:val="24"/>
          <w:szCs w:val="24"/>
        </w:rPr>
        <w:t xml:space="preserve"> and 19/55(35%) were from Kericho.29/88(33%) of the farmers were removing pond bottom but not routinely.</w:t>
      </w:r>
      <w:r w:rsidR="002A3296">
        <w:rPr>
          <w:rFonts w:ascii="Times New Roman" w:hAnsi="Times New Roman" w:cs="Times New Roman"/>
          <w:sz w:val="24"/>
          <w:szCs w:val="24"/>
        </w:rPr>
        <w:t xml:space="preserve"> 11/33(33%) were from </w:t>
      </w:r>
      <w:proofErr w:type="spellStart"/>
      <w:r w:rsidR="002A3296">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002A3296" w:rsidRPr="00F840ED">
        <w:rPr>
          <w:rFonts w:ascii="Times New Roman" w:hAnsi="Times New Roman" w:cs="Times New Roman"/>
          <w:iCs/>
          <w:sz w:val="24"/>
          <w:szCs w:val="24"/>
        </w:rPr>
        <w:t xml:space="preserve"> </w:t>
      </w:r>
      <w:r w:rsidR="002A3296">
        <w:rPr>
          <w:rFonts w:ascii="Times New Roman" w:hAnsi="Times New Roman" w:cs="Times New Roman"/>
          <w:sz w:val="24"/>
          <w:szCs w:val="24"/>
        </w:rPr>
        <w:t>and 18/55 (33%) were from Kericho.</w:t>
      </w:r>
      <w:r w:rsidR="002A3296" w:rsidRPr="002A329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4"/>
        <w:gridCol w:w="1315"/>
        <w:gridCol w:w="1363"/>
        <w:gridCol w:w="1316"/>
        <w:gridCol w:w="1363"/>
        <w:gridCol w:w="1316"/>
        <w:gridCol w:w="1363"/>
      </w:tblGrid>
      <w:tr w:rsidR="002A3296" w14:paraId="07684F3A" w14:textId="77777777" w:rsidTr="00126F51">
        <w:tc>
          <w:tcPr>
            <w:tcW w:w="1314" w:type="dxa"/>
            <w:tcBorders>
              <w:top w:val="single" w:sz="4" w:space="0" w:color="auto"/>
            </w:tcBorders>
          </w:tcPr>
          <w:p w14:paraId="4B33A6C9" w14:textId="4E3345DA" w:rsidR="002A3296" w:rsidRPr="007F7008" w:rsidRDefault="002A3296" w:rsidP="00D074C8">
            <w:pPr>
              <w:spacing w:line="360" w:lineRule="auto"/>
              <w:rPr>
                <w:rFonts w:ascii="Times New Roman" w:hAnsi="Times New Roman" w:cs="Times New Roman"/>
                <w:b/>
                <w:bCs/>
                <w:sz w:val="24"/>
                <w:szCs w:val="24"/>
              </w:rPr>
            </w:pPr>
            <w:r w:rsidRPr="007F7008">
              <w:rPr>
                <w:rFonts w:ascii="Times New Roman" w:hAnsi="Times New Roman" w:cs="Times New Roman"/>
                <w:b/>
                <w:bCs/>
                <w:sz w:val="24"/>
                <w:szCs w:val="24"/>
              </w:rPr>
              <w:t>Removing pond bottom</w:t>
            </w:r>
          </w:p>
        </w:tc>
        <w:tc>
          <w:tcPr>
            <w:tcW w:w="2678" w:type="dxa"/>
            <w:gridSpan w:val="2"/>
            <w:tcBorders>
              <w:top w:val="single" w:sz="4" w:space="0" w:color="auto"/>
            </w:tcBorders>
          </w:tcPr>
          <w:p w14:paraId="63B4E092" w14:textId="323FA627" w:rsidR="002A3296" w:rsidRPr="007F7008" w:rsidRDefault="002A3296" w:rsidP="00D074C8">
            <w:pPr>
              <w:spacing w:line="360" w:lineRule="auto"/>
              <w:jc w:val="center"/>
              <w:rPr>
                <w:rFonts w:ascii="Times New Roman" w:hAnsi="Times New Roman" w:cs="Times New Roman"/>
                <w:b/>
                <w:bCs/>
                <w:sz w:val="24"/>
                <w:szCs w:val="24"/>
              </w:rPr>
            </w:pPr>
            <w:r w:rsidRPr="007F7008">
              <w:rPr>
                <w:rFonts w:ascii="Times New Roman" w:hAnsi="Times New Roman" w:cs="Times New Roman"/>
                <w:b/>
                <w:bCs/>
                <w:sz w:val="24"/>
                <w:szCs w:val="24"/>
              </w:rPr>
              <w:t>Overall study</w:t>
            </w:r>
          </w:p>
        </w:tc>
        <w:tc>
          <w:tcPr>
            <w:tcW w:w="2679" w:type="dxa"/>
            <w:gridSpan w:val="2"/>
            <w:tcBorders>
              <w:top w:val="single" w:sz="4" w:space="0" w:color="auto"/>
            </w:tcBorders>
          </w:tcPr>
          <w:p w14:paraId="15C841FE" w14:textId="62270E94" w:rsidR="002A3296" w:rsidRPr="007F7008" w:rsidRDefault="002A3296" w:rsidP="00D074C8">
            <w:pPr>
              <w:spacing w:line="360" w:lineRule="auto"/>
              <w:jc w:val="center"/>
              <w:rPr>
                <w:rFonts w:ascii="Times New Roman" w:hAnsi="Times New Roman" w:cs="Times New Roman"/>
                <w:b/>
                <w:bCs/>
                <w:sz w:val="24"/>
                <w:szCs w:val="24"/>
              </w:rPr>
            </w:pPr>
            <w:proofErr w:type="spellStart"/>
            <w:r w:rsidRPr="007F7008">
              <w:rPr>
                <w:rFonts w:ascii="Times New Roman" w:hAnsi="Times New Roman" w:cs="Times New Roman"/>
                <w:b/>
                <w:bCs/>
                <w:sz w:val="24"/>
                <w:szCs w:val="24"/>
              </w:rPr>
              <w:t>Bom</w:t>
            </w:r>
            <w:r w:rsidR="00CC7066" w:rsidRPr="00F840ED">
              <w:rPr>
                <w:rFonts w:ascii="Times New Roman" w:hAnsi="Times New Roman" w:cs="Times New Roman"/>
                <w:b/>
                <w:bCs/>
                <w:iCs/>
                <w:sz w:val="24"/>
                <w:szCs w:val="24"/>
              </w:rPr>
              <w:t>et</w:t>
            </w:r>
            <w:proofErr w:type="spellEnd"/>
          </w:p>
        </w:tc>
        <w:tc>
          <w:tcPr>
            <w:tcW w:w="2679" w:type="dxa"/>
            <w:gridSpan w:val="2"/>
            <w:tcBorders>
              <w:top w:val="single" w:sz="4" w:space="0" w:color="auto"/>
            </w:tcBorders>
          </w:tcPr>
          <w:p w14:paraId="7873A405" w14:textId="1D6FFA05" w:rsidR="002A3296" w:rsidRPr="007F7008" w:rsidRDefault="002A3296" w:rsidP="00D074C8">
            <w:pPr>
              <w:spacing w:line="360" w:lineRule="auto"/>
              <w:jc w:val="center"/>
              <w:rPr>
                <w:rFonts w:ascii="Times New Roman" w:hAnsi="Times New Roman" w:cs="Times New Roman"/>
                <w:b/>
                <w:bCs/>
                <w:sz w:val="24"/>
                <w:szCs w:val="24"/>
              </w:rPr>
            </w:pPr>
            <w:r w:rsidRPr="007F7008">
              <w:rPr>
                <w:rFonts w:ascii="Times New Roman" w:hAnsi="Times New Roman" w:cs="Times New Roman"/>
                <w:b/>
                <w:bCs/>
                <w:sz w:val="24"/>
                <w:szCs w:val="24"/>
              </w:rPr>
              <w:t>Kericho</w:t>
            </w:r>
          </w:p>
        </w:tc>
      </w:tr>
      <w:tr w:rsidR="002A3296" w14:paraId="03CDC33C" w14:textId="77777777" w:rsidTr="00126F51">
        <w:tc>
          <w:tcPr>
            <w:tcW w:w="1314" w:type="dxa"/>
            <w:tcBorders>
              <w:bottom w:val="single" w:sz="4" w:space="0" w:color="auto"/>
            </w:tcBorders>
          </w:tcPr>
          <w:p w14:paraId="7F38573C" w14:textId="77777777" w:rsidR="002A3296" w:rsidRDefault="002A3296" w:rsidP="00D074C8">
            <w:pPr>
              <w:spacing w:line="360" w:lineRule="auto"/>
              <w:rPr>
                <w:rFonts w:ascii="Times New Roman" w:hAnsi="Times New Roman" w:cs="Times New Roman"/>
                <w:sz w:val="24"/>
                <w:szCs w:val="24"/>
              </w:rPr>
            </w:pPr>
          </w:p>
        </w:tc>
        <w:tc>
          <w:tcPr>
            <w:tcW w:w="1315" w:type="dxa"/>
            <w:tcBorders>
              <w:bottom w:val="single" w:sz="4" w:space="0" w:color="auto"/>
            </w:tcBorders>
          </w:tcPr>
          <w:p w14:paraId="2F779B06" w14:textId="7B985FE8" w:rsidR="002A3296" w:rsidRDefault="00965EB6"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1A830355" w14:textId="29A7BAE6" w:rsidR="002A3296" w:rsidRDefault="002A3296"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316" w:type="dxa"/>
            <w:tcBorders>
              <w:bottom w:val="single" w:sz="4" w:space="0" w:color="auto"/>
            </w:tcBorders>
          </w:tcPr>
          <w:p w14:paraId="2F2398AA" w14:textId="14D1E54A" w:rsidR="002A3296" w:rsidRDefault="00965EB6"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03A481DC" w14:textId="4B4FCB34" w:rsidR="002A3296" w:rsidRDefault="002A3296"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316" w:type="dxa"/>
            <w:tcBorders>
              <w:bottom w:val="single" w:sz="4" w:space="0" w:color="auto"/>
            </w:tcBorders>
          </w:tcPr>
          <w:p w14:paraId="59168F11" w14:textId="5C5C5047" w:rsidR="002A3296" w:rsidRDefault="00965EB6"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517B5737" w14:textId="116F9348" w:rsidR="002A3296" w:rsidRDefault="002A3296"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r>
      <w:tr w:rsidR="002A3296" w14:paraId="3DDBF406" w14:textId="77777777" w:rsidTr="00126F51">
        <w:tc>
          <w:tcPr>
            <w:tcW w:w="1314" w:type="dxa"/>
            <w:tcBorders>
              <w:top w:val="single" w:sz="4" w:space="0" w:color="auto"/>
            </w:tcBorders>
          </w:tcPr>
          <w:p w14:paraId="01474EE7" w14:textId="61C01B09" w:rsidR="002A3296" w:rsidRDefault="002A3296" w:rsidP="00D074C8">
            <w:pPr>
              <w:spacing w:line="360" w:lineRule="auto"/>
              <w:rPr>
                <w:rFonts w:ascii="Times New Roman" w:hAnsi="Times New Roman" w:cs="Times New Roman"/>
                <w:sz w:val="24"/>
                <w:szCs w:val="24"/>
              </w:rPr>
            </w:pPr>
            <w:r>
              <w:rPr>
                <w:rFonts w:ascii="Times New Roman" w:hAnsi="Times New Roman" w:cs="Times New Roman"/>
                <w:sz w:val="24"/>
                <w:szCs w:val="24"/>
              </w:rPr>
              <w:t>Never</w:t>
            </w:r>
          </w:p>
        </w:tc>
        <w:tc>
          <w:tcPr>
            <w:tcW w:w="1315" w:type="dxa"/>
            <w:tcBorders>
              <w:top w:val="single" w:sz="4" w:space="0" w:color="auto"/>
            </w:tcBorders>
          </w:tcPr>
          <w:p w14:paraId="27AA99C2" w14:textId="1CA1717D"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1363" w:type="dxa"/>
            <w:tcBorders>
              <w:top w:val="single" w:sz="4" w:space="0" w:color="auto"/>
            </w:tcBorders>
          </w:tcPr>
          <w:p w14:paraId="56D976E7" w14:textId="1F102C1B"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34</w:t>
            </w:r>
          </w:p>
        </w:tc>
        <w:tc>
          <w:tcPr>
            <w:tcW w:w="1316" w:type="dxa"/>
            <w:tcBorders>
              <w:top w:val="single" w:sz="4" w:space="0" w:color="auto"/>
            </w:tcBorders>
          </w:tcPr>
          <w:p w14:paraId="6FB34F93" w14:textId="18420854"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363" w:type="dxa"/>
            <w:tcBorders>
              <w:top w:val="single" w:sz="4" w:space="0" w:color="auto"/>
            </w:tcBorders>
          </w:tcPr>
          <w:p w14:paraId="4D009FDB" w14:textId="7837EC19"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36</w:t>
            </w:r>
          </w:p>
        </w:tc>
        <w:tc>
          <w:tcPr>
            <w:tcW w:w="1316" w:type="dxa"/>
            <w:tcBorders>
              <w:top w:val="single" w:sz="4" w:space="0" w:color="auto"/>
            </w:tcBorders>
          </w:tcPr>
          <w:p w14:paraId="2C016C4D" w14:textId="2B838A19"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c>
          <w:tcPr>
            <w:tcW w:w="1363" w:type="dxa"/>
            <w:tcBorders>
              <w:top w:val="single" w:sz="4" w:space="0" w:color="auto"/>
            </w:tcBorders>
          </w:tcPr>
          <w:p w14:paraId="4DA49459" w14:textId="22C2EEFD"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r>
      <w:tr w:rsidR="002A3296" w14:paraId="7E71E9C8" w14:textId="77777777" w:rsidTr="00126F51">
        <w:tc>
          <w:tcPr>
            <w:tcW w:w="1314" w:type="dxa"/>
          </w:tcPr>
          <w:p w14:paraId="2596B88A" w14:textId="05880B36" w:rsidR="002A3296" w:rsidRDefault="002A3296" w:rsidP="00D074C8">
            <w:pPr>
              <w:spacing w:line="360" w:lineRule="auto"/>
              <w:rPr>
                <w:rFonts w:ascii="Times New Roman" w:hAnsi="Times New Roman" w:cs="Times New Roman"/>
                <w:sz w:val="24"/>
                <w:szCs w:val="24"/>
              </w:rPr>
            </w:pPr>
            <w:r>
              <w:rPr>
                <w:rFonts w:ascii="Times New Roman" w:hAnsi="Times New Roman" w:cs="Times New Roman"/>
                <w:sz w:val="24"/>
                <w:szCs w:val="24"/>
              </w:rPr>
              <w:t>Not y</w:t>
            </w:r>
            <w:r w:rsidR="00CC7066" w:rsidRPr="00F840ED">
              <w:rPr>
                <w:rFonts w:ascii="Times New Roman" w:hAnsi="Times New Roman" w:cs="Times New Roman"/>
                <w:iCs/>
                <w:sz w:val="24"/>
                <w:szCs w:val="24"/>
              </w:rPr>
              <w:t>et</w:t>
            </w:r>
          </w:p>
        </w:tc>
        <w:tc>
          <w:tcPr>
            <w:tcW w:w="1315" w:type="dxa"/>
          </w:tcPr>
          <w:p w14:paraId="22324992" w14:textId="2B571DBA"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7E3D2BCB" w14:textId="1BC23085"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316" w:type="dxa"/>
          </w:tcPr>
          <w:p w14:paraId="0BC60F13" w14:textId="03CC1099"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483CF6FC" w14:textId="46A56C7D"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316" w:type="dxa"/>
          </w:tcPr>
          <w:p w14:paraId="65DC0C65" w14:textId="533FC602"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45D45948" w14:textId="509C2952"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2A3296" w14:paraId="3289546A" w14:textId="77777777" w:rsidTr="00126F51">
        <w:tc>
          <w:tcPr>
            <w:tcW w:w="1314" w:type="dxa"/>
          </w:tcPr>
          <w:p w14:paraId="680EB3ED" w14:textId="354A9970" w:rsidR="002A3296" w:rsidRDefault="002A3296" w:rsidP="00D074C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Yes, each time</w:t>
            </w:r>
          </w:p>
        </w:tc>
        <w:tc>
          <w:tcPr>
            <w:tcW w:w="1315" w:type="dxa"/>
          </w:tcPr>
          <w:p w14:paraId="17197C8B" w14:textId="5AEF536F"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28</w:t>
            </w:r>
          </w:p>
        </w:tc>
        <w:tc>
          <w:tcPr>
            <w:tcW w:w="1363" w:type="dxa"/>
          </w:tcPr>
          <w:p w14:paraId="47CB941F" w14:textId="5AB0794A"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32</w:t>
            </w:r>
          </w:p>
        </w:tc>
        <w:tc>
          <w:tcPr>
            <w:tcW w:w="1316" w:type="dxa"/>
          </w:tcPr>
          <w:p w14:paraId="67FE48DE" w14:textId="3F29E054"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1363" w:type="dxa"/>
          </w:tcPr>
          <w:p w14:paraId="213E6429" w14:textId="5A8CB800"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27</w:t>
            </w:r>
          </w:p>
        </w:tc>
        <w:tc>
          <w:tcPr>
            <w:tcW w:w="1316" w:type="dxa"/>
          </w:tcPr>
          <w:p w14:paraId="719547DE" w14:textId="1B59B72B"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19</w:t>
            </w:r>
          </w:p>
        </w:tc>
        <w:tc>
          <w:tcPr>
            <w:tcW w:w="1363" w:type="dxa"/>
          </w:tcPr>
          <w:p w14:paraId="06F2FABA" w14:textId="08D7BC32"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35</w:t>
            </w:r>
          </w:p>
        </w:tc>
      </w:tr>
      <w:tr w:rsidR="002A3296" w14:paraId="0B3E58BB" w14:textId="77777777" w:rsidTr="00126F51">
        <w:tc>
          <w:tcPr>
            <w:tcW w:w="1314" w:type="dxa"/>
          </w:tcPr>
          <w:p w14:paraId="10657753" w14:textId="065C1920" w:rsidR="002A3296" w:rsidRDefault="002A3296" w:rsidP="00D074C8">
            <w:pPr>
              <w:spacing w:line="360" w:lineRule="auto"/>
              <w:rPr>
                <w:rFonts w:ascii="Times New Roman" w:hAnsi="Times New Roman" w:cs="Times New Roman"/>
                <w:sz w:val="24"/>
                <w:szCs w:val="24"/>
              </w:rPr>
            </w:pPr>
            <w:r>
              <w:rPr>
                <w:rFonts w:ascii="Times New Roman" w:hAnsi="Times New Roman" w:cs="Times New Roman"/>
                <w:sz w:val="24"/>
                <w:szCs w:val="24"/>
              </w:rPr>
              <w:t>Yes, som</w:t>
            </w:r>
            <w:r w:rsidR="00CC7066" w:rsidRPr="00F840ED">
              <w:rPr>
                <w:rFonts w:ascii="Times New Roman" w:hAnsi="Times New Roman" w:cs="Times New Roman"/>
                <w:iCs/>
                <w:sz w:val="24"/>
                <w:szCs w:val="24"/>
              </w:rPr>
              <w:t>et</w:t>
            </w:r>
            <w:r w:rsidRPr="00F840ED">
              <w:rPr>
                <w:rFonts w:ascii="Times New Roman" w:hAnsi="Times New Roman" w:cs="Times New Roman"/>
                <w:iCs/>
                <w:sz w:val="24"/>
                <w:szCs w:val="24"/>
              </w:rPr>
              <w:t>i</w:t>
            </w:r>
            <w:r>
              <w:rPr>
                <w:rFonts w:ascii="Times New Roman" w:hAnsi="Times New Roman" w:cs="Times New Roman"/>
                <w:sz w:val="24"/>
                <w:szCs w:val="24"/>
              </w:rPr>
              <w:t>mes</w:t>
            </w:r>
          </w:p>
        </w:tc>
        <w:tc>
          <w:tcPr>
            <w:tcW w:w="1315" w:type="dxa"/>
          </w:tcPr>
          <w:p w14:paraId="1F9F6AB2" w14:textId="6B68B453"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29</w:t>
            </w:r>
          </w:p>
        </w:tc>
        <w:tc>
          <w:tcPr>
            <w:tcW w:w="1363" w:type="dxa"/>
          </w:tcPr>
          <w:p w14:paraId="41CCE357" w14:textId="2848166D"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16" w:type="dxa"/>
          </w:tcPr>
          <w:p w14:paraId="6C3A4EAE" w14:textId="08924104"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363" w:type="dxa"/>
          </w:tcPr>
          <w:p w14:paraId="13E94D65" w14:textId="1B9AE716"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16" w:type="dxa"/>
          </w:tcPr>
          <w:p w14:paraId="784AC99F" w14:textId="318B53EC"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18</w:t>
            </w:r>
          </w:p>
        </w:tc>
        <w:tc>
          <w:tcPr>
            <w:tcW w:w="1363" w:type="dxa"/>
          </w:tcPr>
          <w:p w14:paraId="6825BFDC" w14:textId="52A748A5"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r>
      <w:tr w:rsidR="002A3296" w14:paraId="49A04CD0" w14:textId="77777777" w:rsidTr="00126F51">
        <w:tc>
          <w:tcPr>
            <w:tcW w:w="1314" w:type="dxa"/>
            <w:tcBorders>
              <w:bottom w:val="single" w:sz="4" w:space="0" w:color="auto"/>
            </w:tcBorders>
          </w:tcPr>
          <w:p w14:paraId="2006AD1E" w14:textId="0DE5DE08" w:rsidR="002A3296" w:rsidRDefault="002A3296" w:rsidP="00D074C8">
            <w:pPr>
              <w:spacing w:line="360" w:lineRule="auto"/>
              <w:rPr>
                <w:rFonts w:ascii="Times New Roman" w:hAnsi="Times New Roman" w:cs="Times New Roman"/>
                <w:sz w:val="24"/>
                <w:szCs w:val="24"/>
              </w:rPr>
            </w:pPr>
            <w:r>
              <w:rPr>
                <w:rFonts w:ascii="Times New Roman" w:hAnsi="Times New Roman" w:cs="Times New Roman"/>
                <w:sz w:val="24"/>
                <w:szCs w:val="24"/>
              </w:rPr>
              <w:t>Total</w:t>
            </w:r>
          </w:p>
        </w:tc>
        <w:tc>
          <w:tcPr>
            <w:tcW w:w="1315" w:type="dxa"/>
            <w:tcBorders>
              <w:bottom w:val="single" w:sz="4" w:space="0" w:color="auto"/>
            </w:tcBorders>
          </w:tcPr>
          <w:p w14:paraId="3B2C0A8D" w14:textId="28C6BD78"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88</w:t>
            </w:r>
          </w:p>
        </w:tc>
        <w:tc>
          <w:tcPr>
            <w:tcW w:w="1363" w:type="dxa"/>
            <w:tcBorders>
              <w:bottom w:val="single" w:sz="4" w:space="0" w:color="auto"/>
            </w:tcBorders>
          </w:tcPr>
          <w:p w14:paraId="239D94F9" w14:textId="5BA6FD1A"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316" w:type="dxa"/>
            <w:tcBorders>
              <w:bottom w:val="single" w:sz="4" w:space="0" w:color="auto"/>
            </w:tcBorders>
          </w:tcPr>
          <w:p w14:paraId="6F68CE73" w14:textId="6FA05C5A"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63" w:type="dxa"/>
            <w:tcBorders>
              <w:bottom w:val="single" w:sz="4" w:space="0" w:color="auto"/>
            </w:tcBorders>
          </w:tcPr>
          <w:p w14:paraId="22C5023F" w14:textId="123515DB"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316" w:type="dxa"/>
            <w:tcBorders>
              <w:bottom w:val="single" w:sz="4" w:space="0" w:color="auto"/>
            </w:tcBorders>
          </w:tcPr>
          <w:p w14:paraId="7AF3F716" w14:textId="658681CA"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55</w:t>
            </w:r>
          </w:p>
        </w:tc>
        <w:tc>
          <w:tcPr>
            <w:tcW w:w="1363" w:type="dxa"/>
            <w:tcBorders>
              <w:bottom w:val="single" w:sz="4" w:space="0" w:color="auto"/>
            </w:tcBorders>
          </w:tcPr>
          <w:p w14:paraId="7C5AFCC7" w14:textId="5DAB922B" w:rsidR="002A3296" w:rsidRDefault="007F7008" w:rsidP="00D074C8">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4DBA4E0F" w14:textId="1CB0FAF5" w:rsidR="002A3296" w:rsidRPr="009A5954" w:rsidRDefault="009A5954" w:rsidP="009A5954">
      <w:pPr>
        <w:pStyle w:val="Caption"/>
        <w:rPr>
          <w:rFonts w:ascii="Times New Roman" w:hAnsi="Times New Roman" w:cs="Times New Roman"/>
          <w:i w:val="0"/>
          <w:iCs w:val="0"/>
          <w:color w:val="auto"/>
          <w:sz w:val="24"/>
          <w:szCs w:val="24"/>
        </w:rPr>
      </w:pPr>
      <w:bookmarkStart w:id="234" w:name="_Toc146617075"/>
      <w:bookmarkStart w:id="235" w:name="_Toc146696530"/>
      <w:bookmarkStart w:id="236" w:name="_Toc146699023"/>
      <w:r w:rsidRPr="009A5954">
        <w:rPr>
          <w:rFonts w:ascii="Times New Roman" w:hAnsi="Times New Roman" w:cs="Times New Roman"/>
          <w:i w:val="0"/>
          <w:iCs w:val="0"/>
          <w:color w:val="auto"/>
          <w:sz w:val="24"/>
          <w:szCs w:val="24"/>
        </w:rPr>
        <w:t xml:space="preserve">Table </w:t>
      </w:r>
      <w:r w:rsidRPr="009A5954">
        <w:rPr>
          <w:rFonts w:ascii="Times New Roman" w:hAnsi="Times New Roman" w:cs="Times New Roman"/>
          <w:i w:val="0"/>
          <w:iCs w:val="0"/>
          <w:color w:val="auto"/>
          <w:sz w:val="24"/>
          <w:szCs w:val="24"/>
        </w:rPr>
        <w:fldChar w:fldCharType="begin"/>
      </w:r>
      <w:r w:rsidRPr="009A5954">
        <w:rPr>
          <w:rFonts w:ascii="Times New Roman" w:hAnsi="Times New Roman" w:cs="Times New Roman"/>
          <w:i w:val="0"/>
          <w:iCs w:val="0"/>
          <w:color w:val="auto"/>
          <w:sz w:val="24"/>
          <w:szCs w:val="24"/>
        </w:rPr>
        <w:instrText xml:space="preserve"> SEQ Table \* ARABIC </w:instrText>
      </w:r>
      <w:r w:rsidRPr="009A5954">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20</w:t>
      </w:r>
      <w:r w:rsidRPr="009A5954">
        <w:rPr>
          <w:rFonts w:ascii="Times New Roman" w:hAnsi="Times New Roman" w:cs="Times New Roman"/>
          <w:i w:val="0"/>
          <w:iCs w:val="0"/>
          <w:color w:val="auto"/>
          <w:sz w:val="24"/>
          <w:szCs w:val="24"/>
        </w:rPr>
        <w:fldChar w:fldCharType="end"/>
      </w:r>
      <w:r w:rsidRPr="009A5954">
        <w:rPr>
          <w:rFonts w:ascii="Times New Roman" w:hAnsi="Times New Roman" w:cs="Times New Roman"/>
          <w:i w:val="0"/>
          <w:iCs w:val="0"/>
          <w:color w:val="auto"/>
          <w:sz w:val="24"/>
          <w:szCs w:val="24"/>
        </w:rPr>
        <w:t>.Removing Pond bottom after harvesting</w:t>
      </w:r>
      <w:bookmarkEnd w:id="234"/>
      <w:bookmarkEnd w:id="235"/>
      <w:bookmarkEnd w:id="236"/>
    </w:p>
    <w:p w14:paraId="41AEFE4F" w14:textId="2504117B" w:rsidR="008C66D4" w:rsidRDefault="005F3768" w:rsidP="00D074C8">
      <w:pPr>
        <w:pStyle w:val="Heading2"/>
        <w:spacing w:line="360" w:lineRule="auto"/>
        <w:rPr>
          <w:rFonts w:ascii="Times New Roman" w:hAnsi="Times New Roman" w:cs="Times New Roman"/>
          <w:b/>
          <w:bCs/>
          <w:sz w:val="24"/>
          <w:szCs w:val="24"/>
        </w:rPr>
      </w:pPr>
      <w:bookmarkStart w:id="237" w:name="_Toc146698976"/>
      <w:r w:rsidRPr="005F3768">
        <w:rPr>
          <w:rFonts w:ascii="Times New Roman" w:hAnsi="Times New Roman" w:cs="Times New Roman"/>
          <w:b/>
          <w:bCs/>
          <w:sz w:val="24"/>
          <w:szCs w:val="24"/>
        </w:rPr>
        <w:t>4.9.0 Type of feeds and feeding rates</w:t>
      </w:r>
      <w:bookmarkEnd w:id="237"/>
    </w:p>
    <w:p w14:paraId="71ACF3DD" w14:textId="38554B32" w:rsidR="005F3768" w:rsidRPr="009A5954" w:rsidRDefault="00535AB3" w:rsidP="00D074C8">
      <w:pPr>
        <w:pStyle w:val="Heading3"/>
        <w:spacing w:line="360" w:lineRule="auto"/>
        <w:rPr>
          <w:rFonts w:ascii="Times New Roman" w:hAnsi="Times New Roman" w:cs="Times New Roman"/>
          <w:b/>
          <w:bCs/>
          <w:color w:val="auto"/>
        </w:rPr>
      </w:pPr>
      <w:bookmarkStart w:id="238" w:name="_Toc146698977"/>
      <w:r w:rsidRPr="009A5954">
        <w:rPr>
          <w:rFonts w:ascii="Times New Roman" w:hAnsi="Times New Roman" w:cs="Times New Roman"/>
          <w:b/>
          <w:bCs/>
          <w:color w:val="auto"/>
        </w:rPr>
        <w:t>4.9.1 Fish feed type</w:t>
      </w:r>
      <w:bookmarkEnd w:id="238"/>
    </w:p>
    <w:p w14:paraId="161C3A54" w14:textId="0C51DED5" w:rsidR="00535AB3" w:rsidRPr="009A5954" w:rsidRDefault="00535AB3" w:rsidP="009A5954">
      <w:pPr>
        <w:spacing w:line="360" w:lineRule="auto"/>
        <w:jc w:val="both"/>
        <w:rPr>
          <w:rFonts w:ascii="Times New Roman" w:hAnsi="Times New Roman" w:cs="Times New Roman"/>
          <w:sz w:val="24"/>
          <w:szCs w:val="24"/>
        </w:rPr>
      </w:pPr>
      <w:r w:rsidRPr="001271EB">
        <w:rPr>
          <w:rFonts w:ascii="Times New Roman" w:hAnsi="Times New Roman" w:cs="Times New Roman"/>
          <w:sz w:val="24"/>
          <w:szCs w:val="24"/>
        </w:rPr>
        <w:t xml:space="preserve">Half 45/88 (51%) of the farmers were feeding their fish using commercial feeds. 20/33 (61%) of them were from </w:t>
      </w:r>
      <w:proofErr w:type="spellStart"/>
      <w:r w:rsidRPr="001271EB">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1271EB">
        <w:rPr>
          <w:rFonts w:ascii="Times New Roman" w:hAnsi="Times New Roman" w:cs="Times New Roman"/>
          <w:sz w:val="24"/>
          <w:szCs w:val="24"/>
        </w:rPr>
        <w:t xml:space="preserve"> and 25/55 (45%) were in Kericho.3.4% (3/88) of farmers were using </w:t>
      </w:r>
      <w:proofErr w:type="spellStart"/>
      <w:r w:rsidRPr="001271EB">
        <w:rPr>
          <w:rFonts w:ascii="Times New Roman" w:hAnsi="Times New Roman" w:cs="Times New Roman"/>
          <w:sz w:val="24"/>
          <w:szCs w:val="24"/>
        </w:rPr>
        <w:t>omena</w:t>
      </w:r>
      <w:proofErr w:type="spellEnd"/>
      <w:r w:rsidRPr="001271EB">
        <w:rPr>
          <w:rFonts w:ascii="Times New Roman" w:hAnsi="Times New Roman" w:cs="Times New Roman"/>
          <w:sz w:val="24"/>
          <w:szCs w:val="24"/>
        </w:rPr>
        <w:t xml:space="preserve"> dust and kales for feeding fish. 2/33 (6.1%) in </w:t>
      </w:r>
      <w:proofErr w:type="spellStart"/>
      <w:r w:rsidRPr="001271EB">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1271EB">
        <w:rPr>
          <w:rFonts w:ascii="Times New Roman" w:hAnsi="Times New Roman" w:cs="Times New Roman"/>
          <w:sz w:val="24"/>
          <w:szCs w:val="24"/>
        </w:rPr>
        <w:t xml:space="preserve"> and 1/55(1.8%) in Kericho. Poultry feeds were used 2.3%</w:t>
      </w:r>
      <w:r w:rsidR="00E14E42" w:rsidRPr="001271EB">
        <w:rPr>
          <w:rFonts w:ascii="Times New Roman" w:hAnsi="Times New Roman" w:cs="Times New Roman"/>
          <w:sz w:val="24"/>
          <w:szCs w:val="24"/>
        </w:rPr>
        <w:t xml:space="preserve"> </w:t>
      </w:r>
      <w:r w:rsidRPr="001271EB">
        <w:rPr>
          <w:rFonts w:ascii="Times New Roman" w:hAnsi="Times New Roman" w:cs="Times New Roman"/>
          <w:sz w:val="24"/>
          <w:szCs w:val="24"/>
        </w:rPr>
        <w:t>(2/88) of farmers and all were from</w:t>
      </w:r>
      <w:r w:rsidR="00E14E42" w:rsidRPr="001271EB">
        <w:rPr>
          <w:rFonts w:ascii="Times New Roman" w:hAnsi="Times New Roman" w:cs="Times New Roman"/>
          <w:sz w:val="24"/>
          <w:szCs w:val="24"/>
        </w:rPr>
        <w:t xml:space="preserve"> Kericho 2/55 (3.6%). 17% (15/88) of farmers depended rice/wheat bran and husk. 8/33 (24%) were from </w:t>
      </w:r>
      <w:proofErr w:type="spellStart"/>
      <w:r w:rsidR="00E14E42" w:rsidRPr="001271EB">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00E14E42" w:rsidRPr="001271EB">
        <w:rPr>
          <w:rFonts w:ascii="Times New Roman" w:hAnsi="Times New Roman" w:cs="Times New Roman"/>
          <w:sz w:val="24"/>
          <w:szCs w:val="24"/>
        </w:rPr>
        <w:t xml:space="preserve"> and 7/55 (13%) from Kericho. 3.4% (3/88) used </w:t>
      </w:r>
      <w:r w:rsidR="00D23B7E" w:rsidRPr="00F840ED">
        <w:rPr>
          <w:rFonts w:ascii="Times New Roman" w:hAnsi="Times New Roman" w:cs="Times New Roman"/>
          <w:sz w:val="24"/>
          <w:szCs w:val="24"/>
        </w:rPr>
        <w:t>veg</w:t>
      </w:r>
      <w:r w:rsidR="00CC7066" w:rsidRPr="00F840ED">
        <w:rPr>
          <w:rFonts w:ascii="Times New Roman" w:hAnsi="Times New Roman" w:cs="Times New Roman"/>
          <w:sz w:val="24"/>
          <w:szCs w:val="24"/>
        </w:rPr>
        <w:t>et</w:t>
      </w:r>
      <w:r w:rsidR="00D23B7E" w:rsidRPr="00F840ED">
        <w:rPr>
          <w:rFonts w:ascii="Times New Roman" w:hAnsi="Times New Roman" w:cs="Times New Roman"/>
          <w:sz w:val="24"/>
          <w:szCs w:val="24"/>
        </w:rPr>
        <w:t>ables</w:t>
      </w:r>
      <w:r w:rsidR="00E14E42" w:rsidRPr="001271EB">
        <w:rPr>
          <w:rFonts w:ascii="Times New Roman" w:hAnsi="Times New Roman" w:cs="Times New Roman"/>
          <w:sz w:val="24"/>
          <w:szCs w:val="24"/>
        </w:rPr>
        <w:t xml:space="preserve"> and ugali to feed fish. 2/88 farmers were using weeds and duckweed to feed fish. Fresh shrimp locally named as </w:t>
      </w:r>
      <w:proofErr w:type="spellStart"/>
      <w:r w:rsidR="00E14E42" w:rsidRPr="001271EB">
        <w:rPr>
          <w:rFonts w:ascii="Times New Roman" w:hAnsi="Times New Roman" w:cs="Times New Roman"/>
          <w:sz w:val="24"/>
          <w:szCs w:val="24"/>
        </w:rPr>
        <w:t>Ochong’aa</w:t>
      </w:r>
      <w:proofErr w:type="spellEnd"/>
      <w:r w:rsidR="00E14E42" w:rsidRPr="001271EB">
        <w:rPr>
          <w:rFonts w:ascii="Times New Roman" w:hAnsi="Times New Roman" w:cs="Times New Roman"/>
          <w:sz w:val="24"/>
          <w:szCs w:val="24"/>
        </w:rPr>
        <w:t xml:space="preserve"> were 11/88 (13%) of farmers to feed fish.3/55 (9.1%) in </w:t>
      </w:r>
      <w:proofErr w:type="spellStart"/>
      <w:r w:rsidR="00E14E42" w:rsidRPr="00F840ED">
        <w:rPr>
          <w:rFonts w:ascii="Times New Roman" w:hAnsi="Times New Roman" w:cs="Times New Roman"/>
          <w:sz w:val="24"/>
          <w:szCs w:val="24"/>
        </w:rPr>
        <w:t>Bom</w:t>
      </w:r>
      <w:r w:rsidR="00CC7066" w:rsidRPr="00F840ED">
        <w:rPr>
          <w:rFonts w:ascii="Times New Roman" w:hAnsi="Times New Roman" w:cs="Times New Roman"/>
          <w:sz w:val="24"/>
          <w:szCs w:val="24"/>
        </w:rPr>
        <w:t>et</w:t>
      </w:r>
      <w:proofErr w:type="spellEnd"/>
      <w:r w:rsidR="00E14E42" w:rsidRPr="00F840ED">
        <w:rPr>
          <w:rFonts w:ascii="Times New Roman" w:hAnsi="Times New Roman" w:cs="Times New Roman"/>
          <w:sz w:val="24"/>
          <w:szCs w:val="24"/>
        </w:rPr>
        <w:t xml:space="preserve"> and</w:t>
      </w:r>
      <w:r w:rsidR="00E14E42" w:rsidRPr="001271EB">
        <w:rPr>
          <w:rFonts w:ascii="Times New Roman" w:hAnsi="Times New Roman" w:cs="Times New Roman"/>
          <w:sz w:val="24"/>
          <w:szCs w:val="24"/>
        </w:rPr>
        <w:t xml:space="preserve"> 8/55 (15%) in Kericho. </w:t>
      </w:r>
      <w:r w:rsidR="00D23B7E" w:rsidRPr="001271EB">
        <w:rPr>
          <w:rFonts w:ascii="Times New Roman" w:hAnsi="Times New Roman" w:cs="Times New Roman"/>
          <w:sz w:val="24"/>
          <w:szCs w:val="24"/>
        </w:rPr>
        <w:t>8% (7/88) of farmers were not feeding their fish at all, and were from Kericho county.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1288"/>
        <w:gridCol w:w="1363"/>
        <w:gridCol w:w="1290"/>
        <w:gridCol w:w="1363"/>
        <w:gridCol w:w="1290"/>
        <w:gridCol w:w="1363"/>
      </w:tblGrid>
      <w:tr w:rsidR="009A5954" w:rsidRPr="001271EB" w14:paraId="6297F835" w14:textId="77777777" w:rsidTr="009A5954">
        <w:tc>
          <w:tcPr>
            <w:tcW w:w="1403" w:type="dxa"/>
            <w:tcBorders>
              <w:top w:val="single" w:sz="4" w:space="0" w:color="auto"/>
            </w:tcBorders>
          </w:tcPr>
          <w:p w14:paraId="2FB34E32" w14:textId="0D2A240D" w:rsidR="00D23B7E" w:rsidRPr="001271EB" w:rsidRDefault="00D23B7E" w:rsidP="00D074C8">
            <w:pPr>
              <w:spacing w:line="360" w:lineRule="auto"/>
              <w:rPr>
                <w:rFonts w:ascii="Times New Roman" w:hAnsi="Times New Roman" w:cs="Times New Roman"/>
                <w:b/>
                <w:bCs/>
                <w:sz w:val="24"/>
                <w:szCs w:val="24"/>
              </w:rPr>
            </w:pPr>
            <w:r w:rsidRPr="001271EB">
              <w:rPr>
                <w:rFonts w:ascii="Times New Roman" w:hAnsi="Times New Roman" w:cs="Times New Roman"/>
                <w:b/>
                <w:bCs/>
                <w:sz w:val="24"/>
                <w:szCs w:val="24"/>
              </w:rPr>
              <w:t>Feed type</w:t>
            </w:r>
          </w:p>
        </w:tc>
        <w:tc>
          <w:tcPr>
            <w:tcW w:w="2651" w:type="dxa"/>
            <w:gridSpan w:val="2"/>
            <w:tcBorders>
              <w:top w:val="single" w:sz="4" w:space="0" w:color="auto"/>
            </w:tcBorders>
          </w:tcPr>
          <w:p w14:paraId="7980D4D4" w14:textId="1DA445FD" w:rsidR="00D23B7E" w:rsidRPr="001271EB" w:rsidRDefault="00D23B7E" w:rsidP="00D074C8">
            <w:pPr>
              <w:spacing w:line="360" w:lineRule="auto"/>
              <w:jc w:val="center"/>
              <w:rPr>
                <w:rFonts w:ascii="Times New Roman" w:hAnsi="Times New Roman" w:cs="Times New Roman"/>
                <w:b/>
                <w:bCs/>
                <w:sz w:val="24"/>
                <w:szCs w:val="24"/>
              </w:rPr>
            </w:pPr>
            <w:r w:rsidRPr="001271EB">
              <w:rPr>
                <w:rFonts w:ascii="Times New Roman" w:hAnsi="Times New Roman" w:cs="Times New Roman"/>
                <w:b/>
                <w:bCs/>
                <w:sz w:val="24"/>
                <w:szCs w:val="24"/>
              </w:rPr>
              <w:t>Overall study</w:t>
            </w:r>
          </w:p>
        </w:tc>
        <w:tc>
          <w:tcPr>
            <w:tcW w:w="2653" w:type="dxa"/>
            <w:gridSpan w:val="2"/>
            <w:tcBorders>
              <w:top w:val="single" w:sz="4" w:space="0" w:color="auto"/>
            </w:tcBorders>
          </w:tcPr>
          <w:p w14:paraId="4F7D6CDD" w14:textId="34EF1A33" w:rsidR="00D23B7E" w:rsidRPr="001271EB" w:rsidRDefault="00D23B7E" w:rsidP="00D074C8">
            <w:pPr>
              <w:spacing w:line="360" w:lineRule="auto"/>
              <w:jc w:val="center"/>
              <w:rPr>
                <w:rFonts w:ascii="Times New Roman" w:hAnsi="Times New Roman" w:cs="Times New Roman"/>
                <w:b/>
                <w:bCs/>
                <w:sz w:val="24"/>
                <w:szCs w:val="24"/>
              </w:rPr>
            </w:pPr>
            <w:proofErr w:type="spellStart"/>
            <w:r w:rsidRPr="001271EB">
              <w:rPr>
                <w:rFonts w:ascii="Times New Roman" w:hAnsi="Times New Roman" w:cs="Times New Roman"/>
                <w:b/>
                <w:bCs/>
                <w:sz w:val="24"/>
                <w:szCs w:val="24"/>
              </w:rPr>
              <w:t>Bom</w:t>
            </w:r>
            <w:r w:rsidR="00CC7066" w:rsidRPr="00F840ED">
              <w:rPr>
                <w:rFonts w:ascii="Times New Roman" w:hAnsi="Times New Roman" w:cs="Times New Roman"/>
                <w:b/>
                <w:bCs/>
                <w:iCs/>
                <w:sz w:val="24"/>
                <w:szCs w:val="24"/>
              </w:rPr>
              <w:t>et</w:t>
            </w:r>
            <w:proofErr w:type="spellEnd"/>
          </w:p>
        </w:tc>
        <w:tc>
          <w:tcPr>
            <w:tcW w:w="2653" w:type="dxa"/>
            <w:gridSpan w:val="2"/>
            <w:tcBorders>
              <w:top w:val="single" w:sz="4" w:space="0" w:color="auto"/>
            </w:tcBorders>
          </w:tcPr>
          <w:p w14:paraId="65D2C9E3" w14:textId="04011583" w:rsidR="00D23B7E" w:rsidRPr="001271EB" w:rsidRDefault="00D23B7E" w:rsidP="00D074C8">
            <w:pPr>
              <w:spacing w:line="360" w:lineRule="auto"/>
              <w:jc w:val="center"/>
              <w:rPr>
                <w:rFonts w:ascii="Times New Roman" w:hAnsi="Times New Roman" w:cs="Times New Roman"/>
                <w:b/>
                <w:bCs/>
                <w:sz w:val="24"/>
                <w:szCs w:val="24"/>
              </w:rPr>
            </w:pPr>
            <w:r w:rsidRPr="001271EB">
              <w:rPr>
                <w:rFonts w:ascii="Times New Roman" w:hAnsi="Times New Roman" w:cs="Times New Roman"/>
                <w:b/>
                <w:bCs/>
                <w:sz w:val="24"/>
                <w:szCs w:val="24"/>
              </w:rPr>
              <w:t>Kericho</w:t>
            </w:r>
          </w:p>
        </w:tc>
      </w:tr>
      <w:tr w:rsidR="009A5954" w:rsidRPr="001271EB" w14:paraId="1CB6FA13" w14:textId="77777777" w:rsidTr="009A5954">
        <w:tc>
          <w:tcPr>
            <w:tcW w:w="1403" w:type="dxa"/>
            <w:tcBorders>
              <w:bottom w:val="single" w:sz="4" w:space="0" w:color="auto"/>
            </w:tcBorders>
          </w:tcPr>
          <w:p w14:paraId="7B19F4EC" w14:textId="0791CA37" w:rsidR="00E14E42" w:rsidRPr="001271EB" w:rsidRDefault="00E14E42" w:rsidP="00D074C8">
            <w:pPr>
              <w:spacing w:line="360" w:lineRule="auto"/>
              <w:rPr>
                <w:rFonts w:ascii="Times New Roman" w:hAnsi="Times New Roman" w:cs="Times New Roman"/>
                <w:sz w:val="24"/>
                <w:szCs w:val="24"/>
              </w:rPr>
            </w:pPr>
          </w:p>
        </w:tc>
        <w:tc>
          <w:tcPr>
            <w:tcW w:w="1288" w:type="dxa"/>
            <w:tcBorders>
              <w:bottom w:val="single" w:sz="4" w:space="0" w:color="auto"/>
            </w:tcBorders>
          </w:tcPr>
          <w:p w14:paraId="2DD6029D" w14:textId="7AE7D142" w:rsidR="00E14E42" w:rsidRPr="001271EB" w:rsidRDefault="009A5954"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062F04B3" w14:textId="083CE6A0"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Percentages</w:t>
            </w:r>
          </w:p>
        </w:tc>
        <w:tc>
          <w:tcPr>
            <w:tcW w:w="1290" w:type="dxa"/>
            <w:tcBorders>
              <w:bottom w:val="single" w:sz="4" w:space="0" w:color="auto"/>
            </w:tcBorders>
          </w:tcPr>
          <w:p w14:paraId="54D3FB54" w14:textId="3ED502D5" w:rsidR="00E14E42" w:rsidRPr="001271EB" w:rsidRDefault="009A5954"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635D971C" w14:textId="78F8A154"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Percentages</w:t>
            </w:r>
          </w:p>
        </w:tc>
        <w:tc>
          <w:tcPr>
            <w:tcW w:w="1290" w:type="dxa"/>
            <w:tcBorders>
              <w:bottom w:val="single" w:sz="4" w:space="0" w:color="auto"/>
            </w:tcBorders>
          </w:tcPr>
          <w:p w14:paraId="187B05F6" w14:textId="0721E28B" w:rsidR="00E14E42" w:rsidRPr="001271EB" w:rsidRDefault="009A5954"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42A05A5A" w14:textId="74404B1D"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Percentages</w:t>
            </w:r>
          </w:p>
        </w:tc>
      </w:tr>
      <w:tr w:rsidR="009A5954" w:rsidRPr="001271EB" w14:paraId="239352F9" w14:textId="77777777" w:rsidTr="009A5954">
        <w:tc>
          <w:tcPr>
            <w:tcW w:w="1403" w:type="dxa"/>
            <w:tcBorders>
              <w:top w:val="single" w:sz="4" w:space="0" w:color="auto"/>
            </w:tcBorders>
          </w:tcPr>
          <w:p w14:paraId="32A47A67" w14:textId="54EB0D6D"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Commercial feeds</w:t>
            </w:r>
          </w:p>
        </w:tc>
        <w:tc>
          <w:tcPr>
            <w:tcW w:w="1288" w:type="dxa"/>
            <w:tcBorders>
              <w:top w:val="single" w:sz="4" w:space="0" w:color="auto"/>
            </w:tcBorders>
          </w:tcPr>
          <w:p w14:paraId="6AF8908A" w14:textId="12185603"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45</w:t>
            </w:r>
          </w:p>
        </w:tc>
        <w:tc>
          <w:tcPr>
            <w:tcW w:w="1363" w:type="dxa"/>
            <w:tcBorders>
              <w:top w:val="single" w:sz="4" w:space="0" w:color="auto"/>
            </w:tcBorders>
          </w:tcPr>
          <w:p w14:paraId="5CCDF724" w14:textId="3AD04D35"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51</w:t>
            </w:r>
          </w:p>
        </w:tc>
        <w:tc>
          <w:tcPr>
            <w:tcW w:w="1290" w:type="dxa"/>
            <w:tcBorders>
              <w:top w:val="single" w:sz="4" w:space="0" w:color="auto"/>
            </w:tcBorders>
          </w:tcPr>
          <w:p w14:paraId="648F0767" w14:textId="2BC83979"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20</w:t>
            </w:r>
          </w:p>
        </w:tc>
        <w:tc>
          <w:tcPr>
            <w:tcW w:w="1363" w:type="dxa"/>
            <w:tcBorders>
              <w:top w:val="single" w:sz="4" w:space="0" w:color="auto"/>
            </w:tcBorders>
          </w:tcPr>
          <w:p w14:paraId="5E1BE6C3" w14:textId="459F8ECF"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61</w:t>
            </w:r>
          </w:p>
        </w:tc>
        <w:tc>
          <w:tcPr>
            <w:tcW w:w="1290" w:type="dxa"/>
            <w:tcBorders>
              <w:top w:val="single" w:sz="4" w:space="0" w:color="auto"/>
            </w:tcBorders>
          </w:tcPr>
          <w:p w14:paraId="6F70B9B4" w14:textId="67BB9534"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25</w:t>
            </w:r>
          </w:p>
        </w:tc>
        <w:tc>
          <w:tcPr>
            <w:tcW w:w="1363" w:type="dxa"/>
            <w:tcBorders>
              <w:top w:val="single" w:sz="4" w:space="0" w:color="auto"/>
            </w:tcBorders>
          </w:tcPr>
          <w:p w14:paraId="529119B0" w14:textId="20FDD26C"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45</w:t>
            </w:r>
          </w:p>
        </w:tc>
      </w:tr>
      <w:tr w:rsidR="009A5954" w:rsidRPr="001271EB" w14:paraId="68A87C41" w14:textId="77777777" w:rsidTr="009A5954">
        <w:tc>
          <w:tcPr>
            <w:tcW w:w="1403" w:type="dxa"/>
          </w:tcPr>
          <w:p w14:paraId="65E2F2B8" w14:textId="7D651F51"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Omena dust and kales</w:t>
            </w:r>
          </w:p>
        </w:tc>
        <w:tc>
          <w:tcPr>
            <w:tcW w:w="1288" w:type="dxa"/>
          </w:tcPr>
          <w:p w14:paraId="4E867BFF" w14:textId="2B6F72D8"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3</w:t>
            </w:r>
          </w:p>
        </w:tc>
        <w:tc>
          <w:tcPr>
            <w:tcW w:w="1363" w:type="dxa"/>
          </w:tcPr>
          <w:p w14:paraId="184FC8D8" w14:textId="32A59120"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3.4</w:t>
            </w:r>
          </w:p>
        </w:tc>
        <w:tc>
          <w:tcPr>
            <w:tcW w:w="1290" w:type="dxa"/>
          </w:tcPr>
          <w:p w14:paraId="47D8CCD4" w14:textId="14BD5863"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2</w:t>
            </w:r>
          </w:p>
        </w:tc>
        <w:tc>
          <w:tcPr>
            <w:tcW w:w="1363" w:type="dxa"/>
          </w:tcPr>
          <w:p w14:paraId="6336A9FE" w14:textId="6BBDFAF3"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6.1</w:t>
            </w:r>
          </w:p>
        </w:tc>
        <w:tc>
          <w:tcPr>
            <w:tcW w:w="1290" w:type="dxa"/>
          </w:tcPr>
          <w:p w14:paraId="43247254" w14:textId="72511FEE"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1</w:t>
            </w:r>
          </w:p>
        </w:tc>
        <w:tc>
          <w:tcPr>
            <w:tcW w:w="1363" w:type="dxa"/>
          </w:tcPr>
          <w:p w14:paraId="6842E06C" w14:textId="1A60D867" w:rsidR="00E14E42" w:rsidRPr="001271EB" w:rsidRDefault="00D23B7E"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1.8</w:t>
            </w:r>
          </w:p>
        </w:tc>
      </w:tr>
      <w:tr w:rsidR="009A5954" w:rsidRPr="001271EB" w14:paraId="0A1DAD9F" w14:textId="77777777" w:rsidTr="009A5954">
        <w:tc>
          <w:tcPr>
            <w:tcW w:w="1403" w:type="dxa"/>
          </w:tcPr>
          <w:p w14:paraId="22B3AE78" w14:textId="2A8ADA89"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No feeding</w:t>
            </w:r>
          </w:p>
        </w:tc>
        <w:tc>
          <w:tcPr>
            <w:tcW w:w="1288" w:type="dxa"/>
          </w:tcPr>
          <w:p w14:paraId="6238F7CD" w14:textId="2BEE7F9B"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7</w:t>
            </w:r>
          </w:p>
        </w:tc>
        <w:tc>
          <w:tcPr>
            <w:tcW w:w="1363" w:type="dxa"/>
          </w:tcPr>
          <w:p w14:paraId="3E8754E1" w14:textId="77A21BDF"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8</w:t>
            </w:r>
          </w:p>
        </w:tc>
        <w:tc>
          <w:tcPr>
            <w:tcW w:w="1290" w:type="dxa"/>
          </w:tcPr>
          <w:p w14:paraId="68D01AAC" w14:textId="21142D8E"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0</w:t>
            </w:r>
          </w:p>
        </w:tc>
        <w:tc>
          <w:tcPr>
            <w:tcW w:w="1363" w:type="dxa"/>
          </w:tcPr>
          <w:p w14:paraId="129C17A5" w14:textId="1E2457A9"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0</w:t>
            </w:r>
          </w:p>
        </w:tc>
        <w:tc>
          <w:tcPr>
            <w:tcW w:w="1290" w:type="dxa"/>
          </w:tcPr>
          <w:p w14:paraId="0943E2A5" w14:textId="7343B546"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7</w:t>
            </w:r>
          </w:p>
        </w:tc>
        <w:tc>
          <w:tcPr>
            <w:tcW w:w="1363" w:type="dxa"/>
          </w:tcPr>
          <w:p w14:paraId="0C5A9548" w14:textId="760E69B8"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13</w:t>
            </w:r>
          </w:p>
        </w:tc>
      </w:tr>
      <w:tr w:rsidR="009A5954" w:rsidRPr="001271EB" w14:paraId="156C9FBF" w14:textId="77777777" w:rsidTr="009A5954">
        <w:tc>
          <w:tcPr>
            <w:tcW w:w="1403" w:type="dxa"/>
          </w:tcPr>
          <w:p w14:paraId="2F9A64A9" w14:textId="79DA7E98"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Poultry feeds</w:t>
            </w:r>
          </w:p>
        </w:tc>
        <w:tc>
          <w:tcPr>
            <w:tcW w:w="1288" w:type="dxa"/>
          </w:tcPr>
          <w:p w14:paraId="51146E33" w14:textId="4E37901E"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2</w:t>
            </w:r>
          </w:p>
        </w:tc>
        <w:tc>
          <w:tcPr>
            <w:tcW w:w="1363" w:type="dxa"/>
          </w:tcPr>
          <w:p w14:paraId="17D48D52" w14:textId="48C50FE6"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2.3</w:t>
            </w:r>
          </w:p>
        </w:tc>
        <w:tc>
          <w:tcPr>
            <w:tcW w:w="1290" w:type="dxa"/>
          </w:tcPr>
          <w:p w14:paraId="503E40C1" w14:textId="4AFFD15B"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0</w:t>
            </w:r>
          </w:p>
        </w:tc>
        <w:tc>
          <w:tcPr>
            <w:tcW w:w="1363" w:type="dxa"/>
          </w:tcPr>
          <w:p w14:paraId="7F470E44" w14:textId="530F71FD"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0</w:t>
            </w:r>
          </w:p>
        </w:tc>
        <w:tc>
          <w:tcPr>
            <w:tcW w:w="1290" w:type="dxa"/>
          </w:tcPr>
          <w:p w14:paraId="63FB44F5" w14:textId="1294E043"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2</w:t>
            </w:r>
          </w:p>
        </w:tc>
        <w:tc>
          <w:tcPr>
            <w:tcW w:w="1363" w:type="dxa"/>
          </w:tcPr>
          <w:p w14:paraId="39914764" w14:textId="2F202953"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3.6</w:t>
            </w:r>
          </w:p>
        </w:tc>
      </w:tr>
      <w:tr w:rsidR="009A5954" w:rsidRPr="001271EB" w14:paraId="7048A096" w14:textId="77777777" w:rsidTr="009A5954">
        <w:tc>
          <w:tcPr>
            <w:tcW w:w="1403" w:type="dxa"/>
          </w:tcPr>
          <w:p w14:paraId="033922C1" w14:textId="7961A9FB"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Veg</w:t>
            </w:r>
            <w:r w:rsidR="00CC7066" w:rsidRPr="00F840ED">
              <w:rPr>
                <w:rFonts w:ascii="Times New Roman" w:hAnsi="Times New Roman" w:cs="Times New Roman"/>
                <w:iCs/>
                <w:sz w:val="24"/>
                <w:szCs w:val="24"/>
              </w:rPr>
              <w:t>et</w:t>
            </w:r>
            <w:r w:rsidRPr="001271EB">
              <w:rPr>
                <w:rFonts w:ascii="Times New Roman" w:hAnsi="Times New Roman" w:cs="Times New Roman"/>
                <w:sz w:val="24"/>
                <w:szCs w:val="24"/>
              </w:rPr>
              <w:t>ables and ugali</w:t>
            </w:r>
          </w:p>
        </w:tc>
        <w:tc>
          <w:tcPr>
            <w:tcW w:w="1288" w:type="dxa"/>
          </w:tcPr>
          <w:p w14:paraId="41F6FAB7" w14:textId="2BAEE5E8"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3</w:t>
            </w:r>
          </w:p>
        </w:tc>
        <w:tc>
          <w:tcPr>
            <w:tcW w:w="1363" w:type="dxa"/>
          </w:tcPr>
          <w:p w14:paraId="3AFD0597" w14:textId="1F29D65B"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3.4</w:t>
            </w:r>
          </w:p>
        </w:tc>
        <w:tc>
          <w:tcPr>
            <w:tcW w:w="1290" w:type="dxa"/>
          </w:tcPr>
          <w:p w14:paraId="17CC4ACC" w14:textId="23112A57"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0</w:t>
            </w:r>
          </w:p>
        </w:tc>
        <w:tc>
          <w:tcPr>
            <w:tcW w:w="1363" w:type="dxa"/>
          </w:tcPr>
          <w:p w14:paraId="135E3EE4" w14:textId="649217CE"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0</w:t>
            </w:r>
          </w:p>
        </w:tc>
        <w:tc>
          <w:tcPr>
            <w:tcW w:w="1290" w:type="dxa"/>
          </w:tcPr>
          <w:p w14:paraId="219F6EF2" w14:textId="53A82F9F"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3</w:t>
            </w:r>
          </w:p>
        </w:tc>
        <w:tc>
          <w:tcPr>
            <w:tcW w:w="1363" w:type="dxa"/>
          </w:tcPr>
          <w:p w14:paraId="7C7003A4" w14:textId="699CA1C2" w:rsidR="00E14E42"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5.5</w:t>
            </w:r>
          </w:p>
        </w:tc>
      </w:tr>
      <w:tr w:rsidR="009A5954" w:rsidRPr="001271EB" w14:paraId="29E32EF0" w14:textId="77777777" w:rsidTr="009A5954">
        <w:tc>
          <w:tcPr>
            <w:tcW w:w="1403" w:type="dxa"/>
          </w:tcPr>
          <w:p w14:paraId="45049ECC" w14:textId="5702E82A"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lastRenderedPageBreak/>
              <w:t>Rice/wheat bran and husk</w:t>
            </w:r>
          </w:p>
        </w:tc>
        <w:tc>
          <w:tcPr>
            <w:tcW w:w="1288" w:type="dxa"/>
          </w:tcPr>
          <w:p w14:paraId="5D4CCD14" w14:textId="592F9170"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15</w:t>
            </w:r>
          </w:p>
        </w:tc>
        <w:tc>
          <w:tcPr>
            <w:tcW w:w="1363" w:type="dxa"/>
          </w:tcPr>
          <w:p w14:paraId="6664515A" w14:textId="32E5CB36"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17</w:t>
            </w:r>
          </w:p>
        </w:tc>
        <w:tc>
          <w:tcPr>
            <w:tcW w:w="1290" w:type="dxa"/>
          </w:tcPr>
          <w:p w14:paraId="3191E8C6" w14:textId="34B1987B"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8</w:t>
            </w:r>
          </w:p>
        </w:tc>
        <w:tc>
          <w:tcPr>
            <w:tcW w:w="1363" w:type="dxa"/>
          </w:tcPr>
          <w:p w14:paraId="459BD02B" w14:textId="7CE51CB9"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24</w:t>
            </w:r>
          </w:p>
        </w:tc>
        <w:tc>
          <w:tcPr>
            <w:tcW w:w="1290" w:type="dxa"/>
          </w:tcPr>
          <w:p w14:paraId="058DCC1B" w14:textId="7C8BD4FF"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7</w:t>
            </w:r>
          </w:p>
        </w:tc>
        <w:tc>
          <w:tcPr>
            <w:tcW w:w="1363" w:type="dxa"/>
          </w:tcPr>
          <w:p w14:paraId="2BDBCA0D" w14:textId="48249B56"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13</w:t>
            </w:r>
          </w:p>
        </w:tc>
      </w:tr>
      <w:tr w:rsidR="009A5954" w:rsidRPr="001271EB" w14:paraId="31BF8A65" w14:textId="77777777" w:rsidTr="009A5954">
        <w:tc>
          <w:tcPr>
            <w:tcW w:w="1403" w:type="dxa"/>
          </w:tcPr>
          <w:p w14:paraId="1CBF4EB1" w14:textId="363649A2"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Weeds, duckweed</w:t>
            </w:r>
          </w:p>
        </w:tc>
        <w:tc>
          <w:tcPr>
            <w:tcW w:w="1288" w:type="dxa"/>
          </w:tcPr>
          <w:p w14:paraId="723AA73A" w14:textId="5BB39368"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2</w:t>
            </w:r>
          </w:p>
        </w:tc>
        <w:tc>
          <w:tcPr>
            <w:tcW w:w="1363" w:type="dxa"/>
          </w:tcPr>
          <w:p w14:paraId="4F2E4E7C" w14:textId="32484E95"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2.3</w:t>
            </w:r>
          </w:p>
        </w:tc>
        <w:tc>
          <w:tcPr>
            <w:tcW w:w="1290" w:type="dxa"/>
          </w:tcPr>
          <w:p w14:paraId="3E85D2F9" w14:textId="1AFB852B"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0</w:t>
            </w:r>
          </w:p>
        </w:tc>
        <w:tc>
          <w:tcPr>
            <w:tcW w:w="1363" w:type="dxa"/>
          </w:tcPr>
          <w:p w14:paraId="2EFB71D3" w14:textId="765D92AF"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0</w:t>
            </w:r>
          </w:p>
        </w:tc>
        <w:tc>
          <w:tcPr>
            <w:tcW w:w="1290" w:type="dxa"/>
          </w:tcPr>
          <w:p w14:paraId="7F4A7D8C" w14:textId="7ED14A11"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2</w:t>
            </w:r>
          </w:p>
        </w:tc>
        <w:tc>
          <w:tcPr>
            <w:tcW w:w="1363" w:type="dxa"/>
          </w:tcPr>
          <w:p w14:paraId="67BF5227" w14:textId="018FA149"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3.6</w:t>
            </w:r>
          </w:p>
        </w:tc>
      </w:tr>
      <w:tr w:rsidR="009A5954" w:rsidRPr="001271EB" w14:paraId="007DECD8" w14:textId="77777777" w:rsidTr="009A5954">
        <w:tc>
          <w:tcPr>
            <w:tcW w:w="1403" w:type="dxa"/>
          </w:tcPr>
          <w:p w14:paraId="660AC681" w14:textId="66A75339" w:rsidR="00DE55D4" w:rsidRPr="001271EB" w:rsidRDefault="00DE55D4" w:rsidP="00D074C8">
            <w:pPr>
              <w:spacing w:line="360" w:lineRule="auto"/>
              <w:rPr>
                <w:rFonts w:ascii="Times New Roman" w:hAnsi="Times New Roman" w:cs="Times New Roman"/>
                <w:sz w:val="24"/>
                <w:szCs w:val="24"/>
              </w:rPr>
            </w:pPr>
            <w:proofErr w:type="spellStart"/>
            <w:r w:rsidRPr="001271EB">
              <w:rPr>
                <w:rFonts w:ascii="Times New Roman" w:hAnsi="Times New Roman" w:cs="Times New Roman"/>
                <w:sz w:val="24"/>
                <w:szCs w:val="24"/>
              </w:rPr>
              <w:t>Ochong’aa</w:t>
            </w:r>
            <w:proofErr w:type="spellEnd"/>
          </w:p>
        </w:tc>
        <w:tc>
          <w:tcPr>
            <w:tcW w:w="1288" w:type="dxa"/>
          </w:tcPr>
          <w:p w14:paraId="466E27DE" w14:textId="328DB02C"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11</w:t>
            </w:r>
          </w:p>
        </w:tc>
        <w:tc>
          <w:tcPr>
            <w:tcW w:w="1363" w:type="dxa"/>
          </w:tcPr>
          <w:p w14:paraId="0AFC43CC" w14:textId="6E5D2267"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13</w:t>
            </w:r>
          </w:p>
        </w:tc>
        <w:tc>
          <w:tcPr>
            <w:tcW w:w="1290" w:type="dxa"/>
          </w:tcPr>
          <w:p w14:paraId="0AC19BEA" w14:textId="05FDB65E"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3</w:t>
            </w:r>
          </w:p>
        </w:tc>
        <w:tc>
          <w:tcPr>
            <w:tcW w:w="1363" w:type="dxa"/>
          </w:tcPr>
          <w:p w14:paraId="40871954" w14:textId="627292E8"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9.1</w:t>
            </w:r>
          </w:p>
        </w:tc>
        <w:tc>
          <w:tcPr>
            <w:tcW w:w="1290" w:type="dxa"/>
          </w:tcPr>
          <w:p w14:paraId="19E383A2" w14:textId="607AABA4"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8</w:t>
            </w:r>
          </w:p>
        </w:tc>
        <w:tc>
          <w:tcPr>
            <w:tcW w:w="1363" w:type="dxa"/>
          </w:tcPr>
          <w:p w14:paraId="483DA8B4" w14:textId="6D4FE113" w:rsidR="00DE55D4" w:rsidRPr="001271EB" w:rsidRDefault="00DE55D4" w:rsidP="00D074C8">
            <w:pPr>
              <w:spacing w:line="360" w:lineRule="auto"/>
              <w:rPr>
                <w:rFonts w:ascii="Times New Roman" w:hAnsi="Times New Roman" w:cs="Times New Roman"/>
                <w:sz w:val="24"/>
                <w:szCs w:val="24"/>
              </w:rPr>
            </w:pPr>
            <w:r w:rsidRPr="001271EB">
              <w:rPr>
                <w:rFonts w:ascii="Times New Roman" w:hAnsi="Times New Roman" w:cs="Times New Roman"/>
                <w:sz w:val="24"/>
                <w:szCs w:val="24"/>
              </w:rPr>
              <w:t>15</w:t>
            </w:r>
          </w:p>
        </w:tc>
      </w:tr>
      <w:tr w:rsidR="009A5954" w:rsidRPr="001271EB" w14:paraId="53E51B44" w14:textId="77777777" w:rsidTr="009A5954">
        <w:tc>
          <w:tcPr>
            <w:tcW w:w="1403" w:type="dxa"/>
            <w:tcBorders>
              <w:bottom w:val="single" w:sz="4" w:space="0" w:color="auto"/>
            </w:tcBorders>
          </w:tcPr>
          <w:p w14:paraId="118ECF5C" w14:textId="6533097A" w:rsidR="00DE55D4" w:rsidRPr="001271EB" w:rsidRDefault="00DE55D4" w:rsidP="00D074C8">
            <w:pPr>
              <w:spacing w:line="360" w:lineRule="auto"/>
              <w:rPr>
                <w:rFonts w:ascii="Times New Roman" w:hAnsi="Times New Roman" w:cs="Times New Roman"/>
                <w:b/>
                <w:bCs/>
                <w:sz w:val="24"/>
                <w:szCs w:val="24"/>
              </w:rPr>
            </w:pPr>
            <w:r w:rsidRPr="001271EB">
              <w:rPr>
                <w:rFonts w:ascii="Times New Roman" w:hAnsi="Times New Roman" w:cs="Times New Roman"/>
                <w:b/>
                <w:bCs/>
                <w:sz w:val="24"/>
                <w:szCs w:val="24"/>
              </w:rPr>
              <w:t>Total</w:t>
            </w:r>
          </w:p>
        </w:tc>
        <w:tc>
          <w:tcPr>
            <w:tcW w:w="1288" w:type="dxa"/>
            <w:tcBorders>
              <w:bottom w:val="single" w:sz="4" w:space="0" w:color="auto"/>
            </w:tcBorders>
          </w:tcPr>
          <w:p w14:paraId="2EB5B299" w14:textId="6FBEEE31" w:rsidR="00DE55D4" w:rsidRPr="001271EB" w:rsidRDefault="00DE55D4" w:rsidP="00D074C8">
            <w:pPr>
              <w:spacing w:line="360" w:lineRule="auto"/>
              <w:rPr>
                <w:rFonts w:ascii="Times New Roman" w:hAnsi="Times New Roman" w:cs="Times New Roman"/>
                <w:b/>
                <w:bCs/>
                <w:sz w:val="24"/>
                <w:szCs w:val="24"/>
              </w:rPr>
            </w:pPr>
            <w:r w:rsidRPr="001271EB">
              <w:rPr>
                <w:rFonts w:ascii="Times New Roman" w:hAnsi="Times New Roman" w:cs="Times New Roman"/>
                <w:b/>
                <w:bCs/>
                <w:sz w:val="24"/>
                <w:szCs w:val="24"/>
              </w:rPr>
              <w:t>88</w:t>
            </w:r>
          </w:p>
        </w:tc>
        <w:tc>
          <w:tcPr>
            <w:tcW w:w="1363" w:type="dxa"/>
            <w:tcBorders>
              <w:bottom w:val="single" w:sz="4" w:space="0" w:color="auto"/>
            </w:tcBorders>
          </w:tcPr>
          <w:p w14:paraId="0B915793" w14:textId="44EEAE6D" w:rsidR="00DE55D4" w:rsidRPr="001271EB" w:rsidRDefault="00DE55D4" w:rsidP="00D074C8">
            <w:pPr>
              <w:spacing w:line="360" w:lineRule="auto"/>
              <w:rPr>
                <w:rFonts w:ascii="Times New Roman" w:hAnsi="Times New Roman" w:cs="Times New Roman"/>
                <w:b/>
                <w:bCs/>
                <w:sz w:val="24"/>
                <w:szCs w:val="24"/>
              </w:rPr>
            </w:pPr>
            <w:r w:rsidRPr="001271EB">
              <w:rPr>
                <w:rFonts w:ascii="Times New Roman" w:hAnsi="Times New Roman" w:cs="Times New Roman"/>
                <w:b/>
                <w:bCs/>
                <w:sz w:val="24"/>
                <w:szCs w:val="24"/>
              </w:rPr>
              <w:t>100</w:t>
            </w:r>
          </w:p>
        </w:tc>
        <w:tc>
          <w:tcPr>
            <w:tcW w:w="1290" w:type="dxa"/>
            <w:tcBorders>
              <w:bottom w:val="single" w:sz="4" w:space="0" w:color="auto"/>
            </w:tcBorders>
          </w:tcPr>
          <w:p w14:paraId="61D95A86" w14:textId="6F0A6853" w:rsidR="00DE55D4" w:rsidRPr="001271EB" w:rsidRDefault="00DE55D4" w:rsidP="00D074C8">
            <w:pPr>
              <w:spacing w:line="360" w:lineRule="auto"/>
              <w:rPr>
                <w:rFonts w:ascii="Times New Roman" w:hAnsi="Times New Roman" w:cs="Times New Roman"/>
                <w:b/>
                <w:bCs/>
                <w:sz w:val="24"/>
                <w:szCs w:val="24"/>
              </w:rPr>
            </w:pPr>
            <w:r w:rsidRPr="001271EB">
              <w:rPr>
                <w:rFonts w:ascii="Times New Roman" w:hAnsi="Times New Roman" w:cs="Times New Roman"/>
                <w:b/>
                <w:bCs/>
                <w:sz w:val="24"/>
                <w:szCs w:val="24"/>
              </w:rPr>
              <w:t>33</w:t>
            </w:r>
          </w:p>
        </w:tc>
        <w:tc>
          <w:tcPr>
            <w:tcW w:w="1363" w:type="dxa"/>
            <w:tcBorders>
              <w:bottom w:val="single" w:sz="4" w:space="0" w:color="auto"/>
            </w:tcBorders>
          </w:tcPr>
          <w:p w14:paraId="6A72A264" w14:textId="37439C6D" w:rsidR="00DE55D4" w:rsidRPr="001271EB" w:rsidRDefault="00DE55D4" w:rsidP="00D074C8">
            <w:pPr>
              <w:spacing w:line="360" w:lineRule="auto"/>
              <w:rPr>
                <w:rFonts w:ascii="Times New Roman" w:hAnsi="Times New Roman" w:cs="Times New Roman"/>
                <w:b/>
                <w:bCs/>
                <w:sz w:val="24"/>
                <w:szCs w:val="24"/>
              </w:rPr>
            </w:pPr>
            <w:r w:rsidRPr="001271EB">
              <w:rPr>
                <w:rFonts w:ascii="Times New Roman" w:hAnsi="Times New Roman" w:cs="Times New Roman"/>
                <w:b/>
                <w:bCs/>
                <w:sz w:val="24"/>
                <w:szCs w:val="24"/>
              </w:rPr>
              <w:t>100</w:t>
            </w:r>
          </w:p>
        </w:tc>
        <w:tc>
          <w:tcPr>
            <w:tcW w:w="1290" w:type="dxa"/>
            <w:tcBorders>
              <w:bottom w:val="single" w:sz="4" w:space="0" w:color="auto"/>
            </w:tcBorders>
          </w:tcPr>
          <w:p w14:paraId="4ACCBCC1" w14:textId="701B4D1A" w:rsidR="00DE55D4" w:rsidRPr="001271EB" w:rsidRDefault="001271EB" w:rsidP="00D074C8">
            <w:pPr>
              <w:spacing w:line="360" w:lineRule="auto"/>
              <w:rPr>
                <w:rFonts w:ascii="Times New Roman" w:hAnsi="Times New Roman" w:cs="Times New Roman"/>
                <w:b/>
                <w:bCs/>
                <w:sz w:val="24"/>
                <w:szCs w:val="24"/>
              </w:rPr>
            </w:pPr>
            <w:r w:rsidRPr="001271EB">
              <w:rPr>
                <w:rFonts w:ascii="Times New Roman" w:hAnsi="Times New Roman" w:cs="Times New Roman"/>
                <w:b/>
                <w:bCs/>
                <w:sz w:val="24"/>
                <w:szCs w:val="24"/>
              </w:rPr>
              <w:t>55</w:t>
            </w:r>
          </w:p>
        </w:tc>
        <w:tc>
          <w:tcPr>
            <w:tcW w:w="1363" w:type="dxa"/>
            <w:tcBorders>
              <w:bottom w:val="single" w:sz="4" w:space="0" w:color="auto"/>
            </w:tcBorders>
          </w:tcPr>
          <w:p w14:paraId="2B721D91" w14:textId="6B07E89F" w:rsidR="00DE55D4" w:rsidRPr="001271EB" w:rsidRDefault="001271EB" w:rsidP="00D074C8">
            <w:pPr>
              <w:spacing w:line="360" w:lineRule="auto"/>
              <w:rPr>
                <w:rFonts w:ascii="Times New Roman" w:hAnsi="Times New Roman" w:cs="Times New Roman"/>
                <w:b/>
                <w:bCs/>
                <w:sz w:val="24"/>
                <w:szCs w:val="24"/>
              </w:rPr>
            </w:pPr>
            <w:r w:rsidRPr="001271EB">
              <w:rPr>
                <w:rFonts w:ascii="Times New Roman" w:hAnsi="Times New Roman" w:cs="Times New Roman"/>
                <w:b/>
                <w:bCs/>
                <w:sz w:val="24"/>
                <w:szCs w:val="24"/>
              </w:rPr>
              <w:t>100</w:t>
            </w:r>
          </w:p>
        </w:tc>
      </w:tr>
    </w:tbl>
    <w:p w14:paraId="0652B0D0" w14:textId="5EF0310B" w:rsidR="00E14E42" w:rsidRPr="009A5954" w:rsidRDefault="009A5954" w:rsidP="009A5954">
      <w:pPr>
        <w:pStyle w:val="Caption"/>
        <w:rPr>
          <w:rFonts w:ascii="Times New Roman" w:hAnsi="Times New Roman" w:cs="Times New Roman"/>
          <w:i w:val="0"/>
          <w:iCs w:val="0"/>
          <w:color w:val="auto"/>
          <w:sz w:val="24"/>
          <w:szCs w:val="24"/>
        </w:rPr>
      </w:pPr>
      <w:bookmarkStart w:id="239" w:name="_Toc146617076"/>
      <w:bookmarkStart w:id="240" w:name="_Toc146696531"/>
      <w:bookmarkStart w:id="241" w:name="_Toc146699024"/>
      <w:r w:rsidRPr="009A5954">
        <w:rPr>
          <w:rFonts w:ascii="Times New Roman" w:hAnsi="Times New Roman" w:cs="Times New Roman"/>
          <w:i w:val="0"/>
          <w:iCs w:val="0"/>
          <w:color w:val="auto"/>
          <w:sz w:val="24"/>
          <w:szCs w:val="24"/>
        </w:rPr>
        <w:t xml:space="preserve">Table </w:t>
      </w:r>
      <w:r w:rsidRPr="009A5954">
        <w:rPr>
          <w:rFonts w:ascii="Times New Roman" w:hAnsi="Times New Roman" w:cs="Times New Roman"/>
          <w:i w:val="0"/>
          <w:iCs w:val="0"/>
          <w:color w:val="auto"/>
          <w:sz w:val="24"/>
          <w:szCs w:val="24"/>
        </w:rPr>
        <w:fldChar w:fldCharType="begin"/>
      </w:r>
      <w:r w:rsidRPr="009A5954">
        <w:rPr>
          <w:rFonts w:ascii="Times New Roman" w:hAnsi="Times New Roman" w:cs="Times New Roman"/>
          <w:i w:val="0"/>
          <w:iCs w:val="0"/>
          <w:color w:val="auto"/>
          <w:sz w:val="24"/>
          <w:szCs w:val="24"/>
        </w:rPr>
        <w:instrText xml:space="preserve"> SEQ Table \* ARABIC </w:instrText>
      </w:r>
      <w:r w:rsidRPr="009A5954">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21</w:t>
      </w:r>
      <w:r w:rsidRPr="009A5954">
        <w:rPr>
          <w:rFonts w:ascii="Times New Roman" w:hAnsi="Times New Roman" w:cs="Times New Roman"/>
          <w:i w:val="0"/>
          <w:iCs w:val="0"/>
          <w:color w:val="auto"/>
          <w:sz w:val="24"/>
          <w:szCs w:val="24"/>
        </w:rPr>
        <w:fldChar w:fldCharType="end"/>
      </w:r>
      <w:r w:rsidRPr="009A5954">
        <w:rPr>
          <w:rFonts w:ascii="Times New Roman" w:hAnsi="Times New Roman" w:cs="Times New Roman"/>
          <w:i w:val="0"/>
          <w:iCs w:val="0"/>
          <w:color w:val="auto"/>
          <w:sz w:val="24"/>
          <w:szCs w:val="24"/>
        </w:rPr>
        <w:t>.Fish feed type</w:t>
      </w:r>
      <w:bookmarkEnd w:id="239"/>
      <w:bookmarkEnd w:id="240"/>
      <w:bookmarkEnd w:id="241"/>
    </w:p>
    <w:p w14:paraId="59078503" w14:textId="0B4C7378" w:rsidR="00E14E42" w:rsidRPr="009A5954" w:rsidRDefault="002F5F55" w:rsidP="00D074C8">
      <w:pPr>
        <w:pStyle w:val="Heading3"/>
        <w:spacing w:line="360" w:lineRule="auto"/>
        <w:rPr>
          <w:rFonts w:ascii="Times New Roman" w:hAnsi="Times New Roman" w:cs="Times New Roman"/>
          <w:color w:val="auto"/>
        </w:rPr>
      </w:pPr>
      <w:bookmarkStart w:id="242" w:name="_Toc146698978"/>
      <w:r w:rsidRPr="009A5954">
        <w:rPr>
          <w:rFonts w:ascii="Times New Roman" w:hAnsi="Times New Roman" w:cs="Times New Roman"/>
          <w:color w:val="auto"/>
        </w:rPr>
        <w:t>4.9.2 Feeding rates</w:t>
      </w:r>
      <w:bookmarkEnd w:id="242"/>
    </w:p>
    <w:p w14:paraId="50A082B5" w14:textId="233E3F2B" w:rsidR="00D53A55" w:rsidRPr="001849D4" w:rsidRDefault="002F5F55" w:rsidP="001849D4">
      <w:pPr>
        <w:spacing w:line="360" w:lineRule="auto"/>
        <w:jc w:val="both"/>
        <w:rPr>
          <w:rFonts w:ascii="Times New Roman" w:hAnsi="Times New Roman" w:cs="Times New Roman"/>
          <w:sz w:val="24"/>
          <w:szCs w:val="24"/>
        </w:rPr>
      </w:pPr>
      <w:r w:rsidRPr="000005BE">
        <w:rPr>
          <w:rFonts w:ascii="Times New Roman" w:hAnsi="Times New Roman" w:cs="Times New Roman"/>
          <w:sz w:val="24"/>
          <w:szCs w:val="24"/>
        </w:rPr>
        <w:t xml:space="preserve">Most 46/88 (52%) of the farmers were feeding their fish twice a day.21/33 (64%) of them were in </w:t>
      </w:r>
      <w:proofErr w:type="spellStart"/>
      <w:r w:rsidRPr="000005BE">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F840ED">
        <w:rPr>
          <w:rFonts w:ascii="Times New Roman" w:hAnsi="Times New Roman" w:cs="Times New Roman"/>
          <w:iCs/>
          <w:sz w:val="24"/>
          <w:szCs w:val="24"/>
        </w:rPr>
        <w:t xml:space="preserve"> </w:t>
      </w:r>
      <w:r w:rsidRPr="000005BE">
        <w:rPr>
          <w:rFonts w:ascii="Times New Roman" w:hAnsi="Times New Roman" w:cs="Times New Roman"/>
          <w:sz w:val="24"/>
          <w:szCs w:val="24"/>
        </w:rPr>
        <w:t xml:space="preserve">and 25/55 (45%) were in Kericho. This was followed by 32% (28/88) of farmers who were feeding fish onces.11/33(33%) were from </w:t>
      </w:r>
      <w:proofErr w:type="spellStart"/>
      <w:r w:rsidRPr="000005BE">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F840ED">
        <w:rPr>
          <w:rFonts w:ascii="Times New Roman" w:hAnsi="Times New Roman" w:cs="Times New Roman"/>
          <w:iCs/>
          <w:sz w:val="24"/>
          <w:szCs w:val="24"/>
        </w:rPr>
        <w:t xml:space="preserve"> </w:t>
      </w:r>
      <w:r w:rsidRPr="000005BE">
        <w:rPr>
          <w:rFonts w:ascii="Times New Roman" w:hAnsi="Times New Roman" w:cs="Times New Roman"/>
          <w:sz w:val="24"/>
          <w:szCs w:val="24"/>
        </w:rPr>
        <w:t>and 17/88 (31%) from Kericho.</w:t>
      </w:r>
      <w:r w:rsidR="000005BE" w:rsidRPr="000005BE">
        <w:rPr>
          <w:rFonts w:ascii="Times New Roman" w:hAnsi="Times New Roman" w:cs="Times New Roman"/>
          <w:sz w:val="24"/>
          <w:szCs w:val="24"/>
        </w:rPr>
        <w:t xml:space="preserve"> </w:t>
      </w:r>
      <w:r w:rsidRPr="000005BE">
        <w:rPr>
          <w:rFonts w:ascii="Times New Roman" w:hAnsi="Times New Roman" w:cs="Times New Roman"/>
          <w:sz w:val="24"/>
          <w:szCs w:val="24"/>
        </w:rPr>
        <w:t xml:space="preserve">Only one farmer was feeding fish four times a </w:t>
      </w:r>
      <w:r w:rsidR="00D53A55">
        <w:rPr>
          <w:rFonts w:ascii="Times New Roman" w:hAnsi="Times New Roman" w:cs="Times New Roman"/>
          <w:sz w:val="24"/>
          <w:szCs w:val="24"/>
        </w:rPr>
        <w:t>week</w:t>
      </w:r>
      <w:r w:rsidR="000005BE" w:rsidRPr="000005BE">
        <w:rPr>
          <w:rFonts w:ascii="Times New Roman" w:hAnsi="Times New Roman" w:cs="Times New Roman"/>
          <w:sz w:val="24"/>
          <w:szCs w:val="24"/>
        </w:rPr>
        <w:t>. 8% (7/88), all from Kericho were not feeding fish. 6.8% (6/88) of farmers were feeding their fish less frequently.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4"/>
        <w:gridCol w:w="1315"/>
        <w:gridCol w:w="1363"/>
        <w:gridCol w:w="1316"/>
        <w:gridCol w:w="1363"/>
        <w:gridCol w:w="1316"/>
        <w:gridCol w:w="1363"/>
      </w:tblGrid>
      <w:tr w:rsidR="001849D4" w14:paraId="4FB67FE4" w14:textId="77777777" w:rsidTr="001849D4">
        <w:tc>
          <w:tcPr>
            <w:tcW w:w="1324" w:type="dxa"/>
            <w:tcBorders>
              <w:top w:val="single" w:sz="4" w:space="0" w:color="auto"/>
            </w:tcBorders>
          </w:tcPr>
          <w:p w14:paraId="48362267" w14:textId="0A10E7C2" w:rsidR="00D53A55" w:rsidRPr="0034111F" w:rsidRDefault="00D53A55" w:rsidP="00D074C8">
            <w:pPr>
              <w:spacing w:line="360" w:lineRule="auto"/>
              <w:rPr>
                <w:rFonts w:ascii="Times New Roman" w:hAnsi="Times New Roman" w:cs="Times New Roman"/>
                <w:b/>
                <w:bCs/>
                <w:sz w:val="24"/>
                <w:szCs w:val="24"/>
              </w:rPr>
            </w:pPr>
            <w:r w:rsidRPr="0034111F">
              <w:rPr>
                <w:rFonts w:ascii="Times New Roman" w:hAnsi="Times New Roman" w:cs="Times New Roman"/>
                <w:b/>
                <w:bCs/>
                <w:sz w:val="24"/>
                <w:szCs w:val="24"/>
              </w:rPr>
              <w:t>Feeding rates</w:t>
            </w:r>
          </w:p>
        </w:tc>
        <w:tc>
          <w:tcPr>
            <w:tcW w:w="2678" w:type="dxa"/>
            <w:gridSpan w:val="2"/>
            <w:tcBorders>
              <w:top w:val="single" w:sz="4" w:space="0" w:color="auto"/>
            </w:tcBorders>
          </w:tcPr>
          <w:p w14:paraId="2CEB0260" w14:textId="3775C7ED" w:rsidR="00D53A55" w:rsidRPr="0034111F" w:rsidRDefault="00D53A55" w:rsidP="00D074C8">
            <w:pPr>
              <w:spacing w:line="360" w:lineRule="auto"/>
              <w:jc w:val="center"/>
              <w:rPr>
                <w:rFonts w:ascii="Times New Roman" w:hAnsi="Times New Roman" w:cs="Times New Roman"/>
                <w:b/>
                <w:bCs/>
                <w:sz w:val="24"/>
                <w:szCs w:val="24"/>
              </w:rPr>
            </w:pPr>
            <w:r w:rsidRPr="0034111F">
              <w:rPr>
                <w:rFonts w:ascii="Times New Roman" w:hAnsi="Times New Roman" w:cs="Times New Roman"/>
                <w:b/>
                <w:bCs/>
                <w:sz w:val="24"/>
                <w:szCs w:val="24"/>
              </w:rPr>
              <w:t>Overall study</w:t>
            </w:r>
          </w:p>
        </w:tc>
        <w:tc>
          <w:tcPr>
            <w:tcW w:w="2679" w:type="dxa"/>
            <w:gridSpan w:val="2"/>
            <w:tcBorders>
              <w:top w:val="single" w:sz="4" w:space="0" w:color="auto"/>
            </w:tcBorders>
          </w:tcPr>
          <w:p w14:paraId="422759D3" w14:textId="710701D1" w:rsidR="00D53A55" w:rsidRPr="0034111F" w:rsidRDefault="00D53A55" w:rsidP="00D074C8">
            <w:pPr>
              <w:spacing w:line="360" w:lineRule="auto"/>
              <w:jc w:val="center"/>
              <w:rPr>
                <w:rFonts w:ascii="Times New Roman" w:hAnsi="Times New Roman" w:cs="Times New Roman"/>
                <w:b/>
                <w:bCs/>
                <w:sz w:val="24"/>
                <w:szCs w:val="24"/>
              </w:rPr>
            </w:pPr>
            <w:proofErr w:type="spellStart"/>
            <w:r w:rsidRPr="0034111F">
              <w:rPr>
                <w:rFonts w:ascii="Times New Roman" w:hAnsi="Times New Roman" w:cs="Times New Roman"/>
                <w:b/>
                <w:bCs/>
                <w:sz w:val="24"/>
                <w:szCs w:val="24"/>
              </w:rPr>
              <w:t>Bom</w:t>
            </w:r>
            <w:r w:rsidR="00CC7066" w:rsidRPr="00F840ED">
              <w:rPr>
                <w:rFonts w:ascii="Times New Roman" w:hAnsi="Times New Roman" w:cs="Times New Roman"/>
                <w:b/>
                <w:bCs/>
                <w:iCs/>
                <w:sz w:val="24"/>
                <w:szCs w:val="24"/>
              </w:rPr>
              <w:t>et</w:t>
            </w:r>
            <w:proofErr w:type="spellEnd"/>
          </w:p>
        </w:tc>
        <w:tc>
          <w:tcPr>
            <w:tcW w:w="2679" w:type="dxa"/>
            <w:gridSpan w:val="2"/>
            <w:tcBorders>
              <w:top w:val="single" w:sz="4" w:space="0" w:color="auto"/>
            </w:tcBorders>
          </w:tcPr>
          <w:p w14:paraId="7901A8D2" w14:textId="07B94593" w:rsidR="00D53A55" w:rsidRPr="0034111F" w:rsidRDefault="00D53A55" w:rsidP="00D074C8">
            <w:pPr>
              <w:spacing w:line="360" w:lineRule="auto"/>
              <w:jc w:val="center"/>
              <w:rPr>
                <w:rFonts w:ascii="Times New Roman" w:hAnsi="Times New Roman" w:cs="Times New Roman"/>
                <w:b/>
                <w:bCs/>
                <w:sz w:val="24"/>
                <w:szCs w:val="24"/>
              </w:rPr>
            </w:pPr>
            <w:r w:rsidRPr="0034111F">
              <w:rPr>
                <w:rFonts w:ascii="Times New Roman" w:hAnsi="Times New Roman" w:cs="Times New Roman"/>
                <w:b/>
                <w:bCs/>
                <w:sz w:val="24"/>
                <w:szCs w:val="24"/>
              </w:rPr>
              <w:t>Kericho</w:t>
            </w:r>
          </w:p>
        </w:tc>
      </w:tr>
      <w:tr w:rsidR="001849D4" w14:paraId="02326236" w14:textId="77777777" w:rsidTr="001849D4">
        <w:tc>
          <w:tcPr>
            <w:tcW w:w="1324" w:type="dxa"/>
            <w:tcBorders>
              <w:bottom w:val="single" w:sz="4" w:space="0" w:color="auto"/>
            </w:tcBorders>
          </w:tcPr>
          <w:p w14:paraId="2755348F" w14:textId="77777777" w:rsidR="000005BE" w:rsidRDefault="000005BE" w:rsidP="00D074C8">
            <w:pPr>
              <w:spacing w:line="360" w:lineRule="auto"/>
              <w:rPr>
                <w:rFonts w:ascii="Times New Roman" w:hAnsi="Times New Roman" w:cs="Times New Roman"/>
                <w:sz w:val="24"/>
                <w:szCs w:val="24"/>
              </w:rPr>
            </w:pPr>
          </w:p>
        </w:tc>
        <w:tc>
          <w:tcPr>
            <w:tcW w:w="1315" w:type="dxa"/>
            <w:tcBorders>
              <w:bottom w:val="single" w:sz="4" w:space="0" w:color="auto"/>
            </w:tcBorders>
          </w:tcPr>
          <w:p w14:paraId="0ACE068D" w14:textId="528F2E8E" w:rsidR="000005BE" w:rsidRDefault="001849D4"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1CDE1655" w14:textId="24B1DC55"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316" w:type="dxa"/>
            <w:tcBorders>
              <w:bottom w:val="single" w:sz="4" w:space="0" w:color="auto"/>
            </w:tcBorders>
          </w:tcPr>
          <w:p w14:paraId="0F0B7CD2" w14:textId="389620E5" w:rsidR="000005BE" w:rsidRDefault="001849D4"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46C031C5" w14:textId="745B8000"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316" w:type="dxa"/>
            <w:tcBorders>
              <w:bottom w:val="single" w:sz="4" w:space="0" w:color="auto"/>
            </w:tcBorders>
          </w:tcPr>
          <w:p w14:paraId="56423638" w14:textId="553C87D6" w:rsidR="000005BE" w:rsidRDefault="001849D4"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4526F283" w14:textId="21CE0487"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r>
      <w:tr w:rsidR="001849D4" w14:paraId="28E351DB" w14:textId="77777777" w:rsidTr="001849D4">
        <w:tc>
          <w:tcPr>
            <w:tcW w:w="1324" w:type="dxa"/>
            <w:tcBorders>
              <w:top w:val="single" w:sz="4" w:space="0" w:color="auto"/>
            </w:tcBorders>
          </w:tcPr>
          <w:p w14:paraId="61EE6431" w14:textId="5A0BBA03"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Four times</w:t>
            </w:r>
          </w:p>
        </w:tc>
        <w:tc>
          <w:tcPr>
            <w:tcW w:w="1315" w:type="dxa"/>
            <w:tcBorders>
              <w:top w:val="single" w:sz="4" w:space="0" w:color="auto"/>
            </w:tcBorders>
          </w:tcPr>
          <w:p w14:paraId="11869CF3" w14:textId="5503125C"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Borders>
              <w:top w:val="single" w:sz="4" w:space="0" w:color="auto"/>
            </w:tcBorders>
          </w:tcPr>
          <w:p w14:paraId="743FC508" w14:textId="6E5A4545"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316" w:type="dxa"/>
            <w:tcBorders>
              <w:top w:val="single" w:sz="4" w:space="0" w:color="auto"/>
            </w:tcBorders>
          </w:tcPr>
          <w:p w14:paraId="4D76AAEF" w14:textId="18204A3A"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Borders>
              <w:top w:val="single" w:sz="4" w:space="0" w:color="auto"/>
            </w:tcBorders>
          </w:tcPr>
          <w:p w14:paraId="5C88635F" w14:textId="29CC44C0"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316" w:type="dxa"/>
            <w:tcBorders>
              <w:top w:val="single" w:sz="4" w:space="0" w:color="auto"/>
            </w:tcBorders>
          </w:tcPr>
          <w:p w14:paraId="77591777" w14:textId="1C763DA3"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Borders>
              <w:top w:val="single" w:sz="4" w:space="0" w:color="auto"/>
            </w:tcBorders>
          </w:tcPr>
          <w:p w14:paraId="2FE615E9" w14:textId="7F275F6B"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1849D4" w14:paraId="5FB70887" w14:textId="77777777" w:rsidTr="001849D4">
        <w:tc>
          <w:tcPr>
            <w:tcW w:w="1324" w:type="dxa"/>
          </w:tcPr>
          <w:p w14:paraId="33C7F99A" w14:textId="28321A48"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Less frequently</w:t>
            </w:r>
          </w:p>
        </w:tc>
        <w:tc>
          <w:tcPr>
            <w:tcW w:w="1315" w:type="dxa"/>
          </w:tcPr>
          <w:p w14:paraId="19BF67E2" w14:textId="28498043"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363" w:type="dxa"/>
          </w:tcPr>
          <w:p w14:paraId="5F0101E5" w14:textId="4E1245DD"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6.8</w:t>
            </w:r>
          </w:p>
        </w:tc>
        <w:tc>
          <w:tcPr>
            <w:tcW w:w="1316" w:type="dxa"/>
          </w:tcPr>
          <w:p w14:paraId="44B2A241" w14:textId="2E0F15DD"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14077F51" w14:textId="13C68C51"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16" w:type="dxa"/>
          </w:tcPr>
          <w:p w14:paraId="7EAC08E2" w14:textId="4301A869"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363" w:type="dxa"/>
          </w:tcPr>
          <w:p w14:paraId="28DDCABA" w14:textId="6215A68D"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1849D4" w14:paraId="62654447" w14:textId="77777777" w:rsidTr="001849D4">
        <w:tc>
          <w:tcPr>
            <w:tcW w:w="1324" w:type="dxa"/>
          </w:tcPr>
          <w:p w14:paraId="0BCEFD69" w14:textId="337CFC03"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Never</w:t>
            </w:r>
          </w:p>
        </w:tc>
        <w:tc>
          <w:tcPr>
            <w:tcW w:w="1315" w:type="dxa"/>
          </w:tcPr>
          <w:p w14:paraId="1EDC5ADF" w14:textId="5CDCD435"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363" w:type="dxa"/>
          </w:tcPr>
          <w:p w14:paraId="0696D98F" w14:textId="1EC5DC48"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316" w:type="dxa"/>
          </w:tcPr>
          <w:p w14:paraId="6424ED6F" w14:textId="27A086A2"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77B594C9" w14:textId="5459AB79"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16" w:type="dxa"/>
          </w:tcPr>
          <w:p w14:paraId="0C19DE94" w14:textId="0F142AC2"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363" w:type="dxa"/>
          </w:tcPr>
          <w:p w14:paraId="577C9B79" w14:textId="3F304DC2"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13</w:t>
            </w:r>
          </w:p>
        </w:tc>
      </w:tr>
      <w:tr w:rsidR="001849D4" w14:paraId="3434D650" w14:textId="77777777" w:rsidTr="001849D4">
        <w:tc>
          <w:tcPr>
            <w:tcW w:w="1324" w:type="dxa"/>
            <w:tcBorders>
              <w:top w:val="single" w:sz="4" w:space="0" w:color="auto"/>
            </w:tcBorders>
          </w:tcPr>
          <w:p w14:paraId="61F93108" w14:textId="5ECF4711"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Once</w:t>
            </w:r>
          </w:p>
        </w:tc>
        <w:tc>
          <w:tcPr>
            <w:tcW w:w="1315" w:type="dxa"/>
            <w:tcBorders>
              <w:top w:val="single" w:sz="4" w:space="0" w:color="auto"/>
            </w:tcBorders>
          </w:tcPr>
          <w:p w14:paraId="2FDAE68F" w14:textId="2A82F1A9"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28</w:t>
            </w:r>
          </w:p>
        </w:tc>
        <w:tc>
          <w:tcPr>
            <w:tcW w:w="1363" w:type="dxa"/>
            <w:tcBorders>
              <w:top w:val="single" w:sz="4" w:space="0" w:color="auto"/>
            </w:tcBorders>
          </w:tcPr>
          <w:p w14:paraId="7BCBCFF1" w14:textId="7C2AFAD0"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32</w:t>
            </w:r>
          </w:p>
        </w:tc>
        <w:tc>
          <w:tcPr>
            <w:tcW w:w="1316" w:type="dxa"/>
            <w:tcBorders>
              <w:top w:val="single" w:sz="4" w:space="0" w:color="auto"/>
            </w:tcBorders>
          </w:tcPr>
          <w:p w14:paraId="54F54224" w14:textId="472D16D9"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363" w:type="dxa"/>
            <w:tcBorders>
              <w:top w:val="single" w:sz="4" w:space="0" w:color="auto"/>
            </w:tcBorders>
          </w:tcPr>
          <w:p w14:paraId="5FF74701" w14:textId="49E13F2F"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16" w:type="dxa"/>
            <w:tcBorders>
              <w:top w:val="single" w:sz="4" w:space="0" w:color="auto"/>
            </w:tcBorders>
          </w:tcPr>
          <w:p w14:paraId="2C6BC8BB" w14:textId="3625F095"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17</w:t>
            </w:r>
          </w:p>
        </w:tc>
        <w:tc>
          <w:tcPr>
            <w:tcW w:w="1363" w:type="dxa"/>
            <w:tcBorders>
              <w:top w:val="single" w:sz="4" w:space="0" w:color="auto"/>
            </w:tcBorders>
          </w:tcPr>
          <w:p w14:paraId="3E007FD5" w14:textId="449570CB"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31</w:t>
            </w:r>
          </w:p>
        </w:tc>
      </w:tr>
      <w:tr w:rsidR="001849D4" w14:paraId="2BFD85F7" w14:textId="77777777" w:rsidTr="001849D4">
        <w:tc>
          <w:tcPr>
            <w:tcW w:w="1324" w:type="dxa"/>
          </w:tcPr>
          <w:p w14:paraId="6A0E7CEC" w14:textId="5916E719"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Twice</w:t>
            </w:r>
          </w:p>
        </w:tc>
        <w:tc>
          <w:tcPr>
            <w:tcW w:w="1315" w:type="dxa"/>
          </w:tcPr>
          <w:p w14:paraId="48DB5CF9" w14:textId="1E72A233"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46</w:t>
            </w:r>
          </w:p>
        </w:tc>
        <w:tc>
          <w:tcPr>
            <w:tcW w:w="1363" w:type="dxa"/>
          </w:tcPr>
          <w:p w14:paraId="228AA43C" w14:textId="5D97E7FC"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52</w:t>
            </w:r>
          </w:p>
        </w:tc>
        <w:tc>
          <w:tcPr>
            <w:tcW w:w="1316" w:type="dxa"/>
          </w:tcPr>
          <w:p w14:paraId="3BCB5B3A" w14:textId="7A34944A"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21</w:t>
            </w:r>
          </w:p>
        </w:tc>
        <w:tc>
          <w:tcPr>
            <w:tcW w:w="1363" w:type="dxa"/>
          </w:tcPr>
          <w:p w14:paraId="03779A37" w14:textId="35F1F64F"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64</w:t>
            </w:r>
          </w:p>
        </w:tc>
        <w:tc>
          <w:tcPr>
            <w:tcW w:w="1316" w:type="dxa"/>
          </w:tcPr>
          <w:p w14:paraId="1E63D0CD" w14:textId="2580EDEB"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25</w:t>
            </w:r>
          </w:p>
        </w:tc>
        <w:tc>
          <w:tcPr>
            <w:tcW w:w="1363" w:type="dxa"/>
          </w:tcPr>
          <w:p w14:paraId="764E1160" w14:textId="0F0570AB" w:rsidR="000005BE" w:rsidRDefault="00D53A55" w:rsidP="00D074C8">
            <w:pPr>
              <w:spacing w:line="360" w:lineRule="auto"/>
              <w:rPr>
                <w:rFonts w:ascii="Times New Roman" w:hAnsi="Times New Roman" w:cs="Times New Roman"/>
                <w:sz w:val="24"/>
                <w:szCs w:val="24"/>
              </w:rPr>
            </w:pPr>
            <w:r>
              <w:rPr>
                <w:rFonts w:ascii="Times New Roman" w:hAnsi="Times New Roman" w:cs="Times New Roman"/>
                <w:sz w:val="24"/>
                <w:szCs w:val="24"/>
              </w:rPr>
              <w:t>45</w:t>
            </w:r>
          </w:p>
        </w:tc>
      </w:tr>
      <w:tr w:rsidR="001849D4" w:rsidRPr="00D53A55" w14:paraId="22507C30" w14:textId="77777777" w:rsidTr="001849D4">
        <w:tc>
          <w:tcPr>
            <w:tcW w:w="1324" w:type="dxa"/>
            <w:tcBorders>
              <w:bottom w:val="single" w:sz="4" w:space="0" w:color="auto"/>
            </w:tcBorders>
          </w:tcPr>
          <w:p w14:paraId="38091266" w14:textId="44D81AF5" w:rsidR="000005BE" w:rsidRPr="00D53A55" w:rsidRDefault="00D53A55" w:rsidP="00D074C8">
            <w:pPr>
              <w:spacing w:line="360" w:lineRule="auto"/>
              <w:rPr>
                <w:rFonts w:ascii="Times New Roman" w:hAnsi="Times New Roman" w:cs="Times New Roman"/>
                <w:b/>
                <w:bCs/>
                <w:sz w:val="24"/>
                <w:szCs w:val="24"/>
              </w:rPr>
            </w:pPr>
            <w:r w:rsidRPr="00D53A55">
              <w:rPr>
                <w:rFonts w:ascii="Times New Roman" w:hAnsi="Times New Roman" w:cs="Times New Roman"/>
                <w:b/>
                <w:bCs/>
                <w:sz w:val="24"/>
                <w:szCs w:val="24"/>
              </w:rPr>
              <w:t>Total</w:t>
            </w:r>
          </w:p>
        </w:tc>
        <w:tc>
          <w:tcPr>
            <w:tcW w:w="1315" w:type="dxa"/>
            <w:tcBorders>
              <w:bottom w:val="single" w:sz="4" w:space="0" w:color="auto"/>
            </w:tcBorders>
          </w:tcPr>
          <w:p w14:paraId="4F139956" w14:textId="54A3DEB4" w:rsidR="000005BE" w:rsidRPr="00D53A55" w:rsidRDefault="00D53A55" w:rsidP="00D074C8">
            <w:pPr>
              <w:spacing w:line="360" w:lineRule="auto"/>
              <w:rPr>
                <w:rFonts w:ascii="Times New Roman" w:hAnsi="Times New Roman" w:cs="Times New Roman"/>
                <w:b/>
                <w:bCs/>
                <w:sz w:val="24"/>
                <w:szCs w:val="24"/>
              </w:rPr>
            </w:pPr>
            <w:r w:rsidRPr="00D53A55">
              <w:rPr>
                <w:rFonts w:ascii="Times New Roman" w:hAnsi="Times New Roman" w:cs="Times New Roman"/>
                <w:b/>
                <w:bCs/>
                <w:sz w:val="24"/>
                <w:szCs w:val="24"/>
              </w:rPr>
              <w:t>88</w:t>
            </w:r>
          </w:p>
        </w:tc>
        <w:tc>
          <w:tcPr>
            <w:tcW w:w="1363" w:type="dxa"/>
            <w:tcBorders>
              <w:bottom w:val="single" w:sz="4" w:space="0" w:color="auto"/>
            </w:tcBorders>
          </w:tcPr>
          <w:p w14:paraId="3DEE609E" w14:textId="0954C560" w:rsidR="000005BE" w:rsidRPr="00D53A55" w:rsidRDefault="00D53A55" w:rsidP="00D074C8">
            <w:pPr>
              <w:spacing w:line="360" w:lineRule="auto"/>
              <w:rPr>
                <w:rFonts w:ascii="Times New Roman" w:hAnsi="Times New Roman" w:cs="Times New Roman"/>
                <w:b/>
                <w:bCs/>
                <w:sz w:val="24"/>
                <w:szCs w:val="24"/>
              </w:rPr>
            </w:pPr>
            <w:r w:rsidRPr="00D53A55">
              <w:rPr>
                <w:rFonts w:ascii="Times New Roman" w:hAnsi="Times New Roman" w:cs="Times New Roman"/>
                <w:b/>
                <w:bCs/>
                <w:sz w:val="24"/>
                <w:szCs w:val="24"/>
              </w:rPr>
              <w:t>100</w:t>
            </w:r>
          </w:p>
        </w:tc>
        <w:tc>
          <w:tcPr>
            <w:tcW w:w="1316" w:type="dxa"/>
            <w:tcBorders>
              <w:bottom w:val="single" w:sz="4" w:space="0" w:color="auto"/>
            </w:tcBorders>
          </w:tcPr>
          <w:p w14:paraId="7CFD6835" w14:textId="5D6E76C7" w:rsidR="000005BE" w:rsidRPr="00D53A55" w:rsidRDefault="00D53A55" w:rsidP="00D074C8">
            <w:pPr>
              <w:spacing w:line="360" w:lineRule="auto"/>
              <w:rPr>
                <w:rFonts w:ascii="Times New Roman" w:hAnsi="Times New Roman" w:cs="Times New Roman"/>
                <w:b/>
                <w:bCs/>
                <w:sz w:val="24"/>
                <w:szCs w:val="24"/>
              </w:rPr>
            </w:pPr>
            <w:r w:rsidRPr="00D53A55">
              <w:rPr>
                <w:rFonts w:ascii="Times New Roman" w:hAnsi="Times New Roman" w:cs="Times New Roman"/>
                <w:b/>
                <w:bCs/>
                <w:sz w:val="24"/>
                <w:szCs w:val="24"/>
              </w:rPr>
              <w:t>33</w:t>
            </w:r>
          </w:p>
        </w:tc>
        <w:tc>
          <w:tcPr>
            <w:tcW w:w="1363" w:type="dxa"/>
            <w:tcBorders>
              <w:bottom w:val="single" w:sz="4" w:space="0" w:color="auto"/>
            </w:tcBorders>
          </w:tcPr>
          <w:p w14:paraId="2093BF27" w14:textId="5E66F88E" w:rsidR="000005BE" w:rsidRPr="00D53A55" w:rsidRDefault="00D53A55" w:rsidP="00D074C8">
            <w:pPr>
              <w:spacing w:line="360" w:lineRule="auto"/>
              <w:rPr>
                <w:rFonts w:ascii="Times New Roman" w:hAnsi="Times New Roman" w:cs="Times New Roman"/>
                <w:b/>
                <w:bCs/>
                <w:sz w:val="24"/>
                <w:szCs w:val="24"/>
              </w:rPr>
            </w:pPr>
            <w:r w:rsidRPr="00D53A55">
              <w:rPr>
                <w:rFonts w:ascii="Times New Roman" w:hAnsi="Times New Roman" w:cs="Times New Roman"/>
                <w:b/>
                <w:bCs/>
                <w:sz w:val="24"/>
                <w:szCs w:val="24"/>
              </w:rPr>
              <w:t>100</w:t>
            </w:r>
          </w:p>
        </w:tc>
        <w:tc>
          <w:tcPr>
            <w:tcW w:w="1316" w:type="dxa"/>
            <w:tcBorders>
              <w:bottom w:val="single" w:sz="4" w:space="0" w:color="auto"/>
            </w:tcBorders>
          </w:tcPr>
          <w:p w14:paraId="5F19056C" w14:textId="32C18320" w:rsidR="000005BE" w:rsidRPr="00D53A55" w:rsidRDefault="00D53A55" w:rsidP="00D074C8">
            <w:pPr>
              <w:spacing w:line="360" w:lineRule="auto"/>
              <w:rPr>
                <w:rFonts w:ascii="Times New Roman" w:hAnsi="Times New Roman" w:cs="Times New Roman"/>
                <w:b/>
                <w:bCs/>
                <w:sz w:val="24"/>
                <w:szCs w:val="24"/>
              </w:rPr>
            </w:pPr>
            <w:r w:rsidRPr="00D53A55">
              <w:rPr>
                <w:rFonts w:ascii="Times New Roman" w:hAnsi="Times New Roman" w:cs="Times New Roman"/>
                <w:b/>
                <w:bCs/>
                <w:sz w:val="24"/>
                <w:szCs w:val="24"/>
              </w:rPr>
              <w:t>55</w:t>
            </w:r>
          </w:p>
        </w:tc>
        <w:tc>
          <w:tcPr>
            <w:tcW w:w="1363" w:type="dxa"/>
            <w:tcBorders>
              <w:bottom w:val="single" w:sz="4" w:space="0" w:color="auto"/>
            </w:tcBorders>
          </w:tcPr>
          <w:p w14:paraId="5DF1DA4C" w14:textId="52EB7521" w:rsidR="000005BE" w:rsidRPr="00D53A55" w:rsidRDefault="00D53A55" w:rsidP="00D074C8">
            <w:pPr>
              <w:spacing w:line="360" w:lineRule="auto"/>
              <w:rPr>
                <w:rFonts w:ascii="Times New Roman" w:hAnsi="Times New Roman" w:cs="Times New Roman"/>
                <w:b/>
                <w:bCs/>
                <w:sz w:val="24"/>
                <w:szCs w:val="24"/>
              </w:rPr>
            </w:pPr>
            <w:r w:rsidRPr="00D53A55">
              <w:rPr>
                <w:rFonts w:ascii="Times New Roman" w:hAnsi="Times New Roman" w:cs="Times New Roman"/>
                <w:b/>
                <w:bCs/>
                <w:sz w:val="24"/>
                <w:szCs w:val="24"/>
              </w:rPr>
              <w:t>100</w:t>
            </w:r>
          </w:p>
        </w:tc>
      </w:tr>
    </w:tbl>
    <w:p w14:paraId="7B59985B" w14:textId="13CBCEA9" w:rsidR="000005BE" w:rsidRPr="001849D4" w:rsidRDefault="001849D4" w:rsidP="001849D4">
      <w:pPr>
        <w:pStyle w:val="Caption"/>
        <w:rPr>
          <w:rFonts w:ascii="Times New Roman" w:hAnsi="Times New Roman" w:cs="Times New Roman"/>
          <w:i w:val="0"/>
          <w:iCs w:val="0"/>
          <w:sz w:val="24"/>
          <w:szCs w:val="24"/>
        </w:rPr>
      </w:pPr>
      <w:bookmarkStart w:id="243" w:name="_Toc146617077"/>
      <w:bookmarkStart w:id="244" w:name="_Toc146696532"/>
      <w:bookmarkStart w:id="245" w:name="_Toc146699025"/>
      <w:r w:rsidRPr="001849D4">
        <w:rPr>
          <w:rFonts w:ascii="Times New Roman" w:hAnsi="Times New Roman" w:cs="Times New Roman"/>
          <w:i w:val="0"/>
          <w:iCs w:val="0"/>
          <w:color w:val="auto"/>
          <w:sz w:val="24"/>
          <w:szCs w:val="24"/>
        </w:rPr>
        <w:t xml:space="preserve">Table </w:t>
      </w:r>
      <w:r w:rsidRPr="001849D4">
        <w:rPr>
          <w:rFonts w:ascii="Times New Roman" w:hAnsi="Times New Roman" w:cs="Times New Roman"/>
          <w:i w:val="0"/>
          <w:iCs w:val="0"/>
          <w:color w:val="auto"/>
          <w:sz w:val="24"/>
          <w:szCs w:val="24"/>
        </w:rPr>
        <w:fldChar w:fldCharType="begin"/>
      </w:r>
      <w:r w:rsidRPr="001849D4">
        <w:rPr>
          <w:rFonts w:ascii="Times New Roman" w:hAnsi="Times New Roman" w:cs="Times New Roman"/>
          <w:i w:val="0"/>
          <w:iCs w:val="0"/>
          <w:color w:val="auto"/>
          <w:sz w:val="24"/>
          <w:szCs w:val="24"/>
        </w:rPr>
        <w:instrText xml:space="preserve"> SEQ Table \* ARABIC </w:instrText>
      </w:r>
      <w:r w:rsidRPr="001849D4">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22</w:t>
      </w:r>
      <w:r w:rsidRPr="001849D4">
        <w:rPr>
          <w:rFonts w:ascii="Times New Roman" w:hAnsi="Times New Roman" w:cs="Times New Roman"/>
          <w:i w:val="0"/>
          <w:iCs w:val="0"/>
          <w:color w:val="auto"/>
          <w:sz w:val="24"/>
          <w:szCs w:val="24"/>
        </w:rPr>
        <w:fldChar w:fldCharType="end"/>
      </w:r>
      <w:r w:rsidRPr="001849D4">
        <w:rPr>
          <w:rFonts w:ascii="Times New Roman" w:hAnsi="Times New Roman" w:cs="Times New Roman"/>
          <w:i w:val="0"/>
          <w:iCs w:val="0"/>
          <w:color w:val="auto"/>
          <w:sz w:val="24"/>
          <w:szCs w:val="24"/>
        </w:rPr>
        <w:t>.Feeding rates</w:t>
      </w:r>
      <w:bookmarkEnd w:id="243"/>
      <w:bookmarkEnd w:id="244"/>
      <w:bookmarkEnd w:id="245"/>
    </w:p>
    <w:p w14:paraId="4E399931" w14:textId="77777777" w:rsidR="00193530" w:rsidRPr="00724FA0" w:rsidRDefault="00193530" w:rsidP="00D074C8">
      <w:pPr>
        <w:spacing w:line="360" w:lineRule="auto"/>
      </w:pPr>
      <w:bookmarkStart w:id="246" w:name="_Toc146698979"/>
      <w:r w:rsidRPr="00724FA0">
        <w:rPr>
          <w:rStyle w:val="Heading3Char"/>
          <w:rFonts w:ascii="Times New Roman" w:hAnsi="Times New Roman" w:cs="Times New Roman"/>
          <w:b/>
          <w:bCs/>
          <w:color w:val="auto"/>
        </w:rPr>
        <w:t>4.9.3 Feed shortage</w:t>
      </w:r>
      <w:bookmarkEnd w:id="246"/>
      <w:r w:rsidRPr="00724FA0">
        <w:rPr>
          <w:rFonts w:ascii="Times New Roman" w:hAnsi="Times New Roman" w:cs="Times New Roman"/>
          <w:b/>
          <w:bCs/>
          <w:sz w:val="24"/>
          <w:szCs w:val="24"/>
        </w:rPr>
        <w:t xml:space="preserve"> </w:t>
      </w:r>
    </w:p>
    <w:p w14:paraId="0D895CCA" w14:textId="79824A20" w:rsidR="004B12AA" w:rsidRDefault="00193530" w:rsidP="001C6940">
      <w:pPr>
        <w:spacing w:line="360" w:lineRule="auto"/>
        <w:jc w:val="both"/>
        <w:rPr>
          <w:rFonts w:ascii="Times New Roman" w:hAnsi="Times New Roman" w:cs="Times New Roman"/>
          <w:b/>
          <w:bCs/>
          <w:sz w:val="24"/>
          <w:szCs w:val="24"/>
        </w:rPr>
      </w:pPr>
      <w:r w:rsidRPr="001C72A4">
        <w:rPr>
          <w:rFonts w:ascii="Times New Roman" w:hAnsi="Times New Roman" w:cs="Times New Roman"/>
          <w:sz w:val="24"/>
          <w:szCs w:val="24"/>
        </w:rPr>
        <w:t xml:space="preserve">Only 20/88 </w:t>
      </w:r>
      <w:r w:rsidR="001C72A4" w:rsidRPr="001C72A4">
        <w:rPr>
          <w:rFonts w:ascii="Times New Roman" w:hAnsi="Times New Roman" w:cs="Times New Roman"/>
          <w:sz w:val="24"/>
          <w:szCs w:val="24"/>
        </w:rPr>
        <w:t>farmers had</w:t>
      </w:r>
      <w:r w:rsidRPr="001C72A4">
        <w:rPr>
          <w:rFonts w:ascii="Times New Roman" w:hAnsi="Times New Roman" w:cs="Times New Roman"/>
          <w:sz w:val="24"/>
          <w:szCs w:val="24"/>
        </w:rPr>
        <w:t xml:space="preserve"> enough fish </w:t>
      </w:r>
      <w:r w:rsidR="007F542E" w:rsidRPr="001C72A4">
        <w:rPr>
          <w:rFonts w:ascii="Times New Roman" w:hAnsi="Times New Roman" w:cs="Times New Roman"/>
          <w:sz w:val="24"/>
          <w:szCs w:val="24"/>
        </w:rPr>
        <w:t>feed. The</w:t>
      </w:r>
      <w:r w:rsidRPr="001C72A4">
        <w:rPr>
          <w:rFonts w:ascii="Times New Roman" w:hAnsi="Times New Roman" w:cs="Times New Roman"/>
          <w:sz w:val="24"/>
          <w:szCs w:val="24"/>
        </w:rPr>
        <w:t xml:space="preserve"> </w:t>
      </w:r>
      <w:r w:rsidR="007F542E" w:rsidRPr="001C72A4">
        <w:rPr>
          <w:rFonts w:ascii="Times New Roman" w:hAnsi="Times New Roman" w:cs="Times New Roman"/>
          <w:sz w:val="24"/>
          <w:szCs w:val="24"/>
        </w:rPr>
        <w:t>remaining</w:t>
      </w:r>
      <w:r w:rsidRPr="001C72A4">
        <w:rPr>
          <w:rFonts w:ascii="Times New Roman" w:hAnsi="Times New Roman" w:cs="Times New Roman"/>
          <w:sz w:val="24"/>
          <w:szCs w:val="24"/>
        </w:rPr>
        <w:t xml:space="preserve"> 58/</w:t>
      </w:r>
      <w:r w:rsidR="007F542E" w:rsidRPr="001C72A4">
        <w:rPr>
          <w:rFonts w:ascii="Times New Roman" w:hAnsi="Times New Roman" w:cs="Times New Roman"/>
          <w:sz w:val="24"/>
          <w:szCs w:val="24"/>
        </w:rPr>
        <w:t>88 farmers</w:t>
      </w:r>
      <w:r w:rsidRPr="001C72A4">
        <w:rPr>
          <w:rFonts w:ascii="Times New Roman" w:hAnsi="Times New Roman" w:cs="Times New Roman"/>
          <w:sz w:val="24"/>
          <w:szCs w:val="24"/>
        </w:rPr>
        <w:t xml:space="preserve"> had challenges of </w:t>
      </w:r>
      <w:r w:rsidRPr="00F840ED">
        <w:rPr>
          <w:rFonts w:ascii="Times New Roman" w:hAnsi="Times New Roman" w:cs="Times New Roman"/>
          <w:sz w:val="24"/>
          <w:szCs w:val="24"/>
        </w:rPr>
        <w:t>g</w:t>
      </w:r>
      <w:r w:rsidR="00CC7066" w:rsidRPr="00F840ED">
        <w:rPr>
          <w:rFonts w:ascii="Times New Roman" w:hAnsi="Times New Roman" w:cs="Times New Roman"/>
          <w:sz w:val="24"/>
          <w:szCs w:val="24"/>
        </w:rPr>
        <w:t>et</w:t>
      </w:r>
      <w:r w:rsidRPr="00F840ED">
        <w:rPr>
          <w:rFonts w:ascii="Times New Roman" w:hAnsi="Times New Roman" w:cs="Times New Roman"/>
          <w:sz w:val="24"/>
          <w:szCs w:val="24"/>
        </w:rPr>
        <w:t>ting</w:t>
      </w:r>
      <w:r w:rsidRPr="001C72A4">
        <w:rPr>
          <w:rFonts w:ascii="Times New Roman" w:hAnsi="Times New Roman" w:cs="Times New Roman"/>
          <w:sz w:val="24"/>
          <w:szCs w:val="24"/>
        </w:rPr>
        <w:t xml:space="preserve"> </w:t>
      </w:r>
      <w:r w:rsidR="007F542E" w:rsidRPr="001C72A4">
        <w:rPr>
          <w:rFonts w:ascii="Times New Roman" w:hAnsi="Times New Roman" w:cs="Times New Roman"/>
          <w:sz w:val="24"/>
          <w:szCs w:val="24"/>
        </w:rPr>
        <w:t>quality,</w:t>
      </w:r>
      <w:r w:rsidRPr="001C72A4">
        <w:rPr>
          <w:rFonts w:ascii="Times New Roman" w:hAnsi="Times New Roman" w:cs="Times New Roman"/>
          <w:sz w:val="24"/>
          <w:szCs w:val="24"/>
        </w:rPr>
        <w:t xml:space="preserve"> quantity and affordable feeds. 88</w:t>
      </w:r>
      <w:r w:rsidR="001C72A4" w:rsidRPr="001C72A4">
        <w:rPr>
          <w:rFonts w:ascii="Times New Roman" w:hAnsi="Times New Roman" w:cs="Times New Roman"/>
          <w:sz w:val="24"/>
          <w:szCs w:val="24"/>
        </w:rPr>
        <w:t>% (</w:t>
      </w:r>
      <w:r w:rsidRPr="001C72A4">
        <w:rPr>
          <w:rFonts w:ascii="Times New Roman" w:hAnsi="Times New Roman" w:cs="Times New Roman"/>
          <w:sz w:val="24"/>
          <w:szCs w:val="24"/>
        </w:rPr>
        <w:t xml:space="preserve">51/58) of farmers with feeds challenges were having the problem </w:t>
      </w:r>
      <w:r w:rsidR="007F542E" w:rsidRPr="001C72A4">
        <w:rPr>
          <w:rFonts w:ascii="Times New Roman" w:hAnsi="Times New Roman" w:cs="Times New Roman"/>
          <w:sz w:val="24"/>
          <w:szCs w:val="24"/>
        </w:rPr>
        <w:t>throughout</w:t>
      </w:r>
      <w:r w:rsidRPr="001C72A4">
        <w:rPr>
          <w:rFonts w:ascii="Times New Roman" w:hAnsi="Times New Roman" w:cs="Times New Roman"/>
          <w:sz w:val="24"/>
          <w:szCs w:val="24"/>
        </w:rPr>
        <w:t xml:space="preserve"> production cycle. Majority of them came from Kericho 44/46 (92%), </w:t>
      </w:r>
      <w:proofErr w:type="spellStart"/>
      <w:r w:rsidRPr="001C72A4">
        <w:rPr>
          <w:rFonts w:ascii="Times New Roman" w:hAnsi="Times New Roman" w:cs="Times New Roman"/>
          <w:sz w:val="24"/>
          <w:szCs w:val="24"/>
        </w:rPr>
        <w:lastRenderedPageBreak/>
        <w:t>Bom</w:t>
      </w:r>
      <w:r w:rsidR="00CC7066" w:rsidRPr="00F840ED">
        <w:rPr>
          <w:rFonts w:ascii="Times New Roman" w:hAnsi="Times New Roman" w:cs="Times New Roman"/>
          <w:iCs/>
          <w:sz w:val="24"/>
          <w:szCs w:val="24"/>
        </w:rPr>
        <w:t>et</w:t>
      </w:r>
      <w:proofErr w:type="spellEnd"/>
      <w:r w:rsidRPr="001C72A4">
        <w:rPr>
          <w:rFonts w:ascii="Times New Roman" w:hAnsi="Times New Roman" w:cs="Times New Roman"/>
          <w:sz w:val="24"/>
          <w:szCs w:val="24"/>
        </w:rPr>
        <w:t xml:space="preserve"> had 7/10 (70%). Small percentage (12%;7/51) of farmers with feed problem only during the period of December to March. 3/10 (30%) in </w:t>
      </w:r>
      <w:proofErr w:type="spellStart"/>
      <w:r w:rsidRPr="001C72A4">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Pr="001C72A4">
        <w:rPr>
          <w:rFonts w:ascii="Times New Roman" w:hAnsi="Times New Roman" w:cs="Times New Roman"/>
          <w:sz w:val="24"/>
          <w:szCs w:val="24"/>
        </w:rPr>
        <w:t xml:space="preserve"> and </w:t>
      </w:r>
      <w:r w:rsidR="001C72A4" w:rsidRPr="001C72A4">
        <w:rPr>
          <w:rFonts w:ascii="Times New Roman" w:hAnsi="Times New Roman" w:cs="Times New Roman"/>
          <w:sz w:val="24"/>
          <w:szCs w:val="24"/>
        </w:rPr>
        <w:t>4/48 (8%) in Kericho.</w:t>
      </w:r>
      <w:r w:rsidRPr="001C72A4">
        <w:rPr>
          <w:rFonts w:ascii="Times New Roman" w:hAnsi="Times New Roman" w:cs="Times New Roman"/>
          <w:b/>
          <w:bCs/>
          <w:sz w:val="24"/>
          <w:szCs w:val="24"/>
        </w:rPr>
        <w:t xml:space="preserve"> </w:t>
      </w:r>
    </w:p>
    <w:p w14:paraId="3A1AF7D7" w14:textId="38E8868C" w:rsidR="00193530" w:rsidRPr="00724FA0" w:rsidRDefault="004B12AA" w:rsidP="00D074C8">
      <w:pPr>
        <w:pStyle w:val="Heading3"/>
        <w:spacing w:line="360" w:lineRule="auto"/>
        <w:rPr>
          <w:rFonts w:ascii="Times New Roman" w:hAnsi="Times New Roman" w:cs="Times New Roman"/>
          <w:b/>
          <w:bCs/>
          <w:color w:val="auto"/>
        </w:rPr>
      </w:pPr>
      <w:bookmarkStart w:id="247" w:name="_Toc146698980"/>
      <w:r w:rsidRPr="00724FA0">
        <w:rPr>
          <w:rFonts w:ascii="Times New Roman" w:hAnsi="Times New Roman" w:cs="Times New Roman"/>
          <w:b/>
          <w:bCs/>
          <w:color w:val="auto"/>
        </w:rPr>
        <w:t>4.10 Manuring ponds</w:t>
      </w:r>
      <w:bookmarkEnd w:id="247"/>
    </w:p>
    <w:p w14:paraId="5B37B108" w14:textId="553FA984" w:rsidR="0083200D" w:rsidRPr="00724FA0" w:rsidRDefault="00954BF3" w:rsidP="00724FA0">
      <w:pPr>
        <w:spacing w:line="360" w:lineRule="auto"/>
        <w:jc w:val="both"/>
        <w:rPr>
          <w:rFonts w:ascii="Times New Roman" w:hAnsi="Times New Roman" w:cs="Times New Roman"/>
          <w:sz w:val="24"/>
          <w:szCs w:val="24"/>
        </w:rPr>
      </w:pPr>
      <w:r w:rsidRPr="00954BF3">
        <w:rPr>
          <w:rFonts w:ascii="Times New Roman" w:hAnsi="Times New Roman" w:cs="Times New Roman"/>
          <w:sz w:val="24"/>
          <w:szCs w:val="24"/>
        </w:rPr>
        <w:t xml:space="preserve">73/88 </w:t>
      </w:r>
      <w:r>
        <w:rPr>
          <w:rFonts w:ascii="Times New Roman" w:hAnsi="Times New Roman" w:cs="Times New Roman"/>
          <w:sz w:val="24"/>
          <w:szCs w:val="24"/>
        </w:rPr>
        <w:t>farmers were using manure to increase pond production. However, they were using different types of manures in different forms.</w:t>
      </w:r>
      <w:r w:rsidR="002774AC">
        <w:rPr>
          <w:rFonts w:ascii="Times New Roman" w:hAnsi="Times New Roman" w:cs="Times New Roman"/>
          <w:sz w:val="24"/>
          <w:szCs w:val="24"/>
        </w:rPr>
        <w:t xml:space="preserve"> 81% (59/73) were using cattle manure. 25/30(83%) were from </w:t>
      </w:r>
      <w:proofErr w:type="spellStart"/>
      <w:r w:rsidR="002774AC" w:rsidRPr="00F840ED">
        <w:rPr>
          <w:rFonts w:ascii="Times New Roman" w:hAnsi="Times New Roman" w:cs="Times New Roman"/>
          <w:sz w:val="24"/>
          <w:szCs w:val="24"/>
        </w:rPr>
        <w:t>Bom</w:t>
      </w:r>
      <w:r w:rsidR="00CC7066" w:rsidRPr="00F840ED">
        <w:rPr>
          <w:rFonts w:ascii="Times New Roman" w:hAnsi="Times New Roman" w:cs="Times New Roman"/>
          <w:sz w:val="24"/>
          <w:szCs w:val="24"/>
        </w:rPr>
        <w:t>et</w:t>
      </w:r>
      <w:proofErr w:type="spellEnd"/>
      <w:r w:rsidR="002774AC">
        <w:rPr>
          <w:rFonts w:ascii="Times New Roman" w:hAnsi="Times New Roman" w:cs="Times New Roman"/>
          <w:sz w:val="24"/>
          <w:szCs w:val="24"/>
        </w:rPr>
        <w:t xml:space="preserve"> and 34/43 (79%) were from Kericho.</w:t>
      </w:r>
      <w:r w:rsidR="0083200D">
        <w:rPr>
          <w:rFonts w:ascii="Times New Roman" w:hAnsi="Times New Roman" w:cs="Times New Roman"/>
          <w:sz w:val="24"/>
          <w:szCs w:val="24"/>
        </w:rPr>
        <w:t xml:space="preserve"> Only one farmer from </w:t>
      </w:r>
      <w:proofErr w:type="spellStart"/>
      <w:r w:rsidR="0083200D" w:rsidRPr="00F840ED">
        <w:rPr>
          <w:rFonts w:ascii="Times New Roman" w:hAnsi="Times New Roman" w:cs="Times New Roman"/>
          <w:sz w:val="24"/>
          <w:szCs w:val="24"/>
        </w:rPr>
        <w:t>Bom</w:t>
      </w:r>
      <w:r w:rsidR="00CC7066" w:rsidRPr="00F840ED">
        <w:rPr>
          <w:rFonts w:ascii="Times New Roman" w:hAnsi="Times New Roman" w:cs="Times New Roman"/>
          <w:sz w:val="24"/>
          <w:szCs w:val="24"/>
        </w:rPr>
        <w:t>et</w:t>
      </w:r>
      <w:proofErr w:type="spellEnd"/>
      <w:r w:rsidR="0083200D">
        <w:rPr>
          <w:rFonts w:ascii="Times New Roman" w:hAnsi="Times New Roman" w:cs="Times New Roman"/>
          <w:sz w:val="24"/>
          <w:szCs w:val="24"/>
        </w:rPr>
        <w:t xml:space="preserve"> was using DAP and another one farmer was from Kericho was using pig. 16% (12/73) were using poultry manure. 4/30 (13%) in </w:t>
      </w:r>
      <w:proofErr w:type="spellStart"/>
      <w:r w:rsidR="0083200D" w:rsidRPr="00F840ED">
        <w:rPr>
          <w:rFonts w:ascii="Times New Roman" w:hAnsi="Times New Roman" w:cs="Times New Roman"/>
          <w:sz w:val="24"/>
          <w:szCs w:val="24"/>
        </w:rPr>
        <w:t>Bom</w:t>
      </w:r>
      <w:r w:rsidR="00CC7066" w:rsidRPr="00F840ED">
        <w:rPr>
          <w:rFonts w:ascii="Times New Roman" w:hAnsi="Times New Roman" w:cs="Times New Roman"/>
          <w:sz w:val="24"/>
          <w:szCs w:val="24"/>
        </w:rPr>
        <w:t>et</w:t>
      </w:r>
      <w:proofErr w:type="spellEnd"/>
      <w:r w:rsidR="0083200D" w:rsidRPr="00F840ED">
        <w:rPr>
          <w:rFonts w:ascii="Times New Roman" w:hAnsi="Times New Roman" w:cs="Times New Roman"/>
          <w:sz w:val="24"/>
          <w:szCs w:val="24"/>
        </w:rPr>
        <w:t xml:space="preserve"> </w:t>
      </w:r>
      <w:r w:rsidR="0083200D">
        <w:rPr>
          <w:rFonts w:ascii="Times New Roman" w:hAnsi="Times New Roman" w:cs="Times New Roman"/>
          <w:sz w:val="24"/>
          <w:szCs w:val="24"/>
        </w:rPr>
        <w:t xml:space="preserve">and 8/43 (19%) in Kericho.67/73(91%) were using manure in dry form.27/30 were from </w:t>
      </w:r>
      <w:proofErr w:type="spellStart"/>
      <w:r w:rsidR="0083200D" w:rsidRPr="00F840ED">
        <w:rPr>
          <w:rFonts w:ascii="Times New Roman" w:hAnsi="Times New Roman" w:cs="Times New Roman"/>
          <w:sz w:val="24"/>
          <w:szCs w:val="24"/>
        </w:rPr>
        <w:t>Bom</w:t>
      </w:r>
      <w:r w:rsidR="00CC7066" w:rsidRPr="00F840ED">
        <w:rPr>
          <w:rFonts w:ascii="Times New Roman" w:hAnsi="Times New Roman" w:cs="Times New Roman"/>
          <w:sz w:val="24"/>
          <w:szCs w:val="24"/>
        </w:rPr>
        <w:t>et</w:t>
      </w:r>
      <w:proofErr w:type="spellEnd"/>
      <w:r w:rsidR="0083200D">
        <w:rPr>
          <w:rFonts w:ascii="Times New Roman" w:hAnsi="Times New Roman" w:cs="Times New Roman"/>
          <w:sz w:val="24"/>
          <w:szCs w:val="24"/>
        </w:rPr>
        <w:t xml:space="preserve"> and 40/43 were from Kericho. There remaining 6 farmers were using w</w:t>
      </w:r>
      <w:r w:rsidR="00CC7066" w:rsidRPr="00F840ED">
        <w:rPr>
          <w:rFonts w:ascii="Times New Roman" w:hAnsi="Times New Roman" w:cs="Times New Roman"/>
          <w:iCs/>
          <w:sz w:val="24"/>
          <w:szCs w:val="24"/>
        </w:rPr>
        <w:t>et</w:t>
      </w:r>
      <w:r w:rsidR="0083200D">
        <w:rPr>
          <w:rFonts w:ascii="Times New Roman" w:hAnsi="Times New Roman" w:cs="Times New Roman"/>
          <w:sz w:val="24"/>
          <w:szCs w:val="24"/>
        </w:rPr>
        <w:t xml:space="preserve"> manures. 3/30 in </w:t>
      </w:r>
      <w:proofErr w:type="spellStart"/>
      <w:r w:rsidR="0083200D" w:rsidRPr="00F840ED">
        <w:rPr>
          <w:rFonts w:ascii="Times New Roman" w:hAnsi="Times New Roman" w:cs="Times New Roman"/>
          <w:sz w:val="24"/>
          <w:szCs w:val="24"/>
        </w:rPr>
        <w:t>Bom</w:t>
      </w:r>
      <w:r w:rsidR="00CC7066" w:rsidRPr="00F840ED">
        <w:rPr>
          <w:rFonts w:ascii="Times New Roman" w:hAnsi="Times New Roman" w:cs="Times New Roman"/>
          <w:sz w:val="24"/>
          <w:szCs w:val="24"/>
        </w:rPr>
        <w:t>et</w:t>
      </w:r>
      <w:proofErr w:type="spellEnd"/>
      <w:r w:rsidR="0083200D" w:rsidRPr="00F840ED">
        <w:rPr>
          <w:rFonts w:ascii="Times New Roman" w:hAnsi="Times New Roman" w:cs="Times New Roman"/>
          <w:sz w:val="24"/>
          <w:szCs w:val="24"/>
        </w:rPr>
        <w:t xml:space="preserve"> </w:t>
      </w:r>
      <w:r w:rsidR="0083200D">
        <w:rPr>
          <w:rFonts w:ascii="Times New Roman" w:hAnsi="Times New Roman" w:cs="Times New Roman"/>
          <w:sz w:val="24"/>
          <w:szCs w:val="24"/>
        </w:rPr>
        <w:t>and 3/43 in Kericho.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2"/>
        <w:gridCol w:w="1323"/>
        <w:gridCol w:w="1363"/>
        <w:gridCol w:w="1323"/>
        <w:gridCol w:w="1363"/>
        <w:gridCol w:w="1323"/>
        <w:gridCol w:w="1363"/>
      </w:tblGrid>
      <w:tr w:rsidR="00E47955" w14:paraId="559DBCBD" w14:textId="77777777" w:rsidTr="00E47955">
        <w:tc>
          <w:tcPr>
            <w:tcW w:w="1292" w:type="dxa"/>
            <w:tcBorders>
              <w:top w:val="single" w:sz="4" w:space="0" w:color="auto"/>
            </w:tcBorders>
          </w:tcPr>
          <w:p w14:paraId="7FB5FB75" w14:textId="58B68A17" w:rsidR="00E47955" w:rsidRPr="00E47955" w:rsidRDefault="00E47955" w:rsidP="00D074C8">
            <w:pPr>
              <w:spacing w:line="360" w:lineRule="auto"/>
              <w:rPr>
                <w:rFonts w:ascii="Times New Roman" w:hAnsi="Times New Roman" w:cs="Times New Roman"/>
                <w:b/>
                <w:bCs/>
                <w:sz w:val="24"/>
                <w:szCs w:val="24"/>
              </w:rPr>
            </w:pPr>
            <w:r w:rsidRPr="00E47955">
              <w:rPr>
                <w:rFonts w:ascii="Times New Roman" w:hAnsi="Times New Roman" w:cs="Times New Roman"/>
                <w:b/>
                <w:bCs/>
                <w:sz w:val="24"/>
                <w:szCs w:val="24"/>
              </w:rPr>
              <w:t>Manure</w:t>
            </w:r>
          </w:p>
        </w:tc>
        <w:tc>
          <w:tcPr>
            <w:tcW w:w="2686" w:type="dxa"/>
            <w:gridSpan w:val="2"/>
            <w:tcBorders>
              <w:top w:val="single" w:sz="4" w:space="0" w:color="auto"/>
            </w:tcBorders>
          </w:tcPr>
          <w:p w14:paraId="61501BB4" w14:textId="0486D867" w:rsidR="00E47955" w:rsidRPr="00E47955" w:rsidRDefault="00E47955" w:rsidP="00D074C8">
            <w:pPr>
              <w:spacing w:line="360" w:lineRule="auto"/>
              <w:jc w:val="center"/>
              <w:rPr>
                <w:rFonts w:ascii="Times New Roman" w:hAnsi="Times New Roman" w:cs="Times New Roman"/>
                <w:b/>
                <w:bCs/>
                <w:sz w:val="24"/>
                <w:szCs w:val="24"/>
              </w:rPr>
            </w:pPr>
            <w:r w:rsidRPr="00E47955">
              <w:rPr>
                <w:rFonts w:ascii="Times New Roman" w:hAnsi="Times New Roman" w:cs="Times New Roman"/>
                <w:b/>
                <w:bCs/>
                <w:sz w:val="24"/>
                <w:szCs w:val="24"/>
              </w:rPr>
              <w:t>Overall study</w:t>
            </w:r>
          </w:p>
        </w:tc>
        <w:tc>
          <w:tcPr>
            <w:tcW w:w="2686" w:type="dxa"/>
            <w:gridSpan w:val="2"/>
            <w:tcBorders>
              <w:top w:val="single" w:sz="4" w:space="0" w:color="auto"/>
            </w:tcBorders>
          </w:tcPr>
          <w:p w14:paraId="17FD6632" w14:textId="6C383C1A" w:rsidR="00E47955" w:rsidRPr="00E47955" w:rsidRDefault="00E47955" w:rsidP="00D074C8">
            <w:pPr>
              <w:spacing w:line="360" w:lineRule="auto"/>
              <w:jc w:val="center"/>
              <w:rPr>
                <w:rFonts w:ascii="Times New Roman" w:hAnsi="Times New Roman" w:cs="Times New Roman"/>
                <w:b/>
                <w:bCs/>
                <w:sz w:val="24"/>
                <w:szCs w:val="24"/>
              </w:rPr>
            </w:pPr>
            <w:proofErr w:type="spellStart"/>
            <w:r w:rsidRPr="00E47955">
              <w:rPr>
                <w:rFonts w:ascii="Times New Roman" w:hAnsi="Times New Roman" w:cs="Times New Roman"/>
                <w:b/>
                <w:bCs/>
                <w:sz w:val="24"/>
                <w:szCs w:val="24"/>
              </w:rPr>
              <w:t>Bom</w:t>
            </w:r>
            <w:r w:rsidR="00CC7066" w:rsidRPr="00F840ED">
              <w:rPr>
                <w:rFonts w:ascii="Times New Roman" w:hAnsi="Times New Roman" w:cs="Times New Roman"/>
                <w:b/>
                <w:bCs/>
                <w:iCs/>
                <w:sz w:val="24"/>
                <w:szCs w:val="24"/>
              </w:rPr>
              <w:t>et</w:t>
            </w:r>
            <w:proofErr w:type="spellEnd"/>
          </w:p>
        </w:tc>
        <w:tc>
          <w:tcPr>
            <w:tcW w:w="2686" w:type="dxa"/>
            <w:gridSpan w:val="2"/>
            <w:tcBorders>
              <w:top w:val="single" w:sz="4" w:space="0" w:color="auto"/>
            </w:tcBorders>
          </w:tcPr>
          <w:p w14:paraId="77460E41" w14:textId="3DB7323F" w:rsidR="00E47955" w:rsidRPr="00E47955" w:rsidRDefault="00E47955" w:rsidP="00D074C8">
            <w:pPr>
              <w:spacing w:line="360" w:lineRule="auto"/>
              <w:jc w:val="center"/>
              <w:rPr>
                <w:rFonts w:ascii="Times New Roman" w:hAnsi="Times New Roman" w:cs="Times New Roman"/>
                <w:b/>
                <w:bCs/>
                <w:sz w:val="24"/>
                <w:szCs w:val="24"/>
              </w:rPr>
            </w:pPr>
            <w:r w:rsidRPr="00E47955">
              <w:rPr>
                <w:rFonts w:ascii="Times New Roman" w:hAnsi="Times New Roman" w:cs="Times New Roman"/>
                <w:b/>
                <w:bCs/>
                <w:sz w:val="24"/>
                <w:szCs w:val="24"/>
              </w:rPr>
              <w:t>Kericho</w:t>
            </w:r>
          </w:p>
        </w:tc>
      </w:tr>
      <w:tr w:rsidR="0083200D" w14:paraId="5EFF45CC" w14:textId="77777777" w:rsidTr="00E47955">
        <w:tc>
          <w:tcPr>
            <w:tcW w:w="1292" w:type="dxa"/>
            <w:tcBorders>
              <w:bottom w:val="single" w:sz="4" w:space="0" w:color="auto"/>
            </w:tcBorders>
          </w:tcPr>
          <w:p w14:paraId="1F5E7282" w14:textId="77777777" w:rsidR="0083200D" w:rsidRDefault="0083200D" w:rsidP="00D074C8">
            <w:pPr>
              <w:spacing w:line="360" w:lineRule="auto"/>
              <w:rPr>
                <w:rFonts w:ascii="Times New Roman" w:hAnsi="Times New Roman" w:cs="Times New Roman"/>
                <w:sz w:val="24"/>
                <w:szCs w:val="24"/>
              </w:rPr>
            </w:pPr>
          </w:p>
        </w:tc>
        <w:tc>
          <w:tcPr>
            <w:tcW w:w="1323" w:type="dxa"/>
            <w:tcBorders>
              <w:bottom w:val="single" w:sz="4" w:space="0" w:color="auto"/>
            </w:tcBorders>
          </w:tcPr>
          <w:p w14:paraId="055BA286" w14:textId="43BD295E" w:rsidR="0083200D" w:rsidRDefault="006E123A"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2776921F" w14:textId="53CA3A9F" w:rsidR="0083200D" w:rsidRDefault="0083200D"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323" w:type="dxa"/>
            <w:tcBorders>
              <w:bottom w:val="single" w:sz="4" w:space="0" w:color="auto"/>
            </w:tcBorders>
          </w:tcPr>
          <w:p w14:paraId="0AD085E2" w14:textId="01C53955" w:rsidR="0083200D" w:rsidRDefault="006E123A"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7CACE1AD" w14:textId="7DA95A04" w:rsidR="0083200D" w:rsidRDefault="0083200D"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c>
          <w:tcPr>
            <w:tcW w:w="1323" w:type="dxa"/>
            <w:tcBorders>
              <w:bottom w:val="single" w:sz="4" w:space="0" w:color="auto"/>
            </w:tcBorders>
          </w:tcPr>
          <w:p w14:paraId="0F5A9AFE" w14:textId="26C30E8D" w:rsidR="0083200D" w:rsidRDefault="006E123A" w:rsidP="00D074C8">
            <w:pPr>
              <w:spacing w:line="360" w:lineRule="auto"/>
              <w:rPr>
                <w:rFonts w:ascii="Times New Roman" w:hAnsi="Times New Roman" w:cs="Times New Roman"/>
                <w:sz w:val="24"/>
                <w:szCs w:val="24"/>
              </w:rPr>
            </w:pPr>
            <w:r>
              <w:rPr>
                <w:rFonts w:ascii="Times New Roman" w:hAnsi="Times New Roman" w:cs="Times New Roman"/>
                <w:sz w:val="24"/>
                <w:szCs w:val="24"/>
              </w:rPr>
              <w:t>Numbers</w:t>
            </w:r>
          </w:p>
        </w:tc>
        <w:tc>
          <w:tcPr>
            <w:tcW w:w="1363" w:type="dxa"/>
            <w:tcBorders>
              <w:bottom w:val="single" w:sz="4" w:space="0" w:color="auto"/>
            </w:tcBorders>
          </w:tcPr>
          <w:p w14:paraId="21F8C08A" w14:textId="783C7F08" w:rsidR="0083200D" w:rsidRDefault="0083200D" w:rsidP="00D074C8">
            <w:pPr>
              <w:spacing w:line="360" w:lineRule="auto"/>
              <w:rPr>
                <w:rFonts w:ascii="Times New Roman" w:hAnsi="Times New Roman" w:cs="Times New Roman"/>
                <w:sz w:val="24"/>
                <w:szCs w:val="24"/>
              </w:rPr>
            </w:pPr>
            <w:r>
              <w:rPr>
                <w:rFonts w:ascii="Times New Roman" w:hAnsi="Times New Roman" w:cs="Times New Roman"/>
                <w:sz w:val="24"/>
                <w:szCs w:val="24"/>
              </w:rPr>
              <w:t>Percentages</w:t>
            </w:r>
          </w:p>
        </w:tc>
      </w:tr>
      <w:tr w:rsidR="0083200D" w14:paraId="6E3E5E50" w14:textId="77777777" w:rsidTr="00E47955">
        <w:tc>
          <w:tcPr>
            <w:tcW w:w="1292" w:type="dxa"/>
            <w:tcBorders>
              <w:top w:val="single" w:sz="4" w:space="0" w:color="auto"/>
            </w:tcBorders>
          </w:tcPr>
          <w:p w14:paraId="022590E2" w14:textId="2EFFA00D"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Cattle</w:t>
            </w:r>
          </w:p>
        </w:tc>
        <w:tc>
          <w:tcPr>
            <w:tcW w:w="1323" w:type="dxa"/>
            <w:tcBorders>
              <w:top w:val="single" w:sz="4" w:space="0" w:color="auto"/>
            </w:tcBorders>
          </w:tcPr>
          <w:p w14:paraId="7633E58C" w14:textId="1DA2AFE6"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59</w:t>
            </w:r>
          </w:p>
        </w:tc>
        <w:tc>
          <w:tcPr>
            <w:tcW w:w="1363" w:type="dxa"/>
            <w:tcBorders>
              <w:top w:val="single" w:sz="4" w:space="0" w:color="auto"/>
            </w:tcBorders>
          </w:tcPr>
          <w:p w14:paraId="3FFA1596" w14:textId="6D36226E"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81</w:t>
            </w:r>
          </w:p>
        </w:tc>
        <w:tc>
          <w:tcPr>
            <w:tcW w:w="1323" w:type="dxa"/>
            <w:tcBorders>
              <w:top w:val="single" w:sz="4" w:space="0" w:color="auto"/>
            </w:tcBorders>
          </w:tcPr>
          <w:p w14:paraId="781AF148" w14:textId="6550EE87"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25</w:t>
            </w:r>
          </w:p>
        </w:tc>
        <w:tc>
          <w:tcPr>
            <w:tcW w:w="1363" w:type="dxa"/>
            <w:tcBorders>
              <w:top w:val="single" w:sz="4" w:space="0" w:color="auto"/>
            </w:tcBorders>
          </w:tcPr>
          <w:p w14:paraId="3CA75689" w14:textId="424E3984"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83</w:t>
            </w:r>
          </w:p>
        </w:tc>
        <w:tc>
          <w:tcPr>
            <w:tcW w:w="1323" w:type="dxa"/>
            <w:tcBorders>
              <w:top w:val="single" w:sz="4" w:space="0" w:color="auto"/>
            </w:tcBorders>
          </w:tcPr>
          <w:p w14:paraId="7AAF9783" w14:textId="25ECAA17"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34</w:t>
            </w:r>
          </w:p>
        </w:tc>
        <w:tc>
          <w:tcPr>
            <w:tcW w:w="1363" w:type="dxa"/>
            <w:tcBorders>
              <w:top w:val="single" w:sz="4" w:space="0" w:color="auto"/>
            </w:tcBorders>
          </w:tcPr>
          <w:p w14:paraId="3D548350" w14:textId="2F4580BD"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79</w:t>
            </w:r>
          </w:p>
        </w:tc>
      </w:tr>
      <w:tr w:rsidR="0083200D" w14:paraId="4C52E544" w14:textId="77777777" w:rsidTr="00E47955">
        <w:tc>
          <w:tcPr>
            <w:tcW w:w="1292" w:type="dxa"/>
          </w:tcPr>
          <w:p w14:paraId="69B5237D" w14:textId="2C3F7F11"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DAP</w:t>
            </w:r>
          </w:p>
        </w:tc>
        <w:tc>
          <w:tcPr>
            <w:tcW w:w="1323" w:type="dxa"/>
          </w:tcPr>
          <w:p w14:paraId="651F5923" w14:textId="1AFA7157"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7EAB6EAD" w14:textId="62A93566"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1.4</w:t>
            </w:r>
          </w:p>
        </w:tc>
        <w:tc>
          <w:tcPr>
            <w:tcW w:w="1323" w:type="dxa"/>
          </w:tcPr>
          <w:p w14:paraId="11C1D052" w14:textId="14DAD8FF"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53619BCD" w14:textId="47F4EE5C"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1323" w:type="dxa"/>
          </w:tcPr>
          <w:p w14:paraId="62A2E249" w14:textId="1A692746"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1DCFEA0E" w14:textId="4F1478D4"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83200D" w14:paraId="690A89E0" w14:textId="77777777" w:rsidTr="00E47955">
        <w:tc>
          <w:tcPr>
            <w:tcW w:w="1292" w:type="dxa"/>
          </w:tcPr>
          <w:p w14:paraId="233234CD" w14:textId="244E3D86"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Pig</w:t>
            </w:r>
          </w:p>
        </w:tc>
        <w:tc>
          <w:tcPr>
            <w:tcW w:w="1323" w:type="dxa"/>
          </w:tcPr>
          <w:p w14:paraId="582060CE" w14:textId="689B0BC1"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6D2EB1D9" w14:textId="2466695E"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1.4</w:t>
            </w:r>
          </w:p>
        </w:tc>
        <w:tc>
          <w:tcPr>
            <w:tcW w:w="1323" w:type="dxa"/>
          </w:tcPr>
          <w:p w14:paraId="3369CB11" w14:textId="7154900C"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63" w:type="dxa"/>
          </w:tcPr>
          <w:p w14:paraId="7CA0211D" w14:textId="54270EC6"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1323" w:type="dxa"/>
          </w:tcPr>
          <w:p w14:paraId="262362DA" w14:textId="07E4F06D"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363" w:type="dxa"/>
          </w:tcPr>
          <w:p w14:paraId="36940EDA" w14:textId="551A69AA"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2.3</w:t>
            </w:r>
          </w:p>
        </w:tc>
      </w:tr>
      <w:tr w:rsidR="0083200D" w14:paraId="176C57AE" w14:textId="77777777" w:rsidTr="00E47955">
        <w:tc>
          <w:tcPr>
            <w:tcW w:w="1292" w:type="dxa"/>
          </w:tcPr>
          <w:p w14:paraId="5458378E" w14:textId="40081A43"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Poultry</w:t>
            </w:r>
          </w:p>
        </w:tc>
        <w:tc>
          <w:tcPr>
            <w:tcW w:w="1323" w:type="dxa"/>
          </w:tcPr>
          <w:p w14:paraId="575832FA" w14:textId="7CE8359E"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363" w:type="dxa"/>
          </w:tcPr>
          <w:p w14:paraId="6DA88C57" w14:textId="73445663"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16</w:t>
            </w:r>
          </w:p>
        </w:tc>
        <w:tc>
          <w:tcPr>
            <w:tcW w:w="1323" w:type="dxa"/>
          </w:tcPr>
          <w:p w14:paraId="761CD88B" w14:textId="1FB2F67F"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363" w:type="dxa"/>
          </w:tcPr>
          <w:p w14:paraId="4BAC3EE9" w14:textId="3D7F34CE"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14</w:t>
            </w:r>
          </w:p>
        </w:tc>
        <w:tc>
          <w:tcPr>
            <w:tcW w:w="1323" w:type="dxa"/>
          </w:tcPr>
          <w:p w14:paraId="29F65892" w14:textId="54199209"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363" w:type="dxa"/>
          </w:tcPr>
          <w:p w14:paraId="6AB0B067" w14:textId="61A08D3B" w:rsidR="0083200D" w:rsidRDefault="00E47955" w:rsidP="00D074C8">
            <w:pPr>
              <w:spacing w:line="360" w:lineRule="auto"/>
              <w:rPr>
                <w:rFonts w:ascii="Times New Roman" w:hAnsi="Times New Roman" w:cs="Times New Roman"/>
                <w:sz w:val="24"/>
                <w:szCs w:val="24"/>
              </w:rPr>
            </w:pPr>
            <w:r>
              <w:rPr>
                <w:rFonts w:ascii="Times New Roman" w:hAnsi="Times New Roman" w:cs="Times New Roman"/>
                <w:sz w:val="24"/>
                <w:szCs w:val="24"/>
              </w:rPr>
              <w:t>19</w:t>
            </w:r>
          </w:p>
        </w:tc>
      </w:tr>
      <w:tr w:rsidR="0083200D" w14:paraId="02B0E901" w14:textId="77777777" w:rsidTr="00E47955">
        <w:tc>
          <w:tcPr>
            <w:tcW w:w="1292" w:type="dxa"/>
            <w:tcBorders>
              <w:bottom w:val="single" w:sz="4" w:space="0" w:color="auto"/>
            </w:tcBorders>
          </w:tcPr>
          <w:p w14:paraId="326C7625" w14:textId="4CFEE1CB" w:rsidR="0083200D" w:rsidRPr="00E47955" w:rsidRDefault="00E47955" w:rsidP="00D074C8">
            <w:pPr>
              <w:spacing w:line="360" w:lineRule="auto"/>
              <w:rPr>
                <w:rFonts w:ascii="Times New Roman" w:hAnsi="Times New Roman" w:cs="Times New Roman"/>
                <w:b/>
                <w:bCs/>
                <w:sz w:val="24"/>
                <w:szCs w:val="24"/>
              </w:rPr>
            </w:pPr>
            <w:r w:rsidRPr="00E47955">
              <w:rPr>
                <w:rFonts w:ascii="Times New Roman" w:hAnsi="Times New Roman" w:cs="Times New Roman"/>
                <w:b/>
                <w:bCs/>
                <w:sz w:val="24"/>
                <w:szCs w:val="24"/>
              </w:rPr>
              <w:t>Total</w:t>
            </w:r>
          </w:p>
        </w:tc>
        <w:tc>
          <w:tcPr>
            <w:tcW w:w="1323" w:type="dxa"/>
            <w:tcBorders>
              <w:bottom w:val="single" w:sz="4" w:space="0" w:color="auto"/>
            </w:tcBorders>
          </w:tcPr>
          <w:p w14:paraId="05FD2B4F" w14:textId="67C4CA19" w:rsidR="0083200D" w:rsidRPr="00E47955" w:rsidRDefault="00E47955" w:rsidP="00D074C8">
            <w:pPr>
              <w:spacing w:line="360" w:lineRule="auto"/>
              <w:rPr>
                <w:rFonts w:ascii="Times New Roman" w:hAnsi="Times New Roman" w:cs="Times New Roman"/>
                <w:b/>
                <w:bCs/>
                <w:sz w:val="24"/>
                <w:szCs w:val="24"/>
              </w:rPr>
            </w:pPr>
            <w:r w:rsidRPr="00E47955">
              <w:rPr>
                <w:rFonts w:ascii="Times New Roman" w:hAnsi="Times New Roman" w:cs="Times New Roman"/>
                <w:b/>
                <w:bCs/>
                <w:sz w:val="24"/>
                <w:szCs w:val="24"/>
              </w:rPr>
              <w:t>73</w:t>
            </w:r>
          </w:p>
        </w:tc>
        <w:tc>
          <w:tcPr>
            <w:tcW w:w="1363" w:type="dxa"/>
            <w:tcBorders>
              <w:bottom w:val="single" w:sz="4" w:space="0" w:color="auto"/>
            </w:tcBorders>
          </w:tcPr>
          <w:p w14:paraId="5C731C36" w14:textId="46F0543B" w:rsidR="0083200D" w:rsidRPr="00E47955" w:rsidRDefault="00E47955" w:rsidP="00D074C8">
            <w:pPr>
              <w:spacing w:line="360" w:lineRule="auto"/>
              <w:rPr>
                <w:rFonts w:ascii="Times New Roman" w:hAnsi="Times New Roman" w:cs="Times New Roman"/>
                <w:b/>
                <w:bCs/>
                <w:sz w:val="24"/>
                <w:szCs w:val="24"/>
              </w:rPr>
            </w:pPr>
            <w:r w:rsidRPr="00E47955">
              <w:rPr>
                <w:rFonts w:ascii="Times New Roman" w:hAnsi="Times New Roman" w:cs="Times New Roman"/>
                <w:b/>
                <w:bCs/>
                <w:sz w:val="24"/>
                <w:szCs w:val="24"/>
              </w:rPr>
              <w:t>100</w:t>
            </w:r>
          </w:p>
        </w:tc>
        <w:tc>
          <w:tcPr>
            <w:tcW w:w="1323" w:type="dxa"/>
            <w:tcBorders>
              <w:bottom w:val="single" w:sz="4" w:space="0" w:color="auto"/>
            </w:tcBorders>
          </w:tcPr>
          <w:p w14:paraId="470E2B65" w14:textId="77730A68" w:rsidR="0083200D" w:rsidRPr="00E47955" w:rsidRDefault="00E47955" w:rsidP="00D074C8">
            <w:pPr>
              <w:spacing w:line="360" w:lineRule="auto"/>
              <w:rPr>
                <w:rFonts w:ascii="Times New Roman" w:hAnsi="Times New Roman" w:cs="Times New Roman"/>
                <w:b/>
                <w:bCs/>
                <w:sz w:val="24"/>
                <w:szCs w:val="24"/>
              </w:rPr>
            </w:pPr>
            <w:r w:rsidRPr="00E47955">
              <w:rPr>
                <w:rFonts w:ascii="Times New Roman" w:hAnsi="Times New Roman" w:cs="Times New Roman"/>
                <w:b/>
                <w:bCs/>
                <w:sz w:val="24"/>
                <w:szCs w:val="24"/>
              </w:rPr>
              <w:t>30</w:t>
            </w:r>
          </w:p>
        </w:tc>
        <w:tc>
          <w:tcPr>
            <w:tcW w:w="1363" w:type="dxa"/>
            <w:tcBorders>
              <w:bottom w:val="single" w:sz="4" w:space="0" w:color="auto"/>
            </w:tcBorders>
          </w:tcPr>
          <w:p w14:paraId="05A38B20" w14:textId="38F2DAF4" w:rsidR="0083200D" w:rsidRPr="00E47955" w:rsidRDefault="00E47955" w:rsidP="00D074C8">
            <w:pPr>
              <w:spacing w:line="360" w:lineRule="auto"/>
              <w:rPr>
                <w:rFonts w:ascii="Times New Roman" w:hAnsi="Times New Roman" w:cs="Times New Roman"/>
                <w:b/>
                <w:bCs/>
                <w:sz w:val="24"/>
                <w:szCs w:val="24"/>
              </w:rPr>
            </w:pPr>
            <w:r w:rsidRPr="00E47955">
              <w:rPr>
                <w:rFonts w:ascii="Times New Roman" w:hAnsi="Times New Roman" w:cs="Times New Roman"/>
                <w:b/>
                <w:bCs/>
                <w:sz w:val="24"/>
                <w:szCs w:val="24"/>
              </w:rPr>
              <w:t>100</w:t>
            </w:r>
          </w:p>
        </w:tc>
        <w:tc>
          <w:tcPr>
            <w:tcW w:w="1323" w:type="dxa"/>
            <w:tcBorders>
              <w:bottom w:val="single" w:sz="4" w:space="0" w:color="auto"/>
            </w:tcBorders>
          </w:tcPr>
          <w:p w14:paraId="6E1CFE66" w14:textId="78D87314" w:rsidR="0083200D" w:rsidRPr="00E47955" w:rsidRDefault="00E47955" w:rsidP="00D074C8">
            <w:pPr>
              <w:spacing w:line="360" w:lineRule="auto"/>
              <w:rPr>
                <w:rFonts w:ascii="Times New Roman" w:hAnsi="Times New Roman" w:cs="Times New Roman"/>
                <w:b/>
                <w:bCs/>
                <w:sz w:val="24"/>
                <w:szCs w:val="24"/>
              </w:rPr>
            </w:pPr>
            <w:r w:rsidRPr="00E47955">
              <w:rPr>
                <w:rFonts w:ascii="Times New Roman" w:hAnsi="Times New Roman" w:cs="Times New Roman"/>
                <w:b/>
                <w:bCs/>
                <w:sz w:val="24"/>
                <w:szCs w:val="24"/>
              </w:rPr>
              <w:t>43</w:t>
            </w:r>
          </w:p>
        </w:tc>
        <w:tc>
          <w:tcPr>
            <w:tcW w:w="1363" w:type="dxa"/>
            <w:tcBorders>
              <w:bottom w:val="single" w:sz="4" w:space="0" w:color="auto"/>
            </w:tcBorders>
          </w:tcPr>
          <w:p w14:paraId="69587C99" w14:textId="2EA6ACCD" w:rsidR="0083200D" w:rsidRPr="00E47955" w:rsidRDefault="00E47955" w:rsidP="00D074C8">
            <w:pPr>
              <w:spacing w:line="360" w:lineRule="auto"/>
              <w:rPr>
                <w:rFonts w:ascii="Times New Roman" w:hAnsi="Times New Roman" w:cs="Times New Roman"/>
                <w:b/>
                <w:bCs/>
                <w:sz w:val="24"/>
                <w:szCs w:val="24"/>
              </w:rPr>
            </w:pPr>
            <w:r w:rsidRPr="00E47955">
              <w:rPr>
                <w:rFonts w:ascii="Times New Roman" w:hAnsi="Times New Roman" w:cs="Times New Roman"/>
                <w:b/>
                <w:bCs/>
                <w:sz w:val="24"/>
                <w:szCs w:val="24"/>
              </w:rPr>
              <w:t>100</w:t>
            </w:r>
          </w:p>
        </w:tc>
      </w:tr>
    </w:tbl>
    <w:p w14:paraId="7C624AED" w14:textId="1282B3BD" w:rsidR="0083200D" w:rsidRPr="00724FA0" w:rsidRDefault="00724FA0" w:rsidP="00724FA0">
      <w:pPr>
        <w:pStyle w:val="Caption"/>
        <w:rPr>
          <w:rFonts w:ascii="Times New Roman" w:hAnsi="Times New Roman" w:cs="Times New Roman"/>
          <w:i w:val="0"/>
          <w:iCs w:val="0"/>
          <w:color w:val="auto"/>
          <w:sz w:val="24"/>
          <w:szCs w:val="24"/>
        </w:rPr>
      </w:pPr>
      <w:bookmarkStart w:id="248" w:name="_Toc146617078"/>
      <w:bookmarkStart w:id="249" w:name="_Toc146696533"/>
      <w:bookmarkStart w:id="250" w:name="_Toc146699026"/>
      <w:r w:rsidRPr="00724FA0">
        <w:rPr>
          <w:rFonts w:ascii="Times New Roman" w:hAnsi="Times New Roman" w:cs="Times New Roman"/>
          <w:i w:val="0"/>
          <w:iCs w:val="0"/>
          <w:color w:val="auto"/>
          <w:sz w:val="24"/>
          <w:szCs w:val="24"/>
        </w:rPr>
        <w:t xml:space="preserve">Table </w:t>
      </w:r>
      <w:r w:rsidRPr="00724FA0">
        <w:rPr>
          <w:rFonts w:ascii="Times New Roman" w:hAnsi="Times New Roman" w:cs="Times New Roman"/>
          <w:i w:val="0"/>
          <w:iCs w:val="0"/>
          <w:color w:val="auto"/>
          <w:sz w:val="24"/>
          <w:szCs w:val="24"/>
        </w:rPr>
        <w:fldChar w:fldCharType="begin"/>
      </w:r>
      <w:r w:rsidRPr="00724FA0">
        <w:rPr>
          <w:rFonts w:ascii="Times New Roman" w:hAnsi="Times New Roman" w:cs="Times New Roman"/>
          <w:i w:val="0"/>
          <w:iCs w:val="0"/>
          <w:color w:val="auto"/>
          <w:sz w:val="24"/>
          <w:szCs w:val="24"/>
        </w:rPr>
        <w:instrText xml:space="preserve"> SEQ Table \* ARABIC </w:instrText>
      </w:r>
      <w:r w:rsidRPr="00724FA0">
        <w:rPr>
          <w:rFonts w:ascii="Times New Roman" w:hAnsi="Times New Roman" w:cs="Times New Roman"/>
          <w:i w:val="0"/>
          <w:iCs w:val="0"/>
          <w:color w:val="auto"/>
          <w:sz w:val="24"/>
          <w:szCs w:val="24"/>
        </w:rPr>
        <w:fldChar w:fldCharType="separate"/>
      </w:r>
      <w:r w:rsidR="005911D2">
        <w:rPr>
          <w:rFonts w:ascii="Times New Roman" w:hAnsi="Times New Roman" w:cs="Times New Roman"/>
          <w:i w:val="0"/>
          <w:iCs w:val="0"/>
          <w:noProof/>
          <w:color w:val="auto"/>
          <w:sz w:val="24"/>
          <w:szCs w:val="24"/>
        </w:rPr>
        <w:t>23</w:t>
      </w:r>
      <w:r w:rsidRPr="00724FA0">
        <w:rPr>
          <w:rFonts w:ascii="Times New Roman" w:hAnsi="Times New Roman" w:cs="Times New Roman"/>
          <w:i w:val="0"/>
          <w:iCs w:val="0"/>
          <w:color w:val="auto"/>
          <w:sz w:val="24"/>
          <w:szCs w:val="24"/>
        </w:rPr>
        <w:fldChar w:fldCharType="end"/>
      </w:r>
      <w:r w:rsidRPr="00724FA0">
        <w:rPr>
          <w:rFonts w:ascii="Times New Roman" w:hAnsi="Times New Roman" w:cs="Times New Roman"/>
          <w:i w:val="0"/>
          <w:iCs w:val="0"/>
          <w:color w:val="auto"/>
          <w:sz w:val="24"/>
          <w:szCs w:val="24"/>
        </w:rPr>
        <w:t>.Types of manure</w:t>
      </w:r>
      <w:bookmarkEnd w:id="248"/>
      <w:bookmarkEnd w:id="249"/>
      <w:bookmarkEnd w:id="250"/>
    </w:p>
    <w:p w14:paraId="388622FD" w14:textId="47762AFB" w:rsidR="00193530" w:rsidRDefault="00681CE1" w:rsidP="00D074C8">
      <w:pPr>
        <w:pStyle w:val="Heading2"/>
        <w:spacing w:line="360" w:lineRule="auto"/>
        <w:rPr>
          <w:rFonts w:ascii="Times New Roman" w:hAnsi="Times New Roman" w:cs="Times New Roman"/>
          <w:b/>
          <w:bCs/>
          <w:sz w:val="24"/>
          <w:szCs w:val="24"/>
        </w:rPr>
      </w:pPr>
      <w:bookmarkStart w:id="251" w:name="_Toc146698981"/>
      <w:r w:rsidRPr="00681CE1">
        <w:rPr>
          <w:rFonts w:ascii="Times New Roman" w:hAnsi="Times New Roman" w:cs="Times New Roman"/>
          <w:b/>
          <w:bCs/>
          <w:sz w:val="24"/>
          <w:szCs w:val="24"/>
        </w:rPr>
        <w:t>4.11 Integration</w:t>
      </w:r>
      <w:bookmarkEnd w:id="251"/>
    </w:p>
    <w:p w14:paraId="1C7F4130" w14:textId="23C9C0AF" w:rsidR="00681CE1" w:rsidRDefault="00681CE1" w:rsidP="001C6940">
      <w:pPr>
        <w:spacing w:line="360" w:lineRule="auto"/>
        <w:jc w:val="both"/>
        <w:rPr>
          <w:ins w:id="252" w:author="Administrator" w:date="2023-09-04T11:21:00Z"/>
          <w:rFonts w:ascii="Times New Roman" w:hAnsi="Times New Roman" w:cs="Times New Roman"/>
          <w:sz w:val="24"/>
          <w:szCs w:val="24"/>
        </w:rPr>
      </w:pPr>
      <w:r w:rsidRPr="004662C9">
        <w:rPr>
          <w:rFonts w:ascii="Times New Roman" w:hAnsi="Times New Roman" w:cs="Times New Roman"/>
          <w:sz w:val="24"/>
          <w:szCs w:val="24"/>
        </w:rPr>
        <w:t xml:space="preserve">16% </w:t>
      </w:r>
      <w:r w:rsidR="004662C9" w:rsidRPr="004662C9">
        <w:rPr>
          <w:rFonts w:ascii="Times New Roman" w:hAnsi="Times New Roman" w:cs="Times New Roman"/>
          <w:sz w:val="24"/>
          <w:szCs w:val="24"/>
        </w:rPr>
        <w:t xml:space="preserve">(14) </w:t>
      </w:r>
      <w:r w:rsidRPr="004662C9">
        <w:rPr>
          <w:rFonts w:ascii="Times New Roman" w:hAnsi="Times New Roman" w:cs="Times New Roman"/>
          <w:sz w:val="24"/>
          <w:szCs w:val="24"/>
        </w:rPr>
        <w:t>of farmers integrated fish farming with cattle and poultry</w:t>
      </w:r>
      <w:r w:rsidR="004662C9" w:rsidRPr="004662C9">
        <w:rPr>
          <w:rFonts w:ascii="Times New Roman" w:hAnsi="Times New Roman" w:cs="Times New Roman"/>
          <w:sz w:val="24"/>
          <w:szCs w:val="24"/>
        </w:rPr>
        <w:t>.</w:t>
      </w:r>
      <w:r w:rsidR="00B2290F" w:rsidRPr="004662C9">
        <w:rPr>
          <w:rFonts w:ascii="Times New Roman" w:hAnsi="Times New Roman" w:cs="Times New Roman"/>
          <w:sz w:val="24"/>
          <w:szCs w:val="24"/>
        </w:rPr>
        <w:t xml:space="preserve"> </w:t>
      </w:r>
      <w:r w:rsidR="004662C9" w:rsidRPr="004662C9">
        <w:rPr>
          <w:rFonts w:ascii="Times New Roman" w:hAnsi="Times New Roman" w:cs="Times New Roman"/>
          <w:sz w:val="24"/>
          <w:szCs w:val="24"/>
        </w:rPr>
        <w:t xml:space="preserve"> 8/14 were farming fish with poultry, all were from </w:t>
      </w:r>
      <w:proofErr w:type="spellStart"/>
      <w:r w:rsidR="004662C9" w:rsidRPr="004662C9">
        <w:rPr>
          <w:rFonts w:ascii="Times New Roman" w:hAnsi="Times New Roman" w:cs="Times New Roman"/>
          <w:sz w:val="24"/>
          <w:szCs w:val="24"/>
        </w:rPr>
        <w:t>Bom</w:t>
      </w:r>
      <w:r w:rsidR="00CC7066" w:rsidRPr="00F840ED">
        <w:rPr>
          <w:rFonts w:ascii="Times New Roman" w:hAnsi="Times New Roman" w:cs="Times New Roman"/>
          <w:iCs/>
          <w:sz w:val="24"/>
          <w:szCs w:val="24"/>
        </w:rPr>
        <w:t>et</w:t>
      </w:r>
      <w:proofErr w:type="spellEnd"/>
      <w:r w:rsidR="004662C9" w:rsidRPr="00F840ED">
        <w:rPr>
          <w:rFonts w:ascii="Times New Roman" w:hAnsi="Times New Roman" w:cs="Times New Roman"/>
          <w:iCs/>
          <w:sz w:val="24"/>
          <w:szCs w:val="24"/>
        </w:rPr>
        <w:t xml:space="preserve"> </w:t>
      </w:r>
      <w:r w:rsidR="004662C9" w:rsidRPr="004662C9">
        <w:rPr>
          <w:rFonts w:ascii="Times New Roman" w:hAnsi="Times New Roman" w:cs="Times New Roman"/>
          <w:sz w:val="24"/>
          <w:szCs w:val="24"/>
        </w:rPr>
        <w:t xml:space="preserve">county. The remaining farmers farmed fish with cattle.4/6 from Kericho and 2/6 from </w:t>
      </w:r>
      <w:commentRangeStart w:id="253"/>
      <w:proofErr w:type="spellStart"/>
      <w:r w:rsidR="004662C9" w:rsidRPr="00F840ED">
        <w:rPr>
          <w:rFonts w:ascii="Times New Roman" w:hAnsi="Times New Roman" w:cs="Times New Roman"/>
          <w:sz w:val="24"/>
          <w:szCs w:val="24"/>
        </w:rPr>
        <w:t>Bom</w:t>
      </w:r>
      <w:r w:rsidR="00CC7066" w:rsidRPr="00F840ED">
        <w:rPr>
          <w:rFonts w:ascii="Times New Roman" w:hAnsi="Times New Roman" w:cs="Times New Roman"/>
          <w:sz w:val="24"/>
          <w:szCs w:val="24"/>
        </w:rPr>
        <w:t>et</w:t>
      </w:r>
      <w:commentRangeEnd w:id="253"/>
      <w:proofErr w:type="spellEnd"/>
      <w:r w:rsidR="000271F3">
        <w:rPr>
          <w:rStyle w:val="CommentReference"/>
        </w:rPr>
        <w:commentReference w:id="253"/>
      </w:r>
      <w:r w:rsidR="004662C9" w:rsidRPr="00F840ED">
        <w:rPr>
          <w:rFonts w:ascii="Times New Roman" w:hAnsi="Times New Roman" w:cs="Times New Roman"/>
          <w:sz w:val="24"/>
          <w:szCs w:val="24"/>
        </w:rPr>
        <w:t>.</w:t>
      </w:r>
    </w:p>
    <w:p w14:paraId="52F118F8" w14:textId="2BC45697" w:rsidR="000271F3" w:rsidRPr="000271F3" w:rsidRDefault="000271F3" w:rsidP="001C6940">
      <w:pPr>
        <w:spacing w:line="360" w:lineRule="auto"/>
        <w:jc w:val="both"/>
        <w:rPr>
          <w:rFonts w:ascii="Times New Roman" w:hAnsi="Times New Roman" w:cs="Times New Roman"/>
          <w:color w:val="FF0000"/>
          <w:sz w:val="24"/>
          <w:szCs w:val="24"/>
          <w:rPrChange w:id="254" w:author="Administrator" w:date="2023-09-04T11:22:00Z">
            <w:rPr>
              <w:rFonts w:ascii="Times New Roman" w:hAnsi="Times New Roman" w:cs="Times New Roman"/>
              <w:sz w:val="24"/>
              <w:szCs w:val="24"/>
            </w:rPr>
          </w:rPrChange>
        </w:rPr>
      </w:pPr>
      <w:ins w:id="255" w:author="Administrator" w:date="2023-09-04T11:21:00Z">
        <w:r w:rsidRPr="000271F3">
          <w:rPr>
            <w:rFonts w:ascii="Times New Roman" w:hAnsi="Times New Roman" w:cs="Times New Roman"/>
            <w:color w:val="FF0000"/>
            <w:sz w:val="24"/>
            <w:szCs w:val="24"/>
            <w:rPrChange w:id="256" w:author="Administrator" w:date="2023-09-04T11:22:00Z">
              <w:rPr>
                <w:rFonts w:ascii="Times New Roman" w:hAnsi="Times New Roman" w:cs="Times New Roman"/>
                <w:sz w:val="24"/>
                <w:szCs w:val="24"/>
              </w:rPr>
            </w:rPrChange>
          </w:rPr>
          <w:t>This need to be another chapter</w:t>
        </w:r>
      </w:ins>
    </w:p>
    <w:p w14:paraId="60566A1D" w14:textId="34432D9C" w:rsidR="00535AB3" w:rsidRDefault="0047266E" w:rsidP="00D074C8">
      <w:pPr>
        <w:pStyle w:val="Heading1"/>
        <w:spacing w:line="360" w:lineRule="auto"/>
        <w:rPr>
          <w:rFonts w:ascii="Times New Roman" w:hAnsi="Times New Roman" w:cs="Times New Roman"/>
          <w:b/>
          <w:bCs/>
          <w:sz w:val="24"/>
          <w:szCs w:val="24"/>
        </w:rPr>
      </w:pPr>
      <w:bookmarkStart w:id="257" w:name="_Toc146698982"/>
      <w:r>
        <w:rPr>
          <w:rFonts w:ascii="Times New Roman" w:hAnsi="Times New Roman" w:cs="Times New Roman"/>
          <w:b/>
          <w:bCs/>
          <w:sz w:val="24"/>
          <w:szCs w:val="24"/>
        </w:rPr>
        <w:t xml:space="preserve">5.0 </w:t>
      </w:r>
      <w:r w:rsidR="00C078E1" w:rsidRPr="00C078E1">
        <w:rPr>
          <w:rFonts w:ascii="Times New Roman" w:hAnsi="Times New Roman" w:cs="Times New Roman"/>
          <w:b/>
          <w:bCs/>
          <w:sz w:val="24"/>
          <w:szCs w:val="24"/>
        </w:rPr>
        <w:t>Fish Sampling</w:t>
      </w:r>
      <w:bookmarkEnd w:id="257"/>
    </w:p>
    <w:p w14:paraId="21F93DDB" w14:textId="4DFEFD29" w:rsidR="00C078E1" w:rsidRDefault="000271F3" w:rsidP="001C6940">
      <w:pPr>
        <w:spacing w:line="360" w:lineRule="auto"/>
        <w:jc w:val="both"/>
        <w:rPr>
          <w:rFonts w:ascii="Times New Roman" w:hAnsi="Times New Roman" w:cs="Times New Roman"/>
          <w:sz w:val="24"/>
          <w:szCs w:val="24"/>
        </w:rPr>
      </w:pPr>
      <w:r w:rsidRPr="00221361">
        <w:rPr>
          <w:rFonts w:ascii="Times New Roman" w:hAnsi="Times New Roman" w:cs="Times New Roman"/>
          <w:sz w:val="24"/>
          <w:szCs w:val="24"/>
        </w:rPr>
        <w:t>33</w:t>
      </w:r>
      <w:r w:rsidR="00221361" w:rsidRPr="00221361">
        <w:rPr>
          <w:rFonts w:ascii="Times New Roman" w:hAnsi="Times New Roman" w:cs="Times New Roman"/>
          <w:sz w:val="24"/>
          <w:szCs w:val="24"/>
        </w:rPr>
        <w:t>1</w:t>
      </w:r>
      <w:r w:rsidR="0058235C" w:rsidRPr="00221361">
        <w:rPr>
          <w:rFonts w:ascii="Times New Roman" w:hAnsi="Times New Roman" w:cs="Times New Roman"/>
          <w:sz w:val="24"/>
          <w:szCs w:val="24"/>
        </w:rPr>
        <w:t xml:space="preserve"> tilapias were sampled </w:t>
      </w:r>
      <w:r w:rsidR="001503C0" w:rsidRPr="00221361">
        <w:rPr>
          <w:rFonts w:ascii="Times New Roman" w:hAnsi="Times New Roman" w:cs="Times New Roman"/>
          <w:sz w:val="24"/>
          <w:szCs w:val="24"/>
        </w:rPr>
        <w:t>from</w:t>
      </w:r>
      <w:r w:rsidR="0058235C" w:rsidRPr="00221361">
        <w:rPr>
          <w:rFonts w:ascii="Times New Roman" w:hAnsi="Times New Roman" w:cs="Times New Roman"/>
          <w:sz w:val="24"/>
          <w:szCs w:val="24"/>
        </w:rPr>
        <w:t xml:space="preserve"> farms spread throughout four counties</w:t>
      </w:r>
      <w:ins w:id="258" w:author="Administrator" w:date="2023-09-04T11:27:00Z">
        <w:r w:rsidRPr="00221361">
          <w:rPr>
            <w:rFonts w:ascii="Times New Roman" w:hAnsi="Times New Roman" w:cs="Times New Roman"/>
            <w:sz w:val="24"/>
            <w:szCs w:val="24"/>
          </w:rPr>
          <w:t xml:space="preserve"> </w:t>
        </w:r>
      </w:ins>
      <w:r w:rsidRPr="00221361">
        <w:rPr>
          <w:rFonts w:ascii="Times New Roman" w:hAnsi="Times New Roman" w:cs="Times New Roman"/>
          <w:color w:val="000000" w:themeColor="text1"/>
          <w:sz w:val="24"/>
          <w:szCs w:val="24"/>
        </w:rPr>
        <w:t>and from lake Jibe</w:t>
      </w:r>
      <w:r w:rsidR="00C078E1" w:rsidRPr="00221361">
        <w:rPr>
          <w:rFonts w:ascii="Times New Roman" w:hAnsi="Times New Roman" w:cs="Times New Roman"/>
          <w:color w:val="000000" w:themeColor="text1"/>
          <w:sz w:val="24"/>
          <w:szCs w:val="24"/>
        </w:rPr>
        <w:t>.</w:t>
      </w:r>
      <w:r w:rsidRPr="00221361">
        <w:rPr>
          <w:rFonts w:ascii="Times New Roman" w:hAnsi="Times New Roman" w:cs="Times New Roman"/>
          <w:color w:val="000000" w:themeColor="text1"/>
          <w:sz w:val="24"/>
          <w:szCs w:val="24"/>
        </w:rPr>
        <w:t xml:space="preserve"> Those from aquaculture were;</w:t>
      </w:r>
      <w:r w:rsidR="00C078E1" w:rsidRPr="00221361">
        <w:rPr>
          <w:rFonts w:ascii="Times New Roman" w:hAnsi="Times New Roman" w:cs="Times New Roman"/>
          <w:color w:val="000000" w:themeColor="text1"/>
          <w:sz w:val="24"/>
          <w:szCs w:val="24"/>
        </w:rPr>
        <w:t xml:space="preserve"> </w:t>
      </w:r>
      <w:r w:rsidR="0058235C" w:rsidRPr="00221361">
        <w:rPr>
          <w:rFonts w:ascii="Times New Roman" w:hAnsi="Times New Roman" w:cs="Times New Roman"/>
          <w:sz w:val="24"/>
          <w:szCs w:val="24"/>
        </w:rPr>
        <w:t xml:space="preserve">60 tilapias in </w:t>
      </w:r>
      <w:proofErr w:type="spellStart"/>
      <w:r w:rsidR="0058235C" w:rsidRPr="00221361">
        <w:rPr>
          <w:rFonts w:ascii="Times New Roman" w:hAnsi="Times New Roman" w:cs="Times New Roman"/>
          <w:sz w:val="24"/>
          <w:szCs w:val="24"/>
        </w:rPr>
        <w:t>Bom</w:t>
      </w:r>
      <w:r w:rsidR="00CC7066" w:rsidRPr="00221361">
        <w:rPr>
          <w:rFonts w:ascii="Times New Roman" w:hAnsi="Times New Roman" w:cs="Times New Roman"/>
          <w:iCs/>
          <w:sz w:val="24"/>
          <w:szCs w:val="24"/>
        </w:rPr>
        <w:t>et</w:t>
      </w:r>
      <w:proofErr w:type="spellEnd"/>
      <w:r w:rsidR="0058235C" w:rsidRPr="00221361">
        <w:rPr>
          <w:rFonts w:ascii="Times New Roman" w:hAnsi="Times New Roman" w:cs="Times New Roman"/>
          <w:iCs/>
          <w:sz w:val="24"/>
          <w:szCs w:val="24"/>
        </w:rPr>
        <w:t>,</w:t>
      </w:r>
      <w:r w:rsidR="0058235C" w:rsidRPr="00221361">
        <w:rPr>
          <w:rFonts w:ascii="Times New Roman" w:hAnsi="Times New Roman" w:cs="Times New Roman"/>
          <w:sz w:val="24"/>
          <w:szCs w:val="24"/>
        </w:rPr>
        <w:t xml:space="preserve"> 90 in Kericho, 70 in Nakuru and 7</w:t>
      </w:r>
      <w:r w:rsidR="00DE0818">
        <w:rPr>
          <w:rFonts w:ascii="Times New Roman" w:hAnsi="Times New Roman" w:cs="Times New Roman"/>
          <w:sz w:val="24"/>
          <w:szCs w:val="24"/>
        </w:rPr>
        <w:t>6</w:t>
      </w:r>
      <w:r w:rsidR="0058235C" w:rsidRPr="00221361">
        <w:rPr>
          <w:rFonts w:ascii="Times New Roman" w:hAnsi="Times New Roman" w:cs="Times New Roman"/>
          <w:sz w:val="24"/>
          <w:szCs w:val="24"/>
        </w:rPr>
        <w:t xml:space="preserve"> in Taita Tav</w:t>
      </w:r>
      <w:r w:rsidR="00CC7066" w:rsidRPr="00221361">
        <w:rPr>
          <w:rFonts w:ascii="Times New Roman" w:hAnsi="Times New Roman" w:cs="Times New Roman"/>
          <w:iCs/>
          <w:sz w:val="24"/>
          <w:szCs w:val="24"/>
        </w:rPr>
        <w:t>et</w:t>
      </w:r>
      <w:r w:rsidR="0058235C" w:rsidRPr="00221361">
        <w:rPr>
          <w:rFonts w:ascii="Times New Roman" w:hAnsi="Times New Roman" w:cs="Times New Roman"/>
          <w:sz w:val="24"/>
          <w:szCs w:val="24"/>
        </w:rPr>
        <w:t xml:space="preserve">a county. Additional 35 tilapias were sampled from the lake </w:t>
      </w:r>
      <w:proofErr w:type="spellStart"/>
      <w:r w:rsidR="0058235C" w:rsidRPr="00221361">
        <w:rPr>
          <w:rFonts w:ascii="Times New Roman" w:hAnsi="Times New Roman" w:cs="Times New Roman"/>
          <w:sz w:val="24"/>
          <w:szCs w:val="24"/>
        </w:rPr>
        <w:t>Jipe</w:t>
      </w:r>
      <w:proofErr w:type="spellEnd"/>
      <w:r w:rsidR="0058235C" w:rsidRPr="00221361">
        <w:rPr>
          <w:rFonts w:ascii="Times New Roman" w:hAnsi="Times New Roman" w:cs="Times New Roman"/>
          <w:sz w:val="24"/>
          <w:szCs w:val="24"/>
        </w:rPr>
        <w:t xml:space="preserve"> in Taita Tav</w:t>
      </w:r>
      <w:r w:rsidR="00CC7066" w:rsidRPr="00221361">
        <w:rPr>
          <w:rFonts w:ascii="Times New Roman" w:hAnsi="Times New Roman" w:cs="Times New Roman"/>
          <w:iCs/>
          <w:sz w:val="24"/>
          <w:szCs w:val="24"/>
        </w:rPr>
        <w:t>et</w:t>
      </w:r>
      <w:r w:rsidR="0058235C" w:rsidRPr="00221361">
        <w:rPr>
          <w:rFonts w:ascii="Times New Roman" w:hAnsi="Times New Roman" w:cs="Times New Roman"/>
          <w:sz w:val="24"/>
          <w:szCs w:val="24"/>
        </w:rPr>
        <w:t xml:space="preserve">a county. The </w:t>
      </w:r>
      <w:r w:rsidR="00487103" w:rsidRPr="00221361">
        <w:rPr>
          <w:rFonts w:ascii="Times New Roman" w:hAnsi="Times New Roman" w:cs="Times New Roman"/>
          <w:sz w:val="24"/>
          <w:szCs w:val="24"/>
        </w:rPr>
        <w:t>29</w:t>
      </w:r>
      <w:r w:rsidR="00DE0818">
        <w:rPr>
          <w:rFonts w:ascii="Times New Roman" w:hAnsi="Times New Roman" w:cs="Times New Roman"/>
          <w:sz w:val="24"/>
          <w:szCs w:val="24"/>
        </w:rPr>
        <w:t xml:space="preserve">6 </w:t>
      </w:r>
      <w:r w:rsidR="00487103" w:rsidRPr="00221361">
        <w:rPr>
          <w:rFonts w:ascii="Times New Roman" w:hAnsi="Times New Roman" w:cs="Times New Roman"/>
          <w:sz w:val="24"/>
          <w:szCs w:val="24"/>
        </w:rPr>
        <w:t>were farmed in different holding systems.</w:t>
      </w:r>
      <w:r w:rsidR="006453A4" w:rsidRPr="00221361">
        <w:rPr>
          <w:rFonts w:ascii="Times New Roman" w:hAnsi="Times New Roman" w:cs="Times New Roman"/>
          <w:sz w:val="24"/>
          <w:szCs w:val="24"/>
        </w:rPr>
        <w:t xml:space="preserve"> </w:t>
      </w:r>
      <w:r w:rsidR="00C078E1" w:rsidRPr="00221361">
        <w:rPr>
          <w:rFonts w:ascii="Times New Roman" w:hAnsi="Times New Roman" w:cs="Times New Roman"/>
          <w:sz w:val="24"/>
          <w:szCs w:val="24"/>
        </w:rPr>
        <w:t>Of these, 20 (</w:t>
      </w:r>
      <w:r w:rsidR="001503C0" w:rsidRPr="00221361">
        <w:rPr>
          <w:rFonts w:ascii="Times New Roman" w:hAnsi="Times New Roman" w:cs="Times New Roman"/>
          <w:sz w:val="24"/>
          <w:szCs w:val="24"/>
        </w:rPr>
        <w:t>6.78</w:t>
      </w:r>
      <w:r w:rsidR="00C078E1" w:rsidRPr="00221361">
        <w:rPr>
          <w:rFonts w:ascii="Times New Roman" w:hAnsi="Times New Roman" w:cs="Times New Roman"/>
          <w:sz w:val="24"/>
          <w:szCs w:val="24"/>
        </w:rPr>
        <w:t xml:space="preserve">%) were from </w:t>
      </w:r>
      <w:r w:rsidR="001503C0" w:rsidRPr="00221361">
        <w:rPr>
          <w:rFonts w:ascii="Times New Roman" w:hAnsi="Times New Roman" w:cs="Times New Roman"/>
          <w:sz w:val="24"/>
          <w:szCs w:val="24"/>
        </w:rPr>
        <w:t>concr</w:t>
      </w:r>
      <w:r w:rsidR="00CC7066" w:rsidRPr="00221361">
        <w:rPr>
          <w:rFonts w:ascii="Times New Roman" w:hAnsi="Times New Roman" w:cs="Times New Roman"/>
          <w:iCs/>
          <w:sz w:val="24"/>
          <w:szCs w:val="24"/>
        </w:rPr>
        <w:t>et</w:t>
      </w:r>
      <w:r w:rsidR="001503C0" w:rsidRPr="00221361">
        <w:rPr>
          <w:rFonts w:ascii="Times New Roman" w:hAnsi="Times New Roman" w:cs="Times New Roman"/>
          <w:sz w:val="24"/>
          <w:szCs w:val="24"/>
        </w:rPr>
        <w:t>e</w:t>
      </w:r>
      <w:r w:rsidR="00C078E1" w:rsidRPr="00221361">
        <w:rPr>
          <w:rFonts w:ascii="Times New Roman" w:hAnsi="Times New Roman" w:cs="Times New Roman"/>
          <w:sz w:val="24"/>
          <w:szCs w:val="24"/>
        </w:rPr>
        <w:t xml:space="preserve"> ponds</w:t>
      </w:r>
      <w:r w:rsidR="001503C0" w:rsidRPr="00221361">
        <w:rPr>
          <w:rFonts w:ascii="Times New Roman" w:hAnsi="Times New Roman" w:cs="Times New Roman"/>
          <w:sz w:val="24"/>
          <w:szCs w:val="24"/>
        </w:rPr>
        <w:t>,1</w:t>
      </w:r>
      <w:r w:rsidR="0057121D" w:rsidRPr="00221361">
        <w:rPr>
          <w:rFonts w:ascii="Times New Roman" w:hAnsi="Times New Roman" w:cs="Times New Roman"/>
          <w:sz w:val="24"/>
          <w:szCs w:val="24"/>
        </w:rPr>
        <w:t>4</w:t>
      </w:r>
      <w:r w:rsidR="001503C0" w:rsidRPr="00221361">
        <w:rPr>
          <w:rFonts w:ascii="Times New Roman" w:hAnsi="Times New Roman" w:cs="Times New Roman"/>
          <w:sz w:val="24"/>
          <w:szCs w:val="24"/>
        </w:rPr>
        <w:t>0 (4</w:t>
      </w:r>
      <w:r w:rsidR="0057121D" w:rsidRPr="00221361">
        <w:rPr>
          <w:rFonts w:ascii="Times New Roman" w:hAnsi="Times New Roman" w:cs="Times New Roman"/>
          <w:sz w:val="24"/>
          <w:szCs w:val="24"/>
        </w:rPr>
        <w:t>7</w:t>
      </w:r>
      <w:r w:rsidR="001503C0" w:rsidRPr="00221361">
        <w:rPr>
          <w:rFonts w:ascii="Times New Roman" w:hAnsi="Times New Roman" w:cs="Times New Roman"/>
          <w:sz w:val="24"/>
          <w:szCs w:val="24"/>
        </w:rPr>
        <w:t>.</w:t>
      </w:r>
      <w:r w:rsidR="0057121D" w:rsidRPr="00221361">
        <w:rPr>
          <w:rFonts w:ascii="Times New Roman" w:hAnsi="Times New Roman" w:cs="Times New Roman"/>
          <w:sz w:val="24"/>
          <w:szCs w:val="24"/>
        </w:rPr>
        <w:t>46</w:t>
      </w:r>
      <w:r w:rsidR="001503C0" w:rsidRPr="00221361">
        <w:rPr>
          <w:rFonts w:ascii="Times New Roman" w:hAnsi="Times New Roman" w:cs="Times New Roman"/>
          <w:sz w:val="24"/>
          <w:szCs w:val="24"/>
        </w:rPr>
        <w:t xml:space="preserve">%) from liner ponds, 125 (42.37%) from earthen ponds </w:t>
      </w:r>
      <w:r w:rsidR="00C078E1" w:rsidRPr="00221361">
        <w:rPr>
          <w:rFonts w:ascii="Times New Roman" w:hAnsi="Times New Roman" w:cs="Times New Roman"/>
          <w:sz w:val="24"/>
          <w:szCs w:val="24"/>
        </w:rPr>
        <w:t xml:space="preserve">and </w:t>
      </w:r>
      <w:r w:rsidR="001503C0" w:rsidRPr="00221361">
        <w:rPr>
          <w:rFonts w:ascii="Times New Roman" w:hAnsi="Times New Roman" w:cs="Times New Roman"/>
          <w:sz w:val="24"/>
          <w:szCs w:val="24"/>
        </w:rPr>
        <w:t>1</w:t>
      </w:r>
      <w:r w:rsidR="00C078E1" w:rsidRPr="00221361">
        <w:rPr>
          <w:rFonts w:ascii="Times New Roman" w:hAnsi="Times New Roman" w:cs="Times New Roman"/>
          <w:sz w:val="24"/>
          <w:szCs w:val="24"/>
        </w:rPr>
        <w:t>0 (3.</w:t>
      </w:r>
      <w:r w:rsidR="001503C0" w:rsidRPr="00221361">
        <w:rPr>
          <w:rFonts w:ascii="Times New Roman" w:hAnsi="Times New Roman" w:cs="Times New Roman"/>
          <w:sz w:val="24"/>
          <w:szCs w:val="24"/>
        </w:rPr>
        <w:t>38</w:t>
      </w:r>
      <w:r w:rsidR="00C078E1" w:rsidRPr="00221361">
        <w:rPr>
          <w:rFonts w:ascii="Times New Roman" w:hAnsi="Times New Roman" w:cs="Times New Roman"/>
          <w:sz w:val="24"/>
          <w:szCs w:val="24"/>
        </w:rPr>
        <w:t xml:space="preserve">%) from </w:t>
      </w:r>
      <w:r w:rsidRPr="00221361">
        <w:rPr>
          <w:rFonts w:ascii="Times New Roman" w:hAnsi="Times New Roman" w:cs="Times New Roman"/>
          <w:color w:val="000000" w:themeColor="text1"/>
          <w:sz w:val="24"/>
          <w:szCs w:val="24"/>
        </w:rPr>
        <w:t>t</w:t>
      </w:r>
      <w:r w:rsidR="001503C0" w:rsidRPr="00221361">
        <w:rPr>
          <w:rFonts w:ascii="Times New Roman" w:hAnsi="Times New Roman" w:cs="Times New Roman"/>
          <w:sz w:val="24"/>
          <w:szCs w:val="24"/>
        </w:rPr>
        <w:t>anks</w:t>
      </w:r>
      <w:r w:rsidR="00C078E1" w:rsidRPr="00221361">
        <w:rPr>
          <w:rFonts w:ascii="Times New Roman" w:hAnsi="Times New Roman" w:cs="Times New Roman"/>
          <w:sz w:val="24"/>
          <w:szCs w:val="24"/>
        </w:rPr>
        <w:t>.</w:t>
      </w:r>
      <w:r w:rsidR="00C078E1" w:rsidRPr="0047266E">
        <w:rPr>
          <w:rFonts w:ascii="Times New Roman" w:hAnsi="Times New Roman" w:cs="Times New Roman"/>
          <w:sz w:val="24"/>
          <w:szCs w:val="24"/>
        </w:rPr>
        <w:t xml:space="preserve"> </w:t>
      </w:r>
      <w:r w:rsidR="0047266E">
        <w:rPr>
          <w:rFonts w:ascii="Times New Roman" w:hAnsi="Times New Roman" w:cs="Times New Roman"/>
          <w:sz w:val="24"/>
          <w:szCs w:val="24"/>
        </w:rPr>
        <w:t xml:space="preserve"> </w:t>
      </w:r>
    </w:p>
    <w:p w14:paraId="0DF1270A" w14:textId="7B0E8A11" w:rsidR="00D167E7" w:rsidRPr="00E61E44" w:rsidRDefault="00D167E7" w:rsidP="00D074C8">
      <w:pPr>
        <w:pStyle w:val="Heading2"/>
        <w:spacing w:line="360" w:lineRule="auto"/>
        <w:rPr>
          <w:rFonts w:ascii="Times New Roman" w:hAnsi="Times New Roman" w:cs="Times New Roman"/>
          <w:b/>
          <w:bCs/>
          <w:sz w:val="24"/>
          <w:szCs w:val="24"/>
        </w:rPr>
      </w:pPr>
      <w:bookmarkStart w:id="259" w:name="_Toc146698983"/>
      <w:r w:rsidRPr="00E61E44">
        <w:rPr>
          <w:rFonts w:ascii="Times New Roman" w:hAnsi="Times New Roman" w:cs="Times New Roman"/>
          <w:b/>
          <w:bCs/>
          <w:sz w:val="24"/>
          <w:szCs w:val="24"/>
        </w:rPr>
        <w:lastRenderedPageBreak/>
        <w:t>5.1 Farmed fish parasites per county</w:t>
      </w:r>
      <w:bookmarkEnd w:id="259"/>
    </w:p>
    <w:p w14:paraId="3B98B841" w14:textId="631B128A" w:rsidR="001D4EF4" w:rsidRDefault="00495166" w:rsidP="001C6940">
      <w:pPr>
        <w:spacing w:line="360" w:lineRule="auto"/>
        <w:jc w:val="both"/>
        <w:rPr>
          <w:rFonts w:ascii="Times New Roman" w:hAnsi="Times New Roman" w:cs="Times New Roman"/>
          <w:sz w:val="24"/>
          <w:szCs w:val="24"/>
        </w:rPr>
      </w:pPr>
      <w:r>
        <w:rPr>
          <w:rFonts w:ascii="Times New Roman" w:hAnsi="Times New Roman" w:cs="Times New Roman"/>
          <w:sz w:val="24"/>
          <w:szCs w:val="24"/>
        </w:rPr>
        <w:t>O</w:t>
      </w:r>
      <w:r w:rsidR="00E61E44" w:rsidRPr="00FB1899">
        <w:rPr>
          <w:rFonts w:ascii="Times New Roman" w:hAnsi="Times New Roman" w:cs="Times New Roman"/>
          <w:sz w:val="24"/>
          <w:szCs w:val="24"/>
        </w:rPr>
        <w:t>ut of 29</w:t>
      </w:r>
      <w:r w:rsidR="009F3DB5">
        <w:rPr>
          <w:rFonts w:ascii="Times New Roman" w:hAnsi="Times New Roman" w:cs="Times New Roman"/>
          <w:sz w:val="24"/>
          <w:szCs w:val="24"/>
        </w:rPr>
        <w:t>6</w:t>
      </w:r>
      <w:r w:rsidR="00E61E44" w:rsidRPr="00FB1899">
        <w:rPr>
          <w:rFonts w:ascii="Times New Roman" w:hAnsi="Times New Roman" w:cs="Times New Roman"/>
          <w:sz w:val="24"/>
          <w:szCs w:val="24"/>
        </w:rPr>
        <w:t xml:space="preserve"> farmed examined during the study, </w:t>
      </w:r>
      <w:r w:rsidR="00356FF9">
        <w:rPr>
          <w:rFonts w:ascii="Times New Roman" w:hAnsi="Times New Roman" w:cs="Times New Roman"/>
          <w:sz w:val="24"/>
          <w:szCs w:val="24"/>
        </w:rPr>
        <w:t>41.22% (</w:t>
      </w:r>
      <w:r w:rsidR="00E61E44" w:rsidRPr="00FB1899">
        <w:rPr>
          <w:rFonts w:ascii="Times New Roman" w:hAnsi="Times New Roman" w:cs="Times New Roman"/>
          <w:sz w:val="24"/>
          <w:szCs w:val="24"/>
        </w:rPr>
        <w:t>122</w:t>
      </w:r>
      <w:r w:rsidR="00356FF9">
        <w:rPr>
          <w:rFonts w:ascii="Times New Roman" w:hAnsi="Times New Roman" w:cs="Times New Roman"/>
          <w:sz w:val="24"/>
          <w:szCs w:val="24"/>
        </w:rPr>
        <w:t>/296)</w:t>
      </w:r>
      <w:r w:rsidR="00E61E44" w:rsidRPr="00FB1899">
        <w:rPr>
          <w:rFonts w:ascii="Times New Roman" w:hAnsi="Times New Roman" w:cs="Times New Roman"/>
          <w:sz w:val="24"/>
          <w:szCs w:val="24"/>
        </w:rPr>
        <w:t xml:space="preserve"> were infected with either one or more </w:t>
      </w:r>
      <w:r w:rsidR="00B0058E" w:rsidRPr="00FB1899">
        <w:rPr>
          <w:rFonts w:ascii="Times New Roman" w:hAnsi="Times New Roman" w:cs="Times New Roman"/>
          <w:sz w:val="24"/>
          <w:szCs w:val="24"/>
        </w:rPr>
        <w:t>parasites. The</w:t>
      </w:r>
      <w:r w:rsidR="00E61E44" w:rsidRPr="00FB1899">
        <w:rPr>
          <w:rFonts w:ascii="Times New Roman" w:hAnsi="Times New Roman" w:cs="Times New Roman"/>
          <w:sz w:val="24"/>
          <w:szCs w:val="24"/>
        </w:rPr>
        <w:t xml:space="preserve"> prevalence of parasitic </w:t>
      </w:r>
      <w:r w:rsidR="00B0058E" w:rsidRPr="00FB1899">
        <w:rPr>
          <w:rFonts w:ascii="Times New Roman" w:hAnsi="Times New Roman" w:cs="Times New Roman"/>
          <w:sz w:val="24"/>
          <w:szCs w:val="24"/>
        </w:rPr>
        <w:t>infections</w:t>
      </w:r>
      <w:r w:rsidR="00E61E44" w:rsidRPr="00FB1899">
        <w:rPr>
          <w:rFonts w:ascii="Times New Roman" w:hAnsi="Times New Roman" w:cs="Times New Roman"/>
          <w:sz w:val="24"/>
          <w:szCs w:val="24"/>
        </w:rPr>
        <w:t xml:space="preserve"> </w:t>
      </w:r>
      <w:r w:rsidR="008F015A" w:rsidRPr="00FB1899">
        <w:rPr>
          <w:rFonts w:ascii="Times New Roman" w:hAnsi="Times New Roman" w:cs="Times New Roman"/>
          <w:sz w:val="24"/>
          <w:szCs w:val="24"/>
        </w:rPr>
        <w:t>was</w:t>
      </w:r>
      <w:r w:rsidR="00E61E44" w:rsidRPr="00FB1899">
        <w:rPr>
          <w:rFonts w:ascii="Times New Roman" w:hAnsi="Times New Roman" w:cs="Times New Roman"/>
          <w:sz w:val="24"/>
          <w:szCs w:val="24"/>
        </w:rPr>
        <w:t xml:space="preserve"> different in different counti</w:t>
      </w:r>
      <w:r w:rsidR="00E61E44" w:rsidRPr="00781160">
        <w:rPr>
          <w:rFonts w:ascii="Times New Roman" w:hAnsi="Times New Roman" w:cs="Times New Roman"/>
          <w:sz w:val="24"/>
          <w:szCs w:val="24"/>
        </w:rPr>
        <w:t>es</w:t>
      </w:r>
      <w:r w:rsidR="00E61E44" w:rsidRPr="00FB1899">
        <w:rPr>
          <w:rFonts w:ascii="Times New Roman" w:hAnsi="Times New Roman" w:cs="Times New Roman"/>
          <w:sz w:val="24"/>
          <w:szCs w:val="24"/>
        </w:rPr>
        <w:t>.</w:t>
      </w:r>
      <w:r w:rsidR="001E1BCD" w:rsidRPr="00FB1899">
        <w:rPr>
          <w:rFonts w:ascii="Times New Roman" w:hAnsi="Times New Roman" w:cs="Times New Roman"/>
          <w:sz w:val="24"/>
          <w:szCs w:val="24"/>
        </w:rPr>
        <w:t xml:space="preserve"> </w:t>
      </w:r>
    </w:p>
    <w:p w14:paraId="19B61918" w14:textId="2176AB6F" w:rsidR="006162C5" w:rsidRPr="00781160" w:rsidRDefault="001E1BCD" w:rsidP="001C6940">
      <w:pPr>
        <w:spacing w:line="360" w:lineRule="auto"/>
        <w:jc w:val="both"/>
        <w:rPr>
          <w:rFonts w:ascii="Times New Roman" w:hAnsi="Times New Roman" w:cs="Times New Roman"/>
          <w:color w:val="000000" w:themeColor="text1"/>
          <w:sz w:val="24"/>
          <w:szCs w:val="24"/>
        </w:rPr>
      </w:pPr>
      <w:r w:rsidRPr="00781160">
        <w:rPr>
          <w:rFonts w:ascii="Times New Roman" w:hAnsi="Times New Roman" w:cs="Times New Roman"/>
          <w:color w:val="000000" w:themeColor="text1"/>
          <w:sz w:val="24"/>
          <w:szCs w:val="24"/>
        </w:rPr>
        <w:t>In Taita Tav</w:t>
      </w:r>
      <w:r w:rsidR="00CC7066" w:rsidRPr="00781160">
        <w:rPr>
          <w:rFonts w:ascii="Times New Roman" w:hAnsi="Times New Roman" w:cs="Times New Roman"/>
          <w:iCs/>
          <w:color w:val="000000" w:themeColor="text1"/>
          <w:sz w:val="24"/>
          <w:szCs w:val="24"/>
        </w:rPr>
        <w:t>et</w:t>
      </w:r>
      <w:r w:rsidRPr="00781160">
        <w:rPr>
          <w:rFonts w:ascii="Times New Roman" w:hAnsi="Times New Roman" w:cs="Times New Roman"/>
          <w:color w:val="000000" w:themeColor="text1"/>
          <w:sz w:val="24"/>
          <w:szCs w:val="24"/>
        </w:rPr>
        <w:t xml:space="preserve">a county, </w:t>
      </w:r>
      <w:r w:rsidR="006162C5" w:rsidRPr="00781160">
        <w:rPr>
          <w:rFonts w:ascii="Times New Roman" w:hAnsi="Times New Roman" w:cs="Times New Roman"/>
          <w:color w:val="000000" w:themeColor="text1"/>
          <w:sz w:val="24"/>
          <w:szCs w:val="24"/>
        </w:rPr>
        <w:t xml:space="preserve">35 </w:t>
      </w:r>
      <w:r w:rsidRPr="00781160">
        <w:rPr>
          <w:rFonts w:ascii="Times New Roman" w:hAnsi="Times New Roman" w:cs="Times New Roman"/>
          <w:color w:val="000000" w:themeColor="text1"/>
          <w:sz w:val="24"/>
          <w:szCs w:val="24"/>
        </w:rPr>
        <w:t>out of 7</w:t>
      </w:r>
      <w:r w:rsidR="00356FF9">
        <w:rPr>
          <w:rFonts w:ascii="Times New Roman" w:hAnsi="Times New Roman" w:cs="Times New Roman"/>
          <w:color w:val="000000" w:themeColor="text1"/>
          <w:sz w:val="24"/>
          <w:szCs w:val="24"/>
        </w:rPr>
        <w:t>6</w:t>
      </w:r>
      <w:r w:rsidRPr="00781160">
        <w:rPr>
          <w:rFonts w:ascii="Times New Roman" w:hAnsi="Times New Roman" w:cs="Times New Roman"/>
          <w:color w:val="000000" w:themeColor="text1"/>
          <w:sz w:val="24"/>
          <w:szCs w:val="24"/>
        </w:rPr>
        <w:t xml:space="preserve"> fish were positive makin</w:t>
      </w:r>
      <w:r w:rsidR="006162C5" w:rsidRPr="00781160">
        <w:rPr>
          <w:rFonts w:ascii="Times New Roman" w:hAnsi="Times New Roman" w:cs="Times New Roman"/>
          <w:color w:val="000000" w:themeColor="text1"/>
          <w:sz w:val="24"/>
          <w:szCs w:val="24"/>
        </w:rPr>
        <w:t>g</w:t>
      </w:r>
      <w:r w:rsidRPr="00781160">
        <w:rPr>
          <w:rFonts w:ascii="Times New Roman" w:hAnsi="Times New Roman" w:cs="Times New Roman"/>
          <w:color w:val="000000" w:themeColor="text1"/>
          <w:sz w:val="24"/>
          <w:szCs w:val="24"/>
        </w:rPr>
        <w:t xml:space="preserve"> </w:t>
      </w:r>
      <w:r w:rsidR="006162C5" w:rsidRPr="00781160">
        <w:rPr>
          <w:rFonts w:ascii="Times New Roman" w:hAnsi="Times New Roman" w:cs="Times New Roman"/>
          <w:color w:val="000000" w:themeColor="text1"/>
          <w:sz w:val="24"/>
          <w:szCs w:val="24"/>
        </w:rPr>
        <w:t>an</w:t>
      </w:r>
      <w:r w:rsidRPr="00781160">
        <w:rPr>
          <w:rFonts w:ascii="Times New Roman" w:hAnsi="Times New Roman" w:cs="Times New Roman"/>
          <w:color w:val="000000" w:themeColor="text1"/>
          <w:sz w:val="24"/>
          <w:szCs w:val="24"/>
        </w:rPr>
        <w:t xml:space="preserve"> overall prevalence </w:t>
      </w:r>
      <w:r w:rsidR="006162C5" w:rsidRPr="00781160">
        <w:rPr>
          <w:rFonts w:ascii="Times New Roman" w:hAnsi="Times New Roman" w:cs="Times New Roman"/>
          <w:color w:val="000000" w:themeColor="text1"/>
          <w:sz w:val="24"/>
          <w:szCs w:val="24"/>
        </w:rPr>
        <w:t>of</w:t>
      </w:r>
      <w:r w:rsidRPr="00781160">
        <w:rPr>
          <w:rFonts w:ascii="Times New Roman" w:hAnsi="Times New Roman" w:cs="Times New Roman"/>
          <w:color w:val="000000" w:themeColor="text1"/>
          <w:sz w:val="24"/>
          <w:szCs w:val="24"/>
        </w:rPr>
        <w:t xml:space="preserve"> 46.</w:t>
      </w:r>
      <w:r w:rsidR="00356FF9">
        <w:rPr>
          <w:rFonts w:ascii="Times New Roman" w:hAnsi="Times New Roman" w:cs="Times New Roman"/>
          <w:color w:val="000000" w:themeColor="text1"/>
          <w:sz w:val="24"/>
          <w:szCs w:val="24"/>
        </w:rPr>
        <w:t>05</w:t>
      </w:r>
      <w:r w:rsidRPr="00781160">
        <w:rPr>
          <w:rFonts w:ascii="Times New Roman" w:hAnsi="Times New Roman" w:cs="Times New Roman"/>
          <w:color w:val="000000" w:themeColor="text1"/>
          <w:sz w:val="24"/>
          <w:szCs w:val="24"/>
        </w:rPr>
        <w:t>%</w:t>
      </w:r>
      <w:r w:rsidR="006162C5" w:rsidRPr="00781160">
        <w:rPr>
          <w:rFonts w:ascii="Times New Roman" w:hAnsi="Times New Roman" w:cs="Times New Roman"/>
          <w:color w:val="000000" w:themeColor="text1"/>
          <w:sz w:val="24"/>
          <w:szCs w:val="24"/>
        </w:rPr>
        <w:t>;</w:t>
      </w:r>
      <w:r w:rsidRPr="00781160">
        <w:rPr>
          <w:rFonts w:ascii="Times New Roman" w:hAnsi="Times New Roman" w:cs="Times New Roman"/>
          <w:color w:val="000000" w:themeColor="text1"/>
          <w:sz w:val="24"/>
          <w:szCs w:val="24"/>
        </w:rPr>
        <w:t xml:space="preserve"> mean intensity of 3.86 and parasite abundance of 1.8. Five </w:t>
      </w:r>
      <w:commentRangeStart w:id="260"/>
      <w:r w:rsidRPr="00781160">
        <w:rPr>
          <w:rFonts w:ascii="Times New Roman" w:hAnsi="Times New Roman" w:cs="Times New Roman"/>
          <w:color w:val="000000" w:themeColor="text1"/>
          <w:sz w:val="24"/>
          <w:szCs w:val="24"/>
        </w:rPr>
        <w:t>genera</w:t>
      </w:r>
      <w:commentRangeEnd w:id="260"/>
      <w:r w:rsidR="006162C5" w:rsidRPr="00781160">
        <w:rPr>
          <w:rStyle w:val="CommentReference"/>
          <w:color w:val="000000" w:themeColor="text1"/>
        </w:rPr>
        <w:commentReference w:id="260"/>
      </w:r>
      <w:r w:rsidRPr="00781160">
        <w:rPr>
          <w:rFonts w:ascii="Times New Roman" w:hAnsi="Times New Roman" w:cs="Times New Roman"/>
          <w:color w:val="000000" w:themeColor="text1"/>
          <w:sz w:val="24"/>
          <w:szCs w:val="24"/>
        </w:rPr>
        <w:t xml:space="preserve"> of parasites were </w:t>
      </w:r>
      <w:r w:rsidR="000B73EA" w:rsidRPr="00781160">
        <w:rPr>
          <w:rFonts w:ascii="Times New Roman" w:hAnsi="Times New Roman" w:cs="Times New Roman"/>
          <w:color w:val="000000" w:themeColor="text1"/>
          <w:sz w:val="24"/>
          <w:szCs w:val="24"/>
        </w:rPr>
        <w:t xml:space="preserve">found and a total of 135 parasites were </w:t>
      </w:r>
      <w:r w:rsidR="006162C5" w:rsidRPr="00781160">
        <w:rPr>
          <w:rFonts w:ascii="Times New Roman" w:hAnsi="Times New Roman" w:cs="Times New Roman"/>
          <w:color w:val="000000" w:themeColor="text1"/>
          <w:sz w:val="24"/>
          <w:szCs w:val="24"/>
        </w:rPr>
        <w:t>observed</w:t>
      </w:r>
      <w:r w:rsidRPr="00781160">
        <w:rPr>
          <w:rFonts w:ascii="Times New Roman" w:hAnsi="Times New Roman" w:cs="Times New Roman"/>
          <w:color w:val="000000" w:themeColor="text1"/>
          <w:sz w:val="24"/>
          <w:szCs w:val="24"/>
        </w:rPr>
        <w:t xml:space="preserve">. </w:t>
      </w:r>
    </w:p>
    <w:p w14:paraId="2FFD951E" w14:textId="64C8221D" w:rsidR="001D4EF4" w:rsidRPr="00781160" w:rsidRDefault="006162C5" w:rsidP="001C6940">
      <w:pPr>
        <w:spacing w:line="360" w:lineRule="auto"/>
        <w:jc w:val="both"/>
        <w:rPr>
          <w:rFonts w:ascii="Times New Roman" w:hAnsi="Times New Roman" w:cs="Times New Roman"/>
          <w:color w:val="000000" w:themeColor="text1"/>
          <w:sz w:val="24"/>
          <w:szCs w:val="24"/>
        </w:rPr>
      </w:pPr>
      <w:r w:rsidRPr="00781160">
        <w:rPr>
          <w:rFonts w:ascii="Times New Roman" w:hAnsi="Times New Roman" w:cs="Times New Roman"/>
          <w:color w:val="000000" w:themeColor="text1"/>
          <w:sz w:val="24"/>
          <w:szCs w:val="24"/>
        </w:rPr>
        <w:t>I</w:t>
      </w:r>
      <w:r w:rsidR="001E1BCD" w:rsidRPr="00781160">
        <w:rPr>
          <w:rFonts w:ascii="Times New Roman" w:hAnsi="Times New Roman" w:cs="Times New Roman"/>
          <w:color w:val="000000" w:themeColor="text1"/>
          <w:sz w:val="24"/>
          <w:szCs w:val="24"/>
        </w:rPr>
        <w:t xml:space="preserve">n </w:t>
      </w:r>
      <w:proofErr w:type="spellStart"/>
      <w:r w:rsidR="001E1BCD" w:rsidRPr="00781160">
        <w:rPr>
          <w:rFonts w:ascii="Times New Roman" w:hAnsi="Times New Roman" w:cs="Times New Roman"/>
          <w:color w:val="000000" w:themeColor="text1"/>
          <w:sz w:val="24"/>
          <w:szCs w:val="24"/>
        </w:rPr>
        <w:t>Bom</w:t>
      </w:r>
      <w:r w:rsidR="00CC7066" w:rsidRPr="00781160">
        <w:rPr>
          <w:rFonts w:ascii="Times New Roman" w:hAnsi="Times New Roman" w:cs="Times New Roman"/>
          <w:iCs/>
          <w:color w:val="000000" w:themeColor="text1"/>
          <w:sz w:val="24"/>
          <w:szCs w:val="24"/>
        </w:rPr>
        <w:t>et</w:t>
      </w:r>
      <w:proofErr w:type="spellEnd"/>
      <w:r w:rsidR="001E1BCD" w:rsidRPr="00781160">
        <w:rPr>
          <w:rFonts w:ascii="Times New Roman" w:hAnsi="Times New Roman" w:cs="Times New Roman"/>
          <w:color w:val="000000" w:themeColor="text1"/>
          <w:sz w:val="24"/>
          <w:szCs w:val="24"/>
        </w:rPr>
        <w:t xml:space="preserve"> county</w:t>
      </w:r>
      <w:r w:rsidR="00B9537B" w:rsidRPr="00781160">
        <w:rPr>
          <w:rFonts w:ascii="Times New Roman" w:hAnsi="Times New Roman" w:cs="Times New Roman"/>
          <w:color w:val="000000" w:themeColor="text1"/>
          <w:sz w:val="24"/>
          <w:szCs w:val="24"/>
        </w:rPr>
        <w:t>,</w:t>
      </w:r>
      <w:r w:rsidR="001E1BCD" w:rsidRPr="00781160">
        <w:rPr>
          <w:rFonts w:ascii="Times New Roman" w:hAnsi="Times New Roman" w:cs="Times New Roman"/>
          <w:color w:val="000000" w:themeColor="text1"/>
          <w:sz w:val="24"/>
          <w:szCs w:val="24"/>
        </w:rPr>
        <w:t xml:space="preserve"> </w:t>
      </w:r>
      <w:r w:rsidRPr="00781160">
        <w:rPr>
          <w:rFonts w:ascii="Times New Roman" w:hAnsi="Times New Roman" w:cs="Times New Roman"/>
          <w:color w:val="000000" w:themeColor="text1"/>
          <w:sz w:val="24"/>
          <w:szCs w:val="24"/>
        </w:rPr>
        <w:t xml:space="preserve">20 out of </w:t>
      </w:r>
      <w:r w:rsidR="001E1BCD" w:rsidRPr="00781160">
        <w:rPr>
          <w:rFonts w:ascii="Times New Roman" w:hAnsi="Times New Roman" w:cs="Times New Roman"/>
          <w:color w:val="000000" w:themeColor="text1"/>
          <w:sz w:val="24"/>
          <w:szCs w:val="24"/>
        </w:rPr>
        <w:t>60</w:t>
      </w:r>
      <w:r w:rsidR="000B73EA" w:rsidRPr="00781160">
        <w:rPr>
          <w:rFonts w:ascii="Times New Roman" w:hAnsi="Times New Roman" w:cs="Times New Roman"/>
          <w:color w:val="000000" w:themeColor="text1"/>
          <w:sz w:val="24"/>
          <w:szCs w:val="24"/>
        </w:rPr>
        <w:t xml:space="preserve"> fish </w:t>
      </w:r>
      <w:r w:rsidR="001D4EF4" w:rsidRPr="00781160">
        <w:rPr>
          <w:rFonts w:ascii="Times New Roman" w:hAnsi="Times New Roman" w:cs="Times New Roman"/>
          <w:color w:val="000000" w:themeColor="text1"/>
          <w:sz w:val="24"/>
          <w:szCs w:val="24"/>
        </w:rPr>
        <w:t>were</w:t>
      </w:r>
      <w:r w:rsidR="000B73EA" w:rsidRPr="00781160">
        <w:rPr>
          <w:rFonts w:ascii="Times New Roman" w:hAnsi="Times New Roman" w:cs="Times New Roman"/>
          <w:color w:val="000000" w:themeColor="text1"/>
          <w:sz w:val="24"/>
          <w:szCs w:val="24"/>
        </w:rPr>
        <w:t xml:space="preserve"> positive </w:t>
      </w:r>
      <w:r w:rsidR="001D4EF4" w:rsidRPr="00781160">
        <w:rPr>
          <w:rFonts w:ascii="Times New Roman" w:hAnsi="Times New Roman" w:cs="Times New Roman"/>
          <w:color w:val="000000" w:themeColor="text1"/>
          <w:sz w:val="24"/>
          <w:szCs w:val="24"/>
        </w:rPr>
        <w:t xml:space="preserve">showing a prevalence rate of 33.33%; mean intensity of 3.3 and parasite abundance of 1.1. Eight (8) genera of parasites </w:t>
      </w:r>
      <w:r w:rsidR="000B73EA" w:rsidRPr="00781160">
        <w:rPr>
          <w:rFonts w:ascii="Times New Roman" w:hAnsi="Times New Roman" w:cs="Times New Roman"/>
          <w:color w:val="000000" w:themeColor="text1"/>
          <w:sz w:val="24"/>
          <w:szCs w:val="24"/>
        </w:rPr>
        <w:t xml:space="preserve">and </w:t>
      </w:r>
      <w:r w:rsidR="001D4EF4" w:rsidRPr="00781160">
        <w:rPr>
          <w:rFonts w:ascii="Times New Roman" w:hAnsi="Times New Roman" w:cs="Times New Roman"/>
          <w:color w:val="000000" w:themeColor="text1"/>
          <w:sz w:val="24"/>
          <w:szCs w:val="24"/>
        </w:rPr>
        <w:t xml:space="preserve">a total </w:t>
      </w:r>
      <w:r w:rsidR="000B73EA" w:rsidRPr="00781160">
        <w:rPr>
          <w:rFonts w:ascii="Times New Roman" w:hAnsi="Times New Roman" w:cs="Times New Roman"/>
          <w:color w:val="000000" w:themeColor="text1"/>
          <w:sz w:val="24"/>
          <w:szCs w:val="24"/>
        </w:rPr>
        <w:t xml:space="preserve">66 parasites recovered. </w:t>
      </w:r>
    </w:p>
    <w:p w14:paraId="3C0C6EC2" w14:textId="1A1A3555" w:rsidR="00FB1899" w:rsidRDefault="00B9537B" w:rsidP="001C6940">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C47843" w:rsidRPr="00FB1899">
        <w:rPr>
          <w:rFonts w:ascii="Times New Roman" w:hAnsi="Times New Roman" w:cs="Times New Roman"/>
          <w:sz w:val="24"/>
          <w:szCs w:val="24"/>
        </w:rPr>
        <w:t>n Kericho county</w:t>
      </w:r>
      <w:r>
        <w:rPr>
          <w:rFonts w:ascii="Times New Roman" w:hAnsi="Times New Roman" w:cs="Times New Roman"/>
          <w:sz w:val="24"/>
          <w:szCs w:val="24"/>
        </w:rPr>
        <w:t>,</w:t>
      </w:r>
      <w:r w:rsidR="00C47843" w:rsidRPr="00FB1899">
        <w:rPr>
          <w:rFonts w:ascii="Times New Roman" w:hAnsi="Times New Roman" w:cs="Times New Roman"/>
          <w:sz w:val="24"/>
          <w:szCs w:val="24"/>
        </w:rPr>
        <w:t xml:space="preserve"> 44 </w:t>
      </w:r>
      <w:r>
        <w:rPr>
          <w:rFonts w:ascii="Times New Roman" w:hAnsi="Times New Roman" w:cs="Times New Roman"/>
          <w:sz w:val="24"/>
          <w:szCs w:val="24"/>
        </w:rPr>
        <w:t xml:space="preserve">of </w:t>
      </w:r>
      <w:r w:rsidRPr="00FB1899">
        <w:rPr>
          <w:rFonts w:ascii="Times New Roman" w:hAnsi="Times New Roman" w:cs="Times New Roman"/>
          <w:sz w:val="24"/>
          <w:szCs w:val="24"/>
        </w:rPr>
        <w:t>90 fish</w:t>
      </w:r>
      <w:r w:rsidR="00C47843" w:rsidRPr="00FB1899">
        <w:rPr>
          <w:rFonts w:ascii="Times New Roman" w:hAnsi="Times New Roman" w:cs="Times New Roman"/>
          <w:sz w:val="24"/>
          <w:szCs w:val="24"/>
        </w:rPr>
        <w:t xml:space="preserve"> were positive </w:t>
      </w:r>
      <w:r>
        <w:rPr>
          <w:rFonts w:ascii="Times New Roman" w:hAnsi="Times New Roman" w:cs="Times New Roman"/>
          <w:sz w:val="24"/>
          <w:szCs w:val="24"/>
        </w:rPr>
        <w:t xml:space="preserve">showing a </w:t>
      </w:r>
      <w:r w:rsidRPr="00FB1899">
        <w:rPr>
          <w:rFonts w:ascii="Times New Roman" w:hAnsi="Times New Roman" w:cs="Times New Roman"/>
          <w:sz w:val="24"/>
          <w:szCs w:val="24"/>
        </w:rPr>
        <w:t>prevalence</w:t>
      </w:r>
      <w:r>
        <w:rPr>
          <w:rFonts w:ascii="Times New Roman" w:hAnsi="Times New Roman" w:cs="Times New Roman"/>
          <w:sz w:val="24"/>
          <w:szCs w:val="24"/>
        </w:rPr>
        <w:t xml:space="preserve"> rate of</w:t>
      </w:r>
      <w:r w:rsidRPr="00FB1899">
        <w:rPr>
          <w:rFonts w:ascii="Times New Roman" w:hAnsi="Times New Roman" w:cs="Times New Roman"/>
          <w:sz w:val="24"/>
          <w:szCs w:val="24"/>
        </w:rPr>
        <w:t xml:space="preserve"> 48.89%</w:t>
      </w:r>
      <w:r>
        <w:rPr>
          <w:rFonts w:ascii="Times New Roman" w:hAnsi="Times New Roman" w:cs="Times New Roman"/>
          <w:sz w:val="24"/>
          <w:szCs w:val="24"/>
        </w:rPr>
        <w:t xml:space="preserve">; </w:t>
      </w:r>
      <w:r w:rsidRPr="00FB1899">
        <w:rPr>
          <w:rFonts w:ascii="Times New Roman" w:hAnsi="Times New Roman" w:cs="Times New Roman"/>
          <w:sz w:val="24"/>
          <w:szCs w:val="24"/>
        </w:rPr>
        <w:t>mean intensity of 10.93 and parasite abundance of 5.34</w:t>
      </w:r>
      <w:r>
        <w:rPr>
          <w:rFonts w:ascii="Times New Roman" w:hAnsi="Times New Roman" w:cs="Times New Roman"/>
          <w:sz w:val="24"/>
          <w:szCs w:val="24"/>
        </w:rPr>
        <w:t>. A</w:t>
      </w:r>
      <w:r w:rsidR="00C47843" w:rsidRPr="00FB1899">
        <w:rPr>
          <w:rFonts w:ascii="Times New Roman" w:hAnsi="Times New Roman" w:cs="Times New Roman"/>
          <w:sz w:val="24"/>
          <w:szCs w:val="24"/>
        </w:rPr>
        <w:t xml:space="preserve"> total</w:t>
      </w:r>
      <w:r>
        <w:rPr>
          <w:rFonts w:ascii="Times New Roman" w:hAnsi="Times New Roman" w:cs="Times New Roman"/>
          <w:sz w:val="24"/>
          <w:szCs w:val="24"/>
        </w:rPr>
        <w:t xml:space="preserve"> of</w:t>
      </w:r>
      <w:r w:rsidRPr="00FB1899">
        <w:rPr>
          <w:rFonts w:ascii="Times New Roman" w:hAnsi="Times New Roman" w:cs="Times New Roman"/>
          <w:sz w:val="24"/>
          <w:szCs w:val="24"/>
        </w:rPr>
        <w:t xml:space="preserve"> </w:t>
      </w:r>
      <w:r w:rsidR="00C47843" w:rsidRPr="00FB1899">
        <w:rPr>
          <w:rFonts w:ascii="Times New Roman" w:hAnsi="Times New Roman" w:cs="Times New Roman"/>
          <w:sz w:val="24"/>
          <w:szCs w:val="24"/>
        </w:rPr>
        <w:t xml:space="preserve">481 fish parasites </w:t>
      </w:r>
      <w:r>
        <w:rPr>
          <w:rFonts w:ascii="Times New Roman" w:hAnsi="Times New Roman" w:cs="Times New Roman"/>
          <w:sz w:val="24"/>
          <w:szCs w:val="24"/>
        </w:rPr>
        <w:t xml:space="preserve">in </w:t>
      </w:r>
      <w:r w:rsidRPr="00FB1899">
        <w:rPr>
          <w:rFonts w:ascii="Times New Roman" w:hAnsi="Times New Roman" w:cs="Times New Roman"/>
          <w:sz w:val="24"/>
          <w:szCs w:val="24"/>
        </w:rPr>
        <w:t xml:space="preserve">9 genera </w:t>
      </w:r>
      <w:r w:rsidR="00C47843" w:rsidRPr="00FB1899">
        <w:rPr>
          <w:rFonts w:ascii="Times New Roman" w:hAnsi="Times New Roman" w:cs="Times New Roman"/>
          <w:sz w:val="24"/>
          <w:szCs w:val="24"/>
        </w:rPr>
        <w:t xml:space="preserve">were recovered. </w:t>
      </w:r>
      <w:r>
        <w:rPr>
          <w:rFonts w:ascii="Times New Roman" w:hAnsi="Times New Roman" w:cs="Times New Roman"/>
          <w:sz w:val="24"/>
          <w:szCs w:val="24"/>
        </w:rPr>
        <w:t>I</w:t>
      </w:r>
      <w:r w:rsidR="0030171B" w:rsidRPr="00FB1899">
        <w:rPr>
          <w:rFonts w:ascii="Times New Roman" w:hAnsi="Times New Roman" w:cs="Times New Roman"/>
          <w:sz w:val="24"/>
          <w:szCs w:val="24"/>
        </w:rPr>
        <w:t>n Nakuru county, 23 out of 70 fish</w:t>
      </w:r>
      <w:r w:rsidR="00CC6CB0">
        <w:rPr>
          <w:rFonts w:ascii="Times New Roman" w:hAnsi="Times New Roman" w:cs="Times New Roman"/>
          <w:sz w:val="24"/>
          <w:szCs w:val="24"/>
        </w:rPr>
        <w:t xml:space="preserve"> were positive</w:t>
      </w:r>
      <w:r w:rsidR="0030171B" w:rsidRPr="00FB1899">
        <w:rPr>
          <w:rFonts w:ascii="Times New Roman" w:hAnsi="Times New Roman" w:cs="Times New Roman"/>
          <w:sz w:val="24"/>
          <w:szCs w:val="24"/>
        </w:rPr>
        <w:t xml:space="preserve">. </w:t>
      </w:r>
      <w:r w:rsidR="00CC6CB0">
        <w:rPr>
          <w:rFonts w:ascii="Times New Roman" w:hAnsi="Times New Roman" w:cs="Times New Roman"/>
          <w:sz w:val="24"/>
          <w:szCs w:val="24"/>
        </w:rPr>
        <w:t>A</w:t>
      </w:r>
      <w:r w:rsidR="0030171B" w:rsidRPr="00FB1899">
        <w:rPr>
          <w:rFonts w:ascii="Times New Roman" w:hAnsi="Times New Roman" w:cs="Times New Roman"/>
          <w:sz w:val="24"/>
          <w:szCs w:val="24"/>
        </w:rPr>
        <w:t xml:space="preserve"> prevalence</w:t>
      </w:r>
      <w:r w:rsidR="00CC6CB0">
        <w:rPr>
          <w:rFonts w:ascii="Times New Roman" w:hAnsi="Times New Roman" w:cs="Times New Roman"/>
          <w:sz w:val="24"/>
          <w:szCs w:val="24"/>
        </w:rPr>
        <w:t xml:space="preserve"> rate of</w:t>
      </w:r>
      <w:r w:rsidR="0030171B" w:rsidRPr="00FB1899">
        <w:rPr>
          <w:rFonts w:ascii="Times New Roman" w:hAnsi="Times New Roman" w:cs="Times New Roman"/>
          <w:sz w:val="24"/>
          <w:szCs w:val="24"/>
        </w:rPr>
        <w:t xml:space="preserve"> 32.86%</w:t>
      </w:r>
      <w:r w:rsidR="00CC6CB0">
        <w:rPr>
          <w:rFonts w:ascii="Times New Roman" w:hAnsi="Times New Roman" w:cs="Times New Roman"/>
          <w:sz w:val="24"/>
          <w:szCs w:val="24"/>
        </w:rPr>
        <w:t>;</w:t>
      </w:r>
      <w:r w:rsidR="0030171B" w:rsidRPr="00FB1899">
        <w:rPr>
          <w:rFonts w:ascii="Times New Roman" w:hAnsi="Times New Roman" w:cs="Times New Roman"/>
          <w:sz w:val="24"/>
          <w:szCs w:val="24"/>
        </w:rPr>
        <w:t xml:space="preserve"> mean intensity of 7.13 and parasite abundance of </w:t>
      </w:r>
      <w:r w:rsidR="0030171B" w:rsidRPr="002D1AE9">
        <w:rPr>
          <w:rFonts w:ascii="Times New Roman" w:hAnsi="Times New Roman" w:cs="Times New Roman"/>
          <w:sz w:val="24"/>
          <w:szCs w:val="24"/>
          <w:highlight w:val="yellow"/>
        </w:rPr>
        <w:t>2.</w:t>
      </w:r>
      <w:commentRangeStart w:id="261"/>
      <w:r w:rsidR="0030171B" w:rsidRPr="002D1AE9">
        <w:rPr>
          <w:rFonts w:ascii="Times New Roman" w:hAnsi="Times New Roman" w:cs="Times New Roman"/>
          <w:sz w:val="24"/>
          <w:szCs w:val="24"/>
          <w:highlight w:val="yellow"/>
        </w:rPr>
        <w:t>34</w:t>
      </w:r>
      <w:commentRangeEnd w:id="261"/>
      <w:r w:rsidR="00CC6CB0" w:rsidRPr="002D1AE9">
        <w:rPr>
          <w:rStyle w:val="CommentReference"/>
          <w:highlight w:val="yellow"/>
        </w:rPr>
        <w:commentReference w:id="261"/>
      </w:r>
      <w:r w:rsidR="0030171B" w:rsidRPr="002D1AE9">
        <w:rPr>
          <w:rFonts w:ascii="Times New Roman" w:hAnsi="Times New Roman" w:cs="Times New Roman"/>
          <w:sz w:val="24"/>
          <w:szCs w:val="24"/>
          <w:highlight w:val="yellow"/>
        </w:rPr>
        <w:t>.</w:t>
      </w:r>
    </w:p>
    <w:p w14:paraId="1F63B21F" w14:textId="40B0C45B" w:rsidR="00CF3923" w:rsidRDefault="00CF3923" w:rsidP="00D074C8">
      <w:pPr>
        <w:pStyle w:val="Heading3"/>
        <w:spacing w:line="360" w:lineRule="auto"/>
        <w:rPr>
          <w:rFonts w:ascii="Times New Roman" w:hAnsi="Times New Roman" w:cs="Times New Roman"/>
          <w:b/>
          <w:bCs/>
        </w:rPr>
      </w:pPr>
      <w:bookmarkStart w:id="262" w:name="_Toc146698984"/>
      <w:r w:rsidRPr="00CF3923">
        <w:rPr>
          <w:rFonts w:ascii="Times New Roman" w:hAnsi="Times New Roman" w:cs="Times New Roman"/>
          <w:b/>
          <w:bCs/>
        </w:rPr>
        <w:t xml:space="preserve">5.1.2 Prevalence, </w:t>
      </w:r>
      <w:r w:rsidRPr="002D1AE9">
        <w:rPr>
          <w:rFonts w:ascii="Times New Roman" w:hAnsi="Times New Roman" w:cs="Times New Roman"/>
          <w:b/>
          <w:bCs/>
        </w:rPr>
        <w:t>m</w:t>
      </w:r>
      <w:r w:rsidRPr="00CF3923">
        <w:rPr>
          <w:rFonts w:ascii="Times New Roman" w:hAnsi="Times New Roman" w:cs="Times New Roman"/>
          <w:b/>
          <w:bCs/>
        </w:rPr>
        <w:t>ean intensity and parasite abundance per county</w:t>
      </w:r>
      <w:r w:rsidR="008157DB">
        <w:rPr>
          <w:rFonts w:ascii="Times New Roman" w:hAnsi="Times New Roman" w:cs="Times New Roman"/>
          <w:b/>
          <w:bCs/>
        </w:rPr>
        <w:t xml:space="preserve"> in farmed Tilapia</w:t>
      </w:r>
      <w:bookmarkEnd w:id="262"/>
    </w:p>
    <w:p w14:paraId="2A7952F0" w14:textId="5002CD50" w:rsidR="00CC6CB0" w:rsidRDefault="00CF3923" w:rsidP="001C6940">
      <w:pPr>
        <w:spacing w:line="360" w:lineRule="auto"/>
        <w:jc w:val="both"/>
        <w:rPr>
          <w:rFonts w:ascii="Times New Roman" w:hAnsi="Times New Roman" w:cs="Times New Roman"/>
          <w:sz w:val="24"/>
          <w:szCs w:val="24"/>
        </w:rPr>
      </w:pPr>
      <w:r w:rsidRPr="00A813B3">
        <w:rPr>
          <w:rFonts w:ascii="Times New Roman" w:hAnsi="Times New Roman" w:cs="Times New Roman"/>
          <w:sz w:val="24"/>
          <w:szCs w:val="24"/>
        </w:rPr>
        <w:t xml:space="preserve">During the study, the following parasites were found. </w:t>
      </w:r>
      <w:bookmarkStart w:id="263" w:name="_Hlk142474082"/>
      <w:r w:rsidRPr="00A813B3">
        <w:rPr>
          <w:rFonts w:ascii="Times New Roman" w:hAnsi="Times New Roman" w:cs="Times New Roman"/>
          <w:sz w:val="24"/>
          <w:szCs w:val="24"/>
        </w:rPr>
        <w:t xml:space="preserve">Protozoan parasites; </w:t>
      </w:r>
      <w:proofErr w:type="spellStart"/>
      <w:r w:rsidRPr="00A76397">
        <w:rPr>
          <w:rFonts w:ascii="Times New Roman" w:hAnsi="Times New Roman" w:cs="Times New Roman"/>
          <w:i/>
          <w:iCs/>
          <w:sz w:val="24"/>
          <w:szCs w:val="24"/>
        </w:rPr>
        <w:t>Trichodina</w:t>
      </w:r>
      <w:proofErr w:type="spellEnd"/>
      <w:r w:rsidRPr="00A76397">
        <w:rPr>
          <w:rFonts w:ascii="Times New Roman" w:hAnsi="Times New Roman" w:cs="Times New Roman"/>
          <w:i/>
          <w:iCs/>
          <w:sz w:val="24"/>
          <w:szCs w:val="24"/>
        </w:rPr>
        <w:t xml:space="preserve"> </w:t>
      </w:r>
      <w:proofErr w:type="spellStart"/>
      <w:r w:rsidRPr="00A813B3">
        <w:rPr>
          <w:rFonts w:ascii="Times New Roman" w:hAnsi="Times New Roman" w:cs="Times New Roman"/>
          <w:sz w:val="24"/>
          <w:szCs w:val="24"/>
        </w:rPr>
        <w:t>spp</w:t>
      </w:r>
      <w:proofErr w:type="spellEnd"/>
      <w:r w:rsidRPr="00A813B3">
        <w:rPr>
          <w:rFonts w:ascii="Times New Roman" w:hAnsi="Times New Roman" w:cs="Times New Roman"/>
          <w:sz w:val="24"/>
          <w:szCs w:val="24"/>
        </w:rPr>
        <w:t>,</w:t>
      </w:r>
      <w:r w:rsidR="00CC6CB0">
        <w:rPr>
          <w:rFonts w:ascii="Times New Roman" w:hAnsi="Times New Roman" w:cs="Times New Roman"/>
          <w:sz w:val="24"/>
          <w:szCs w:val="24"/>
        </w:rPr>
        <w:t xml:space="preserve"> </w:t>
      </w:r>
      <w:proofErr w:type="spellStart"/>
      <w:r w:rsidRPr="00A76397">
        <w:rPr>
          <w:rFonts w:ascii="Times New Roman" w:hAnsi="Times New Roman" w:cs="Times New Roman"/>
          <w:i/>
          <w:iCs/>
          <w:sz w:val="24"/>
          <w:szCs w:val="24"/>
        </w:rPr>
        <w:t>Riboscyphidia</w:t>
      </w:r>
      <w:proofErr w:type="spellEnd"/>
      <w:r w:rsidRPr="00A813B3">
        <w:rPr>
          <w:rFonts w:ascii="Times New Roman" w:hAnsi="Times New Roman" w:cs="Times New Roman"/>
          <w:sz w:val="24"/>
          <w:szCs w:val="24"/>
        </w:rPr>
        <w:t xml:space="preserve"> </w:t>
      </w:r>
      <w:proofErr w:type="spellStart"/>
      <w:r w:rsidRPr="00A813B3">
        <w:rPr>
          <w:rFonts w:ascii="Times New Roman" w:hAnsi="Times New Roman" w:cs="Times New Roman"/>
          <w:sz w:val="24"/>
          <w:szCs w:val="24"/>
        </w:rPr>
        <w:t>spp</w:t>
      </w:r>
      <w:proofErr w:type="spellEnd"/>
      <w:r w:rsidRPr="00A813B3">
        <w:rPr>
          <w:rFonts w:ascii="Times New Roman" w:hAnsi="Times New Roman" w:cs="Times New Roman"/>
          <w:sz w:val="24"/>
          <w:szCs w:val="24"/>
        </w:rPr>
        <w:t xml:space="preserve">, </w:t>
      </w:r>
      <w:proofErr w:type="spellStart"/>
      <w:r w:rsidRPr="00A76397">
        <w:rPr>
          <w:rFonts w:ascii="Times New Roman" w:hAnsi="Times New Roman" w:cs="Times New Roman"/>
          <w:i/>
          <w:iCs/>
          <w:sz w:val="24"/>
          <w:szCs w:val="24"/>
        </w:rPr>
        <w:t>Epistylis</w:t>
      </w:r>
      <w:proofErr w:type="spellEnd"/>
      <w:r w:rsidRPr="00A813B3">
        <w:rPr>
          <w:rFonts w:ascii="Times New Roman" w:hAnsi="Times New Roman" w:cs="Times New Roman"/>
          <w:sz w:val="24"/>
          <w:szCs w:val="24"/>
        </w:rPr>
        <w:t xml:space="preserve"> </w:t>
      </w:r>
      <w:proofErr w:type="spellStart"/>
      <w:r w:rsidRPr="00A813B3">
        <w:rPr>
          <w:rFonts w:ascii="Times New Roman" w:hAnsi="Times New Roman" w:cs="Times New Roman"/>
          <w:sz w:val="24"/>
          <w:szCs w:val="24"/>
        </w:rPr>
        <w:t>spp</w:t>
      </w:r>
      <w:proofErr w:type="spellEnd"/>
      <w:r w:rsidRPr="00A813B3">
        <w:rPr>
          <w:rFonts w:ascii="Times New Roman" w:hAnsi="Times New Roman" w:cs="Times New Roman"/>
          <w:sz w:val="24"/>
          <w:szCs w:val="24"/>
        </w:rPr>
        <w:t xml:space="preserve"> and </w:t>
      </w:r>
      <w:r w:rsidRPr="003C215E">
        <w:rPr>
          <w:rFonts w:ascii="Times New Roman" w:hAnsi="Times New Roman" w:cs="Times New Roman"/>
          <w:i/>
          <w:iCs/>
          <w:sz w:val="24"/>
          <w:szCs w:val="24"/>
        </w:rPr>
        <w:t>Paramecium</w:t>
      </w:r>
      <w:r w:rsidRPr="00A813B3">
        <w:rPr>
          <w:rFonts w:ascii="Times New Roman" w:hAnsi="Times New Roman" w:cs="Times New Roman"/>
          <w:sz w:val="24"/>
          <w:szCs w:val="24"/>
        </w:rPr>
        <w:t xml:space="preserve"> spp</w:t>
      </w:r>
      <w:bookmarkEnd w:id="263"/>
      <w:r w:rsidRPr="002D1AE9">
        <w:rPr>
          <w:rFonts w:ascii="Times New Roman" w:hAnsi="Times New Roman" w:cs="Times New Roman"/>
          <w:color w:val="FF0000"/>
          <w:sz w:val="24"/>
          <w:szCs w:val="24"/>
        </w:rPr>
        <w:t>.</w:t>
      </w:r>
      <w:r w:rsidR="00CC6CB0" w:rsidRPr="002D1AE9">
        <w:rPr>
          <w:rFonts w:ascii="Times New Roman" w:hAnsi="Times New Roman" w:cs="Times New Roman"/>
          <w:color w:val="FF0000"/>
          <w:sz w:val="24"/>
          <w:szCs w:val="24"/>
        </w:rPr>
        <w:t>;</w:t>
      </w:r>
      <w:r w:rsidRPr="00A813B3">
        <w:rPr>
          <w:rFonts w:ascii="Times New Roman" w:hAnsi="Times New Roman" w:cs="Times New Roman"/>
          <w:sz w:val="24"/>
          <w:szCs w:val="24"/>
        </w:rPr>
        <w:t xml:space="preserve"> Nematodes; </w:t>
      </w:r>
      <w:proofErr w:type="spellStart"/>
      <w:r w:rsidRPr="00A813B3">
        <w:rPr>
          <w:rFonts w:ascii="Times New Roman" w:hAnsi="Times New Roman" w:cs="Times New Roman"/>
          <w:sz w:val="24"/>
          <w:szCs w:val="24"/>
        </w:rPr>
        <w:t>Camallanus</w:t>
      </w:r>
      <w:proofErr w:type="spellEnd"/>
      <w:r w:rsidRPr="00A813B3">
        <w:rPr>
          <w:rFonts w:ascii="Times New Roman" w:hAnsi="Times New Roman" w:cs="Times New Roman"/>
          <w:sz w:val="24"/>
          <w:szCs w:val="24"/>
        </w:rPr>
        <w:t xml:space="preserve"> </w:t>
      </w:r>
      <w:proofErr w:type="spellStart"/>
      <w:r w:rsidRPr="00A813B3">
        <w:rPr>
          <w:rFonts w:ascii="Times New Roman" w:hAnsi="Times New Roman" w:cs="Times New Roman"/>
          <w:sz w:val="24"/>
          <w:szCs w:val="24"/>
        </w:rPr>
        <w:t>spp</w:t>
      </w:r>
      <w:proofErr w:type="spellEnd"/>
      <w:r w:rsidRPr="00A813B3">
        <w:rPr>
          <w:rFonts w:ascii="Times New Roman" w:hAnsi="Times New Roman" w:cs="Times New Roman"/>
          <w:sz w:val="24"/>
          <w:szCs w:val="24"/>
        </w:rPr>
        <w:t xml:space="preserve">, </w:t>
      </w:r>
      <w:proofErr w:type="spellStart"/>
      <w:r w:rsidRPr="00A813B3">
        <w:rPr>
          <w:rFonts w:ascii="Times New Roman" w:hAnsi="Times New Roman" w:cs="Times New Roman"/>
          <w:sz w:val="24"/>
          <w:szCs w:val="24"/>
        </w:rPr>
        <w:t>Paracamallanus</w:t>
      </w:r>
      <w:proofErr w:type="spellEnd"/>
      <w:r w:rsidRPr="00A813B3">
        <w:rPr>
          <w:rFonts w:ascii="Times New Roman" w:hAnsi="Times New Roman" w:cs="Times New Roman"/>
          <w:sz w:val="24"/>
          <w:szCs w:val="24"/>
        </w:rPr>
        <w:t xml:space="preserve"> </w:t>
      </w:r>
      <w:proofErr w:type="spellStart"/>
      <w:r w:rsidRPr="00A813B3">
        <w:rPr>
          <w:rFonts w:ascii="Times New Roman" w:hAnsi="Times New Roman" w:cs="Times New Roman"/>
          <w:sz w:val="24"/>
          <w:szCs w:val="24"/>
        </w:rPr>
        <w:t>spp</w:t>
      </w:r>
      <w:proofErr w:type="spellEnd"/>
      <w:r w:rsidRPr="00A813B3">
        <w:rPr>
          <w:rFonts w:ascii="Times New Roman" w:hAnsi="Times New Roman" w:cs="Times New Roman"/>
          <w:sz w:val="24"/>
          <w:szCs w:val="24"/>
        </w:rPr>
        <w:t xml:space="preserve"> and </w:t>
      </w:r>
      <w:proofErr w:type="spellStart"/>
      <w:r w:rsidRPr="00A813B3">
        <w:rPr>
          <w:rFonts w:ascii="Times New Roman" w:hAnsi="Times New Roman" w:cs="Times New Roman"/>
          <w:sz w:val="24"/>
          <w:szCs w:val="24"/>
        </w:rPr>
        <w:t>Contracaecum</w:t>
      </w:r>
      <w:proofErr w:type="spellEnd"/>
      <w:r w:rsidRPr="00A813B3">
        <w:rPr>
          <w:rFonts w:ascii="Times New Roman" w:hAnsi="Times New Roman" w:cs="Times New Roman"/>
          <w:sz w:val="24"/>
          <w:szCs w:val="24"/>
        </w:rPr>
        <w:t xml:space="preserve"> spp.</w:t>
      </w:r>
      <w:r w:rsidR="00CC6CB0">
        <w:rPr>
          <w:rFonts w:ascii="Times New Roman" w:hAnsi="Times New Roman" w:cs="Times New Roman"/>
          <w:color w:val="FF0000"/>
          <w:sz w:val="24"/>
          <w:szCs w:val="24"/>
        </w:rPr>
        <w:t>;</w:t>
      </w:r>
      <w:r w:rsidRPr="00A813B3">
        <w:rPr>
          <w:rFonts w:ascii="Times New Roman" w:hAnsi="Times New Roman" w:cs="Times New Roman"/>
          <w:sz w:val="24"/>
          <w:szCs w:val="24"/>
        </w:rPr>
        <w:t xml:space="preserve"> </w:t>
      </w:r>
      <w:bookmarkStart w:id="264" w:name="_Hlk142423350"/>
      <w:r w:rsidRPr="00A813B3">
        <w:rPr>
          <w:rFonts w:ascii="Times New Roman" w:hAnsi="Times New Roman" w:cs="Times New Roman"/>
          <w:sz w:val="24"/>
          <w:szCs w:val="24"/>
        </w:rPr>
        <w:t>Digenea trematode</w:t>
      </w:r>
      <w:bookmarkEnd w:id="264"/>
      <w:r w:rsidRPr="00A813B3">
        <w:rPr>
          <w:rFonts w:ascii="Times New Roman" w:hAnsi="Times New Roman" w:cs="Times New Roman"/>
          <w:sz w:val="24"/>
          <w:szCs w:val="24"/>
        </w:rPr>
        <w:t xml:space="preserve">; </w:t>
      </w:r>
      <w:proofErr w:type="spellStart"/>
      <w:r w:rsidRPr="00A76397">
        <w:rPr>
          <w:rFonts w:ascii="Times New Roman" w:hAnsi="Times New Roman" w:cs="Times New Roman"/>
          <w:i/>
          <w:iCs/>
          <w:sz w:val="24"/>
          <w:szCs w:val="24"/>
        </w:rPr>
        <w:t>Diplostomum</w:t>
      </w:r>
      <w:proofErr w:type="spellEnd"/>
      <w:r w:rsidRPr="00A813B3">
        <w:rPr>
          <w:rFonts w:ascii="Times New Roman" w:hAnsi="Times New Roman" w:cs="Times New Roman"/>
          <w:sz w:val="24"/>
          <w:szCs w:val="24"/>
        </w:rPr>
        <w:t xml:space="preserve"> </w:t>
      </w:r>
      <w:proofErr w:type="spellStart"/>
      <w:r w:rsidRPr="00A813B3">
        <w:rPr>
          <w:rFonts w:ascii="Times New Roman" w:hAnsi="Times New Roman" w:cs="Times New Roman"/>
          <w:sz w:val="24"/>
          <w:szCs w:val="24"/>
        </w:rPr>
        <w:t>spp</w:t>
      </w:r>
      <w:proofErr w:type="spellEnd"/>
      <w:r w:rsidRPr="00A813B3">
        <w:rPr>
          <w:rFonts w:ascii="Times New Roman" w:hAnsi="Times New Roman" w:cs="Times New Roman"/>
          <w:sz w:val="24"/>
          <w:szCs w:val="24"/>
        </w:rPr>
        <w:t xml:space="preserve"> and </w:t>
      </w:r>
      <w:proofErr w:type="spellStart"/>
      <w:r w:rsidRPr="00A76397">
        <w:rPr>
          <w:rFonts w:ascii="Times New Roman" w:hAnsi="Times New Roman" w:cs="Times New Roman"/>
          <w:i/>
          <w:iCs/>
          <w:sz w:val="24"/>
          <w:szCs w:val="24"/>
        </w:rPr>
        <w:t>Euclinostomum</w:t>
      </w:r>
      <w:proofErr w:type="spellEnd"/>
      <w:r w:rsidRPr="00A76397">
        <w:rPr>
          <w:rFonts w:ascii="Times New Roman" w:hAnsi="Times New Roman" w:cs="Times New Roman"/>
          <w:i/>
          <w:iCs/>
          <w:sz w:val="24"/>
          <w:szCs w:val="24"/>
        </w:rPr>
        <w:t xml:space="preserve"> </w:t>
      </w:r>
      <w:r w:rsidRPr="00A813B3">
        <w:rPr>
          <w:rFonts w:ascii="Times New Roman" w:hAnsi="Times New Roman" w:cs="Times New Roman"/>
          <w:sz w:val="24"/>
          <w:szCs w:val="24"/>
        </w:rPr>
        <w:t>spp.</w:t>
      </w:r>
      <w:r w:rsidR="00CC6CB0" w:rsidRPr="002D1AE9">
        <w:rPr>
          <w:rFonts w:ascii="Times New Roman" w:hAnsi="Times New Roman" w:cs="Times New Roman"/>
          <w:color w:val="FF0000"/>
          <w:sz w:val="24"/>
          <w:szCs w:val="24"/>
        </w:rPr>
        <w:t>;</w:t>
      </w:r>
      <w:r w:rsidRPr="00A813B3">
        <w:rPr>
          <w:rFonts w:ascii="Times New Roman" w:hAnsi="Times New Roman" w:cs="Times New Roman"/>
          <w:sz w:val="24"/>
          <w:szCs w:val="24"/>
        </w:rPr>
        <w:t xml:space="preserve"> </w:t>
      </w:r>
      <w:proofErr w:type="spellStart"/>
      <w:r w:rsidRPr="00A813B3">
        <w:rPr>
          <w:rFonts w:ascii="Times New Roman" w:hAnsi="Times New Roman" w:cs="Times New Roman"/>
          <w:sz w:val="24"/>
          <w:szCs w:val="24"/>
        </w:rPr>
        <w:t>Monogea</w:t>
      </w:r>
      <w:proofErr w:type="spellEnd"/>
      <w:r w:rsidRPr="00A813B3">
        <w:rPr>
          <w:rFonts w:ascii="Times New Roman" w:hAnsi="Times New Roman" w:cs="Times New Roman"/>
          <w:sz w:val="24"/>
          <w:szCs w:val="24"/>
        </w:rPr>
        <w:t xml:space="preserve"> trematode; </w:t>
      </w:r>
      <w:proofErr w:type="spellStart"/>
      <w:r w:rsidRPr="00A76397">
        <w:rPr>
          <w:rFonts w:ascii="Times New Roman" w:hAnsi="Times New Roman" w:cs="Times New Roman"/>
          <w:i/>
          <w:iCs/>
          <w:sz w:val="24"/>
          <w:szCs w:val="24"/>
        </w:rPr>
        <w:t>Gyrod</w:t>
      </w:r>
      <w:r w:rsidR="00CC6CB0" w:rsidRPr="002D1AE9">
        <w:rPr>
          <w:rFonts w:ascii="Times New Roman" w:hAnsi="Times New Roman" w:cs="Times New Roman"/>
          <w:i/>
          <w:iCs/>
          <w:color w:val="000000" w:themeColor="text1"/>
          <w:sz w:val="24"/>
          <w:szCs w:val="24"/>
        </w:rPr>
        <w:t>a</w:t>
      </w:r>
      <w:r w:rsidRPr="00A76397">
        <w:rPr>
          <w:rFonts w:ascii="Times New Roman" w:hAnsi="Times New Roman" w:cs="Times New Roman"/>
          <w:i/>
          <w:iCs/>
          <w:sz w:val="24"/>
          <w:szCs w:val="24"/>
        </w:rPr>
        <w:t>ctylus</w:t>
      </w:r>
      <w:proofErr w:type="spellEnd"/>
      <w:r w:rsidRPr="00A813B3">
        <w:rPr>
          <w:rFonts w:ascii="Times New Roman" w:hAnsi="Times New Roman" w:cs="Times New Roman"/>
          <w:sz w:val="24"/>
          <w:szCs w:val="24"/>
        </w:rPr>
        <w:t xml:space="preserve"> </w:t>
      </w:r>
      <w:proofErr w:type="spellStart"/>
      <w:r w:rsidRPr="00A813B3">
        <w:rPr>
          <w:rFonts w:ascii="Times New Roman" w:hAnsi="Times New Roman" w:cs="Times New Roman"/>
          <w:sz w:val="24"/>
          <w:szCs w:val="24"/>
        </w:rPr>
        <w:t>spp</w:t>
      </w:r>
      <w:proofErr w:type="spellEnd"/>
      <w:r w:rsidRPr="00A813B3">
        <w:rPr>
          <w:rFonts w:ascii="Times New Roman" w:hAnsi="Times New Roman" w:cs="Times New Roman"/>
          <w:sz w:val="24"/>
          <w:szCs w:val="24"/>
        </w:rPr>
        <w:t xml:space="preserve"> and </w:t>
      </w:r>
      <w:proofErr w:type="spellStart"/>
      <w:r w:rsidRPr="00A76397">
        <w:rPr>
          <w:rFonts w:ascii="Times New Roman" w:hAnsi="Times New Roman" w:cs="Times New Roman"/>
          <w:i/>
          <w:iCs/>
          <w:sz w:val="24"/>
          <w:szCs w:val="24"/>
        </w:rPr>
        <w:t>Dactylogyrus</w:t>
      </w:r>
      <w:proofErr w:type="spellEnd"/>
      <w:r w:rsidRPr="00A76397">
        <w:rPr>
          <w:rFonts w:ascii="Times New Roman" w:hAnsi="Times New Roman" w:cs="Times New Roman"/>
          <w:i/>
          <w:iCs/>
          <w:sz w:val="24"/>
          <w:szCs w:val="24"/>
        </w:rPr>
        <w:t xml:space="preserve"> </w:t>
      </w:r>
      <w:r w:rsidRPr="00A813B3">
        <w:rPr>
          <w:rFonts w:ascii="Times New Roman" w:hAnsi="Times New Roman" w:cs="Times New Roman"/>
          <w:sz w:val="24"/>
          <w:szCs w:val="24"/>
        </w:rPr>
        <w:t>spp.</w:t>
      </w:r>
      <w:r w:rsidR="00CC6CB0" w:rsidRPr="002D1AE9">
        <w:rPr>
          <w:rFonts w:ascii="Times New Roman" w:hAnsi="Times New Roman" w:cs="Times New Roman"/>
          <w:color w:val="FF0000"/>
          <w:sz w:val="24"/>
          <w:szCs w:val="24"/>
        </w:rPr>
        <w:t>;</w:t>
      </w:r>
      <w:r w:rsidRPr="00A813B3">
        <w:rPr>
          <w:rFonts w:ascii="Times New Roman" w:hAnsi="Times New Roman" w:cs="Times New Roman"/>
          <w:sz w:val="24"/>
          <w:szCs w:val="24"/>
        </w:rPr>
        <w:t xml:space="preserve"> Crus</w:t>
      </w:r>
      <w:r w:rsidRPr="002D1AE9">
        <w:rPr>
          <w:rFonts w:ascii="Times New Roman" w:hAnsi="Times New Roman" w:cs="Times New Roman"/>
          <w:sz w:val="24"/>
          <w:szCs w:val="24"/>
        </w:rPr>
        <w:t>ta</w:t>
      </w:r>
      <w:r w:rsidRPr="00A813B3">
        <w:rPr>
          <w:rFonts w:ascii="Times New Roman" w:hAnsi="Times New Roman" w:cs="Times New Roman"/>
          <w:sz w:val="24"/>
          <w:szCs w:val="24"/>
        </w:rPr>
        <w:t>ceans there were copepods</w:t>
      </w:r>
      <w:r w:rsidR="00CC6CB0" w:rsidRPr="002D1AE9">
        <w:rPr>
          <w:rFonts w:ascii="Times New Roman" w:hAnsi="Times New Roman" w:cs="Times New Roman"/>
          <w:color w:val="FF0000"/>
          <w:sz w:val="24"/>
          <w:szCs w:val="24"/>
        </w:rPr>
        <w:t>;</w:t>
      </w:r>
      <w:r w:rsidRPr="00A813B3">
        <w:rPr>
          <w:rFonts w:ascii="Times New Roman" w:hAnsi="Times New Roman" w:cs="Times New Roman"/>
          <w:sz w:val="24"/>
          <w:szCs w:val="24"/>
        </w:rPr>
        <w:t xml:space="preserve"> and </w:t>
      </w:r>
      <w:r w:rsidRPr="00A76397">
        <w:rPr>
          <w:rFonts w:ascii="Times New Roman" w:hAnsi="Times New Roman" w:cs="Times New Roman"/>
          <w:i/>
          <w:iCs/>
          <w:sz w:val="24"/>
          <w:szCs w:val="24"/>
        </w:rPr>
        <w:t>Acanthocephal</w:t>
      </w:r>
      <w:r w:rsidR="00A76397" w:rsidRPr="00A76397">
        <w:rPr>
          <w:rFonts w:ascii="Times New Roman" w:hAnsi="Times New Roman" w:cs="Times New Roman"/>
          <w:i/>
          <w:iCs/>
          <w:sz w:val="24"/>
          <w:szCs w:val="24"/>
        </w:rPr>
        <w:t>us</w:t>
      </w:r>
      <w:r w:rsidRPr="00A813B3">
        <w:rPr>
          <w:rFonts w:ascii="Times New Roman" w:hAnsi="Times New Roman" w:cs="Times New Roman"/>
          <w:sz w:val="24"/>
          <w:szCs w:val="24"/>
        </w:rPr>
        <w:t xml:space="preserve"> </w:t>
      </w:r>
      <w:proofErr w:type="spellStart"/>
      <w:r w:rsidR="00A76397">
        <w:rPr>
          <w:rFonts w:ascii="Times New Roman" w:hAnsi="Times New Roman" w:cs="Times New Roman"/>
          <w:sz w:val="24"/>
          <w:szCs w:val="24"/>
        </w:rPr>
        <w:t>spp</w:t>
      </w:r>
      <w:proofErr w:type="spellEnd"/>
      <w:r w:rsidRPr="00A813B3">
        <w:rPr>
          <w:rFonts w:ascii="Times New Roman" w:hAnsi="Times New Roman" w:cs="Times New Roman"/>
          <w:sz w:val="24"/>
          <w:szCs w:val="24"/>
        </w:rPr>
        <w:t xml:space="preserve"> were also </w:t>
      </w:r>
      <w:r w:rsidR="004F689C" w:rsidRPr="00A813B3">
        <w:rPr>
          <w:rFonts w:ascii="Times New Roman" w:hAnsi="Times New Roman" w:cs="Times New Roman"/>
          <w:sz w:val="24"/>
          <w:szCs w:val="24"/>
        </w:rPr>
        <w:t>found.</w:t>
      </w:r>
      <w:r w:rsidR="004F689C">
        <w:rPr>
          <w:rFonts w:ascii="Times New Roman" w:hAnsi="Times New Roman" w:cs="Times New Roman"/>
          <w:sz w:val="24"/>
          <w:szCs w:val="24"/>
        </w:rPr>
        <w:t xml:space="preserve"> Ther</w:t>
      </w:r>
      <w:r w:rsidR="004F689C" w:rsidRPr="002D1AE9">
        <w:rPr>
          <w:rFonts w:ascii="Times New Roman" w:hAnsi="Times New Roman" w:cs="Times New Roman"/>
          <w:sz w:val="24"/>
          <w:szCs w:val="24"/>
        </w:rPr>
        <w:t>e</w:t>
      </w:r>
      <w:r w:rsidR="00A76397">
        <w:rPr>
          <w:rFonts w:ascii="Times New Roman" w:hAnsi="Times New Roman" w:cs="Times New Roman"/>
          <w:sz w:val="24"/>
          <w:szCs w:val="24"/>
        </w:rPr>
        <w:t xml:space="preserve"> mean intensities, prevalence and abundance va</w:t>
      </w:r>
      <w:r w:rsidR="00A76397" w:rsidRPr="002D1AE9">
        <w:rPr>
          <w:rFonts w:ascii="Times New Roman" w:hAnsi="Times New Roman" w:cs="Times New Roman"/>
          <w:sz w:val="24"/>
          <w:szCs w:val="24"/>
        </w:rPr>
        <w:t>r</w:t>
      </w:r>
      <w:r w:rsidR="00CC6CB0" w:rsidRPr="002D1AE9">
        <w:rPr>
          <w:rFonts w:ascii="Times New Roman" w:hAnsi="Times New Roman" w:cs="Times New Roman"/>
          <w:sz w:val="24"/>
          <w:szCs w:val="24"/>
        </w:rPr>
        <w:t>ied</w:t>
      </w:r>
      <w:r w:rsidR="00A76397">
        <w:rPr>
          <w:rFonts w:ascii="Times New Roman" w:hAnsi="Times New Roman" w:cs="Times New Roman"/>
          <w:sz w:val="24"/>
          <w:szCs w:val="24"/>
        </w:rPr>
        <w:t xml:space="preserve"> per county.</w:t>
      </w:r>
      <w:r w:rsidR="004F689C">
        <w:rPr>
          <w:rFonts w:ascii="Times New Roman" w:hAnsi="Times New Roman" w:cs="Times New Roman"/>
          <w:sz w:val="24"/>
          <w:szCs w:val="24"/>
        </w:rPr>
        <w:t xml:space="preserve"> </w:t>
      </w:r>
    </w:p>
    <w:p w14:paraId="1BBE3592" w14:textId="10218306" w:rsidR="00CF3923" w:rsidRDefault="004F689C" w:rsidP="001C69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commentRangeStart w:id="265"/>
      <w:proofErr w:type="spellStart"/>
      <w:r w:rsidRPr="006A5C4C">
        <w:rPr>
          <w:rFonts w:ascii="Times New Roman" w:hAnsi="Times New Roman" w:cs="Times New Roman"/>
          <w:sz w:val="24"/>
          <w:szCs w:val="24"/>
        </w:rPr>
        <w:t>Bom</w:t>
      </w:r>
      <w:r w:rsidR="00CC7066" w:rsidRPr="006A5C4C">
        <w:rPr>
          <w:rFonts w:ascii="Times New Roman" w:hAnsi="Times New Roman" w:cs="Times New Roman"/>
          <w:sz w:val="24"/>
          <w:szCs w:val="24"/>
        </w:rPr>
        <w:t>et</w:t>
      </w:r>
      <w:proofErr w:type="spellEnd"/>
      <w:r>
        <w:rPr>
          <w:rFonts w:ascii="Times New Roman" w:hAnsi="Times New Roman" w:cs="Times New Roman"/>
          <w:sz w:val="24"/>
          <w:szCs w:val="24"/>
        </w:rPr>
        <w:t xml:space="preserve"> county</w:t>
      </w:r>
      <w:r w:rsidR="009A764B">
        <w:rPr>
          <w:rFonts w:ascii="Times New Roman" w:hAnsi="Times New Roman" w:cs="Times New Roman"/>
          <w:sz w:val="24"/>
          <w:szCs w:val="24"/>
        </w:rPr>
        <w:t xml:space="preserve">; </w:t>
      </w:r>
      <w:proofErr w:type="spellStart"/>
      <w:r w:rsidRPr="004F689C">
        <w:rPr>
          <w:rFonts w:ascii="Times New Roman" w:hAnsi="Times New Roman" w:cs="Times New Roman"/>
          <w:i/>
          <w:iCs/>
          <w:sz w:val="24"/>
          <w:szCs w:val="24"/>
        </w:rPr>
        <w:t>Dactylogyru</w:t>
      </w:r>
      <w:r>
        <w:rPr>
          <w:rFonts w:ascii="Times New Roman" w:hAnsi="Times New Roman" w:cs="Times New Roman"/>
          <w:sz w:val="24"/>
          <w:szCs w:val="24"/>
        </w:rPr>
        <w: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spp</w:t>
      </w:r>
      <w:proofErr w:type="spellEnd"/>
      <w:r>
        <w:rPr>
          <w:rFonts w:ascii="Times New Roman" w:hAnsi="Times New Roman" w:cs="Times New Roman"/>
          <w:sz w:val="24"/>
          <w:szCs w:val="24"/>
        </w:rPr>
        <w:t xml:space="preserve"> had p</w:t>
      </w:r>
      <w:r w:rsidR="009A764B">
        <w:rPr>
          <w:rFonts w:ascii="Times New Roman" w:hAnsi="Times New Roman" w:cs="Times New Roman"/>
          <w:sz w:val="24"/>
          <w:szCs w:val="24"/>
        </w:rPr>
        <w:t xml:space="preserve">revalence of 15.15 </w:t>
      </w:r>
      <w:r w:rsidR="00256230">
        <w:rPr>
          <w:rFonts w:ascii="Times New Roman" w:hAnsi="Times New Roman" w:cs="Times New Roman"/>
          <w:sz w:val="24"/>
          <w:szCs w:val="24"/>
        </w:rPr>
        <w:t>% (</w:t>
      </w:r>
      <w:r w:rsidR="009A764B">
        <w:rPr>
          <w:rFonts w:ascii="Times New Roman" w:hAnsi="Times New Roman" w:cs="Times New Roman"/>
          <w:sz w:val="24"/>
          <w:szCs w:val="24"/>
        </w:rPr>
        <w:t>10/66</w:t>
      </w:r>
      <w:r w:rsidR="009A764B" w:rsidRPr="002D1AE9">
        <w:rPr>
          <w:rFonts w:ascii="Times New Roman" w:hAnsi="Times New Roman" w:cs="Times New Roman"/>
          <w:sz w:val="24"/>
          <w:szCs w:val="24"/>
          <w:highlight w:val="yellow"/>
        </w:rPr>
        <w:t>),</w:t>
      </w:r>
      <w:r w:rsidR="009A764B">
        <w:rPr>
          <w:rFonts w:ascii="Times New Roman" w:hAnsi="Times New Roman" w:cs="Times New Roman"/>
          <w:sz w:val="24"/>
          <w:szCs w:val="24"/>
        </w:rPr>
        <w:t xml:space="preserve"> mean intensity of 1.67 (1</w:t>
      </w:r>
      <w:commentRangeEnd w:id="265"/>
      <w:r w:rsidR="004C30D2">
        <w:rPr>
          <w:rStyle w:val="CommentReference"/>
        </w:rPr>
        <w:commentReference w:id="265"/>
      </w:r>
      <w:r w:rsidR="009A764B">
        <w:rPr>
          <w:rFonts w:ascii="Times New Roman" w:hAnsi="Times New Roman" w:cs="Times New Roman"/>
          <w:sz w:val="24"/>
          <w:szCs w:val="24"/>
        </w:rPr>
        <w:t xml:space="preserve">0/6) and abundance of 0.17 (10/60). </w:t>
      </w:r>
      <w:bookmarkStart w:id="266" w:name="_Hlk142139514"/>
      <w:proofErr w:type="spellStart"/>
      <w:r w:rsidR="009A764B" w:rsidRPr="009A764B">
        <w:rPr>
          <w:rFonts w:ascii="Times New Roman" w:hAnsi="Times New Roman" w:cs="Times New Roman"/>
          <w:i/>
          <w:iCs/>
          <w:sz w:val="24"/>
          <w:szCs w:val="24"/>
        </w:rPr>
        <w:t>Camallanus</w:t>
      </w:r>
      <w:proofErr w:type="spellEnd"/>
      <w:r w:rsidR="009A764B" w:rsidRPr="009A764B">
        <w:rPr>
          <w:rFonts w:ascii="Times New Roman" w:hAnsi="Times New Roman" w:cs="Times New Roman"/>
          <w:i/>
          <w:iCs/>
          <w:sz w:val="24"/>
          <w:szCs w:val="24"/>
        </w:rPr>
        <w:t xml:space="preserve"> </w:t>
      </w:r>
      <w:proofErr w:type="spellStart"/>
      <w:r w:rsidR="009A764B">
        <w:rPr>
          <w:rFonts w:ascii="Times New Roman" w:hAnsi="Times New Roman" w:cs="Times New Roman"/>
          <w:sz w:val="24"/>
          <w:szCs w:val="24"/>
        </w:rPr>
        <w:t>spp</w:t>
      </w:r>
      <w:proofErr w:type="spellEnd"/>
      <w:r w:rsidR="009A764B">
        <w:rPr>
          <w:rFonts w:ascii="Times New Roman" w:hAnsi="Times New Roman" w:cs="Times New Roman"/>
          <w:sz w:val="24"/>
          <w:szCs w:val="24"/>
        </w:rPr>
        <w:t xml:space="preserve"> prevalence was 3.03</w:t>
      </w:r>
      <w:r w:rsidR="00256230">
        <w:rPr>
          <w:rFonts w:ascii="Times New Roman" w:hAnsi="Times New Roman" w:cs="Times New Roman"/>
          <w:sz w:val="24"/>
          <w:szCs w:val="24"/>
        </w:rPr>
        <w:t>% (</w:t>
      </w:r>
      <w:r w:rsidR="009A764B">
        <w:rPr>
          <w:rFonts w:ascii="Times New Roman" w:hAnsi="Times New Roman" w:cs="Times New Roman"/>
          <w:sz w:val="24"/>
          <w:szCs w:val="24"/>
        </w:rPr>
        <w:t xml:space="preserve">2/66), </w:t>
      </w:r>
      <w:r w:rsidR="009A764B" w:rsidRPr="00F840ED">
        <w:rPr>
          <w:rFonts w:ascii="Times New Roman" w:hAnsi="Times New Roman" w:cs="Times New Roman"/>
          <w:sz w:val="24"/>
          <w:szCs w:val="24"/>
        </w:rPr>
        <w:t>arithm</w:t>
      </w:r>
      <w:r w:rsidR="00CC7066" w:rsidRPr="00F840ED">
        <w:rPr>
          <w:rFonts w:ascii="Times New Roman" w:hAnsi="Times New Roman" w:cs="Times New Roman"/>
          <w:sz w:val="24"/>
          <w:szCs w:val="24"/>
        </w:rPr>
        <w:t>et</w:t>
      </w:r>
      <w:r w:rsidR="009A764B" w:rsidRPr="00F840ED">
        <w:rPr>
          <w:rFonts w:ascii="Times New Roman" w:hAnsi="Times New Roman" w:cs="Times New Roman"/>
          <w:sz w:val="24"/>
          <w:szCs w:val="24"/>
        </w:rPr>
        <w:t>ic</w:t>
      </w:r>
      <w:r w:rsidR="009A764B">
        <w:rPr>
          <w:rFonts w:ascii="Times New Roman" w:hAnsi="Times New Roman" w:cs="Times New Roman"/>
          <w:sz w:val="24"/>
          <w:szCs w:val="24"/>
        </w:rPr>
        <w:t xml:space="preserve"> mean intensity of 2(2/1) and abundance of 0.03 (2/60</w:t>
      </w:r>
      <w:bookmarkEnd w:id="266"/>
      <w:r w:rsidR="00256230">
        <w:rPr>
          <w:rFonts w:ascii="Times New Roman" w:hAnsi="Times New Roman" w:cs="Times New Roman"/>
          <w:sz w:val="24"/>
          <w:szCs w:val="24"/>
        </w:rPr>
        <w:t>). Prevalence</w:t>
      </w:r>
      <w:r w:rsidR="009A764B">
        <w:rPr>
          <w:rFonts w:ascii="Times New Roman" w:hAnsi="Times New Roman" w:cs="Times New Roman"/>
          <w:sz w:val="24"/>
          <w:szCs w:val="24"/>
        </w:rPr>
        <w:t xml:space="preserve"> of </w:t>
      </w:r>
      <w:proofErr w:type="spellStart"/>
      <w:r w:rsidR="009A764B" w:rsidRPr="009A764B">
        <w:rPr>
          <w:rFonts w:ascii="Times New Roman" w:hAnsi="Times New Roman" w:cs="Times New Roman"/>
          <w:i/>
          <w:iCs/>
          <w:sz w:val="24"/>
          <w:szCs w:val="24"/>
        </w:rPr>
        <w:t>Epistylis</w:t>
      </w:r>
      <w:proofErr w:type="spellEnd"/>
      <w:r w:rsidR="009A764B">
        <w:rPr>
          <w:rFonts w:ascii="Times New Roman" w:hAnsi="Times New Roman" w:cs="Times New Roman"/>
          <w:sz w:val="24"/>
          <w:szCs w:val="24"/>
        </w:rPr>
        <w:t xml:space="preserve"> </w:t>
      </w:r>
      <w:proofErr w:type="spellStart"/>
      <w:r w:rsidR="009A764B">
        <w:rPr>
          <w:rFonts w:ascii="Times New Roman" w:hAnsi="Times New Roman" w:cs="Times New Roman"/>
          <w:sz w:val="24"/>
          <w:szCs w:val="24"/>
        </w:rPr>
        <w:t>spp</w:t>
      </w:r>
      <w:proofErr w:type="spellEnd"/>
      <w:r w:rsidR="009A764B">
        <w:rPr>
          <w:rFonts w:ascii="Times New Roman" w:hAnsi="Times New Roman" w:cs="Times New Roman"/>
          <w:sz w:val="24"/>
          <w:szCs w:val="24"/>
        </w:rPr>
        <w:t xml:space="preserve"> was 21.21</w:t>
      </w:r>
      <w:r w:rsidR="00256230">
        <w:rPr>
          <w:rFonts w:ascii="Times New Roman" w:hAnsi="Times New Roman" w:cs="Times New Roman"/>
          <w:sz w:val="24"/>
          <w:szCs w:val="24"/>
        </w:rPr>
        <w:t>% (</w:t>
      </w:r>
      <w:r w:rsidR="009A764B">
        <w:rPr>
          <w:rFonts w:ascii="Times New Roman" w:hAnsi="Times New Roman" w:cs="Times New Roman"/>
          <w:sz w:val="24"/>
          <w:szCs w:val="24"/>
        </w:rPr>
        <w:t xml:space="preserve">14/66), </w:t>
      </w:r>
      <w:commentRangeStart w:id="267"/>
      <w:r w:rsidR="009A764B" w:rsidRPr="002D1AE9">
        <w:rPr>
          <w:rFonts w:ascii="Times New Roman" w:hAnsi="Times New Roman" w:cs="Times New Roman"/>
          <w:sz w:val="24"/>
          <w:szCs w:val="24"/>
          <w:highlight w:val="yellow"/>
        </w:rPr>
        <w:t>arithm</w:t>
      </w:r>
      <w:r w:rsidR="00CC7066" w:rsidRPr="002D1AE9">
        <w:rPr>
          <w:rFonts w:ascii="Times New Roman" w:hAnsi="Times New Roman" w:cs="Times New Roman"/>
          <w:iCs/>
          <w:sz w:val="24"/>
          <w:szCs w:val="24"/>
          <w:highlight w:val="yellow"/>
        </w:rPr>
        <w:t>et</w:t>
      </w:r>
      <w:r w:rsidR="009A764B" w:rsidRPr="002D1AE9">
        <w:rPr>
          <w:rFonts w:ascii="Times New Roman" w:hAnsi="Times New Roman" w:cs="Times New Roman"/>
          <w:sz w:val="24"/>
          <w:szCs w:val="24"/>
          <w:highlight w:val="yellow"/>
        </w:rPr>
        <w:t>ic</w:t>
      </w:r>
      <w:commentRangeEnd w:id="267"/>
      <w:r w:rsidR="004C30D2">
        <w:rPr>
          <w:rStyle w:val="CommentReference"/>
        </w:rPr>
        <w:commentReference w:id="267"/>
      </w:r>
      <w:r w:rsidR="009A764B">
        <w:rPr>
          <w:rFonts w:ascii="Times New Roman" w:hAnsi="Times New Roman" w:cs="Times New Roman"/>
          <w:sz w:val="24"/>
          <w:szCs w:val="24"/>
        </w:rPr>
        <w:t xml:space="preserve"> mean intensity of 4.67(14/3) and abundance </w:t>
      </w:r>
      <w:r w:rsidR="00834008">
        <w:rPr>
          <w:rFonts w:ascii="Times New Roman" w:hAnsi="Times New Roman" w:cs="Times New Roman"/>
          <w:sz w:val="24"/>
          <w:szCs w:val="24"/>
        </w:rPr>
        <w:t xml:space="preserve">0.23 (14/60). </w:t>
      </w:r>
      <w:r w:rsidR="00834008" w:rsidRPr="00834008">
        <w:rPr>
          <w:rFonts w:ascii="Times New Roman" w:hAnsi="Times New Roman" w:cs="Times New Roman"/>
          <w:sz w:val="24"/>
          <w:szCs w:val="24"/>
        </w:rPr>
        <w:t>C</w:t>
      </w:r>
      <w:r w:rsidR="00834008">
        <w:rPr>
          <w:rFonts w:ascii="Times New Roman" w:hAnsi="Times New Roman" w:cs="Times New Roman"/>
          <w:sz w:val="24"/>
          <w:szCs w:val="24"/>
        </w:rPr>
        <w:t>opepods</w:t>
      </w:r>
      <w:r w:rsidR="00834008" w:rsidRPr="00834008">
        <w:rPr>
          <w:rFonts w:ascii="Times New Roman" w:hAnsi="Times New Roman" w:cs="Times New Roman"/>
          <w:sz w:val="24"/>
          <w:szCs w:val="24"/>
        </w:rPr>
        <w:t>; prevalence was 3.03</w:t>
      </w:r>
      <w:r w:rsidR="00256230" w:rsidRPr="00834008">
        <w:rPr>
          <w:rFonts w:ascii="Times New Roman" w:hAnsi="Times New Roman" w:cs="Times New Roman"/>
          <w:sz w:val="24"/>
          <w:szCs w:val="24"/>
        </w:rPr>
        <w:t>% (</w:t>
      </w:r>
      <w:r w:rsidR="00834008" w:rsidRPr="00834008">
        <w:rPr>
          <w:rFonts w:ascii="Times New Roman" w:hAnsi="Times New Roman" w:cs="Times New Roman"/>
          <w:sz w:val="24"/>
          <w:szCs w:val="24"/>
        </w:rPr>
        <w:t>2/66</w:t>
      </w:r>
      <w:r w:rsidR="00834008" w:rsidRPr="002D1AE9">
        <w:rPr>
          <w:rFonts w:ascii="Times New Roman" w:hAnsi="Times New Roman" w:cs="Times New Roman"/>
          <w:sz w:val="24"/>
          <w:szCs w:val="24"/>
        </w:rPr>
        <w:t>), arithm</w:t>
      </w:r>
      <w:r w:rsidR="00CC7066" w:rsidRPr="002D1AE9">
        <w:rPr>
          <w:rFonts w:ascii="Times New Roman" w:hAnsi="Times New Roman" w:cs="Times New Roman"/>
          <w:iCs/>
          <w:sz w:val="24"/>
          <w:szCs w:val="24"/>
        </w:rPr>
        <w:t>et</w:t>
      </w:r>
      <w:r w:rsidR="00834008" w:rsidRPr="002D1AE9">
        <w:rPr>
          <w:rFonts w:ascii="Times New Roman" w:hAnsi="Times New Roman" w:cs="Times New Roman"/>
          <w:sz w:val="24"/>
          <w:szCs w:val="24"/>
        </w:rPr>
        <w:t>ic mean intensity of 2(2/1) and abundance of 0.03 (2/60</w:t>
      </w:r>
      <w:r w:rsidR="00256230" w:rsidRPr="002D1AE9">
        <w:rPr>
          <w:rFonts w:ascii="Times New Roman" w:hAnsi="Times New Roman" w:cs="Times New Roman"/>
          <w:sz w:val="24"/>
          <w:szCs w:val="24"/>
        </w:rPr>
        <w:t>).</w:t>
      </w:r>
      <w:r w:rsidR="00256230" w:rsidRPr="002D1AE9">
        <w:rPr>
          <w:rFonts w:ascii="Times New Roman" w:hAnsi="Times New Roman" w:cs="Times New Roman"/>
          <w:i/>
          <w:iCs/>
          <w:sz w:val="24"/>
          <w:szCs w:val="24"/>
        </w:rPr>
        <w:t xml:space="preserve"> </w:t>
      </w:r>
      <w:proofErr w:type="spellStart"/>
      <w:r w:rsidR="00256230" w:rsidRPr="002D1AE9">
        <w:rPr>
          <w:rFonts w:ascii="Times New Roman" w:hAnsi="Times New Roman" w:cs="Times New Roman"/>
          <w:i/>
          <w:iCs/>
          <w:sz w:val="24"/>
          <w:szCs w:val="24"/>
        </w:rPr>
        <w:t>Riboscyphidia</w:t>
      </w:r>
      <w:proofErr w:type="spellEnd"/>
      <w:r w:rsidR="00834008" w:rsidRPr="002D1AE9">
        <w:rPr>
          <w:rFonts w:ascii="Times New Roman" w:hAnsi="Times New Roman" w:cs="Times New Roman"/>
          <w:i/>
          <w:iCs/>
          <w:sz w:val="24"/>
          <w:szCs w:val="24"/>
        </w:rPr>
        <w:t xml:space="preserve"> </w:t>
      </w:r>
      <w:proofErr w:type="spellStart"/>
      <w:r w:rsidR="00834008" w:rsidRPr="002D1AE9">
        <w:rPr>
          <w:rFonts w:ascii="Times New Roman" w:hAnsi="Times New Roman" w:cs="Times New Roman"/>
          <w:sz w:val="24"/>
          <w:szCs w:val="24"/>
        </w:rPr>
        <w:t>spp</w:t>
      </w:r>
      <w:proofErr w:type="spellEnd"/>
      <w:r w:rsidR="00834008" w:rsidRPr="002D1AE9">
        <w:rPr>
          <w:rFonts w:ascii="Times New Roman" w:hAnsi="Times New Roman" w:cs="Times New Roman"/>
          <w:sz w:val="24"/>
          <w:szCs w:val="24"/>
        </w:rPr>
        <w:t xml:space="preserve"> the prevalence was 30.30% (20/66), arithm</w:t>
      </w:r>
      <w:r w:rsidR="00CC7066" w:rsidRPr="002D1AE9">
        <w:rPr>
          <w:rFonts w:ascii="Times New Roman" w:hAnsi="Times New Roman" w:cs="Times New Roman"/>
          <w:iCs/>
          <w:sz w:val="24"/>
          <w:szCs w:val="24"/>
        </w:rPr>
        <w:t>et</w:t>
      </w:r>
      <w:r w:rsidR="00834008" w:rsidRPr="002D1AE9">
        <w:rPr>
          <w:rFonts w:ascii="Times New Roman" w:hAnsi="Times New Roman" w:cs="Times New Roman"/>
          <w:iCs/>
          <w:sz w:val="24"/>
          <w:szCs w:val="24"/>
        </w:rPr>
        <w:t>i</w:t>
      </w:r>
      <w:r w:rsidR="00834008" w:rsidRPr="002D1AE9">
        <w:rPr>
          <w:rFonts w:ascii="Times New Roman" w:hAnsi="Times New Roman" w:cs="Times New Roman"/>
          <w:sz w:val="24"/>
          <w:szCs w:val="24"/>
        </w:rPr>
        <w:t>c</w:t>
      </w:r>
      <w:r w:rsidR="00256230" w:rsidRPr="002D1AE9">
        <w:rPr>
          <w:rFonts w:ascii="Times New Roman" w:hAnsi="Times New Roman" w:cs="Times New Roman"/>
          <w:sz w:val="24"/>
          <w:szCs w:val="24"/>
        </w:rPr>
        <w:t xml:space="preserve"> mean intensity of 4(20/5) and abundance of 0.33 (20/6</w:t>
      </w:r>
      <w:r w:rsidR="00705323" w:rsidRPr="002D1AE9">
        <w:rPr>
          <w:rFonts w:ascii="Times New Roman" w:hAnsi="Times New Roman" w:cs="Times New Roman"/>
          <w:sz w:val="24"/>
          <w:szCs w:val="24"/>
        </w:rPr>
        <w:t>0</w:t>
      </w:r>
      <w:r w:rsidR="00256230" w:rsidRPr="002D1AE9">
        <w:rPr>
          <w:rFonts w:ascii="Times New Roman" w:hAnsi="Times New Roman" w:cs="Times New Roman"/>
          <w:sz w:val="24"/>
          <w:szCs w:val="24"/>
        </w:rPr>
        <w:t xml:space="preserve">). </w:t>
      </w:r>
      <w:r w:rsidR="00256230" w:rsidRPr="002D1AE9">
        <w:rPr>
          <w:rFonts w:ascii="Times New Roman" w:hAnsi="Times New Roman" w:cs="Times New Roman"/>
          <w:i/>
          <w:iCs/>
          <w:sz w:val="24"/>
          <w:szCs w:val="24"/>
        </w:rPr>
        <w:t xml:space="preserve">Paramecium </w:t>
      </w:r>
      <w:proofErr w:type="spellStart"/>
      <w:r w:rsidR="00256230" w:rsidRPr="002D1AE9">
        <w:rPr>
          <w:rFonts w:ascii="Times New Roman" w:hAnsi="Times New Roman" w:cs="Times New Roman"/>
          <w:sz w:val="24"/>
          <w:szCs w:val="24"/>
        </w:rPr>
        <w:t>spp</w:t>
      </w:r>
      <w:proofErr w:type="spellEnd"/>
      <w:r w:rsidR="00256230" w:rsidRPr="002D1AE9">
        <w:rPr>
          <w:rFonts w:ascii="Times New Roman" w:hAnsi="Times New Roman" w:cs="Times New Roman"/>
          <w:sz w:val="24"/>
          <w:szCs w:val="24"/>
        </w:rPr>
        <w:t xml:space="preserve"> had a prevalence of 1.67 (1/66), arithm</w:t>
      </w:r>
      <w:r w:rsidR="00CC7066" w:rsidRPr="002D1AE9">
        <w:rPr>
          <w:rFonts w:ascii="Times New Roman" w:hAnsi="Times New Roman" w:cs="Times New Roman"/>
          <w:iCs/>
          <w:sz w:val="24"/>
          <w:szCs w:val="24"/>
        </w:rPr>
        <w:t>et</w:t>
      </w:r>
      <w:r w:rsidR="00256230" w:rsidRPr="002D1AE9">
        <w:rPr>
          <w:rFonts w:ascii="Times New Roman" w:hAnsi="Times New Roman" w:cs="Times New Roman"/>
          <w:iCs/>
          <w:sz w:val="24"/>
          <w:szCs w:val="24"/>
        </w:rPr>
        <w:t>i</w:t>
      </w:r>
      <w:r w:rsidR="00256230" w:rsidRPr="002D1AE9">
        <w:rPr>
          <w:rFonts w:ascii="Times New Roman" w:hAnsi="Times New Roman" w:cs="Times New Roman"/>
          <w:sz w:val="24"/>
          <w:szCs w:val="24"/>
        </w:rPr>
        <w:t>c mean of 1(1/1) and abundance of 0.02 (1/6</w:t>
      </w:r>
      <w:r w:rsidR="00705323" w:rsidRPr="002D1AE9">
        <w:rPr>
          <w:rFonts w:ascii="Times New Roman" w:hAnsi="Times New Roman" w:cs="Times New Roman"/>
          <w:sz w:val="24"/>
          <w:szCs w:val="24"/>
        </w:rPr>
        <w:t>0</w:t>
      </w:r>
      <w:r w:rsidR="00256230" w:rsidRPr="002D1AE9">
        <w:rPr>
          <w:rFonts w:ascii="Times New Roman" w:hAnsi="Times New Roman" w:cs="Times New Roman"/>
          <w:sz w:val="24"/>
          <w:szCs w:val="24"/>
        </w:rPr>
        <w:t xml:space="preserve">). </w:t>
      </w:r>
      <w:proofErr w:type="spellStart"/>
      <w:r w:rsidR="00256230" w:rsidRPr="002D1AE9">
        <w:rPr>
          <w:rFonts w:ascii="Times New Roman" w:hAnsi="Times New Roman" w:cs="Times New Roman"/>
          <w:i/>
          <w:iCs/>
          <w:sz w:val="24"/>
          <w:szCs w:val="24"/>
        </w:rPr>
        <w:t>Tichodina</w:t>
      </w:r>
      <w:proofErr w:type="spellEnd"/>
      <w:r w:rsidR="00256230" w:rsidRPr="002D1AE9">
        <w:rPr>
          <w:rFonts w:ascii="Times New Roman" w:hAnsi="Times New Roman" w:cs="Times New Roman"/>
          <w:sz w:val="24"/>
          <w:szCs w:val="24"/>
        </w:rPr>
        <w:t xml:space="preserve"> </w:t>
      </w:r>
      <w:proofErr w:type="spellStart"/>
      <w:r w:rsidR="00705323" w:rsidRPr="002D1AE9">
        <w:rPr>
          <w:rFonts w:ascii="Times New Roman" w:hAnsi="Times New Roman" w:cs="Times New Roman"/>
          <w:sz w:val="24"/>
          <w:szCs w:val="24"/>
        </w:rPr>
        <w:t>spp</w:t>
      </w:r>
      <w:proofErr w:type="spellEnd"/>
      <w:r w:rsidR="00705323" w:rsidRPr="002D1AE9">
        <w:rPr>
          <w:rFonts w:ascii="Times New Roman" w:hAnsi="Times New Roman" w:cs="Times New Roman"/>
          <w:sz w:val="24"/>
          <w:szCs w:val="24"/>
        </w:rPr>
        <w:t xml:space="preserve"> prevalence was 9.1%</w:t>
      </w:r>
      <w:r w:rsidR="00BB5D37" w:rsidRPr="002D1AE9">
        <w:rPr>
          <w:rFonts w:ascii="Times New Roman" w:hAnsi="Times New Roman" w:cs="Times New Roman"/>
          <w:sz w:val="24"/>
          <w:szCs w:val="24"/>
        </w:rPr>
        <w:t xml:space="preserve"> </w:t>
      </w:r>
      <w:r w:rsidR="00705323" w:rsidRPr="002D1AE9">
        <w:rPr>
          <w:rFonts w:ascii="Times New Roman" w:hAnsi="Times New Roman" w:cs="Times New Roman"/>
          <w:sz w:val="24"/>
          <w:szCs w:val="24"/>
        </w:rPr>
        <w:t>(6/66), arithm</w:t>
      </w:r>
      <w:r w:rsidR="00CC7066" w:rsidRPr="002D1AE9">
        <w:rPr>
          <w:rFonts w:ascii="Times New Roman" w:hAnsi="Times New Roman" w:cs="Times New Roman"/>
          <w:iCs/>
          <w:sz w:val="24"/>
          <w:szCs w:val="24"/>
        </w:rPr>
        <w:t>et</w:t>
      </w:r>
      <w:r w:rsidR="00705323" w:rsidRPr="002D1AE9">
        <w:rPr>
          <w:rFonts w:ascii="Times New Roman" w:hAnsi="Times New Roman" w:cs="Times New Roman"/>
          <w:sz w:val="24"/>
          <w:szCs w:val="24"/>
        </w:rPr>
        <w:t xml:space="preserve">ic mean </w:t>
      </w:r>
      <w:r w:rsidR="00705323" w:rsidRPr="002D1AE9">
        <w:rPr>
          <w:rFonts w:ascii="Times New Roman" w:hAnsi="Times New Roman" w:cs="Times New Roman"/>
          <w:sz w:val="24"/>
          <w:szCs w:val="24"/>
        </w:rPr>
        <w:lastRenderedPageBreak/>
        <w:t xml:space="preserve">intensity of 1.2 (6/5) and </w:t>
      </w:r>
      <w:proofErr w:type="spellStart"/>
      <w:r w:rsidR="00705323" w:rsidRPr="002D1AE9">
        <w:rPr>
          <w:rFonts w:ascii="Times New Roman" w:hAnsi="Times New Roman" w:cs="Times New Roman"/>
          <w:i/>
          <w:iCs/>
          <w:sz w:val="24"/>
          <w:szCs w:val="24"/>
        </w:rPr>
        <w:t>Paracamallanus</w:t>
      </w:r>
      <w:proofErr w:type="spellEnd"/>
      <w:r w:rsidR="00705323" w:rsidRPr="002D1AE9">
        <w:rPr>
          <w:rFonts w:ascii="Times New Roman" w:hAnsi="Times New Roman" w:cs="Times New Roman"/>
          <w:sz w:val="24"/>
          <w:szCs w:val="24"/>
        </w:rPr>
        <w:t xml:space="preserve"> </w:t>
      </w:r>
      <w:proofErr w:type="spellStart"/>
      <w:r w:rsidR="00705323" w:rsidRPr="002D1AE9">
        <w:rPr>
          <w:rFonts w:ascii="Times New Roman" w:hAnsi="Times New Roman" w:cs="Times New Roman"/>
          <w:sz w:val="24"/>
          <w:szCs w:val="24"/>
        </w:rPr>
        <w:t>spp</w:t>
      </w:r>
      <w:proofErr w:type="spellEnd"/>
      <w:r w:rsidR="00705323" w:rsidRPr="002D1AE9">
        <w:rPr>
          <w:rFonts w:ascii="Times New Roman" w:hAnsi="Times New Roman" w:cs="Times New Roman"/>
          <w:sz w:val="24"/>
          <w:szCs w:val="24"/>
        </w:rPr>
        <w:t xml:space="preserve"> prevalence was 16.77% (11/66), arithm</w:t>
      </w:r>
      <w:r w:rsidR="00CC7066" w:rsidRPr="002D1AE9">
        <w:rPr>
          <w:rFonts w:ascii="Times New Roman" w:hAnsi="Times New Roman" w:cs="Times New Roman"/>
          <w:iCs/>
          <w:sz w:val="24"/>
          <w:szCs w:val="24"/>
        </w:rPr>
        <w:t>et</w:t>
      </w:r>
      <w:r w:rsidR="00705323" w:rsidRPr="002D1AE9">
        <w:rPr>
          <w:rFonts w:ascii="Times New Roman" w:hAnsi="Times New Roman" w:cs="Times New Roman"/>
          <w:sz w:val="24"/>
          <w:szCs w:val="24"/>
        </w:rPr>
        <w:t>ic mean of 5.5 (11/2) and abundance of 0.18 (11/60).</w:t>
      </w:r>
    </w:p>
    <w:p w14:paraId="49E693B7" w14:textId="370041E9" w:rsidR="00B329AC" w:rsidRDefault="00B329AC" w:rsidP="001C69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Nine (9) parasite genera were found in </w:t>
      </w:r>
      <w:commentRangeStart w:id="268"/>
      <w:r>
        <w:rPr>
          <w:rFonts w:ascii="Times New Roman" w:hAnsi="Times New Roman" w:cs="Times New Roman"/>
          <w:sz w:val="24"/>
          <w:szCs w:val="24"/>
        </w:rPr>
        <w:t>Kericho</w:t>
      </w:r>
      <w:commentRangeEnd w:id="268"/>
      <w:r w:rsidR="00EE5DC4">
        <w:rPr>
          <w:rStyle w:val="CommentReference"/>
        </w:rPr>
        <w:commentReference w:id="268"/>
      </w:r>
      <w:r>
        <w:rPr>
          <w:rFonts w:ascii="Times New Roman" w:hAnsi="Times New Roman" w:cs="Times New Roman"/>
          <w:sz w:val="24"/>
          <w:szCs w:val="24"/>
        </w:rPr>
        <w:t xml:space="preserve"> county. </w:t>
      </w:r>
      <w:proofErr w:type="spellStart"/>
      <w:r w:rsidRPr="00B329AC">
        <w:rPr>
          <w:rFonts w:ascii="Times New Roman" w:hAnsi="Times New Roman" w:cs="Times New Roman"/>
          <w:i/>
          <w:iCs/>
          <w:sz w:val="24"/>
          <w:szCs w:val="24"/>
        </w:rPr>
        <w:t>Contracaecum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spp</w:t>
      </w:r>
      <w:proofErr w:type="spellEnd"/>
      <w:r>
        <w:rPr>
          <w:rFonts w:ascii="Times New Roman" w:hAnsi="Times New Roman" w:cs="Times New Roman"/>
          <w:sz w:val="24"/>
          <w:szCs w:val="24"/>
        </w:rPr>
        <w:t xml:space="preserve"> had a prevalence of 0.62% (3/481), arithm</w:t>
      </w:r>
      <w:r w:rsidR="00CC7066" w:rsidRPr="006A5C4C">
        <w:rPr>
          <w:rFonts w:ascii="Times New Roman" w:hAnsi="Times New Roman" w:cs="Times New Roman"/>
          <w:iCs/>
          <w:sz w:val="24"/>
          <w:szCs w:val="24"/>
        </w:rPr>
        <w:t>et</w:t>
      </w:r>
      <w:r>
        <w:rPr>
          <w:rFonts w:ascii="Times New Roman" w:hAnsi="Times New Roman" w:cs="Times New Roman"/>
          <w:sz w:val="24"/>
          <w:szCs w:val="24"/>
        </w:rPr>
        <w:t>ic mean intensity of 1.5 (3/2) and with abundance of 0.01 (3/90</w:t>
      </w:r>
      <w:r w:rsidR="00006833">
        <w:rPr>
          <w:rFonts w:ascii="Times New Roman" w:hAnsi="Times New Roman" w:cs="Times New Roman"/>
          <w:sz w:val="24"/>
          <w:szCs w:val="24"/>
        </w:rPr>
        <w:t>).</w:t>
      </w:r>
      <w:r w:rsidR="00006833" w:rsidRPr="002775AE">
        <w:rPr>
          <w:rFonts w:ascii="Times New Roman" w:hAnsi="Times New Roman" w:cs="Times New Roman"/>
          <w:i/>
          <w:iCs/>
          <w:sz w:val="24"/>
          <w:szCs w:val="24"/>
        </w:rPr>
        <w:t xml:space="preserve"> </w:t>
      </w:r>
      <w:proofErr w:type="spellStart"/>
      <w:r w:rsidR="00006833" w:rsidRPr="002775AE">
        <w:rPr>
          <w:rFonts w:ascii="Times New Roman" w:hAnsi="Times New Roman" w:cs="Times New Roman"/>
          <w:i/>
          <w:iCs/>
          <w:sz w:val="24"/>
          <w:szCs w:val="24"/>
        </w:rPr>
        <w:t>Diplostomum</w:t>
      </w:r>
      <w:proofErr w:type="spellEnd"/>
      <w:r>
        <w:rPr>
          <w:rFonts w:ascii="Times New Roman" w:hAnsi="Times New Roman" w:cs="Times New Roman"/>
          <w:sz w:val="24"/>
          <w:szCs w:val="24"/>
        </w:rPr>
        <w:t xml:space="preserve"> </w:t>
      </w:r>
      <w:proofErr w:type="spellStart"/>
      <w:r w:rsidR="002775AE">
        <w:rPr>
          <w:rFonts w:ascii="Times New Roman" w:hAnsi="Times New Roman" w:cs="Times New Roman"/>
          <w:sz w:val="24"/>
          <w:szCs w:val="24"/>
        </w:rPr>
        <w:t>spp</w:t>
      </w:r>
      <w:proofErr w:type="spellEnd"/>
      <w:r w:rsidR="002775AE">
        <w:rPr>
          <w:rFonts w:ascii="Times New Roman" w:hAnsi="Times New Roman" w:cs="Times New Roman"/>
          <w:sz w:val="24"/>
          <w:szCs w:val="24"/>
        </w:rPr>
        <w:t xml:space="preserve"> </w:t>
      </w:r>
      <w:r>
        <w:rPr>
          <w:rFonts w:ascii="Times New Roman" w:hAnsi="Times New Roman" w:cs="Times New Roman"/>
          <w:sz w:val="24"/>
          <w:szCs w:val="24"/>
        </w:rPr>
        <w:t>had a prevalence 2.91% (14/481), arithm</w:t>
      </w:r>
      <w:r w:rsidR="00CC7066">
        <w:rPr>
          <w:rFonts w:ascii="Times New Roman" w:hAnsi="Times New Roman" w:cs="Times New Roman"/>
          <w:i/>
          <w:sz w:val="24"/>
          <w:szCs w:val="24"/>
        </w:rPr>
        <w:t>et</w:t>
      </w:r>
      <w:r>
        <w:rPr>
          <w:rFonts w:ascii="Times New Roman" w:hAnsi="Times New Roman" w:cs="Times New Roman"/>
          <w:sz w:val="24"/>
          <w:szCs w:val="24"/>
        </w:rPr>
        <w:t>ic mean intensity of 4.67(14/3) with abundance of 0.16 (14/90).</w:t>
      </w:r>
      <w:r w:rsidR="002775AE">
        <w:rPr>
          <w:rFonts w:ascii="Times New Roman" w:hAnsi="Times New Roman" w:cs="Times New Roman"/>
          <w:sz w:val="24"/>
          <w:szCs w:val="24"/>
        </w:rPr>
        <w:t xml:space="preserve"> </w:t>
      </w:r>
      <w:proofErr w:type="spellStart"/>
      <w:r w:rsidR="002775AE" w:rsidRPr="002775AE">
        <w:rPr>
          <w:rFonts w:ascii="Times New Roman" w:hAnsi="Times New Roman" w:cs="Times New Roman"/>
          <w:i/>
          <w:iCs/>
          <w:sz w:val="24"/>
          <w:szCs w:val="24"/>
        </w:rPr>
        <w:t>Dactylogyrous</w:t>
      </w:r>
      <w:proofErr w:type="spellEnd"/>
      <w:r w:rsidR="002775AE">
        <w:rPr>
          <w:rFonts w:ascii="Times New Roman" w:hAnsi="Times New Roman" w:cs="Times New Roman"/>
          <w:sz w:val="24"/>
          <w:szCs w:val="24"/>
        </w:rPr>
        <w:t xml:space="preserve"> </w:t>
      </w:r>
      <w:proofErr w:type="spellStart"/>
      <w:r w:rsidR="002775AE">
        <w:rPr>
          <w:rFonts w:ascii="Times New Roman" w:hAnsi="Times New Roman" w:cs="Times New Roman"/>
          <w:sz w:val="24"/>
          <w:szCs w:val="24"/>
        </w:rPr>
        <w:t>spp</w:t>
      </w:r>
      <w:proofErr w:type="spellEnd"/>
      <w:r w:rsidR="002775AE">
        <w:rPr>
          <w:rFonts w:ascii="Times New Roman" w:hAnsi="Times New Roman" w:cs="Times New Roman"/>
          <w:sz w:val="24"/>
          <w:szCs w:val="24"/>
        </w:rPr>
        <w:t xml:space="preserve"> was prevalence was 20.17% (97/481), arithm</w:t>
      </w:r>
      <w:r w:rsidR="00CC7066" w:rsidRPr="006A5C4C">
        <w:rPr>
          <w:rFonts w:ascii="Times New Roman" w:hAnsi="Times New Roman" w:cs="Times New Roman"/>
          <w:iCs/>
          <w:sz w:val="24"/>
          <w:szCs w:val="24"/>
        </w:rPr>
        <w:t>et</w:t>
      </w:r>
      <w:r w:rsidR="002775AE">
        <w:rPr>
          <w:rFonts w:ascii="Times New Roman" w:hAnsi="Times New Roman" w:cs="Times New Roman"/>
          <w:sz w:val="24"/>
          <w:szCs w:val="24"/>
        </w:rPr>
        <w:t xml:space="preserve">ic mean intensity of 3.73 (97/26) with abundance 1.08 (97/90). </w:t>
      </w:r>
      <w:proofErr w:type="spellStart"/>
      <w:r w:rsidR="002775AE" w:rsidRPr="006601D2">
        <w:rPr>
          <w:rFonts w:ascii="Times New Roman" w:hAnsi="Times New Roman" w:cs="Times New Roman"/>
          <w:i/>
          <w:iCs/>
          <w:sz w:val="24"/>
          <w:szCs w:val="24"/>
        </w:rPr>
        <w:t>Riboscyphidia</w:t>
      </w:r>
      <w:proofErr w:type="spellEnd"/>
      <w:r w:rsidR="002775AE" w:rsidRPr="006601D2">
        <w:rPr>
          <w:rFonts w:ascii="Times New Roman" w:hAnsi="Times New Roman" w:cs="Times New Roman"/>
          <w:i/>
          <w:iCs/>
          <w:sz w:val="24"/>
          <w:szCs w:val="24"/>
        </w:rPr>
        <w:t xml:space="preserve"> </w:t>
      </w:r>
      <w:proofErr w:type="spellStart"/>
      <w:r w:rsidR="002775AE">
        <w:rPr>
          <w:rFonts w:ascii="Times New Roman" w:hAnsi="Times New Roman" w:cs="Times New Roman"/>
          <w:sz w:val="24"/>
          <w:szCs w:val="24"/>
        </w:rPr>
        <w:t>spp</w:t>
      </w:r>
      <w:proofErr w:type="spellEnd"/>
      <w:r w:rsidR="002775AE">
        <w:rPr>
          <w:rFonts w:ascii="Times New Roman" w:hAnsi="Times New Roman" w:cs="Times New Roman"/>
          <w:sz w:val="24"/>
          <w:szCs w:val="24"/>
        </w:rPr>
        <w:t xml:space="preserve"> prevalence was 33.68</w:t>
      </w:r>
      <w:r w:rsidR="00BA27E8">
        <w:rPr>
          <w:rFonts w:ascii="Times New Roman" w:hAnsi="Times New Roman" w:cs="Times New Roman"/>
          <w:sz w:val="24"/>
          <w:szCs w:val="24"/>
        </w:rPr>
        <w:t>% (</w:t>
      </w:r>
      <w:r w:rsidR="002775AE">
        <w:rPr>
          <w:rFonts w:ascii="Times New Roman" w:hAnsi="Times New Roman" w:cs="Times New Roman"/>
          <w:sz w:val="24"/>
          <w:szCs w:val="24"/>
        </w:rPr>
        <w:t>162/481), arithm</w:t>
      </w:r>
      <w:r w:rsidR="00CC7066" w:rsidRPr="006A5C4C">
        <w:rPr>
          <w:rFonts w:ascii="Times New Roman" w:hAnsi="Times New Roman" w:cs="Times New Roman"/>
          <w:iCs/>
          <w:sz w:val="24"/>
          <w:szCs w:val="24"/>
        </w:rPr>
        <w:t>et</w:t>
      </w:r>
      <w:r w:rsidR="002775AE">
        <w:rPr>
          <w:rFonts w:ascii="Times New Roman" w:hAnsi="Times New Roman" w:cs="Times New Roman"/>
          <w:sz w:val="24"/>
          <w:szCs w:val="24"/>
        </w:rPr>
        <w:t>ic mean intensity of 32.4(162/5) with abundance of 1.8 (162/90</w:t>
      </w:r>
      <w:r w:rsidR="00BA27E8">
        <w:rPr>
          <w:rFonts w:ascii="Times New Roman" w:hAnsi="Times New Roman" w:cs="Times New Roman"/>
          <w:sz w:val="24"/>
          <w:szCs w:val="24"/>
        </w:rPr>
        <w:t xml:space="preserve">). </w:t>
      </w:r>
      <w:proofErr w:type="spellStart"/>
      <w:r w:rsidR="00BA27E8" w:rsidRPr="00BA27E8">
        <w:rPr>
          <w:rFonts w:ascii="Times New Roman" w:hAnsi="Times New Roman" w:cs="Times New Roman"/>
          <w:i/>
          <w:iCs/>
          <w:sz w:val="24"/>
          <w:szCs w:val="24"/>
        </w:rPr>
        <w:t>Epistylis</w:t>
      </w:r>
      <w:proofErr w:type="spellEnd"/>
      <w:r w:rsidR="006601D2">
        <w:rPr>
          <w:rFonts w:ascii="Times New Roman" w:hAnsi="Times New Roman" w:cs="Times New Roman"/>
          <w:sz w:val="24"/>
          <w:szCs w:val="24"/>
        </w:rPr>
        <w:t xml:space="preserve"> </w:t>
      </w:r>
      <w:proofErr w:type="spellStart"/>
      <w:r w:rsidR="006601D2">
        <w:rPr>
          <w:rFonts w:ascii="Times New Roman" w:hAnsi="Times New Roman" w:cs="Times New Roman"/>
          <w:sz w:val="24"/>
          <w:szCs w:val="24"/>
        </w:rPr>
        <w:t>spp</w:t>
      </w:r>
      <w:proofErr w:type="spellEnd"/>
      <w:r w:rsidR="006601D2">
        <w:rPr>
          <w:rFonts w:ascii="Times New Roman" w:hAnsi="Times New Roman" w:cs="Times New Roman"/>
          <w:sz w:val="24"/>
          <w:szCs w:val="24"/>
        </w:rPr>
        <w:t xml:space="preserve"> prevalence was 26.40% (127/481), arithm</w:t>
      </w:r>
      <w:r w:rsidR="00CC7066" w:rsidRPr="006A5C4C">
        <w:rPr>
          <w:rFonts w:ascii="Times New Roman" w:hAnsi="Times New Roman" w:cs="Times New Roman"/>
          <w:iCs/>
          <w:sz w:val="24"/>
          <w:szCs w:val="24"/>
        </w:rPr>
        <w:t>et</w:t>
      </w:r>
      <w:r w:rsidR="006601D2">
        <w:rPr>
          <w:rFonts w:ascii="Times New Roman" w:hAnsi="Times New Roman" w:cs="Times New Roman"/>
          <w:sz w:val="24"/>
          <w:szCs w:val="24"/>
        </w:rPr>
        <w:t>ic mean intensity 15.88 (127/8) with abundance 1.41 (127/90</w:t>
      </w:r>
      <w:r w:rsidR="00BA27E8">
        <w:rPr>
          <w:rFonts w:ascii="Times New Roman" w:hAnsi="Times New Roman" w:cs="Times New Roman"/>
          <w:sz w:val="24"/>
          <w:szCs w:val="24"/>
        </w:rPr>
        <w:t>).</w:t>
      </w:r>
      <w:r w:rsidR="00BA27E8" w:rsidRPr="006601D2">
        <w:rPr>
          <w:rFonts w:ascii="Times New Roman" w:hAnsi="Times New Roman" w:cs="Times New Roman"/>
          <w:i/>
          <w:iCs/>
          <w:sz w:val="24"/>
          <w:szCs w:val="24"/>
        </w:rPr>
        <w:t xml:space="preserve"> </w:t>
      </w:r>
      <w:proofErr w:type="spellStart"/>
      <w:r w:rsidR="00BA27E8" w:rsidRPr="006601D2">
        <w:rPr>
          <w:rFonts w:ascii="Times New Roman" w:hAnsi="Times New Roman" w:cs="Times New Roman"/>
          <w:i/>
          <w:iCs/>
          <w:sz w:val="24"/>
          <w:szCs w:val="24"/>
        </w:rPr>
        <w:t>Camallanus</w:t>
      </w:r>
      <w:proofErr w:type="spellEnd"/>
      <w:r w:rsidR="006601D2">
        <w:rPr>
          <w:rFonts w:ascii="Times New Roman" w:hAnsi="Times New Roman" w:cs="Times New Roman"/>
          <w:sz w:val="24"/>
          <w:szCs w:val="24"/>
        </w:rPr>
        <w:t xml:space="preserve"> </w:t>
      </w:r>
      <w:proofErr w:type="spellStart"/>
      <w:r w:rsidR="006601D2">
        <w:rPr>
          <w:rFonts w:ascii="Times New Roman" w:hAnsi="Times New Roman" w:cs="Times New Roman"/>
          <w:sz w:val="24"/>
          <w:szCs w:val="24"/>
        </w:rPr>
        <w:t>spp</w:t>
      </w:r>
      <w:proofErr w:type="spellEnd"/>
      <w:r w:rsidR="006601D2">
        <w:rPr>
          <w:rFonts w:ascii="Times New Roman" w:hAnsi="Times New Roman" w:cs="Times New Roman"/>
          <w:sz w:val="24"/>
          <w:szCs w:val="24"/>
        </w:rPr>
        <w:t xml:space="preserve"> prevalence was 1.04% (5/481), arithm</w:t>
      </w:r>
      <w:r w:rsidR="00CC7066">
        <w:rPr>
          <w:rFonts w:ascii="Times New Roman" w:hAnsi="Times New Roman" w:cs="Times New Roman"/>
          <w:i/>
          <w:sz w:val="24"/>
          <w:szCs w:val="24"/>
        </w:rPr>
        <w:t>e</w:t>
      </w:r>
      <w:r w:rsidR="00CC7066" w:rsidRPr="006A5C4C">
        <w:rPr>
          <w:rFonts w:ascii="Times New Roman" w:hAnsi="Times New Roman" w:cs="Times New Roman"/>
          <w:iCs/>
          <w:sz w:val="24"/>
          <w:szCs w:val="24"/>
        </w:rPr>
        <w:t>t</w:t>
      </w:r>
      <w:r w:rsidR="006601D2" w:rsidRPr="006A5C4C">
        <w:rPr>
          <w:rFonts w:ascii="Times New Roman" w:hAnsi="Times New Roman" w:cs="Times New Roman"/>
          <w:iCs/>
          <w:sz w:val="24"/>
          <w:szCs w:val="24"/>
        </w:rPr>
        <w:t>i</w:t>
      </w:r>
      <w:r w:rsidR="006601D2">
        <w:rPr>
          <w:rFonts w:ascii="Times New Roman" w:hAnsi="Times New Roman" w:cs="Times New Roman"/>
          <w:sz w:val="24"/>
          <w:szCs w:val="24"/>
        </w:rPr>
        <w:t>c mean intensity of 2.5 (5/2) and abundance 0.06 (5/90).</w:t>
      </w:r>
      <w:r w:rsidR="00376793">
        <w:rPr>
          <w:rFonts w:ascii="Times New Roman" w:hAnsi="Times New Roman" w:cs="Times New Roman"/>
          <w:sz w:val="24"/>
          <w:szCs w:val="24"/>
        </w:rPr>
        <w:t xml:space="preserve"> The prevalence of </w:t>
      </w:r>
      <w:proofErr w:type="spellStart"/>
      <w:r w:rsidR="00376793" w:rsidRPr="00376793">
        <w:rPr>
          <w:rFonts w:ascii="Times New Roman" w:hAnsi="Times New Roman" w:cs="Times New Roman"/>
          <w:i/>
          <w:iCs/>
          <w:sz w:val="24"/>
          <w:szCs w:val="24"/>
        </w:rPr>
        <w:t>Paracamallanus</w:t>
      </w:r>
      <w:proofErr w:type="spellEnd"/>
      <w:r w:rsidR="00376793">
        <w:rPr>
          <w:rFonts w:ascii="Times New Roman" w:hAnsi="Times New Roman" w:cs="Times New Roman"/>
          <w:sz w:val="24"/>
          <w:szCs w:val="24"/>
        </w:rPr>
        <w:t xml:space="preserve"> </w:t>
      </w:r>
      <w:proofErr w:type="spellStart"/>
      <w:r w:rsidR="00376793">
        <w:rPr>
          <w:rFonts w:ascii="Times New Roman" w:hAnsi="Times New Roman" w:cs="Times New Roman"/>
          <w:sz w:val="24"/>
          <w:szCs w:val="24"/>
        </w:rPr>
        <w:t>spp</w:t>
      </w:r>
      <w:proofErr w:type="spellEnd"/>
      <w:r w:rsidR="00376793">
        <w:rPr>
          <w:rFonts w:ascii="Times New Roman" w:hAnsi="Times New Roman" w:cs="Times New Roman"/>
          <w:sz w:val="24"/>
          <w:szCs w:val="24"/>
        </w:rPr>
        <w:t xml:space="preserve"> was 12.89% (62/481) with arithm</w:t>
      </w:r>
      <w:r w:rsidR="00CC7066" w:rsidRPr="006A5C4C">
        <w:rPr>
          <w:rFonts w:ascii="Times New Roman" w:hAnsi="Times New Roman" w:cs="Times New Roman"/>
          <w:iCs/>
          <w:sz w:val="24"/>
          <w:szCs w:val="24"/>
        </w:rPr>
        <w:t>et</w:t>
      </w:r>
      <w:r w:rsidR="00376793" w:rsidRPr="006A5C4C">
        <w:rPr>
          <w:rFonts w:ascii="Times New Roman" w:hAnsi="Times New Roman" w:cs="Times New Roman"/>
          <w:iCs/>
          <w:sz w:val="24"/>
          <w:szCs w:val="24"/>
        </w:rPr>
        <w:t>i</w:t>
      </w:r>
      <w:r w:rsidR="00376793">
        <w:rPr>
          <w:rFonts w:ascii="Times New Roman" w:hAnsi="Times New Roman" w:cs="Times New Roman"/>
          <w:sz w:val="24"/>
          <w:szCs w:val="24"/>
        </w:rPr>
        <w:t>c mean intensity 12.4 (</w:t>
      </w:r>
      <w:r w:rsidR="00287C3F">
        <w:rPr>
          <w:rFonts w:ascii="Times New Roman" w:hAnsi="Times New Roman" w:cs="Times New Roman"/>
          <w:sz w:val="24"/>
          <w:szCs w:val="24"/>
        </w:rPr>
        <w:t xml:space="preserve">62/5) and abundance 0.69 (62/90). </w:t>
      </w:r>
      <w:proofErr w:type="spellStart"/>
      <w:r w:rsidR="00287C3F" w:rsidRPr="00287C3F">
        <w:rPr>
          <w:rFonts w:ascii="Times New Roman" w:hAnsi="Times New Roman" w:cs="Times New Roman"/>
          <w:i/>
          <w:iCs/>
          <w:sz w:val="24"/>
          <w:szCs w:val="24"/>
        </w:rPr>
        <w:t>Trichodina</w:t>
      </w:r>
      <w:proofErr w:type="spellEnd"/>
      <w:r w:rsidR="00287C3F">
        <w:rPr>
          <w:rFonts w:ascii="Times New Roman" w:hAnsi="Times New Roman" w:cs="Times New Roman"/>
          <w:sz w:val="24"/>
          <w:szCs w:val="24"/>
        </w:rPr>
        <w:t xml:space="preserve"> </w:t>
      </w:r>
      <w:proofErr w:type="spellStart"/>
      <w:r w:rsidR="00287C3F">
        <w:rPr>
          <w:rFonts w:ascii="Times New Roman" w:hAnsi="Times New Roman" w:cs="Times New Roman"/>
          <w:sz w:val="24"/>
          <w:szCs w:val="24"/>
        </w:rPr>
        <w:t>spp</w:t>
      </w:r>
      <w:proofErr w:type="spellEnd"/>
      <w:r w:rsidR="00287C3F">
        <w:rPr>
          <w:rFonts w:ascii="Times New Roman" w:hAnsi="Times New Roman" w:cs="Times New Roman"/>
          <w:sz w:val="24"/>
          <w:szCs w:val="24"/>
        </w:rPr>
        <w:t xml:space="preserve"> prevalence was 1.87% (9/481) with a mean intensity of 3 (9/3) and abundance 0.1(9/90). Lastly, </w:t>
      </w:r>
      <w:r w:rsidR="00287C3F" w:rsidRPr="00CF2387">
        <w:rPr>
          <w:rFonts w:ascii="Times New Roman" w:hAnsi="Times New Roman" w:cs="Times New Roman"/>
          <w:i/>
          <w:iCs/>
          <w:sz w:val="24"/>
          <w:szCs w:val="24"/>
        </w:rPr>
        <w:t>Paramecium</w:t>
      </w:r>
      <w:r w:rsidR="00287C3F">
        <w:rPr>
          <w:rFonts w:ascii="Times New Roman" w:hAnsi="Times New Roman" w:cs="Times New Roman"/>
          <w:sz w:val="24"/>
          <w:szCs w:val="24"/>
        </w:rPr>
        <w:t xml:space="preserve"> </w:t>
      </w:r>
      <w:proofErr w:type="spellStart"/>
      <w:r w:rsidR="00287C3F">
        <w:rPr>
          <w:rFonts w:ascii="Times New Roman" w:hAnsi="Times New Roman" w:cs="Times New Roman"/>
          <w:sz w:val="24"/>
          <w:szCs w:val="24"/>
        </w:rPr>
        <w:t>spp</w:t>
      </w:r>
      <w:proofErr w:type="spellEnd"/>
      <w:r w:rsidR="00287C3F">
        <w:rPr>
          <w:rFonts w:ascii="Times New Roman" w:hAnsi="Times New Roman" w:cs="Times New Roman"/>
          <w:sz w:val="24"/>
          <w:szCs w:val="24"/>
        </w:rPr>
        <w:t xml:space="preserve"> prevalence was 0.42% (2/481) with arithm</w:t>
      </w:r>
      <w:r w:rsidR="00CC7066" w:rsidRPr="006A5C4C">
        <w:rPr>
          <w:rFonts w:ascii="Times New Roman" w:hAnsi="Times New Roman" w:cs="Times New Roman"/>
          <w:iCs/>
          <w:sz w:val="24"/>
          <w:szCs w:val="24"/>
        </w:rPr>
        <w:t>et</w:t>
      </w:r>
      <w:r w:rsidR="00287C3F" w:rsidRPr="006A5C4C">
        <w:rPr>
          <w:rFonts w:ascii="Times New Roman" w:hAnsi="Times New Roman" w:cs="Times New Roman"/>
          <w:iCs/>
          <w:sz w:val="24"/>
          <w:szCs w:val="24"/>
        </w:rPr>
        <w:t>i</w:t>
      </w:r>
      <w:r w:rsidR="00287C3F">
        <w:rPr>
          <w:rFonts w:ascii="Times New Roman" w:hAnsi="Times New Roman" w:cs="Times New Roman"/>
          <w:sz w:val="24"/>
          <w:szCs w:val="24"/>
        </w:rPr>
        <w:t>c mean intensity of 1 (2/2) and abundance of 0.02 (</w:t>
      </w:r>
      <w:r w:rsidR="00CF2387">
        <w:rPr>
          <w:rFonts w:ascii="Times New Roman" w:hAnsi="Times New Roman" w:cs="Times New Roman"/>
          <w:sz w:val="24"/>
          <w:szCs w:val="24"/>
        </w:rPr>
        <w:t>2/90).</w:t>
      </w:r>
    </w:p>
    <w:p w14:paraId="3DB8F428" w14:textId="6C9E0C6D" w:rsidR="004F689C" w:rsidRDefault="00DE2665" w:rsidP="001C69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Seven (7) genera of parasites were found in </w:t>
      </w:r>
      <w:commentRangeStart w:id="269"/>
      <w:r>
        <w:rPr>
          <w:rFonts w:ascii="Times New Roman" w:hAnsi="Times New Roman" w:cs="Times New Roman"/>
          <w:sz w:val="24"/>
          <w:szCs w:val="24"/>
        </w:rPr>
        <w:t>Nakuru</w:t>
      </w:r>
      <w:commentRangeEnd w:id="269"/>
      <w:r w:rsidR="00EE5DC4">
        <w:rPr>
          <w:rStyle w:val="CommentReference"/>
        </w:rPr>
        <w:commentReference w:id="269"/>
      </w:r>
      <w:r>
        <w:rPr>
          <w:rFonts w:ascii="Times New Roman" w:hAnsi="Times New Roman" w:cs="Times New Roman"/>
          <w:sz w:val="24"/>
          <w:szCs w:val="24"/>
        </w:rPr>
        <w:t xml:space="preserve"> county. </w:t>
      </w:r>
      <w:proofErr w:type="spellStart"/>
      <w:r w:rsidRPr="00F14CE4">
        <w:rPr>
          <w:rFonts w:ascii="Times New Roman" w:hAnsi="Times New Roman" w:cs="Times New Roman"/>
          <w:i/>
          <w:iCs/>
          <w:sz w:val="24"/>
          <w:szCs w:val="24"/>
        </w:rPr>
        <w:t>Tichodina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spp</w:t>
      </w:r>
      <w:proofErr w:type="spellEnd"/>
      <w:r>
        <w:rPr>
          <w:rFonts w:ascii="Times New Roman" w:hAnsi="Times New Roman" w:cs="Times New Roman"/>
          <w:sz w:val="24"/>
          <w:szCs w:val="24"/>
        </w:rPr>
        <w:t xml:space="preserve"> had the highest prevalence 49.39% (81/164) with arithm</w:t>
      </w:r>
      <w:r w:rsidR="00CC7066" w:rsidRPr="006A5C4C">
        <w:rPr>
          <w:rFonts w:ascii="Times New Roman" w:hAnsi="Times New Roman" w:cs="Times New Roman"/>
          <w:iCs/>
          <w:sz w:val="24"/>
          <w:szCs w:val="24"/>
        </w:rPr>
        <w:t>et</w:t>
      </w:r>
      <w:r w:rsidRPr="006A5C4C">
        <w:rPr>
          <w:rFonts w:ascii="Times New Roman" w:hAnsi="Times New Roman" w:cs="Times New Roman"/>
          <w:iCs/>
          <w:sz w:val="24"/>
          <w:szCs w:val="24"/>
        </w:rPr>
        <w:t>i</w:t>
      </w:r>
      <w:r>
        <w:rPr>
          <w:rFonts w:ascii="Times New Roman" w:hAnsi="Times New Roman" w:cs="Times New Roman"/>
          <w:sz w:val="24"/>
          <w:szCs w:val="24"/>
        </w:rPr>
        <w:t>c mean intensity of 10.13 (81/8) and abundance</w:t>
      </w:r>
      <w:r w:rsidR="00F14CE4">
        <w:rPr>
          <w:rFonts w:ascii="Times New Roman" w:hAnsi="Times New Roman" w:cs="Times New Roman"/>
          <w:sz w:val="24"/>
          <w:szCs w:val="24"/>
        </w:rPr>
        <w:t xml:space="preserve"> 1.16 (81/70).</w:t>
      </w:r>
      <w:r>
        <w:rPr>
          <w:rFonts w:ascii="Times New Roman" w:hAnsi="Times New Roman" w:cs="Times New Roman"/>
          <w:sz w:val="24"/>
          <w:szCs w:val="24"/>
        </w:rPr>
        <w:t xml:space="preserve"> </w:t>
      </w:r>
      <w:r w:rsidR="00F14CE4">
        <w:rPr>
          <w:rFonts w:ascii="Times New Roman" w:hAnsi="Times New Roman" w:cs="Times New Roman"/>
          <w:sz w:val="24"/>
          <w:szCs w:val="24"/>
        </w:rPr>
        <w:t xml:space="preserve">Prevalence of </w:t>
      </w:r>
      <w:proofErr w:type="spellStart"/>
      <w:r w:rsidR="00F14CE4" w:rsidRPr="00F14CE4">
        <w:rPr>
          <w:rFonts w:ascii="Times New Roman" w:hAnsi="Times New Roman" w:cs="Times New Roman"/>
          <w:i/>
          <w:iCs/>
          <w:sz w:val="24"/>
          <w:szCs w:val="24"/>
        </w:rPr>
        <w:t>Euclinostomum</w:t>
      </w:r>
      <w:proofErr w:type="spellEnd"/>
      <w:r w:rsidR="00F14CE4">
        <w:rPr>
          <w:rFonts w:ascii="Times New Roman" w:hAnsi="Times New Roman" w:cs="Times New Roman"/>
          <w:sz w:val="24"/>
          <w:szCs w:val="24"/>
        </w:rPr>
        <w:t xml:space="preserve"> </w:t>
      </w:r>
      <w:proofErr w:type="spellStart"/>
      <w:r w:rsidR="00F14CE4">
        <w:rPr>
          <w:rFonts w:ascii="Times New Roman" w:hAnsi="Times New Roman" w:cs="Times New Roman"/>
          <w:sz w:val="24"/>
          <w:szCs w:val="24"/>
        </w:rPr>
        <w:t>spp</w:t>
      </w:r>
      <w:proofErr w:type="spellEnd"/>
      <w:r w:rsidR="00F14CE4">
        <w:rPr>
          <w:rFonts w:ascii="Times New Roman" w:hAnsi="Times New Roman" w:cs="Times New Roman"/>
          <w:sz w:val="24"/>
          <w:szCs w:val="24"/>
        </w:rPr>
        <w:t xml:space="preserve"> was 34.15% (56/164), arithm</w:t>
      </w:r>
      <w:r w:rsidR="00CC7066">
        <w:rPr>
          <w:rFonts w:ascii="Times New Roman" w:hAnsi="Times New Roman" w:cs="Times New Roman"/>
          <w:i/>
          <w:sz w:val="24"/>
          <w:szCs w:val="24"/>
        </w:rPr>
        <w:t>et</w:t>
      </w:r>
      <w:r w:rsidR="00F14CE4">
        <w:rPr>
          <w:rFonts w:ascii="Times New Roman" w:hAnsi="Times New Roman" w:cs="Times New Roman"/>
          <w:sz w:val="24"/>
          <w:szCs w:val="24"/>
        </w:rPr>
        <w:t>ic mean intensity of 11.2 (56/5) and abundance0.8 (56/70</w:t>
      </w:r>
      <w:r w:rsidR="008157DB">
        <w:rPr>
          <w:rFonts w:ascii="Times New Roman" w:hAnsi="Times New Roman" w:cs="Times New Roman"/>
          <w:sz w:val="24"/>
          <w:szCs w:val="24"/>
        </w:rPr>
        <w:t>).</w:t>
      </w:r>
      <w:r w:rsidR="008157DB" w:rsidRPr="0026388C">
        <w:rPr>
          <w:rFonts w:ascii="Times New Roman" w:hAnsi="Times New Roman" w:cs="Times New Roman"/>
          <w:i/>
          <w:iCs/>
          <w:sz w:val="24"/>
          <w:szCs w:val="24"/>
        </w:rPr>
        <w:t xml:space="preserve"> </w:t>
      </w:r>
      <w:proofErr w:type="spellStart"/>
      <w:r w:rsidR="008157DB" w:rsidRPr="0026388C">
        <w:rPr>
          <w:rFonts w:ascii="Times New Roman" w:hAnsi="Times New Roman" w:cs="Times New Roman"/>
          <w:i/>
          <w:iCs/>
          <w:sz w:val="24"/>
          <w:szCs w:val="24"/>
        </w:rPr>
        <w:t>Camallanus</w:t>
      </w:r>
      <w:proofErr w:type="spellEnd"/>
      <w:r w:rsidR="00F14CE4">
        <w:rPr>
          <w:rFonts w:ascii="Times New Roman" w:hAnsi="Times New Roman" w:cs="Times New Roman"/>
          <w:sz w:val="24"/>
          <w:szCs w:val="24"/>
        </w:rPr>
        <w:t xml:space="preserve"> </w:t>
      </w:r>
      <w:proofErr w:type="spellStart"/>
      <w:r w:rsidR="00F14CE4">
        <w:rPr>
          <w:rFonts w:ascii="Times New Roman" w:hAnsi="Times New Roman" w:cs="Times New Roman"/>
          <w:sz w:val="24"/>
          <w:szCs w:val="24"/>
        </w:rPr>
        <w:t>spp</w:t>
      </w:r>
      <w:proofErr w:type="spellEnd"/>
      <w:r w:rsidR="00F14CE4">
        <w:rPr>
          <w:rFonts w:ascii="Times New Roman" w:hAnsi="Times New Roman" w:cs="Times New Roman"/>
          <w:sz w:val="24"/>
          <w:szCs w:val="24"/>
        </w:rPr>
        <w:t xml:space="preserve"> prevalence was 1.22% (2/164), arithm</w:t>
      </w:r>
      <w:r w:rsidR="00CC7066" w:rsidRPr="006A5C4C">
        <w:rPr>
          <w:rFonts w:ascii="Times New Roman" w:hAnsi="Times New Roman" w:cs="Times New Roman"/>
          <w:iCs/>
          <w:sz w:val="24"/>
          <w:szCs w:val="24"/>
        </w:rPr>
        <w:t>et</w:t>
      </w:r>
      <w:r w:rsidR="00F14CE4">
        <w:rPr>
          <w:rFonts w:ascii="Times New Roman" w:hAnsi="Times New Roman" w:cs="Times New Roman"/>
          <w:sz w:val="24"/>
          <w:szCs w:val="24"/>
        </w:rPr>
        <w:t xml:space="preserve">ic mean intensity </w:t>
      </w:r>
      <w:r w:rsidR="0026388C">
        <w:rPr>
          <w:rFonts w:ascii="Times New Roman" w:hAnsi="Times New Roman" w:cs="Times New Roman"/>
          <w:sz w:val="24"/>
          <w:szCs w:val="24"/>
        </w:rPr>
        <w:t>of 2 (2/1) with abundance of 0.03 (2/70</w:t>
      </w:r>
      <w:r w:rsidR="008157DB">
        <w:rPr>
          <w:rFonts w:ascii="Times New Roman" w:hAnsi="Times New Roman" w:cs="Times New Roman"/>
          <w:sz w:val="24"/>
          <w:szCs w:val="24"/>
        </w:rPr>
        <w:t xml:space="preserve">). </w:t>
      </w:r>
      <w:proofErr w:type="spellStart"/>
      <w:r w:rsidR="008157DB" w:rsidRPr="008157DB">
        <w:rPr>
          <w:rFonts w:ascii="Times New Roman" w:hAnsi="Times New Roman" w:cs="Times New Roman"/>
          <w:i/>
          <w:iCs/>
          <w:sz w:val="24"/>
          <w:szCs w:val="24"/>
        </w:rPr>
        <w:t>Diplostomum</w:t>
      </w:r>
      <w:proofErr w:type="spellEnd"/>
      <w:r w:rsidR="0026388C">
        <w:rPr>
          <w:rFonts w:ascii="Times New Roman" w:hAnsi="Times New Roman" w:cs="Times New Roman"/>
          <w:sz w:val="24"/>
          <w:szCs w:val="24"/>
        </w:rPr>
        <w:t xml:space="preserve"> </w:t>
      </w:r>
      <w:proofErr w:type="spellStart"/>
      <w:r w:rsidR="0026388C">
        <w:rPr>
          <w:rFonts w:ascii="Times New Roman" w:hAnsi="Times New Roman" w:cs="Times New Roman"/>
          <w:sz w:val="24"/>
          <w:szCs w:val="24"/>
        </w:rPr>
        <w:t>spp</w:t>
      </w:r>
      <w:proofErr w:type="spellEnd"/>
      <w:r w:rsidR="0026388C">
        <w:rPr>
          <w:rFonts w:ascii="Times New Roman" w:hAnsi="Times New Roman" w:cs="Times New Roman"/>
          <w:sz w:val="24"/>
          <w:szCs w:val="24"/>
        </w:rPr>
        <w:t xml:space="preserve"> the prevalence was 7.93% (13/164), arithm</w:t>
      </w:r>
      <w:r w:rsidR="00CC7066" w:rsidRPr="006A5C4C">
        <w:rPr>
          <w:rFonts w:ascii="Times New Roman" w:hAnsi="Times New Roman" w:cs="Times New Roman"/>
          <w:iCs/>
          <w:sz w:val="24"/>
          <w:szCs w:val="24"/>
        </w:rPr>
        <w:t>et</w:t>
      </w:r>
      <w:r w:rsidR="0026388C" w:rsidRPr="006A5C4C">
        <w:rPr>
          <w:rFonts w:ascii="Times New Roman" w:hAnsi="Times New Roman" w:cs="Times New Roman"/>
          <w:iCs/>
          <w:sz w:val="24"/>
          <w:szCs w:val="24"/>
        </w:rPr>
        <w:t>i</w:t>
      </w:r>
      <w:r w:rsidR="0026388C">
        <w:rPr>
          <w:rFonts w:ascii="Times New Roman" w:hAnsi="Times New Roman" w:cs="Times New Roman"/>
          <w:sz w:val="24"/>
          <w:szCs w:val="24"/>
        </w:rPr>
        <w:t xml:space="preserve">c mean intensity 2.6 (13/5) and abundance of 1.89 (13/70). </w:t>
      </w:r>
      <w:proofErr w:type="spellStart"/>
      <w:r w:rsidR="0026388C" w:rsidRPr="008157DB">
        <w:rPr>
          <w:rFonts w:ascii="Times New Roman" w:hAnsi="Times New Roman" w:cs="Times New Roman"/>
          <w:i/>
          <w:iCs/>
          <w:sz w:val="24"/>
          <w:szCs w:val="24"/>
        </w:rPr>
        <w:t>Dactylogyrou</w:t>
      </w:r>
      <w:r w:rsidR="00965644" w:rsidRPr="008157DB">
        <w:rPr>
          <w:rFonts w:ascii="Times New Roman" w:hAnsi="Times New Roman" w:cs="Times New Roman"/>
          <w:i/>
          <w:iCs/>
          <w:sz w:val="24"/>
          <w:szCs w:val="24"/>
        </w:rPr>
        <w:t>s</w:t>
      </w:r>
      <w:proofErr w:type="spellEnd"/>
      <w:r w:rsidR="00965644">
        <w:rPr>
          <w:rFonts w:ascii="Times New Roman" w:hAnsi="Times New Roman" w:cs="Times New Roman"/>
          <w:sz w:val="24"/>
          <w:szCs w:val="24"/>
        </w:rPr>
        <w:t xml:space="preserve"> </w:t>
      </w:r>
      <w:proofErr w:type="spellStart"/>
      <w:r w:rsidR="00965644">
        <w:rPr>
          <w:rFonts w:ascii="Times New Roman" w:hAnsi="Times New Roman" w:cs="Times New Roman"/>
          <w:sz w:val="24"/>
          <w:szCs w:val="24"/>
        </w:rPr>
        <w:t>spp</w:t>
      </w:r>
      <w:proofErr w:type="spellEnd"/>
      <w:r w:rsidR="00965644">
        <w:rPr>
          <w:rFonts w:ascii="Times New Roman" w:hAnsi="Times New Roman" w:cs="Times New Roman"/>
          <w:sz w:val="24"/>
          <w:szCs w:val="24"/>
        </w:rPr>
        <w:t xml:space="preserve"> prevalence was 4.88% (8/164), arithm</w:t>
      </w:r>
      <w:r w:rsidR="00CC7066" w:rsidRPr="006A5C4C">
        <w:rPr>
          <w:rFonts w:ascii="Times New Roman" w:hAnsi="Times New Roman" w:cs="Times New Roman"/>
          <w:iCs/>
          <w:sz w:val="24"/>
          <w:szCs w:val="24"/>
        </w:rPr>
        <w:t>et</w:t>
      </w:r>
      <w:r w:rsidR="00965644">
        <w:rPr>
          <w:rFonts w:ascii="Times New Roman" w:hAnsi="Times New Roman" w:cs="Times New Roman"/>
          <w:sz w:val="24"/>
          <w:szCs w:val="24"/>
        </w:rPr>
        <w:t xml:space="preserve">ic mean intensity 2.7 (8/3) and abundance 0.114 (8/70). </w:t>
      </w:r>
      <w:r w:rsidR="00965644" w:rsidRPr="00942FD9">
        <w:rPr>
          <w:rFonts w:ascii="Times New Roman" w:hAnsi="Times New Roman" w:cs="Times New Roman"/>
          <w:i/>
          <w:iCs/>
          <w:sz w:val="24"/>
          <w:szCs w:val="24"/>
        </w:rPr>
        <w:t>Acanthocephalu</w:t>
      </w:r>
      <w:r w:rsidR="00965644">
        <w:rPr>
          <w:rFonts w:ascii="Times New Roman" w:hAnsi="Times New Roman" w:cs="Times New Roman"/>
          <w:sz w:val="24"/>
          <w:szCs w:val="24"/>
        </w:rPr>
        <w:t xml:space="preserve">s </w:t>
      </w:r>
      <w:proofErr w:type="spellStart"/>
      <w:r w:rsidR="00965644">
        <w:rPr>
          <w:rFonts w:ascii="Times New Roman" w:hAnsi="Times New Roman" w:cs="Times New Roman"/>
          <w:sz w:val="24"/>
          <w:szCs w:val="24"/>
        </w:rPr>
        <w:t>spp</w:t>
      </w:r>
      <w:proofErr w:type="spellEnd"/>
      <w:r w:rsidR="00965644">
        <w:rPr>
          <w:rFonts w:ascii="Times New Roman" w:hAnsi="Times New Roman" w:cs="Times New Roman"/>
          <w:sz w:val="24"/>
          <w:szCs w:val="24"/>
        </w:rPr>
        <w:t xml:space="preserve"> prevalence was </w:t>
      </w:r>
      <w:bookmarkStart w:id="270" w:name="_Hlk142145861"/>
      <w:r w:rsidR="00965644">
        <w:rPr>
          <w:rFonts w:ascii="Times New Roman" w:hAnsi="Times New Roman" w:cs="Times New Roman"/>
          <w:sz w:val="24"/>
          <w:szCs w:val="24"/>
        </w:rPr>
        <w:t>1.22% (2/164), arithm</w:t>
      </w:r>
      <w:r w:rsidR="00CC7066" w:rsidRPr="006A5C4C">
        <w:rPr>
          <w:rFonts w:ascii="Times New Roman" w:hAnsi="Times New Roman" w:cs="Times New Roman"/>
          <w:iCs/>
          <w:sz w:val="24"/>
          <w:szCs w:val="24"/>
        </w:rPr>
        <w:t>et</w:t>
      </w:r>
      <w:r w:rsidR="00965644">
        <w:rPr>
          <w:rFonts w:ascii="Times New Roman" w:hAnsi="Times New Roman" w:cs="Times New Roman"/>
          <w:sz w:val="24"/>
          <w:szCs w:val="24"/>
        </w:rPr>
        <w:t>ic mean intensity 1 (2/2) and abundance 0.03 (2/70)</w:t>
      </w:r>
      <w:bookmarkEnd w:id="270"/>
      <w:r w:rsidR="00965644">
        <w:rPr>
          <w:rFonts w:ascii="Times New Roman" w:hAnsi="Times New Roman" w:cs="Times New Roman"/>
          <w:sz w:val="24"/>
          <w:szCs w:val="24"/>
        </w:rPr>
        <w:t xml:space="preserve">. </w:t>
      </w:r>
      <w:r w:rsidR="008157DB">
        <w:rPr>
          <w:rFonts w:ascii="Times New Roman" w:hAnsi="Times New Roman" w:cs="Times New Roman"/>
          <w:sz w:val="24"/>
          <w:szCs w:val="24"/>
        </w:rPr>
        <w:t xml:space="preserve">And the parasite genera in Nakuru was </w:t>
      </w:r>
      <w:proofErr w:type="spellStart"/>
      <w:r w:rsidR="008157DB" w:rsidRPr="008157DB">
        <w:rPr>
          <w:rFonts w:ascii="Times New Roman" w:hAnsi="Times New Roman" w:cs="Times New Roman"/>
          <w:i/>
          <w:iCs/>
          <w:sz w:val="24"/>
          <w:szCs w:val="24"/>
        </w:rPr>
        <w:t>Contracaecum</w:t>
      </w:r>
      <w:proofErr w:type="spellEnd"/>
      <w:r w:rsidR="008157DB">
        <w:rPr>
          <w:rFonts w:ascii="Times New Roman" w:hAnsi="Times New Roman" w:cs="Times New Roman"/>
          <w:sz w:val="24"/>
          <w:szCs w:val="24"/>
        </w:rPr>
        <w:t xml:space="preserve"> </w:t>
      </w:r>
      <w:proofErr w:type="spellStart"/>
      <w:r w:rsidR="008157DB">
        <w:rPr>
          <w:rFonts w:ascii="Times New Roman" w:hAnsi="Times New Roman" w:cs="Times New Roman"/>
          <w:sz w:val="24"/>
          <w:szCs w:val="24"/>
        </w:rPr>
        <w:t>spp</w:t>
      </w:r>
      <w:proofErr w:type="spellEnd"/>
      <w:r w:rsidR="008157DB">
        <w:rPr>
          <w:rFonts w:ascii="Times New Roman" w:hAnsi="Times New Roman" w:cs="Times New Roman"/>
          <w:sz w:val="24"/>
          <w:szCs w:val="24"/>
        </w:rPr>
        <w:t xml:space="preserve"> with a prevalence </w:t>
      </w:r>
      <w:r w:rsidR="008157DB" w:rsidRPr="008157DB">
        <w:rPr>
          <w:rFonts w:ascii="Times New Roman" w:hAnsi="Times New Roman" w:cs="Times New Roman"/>
          <w:sz w:val="24"/>
          <w:szCs w:val="24"/>
        </w:rPr>
        <w:t>1.22% (2/164), arithm</w:t>
      </w:r>
      <w:r w:rsidR="00CC7066" w:rsidRPr="006A5C4C">
        <w:rPr>
          <w:rFonts w:ascii="Times New Roman" w:hAnsi="Times New Roman" w:cs="Times New Roman"/>
          <w:iCs/>
          <w:sz w:val="24"/>
          <w:szCs w:val="24"/>
        </w:rPr>
        <w:t>et</w:t>
      </w:r>
      <w:r w:rsidR="008157DB" w:rsidRPr="008157DB">
        <w:rPr>
          <w:rFonts w:ascii="Times New Roman" w:hAnsi="Times New Roman" w:cs="Times New Roman"/>
          <w:sz w:val="24"/>
          <w:szCs w:val="24"/>
        </w:rPr>
        <w:t>ic mean intensity 1 (2/2) and abundance 0.03 (2/70)</w:t>
      </w:r>
      <w:r w:rsidR="008157DB">
        <w:rPr>
          <w:rFonts w:ascii="Times New Roman" w:hAnsi="Times New Roman" w:cs="Times New Roman"/>
          <w:sz w:val="24"/>
          <w:szCs w:val="24"/>
        </w:rPr>
        <w:t>.</w:t>
      </w:r>
    </w:p>
    <w:p w14:paraId="05B74A7A" w14:textId="52820F4D" w:rsidR="0025505E" w:rsidRDefault="008157DB" w:rsidP="001C69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Taita </w:t>
      </w:r>
      <w:commentRangeStart w:id="271"/>
      <w:r>
        <w:rPr>
          <w:rFonts w:ascii="Times New Roman" w:hAnsi="Times New Roman" w:cs="Times New Roman"/>
          <w:sz w:val="24"/>
          <w:szCs w:val="24"/>
        </w:rPr>
        <w:t>Tav</w:t>
      </w:r>
      <w:r w:rsidR="00CC7066" w:rsidRPr="006A5C4C">
        <w:rPr>
          <w:rFonts w:ascii="Times New Roman" w:hAnsi="Times New Roman" w:cs="Times New Roman"/>
          <w:iCs/>
          <w:sz w:val="24"/>
          <w:szCs w:val="24"/>
        </w:rPr>
        <w:t>et</w:t>
      </w:r>
      <w:r>
        <w:rPr>
          <w:rFonts w:ascii="Times New Roman" w:hAnsi="Times New Roman" w:cs="Times New Roman"/>
          <w:sz w:val="24"/>
          <w:szCs w:val="24"/>
        </w:rPr>
        <w:t>a</w:t>
      </w:r>
      <w:commentRangeEnd w:id="271"/>
      <w:r w:rsidR="00EE5DC4">
        <w:rPr>
          <w:rStyle w:val="CommentReference"/>
        </w:rPr>
        <w:commentReference w:id="271"/>
      </w:r>
      <w:r>
        <w:rPr>
          <w:rFonts w:ascii="Times New Roman" w:hAnsi="Times New Roman" w:cs="Times New Roman"/>
          <w:sz w:val="24"/>
          <w:szCs w:val="24"/>
        </w:rPr>
        <w:t xml:space="preserve"> </w:t>
      </w:r>
      <w:r w:rsidR="00A53E57">
        <w:rPr>
          <w:rFonts w:ascii="Times New Roman" w:hAnsi="Times New Roman" w:cs="Times New Roman"/>
          <w:sz w:val="24"/>
          <w:szCs w:val="24"/>
        </w:rPr>
        <w:t>county, f</w:t>
      </w:r>
      <w:r w:rsidR="00050B39">
        <w:rPr>
          <w:rFonts w:ascii="Times New Roman" w:hAnsi="Times New Roman" w:cs="Times New Roman"/>
          <w:sz w:val="24"/>
          <w:szCs w:val="24"/>
        </w:rPr>
        <w:t>ive</w:t>
      </w:r>
      <w:r>
        <w:rPr>
          <w:rFonts w:ascii="Times New Roman" w:hAnsi="Times New Roman" w:cs="Times New Roman"/>
          <w:sz w:val="24"/>
          <w:szCs w:val="24"/>
        </w:rPr>
        <w:t xml:space="preserve"> genera of parasites were found.</w:t>
      </w:r>
      <w:r w:rsidR="00942FD9">
        <w:rPr>
          <w:rFonts w:ascii="Times New Roman" w:hAnsi="Times New Roman" w:cs="Times New Roman"/>
          <w:sz w:val="24"/>
          <w:szCs w:val="24"/>
        </w:rPr>
        <w:t xml:space="preserve"> </w:t>
      </w:r>
      <w:r w:rsidR="00942FD9" w:rsidRPr="00F775F4">
        <w:rPr>
          <w:rFonts w:ascii="Times New Roman" w:hAnsi="Times New Roman" w:cs="Times New Roman"/>
          <w:i/>
          <w:iCs/>
          <w:sz w:val="24"/>
          <w:szCs w:val="24"/>
        </w:rPr>
        <w:t>Acanthocephalus</w:t>
      </w:r>
      <w:r w:rsidR="00942FD9">
        <w:rPr>
          <w:rFonts w:ascii="Times New Roman" w:hAnsi="Times New Roman" w:cs="Times New Roman"/>
          <w:sz w:val="24"/>
          <w:szCs w:val="24"/>
        </w:rPr>
        <w:t xml:space="preserve"> </w:t>
      </w:r>
      <w:proofErr w:type="spellStart"/>
      <w:r w:rsidR="00942FD9">
        <w:rPr>
          <w:rFonts w:ascii="Times New Roman" w:hAnsi="Times New Roman" w:cs="Times New Roman"/>
          <w:sz w:val="24"/>
          <w:szCs w:val="24"/>
        </w:rPr>
        <w:t>spp</w:t>
      </w:r>
      <w:proofErr w:type="spellEnd"/>
      <w:r w:rsidR="00942FD9">
        <w:rPr>
          <w:rFonts w:ascii="Times New Roman" w:hAnsi="Times New Roman" w:cs="Times New Roman"/>
          <w:sz w:val="24"/>
          <w:szCs w:val="24"/>
        </w:rPr>
        <w:t xml:space="preserve"> had the highest prevalence of 60% </w:t>
      </w:r>
      <w:r w:rsidR="00A53E57">
        <w:rPr>
          <w:rFonts w:ascii="Times New Roman" w:hAnsi="Times New Roman" w:cs="Times New Roman"/>
          <w:sz w:val="24"/>
          <w:szCs w:val="24"/>
        </w:rPr>
        <w:t>(81/135</w:t>
      </w:r>
      <w:r w:rsidR="00050B39">
        <w:rPr>
          <w:rFonts w:ascii="Times New Roman" w:hAnsi="Times New Roman" w:cs="Times New Roman"/>
          <w:sz w:val="24"/>
          <w:szCs w:val="24"/>
        </w:rPr>
        <w:t>), with</w:t>
      </w:r>
      <w:r w:rsidR="00A53E57">
        <w:rPr>
          <w:rFonts w:ascii="Times New Roman" w:hAnsi="Times New Roman" w:cs="Times New Roman"/>
          <w:sz w:val="24"/>
          <w:szCs w:val="24"/>
        </w:rPr>
        <w:t xml:space="preserve"> arithm</w:t>
      </w:r>
      <w:r w:rsidR="00CC7066" w:rsidRPr="006A5C4C">
        <w:rPr>
          <w:rFonts w:ascii="Times New Roman" w:hAnsi="Times New Roman" w:cs="Times New Roman"/>
          <w:iCs/>
          <w:sz w:val="24"/>
          <w:szCs w:val="24"/>
        </w:rPr>
        <w:t>et</w:t>
      </w:r>
      <w:r w:rsidR="00A53E57" w:rsidRPr="006A5C4C">
        <w:rPr>
          <w:rFonts w:ascii="Times New Roman" w:hAnsi="Times New Roman" w:cs="Times New Roman"/>
          <w:iCs/>
          <w:sz w:val="24"/>
          <w:szCs w:val="24"/>
        </w:rPr>
        <w:t>ic</w:t>
      </w:r>
      <w:r w:rsidR="00A53E57">
        <w:rPr>
          <w:rFonts w:ascii="Times New Roman" w:hAnsi="Times New Roman" w:cs="Times New Roman"/>
          <w:sz w:val="24"/>
          <w:szCs w:val="24"/>
        </w:rPr>
        <w:t xml:space="preserve"> mean intensity of 4.05 (81/20) and abundance of 1.08 (81/75). </w:t>
      </w:r>
      <w:proofErr w:type="spellStart"/>
      <w:r w:rsidR="00A53E57" w:rsidRPr="00F775F4">
        <w:rPr>
          <w:rFonts w:ascii="Times New Roman" w:hAnsi="Times New Roman" w:cs="Times New Roman"/>
          <w:i/>
          <w:iCs/>
          <w:sz w:val="24"/>
          <w:szCs w:val="24"/>
        </w:rPr>
        <w:t>Dactylogyrous</w:t>
      </w:r>
      <w:proofErr w:type="spellEnd"/>
      <w:r w:rsidR="00A53E57">
        <w:rPr>
          <w:rFonts w:ascii="Times New Roman" w:hAnsi="Times New Roman" w:cs="Times New Roman"/>
          <w:sz w:val="24"/>
          <w:szCs w:val="24"/>
        </w:rPr>
        <w:t xml:space="preserve"> </w:t>
      </w:r>
      <w:proofErr w:type="spellStart"/>
      <w:r w:rsidR="00A53E57">
        <w:rPr>
          <w:rFonts w:ascii="Times New Roman" w:hAnsi="Times New Roman" w:cs="Times New Roman"/>
          <w:sz w:val="24"/>
          <w:szCs w:val="24"/>
        </w:rPr>
        <w:t>spp</w:t>
      </w:r>
      <w:proofErr w:type="spellEnd"/>
      <w:r w:rsidR="00A53E57">
        <w:rPr>
          <w:rFonts w:ascii="Times New Roman" w:hAnsi="Times New Roman" w:cs="Times New Roman"/>
          <w:sz w:val="24"/>
          <w:szCs w:val="24"/>
        </w:rPr>
        <w:t xml:space="preserve"> had a prevalence 14.81%, arithm</w:t>
      </w:r>
      <w:r w:rsidR="00CC7066" w:rsidRPr="006A5C4C">
        <w:rPr>
          <w:rFonts w:ascii="Times New Roman" w:hAnsi="Times New Roman" w:cs="Times New Roman"/>
          <w:iCs/>
          <w:sz w:val="24"/>
          <w:szCs w:val="24"/>
        </w:rPr>
        <w:t>et</w:t>
      </w:r>
      <w:r w:rsidR="00A53E57" w:rsidRPr="006A5C4C">
        <w:rPr>
          <w:rFonts w:ascii="Times New Roman" w:hAnsi="Times New Roman" w:cs="Times New Roman"/>
          <w:iCs/>
          <w:sz w:val="24"/>
          <w:szCs w:val="24"/>
        </w:rPr>
        <w:t>i</w:t>
      </w:r>
      <w:r w:rsidR="00A53E57">
        <w:rPr>
          <w:rFonts w:ascii="Times New Roman" w:hAnsi="Times New Roman" w:cs="Times New Roman"/>
          <w:sz w:val="24"/>
          <w:szCs w:val="24"/>
        </w:rPr>
        <w:t xml:space="preserve">c mean intensity of 2 (20/10) and abundance 0.27 (20/75). </w:t>
      </w:r>
      <w:proofErr w:type="spellStart"/>
      <w:r w:rsidR="00A53E57" w:rsidRPr="00F775F4">
        <w:rPr>
          <w:rFonts w:ascii="Times New Roman" w:hAnsi="Times New Roman" w:cs="Times New Roman"/>
          <w:i/>
          <w:iCs/>
          <w:sz w:val="24"/>
          <w:szCs w:val="24"/>
        </w:rPr>
        <w:t>Diplostomum</w:t>
      </w:r>
      <w:proofErr w:type="spellEnd"/>
      <w:r w:rsidR="00A53E57">
        <w:rPr>
          <w:rFonts w:ascii="Times New Roman" w:hAnsi="Times New Roman" w:cs="Times New Roman"/>
          <w:sz w:val="24"/>
          <w:szCs w:val="24"/>
        </w:rPr>
        <w:t xml:space="preserve"> </w:t>
      </w:r>
      <w:proofErr w:type="spellStart"/>
      <w:r w:rsidR="00A53E57">
        <w:rPr>
          <w:rFonts w:ascii="Times New Roman" w:hAnsi="Times New Roman" w:cs="Times New Roman"/>
          <w:sz w:val="24"/>
          <w:szCs w:val="24"/>
        </w:rPr>
        <w:t>spp</w:t>
      </w:r>
      <w:proofErr w:type="spellEnd"/>
      <w:r w:rsidR="00A53E57">
        <w:rPr>
          <w:rFonts w:ascii="Times New Roman" w:hAnsi="Times New Roman" w:cs="Times New Roman"/>
          <w:sz w:val="24"/>
          <w:szCs w:val="24"/>
        </w:rPr>
        <w:t xml:space="preserve"> the prevalence was 23.70% (32/135</w:t>
      </w:r>
      <w:r w:rsidR="00050B39">
        <w:rPr>
          <w:rFonts w:ascii="Times New Roman" w:hAnsi="Times New Roman" w:cs="Times New Roman"/>
          <w:sz w:val="24"/>
          <w:szCs w:val="24"/>
        </w:rPr>
        <w:t>), arithm</w:t>
      </w:r>
      <w:r w:rsidR="00CC7066" w:rsidRPr="006A5C4C">
        <w:rPr>
          <w:rFonts w:ascii="Times New Roman" w:hAnsi="Times New Roman" w:cs="Times New Roman"/>
          <w:iCs/>
          <w:sz w:val="24"/>
          <w:szCs w:val="24"/>
        </w:rPr>
        <w:t>et</w:t>
      </w:r>
      <w:r w:rsidR="00050B39" w:rsidRPr="006A5C4C">
        <w:rPr>
          <w:rFonts w:ascii="Times New Roman" w:hAnsi="Times New Roman" w:cs="Times New Roman"/>
          <w:iCs/>
          <w:sz w:val="24"/>
          <w:szCs w:val="24"/>
        </w:rPr>
        <w:t>i</w:t>
      </w:r>
      <w:r w:rsidR="00050B39">
        <w:rPr>
          <w:rFonts w:ascii="Times New Roman" w:hAnsi="Times New Roman" w:cs="Times New Roman"/>
          <w:sz w:val="24"/>
          <w:szCs w:val="24"/>
        </w:rPr>
        <w:t>c</w:t>
      </w:r>
      <w:r w:rsidR="00A53E57">
        <w:rPr>
          <w:rFonts w:ascii="Times New Roman" w:hAnsi="Times New Roman" w:cs="Times New Roman"/>
          <w:sz w:val="24"/>
          <w:szCs w:val="24"/>
        </w:rPr>
        <w:t xml:space="preserve"> mean intensity 2.67 (32/12) </w:t>
      </w:r>
      <w:r w:rsidR="00050B39">
        <w:rPr>
          <w:rFonts w:ascii="Times New Roman" w:hAnsi="Times New Roman" w:cs="Times New Roman"/>
          <w:sz w:val="24"/>
          <w:szCs w:val="24"/>
        </w:rPr>
        <w:t xml:space="preserve">and abundance 0.43 (32/75). </w:t>
      </w:r>
      <w:proofErr w:type="spellStart"/>
      <w:r w:rsidR="00050B39" w:rsidRPr="00F775F4">
        <w:rPr>
          <w:rFonts w:ascii="Times New Roman" w:hAnsi="Times New Roman" w:cs="Times New Roman"/>
          <w:i/>
          <w:iCs/>
          <w:sz w:val="24"/>
          <w:szCs w:val="24"/>
        </w:rPr>
        <w:t>Euclinostomum</w:t>
      </w:r>
      <w:proofErr w:type="spellEnd"/>
      <w:r w:rsidR="00050B39">
        <w:rPr>
          <w:rFonts w:ascii="Times New Roman" w:hAnsi="Times New Roman" w:cs="Times New Roman"/>
          <w:sz w:val="24"/>
          <w:szCs w:val="24"/>
        </w:rPr>
        <w:t xml:space="preserve"> </w:t>
      </w:r>
      <w:proofErr w:type="spellStart"/>
      <w:r w:rsidR="00F775F4">
        <w:rPr>
          <w:rFonts w:ascii="Times New Roman" w:hAnsi="Times New Roman" w:cs="Times New Roman"/>
          <w:sz w:val="24"/>
          <w:szCs w:val="24"/>
        </w:rPr>
        <w:t>spp</w:t>
      </w:r>
      <w:proofErr w:type="spellEnd"/>
      <w:r w:rsidR="00F775F4">
        <w:rPr>
          <w:rFonts w:ascii="Times New Roman" w:hAnsi="Times New Roman" w:cs="Times New Roman"/>
          <w:sz w:val="24"/>
          <w:szCs w:val="24"/>
        </w:rPr>
        <w:t>,</w:t>
      </w:r>
      <w:r w:rsidR="00050B39">
        <w:rPr>
          <w:rFonts w:ascii="Times New Roman" w:hAnsi="Times New Roman" w:cs="Times New Roman"/>
          <w:sz w:val="24"/>
          <w:szCs w:val="24"/>
        </w:rPr>
        <w:t xml:space="preserve"> </w:t>
      </w:r>
      <w:bookmarkStart w:id="272" w:name="_Hlk142147335"/>
      <w:r w:rsidR="00050B39">
        <w:rPr>
          <w:rFonts w:ascii="Times New Roman" w:hAnsi="Times New Roman" w:cs="Times New Roman"/>
          <w:sz w:val="24"/>
          <w:szCs w:val="24"/>
        </w:rPr>
        <w:t xml:space="preserve">prevalence was 0.74% </w:t>
      </w:r>
      <w:r w:rsidR="00050B39">
        <w:rPr>
          <w:rFonts w:ascii="Times New Roman" w:hAnsi="Times New Roman" w:cs="Times New Roman"/>
          <w:sz w:val="24"/>
          <w:szCs w:val="24"/>
        </w:rPr>
        <w:lastRenderedPageBreak/>
        <w:t>(1/135), arithm</w:t>
      </w:r>
      <w:r w:rsidR="00CC7066" w:rsidRPr="006A5C4C">
        <w:rPr>
          <w:rFonts w:ascii="Times New Roman" w:hAnsi="Times New Roman" w:cs="Times New Roman"/>
          <w:iCs/>
          <w:sz w:val="24"/>
          <w:szCs w:val="24"/>
        </w:rPr>
        <w:t>et</w:t>
      </w:r>
      <w:r w:rsidR="00050B39" w:rsidRPr="006A5C4C">
        <w:rPr>
          <w:rFonts w:ascii="Times New Roman" w:hAnsi="Times New Roman" w:cs="Times New Roman"/>
          <w:iCs/>
          <w:sz w:val="24"/>
          <w:szCs w:val="24"/>
        </w:rPr>
        <w:t>i</w:t>
      </w:r>
      <w:r w:rsidR="00050B39">
        <w:rPr>
          <w:rFonts w:ascii="Times New Roman" w:hAnsi="Times New Roman" w:cs="Times New Roman"/>
          <w:sz w:val="24"/>
          <w:szCs w:val="24"/>
        </w:rPr>
        <w:t>c mean intensity 1 (1/1) with abundance 0.013 (1/135)</w:t>
      </w:r>
      <w:bookmarkEnd w:id="272"/>
      <w:r w:rsidR="00050B39">
        <w:rPr>
          <w:rFonts w:ascii="Times New Roman" w:hAnsi="Times New Roman" w:cs="Times New Roman"/>
          <w:sz w:val="24"/>
          <w:szCs w:val="24"/>
        </w:rPr>
        <w:t>. The last gen</w:t>
      </w:r>
      <w:r w:rsidR="007B6AC9">
        <w:rPr>
          <w:rFonts w:ascii="Times New Roman" w:hAnsi="Times New Roman" w:cs="Times New Roman"/>
          <w:sz w:val="24"/>
          <w:szCs w:val="24"/>
        </w:rPr>
        <w:t>us</w:t>
      </w:r>
      <w:r w:rsidR="00050B39">
        <w:rPr>
          <w:rFonts w:ascii="Times New Roman" w:hAnsi="Times New Roman" w:cs="Times New Roman"/>
          <w:sz w:val="24"/>
          <w:szCs w:val="24"/>
        </w:rPr>
        <w:t xml:space="preserve"> was </w:t>
      </w:r>
      <w:proofErr w:type="spellStart"/>
      <w:r w:rsidR="00050B39" w:rsidRPr="00307A86">
        <w:rPr>
          <w:rFonts w:ascii="Times New Roman" w:hAnsi="Times New Roman" w:cs="Times New Roman"/>
          <w:i/>
          <w:iCs/>
          <w:sz w:val="24"/>
          <w:szCs w:val="24"/>
        </w:rPr>
        <w:t>Gyroductylus</w:t>
      </w:r>
      <w:proofErr w:type="spellEnd"/>
      <w:r w:rsidR="00050B39" w:rsidRPr="00307A86">
        <w:rPr>
          <w:rFonts w:ascii="Times New Roman" w:hAnsi="Times New Roman" w:cs="Times New Roman"/>
          <w:i/>
          <w:iCs/>
          <w:sz w:val="24"/>
          <w:szCs w:val="24"/>
        </w:rPr>
        <w:t xml:space="preserve"> </w:t>
      </w:r>
      <w:proofErr w:type="spellStart"/>
      <w:r w:rsidR="00050B39" w:rsidRPr="00006833">
        <w:rPr>
          <w:rFonts w:ascii="Times New Roman" w:hAnsi="Times New Roman" w:cs="Times New Roman"/>
          <w:sz w:val="24"/>
          <w:szCs w:val="24"/>
        </w:rPr>
        <w:t>spp</w:t>
      </w:r>
      <w:proofErr w:type="spellEnd"/>
      <w:r w:rsidR="00050B39">
        <w:rPr>
          <w:rFonts w:ascii="Times New Roman" w:hAnsi="Times New Roman" w:cs="Times New Roman"/>
          <w:sz w:val="24"/>
          <w:szCs w:val="24"/>
        </w:rPr>
        <w:t>;</w:t>
      </w:r>
      <w:r w:rsidR="00050B39" w:rsidRPr="00050B39">
        <w:t xml:space="preserve"> </w:t>
      </w:r>
      <w:r w:rsidR="00050B39" w:rsidRPr="00050B39">
        <w:rPr>
          <w:rFonts w:ascii="Times New Roman" w:hAnsi="Times New Roman" w:cs="Times New Roman"/>
          <w:sz w:val="24"/>
          <w:szCs w:val="24"/>
        </w:rPr>
        <w:t>prevalence was 0.74% (1/135), arithm</w:t>
      </w:r>
      <w:r w:rsidR="00CC7066" w:rsidRPr="006A5C4C">
        <w:rPr>
          <w:rFonts w:ascii="Times New Roman" w:hAnsi="Times New Roman" w:cs="Times New Roman"/>
          <w:iCs/>
          <w:sz w:val="24"/>
          <w:szCs w:val="24"/>
        </w:rPr>
        <w:t>et</w:t>
      </w:r>
      <w:r w:rsidR="00050B39" w:rsidRPr="00050B39">
        <w:rPr>
          <w:rFonts w:ascii="Times New Roman" w:hAnsi="Times New Roman" w:cs="Times New Roman"/>
          <w:sz w:val="24"/>
          <w:szCs w:val="24"/>
        </w:rPr>
        <w:t>ic mean intensity 1 (1/1) with abundance 0.013 (1/</w:t>
      </w:r>
      <w:commentRangeStart w:id="273"/>
      <w:r w:rsidR="00050B39" w:rsidRPr="00050B39">
        <w:rPr>
          <w:rFonts w:ascii="Times New Roman" w:hAnsi="Times New Roman" w:cs="Times New Roman"/>
          <w:sz w:val="24"/>
          <w:szCs w:val="24"/>
        </w:rPr>
        <w:t>135</w:t>
      </w:r>
      <w:commentRangeEnd w:id="273"/>
      <w:r w:rsidR="00EE5DC4">
        <w:rPr>
          <w:rStyle w:val="CommentReference"/>
        </w:rPr>
        <w:commentReference w:id="273"/>
      </w:r>
      <w:r w:rsidR="00050B39" w:rsidRPr="00050B39">
        <w:rPr>
          <w:rFonts w:ascii="Times New Roman" w:hAnsi="Times New Roman" w:cs="Times New Roman"/>
          <w:sz w:val="24"/>
          <w:szCs w:val="24"/>
        </w:rPr>
        <w:t>)</w:t>
      </w:r>
      <w:r w:rsidR="00050B39">
        <w:rPr>
          <w:rFonts w:ascii="Times New Roman" w:hAnsi="Times New Roman" w:cs="Times New Roman"/>
          <w:sz w:val="24"/>
          <w:szCs w:val="24"/>
        </w:rPr>
        <w:t>.</w:t>
      </w:r>
    </w:p>
    <w:p w14:paraId="129CF5BA" w14:textId="3FA8ED10" w:rsidR="00495166" w:rsidRDefault="00495166" w:rsidP="00D074C8">
      <w:pPr>
        <w:pStyle w:val="Caption"/>
        <w:spacing w:line="360" w:lineRule="auto"/>
        <w:rPr>
          <w:rFonts w:ascii="Times New Roman" w:hAnsi="Times New Roman" w:cs="Times New Roman"/>
          <w:i w:val="0"/>
          <w:iCs w:val="0"/>
          <w:sz w:val="24"/>
          <w:szCs w:val="24"/>
        </w:rPr>
      </w:pPr>
      <w:bookmarkStart w:id="274" w:name="_Toc146616458"/>
      <w:bookmarkStart w:id="275" w:name="_Toc146699106"/>
      <w:r w:rsidRPr="00495166">
        <w:rPr>
          <w:rFonts w:ascii="Times New Roman" w:hAnsi="Times New Roman" w:cs="Times New Roman"/>
          <w:i w:val="0"/>
          <w:iCs w:val="0"/>
          <w:sz w:val="24"/>
          <w:szCs w:val="24"/>
        </w:rPr>
        <w:t xml:space="preserve">Figure </w:t>
      </w:r>
      <w:r w:rsidRPr="00495166">
        <w:rPr>
          <w:rFonts w:ascii="Times New Roman" w:hAnsi="Times New Roman" w:cs="Times New Roman"/>
          <w:i w:val="0"/>
          <w:iCs w:val="0"/>
          <w:sz w:val="24"/>
          <w:szCs w:val="24"/>
        </w:rPr>
        <w:fldChar w:fldCharType="begin"/>
      </w:r>
      <w:r w:rsidRPr="00495166">
        <w:rPr>
          <w:rFonts w:ascii="Times New Roman" w:hAnsi="Times New Roman" w:cs="Times New Roman"/>
          <w:i w:val="0"/>
          <w:iCs w:val="0"/>
          <w:sz w:val="24"/>
          <w:szCs w:val="24"/>
        </w:rPr>
        <w:instrText xml:space="preserve"> SEQ Figure \* ARABIC </w:instrText>
      </w:r>
      <w:r w:rsidRPr="00495166">
        <w:rPr>
          <w:rFonts w:ascii="Times New Roman" w:hAnsi="Times New Roman" w:cs="Times New Roman"/>
          <w:i w:val="0"/>
          <w:iCs w:val="0"/>
          <w:sz w:val="24"/>
          <w:szCs w:val="24"/>
        </w:rPr>
        <w:fldChar w:fldCharType="separate"/>
      </w:r>
      <w:r w:rsidR="005911D2">
        <w:rPr>
          <w:rFonts w:ascii="Times New Roman" w:hAnsi="Times New Roman" w:cs="Times New Roman"/>
          <w:i w:val="0"/>
          <w:iCs w:val="0"/>
          <w:noProof/>
          <w:sz w:val="24"/>
          <w:szCs w:val="24"/>
        </w:rPr>
        <w:t>6</w:t>
      </w:r>
      <w:r w:rsidRPr="00495166">
        <w:rPr>
          <w:rFonts w:ascii="Times New Roman" w:hAnsi="Times New Roman" w:cs="Times New Roman"/>
          <w:i w:val="0"/>
          <w:iCs w:val="0"/>
          <w:sz w:val="24"/>
          <w:szCs w:val="24"/>
        </w:rPr>
        <w:fldChar w:fldCharType="end"/>
      </w:r>
      <w:r w:rsidRPr="00495166">
        <w:rPr>
          <w:rFonts w:ascii="Times New Roman" w:hAnsi="Times New Roman" w:cs="Times New Roman"/>
          <w:i w:val="0"/>
          <w:iCs w:val="0"/>
          <w:sz w:val="24"/>
          <w:szCs w:val="24"/>
        </w:rPr>
        <w:t xml:space="preserve"> </w:t>
      </w:r>
      <w:commentRangeStart w:id="276"/>
      <w:r w:rsidRPr="00495166">
        <w:rPr>
          <w:rFonts w:ascii="Times New Roman" w:hAnsi="Times New Roman" w:cs="Times New Roman"/>
          <w:i w:val="0"/>
          <w:iCs w:val="0"/>
          <w:sz w:val="24"/>
          <w:szCs w:val="24"/>
        </w:rPr>
        <w:t>Prevalence plots across counties</w:t>
      </w:r>
      <w:commentRangeEnd w:id="276"/>
      <w:r w:rsidR="00EE5DC4">
        <w:rPr>
          <w:rStyle w:val="CommentReference"/>
          <w:i w:val="0"/>
          <w:iCs w:val="0"/>
          <w:color w:val="auto"/>
        </w:rPr>
        <w:commentReference w:id="276"/>
      </w:r>
      <w:bookmarkEnd w:id="274"/>
      <w:bookmarkEnd w:id="275"/>
    </w:p>
    <w:p w14:paraId="2A90BFB9" w14:textId="21B6D569" w:rsidR="00495166" w:rsidRPr="00495166" w:rsidRDefault="00495166" w:rsidP="009A358E">
      <w:pPr>
        <w:spacing w:line="360" w:lineRule="auto"/>
        <w:jc w:val="center"/>
      </w:pPr>
      <w:r w:rsidRPr="00495166">
        <w:rPr>
          <w:rFonts w:ascii="Cambria" w:eastAsia="Cambria" w:hAnsi="Cambria" w:cs="Times New Roman"/>
          <w:noProof/>
          <w:sz w:val="24"/>
          <w:szCs w:val="24"/>
        </w:rPr>
        <w:drawing>
          <wp:inline distT="0" distB="0" distL="0" distR="0" wp14:anchorId="7E25D3EA" wp14:editId="14591832">
            <wp:extent cx="3745149" cy="5334000"/>
            <wp:effectExtent l="5398"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County-Prevalence_files/figure-docx/unnamed-chunk-3-1.png"/>
                    <pic:cNvPicPr>
                      <a:picLocks noChangeAspect="1" noChangeArrowheads="1"/>
                    </pic:cNvPicPr>
                  </pic:nvPicPr>
                  <pic:blipFill>
                    <a:blip r:embed="rId21"/>
                    <a:stretch>
                      <a:fillRect/>
                    </a:stretch>
                  </pic:blipFill>
                  <pic:spPr bwMode="auto">
                    <a:xfrm rot="16200000">
                      <a:off x="0" y="0"/>
                      <a:ext cx="3755608" cy="5348896"/>
                    </a:xfrm>
                    <a:prstGeom prst="rect">
                      <a:avLst/>
                    </a:prstGeom>
                    <a:noFill/>
                    <a:ln w="9525">
                      <a:noFill/>
                      <a:headEnd/>
                      <a:tailEnd/>
                    </a:ln>
                  </pic:spPr>
                </pic:pic>
              </a:graphicData>
            </a:graphic>
          </wp:inline>
        </w:drawing>
      </w:r>
    </w:p>
    <w:p w14:paraId="226FEF9F" w14:textId="298CA60B" w:rsidR="00454B1B" w:rsidRPr="0025505E" w:rsidRDefault="0025505E" w:rsidP="00D074C8">
      <w:pPr>
        <w:pStyle w:val="Heading2"/>
        <w:spacing w:line="360" w:lineRule="auto"/>
        <w:rPr>
          <w:rFonts w:ascii="Times New Roman" w:hAnsi="Times New Roman" w:cs="Times New Roman"/>
          <w:b/>
          <w:bCs/>
          <w:sz w:val="24"/>
          <w:szCs w:val="24"/>
        </w:rPr>
      </w:pPr>
      <w:bookmarkStart w:id="277" w:name="_Toc146698985"/>
      <w:r w:rsidRPr="0025505E">
        <w:rPr>
          <w:rFonts w:ascii="Times New Roman" w:hAnsi="Times New Roman" w:cs="Times New Roman"/>
          <w:b/>
          <w:bCs/>
          <w:sz w:val="24"/>
          <w:szCs w:val="24"/>
        </w:rPr>
        <w:t>5.2 Farmed fish parasites per Holding system</w:t>
      </w:r>
      <w:bookmarkEnd w:id="277"/>
    </w:p>
    <w:p w14:paraId="08FD2974" w14:textId="78DCAED5" w:rsidR="009825BD" w:rsidRDefault="00BD0CAF" w:rsidP="001C6940">
      <w:pPr>
        <w:spacing w:line="360" w:lineRule="auto"/>
        <w:jc w:val="both"/>
      </w:pPr>
      <w:r w:rsidRPr="002D1AE9">
        <w:rPr>
          <w:rFonts w:ascii="Times New Roman" w:hAnsi="Times New Roman" w:cs="Times New Roman"/>
          <w:sz w:val="24"/>
          <w:szCs w:val="24"/>
        </w:rPr>
        <w:t>3/20 fish examined in concr</w:t>
      </w:r>
      <w:r w:rsidR="00CC7066" w:rsidRPr="002D1AE9">
        <w:rPr>
          <w:rFonts w:ascii="Times New Roman" w:hAnsi="Times New Roman" w:cs="Times New Roman"/>
          <w:iCs/>
          <w:sz w:val="24"/>
          <w:szCs w:val="24"/>
        </w:rPr>
        <w:t>et</w:t>
      </w:r>
      <w:r w:rsidRPr="002D1AE9">
        <w:rPr>
          <w:rFonts w:ascii="Times New Roman" w:hAnsi="Times New Roman" w:cs="Times New Roman"/>
          <w:sz w:val="24"/>
          <w:szCs w:val="24"/>
        </w:rPr>
        <w:t>e ponds were infected with one or more parasites. The parasite prevalence in concr</w:t>
      </w:r>
      <w:r w:rsidR="00CC7066" w:rsidRPr="002D1AE9">
        <w:rPr>
          <w:rFonts w:ascii="Times New Roman" w:hAnsi="Times New Roman" w:cs="Times New Roman"/>
          <w:iCs/>
          <w:sz w:val="24"/>
          <w:szCs w:val="24"/>
        </w:rPr>
        <w:t>et</w:t>
      </w:r>
      <w:r w:rsidRPr="002D1AE9">
        <w:rPr>
          <w:rFonts w:ascii="Times New Roman" w:hAnsi="Times New Roman" w:cs="Times New Roman"/>
          <w:sz w:val="24"/>
          <w:szCs w:val="24"/>
        </w:rPr>
        <w:t>e pond was 15%, arithm</w:t>
      </w:r>
      <w:r w:rsidR="00CC7066" w:rsidRPr="002D1AE9">
        <w:rPr>
          <w:rFonts w:ascii="Times New Roman" w:hAnsi="Times New Roman" w:cs="Times New Roman"/>
          <w:sz w:val="24"/>
          <w:szCs w:val="24"/>
        </w:rPr>
        <w:t>et</w:t>
      </w:r>
      <w:r w:rsidRPr="002D1AE9">
        <w:rPr>
          <w:rFonts w:ascii="Times New Roman" w:hAnsi="Times New Roman" w:cs="Times New Roman"/>
          <w:sz w:val="24"/>
          <w:szCs w:val="24"/>
        </w:rPr>
        <w:t>ic mean in 3 and the abundance was 0.45.</w:t>
      </w:r>
      <w:r w:rsidR="007E0F51" w:rsidRPr="002D1AE9">
        <w:rPr>
          <w:rFonts w:ascii="Times New Roman" w:hAnsi="Times New Roman" w:cs="Times New Roman"/>
          <w:sz w:val="24"/>
          <w:szCs w:val="24"/>
        </w:rPr>
        <w:t xml:space="preserve"> 3/10 fish sampled from Tanks were positive and the prevalence was 30%. Arithm</w:t>
      </w:r>
      <w:r w:rsidR="00CC7066" w:rsidRPr="002D1AE9">
        <w:rPr>
          <w:rFonts w:ascii="Times New Roman" w:hAnsi="Times New Roman" w:cs="Times New Roman"/>
          <w:iCs/>
          <w:sz w:val="24"/>
          <w:szCs w:val="24"/>
        </w:rPr>
        <w:t>et</w:t>
      </w:r>
      <w:r w:rsidR="007E0F51" w:rsidRPr="002D1AE9">
        <w:rPr>
          <w:rFonts w:ascii="Times New Roman" w:hAnsi="Times New Roman" w:cs="Times New Roman"/>
          <w:sz w:val="24"/>
          <w:szCs w:val="24"/>
        </w:rPr>
        <w:t xml:space="preserve">ic mean intensity was 1.67 and abundance 0.5. Overall parasite prevalence of fish parasites in liner ponds was 37.86% </w:t>
      </w:r>
      <w:r w:rsidR="00C95172" w:rsidRPr="002D1AE9">
        <w:rPr>
          <w:rFonts w:ascii="Times New Roman" w:hAnsi="Times New Roman" w:cs="Times New Roman"/>
          <w:sz w:val="24"/>
          <w:szCs w:val="24"/>
        </w:rPr>
        <w:t xml:space="preserve">(53 /140 fish were infected with parasites) </w:t>
      </w:r>
      <w:r w:rsidR="007E0F51" w:rsidRPr="002D1AE9">
        <w:rPr>
          <w:rFonts w:ascii="Times New Roman" w:hAnsi="Times New Roman" w:cs="Times New Roman"/>
          <w:sz w:val="24"/>
          <w:szCs w:val="24"/>
        </w:rPr>
        <w:t>with arithm</w:t>
      </w:r>
      <w:r w:rsidR="00CC7066" w:rsidRPr="002D1AE9">
        <w:rPr>
          <w:rFonts w:ascii="Times New Roman" w:hAnsi="Times New Roman" w:cs="Times New Roman"/>
          <w:iCs/>
          <w:sz w:val="24"/>
          <w:szCs w:val="24"/>
        </w:rPr>
        <w:t>et</w:t>
      </w:r>
      <w:r w:rsidR="007E0F51" w:rsidRPr="002D1AE9">
        <w:rPr>
          <w:rFonts w:ascii="Times New Roman" w:hAnsi="Times New Roman" w:cs="Times New Roman"/>
          <w:iCs/>
          <w:sz w:val="24"/>
          <w:szCs w:val="24"/>
        </w:rPr>
        <w:t>i</w:t>
      </w:r>
      <w:r w:rsidR="007E0F51" w:rsidRPr="002D1AE9">
        <w:rPr>
          <w:rFonts w:ascii="Times New Roman" w:hAnsi="Times New Roman" w:cs="Times New Roman"/>
          <w:sz w:val="24"/>
          <w:szCs w:val="24"/>
        </w:rPr>
        <w:t>c mean intensity of 9.68 with abundance of 3.</w:t>
      </w:r>
      <w:r w:rsidR="00C95172" w:rsidRPr="002D1AE9">
        <w:rPr>
          <w:rFonts w:ascii="Times New Roman" w:hAnsi="Times New Roman" w:cs="Times New Roman"/>
          <w:sz w:val="24"/>
          <w:szCs w:val="24"/>
        </w:rPr>
        <w:t>76. Earthen pond had a prevalence 28%, with 35/125 being infected with one or more parasites. Arithm</w:t>
      </w:r>
      <w:r w:rsidR="00CC7066" w:rsidRPr="002D1AE9">
        <w:rPr>
          <w:rFonts w:ascii="Times New Roman" w:hAnsi="Times New Roman" w:cs="Times New Roman"/>
          <w:iCs/>
          <w:sz w:val="24"/>
          <w:szCs w:val="24"/>
        </w:rPr>
        <w:t>et</w:t>
      </w:r>
      <w:r w:rsidR="00C95172" w:rsidRPr="002D1AE9">
        <w:rPr>
          <w:rFonts w:ascii="Times New Roman" w:hAnsi="Times New Roman" w:cs="Times New Roman"/>
          <w:iCs/>
          <w:sz w:val="24"/>
          <w:szCs w:val="24"/>
        </w:rPr>
        <w:t>i</w:t>
      </w:r>
      <w:r w:rsidR="00C95172" w:rsidRPr="002D1AE9">
        <w:rPr>
          <w:rFonts w:ascii="Times New Roman" w:hAnsi="Times New Roman" w:cs="Times New Roman"/>
          <w:sz w:val="24"/>
          <w:szCs w:val="24"/>
        </w:rPr>
        <w:t>c mean intensity was 8.89 with abundance of 2.49.</w:t>
      </w:r>
      <w:r w:rsidR="009825BD" w:rsidRPr="009825BD">
        <w:t xml:space="preserve"> </w:t>
      </w:r>
    </w:p>
    <w:p w14:paraId="64752867" w14:textId="471459D7" w:rsidR="00454B1B" w:rsidRDefault="009825BD" w:rsidP="00D074C8">
      <w:pPr>
        <w:pStyle w:val="Heading3"/>
        <w:spacing w:line="360" w:lineRule="auto"/>
        <w:rPr>
          <w:rFonts w:ascii="Times New Roman" w:hAnsi="Times New Roman" w:cs="Times New Roman"/>
          <w:b/>
          <w:bCs/>
        </w:rPr>
      </w:pPr>
      <w:bookmarkStart w:id="278" w:name="_Toc146698986"/>
      <w:r w:rsidRPr="009825BD">
        <w:rPr>
          <w:rFonts w:ascii="Times New Roman" w:hAnsi="Times New Roman" w:cs="Times New Roman"/>
          <w:b/>
          <w:bCs/>
        </w:rPr>
        <w:lastRenderedPageBreak/>
        <w:t xml:space="preserve">5.2.1 </w:t>
      </w:r>
      <w:r w:rsidRPr="002D1AE9">
        <w:rPr>
          <w:rFonts w:ascii="Times New Roman" w:hAnsi="Times New Roman" w:cs="Times New Roman"/>
          <w:b/>
          <w:bCs/>
        </w:rPr>
        <w:t>Prevalence,</w:t>
      </w:r>
      <w:del w:id="279" w:author="Administrator" w:date="2023-09-04T11:57:00Z">
        <w:r w:rsidRPr="002D1AE9" w:rsidDel="00B165D0">
          <w:rPr>
            <w:rFonts w:ascii="Times New Roman" w:hAnsi="Times New Roman" w:cs="Times New Roman"/>
            <w:b/>
            <w:bCs/>
          </w:rPr>
          <w:delText xml:space="preserve"> Arithm</w:delText>
        </w:r>
        <w:r w:rsidR="00CC7066" w:rsidRPr="002D1AE9" w:rsidDel="00B165D0">
          <w:rPr>
            <w:rFonts w:ascii="Times New Roman" w:hAnsi="Times New Roman" w:cs="Times New Roman"/>
            <w:b/>
            <w:bCs/>
            <w:iCs/>
          </w:rPr>
          <w:delText>et</w:delText>
        </w:r>
        <w:r w:rsidRPr="002D1AE9" w:rsidDel="00B165D0">
          <w:rPr>
            <w:rFonts w:ascii="Times New Roman" w:hAnsi="Times New Roman" w:cs="Times New Roman"/>
            <w:b/>
            <w:bCs/>
            <w:iCs/>
          </w:rPr>
          <w:delText>i</w:delText>
        </w:r>
        <w:r w:rsidRPr="002D1AE9" w:rsidDel="00B165D0">
          <w:rPr>
            <w:rFonts w:ascii="Times New Roman" w:hAnsi="Times New Roman" w:cs="Times New Roman"/>
            <w:b/>
            <w:bCs/>
          </w:rPr>
          <w:delText>c</w:delText>
        </w:r>
      </w:del>
      <w:r w:rsidRPr="002D1AE9">
        <w:rPr>
          <w:rFonts w:ascii="Times New Roman" w:hAnsi="Times New Roman" w:cs="Times New Roman"/>
          <w:b/>
          <w:bCs/>
        </w:rPr>
        <w:t xml:space="preserve"> mean intensity and parasite abundance per culture systems in farmed Tilapia</w:t>
      </w:r>
      <w:bookmarkEnd w:id="278"/>
    </w:p>
    <w:p w14:paraId="569B9197" w14:textId="0E76B0E0" w:rsidR="00C32187" w:rsidRDefault="00A22670" w:rsidP="001C6940">
      <w:pPr>
        <w:spacing w:line="360" w:lineRule="auto"/>
        <w:jc w:val="both"/>
        <w:rPr>
          <w:rFonts w:ascii="Times New Roman" w:hAnsi="Times New Roman" w:cs="Times New Roman"/>
          <w:sz w:val="24"/>
          <w:szCs w:val="24"/>
        </w:rPr>
      </w:pPr>
      <w:r w:rsidRPr="00B116D8">
        <w:rPr>
          <w:rFonts w:ascii="Times New Roman" w:hAnsi="Times New Roman" w:cs="Times New Roman"/>
          <w:sz w:val="24"/>
          <w:szCs w:val="24"/>
        </w:rPr>
        <w:t>Two parasite genera were found in concr</w:t>
      </w:r>
      <w:r w:rsidR="00CC7066" w:rsidRPr="006A5C4C">
        <w:rPr>
          <w:rFonts w:ascii="Times New Roman" w:hAnsi="Times New Roman" w:cs="Times New Roman"/>
          <w:iCs/>
          <w:sz w:val="24"/>
          <w:szCs w:val="24"/>
        </w:rPr>
        <w:t>et</w:t>
      </w:r>
      <w:r w:rsidRPr="00B116D8">
        <w:rPr>
          <w:rFonts w:ascii="Times New Roman" w:hAnsi="Times New Roman" w:cs="Times New Roman"/>
          <w:sz w:val="24"/>
          <w:szCs w:val="24"/>
        </w:rPr>
        <w:t>e ponds and 9 parasites were found out of 20 examined fish.</w:t>
      </w:r>
      <w:r w:rsidR="00A339B6" w:rsidRPr="00A339B6">
        <w:rPr>
          <w:rFonts w:ascii="Times New Roman" w:hAnsi="Times New Roman" w:cs="Times New Roman"/>
          <w:i/>
          <w:iCs/>
          <w:sz w:val="24"/>
          <w:szCs w:val="24"/>
        </w:rPr>
        <w:t xml:space="preserve"> </w:t>
      </w:r>
      <w:proofErr w:type="spellStart"/>
      <w:r w:rsidRPr="00A339B6">
        <w:rPr>
          <w:rFonts w:ascii="Times New Roman" w:hAnsi="Times New Roman" w:cs="Times New Roman"/>
          <w:i/>
          <w:iCs/>
          <w:sz w:val="24"/>
          <w:szCs w:val="24"/>
        </w:rPr>
        <w:t>Dactylogyrus</w:t>
      </w:r>
      <w:proofErr w:type="spellEnd"/>
      <w:r w:rsidRPr="00A339B6">
        <w:rPr>
          <w:rFonts w:ascii="Times New Roman" w:hAnsi="Times New Roman" w:cs="Times New Roman"/>
          <w:i/>
          <w:iCs/>
          <w:sz w:val="24"/>
          <w:szCs w:val="24"/>
        </w:rPr>
        <w:t xml:space="preserve"> </w:t>
      </w:r>
      <w:proofErr w:type="spellStart"/>
      <w:r w:rsidRPr="00A339B6">
        <w:rPr>
          <w:rFonts w:ascii="Times New Roman" w:hAnsi="Times New Roman" w:cs="Times New Roman"/>
          <w:sz w:val="24"/>
          <w:szCs w:val="24"/>
        </w:rPr>
        <w:t>spp</w:t>
      </w:r>
      <w:proofErr w:type="spellEnd"/>
      <w:r w:rsidRPr="00A339B6">
        <w:rPr>
          <w:rFonts w:ascii="Times New Roman" w:hAnsi="Times New Roman" w:cs="Times New Roman"/>
          <w:i/>
          <w:iCs/>
          <w:sz w:val="24"/>
          <w:szCs w:val="24"/>
        </w:rPr>
        <w:t xml:space="preserve"> </w:t>
      </w:r>
      <w:r w:rsidRPr="00B116D8">
        <w:rPr>
          <w:rFonts w:ascii="Times New Roman" w:hAnsi="Times New Roman" w:cs="Times New Roman"/>
          <w:sz w:val="24"/>
          <w:szCs w:val="24"/>
        </w:rPr>
        <w:t>had the highest prevalence of 77.78% (7/9), arithm</w:t>
      </w:r>
      <w:r w:rsidR="00CC7066" w:rsidRPr="006A5C4C">
        <w:rPr>
          <w:rFonts w:ascii="Times New Roman" w:hAnsi="Times New Roman" w:cs="Times New Roman"/>
          <w:iCs/>
          <w:sz w:val="24"/>
          <w:szCs w:val="24"/>
        </w:rPr>
        <w:t>et</w:t>
      </w:r>
      <w:r w:rsidRPr="006A5C4C">
        <w:rPr>
          <w:rFonts w:ascii="Times New Roman" w:hAnsi="Times New Roman" w:cs="Times New Roman"/>
          <w:iCs/>
          <w:sz w:val="24"/>
          <w:szCs w:val="24"/>
        </w:rPr>
        <w:t>i</w:t>
      </w:r>
      <w:r w:rsidRPr="00B116D8">
        <w:rPr>
          <w:rFonts w:ascii="Times New Roman" w:hAnsi="Times New Roman" w:cs="Times New Roman"/>
          <w:sz w:val="24"/>
          <w:szCs w:val="24"/>
        </w:rPr>
        <w:t xml:space="preserve">c mean intensity 3.5 (7/2) and </w:t>
      </w:r>
      <w:r w:rsidR="003F4DAB" w:rsidRPr="00B116D8">
        <w:rPr>
          <w:rFonts w:ascii="Times New Roman" w:hAnsi="Times New Roman" w:cs="Times New Roman"/>
          <w:sz w:val="24"/>
          <w:szCs w:val="24"/>
        </w:rPr>
        <w:t xml:space="preserve">with abundance 0.35 (7/20). </w:t>
      </w:r>
      <w:proofErr w:type="spellStart"/>
      <w:r w:rsidR="003F4DAB" w:rsidRPr="00A339B6">
        <w:rPr>
          <w:rFonts w:ascii="Times New Roman" w:hAnsi="Times New Roman" w:cs="Times New Roman"/>
          <w:i/>
          <w:iCs/>
          <w:sz w:val="24"/>
          <w:szCs w:val="24"/>
        </w:rPr>
        <w:t>Camallanus</w:t>
      </w:r>
      <w:proofErr w:type="spellEnd"/>
      <w:r w:rsidR="003F4DAB" w:rsidRPr="00B116D8">
        <w:rPr>
          <w:rFonts w:ascii="Times New Roman" w:hAnsi="Times New Roman" w:cs="Times New Roman"/>
          <w:sz w:val="24"/>
          <w:szCs w:val="24"/>
        </w:rPr>
        <w:t xml:space="preserve"> </w:t>
      </w:r>
      <w:proofErr w:type="spellStart"/>
      <w:r w:rsidR="003F4DAB" w:rsidRPr="00B116D8">
        <w:rPr>
          <w:rFonts w:ascii="Times New Roman" w:hAnsi="Times New Roman" w:cs="Times New Roman"/>
          <w:sz w:val="24"/>
          <w:szCs w:val="24"/>
        </w:rPr>
        <w:t>spp</w:t>
      </w:r>
      <w:proofErr w:type="spellEnd"/>
      <w:r w:rsidR="003F4DAB" w:rsidRPr="00B116D8">
        <w:rPr>
          <w:rFonts w:ascii="Times New Roman" w:hAnsi="Times New Roman" w:cs="Times New Roman"/>
          <w:sz w:val="24"/>
          <w:szCs w:val="24"/>
        </w:rPr>
        <w:t xml:space="preserve"> had a prevalence 22.22 (2/9) with in a mean intensity 2 (2/1) and abundance 0.1(2/20).</w:t>
      </w:r>
    </w:p>
    <w:p w14:paraId="4840FC55" w14:textId="41EB1EB2" w:rsidR="00C32187" w:rsidRDefault="003F4DAB" w:rsidP="001C6940">
      <w:pPr>
        <w:spacing w:line="360" w:lineRule="auto"/>
        <w:jc w:val="both"/>
        <w:rPr>
          <w:rFonts w:ascii="Times New Roman" w:hAnsi="Times New Roman" w:cs="Times New Roman"/>
          <w:sz w:val="24"/>
          <w:szCs w:val="24"/>
        </w:rPr>
      </w:pPr>
      <w:r w:rsidRPr="00DC7250">
        <w:rPr>
          <w:rFonts w:ascii="Times New Roman" w:hAnsi="Times New Roman" w:cs="Times New Roman"/>
          <w:sz w:val="24"/>
          <w:szCs w:val="24"/>
          <w:highlight w:val="yellow"/>
          <w:rPrChange w:id="280" w:author="Administrator" w:date="2023-09-04T14:11:00Z">
            <w:rPr>
              <w:rFonts w:ascii="Times New Roman" w:hAnsi="Times New Roman" w:cs="Times New Roman"/>
              <w:sz w:val="24"/>
              <w:szCs w:val="24"/>
            </w:rPr>
          </w:rPrChange>
        </w:rPr>
        <w:t>10</w:t>
      </w:r>
      <w:r w:rsidRPr="00B116D8">
        <w:rPr>
          <w:rFonts w:ascii="Times New Roman" w:hAnsi="Times New Roman" w:cs="Times New Roman"/>
          <w:sz w:val="24"/>
          <w:szCs w:val="24"/>
        </w:rPr>
        <w:t xml:space="preserve"> (ten) fish were examined in Tanks. </w:t>
      </w:r>
      <w:proofErr w:type="spellStart"/>
      <w:r w:rsidRPr="00AE1390">
        <w:rPr>
          <w:rFonts w:ascii="Times New Roman" w:hAnsi="Times New Roman" w:cs="Times New Roman"/>
          <w:i/>
          <w:iCs/>
          <w:sz w:val="24"/>
          <w:szCs w:val="24"/>
        </w:rPr>
        <w:t>Camallanus</w:t>
      </w:r>
      <w:proofErr w:type="spellEnd"/>
      <w:r w:rsidRPr="00B116D8">
        <w:rPr>
          <w:rFonts w:ascii="Times New Roman" w:hAnsi="Times New Roman" w:cs="Times New Roman"/>
          <w:sz w:val="24"/>
          <w:szCs w:val="24"/>
        </w:rPr>
        <w:t xml:space="preserve"> </w:t>
      </w:r>
      <w:proofErr w:type="spellStart"/>
      <w:r w:rsidRPr="00B116D8">
        <w:rPr>
          <w:rFonts w:ascii="Times New Roman" w:hAnsi="Times New Roman" w:cs="Times New Roman"/>
          <w:sz w:val="24"/>
          <w:szCs w:val="24"/>
        </w:rPr>
        <w:t>spp</w:t>
      </w:r>
      <w:proofErr w:type="spellEnd"/>
      <w:r w:rsidRPr="00B116D8">
        <w:rPr>
          <w:rFonts w:ascii="Times New Roman" w:hAnsi="Times New Roman" w:cs="Times New Roman"/>
          <w:sz w:val="24"/>
          <w:szCs w:val="24"/>
        </w:rPr>
        <w:t xml:space="preserve"> prevalence was 40% (2/5), </w:t>
      </w:r>
      <w:r w:rsidR="00CB7651" w:rsidRPr="00B116D8">
        <w:rPr>
          <w:rFonts w:ascii="Times New Roman" w:hAnsi="Times New Roman" w:cs="Times New Roman"/>
          <w:sz w:val="24"/>
          <w:szCs w:val="24"/>
        </w:rPr>
        <w:t>arithm</w:t>
      </w:r>
      <w:r w:rsidR="00CC7066" w:rsidRPr="006A5C4C">
        <w:rPr>
          <w:rFonts w:ascii="Times New Roman" w:hAnsi="Times New Roman" w:cs="Times New Roman"/>
          <w:iCs/>
          <w:sz w:val="24"/>
          <w:szCs w:val="24"/>
        </w:rPr>
        <w:t>et</w:t>
      </w:r>
      <w:r w:rsidR="00CB7651" w:rsidRPr="006A5C4C">
        <w:rPr>
          <w:rFonts w:ascii="Times New Roman" w:hAnsi="Times New Roman" w:cs="Times New Roman"/>
          <w:iCs/>
          <w:sz w:val="24"/>
          <w:szCs w:val="24"/>
        </w:rPr>
        <w:t>i</w:t>
      </w:r>
      <w:r w:rsidR="00CB7651" w:rsidRPr="00B116D8">
        <w:rPr>
          <w:rFonts w:ascii="Times New Roman" w:hAnsi="Times New Roman" w:cs="Times New Roman"/>
          <w:sz w:val="24"/>
          <w:szCs w:val="24"/>
        </w:rPr>
        <w:t xml:space="preserve">c mean intensity 2 (2/1) with abundance 0.2 (2/10).  </w:t>
      </w:r>
      <w:proofErr w:type="spellStart"/>
      <w:r w:rsidR="00CB7651" w:rsidRPr="00AE1390">
        <w:rPr>
          <w:rFonts w:ascii="Times New Roman" w:hAnsi="Times New Roman" w:cs="Times New Roman"/>
          <w:i/>
          <w:iCs/>
          <w:sz w:val="24"/>
          <w:szCs w:val="24"/>
        </w:rPr>
        <w:t>Diplostomum</w:t>
      </w:r>
      <w:proofErr w:type="spellEnd"/>
      <w:r w:rsidR="00CB7651" w:rsidRPr="00B116D8">
        <w:rPr>
          <w:rFonts w:ascii="Times New Roman" w:hAnsi="Times New Roman" w:cs="Times New Roman"/>
          <w:sz w:val="24"/>
          <w:szCs w:val="24"/>
        </w:rPr>
        <w:t xml:space="preserve"> </w:t>
      </w:r>
      <w:proofErr w:type="spellStart"/>
      <w:r w:rsidR="00CB7651" w:rsidRPr="00B116D8">
        <w:rPr>
          <w:rFonts w:ascii="Times New Roman" w:hAnsi="Times New Roman" w:cs="Times New Roman"/>
          <w:sz w:val="24"/>
          <w:szCs w:val="24"/>
        </w:rPr>
        <w:t>spp</w:t>
      </w:r>
      <w:proofErr w:type="spellEnd"/>
      <w:r w:rsidR="00CB7651" w:rsidRPr="00B116D8">
        <w:rPr>
          <w:rFonts w:ascii="Times New Roman" w:hAnsi="Times New Roman" w:cs="Times New Roman"/>
          <w:sz w:val="24"/>
          <w:szCs w:val="24"/>
        </w:rPr>
        <w:t xml:space="preserve"> prevalence was 60%</w:t>
      </w:r>
      <w:r w:rsidR="00454983" w:rsidRPr="00B116D8">
        <w:rPr>
          <w:rFonts w:ascii="Times New Roman" w:hAnsi="Times New Roman" w:cs="Times New Roman"/>
          <w:sz w:val="24"/>
          <w:szCs w:val="24"/>
        </w:rPr>
        <w:t xml:space="preserve"> </w:t>
      </w:r>
      <w:r w:rsidR="00CB7651" w:rsidRPr="00B116D8">
        <w:rPr>
          <w:rFonts w:ascii="Times New Roman" w:hAnsi="Times New Roman" w:cs="Times New Roman"/>
          <w:sz w:val="24"/>
          <w:szCs w:val="24"/>
        </w:rPr>
        <w:t>(3/5), arithm</w:t>
      </w:r>
      <w:r w:rsidR="00CC7066" w:rsidRPr="006A5C4C">
        <w:rPr>
          <w:rFonts w:ascii="Times New Roman" w:hAnsi="Times New Roman" w:cs="Times New Roman"/>
          <w:iCs/>
          <w:sz w:val="24"/>
          <w:szCs w:val="24"/>
        </w:rPr>
        <w:t>et</w:t>
      </w:r>
      <w:r w:rsidR="00CB7651" w:rsidRPr="006A5C4C">
        <w:rPr>
          <w:rFonts w:ascii="Times New Roman" w:hAnsi="Times New Roman" w:cs="Times New Roman"/>
          <w:iCs/>
          <w:sz w:val="24"/>
          <w:szCs w:val="24"/>
        </w:rPr>
        <w:t>i</w:t>
      </w:r>
      <w:r w:rsidR="00CB7651" w:rsidRPr="00B116D8">
        <w:rPr>
          <w:rFonts w:ascii="Times New Roman" w:hAnsi="Times New Roman" w:cs="Times New Roman"/>
          <w:sz w:val="24"/>
          <w:szCs w:val="24"/>
        </w:rPr>
        <w:t>c mean intensity 1.5 (3/2) and abundance of 0.3 (3/10</w:t>
      </w:r>
      <w:r w:rsidR="00B116D8" w:rsidRPr="00B116D8">
        <w:rPr>
          <w:rFonts w:ascii="Times New Roman" w:hAnsi="Times New Roman" w:cs="Times New Roman"/>
          <w:sz w:val="24"/>
          <w:szCs w:val="24"/>
        </w:rPr>
        <w:t xml:space="preserve">). </w:t>
      </w:r>
    </w:p>
    <w:p w14:paraId="0B669A64" w14:textId="526547F8" w:rsidR="00B157AD" w:rsidRDefault="00B116D8" w:rsidP="001C6940">
      <w:pPr>
        <w:spacing w:line="360" w:lineRule="auto"/>
        <w:jc w:val="both"/>
        <w:rPr>
          <w:rFonts w:ascii="Times New Roman" w:hAnsi="Times New Roman" w:cs="Times New Roman"/>
          <w:sz w:val="24"/>
          <w:szCs w:val="24"/>
        </w:rPr>
      </w:pPr>
      <w:r w:rsidRPr="00B116D8">
        <w:rPr>
          <w:rFonts w:ascii="Times New Roman" w:hAnsi="Times New Roman" w:cs="Times New Roman"/>
          <w:sz w:val="24"/>
          <w:szCs w:val="24"/>
        </w:rPr>
        <w:t>Twelve</w:t>
      </w:r>
      <w:r w:rsidR="001F449A" w:rsidRPr="00B116D8">
        <w:rPr>
          <w:rFonts w:ascii="Times New Roman" w:hAnsi="Times New Roman" w:cs="Times New Roman"/>
          <w:sz w:val="24"/>
          <w:szCs w:val="24"/>
        </w:rPr>
        <w:t xml:space="preserve"> (12) </w:t>
      </w:r>
      <w:r w:rsidRPr="00B116D8">
        <w:rPr>
          <w:rFonts w:ascii="Times New Roman" w:hAnsi="Times New Roman" w:cs="Times New Roman"/>
          <w:sz w:val="24"/>
          <w:szCs w:val="24"/>
        </w:rPr>
        <w:t>parasite genera</w:t>
      </w:r>
      <w:r w:rsidR="001F449A" w:rsidRPr="00B116D8">
        <w:rPr>
          <w:rFonts w:ascii="Times New Roman" w:hAnsi="Times New Roman" w:cs="Times New Roman"/>
          <w:sz w:val="24"/>
          <w:szCs w:val="24"/>
        </w:rPr>
        <w:t xml:space="preserve"> were found in liner ponds and a total 527 fish parasites were recovered. </w:t>
      </w:r>
      <w:proofErr w:type="spellStart"/>
      <w:r w:rsidR="001F449A" w:rsidRPr="00AE1390">
        <w:rPr>
          <w:rFonts w:ascii="Times New Roman" w:hAnsi="Times New Roman" w:cs="Times New Roman"/>
          <w:i/>
          <w:iCs/>
          <w:sz w:val="24"/>
          <w:szCs w:val="24"/>
        </w:rPr>
        <w:t>Epistylis</w:t>
      </w:r>
      <w:proofErr w:type="spellEnd"/>
      <w:r w:rsidR="001F449A" w:rsidRPr="00B116D8">
        <w:rPr>
          <w:rFonts w:ascii="Times New Roman" w:hAnsi="Times New Roman" w:cs="Times New Roman"/>
          <w:sz w:val="24"/>
          <w:szCs w:val="24"/>
        </w:rPr>
        <w:t xml:space="preserve"> </w:t>
      </w:r>
      <w:proofErr w:type="spellStart"/>
      <w:r w:rsidR="001F449A" w:rsidRPr="00B116D8">
        <w:rPr>
          <w:rFonts w:ascii="Times New Roman" w:hAnsi="Times New Roman" w:cs="Times New Roman"/>
          <w:sz w:val="24"/>
          <w:szCs w:val="24"/>
        </w:rPr>
        <w:t>spp</w:t>
      </w:r>
      <w:proofErr w:type="spellEnd"/>
      <w:r w:rsidR="001F449A" w:rsidRPr="00B116D8">
        <w:rPr>
          <w:rFonts w:ascii="Times New Roman" w:hAnsi="Times New Roman" w:cs="Times New Roman"/>
          <w:sz w:val="24"/>
          <w:szCs w:val="24"/>
        </w:rPr>
        <w:t xml:space="preserve"> had a prevalence of 26.56% (140/527), </w:t>
      </w:r>
      <w:r w:rsidR="001F449A" w:rsidRPr="006A5C4C">
        <w:rPr>
          <w:rFonts w:ascii="Times New Roman" w:hAnsi="Times New Roman" w:cs="Times New Roman"/>
          <w:sz w:val="24"/>
          <w:szCs w:val="24"/>
        </w:rPr>
        <w:t>arithm</w:t>
      </w:r>
      <w:r w:rsidR="00CC7066" w:rsidRPr="006A5C4C">
        <w:rPr>
          <w:rFonts w:ascii="Times New Roman" w:hAnsi="Times New Roman" w:cs="Times New Roman"/>
          <w:sz w:val="24"/>
          <w:szCs w:val="24"/>
        </w:rPr>
        <w:t>et</w:t>
      </w:r>
      <w:r w:rsidR="001F449A" w:rsidRPr="006A5C4C">
        <w:rPr>
          <w:rFonts w:ascii="Times New Roman" w:hAnsi="Times New Roman" w:cs="Times New Roman"/>
          <w:sz w:val="24"/>
          <w:szCs w:val="24"/>
        </w:rPr>
        <w:t>ic</w:t>
      </w:r>
      <w:r w:rsidR="001F449A" w:rsidRPr="00B116D8">
        <w:rPr>
          <w:rFonts w:ascii="Times New Roman" w:hAnsi="Times New Roman" w:cs="Times New Roman"/>
          <w:sz w:val="24"/>
          <w:szCs w:val="24"/>
        </w:rPr>
        <w:t xml:space="preserve"> mean intensity 14(140/10) and abundance 1 (140/140). Copepods prevalence was</w:t>
      </w:r>
      <w:r w:rsidR="00AF7031" w:rsidRPr="00B116D8">
        <w:rPr>
          <w:rFonts w:ascii="Times New Roman" w:hAnsi="Times New Roman" w:cs="Times New Roman"/>
          <w:sz w:val="24"/>
          <w:szCs w:val="24"/>
        </w:rPr>
        <w:t xml:space="preserve"> 0.38% (2/527), arithm</w:t>
      </w:r>
      <w:r w:rsidR="00CC7066" w:rsidRPr="006A5C4C">
        <w:rPr>
          <w:rFonts w:ascii="Times New Roman" w:hAnsi="Times New Roman" w:cs="Times New Roman"/>
          <w:iCs/>
          <w:sz w:val="24"/>
          <w:szCs w:val="24"/>
        </w:rPr>
        <w:t>et</w:t>
      </w:r>
      <w:r w:rsidR="00AF7031" w:rsidRPr="00B116D8">
        <w:rPr>
          <w:rFonts w:ascii="Times New Roman" w:hAnsi="Times New Roman" w:cs="Times New Roman"/>
          <w:sz w:val="24"/>
          <w:szCs w:val="24"/>
        </w:rPr>
        <w:t xml:space="preserve">ic mean intensity 2 (2/1) and abundance 0.0143 (2/140). </w:t>
      </w:r>
      <w:proofErr w:type="spellStart"/>
      <w:r w:rsidR="00AF7031" w:rsidRPr="00AE1390">
        <w:rPr>
          <w:rFonts w:ascii="Times New Roman" w:hAnsi="Times New Roman" w:cs="Times New Roman"/>
          <w:i/>
          <w:iCs/>
          <w:sz w:val="24"/>
          <w:szCs w:val="24"/>
        </w:rPr>
        <w:t>Riboscyphidia</w:t>
      </w:r>
      <w:proofErr w:type="spellEnd"/>
      <w:r w:rsidR="00AF7031" w:rsidRPr="00B116D8">
        <w:rPr>
          <w:rFonts w:ascii="Times New Roman" w:hAnsi="Times New Roman" w:cs="Times New Roman"/>
          <w:sz w:val="24"/>
          <w:szCs w:val="24"/>
        </w:rPr>
        <w:t xml:space="preserve"> </w:t>
      </w:r>
      <w:proofErr w:type="spellStart"/>
      <w:r w:rsidR="00AF7031" w:rsidRPr="00B116D8">
        <w:rPr>
          <w:rFonts w:ascii="Times New Roman" w:hAnsi="Times New Roman" w:cs="Times New Roman"/>
          <w:sz w:val="24"/>
          <w:szCs w:val="24"/>
        </w:rPr>
        <w:t>spp</w:t>
      </w:r>
      <w:proofErr w:type="spellEnd"/>
      <w:r w:rsidR="00AF7031" w:rsidRPr="00B116D8">
        <w:rPr>
          <w:rFonts w:ascii="Times New Roman" w:hAnsi="Times New Roman" w:cs="Times New Roman"/>
          <w:sz w:val="24"/>
          <w:szCs w:val="24"/>
        </w:rPr>
        <w:t xml:space="preserve"> prevalence was 14.04 (74/527), with arithm</w:t>
      </w:r>
      <w:r w:rsidR="00CC7066" w:rsidRPr="006A5C4C">
        <w:rPr>
          <w:rFonts w:ascii="Times New Roman" w:hAnsi="Times New Roman" w:cs="Times New Roman"/>
          <w:iCs/>
          <w:sz w:val="24"/>
          <w:szCs w:val="24"/>
        </w:rPr>
        <w:t>et</w:t>
      </w:r>
      <w:r w:rsidR="00AF7031" w:rsidRPr="00B116D8">
        <w:rPr>
          <w:rFonts w:ascii="Times New Roman" w:hAnsi="Times New Roman" w:cs="Times New Roman"/>
          <w:sz w:val="24"/>
          <w:szCs w:val="24"/>
        </w:rPr>
        <w:t>ic mean intensity 12.33(74/6) and abundance 0.5729 (74/527</w:t>
      </w:r>
      <w:r w:rsidRPr="00B116D8">
        <w:rPr>
          <w:rFonts w:ascii="Times New Roman" w:hAnsi="Times New Roman" w:cs="Times New Roman"/>
          <w:sz w:val="24"/>
          <w:szCs w:val="24"/>
        </w:rPr>
        <w:t>). The</w:t>
      </w:r>
      <w:r w:rsidR="00AF7031" w:rsidRPr="00B116D8">
        <w:rPr>
          <w:rFonts w:ascii="Times New Roman" w:hAnsi="Times New Roman" w:cs="Times New Roman"/>
          <w:sz w:val="24"/>
          <w:szCs w:val="24"/>
        </w:rPr>
        <w:t xml:space="preserve"> prevalence of </w:t>
      </w:r>
      <w:r w:rsidR="00AF7031" w:rsidRPr="00AE1390">
        <w:rPr>
          <w:rFonts w:ascii="Times New Roman" w:hAnsi="Times New Roman" w:cs="Times New Roman"/>
          <w:i/>
          <w:iCs/>
          <w:sz w:val="24"/>
          <w:szCs w:val="24"/>
        </w:rPr>
        <w:t xml:space="preserve">Paramecium </w:t>
      </w:r>
      <w:proofErr w:type="spellStart"/>
      <w:r w:rsidR="00AF7031" w:rsidRPr="00B116D8">
        <w:rPr>
          <w:rFonts w:ascii="Times New Roman" w:hAnsi="Times New Roman" w:cs="Times New Roman"/>
          <w:sz w:val="24"/>
          <w:szCs w:val="24"/>
        </w:rPr>
        <w:t>spp</w:t>
      </w:r>
      <w:proofErr w:type="spellEnd"/>
      <w:r w:rsidR="00AF7031" w:rsidRPr="00B116D8">
        <w:rPr>
          <w:rFonts w:ascii="Times New Roman" w:hAnsi="Times New Roman" w:cs="Times New Roman"/>
          <w:sz w:val="24"/>
          <w:szCs w:val="24"/>
        </w:rPr>
        <w:t xml:space="preserve"> was 0.95% (5/527) with arithm</w:t>
      </w:r>
      <w:r w:rsidR="00CC7066" w:rsidRPr="006A5C4C">
        <w:rPr>
          <w:rFonts w:ascii="Times New Roman" w:hAnsi="Times New Roman" w:cs="Times New Roman"/>
          <w:iCs/>
          <w:sz w:val="24"/>
          <w:szCs w:val="24"/>
        </w:rPr>
        <w:t>et</w:t>
      </w:r>
      <w:r w:rsidR="00AF7031" w:rsidRPr="006A5C4C">
        <w:rPr>
          <w:rFonts w:ascii="Times New Roman" w:hAnsi="Times New Roman" w:cs="Times New Roman"/>
          <w:iCs/>
          <w:sz w:val="24"/>
          <w:szCs w:val="24"/>
        </w:rPr>
        <w:t>i</w:t>
      </w:r>
      <w:r w:rsidR="00AF7031" w:rsidRPr="00B116D8">
        <w:rPr>
          <w:rFonts w:ascii="Times New Roman" w:hAnsi="Times New Roman" w:cs="Times New Roman"/>
          <w:sz w:val="24"/>
          <w:szCs w:val="24"/>
        </w:rPr>
        <w:t>c mean intensity of 1.67 (5/3) and abundance of 0.036 (5/140</w:t>
      </w:r>
      <w:r w:rsidR="00D50237" w:rsidRPr="00B116D8">
        <w:rPr>
          <w:rFonts w:ascii="Times New Roman" w:hAnsi="Times New Roman" w:cs="Times New Roman"/>
          <w:sz w:val="24"/>
          <w:szCs w:val="24"/>
        </w:rPr>
        <w:t xml:space="preserve">). </w:t>
      </w:r>
      <w:proofErr w:type="spellStart"/>
      <w:r w:rsidR="00D50237" w:rsidRPr="00D50237">
        <w:rPr>
          <w:rFonts w:ascii="Times New Roman" w:hAnsi="Times New Roman" w:cs="Times New Roman"/>
          <w:i/>
          <w:iCs/>
          <w:sz w:val="24"/>
          <w:szCs w:val="24"/>
        </w:rPr>
        <w:t>Trichodina</w:t>
      </w:r>
      <w:proofErr w:type="spellEnd"/>
      <w:r w:rsidR="00AF7031" w:rsidRPr="00B116D8">
        <w:rPr>
          <w:rFonts w:ascii="Times New Roman" w:hAnsi="Times New Roman" w:cs="Times New Roman"/>
          <w:sz w:val="24"/>
          <w:szCs w:val="24"/>
        </w:rPr>
        <w:t xml:space="preserve"> </w:t>
      </w:r>
      <w:proofErr w:type="spellStart"/>
      <w:r w:rsidR="00AF7031" w:rsidRPr="00B116D8">
        <w:rPr>
          <w:rFonts w:ascii="Times New Roman" w:hAnsi="Times New Roman" w:cs="Times New Roman"/>
          <w:sz w:val="24"/>
          <w:szCs w:val="24"/>
        </w:rPr>
        <w:t>spp</w:t>
      </w:r>
      <w:proofErr w:type="spellEnd"/>
      <w:r w:rsidR="00AF7031" w:rsidRPr="00B116D8">
        <w:rPr>
          <w:rFonts w:ascii="Times New Roman" w:hAnsi="Times New Roman" w:cs="Times New Roman"/>
          <w:sz w:val="24"/>
          <w:szCs w:val="24"/>
        </w:rPr>
        <w:t xml:space="preserve"> had prevalence of 16.13% (85/527), </w:t>
      </w:r>
      <w:r w:rsidR="00AF7031" w:rsidRPr="006A5C4C">
        <w:rPr>
          <w:rFonts w:ascii="Times New Roman" w:hAnsi="Times New Roman" w:cs="Times New Roman"/>
          <w:sz w:val="24"/>
          <w:szCs w:val="24"/>
        </w:rPr>
        <w:t>arithm</w:t>
      </w:r>
      <w:r w:rsidR="00CC7066" w:rsidRPr="006A5C4C">
        <w:rPr>
          <w:rFonts w:ascii="Times New Roman" w:hAnsi="Times New Roman" w:cs="Times New Roman"/>
          <w:sz w:val="24"/>
          <w:szCs w:val="24"/>
        </w:rPr>
        <w:t>et</w:t>
      </w:r>
      <w:r w:rsidR="00AF7031" w:rsidRPr="006A5C4C">
        <w:rPr>
          <w:rFonts w:ascii="Times New Roman" w:hAnsi="Times New Roman" w:cs="Times New Roman"/>
          <w:sz w:val="24"/>
          <w:szCs w:val="24"/>
        </w:rPr>
        <w:t>ic</w:t>
      </w:r>
      <w:r w:rsidR="00AF7031" w:rsidRPr="00B116D8">
        <w:rPr>
          <w:rFonts w:ascii="Times New Roman" w:hAnsi="Times New Roman" w:cs="Times New Roman"/>
          <w:sz w:val="24"/>
          <w:szCs w:val="24"/>
        </w:rPr>
        <w:t xml:space="preserve"> mean intensity of 7.73 (85/11) and abundance 0.607 (85/140</w:t>
      </w:r>
      <w:r w:rsidR="00D50237" w:rsidRPr="00B116D8">
        <w:rPr>
          <w:rFonts w:ascii="Times New Roman" w:hAnsi="Times New Roman" w:cs="Times New Roman"/>
          <w:sz w:val="24"/>
          <w:szCs w:val="24"/>
        </w:rPr>
        <w:t xml:space="preserve">). </w:t>
      </w:r>
      <w:proofErr w:type="spellStart"/>
      <w:r w:rsidR="00D50237" w:rsidRPr="00573ED2">
        <w:rPr>
          <w:rFonts w:ascii="Times New Roman" w:hAnsi="Times New Roman" w:cs="Times New Roman"/>
          <w:i/>
          <w:iCs/>
          <w:sz w:val="24"/>
          <w:szCs w:val="24"/>
        </w:rPr>
        <w:t>Dactylogyrous</w:t>
      </w:r>
      <w:proofErr w:type="spellEnd"/>
      <w:r w:rsidR="005C6BAE" w:rsidRPr="00B116D8">
        <w:rPr>
          <w:rFonts w:ascii="Times New Roman" w:hAnsi="Times New Roman" w:cs="Times New Roman"/>
          <w:sz w:val="24"/>
          <w:szCs w:val="24"/>
        </w:rPr>
        <w:t xml:space="preserve"> </w:t>
      </w:r>
      <w:proofErr w:type="spellStart"/>
      <w:r w:rsidR="005C6BAE" w:rsidRPr="00B116D8">
        <w:rPr>
          <w:rFonts w:ascii="Times New Roman" w:hAnsi="Times New Roman" w:cs="Times New Roman"/>
          <w:sz w:val="24"/>
          <w:szCs w:val="24"/>
        </w:rPr>
        <w:t>spp</w:t>
      </w:r>
      <w:proofErr w:type="spellEnd"/>
      <w:r w:rsidR="005C6BAE" w:rsidRPr="00B116D8">
        <w:rPr>
          <w:rFonts w:ascii="Times New Roman" w:hAnsi="Times New Roman" w:cs="Times New Roman"/>
          <w:sz w:val="24"/>
          <w:szCs w:val="24"/>
        </w:rPr>
        <w:t xml:space="preserve"> prevalence was 3.23% (17/527), with arithm</w:t>
      </w:r>
      <w:r w:rsidR="00CC7066" w:rsidRPr="006A5C4C">
        <w:rPr>
          <w:rFonts w:ascii="Times New Roman" w:hAnsi="Times New Roman" w:cs="Times New Roman"/>
          <w:iCs/>
          <w:sz w:val="24"/>
          <w:szCs w:val="24"/>
        </w:rPr>
        <w:t>et</w:t>
      </w:r>
      <w:r w:rsidR="005C6BAE" w:rsidRPr="006A5C4C">
        <w:rPr>
          <w:rFonts w:ascii="Times New Roman" w:hAnsi="Times New Roman" w:cs="Times New Roman"/>
          <w:iCs/>
          <w:sz w:val="24"/>
          <w:szCs w:val="24"/>
        </w:rPr>
        <w:t>i</w:t>
      </w:r>
      <w:r w:rsidR="005C6BAE" w:rsidRPr="00B116D8">
        <w:rPr>
          <w:rFonts w:ascii="Times New Roman" w:hAnsi="Times New Roman" w:cs="Times New Roman"/>
          <w:sz w:val="24"/>
          <w:szCs w:val="24"/>
        </w:rPr>
        <w:t xml:space="preserve">c mean intensity 1.89 (17/9) and abundance 0.121 (17/140). </w:t>
      </w:r>
      <w:proofErr w:type="spellStart"/>
      <w:r w:rsidR="005C6BAE" w:rsidRPr="00573ED2">
        <w:rPr>
          <w:rFonts w:ascii="Times New Roman" w:hAnsi="Times New Roman" w:cs="Times New Roman"/>
          <w:i/>
          <w:iCs/>
          <w:sz w:val="24"/>
          <w:szCs w:val="24"/>
        </w:rPr>
        <w:t>Paracamallanus</w:t>
      </w:r>
      <w:proofErr w:type="spellEnd"/>
      <w:r w:rsidR="005C6BAE" w:rsidRPr="00B116D8">
        <w:rPr>
          <w:rFonts w:ascii="Times New Roman" w:hAnsi="Times New Roman" w:cs="Times New Roman"/>
          <w:sz w:val="24"/>
          <w:szCs w:val="24"/>
        </w:rPr>
        <w:t xml:space="preserve"> </w:t>
      </w:r>
      <w:proofErr w:type="spellStart"/>
      <w:r w:rsidR="005C6BAE" w:rsidRPr="00B116D8">
        <w:rPr>
          <w:rFonts w:ascii="Times New Roman" w:hAnsi="Times New Roman" w:cs="Times New Roman"/>
          <w:sz w:val="24"/>
          <w:szCs w:val="24"/>
        </w:rPr>
        <w:t>spp</w:t>
      </w:r>
      <w:proofErr w:type="spellEnd"/>
      <w:r w:rsidR="005C6BAE" w:rsidRPr="00B116D8">
        <w:rPr>
          <w:rFonts w:ascii="Times New Roman" w:hAnsi="Times New Roman" w:cs="Times New Roman"/>
          <w:sz w:val="24"/>
          <w:szCs w:val="24"/>
        </w:rPr>
        <w:t xml:space="preserve"> prevalence was 10.63% (56/527), arithm</w:t>
      </w:r>
      <w:r w:rsidR="00CC7066">
        <w:rPr>
          <w:rFonts w:ascii="Times New Roman" w:hAnsi="Times New Roman" w:cs="Times New Roman"/>
          <w:i/>
          <w:sz w:val="24"/>
          <w:szCs w:val="24"/>
        </w:rPr>
        <w:t>et</w:t>
      </w:r>
      <w:r w:rsidR="005C6BAE" w:rsidRPr="00B116D8">
        <w:rPr>
          <w:rFonts w:ascii="Times New Roman" w:hAnsi="Times New Roman" w:cs="Times New Roman"/>
          <w:sz w:val="24"/>
          <w:szCs w:val="24"/>
        </w:rPr>
        <w:t>ic mean intensity 28 (56/2) and abundance</w:t>
      </w:r>
      <w:r w:rsidR="0089333F" w:rsidRPr="00B116D8">
        <w:rPr>
          <w:rFonts w:ascii="Times New Roman" w:hAnsi="Times New Roman" w:cs="Times New Roman"/>
          <w:sz w:val="24"/>
          <w:szCs w:val="24"/>
        </w:rPr>
        <w:t xml:space="preserve"> 0.4 (56/140). </w:t>
      </w:r>
      <w:proofErr w:type="spellStart"/>
      <w:r w:rsidR="0089333F" w:rsidRPr="00573ED2">
        <w:rPr>
          <w:rFonts w:ascii="Times New Roman" w:hAnsi="Times New Roman" w:cs="Times New Roman"/>
          <w:i/>
          <w:iCs/>
          <w:sz w:val="24"/>
          <w:szCs w:val="24"/>
        </w:rPr>
        <w:t>Camallanus</w:t>
      </w:r>
      <w:proofErr w:type="spellEnd"/>
      <w:r w:rsidR="0089333F" w:rsidRPr="00B116D8">
        <w:rPr>
          <w:rFonts w:ascii="Times New Roman" w:hAnsi="Times New Roman" w:cs="Times New Roman"/>
          <w:sz w:val="24"/>
          <w:szCs w:val="24"/>
        </w:rPr>
        <w:t xml:space="preserve"> </w:t>
      </w:r>
      <w:proofErr w:type="spellStart"/>
      <w:r w:rsidR="0089333F" w:rsidRPr="00B116D8">
        <w:rPr>
          <w:rFonts w:ascii="Times New Roman" w:hAnsi="Times New Roman" w:cs="Times New Roman"/>
          <w:sz w:val="24"/>
          <w:szCs w:val="24"/>
        </w:rPr>
        <w:t>spp</w:t>
      </w:r>
      <w:proofErr w:type="spellEnd"/>
      <w:r w:rsidR="0089333F" w:rsidRPr="00B116D8">
        <w:rPr>
          <w:rFonts w:ascii="Times New Roman" w:hAnsi="Times New Roman" w:cs="Times New Roman"/>
          <w:sz w:val="24"/>
          <w:szCs w:val="24"/>
        </w:rPr>
        <w:t xml:space="preserve"> had a prevalent of 0.19% (1/527), arithm</w:t>
      </w:r>
      <w:r w:rsidR="00CC7066">
        <w:rPr>
          <w:rFonts w:ascii="Times New Roman" w:hAnsi="Times New Roman" w:cs="Times New Roman"/>
          <w:i/>
          <w:sz w:val="24"/>
          <w:szCs w:val="24"/>
        </w:rPr>
        <w:t>et</w:t>
      </w:r>
      <w:r w:rsidR="0089333F" w:rsidRPr="00B116D8">
        <w:rPr>
          <w:rFonts w:ascii="Times New Roman" w:hAnsi="Times New Roman" w:cs="Times New Roman"/>
          <w:sz w:val="24"/>
          <w:szCs w:val="24"/>
        </w:rPr>
        <w:t xml:space="preserve">ic mean intensity 1 (1/1) and abundance 0.00714 (1/140). </w:t>
      </w:r>
      <w:proofErr w:type="spellStart"/>
      <w:r w:rsidR="0089333F" w:rsidRPr="00573ED2">
        <w:rPr>
          <w:rFonts w:ascii="Times New Roman" w:hAnsi="Times New Roman" w:cs="Times New Roman"/>
          <w:i/>
          <w:iCs/>
          <w:sz w:val="24"/>
          <w:szCs w:val="24"/>
        </w:rPr>
        <w:t>Diplostomum</w:t>
      </w:r>
      <w:proofErr w:type="spellEnd"/>
      <w:r w:rsidR="0089333F" w:rsidRPr="00B116D8">
        <w:rPr>
          <w:rFonts w:ascii="Times New Roman" w:hAnsi="Times New Roman" w:cs="Times New Roman"/>
          <w:sz w:val="24"/>
          <w:szCs w:val="24"/>
        </w:rPr>
        <w:t xml:space="preserve"> </w:t>
      </w:r>
      <w:proofErr w:type="spellStart"/>
      <w:r w:rsidR="0089333F" w:rsidRPr="00B116D8">
        <w:rPr>
          <w:rFonts w:ascii="Times New Roman" w:hAnsi="Times New Roman" w:cs="Times New Roman"/>
          <w:sz w:val="24"/>
          <w:szCs w:val="24"/>
        </w:rPr>
        <w:t>spp</w:t>
      </w:r>
      <w:proofErr w:type="spellEnd"/>
      <w:r w:rsidR="0089333F" w:rsidRPr="00B116D8">
        <w:rPr>
          <w:rFonts w:ascii="Times New Roman" w:hAnsi="Times New Roman" w:cs="Times New Roman"/>
          <w:sz w:val="24"/>
          <w:szCs w:val="24"/>
        </w:rPr>
        <w:t xml:space="preserve"> prevalence was 6.45%</w:t>
      </w:r>
      <w:r w:rsidR="00A339B6">
        <w:rPr>
          <w:rFonts w:ascii="Times New Roman" w:hAnsi="Times New Roman" w:cs="Times New Roman"/>
          <w:sz w:val="24"/>
          <w:szCs w:val="24"/>
        </w:rPr>
        <w:t xml:space="preserve"> </w:t>
      </w:r>
      <w:r w:rsidR="0089333F" w:rsidRPr="00B116D8">
        <w:rPr>
          <w:rFonts w:ascii="Times New Roman" w:hAnsi="Times New Roman" w:cs="Times New Roman"/>
          <w:sz w:val="24"/>
          <w:szCs w:val="24"/>
        </w:rPr>
        <w:t>(34/140), arithm</w:t>
      </w:r>
      <w:r w:rsidR="00CC7066" w:rsidRPr="006A5C4C">
        <w:rPr>
          <w:rFonts w:ascii="Times New Roman" w:hAnsi="Times New Roman" w:cs="Times New Roman"/>
          <w:iCs/>
          <w:sz w:val="24"/>
          <w:szCs w:val="24"/>
        </w:rPr>
        <w:t>et</w:t>
      </w:r>
      <w:r w:rsidR="0089333F" w:rsidRPr="00B116D8">
        <w:rPr>
          <w:rFonts w:ascii="Times New Roman" w:hAnsi="Times New Roman" w:cs="Times New Roman"/>
          <w:sz w:val="24"/>
          <w:szCs w:val="24"/>
        </w:rPr>
        <w:t>ic mean intensity 3.78 (34/9) and abundance 0.243 (34/140</w:t>
      </w:r>
      <w:r w:rsidR="00A339B6" w:rsidRPr="00B116D8">
        <w:rPr>
          <w:rFonts w:ascii="Times New Roman" w:hAnsi="Times New Roman" w:cs="Times New Roman"/>
          <w:sz w:val="24"/>
          <w:szCs w:val="24"/>
        </w:rPr>
        <w:t xml:space="preserve">). </w:t>
      </w:r>
      <w:proofErr w:type="spellStart"/>
      <w:r w:rsidR="00A339B6" w:rsidRPr="00A339B6">
        <w:rPr>
          <w:rFonts w:ascii="Times New Roman" w:hAnsi="Times New Roman" w:cs="Times New Roman"/>
          <w:i/>
          <w:iCs/>
          <w:sz w:val="24"/>
          <w:szCs w:val="24"/>
        </w:rPr>
        <w:t>Contracaecum</w:t>
      </w:r>
      <w:proofErr w:type="spellEnd"/>
      <w:r w:rsidR="0089333F" w:rsidRPr="00A339B6">
        <w:rPr>
          <w:rFonts w:ascii="Times New Roman" w:hAnsi="Times New Roman" w:cs="Times New Roman"/>
          <w:i/>
          <w:iCs/>
          <w:sz w:val="24"/>
          <w:szCs w:val="24"/>
        </w:rPr>
        <w:t xml:space="preserve"> </w:t>
      </w:r>
      <w:proofErr w:type="spellStart"/>
      <w:r w:rsidR="0089333F" w:rsidRPr="00B116D8">
        <w:rPr>
          <w:rFonts w:ascii="Times New Roman" w:hAnsi="Times New Roman" w:cs="Times New Roman"/>
          <w:sz w:val="24"/>
          <w:szCs w:val="24"/>
        </w:rPr>
        <w:t>spp</w:t>
      </w:r>
      <w:proofErr w:type="spellEnd"/>
      <w:r w:rsidR="0089333F" w:rsidRPr="00B116D8">
        <w:rPr>
          <w:rFonts w:ascii="Times New Roman" w:hAnsi="Times New Roman" w:cs="Times New Roman"/>
          <w:sz w:val="24"/>
          <w:szCs w:val="24"/>
        </w:rPr>
        <w:t xml:space="preserve"> prevalence in liner pond as 0.38 (2/527</w:t>
      </w:r>
      <w:r w:rsidR="00A339B6" w:rsidRPr="00B116D8">
        <w:rPr>
          <w:rFonts w:ascii="Times New Roman" w:hAnsi="Times New Roman" w:cs="Times New Roman"/>
          <w:sz w:val="24"/>
          <w:szCs w:val="24"/>
        </w:rPr>
        <w:t>), arithm</w:t>
      </w:r>
      <w:r w:rsidR="00CC7066" w:rsidRPr="006A5C4C">
        <w:rPr>
          <w:rFonts w:ascii="Times New Roman" w:hAnsi="Times New Roman" w:cs="Times New Roman"/>
          <w:iCs/>
          <w:sz w:val="24"/>
          <w:szCs w:val="24"/>
        </w:rPr>
        <w:t>et</w:t>
      </w:r>
      <w:r w:rsidR="00A339B6" w:rsidRPr="006A5C4C">
        <w:rPr>
          <w:rFonts w:ascii="Times New Roman" w:hAnsi="Times New Roman" w:cs="Times New Roman"/>
          <w:iCs/>
          <w:sz w:val="24"/>
          <w:szCs w:val="24"/>
        </w:rPr>
        <w:t>i</w:t>
      </w:r>
      <w:r w:rsidR="00A339B6" w:rsidRPr="00B116D8">
        <w:rPr>
          <w:rFonts w:ascii="Times New Roman" w:hAnsi="Times New Roman" w:cs="Times New Roman"/>
          <w:sz w:val="24"/>
          <w:szCs w:val="24"/>
        </w:rPr>
        <w:t>c</w:t>
      </w:r>
      <w:r w:rsidR="0089333F" w:rsidRPr="00B116D8">
        <w:rPr>
          <w:rFonts w:ascii="Times New Roman" w:hAnsi="Times New Roman" w:cs="Times New Roman"/>
          <w:sz w:val="24"/>
          <w:szCs w:val="24"/>
        </w:rPr>
        <w:t xml:space="preserve"> mean intensity of </w:t>
      </w:r>
      <w:r w:rsidR="00B53F2A" w:rsidRPr="00B116D8">
        <w:rPr>
          <w:rFonts w:ascii="Times New Roman" w:hAnsi="Times New Roman" w:cs="Times New Roman"/>
          <w:sz w:val="24"/>
          <w:szCs w:val="24"/>
        </w:rPr>
        <w:t xml:space="preserve">1 (2/2) and abundance 0.0143 (2/140). </w:t>
      </w:r>
      <w:r w:rsidR="00B53F2A" w:rsidRPr="00CD585E">
        <w:rPr>
          <w:rFonts w:ascii="Times New Roman" w:hAnsi="Times New Roman" w:cs="Times New Roman"/>
          <w:i/>
          <w:iCs/>
          <w:sz w:val="24"/>
          <w:szCs w:val="24"/>
        </w:rPr>
        <w:t>Acanthocephalu</w:t>
      </w:r>
      <w:r w:rsidR="00B53F2A" w:rsidRPr="00B116D8">
        <w:rPr>
          <w:rFonts w:ascii="Times New Roman" w:hAnsi="Times New Roman" w:cs="Times New Roman"/>
          <w:sz w:val="24"/>
          <w:szCs w:val="24"/>
        </w:rPr>
        <w:t xml:space="preserve">s </w:t>
      </w:r>
      <w:proofErr w:type="spellStart"/>
      <w:r w:rsidR="00B53F2A" w:rsidRPr="00B116D8">
        <w:rPr>
          <w:rFonts w:ascii="Times New Roman" w:hAnsi="Times New Roman" w:cs="Times New Roman"/>
          <w:sz w:val="24"/>
          <w:szCs w:val="24"/>
        </w:rPr>
        <w:t>spp</w:t>
      </w:r>
      <w:proofErr w:type="spellEnd"/>
      <w:r w:rsidR="00B53F2A" w:rsidRPr="00B116D8">
        <w:rPr>
          <w:rFonts w:ascii="Times New Roman" w:hAnsi="Times New Roman" w:cs="Times New Roman"/>
          <w:sz w:val="24"/>
          <w:szCs w:val="24"/>
        </w:rPr>
        <w:t xml:space="preserve"> had a prevalence 10.25% (54/527), arithm</w:t>
      </w:r>
      <w:r w:rsidR="00CC7066">
        <w:rPr>
          <w:rFonts w:ascii="Times New Roman" w:hAnsi="Times New Roman" w:cs="Times New Roman"/>
          <w:i/>
          <w:sz w:val="24"/>
          <w:szCs w:val="24"/>
        </w:rPr>
        <w:t>et</w:t>
      </w:r>
      <w:r w:rsidR="00B53F2A" w:rsidRPr="00B116D8">
        <w:rPr>
          <w:rFonts w:ascii="Times New Roman" w:hAnsi="Times New Roman" w:cs="Times New Roman"/>
          <w:sz w:val="24"/>
          <w:szCs w:val="24"/>
        </w:rPr>
        <w:t xml:space="preserve">ic mean intensity of 3.857 (54/14) and abundance 0.386 </w:t>
      </w:r>
      <w:r w:rsidRPr="00B116D8">
        <w:rPr>
          <w:rFonts w:ascii="Times New Roman" w:hAnsi="Times New Roman" w:cs="Times New Roman"/>
          <w:sz w:val="24"/>
          <w:szCs w:val="24"/>
        </w:rPr>
        <w:t xml:space="preserve">(54/140). </w:t>
      </w:r>
      <w:proofErr w:type="spellStart"/>
      <w:r w:rsidRPr="00CD585E">
        <w:rPr>
          <w:rFonts w:ascii="Times New Roman" w:hAnsi="Times New Roman" w:cs="Times New Roman"/>
          <w:i/>
          <w:iCs/>
          <w:sz w:val="24"/>
          <w:szCs w:val="24"/>
        </w:rPr>
        <w:t>Euclinostomum</w:t>
      </w:r>
      <w:proofErr w:type="spellEnd"/>
      <w:r w:rsidRPr="00B116D8">
        <w:rPr>
          <w:rFonts w:ascii="Times New Roman" w:hAnsi="Times New Roman" w:cs="Times New Roman"/>
          <w:sz w:val="24"/>
          <w:szCs w:val="24"/>
        </w:rPr>
        <w:t xml:space="preserve"> </w:t>
      </w:r>
      <w:proofErr w:type="spellStart"/>
      <w:r w:rsidRPr="00B116D8">
        <w:rPr>
          <w:rFonts w:ascii="Times New Roman" w:hAnsi="Times New Roman" w:cs="Times New Roman"/>
          <w:sz w:val="24"/>
          <w:szCs w:val="24"/>
        </w:rPr>
        <w:t>spp</w:t>
      </w:r>
      <w:proofErr w:type="spellEnd"/>
      <w:r w:rsidRPr="00B116D8">
        <w:rPr>
          <w:rFonts w:ascii="Times New Roman" w:hAnsi="Times New Roman" w:cs="Times New Roman"/>
          <w:sz w:val="24"/>
          <w:szCs w:val="24"/>
        </w:rPr>
        <w:t xml:space="preserve"> prevalence was 10.82% (57/527), arithm</w:t>
      </w:r>
      <w:r w:rsidR="00CC7066" w:rsidRPr="006A5C4C">
        <w:rPr>
          <w:rFonts w:ascii="Times New Roman" w:hAnsi="Times New Roman" w:cs="Times New Roman"/>
          <w:iCs/>
          <w:sz w:val="24"/>
          <w:szCs w:val="24"/>
        </w:rPr>
        <w:t>et</w:t>
      </w:r>
      <w:r w:rsidRPr="006A5C4C">
        <w:rPr>
          <w:rFonts w:ascii="Times New Roman" w:hAnsi="Times New Roman" w:cs="Times New Roman"/>
          <w:iCs/>
          <w:sz w:val="24"/>
          <w:szCs w:val="24"/>
        </w:rPr>
        <w:t>i</w:t>
      </w:r>
      <w:r w:rsidRPr="00B116D8">
        <w:rPr>
          <w:rFonts w:ascii="Times New Roman" w:hAnsi="Times New Roman" w:cs="Times New Roman"/>
          <w:sz w:val="24"/>
          <w:szCs w:val="24"/>
        </w:rPr>
        <w:t>c mean intensity of 9.5 (57/6) and abundance of 0.407 (57/140).</w:t>
      </w:r>
      <w:r w:rsidR="0089333F" w:rsidRPr="00B116D8">
        <w:rPr>
          <w:rFonts w:ascii="Times New Roman" w:hAnsi="Times New Roman" w:cs="Times New Roman"/>
          <w:sz w:val="24"/>
          <w:szCs w:val="24"/>
        </w:rPr>
        <w:t xml:space="preserve"> </w:t>
      </w:r>
    </w:p>
    <w:p w14:paraId="67C16206" w14:textId="028C08D4" w:rsidR="00B157AD" w:rsidRDefault="00B157AD" w:rsidP="001C69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 (10) genera of parasites were found in earthen pond from 125 tilapias sampled. Three hundred and eleven (311) fish parasites were recovered during the study. </w:t>
      </w:r>
      <w:proofErr w:type="spellStart"/>
      <w:r w:rsidRPr="008A56AE">
        <w:rPr>
          <w:rFonts w:ascii="Times New Roman" w:hAnsi="Times New Roman" w:cs="Times New Roman"/>
          <w:i/>
          <w:iCs/>
          <w:sz w:val="24"/>
          <w:szCs w:val="24"/>
        </w:rPr>
        <w:t>Dactylogyrous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spp</w:t>
      </w:r>
      <w:proofErr w:type="spellEnd"/>
      <w:r>
        <w:rPr>
          <w:rFonts w:ascii="Times New Roman" w:hAnsi="Times New Roman" w:cs="Times New Roman"/>
          <w:sz w:val="24"/>
          <w:szCs w:val="24"/>
        </w:rPr>
        <w:t xml:space="preserve"> had a prevalence of 36.98% (115/311), with arithm</w:t>
      </w:r>
      <w:r w:rsidR="00CC7066" w:rsidRPr="006A5C4C">
        <w:rPr>
          <w:rFonts w:ascii="Times New Roman" w:hAnsi="Times New Roman" w:cs="Times New Roman"/>
          <w:iCs/>
          <w:sz w:val="24"/>
          <w:szCs w:val="24"/>
        </w:rPr>
        <w:t>et</w:t>
      </w:r>
      <w:r>
        <w:rPr>
          <w:rFonts w:ascii="Times New Roman" w:hAnsi="Times New Roman" w:cs="Times New Roman"/>
          <w:sz w:val="24"/>
          <w:szCs w:val="24"/>
        </w:rPr>
        <w:t xml:space="preserve">ic mean intensity of 3.97(115/29) and abundance 0.92(115/125). </w:t>
      </w:r>
      <w:proofErr w:type="spellStart"/>
      <w:r w:rsidRPr="008A56AE">
        <w:rPr>
          <w:rFonts w:ascii="Times New Roman" w:hAnsi="Times New Roman" w:cs="Times New Roman"/>
          <w:i/>
          <w:iCs/>
          <w:sz w:val="24"/>
          <w:szCs w:val="24"/>
        </w:rPr>
        <w:t>Paracamallanus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spp</w:t>
      </w:r>
      <w:proofErr w:type="spellEnd"/>
      <w:r>
        <w:rPr>
          <w:rFonts w:ascii="Times New Roman" w:hAnsi="Times New Roman" w:cs="Times New Roman"/>
          <w:sz w:val="24"/>
          <w:szCs w:val="24"/>
        </w:rPr>
        <w:t xml:space="preserve"> prevalence was 5.47</w:t>
      </w:r>
      <w:r w:rsidR="008A56AE">
        <w:rPr>
          <w:rFonts w:ascii="Times New Roman" w:hAnsi="Times New Roman" w:cs="Times New Roman"/>
          <w:sz w:val="24"/>
          <w:szCs w:val="24"/>
        </w:rPr>
        <w:t>% (</w:t>
      </w:r>
      <w:r>
        <w:rPr>
          <w:rFonts w:ascii="Times New Roman" w:hAnsi="Times New Roman" w:cs="Times New Roman"/>
          <w:sz w:val="24"/>
          <w:szCs w:val="24"/>
        </w:rPr>
        <w:t>17/311), arith</w:t>
      </w:r>
      <w:r w:rsidRPr="006A5C4C">
        <w:rPr>
          <w:rFonts w:ascii="Times New Roman" w:hAnsi="Times New Roman" w:cs="Times New Roman"/>
          <w:sz w:val="24"/>
          <w:szCs w:val="24"/>
        </w:rPr>
        <w:t>m</w:t>
      </w:r>
      <w:r w:rsidR="00CC7066" w:rsidRPr="006A5C4C">
        <w:rPr>
          <w:rFonts w:ascii="Times New Roman" w:hAnsi="Times New Roman" w:cs="Times New Roman"/>
          <w:sz w:val="24"/>
          <w:szCs w:val="24"/>
        </w:rPr>
        <w:t>et</w:t>
      </w:r>
      <w:r w:rsidRPr="006A5C4C">
        <w:rPr>
          <w:rFonts w:ascii="Times New Roman" w:hAnsi="Times New Roman" w:cs="Times New Roman"/>
          <w:sz w:val="24"/>
          <w:szCs w:val="24"/>
        </w:rPr>
        <w:t>i</w:t>
      </w:r>
      <w:r>
        <w:rPr>
          <w:rFonts w:ascii="Times New Roman" w:hAnsi="Times New Roman" w:cs="Times New Roman"/>
          <w:sz w:val="24"/>
          <w:szCs w:val="24"/>
        </w:rPr>
        <w:t xml:space="preserve">c mean </w:t>
      </w:r>
      <w:r>
        <w:rPr>
          <w:rFonts w:ascii="Times New Roman" w:hAnsi="Times New Roman" w:cs="Times New Roman"/>
          <w:sz w:val="24"/>
          <w:szCs w:val="24"/>
        </w:rPr>
        <w:lastRenderedPageBreak/>
        <w:t>intensity3.4(17/5) and abundance 0.136(17/125</w:t>
      </w:r>
      <w:r w:rsidR="008A56AE">
        <w:rPr>
          <w:rFonts w:ascii="Times New Roman" w:hAnsi="Times New Roman" w:cs="Times New Roman"/>
          <w:sz w:val="24"/>
          <w:szCs w:val="24"/>
        </w:rPr>
        <w:t xml:space="preserve">). </w:t>
      </w:r>
      <w:proofErr w:type="spellStart"/>
      <w:r w:rsidR="008A56AE" w:rsidRPr="008A56AE">
        <w:rPr>
          <w:rFonts w:ascii="Times New Roman" w:hAnsi="Times New Roman" w:cs="Times New Roman"/>
          <w:i/>
          <w:iCs/>
          <w:sz w:val="24"/>
          <w:szCs w:val="24"/>
        </w:rPr>
        <w:t>Trichodina</w:t>
      </w:r>
      <w:proofErr w:type="spellEnd"/>
      <w:r>
        <w:rPr>
          <w:rFonts w:ascii="Times New Roman" w:hAnsi="Times New Roman" w:cs="Times New Roman"/>
          <w:sz w:val="24"/>
          <w:szCs w:val="24"/>
        </w:rPr>
        <w:t xml:space="preserve"> </w:t>
      </w:r>
      <w:proofErr w:type="spellStart"/>
      <w:r w:rsidR="007B2848">
        <w:rPr>
          <w:rFonts w:ascii="Times New Roman" w:hAnsi="Times New Roman" w:cs="Times New Roman"/>
          <w:sz w:val="24"/>
          <w:szCs w:val="24"/>
        </w:rPr>
        <w:t>spp</w:t>
      </w:r>
      <w:proofErr w:type="spellEnd"/>
      <w:r w:rsidR="007B2848">
        <w:rPr>
          <w:rFonts w:ascii="Times New Roman" w:hAnsi="Times New Roman" w:cs="Times New Roman"/>
          <w:sz w:val="24"/>
          <w:szCs w:val="24"/>
        </w:rPr>
        <w:t xml:space="preserve"> prevalence was 3.54% (11/311), arithm</w:t>
      </w:r>
      <w:r w:rsidR="00CC7066">
        <w:rPr>
          <w:rFonts w:ascii="Times New Roman" w:hAnsi="Times New Roman" w:cs="Times New Roman"/>
          <w:i/>
          <w:sz w:val="24"/>
          <w:szCs w:val="24"/>
        </w:rPr>
        <w:t>et</w:t>
      </w:r>
      <w:r w:rsidR="007B2848">
        <w:rPr>
          <w:rFonts w:ascii="Times New Roman" w:hAnsi="Times New Roman" w:cs="Times New Roman"/>
          <w:sz w:val="24"/>
          <w:szCs w:val="24"/>
        </w:rPr>
        <w:t xml:space="preserve">ic mean intensity 2.2(11/5) and abundance 0.088(11/125). </w:t>
      </w:r>
      <w:proofErr w:type="spellStart"/>
      <w:r w:rsidR="007B2848" w:rsidRPr="008A56AE">
        <w:rPr>
          <w:rFonts w:ascii="Times New Roman" w:hAnsi="Times New Roman" w:cs="Times New Roman"/>
          <w:i/>
          <w:iCs/>
          <w:sz w:val="24"/>
          <w:szCs w:val="24"/>
        </w:rPr>
        <w:t>Riboscyphydia</w:t>
      </w:r>
      <w:proofErr w:type="spellEnd"/>
      <w:r w:rsidR="007B2848">
        <w:rPr>
          <w:rFonts w:ascii="Times New Roman" w:hAnsi="Times New Roman" w:cs="Times New Roman"/>
          <w:sz w:val="24"/>
          <w:szCs w:val="24"/>
        </w:rPr>
        <w:t xml:space="preserve"> </w:t>
      </w:r>
      <w:proofErr w:type="spellStart"/>
      <w:r w:rsidR="007B2848">
        <w:rPr>
          <w:rFonts w:ascii="Times New Roman" w:hAnsi="Times New Roman" w:cs="Times New Roman"/>
          <w:sz w:val="24"/>
          <w:szCs w:val="24"/>
        </w:rPr>
        <w:t>spp</w:t>
      </w:r>
      <w:proofErr w:type="spellEnd"/>
      <w:r w:rsidR="007B2848">
        <w:rPr>
          <w:rFonts w:ascii="Times New Roman" w:hAnsi="Times New Roman" w:cs="Times New Roman"/>
          <w:sz w:val="24"/>
          <w:szCs w:val="24"/>
        </w:rPr>
        <w:t xml:space="preserve"> prevalence was 34.73% (108/311), arithm</w:t>
      </w:r>
      <w:r w:rsidR="00CC7066" w:rsidRPr="006A5C4C">
        <w:rPr>
          <w:rFonts w:ascii="Times New Roman" w:hAnsi="Times New Roman" w:cs="Times New Roman"/>
          <w:iCs/>
          <w:sz w:val="24"/>
          <w:szCs w:val="24"/>
        </w:rPr>
        <w:t>et</w:t>
      </w:r>
      <w:r w:rsidR="007B2848">
        <w:rPr>
          <w:rFonts w:ascii="Times New Roman" w:hAnsi="Times New Roman" w:cs="Times New Roman"/>
          <w:sz w:val="24"/>
          <w:szCs w:val="24"/>
        </w:rPr>
        <w:t xml:space="preserve">ic mean intensity 27 (108/4) with abundance of 0.864 (108/125). </w:t>
      </w:r>
      <w:proofErr w:type="spellStart"/>
      <w:r w:rsidR="007B2848" w:rsidRPr="008A56AE">
        <w:rPr>
          <w:rFonts w:ascii="Times New Roman" w:hAnsi="Times New Roman" w:cs="Times New Roman"/>
          <w:i/>
          <w:iCs/>
          <w:sz w:val="24"/>
          <w:szCs w:val="24"/>
        </w:rPr>
        <w:t>Contracaecum</w:t>
      </w:r>
      <w:proofErr w:type="spellEnd"/>
      <w:r w:rsidR="007B2848">
        <w:rPr>
          <w:rFonts w:ascii="Times New Roman" w:hAnsi="Times New Roman" w:cs="Times New Roman"/>
          <w:sz w:val="24"/>
          <w:szCs w:val="24"/>
        </w:rPr>
        <w:t xml:space="preserve"> </w:t>
      </w:r>
      <w:proofErr w:type="spellStart"/>
      <w:r w:rsidR="007B2848">
        <w:rPr>
          <w:rFonts w:ascii="Times New Roman" w:hAnsi="Times New Roman" w:cs="Times New Roman"/>
          <w:sz w:val="24"/>
          <w:szCs w:val="24"/>
        </w:rPr>
        <w:t>spp</w:t>
      </w:r>
      <w:proofErr w:type="spellEnd"/>
      <w:r w:rsidR="007B2848">
        <w:rPr>
          <w:rFonts w:ascii="Times New Roman" w:hAnsi="Times New Roman" w:cs="Times New Roman"/>
          <w:sz w:val="24"/>
          <w:szCs w:val="24"/>
        </w:rPr>
        <w:t xml:space="preserve"> prevalence was 0.96% (3/311), arithm</w:t>
      </w:r>
      <w:r w:rsidR="00CC7066" w:rsidRPr="006A5C4C">
        <w:rPr>
          <w:rFonts w:ascii="Times New Roman" w:hAnsi="Times New Roman" w:cs="Times New Roman"/>
          <w:iCs/>
          <w:sz w:val="24"/>
          <w:szCs w:val="24"/>
        </w:rPr>
        <w:t>et</w:t>
      </w:r>
      <w:r w:rsidR="007B2848" w:rsidRPr="006A5C4C">
        <w:rPr>
          <w:rFonts w:ascii="Times New Roman" w:hAnsi="Times New Roman" w:cs="Times New Roman"/>
          <w:iCs/>
          <w:sz w:val="24"/>
          <w:szCs w:val="24"/>
        </w:rPr>
        <w:t>i</w:t>
      </w:r>
      <w:r w:rsidR="007B2848">
        <w:rPr>
          <w:rFonts w:ascii="Times New Roman" w:hAnsi="Times New Roman" w:cs="Times New Roman"/>
          <w:sz w:val="24"/>
          <w:szCs w:val="24"/>
        </w:rPr>
        <w:t xml:space="preserve">c mean intensity of 1.5 (3/2) and abundance 0.024 (3/125). </w:t>
      </w:r>
      <w:proofErr w:type="spellStart"/>
      <w:r w:rsidR="007B2848" w:rsidRPr="008A56AE">
        <w:rPr>
          <w:rFonts w:ascii="Times New Roman" w:hAnsi="Times New Roman" w:cs="Times New Roman"/>
          <w:i/>
          <w:iCs/>
          <w:sz w:val="24"/>
          <w:szCs w:val="24"/>
        </w:rPr>
        <w:t>Diplostomum</w:t>
      </w:r>
      <w:proofErr w:type="spellEnd"/>
      <w:r w:rsidR="007B2848">
        <w:rPr>
          <w:rFonts w:ascii="Times New Roman" w:hAnsi="Times New Roman" w:cs="Times New Roman"/>
          <w:sz w:val="24"/>
          <w:szCs w:val="24"/>
        </w:rPr>
        <w:t xml:space="preserve"> </w:t>
      </w:r>
      <w:proofErr w:type="spellStart"/>
      <w:r w:rsidR="007B2848">
        <w:rPr>
          <w:rFonts w:ascii="Times New Roman" w:hAnsi="Times New Roman" w:cs="Times New Roman"/>
          <w:sz w:val="24"/>
          <w:szCs w:val="24"/>
        </w:rPr>
        <w:t>spp</w:t>
      </w:r>
      <w:proofErr w:type="spellEnd"/>
      <w:r w:rsidR="007B2848">
        <w:rPr>
          <w:rFonts w:ascii="Times New Roman" w:hAnsi="Times New Roman" w:cs="Times New Roman"/>
          <w:sz w:val="24"/>
          <w:szCs w:val="24"/>
        </w:rPr>
        <w:t xml:space="preserve"> prevalence was 7.07% (22/311), with arithm</w:t>
      </w:r>
      <w:r w:rsidR="00CC7066">
        <w:rPr>
          <w:rFonts w:ascii="Times New Roman" w:hAnsi="Times New Roman" w:cs="Times New Roman"/>
          <w:i/>
          <w:sz w:val="24"/>
          <w:szCs w:val="24"/>
        </w:rPr>
        <w:t>et</w:t>
      </w:r>
      <w:r w:rsidR="007B2848">
        <w:rPr>
          <w:rFonts w:ascii="Times New Roman" w:hAnsi="Times New Roman" w:cs="Times New Roman"/>
          <w:sz w:val="24"/>
          <w:szCs w:val="24"/>
        </w:rPr>
        <w:t>ic mean intensity of 2.44(22/9) and abundance 0.176 (22/125</w:t>
      </w:r>
      <w:r w:rsidR="008A56AE">
        <w:rPr>
          <w:rFonts w:ascii="Times New Roman" w:hAnsi="Times New Roman" w:cs="Times New Roman"/>
          <w:sz w:val="24"/>
          <w:szCs w:val="24"/>
        </w:rPr>
        <w:t xml:space="preserve">). </w:t>
      </w:r>
      <w:proofErr w:type="spellStart"/>
      <w:r w:rsidR="008A56AE" w:rsidRPr="008A56AE">
        <w:rPr>
          <w:rFonts w:ascii="Times New Roman" w:hAnsi="Times New Roman" w:cs="Times New Roman"/>
          <w:i/>
          <w:iCs/>
          <w:sz w:val="24"/>
          <w:szCs w:val="24"/>
        </w:rPr>
        <w:t>Epistylis</w:t>
      </w:r>
      <w:proofErr w:type="spellEnd"/>
      <w:r w:rsidR="007B2848">
        <w:rPr>
          <w:rFonts w:ascii="Times New Roman" w:hAnsi="Times New Roman" w:cs="Times New Roman"/>
          <w:sz w:val="24"/>
          <w:szCs w:val="24"/>
        </w:rPr>
        <w:t xml:space="preserve"> </w:t>
      </w:r>
      <w:proofErr w:type="spellStart"/>
      <w:r w:rsidR="007B2848">
        <w:rPr>
          <w:rFonts w:ascii="Times New Roman" w:hAnsi="Times New Roman" w:cs="Times New Roman"/>
          <w:sz w:val="24"/>
          <w:szCs w:val="24"/>
        </w:rPr>
        <w:t>spp</w:t>
      </w:r>
      <w:proofErr w:type="spellEnd"/>
      <w:r w:rsidR="007B2848">
        <w:rPr>
          <w:rFonts w:ascii="Times New Roman" w:hAnsi="Times New Roman" w:cs="Times New Roman"/>
          <w:sz w:val="24"/>
          <w:szCs w:val="24"/>
        </w:rPr>
        <w:t xml:space="preserve"> prevalence was 0.32%</w:t>
      </w:r>
      <w:r w:rsidR="008A56AE">
        <w:rPr>
          <w:rFonts w:ascii="Times New Roman" w:hAnsi="Times New Roman" w:cs="Times New Roman"/>
          <w:sz w:val="24"/>
          <w:szCs w:val="24"/>
        </w:rPr>
        <w:t xml:space="preserve"> </w:t>
      </w:r>
      <w:r w:rsidR="007B2848">
        <w:rPr>
          <w:rFonts w:ascii="Times New Roman" w:hAnsi="Times New Roman" w:cs="Times New Roman"/>
          <w:sz w:val="24"/>
          <w:szCs w:val="24"/>
        </w:rPr>
        <w:t>(1/311), with arithm</w:t>
      </w:r>
      <w:r w:rsidR="00CC7066" w:rsidRPr="006A5C4C">
        <w:rPr>
          <w:rFonts w:ascii="Times New Roman" w:hAnsi="Times New Roman" w:cs="Times New Roman"/>
          <w:iCs/>
          <w:sz w:val="24"/>
          <w:szCs w:val="24"/>
        </w:rPr>
        <w:t>et</w:t>
      </w:r>
      <w:r w:rsidR="007B2848">
        <w:rPr>
          <w:rFonts w:ascii="Times New Roman" w:hAnsi="Times New Roman" w:cs="Times New Roman"/>
          <w:sz w:val="24"/>
          <w:szCs w:val="24"/>
        </w:rPr>
        <w:t xml:space="preserve">ic mean intensity of 1(1/1) </w:t>
      </w:r>
      <w:r w:rsidR="000179F5">
        <w:rPr>
          <w:rFonts w:ascii="Times New Roman" w:hAnsi="Times New Roman" w:cs="Times New Roman"/>
          <w:sz w:val="24"/>
          <w:szCs w:val="24"/>
        </w:rPr>
        <w:t xml:space="preserve">and abundance 0.008 (1/125). </w:t>
      </w:r>
      <w:proofErr w:type="spellStart"/>
      <w:r w:rsidR="000179F5" w:rsidRPr="008A56AE">
        <w:rPr>
          <w:rFonts w:ascii="Times New Roman" w:hAnsi="Times New Roman" w:cs="Times New Roman"/>
          <w:i/>
          <w:iCs/>
          <w:sz w:val="24"/>
          <w:szCs w:val="24"/>
        </w:rPr>
        <w:t>Camallanus</w:t>
      </w:r>
      <w:proofErr w:type="spellEnd"/>
      <w:r w:rsidR="000179F5">
        <w:rPr>
          <w:rFonts w:ascii="Times New Roman" w:hAnsi="Times New Roman" w:cs="Times New Roman"/>
          <w:sz w:val="24"/>
          <w:szCs w:val="24"/>
        </w:rPr>
        <w:t xml:space="preserve"> </w:t>
      </w:r>
      <w:proofErr w:type="spellStart"/>
      <w:r w:rsidR="000179F5">
        <w:rPr>
          <w:rFonts w:ascii="Times New Roman" w:hAnsi="Times New Roman" w:cs="Times New Roman"/>
          <w:sz w:val="24"/>
          <w:szCs w:val="24"/>
        </w:rPr>
        <w:t>spp</w:t>
      </w:r>
      <w:proofErr w:type="spellEnd"/>
      <w:r w:rsidR="000179F5">
        <w:rPr>
          <w:rFonts w:ascii="Times New Roman" w:hAnsi="Times New Roman" w:cs="Times New Roman"/>
          <w:sz w:val="24"/>
          <w:szCs w:val="24"/>
        </w:rPr>
        <w:t xml:space="preserve"> prevalence was 1.29% (4/311), with arithm</w:t>
      </w:r>
      <w:r w:rsidR="00CC7066" w:rsidRPr="006A5C4C">
        <w:rPr>
          <w:rFonts w:ascii="Times New Roman" w:hAnsi="Times New Roman" w:cs="Times New Roman"/>
          <w:iCs/>
          <w:sz w:val="24"/>
          <w:szCs w:val="24"/>
        </w:rPr>
        <w:t>et</w:t>
      </w:r>
      <w:r w:rsidR="000179F5">
        <w:rPr>
          <w:rFonts w:ascii="Times New Roman" w:hAnsi="Times New Roman" w:cs="Times New Roman"/>
          <w:sz w:val="24"/>
          <w:szCs w:val="24"/>
        </w:rPr>
        <w:t>ic mean intensity of 4 (4/1) and abundance 0.032 (4/125</w:t>
      </w:r>
      <w:r w:rsidR="008A56AE">
        <w:rPr>
          <w:rFonts w:ascii="Times New Roman" w:hAnsi="Times New Roman" w:cs="Times New Roman"/>
          <w:sz w:val="24"/>
          <w:szCs w:val="24"/>
        </w:rPr>
        <w:t xml:space="preserve">). </w:t>
      </w:r>
      <w:r w:rsidR="008A56AE" w:rsidRPr="008A56AE">
        <w:rPr>
          <w:rFonts w:ascii="Times New Roman" w:hAnsi="Times New Roman" w:cs="Times New Roman"/>
          <w:i/>
          <w:iCs/>
          <w:sz w:val="24"/>
          <w:szCs w:val="24"/>
        </w:rPr>
        <w:t>Acanthocephalus</w:t>
      </w:r>
      <w:r w:rsidR="000179F5">
        <w:rPr>
          <w:rFonts w:ascii="Times New Roman" w:hAnsi="Times New Roman" w:cs="Times New Roman"/>
          <w:sz w:val="24"/>
          <w:szCs w:val="24"/>
        </w:rPr>
        <w:t xml:space="preserve"> </w:t>
      </w:r>
      <w:proofErr w:type="spellStart"/>
      <w:r w:rsidR="000179F5">
        <w:rPr>
          <w:rFonts w:ascii="Times New Roman" w:hAnsi="Times New Roman" w:cs="Times New Roman"/>
          <w:sz w:val="24"/>
          <w:szCs w:val="24"/>
        </w:rPr>
        <w:t>spp</w:t>
      </w:r>
      <w:proofErr w:type="spellEnd"/>
      <w:r w:rsidR="000179F5">
        <w:rPr>
          <w:rFonts w:ascii="Times New Roman" w:hAnsi="Times New Roman" w:cs="Times New Roman"/>
          <w:sz w:val="24"/>
          <w:szCs w:val="24"/>
        </w:rPr>
        <w:t xml:space="preserve"> prevalence was 9.32</w:t>
      </w:r>
      <w:r w:rsidR="008A56AE">
        <w:rPr>
          <w:rFonts w:ascii="Times New Roman" w:hAnsi="Times New Roman" w:cs="Times New Roman"/>
          <w:sz w:val="24"/>
          <w:szCs w:val="24"/>
        </w:rPr>
        <w:t>% (</w:t>
      </w:r>
      <w:r w:rsidR="000179F5">
        <w:rPr>
          <w:rFonts w:ascii="Times New Roman" w:hAnsi="Times New Roman" w:cs="Times New Roman"/>
          <w:sz w:val="24"/>
          <w:szCs w:val="24"/>
        </w:rPr>
        <w:t>29/311), arithm</w:t>
      </w:r>
      <w:r w:rsidR="00CC7066" w:rsidRPr="006A5C4C">
        <w:rPr>
          <w:rFonts w:ascii="Times New Roman" w:hAnsi="Times New Roman" w:cs="Times New Roman"/>
          <w:iCs/>
          <w:sz w:val="24"/>
          <w:szCs w:val="24"/>
        </w:rPr>
        <w:t>et</w:t>
      </w:r>
      <w:r w:rsidR="000179F5" w:rsidRPr="006A5C4C">
        <w:rPr>
          <w:rFonts w:ascii="Times New Roman" w:hAnsi="Times New Roman" w:cs="Times New Roman"/>
          <w:iCs/>
          <w:sz w:val="24"/>
          <w:szCs w:val="24"/>
        </w:rPr>
        <w:t>i</w:t>
      </w:r>
      <w:r w:rsidR="000179F5">
        <w:rPr>
          <w:rFonts w:ascii="Times New Roman" w:hAnsi="Times New Roman" w:cs="Times New Roman"/>
          <w:sz w:val="24"/>
          <w:szCs w:val="24"/>
        </w:rPr>
        <w:t xml:space="preserve">c mean intensity 3.625 (29/8) with abundance </w:t>
      </w:r>
      <w:proofErr w:type="spellStart"/>
      <w:r w:rsidR="000179F5" w:rsidRPr="008A56AE">
        <w:rPr>
          <w:rFonts w:ascii="Times New Roman" w:hAnsi="Times New Roman" w:cs="Times New Roman"/>
          <w:i/>
          <w:iCs/>
          <w:sz w:val="24"/>
          <w:szCs w:val="24"/>
        </w:rPr>
        <w:t>Gyrod</w:t>
      </w:r>
      <w:r w:rsidR="008A56AE" w:rsidRPr="008A56AE">
        <w:rPr>
          <w:rFonts w:ascii="Times New Roman" w:hAnsi="Times New Roman" w:cs="Times New Roman"/>
          <w:i/>
          <w:iCs/>
          <w:sz w:val="24"/>
          <w:szCs w:val="24"/>
        </w:rPr>
        <w:t>uctylus</w:t>
      </w:r>
      <w:proofErr w:type="spellEnd"/>
      <w:r w:rsidR="008A56AE">
        <w:rPr>
          <w:rFonts w:ascii="Times New Roman" w:hAnsi="Times New Roman" w:cs="Times New Roman"/>
          <w:sz w:val="24"/>
          <w:szCs w:val="24"/>
        </w:rPr>
        <w:t xml:space="preserve"> </w:t>
      </w:r>
      <w:proofErr w:type="spellStart"/>
      <w:r w:rsidR="008A56AE">
        <w:rPr>
          <w:rFonts w:ascii="Times New Roman" w:hAnsi="Times New Roman" w:cs="Times New Roman"/>
          <w:sz w:val="24"/>
          <w:szCs w:val="24"/>
        </w:rPr>
        <w:t>spp</w:t>
      </w:r>
      <w:proofErr w:type="spellEnd"/>
      <w:r w:rsidR="008A56AE">
        <w:rPr>
          <w:rFonts w:ascii="Times New Roman" w:hAnsi="Times New Roman" w:cs="Times New Roman"/>
          <w:sz w:val="24"/>
          <w:szCs w:val="24"/>
        </w:rPr>
        <w:t xml:space="preserve"> had a prevalence of 0.32% (1/125), with arithm</w:t>
      </w:r>
      <w:r w:rsidR="00CC7066" w:rsidRPr="006A5C4C">
        <w:rPr>
          <w:rFonts w:ascii="Times New Roman" w:hAnsi="Times New Roman" w:cs="Times New Roman"/>
          <w:iCs/>
          <w:sz w:val="24"/>
          <w:szCs w:val="24"/>
        </w:rPr>
        <w:t>et</w:t>
      </w:r>
      <w:r w:rsidR="008A56AE">
        <w:rPr>
          <w:rFonts w:ascii="Times New Roman" w:hAnsi="Times New Roman" w:cs="Times New Roman"/>
          <w:sz w:val="24"/>
          <w:szCs w:val="24"/>
        </w:rPr>
        <w:t>ic mean intensity of 1(1/1) and abundance of 0.008(1/125).</w:t>
      </w:r>
    </w:p>
    <w:p w14:paraId="0E94D955" w14:textId="50EA099C" w:rsidR="001140FB" w:rsidRDefault="001140FB" w:rsidP="00D074C8">
      <w:pPr>
        <w:pStyle w:val="Caption"/>
        <w:spacing w:line="360" w:lineRule="auto"/>
        <w:rPr>
          <w:rFonts w:ascii="Times New Roman" w:hAnsi="Times New Roman" w:cs="Times New Roman"/>
          <w:i w:val="0"/>
          <w:iCs w:val="0"/>
          <w:sz w:val="24"/>
          <w:szCs w:val="24"/>
        </w:rPr>
      </w:pPr>
      <w:bookmarkStart w:id="281" w:name="_Toc146616459"/>
      <w:bookmarkStart w:id="282" w:name="_Toc146699107"/>
      <w:r w:rsidRPr="001140FB">
        <w:rPr>
          <w:rFonts w:ascii="Times New Roman" w:hAnsi="Times New Roman" w:cs="Times New Roman"/>
          <w:i w:val="0"/>
          <w:iCs w:val="0"/>
          <w:sz w:val="24"/>
          <w:szCs w:val="24"/>
        </w:rPr>
        <w:t xml:space="preserve">Figure </w:t>
      </w:r>
      <w:r w:rsidRPr="001140FB">
        <w:rPr>
          <w:rFonts w:ascii="Times New Roman" w:hAnsi="Times New Roman" w:cs="Times New Roman"/>
          <w:i w:val="0"/>
          <w:iCs w:val="0"/>
          <w:sz w:val="24"/>
          <w:szCs w:val="24"/>
        </w:rPr>
        <w:fldChar w:fldCharType="begin"/>
      </w:r>
      <w:r w:rsidRPr="001140FB">
        <w:rPr>
          <w:rFonts w:ascii="Times New Roman" w:hAnsi="Times New Roman" w:cs="Times New Roman"/>
          <w:i w:val="0"/>
          <w:iCs w:val="0"/>
          <w:sz w:val="24"/>
          <w:szCs w:val="24"/>
        </w:rPr>
        <w:instrText xml:space="preserve"> SEQ Figure \* ARABIC </w:instrText>
      </w:r>
      <w:r w:rsidRPr="001140FB">
        <w:rPr>
          <w:rFonts w:ascii="Times New Roman" w:hAnsi="Times New Roman" w:cs="Times New Roman"/>
          <w:i w:val="0"/>
          <w:iCs w:val="0"/>
          <w:sz w:val="24"/>
          <w:szCs w:val="24"/>
        </w:rPr>
        <w:fldChar w:fldCharType="separate"/>
      </w:r>
      <w:r w:rsidR="005911D2">
        <w:rPr>
          <w:rFonts w:ascii="Times New Roman" w:hAnsi="Times New Roman" w:cs="Times New Roman"/>
          <w:i w:val="0"/>
          <w:iCs w:val="0"/>
          <w:noProof/>
          <w:sz w:val="24"/>
          <w:szCs w:val="24"/>
        </w:rPr>
        <w:t>7</w:t>
      </w:r>
      <w:r w:rsidRPr="001140FB">
        <w:rPr>
          <w:rFonts w:ascii="Times New Roman" w:hAnsi="Times New Roman" w:cs="Times New Roman"/>
          <w:i w:val="0"/>
          <w:iCs w:val="0"/>
          <w:sz w:val="24"/>
          <w:szCs w:val="24"/>
        </w:rPr>
        <w:fldChar w:fldCharType="end"/>
      </w:r>
      <w:r w:rsidRPr="001140FB">
        <w:rPr>
          <w:rFonts w:ascii="Times New Roman" w:hAnsi="Times New Roman" w:cs="Times New Roman"/>
          <w:i w:val="0"/>
          <w:iCs w:val="0"/>
          <w:sz w:val="24"/>
          <w:szCs w:val="24"/>
        </w:rPr>
        <w:t xml:space="preserve"> Prevalence of parasites across holding </w:t>
      </w:r>
      <w:commentRangeStart w:id="283"/>
      <w:r w:rsidRPr="001140FB">
        <w:rPr>
          <w:rFonts w:ascii="Times New Roman" w:hAnsi="Times New Roman" w:cs="Times New Roman"/>
          <w:i w:val="0"/>
          <w:iCs w:val="0"/>
          <w:sz w:val="24"/>
          <w:szCs w:val="24"/>
        </w:rPr>
        <w:t>systems</w:t>
      </w:r>
      <w:commentRangeEnd w:id="283"/>
      <w:r w:rsidR="00DC7250">
        <w:rPr>
          <w:rStyle w:val="CommentReference"/>
          <w:i w:val="0"/>
          <w:iCs w:val="0"/>
          <w:color w:val="auto"/>
        </w:rPr>
        <w:commentReference w:id="283"/>
      </w:r>
      <w:bookmarkEnd w:id="281"/>
      <w:bookmarkEnd w:id="282"/>
      <w:r w:rsidRPr="001140FB">
        <w:rPr>
          <w:rFonts w:ascii="Times New Roman" w:hAnsi="Times New Roman" w:cs="Times New Roman"/>
          <w:i w:val="0"/>
          <w:iCs w:val="0"/>
          <w:sz w:val="24"/>
          <w:szCs w:val="24"/>
        </w:rPr>
        <w:t xml:space="preserve"> </w:t>
      </w:r>
    </w:p>
    <w:p w14:paraId="594BA11B" w14:textId="3469D621" w:rsidR="001140FB" w:rsidRPr="001140FB" w:rsidRDefault="001140FB" w:rsidP="0057353F">
      <w:pPr>
        <w:spacing w:line="360" w:lineRule="auto"/>
        <w:jc w:val="center"/>
      </w:pPr>
      <w:r>
        <w:rPr>
          <w:noProof/>
        </w:rPr>
        <w:drawing>
          <wp:inline distT="0" distB="0" distL="0" distR="0" wp14:anchorId="5B486CFB" wp14:editId="2AD751DB">
            <wp:extent cx="3608962" cy="5334000"/>
            <wp:effectExtent l="0" t="5397" r="5397" b="5398"/>
            <wp:docPr id="122363397" name="Picture 122363397"/>
            <wp:cNvGraphicFramePr/>
            <a:graphic xmlns:a="http://schemas.openxmlformats.org/drawingml/2006/main">
              <a:graphicData uri="http://schemas.openxmlformats.org/drawingml/2006/picture">
                <pic:pic xmlns:pic="http://schemas.openxmlformats.org/drawingml/2006/picture">
                  <pic:nvPicPr>
                    <pic:cNvPr id="25" name="Picture"/>
                    <pic:cNvPicPr/>
                  </pic:nvPicPr>
                  <pic:blipFill>
                    <a:blip r:embed="rId22"/>
                    <a:stretch>
                      <a:fillRect/>
                    </a:stretch>
                  </pic:blipFill>
                  <pic:spPr bwMode="auto">
                    <a:xfrm rot="16200000">
                      <a:off x="0" y="0"/>
                      <a:ext cx="3616887" cy="5345712"/>
                    </a:xfrm>
                    <a:prstGeom prst="rect">
                      <a:avLst/>
                    </a:prstGeom>
                    <a:noFill/>
                    <a:ln w="9525">
                      <a:noFill/>
                      <a:headEnd/>
                      <a:tailEnd/>
                    </a:ln>
                  </pic:spPr>
                </pic:pic>
              </a:graphicData>
            </a:graphic>
          </wp:inline>
        </w:drawing>
      </w:r>
    </w:p>
    <w:p w14:paraId="6E71660A" w14:textId="70501828" w:rsidR="00CD585E" w:rsidRPr="00B075CF" w:rsidRDefault="00CD585E" w:rsidP="00D074C8">
      <w:pPr>
        <w:pStyle w:val="Heading2"/>
        <w:spacing w:line="360" w:lineRule="auto"/>
        <w:rPr>
          <w:rStyle w:val="Heading1Char"/>
          <w:rFonts w:ascii="Times New Roman" w:hAnsi="Times New Roman" w:cs="Times New Roman"/>
          <w:b/>
          <w:bCs/>
          <w:sz w:val="24"/>
          <w:szCs w:val="24"/>
        </w:rPr>
      </w:pPr>
      <w:bookmarkStart w:id="284" w:name="_Toc146698987"/>
      <w:r w:rsidRPr="00B075CF">
        <w:rPr>
          <w:rFonts w:ascii="Times New Roman" w:hAnsi="Times New Roman" w:cs="Times New Roman"/>
          <w:b/>
          <w:bCs/>
          <w:sz w:val="24"/>
          <w:szCs w:val="24"/>
        </w:rPr>
        <w:t xml:space="preserve">5. 3 </w:t>
      </w:r>
      <w:r w:rsidRPr="00B075CF">
        <w:rPr>
          <w:rStyle w:val="Heading1Char"/>
          <w:rFonts w:ascii="Times New Roman" w:hAnsi="Times New Roman" w:cs="Times New Roman"/>
          <w:b/>
          <w:bCs/>
          <w:sz w:val="24"/>
          <w:szCs w:val="24"/>
        </w:rPr>
        <w:t>Wild fish parasites in Taita Tav</w:t>
      </w:r>
      <w:r w:rsidR="00CC7066" w:rsidRPr="006A5C4C">
        <w:rPr>
          <w:rStyle w:val="Heading1Char"/>
          <w:rFonts w:ascii="Times New Roman" w:hAnsi="Times New Roman" w:cs="Times New Roman"/>
          <w:b/>
          <w:bCs/>
          <w:iCs/>
          <w:sz w:val="24"/>
          <w:szCs w:val="24"/>
        </w:rPr>
        <w:t>et</w:t>
      </w:r>
      <w:r w:rsidRPr="00B075CF">
        <w:rPr>
          <w:rStyle w:val="Heading1Char"/>
          <w:rFonts w:ascii="Times New Roman" w:hAnsi="Times New Roman" w:cs="Times New Roman"/>
          <w:b/>
          <w:bCs/>
          <w:sz w:val="24"/>
          <w:szCs w:val="24"/>
        </w:rPr>
        <w:t xml:space="preserve">a, Lake </w:t>
      </w:r>
      <w:proofErr w:type="spellStart"/>
      <w:r w:rsidRPr="00B075CF">
        <w:rPr>
          <w:rStyle w:val="Heading1Char"/>
          <w:rFonts w:ascii="Times New Roman" w:hAnsi="Times New Roman" w:cs="Times New Roman"/>
          <w:b/>
          <w:bCs/>
          <w:sz w:val="24"/>
          <w:szCs w:val="24"/>
        </w:rPr>
        <w:t>Jipe</w:t>
      </w:r>
      <w:bookmarkEnd w:id="284"/>
      <w:proofErr w:type="spellEnd"/>
    </w:p>
    <w:p w14:paraId="5B61DA92" w14:textId="117DA63E" w:rsidR="00400DEF" w:rsidRPr="00F073AD" w:rsidRDefault="00400DEF" w:rsidP="001C6940">
      <w:pPr>
        <w:spacing w:line="360" w:lineRule="auto"/>
        <w:jc w:val="both"/>
        <w:rPr>
          <w:rFonts w:ascii="Times New Roman" w:hAnsi="Times New Roman" w:cs="Times New Roman"/>
          <w:sz w:val="24"/>
          <w:szCs w:val="24"/>
        </w:rPr>
      </w:pPr>
      <w:r w:rsidRPr="00F073AD">
        <w:rPr>
          <w:rFonts w:ascii="Times New Roman" w:hAnsi="Times New Roman" w:cs="Times New Roman"/>
          <w:sz w:val="24"/>
          <w:szCs w:val="24"/>
        </w:rPr>
        <w:t xml:space="preserve">Thirty-five (35) Tilapia species were </w:t>
      </w:r>
      <w:ins w:id="285" w:author="Administrator" w:date="2023-09-04T14:14:00Z">
        <w:r w:rsidR="00DC7250" w:rsidRPr="00DC7250">
          <w:rPr>
            <w:rFonts w:ascii="Times New Roman" w:hAnsi="Times New Roman" w:cs="Times New Roman"/>
            <w:sz w:val="24"/>
            <w:szCs w:val="24"/>
            <w:highlight w:val="yellow"/>
            <w:rPrChange w:id="286" w:author="Administrator" w:date="2023-09-04T14:14:00Z">
              <w:rPr>
                <w:rFonts w:ascii="Times New Roman" w:hAnsi="Times New Roman" w:cs="Times New Roman"/>
                <w:sz w:val="24"/>
                <w:szCs w:val="24"/>
              </w:rPr>
            </w:rPrChange>
          </w:rPr>
          <w:t>taken from</w:t>
        </w:r>
      </w:ins>
      <w:del w:id="287" w:author="Administrator" w:date="2023-09-04T14:13:00Z">
        <w:r w:rsidRPr="00F073AD" w:rsidDel="00DC7250">
          <w:rPr>
            <w:rFonts w:ascii="Times New Roman" w:hAnsi="Times New Roman" w:cs="Times New Roman"/>
            <w:sz w:val="24"/>
            <w:szCs w:val="24"/>
          </w:rPr>
          <w:delText>fished in</w:delText>
        </w:r>
      </w:del>
      <w:r w:rsidRPr="00F073AD">
        <w:rPr>
          <w:rFonts w:ascii="Times New Roman" w:hAnsi="Times New Roman" w:cs="Times New Roman"/>
          <w:sz w:val="24"/>
          <w:szCs w:val="24"/>
        </w:rPr>
        <w:t xml:space="preserve"> Lake </w:t>
      </w:r>
      <w:proofErr w:type="spellStart"/>
      <w:r w:rsidRPr="00F073AD">
        <w:rPr>
          <w:rFonts w:ascii="Times New Roman" w:hAnsi="Times New Roman" w:cs="Times New Roman"/>
          <w:sz w:val="24"/>
          <w:szCs w:val="24"/>
        </w:rPr>
        <w:t>Jipe</w:t>
      </w:r>
      <w:proofErr w:type="spellEnd"/>
      <w:r w:rsidRPr="00F073AD">
        <w:rPr>
          <w:rFonts w:ascii="Times New Roman" w:hAnsi="Times New Roman" w:cs="Times New Roman"/>
          <w:sz w:val="24"/>
          <w:szCs w:val="24"/>
        </w:rPr>
        <w:t xml:space="preserve">. Five (5) parasite genera were found and a total </w:t>
      </w:r>
      <w:r w:rsidR="00603AB8" w:rsidRPr="00F073AD">
        <w:rPr>
          <w:rFonts w:ascii="Times New Roman" w:hAnsi="Times New Roman" w:cs="Times New Roman"/>
          <w:sz w:val="24"/>
          <w:szCs w:val="24"/>
        </w:rPr>
        <w:t>seventy-</w:t>
      </w:r>
      <w:r w:rsidR="0030393A" w:rsidRPr="00F073AD">
        <w:rPr>
          <w:rFonts w:ascii="Times New Roman" w:hAnsi="Times New Roman" w:cs="Times New Roman"/>
          <w:sz w:val="24"/>
          <w:szCs w:val="24"/>
        </w:rPr>
        <w:t>seven (</w:t>
      </w:r>
      <w:r w:rsidR="00603AB8" w:rsidRPr="00F073AD">
        <w:rPr>
          <w:rFonts w:ascii="Times New Roman" w:hAnsi="Times New Roman" w:cs="Times New Roman"/>
          <w:sz w:val="24"/>
          <w:szCs w:val="24"/>
        </w:rPr>
        <w:t xml:space="preserve">77) parasites were recovered. In the lake, </w:t>
      </w:r>
      <w:proofErr w:type="spellStart"/>
      <w:r w:rsidR="00603AB8" w:rsidRPr="00F073AD">
        <w:rPr>
          <w:rFonts w:ascii="Times New Roman" w:hAnsi="Times New Roman" w:cs="Times New Roman"/>
          <w:i/>
          <w:iCs/>
          <w:sz w:val="24"/>
          <w:szCs w:val="24"/>
        </w:rPr>
        <w:t>Diplostomum</w:t>
      </w:r>
      <w:proofErr w:type="spellEnd"/>
      <w:r w:rsidR="00603AB8" w:rsidRPr="00F073AD">
        <w:rPr>
          <w:rFonts w:ascii="Times New Roman" w:hAnsi="Times New Roman" w:cs="Times New Roman"/>
          <w:sz w:val="24"/>
          <w:szCs w:val="24"/>
        </w:rPr>
        <w:t xml:space="preserve"> </w:t>
      </w:r>
      <w:proofErr w:type="spellStart"/>
      <w:r w:rsidR="00603AB8" w:rsidRPr="00F073AD">
        <w:rPr>
          <w:rFonts w:ascii="Times New Roman" w:hAnsi="Times New Roman" w:cs="Times New Roman"/>
          <w:sz w:val="24"/>
          <w:szCs w:val="24"/>
        </w:rPr>
        <w:t>spp</w:t>
      </w:r>
      <w:proofErr w:type="spellEnd"/>
      <w:r w:rsidR="00603AB8" w:rsidRPr="00F073AD">
        <w:rPr>
          <w:rFonts w:ascii="Times New Roman" w:hAnsi="Times New Roman" w:cs="Times New Roman"/>
          <w:sz w:val="24"/>
          <w:szCs w:val="24"/>
        </w:rPr>
        <w:t xml:space="preserve"> had the highest prevalence of 87% (67/77), with </w:t>
      </w:r>
      <w:r w:rsidR="0030393A" w:rsidRPr="00F073AD">
        <w:rPr>
          <w:rFonts w:ascii="Times New Roman" w:hAnsi="Times New Roman" w:cs="Times New Roman"/>
          <w:sz w:val="24"/>
          <w:szCs w:val="24"/>
        </w:rPr>
        <w:t>arithm</w:t>
      </w:r>
      <w:r w:rsidR="00CC7066" w:rsidRPr="006A5C4C">
        <w:rPr>
          <w:rFonts w:ascii="Times New Roman" w:hAnsi="Times New Roman" w:cs="Times New Roman"/>
          <w:iCs/>
          <w:sz w:val="24"/>
          <w:szCs w:val="24"/>
        </w:rPr>
        <w:t>et</w:t>
      </w:r>
      <w:r w:rsidR="0030393A" w:rsidRPr="006A5C4C">
        <w:rPr>
          <w:rFonts w:ascii="Times New Roman" w:hAnsi="Times New Roman" w:cs="Times New Roman"/>
          <w:iCs/>
          <w:sz w:val="24"/>
          <w:szCs w:val="24"/>
        </w:rPr>
        <w:t>i</w:t>
      </w:r>
      <w:r w:rsidR="0030393A" w:rsidRPr="00F073AD">
        <w:rPr>
          <w:rFonts w:ascii="Times New Roman" w:hAnsi="Times New Roman" w:cs="Times New Roman"/>
          <w:sz w:val="24"/>
          <w:szCs w:val="24"/>
        </w:rPr>
        <w:t>c mean</w:t>
      </w:r>
      <w:r w:rsidR="00603AB8" w:rsidRPr="00F073AD">
        <w:rPr>
          <w:rFonts w:ascii="Times New Roman" w:hAnsi="Times New Roman" w:cs="Times New Roman"/>
          <w:sz w:val="24"/>
          <w:szCs w:val="24"/>
        </w:rPr>
        <w:t xml:space="preserve"> intensity 3.05 and abundance of 1.91. </w:t>
      </w:r>
      <w:proofErr w:type="spellStart"/>
      <w:r w:rsidR="00603AB8" w:rsidRPr="00F073AD">
        <w:rPr>
          <w:rFonts w:ascii="Times New Roman" w:hAnsi="Times New Roman" w:cs="Times New Roman"/>
          <w:i/>
          <w:iCs/>
          <w:sz w:val="24"/>
          <w:szCs w:val="24"/>
        </w:rPr>
        <w:lastRenderedPageBreak/>
        <w:t>Contracaecum</w:t>
      </w:r>
      <w:proofErr w:type="spellEnd"/>
      <w:r w:rsidR="00603AB8" w:rsidRPr="00F073AD">
        <w:rPr>
          <w:rFonts w:ascii="Times New Roman" w:hAnsi="Times New Roman" w:cs="Times New Roman"/>
          <w:sz w:val="24"/>
          <w:szCs w:val="24"/>
        </w:rPr>
        <w:t xml:space="preserve"> </w:t>
      </w:r>
      <w:proofErr w:type="spellStart"/>
      <w:r w:rsidR="00603AB8" w:rsidRPr="00F073AD">
        <w:rPr>
          <w:rFonts w:ascii="Times New Roman" w:hAnsi="Times New Roman" w:cs="Times New Roman"/>
          <w:sz w:val="24"/>
          <w:szCs w:val="24"/>
        </w:rPr>
        <w:t>spp</w:t>
      </w:r>
      <w:proofErr w:type="spellEnd"/>
      <w:r w:rsidR="00603AB8" w:rsidRPr="00F073AD">
        <w:rPr>
          <w:rFonts w:ascii="Times New Roman" w:hAnsi="Times New Roman" w:cs="Times New Roman"/>
          <w:sz w:val="24"/>
          <w:szCs w:val="24"/>
        </w:rPr>
        <w:t xml:space="preserve"> prevalence was 6.5% (5/77), arithm</w:t>
      </w:r>
      <w:r w:rsidR="00CC7066" w:rsidRPr="005D1955">
        <w:rPr>
          <w:rFonts w:ascii="Times New Roman" w:hAnsi="Times New Roman" w:cs="Times New Roman"/>
          <w:iCs/>
          <w:sz w:val="24"/>
          <w:szCs w:val="24"/>
        </w:rPr>
        <w:t>et</w:t>
      </w:r>
      <w:r w:rsidR="00603AB8" w:rsidRPr="005D1955">
        <w:rPr>
          <w:rFonts w:ascii="Times New Roman" w:hAnsi="Times New Roman" w:cs="Times New Roman"/>
          <w:iCs/>
          <w:sz w:val="24"/>
          <w:szCs w:val="24"/>
        </w:rPr>
        <w:t>i</w:t>
      </w:r>
      <w:r w:rsidR="00603AB8" w:rsidRPr="00F073AD">
        <w:rPr>
          <w:rFonts w:ascii="Times New Roman" w:hAnsi="Times New Roman" w:cs="Times New Roman"/>
          <w:sz w:val="24"/>
          <w:szCs w:val="24"/>
        </w:rPr>
        <w:t>c mean intensity of</w:t>
      </w:r>
      <w:r w:rsidR="008C5DDB">
        <w:rPr>
          <w:rFonts w:ascii="Times New Roman" w:hAnsi="Times New Roman" w:cs="Times New Roman"/>
          <w:sz w:val="24"/>
          <w:szCs w:val="24"/>
        </w:rPr>
        <w:t xml:space="preserve"> </w:t>
      </w:r>
      <w:r w:rsidR="00603AB8" w:rsidRPr="00F073AD">
        <w:rPr>
          <w:rFonts w:ascii="Times New Roman" w:hAnsi="Times New Roman" w:cs="Times New Roman"/>
          <w:sz w:val="24"/>
          <w:szCs w:val="24"/>
        </w:rPr>
        <w:t>1.67 (5/3) and abundance of 0.143(</w:t>
      </w:r>
      <w:r w:rsidR="0030393A" w:rsidRPr="00F073AD">
        <w:rPr>
          <w:rFonts w:ascii="Times New Roman" w:hAnsi="Times New Roman" w:cs="Times New Roman"/>
          <w:sz w:val="24"/>
          <w:szCs w:val="24"/>
        </w:rPr>
        <w:t xml:space="preserve">5/35). </w:t>
      </w:r>
      <w:bookmarkStart w:id="288" w:name="_Hlk142213483"/>
      <w:proofErr w:type="spellStart"/>
      <w:r w:rsidR="0030393A" w:rsidRPr="00F073AD">
        <w:rPr>
          <w:rFonts w:ascii="Times New Roman" w:hAnsi="Times New Roman" w:cs="Times New Roman"/>
          <w:i/>
          <w:iCs/>
          <w:sz w:val="24"/>
          <w:szCs w:val="24"/>
        </w:rPr>
        <w:t>Dactylogyrus</w:t>
      </w:r>
      <w:proofErr w:type="spellEnd"/>
      <w:r w:rsidR="0030393A" w:rsidRPr="00F073AD">
        <w:rPr>
          <w:rFonts w:ascii="Times New Roman" w:hAnsi="Times New Roman" w:cs="Times New Roman"/>
          <w:sz w:val="24"/>
          <w:szCs w:val="24"/>
        </w:rPr>
        <w:t xml:space="preserve"> </w:t>
      </w:r>
      <w:proofErr w:type="spellStart"/>
      <w:r w:rsidR="0030393A" w:rsidRPr="00F073AD">
        <w:rPr>
          <w:rFonts w:ascii="Times New Roman" w:hAnsi="Times New Roman" w:cs="Times New Roman"/>
          <w:sz w:val="24"/>
          <w:szCs w:val="24"/>
        </w:rPr>
        <w:t>spp</w:t>
      </w:r>
      <w:proofErr w:type="spellEnd"/>
      <w:r w:rsidR="0030393A" w:rsidRPr="00F073AD">
        <w:rPr>
          <w:rFonts w:ascii="Times New Roman" w:hAnsi="Times New Roman" w:cs="Times New Roman"/>
          <w:sz w:val="24"/>
          <w:szCs w:val="24"/>
        </w:rPr>
        <w:t xml:space="preserve"> prevalence was 1.3% (1/77), with arithm</w:t>
      </w:r>
      <w:r w:rsidR="00CC7066" w:rsidRPr="006A5C4C">
        <w:rPr>
          <w:rFonts w:ascii="Times New Roman" w:hAnsi="Times New Roman" w:cs="Times New Roman"/>
          <w:iCs/>
          <w:sz w:val="24"/>
          <w:szCs w:val="24"/>
        </w:rPr>
        <w:t>et</w:t>
      </w:r>
      <w:r w:rsidR="0030393A" w:rsidRPr="006A5C4C">
        <w:rPr>
          <w:rFonts w:ascii="Times New Roman" w:hAnsi="Times New Roman" w:cs="Times New Roman"/>
          <w:iCs/>
          <w:sz w:val="24"/>
          <w:szCs w:val="24"/>
        </w:rPr>
        <w:t>i</w:t>
      </w:r>
      <w:r w:rsidR="0030393A" w:rsidRPr="00F073AD">
        <w:rPr>
          <w:rFonts w:ascii="Times New Roman" w:hAnsi="Times New Roman" w:cs="Times New Roman"/>
          <w:sz w:val="24"/>
          <w:szCs w:val="24"/>
        </w:rPr>
        <w:t>c mean of 1(1/1) and with abundance of 0.03 (1/35).</w:t>
      </w:r>
      <w:bookmarkEnd w:id="288"/>
      <w:r w:rsidR="0030393A" w:rsidRPr="00F073AD">
        <w:rPr>
          <w:rFonts w:ascii="Times New Roman" w:hAnsi="Times New Roman" w:cs="Times New Roman"/>
          <w:sz w:val="24"/>
          <w:szCs w:val="24"/>
        </w:rPr>
        <w:t xml:space="preserve"> </w:t>
      </w:r>
      <w:proofErr w:type="spellStart"/>
      <w:r w:rsidR="0030393A" w:rsidRPr="00F073AD">
        <w:rPr>
          <w:rFonts w:ascii="Times New Roman" w:hAnsi="Times New Roman" w:cs="Times New Roman"/>
          <w:i/>
          <w:iCs/>
          <w:sz w:val="24"/>
          <w:szCs w:val="24"/>
        </w:rPr>
        <w:t>Camallanus</w:t>
      </w:r>
      <w:proofErr w:type="spellEnd"/>
      <w:r w:rsidR="0030393A" w:rsidRPr="00F073AD">
        <w:rPr>
          <w:rFonts w:ascii="Times New Roman" w:hAnsi="Times New Roman" w:cs="Times New Roman"/>
          <w:sz w:val="24"/>
          <w:szCs w:val="24"/>
        </w:rPr>
        <w:t xml:space="preserve"> </w:t>
      </w:r>
      <w:proofErr w:type="spellStart"/>
      <w:r w:rsidR="0030393A" w:rsidRPr="00F073AD">
        <w:rPr>
          <w:rFonts w:ascii="Times New Roman" w:hAnsi="Times New Roman" w:cs="Times New Roman"/>
          <w:sz w:val="24"/>
          <w:szCs w:val="24"/>
        </w:rPr>
        <w:t>spp</w:t>
      </w:r>
      <w:proofErr w:type="spellEnd"/>
      <w:r w:rsidR="0030393A" w:rsidRPr="00F073AD">
        <w:rPr>
          <w:rFonts w:ascii="Times New Roman" w:hAnsi="Times New Roman" w:cs="Times New Roman"/>
          <w:sz w:val="24"/>
          <w:szCs w:val="24"/>
        </w:rPr>
        <w:t xml:space="preserve"> prevalence was 1.3% (1/77), with arithm</w:t>
      </w:r>
      <w:r w:rsidR="00CC7066" w:rsidRPr="006A5C4C">
        <w:rPr>
          <w:rFonts w:ascii="Times New Roman" w:hAnsi="Times New Roman" w:cs="Times New Roman"/>
          <w:iCs/>
          <w:sz w:val="24"/>
          <w:szCs w:val="24"/>
        </w:rPr>
        <w:t>et</w:t>
      </w:r>
      <w:r w:rsidR="0030393A" w:rsidRPr="006A5C4C">
        <w:rPr>
          <w:rFonts w:ascii="Times New Roman" w:hAnsi="Times New Roman" w:cs="Times New Roman"/>
          <w:iCs/>
          <w:sz w:val="24"/>
          <w:szCs w:val="24"/>
        </w:rPr>
        <w:t>i</w:t>
      </w:r>
      <w:r w:rsidR="0030393A" w:rsidRPr="00F073AD">
        <w:rPr>
          <w:rFonts w:ascii="Times New Roman" w:hAnsi="Times New Roman" w:cs="Times New Roman"/>
          <w:sz w:val="24"/>
          <w:szCs w:val="24"/>
        </w:rPr>
        <w:t>c mean of 1(1/1) and with abundance of 0.03 (1/35</w:t>
      </w:r>
      <w:r w:rsidR="00BA3F06" w:rsidRPr="00F073AD">
        <w:rPr>
          <w:rFonts w:ascii="Times New Roman" w:hAnsi="Times New Roman" w:cs="Times New Roman"/>
          <w:sz w:val="24"/>
          <w:szCs w:val="24"/>
        </w:rPr>
        <w:t>).</w:t>
      </w:r>
      <w:r w:rsidR="00BA3F06" w:rsidRPr="00BA3F06">
        <w:rPr>
          <w:rFonts w:ascii="Times New Roman" w:hAnsi="Times New Roman" w:cs="Times New Roman"/>
          <w:i/>
          <w:iCs/>
          <w:sz w:val="24"/>
          <w:szCs w:val="24"/>
        </w:rPr>
        <w:t xml:space="preserve"> Acanthocephala</w:t>
      </w:r>
      <w:r w:rsidR="00C62533">
        <w:rPr>
          <w:rFonts w:ascii="Times New Roman" w:hAnsi="Times New Roman" w:cs="Times New Roman"/>
          <w:sz w:val="24"/>
          <w:szCs w:val="24"/>
        </w:rPr>
        <w:t xml:space="preserve"> </w:t>
      </w:r>
      <w:proofErr w:type="spellStart"/>
      <w:r w:rsidR="00C62533">
        <w:rPr>
          <w:rFonts w:ascii="Times New Roman" w:hAnsi="Times New Roman" w:cs="Times New Roman"/>
          <w:sz w:val="24"/>
          <w:szCs w:val="24"/>
        </w:rPr>
        <w:t>spp</w:t>
      </w:r>
      <w:proofErr w:type="spellEnd"/>
      <w:r w:rsidR="00C62533">
        <w:rPr>
          <w:rFonts w:ascii="Times New Roman" w:hAnsi="Times New Roman" w:cs="Times New Roman"/>
          <w:sz w:val="24"/>
          <w:szCs w:val="24"/>
        </w:rPr>
        <w:t xml:space="preserve"> prevalence was 3.9% (3/77), arithm</w:t>
      </w:r>
      <w:r w:rsidR="00CC7066" w:rsidRPr="006A5C4C">
        <w:rPr>
          <w:rFonts w:ascii="Times New Roman" w:hAnsi="Times New Roman" w:cs="Times New Roman"/>
          <w:iCs/>
          <w:sz w:val="24"/>
          <w:szCs w:val="24"/>
        </w:rPr>
        <w:t>et</w:t>
      </w:r>
      <w:r w:rsidR="00C62533" w:rsidRPr="006A5C4C">
        <w:rPr>
          <w:rFonts w:ascii="Times New Roman" w:hAnsi="Times New Roman" w:cs="Times New Roman"/>
          <w:iCs/>
          <w:sz w:val="24"/>
          <w:szCs w:val="24"/>
        </w:rPr>
        <w:t>i</w:t>
      </w:r>
      <w:r w:rsidR="00C62533">
        <w:rPr>
          <w:rFonts w:ascii="Times New Roman" w:hAnsi="Times New Roman" w:cs="Times New Roman"/>
          <w:sz w:val="24"/>
          <w:szCs w:val="24"/>
        </w:rPr>
        <w:t>c mean intensity of 1 (3/3)</w:t>
      </w:r>
      <w:r w:rsidR="00E16CD2">
        <w:rPr>
          <w:rFonts w:ascii="Times New Roman" w:hAnsi="Times New Roman" w:cs="Times New Roman"/>
          <w:sz w:val="24"/>
          <w:szCs w:val="24"/>
        </w:rPr>
        <w:t xml:space="preserve"> with abundance 0.09 (3/35)</w:t>
      </w:r>
    </w:p>
    <w:p w14:paraId="55B224E2" w14:textId="43FE7BFB" w:rsidR="009825BD" w:rsidRDefault="00B86D88" w:rsidP="00D074C8">
      <w:pPr>
        <w:spacing w:line="360" w:lineRule="auto"/>
        <w:rPr>
          <w:rFonts w:ascii="Times New Roman" w:hAnsi="Times New Roman" w:cs="Times New Roman"/>
          <w:b/>
          <w:bCs/>
          <w:sz w:val="24"/>
          <w:szCs w:val="24"/>
        </w:rPr>
      </w:pPr>
      <w:r w:rsidRPr="00B86D88">
        <w:rPr>
          <w:rFonts w:ascii="Times New Roman" w:hAnsi="Times New Roman" w:cs="Times New Roman"/>
          <w:b/>
          <w:bCs/>
          <w:sz w:val="24"/>
          <w:szCs w:val="24"/>
        </w:rPr>
        <w:t xml:space="preserve">5.4 </w:t>
      </w:r>
      <w:bookmarkStart w:id="289" w:name="_Hlk142386813"/>
      <w:r w:rsidRPr="00B86D88">
        <w:rPr>
          <w:rFonts w:ascii="Times New Roman" w:hAnsi="Times New Roman" w:cs="Times New Roman"/>
          <w:b/>
          <w:bCs/>
          <w:sz w:val="24"/>
          <w:szCs w:val="24"/>
        </w:rPr>
        <w:t xml:space="preserve">Tilapia species parasitic infections in wild (Lake </w:t>
      </w:r>
      <w:proofErr w:type="spellStart"/>
      <w:r w:rsidRPr="00B86D88">
        <w:rPr>
          <w:rFonts w:ascii="Times New Roman" w:hAnsi="Times New Roman" w:cs="Times New Roman"/>
          <w:b/>
          <w:bCs/>
          <w:sz w:val="24"/>
          <w:szCs w:val="24"/>
        </w:rPr>
        <w:t>jipe</w:t>
      </w:r>
      <w:proofErr w:type="spellEnd"/>
      <w:r w:rsidRPr="00B86D88">
        <w:rPr>
          <w:rFonts w:ascii="Times New Roman" w:hAnsi="Times New Roman" w:cs="Times New Roman"/>
          <w:b/>
          <w:bCs/>
          <w:sz w:val="24"/>
          <w:szCs w:val="24"/>
        </w:rPr>
        <w:t>) and farms in Taita Tav</w:t>
      </w:r>
      <w:r w:rsidR="00CC7066" w:rsidRPr="005D1955">
        <w:rPr>
          <w:rFonts w:ascii="Times New Roman" w:hAnsi="Times New Roman" w:cs="Times New Roman"/>
          <w:b/>
          <w:bCs/>
          <w:iCs/>
          <w:sz w:val="24"/>
          <w:szCs w:val="24"/>
        </w:rPr>
        <w:t>et</w:t>
      </w:r>
      <w:r w:rsidRPr="005D1955">
        <w:rPr>
          <w:rFonts w:ascii="Times New Roman" w:hAnsi="Times New Roman" w:cs="Times New Roman"/>
          <w:b/>
          <w:bCs/>
          <w:iCs/>
          <w:sz w:val="24"/>
          <w:szCs w:val="24"/>
        </w:rPr>
        <w:t>a</w:t>
      </w:r>
      <w:r w:rsidRPr="00B86D88">
        <w:rPr>
          <w:rFonts w:ascii="Times New Roman" w:hAnsi="Times New Roman" w:cs="Times New Roman"/>
          <w:b/>
          <w:bCs/>
          <w:sz w:val="24"/>
          <w:szCs w:val="24"/>
        </w:rPr>
        <w:t xml:space="preserve"> county</w:t>
      </w:r>
      <w:bookmarkEnd w:id="289"/>
    </w:p>
    <w:p w14:paraId="6C8E4DEA" w14:textId="13FB4F66" w:rsidR="00326F63" w:rsidRDefault="00326F63" w:rsidP="001C6940">
      <w:pPr>
        <w:spacing w:line="360" w:lineRule="auto"/>
        <w:jc w:val="both"/>
        <w:rPr>
          <w:rFonts w:ascii="Times New Roman" w:hAnsi="Times New Roman" w:cs="Times New Roman"/>
          <w:sz w:val="24"/>
          <w:szCs w:val="24"/>
        </w:rPr>
      </w:pPr>
      <w:r>
        <w:rPr>
          <w:rFonts w:ascii="Times New Roman" w:hAnsi="Times New Roman" w:cs="Times New Roman"/>
          <w:sz w:val="24"/>
          <w:szCs w:val="24"/>
        </w:rPr>
        <w:t>Seventy-</w:t>
      </w:r>
      <w:r w:rsidR="00356FF9">
        <w:rPr>
          <w:rFonts w:ascii="Times New Roman" w:hAnsi="Times New Roman" w:cs="Times New Roman"/>
          <w:sz w:val="24"/>
          <w:szCs w:val="24"/>
        </w:rPr>
        <w:t>six</w:t>
      </w:r>
      <w:r>
        <w:rPr>
          <w:rFonts w:ascii="Times New Roman" w:hAnsi="Times New Roman" w:cs="Times New Roman"/>
          <w:sz w:val="24"/>
          <w:szCs w:val="24"/>
        </w:rPr>
        <w:t xml:space="preserve"> (7</w:t>
      </w:r>
      <w:r w:rsidR="00356FF9">
        <w:rPr>
          <w:rFonts w:ascii="Times New Roman" w:hAnsi="Times New Roman" w:cs="Times New Roman"/>
          <w:sz w:val="24"/>
          <w:szCs w:val="24"/>
        </w:rPr>
        <w:t>6</w:t>
      </w:r>
      <w:r>
        <w:rPr>
          <w:rFonts w:ascii="Times New Roman" w:hAnsi="Times New Roman" w:cs="Times New Roman"/>
          <w:sz w:val="24"/>
          <w:szCs w:val="24"/>
        </w:rPr>
        <w:t>) Tilapia species were collected in farms in Taita Tav</w:t>
      </w:r>
      <w:r w:rsidR="00CC7066" w:rsidRPr="005D1955">
        <w:rPr>
          <w:rFonts w:ascii="Times New Roman" w:hAnsi="Times New Roman" w:cs="Times New Roman"/>
          <w:iCs/>
          <w:sz w:val="24"/>
          <w:szCs w:val="24"/>
        </w:rPr>
        <w:t>et</w:t>
      </w:r>
      <w:r>
        <w:rPr>
          <w:rFonts w:ascii="Times New Roman" w:hAnsi="Times New Roman" w:cs="Times New Roman"/>
          <w:sz w:val="24"/>
          <w:szCs w:val="24"/>
        </w:rPr>
        <w:t xml:space="preserve">a. </w:t>
      </w:r>
      <w:r w:rsidR="00481C22">
        <w:rPr>
          <w:rFonts w:ascii="Times New Roman" w:hAnsi="Times New Roman" w:cs="Times New Roman"/>
          <w:sz w:val="24"/>
          <w:szCs w:val="24"/>
        </w:rPr>
        <w:t>F</w:t>
      </w:r>
      <w:r w:rsidR="00356FF9">
        <w:rPr>
          <w:rFonts w:ascii="Times New Roman" w:hAnsi="Times New Roman" w:cs="Times New Roman"/>
          <w:sz w:val="24"/>
          <w:szCs w:val="24"/>
        </w:rPr>
        <w:t xml:space="preserve">ifty </w:t>
      </w:r>
      <w:r>
        <w:rPr>
          <w:rFonts w:ascii="Times New Roman" w:hAnsi="Times New Roman" w:cs="Times New Roman"/>
          <w:sz w:val="24"/>
          <w:szCs w:val="24"/>
        </w:rPr>
        <w:t>(</w:t>
      </w:r>
      <w:r w:rsidR="00356FF9">
        <w:rPr>
          <w:rFonts w:ascii="Times New Roman" w:hAnsi="Times New Roman" w:cs="Times New Roman"/>
          <w:sz w:val="24"/>
          <w:szCs w:val="24"/>
        </w:rPr>
        <w:t>50</w:t>
      </w:r>
      <w:r>
        <w:rPr>
          <w:rFonts w:ascii="Times New Roman" w:hAnsi="Times New Roman" w:cs="Times New Roman"/>
          <w:sz w:val="24"/>
          <w:szCs w:val="24"/>
        </w:rPr>
        <w:t xml:space="preserve">) were </w:t>
      </w:r>
      <w:r w:rsidR="00356FF9">
        <w:rPr>
          <w:rFonts w:ascii="Times New Roman" w:hAnsi="Times New Roman" w:cs="Times New Roman"/>
          <w:i/>
          <w:sz w:val="24"/>
          <w:szCs w:val="24"/>
        </w:rPr>
        <w:t>Oreochromis</w:t>
      </w:r>
      <w:r w:rsidR="004806CD" w:rsidRPr="004806CD">
        <w:rPr>
          <w:rFonts w:ascii="Times New Roman" w:hAnsi="Times New Roman" w:cs="Times New Roman"/>
          <w:i/>
          <w:sz w:val="24"/>
          <w:szCs w:val="24"/>
        </w:rPr>
        <w:t xml:space="preserve"> </w:t>
      </w:r>
      <w:proofErr w:type="spellStart"/>
      <w:r w:rsidR="004806CD" w:rsidRPr="004806CD">
        <w:rPr>
          <w:rFonts w:ascii="Times New Roman" w:hAnsi="Times New Roman" w:cs="Times New Roman"/>
          <w:i/>
          <w:sz w:val="24"/>
          <w:szCs w:val="24"/>
        </w:rPr>
        <w:t>jipe</w:t>
      </w:r>
      <w:proofErr w:type="spellEnd"/>
      <w:r>
        <w:rPr>
          <w:rFonts w:ascii="Times New Roman" w:hAnsi="Times New Roman" w:cs="Times New Roman"/>
          <w:sz w:val="24"/>
          <w:szCs w:val="24"/>
        </w:rPr>
        <w:t xml:space="preserve">, </w:t>
      </w:r>
      <w:r w:rsidR="00481C22">
        <w:rPr>
          <w:rFonts w:ascii="Times New Roman" w:hAnsi="Times New Roman" w:cs="Times New Roman"/>
          <w:sz w:val="24"/>
          <w:szCs w:val="24"/>
        </w:rPr>
        <w:t>fifteen (15) were Nile tilapia (</w:t>
      </w:r>
      <w:r w:rsidR="00481C22" w:rsidRPr="00481C22">
        <w:rPr>
          <w:rFonts w:ascii="Times New Roman" w:hAnsi="Times New Roman" w:cs="Times New Roman"/>
          <w:i/>
          <w:iCs/>
          <w:sz w:val="24"/>
          <w:szCs w:val="24"/>
        </w:rPr>
        <w:t xml:space="preserve">Oreochromis </w:t>
      </w:r>
      <w:proofErr w:type="spellStart"/>
      <w:r w:rsidR="00481C22" w:rsidRPr="00481C22">
        <w:rPr>
          <w:rFonts w:ascii="Times New Roman" w:hAnsi="Times New Roman" w:cs="Times New Roman"/>
          <w:i/>
          <w:iCs/>
          <w:sz w:val="24"/>
          <w:szCs w:val="24"/>
        </w:rPr>
        <w:t>niloticus</w:t>
      </w:r>
      <w:proofErr w:type="spellEnd"/>
      <w:r w:rsidR="00481C22">
        <w:rPr>
          <w:rFonts w:ascii="Times New Roman" w:hAnsi="Times New Roman" w:cs="Times New Roman"/>
          <w:sz w:val="24"/>
          <w:szCs w:val="24"/>
        </w:rPr>
        <w:t xml:space="preserve">) and eleven (11) were hybrid of </w:t>
      </w:r>
      <w:r w:rsidR="004806CD" w:rsidRPr="004806CD">
        <w:rPr>
          <w:rFonts w:ascii="Times New Roman" w:hAnsi="Times New Roman" w:cs="Times New Roman"/>
          <w:i/>
          <w:sz w:val="24"/>
          <w:szCs w:val="24"/>
        </w:rPr>
        <w:t xml:space="preserve">Tilapia </w:t>
      </w:r>
      <w:proofErr w:type="spellStart"/>
      <w:r w:rsidR="004806CD" w:rsidRPr="004806CD">
        <w:rPr>
          <w:rFonts w:ascii="Times New Roman" w:hAnsi="Times New Roman" w:cs="Times New Roman"/>
          <w:i/>
          <w:sz w:val="24"/>
          <w:szCs w:val="24"/>
        </w:rPr>
        <w:t>jipe</w:t>
      </w:r>
      <w:proofErr w:type="spellEnd"/>
      <w:r w:rsidR="00481C22">
        <w:rPr>
          <w:rFonts w:ascii="Times New Roman" w:hAnsi="Times New Roman" w:cs="Times New Roman"/>
          <w:sz w:val="24"/>
          <w:szCs w:val="24"/>
        </w:rPr>
        <w:t xml:space="preserve"> and </w:t>
      </w:r>
      <w:r w:rsidR="00481C22" w:rsidRPr="00481C22">
        <w:rPr>
          <w:rFonts w:ascii="Times New Roman" w:hAnsi="Times New Roman" w:cs="Times New Roman"/>
          <w:i/>
          <w:iCs/>
          <w:sz w:val="24"/>
          <w:szCs w:val="24"/>
        </w:rPr>
        <w:t xml:space="preserve">Oreochromis </w:t>
      </w:r>
      <w:proofErr w:type="spellStart"/>
      <w:r w:rsidR="00481C22" w:rsidRPr="00481C22">
        <w:rPr>
          <w:rFonts w:ascii="Times New Roman" w:hAnsi="Times New Roman" w:cs="Times New Roman"/>
          <w:i/>
          <w:iCs/>
          <w:sz w:val="24"/>
          <w:szCs w:val="24"/>
        </w:rPr>
        <w:t>niloticus</w:t>
      </w:r>
      <w:proofErr w:type="spellEnd"/>
      <w:r w:rsidR="00481C22">
        <w:rPr>
          <w:rFonts w:ascii="Times New Roman" w:hAnsi="Times New Roman" w:cs="Times New Roman"/>
          <w:sz w:val="24"/>
          <w:szCs w:val="24"/>
        </w:rPr>
        <w:t>.</w:t>
      </w:r>
      <w:r w:rsidR="00D90EE7">
        <w:rPr>
          <w:rFonts w:ascii="Times New Roman" w:hAnsi="Times New Roman" w:cs="Times New Roman"/>
          <w:sz w:val="24"/>
          <w:szCs w:val="24"/>
        </w:rPr>
        <w:t xml:space="preserve"> In farmed fish,</w:t>
      </w:r>
      <w:r w:rsidR="00132F55">
        <w:rPr>
          <w:rFonts w:ascii="Times New Roman" w:hAnsi="Times New Roman" w:cs="Times New Roman"/>
          <w:sz w:val="24"/>
          <w:szCs w:val="24"/>
        </w:rPr>
        <w:t xml:space="preserve"> five (5) parasite genera were found</w:t>
      </w:r>
      <w:r w:rsidR="008D596B">
        <w:rPr>
          <w:rFonts w:ascii="Times New Roman" w:hAnsi="Times New Roman" w:cs="Times New Roman"/>
          <w:sz w:val="24"/>
          <w:szCs w:val="24"/>
        </w:rPr>
        <w:t xml:space="preserve"> infecting </w:t>
      </w:r>
      <w:r w:rsidR="00356FF9">
        <w:rPr>
          <w:rFonts w:ascii="Times New Roman" w:hAnsi="Times New Roman" w:cs="Times New Roman"/>
          <w:i/>
          <w:sz w:val="24"/>
          <w:szCs w:val="24"/>
        </w:rPr>
        <w:t>Oreochromis</w:t>
      </w:r>
      <w:r w:rsidR="004806CD" w:rsidRPr="004806CD">
        <w:rPr>
          <w:rFonts w:ascii="Times New Roman" w:hAnsi="Times New Roman" w:cs="Times New Roman"/>
          <w:i/>
          <w:sz w:val="24"/>
          <w:szCs w:val="24"/>
        </w:rPr>
        <w:t xml:space="preserve"> </w:t>
      </w:r>
      <w:proofErr w:type="spellStart"/>
      <w:r w:rsidR="004806CD" w:rsidRPr="004806CD">
        <w:rPr>
          <w:rFonts w:ascii="Times New Roman" w:hAnsi="Times New Roman" w:cs="Times New Roman"/>
          <w:i/>
          <w:sz w:val="24"/>
          <w:szCs w:val="24"/>
        </w:rPr>
        <w:t>jipe</w:t>
      </w:r>
      <w:proofErr w:type="spellEnd"/>
      <w:r w:rsidR="00132F55">
        <w:rPr>
          <w:rFonts w:ascii="Times New Roman" w:hAnsi="Times New Roman" w:cs="Times New Roman"/>
          <w:sz w:val="24"/>
          <w:szCs w:val="24"/>
        </w:rPr>
        <w:t xml:space="preserve"> and one hundred and eleven (111) parasites recovered. Nin</w:t>
      </w:r>
      <w:r w:rsidR="00CC7066" w:rsidRPr="005D1955">
        <w:rPr>
          <w:rFonts w:ascii="Times New Roman" w:hAnsi="Times New Roman" w:cs="Times New Roman"/>
          <w:iCs/>
          <w:sz w:val="24"/>
          <w:szCs w:val="24"/>
        </w:rPr>
        <w:t>et</w:t>
      </w:r>
      <w:r w:rsidR="00132F55">
        <w:rPr>
          <w:rFonts w:ascii="Times New Roman" w:hAnsi="Times New Roman" w:cs="Times New Roman"/>
          <w:sz w:val="24"/>
          <w:szCs w:val="24"/>
        </w:rPr>
        <w:t>een fish were infected with either one or more parasites. The overall prevalence was 30.78% (19/49</w:t>
      </w:r>
      <w:r w:rsidR="00553541">
        <w:rPr>
          <w:rFonts w:ascii="Times New Roman" w:hAnsi="Times New Roman" w:cs="Times New Roman"/>
          <w:sz w:val="24"/>
          <w:szCs w:val="24"/>
        </w:rPr>
        <w:t>), arithm</w:t>
      </w:r>
      <w:r w:rsidR="00CC7066" w:rsidRPr="005D1955">
        <w:rPr>
          <w:rFonts w:ascii="Times New Roman" w:hAnsi="Times New Roman" w:cs="Times New Roman"/>
          <w:iCs/>
          <w:sz w:val="24"/>
          <w:szCs w:val="24"/>
        </w:rPr>
        <w:t>et</w:t>
      </w:r>
      <w:r w:rsidR="00553541">
        <w:rPr>
          <w:rFonts w:ascii="Times New Roman" w:hAnsi="Times New Roman" w:cs="Times New Roman"/>
          <w:sz w:val="24"/>
          <w:szCs w:val="24"/>
        </w:rPr>
        <w:t>ic</w:t>
      </w:r>
      <w:r w:rsidR="001D4C08">
        <w:rPr>
          <w:rFonts w:ascii="Times New Roman" w:hAnsi="Times New Roman" w:cs="Times New Roman"/>
          <w:sz w:val="24"/>
          <w:szCs w:val="24"/>
        </w:rPr>
        <w:t xml:space="preserve"> mean intensity of 5.8 (111/19) and abundance 2.27 (111/49</w:t>
      </w:r>
      <w:r w:rsidR="00553541">
        <w:rPr>
          <w:rFonts w:ascii="Times New Roman" w:hAnsi="Times New Roman" w:cs="Times New Roman"/>
          <w:sz w:val="24"/>
          <w:szCs w:val="24"/>
        </w:rPr>
        <w:t>). Per</w:t>
      </w:r>
      <w:r w:rsidR="001D4C08">
        <w:rPr>
          <w:rFonts w:ascii="Times New Roman" w:hAnsi="Times New Roman" w:cs="Times New Roman"/>
          <w:sz w:val="24"/>
          <w:szCs w:val="24"/>
        </w:rPr>
        <w:t xml:space="preserve"> genera, </w:t>
      </w:r>
      <w:r w:rsidR="001D4C08" w:rsidRPr="00553541">
        <w:rPr>
          <w:rFonts w:ascii="Times New Roman" w:hAnsi="Times New Roman" w:cs="Times New Roman"/>
          <w:i/>
          <w:iCs/>
          <w:sz w:val="24"/>
          <w:szCs w:val="24"/>
        </w:rPr>
        <w:t>Acanthocephalus</w:t>
      </w:r>
      <w:r w:rsidR="001D4C08">
        <w:rPr>
          <w:rFonts w:ascii="Times New Roman" w:hAnsi="Times New Roman" w:cs="Times New Roman"/>
          <w:sz w:val="24"/>
          <w:szCs w:val="24"/>
        </w:rPr>
        <w:t xml:space="preserve"> </w:t>
      </w:r>
      <w:proofErr w:type="spellStart"/>
      <w:r w:rsidR="001D4C08">
        <w:rPr>
          <w:rFonts w:ascii="Times New Roman" w:hAnsi="Times New Roman" w:cs="Times New Roman"/>
          <w:sz w:val="24"/>
          <w:szCs w:val="24"/>
        </w:rPr>
        <w:t>spp</w:t>
      </w:r>
      <w:proofErr w:type="spellEnd"/>
      <w:r w:rsidR="001D4C08">
        <w:rPr>
          <w:rFonts w:ascii="Times New Roman" w:hAnsi="Times New Roman" w:cs="Times New Roman"/>
          <w:sz w:val="24"/>
          <w:szCs w:val="24"/>
        </w:rPr>
        <w:t xml:space="preserve"> had the highest prevalence 54.05% (60/111), with arithm</w:t>
      </w:r>
      <w:r w:rsidR="00CC7066">
        <w:rPr>
          <w:rFonts w:ascii="Times New Roman" w:hAnsi="Times New Roman" w:cs="Times New Roman"/>
          <w:i/>
          <w:sz w:val="24"/>
          <w:szCs w:val="24"/>
        </w:rPr>
        <w:t>et</w:t>
      </w:r>
      <w:r w:rsidR="001D4C08">
        <w:rPr>
          <w:rFonts w:ascii="Times New Roman" w:hAnsi="Times New Roman" w:cs="Times New Roman"/>
          <w:sz w:val="24"/>
          <w:szCs w:val="24"/>
        </w:rPr>
        <w:t xml:space="preserve">ic mean intensity of 3.53 (60/17) and abundance 1.22 (60/49). </w:t>
      </w:r>
      <w:proofErr w:type="spellStart"/>
      <w:r w:rsidR="001D4C08" w:rsidRPr="00553541">
        <w:rPr>
          <w:rFonts w:ascii="Times New Roman" w:hAnsi="Times New Roman" w:cs="Times New Roman"/>
          <w:i/>
          <w:iCs/>
          <w:sz w:val="24"/>
          <w:szCs w:val="24"/>
        </w:rPr>
        <w:t>Diplostomum</w:t>
      </w:r>
      <w:proofErr w:type="spellEnd"/>
      <w:r w:rsidR="001D4C08">
        <w:rPr>
          <w:rFonts w:ascii="Times New Roman" w:hAnsi="Times New Roman" w:cs="Times New Roman"/>
          <w:sz w:val="24"/>
          <w:szCs w:val="24"/>
        </w:rPr>
        <w:t xml:space="preserve"> </w:t>
      </w:r>
      <w:proofErr w:type="spellStart"/>
      <w:r w:rsidR="001D4C08">
        <w:rPr>
          <w:rFonts w:ascii="Times New Roman" w:hAnsi="Times New Roman" w:cs="Times New Roman"/>
          <w:sz w:val="24"/>
          <w:szCs w:val="24"/>
        </w:rPr>
        <w:t>spp</w:t>
      </w:r>
      <w:proofErr w:type="spellEnd"/>
      <w:r w:rsidR="001D4C08">
        <w:rPr>
          <w:rFonts w:ascii="Times New Roman" w:hAnsi="Times New Roman" w:cs="Times New Roman"/>
          <w:sz w:val="24"/>
          <w:szCs w:val="24"/>
        </w:rPr>
        <w:t xml:space="preserve"> prevalence was 27.03% (30/111) with arithm</w:t>
      </w:r>
      <w:r w:rsidR="00CC7066" w:rsidRPr="005D1955">
        <w:rPr>
          <w:rFonts w:ascii="Times New Roman" w:hAnsi="Times New Roman" w:cs="Times New Roman"/>
          <w:iCs/>
          <w:sz w:val="24"/>
          <w:szCs w:val="24"/>
        </w:rPr>
        <w:t>et</w:t>
      </w:r>
      <w:r w:rsidR="001D4C08">
        <w:rPr>
          <w:rFonts w:ascii="Times New Roman" w:hAnsi="Times New Roman" w:cs="Times New Roman"/>
          <w:sz w:val="24"/>
          <w:szCs w:val="24"/>
        </w:rPr>
        <w:t>ic mean intensity 2.73 (30/11</w:t>
      </w:r>
      <w:r w:rsidR="004F0CB1">
        <w:rPr>
          <w:rFonts w:ascii="Times New Roman" w:hAnsi="Times New Roman" w:cs="Times New Roman"/>
          <w:sz w:val="24"/>
          <w:szCs w:val="24"/>
        </w:rPr>
        <w:t>) and abundance 0.61 (30/49</w:t>
      </w:r>
      <w:r w:rsidR="00553541">
        <w:rPr>
          <w:rFonts w:ascii="Times New Roman" w:hAnsi="Times New Roman" w:cs="Times New Roman"/>
          <w:sz w:val="24"/>
          <w:szCs w:val="24"/>
        </w:rPr>
        <w:t xml:space="preserve">). </w:t>
      </w:r>
      <w:proofErr w:type="spellStart"/>
      <w:r w:rsidR="00553541" w:rsidRPr="00553541">
        <w:rPr>
          <w:rFonts w:ascii="Times New Roman" w:hAnsi="Times New Roman" w:cs="Times New Roman"/>
          <w:i/>
          <w:iCs/>
          <w:sz w:val="24"/>
          <w:szCs w:val="24"/>
        </w:rPr>
        <w:t>Dactylogyrous</w:t>
      </w:r>
      <w:proofErr w:type="spellEnd"/>
      <w:r w:rsidR="004F0CB1">
        <w:rPr>
          <w:rFonts w:ascii="Times New Roman" w:hAnsi="Times New Roman" w:cs="Times New Roman"/>
          <w:sz w:val="24"/>
          <w:szCs w:val="24"/>
        </w:rPr>
        <w:t xml:space="preserve"> </w:t>
      </w:r>
      <w:proofErr w:type="spellStart"/>
      <w:r w:rsidR="004F0CB1">
        <w:rPr>
          <w:rFonts w:ascii="Times New Roman" w:hAnsi="Times New Roman" w:cs="Times New Roman"/>
          <w:sz w:val="24"/>
          <w:szCs w:val="24"/>
        </w:rPr>
        <w:t>spp</w:t>
      </w:r>
      <w:proofErr w:type="spellEnd"/>
      <w:r w:rsidR="004F0CB1">
        <w:rPr>
          <w:rFonts w:ascii="Times New Roman" w:hAnsi="Times New Roman" w:cs="Times New Roman"/>
          <w:sz w:val="24"/>
          <w:szCs w:val="24"/>
        </w:rPr>
        <w:t xml:space="preserve"> prevalence was 17.12</w:t>
      </w:r>
      <w:r w:rsidR="00553541">
        <w:rPr>
          <w:rFonts w:ascii="Times New Roman" w:hAnsi="Times New Roman" w:cs="Times New Roman"/>
          <w:sz w:val="24"/>
          <w:szCs w:val="24"/>
        </w:rPr>
        <w:t>% (</w:t>
      </w:r>
      <w:r w:rsidR="004F0CB1">
        <w:rPr>
          <w:rFonts w:ascii="Times New Roman" w:hAnsi="Times New Roman" w:cs="Times New Roman"/>
          <w:sz w:val="24"/>
          <w:szCs w:val="24"/>
        </w:rPr>
        <w:t>19/111), with arithm</w:t>
      </w:r>
      <w:r w:rsidR="00CC7066" w:rsidRPr="005D1955">
        <w:rPr>
          <w:rFonts w:ascii="Times New Roman" w:hAnsi="Times New Roman" w:cs="Times New Roman"/>
          <w:iCs/>
          <w:sz w:val="24"/>
          <w:szCs w:val="24"/>
        </w:rPr>
        <w:t>et</w:t>
      </w:r>
      <w:r w:rsidR="004F0CB1">
        <w:rPr>
          <w:rFonts w:ascii="Times New Roman" w:hAnsi="Times New Roman" w:cs="Times New Roman"/>
          <w:sz w:val="24"/>
          <w:szCs w:val="24"/>
        </w:rPr>
        <w:t>ic mean intensity of 2.11 (19/9) and abundance 0.39 (19/49).</w:t>
      </w:r>
      <w:r w:rsidR="00553541">
        <w:rPr>
          <w:rFonts w:ascii="Times New Roman" w:hAnsi="Times New Roman" w:cs="Times New Roman"/>
          <w:sz w:val="24"/>
          <w:szCs w:val="24"/>
        </w:rPr>
        <w:t xml:space="preserve"> </w:t>
      </w:r>
      <w:proofErr w:type="spellStart"/>
      <w:r w:rsidR="00553541" w:rsidRPr="00553541">
        <w:rPr>
          <w:rFonts w:ascii="Times New Roman" w:hAnsi="Times New Roman" w:cs="Times New Roman"/>
          <w:i/>
          <w:iCs/>
          <w:sz w:val="24"/>
          <w:szCs w:val="24"/>
        </w:rPr>
        <w:t>Euclinostomum</w:t>
      </w:r>
      <w:proofErr w:type="spellEnd"/>
      <w:r w:rsidR="00553541">
        <w:rPr>
          <w:rFonts w:ascii="Times New Roman" w:hAnsi="Times New Roman" w:cs="Times New Roman"/>
          <w:sz w:val="24"/>
          <w:szCs w:val="24"/>
        </w:rPr>
        <w:t xml:space="preserve"> </w:t>
      </w:r>
      <w:proofErr w:type="spellStart"/>
      <w:r w:rsidR="00553541">
        <w:rPr>
          <w:rFonts w:ascii="Times New Roman" w:hAnsi="Times New Roman" w:cs="Times New Roman"/>
          <w:sz w:val="24"/>
          <w:szCs w:val="24"/>
        </w:rPr>
        <w:t>spp</w:t>
      </w:r>
      <w:proofErr w:type="spellEnd"/>
      <w:r w:rsidR="00553541">
        <w:rPr>
          <w:rFonts w:ascii="Times New Roman" w:hAnsi="Times New Roman" w:cs="Times New Roman"/>
          <w:sz w:val="24"/>
          <w:szCs w:val="24"/>
        </w:rPr>
        <w:t xml:space="preserve"> </w:t>
      </w:r>
      <w:bookmarkStart w:id="290" w:name="_Hlk142217097"/>
      <w:r w:rsidR="00553541">
        <w:rPr>
          <w:rFonts w:ascii="Times New Roman" w:hAnsi="Times New Roman" w:cs="Times New Roman"/>
          <w:sz w:val="24"/>
          <w:szCs w:val="24"/>
        </w:rPr>
        <w:t>prevalence was 0.9% (1/111) with arithm</w:t>
      </w:r>
      <w:r w:rsidR="00CC7066" w:rsidRPr="005D1955">
        <w:rPr>
          <w:rFonts w:ascii="Times New Roman" w:hAnsi="Times New Roman" w:cs="Times New Roman"/>
          <w:iCs/>
          <w:sz w:val="24"/>
          <w:szCs w:val="24"/>
        </w:rPr>
        <w:t>et</w:t>
      </w:r>
      <w:r w:rsidR="00553541" w:rsidRPr="005D1955">
        <w:rPr>
          <w:rFonts w:ascii="Times New Roman" w:hAnsi="Times New Roman" w:cs="Times New Roman"/>
          <w:iCs/>
          <w:sz w:val="24"/>
          <w:szCs w:val="24"/>
        </w:rPr>
        <w:t>i</w:t>
      </w:r>
      <w:r w:rsidR="00553541">
        <w:rPr>
          <w:rFonts w:ascii="Times New Roman" w:hAnsi="Times New Roman" w:cs="Times New Roman"/>
          <w:sz w:val="24"/>
          <w:szCs w:val="24"/>
        </w:rPr>
        <w:t xml:space="preserve">c mean intensity of 1(1/1) and abundance 0.02 (1/49). </w:t>
      </w:r>
      <w:bookmarkEnd w:id="290"/>
      <w:proofErr w:type="spellStart"/>
      <w:r w:rsidR="00553541" w:rsidRPr="00553541">
        <w:rPr>
          <w:rFonts w:ascii="Times New Roman" w:hAnsi="Times New Roman" w:cs="Times New Roman"/>
          <w:i/>
          <w:iCs/>
          <w:sz w:val="24"/>
          <w:szCs w:val="24"/>
        </w:rPr>
        <w:t>Gyroductylus</w:t>
      </w:r>
      <w:proofErr w:type="spellEnd"/>
      <w:r w:rsidR="00553541">
        <w:rPr>
          <w:rFonts w:ascii="Times New Roman" w:hAnsi="Times New Roman" w:cs="Times New Roman"/>
          <w:sz w:val="24"/>
          <w:szCs w:val="24"/>
        </w:rPr>
        <w:t xml:space="preserve"> </w:t>
      </w:r>
      <w:proofErr w:type="spellStart"/>
      <w:r w:rsidR="00553541">
        <w:rPr>
          <w:rFonts w:ascii="Times New Roman" w:hAnsi="Times New Roman" w:cs="Times New Roman"/>
          <w:sz w:val="24"/>
          <w:szCs w:val="24"/>
        </w:rPr>
        <w:t>spp</w:t>
      </w:r>
      <w:proofErr w:type="spellEnd"/>
      <w:r w:rsidR="00553541">
        <w:rPr>
          <w:rFonts w:ascii="Times New Roman" w:hAnsi="Times New Roman" w:cs="Times New Roman"/>
          <w:sz w:val="24"/>
          <w:szCs w:val="24"/>
        </w:rPr>
        <w:t xml:space="preserve"> </w:t>
      </w:r>
      <w:r w:rsidR="00553541" w:rsidRPr="00553541">
        <w:rPr>
          <w:rFonts w:ascii="Times New Roman" w:hAnsi="Times New Roman" w:cs="Times New Roman"/>
          <w:sz w:val="24"/>
          <w:szCs w:val="24"/>
        </w:rPr>
        <w:t>prevalence was 0.9% (1/111) with arithm</w:t>
      </w:r>
      <w:r w:rsidR="00CC7066" w:rsidRPr="005D1955">
        <w:rPr>
          <w:rFonts w:ascii="Times New Roman" w:hAnsi="Times New Roman" w:cs="Times New Roman"/>
          <w:iCs/>
          <w:sz w:val="24"/>
          <w:szCs w:val="24"/>
        </w:rPr>
        <w:t>et</w:t>
      </w:r>
      <w:r w:rsidR="00553541" w:rsidRPr="005D1955">
        <w:rPr>
          <w:rFonts w:ascii="Times New Roman" w:hAnsi="Times New Roman" w:cs="Times New Roman"/>
          <w:iCs/>
          <w:sz w:val="24"/>
          <w:szCs w:val="24"/>
        </w:rPr>
        <w:t>i</w:t>
      </w:r>
      <w:r w:rsidR="00553541" w:rsidRPr="00553541">
        <w:rPr>
          <w:rFonts w:ascii="Times New Roman" w:hAnsi="Times New Roman" w:cs="Times New Roman"/>
          <w:sz w:val="24"/>
          <w:szCs w:val="24"/>
        </w:rPr>
        <w:t>c mean intensity of 1(1/1) and abundance 0.02 (1/49).</w:t>
      </w:r>
      <w:r w:rsidR="008D596B">
        <w:rPr>
          <w:rFonts w:ascii="Times New Roman" w:hAnsi="Times New Roman" w:cs="Times New Roman"/>
          <w:sz w:val="24"/>
          <w:szCs w:val="24"/>
        </w:rPr>
        <w:t xml:space="preserve"> Only one genus, </w:t>
      </w:r>
      <w:proofErr w:type="spellStart"/>
      <w:r w:rsidR="008D596B" w:rsidRPr="00626AD0">
        <w:rPr>
          <w:rFonts w:ascii="Times New Roman" w:hAnsi="Times New Roman" w:cs="Times New Roman"/>
          <w:i/>
          <w:iCs/>
          <w:sz w:val="24"/>
          <w:szCs w:val="24"/>
        </w:rPr>
        <w:t>Diplostomum</w:t>
      </w:r>
      <w:proofErr w:type="spellEnd"/>
      <w:r w:rsidR="008D596B">
        <w:rPr>
          <w:rFonts w:ascii="Times New Roman" w:hAnsi="Times New Roman" w:cs="Times New Roman"/>
          <w:sz w:val="24"/>
          <w:szCs w:val="24"/>
        </w:rPr>
        <w:t xml:space="preserve"> </w:t>
      </w:r>
      <w:proofErr w:type="spellStart"/>
      <w:r w:rsidR="008D596B">
        <w:rPr>
          <w:rFonts w:ascii="Times New Roman" w:hAnsi="Times New Roman" w:cs="Times New Roman"/>
          <w:sz w:val="24"/>
          <w:szCs w:val="24"/>
        </w:rPr>
        <w:t>spp</w:t>
      </w:r>
      <w:proofErr w:type="spellEnd"/>
      <w:r w:rsidR="008D596B">
        <w:rPr>
          <w:rFonts w:ascii="Times New Roman" w:hAnsi="Times New Roman" w:cs="Times New Roman"/>
          <w:sz w:val="24"/>
          <w:szCs w:val="24"/>
        </w:rPr>
        <w:t xml:space="preserve">, was found infecting </w:t>
      </w:r>
      <w:r w:rsidR="008D596B" w:rsidRPr="008D596B">
        <w:rPr>
          <w:rFonts w:ascii="Times New Roman" w:hAnsi="Times New Roman" w:cs="Times New Roman"/>
          <w:i/>
          <w:iCs/>
          <w:sz w:val="24"/>
          <w:szCs w:val="24"/>
        </w:rPr>
        <w:t xml:space="preserve">Oreochromis </w:t>
      </w:r>
      <w:proofErr w:type="spellStart"/>
      <w:r w:rsidR="008D596B" w:rsidRPr="008D596B">
        <w:rPr>
          <w:rFonts w:ascii="Times New Roman" w:hAnsi="Times New Roman" w:cs="Times New Roman"/>
          <w:i/>
          <w:iCs/>
          <w:sz w:val="24"/>
          <w:szCs w:val="24"/>
        </w:rPr>
        <w:t>nilotiticus</w:t>
      </w:r>
      <w:proofErr w:type="spellEnd"/>
      <w:r w:rsidR="008D596B">
        <w:rPr>
          <w:rFonts w:ascii="Times New Roman" w:hAnsi="Times New Roman" w:cs="Times New Roman"/>
          <w:sz w:val="24"/>
          <w:szCs w:val="24"/>
        </w:rPr>
        <w:t xml:space="preserve"> in farmed </w:t>
      </w:r>
      <w:r w:rsidR="00626AD0">
        <w:rPr>
          <w:rFonts w:ascii="Times New Roman" w:hAnsi="Times New Roman" w:cs="Times New Roman"/>
          <w:sz w:val="24"/>
          <w:szCs w:val="24"/>
        </w:rPr>
        <w:t>fish. And</w:t>
      </w:r>
      <w:r w:rsidR="008D596B">
        <w:rPr>
          <w:rFonts w:ascii="Times New Roman" w:hAnsi="Times New Roman" w:cs="Times New Roman"/>
          <w:sz w:val="24"/>
          <w:szCs w:val="24"/>
        </w:rPr>
        <w:t xml:space="preserve"> only one fish was infected out of fifteen (15) examined. The total parasites recovered were two (2). The prevalence </w:t>
      </w:r>
      <w:r w:rsidR="007B34F2">
        <w:rPr>
          <w:rFonts w:ascii="Times New Roman" w:hAnsi="Times New Roman" w:cs="Times New Roman"/>
          <w:sz w:val="24"/>
          <w:szCs w:val="24"/>
        </w:rPr>
        <w:t>was 6.67</w:t>
      </w:r>
      <w:r w:rsidR="008D596B">
        <w:rPr>
          <w:rFonts w:ascii="Times New Roman" w:hAnsi="Times New Roman" w:cs="Times New Roman"/>
          <w:sz w:val="24"/>
          <w:szCs w:val="24"/>
        </w:rPr>
        <w:t>% (1/15) with arithm</w:t>
      </w:r>
      <w:r w:rsidR="00CC7066" w:rsidRPr="005D1955">
        <w:rPr>
          <w:rFonts w:ascii="Times New Roman" w:hAnsi="Times New Roman" w:cs="Times New Roman"/>
          <w:iCs/>
          <w:sz w:val="24"/>
          <w:szCs w:val="24"/>
        </w:rPr>
        <w:t>et</w:t>
      </w:r>
      <w:r w:rsidR="008D596B" w:rsidRPr="005D1955">
        <w:rPr>
          <w:rFonts w:ascii="Times New Roman" w:hAnsi="Times New Roman" w:cs="Times New Roman"/>
          <w:iCs/>
          <w:sz w:val="24"/>
          <w:szCs w:val="24"/>
        </w:rPr>
        <w:t>i</w:t>
      </w:r>
      <w:r w:rsidR="008D596B">
        <w:rPr>
          <w:rFonts w:ascii="Times New Roman" w:hAnsi="Times New Roman" w:cs="Times New Roman"/>
          <w:sz w:val="24"/>
          <w:szCs w:val="24"/>
        </w:rPr>
        <w:t xml:space="preserve">c mean intensity of 2 (2/1) and abundance </w:t>
      </w:r>
      <w:r w:rsidR="002D1D7A">
        <w:rPr>
          <w:rFonts w:ascii="Times New Roman" w:hAnsi="Times New Roman" w:cs="Times New Roman"/>
          <w:sz w:val="24"/>
          <w:szCs w:val="24"/>
        </w:rPr>
        <w:t>0.13 (2/15</w:t>
      </w:r>
      <w:r w:rsidR="00626AD0">
        <w:rPr>
          <w:rFonts w:ascii="Times New Roman" w:hAnsi="Times New Roman" w:cs="Times New Roman"/>
          <w:sz w:val="24"/>
          <w:szCs w:val="24"/>
        </w:rPr>
        <w:t xml:space="preserve">). Eleven (11) hybrid of </w:t>
      </w:r>
      <w:r w:rsidR="004806CD" w:rsidRPr="004806CD">
        <w:rPr>
          <w:rFonts w:ascii="Times New Roman" w:hAnsi="Times New Roman" w:cs="Times New Roman"/>
          <w:i/>
          <w:sz w:val="24"/>
          <w:szCs w:val="24"/>
        </w:rPr>
        <w:t xml:space="preserve">Tilapia </w:t>
      </w:r>
      <w:proofErr w:type="spellStart"/>
      <w:r w:rsidR="004806CD" w:rsidRPr="004806CD">
        <w:rPr>
          <w:rFonts w:ascii="Times New Roman" w:hAnsi="Times New Roman" w:cs="Times New Roman"/>
          <w:i/>
          <w:sz w:val="24"/>
          <w:szCs w:val="24"/>
        </w:rPr>
        <w:t>jipe</w:t>
      </w:r>
      <w:proofErr w:type="spellEnd"/>
      <w:r w:rsidR="00626AD0">
        <w:rPr>
          <w:rFonts w:ascii="Times New Roman" w:hAnsi="Times New Roman" w:cs="Times New Roman"/>
          <w:sz w:val="24"/>
          <w:szCs w:val="24"/>
        </w:rPr>
        <w:t xml:space="preserve"> and </w:t>
      </w:r>
      <w:r w:rsidR="00626AD0" w:rsidRPr="00626AD0">
        <w:rPr>
          <w:rFonts w:ascii="Times New Roman" w:hAnsi="Times New Roman" w:cs="Times New Roman"/>
          <w:i/>
          <w:iCs/>
          <w:sz w:val="24"/>
          <w:szCs w:val="24"/>
        </w:rPr>
        <w:t xml:space="preserve">Oreochromis </w:t>
      </w:r>
      <w:proofErr w:type="spellStart"/>
      <w:r w:rsidR="00626AD0" w:rsidRPr="00626AD0">
        <w:rPr>
          <w:rFonts w:ascii="Times New Roman" w:hAnsi="Times New Roman" w:cs="Times New Roman"/>
          <w:i/>
          <w:iCs/>
          <w:sz w:val="24"/>
          <w:szCs w:val="24"/>
        </w:rPr>
        <w:t>niloticus</w:t>
      </w:r>
      <w:proofErr w:type="spellEnd"/>
      <w:r w:rsidR="00626AD0">
        <w:rPr>
          <w:rFonts w:ascii="Times New Roman" w:hAnsi="Times New Roman" w:cs="Times New Roman"/>
          <w:sz w:val="24"/>
          <w:szCs w:val="24"/>
        </w:rPr>
        <w:t xml:space="preserve"> </w:t>
      </w:r>
      <w:r w:rsidR="000850C2">
        <w:rPr>
          <w:rFonts w:ascii="Times New Roman" w:hAnsi="Times New Roman" w:cs="Times New Roman"/>
          <w:sz w:val="24"/>
          <w:szCs w:val="24"/>
        </w:rPr>
        <w:t>examined, t</w:t>
      </w:r>
      <w:r w:rsidR="00626AD0">
        <w:rPr>
          <w:rFonts w:ascii="Times New Roman" w:hAnsi="Times New Roman" w:cs="Times New Roman"/>
          <w:sz w:val="24"/>
          <w:szCs w:val="24"/>
        </w:rPr>
        <w:t>wo were infected with one or more</w:t>
      </w:r>
      <w:r w:rsidR="00D953E1">
        <w:rPr>
          <w:rFonts w:ascii="Times New Roman" w:hAnsi="Times New Roman" w:cs="Times New Roman"/>
          <w:sz w:val="24"/>
          <w:szCs w:val="24"/>
        </w:rPr>
        <w:t xml:space="preserve"> parasites and a total of twelve (12) parasites were recovered from two parasite genera.</w:t>
      </w:r>
      <w:r w:rsidR="000850C2">
        <w:rPr>
          <w:rFonts w:ascii="Times New Roman" w:hAnsi="Times New Roman" w:cs="Times New Roman"/>
          <w:sz w:val="24"/>
          <w:szCs w:val="24"/>
        </w:rPr>
        <w:t xml:space="preserve"> </w:t>
      </w:r>
      <w:r w:rsidR="00964228">
        <w:rPr>
          <w:rFonts w:ascii="Times New Roman" w:hAnsi="Times New Roman" w:cs="Times New Roman"/>
          <w:sz w:val="24"/>
          <w:szCs w:val="24"/>
        </w:rPr>
        <w:t>The overall prevalence was 36.36% (4/11), arithm</w:t>
      </w:r>
      <w:r w:rsidR="00CC7066" w:rsidRPr="005D1955">
        <w:rPr>
          <w:rFonts w:ascii="Times New Roman" w:hAnsi="Times New Roman" w:cs="Times New Roman"/>
          <w:iCs/>
          <w:sz w:val="24"/>
          <w:szCs w:val="24"/>
        </w:rPr>
        <w:t>et</w:t>
      </w:r>
      <w:r w:rsidR="00964228" w:rsidRPr="005D1955">
        <w:rPr>
          <w:rFonts w:ascii="Times New Roman" w:hAnsi="Times New Roman" w:cs="Times New Roman"/>
          <w:iCs/>
          <w:sz w:val="24"/>
          <w:szCs w:val="24"/>
        </w:rPr>
        <w:t>i</w:t>
      </w:r>
      <w:r w:rsidR="00964228">
        <w:rPr>
          <w:rFonts w:ascii="Times New Roman" w:hAnsi="Times New Roman" w:cs="Times New Roman"/>
          <w:sz w:val="24"/>
          <w:szCs w:val="24"/>
        </w:rPr>
        <w:t>c mean intensity of 3(12/4) and abundance 1.091(12/11</w:t>
      </w:r>
      <w:r w:rsidR="001A784A">
        <w:rPr>
          <w:rFonts w:ascii="Times New Roman" w:hAnsi="Times New Roman" w:cs="Times New Roman"/>
          <w:sz w:val="24"/>
          <w:szCs w:val="24"/>
        </w:rPr>
        <w:t>).</w:t>
      </w:r>
      <w:r w:rsidR="001A784A" w:rsidRPr="001A784A">
        <w:rPr>
          <w:rFonts w:ascii="Times New Roman" w:hAnsi="Times New Roman" w:cs="Times New Roman"/>
          <w:i/>
          <w:iCs/>
          <w:sz w:val="24"/>
          <w:szCs w:val="24"/>
        </w:rPr>
        <w:t xml:space="preserve"> Acanthocephalus</w:t>
      </w:r>
      <w:r w:rsidR="000850C2">
        <w:rPr>
          <w:rFonts w:ascii="Times New Roman" w:hAnsi="Times New Roman" w:cs="Times New Roman"/>
          <w:sz w:val="24"/>
          <w:szCs w:val="24"/>
        </w:rPr>
        <w:t xml:space="preserve"> </w:t>
      </w:r>
      <w:proofErr w:type="spellStart"/>
      <w:r w:rsidR="000850C2">
        <w:rPr>
          <w:rFonts w:ascii="Times New Roman" w:hAnsi="Times New Roman" w:cs="Times New Roman"/>
          <w:sz w:val="24"/>
          <w:szCs w:val="24"/>
        </w:rPr>
        <w:t>spp</w:t>
      </w:r>
      <w:proofErr w:type="spellEnd"/>
      <w:r w:rsidR="000850C2">
        <w:rPr>
          <w:rFonts w:ascii="Times New Roman" w:hAnsi="Times New Roman" w:cs="Times New Roman"/>
          <w:sz w:val="24"/>
          <w:szCs w:val="24"/>
        </w:rPr>
        <w:t xml:space="preserve"> had the highest prevalence 91.67</w:t>
      </w:r>
      <w:r w:rsidR="00A01EC4">
        <w:rPr>
          <w:rFonts w:ascii="Times New Roman" w:hAnsi="Times New Roman" w:cs="Times New Roman"/>
          <w:sz w:val="24"/>
          <w:szCs w:val="24"/>
        </w:rPr>
        <w:t>% (</w:t>
      </w:r>
      <w:r w:rsidR="000850C2">
        <w:rPr>
          <w:rFonts w:ascii="Times New Roman" w:hAnsi="Times New Roman" w:cs="Times New Roman"/>
          <w:sz w:val="24"/>
          <w:szCs w:val="24"/>
        </w:rPr>
        <w:t>11/12), with arithm</w:t>
      </w:r>
      <w:r w:rsidR="00CC7066" w:rsidRPr="005D1955">
        <w:rPr>
          <w:rFonts w:ascii="Times New Roman" w:hAnsi="Times New Roman" w:cs="Times New Roman"/>
          <w:iCs/>
          <w:sz w:val="24"/>
          <w:szCs w:val="24"/>
        </w:rPr>
        <w:t>et</w:t>
      </w:r>
      <w:r w:rsidR="000850C2" w:rsidRPr="005D1955">
        <w:rPr>
          <w:rFonts w:ascii="Times New Roman" w:hAnsi="Times New Roman" w:cs="Times New Roman"/>
          <w:iCs/>
          <w:sz w:val="24"/>
          <w:szCs w:val="24"/>
        </w:rPr>
        <w:t>i</w:t>
      </w:r>
      <w:r w:rsidR="000850C2">
        <w:rPr>
          <w:rFonts w:ascii="Times New Roman" w:hAnsi="Times New Roman" w:cs="Times New Roman"/>
          <w:sz w:val="24"/>
          <w:szCs w:val="24"/>
        </w:rPr>
        <w:t xml:space="preserve">c intensity of 3.67 (11/3) and abundance 1(11/11). </w:t>
      </w:r>
      <w:proofErr w:type="spellStart"/>
      <w:r w:rsidR="000850C2" w:rsidRPr="001A784A">
        <w:rPr>
          <w:rFonts w:ascii="Times New Roman" w:hAnsi="Times New Roman" w:cs="Times New Roman"/>
          <w:i/>
          <w:iCs/>
          <w:sz w:val="24"/>
          <w:szCs w:val="24"/>
        </w:rPr>
        <w:t>Dactylogyrous</w:t>
      </w:r>
      <w:proofErr w:type="spellEnd"/>
      <w:r w:rsidR="000850C2">
        <w:rPr>
          <w:rFonts w:ascii="Times New Roman" w:hAnsi="Times New Roman" w:cs="Times New Roman"/>
          <w:sz w:val="24"/>
          <w:szCs w:val="24"/>
        </w:rPr>
        <w:t xml:space="preserve"> </w:t>
      </w:r>
      <w:proofErr w:type="spellStart"/>
      <w:r w:rsidR="000850C2">
        <w:rPr>
          <w:rFonts w:ascii="Times New Roman" w:hAnsi="Times New Roman" w:cs="Times New Roman"/>
          <w:sz w:val="24"/>
          <w:szCs w:val="24"/>
        </w:rPr>
        <w:t>spp</w:t>
      </w:r>
      <w:proofErr w:type="spellEnd"/>
      <w:r w:rsidR="000850C2">
        <w:rPr>
          <w:rFonts w:ascii="Times New Roman" w:hAnsi="Times New Roman" w:cs="Times New Roman"/>
          <w:sz w:val="24"/>
          <w:szCs w:val="24"/>
        </w:rPr>
        <w:t xml:space="preserve"> prevalence was 8.33</w:t>
      </w:r>
      <w:r w:rsidR="001A784A">
        <w:rPr>
          <w:rFonts w:ascii="Times New Roman" w:hAnsi="Times New Roman" w:cs="Times New Roman"/>
          <w:sz w:val="24"/>
          <w:szCs w:val="24"/>
        </w:rPr>
        <w:t>% (</w:t>
      </w:r>
      <w:r w:rsidR="000850C2">
        <w:rPr>
          <w:rFonts w:ascii="Times New Roman" w:hAnsi="Times New Roman" w:cs="Times New Roman"/>
          <w:sz w:val="24"/>
          <w:szCs w:val="24"/>
        </w:rPr>
        <w:t>1/12), with arithm</w:t>
      </w:r>
      <w:r w:rsidR="00CC7066" w:rsidRPr="005D1955">
        <w:rPr>
          <w:rFonts w:ascii="Times New Roman" w:hAnsi="Times New Roman" w:cs="Times New Roman"/>
          <w:iCs/>
          <w:sz w:val="24"/>
          <w:szCs w:val="24"/>
        </w:rPr>
        <w:t>et</w:t>
      </w:r>
      <w:r w:rsidR="000850C2" w:rsidRPr="005D1955">
        <w:rPr>
          <w:rFonts w:ascii="Times New Roman" w:hAnsi="Times New Roman" w:cs="Times New Roman"/>
          <w:iCs/>
          <w:sz w:val="24"/>
          <w:szCs w:val="24"/>
        </w:rPr>
        <w:t>i</w:t>
      </w:r>
      <w:r w:rsidR="000850C2">
        <w:rPr>
          <w:rFonts w:ascii="Times New Roman" w:hAnsi="Times New Roman" w:cs="Times New Roman"/>
          <w:sz w:val="24"/>
          <w:szCs w:val="24"/>
        </w:rPr>
        <w:t xml:space="preserve">c mean intensity </w:t>
      </w:r>
      <w:r w:rsidR="00A01EC4">
        <w:rPr>
          <w:rFonts w:ascii="Times New Roman" w:hAnsi="Times New Roman" w:cs="Times New Roman"/>
          <w:sz w:val="24"/>
          <w:szCs w:val="24"/>
        </w:rPr>
        <w:t>of 1</w:t>
      </w:r>
      <w:r w:rsidR="000850C2">
        <w:rPr>
          <w:rFonts w:ascii="Times New Roman" w:hAnsi="Times New Roman" w:cs="Times New Roman"/>
          <w:sz w:val="24"/>
          <w:szCs w:val="24"/>
        </w:rPr>
        <w:t>(1/1) and abundance 0.091 (1/11).</w:t>
      </w:r>
    </w:p>
    <w:p w14:paraId="6226F66D" w14:textId="42D37347" w:rsidR="00A272B2" w:rsidRPr="00F55DDA" w:rsidRDefault="00A01EC4" w:rsidP="00F55DDA">
      <w:pPr>
        <w:spacing w:line="360" w:lineRule="auto"/>
        <w:jc w:val="both"/>
        <w:rPr>
          <w:rFonts w:ascii="Times New Roman" w:eastAsia="Times New Roman" w:hAnsi="Times New Roman" w:cs="Times New Roman"/>
          <w:b/>
          <w:bCs/>
          <w:color w:val="4F81BD"/>
          <w:sz w:val="24"/>
          <w:szCs w:val="24"/>
        </w:rPr>
      </w:pPr>
      <w:r w:rsidRPr="00F55DDA">
        <w:rPr>
          <w:rFonts w:ascii="Times New Roman" w:hAnsi="Times New Roman" w:cs="Times New Roman"/>
          <w:sz w:val="24"/>
          <w:szCs w:val="24"/>
        </w:rPr>
        <w:t xml:space="preserve">In lake </w:t>
      </w:r>
      <w:proofErr w:type="spellStart"/>
      <w:r w:rsidRPr="00F55DDA">
        <w:rPr>
          <w:rFonts w:ascii="Times New Roman" w:hAnsi="Times New Roman" w:cs="Times New Roman"/>
          <w:sz w:val="24"/>
          <w:szCs w:val="24"/>
        </w:rPr>
        <w:t>jipe</w:t>
      </w:r>
      <w:proofErr w:type="spellEnd"/>
      <w:r w:rsidRPr="00F55DDA">
        <w:rPr>
          <w:rFonts w:ascii="Times New Roman" w:hAnsi="Times New Roman" w:cs="Times New Roman"/>
          <w:sz w:val="24"/>
          <w:szCs w:val="24"/>
        </w:rPr>
        <w:t>, ten (10) Nile tilapia were caught. Eight (8) were infected with one or more parasites. The prevalence was 80% (8/10) with arithm</w:t>
      </w:r>
      <w:r w:rsidR="00CC7066" w:rsidRPr="005D1955">
        <w:rPr>
          <w:rFonts w:ascii="Times New Roman" w:hAnsi="Times New Roman" w:cs="Times New Roman"/>
          <w:iCs/>
          <w:sz w:val="24"/>
          <w:szCs w:val="24"/>
        </w:rPr>
        <w:t>et</w:t>
      </w:r>
      <w:r w:rsidRPr="005D1955">
        <w:rPr>
          <w:rFonts w:ascii="Times New Roman" w:hAnsi="Times New Roman" w:cs="Times New Roman"/>
          <w:iCs/>
          <w:sz w:val="24"/>
          <w:szCs w:val="24"/>
        </w:rPr>
        <w:t>i</w:t>
      </w:r>
      <w:r w:rsidRPr="00F55DDA">
        <w:rPr>
          <w:rFonts w:ascii="Times New Roman" w:hAnsi="Times New Roman" w:cs="Times New Roman"/>
          <w:sz w:val="24"/>
          <w:szCs w:val="24"/>
        </w:rPr>
        <w:t xml:space="preserve">c mean intensity of 2.625(21/8) and abundace2.1 </w:t>
      </w:r>
      <w:r w:rsidRPr="00F55DDA">
        <w:rPr>
          <w:rFonts w:ascii="Times New Roman" w:hAnsi="Times New Roman" w:cs="Times New Roman"/>
          <w:sz w:val="24"/>
          <w:szCs w:val="24"/>
        </w:rPr>
        <w:lastRenderedPageBreak/>
        <w:t>(21/10). Twenty-one (21) fish parasites were recovered from t</w:t>
      </w:r>
      <w:r w:rsidR="00E14D82" w:rsidRPr="00F55DDA">
        <w:rPr>
          <w:rFonts w:ascii="Times New Roman" w:hAnsi="Times New Roman" w:cs="Times New Roman"/>
          <w:sz w:val="24"/>
          <w:szCs w:val="24"/>
        </w:rPr>
        <w:t>hree</w:t>
      </w:r>
      <w:r w:rsidRPr="00F55DDA">
        <w:rPr>
          <w:rFonts w:ascii="Times New Roman" w:hAnsi="Times New Roman" w:cs="Times New Roman"/>
          <w:sz w:val="24"/>
          <w:szCs w:val="24"/>
        </w:rPr>
        <w:t xml:space="preserve"> parasites genera.</w:t>
      </w:r>
      <w:r w:rsidR="00E14D82" w:rsidRPr="00F55DDA">
        <w:rPr>
          <w:rFonts w:ascii="Times New Roman" w:hAnsi="Times New Roman" w:cs="Times New Roman"/>
          <w:sz w:val="24"/>
          <w:szCs w:val="24"/>
        </w:rPr>
        <w:t xml:space="preserve"> </w:t>
      </w:r>
      <w:proofErr w:type="spellStart"/>
      <w:r w:rsidR="00E14D82" w:rsidRPr="00F55DDA">
        <w:rPr>
          <w:rFonts w:ascii="Times New Roman" w:hAnsi="Times New Roman" w:cs="Times New Roman"/>
          <w:i/>
          <w:iCs/>
          <w:sz w:val="24"/>
          <w:szCs w:val="24"/>
        </w:rPr>
        <w:t>Diplostomum</w:t>
      </w:r>
      <w:proofErr w:type="spellEnd"/>
      <w:r w:rsidR="00E14D82" w:rsidRPr="00F55DDA">
        <w:rPr>
          <w:rFonts w:ascii="Times New Roman" w:hAnsi="Times New Roman" w:cs="Times New Roman"/>
          <w:sz w:val="24"/>
          <w:szCs w:val="24"/>
        </w:rPr>
        <w:t xml:space="preserve"> </w:t>
      </w:r>
      <w:proofErr w:type="spellStart"/>
      <w:r w:rsidR="00E14D82" w:rsidRPr="00F55DDA">
        <w:rPr>
          <w:rFonts w:ascii="Times New Roman" w:hAnsi="Times New Roman" w:cs="Times New Roman"/>
          <w:sz w:val="24"/>
          <w:szCs w:val="24"/>
        </w:rPr>
        <w:t>spp</w:t>
      </w:r>
      <w:proofErr w:type="spellEnd"/>
      <w:r w:rsidR="00E14D82" w:rsidRPr="00F55DDA">
        <w:rPr>
          <w:rFonts w:ascii="Times New Roman" w:hAnsi="Times New Roman" w:cs="Times New Roman"/>
          <w:sz w:val="24"/>
          <w:szCs w:val="24"/>
        </w:rPr>
        <w:t xml:space="preserve"> was the highest prevalence of 71.43</w:t>
      </w:r>
      <w:r w:rsidR="00AB080A" w:rsidRPr="00F55DDA">
        <w:rPr>
          <w:rFonts w:ascii="Times New Roman" w:hAnsi="Times New Roman" w:cs="Times New Roman"/>
          <w:sz w:val="24"/>
          <w:szCs w:val="24"/>
        </w:rPr>
        <w:t>% (</w:t>
      </w:r>
      <w:r w:rsidR="00E14D82" w:rsidRPr="00F55DDA">
        <w:rPr>
          <w:rFonts w:ascii="Times New Roman" w:hAnsi="Times New Roman" w:cs="Times New Roman"/>
          <w:sz w:val="24"/>
          <w:szCs w:val="24"/>
        </w:rPr>
        <w:t>15/21), arithm</w:t>
      </w:r>
      <w:r w:rsidR="00CC7066" w:rsidRPr="005D1955">
        <w:rPr>
          <w:rFonts w:ascii="Times New Roman" w:hAnsi="Times New Roman" w:cs="Times New Roman"/>
          <w:iCs/>
          <w:sz w:val="24"/>
          <w:szCs w:val="24"/>
        </w:rPr>
        <w:t>et</w:t>
      </w:r>
      <w:r w:rsidR="00E14D82" w:rsidRPr="005D1955">
        <w:rPr>
          <w:rFonts w:ascii="Times New Roman" w:hAnsi="Times New Roman" w:cs="Times New Roman"/>
          <w:iCs/>
          <w:sz w:val="24"/>
          <w:szCs w:val="24"/>
        </w:rPr>
        <w:t>i</w:t>
      </w:r>
      <w:r w:rsidR="00E14D82" w:rsidRPr="00F55DDA">
        <w:rPr>
          <w:rFonts w:ascii="Times New Roman" w:hAnsi="Times New Roman" w:cs="Times New Roman"/>
          <w:sz w:val="24"/>
          <w:szCs w:val="24"/>
        </w:rPr>
        <w:t>c mean intensity of 2.14(15/7) and abundance 1.5(15/10</w:t>
      </w:r>
      <w:r w:rsidR="00AB080A" w:rsidRPr="00F55DDA">
        <w:rPr>
          <w:rFonts w:ascii="Times New Roman" w:hAnsi="Times New Roman" w:cs="Times New Roman"/>
          <w:sz w:val="24"/>
          <w:szCs w:val="24"/>
        </w:rPr>
        <w:t xml:space="preserve">). </w:t>
      </w:r>
      <w:proofErr w:type="spellStart"/>
      <w:r w:rsidR="00AB080A" w:rsidRPr="00F55DDA">
        <w:rPr>
          <w:rFonts w:ascii="Times New Roman" w:hAnsi="Times New Roman" w:cs="Times New Roman"/>
          <w:i/>
          <w:iCs/>
          <w:sz w:val="24"/>
          <w:szCs w:val="24"/>
        </w:rPr>
        <w:t>Contracaecum</w:t>
      </w:r>
      <w:proofErr w:type="spellEnd"/>
      <w:r w:rsidR="00E14D82" w:rsidRPr="00F55DDA">
        <w:rPr>
          <w:rFonts w:ascii="Times New Roman" w:hAnsi="Times New Roman" w:cs="Times New Roman"/>
          <w:i/>
          <w:iCs/>
          <w:sz w:val="24"/>
          <w:szCs w:val="24"/>
        </w:rPr>
        <w:t xml:space="preserve"> </w:t>
      </w:r>
      <w:proofErr w:type="spellStart"/>
      <w:r w:rsidR="00E14D82" w:rsidRPr="00F55DDA">
        <w:rPr>
          <w:rFonts w:ascii="Times New Roman" w:hAnsi="Times New Roman" w:cs="Times New Roman"/>
          <w:sz w:val="24"/>
          <w:szCs w:val="24"/>
        </w:rPr>
        <w:t>spp</w:t>
      </w:r>
      <w:proofErr w:type="spellEnd"/>
      <w:r w:rsidR="00E14D82" w:rsidRPr="00F55DDA">
        <w:rPr>
          <w:rFonts w:ascii="Times New Roman" w:hAnsi="Times New Roman" w:cs="Times New Roman"/>
          <w:sz w:val="24"/>
          <w:szCs w:val="24"/>
        </w:rPr>
        <w:t xml:space="preserve"> prevalence was 23.81% (5/21) with arithm</w:t>
      </w:r>
      <w:r w:rsidR="00CC7066" w:rsidRPr="005D1955">
        <w:rPr>
          <w:rFonts w:ascii="Times New Roman" w:hAnsi="Times New Roman" w:cs="Times New Roman"/>
          <w:iCs/>
          <w:sz w:val="24"/>
          <w:szCs w:val="24"/>
        </w:rPr>
        <w:t>et</w:t>
      </w:r>
      <w:r w:rsidR="00E14D82" w:rsidRPr="00F55DDA">
        <w:rPr>
          <w:rFonts w:ascii="Times New Roman" w:hAnsi="Times New Roman" w:cs="Times New Roman"/>
          <w:sz w:val="24"/>
          <w:szCs w:val="24"/>
        </w:rPr>
        <w:t xml:space="preserve">ic mean intensity 1.67 (5/3) and abundance 0.5 (5/10). </w:t>
      </w:r>
      <w:proofErr w:type="spellStart"/>
      <w:r w:rsidR="00E14D82" w:rsidRPr="00F55DDA">
        <w:rPr>
          <w:rFonts w:ascii="Times New Roman" w:hAnsi="Times New Roman" w:cs="Times New Roman"/>
          <w:i/>
          <w:iCs/>
          <w:sz w:val="24"/>
          <w:szCs w:val="24"/>
        </w:rPr>
        <w:t>Dactylogyrous</w:t>
      </w:r>
      <w:proofErr w:type="spellEnd"/>
      <w:r w:rsidR="00E14D82" w:rsidRPr="00F55DDA">
        <w:rPr>
          <w:rFonts w:ascii="Times New Roman" w:hAnsi="Times New Roman" w:cs="Times New Roman"/>
          <w:sz w:val="24"/>
          <w:szCs w:val="24"/>
        </w:rPr>
        <w:t xml:space="preserve"> </w:t>
      </w:r>
      <w:proofErr w:type="spellStart"/>
      <w:r w:rsidR="00E14D82" w:rsidRPr="00F55DDA">
        <w:rPr>
          <w:rFonts w:ascii="Times New Roman" w:hAnsi="Times New Roman" w:cs="Times New Roman"/>
          <w:sz w:val="24"/>
          <w:szCs w:val="24"/>
        </w:rPr>
        <w:t>spp</w:t>
      </w:r>
      <w:proofErr w:type="spellEnd"/>
      <w:r w:rsidR="00E14D82" w:rsidRPr="00F55DDA">
        <w:rPr>
          <w:rFonts w:ascii="Times New Roman" w:hAnsi="Times New Roman" w:cs="Times New Roman"/>
          <w:sz w:val="24"/>
          <w:szCs w:val="24"/>
        </w:rPr>
        <w:t xml:space="preserve"> preval</w:t>
      </w:r>
      <w:r w:rsidR="00AB080A" w:rsidRPr="00F55DDA">
        <w:rPr>
          <w:rFonts w:ascii="Times New Roman" w:hAnsi="Times New Roman" w:cs="Times New Roman"/>
          <w:sz w:val="24"/>
          <w:szCs w:val="24"/>
        </w:rPr>
        <w:t>ence was 4.76% (1/21</w:t>
      </w:r>
      <w:r w:rsidR="004647A7" w:rsidRPr="00F55DDA">
        <w:rPr>
          <w:rFonts w:ascii="Times New Roman" w:hAnsi="Times New Roman" w:cs="Times New Roman"/>
          <w:sz w:val="24"/>
          <w:szCs w:val="24"/>
        </w:rPr>
        <w:t>), arithm</w:t>
      </w:r>
      <w:r w:rsidR="00CC7066" w:rsidRPr="005D1955">
        <w:rPr>
          <w:rFonts w:ascii="Times New Roman" w:hAnsi="Times New Roman" w:cs="Times New Roman"/>
          <w:iCs/>
          <w:sz w:val="24"/>
          <w:szCs w:val="24"/>
        </w:rPr>
        <w:t>et</w:t>
      </w:r>
      <w:r w:rsidR="004647A7" w:rsidRPr="005D1955">
        <w:rPr>
          <w:rFonts w:ascii="Times New Roman" w:hAnsi="Times New Roman" w:cs="Times New Roman"/>
          <w:iCs/>
          <w:sz w:val="24"/>
          <w:szCs w:val="24"/>
        </w:rPr>
        <w:t>i</w:t>
      </w:r>
      <w:r w:rsidR="004647A7" w:rsidRPr="00F55DDA">
        <w:rPr>
          <w:rFonts w:ascii="Times New Roman" w:hAnsi="Times New Roman" w:cs="Times New Roman"/>
          <w:sz w:val="24"/>
          <w:szCs w:val="24"/>
        </w:rPr>
        <w:t>c</w:t>
      </w:r>
      <w:r w:rsidR="00AB080A" w:rsidRPr="00F55DDA">
        <w:rPr>
          <w:rFonts w:ascii="Times New Roman" w:hAnsi="Times New Roman" w:cs="Times New Roman"/>
          <w:sz w:val="24"/>
          <w:szCs w:val="24"/>
        </w:rPr>
        <w:t xml:space="preserve"> mean </w:t>
      </w:r>
      <w:r w:rsidR="004647A7" w:rsidRPr="00F55DDA">
        <w:rPr>
          <w:rFonts w:ascii="Times New Roman" w:hAnsi="Times New Roman" w:cs="Times New Roman"/>
          <w:sz w:val="24"/>
          <w:szCs w:val="24"/>
        </w:rPr>
        <w:t xml:space="preserve">intensity 1 (1/1) and abundance was 0.1 (1/10). 25 </w:t>
      </w:r>
      <w:r w:rsidR="004806CD" w:rsidRPr="00F55DDA">
        <w:rPr>
          <w:rFonts w:ascii="Times New Roman" w:hAnsi="Times New Roman" w:cs="Times New Roman"/>
          <w:i/>
          <w:sz w:val="24"/>
          <w:szCs w:val="24"/>
        </w:rPr>
        <w:t xml:space="preserve">Tilapia </w:t>
      </w:r>
      <w:proofErr w:type="spellStart"/>
      <w:r w:rsidR="004806CD" w:rsidRPr="00F55DDA">
        <w:rPr>
          <w:rFonts w:ascii="Times New Roman" w:hAnsi="Times New Roman" w:cs="Times New Roman"/>
          <w:i/>
          <w:sz w:val="24"/>
          <w:szCs w:val="24"/>
        </w:rPr>
        <w:t>jipe</w:t>
      </w:r>
      <w:proofErr w:type="spellEnd"/>
      <w:r w:rsidR="004647A7" w:rsidRPr="00F55DDA">
        <w:rPr>
          <w:rFonts w:ascii="Times New Roman" w:hAnsi="Times New Roman" w:cs="Times New Roman"/>
          <w:sz w:val="24"/>
          <w:szCs w:val="24"/>
        </w:rPr>
        <w:t xml:space="preserve"> were caught in lake </w:t>
      </w:r>
      <w:proofErr w:type="spellStart"/>
      <w:r w:rsidR="004647A7" w:rsidRPr="00F55DDA">
        <w:rPr>
          <w:rFonts w:ascii="Times New Roman" w:hAnsi="Times New Roman" w:cs="Times New Roman"/>
          <w:sz w:val="24"/>
          <w:szCs w:val="24"/>
        </w:rPr>
        <w:t>jipe</w:t>
      </w:r>
      <w:proofErr w:type="spellEnd"/>
      <w:ins w:id="291" w:author="Administrator" w:date="2023-09-04T14:21:00Z">
        <w:r w:rsidR="00A01B2E">
          <w:rPr>
            <w:rFonts w:ascii="Times New Roman" w:hAnsi="Times New Roman" w:cs="Times New Roman"/>
            <w:sz w:val="24"/>
            <w:szCs w:val="24"/>
          </w:rPr>
          <w:t xml:space="preserve"> </w:t>
        </w:r>
        <w:r w:rsidR="00A01B2E" w:rsidRPr="00A01B2E">
          <w:rPr>
            <w:rFonts w:ascii="Times New Roman" w:hAnsi="Times New Roman" w:cs="Times New Roman"/>
            <w:color w:val="FF0000"/>
            <w:sz w:val="24"/>
            <w:szCs w:val="24"/>
            <w:rPrChange w:id="292" w:author="Administrator" w:date="2023-09-04T14:22:00Z">
              <w:rPr>
                <w:rFonts w:ascii="Times New Roman" w:hAnsi="Times New Roman" w:cs="Times New Roman"/>
                <w:sz w:val="24"/>
                <w:szCs w:val="24"/>
              </w:rPr>
            </w:rPrChange>
          </w:rPr>
          <w:t>(Fig</w:t>
        </w:r>
      </w:ins>
      <w:ins w:id="293" w:author="Administrator" w:date="2023-09-04T14:22:00Z">
        <w:r w:rsidR="00A01B2E">
          <w:rPr>
            <w:rFonts w:ascii="Times New Roman" w:hAnsi="Times New Roman" w:cs="Times New Roman"/>
            <w:color w:val="FF0000"/>
            <w:sz w:val="24"/>
            <w:szCs w:val="24"/>
          </w:rPr>
          <w:t xml:space="preserve"> ----</w:t>
        </w:r>
      </w:ins>
      <w:ins w:id="294" w:author="Administrator" w:date="2023-09-04T14:21:00Z">
        <w:r w:rsidR="00A01B2E" w:rsidRPr="00A01B2E">
          <w:rPr>
            <w:rFonts w:ascii="Times New Roman" w:hAnsi="Times New Roman" w:cs="Times New Roman"/>
            <w:color w:val="FF0000"/>
            <w:sz w:val="24"/>
            <w:szCs w:val="24"/>
            <w:rPrChange w:id="295" w:author="Administrator" w:date="2023-09-04T14:22:00Z">
              <w:rPr>
                <w:rFonts w:ascii="Times New Roman" w:hAnsi="Times New Roman" w:cs="Times New Roman"/>
                <w:sz w:val="24"/>
                <w:szCs w:val="24"/>
              </w:rPr>
            </w:rPrChange>
          </w:rPr>
          <w:t>??)</w:t>
        </w:r>
      </w:ins>
      <w:r w:rsidR="004647A7" w:rsidRPr="00F55DDA">
        <w:rPr>
          <w:rFonts w:ascii="Times New Roman" w:hAnsi="Times New Roman" w:cs="Times New Roman"/>
          <w:sz w:val="24"/>
          <w:szCs w:val="24"/>
        </w:rPr>
        <w:t>. Sixteen (16) were infected with one or more parasites and a total of 54 parasites were recovered</w:t>
      </w:r>
      <w:r w:rsidR="006E6935" w:rsidRPr="00F55DDA">
        <w:rPr>
          <w:rFonts w:ascii="Times New Roman" w:hAnsi="Times New Roman" w:cs="Times New Roman"/>
          <w:sz w:val="24"/>
          <w:szCs w:val="24"/>
        </w:rPr>
        <w:t xml:space="preserve"> from three different parasite genera. The overall prevalence was 64% (16/25), arithm</w:t>
      </w:r>
      <w:r w:rsidR="00CC7066" w:rsidRPr="005D1955">
        <w:rPr>
          <w:rFonts w:ascii="Times New Roman" w:hAnsi="Times New Roman" w:cs="Times New Roman"/>
          <w:iCs/>
          <w:sz w:val="24"/>
          <w:szCs w:val="24"/>
        </w:rPr>
        <w:t>et</w:t>
      </w:r>
      <w:r w:rsidR="006E6935" w:rsidRPr="005D1955">
        <w:rPr>
          <w:rFonts w:ascii="Times New Roman" w:hAnsi="Times New Roman" w:cs="Times New Roman"/>
          <w:iCs/>
          <w:sz w:val="24"/>
          <w:szCs w:val="24"/>
        </w:rPr>
        <w:t>i</w:t>
      </w:r>
      <w:r w:rsidR="006E6935" w:rsidRPr="00F55DDA">
        <w:rPr>
          <w:rFonts w:ascii="Times New Roman" w:hAnsi="Times New Roman" w:cs="Times New Roman"/>
          <w:sz w:val="24"/>
          <w:szCs w:val="24"/>
        </w:rPr>
        <w:t>c mean intensity 3.375 (54/16) and abundance was 2.16 (54/25</w:t>
      </w:r>
      <w:r w:rsidR="00B62684" w:rsidRPr="00F55DDA">
        <w:rPr>
          <w:rFonts w:ascii="Times New Roman" w:hAnsi="Times New Roman" w:cs="Times New Roman"/>
          <w:sz w:val="24"/>
          <w:szCs w:val="24"/>
        </w:rPr>
        <w:t>).</w:t>
      </w:r>
      <w:r w:rsidR="00B62684" w:rsidRPr="00F55DDA">
        <w:rPr>
          <w:rFonts w:ascii="Times New Roman" w:hAnsi="Times New Roman" w:cs="Times New Roman"/>
          <w:i/>
          <w:iCs/>
          <w:sz w:val="24"/>
          <w:szCs w:val="24"/>
        </w:rPr>
        <w:t xml:space="preserve"> </w:t>
      </w:r>
      <w:proofErr w:type="spellStart"/>
      <w:r w:rsidR="00B62684" w:rsidRPr="00F55DDA">
        <w:rPr>
          <w:rFonts w:ascii="Times New Roman" w:hAnsi="Times New Roman" w:cs="Times New Roman"/>
          <w:i/>
          <w:iCs/>
          <w:sz w:val="24"/>
          <w:szCs w:val="24"/>
        </w:rPr>
        <w:t>Diplostomum</w:t>
      </w:r>
      <w:proofErr w:type="spellEnd"/>
      <w:r w:rsidR="006E6935" w:rsidRPr="00F55DDA">
        <w:rPr>
          <w:rFonts w:ascii="Times New Roman" w:hAnsi="Times New Roman" w:cs="Times New Roman"/>
          <w:sz w:val="24"/>
          <w:szCs w:val="24"/>
        </w:rPr>
        <w:t xml:space="preserve"> </w:t>
      </w:r>
      <w:proofErr w:type="spellStart"/>
      <w:r w:rsidR="006E6935" w:rsidRPr="00F55DDA">
        <w:rPr>
          <w:rFonts w:ascii="Times New Roman" w:hAnsi="Times New Roman" w:cs="Times New Roman"/>
          <w:sz w:val="24"/>
          <w:szCs w:val="24"/>
        </w:rPr>
        <w:t>spp</w:t>
      </w:r>
      <w:proofErr w:type="spellEnd"/>
      <w:r w:rsidR="006E6935" w:rsidRPr="00F55DDA">
        <w:rPr>
          <w:rFonts w:ascii="Times New Roman" w:hAnsi="Times New Roman" w:cs="Times New Roman"/>
          <w:sz w:val="24"/>
          <w:szCs w:val="24"/>
        </w:rPr>
        <w:t xml:space="preserve"> prevalence 96.3% (52/54), with arithm</w:t>
      </w:r>
      <w:r w:rsidR="00CC7066" w:rsidRPr="005D1955">
        <w:rPr>
          <w:rFonts w:ascii="Times New Roman" w:hAnsi="Times New Roman" w:cs="Times New Roman"/>
          <w:iCs/>
          <w:sz w:val="24"/>
          <w:szCs w:val="24"/>
        </w:rPr>
        <w:t>et</w:t>
      </w:r>
      <w:r w:rsidR="006E6935" w:rsidRPr="005D1955">
        <w:rPr>
          <w:rFonts w:ascii="Times New Roman" w:hAnsi="Times New Roman" w:cs="Times New Roman"/>
          <w:iCs/>
          <w:sz w:val="24"/>
          <w:szCs w:val="24"/>
        </w:rPr>
        <w:t>i</w:t>
      </w:r>
      <w:r w:rsidR="006E6935" w:rsidRPr="00F55DDA">
        <w:rPr>
          <w:rFonts w:ascii="Times New Roman" w:hAnsi="Times New Roman" w:cs="Times New Roman"/>
          <w:sz w:val="24"/>
          <w:szCs w:val="24"/>
        </w:rPr>
        <w:t>c mean intensity of 3.47 (52/15) and abundance 2.08 (52/25</w:t>
      </w:r>
      <w:r w:rsidR="00B62684" w:rsidRPr="00F55DDA">
        <w:rPr>
          <w:rFonts w:ascii="Times New Roman" w:hAnsi="Times New Roman" w:cs="Times New Roman"/>
          <w:sz w:val="24"/>
          <w:szCs w:val="24"/>
        </w:rPr>
        <w:t>).</w:t>
      </w:r>
      <w:r w:rsidR="00B62684" w:rsidRPr="00F55DDA">
        <w:rPr>
          <w:rFonts w:ascii="Times New Roman" w:hAnsi="Times New Roman" w:cs="Times New Roman"/>
          <w:i/>
          <w:iCs/>
          <w:sz w:val="24"/>
          <w:szCs w:val="24"/>
        </w:rPr>
        <w:t xml:space="preserve"> Acanthocephalus</w:t>
      </w:r>
      <w:r w:rsidR="006E6935" w:rsidRPr="00F55DDA">
        <w:rPr>
          <w:rFonts w:ascii="Times New Roman" w:hAnsi="Times New Roman" w:cs="Times New Roman"/>
          <w:sz w:val="24"/>
          <w:szCs w:val="24"/>
        </w:rPr>
        <w:t xml:space="preserve"> </w:t>
      </w:r>
      <w:proofErr w:type="spellStart"/>
      <w:r w:rsidR="006E6935" w:rsidRPr="00F55DDA">
        <w:rPr>
          <w:rFonts w:ascii="Times New Roman" w:hAnsi="Times New Roman" w:cs="Times New Roman"/>
          <w:sz w:val="24"/>
          <w:szCs w:val="24"/>
        </w:rPr>
        <w:t>spp</w:t>
      </w:r>
      <w:proofErr w:type="spellEnd"/>
      <w:r w:rsidR="006E6935" w:rsidRPr="00F55DDA">
        <w:rPr>
          <w:rFonts w:ascii="Times New Roman" w:hAnsi="Times New Roman" w:cs="Times New Roman"/>
          <w:sz w:val="24"/>
          <w:szCs w:val="24"/>
        </w:rPr>
        <w:t xml:space="preserve"> and </w:t>
      </w:r>
      <w:proofErr w:type="spellStart"/>
      <w:r w:rsidR="006E6935" w:rsidRPr="00F55DDA">
        <w:rPr>
          <w:rFonts w:ascii="Times New Roman" w:hAnsi="Times New Roman" w:cs="Times New Roman"/>
          <w:i/>
          <w:iCs/>
          <w:sz w:val="24"/>
          <w:szCs w:val="24"/>
        </w:rPr>
        <w:t>Camallanus</w:t>
      </w:r>
      <w:proofErr w:type="spellEnd"/>
      <w:r w:rsidR="006E6935" w:rsidRPr="00F55DDA">
        <w:rPr>
          <w:rFonts w:ascii="Times New Roman" w:hAnsi="Times New Roman" w:cs="Times New Roman"/>
          <w:sz w:val="24"/>
          <w:szCs w:val="24"/>
        </w:rPr>
        <w:t xml:space="preserve"> </w:t>
      </w:r>
      <w:proofErr w:type="spellStart"/>
      <w:r w:rsidR="006E6935" w:rsidRPr="00F55DDA">
        <w:rPr>
          <w:rFonts w:ascii="Times New Roman" w:hAnsi="Times New Roman" w:cs="Times New Roman"/>
          <w:sz w:val="24"/>
          <w:szCs w:val="24"/>
        </w:rPr>
        <w:t>spp</w:t>
      </w:r>
      <w:proofErr w:type="spellEnd"/>
      <w:r w:rsidR="006E6935" w:rsidRPr="00F55DDA">
        <w:rPr>
          <w:rFonts w:ascii="Times New Roman" w:hAnsi="Times New Roman" w:cs="Times New Roman"/>
          <w:sz w:val="24"/>
          <w:szCs w:val="24"/>
        </w:rPr>
        <w:t xml:space="preserve"> each had prevalence of </w:t>
      </w:r>
      <w:r w:rsidR="000122AA" w:rsidRPr="00F55DDA">
        <w:rPr>
          <w:rFonts w:ascii="Times New Roman" w:hAnsi="Times New Roman" w:cs="Times New Roman"/>
          <w:sz w:val="24"/>
          <w:szCs w:val="24"/>
        </w:rPr>
        <w:t>1.9% (1/54) and abundance of 0.04 (1/25)</w:t>
      </w:r>
      <w:r w:rsidR="00AF0375" w:rsidRPr="00F55DDA">
        <w:rPr>
          <w:rFonts w:ascii="Times New Roman" w:hAnsi="Times New Roman" w:cs="Times New Roman"/>
          <w:sz w:val="24"/>
          <w:szCs w:val="24"/>
        </w:rPr>
        <w:t>.</w:t>
      </w:r>
      <w:r w:rsidR="00A272B2" w:rsidRPr="00F55DDA">
        <w:rPr>
          <w:rFonts w:ascii="Times New Roman" w:eastAsia="Times New Roman" w:hAnsi="Times New Roman" w:cs="Times New Roman"/>
          <w:b/>
          <w:bCs/>
          <w:color w:val="4F81BD"/>
          <w:sz w:val="24"/>
          <w:szCs w:val="24"/>
        </w:rPr>
        <w:t xml:space="preserve"> </w:t>
      </w:r>
    </w:p>
    <w:p w14:paraId="4BB142B3" w14:textId="77777777" w:rsidR="00A272B2" w:rsidRPr="00A272B2" w:rsidRDefault="00A272B2" w:rsidP="00D074C8">
      <w:pPr>
        <w:spacing w:line="360" w:lineRule="auto"/>
      </w:pPr>
    </w:p>
    <w:p w14:paraId="72709CB1" w14:textId="5D15193B" w:rsidR="008F015A" w:rsidRPr="0039291B" w:rsidRDefault="00A272B2" w:rsidP="0039291B">
      <w:pPr>
        <w:pStyle w:val="Caption"/>
        <w:spacing w:line="360" w:lineRule="auto"/>
        <w:rPr>
          <w:rFonts w:ascii="Times New Roman" w:hAnsi="Times New Roman" w:cs="Times New Roman"/>
          <w:i w:val="0"/>
          <w:iCs w:val="0"/>
          <w:sz w:val="24"/>
          <w:szCs w:val="24"/>
        </w:rPr>
      </w:pPr>
      <w:bookmarkStart w:id="296" w:name="_Toc146616460"/>
      <w:bookmarkStart w:id="297" w:name="_Toc146699108"/>
      <w:r w:rsidRPr="00A272B2">
        <w:rPr>
          <w:rFonts w:ascii="Times New Roman" w:hAnsi="Times New Roman" w:cs="Times New Roman"/>
          <w:i w:val="0"/>
          <w:iCs w:val="0"/>
          <w:sz w:val="24"/>
          <w:szCs w:val="24"/>
        </w:rPr>
        <w:t xml:space="preserve">Figure </w:t>
      </w:r>
      <w:r w:rsidRPr="00A272B2">
        <w:rPr>
          <w:rFonts w:ascii="Times New Roman" w:hAnsi="Times New Roman" w:cs="Times New Roman"/>
          <w:i w:val="0"/>
          <w:iCs w:val="0"/>
          <w:sz w:val="24"/>
          <w:szCs w:val="24"/>
        </w:rPr>
        <w:fldChar w:fldCharType="begin"/>
      </w:r>
      <w:r w:rsidRPr="00A272B2">
        <w:rPr>
          <w:rFonts w:ascii="Times New Roman" w:hAnsi="Times New Roman" w:cs="Times New Roman"/>
          <w:i w:val="0"/>
          <w:iCs w:val="0"/>
          <w:sz w:val="24"/>
          <w:szCs w:val="24"/>
        </w:rPr>
        <w:instrText xml:space="preserve"> SEQ Figure \* ARABIC </w:instrText>
      </w:r>
      <w:r w:rsidRPr="00A272B2">
        <w:rPr>
          <w:rFonts w:ascii="Times New Roman" w:hAnsi="Times New Roman" w:cs="Times New Roman"/>
          <w:i w:val="0"/>
          <w:iCs w:val="0"/>
          <w:sz w:val="24"/>
          <w:szCs w:val="24"/>
        </w:rPr>
        <w:fldChar w:fldCharType="separate"/>
      </w:r>
      <w:r w:rsidR="005911D2">
        <w:rPr>
          <w:rFonts w:ascii="Times New Roman" w:hAnsi="Times New Roman" w:cs="Times New Roman"/>
          <w:i w:val="0"/>
          <w:iCs w:val="0"/>
          <w:noProof/>
          <w:sz w:val="24"/>
          <w:szCs w:val="24"/>
        </w:rPr>
        <w:t>8</w:t>
      </w:r>
      <w:r w:rsidRPr="00A272B2">
        <w:rPr>
          <w:rFonts w:ascii="Times New Roman" w:hAnsi="Times New Roman" w:cs="Times New Roman"/>
          <w:i w:val="0"/>
          <w:iCs w:val="0"/>
          <w:sz w:val="24"/>
          <w:szCs w:val="24"/>
        </w:rPr>
        <w:fldChar w:fldCharType="end"/>
      </w:r>
      <w:r w:rsidRPr="00A272B2">
        <w:rPr>
          <w:rFonts w:ascii="Times New Roman" w:hAnsi="Times New Roman" w:cs="Times New Roman"/>
          <w:i w:val="0"/>
          <w:iCs w:val="0"/>
          <w:sz w:val="24"/>
          <w:szCs w:val="24"/>
        </w:rPr>
        <w:t xml:space="preserve"> Tilapia species parasitic infections in wild (Lake </w:t>
      </w:r>
      <w:proofErr w:type="spellStart"/>
      <w:r w:rsidRPr="00A272B2">
        <w:rPr>
          <w:rFonts w:ascii="Times New Roman" w:hAnsi="Times New Roman" w:cs="Times New Roman"/>
          <w:i w:val="0"/>
          <w:iCs w:val="0"/>
          <w:sz w:val="24"/>
          <w:szCs w:val="24"/>
        </w:rPr>
        <w:t>jipe</w:t>
      </w:r>
      <w:proofErr w:type="spellEnd"/>
      <w:r w:rsidRPr="00A272B2">
        <w:rPr>
          <w:rFonts w:ascii="Times New Roman" w:hAnsi="Times New Roman" w:cs="Times New Roman"/>
          <w:i w:val="0"/>
          <w:iCs w:val="0"/>
          <w:sz w:val="24"/>
          <w:szCs w:val="24"/>
        </w:rPr>
        <w:t>) and farms in Taita Tav</w:t>
      </w:r>
      <w:r w:rsidR="00CC7066" w:rsidRPr="005D1955">
        <w:rPr>
          <w:rFonts w:ascii="Times New Roman" w:hAnsi="Times New Roman" w:cs="Times New Roman"/>
          <w:i w:val="0"/>
          <w:sz w:val="24"/>
          <w:szCs w:val="24"/>
        </w:rPr>
        <w:t>et</w:t>
      </w:r>
      <w:r w:rsidRPr="00A272B2">
        <w:rPr>
          <w:rFonts w:ascii="Times New Roman" w:hAnsi="Times New Roman" w:cs="Times New Roman"/>
          <w:i w:val="0"/>
          <w:iCs w:val="0"/>
          <w:sz w:val="24"/>
          <w:szCs w:val="24"/>
        </w:rPr>
        <w:t>a county</w:t>
      </w:r>
      <w:bookmarkEnd w:id="296"/>
      <w:bookmarkEnd w:id="297"/>
    </w:p>
    <w:p w14:paraId="185AC1BA" w14:textId="0C09E3B0" w:rsidR="00A01EC4" w:rsidRDefault="00A272B2" w:rsidP="0039291B">
      <w:pPr>
        <w:spacing w:line="360" w:lineRule="auto"/>
        <w:jc w:val="center"/>
        <w:rPr>
          <w:rFonts w:ascii="Times New Roman" w:hAnsi="Times New Roman" w:cs="Times New Roman"/>
          <w:sz w:val="24"/>
          <w:szCs w:val="24"/>
        </w:rPr>
      </w:pPr>
      <w:r>
        <w:rPr>
          <w:noProof/>
        </w:rPr>
        <w:drawing>
          <wp:inline distT="0" distB="0" distL="0" distR="0" wp14:anchorId="49EC87B2" wp14:editId="5657097A">
            <wp:extent cx="3824398" cy="3394075"/>
            <wp:effectExtent l="5397" t="0" r="0" b="0"/>
            <wp:docPr id="37" name="Picture"/>
            <wp:cNvGraphicFramePr/>
            <a:graphic xmlns:a="http://schemas.openxmlformats.org/drawingml/2006/main">
              <a:graphicData uri="http://schemas.openxmlformats.org/drawingml/2006/picture">
                <pic:pic xmlns:pic="http://schemas.openxmlformats.org/drawingml/2006/picture">
                  <pic:nvPicPr>
                    <pic:cNvPr id="37" name="Picture"/>
                    <pic:cNvPicPr/>
                  </pic:nvPicPr>
                  <pic:blipFill>
                    <a:blip r:embed="rId23"/>
                    <a:stretch>
                      <a:fillRect/>
                    </a:stretch>
                  </pic:blipFill>
                  <pic:spPr bwMode="auto">
                    <a:xfrm rot="16200000">
                      <a:off x="0" y="0"/>
                      <a:ext cx="3833884" cy="3402494"/>
                    </a:xfrm>
                    <a:prstGeom prst="rect">
                      <a:avLst/>
                    </a:prstGeom>
                    <a:noFill/>
                    <a:ln w="9525">
                      <a:noFill/>
                      <a:headEnd/>
                      <a:tailEnd/>
                    </a:ln>
                  </pic:spPr>
                </pic:pic>
              </a:graphicData>
            </a:graphic>
          </wp:inline>
        </w:drawing>
      </w:r>
    </w:p>
    <w:p w14:paraId="63A92DA8" w14:textId="77777777" w:rsidR="00A272B2" w:rsidRDefault="00A272B2" w:rsidP="00D074C8">
      <w:pPr>
        <w:spacing w:line="360" w:lineRule="auto"/>
        <w:rPr>
          <w:rFonts w:ascii="Times New Roman" w:hAnsi="Times New Roman" w:cs="Times New Roman"/>
          <w:sz w:val="24"/>
          <w:szCs w:val="24"/>
        </w:rPr>
      </w:pPr>
    </w:p>
    <w:p w14:paraId="7EFFB856" w14:textId="61055B4D" w:rsidR="0083188E" w:rsidRPr="0096185E" w:rsidRDefault="0083188E" w:rsidP="0083188E">
      <w:pPr>
        <w:rPr>
          <w:rFonts w:ascii="Times New Roman" w:hAnsi="Times New Roman" w:cs="Times New Roman"/>
          <w:noProof/>
          <w:sz w:val="24"/>
          <w:szCs w:val="24"/>
        </w:rPr>
      </w:pPr>
      <w:bookmarkStart w:id="298" w:name="_Toc146616461"/>
      <w:bookmarkStart w:id="299" w:name="_Toc146699109"/>
      <w:r w:rsidRPr="0096185E">
        <w:rPr>
          <w:rFonts w:ascii="Times New Roman" w:hAnsi="Times New Roman" w:cs="Times New Roman"/>
          <w:sz w:val="24"/>
          <w:szCs w:val="24"/>
        </w:rPr>
        <w:lastRenderedPageBreak/>
        <w:t xml:space="preserve">Figure </w:t>
      </w:r>
      <w:r w:rsidRPr="0096185E">
        <w:rPr>
          <w:rFonts w:ascii="Times New Roman" w:hAnsi="Times New Roman" w:cs="Times New Roman"/>
          <w:sz w:val="24"/>
          <w:szCs w:val="24"/>
        </w:rPr>
        <w:fldChar w:fldCharType="begin"/>
      </w:r>
      <w:r w:rsidRPr="0096185E">
        <w:rPr>
          <w:rFonts w:ascii="Times New Roman" w:hAnsi="Times New Roman" w:cs="Times New Roman"/>
          <w:sz w:val="24"/>
          <w:szCs w:val="24"/>
        </w:rPr>
        <w:instrText xml:space="preserve"> SEQ Figure \* ARABIC </w:instrText>
      </w:r>
      <w:r w:rsidRPr="0096185E">
        <w:rPr>
          <w:rFonts w:ascii="Times New Roman" w:hAnsi="Times New Roman" w:cs="Times New Roman"/>
          <w:sz w:val="24"/>
          <w:szCs w:val="24"/>
        </w:rPr>
        <w:fldChar w:fldCharType="separate"/>
      </w:r>
      <w:r w:rsidR="005911D2">
        <w:rPr>
          <w:rFonts w:ascii="Times New Roman" w:hAnsi="Times New Roman" w:cs="Times New Roman"/>
          <w:noProof/>
          <w:sz w:val="24"/>
          <w:szCs w:val="24"/>
        </w:rPr>
        <w:t>9</w:t>
      </w:r>
      <w:r w:rsidRPr="0096185E">
        <w:rPr>
          <w:rFonts w:ascii="Times New Roman" w:hAnsi="Times New Roman" w:cs="Times New Roman"/>
          <w:sz w:val="24"/>
          <w:szCs w:val="24"/>
        </w:rPr>
        <w:fldChar w:fldCharType="end"/>
      </w:r>
      <w:r w:rsidRPr="0096185E">
        <w:rPr>
          <w:rFonts w:ascii="Times New Roman" w:hAnsi="Times New Roman" w:cs="Times New Roman"/>
          <w:sz w:val="24"/>
          <w:szCs w:val="24"/>
        </w:rPr>
        <w:t xml:space="preserve"> </w:t>
      </w:r>
      <w:r w:rsidR="004806CD" w:rsidRPr="0096185E">
        <w:rPr>
          <w:rFonts w:ascii="Times New Roman" w:hAnsi="Times New Roman" w:cs="Times New Roman"/>
          <w:i/>
          <w:noProof/>
          <w:sz w:val="24"/>
          <w:szCs w:val="24"/>
        </w:rPr>
        <w:t>Tilapia jipe</w:t>
      </w:r>
      <w:r w:rsidRPr="0096185E">
        <w:rPr>
          <w:rFonts w:ascii="Times New Roman" w:hAnsi="Times New Roman" w:cs="Times New Roman"/>
          <w:noProof/>
          <w:sz w:val="24"/>
          <w:szCs w:val="24"/>
        </w:rPr>
        <w:t xml:space="preserve"> picture</w:t>
      </w:r>
      <w:bookmarkEnd w:id="298"/>
      <w:bookmarkEnd w:id="299"/>
    </w:p>
    <w:p w14:paraId="1DA698FB" w14:textId="2D231D94" w:rsidR="0083188E" w:rsidRDefault="0083188E" w:rsidP="000B5993">
      <w:pPr>
        <w:spacing w:line="360" w:lineRule="auto"/>
        <w:jc w:val="center"/>
        <w:rPr>
          <w:rFonts w:ascii="Times New Roman" w:hAnsi="Times New Roman" w:cs="Times New Roman"/>
          <w:sz w:val="24"/>
          <w:szCs w:val="24"/>
        </w:rPr>
      </w:pPr>
      <w:r>
        <w:rPr>
          <w:noProof/>
        </w:rPr>
        <w:drawing>
          <wp:inline distT="0" distB="0" distL="0" distR="0" wp14:anchorId="37326F6A" wp14:editId="4A00B345">
            <wp:extent cx="2898648" cy="4215384"/>
            <wp:effectExtent l="8255" t="0" r="5715" b="5715"/>
            <wp:docPr id="20839059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898648" cy="4215384"/>
                    </a:xfrm>
                    <a:prstGeom prst="rect">
                      <a:avLst/>
                    </a:prstGeom>
                    <a:noFill/>
                    <a:ln>
                      <a:noFill/>
                    </a:ln>
                  </pic:spPr>
                </pic:pic>
              </a:graphicData>
            </a:graphic>
          </wp:inline>
        </w:drawing>
      </w:r>
    </w:p>
    <w:p w14:paraId="38946993" w14:textId="17CE24E9" w:rsidR="008F015A" w:rsidRDefault="006B66F3" w:rsidP="006B66F3">
      <w:pPr>
        <w:pStyle w:val="Heading1"/>
        <w:rPr>
          <w:rFonts w:ascii="Times New Roman" w:hAnsi="Times New Roman" w:cs="Times New Roman"/>
          <w:b/>
          <w:bCs/>
          <w:sz w:val="24"/>
          <w:szCs w:val="24"/>
        </w:rPr>
      </w:pPr>
      <w:bookmarkStart w:id="300" w:name="_Toc146698988"/>
      <w:r w:rsidRPr="006B66F3">
        <w:rPr>
          <w:rFonts w:ascii="Times New Roman" w:hAnsi="Times New Roman" w:cs="Times New Roman"/>
          <w:b/>
          <w:bCs/>
          <w:sz w:val="24"/>
          <w:szCs w:val="24"/>
        </w:rPr>
        <w:t xml:space="preserve">5.5 Fish parasites </w:t>
      </w:r>
      <w:commentRangeStart w:id="301"/>
      <w:r w:rsidRPr="006B66F3">
        <w:rPr>
          <w:rFonts w:ascii="Times New Roman" w:hAnsi="Times New Roman" w:cs="Times New Roman"/>
          <w:b/>
          <w:bCs/>
          <w:sz w:val="24"/>
          <w:szCs w:val="24"/>
        </w:rPr>
        <w:t>recovered</w:t>
      </w:r>
      <w:commentRangeEnd w:id="301"/>
      <w:r w:rsidR="00DC7250">
        <w:rPr>
          <w:rStyle w:val="CommentReference"/>
          <w:rFonts w:asciiTheme="minorHAnsi" w:eastAsiaTheme="minorHAnsi" w:hAnsiTheme="minorHAnsi" w:cstheme="minorBidi"/>
          <w:color w:val="auto"/>
        </w:rPr>
        <w:commentReference w:id="301"/>
      </w:r>
      <w:bookmarkEnd w:id="300"/>
    </w:p>
    <w:p w14:paraId="6D3BC94B" w14:textId="1EE6A00F" w:rsidR="006B66F3" w:rsidRPr="007F3605" w:rsidRDefault="007F3605" w:rsidP="007F3605">
      <w:pPr>
        <w:pStyle w:val="Heading2"/>
        <w:rPr>
          <w:rFonts w:ascii="Times New Roman" w:hAnsi="Times New Roman" w:cs="Times New Roman"/>
          <w:b/>
          <w:bCs/>
          <w:sz w:val="24"/>
          <w:szCs w:val="24"/>
        </w:rPr>
      </w:pPr>
      <w:bookmarkStart w:id="302" w:name="_Toc146698989"/>
      <w:r w:rsidRPr="007F3605">
        <w:rPr>
          <w:rFonts w:ascii="Times New Roman" w:hAnsi="Times New Roman" w:cs="Times New Roman"/>
          <w:b/>
          <w:bCs/>
          <w:sz w:val="24"/>
          <w:szCs w:val="24"/>
        </w:rPr>
        <w:t>5.5.1 Digenea trematode</w:t>
      </w:r>
      <w:bookmarkEnd w:id="302"/>
    </w:p>
    <w:p w14:paraId="76000F0D" w14:textId="78846121" w:rsidR="008F015A" w:rsidRPr="002A4E36" w:rsidRDefault="00893D4D" w:rsidP="002A4E36">
      <w:pPr>
        <w:pStyle w:val="Heading3"/>
        <w:rPr>
          <w:rFonts w:ascii="Times New Roman" w:hAnsi="Times New Roman" w:cs="Times New Roman"/>
        </w:rPr>
      </w:pPr>
      <w:bookmarkStart w:id="303" w:name="_Toc146698990"/>
      <w:r w:rsidRPr="002A4E36">
        <w:rPr>
          <w:rFonts w:ascii="Times New Roman" w:hAnsi="Times New Roman" w:cs="Times New Roman"/>
        </w:rPr>
        <w:t xml:space="preserve">5.5.1.1 </w:t>
      </w:r>
      <w:proofErr w:type="spellStart"/>
      <w:r w:rsidRPr="002A4E36">
        <w:rPr>
          <w:rFonts w:ascii="Times New Roman" w:hAnsi="Times New Roman" w:cs="Times New Roman"/>
          <w:i/>
          <w:iCs/>
        </w:rPr>
        <w:t>Euclinostomum</w:t>
      </w:r>
      <w:proofErr w:type="spellEnd"/>
      <w:r w:rsidRPr="002A4E36">
        <w:rPr>
          <w:rFonts w:ascii="Times New Roman" w:hAnsi="Times New Roman" w:cs="Times New Roman"/>
          <w:i/>
          <w:iCs/>
        </w:rPr>
        <w:t xml:space="preserve"> </w:t>
      </w:r>
      <w:proofErr w:type="spellStart"/>
      <w:r w:rsidRPr="002A4E36">
        <w:rPr>
          <w:rFonts w:ascii="Times New Roman" w:hAnsi="Times New Roman" w:cs="Times New Roman"/>
        </w:rPr>
        <w:t>spp</w:t>
      </w:r>
      <w:bookmarkEnd w:id="303"/>
      <w:proofErr w:type="spellEnd"/>
    </w:p>
    <w:p w14:paraId="116343D1" w14:textId="4C9903FF" w:rsidR="002A4E36" w:rsidRDefault="002A4E36" w:rsidP="002A4E36">
      <w:pPr>
        <w:spacing w:line="360" w:lineRule="auto"/>
        <w:jc w:val="both"/>
        <w:rPr>
          <w:rFonts w:ascii="Times New Roman" w:hAnsi="Times New Roman" w:cs="Times New Roman"/>
          <w:sz w:val="24"/>
          <w:szCs w:val="24"/>
        </w:rPr>
      </w:pPr>
      <w:proofErr w:type="spellStart"/>
      <w:r w:rsidRPr="002A4E36">
        <w:rPr>
          <w:rFonts w:ascii="Times New Roman" w:hAnsi="Times New Roman" w:cs="Times New Roman"/>
          <w:sz w:val="24"/>
          <w:szCs w:val="24"/>
        </w:rPr>
        <w:t>M</w:t>
      </w:r>
      <w:r w:rsidR="00CC7066" w:rsidRPr="005D1955">
        <w:rPr>
          <w:rFonts w:ascii="Times New Roman" w:hAnsi="Times New Roman" w:cs="Times New Roman"/>
          <w:iCs/>
          <w:sz w:val="24"/>
          <w:szCs w:val="24"/>
        </w:rPr>
        <w:t>et</w:t>
      </w:r>
      <w:r w:rsidRPr="005D1955">
        <w:rPr>
          <w:rFonts w:ascii="Times New Roman" w:hAnsi="Times New Roman" w:cs="Times New Roman"/>
          <w:iCs/>
          <w:sz w:val="24"/>
          <w:szCs w:val="24"/>
        </w:rPr>
        <w:t>a</w:t>
      </w:r>
      <w:r w:rsidRPr="002A4E36">
        <w:rPr>
          <w:rFonts w:ascii="Times New Roman" w:hAnsi="Times New Roman" w:cs="Times New Roman"/>
          <w:sz w:val="24"/>
          <w:szCs w:val="24"/>
        </w:rPr>
        <w:t>cercariae</w:t>
      </w:r>
      <w:proofErr w:type="spellEnd"/>
      <w:r w:rsidRPr="002A4E36">
        <w:rPr>
          <w:rFonts w:ascii="Times New Roman" w:hAnsi="Times New Roman" w:cs="Times New Roman"/>
          <w:sz w:val="24"/>
          <w:szCs w:val="24"/>
        </w:rPr>
        <w:t xml:space="preserve"> of </w:t>
      </w:r>
      <w:proofErr w:type="spellStart"/>
      <w:r w:rsidRPr="002A4E36">
        <w:rPr>
          <w:rFonts w:ascii="Times New Roman" w:hAnsi="Times New Roman" w:cs="Times New Roman"/>
          <w:i/>
          <w:iCs/>
          <w:sz w:val="24"/>
          <w:szCs w:val="24"/>
        </w:rPr>
        <w:t>Euclinostomum</w:t>
      </w:r>
      <w:proofErr w:type="spellEnd"/>
      <w:r w:rsidRPr="002A4E36">
        <w:rPr>
          <w:rFonts w:ascii="Times New Roman" w:hAnsi="Times New Roman" w:cs="Times New Roman"/>
          <w:sz w:val="24"/>
          <w:szCs w:val="24"/>
        </w:rPr>
        <w:t xml:space="preserve"> sp. were found </w:t>
      </w:r>
      <w:r w:rsidR="00C66AD8">
        <w:rPr>
          <w:rFonts w:ascii="Times New Roman" w:hAnsi="Times New Roman" w:cs="Times New Roman"/>
          <w:sz w:val="24"/>
          <w:szCs w:val="24"/>
        </w:rPr>
        <w:t xml:space="preserve">in </w:t>
      </w:r>
      <w:r w:rsidRPr="002A4E36">
        <w:rPr>
          <w:rFonts w:ascii="Times New Roman" w:hAnsi="Times New Roman" w:cs="Times New Roman"/>
          <w:sz w:val="24"/>
          <w:szCs w:val="24"/>
        </w:rPr>
        <w:t xml:space="preserve">the kidney as round cysts infesting anterior and posterior </w:t>
      </w:r>
      <w:r>
        <w:rPr>
          <w:rFonts w:ascii="Times New Roman" w:hAnsi="Times New Roman" w:cs="Times New Roman"/>
          <w:sz w:val="24"/>
          <w:szCs w:val="24"/>
        </w:rPr>
        <w:t>parts</w:t>
      </w:r>
      <w:r w:rsidRPr="002A4E36">
        <w:rPr>
          <w:rFonts w:ascii="Times New Roman" w:hAnsi="Times New Roman" w:cs="Times New Roman"/>
          <w:sz w:val="24"/>
          <w:szCs w:val="24"/>
        </w:rPr>
        <w:t xml:space="preserve"> of kidney.</w:t>
      </w:r>
    </w:p>
    <w:p w14:paraId="3144EA7E" w14:textId="74FCA636" w:rsidR="002A4E36" w:rsidRPr="002A4E36" w:rsidRDefault="002A4E36" w:rsidP="002A4E36">
      <w:pPr>
        <w:pStyle w:val="Caption"/>
        <w:rPr>
          <w:rFonts w:ascii="Times New Roman" w:hAnsi="Times New Roman" w:cs="Times New Roman"/>
          <w:sz w:val="24"/>
          <w:szCs w:val="24"/>
        </w:rPr>
      </w:pPr>
      <w:bookmarkStart w:id="304" w:name="_Toc146616462"/>
      <w:bookmarkStart w:id="305" w:name="_Toc146699110"/>
      <w:r w:rsidRPr="002A4E36">
        <w:rPr>
          <w:rFonts w:ascii="Times New Roman" w:hAnsi="Times New Roman" w:cs="Times New Roman"/>
          <w:sz w:val="24"/>
          <w:szCs w:val="24"/>
        </w:rPr>
        <w:t xml:space="preserve">Figure </w:t>
      </w:r>
      <w:r w:rsidRPr="002A4E36">
        <w:rPr>
          <w:rFonts w:ascii="Times New Roman" w:hAnsi="Times New Roman" w:cs="Times New Roman"/>
          <w:sz w:val="24"/>
          <w:szCs w:val="24"/>
        </w:rPr>
        <w:fldChar w:fldCharType="begin"/>
      </w:r>
      <w:r w:rsidRPr="002A4E36">
        <w:rPr>
          <w:rFonts w:ascii="Times New Roman" w:hAnsi="Times New Roman" w:cs="Times New Roman"/>
          <w:sz w:val="24"/>
          <w:szCs w:val="24"/>
        </w:rPr>
        <w:instrText xml:space="preserve"> SEQ Figure \* ARABIC </w:instrText>
      </w:r>
      <w:r w:rsidRPr="002A4E36">
        <w:rPr>
          <w:rFonts w:ascii="Times New Roman" w:hAnsi="Times New Roman" w:cs="Times New Roman"/>
          <w:sz w:val="24"/>
          <w:szCs w:val="24"/>
        </w:rPr>
        <w:fldChar w:fldCharType="separate"/>
      </w:r>
      <w:r w:rsidR="005911D2">
        <w:rPr>
          <w:rFonts w:ascii="Times New Roman" w:hAnsi="Times New Roman" w:cs="Times New Roman"/>
          <w:noProof/>
          <w:sz w:val="24"/>
          <w:szCs w:val="24"/>
        </w:rPr>
        <w:t>10</w:t>
      </w:r>
      <w:r w:rsidRPr="002A4E36">
        <w:rPr>
          <w:rFonts w:ascii="Times New Roman" w:hAnsi="Times New Roman" w:cs="Times New Roman"/>
          <w:sz w:val="24"/>
          <w:szCs w:val="24"/>
        </w:rPr>
        <w:fldChar w:fldCharType="end"/>
      </w:r>
      <w:r w:rsidRPr="002A4E36">
        <w:rPr>
          <w:rFonts w:ascii="Times New Roman" w:hAnsi="Times New Roman" w:cs="Times New Roman"/>
          <w:sz w:val="24"/>
          <w:szCs w:val="24"/>
        </w:rPr>
        <w:t xml:space="preserve"> </w:t>
      </w:r>
      <w:proofErr w:type="spellStart"/>
      <w:r w:rsidRPr="002A4E36">
        <w:rPr>
          <w:rFonts w:ascii="Times New Roman" w:hAnsi="Times New Roman" w:cs="Times New Roman"/>
          <w:sz w:val="24"/>
          <w:szCs w:val="24"/>
        </w:rPr>
        <w:t>Euclinostomum</w:t>
      </w:r>
      <w:proofErr w:type="spellEnd"/>
      <w:r w:rsidRPr="002A4E36">
        <w:rPr>
          <w:rFonts w:ascii="Times New Roman" w:hAnsi="Times New Roman" w:cs="Times New Roman"/>
          <w:i w:val="0"/>
          <w:iCs w:val="0"/>
          <w:sz w:val="24"/>
          <w:szCs w:val="24"/>
        </w:rPr>
        <w:t xml:space="preserve"> </w:t>
      </w:r>
      <w:commentRangeStart w:id="306"/>
      <w:proofErr w:type="spellStart"/>
      <w:r w:rsidRPr="002A4E36">
        <w:rPr>
          <w:rFonts w:ascii="Times New Roman" w:hAnsi="Times New Roman" w:cs="Times New Roman"/>
          <w:sz w:val="24"/>
          <w:szCs w:val="24"/>
        </w:rPr>
        <w:t>spp</w:t>
      </w:r>
      <w:commentRangeEnd w:id="306"/>
      <w:proofErr w:type="spellEnd"/>
      <w:r w:rsidR="00DC7250">
        <w:rPr>
          <w:rStyle w:val="CommentReference"/>
          <w:i w:val="0"/>
          <w:iCs w:val="0"/>
          <w:color w:val="auto"/>
        </w:rPr>
        <w:commentReference w:id="306"/>
      </w:r>
      <w:bookmarkEnd w:id="304"/>
      <w:bookmarkEnd w:id="305"/>
    </w:p>
    <w:p w14:paraId="27D6205E" w14:textId="03BDE369" w:rsidR="002A4E36" w:rsidRDefault="002A4E36" w:rsidP="00FA66D5">
      <w:pPr>
        <w:spacing w:line="360" w:lineRule="auto"/>
        <w:jc w:val="center"/>
        <w:rPr>
          <w:rFonts w:ascii="Times New Roman" w:hAnsi="Times New Roman" w:cs="Times New Roman"/>
          <w:sz w:val="24"/>
          <w:szCs w:val="24"/>
        </w:rPr>
      </w:pPr>
      <w:r>
        <w:rPr>
          <w:noProof/>
        </w:rPr>
        <w:drawing>
          <wp:anchor distT="0" distB="0" distL="114300" distR="114300" simplePos="0" relativeHeight="251653120" behindDoc="0" locked="0" layoutInCell="1" allowOverlap="1" wp14:anchorId="75D23456" wp14:editId="7C350499">
            <wp:simplePos x="0" y="0"/>
            <wp:positionH relativeFrom="column">
              <wp:posOffset>1400175</wp:posOffset>
            </wp:positionH>
            <wp:positionV relativeFrom="paragraph">
              <wp:posOffset>94371</wp:posOffset>
            </wp:positionV>
            <wp:extent cx="3151505" cy="1935805"/>
            <wp:effectExtent l="0" t="0" r="0" b="0"/>
            <wp:wrapSquare wrapText="bothSides"/>
            <wp:docPr id="40623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1505" cy="1935805"/>
                    </a:xfrm>
                    <a:prstGeom prst="rect">
                      <a:avLst/>
                    </a:prstGeom>
                    <a:noFill/>
                    <a:ln>
                      <a:noFill/>
                    </a:ln>
                  </pic:spPr>
                </pic:pic>
              </a:graphicData>
            </a:graphic>
          </wp:anchor>
        </w:drawing>
      </w:r>
    </w:p>
    <w:p w14:paraId="2B6945CE" w14:textId="78EB5CFC" w:rsidR="002A4E36" w:rsidRDefault="002A4E36" w:rsidP="00FA66D5">
      <w:pPr>
        <w:spacing w:line="360" w:lineRule="auto"/>
        <w:jc w:val="center"/>
        <w:rPr>
          <w:rFonts w:ascii="Times New Roman" w:hAnsi="Times New Roman" w:cs="Times New Roman"/>
          <w:sz w:val="24"/>
          <w:szCs w:val="24"/>
        </w:rPr>
      </w:pPr>
    </w:p>
    <w:p w14:paraId="52F5EBCA" w14:textId="26560C16" w:rsidR="00893D4D" w:rsidRDefault="002A4E36" w:rsidP="00021BD4">
      <w:pPr>
        <w:pStyle w:val="Heading3"/>
        <w:rPr>
          <w:rFonts w:ascii="Times New Roman" w:hAnsi="Times New Roman" w:cs="Times New Roman"/>
        </w:rPr>
      </w:pPr>
      <w:r>
        <w:br w:type="textWrapping" w:clear="all"/>
      </w:r>
      <w:bookmarkStart w:id="307" w:name="_Toc146698991"/>
      <w:r w:rsidRPr="00021BD4">
        <w:rPr>
          <w:rFonts w:ascii="Times New Roman" w:hAnsi="Times New Roman" w:cs="Times New Roman"/>
        </w:rPr>
        <w:t>5.5.</w:t>
      </w:r>
      <w:r w:rsidR="00BE3D40">
        <w:rPr>
          <w:rFonts w:ascii="Times New Roman" w:hAnsi="Times New Roman" w:cs="Times New Roman"/>
        </w:rPr>
        <w:t>1</w:t>
      </w:r>
      <w:r w:rsidR="00F31F5E">
        <w:rPr>
          <w:rFonts w:ascii="Times New Roman" w:hAnsi="Times New Roman" w:cs="Times New Roman"/>
        </w:rPr>
        <w:t>.</w:t>
      </w:r>
      <w:r w:rsidRPr="00021BD4">
        <w:rPr>
          <w:rFonts w:ascii="Times New Roman" w:hAnsi="Times New Roman" w:cs="Times New Roman"/>
        </w:rPr>
        <w:t>2</w:t>
      </w:r>
      <w:r w:rsidR="00021BD4" w:rsidRPr="00021BD4">
        <w:rPr>
          <w:rFonts w:ascii="Times New Roman" w:hAnsi="Times New Roman" w:cs="Times New Roman"/>
        </w:rPr>
        <w:t xml:space="preserve"> </w:t>
      </w:r>
      <w:proofErr w:type="spellStart"/>
      <w:r w:rsidR="00021BD4" w:rsidRPr="008241AF">
        <w:rPr>
          <w:rFonts w:ascii="Times New Roman" w:hAnsi="Times New Roman" w:cs="Times New Roman"/>
          <w:i/>
          <w:iCs/>
        </w:rPr>
        <w:t>Diplostomum</w:t>
      </w:r>
      <w:proofErr w:type="spellEnd"/>
      <w:r w:rsidR="00021BD4" w:rsidRPr="00021BD4">
        <w:rPr>
          <w:rFonts w:ascii="Times New Roman" w:hAnsi="Times New Roman" w:cs="Times New Roman"/>
        </w:rPr>
        <w:t xml:space="preserve"> </w:t>
      </w:r>
      <w:proofErr w:type="spellStart"/>
      <w:r w:rsidR="00021BD4" w:rsidRPr="00021BD4">
        <w:rPr>
          <w:rFonts w:ascii="Times New Roman" w:hAnsi="Times New Roman" w:cs="Times New Roman"/>
        </w:rPr>
        <w:t>spp</w:t>
      </w:r>
      <w:bookmarkEnd w:id="307"/>
      <w:proofErr w:type="spellEnd"/>
    </w:p>
    <w:p w14:paraId="76A4D8E3" w14:textId="67AE78C7" w:rsidR="001A304B" w:rsidRPr="001B6C67" w:rsidRDefault="001B6C67" w:rsidP="001B6C67">
      <w:pPr>
        <w:rPr>
          <w:rFonts w:ascii="Times New Roman" w:hAnsi="Times New Roman" w:cs="Times New Roman"/>
          <w:sz w:val="24"/>
          <w:szCs w:val="24"/>
        </w:rPr>
      </w:pPr>
      <w:r w:rsidRPr="001B6C67">
        <w:rPr>
          <w:rFonts w:ascii="Times New Roman" w:hAnsi="Times New Roman" w:cs="Times New Roman"/>
          <w:sz w:val="24"/>
          <w:szCs w:val="24"/>
        </w:rPr>
        <w:t>Diagnosing was done by w</w:t>
      </w:r>
      <w:r w:rsidR="00CC7066" w:rsidRPr="005D1955">
        <w:rPr>
          <w:rFonts w:ascii="Times New Roman" w:hAnsi="Times New Roman" w:cs="Times New Roman"/>
          <w:iCs/>
          <w:sz w:val="24"/>
          <w:szCs w:val="24"/>
        </w:rPr>
        <w:t>et</w:t>
      </w:r>
      <w:r w:rsidRPr="005D1955">
        <w:rPr>
          <w:rFonts w:ascii="Times New Roman" w:hAnsi="Times New Roman" w:cs="Times New Roman"/>
          <w:iCs/>
          <w:sz w:val="24"/>
          <w:szCs w:val="24"/>
        </w:rPr>
        <w:t xml:space="preserve"> </w:t>
      </w:r>
      <w:r w:rsidRPr="001B6C67">
        <w:rPr>
          <w:rFonts w:ascii="Times New Roman" w:hAnsi="Times New Roman" w:cs="Times New Roman"/>
          <w:sz w:val="24"/>
          <w:szCs w:val="24"/>
        </w:rPr>
        <w:t>mount preparation of the crushed eye and</w:t>
      </w:r>
      <w:r>
        <w:rPr>
          <w:rFonts w:ascii="Times New Roman" w:hAnsi="Times New Roman" w:cs="Times New Roman"/>
          <w:sz w:val="24"/>
          <w:szCs w:val="24"/>
        </w:rPr>
        <w:t xml:space="preserve"> </w:t>
      </w:r>
      <w:proofErr w:type="spellStart"/>
      <w:r w:rsidRPr="001B6C67">
        <w:rPr>
          <w:rFonts w:ascii="Times New Roman" w:hAnsi="Times New Roman" w:cs="Times New Roman"/>
          <w:i/>
          <w:iCs/>
          <w:sz w:val="24"/>
          <w:szCs w:val="24"/>
        </w:rPr>
        <w:t>Diplostomum</w:t>
      </w:r>
      <w:proofErr w:type="spellEnd"/>
      <w:r w:rsidRPr="001B6C67">
        <w:rPr>
          <w:rFonts w:ascii="Times New Roman" w:hAnsi="Times New Roman" w:cs="Times New Roman"/>
          <w:i/>
          <w:iCs/>
          <w:sz w:val="24"/>
          <w:szCs w:val="24"/>
        </w:rPr>
        <w:t xml:space="preserve"> </w:t>
      </w:r>
      <w:proofErr w:type="spellStart"/>
      <w:r w:rsidRPr="001B6C67">
        <w:rPr>
          <w:rFonts w:ascii="Times New Roman" w:hAnsi="Times New Roman" w:cs="Times New Roman"/>
          <w:sz w:val="24"/>
          <w:szCs w:val="24"/>
        </w:rPr>
        <w:t>spp</w:t>
      </w:r>
      <w:proofErr w:type="spellEnd"/>
      <w:r w:rsidRPr="001B6C67">
        <w:rPr>
          <w:rFonts w:ascii="Times New Roman" w:hAnsi="Times New Roman" w:cs="Times New Roman"/>
          <w:sz w:val="24"/>
          <w:szCs w:val="24"/>
        </w:rPr>
        <w:t xml:space="preserve"> was found swimming freely in the vitreous </w:t>
      </w:r>
      <w:proofErr w:type="spellStart"/>
      <w:r w:rsidRPr="001B6C67">
        <w:rPr>
          <w:rFonts w:ascii="Times New Roman" w:hAnsi="Times New Roman" w:cs="Times New Roman"/>
          <w:sz w:val="24"/>
          <w:szCs w:val="24"/>
        </w:rPr>
        <w:t>humour</w:t>
      </w:r>
      <w:proofErr w:type="spellEnd"/>
      <w:r w:rsidRPr="001B6C67">
        <w:rPr>
          <w:rFonts w:ascii="Times New Roman" w:hAnsi="Times New Roman" w:cs="Times New Roman"/>
          <w:sz w:val="24"/>
          <w:szCs w:val="24"/>
        </w:rPr>
        <w:t xml:space="preserve"> of the eyes of tilapia fish.</w:t>
      </w:r>
    </w:p>
    <w:p w14:paraId="74CA6B21" w14:textId="5E66208E" w:rsidR="001A304B" w:rsidRPr="00EB1470" w:rsidRDefault="00EB1470" w:rsidP="00EB1470">
      <w:pPr>
        <w:pStyle w:val="Caption"/>
        <w:rPr>
          <w:rFonts w:ascii="Times New Roman" w:hAnsi="Times New Roman" w:cs="Times New Roman"/>
          <w:i w:val="0"/>
          <w:iCs w:val="0"/>
          <w:sz w:val="24"/>
          <w:szCs w:val="24"/>
        </w:rPr>
      </w:pPr>
      <w:bookmarkStart w:id="308" w:name="_Toc146616463"/>
      <w:bookmarkStart w:id="309" w:name="_Toc146699111"/>
      <w:r w:rsidRPr="00EB1470">
        <w:rPr>
          <w:rFonts w:ascii="Times New Roman" w:hAnsi="Times New Roman" w:cs="Times New Roman"/>
          <w:i w:val="0"/>
          <w:iCs w:val="0"/>
          <w:sz w:val="24"/>
          <w:szCs w:val="24"/>
        </w:rPr>
        <w:t xml:space="preserve">Figure </w:t>
      </w:r>
      <w:r w:rsidRPr="00EB1470">
        <w:rPr>
          <w:rFonts w:ascii="Times New Roman" w:hAnsi="Times New Roman" w:cs="Times New Roman"/>
          <w:i w:val="0"/>
          <w:iCs w:val="0"/>
          <w:sz w:val="24"/>
          <w:szCs w:val="24"/>
        </w:rPr>
        <w:fldChar w:fldCharType="begin"/>
      </w:r>
      <w:r w:rsidRPr="00EB1470">
        <w:rPr>
          <w:rFonts w:ascii="Times New Roman" w:hAnsi="Times New Roman" w:cs="Times New Roman"/>
          <w:i w:val="0"/>
          <w:iCs w:val="0"/>
          <w:sz w:val="24"/>
          <w:szCs w:val="24"/>
        </w:rPr>
        <w:instrText xml:space="preserve"> SEQ Figure \* ARABIC </w:instrText>
      </w:r>
      <w:r w:rsidRPr="00EB1470">
        <w:rPr>
          <w:rFonts w:ascii="Times New Roman" w:hAnsi="Times New Roman" w:cs="Times New Roman"/>
          <w:i w:val="0"/>
          <w:iCs w:val="0"/>
          <w:sz w:val="24"/>
          <w:szCs w:val="24"/>
        </w:rPr>
        <w:fldChar w:fldCharType="separate"/>
      </w:r>
      <w:r w:rsidR="005911D2">
        <w:rPr>
          <w:rFonts w:ascii="Times New Roman" w:hAnsi="Times New Roman" w:cs="Times New Roman"/>
          <w:i w:val="0"/>
          <w:iCs w:val="0"/>
          <w:noProof/>
          <w:sz w:val="24"/>
          <w:szCs w:val="24"/>
        </w:rPr>
        <w:t>11</w:t>
      </w:r>
      <w:r w:rsidRPr="00EB1470">
        <w:rPr>
          <w:rFonts w:ascii="Times New Roman" w:hAnsi="Times New Roman" w:cs="Times New Roman"/>
          <w:i w:val="0"/>
          <w:iCs w:val="0"/>
          <w:sz w:val="24"/>
          <w:szCs w:val="24"/>
        </w:rPr>
        <w:fldChar w:fldCharType="end"/>
      </w:r>
      <w:r w:rsidRPr="00EB1470">
        <w:rPr>
          <w:rFonts w:ascii="Times New Roman" w:hAnsi="Times New Roman" w:cs="Times New Roman"/>
          <w:i w:val="0"/>
          <w:iCs w:val="0"/>
          <w:sz w:val="24"/>
          <w:szCs w:val="24"/>
        </w:rPr>
        <w:t xml:space="preserve"> </w:t>
      </w:r>
      <w:proofErr w:type="spellStart"/>
      <w:r w:rsidRPr="00EB1470">
        <w:rPr>
          <w:rFonts w:ascii="Times New Roman" w:hAnsi="Times New Roman" w:cs="Times New Roman"/>
          <w:sz w:val="24"/>
          <w:szCs w:val="24"/>
        </w:rPr>
        <w:t>Diplostomum</w:t>
      </w:r>
      <w:proofErr w:type="spellEnd"/>
      <w:r w:rsidRPr="00EB1470">
        <w:rPr>
          <w:rFonts w:ascii="Times New Roman" w:hAnsi="Times New Roman" w:cs="Times New Roman"/>
          <w:i w:val="0"/>
          <w:iCs w:val="0"/>
          <w:sz w:val="24"/>
          <w:szCs w:val="24"/>
        </w:rPr>
        <w:t xml:space="preserve"> </w:t>
      </w:r>
      <w:proofErr w:type="spellStart"/>
      <w:r w:rsidRPr="00EB1470">
        <w:rPr>
          <w:rFonts w:ascii="Times New Roman" w:hAnsi="Times New Roman" w:cs="Times New Roman"/>
          <w:i w:val="0"/>
          <w:iCs w:val="0"/>
          <w:sz w:val="24"/>
          <w:szCs w:val="24"/>
        </w:rPr>
        <w:t>spp</w:t>
      </w:r>
      <w:bookmarkEnd w:id="308"/>
      <w:bookmarkEnd w:id="309"/>
      <w:proofErr w:type="spellEnd"/>
    </w:p>
    <w:p w14:paraId="6FD72B56" w14:textId="28E8AC5C" w:rsidR="001A304B" w:rsidRDefault="001A304B" w:rsidP="001A304B">
      <w:pPr>
        <w:jc w:val="center"/>
      </w:pPr>
      <w:r>
        <w:rPr>
          <w:noProof/>
        </w:rPr>
        <w:lastRenderedPageBreak/>
        <w:drawing>
          <wp:inline distT="0" distB="0" distL="0" distR="0" wp14:anchorId="7D3E86CE" wp14:editId="4850A449">
            <wp:extent cx="3938103" cy="1585595"/>
            <wp:effectExtent l="0" t="0" r="0" b="0"/>
            <wp:docPr id="1183612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3713" t="35852" b="44128"/>
                    <a:stretch/>
                  </pic:blipFill>
                  <pic:spPr bwMode="auto">
                    <a:xfrm>
                      <a:off x="0" y="0"/>
                      <a:ext cx="3939829" cy="1586290"/>
                    </a:xfrm>
                    <a:prstGeom prst="rect">
                      <a:avLst/>
                    </a:prstGeom>
                    <a:noFill/>
                    <a:ln>
                      <a:noFill/>
                    </a:ln>
                    <a:extLst>
                      <a:ext uri="{53640926-AAD7-44D8-BBD7-CCE9431645EC}">
                        <a14:shadowObscured xmlns:a14="http://schemas.microsoft.com/office/drawing/2010/main"/>
                      </a:ext>
                    </a:extLst>
                  </pic:spPr>
                </pic:pic>
              </a:graphicData>
            </a:graphic>
          </wp:inline>
        </w:drawing>
      </w:r>
    </w:p>
    <w:p w14:paraId="09B0AF22" w14:textId="77777777" w:rsidR="001A304B" w:rsidRPr="00F31F5E" w:rsidRDefault="001A304B" w:rsidP="00F31F5E">
      <w:pPr>
        <w:pStyle w:val="Heading2"/>
        <w:rPr>
          <w:rFonts w:ascii="Times New Roman" w:hAnsi="Times New Roman" w:cs="Times New Roman"/>
          <w:b/>
          <w:bCs/>
          <w:sz w:val="24"/>
          <w:szCs w:val="24"/>
        </w:rPr>
      </w:pPr>
    </w:p>
    <w:p w14:paraId="34EF22BB" w14:textId="35E68A93" w:rsidR="00F31F5E" w:rsidRDefault="00F31F5E" w:rsidP="00F31F5E">
      <w:pPr>
        <w:pStyle w:val="Heading2"/>
        <w:rPr>
          <w:rFonts w:ascii="Times New Roman" w:hAnsi="Times New Roman" w:cs="Times New Roman"/>
          <w:b/>
          <w:bCs/>
          <w:sz w:val="24"/>
          <w:szCs w:val="24"/>
        </w:rPr>
      </w:pPr>
      <w:bookmarkStart w:id="310" w:name="_Toc146698992"/>
      <w:r w:rsidRPr="00F31F5E">
        <w:rPr>
          <w:rFonts w:ascii="Times New Roman" w:hAnsi="Times New Roman" w:cs="Times New Roman"/>
          <w:b/>
          <w:bCs/>
          <w:sz w:val="24"/>
          <w:szCs w:val="24"/>
        </w:rPr>
        <w:t>5.5.2 Nematodes</w:t>
      </w:r>
      <w:bookmarkEnd w:id="310"/>
    </w:p>
    <w:p w14:paraId="1DC38E8E" w14:textId="055421ED" w:rsidR="00F31F5E" w:rsidRDefault="00F31F5E" w:rsidP="00F31F5E">
      <w:pPr>
        <w:rPr>
          <w:rFonts w:ascii="Times New Roman" w:hAnsi="Times New Roman" w:cs="Times New Roman"/>
          <w:sz w:val="24"/>
          <w:szCs w:val="24"/>
        </w:rPr>
      </w:pPr>
      <w:proofErr w:type="spellStart"/>
      <w:r w:rsidRPr="00BE3D40">
        <w:rPr>
          <w:rFonts w:ascii="Times New Roman" w:hAnsi="Times New Roman" w:cs="Times New Roman"/>
          <w:i/>
          <w:iCs/>
          <w:sz w:val="24"/>
          <w:szCs w:val="24"/>
        </w:rPr>
        <w:t>Contracaecum</w:t>
      </w:r>
      <w:proofErr w:type="spellEnd"/>
      <w:r w:rsidRPr="00BE3D40">
        <w:rPr>
          <w:rFonts w:ascii="Times New Roman" w:hAnsi="Times New Roman" w:cs="Times New Roman"/>
          <w:sz w:val="24"/>
          <w:szCs w:val="24"/>
        </w:rPr>
        <w:t xml:space="preserve"> </w:t>
      </w:r>
      <w:proofErr w:type="spellStart"/>
      <w:r w:rsidRPr="00BE3D40">
        <w:rPr>
          <w:rFonts w:ascii="Times New Roman" w:hAnsi="Times New Roman" w:cs="Times New Roman"/>
          <w:sz w:val="24"/>
          <w:szCs w:val="24"/>
        </w:rPr>
        <w:t>spp</w:t>
      </w:r>
      <w:proofErr w:type="spellEnd"/>
      <w:r w:rsidRPr="00BE3D40">
        <w:rPr>
          <w:rFonts w:ascii="Times New Roman" w:hAnsi="Times New Roman" w:cs="Times New Roman"/>
          <w:sz w:val="24"/>
          <w:szCs w:val="24"/>
        </w:rPr>
        <w:t xml:space="preserve">, </w:t>
      </w:r>
      <w:proofErr w:type="spellStart"/>
      <w:r w:rsidRPr="00BE3D40">
        <w:rPr>
          <w:rFonts w:ascii="Times New Roman" w:hAnsi="Times New Roman" w:cs="Times New Roman"/>
          <w:i/>
          <w:iCs/>
          <w:sz w:val="24"/>
          <w:szCs w:val="24"/>
        </w:rPr>
        <w:t>Camallanus</w:t>
      </w:r>
      <w:proofErr w:type="spellEnd"/>
      <w:r w:rsidRPr="00BE3D40">
        <w:rPr>
          <w:rFonts w:ascii="Times New Roman" w:hAnsi="Times New Roman" w:cs="Times New Roman"/>
          <w:sz w:val="24"/>
          <w:szCs w:val="24"/>
        </w:rPr>
        <w:t xml:space="preserve"> and </w:t>
      </w:r>
      <w:proofErr w:type="spellStart"/>
      <w:r w:rsidR="00BE3D40" w:rsidRPr="00BE3D40">
        <w:rPr>
          <w:rFonts w:ascii="Times New Roman" w:hAnsi="Times New Roman" w:cs="Times New Roman"/>
          <w:i/>
          <w:iCs/>
          <w:sz w:val="24"/>
          <w:szCs w:val="24"/>
        </w:rPr>
        <w:t>P</w:t>
      </w:r>
      <w:r w:rsidRPr="00BE3D40">
        <w:rPr>
          <w:rFonts w:ascii="Times New Roman" w:hAnsi="Times New Roman" w:cs="Times New Roman"/>
          <w:i/>
          <w:iCs/>
          <w:sz w:val="24"/>
          <w:szCs w:val="24"/>
        </w:rPr>
        <w:t>aracamallanu</w:t>
      </w:r>
      <w:r w:rsidRPr="00BE3D40">
        <w:rPr>
          <w:rFonts w:ascii="Times New Roman" w:hAnsi="Times New Roman" w:cs="Times New Roman"/>
          <w:sz w:val="24"/>
          <w:szCs w:val="24"/>
        </w:rPr>
        <w:t>s</w:t>
      </w:r>
      <w:proofErr w:type="spellEnd"/>
      <w:r w:rsidRPr="00BE3D40">
        <w:rPr>
          <w:rFonts w:ascii="Times New Roman" w:hAnsi="Times New Roman" w:cs="Times New Roman"/>
          <w:sz w:val="24"/>
          <w:szCs w:val="24"/>
        </w:rPr>
        <w:t xml:space="preserve"> </w:t>
      </w:r>
      <w:proofErr w:type="spellStart"/>
      <w:r w:rsidRPr="00BE3D40">
        <w:rPr>
          <w:rFonts w:ascii="Times New Roman" w:hAnsi="Times New Roman" w:cs="Times New Roman"/>
          <w:sz w:val="24"/>
          <w:szCs w:val="24"/>
        </w:rPr>
        <w:t>spp</w:t>
      </w:r>
      <w:proofErr w:type="spellEnd"/>
      <w:r w:rsidRPr="00BE3D40">
        <w:rPr>
          <w:rFonts w:ascii="Times New Roman" w:hAnsi="Times New Roman" w:cs="Times New Roman"/>
          <w:sz w:val="24"/>
          <w:szCs w:val="24"/>
        </w:rPr>
        <w:t xml:space="preserve"> were in the intestine and mesentery tilapia fish.</w:t>
      </w:r>
      <w:r w:rsidR="00BE3D40" w:rsidRPr="00BE3D40">
        <w:t xml:space="preserve"> </w:t>
      </w:r>
      <w:r w:rsidR="00BE3D40" w:rsidRPr="00BE3D40">
        <w:rPr>
          <w:rFonts w:ascii="Times New Roman" w:hAnsi="Times New Roman" w:cs="Times New Roman"/>
          <w:sz w:val="24"/>
          <w:szCs w:val="24"/>
        </w:rPr>
        <w:t xml:space="preserve">Larvae </w:t>
      </w:r>
      <w:r w:rsidR="00BE3D40">
        <w:rPr>
          <w:rFonts w:ascii="Times New Roman" w:hAnsi="Times New Roman" w:cs="Times New Roman"/>
          <w:sz w:val="24"/>
          <w:szCs w:val="24"/>
        </w:rPr>
        <w:t xml:space="preserve">of </w:t>
      </w:r>
      <w:proofErr w:type="spellStart"/>
      <w:r w:rsidR="00BE3D40" w:rsidRPr="00BE3D40">
        <w:rPr>
          <w:rFonts w:ascii="Times New Roman" w:hAnsi="Times New Roman" w:cs="Times New Roman"/>
          <w:i/>
          <w:iCs/>
          <w:sz w:val="24"/>
          <w:szCs w:val="24"/>
        </w:rPr>
        <w:t>Contracaecum</w:t>
      </w:r>
      <w:proofErr w:type="spellEnd"/>
      <w:r w:rsidR="00BE3D40" w:rsidRPr="00BE3D40">
        <w:rPr>
          <w:rFonts w:ascii="Times New Roman" w:hAnsi="Times New Roman" w:cs="Times New Roman"/>
          <w:i/>
          <w:iCs/>
          <w:sz w:val="24"/>
          <w:szCs w:val="24"/>
        </w:rPr>
        <w:t xml:space="preserve"> </w:t>
      </w:r>
      <w:proofErr w:type="spellStart"/>
      <w:r w:rsidR="00BE3D40">
        <w:rPr>
          <w:rFonts w:ascii="Times New Roman" w:hAnsi="Times New Roman" w:cs="Times New Roman"/>
          <w:sz w:val="24"/>
          <w:szCs w:val="24"/>
        </w:rPr>
        <w:t>spp</w:t>
      </w:r>
      <w:proofErr w:type="spellEnd"/>
      <w:r w:rsidR="00BE3D40">
        <w:rPr>
          <w:rFonts w:ascii="Times New Roman" w:hAnsi="Times New Roman" w:cs="Times New Roman"/>
          <w:sz w:val="24"/>
          <w:szCs w:val="24"/>
        </w:rPr>
        <w:t xml:space="preserve"> were</w:t>
      </w:r>
      <w:r w:rsidR="00BE3D40" w:rsidRPr="00BE3D40">
        <w:rPr>
          <w:rFonts w:ascii="Times New Roman" w:hAnsi="Times New Roman" w:cs="Times New Roman"/>
          <w:sz w:val="24"/>
          <w:szCs w:val="24"/>
        </w:rPr>
        <w:t xml:space="preserve"> covered with a thick cuticle</w:t>
      </w:r>
      <w:r w:rsidR="00BE3D40">
        <w:rPr>
          <w:rFonts w:ascii="Times New Roman" w:hAnsi="Times New Roman" w:cs="Times New Roman"/>
          <w:sz w:val="24"/>
          <w:szCs w:val="24"/>
        </w:rPr>
        <w:t>.</w:t>
      </w:r>
    </w:p>
    <w:p w14:paraId="57B61F8C" w14:textId="50F07E44" w:rsidR="00424768" w:rsidRDefault="00424768" w:rsidP="00F31F5E">
      <w:pPr>
        <w:rPr>
          <w:rFonts w:ascii="Times New Roman" w:hAnsi="Times New Roman" w:cs="Times New Roman"/>
          <w:sz w:val="24"/>
          <w:szCs w:val="24"/>
        </w:rPr>
      </w:pPr>
    </w:p>
    <w:p w14:paraId="50852E0D" w14:textId="1232B57B" w:rsidR="00BE3D40" w:rsidRDefault="00BE3D40" w:rsidP="00424768">
      <w:pPr>
        <w:pStyle w:val="Caption"/>
        <w:rPr>
          <w:rFonts w:ascii="Times New Roman" w:hAnsi="Times New Roman" w:cs="Times New Roman"/>
          <w:i w:val="0"/>
          <w:iCs w:val="0"/>
          <w:sz w:val="24"/>
          <w:szCs w:val="24"/>
        </w:rPr>
      </w:pPr>
      <w:bookmarkStart w:id="311" w:name="_Toc146616464"/>
      <w:bookmarkStart w:id="312" w:name="_Toc146699112"/>
      <w:r w:rsidRPr="00BE3D40">
        <w:rPr>
          <w:rFonts w:ascii="Times New Roman" w:hAnsi="Times New Roman" w:cs="Times New Roman"/>
          <w:i w:val="0"/>
          <w:iCs w:val="0"/>
          <w:sz w:val="24"/>
          <w:szCs w:val="24"/>
        </w:rPr>
        <w:t xml:space="preserve">Figure </w:t>
      </w:r>
      <w:r w:rsidRPr="00BE3D40">
        <w:rPr>
          <w:rFonts w:ascii="Times New Roman" w:hAnsi="Times New Roman" w:cs="Times New Roman"/>
          <w:i w:val="0"/>
          <w:iCs w:val="0"/>
          <w:sz w:val="24"/>
          <w:szCs w:val="24"/>
        </w:rPr>
        <w:fldChar w:fldCharType="begin"/>
      </w:r>
      <w:r w:rsidRPr="00BE3D40">
        <w:rPr>
          <w:rFonts w:ascii="Times New Roman" w:hAnsi="Times New Roman" w:cs="Times New Roman"/>
          <w:i w:val="0"/>
          <w:iCs w:val="0"/>
          <w:sz w:val="24"/>
          <w:szCs w:val="24"/>
        </w:rPr>
        <w:instrText xml:space="preserve"> SEQ Figure \* ARABIC </w:instrText>
      </w:r>
      <w:r w:rsidRPr="00BE3D40">
        <w:rPr>
          <w:rFonts w:ascii="Times New Roman" w:hAnsi="Times New Roman" w:cs="Times New Roman"/>
          <w:i w:val="0"/>
          <w:iCs w:val="0"/>
          <w:sz w:val="24"/>
          <w:szCs w:val="24"/>
        </w:rPr>
        <w:fldChar w:fldCharType="separate"/>
      </w:r>
      <w:r w:rsidR="005911D2">
        <w:rPr>
          <w:rFonts w:ascii="Times New Roman" w:hAnsi="Times New Roman" w:cs="Times New Roman"/>
          <w:i w:val="0"/>
          <w:iCs w:val="0"/>
          <w:noProof/>
          <w:sz w:val="24"/>
          <w:szCs w:val="24"/>
        </w:rPr>
        <w:t>12</w:t>
      </w:r>
      <w:r w:rsidRPr="00BE3D40">
        <w:rPr>
          <w:rFonts w:ascii="Times New Roman" w:hAnsi="Times New Roman" w:cs="Times New Roman"/>
          <w:i w:val="0"/>
          <w:iCs w:val="0"/>
          <w:sz w:val="24"/>
          <w:szCs w:val="24"/>
        </w:rPr>
        <w:fldChar w:fldCharType="end"/>
      </w:r>
      <w:r w:rsidRPr="00BE3D40">
        <w:rPr>
          <w:rFonts w:ascii="Times New Roman" w:hAnsi="Times New Roman" w:cs="Times New Roman"/>
          <w:i w:val="0"/>
          <w:iCs w:val="0"/>
          <w:sz w:val="24"/>
          <w:szCs w:val="24"/>
        </w:rPr>
        <w:t xml:space="preserve"> Photos of </w:t>
      </w:r>
      <w:proofErr w:type="spellStart"/>
      <w:r>
        <w:rPr>
          <w:rFonts w:ascii="Times New Roman" w:hAnsi="Times New Roman" w:cs="Times New Roman"/>
          <w:sz w:val="24"/>
          <w:szCs w:val="24"/>
        </w:rPr>
        <w:t>C</w:t>
      </w:r>
      <w:r w:rsidRPr="00BE3D40">
        <w:rPr>
          <w:rFonts w:ascii="Times New Roman" w:hAnsi="Times New Roman" w:cs="Times New Roman"/>
          <w:sz w:val="24"/>
          <w:szCs w:val="24"/>
        </w:rPr>
        <w:t>ontracaecum</w:t>
      </w:r>
      <w:proofErr w:type="spellEnd"/>
      <w:r w:rsidRPr="00BE3D40">
        <w:rPr>
          <w:rFonts w:ascii="Times New Roman" w:hAnsi="Times New Roman" w:cs="Times New Roman"/>
          <w:i w:val="0"/>
          <w:iCs w:val="0"/>
          <w:sz w:val="24"/>
          <w:szCs w:val="24"/>
        </w:rPr>
        <w:t xml:space="preserve"> </w:t>
      </w:r>
      <w:proofErr w:type="spellStart"/>
      <w:r w:rsidRPr="00BE3D40">
        <w:rPr>
          <w:rFonts w:ascii="Times New Roman" w:hAnsi="Times New Roman" w:cs="Times New Roman"/>
          <w:i w:val="0"/>
          <w:iCs w:val="0"/>
          <w:sz w:val="24"/>
          <w:szCs w:val="24"/>
        </w:rPr>
        <w:t>spp</w:t>
      </w:r>
      <w:bookmarkEnd w:id="311"/>
      <w:bookmarkEnd w:id="312"/>
      <w:proofErr w:type="spellEnd"/>
    </w:p>
    <w:p w14:paraId="2AFF2391" w14:textId="6FDC53B0" w:rsidR="00BE3D40" w:rsidRDefault="00BB3C95" w:rsidP="00BE3D40">
      <w:r>
        <w:rPr>
          <w:noProof/>
        </w:rPr>
        <w:drawing>
          <wp:anchor distT="0" distB="0" distL="114300" distR="114300" simplePos="0" relativeHeight="251659264" behindDoc="0" locked="0" layoutInCell="1" allowOverlap="1" wp14:anchorId="7D35C02D" wp14:editId="18FE5294">
            <wp:simplePos x="0" y="0"/>
            <wp:positionH relativeFrom="column">
              <wp:posOffset>4474210</wp:posOffset>
            </wp:positionH>
            <wp:positionV relativeFrom="paragraph">
              <wp:posOffset>6350</wp:posOffset>
            </wp:positionV>
            <wp:extent cx="2159000" cy="885190"/>
            <wp:effectExtent l="0" t="0" r="0" b="0"/>
            <wp:wrapSquare wrapText="bothSides"/>
            <wp:docPr id="4806888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6350" t="50532" r="8870" b="12634"/>
                    <a:stretch/>
                  </pic:blipFill>
                  <pic:spPr bwMode="auto">
                    <a:xfrm>
                      <a:off x="0" y="0"/>
                      <a:ext cx="2159000" cy="885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D40">
        <w:rPr>
          <w:noProof/>
        </w:rPr>
        <w:drawing>
          <wp:inline distT="0" distB="0" distL="0" distR="0" wp14:anchorId="11C0C3B3" wp14:editId="0A77C65F">
            <wp:extent cx="1468877" cy="835660"/>
            <wp:effectExtent l="0" t="0" r="0" b="0"/>
            <wp:docPr id="13533598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640" t="48153" r="36954" b="41272"/>
                    <a:stretch/>
                  </pic:blipFill>
                  <pic:spPr bwMode="auto">
                    <a:xfrm>
                      <a:off x="0" y="0"/>
                      <a:ext cx="1475303" cy="839316"/>
                    </a:xfrm>
                    <a:prstGeom prst="rect">
                      <a:avLst/>
                    </a:prstGeom>
                    <a:noFill/>
                    <a:ln>
                      <a:noFill/>
                    </a:ln>
                    <a:extLst>
                      <a:ext uri="{53640926-AAD7-44D8-BBD7-CCE9431645EC}">
                        <a14:shadowObscured xmlns:a14="http://schemas.microsoft.com/office/drawing/2010/main"/>
                      </a:ext>
                    </a:extLst>
                  </pic:spPr>
                </pic:pic>
              </a:graphicData>
            </a:graphic>
          </wp:inline>
        </w:drawing>
      </w:r>
      <w:r w:rsidR="00655606">
        <w:t xml:space="preserve">          </w:t>
      </w:r>
      <w:r w:rsidR="00655606">
        <w:rPr>
          <w:noProof/>
        </w:rPr>
        <w:drawing>
          <wp:inline distT="0" distB="0" distL="0" distR="0" wp14:anchorId="4525C263" wp14:editId="3608F008">
            <wp:extent cx="2567886" cy="706693"/>
            <wp:effectExtent l="0" t="0" r="0" b="0"/>
            <wp:docPr id="177442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0848" cy="713012"/>
                    </a:xfrm>
                    <a:prstGeom prst="rect">
                      <a:avLst/>
                    </a:prstGeom>
                    <a:noFill/>
                  </pic:spPr>
                </pic:pic>
              </a:graphicData>
            </a:graphic>
          </wp:inline>
        </w:drawing>
      </w:r>
    </w:p>
    <w:p w14:paraId="04A20362" w14:textId="3ABB93DD" w:rsidR="00BB3C95" w:rsidRPr="00D25D1F" w:rsidRDefault="00AA7914" w:rsidP="002E315C">
      <w:pPr>
        <w:pStyle w:val="Caption"/>
        <w:rPr>
          <w:noProof/>
        </w:rPr>
      </w:pPr>
      <w:bookmarkStart w:id="313" w:name="_Toc146616465"/>
      <w:bookmarkStart w:id="314" w:name="_Toc146699113"/>
      <w:r w:rsidRPr="00AA7914">
        <w:rPr>
          <w:rFonts w:ascii="Times New Roman" w:hAnsi="Times New Roman" w:cs="Times New Roman"/>
          <w:sz w:val="24"/>
          <w:szCs w:val="24"/>
        </w:rPr>
        <w:t xml:space="preserve">Figure </w:t>
      </w:r>
      <w:r w:rsidRPr="00AA7914">
        <w:rPr>
          <w:rFonts w:ascii="Times New Roman" w:hAnsi="Times New Roman" w:cs="Times New Roman"/>
          <w:sz w:val="24"/>
          <w:szCs w:val="24"/>
        </w:rPr>
        <w:fldChar w:fldCharType="begin"/>
      </w:r>
      <w:r w:rsidRPr="00AA7914">
        <w:rPr>
          <w:rFonts w:ascii="Times New Roman" w:hAnsi="Times New Roman" w:cs="Times New Roman"/>
          <w:sz w:val="24"/>
          <w:szCs w:val="24"/>
        </w:rPr>
        <w:instrText xml:space="preserve"> SEQ Figure \* ARABIC </w:instrText>
      </w:r>
      <w:r w:rsidRPr="00AA7914">
        <w:rPr>
          <w:rFonts w:ascii="Times New Roman" w:hAnsi="Times New Roman" w:cs="Times New Roman"/>
          <w:sz w:val="24"/>
          <w:szCs w:val="24"/>
        </w:rPr>
        <w:fldChar w:fldCharType="separate"/>
      </w:r>
      <w:r w:rsidR="005911D2">
        <w:rPr>
          <w:rFonts w:ascii="Times New Roman" w:hAnsi="Times New Roman" w:cs="Times New Roman"/>
          <w:noProof/>
          <w:sz w:val="24"/>
          <w:szCs w:val="24"/>
        </w:rPr>
        <w:t>13</w:t>
      </w:r>
      <w:r w:rsidRPr="00AA7914">
        <w:rPr>
          <w:rFonts w:ascii="Times New Roman" w:hAnsi="Times New Roman" w:cs="Times New Roman"/>
          <w:sz w:val="24"/>
          <w:szCs w:val="24"/>
        </w:rPr>
        <w:fldChar w:fldCharType="end"/>
      </w:r>
      <w:r w:rsidRPr="00AA7914">
        <w:rPr>
          <w:rFonts w:ascii="Times New Roman" w:hAnsi="Times New Roman" w:cs="Times New Roman"/>
          <w:sz w:val="24"/>
          <w:szCs w:val="24"/>
        </w:rPr>
        <w:t xml:space="preserve">  </w:t>
      </w:r>
      <w:proofErr w:type="spellStart"/>
      <w:r w:rsidR="00BB3C95" w:rsidRPr="00AA7914">
        <w:rPr>
          <w:rFonts w:ascii="Times New Roman" w:hAnsi="Times New Roman" w:cs="Times New Roman"/>
          <w:sz w:val="24"/>
          <w:szCs w:val="24"/>
        </w:rPr>
        <w:t>Camallanus</w:t>
      </w:r>
      <w:proofErr w:type="spellEnd"/>
      <w:r w:rsidR="00BB3C95" w:rsidRPr="00AA7914">
        <w:rPr>
          <w:rFonts w:ascii="Times New Roman" w:hAnsi="Times New Roman" w:cs="Times New Roman"/>
          <w:sz w:val="24"/>
          <w:szCs w:val="24"/>
        </w:rPr>
        <w:t xml:space="preserve"> </w:t>
      </w:r>
      <w:proofErr w:type="spellStart"/>
      <w:r w:rsidR="00BB3C95" w:rsidRPr="00AA7914">
        <w:rPr>
          <w:rFonts w:ascii="Times New Roman" w:hAnsi="Times New Roman" w:cs="Times New Roman"/>
          <w:sz w:val="24"/>
          <w:szCs w:val="24"/>
        </w:rPr>
        <w:t>spp</w:t>
      </w:r>
      <w:bookmarkEnd w:id="313"/>
      <w:bookmarkEnd w:id="314"/>
      <w:proofErr w:type="spellEnd"/>
      <w:r w:rsidR="006E57DA" w:rsidRPr="00AA7914">
        <w:rPr>
          <w:rFonts w:ascii="Times New Roman" w:hAnsi="Times New Roman" w:cs="Times New Roman"/>
          <w:sz w:val="24"/>
          <w:szCs w:val="24"/>
        </w:rPr>
        <w:br w:type="textWrapping" w:clear="all"/>
      </w:r>
      <w:r w:rsidR="00D25D1F" w:rsidRPr="00D25D1F">
        <w:rPr>
          <w:noProof/>
        </w:rPr>
        <w:t xml:space="preserve"> </w:t>
      </w:r>
    </w:p>
    <w:p w14:paraId="3BC079D0" w14:textId="308D008D" w:rsidR="006E57DA" w:rsidRDefault="00D25D1F" w:rsidP="006E57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A1AD4A" wp14:editId="03FBDFAA">
            <wp:extent cx="2461098" cy="853386"/>
            <wp:effectExtent l="0" t="0" r="0" b="0"/>
            <wp:docPr id="17656190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6676" cy="862255"/>
                    </a:xfrm>
                    <a:prstGeom prst="rect">
                      <a:avLst/>
                    </a:prstGeom>
                    <a:noFill/>
                  </pic:spPr>
                </pic:pic>
              </a:graphicData>
            </a:graphic>
          </wp:inline>
        </w:drawing>
      </w:r>
      <w:r w:rsidR="00A12751">
        <w:rPr>
          <w:rFonts w:ascii="Times New Roman" w:hAnsi="Times New Roman" w:cs="Times New Roman"/>
          <w:sz w:val="24"/>
          <w:szCs w:val="24"/>
        </w:rPr>
        <w:t xml:space="preserve"> </w:t>
      </w:r>
      <w:r w:rsidR="00A12751">
        <w:rPr>
          <w:rFonts w:ascii="Times New Roman" w:hAnsi="Times New Roman" w:cs="Times New Roman"/>
          <w:noProof/>
          <w:sz w:val="24"/>
          <w:szCs w:val="24"/>
        </w:rPr>
        <w:drawing>
          <wp:inline distT="0" distB="0" distL="0" distR="0" wp14:anchorId="623907F9" wp14:editId="28C8EEF0">
            <wp:extent cx="2207260" cy="865505"/>
            <wp:effectExtent l="0" t="0" r="0" b="0"/>
            <wp:docPr id="1936797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7260" cy="865505"/>
                    </a:xfrm>
                    <a:prstGeom prst="rect">
                      <a:avLst/>
                    </a:prstGeom>
                    <a:noFill/>
                  </pic:spPr>
                </pic:pic>
              </a:graphicData>
            </a:graphic>
          </wp:inline>
        </w:drawing>
      </w:r>
    </w:p>
    <w:p w14:paraId="358192F9" w14:textId="4E37E3D3" w:rsidR="00DD4A11" w:rsidRPr="00DD4A11" w:rsidRDefault="00DD4A11" w:rsidP="00DD4A11">
      <w:pPr>
        <w:pStyle w:val="Caption"/>
        <w:rPr>
          <w:rFonts w:ascii="Times New Roman" w:hAnsi="Times New Roman" w:cs="Times New Roman"/>
          <w:i w:val="0"/>
          <w:iCs w:val="0"/>
          <w:sz w:val="24"/>
          <w:szCs w:val="24"/>
        </w:rPr>
      </w:pPr>
      <w:bookmarkStart w:id="315" w:name="_Toc146616466"/>
      <w:bookmarkStart w:id="316" w:name="_Toc146699114"/>
      <w:r w:rsidRPr="00DD4A11">
        <w:rPr>
          <w:rFonts w:ascii="Times New Roman" w:hAnsi="Times New Roman" w:cs="Times New Roman"/>
          <w:i w:val="0"/>
          <w:iCs w:val="0"/>
          <w:sz w:val="24"/>
          <w:szCs w:val="24"/>
        </w:rPr>
        <w:t xml:space="preserve">Figure </w:t>
      </w:r>
      <w:r w:rsidRPr="00DD4A11">
        <w:rPr>
          <w:rFonts w:ascii="Times New Roman" w:hAnsi="Times New Roman" w:cs="Times New Roman"/>
          <w:i w:val="0"/>
          <w:iCs w:val="0"/>
          <w:sz w:val="24"/>
          <w:szCs w:val="24"/>
        </w:rPr>
        <w:fldChar w:fldCharType="begin"/>
      </w:r>
      <w:r w:rsidRPr="00DD4A11">
        <w:rPr>
          <w:rFonts w:ascii="Times New Roman" w:hAnsi="Times New Roman" w:cs="Times New Roman"/>
          <w:i w:val="0"/>
          <w:iCs w:val="0"/>
          <w:sz w:val="24"/>
          <w:szCs w:val="24"/>
        </w:rPr>
        <w:instrText xml:space="preserve"> SEQ Figure \* ARABIC </w:instrText>
      </w:r>
      <w:r w:rsidRPr="00DD4A11">
        <w:rPr>
          <w:rFonts w:ascii="Times New Roman" w:hAnsi="Times New Roman" w:cs="Times New Roman"/>
          <w:i w:val="0"/>
          <w:iCs w:val="0"/>
          <w:sz w:val="24"/>
          <w:szCs w:val="24"/>
        </w:rPr>
        <w:fldChar w:fldCharType="separate"/>
      </w:r>
      <w:r w:rsidR="005911D2">
        <w:rPr>
          <w:rFonts w:ascii="Times New Roman" w:hAnsi="Times New Roman" w:cs="Times New Roman"/>
          <w:i w:val="0"/>
          <w:iCs w:val="0"/>
          <w:noProof/>
          <w:sz w:val="24"/>
          <w:szCs w:val="24"/>
        </w:rPr>
        <w:t>14</w:t>
      </w:r>
      <w:r w:rsidRPr="00DD4A11">
        <w:rPr>
          <w:rFonts w:ascii="Times New Roman" w:hAnsi="Times New Roman" w:cs="Times New Roman"/>
          <w:i w:val="0"/>
          <w:iCs w:val="0"/>
          <w:sz w:val="24"/>
          <w:szCs w:val="24"/>
        </w:rPr>
        <w:fldChar w:fldCharType="end"/>
      </w:r>
      <w:r w:rsidRPr="00DD4A11">
        <w:rPr>
          <w:rFonts w:ascii="Times New Roman" w:hAnsi="Times New Roman" w:cs="Times New Roman"/>
          <w:i w:val="0"/>
          <w:iCs w:val="0"/>
          <w:sz w:val="24"/>
          <w:szCs w:val="24"/>
        </w:rPr>
        <w:t xml:space="preserve"> </w:t>
      </w:r>
      <w:proofErr w:type="spellStart"/>
      <w:r w:rsidRPr="00DD4A11">
        <w:rPr>
          <w:rFonts w:ascii="Times New Roman" w:hAnsi="Times New Roman" w:cs="Times New Roman"/>
          <w:sz w:val="24"/>
          <w:szCs w:val="24"/>
        </w:rPr>
        <w:t>Paracamallanus</w:t>
      </w:r>
      <w:proofErr w:type="spellEnd"/>
      <w:r w:rsidRPr="00DD4A11">
        <w:rPr>
          <w:rFonts w:ascii="Times New Roman" w:hAnsi="Times New Roman" w:cs="Times New Roman"/>
          <w:i w:val="0"/>
          <w:iCs w:val="0"/>
          <w:sz w:val="24"/>
          <w:szCs w:val="24"/>
        </w:rPr>
        <w:t xml:space="preserve"> </w:t>
      </w:r>
      <w:proofErr w:type="spellStart"/>
      <w:r w:rsidRPr="00DD4A11">
        <w:rPr>
          <w:rFonts w:ascii="Times New Roman" w:hAnsi="Times New Roman" w:cs="Times New Roman"/>
          <w:i w:val="0"/>
          <w:iCs w:val="0"/>
          <w:sz w:val="24"/>
          <w:szCs w:val="24"/>
        </w:rPr>
        <w:t>spp</w:t>
      </w:r>
      <w:bookmarkEnd w:id="315"/>
      <w:bookmarkEnd w:id="316"/>
      <w:proofErr w:type="spellEnd"/>
    </w:p>
    <w:p w14:paraId="6CC0C0D8" w14:textId="77777777" w:rsidR="006E57DA" w:rsidRPr="006E57DA" w:rsidRDefault="006E57DA" w:rsidP="006E57DA">
      <w:pPr>
        <w:rPr>
          <w:rFonts w:ascii="Times New Roman" w:hAnsi="Times New Roman" w:cs="Times New Roman"/>
          <w:sz w:val="24"/>
          <w:szCs w:val="24"/>
        </w:rPr>
      </w:pPr>
    </w:p>
    <w:p w14:paraId="266A8CB8" w14:textId="1D0F5236" w:rsidR="006E57DA" w:rsidRPr="006E57DA" w:rsidRDefault="006E57DA" w:rsidP="006E57DA">
      <w:pPr>
        <w:rPr>
          <w:rFonts w:ascii="Times New Roman" w:hAnsi="Times New Roman" w:cs="Times New Roman"/>
          <w:sz w:val="24"/>
          <w:szCs w:val="24"/>
        </w:rPr>
      </w:pPr>
    </w:p>
    <w:p w14:paraId="3B4A8824" w14:textId="4B752D18" w:rsidR="006E57DA" w:rsidRPr="006E57DA" w:rsidRDefault="00C262E0" w:rsidP="006E57DA">
      <w:pPr>
        <w:rPr>
          <w:rFonts w:ascii="Times New Roman" w:hAnsi="Times New Roman" w:cs="Times New Roman"/>
          <w:sz w:val="24"/>
          <w:szCs w:val="24"/>
        </w:rPr>
      </w:pPr>
      <w:r>
        <w:rPr>
          <w:noProof/>
        </w:rPr>
        <w:lastRenderedPageBreak/>
        <w:drawing>
          <wp:inline distT="0" distB="0" distL="0" distR="0" wp14:anchorId="7776E619" wp14:editId="27663BE7">
            <wp:extent cx="2701750" cy="2421725"/>
            <wp:effectExtent l="0" t="0" r="0" b="0"/>
            <wp:docPr id="21472682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1754" t="39427" r="22729" b="29862"/>
                    <a:stretch/>
                  </pic:blipFill>
                  <pic:spPr bwMode="auto">
                    <a:xfrm>
                      <a:off x="0" y="0"/>
                      <a:ext cx="2705369" cy="2424969"/>
                    </a:xfrm>
                    <a:prstGeom prst="rect">
                      <a:avLst/>
                    </a:prstGeom>
                    <a:noFill/>
                    <a:ln>
                      <a:noFill/>
                    </a:ln>
                    <a:extLst>
                      <a:ext uri="{53640926-AAD7-44D8-BBD7-CCE9431645EC}">
                        <a14:shadowObscured xmlns:a14="http://schemas.microsoft.com/office/drawing/2010/main"/>
                      </a:ext>
                    </a:extLst>
                  </pic:spPr>
                </pic:pic>
              </a:graphicData>
            </a:graphic>
          </wp:inline>
        </w:drawing>
      </w:r>
      <w:r w:rsidRPr="00C262E0">
        <w:t xml:space="preserve"> </w:t>
      </w:r>
      <w:r>
        <w:rPr>
          <w:noProof/>
        </w:rPr>
        <w:drawing>
          <wp:inline distT="0" distB="0" distL="0" distR="0" wp14:anchorId="1B1AE8F8" wp14:editId="30680821">
            <wp:extent cx="835618" cy="2947156"/>
            <wp:effectExtent l="0" t="0" r="0" b="0"/>
            <wp:docPr id="18389457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2054" t="45115" r="33879" b="17539"/>
                    <a:stretch/>
                  </pic:blipFill>
                  <pic:spPr bwMode="auto">
                    <a:xfrm>
                      <a:off x="0" y="0"/>
                      <a:ext cx="836110" cy="2948890"/>
                    </a:xfrm>
                    <a:prstGeom prst="rect">
                      <a:avLst/>
                    </a:prstGeom>
                    <a:noFill/>
                    <a:ln>
                      <a:noFill/>
                    </a:ln>
                    <a:extLst>
                      <a:ext uri="{53640926-AAD7-44D8-BBD7-CCE9431645EC}">
                        <a14:shadowObscured xmlns:a14="http://schemas.microsoft.com/office/drawing/2010/main"/>
                      </a:ext>
                    </a:extLst>
                  </pic:spPr>
                </pic:pic>
              </a:graphicData>
            </a:graphic>
          </wp:inline>
        </w:drawing>
      </w:r>
    </w:p>
    <w:p w14:paraId="2F2FC0BD" w14:textId="77777777" w:rsidR="0069639C" w:rsidRDefault="00C26B0B" w:rsidP="0069639C">
      <w:pPr>
        <w:tabs>
          <w:tab w:val="left" w:pos="1088"/>
        </w:tabs>
        <w:rPr>
          <w:rFonts w:ascii="Times New Roman" w:hAnsi="Times New Roman" w:cs="Times New Roman"/>
          <w:sz w:val="24"/>
          <w:szCs w:val="24"/>
        </w:rPr>
      </w:pPr>
      <w:r>
        <w:rPr>
          <w:rFonts w:ascii="Times New Roman" w:hAnsi="Times New Roman" w:cs="Times New Roman"/>
          <w:sz w:val="24"/>
          <w:szCs w:val="24"/>
        </w:rPr>
        <w:tab/>
      </w:r>
    </w:p>
    <w:p w14:paraId="3B61DF36" w14:textId="2C6273F3" w:rsidR="006E57DA" w:rsidRPr="0069639C" w:rsidRDefault="0069639C" w:rsidP="0069639C">
      <w:pPr>
        <w:pStyle w:val="Heading1"/>
        <w:rPr>
          <w:rFonts w:ascii="Times New Roman" w:hAnsi="Times New Roman" w:cs="Times New Roman"/>
          <w:b/>
          <w:bCs/>
          <w:sz w:val="24"/>
          <w:szCs w:val="24"/>
        </w:rPr>
      </w:pPr>
      <w:bookmarkStart w:id="317" w:name="_Toc146698993"/>
      <w:r w:rsidRPr="0069639C">
        <w:rPr>
          <w:rFonts w:ascii="Times New Roman" w:hAnsi="Times New Roman" w:cs="Times New Roman"/>
          <w:b/>
          <w:bCs/>
          <w:sz w:val="24"/>
          <w:szCs w:val="24"/>
        </w:rPr>
        <w:t xml:space="preserve">5.5.3 </w:t>
      </w:r>
      <w:proofErr w:type="spellStart"/>
      <w:r w:rsidRPr="0069639C">
        <w:rPr>
          <w:rFonts w:ascii="Times New Roman" w:hAnsi="Times New Roman" w:cs="Times New Roman"/>
          <w:b/>
          <w:bCs/>
          <w:sz w:val="24"/>
          <w:szCs w:val="24"/>
        </w:rPr>
        <w:t>Monogea</w:t>
      </w:r>
      <w:proofErr w:type="spellEnd"/>
      <w:r w:rsidRPr="0069639C">
        <w:rPr>
          <w:rFonts w:ascii="Times New Roman" w:hAnsi="Times New Roman" w:cs="Times New Roman"/>
          <w:b/>
          <w:bCs/>
          <w:sz w:val="24"/>
          <w:szCs w:val="24"/>
        </w:rPr>
        <w:t xml:space="preserve"> </w:t>
      </w:r>
      <w:proofErr w:type="spellStart"/>
      <w:r w:rsidRPr="0069639C">
        <w:rPr>
          <w:rFonts w:ascii="Times New Roman" w:hAnsi="Times New Roman" w:cs="Times New Roman"/>
          <w:b/>
          <w:bCs/>
          <w:sz w:val="24"/>
          <w:szCs w:val="24"/>
        </w:rPr>
        <w:t>tremadote</w:t>
      </w:r>
      <w:bookmarkEnd w:id="317"/>
      <w:proofErr w:type="spellEnd"/>
    </w:p>
    <w:p w14:paraId="5198EB8D" w14:textId="319ACCAA" w:rsidR="006E57DA" w:rsidRPr="006E57DA" w:rsidRDefault="00862D81" w:rsidP="006E57DA">
      <w:pPr>
        <w:rPr>
          <w:rFonts w:ascii="Times New Roman" w:hAnsi="Times New Roman" w:cs="Times New Roman"/>
          <w:sz w:val="24"/>
          <w:szCs w:val="24"/>
        </w:rPr>
      </w:pPr>
      <w:proofErr w:type="spellStart"/>
      <w:r w:rsidRPr="00962F4D">
        <w:rPr>
          <w:rFonts w:ascii="Times New Roman" w:hAnsi="Times New Roman" w:cs="Times New Roman"/>
          <w:i/>
          <w:iCs/>
          <w:sz w:val="24"/>
          <w:szCs w:val="24"/>
        </w:rPr>
        <w:t>Dactylogyrous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spp</w:t>
      </w:r>
      <w:proofErr w:type="spellEnd"/>
      <w:r>
        <w:rPr>
          <w:rFonts w:ascii="Times New Roman" w:hAnsi="Times New Roman" w:cs="Times New Roman"/>
          <w:sz w:val="24"/>
          <w:szCs w:val="24"/>
        </w:rPr>
        <w:t xml:space="preserve"> was found attached to the gills of </w:t>
      </w:r>
      <w:r w:rsidR="00962F4D">
        <w:rPr>
          <w:rFonts w:ascii="Times New Roman" w:hAnsi="Times New Roman" w:cs="Times New Roman"/>
          <w:sz w:val="24"/>
          <w:szCs w:val="24"/>
        </w:rPr>
        <w:t>fish and</w:t>
      </w:r>
      <w:r>
        <w:rPr>
          <w:rFonts w:ascii="Times New Roman" w:hAnsi="Times New Roman" w:cs="Times New Roman"/>
          <w:sz w:val="24"/>
          <w:szCs w:val="24"/>
        </w:rPr>
        <w:t xml:space="preserve"> </w:t>
      </w:r>
      <w:proofErr w:type="spellStart"/>
      <w:r w:rsidRPr="00962F4D">
        <w:rPr>
          <w:rFonts w:ascii="Times New Roman" w:hAnsi="Times New Roman" w:cs="Times New Roman"/>
          <w:i/>
          <w:iCs/>
          <w:sz w:val="24"/>
          <w:szCs w:val="24"/>
        </w:rPr>
        <w:t>Gyroductylus</w:t>
      </w:r>
      <w:proofErr w:type="spellEnd"/>
      <w:r>
        <w:rPr>
          <w:rFonts w:ascii="Times New Roman" w:hAnsi="Times New Roman" w:cs="Times New Roman"/>
          <w:sz w:val="24"/>
          <w:szCs w:val="24"/>
        </w:rPr>
        <w:t xml:space="preserve"> was found on fish skin and fins.</w:t>
      </w:r>
    </w:p>
    <w:p w14:paraId="30F12E44" w14:textId="548C3D85" w:rsidR="006E57DA" w:rsidRPr="001675AE" w:rsidRDefault="001675AE" w:rsidP="001675AE">
      <w:pPr>
        <w:pStyle w:val="Caption"/>
        <w:rPr>
          <w:rFonts w:ascii="Times New Roman" w:hAnsi="Times New Roman" w:cs="Times New Roman"/>
          <w:i w:val="0"/>
          <w:iCs w:val="0"/>
          <w:sz w:val="24"/>
          <w:szCs w:val="24"/>
        </w:rPr>
      </w:pPr>
      <w:bookmarkStart w:id="318" w:name="_Toc146616467"/>
      <w:bookmarkStart w:id="319" w:name="_Toc146699115"/>
      <w:r w:rsidRPr="001675AE">
        <w:rPr>
          <w:rFonts w:ascii="Times New Roman" w:hAnsi="Times New Roman" w:cs="Times New Roman"/>
          <w:i w:val="0"/>
          <w:iCs w:val="0"/>
          <w:sz w:val="24"/>
          <w:szCs w:val="24"/>
        </w:rPr>
        <w:t xml:space="preserve">Figure </w:t>
      </w:r>
      <w:r w:rsidRPr="001675AE">
        <w:rPr>
          <w:rFonts w:ascii="Times New Roman" w:hAnsi="Times New Roman" w:cs="Times New Roman"/>
          <w:i w:val="0"/>
          <w:iCs w:val="0"/>
          <w:sz w:val="24"/>
          <w:szCs w:val="24"/>
        </w:rPr>
        <w:fldChar w:fldCharType="begin"/>
      </w:r>
      <w:r w:rsidRPr="001675AE">
        <w:rPr>
          <w:rFonts w:ascii="Times New Roman" w:hAnsi="Times New Roman" w:cs="Times New Roman"/>
          <w:i w:val="0"/>
          <w:iCs w:val="0"/>
          <w:sz w:val="24"/>
          <w:szCs w:val="24"/>
        </w:rPr>
        <w:instrText xml:space="preserve"> SEQ Figure \* ARABIC </w:instrText>
      </w:r>
      <w:r w:rsidRPr="001675AE">
        <w:rPr>
          <w:rFonts w:ascii="Times New Roman" w:hAnsi="Times New Roman" w:cs="Times New Roman"/>
          <w:i w:val="0"/>
          <w:iCs w:val="0"/>
          <w:sz w:val="24"/>
          <w:szCs w:val="24"/>
        </w:rPr>
        <w:fldChar w:fldCharType="separate"/>
      </w:r>
      <w:r w:rsidR="005911D2">
        <w:rPr>
          <w:rFonts w:ascii="Times New Roman" w:hAnsi="Times New Roman" w:cs="Times New Roman"/>
          <w:i w:val="0"/>
          <w:iCs w:val="0"/>
          <w:noProof/>
          <w:sz w:val="24"/>
          <w:szCs w:val="24"/>
        </w:rPr>
        <w:t>15</w:t>
      </w:r>
      <w:r w:rsidRPr="001675AE">
        <w:rPr>
          <w:rFonts w:ascii="Times New Roman" w:hAnsi="Times New Roman" w:cs="Times New Roman"/>
          <w:i w:val="0"/>
          <w:iCs w:val="0"/>
          <w:sz w:val="24"/>
          <w:szCs w:val="24"/>
        </w:rPr>
        <w:fldChar w:fldCharType="end"/>
      </w:r>
      <w:r w:rsidRPr="001675AE">
        <w:rPr>
          <w:rFonts w:ascii="Times New Roman" w:hAnsi="Times New Roman" w:cs="Times New Roman"/>
          <w:i w:val="0"/>
          <w:iCs w:val="0"/>
          <w:sz w:val="24"/>
          <w:szCs w:val="24"/>
        </w:rPr>
        <w:t xml:space="preserve"> </w:t>
      </w:r>
      <w:proofErr w:type="spellStart"/>
      <w:r w:rsidR="00962F4D" w:rsidRPr="001675AE">
        <w:rPr>
          <w:rFonts w:ascii="Times New Roman" w:hAnsi="Times New Roman" w:cs="Times New Roman"/>
          <w:sz w:val="24"/>
          <w:szCs w:val="24"/>
        </w:rPr>
        <w:t>Dactylogyrous</w:t>
      </w:r>
      <w:proofErr w:type="spellEnd"/>
      <w:r w:rsidR="00962F4D" w:rsidRPr="001675AE">
        <w:rPr>
          <w:rFonts w:ascii="Times New Roman" w:hAnsi="Times New Roman" w:cs="Times New Roman"/>
          <w:i w:val="0"/>
          <w:iCs w:val="0"/>
          <w:sz w:val="24"/>
          <w:szCs w:val="24"/>
        </w:rPr>
        <w:t xml:space="preserve"> </w:t>
      </w:r>
      <w:proofErr w:type="spellStart"/>
      <w:r w:rsidR="00962F4D" w:rsidRPr="001675AE">
        <w:rPr>
          <w:rFonts w:ascii="Times New Roman" w:hAnsi="Times New Roman" w:cs="Times New Roman"/>
          <w:i w:val="0"/>
          <w:iCs w:val="0"/>
          <w:sz w:val="24"/>
          <w:szCs w:val="24"/>
        </w:rPr>
        <w:t>spp</w:t>
      </w:r>
      <w:bookmarkEnd w:id="318"/>
      <w:bookmarkEnd w:id="319"/>
      <w:proofErr w:type="spellEnd"/>
    </w:p>
    <w:p w14:paraId="1004FA3A" w14:textId="223A551F" w:rsidR="00962F4D" w:rsidRDefault="001675AE" w:rsidP="00F31F5E">
      <w:pPr>
        <w:rPr>
          <w:rFonts w:ascii="Times New Roman" w:hAnsi="Times New Roman" w:cs="Times New Roman"/>
          <w:sz w:val="24"/>
          <w:szCs w:val="24"/>
        </w:rPr>
      </w:pPr>
      <w:r>
        <w:rPr>
          <w:noProof/>
        </w:rPr>
        <w:drawing>
          <wp:inline distT="0" distB="0" distL="0" distR="0" wp14:anchorId="79F4775E" wp14:editId="32E04846">
            <wp:extent cx="1546225" cy="1700795"/>
            <wp:effectExtent l="0" t="0" r="0" b="0"/>
            <wp:docPr id="18672209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4360" t="32412" r="29615" b="46041"/>
                    <a:stretch/>
                  </pic:blipFill>
                  <pic:spPr bwMode="auto">
                    <a:xfrm>
                      <a:off x="0" y="0"/>
                      <a:ext cx="1546786" cy="1701412"/>
                    </a:xfrm>
                    <a:prstGeom prst="rect">
                      <a:avLst/>
                    </a:prstGeom>
                    <a:noFill/>
                    <a:ln>
                      <a:noFill/>
                    </a:ln>
                    <a:extLst>
                      <a:ext uri="{53640926-AAD7-44D8-BBD7-CCE9431645EC}">
                        <a14:shadowObscured xmlns:a14="http://schemas.microsoft.com/office/drawing/2010/main"/>
                      </a:ext>
                    </a:extLst>
                  </pic:spPr>
                </pic:pic>
              </a:graphicData>
            </a:graphic>
          </wp:inline>
        </w:drawing>
      </w:r>
    </w:p>
    <w:p w14:paraId="66C30C71" w14:textId="71CB910C" w:rsidR="001675AE" w:rsidRDefault="001675AE" w:rsidP="001675AE">
      <w:pPr>
        <w:pStyle w:val="Caption"/>
        <w:rPr>
          <w:rFonts w:ascii="Times New Roman" w:hAnsi="Times New Roman" w:cs="Times New Roman"/>
          <w:i w:val="0"/>
          <w:iCs w:val="0"/>
          <w:sz w:val="24"/>
          <w:szCs w:val="24"/>
        </w:rPr>
      </w:pPr>
      <w:bookmarkStart w:id="320" w:name="_Toc146616468"/>
      <w:bookmarkStart w:id="321" w:name="_Toc146699116"/>
      <w:r w:rsidRPr="001675AE">
        <w:rPr>
          <w:rFonts w:ascii="Times New Roman" w:hAnsi="Times New Roman" w:cs="Times New Roman"/>
          <w:i w:val="0"/>
          <w:iCs w:val="0"/>
          <w:sz w:val="24"/>
          <w:szCs w:val="24"/>
        </w:rPr>
        <w:t xml:space="preserve">Figure </w:t>
      </w:r>
      <w:r w:rsidRPr="001675AE">
        <w:rPr>
          <w:rFonts w:ascii="Times New Roman" w:hAnsi="Times New Roman" w:cs="Times New Roman"/>
          <w:i w:val="0"/>
          <w:iCs w:val="0"/>
          <w:sz w:val="24"/>
          <w:szCs w:val="24"/>
        </w:rPr>
        <w:fldChar w:fldCharType="begin"/>
      </w:r>
      <w:r w:rsidRPr="001675AE">
        <w:rPr>
          <w:rFonts w:ascii="Times New Roman" w:hAnsi="Times New Roman" w:cs="Times New Roman"/>
          <w:i w:val="0"/>
          <w:iCs w:val="0"/>
          <w:sz w:val="24"/>
          <w:szCs w:val="24"/>
        </w:rPr>
        <w:instrText xml:space="preserve"> SEQ Figure \* ARABIC </w:instrText>
      </w:r>
      <w:r w:rsidRPr="001675AE">
        <w:rPr>
          <w:rFonts w:ascii="Times New Roman" w:hAnsi="Times New Roman" w:cs="Times New Roman"/>
          <w:i w:val="0"/>
          <w:iCs w:val="0"/>
          <w:sz w:val="24"/>
          <w:szCs w:val="24"/>
        </w:rPr>
        <w:fldChar w:fldCharType="separate"/>
      </w:r>
      <w:r w:rsidR="005911D2">
        <w:rPr>
          <w:rFonts w:ascii="Times New Roman" w:hAnsi="Times New Roman" w:cs="Times New Roman"/>
          <w:i w:val="0"/>
          <w:iCs w:val="0"/>
          <w:noProof/>
          <w:sz w:val="24"/>
          <w:szCs w:val="24"/>
        </w:rPr>
        <w:t>16</w:t>
      </w:r>
      <w:r w:rsidRPr="001675AE">
        <w:rPr>
          <w:rFonts w:ascii="Times New Roman" w:hAnsi="Times New Roman" w:cs="Times New Roman"/>
          <w:i w:val="0"/>
          <w:iCs w:val="0"/>
          <w:sz w:val="24"/>
          <w:szCs w:val="24"/>
        </w:rPr>
        <w:fldChar w:fldCharType="end"/>
      </w:r>
      <w:r w:rsidRPr="001675AE">
        <w:rPr>
          <w:rFonts w:ascii="Times New Roman" w:hAnsi="Times New Roman" w:cs="Times New Roman"/>
          <w:i w:val="0"/>
          <w:iCs w:val="0"/>
          <w:sz w:val="24"/>
          <w:szCs w:val="24"/>
        </w:rPr>
        <w:t xml:space="preserve">  </w:t>
      </w:r>
      <w:proofErr w:type="spellStart"/>
      <w:r w:rsidRPr="001675AE">
        <w:rPr>
          <w:rFonts w:ascii="Times New Roman" w:hAnsi="Times New Roman" w:cs="Times New Roman"/>
          <w:sz w:val="24"/>
          <w:szCs w:val="24"/>
        </w:rPr>
        <w:t>Gyroductylus</w:t>
      </w:r>
      <w:proofErr w:type="spellEnd"/>
      <w:r w:rsidRPr="001675AE">
        <w:rPr>
          <w:rFonts w:ascii="Times New Roman" w:hAnsi="Times New Roman" w:cs="Times New Roman"/>
          <w:i w:val="0"/>
          <w:iCs w:val="0"/>
          <w:sz w:val="24"/>
          <w:szCs w:val="24"/>
        </w:rPr>
        <w:t xml:space="preserve"> </w:t>
      </w:r>
      <w:proofErr w:type="spellStart"/>
      <w:r w:rsidRPr="001675AE">
        <w:rPr>
          <w:rFonts w:ascii="Times New Roman" w:hAnsi="Times New Roman" w:cs="Times New Roman"/>
          <w:i w:val="0"/>
          <w:iCs w:val="0"/>
          <w:sz w:val="24"/>
          <w:szCs w:val="24"/>
        </w:rPr>
        <w:t>spp</w:t>
      </w:r>
      <w:bookmarkEnd w:id="320"/>
      <w:bookmarkEnd w:id="321"/>
      <w:proofErr w:type="spellEnd"/>
    </w:p>
    <w:p w14:paraId="3A2F4DF7" w14:textId="072B395F" w:rsidR="001675AE" w:rsidRDefault="001675AE" w:rsidP="001675AE">
      <w:r>
        <w:rPr>
          <w:rFonts w:ascii="Times New Roman" w:hAnsi="Times New Roman" w:cs="Times New Roman"/>
          <w:noProof/>
          <w:sz w:val="24"/>
          <w:szCs w:val="24"/>
        </w:rPr>
        <w:drawing>
          <wp:inline distT="0" distB="0" distL="0" distR="0" wp14:anchorId="2044AC55" wp14:editId="059402E9">
            <wp:extent cx="640080" cy="1298575"/>
            <wp:effectExtent l="0" t="0" r="0" b="0"/>
            <wp:docPr id="19957864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 cy="1298575"/>
                    </a:xfrm>
                    <a:prstGeom prst="rect">
                      <a:avLst/>
                    </a:prstGeom>
                    <a:noFill/>
                  </pic:spPr>
                </pic:pic>
              </a:graphicData>
            </a:graphic>
          </wp:inline>
        </w:drawing>
      </w:r>
    </w:p>
    <w:p w14:paraId="604E4E57" w14:textId="77777777" w:rsidR="002618B3" w:rsidRPr="001675AE" w:rsidRDefault="002618B3" w:rsidP="001675AE"/>
    <w:p w14:paraId="586CC9D1" w14:textId="2CBD9E09" w:rsidR="00CE417A" w:rsidRPr="00440CE8" w:rsidRDefault="006E57DA" w:rsidP="00440CE8">
      <w:pPr>
        <w:pStyle w:val="Heading1"/>
        <w:rPr>
          <w:rFonts w:ascii="Times New Roman" w:hAnsi="Times New Roman" w:cs="Times New Roman"/>
          <w:b/>
          <w:bCs/>
          <w:sz w:val="24"/>
          <w:szCs w:val="24"/>
        </w:rPr>
      </w:pPr>
      <w:r>
        <w:lastRenderedPageBreak/>
        <w:br w:type="textWrapping" w:clear="all"/>
      </w:r>
      <w:bookmarkStart w:id="322" w:name="_Toc146698994"/>
      <w:r w:rsidR="00CE417A" w:rsidRPr="00440CE8">
        <w:rPr>
          <w:rFonts w:ascii="Times New Roman" w:hAnsi="Times New Roman" w:cs="Times New Roman"/>
          <w:b/>
          <w:bCs/>
          <w:sz w:val="24"/>
          <w:szCs w:val="24"/>
        </w:rPr>
        <w:t>5.</w:t>
      </w:r>
      <w:r w:rsidR="00440CE8" w:rsidRPr="00440CE8">
        <w:rPr>
          <w:rFonts w:ascii="Times New Roman" w:hAnsi="Times New Roman" w:cs="Times New Roman"/>
          <w:b/>
          <w:bCs/>
          <w:sz w:val="24"/>
          <w:szCs w:val="24"/>
        </w:rPr>
        <w:t xml:space="preserve">5.4 </w:t>
      </w:r>
      <w:r w:rsidR="00CE417A" w:rsidRPr="00440CE8">
        <w:rPr>
          <w:rFonts w:ascii="Times New Roman" w:hAnsi="Times New Roman" w:cs="Times New Roman"/>
          <w:b/>
          <w:bCs/>
          <w:sz w:val="24"/>
          <w:szCs w:val="24"/>
        </w:rPr>
        <w:t>Protozoan parasites</w:t>
      </w:r>
      <w:bookmarkEnd w:id="322"/>
    </w:p>
    <w:p w14:paraId="0BE3080B" w14:textId="39CBDC9B" w:rsidR="00BE3D40" w:rsidRDefault="00CE417A" w:rsidP="001675AE">
      <w:pPr>
        <w:rPr>
          <w:rFonts w:ascii="Times New Roman" w:hAnsi="Times New Roman" w:cs="Times New Roman"/>
          <w:sz w:val="24"/>
          <w:szCs w:val="24"/>
        </w:rPr>
      </w:pPr>
      <w:proofErr w:type="spellStart"/>
      <w:r w:rsidRPr="00440CE8">
        <w:rPr>
          <w:rFonts w:ascii="Times New Roman" w:hAnsi="Times New Roman" w:cs="Times New Roman"/>
          <w:i/>
          <w:iCs/>
          <w:sz w:val="24"/>
          <w:szCs w:val="24"/>
        </w:rPr>
        <w:t>Trichodina</w:t>
      </w:r>
      <w:proofErr w:type="spellEnd"/>
      <w:r w:rsidRPr="00CE417A">
        <w:rPr>
          <w:rFonts w:ascii="Times New Roman" w:hAnsi="Times New Roman" w:cs="Times New Roman"/>
          <w:sz w:val="24"/>
          <w:szCs w:val="24"/>
        </w:rPr>
        <w:t xml:space="preserve"> </w:t>
      </w:r>
      <w:proofErr w:type="spellStart"/>
      <w:r w:rsidRPr="00CE417A">
        <w:rPr>
          <w:rFonts w:ascii="Times New Roman" w:hAnsi="Times New Roman" w:cs="Times New Roman"/>
          <w:sz w:val="24"/>
          <w:szCs w:val="24"/>
        </w:rPr>
        <w:t>spp</w:t>
      </w:r>
      <w:proofErr w:type="spellEnd"/>
      <w:r w:rsidR="00440CE8">
        <w:rPr>
          <w:rFonts w:ascii="Times New Roman" w:hAnsi="Times New Roman" w:cs="Times New Roman"/>
          <w:sz w:val="24"/>
          <w:szCs w:val="24"/>
        </w:rPr>
        <w:t xml:space="preserve"> was found on skin and fins of the examined fish. </w:t>
      </w:r>
      <w:proofErr w:type="spellStart"/>
      <w:r w:rsidRPr="009032DA">
        <w:rPr>
          <w:rFonts w:ascii="Times New Roman" w:hAnsi="Times New Roman" w:cs="Times New Roman"/>
          <w:i/>
          <w:iCs/>
          <w:sz w:val="24"/>
          <w:szCs w:val="24"/>
        </w:rPr>
        <w:t>Riboscyphidia</w:t>
      </w:r>
      <w:proofErr w:type="spellEnd"/>
      <w:r w:rsidRPr="009032DA">
        <w:rPr>
          <w:rFonts w:ascii="Times New Roman" w:hAnsi="Times New Roman" w:cs="Times New Roman"/>
          <w:i/>
          <w:iCs/>
          <w:sz w:val="24"/>
          <w:szCs w:val="24"/>
        </w:rPr>
        <w:t xml:space="preserve"> </w:t>
      </w:r>
      <w:proofErr w:type="spellStart"/>
      <w:r w:rsidRPr="00CE417A">
        <w:rPr>
          <w:rFonts w:ascii="Times New Roman" w:hAnsi="Times New Roman" w:cs="Times New Roman"/>
          <w:sz w:val="24"/>
          <w:szCs w:val="24"/>
        </w:rPr>
        <w:t>spp</w:t>
      </w:r>
      <w:proofErr w:type="spellEnd"/>
      <w:r w:rsidR="00440CE8">
        <w:rPr>
          <w:rFonts w:ascii="Times New Roman" w:hAnsi="Times New Roman" w:cs="Times New Roman"/>
          <w:sz w:val="24"/>
          <w:szCs w:val="24"/>
        </w:rPr>
        <w:t xml:space="preserve"> and </w:t>
      </w:r>
      <w:proofErr w:type="spellStart"/>
      <w:r w:rsidR="00440CE8" w:rsidRPr="009032DA">
        <w:rPr>
          <w:rFonts w:ascii="Times New Roman" w:hAnsi="Times New Roman" w:cs="Times New Roman"/>
          <w:i/>
          <w:iCs/>
          <w:sz w:val="24"/>
          <w:szCs w:val="24"/>
        </w:rPr>
        <w:t>Epistylis</w:t>
      </w:r>
      <w:proofErr w:type="spellEnd"/>
      <w:r w:rsidR="00440CE8" w:rsidRPr="00440CE8">
        <w:rPr>
          <w:rFonts w:ascii="Times New Roman" w:hAnsi="Times New Roman" w:cs="Times New Roman"/>
          <w:sz w:val="24"/>
          <w:szCs w:val="24"/>
        </w:rPr>
        <w:t xml:space="preserve"> </w:t>
      </w:r>
      <w:proofErr w:type="spellStart"/>
      <w:r w:rsidR="00440CE8" w:rsidRPr="00440CE8">
        <w:rPr>
          <w:rFonts w:ascii="Times New Roman" w:hAnsi="Times New Roman" w:cs="Times New Roman"/>
          <w:sz w:val="24"/>
          <w:szCs w:val="24"/>
        </w:rPr>
        <w:t>spp</w:t>
      </w:r>
      <w:proofErr w:type="spellEnd"/>
      <w:r w:rsidR="00440CE8" w:rsidRPr="00440CE8">
        <w:rPr>
          <w:rFonts w:ascii="Times New Roman" w:hAnsi="Times New Roman" w:cs="Times New Roman"/>
          <w:sz w:val="24"/>
          <w:szCs w:val="24"/>
        </w:rPr>
        <w:t xml:space="preserve"> </w:t>
      </w:r>
      <w:r w:rsidR="00440CE8">
        <w:rPr>
          <w:rFonts w:ascii="Times New Roman" w:hAnsi="Times New Roman" w:cs="Times New Roman"/>
          <w:sz w:val="24"/>
          <w:szCs w:val="24"/>
        </w:rPr>
        <w:t xml:space="preserve">was found on fish skin while </w:t>
      </w:r>
      <w:bookmarkStart w:id="323" w:name="_Hlk142475100"/>
      <w:r w:rsidRPr="009032DA">
        <w:rPr>
          <w:rFonts w:ascii="Times New Roman" w:hAnsi="Times New Roman" w:cs="Times New Roman"/>
          <w:i/>
          <w:iCs/>
          <w:sz w:val="24"/>
          <w:szCs w:val="24"/>
        </w:rPr>
        <w:t>Paramecium</w:t>
      </w:r>
      <w:r w:rsidRPr="00CE417A">
        <w:rPr>
          <w:rFonts w:ascii="Times New Roman" w:hAnsi="Times New Roman" w:cs="Times New Roman"/>
          <w:sz w:val="24"/>
          <w:szCs w:val="24"/>
        </w:rPr>
        <w:t xml:space="preserve"> </w:t>
      </w:r>
      <w:proofErr w:type="spellStart"/>
      <w:r w:rsidRPr="00CE417A">
        <w:rPr>
          <w:rFonts w:ascii="Times New Roman" w:hAnsi="Times New Roman" w:cs="Times New Roman"/>
          <w:sz w:val="24"/>
          <w:szCs w:val="24"/>
        </w:rPr>
        <w:t>spp</w:t>
      </w:r>
      <w:proofErr w:type="spellEnd"/>
      <w:r w:rsidR="00440CE8">
        <w:rPr>
          <w:rFonts w:ascii="Times New Roman" w:hAnsi="Times New Roman" w:cs="Times New Roman"/>
          <w:sz w:val="24"/>
          <w:szCs w:val="24"/>
        </w:rPr>
        <w:t xml:space="preserve"> </w:t>
      </w:r>
      <w:bookmarkEnd w:id="323"/>
      <w:r w:rsidR="00440CE8">
        <w:rPr>
          <w:rFonts w:ascii="Times New Roman" w:hAnsi="Times New Roman" w:cs="Times New Roman"/>
          <w:sz w:val="24"/>
          <w:szCs w:val="24"/>
        </w:rPr>
        <w:t>was found in water</w:t>
      </w:r>
      <w:r w:rsidR="00786D4D">
        <w:rPr>
          <w:rFonts w:ascii="Times New Roman" w:hAnsi="Times New Roman" w:cs="Times New Roman"/>
          <w:sz w:val="24"/>
          <w:szCs w:val="24"/>
        </w:rPr>
        <w:t>, gills and skin.</w:t>
      </w:r>
    </w:p>
    <w:p w14:paraId="5571C2BF" w14:textId="618FD16E" w:rsidR="00E50123" w:rsidRPr="00E50123" w:rsidRDefault="00E50123" w:rsidP="00E50123">
      <w:pPr>
        <w:pStyle w:val="Caption"/>
        <w:rPr>
          <w:rFonts w:ascii="Times New Roman" w:hAnsi="Times New Roman" w:cs="Times New Roman"/>
          <w:sz w:val="24"/>
          <w:szCs w:val="24"/>
        </w:rPr>
      </w:pPr>
      <w:bookmarkStart w:id="324" w:name="_Toc146616469"/>
      <w:bookmarkStart w:id="325" w:name="_Toc146699117"/>
      <w:r w:rsidRPr="00E50123">
        <w:rPr>
          <w:rFonts w:ascii="Times New Roman" w:hAnsi="Times New Roman" w:cs="Times New Roman"/>
          <w:sz w:val="24"/>
          <w:szCs w:val="24"/>
        </w:rPr>
        <w:t xml:space="preserve">Figure </w:t>
      </w:r>
      <w:r w:rsidRPr="00E50123">
        <w:rPr>
          <w:rFonts w:ascii="Times New Roman" w:hAnsi="Times New Roman" w:cs="Times New Roman"/>
          <w:sz w:val="24"/>
          <w:szCs w:val="24"/>
        </w:rPr>
        <w:fldChar w:fldCharType="begin"/>
      </w:r>
      <w:r w:rsidRPr="00E50123">
        <w:rPr>
          <w:rFonts w:ascii="Times New Roman" w:hAnsi="Times New Roman" w:cs="Times New Roman"/>
          <w:sz w:val="24"/>
          <w:szCs w:val="24"/>
        </w:rPr>
        <w:instrText xml:space="preserve"> SEQ Figure \* ARABIC </w:instrText>
      </w:r>
      <w:r w:rsidRPr="00E50123">
        <w:rPr>
          <w:rFonts w:ascii="Times New Roman" w:hAnsi="Times New Roman" w:cs="Times New Roman"/>
          <w:sz w:val="24"/>
          <w:szCs w:val="24"/>
        </w:rPr>
        <w:fldChar w:fldCharType="separate"/>
      </w:r>
      <w:r w:rsidR="005911D2">
        <w:rPr>
          <w:rFonts w:ascii="Times New Roman" w:hAnsi="Times New Roman" w:cs="Times New Roman"/>
          <w:noProof/>
          <w:sz w:val="24"/>
          <w:szCs w:val="24"/>
        </w:rPr>
        <w:t>17</w:t>
      </w:r>
      <w:r w:rsidRPr="00E50123">
        <w:rPr>
          <w:rFonts w:ascii="Times New Roman" w:hAnsi="Times New Roman" w:cs="Times New Roman"/>
          <w:sz w:val="24"/>
          <w:szCs w:val="24"/>
        </w:rPr>
        <w:fldChar w:fldCharType="end"/>
      </w:r>
      <w:r w:rsidRPr="00E50123">
        <w:rPr>
          <w:rFonts w:ascii="Times New Roman" w:hAnsi="Times New Roman" w:cs="Times New Roman"/>
          <w:sz w:val="24"/>
          <w:szCs w:val="24"/>
        </w:rPr>
        <w:t xml:space="preserve"> </w:t>
      </w:r>
      <w:proofErr w:type="spellStart"/>
      <w:r w:rsidRPr="00E50123">
        <w:rPr>
          <w:rFonts w:ascii="Times New Roman" w:hAnsi="Times New Roman" w:cs="Times New Roman"/>
          <w:sz w:val="24"/>
          <w:szCs w:val="24"/>
        </w:rPr>
        <w:t>Epistylis</w:t>
      </w:r>
      <w:proofErr w:type="spellEnd"/>
      <w:r w:rsidRPr="00E50123">
        <w:rPr>
          <w:rFonts w:ascii="Times New Roman" w:hAnsi="Times New Roman" w:cs="Times New Roman"/>
          <w:sz w:val="24"/>
          <w:szCs w:val="24"/>
        </w:rPr>
        <w:t xml:space="preserve"> </w:t>
      </w:r>
      <w:proofErr w:type="spellStart"/>
      <w:r w:rsidRPr="00E50123">
        <w:rPr>
          <w:rFonts w:ascii="Times New Roman" w:hAnsi="Times New Roman" w:cs="Times New Roman"/>
          <w:sz w:val="24"/>
          <w:szCs w:val="24"/>
        </w:rPr>
        <w:t>spp</w:t>
      </w:r>
      <w:bookmarkEnd w:id="324"/>
      <w:bookmarkEnd w:id="325"/>
      <w:proofErr w:type="spellEnd"/>
    </w:p>
    <w:p w14:paraId="55C5AE11" w14:textId="527D096A" w:rsidR="00266517" w:rsidRDefault="00E50123" w:rsidP="00E50123">
      <w:pPr>
        <w:rPr>
          <w:rFonts w:ascii="Times New Roman" w:hAnsi="Times New Roman" w:cs="Times New Roman"/>
          <w:sz w:val="24"/>
          <w:szCs w:val="24"/>
        </w:rPr>
      </w:pPr>
      <w:r>
        <w:rPr>
          <w:noProof/>
        </w:rPr>
        <w:drawing>
          <wp:inline distT="0" distB="0" distL="0" distR="0" wp14:anchorId="7B130651" wp14:editId="3BF54EF7">
            <wp:extent cx="2694561" cy="2868782"/>
            <wp:effectExtent l="0" t="0" r="0" b="0"/>
            <wp:docPr id="1385540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6179" t="12074" r="18473" b="51585"/>
                    <a:stretch/>
                  </pic:blipFill>
                  <pic:spPr bwMode="auto">
                    <a:xfrm>
                      <a:off x="0" y="0"/>
                      <a:ext cx="2695322" cy="286959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0209DFC0" w14:textId="77777777" w:rsidR="005C62BF" w:rsidRDefault="005C62BF" w:rsidP="00E50123">
      <w:pPr>
        <w:rPr>
          <w:rFonts w:ascii="Times New Roman" w:hAnsi="Times New Roman" w:cs="Times New Roman"/>
          <w:sz w:val="24"/>
          <w:szCs w:val="24"/>
        </w:rPr>
      </w:pPr>
    </w:p>
    <w:p w14:paraId="14E19A43" w14:textId="7A06741C" w:rsidR="00266517" w:rsidRPr="00D466E1" w:rsidRDefault="00D466E1" w:rsidP="00D466E1">
      <w:pPr>
        <w:pStyle w:val="Caption"/>
        <w:rPr>
          <w:rFonts w:ascii="Times New Roman" w:hAnsi="Times New Roman" w:cs="Times New Roman"/>
          <w:i w:val="0"/>
          <w:iCs w:val="0"/>
          <w:sz w:val="24"/>
          <w:szCs w:val="24"/>
        </w:rPr>
      </w:pPr>
      <w:bookmarkStart w:id="326" w:name="_Toc146616470"/>
      <w:bookmarkStart w:id="327" w:name="_Toc146699118"/>
      <w:r w:rsidRPr="00D466E1">
        <w:rPr>
          <w:rFonts w:ascii="Times New Roman" w:hAnsi="Times New Roman" w:cs="Times New Roman"/>
          <w:i w:val="0"/>
          <w:iCs w:val="0"/>
          <w:sz w:val="24"/>
          <w:szCs w:val="24"/>
        </w:rPr>
        <w:t xml:space="preserve">Figure </w:t>
      </w:r>
      <w:r w:rsidRPr="00D466E1">
        <w:rPr>
          <w:rFonts w:ascii="Times New Roman" w:hAnsi="Times New Roman" w:cs="Times New Roman"/>
          <w:i w:val="0"/>
          <w:iCs w:val="0"/>
          <w:sz w:val="24"/>
          <w:szCs w:val="24"/>
        </w:rPr>
        <w:fldChar w:fldCharType="begin"/>
      </w:r>
      <w:r w:rsidRPr="00D466E1">
        <w:rPr>
          <w:rFonts w:ascii="Times New Roman" w:hAnsi="Times New Roman" w:cs="Times New Roman"/>
          <w:i w:val="0"/>
          <w:iCs w:val="0"/>
          <w:sz w:val="24"/>
          <w:szCs w:val="24"/>
        </w:rPr>
        <w:instrText xml:space="preserve"> SEQ Figure \* ARABIC </w:instrText>
      </w:r>
      <w:r w:rsidRPr="00D466E1">
        <w:rPr>
          <w:rFonts w:ascii="Times New Roman" w:hAnsi="Times New Roman" w:cs="Times New Roman"/>
          <w:i w:val="0"/>
          <w:iCs w:val="0"/>
          <w:sz w:val="24"/>
          <w:szCs w:val="24"/>
        </w:rPr>
        <w:fldChar w:fldCharType="separate"/>
      </w:r>
      <w:r w:rsidR="005911D2">
        <w:rPr>
          <w:rFonts w:ascii="Times New Roman" w:hAnsi="Times New Roman" w:cs="Times New Roman"/>
          <w:i w:val="0"/>
          <w:iCs w:val="0"/>
          <w:noProof/>
          <w:sz w:val="24"/>
          <w:szCs w:val="24"/>
        </w:rPr>
        <w:t>18</w:t>
      </w:r>
      <w:r w:rsidRPr="00D466E1">
        <w:rPr>
          <w:rFonts w:ascii="Times New Roman" w:hAnsi="Times New Roman" w:cs="Times New Roman"/>
          <w:i w:val="0"/>
          <w:iCs w:val="0"/>
          <w:sz w:val="24"/>
          <w:szCs w:val="24"/>
        </w:rPr>
        <w:fldChar w:fldCharType="end"/>
      </w:r>
      <w:r w:rsidRPr="00D466E1">
        <w:rPr>
          <w:rFonts w:ascii="Times New Roman" w:hAnsi="Times New Roman" w:cs="Times New Roman"/>
          <w:i w:val="0"/>
          <w:iCs w:val="0"/>
          <w:sz w:val="24"/>
          <w:szCs w:val="24"/>
        </w:rPr>
        <w:t xml:space="preserve"> </w:t>
      </w:r>
      <w:r w:rsidR="005C62BF" w:rsidRPr="00D466E1">
        <w:rPr>
          <w:rFonts w:ascii="Times New Roman" w:hAnsi="Times New Roman" w:cs="Times New Roman"/>
          <w:sz w:val="24"/>
          <w:szCs w:val="24"/>
        </w:rPr>
        <w:t xml:space="preserve">Paramecium </w:t>
      </w:r>
      <w:proofErr w:type="spellStart"/>
      <w:r w:rsidR="005C62BF" w:rsidRPr="00D466E1">
        <w:rPr>
          <w:rFonts w:ascii="Times New Roman" w:hAnsi="Times New Roman" w:cs="Times New Roman"/>
          <w:i w:val="0"/>
          <w:iCs w:val="0"/>
          <w:sz w:val="24"/>
          <w:szCs w:val="24"/>
        </w:rPr>
        <w:t>spp</w:t>
      </w:r>
      <w:bookmarkEnd w:id="326"/>
      <w:bookmarkEnd w:id="327"/>
      <w:proofErr w:type="spellEnd"/>
    </w:p>
    <w:p w14:paraId="2B1764B2" w14:textId="618740C5" w:rsidR="00266517" w:rsidRDefault="00786D4D" w:rsidP="00D466E1">
      <w:pPr>
        <w:rPr>
          <w:rFonts w:ascii="Times New Roman" w:hAnsi="Times New Roman" w:cs="Times New Roman"/>
          <w:sz w:val="24"/>
          <w:szCs w:val="24"/>
        </w:rPr>
      </w:pPr>
      <w:r>
        <w:rPr>
          <w:noProof/>
        </w:rPr>
        <w:drawing>
          <wp:inline distT="0" distB="0" distL="0" distR="0" wp14:anchorId="27CD3CB7" wp14:editId="67D4C5AC">
            <wp:extent cx="2411095" cy="1536319"/>
            <wp:effectExtent l="0" t="0" r="0" b="0"/>
            <wp:docPr id="1258490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335" t="67165" r="32078" b="13369"/>
                    <a:stretch/>
                  </pic:blipFill>
                  <pic:spPr bwMode="auto">
                    <a:xfrm>
                      <a:off x="0" y="0"/>
                      <a:ext cx="2412346" cy="1537116"/>
                    </a:xfrm>
                    <a:prstGeom prst="rect">
                      <a:avLst/>
                    </a:prstGeom>
                    <a:noFill/>
                    <a:ln>
                      <a:noFill/>
                    </a:ln>
                    <a:extLst>
                      <a:ext uri="{53640926-AAD7-44D8-BBD7-CCE9431645EC}">
                        <a14:shadowObscured xmlns:a14="http://schemas.microsoft.com/office/drawing/2010/main"/>
                      </a:ext>
                    </a:extLst>
                  </pic:spPr>
                </pic:pic>
              </a:graphicData>
            </a:graphic>
          </wp:inline>
        </w:drawing>
      </w:r>
    </w:p>
    <w:p w14:paraId="586BC979" w14:textId="5378E3E4" w:rsidR="00266517" w:rsidRPr="00953C3C" w:rsidRDefault="00953C3C" w:rsidP="00953C3C">
      <w:pPr>
        <w:pStyle w:val="Caption"/>
        <w:rPr>
          <w:rFonts w:ascii="Times New Roman" w:hAnsi="Times New Roman" w:cs="Times New Roman"/>
          <w:i w:val="0"/>
          <w:iCs w:val="0"/>
          <w:sz w:val="24"/>
          <w:szCs w:val="24"/>
        </w:rPr>
      </w:pPr>
      <w:bookmarkStart w:id="328" w:name="_Toc146616471"/>
      <w:bookmarkStart w:id="329" w:name="_Toc146699119"/>
      <w:r w:rsidRPr="00953C3C">
        <w:rPr>
          <w:rFonts w:ascii="Times New Roman" w:hAnsi="Times New Roman" w:cs="Times New Roman"/>
          <w:i w:val="0"/>
          <w:iCs w:val="0"/>
          <w:sz w:val="24"/>
          <w:szCs w:val="24"/>
        </w:rPr>
        <w:t xml:space="preserve">Figure </w:t>
      </w:r>
      <w:r w:rsidRPr="00953C3C">
        <w:rPr>
          <w:rFonts w:ascii="Times New Roman" w:hAnsi="Times New Roman" w:cs="Times New Roman"/>
          <w:i w:val="0"/>
          <w:iCs w:val="0"/>
          <w:sz w:val="24"/>
          <w:szCs w:val="24"/>
        </w:rPr>
        <w:fldChar w:fldCharType="begin"/>
      </w:r>
      <w:r w:rsidRPr="00953C3C">
        <w:rPr>
          <w:rFonts w:ascii="Times New Roman" w:hAnsi="Times New Roman" w:cs="Times New Roman"/>
          <w:i w:val="0"/>
          <w:iCs w:val="0"/>
          <w:sz w:val="24"/>
          <w:szCs w:val="24"/>
        </w:rPr>
        <w:instrText xml:space="preserve"> SEQ Figure \* ARABIC </w:instrText>
      </w:r>
      <w:r w:rsidRPr="00953C3C">
        <w:rPr>
          <w:rFonts w:ascii="Times New Roman" w:hAnsi="Times New Roman" w:cs="Times New Roman"/>
          <w:i w:val="0"/>
          <w:iCs w:val="0"/>
          <w:sz w:val="24"/>
          <w:szCs w:val="24"/>
        </w:rPr>
        <w:fldChar w:fldCharType="separate"/>
      </w:r>
      <w:r w:rsidR="005911D2">
        <w:rPr>
          <w:rFonts w:ascii="Times New Roman" w:hAnsi="Times New Roman" w:cs="Times New Roman"/>
          <w:i w:val="0"/>
          <w:iCs w:val="0"/>
          <w:noProof/>
          <w:sz w:val="24"/>
          <w:szCs w:val="24"/>
        </w:rPr>
        <w:t>19</w:t>
      </w:r>
      <w:r w:rsidRPr="00953C3C">
        <w:rPr>
          <w:rFonts w:ascii="Times New Roman" w:hAnsi="Times New Roman" w:cs="Times New Roman"/>
          <w:i w:val="0"/>
          <w:iCs w:val="0"/>
          <w:sz w:val="24"/>
          <w:szCs w:val="24"/>
        </w:rPr>
        <w:fldChar w:fldCharType="end"/>
      </w:r>
      <w:r w:rsidRPr="00953C3C">
        <w:rPr>
          <w:rFonts w:ascii="Times New Roman" w:hAnsi="Times New Roman" w:cs="Times New Roman"/>
          <w:i w:val="0"/>
          <w:iCs w:val="0"/>
          <w:sz w:val="24"/>
          <w:szCs w:val="24"/>
        </w:rPr>
        <w:t xml:space="preserve"> </w:t>
      </w:r>
      <w:proofErr w:type="spellStart"/>
      <w:r w:rsidRPr="00953C3C">
        <w:rPr>
          <w:rFonts w:ascii="Times New Roman" w:hAnsi="Times New Roman" w:cs="Times New Roman"/>
          <w:sz w:val="24"/>
          <w:szCs w:val="24"/>
        </w:rPr>
        <w:t>Trichodina</w:t>
      </w:r>
      <w:proofErr w:type="spellEnd"/>
      <w:r w:rsidRPr="00953C3C">
        <w:rPr>
          <w:rFonts w:ascii="Times New Roman" w:hAnsi="Times New Roman" w:cs="Times New Roman"/>
          <w:i w:val="0"/>
          <w:iCs w:val="0"/>
          <w:sz w:val="24"/>
          <w:szCs w:val="24"/>
        </w:rPr>
        <w:t xml:space="preserve"> </w:t>
      </w:r>
      <w:proofErr w:type="spellStart"/>
      <w:r w:rsidRPr="00953C3C">
        <w:rPr>
          <w:rFonts w:ascii="Times New Roman" w:hAnsi="Times New Roman" w:cs="Times New Roman"/>
          <w:i w:val="0"/>
          <w:iCs w:val="0"/>
          <w:sz w:val="24"/>
          <w:szCs w:val="24"/>
        </w:rPr>
        <w:t>spp</w:t>
      </w:r>
      <w:bookmarkEnd w:id="328"/>
      <w:bookmarkEnd w:id="329"/>
      <w:proofErr w:type="spellEnd"/>
    </w:p>
    <w:p w14:paraId="0CF8193A" w14:textId="371E1018" w:rsidR="00953C3C" w:rsidRDefault="00953C3C" w:rsidP="00953C3C">
      <w:pPr>
        <w:rPr>
          <w:rFonts w:ascii="Times New Roman" w:hAnsi="Times New Roman" w:cs="Times New Roman"/>
          <w:sz w:val="24"/>
          <w:szCs w:val="24"/>
        </w:rPr>
      </w:pPr>
    </w:p>
    <w:p w14:paraId="3D64B5B7" w14:textId="13A300BF" w:rsidR="004502F3" w:rsidRDefault="00953C3C" w:rsidP="004502F3">
      <w:pPr>
        <w:rPr>
          <w:rFonts w:ascii="Times New Roman" w:hAnsi="Times New Roman" w:cs="Times New Roman"/>
          <w:b/>
          <w:bCs/>
          <w:sz w:val="24"/>
          <w:szCs w:val="24"/>
        </w:rPr>
      </w:pPr>
      <w:r>
        <w:rPr>
          <w:noProof/>
        </w:rPr>
        <w:lastRenderedPageBreak/>
        <w:drawing>
          <wp:inline distT="0" distB="0" distL="0" distR="0" wp14:anchorId="78F2E739" wp14:editId="5C328726">
            <wp:extent cx="1263819" cy="1409700"/>
            <wp:effectExtent l="0" t="0" r="0" b="0"/>
            <wp:docPr id="12395364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8">
                      <a:extLst>
                        <a:ext uri="{28A0092B-C50C-407E-A947-70E740481C1C}">
                          <a14:useLocalDpi xmlns:a14="http://schemas.microsoft.com/office/drawing/2010/main" val="0"/>
                        </a:ext>
                      </a:extLst>
                    </a:blip>
                    <a:srcRect l="27914" t="39489" r="44593" b="22835"/>
                    <a:stretch/>
                  </pic:blipFill>
                  <pic:spPr bwMode="auto">
                    <a:xfrm>
                      <a:off x="0" y="0"/>
                      <a:ext cx="1265011" cy="1411030"/>
                    </a:xfrm>
                    <a:prstGeom prst="rect">
                      <a:avLst/>
                    </a:prstGeom>
                    <a:noFill/>
                    <a:ln>
                      <a:noFill/>
                    </a:ln>
                    <a:extLst>
                      <a:ext uri="{53640926-AAD7-44D8-BBD7-CCE9431645EC}">
                        <a14:shadowObscured xmlns:a14="http://schemas.microsoft.com/office/drawing/2010/main"/>
                      </a:ext>
                    </a:extLst>
                  </pic:spPr>
                </pic:pic>
              </a:graphicData>
            </a:graphic>
          </wp:inline>
        </w:drawing>
      </w:r>
    </w:p>
    <w:p w14:paraId="4F012976" w14:textId="199327A5" w:rsidR="00953C3C" w:rsidRPr="004502F3" w:rsidRDefault="00953C3C" w:rsidP="004502F3">
      <w:pPr>
        <w:pStyle w:val="Heading1"/>
        <w:rPr>
          <w:rFonts w:ascii="Times New Roman" w:hAnsi="Times New Roman" w:cs="Times New Roman"/>
          <w:b/>
          <w:bCs/>
          <w:sz w:val="24"/>
          <w:szCs w:val="24"/>
        </w:rPr>
      </w:pPr>
      <w:bookmarkStart w:id="330" w:name="_Toc146698995"/>
      <w:r w:rsidRPr="004502F3">
        <w:rPr>
          <w:rFonts w:ascii="Times New Roman" w:hAnsi="Times New Roman" w:cs="Times New Roman"/>
          <w:b/>
          <w:bCs/>
          <w:sz w:val="24"/>
          <w:szCs w:val="24"/>
        </w:rPr>
        <w:t xml:space="preserve">5.5.5 </w:t>
      </w:r>
      <w:r w:rsidR="005F2E53" w:rsidRPr="004502F3">
        <w:rPr>
          <w:rFonts w:ascii="Times New Roman" w:hAnsi="Times New Roman" w:cs="Times New Roman"/>
          <w:b/>
          <w:bCs/>
          <w:sz w:val="24"/>
          <w:szCs w:val="24"/>
        </w:rPr>
        <w:t>Acanthoceph</w:t>
      </w:r>
      <w:r w:rsidR="0015338B" w:rsidRPr="004502F3">
        <w:rPr>
          <w:rFonts w:ascii="Times New Roman" w:hAnsi="Times New Roman" w:cs="Times New Roman"/>
          <w:b/>
          <w:bCs/>
          <w:sz w:val="24"/>
          <w:szCs w:val="24"/>
        </w:rPr>
        <w:t>ala</w:t>
      </w:r>
      <w:bookmarkEnd w:id="330"/>
    </w:p>
    <w:p w14:paraId="58495B77" w14:textId="47EAF40E" w:rsidR="00132705" w:rsidRDefault="0015338B" w:rsidP="0015338B">
      <w:r w:rsidRPr="004502F3">
        <w:rPr>
          <w:rFonts w:ascii="Times New Roman" w:hAnsi="Times New Roman" w:cs="Times New Roman"/>
          <w:sz w:val="24"/>
          <w:szCs w:val="24"/>
        </w:rPr>
        <w:t>In the study,</w:t>
      </w:r>
      <w:r w:rsidRPr="004502F3">
        <w:rPr>
          <w:rFonts w:ascii="Times New Roman" w:hAnsi="Times New Roman" w:cs="Times New Roman"/>
          <w:i/>
          <w:iCs/>
          <w:sz w:val="24"/>
          <w:szCs w:val="24"/>
        </w:rPr>
        <w:t xml:space="preserve"> Acanthocephala</w:t>
      </w:r>
      <w:r w:rsidRPr="004502F3">
        <w:rPr>
          <w:rFonts w:ascii="Times New Roman" w:hAnsi="Times New Roman" w:cs="Times New Roman"/>
          <w:sz w:val="24"/>
          <w:szCs w:val="24"/>
        </w:rPr>
        <w:t xml:space="preserve"> </w:t>
      </w:r>
      <w:proofErr w:type="spellStart"/>
      <w:r w:rsidRPr="004502F3">
        <w:rPr>
          <w:rFonts w:ascii="Times New Roman" w:hAnsi="Times New Roman" w:cs="Times New Roman"/>
          <w:sz w:val="24"/>
          <w:szCs w:val="24"/>
        </w:rPr>
        <w:t>spp</w:t>
      </w:r>
      <w:proofErr w:type="spellEnd"/>
      <w:r w:rsidRPr="004502F3">
        <w:rPr>
          <w:rFonts w:ascii="Times New Roman" w:hAnsi="Times New Roman" w:cs="Times New Roman"/>
          <w:sz w:val="24"/>
          <w:szCs w:val="24"/>
        </w:rPr>
        <w:t xml:space="preserve"> was found in the intestine of tilapia fish. This parasite is characterized by the presence of hooked proboscis at the anterior part</w:t>
      </w:r>
      <w:r w:rsidR="004502F3">
        <w:t>.</w:t>
      </w:r>
      <w:r w:rsidR="004502F3" w:rsidRPr="004502F3">
        <w:t xml:space="preserve"> </w:t>
      </w:r>
    </w:p>
    <w:p w14:paraId="7FA93CDB" w14:textId="64F7D232" w:rsidR="00132705" w:rsidRPr="00132705" w:rsidRDefault="00132705" w:rsidP="00132705">
      <w:pPr>
        <w:pStyle w:val="Caption"/>
        <w:rPr>
          <w:rFonts w:ascii="Times New Roman" w:hAnsi="Times New Roman" w:cs="Times New Roman"/>
          <w:i w:val="0"/>
          <w:iCs w:val="0"/>
          <w:sz w:val="24"/>
          <w:szCs w:val="24"/>
        </w:rPr>
      </w:pPr>
      <w:bookmarkStart w:id="331" w:name="_Toc146616472"/>
      <w:bookmarkStart w:id="332" w:name="_Toc146699120"/>
      <w:r w:rsidRPr="00132705">
        <w:rPr>
          <w:rFonts w:ascii="Times New Roman" w:hAnsi="Times New Roman" w:cs="Times New Roman"/>
          <w:i w:val="0"/>
          <w:iCs w:val="0"/>
          <w:sz w:val="24"/>
          <w:szCs w:val="24"/>
        </w:rPr>
        <w:t xml:space="preserve">Figure </w:t>
      </w:r>
      <w:r w:rsidRPr="00132705">
        <w:rPr>
          <w:rFonts w:ascii="Times New Roman" w:hAnsi="Times New Roman" w:cs="Times New Roman"/>
          <w:i w:val="0"/>
          <w:iCs w:val="0"/>
          <w:sz w:val="24"/>
          <w:szCs w:val="24"/>
        </w:rPr>
        <w:fldChar w:fldCharType="begin"/>
      </w:r>
      <w:r w:rsidRPr="00132705">
        <w:rPr>
          <w:rFonts w:ascii="Times New Roman" w:hAnsi="Times New Roman" w:cs="Times New Roman"/>
          <w:i w:val="0"/>
          <w:iCs w:val="0"/>
          <w:sz w:val="24"/>
          <w:szCs w:val="24"/>
        </w:rPr>
        <w:instrText xml:space="preserve"> SEQ Figure \* ARABIC </w:instrText>
      </w:r>
      <w:r w:rsidRPr="00132705">
        <w:rPr>
          <w:rFonts w:ascii="Times New Roman" w:hAnsi="Times New Roman" w:cs="Times New Roman"/>
          <w:i w:val="0"/>
          <w:iCs w:val="0"/>
          <w:sz w:val="24"/>
          <w:szCs w:val="24"/>
        </w:rPr>
        <w:fldChar w:fldCharType="separate"/>
      </w:r>
      <w:r w:rsidR="005911D2">
        <w:rPr>
          <w:rFonts w:ascii="Times New Roman" w:hAnsi="Times New Roman" w:cs="Times New Roman"/>
          <w:i w:val="0"/>
          <w:iCs w:val="0"/>
          <w:noProof/>
          <w:sz w:val="24"/>
          <w:szCs w:val="24"/>
        </w:rPr>
        <w:t>20</w:t>
      </w:r>
      <w:r w:rsidRPr="00132705">
        <w:rPr>
          <w:rFonts w:ascii="Times New Roman" w:hAnsi="Times New Roman" w:cs="Times New Roman"/>
          <w:i w:val="0"/>
          <w:iCs w:val="0"/>
          <w:sz w:val="24"/>
          <w:szCs w:val="24"/>
        </w:rPr>
        <w:fldChar w:fldCharType="end"/>
      </w:r>
      <w:r w:rsidRPr="00132705">
        <w:rPr>
          <w:rFonts w:ascii="Times New Roman" w:hAnsi="Times New Roman" w:cs="Times New Roman"/>
          <w:i w:val="0"/>
          <w:iCs w:val="0"/>
          <w:sz w:val="24"/>
          <w:szCs w:val="24"/>
        </w:rPr>
        <w:t xml:space="preserve"> </w:t>
      </w:r>
      <w:r w:rsidRPr="00132705">
        <w:rPr>
          <w:rFonts w:ascii="Times New Roman" w:hAnsi="Times New Roman" w:cs="Times New Roman"/>
          <w:sz w:val="24"/>
          <w:szCs w:val="24"/>
        </w:rPr>
        <w:t>Acanthocephala</w:t>
      </w:r>
      <w:r w:rsidRPr="00132705">
        <w:rPr>
          <w:rFonts w:ascii="Times New Roman" w:hAnsi="Times New Roman" w:cs="Times New Roman"/>
          <w:i w:val="0"/>
          <w:iCs w:val="0"/>
          <w:sz w:val="24"/>
          <w:szCs w:val="24"/>
        </w:rPr>
        <w:t xml:space="preserve"> </w:t>
      </w:r>
      <w:proofErr w:type="spellStart"/>
      <w:r w:rsidRPr="00132705">
        <w:rPr>
          <w:rFonts w:ascii="Times New Roman" w:hAnsi="Times New Roman" w:cs="Times New Roman"/>
          <w:i w:val="0"/>
          <w:iCs w:val="0"/>
          <w:sz w:val="24"/>
          <w:szCs w:val="24"/>
        </w:rPr>
        <w:t>spp</w:t>
      </w:r>
      <w:bookmarkEnd w:id="331"/>
      <w:bookmarkEnd w:id="332"/>
      <w:proofErr w:type="spellEnd"/>
    </w:p>
    <w:p w14:paraId="00DD4706" w14:textId="623BEA66" w:rsidR="00132705" w:rsidRDefault="00132705" w:rsidP="0015338B"/>
    <w:p w14:paraId="37B5A1D4" w14:textId="426CB8B0" w:rsidR="004F3193" w:rsidRPr="004F3193" w:rsidRDefault="00F757AC" w:rsidP="004F3193">
      <w:pPr>
        <w:pStyle w:val="Heading2"/>
        <w:rPr>
          <w:rFonts w:ascii="Times New Roman" w:hAnsi="Times New Roman" w:cs="Times New Roman"/>
          <w:b/>
          <w:bCs/>
          <w:sz w:val="24"/>
          <w:szCs w:val="24"/>
        </w:rPr>
      </w:pPr>
      <w:r>
        <w:t xml:space="preserve"> </w:t>
      </w:r>
      <w:del w:id="333" w:author="Administrator" w:date="2023-09-04T14:24:00Z">
        <w:r w:rsidR="00132705" w:rsidDel="00A01B2E">
          <w:br w:type="textWrapping" w:clear="all"/>
        </w:r>
        <w:r w:rsidR="004F3193" w:rsidRPr="004F3193" w:rsidDel="00A01B2E">
          <w:rPr>
            <w:rFonts w:ascii="Times New Roman" w:hAnsi="Times New Roman" w:cs="Times New Roman"/>
            <w:b/>
            <w:bCs/>
            <w:sz w:val="24"/>
            <w:szCs w:val="24"/>
          </w:rPr>
          <w:delText>5</w:delText>
        </w:r>
      </w:del>
      <w:del w:id="334" w:author="Administrator" w:date="2023-09-04T14:23:00Z">
        <w:r w:rsidR="004F3193" w:rsidRPr="004F3193" w:rsidDel="00A01B2E">
          <w:rPr>
            <w:rFonts w:ascii="Times New Roman" w:hAnsi="Times New Roman" w:cs="Times New Roman"/>
            <w:b/>
            <w:bCs/>
            <w:sz w:val="24"/>
            <w:szCs w:val="24"/>
          </w:rPr>
          <w:delText>.6 Occurrence of parasites as per the fish body condition</w:delText>
        </w:r>
      </w:del>
    </w:p>
    <w:p w14:paraId="33D67B75" w14:textId="3EC96FFC" w:rsidR="00A01B2E" w:rsidRDefault="00A01B2E" w:rsidP="004F3193">
      <w:pPr>
        <w:spacing w:line="360" w:lineRule="auto"/>
        <w:jc w:val="both"/>
        <w:rPr>
          <w:ins w:id="335" w:author="Administrator" w:date="2023-09-04T14:23:00Z"/>
          <w:rFonts w:ascii="Times New Roman" w:hAnsi="Times New Roman" w:cs="Times New Roman"/>
          <w:sz w:val="24"/>
          <w:szCs w:val="24"/>
        </w:rPr>
      </w:pPr>
    </w:p>
    <w:p w14:paraId="1979A903" w14:textId="6F604B38" w:rsidR="00A01B2E" w:rsidRDefault="00A01B2E" w:rsidP="004F3193">
      <w:pPr>
        <w:spacing w:line="360" w:lineRule="auto"/>
        <w:jc w:val="both"/>
        <w:rPr>
          <w:ins w:id="336" w:author="Administrator" w:date="2023-09-04T14:23:00Z"/>
          <w:rFonts w:ascii="Times New Roman" w:hAnsi="Times New Roman" w:cs="Times New Roman"/>
          <w:sz w:val="24"/>
          <w:szCs w:val="24"/>
        </w:rPr>
      </w:pPr>
      <w:r>
        <w:rPr>
          <w:noProof/>
        </w:rPr>
        <w:drawing>
          <wp:anchor distT="0" distB="0" distL="114300" distR="114300" simplePos="0" relativeHeight="251661312" behindDoc="0" locked="0" layoutInCell="1" allowOverlap="1" wp14:anchorId="139D041C" wp14:editId="2D59107D">
            <wp:simplePos x="0" y="0"/>
            <wp:positionH relativeFrom="column">
              <wp:posOffset>-243840</wp:posOffset>
            </wp:positionH>
            <wp:positionV relativeFrom="paragraph">
              <wp:posOffset>140970</wp:posOffset>
            </wp:positionV>
            <wp:extent cx="1574800" cy="2916555"/>
            <wp:effectExtent l="0" t="4128" r="2223" b="2222"/>
            <wp:wrapSquare wrapText="bothSides"/>
            <wp:docPr id="10834806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1898" t="28990" r="31586" b="34173"/>
                    <a:stretch/>
                  </pic:blipFill>
                  <pic:spPr bwMode="auto">
                    <a:xfrm rot="16200000">
                      <a:off x="0" y="0"/>
                      <a:ext cx="1574800" cy="2916555"/>
                    </a:xfrm>
                    <a:prstGeom prst="rect">
                      <a:avLst/>
                    </a:prstGeom>
                    <a:noFill/>
                    <a:ln>
                      <a:noFill/>
                    </a:ln>
                    <a:extLst>
                      <a:ext uri="{53640926-AAD7-44D8-BBD7-CCE9431645EC}">
                        <a14:shadowObscured xmlns:a14="http://schemas.microsoft.com/office/drawing/2010/main"/>
                      </a:ext>
                    </a:extLst>
                  </pic:spPr>
                </pic:pic>
              </a:graphicData>
            </a:graphic>
          </wp:anchor>
        </w:drawing>
      </w:r>
    </w:p>
    <w:p w14:paraId="073976CB" w14:textId="77777777" w:rsidR="00A01B2E" w:rsidRDefault="00A01B2E" w:rsidP="004F3193">
      <w:pPr>
        <w:spacing w:line="360" w:lineRule="auto"/>
        <w:jc w:val="both"/>
        <w:rPr>
          <w:ins w:id="337" w:author="Administrator" w:date="2023-09-04T14:23:00Z"/>
          <w:rFonts w:ascii="Times New Roman" w:hAnsi="Times New Roman" w:cs="Times New Roman"/>
          <w:sz w:val="24"/>
          <w:szCs w:val="24"/>
        </w:rPr>
      </w:pPr>
    </w:p>
    <w:p w14:paraId="5806B27A" w14:textId="77777777" w:rsidR="00A01B2E" w:rsidRDefault="00A01B2E" w:rsidP="004F3193">
      <w:pPr>
        <w:spacing w:line="360" w:lineRule="auto"/>
        <w:jc w:val="both"/>
        <w:rPr>
          <w:ins w:id="338" w:author="Administrator" w:date="2023-09-04T14:23:00Z"/>
          <w:rFonts w:ascii="Times New Roman" w:hAnsi="Times New Roman" w:cs="Times New Roman"/>
          <w:sz w:val="24"/>
          <w:szCs w:val="24"/>
        </w:rPr>
      </w:pPr>
    </w:p>
    <w:p w14:paraId="1C3EA736" w14:textId="77777777" w:rsidR="00A01B2E" w:rsidRDefault="00A01B2E" w:rsidP="004F3193">
      <w:pPr>
        <w:spacing w:line="360" w:lineRule="auto"/>
        <w:jc w:val="both"/>
        <w:rPr>
          <w:ins w:id="339" w:author="Administrator" w:date="2023-09-04T14:23:00Z"/>
          <w:rFonts w:ascii="Times New Roman" w:hAnsi="Times New Roman" w:cs="Times New Roman"/>
          <w:sz w:val="24"/>
          <w:szCs w:val="24"/>
        </w:rPr>
      </w:pPr>
    </w:p>
    <w:p w14:paraId="515BE008" w14:textId="77777777" w:rsidR="00A01B2E" w:rsidRDefault="00A01B2E" w:rsidP="004F3193">
      <w:pPr>
        <w:spacing w:line="360" w:lineRule="auto"/>
        <w:jc w:val="both"/>
        <w:rPr>
          <w:ins w:id="340" w:author="Administrator" w:date="2023-09-04T14:24:00Z"/>
          <w:rFonts w:ascii="Times New Roman" w:hAnsi="Times New Roman" w:cs="Times New Roman"/>
          <w:b/>
          <w:bCs/>
          <w:sz w:val="24"/>
          <w:szCs w:val="24"/>
        </w:rPr>
      </w:pPr>
    </w:p>
    <w:p w14:paraId="4E957F98" w14:textId="77777777" w:rsidR="00A01B2E" w:rsidRDefault="00A01B2E" w:rsidP="004F3193">
      <w:pPr>
        <w:spacing w:line="360" w:lineRule="auto"/>
        <w:jc w:val="both"/>
        <w:rPr>
          <w:ins w:id="341" w:author="Administrator" w:date="2023-09-04T14:24:00Z"/>
          <w:rFonts w:ascii="Times New Roman" w:hAnsi="Times New Roman" w:cs="Times New Roman"/>
          <w:b/>
          <w:bCs/>
          <w:sz w:val="24"/>
          <w:szCs w:val="24"/>
        </w:rPr>
      </w:pPr>
    </w:p>
    <w:p w14:paraId="6B98F70E" w14:textId="77777777" w:rsidR="00A01B2E" w:rsidRDefault="00A01B2E" w:rsidP="004F3193">
      <w:pPr>
        <w:spacing w:line="360" w:lineRule="auto"/>
        <w:jc w:val="both"/>
        <w:rPr>
          <w:ins w:id="342" w:author="Administrator" w:date="2023-09-04T14:24:00Z"/>
          <w:rFonts w:ascii="Times New Roman" w:hAnsi="Times New Roman" w:cs="Times New Roman"/>
          <w:b/>
          <w:bCs/>
          <w:sz w:val="24"/>
          <w:szCs w:val="24"/>
        </w:rPr>
      </w:pPr>
    </w:p>
    <w:p w14:paraId="5E13D11D" w14:textId="77777777" w:rsidR="00A01B2E" w:rsidRDefault="00A01B2E" w:rsidP="004F3193">
      <w:pPr>
        <w:spacing w:line="360" w:lineRule="auto"/>
        <w:jc w:val="both"/>
        <w:rPr>
          <w:ins w:id="343" w:author="Administrator" w:date="2023-09-04T14:24:00Z"/>
          <w:rFonts w:ascii="Times New Roman" w:hAnsi="Times New Roman" w:cs="Times New Roman"/>
          <w:b/>
          <w:bCs/>
          <w:sz w:val="24"/>
          <w:szCs w:val="24"/>
        </w:rPr>
      </w:pPr>
    </w:p>
    <w:p w14:paraId="0C2EF80B" w14:textId="337301AB" w:rsidR="00A01B2E" w:rsidRDefault="00A01B2E" w:rsidP="004F3193">
      <w:pPr>
        <w:spacing w:line="360" w:lineRule="auto"/>
        <w:jc w:val="both"/>
        <w:rPr>
          <w:ins w:id="344" w:author="Administrator" w:date="2023-09-04T14:23:00Z"/>
          <w:rFonts w:ascii="Times New Roman" w:hAnsi="Times New Roman" w:cs="Times New Roman"/>
          <w:sz w:val="24"/>
          <w:szCs w:val="24"/>
        </w:rPr>
      </w:pPr>
      <w:ins w:id="345" w:author="Administrator" w:date="2023-09-04T14:24:00Z">
        <w:r>
          <w:rPr>
            <w:rFonts w:ascii="Times New Roman" w:hAnsi="Times New Roman" w:cs="Times New Roman"/>
            <w:b/>
            <w:bCs/>
            <w:sz w:val="24"/>
            <w:szCs w:val="24"/>
          </w:rPr>
          <w:t>5</w:t>
        </w:r>
        <w:r w:rsidRPr="004F3193">
          <w:rPr>
            <w:rFonts w:ascii="Times New Roman" w:hAnsi="Times New Roman" w:cs="Times New Roman"/>
            <w:b/>
            <w:bCs/>
            <w:sz w:val="24"/>
            <w:szCs w:val="24"/>
          </w:rPr>
          <w:t>.6 Occurrence of parasites as per the fish body condition</w:t>
        </w:r>
      </w:ins>
    </w:p>
    <w:p w14:paraId="2A37D5B6" w14:textId="279B7991" w:rsidR="004502F3" w:rsidRPr="004F3193" w:rsidRDefault="004F3193" w:rsidP="004F3193">
      <w:pPr>
        <w:spacing w:line="360" w:lineRule="auto"/>
        <w:jc w:val="both"/>
        <w:rPr>
          <w:rFonts w:ascii="Times New Roman" w:hAnsi="Times New Roman" w:cs="Times New Roman"/>
          <w:sz w:val="24"/>
          <w:szCs w:val="24"/>
        </w:rPr>
      </w:pPr>
      <w:r w:rsidRPr="00A01B2E">
        <w:rPr>
          <w:rFonts w:ascii="Times New Roman" w:hAnsi="Times New Roman" w:cs="Times New Roman"/>
          <w:sz w:val="24"/>
          <w:szCs w:val="24"/>
          <w:highlight w:val="yellow"/>
          <w:rPrChange w:id="346" w:author="Administrator" w:date="2023-09-04T14:23:00Z">
            <w:rPr>
              <w:rFonts w:ascii="Times New Roman" w:hAnsi="Times New Roman" w:cs="Times New Roman"/>
              <w:sz w:val="24"/>
              <w:szCs w:val="24"/>
            </w:rPr>
          </w:rPrChange>
        </w:rPr>
        <w:t>54.54%</w:t>
      </w:r>
      <w:r w:rsidRPr="004F3193">
        <w:rPr>
          <w:rFonts w:ascii="Times New Roman" w:hAnsi="Times New Roman" w:cs="Times New Roman"/>
          <w:sz w:val="24"/>
          <w:szCs w:val="24"/>
        </w:rPr>
        <w:t xml:space="preserve"> of the parasitized fish were in excellent body </w:t>
      </w:r>
      <w:proofErr w:type="spellStart"/>
      <w:r w:rsidRPr="004F3193">
        <w:rPr>
          <w:rFonts w:ascii="Times New Roman" w:hAnsi="Times New Roman" w:cs="Times New Roman"/>
          <w:sz w:val="24"/>
          <w:szCs w:val="24"/>
        </w:rPr>
        <w:t>condtion</w:t>
      </w:r>
      <w:proofErr w:type="spellEnd"/>
      <w:r w:rsidRPr="004F3193">
        <w:rPr>
          <w:rFonts w:ascii="Times New Roman" w:hAnsi="Times New Roman" w:cs="Times New Roman"/>
          <w:sz w:val="24"/>
          <w:szCs w:val="24"/>
        </w:rPr>
        <w:t>.</w:t>
      </w:r>
      <w:ins w:id="347" w:author="Administrator" w:date="2023-09-04T14:25:00Z">
        <w:r w:rsidR="00A01B2E">
          <w:rPr>
            <w:rFonts w:ascii="Times New Roman" w:hAnsi="Times New Roman" w:cs="Times New Roman"/>
            <w:sz w:val="24"/>
            <w:szCs w:val="24"/>
          </w:rPr>
          <w:t xml:space="preserve"> </w:t>
        </w:r>
      </w:ins>
      <w:r w:rsidRPr="00A01B2E">
        <w:rPr>
          <w:rFonts w:ascii="Times New Roman" w:hAnsi="Times New Roman" w:cs="Times New Roman"/>
          <w:sz w:val="24"/>
          <w:szCs w:val="24"/>
          <w:highlight w:val="yellow"/>
          <w:rPrChange w:id="348" w:author="Administrator" w:date="2023-09-04T14:25:00Z">
            <w:rPr>
              <w:rFonts w:ascii="Times New Roman" w:hAnsi="Times New Roman" w:cs="Times New Roman"/>
              <w:sz w:val="24"/>
              <w:szCs w:val="24"/>
            </w:rPr>
          </w:rPrChange>
        </w:rPr>
        <w:t>32.38%</w:t>
      </w:r>
      <w:r w:rsidRPr="004F3193">
        <w:rPr>
          <w:rFonts w:ascii="Times New Roman" w:hAnsi="Times New Roman" w:cs="Times New Roman"/>
          <w:sz w:val="24"/>
          <w:szCs w:val="24"/>
        </w:rPr>
        <w:t xml:space="preserve"> of the infected fish were good body condition. However, 9.1% were in poor condition and 3.98% were in extreme poor body condition. </w:t>
      </w:r>
      <w:proofErr w:type="spellStart"/>
      <w:r w:rsidRPr="004F3193">
        <w:rPr>
          <w:rFonts w:ascii="Times New Roman" w:hAnsi="Times New Roman" w:cs="Times New Roman"/>
          <w:i/>
          <w:iCs/>
          <w:sz w:val="24"/>
          <w:szCs w:val="24"/>
        </w:rPr>
        <w:t>Gyroductylus</w:t>
      </w:r>
      <w:proofErr w:type="spellEnd"/>
      <w:r w:rsidRPr="004F3193">
        <w:rPr>
          <w:rFonts w:ascii="Times New Roman" w:hAnsi="Times New Roman" w:cs="Times New Roman"/>
          <w:i/>
          <w:iCs/>
          <w:sz w:val="24"/>
          <w:szCs w:val="24"/>
        </w:rPr>
        <w:t xml:space="preserve"> </w:t>
      </w:r>
      <w:proofErr w:type="spellStart"/>
      <w:r w:rsidRPr="004F3193">
        <w:rPr>
          <w:rFonts w:ascii="Times New Roman" w:hAnsi="Times New Roman" w:cs="Times New Roman"/>
          <w:i/>
          <w:iCs/>
          <w:sz w:val="24"/>
          <w:szCs w:val="24"/>
        </w:rPr>
        <w:t>spp</w:t>
      </w:r>
      <w:proofErr w:type="spellEnd"/>
      <w:r w:rsidRPr="004F3193">
        <w:rPr>
          <w:rFonts w:ascii="Times New Roman" w:hAnsi="Times New Roman" w:cs="Times New Roman"/>
          <w:sz w:val="24"/>
          <w:szCs w:val="24"/>
        </w:rPr>
        <w:t>,</w:t>
      </w:r>
      <w:ins w:id="349" w:author="Administrator" w:date="2023-09-04T14:25:00Z">
        <w:r w:rsidR="00A01B2E">
          <w:rPr>
            <w:rFonts w:ascii="Times New Roman" w:hAnsi="Times New Roman" w:cs="Times New Roman"/>
            <w:sz w:val="24"/>
            <w:szCs w:val="24"/>
          </w:rPr>
          <w:t xml:space="preserve"> </w:t>
        </w:r>
      </w:ins>
      <w:proofErr w:type="spellStart"/>
      <w:r w:rsidRPr="004F3193">
        <w:rPr>
          <w:rFonts w:ascii="Times New Roman" w:hAnsi="Times New Roman" w:cs="Times New Roman"/>
          <w:i/>
          <w:iCs/>
          <w:sz w:val="24"/>
          <w:szCs w:val="24"/>
        </w:rPr>
        <w:t>Camallanus</w:t>
      </w:r>
      <w:proofErr w:type="spellEnd"/>
      <w:r w:rsidRPr="004F3193">
        <w:rPr>
          <w:rFonts w:ascii="Times New Roman" w:hAnsi="Times New Roman" w:cs="Times New Roman"/>
          <w:i/>
          <w:iCs/>
          <w:sz w:val="24"/>
          <w:szCs w:val="24"/>
        </w:rPr>
        <w:t xml:space="preserve"> </w:t>
      </w:r>
      <w:proofErr w:type="spellStart"/>
      <w:r w:rsidRPr="004F3193">
        <w:rPr>
          <w:rFonts w:ascii="Times New Roman" w:hAnsi="Times New Roman" w:cs="Times New Roman"/>
          <w:i/>
          <w:iCs/>
          <w:sz w:val="24"/>
          <w:szCs w:val="24"/>
        </w:rPr>
        <w:t>spp</w:t>
      </w:r>
      <w:proofErr w:type="spellEnd"/>
      <w:r w:rsidRPr="004F3193">
        <w:rPr>
          <w:rFonts w:ascii="Times New Roman" w:hAnsi="Times New Roman" w:cs="Times New Roman"/>
          <w:sz w:val="24"/>
          <w:szCs w:val="24"/>
        </w:rPr>
        <w:t>,</w:t>
      </w:r>
      <w:ins w:id="350" w:author="Administrator" w:date="2023-09-04T14:25:00Z">
        <w:r w:rsidR="00A01B2E">
          <w:rPr>
            <w:rFonts w:ascii="Times New Roman" w:hAnsi="Times New Roman" w:cs="Times New Roman"/>
            <w:sz w:val="24"/>
            <w:szCs w:val="24"/>
          </w:rPr>
          <w:t xml:space="preserve"> </w:t>
        </w:r>
      </w:ins>
      <w:r w:rsidRPr="004F3193">
        <w:rPr>
          <w:rFonts w:ascii="Times New Roman" w:hAnsi="Times New Roman" w:cs="Times New Roman"/>
          <w:sz w:val="24"/>
          <w:szCs w:val="24"/>
        </w:rPr>
        <w:t xml:space="preserve">copepods </w:t>
      </w:r>
      <w:proofErr w:type="gramStart"/>
      <w:r w:rsidRPr="004F3193">
        <w:rPr>
          <w:rFonts w:ascii="Times New Roman" w:hAnsi="Times New Roman" w:cs="Times New Roman"/>
          <w:sz w:val="24"/>
          <w:szCs w:val="24"/>
        </w:rPr>
        <w:t xml:space="preserve">and  </w:t>
      </w:r>
      <w:proofErr w:type="spellStart"/>
      <w:r w:rsidRPr="004F3193">
        <w:rPr>
          <w:rFonts w:ascii="Times New Roman" w:hAnsi="Times New Roman" w:cs="Times New Roman"/>
          <w:i/>
          <w:iCs/>
          <w:sz w:val="24"/>
          <w:szCs w:val="24"/>
        </w:rPr>
        <w:t>Contracaecum</w:t>
      </w:r>
      <w:proofErr w:type="spellEnd"/>
      <w:proofErr w:type="gramEnd"/>
      <w:r w:rsidRPr="004F3193">
        <w:rPr>
          <w:rFonts w:ascii="Times New Roman" w:hAnsi="Times New Roman" w:cs="Times New Roman"/>
          <w:i/>
          <w:iCs/>
          <w:sz w:val="24"/>
          <w:szCs w:val="24"/>
        </w:rPr>
        <w:t xml:space="preserve"> </w:t>
      </w:r>
      <w:proofErr w:type="spellStart"/>
      <w:r w:rsidRPr="004F3193">
        <w:rPr>
          <w:rFonts w:ascii="Times New Roman" w:hAnsi="Times New Roman" w:cs="Times New Roman"/>
          <w:i/>
          <w:iCs/>
          <w:sz w:val="24"/>
          <w:szCs w:val="24"/>
        </w:rPr>
        <w:t>spp</w:t>
      </w:r>
      <w:proofErr w:type="spellEnd"/>
      <w:r w:rsidRPr="004F3193">
        <w:rPr>
          <w:rFonts w:ascii="Times New Roman" w:hAnsi="Times New Roman" w:cs="Times New Roman"/>
          <w:sz w:val="24"/>
          <w:szCs w:val="24"/>
        </w:rPr>
        <w:t xml:space="preserve"> were only found in fish with excellent body condition. </w:t>
      </w:r>
      <w:proofErr w:type="spellStart"/>
      <w:r w:rsidRPr="004F3193">
        <w:rPr>
          <w:rFonts w:ascii="Times New Roman" w:hAnsi="Times New Roman" w:cs="Times New Roman"/>
          <w:i/>
          <w:iCs/>
          <w:sz w:val="24"/>
          <w:szCs w:val="24"/>
        </w:rPr>
        <w:t>Epistylis</w:t>
      </w:r>
      <w:proofErr w:type="spellEnd"/>
      <w:r w:rsidRPr="004F3193">
        <w:rPr>
          <w:rFonts w:ascii="Times New Roman" w:hAnsi="Times New Roman" w:cs="Times New Roman"/>
          <w:i/>
          <w:iCs/>
          <w:sz w:val="24"/>
          <w:szCs w:val="24"/>
        </w:rPr>
        <w:t xml:space="preserve"> </w:t>
      </w:r>
      <w:proofErr w:type="spellStart"/>
      <w:r w:rsidRPr="004F3193">
        <w:rPr>
          <w:rFonts w:ascii="Times New Roman" w:hAnsi="Times New Roman" w:cs="Times New Roman"/>
          <w:i/>
          <w:iCs/>
          <w:sz w:val="24"/>
          <w:szCs w:val="24"/>
        </w:rPr>
        <w:t>spp</w:t>
      </w:r>
      <w:proofErr w:type="spellEnd"/>
      <w:r w:rsidRPr="004F3193">
        <w:rPr>
          <w:rFonts w:ascii="Times New Roman" w:hAnsi="Times New Roman" w:cs="Times New Roman"/>
          <w:i/>
          <w:iCs/>
          <w:sz w:val="24"/>
          <w:szCs w:val="24"/>
        </w:rPr>
        <w:t xml:space="preserve">, </w:t>
      </w:r>
      <w:proofErr w:type="spellStart"/>
      <w:r w:rsidRPr="004F3193">
        <w:rPr>
          <w:rFonts w:ascii="Times New Roman" w:hAnsi="Times New Roman" w:cs="Times New Roman"/>
          <w:i/>
          <w:iCs/>
          <w:sz w:val="24"/>
          <w:szCs w:val="24"/>
        </w:rPr>
        <w:t>Riboscyphidia</w:t>
      </w:r>
      <w:proofErr w:type="spellEnd"/>
      <w:r w:rsidRPr="004F3193">
        <w:rPr>
          <w:rFonts w:ascii="Times New Roman" w:hAnsi="Times New Roman" w:cs="Times New Roman"/>
          <w:i/>
          <w:iCs/>
          <w:sz w:val="24"/>
          <w:szCs w:val="24"/>
        </w:rPr>
        <w:t xml:space="preserve"> </w:t>
      </w:r>
      <w:proofErr w:type="spellStart"/>
      <w:r w:rsidRPr="004F3193">
        <w:rPr>
          <w:rFonts w:ascii="Times New Roman" w:hAnsi="Times New Roman" w:cs="Times New Roman"/>
          <w:i/>
          <w:iCs/>
          <w:sz w:val="24"/>
          <w:szCs w:val="24"/>
        </w:rPr>
        <w:t>spp</w:t>
      </w:r>
      <w:proofErr w:type="spellEnd"/>
      <w:r w:rsidRPr="004F3193">
        <w:rPr>
          <w:rFonts w:ascii="Times New Roman" w:hAnsi="Times New Roman" w:cs="Times New Roman"/>
          <w:sz w:val="24"/>
          <w:szCs w:val="24"/>
        </w:rPr>
        <w:t xml:space="preserve">, </w:t>
      </w:r>
      <w:r w:rsidRPr="004F3193">
        <w:rPr>
          <w:rFonts w:ascii="Times New Roman" w:hAnsi="Times New Roman" w:cs="Times New Roman"/>
          <w:i/>
          <w:iCs/>
          <w:sz w:val="24"/>
          <w:szCs w:val="24"/>
        </w:rPr>
        <w:t xml:space="preserve">Paramecium </w:t>
      </w:r>
      <w:proofErr w:type="spellStart"/>
      <w:r w:rsidRPr="004F3193">
        <w:rPr>
          <w:rFonts w:ascii="Times New Roman" w:hAnsi="Times New Roman" w:cs="Times New Roman"/>
          <w:i/>
          <w:iCs/>
          <w:sz w:val="24"/>
          <w:szCs w:val="24"/>
        </w:rPr>
        <w:t>spp</w:t>
      </w:r>
      <w:proofErr w:type="spellEnd"/>
      <w:r w:rsidRPr="004F3193">
        <w:rPr>
          <w:rFonts w:ascii="Times New Roman" w:hAnsi="Times New Roman" w:cs="Times New Roman"/>
          <w:sz w:val="24"/>
          <w:szCs w:val="24"/>
        </w:rPr>
        <w:t xml:space="preserve"> and </w:t>
      </w:r>
      <w:proofErr w:type="spellStart"/>
      <w:r w:rsidRPr="004F3193">
        <w:rPr>
          <w:rFonts w:ascii="Times New Roman" w:hAnsi="Times New Roman" w:cs="Times New Roman"/>
          <w:i/>
          <w:iCs/>
          <w:sz w:val="24"/>
          <w:szCs w:val="24"/>
        </w:rPr>
        <w:t>Euclinostomum</w:t>
      </w:r>
      <w:proofErr w:type="spellEnd"/>
      <w:r w:rsidRPr="004F3193">
        <w:rPr>
          <w:rFonts w:ascii="Times New Roman" w:hAnsi="Times New Roman" w:cs="Times New Roman"/>
          <w:i/>
          <w:iCs/>
          <w:sz w:val="24"/>
          <w:szCs w:val="24"/>
        </w:rPr>
        <w:t xml:space="preserve"> </w:t>
      </w:r>
      <w:proofErr w:type="spellStart"/>
      <w:r w:rsidRPr="004F3193">
        <w:rPr>
          <w:rFonts w:ascii="Times New Roman" w:hAnsi="Times New Roman" w:cs="Times New Roman"/>
          <w:i/>
          <w:iCs/>
          <w:sz w:val="24"/>
          <w:szCs w:val="24"/>
        </w:rPr>
        <w:t>spp</w:t>
      </w:r>
      <w:proofErr w:type="spellEnd"/>
      <w:r w:rsidRPr="004F3193">
        <w:rPr>
          <w:rFonts w:ascii="Times New Roman" w:hAnsi="Times New Roman" w:cs="Times New Roman"/>
          <w:sz w:val="24"/>
          <w:szCs w:val="24"/>
        </w:rPr>
        <w:t xml:space="preserve"> were found in fish with both excellent and good body condition. Most of </w:t>
      </w:r>
      <w:proofErr w:type="spellStart"/>
      <w:r w:rsidRPr="004F3193">
        <w:rPr>
          <w:rFonts w:ascii="Times New Roman" w:hAnsi="Times New Roman" w:cs="Times New Roman"/>
          <w:i/>
          <w:iCs/>
          <w:sz w:val="24"/>
          <w:szCs w:val="24"/>
        </w:rPr>
        <w:lastRenderedPageBreak/>
        <w:t>Paracamallanus</w:t>
      </w:r>
      <w:proofErr w:type="spellEnd"/>
      <w:r w:rsidRPr="004F3193">
        <w:rPr>
          <w:rFonts w:ascii="Times New Roman" w:hAnsi="Times New Roman" w:cs="Times New Roman"/>
          <w:i/>
          <w:iCs/>
          <w:sz w:val="24"/>
          <w:szCs w:val="24"/>
        </w:rPr>
        <w:t xml:space="preserve"> </w:t>
      </w:r>
      <w:proofErr w:type="spellStart"/>
      <w:r w:rsidRPr="004F3193">
        <w:rPr>
          <w:rFonts w:ascii="Times New Roman" w:hAnsi="Times New Roman" w:cs="Times New Roman"/>
          <w:i/>
          <w:iCs/>
          <w:sz w:val="24"/>
          <w:szCs w:val="24"/>
        </w:rPr>
        <w:t>spp</w:t>
      </w:r>
      <w:proofErr w:type="spellEnd"/>
      <w:r w:rsidRPr="004F3193">
        <w:rPr>
          <w:rFonts w:ascii="Times New Roman" w:hAnsi="Times New Roman" w:cs="Times New Roman"/>
          <w:sz w:val="24"/>
          <w:szCs w:val="24"/>
        </w:rPr>
        <w:t xml:space="preserve"> was found in fish with excellent body condition, followed by good and fair. 62.5% of fish infected with </w:t>
      </w:r>
      <w:proofErr w:type="spellStart"/>
      <w:r w:rsidRPr="004F3193">
        <w:rPr>
          <w:rFonts w:ascii="Times New Roman" w:hAnsi="Times New Roman" w:cs="Times New Roman"/>
          <w:i/>
          <w:iCs/>
          <w:sz w:val="24"/>
          <w:szCs w:val="24"/>
        </w:rPr>
        <w:t>Trichodina</w:t>
      </w:r>
      <w:proofErr w:type="spellEnd"/>
      <w:r w:rsidRPr="004F3193">
        <w:rPr>
          <w:rFonts w:ascii="Times New Roman" w:hAnsi="Times New Roman" w:cs="Times New Roman"/>
          <w:i/>
          <w:iCs/>
          <w:sz w:val="24"/>
          <w:szCs w:val="24"/>
        </w:rPr>
        <w:t xml:space="preserve"> </w:t>
      </w:r>
      <w:proofErr w:type="spellStart"/>
      <w:r w:rsidRPr="004F3193">
        <w:rPr>
          <w:rFonts w:ascii="Times New Roman" w:hAnsi="Times New Roman" w:cs="Times New Roman"/>
          <w:i/>
          <w:iCs/>
          <w:sz w:val="24"/>
          <w:szCs w:val="24"/>
        </w:rPr>
        <w:t>spp</w:t>
      </w:r>
      <w:proofErr w:type="spellEnd"/>
      <w:r w:rsidRPr="004F3193">
        <w:rPr>
          <w:rFonts w:ascii="Times New Roman" w:hAnsi="Times New Roman" w:cs="Times New Roman"/>
          <w:sz w:val="24"/>
          <w:szCs w:val="24"/>
        </w:rPr>
        <w:t xml:space="preserve"> had excellent body condition, 25% good body condition and 6.5% had fair and poor body condition.</w:t>
      </w:r>
      <w:ins w:id="351" w:author="Administrator" w:date="2023-09-04T14:27:00Z">
        <w:r w:rsidR="00A01B2E">
          <w:rPr>
            <w:rFonts w:ascii="Times New Roman" w:hAnsi="Times New Roman" w:cs="Times New Roman"/>
            <w:sz w:val="24"/>
            <w:szCs w:val="24"/>
          </w:rPr>
          <w:t xml:space="preserve"> </w:t>
        </w:r>
      </w:ins>
      <w:r w:rsidRPr="00A01B2E">
        <w:rPr>
          <w:rFonts w:ascii="Times New Roman" w:hAnsi="Times New Roman" w:cs="Times New Roman"/>
          <w:sz w:val="24"/>
          <w:szCs w:val="24"/>
          <w:highlight w:val="yellow"/>
          <w:rPrChange w:id="352" w:author="Administrator" w:date="2023-09-04T14:27:00Z">
            <w:rPr>
              <w:rFonts w:ascii="Times New Roman" w:hAnsi="Times New Roman" w:cs="Times New Roman"/>
              <w:sz w:val="24"/>
              <w:szCs w:val="24"/>
            </w:rPr>
          </w:rPrChange>
        </w:rPr>
        <w:t>31%</w:t>
      </w:r>
      <w:r w:rsidRPr="004F3193">
        <w:rPr>
          <w:rFonts w:ascii="Times New Roman" w:hAnsi="Times New Roman" w:cs="Times New Roman"/>
          <w:sz w:val="24"/>
          <w:szCs w:val="24"/>
        </w:rPr>
        <w:t xml:space="preserve"> of fish infected with </w:t>
      </w:r>
      <w:proofErr w:type="spellStart"/>
      <w:r w:rsidRPr="004F3193">
        <w:rPr>
          <w:rFonts w:ascii="Times New Roman" w:hAnsi="Times New Roman" w:cs="Times New Roman"/>
          <w:i/>
          <w:iCs/>
          <w:sz w:val="24"/>
          <w:szCs w:val="24"/>
        </w:rPr>
        <w:t>Diplostomum</w:t>
      </w:r>
      <w:proofErr w:type="spellEnd"/>
      <w:r w:rsidRPr="004F3193">
        <w:rPr>
          <w:rFonts w:ascii="Times New Roman" w:hAnsi="Times New Roman" w:cs="Times New Roman"/>
          <w:i/>
          <w:iCs/>
          <w:sz w:val="24"/>
          <w:szCs w:val="24"/>
        </w:rPr>
        <w:t xml:space="preserve"> </w:t>
      </w:r>
      <w:proofErr w:type="spellStart"/>
      <w:r w:rsidRPr="004F3193">
        <w:rPr>
          <w:rFonts w:ascii="Times New Roman" w:hAnsi="Times New Roman" w:cs="Times New Roman"/>
          <w:i/>
          <w:iCs/>
          <w:sz w:val="24"/>
          <w:szCs w:val="24"/>
        </w:rPr>
        <w:t>spp</w:t>
      </w:r>
      <w:proofErr w:type="spellEnd"/>
      <w:r w:rsidRPr="004F3193">
        <w:rPr>
          <w:rFonts w:ascii="Times New Roman" w:hAnsi="Times New Roman" w:cs="Times New Roman"/>
          <w:sz w:val="24"/>
          <w:szCs w:val="24"/>
        </w:rPr>
        <w:t xml:space="preserve"> had excellent body condition,</w:t>
      </w:r>
      <w:ins w:id="353" w:author="Administrator" w:date="2023-09-04T14:27:00Z">
        <w:r w:rsidR="00A01B2E">
          <w:rPr>
            <w:rFonts w:ascii="Times New Roman" w:hAnsi="Times New Roman" w:cs="Times New Roman"/>
            <w:sz w:val="24"/>
            <w:szCs w:val="24"/>
          </w:rPr>
          <w:t xml:space="preserve"> </w:t>
        </w:r>
      </w:ins>
      <w:r w:rsidRPr="004F3193">
        <w:rPr>
          <w:rFonts w:ascii="Times New Roman" w:hAnsi="Times New Roman" w:cs="Times New Roman"/>
          <w:sz w:val="24"/>
          <w:szCs w:val="24"/>
        </w:rPr>
        <w:t xml:space="preserve">38.59% good body condition,17.1% fair body condition and 14.6% had poor body condition. Fish infected with </w:t>
      </w:r>
      <w:proofErr w:type="spellStart"/>
      <w:r w:rsidRPr="008B7301">
        <w:rPr>
          <w:rFonts w:ascii="Times New Roman" w:hAnsi="Times New Roman" w:cs="Times New Roman"/>
          <w:i/>
          <w:iCs/>
          <w:sz w:val="24"/>
          <w:szCs w:val="24"/>
        </w:rPr>
        <w:t>Dactylogyrous</w:t>
      </w:r>
      <w:proofErr w:type="spellEnd"/>
      <w:r w:rsidRPr="008B7301">
        <w:rPr>
          <w:rFonts w:ascii="Times New Roman" w:hAnsi="Times New Roman" w:cs="Times New Roman"/>
          <w:i/>
          <w:iCs/>
          <w:sz w:val="24"/>
          <w:szCs w:val="24"/>
        </w:rPr>
        <w:t xml:space="preserve"> </w:t>
      </w:r>
      <w:proofErr w:type="spellStart"/>
      <w:r w:rsidRPr="008B7301">
        <w:rPr>
          <w:rFonts w:ascii="Times New Roman" w:hAnsi="Times New Roman" w:cs="Times New Roman"/>
          <w:i/>
          <w:iCs/>
          <w:sz w:val="24"/>
          <w:szCs w:val="24"/>
        </w:rPr>
        <w:t>spp</w:t>
      </w:r>
      <w:proofErr w:type="spellEnd"/>
      <w:r w:rsidRPr="004F3193">
        <w:rPr>
          <w:rFonts w:ascii="Times New Roman" w:hAnsi="Times New Roman" w:cs="Times New Roman"/>
          <w:sz w:val="24"/>
          <w:szCs w:val="24"/>
        </w:rPr>
        <w:t xml:space="preserve"> majority (62.5%) had excellent body condition, 31.25% were in good body condition while 6.25% in fair body condition. Slightly above the average (52.17%) of </w:t>
      </w:r>
      <w:r w:rsidRPr="008B7301">
        <w:rPr>
          <w:rFonts w:ascii="Times New Roman" w:hAnsi="Times New Roman" w:cs="Times New Roman"/>
          <w:i/>
          <w:iCs/>
          <w:sz w:val="24"/>
          <w:szCs w:val="24"/>
        </w:rPr>
        <w:t>Acanthocephalus</w:t>
      </w:r>
      <w:r w:rsidRPr="004F3193">
        <w:rPr>
          <w:rFonts w:ascii="Times New Roman" w:hAnsi="Times New Roman" w:cs="Times New Roman"/>
          <w:sz w:val="24"/>
          <w:szCs w:val="24"/>
        </w:rPr>
        <w:t xml:space="preserve"> </w:t>
      </w:r>
      <w:proofErr w:type="spellStart"/>
      <w:r w:rsidRPr="004F3193">
        <w:rPr>
          <w:rFonts w:ascii="Times New Roman" w:hAnsi="Times New Roman" w:cs="Times New Roman"/>
          <w:sz w:val="24"/>
          <w:szCs w:val="24"/>
        </w:rPr>
        <w:t>spp</w:t>
      </w:r>
      <w:proofErr w:type="spellEnd"/>
      <w:r w:rsidRPr="004F3193">
        <w:rPr>
          <w:rFonts w:ascii="Times New Roman" w:hAnsi="Times New Roman" w:cs="Times New Roman"/>
          <w:sz w:val="24"/>
          <w:szCs w:val="24"/>
        </w:rPr>
        <w:t xml:space="preserve"> parasitized fish had good body condition, 30.43% were in excellent body condition while 17.39% were in poor condition.</w:t>
      </w:r>
    </w:p>
    <w:p w14:paraId="662FCF61" w14:textId="02497DED" w:rsidR="00774AEC" w:rsidRPr="00774AEC" w:rsidRDefault="00774AEC" w:rsidP="004F0316">
      <w:pPr>
        <w:pStyle w:val="Heading1"/>
        <w:spacing w:line="360" w:lineRule="auto"/>
        <w:rPr>
          <w:ins w:id="354" w:author="Administrator" w:date="2023-09-04T14:27:00Z"/>
          <w:rFonts w:ascii="Times New Roman" w:hAnsi="Times New Roman" w:cs="Times New Roman"/>
          <w:b/>
          <w:bCs/>
          <w:color w:val="FF0000"/>
          <w:sz w:val="24"/>
          <w:szCs w:val="24"/>
          <w:rPrChange w:id="355" w:author="Administrator" w:date="2023-09-04T14:28:00Z">
            <w:rPr>
              <w:ins w:id="356" w:author="Administrator" w:date="2023-09-04T14:27:00Z"/>
              <w:rFonts w:ascii="Times New Roman" w:hAnsi="Times New Roman" w:cs="Times New Roman"/>
              <w:b/>
              <w:bCs/>
              <w:sz w:val="24"/>
              <w:szCs w:val="24"/>
            </w:rPr>
          </w:rPrChange>
        </w:rPr>
      </w:pPr>
      <w:bookmarkStart w:id="357" w:name="_Toc146698996"/>
      <w:ins w:id="358" w:author="Administrator" w:date="2023-09-04T14:27:00Z">
        <w:r w:rsidRPr="00774AEC">
          <w:rPr>
            <w:rFonts w:ascii="Times New Roman" w:hAnsi="Times New Roman" w:cs="Times New Roman"/>
            <w:b/>
            <w:bCs/>
            <w:color w:val="FF0000"/>
            <w:sz w:val="24"/>
            <w:szCs w:val="24"/>
            <w:rPrChange w:id="359" w:author="Administrator" w:date="2023-09-04T14:28:00Z">
              <w:rPr>
                <w:rFonts w:ascii="Times New Roman" w:hAnsi="Times New Roman" w:cs="Times New Roman"/>
                <w:b/>
                <w:bCs/>
                <w:sz w:val="24"/>
                <w:szCs w:val="24"/>
              </w:rPr>
            </w:rPrChange>
          </w:rPr>
          <w:t>Thi</w:t>
        </w:r>
      </w:ins>
      <w:ins w:id="360" w:author="Administrator" w:date="2023-09-04T14:28:00Z">
        <w:r w:rsidRPr="00774AEC">
          <w:rPr>
            <w:rFonts w:ascii="Times New Roman" w:hAnsi="Times New Roman" w:cs="Times New Roman"/>
            <w:b/>
            <w:bCs/>
            <w:color w:val="FF0000"/>
            <w:sz w:val="24"/>
            <w:szCs w:val="24"/>
            <w:rPrChange w:id="361" w:author="Administrator" w:date="2023-09-04T14:28:00Z">
              <w:rPr>
                <w:rFonts w:ascii="Times New Roman" w:hAnsi="Times New Roman" w:cs="Times New Roman"/>
                <w:b/>
                <w:bCs/>
                <w:sz w:val="24"/>
                <w:szCs w:val="24"/>
              </w:rPr>
            </w:rPrChange>
          </w:rPr>
          <w:t>s could fit in another chapter</w:t>
        </w:r>
      </w:ins>
      <w:bookmarkEnd w:id="357"/>
    </w:p>
    <w:p w14:paraId="038E8461" w14:textId="049BC060" w:rsidR="000E1D28" w:rsidRPr="004F0316" w:rsidRDefault="00E12972" w:rsidP="004F0316">
      <w:pPr>
        <w:pStyle w:val="Heading1"/>
        <w:spacing w:line="360" w:lineRule="auto"/>
      </w:pPr>
      <w:bookmarkStart w:id="362" w:name="_Toc146698997"/>
      <w:r w:rsidRPr="00E12972">
        <w:rPr>
          <w:rFonts w:ascii="Times New Roman" w:hAnsi="Times New Roman" w:cs="Times New Roman"/>
          <w:b/>
          <w:bCs/>
          <w:sz w:val="24"/>
          <w:szCs w:val="24"/>
        </w:rPr>
        <w:t>6.0 Water quality param</w:t>
      </w:r>
      <w:r w:rsidR="00CC7066" w:rsidRPr="005D1955">
        <w:rPr>
          <w:rFonts w:ascii="Times New Roman" w:hAnsi="Times New Roman" w:cs="Times New Roman"/>
          <w:b/>
          <w:bCs/>
          <w:iCs/>
          <w:sz w:val="24"/>
          <w:szCs w:val="24"/>
        </w:rPr>
        <w:t>et</w:t>
      </w:r>
      <w:r w:rsidRPr="00E12972">
        <w:rPr>
          <w:rFonts w:ascii="Times New Roman" w:hAnsi="Times New Roman" w:cs="Times New Roman"/>
          <w:b/>
          <w:bCs/>
          <w:sz w:val="24"/>
          <w:szCs w:val="24"/>
        </w:rPr>
        <w:t>ers in fish farms in</w:t>
      </w:r>
      <w:r>
        <w:rPr>
          <w:rFonts w:ascii="Times New Roman" w:hAnsi="Times New Roman" w:cs="Times New Roman"/>
          <w:b/>
          <w:bCs/>
          <w:sz w:val="24"/>
          <w:szCs w:val="24"/>
        </w:rPr>
        <w:t xml:space="preserve"> selected </w:t>
      </w:r>
      <w:r w:rsidRPr="00E12972">
        <w:rPr>
          <w:rFonts w:ascii="Times New Roman" w:hAnsi="Times New Roman" w:cs="Times New Roman"/>
          <w:b/>
          <w:bCs/>
          <w:sz w:val="24"/>
          <w:szCs w:val="24"/>
        </w:rPr>
        <w:t>Coun</w:t>
      </w:r>
      <w:r>
        <w:rPr>
          <w:rFonts w:ascii="Times New Roman" w:hAnsi="Times New Roman" w:cs="Times New Roman"/>
          <w:b/>
          <w:bCs/>
          <w:sz w:val="24"/>
          <w:szCs w:val="24"/>
        </w:rPr>
        <w:t>tie</w:t>
      </w:r>
      <w:commentRangeStart w:id="363"/>
      <w:r w:rsidRPr="00774AEC">
        <w:rPr>
          <w:rFonts w:ascii="Times New Roman" w:hAnsi="Times New Roman" w:cs="Times New Roman"/>
          <w:b/>
          <w:bCs/>
          <w:sz w:val="24"/>
          <w:szCs w:val="24"/>
          <w:highlight w:val="yellow"/>
          <w:rPrChange w:id="364" w:author="Administrator" w:date="2023-09-04T14:29:00Z">
            <w:rPr>
              <w:rFonts w:ascii="Times New Roman" w:hAnsi="Times New Roman" w:cs="Times New Roman"/>
              <w:b/>
              <w:bCs/>
              <w:sz w:val="24"/>
              <w:szCs w:val="24"/>
            </w:rPr>
          </w:rPrChange>
        </w:rPr>
        <w:t>s.</w:t>
      </w:r>
      <w:commentRangeEnd w:id="363"/>
      <w:r w:rsidR="00774AEC">
        <w:rPr>
          <w:rStyle w:val="CommentReference"/>
          <w:rFonts w:asciiTheme="minorHAnsi" w:eastAsiaTheme="minorHAnsi" w:hAnsiTheme="minorHAnsi" w:cstheme="minorBidi"/>
          <w:color w:val="auto"/>
        </w:rPr>
        <w:commentReference w:id="363"/>
      </w:r>
      <w:bookmarkEnd w:id="362"/>
      <w:r w:rsidR="000E1D28" w:rsidRPr="000E1D28">
        <w:t xml:space="preserve"> </w:t>
      </w:r>
    </w:p>
    <w:p w14:paraId="0531EC6E" w14:textId="68D1F38A" w:rsidR="00A01EC4" w:rsidRPr="000E1D28" w:rsidRDefault="000E1D28" w:rsidP="00D074C8">
      <w:pPr>
        <w:pStyle w:val="Heading2"/>
        <w:spacing w:line="360" w:lineRule="auto"/>
        <w:rPr>
          <w:rFonts w:ascii="Times New Roman" w:hAnsi="Times New Roman" w:cs="Times New Roman"/>
          <w:b/>
          <w:bCs/>
          <w:sz w:val="24"/>
          <w:szCs w:val="24"/>
        </w:rPr>
      </w:pPr>
      <w:bookmarkStart w:id="365" w:name="_Toc146698998"/>
      <w:r w:rsidRPr="000E1D28">
        <w:rPr>
          <w:rFonts w:ascii="Times New Roman" w:hAnsi="Times New Roman" w:cs="Times New Roman"/>
          <w:b/>
          <w:bCs/>
          <w:sz w:val="24"/>
          <w:szCs w:val="24"/>
        </w:rPr>
        <w:t>6.1 Physiochemical param</w:t>
      </w:r>
      <w:r w:rsidR="00CC7066" w:rsidRPr="005D1955">
        <w:rPr>
          <w:rFonts w:ascii="Times New Roman" w:hAnsi="Times New Roman" w:cs="Times New Roman"/>
          <w:b/>
          <w:bCs/>
          <w:iCs/>
          <w:sz w:val="24"/>
          <w:szCs w:val="24"/>
        </w:rPr>
        <w:t>et</w:t>
      </w:r>
      <w:r w:rsidRPr="000E1D28">
        <w:rPr>
          <w:rFonts w:ascii="Times New Roman" w:hAnsi="Times New Roman" w:cs="Times New Roman"/>
          <w:b/>
          <w:bCs/>
          <w:sz w:val="24"/>
          <w:szCs w:val="24"/>
        </w:rPr>
        <w:t>ers of the study sites</w:t>
      </w:r>
      <w:bookmarkEnd w:id="365"/>
    </w:p>
    <w:p w14:paraId="686118B6" w14:textId="3581090D" w:rsidR="00890949" w:rsidRDefault="00725D08" w:rsidP="001C6940">
      <w:pPr>
        <w:spacing w:line="360" w:lineRule="auto"/>
        <w:jc w:val="both"/>
        <w:rPr>
          <w:ins w:id="366" w:author="Administrator" w:date="2023-09-05T10:01:00Z"/>
          <w:rFonts w:ascii="Times New Roman" w:eastAsia="Cambria" w:hAnsi="Times New Roman" w:cs="Times New Roman"/>
          <w:sz w:val="24"/>
          <w:szCs w:val="24"/>
        </w:rPr>
      </w:pPr>
      <w:r w:rsidRPr="00CD19D7">
        <w:rPr>
          <w:rFonts w:ascii="Times New Roman" w:hAnsi="Times New Roman" w:cs="Times New Roman"/>
          <w:sz w:val="24"/>
          <w:szCs w:val="24"/>
        </w:rPr>
        <w:t xml:space="preserve">Dissolve oxygen levels were varying averagely in the selected counties of study. </w:t>
      </w:r>
      <w:proofErr w:type="spellStart"/>
      <w:r w:rsidRPr="00CD19D7">
        <w:rPr>
          <w:rFonts w:ascii="Times New Roman" w:hAnsi="Times New Roman" w:cs="Times New Roman"/>
          <w:sz w:val="24"/>
          <w:szCs w:val="24"/>
        </w:rPr>
        <w:t>Bom</w:t>
      </w:r>
      <w:r w:rsidR="00CC7066" w:rsidRPr="005D1955">
        <w:rPr>
          <w:rFonts w:ascii="Times New Roman" w:hAnsi="Times New Roman" w:cs="Times New Roman"/>
          <w:iCs/>
          <w:sz w:val="24"/>
          <w:szCs w:val="24"/>
        </w:rPr>
        <w:t>et</w:t>
      </w:r>
      <w:proofErr w:type="spellEnd"/>
      <w:r w:rsidRPr="00CD19D7">
        <w:rPr>
          <w:rFonts w:ascii="Times New Roman" w:hAnsi="Times New Roman" w:cs="Times New Roman"/>
          <w:sz w:val="24"/>
          <w:szCs w:val="24"/>
        </w:rPr>
        <w:t xml:space="preserve"> had the highest dissolve oxygen of </w:t>
      </w:r>
      <w:r w:rsidRPr="00725D08">
        <w:rPr>
          <w:rFonts w:ascii="Times New Roman" w:eastAsia="Cambria" w:hAnsi="Times New Roman" w:cs="Times New Roman"/>
          <w:sz w:val="24"/>
          <w:szCs w:val="24"/>
        </w:rPr>
        <w:t>16.9 ± 0.7</w:t>
      </w:r>
      <w:r w:rsidRPr="00CD19D7">
        <w:rPr>
          <w:rFonts w:ascii="Times New Roman" w:eastAsia="Cambria" w:hAnsi="Times New Roman" w:cs="Times New Roman"/>
          <w:sz w:val="24"/>
          <w:szCs w:val="24"/>
        </w:rPr>
        <w:t xml:space="preserve">, followed by </w:t>
      </w:r>
      <w:ins w:id="367" w:author="Administrator" w:date="2023-09-05T09:33:00Z">
        <w:r w:rsidR="000958BD" w:rsidRPr="000958BD">
          <w:rPr>
            <w:rFonts w:ascii="Times New Roman" w:eastAsia="Cambria" w:hAnsi="Times New Roman" w:cs="Times New Roman"/>
            <w:sz w:val="24"/>
            <w:szCs w:val="24"/>
            <w:highlight w:val="yellow"/>
            <w:rPrChange w:id="368" w:author="Administrator" w:date="2023-09-05T09:34:00Z">
              <w:rPr>
                <w:rFonts w:ascii="Times New Roman" w:eastAsia="Cambria" w:hAnsi="Times New Roman" w:cs="Times New Roman"/>
                <w:sz w:val="24"/>
                <w:szCs w:val="24"/>
              </w:rPr>
            </w:rPrChange>
          </w:rPr>
          <w:t>Kericho 14.9 ± 0.3</w:t>
        </w:r>
      </w:ins>
      <w:ins w:id="369" w:author="Administrator" w:date="2023-09-05T09:34:00Z">
        <w:r w:rsidR="000958BD">
          <w:rPr>
            <w:rFonts w:ascii="Times New Roman" w:eastAsia="Cambria" w:hAnsi="Times New Roman" w:cs="Times New Roman"/>
            <w:sz w:val="24"/>
            <w:szCs w:val="24"/>
          </w:rPr>
          <w:t xml:space="preserve">, </w:t>
        </w:r>
      </w:ins>
      <w:r w:rsidRPr="00CD19D7">
        <w:rPr>
          <w:rFonts w:ascii="Times New Roman" w:eastAsia="Cambria" w:hAnsi="Times New Roman" w:cs="Times New Roman"/>
          <w:sz w:val="24"/>
          <w:szCs w:val="24"/>
        </w:rPr>
        <w:t xml:space="preserve">Nakuru </w:t>
      </w:r>
      <w:r w:rsidRPr="00725D08">
        <w:rPr>
          <w:rFonts w:ascii="Times New Roman" w:eastAsia="Cambria" w:hAnsi="Times New Roman" w:cs="Times New Roman"/>
          <w:sz w:val="24"/>
          <w:szCs w:val="24"/>
        </w:rPr>
        <w:t>12.5 ± 0.5</w:t>
      </w:r>
      <w:del w:id="370" w:author="Administrator" w:date="2023-09-05T09:34:00Z">
        <w:r w:rsidRPr="00CD19D7" w:rsidDel="000958BD">
          <w:rPr>
            <w:rFonts w:ascii="Times New Roman" w:eastAsia="Cambria" w:hAnsi="Times New Roman" w:cs="Times New Roman"/>
            <w:sz w:val="24"/>
            <w:szCs w:val="24"/>
          </w:rPr>
          <w:delText>,</w:delText>
        </w:r>
      </w:del>
      <w:r w:rsidRPr="00CD19D7">
        <w:rPr>
          <w:rFonts w:ascii="Times New Roman" w:eastAsia="Cambria" w:hAnsi="Times New Roman" w:cs="Times New Roman"/>
          <w:sz w:val="24"/>
          <w:szCs w:val="24"/>
        </w:rPr>
        <w:t xml:space="preserve"> </w:t>
      </w:r>
      <w:del w:id="371" w:author="Administrator" w:date="2023-09-05T09:33:00Z">
        <w:r w:rsidRPr="00CD19D7" w:rsidDel="000958BD">
          <w:rPr>
            <w:rFonts w:ascii="Times New Roman" w:eastAsia="Cambria" w:hAnsi="Times New Roman" w:cs="Times New Roman"/>
            <w:sz w:val="24"/>
            <w:szCs w:val="24"/>
          </w:rPr>
          <w:delText xml:space="preserve">Kericho </w:delText>
        </w:r>
        <w:r w:rsidRPr="00725D08" w:rsidDel="000958BD">
          <w:rPr>
            <w:rFonts w:ascii="Times New Roman" w:eastAsia="Cambria" w:hAnsi="Times New Roman" w:cs="Times New Roman"/>
            <w:sz w:val="24"/>
            <w:szCs w:val="24"/>
          </w:rPr>
          <w:delText>14.9 ± 0.3</w:delText>
        </w:r>
        <w:r w:rsidRPr="00CD19D7" w:rsidDel="000958BD">
          <w:rPr>
            <w:rFonts w:ascii="Times New Roman" w:eastAsia="Cambria" w:hAnsi="Times New Roman" w:cs="Times New Roman"/>
            <w:sz w:val="24"/>
            <w:szCs w:val="24"/>
          </w:rPr>
          <w:delText xml:space="preserve"> </w:delText>
        </w:r>
      </w:del>
      <w:r w:rsidRPr="00CD19D7">
        <w:rPr>
          <w:rFonts w:ascii="Times New Roman" w:eastAsia="Cambria" w:hAnsi="Times New Roman" w:cs="Times New Roman"/>
          <w:sz w:val="24"/>
          <w:szCs w:val="24"/>
        </w:rPr>
        <w:t>an</w:t>
      </w:r>
      <w:r w:rsidRPr="000958BD">
        <w:rPr>
          <w:rFonts w:ascii="Times New Roman" w:eastAsia="Cambria" w:hAnsi="Times New Roman" w:cs="Times New Roman"/>
          <w:sz w:val="24"/>
          <w:szCs w:val="24"/>
          <w:highlight w:val="yellow"/>
          <w:rPrChange w:id="372" w:author="Administrator" w:date="2023-09-05T09:32:00Z">
            <w:rPr>
              <w:rFonts w:ascii="Times New Roman" w:eastAsia="Cambria" w:hAnsi="Times New Roman" w:cs="Times New Roman"/>
              <w:sz w:val="24"/>
              <w:szCs w:val="24"/>
            </w:rPr>
          </w:rPrChange>
        </w:rPr>
        <w:t>d</w:t>
      </w:r>
      <w:del w:id="373" w:author="Administrator" w:date="2023-09-05T09:32:00Z">
        <w:r w:rsidRPr="00CD19D7" w:rsidDel="000958BD">
          <w:rPr>
            <w:rFonts w:ascii="Times New Roman" w:eastAsia="Cambria" w:hAnsi="Times New Roman" w:cs="Times New Roman"/>
            <w:sz w:val="24"/>
            <w:szCs w:val="24"/>
          </w:rPr>
          <w:delText xml:space="preserve"> lastly</w:delText>
        </w:r>
      </w:del>
      <w:r w:rsidRPr="00CD19D7">
        <w:rPr>
          <w:rFonts w:ascii="Times New Roman" w:eastAsia="Cambria" w:hAnsi="Times New Roman" w:cs="Times New Roman"/>
          <w:sz w:val="24"/>
          <w:szCs w:val="24"/>
        </w:rPr>
        <w:t xml:space="preserve"> Taita </w:t>
      </w:r>
      <w:ins w:id="374" w:author="Administrator" w:date="2023-09-05T09:32:00Z">
        <w:r w:rsidR="000958BD" w:rsidRPr="000958BD">
          <w:rPr>
            <w:rFonts w:ascii="Times New Roman" w:eastAsia="Cambria" w:hAnsi="Times New Roman" w:cs="Times New Roman"/>
            <w:color w:val="FF0000"/>
            <w:sz w:val="24"/>
            <w:szCs w:val="24"/>
            <w:rPrChange w:id="375" w:author="Administrator" w:date="2023-09-05T09:33:00Z">
              <w:rPr>
                <w:rFonts w:ascii="Times New Roman" w:eastAsia="Cambria" w:hAnsi="Times New Roman" w:cs="Times New Roman"/>
                <w:sz w:val="24"/>
                <w:szCs w:val="24"/>
              </w:rPr>
            </w:rPrChange>
          </w:rPr>
          <w:t>T</w:t>
        </w:r>
      </w:ins>
      <w:del w:id="376" w:author="Administrator" w:date="2023-09-05T09:32:00Z">
        <w:r w:rsidRPr="00CD19D7" w:rsidDel="000958BD">
          <w:rPr>
            <w:rFonts w:ascii="Times New Roman" w:eastAsia="Cambria" w:hAnsi="Times New Roman" w:cs="Times New Roman"/>
            <w:sz w:val="24"/>
            <w:szCs w:val="24"/>
          </w:rPr>
          <w:delText>t</w:delText>
        </w:r>
      </w:del>
      <w:r w:rsidRPr="00CD19D7">
        <w:rPr>
          <w:rFonts w:ascii="Times New Roman" w:eastAsia="Cambria" w:hAnsi="Times New Roman" w:cs="Times New Roman"/>
          <w:sz w:val="24"/>
          <w:szCs w:val="24"/>
        </w:rPr>
        <w:t>av</w:t>
      </w:r>
      <w:r w:rsidR="00CC7066" w:rsidRPr="005D1955">
        <w:rPr>
          <w:rFonts w:ascii="Times New Roman" w:eastAsia="Cambria" w:hAnsi="Times New Roman" w:cs="Times New Roman"/>
          <w:iCs/>
          <w:sz w:val="24"/>
          <w:szCs w:val="24"/>
        </w:rPr>
        <w:t>et</w:t>
      </w:r>
      <w:r w:rsidRPr="005D1955">
        <w:rPr>
          <w:rFonts w:ascii="Times New Roman" w:eastAsia="Cambria" w:hAnsi="Times New Roman" w:cs="Times New Roman"/>
          <w:iCs/>
          <w:sz w:val="24"/>
          <w:szCs w:val="24"/>
        </w:rPr>
        <w:t>a</w:t>
      </w:r>
      <w:r w:rsidRPr="00CD19D7">
        <w:rPr>
          <w:rFonts w:ascii="Times New Roman" w:eastAsia="Cambria" w:hAnsi="Times New Roman" w:cs="Times New Roman"/>
          <w:sz w:val="24"/>
          <w:szCs w:val="24"/>
        </w:rPr>
        <w:t xml:space="preserve"> </w:t>
      </w:r>
      <w:r w:rsidRPr="00725D08">
        <w:rPr>
          <w:rFonts w:ascii="Times New Roman" w:eastAsia="Cambria" w:hAnsi="Times New Roman" w:cs="Times New Roman"/>
          <w:sz w:val="24"/>
          <w:szCs w:val="24"/>
        </w:rPr>
        <w:t>7.3 ± 0.</w:t>
      </w:r>
      <w:commentRangeStart w:id="377"/>
      <w:r w:rsidRPr="00725D08">
        <w:rPr>
          <w:rFonts w:ascii="Times New Roman" w:eastAsia="Cambria" w:hAnsi="Times New Roman" w:cs="Times New Roman"/>
          <w:sz w:val="24"/>
          <w:szCs w:val="24"/>
        </w:rPr>
        <w:t>2</w:t>
      </w:r>
      <w:commentRangeEnd w:id="377"/>
      <w:r w:rsidR="009B7903">
        <w:rPr>
          <w:rStyle w:val="CommentReference"/>
        </w:rPr>
        <w:commentReference w:id="377"/>
      </w:r>
      <w:r w:rsidRPr="00CD19D7">
        <w:rPr>
          <w:rFonts w:ascii="Times New Roman" w:eastAsia="Cambria" w:hAnsi="Times New Roman" w:cs="Times New Roman"/>
          <w:sz w:val="24"/>
          <w:szCs w:val="24"/>
        </w:rPr>
        <w:t>.</w:t>
      </w:r>
      <w:r w:rsidR="00F55E54" w:rsidRPr="00CD19D7">
        <w:rPr>
          <w:rFonts w:ascii="Times New Roman" w:eastAsia="Cambria" w:hAnsi="Times New Roman" w:cs="Times New Roman"/>
          <w:sz w:val="24"/>
          <w:szCs w:val="24"/>
        </w:rPr>
        <w:t xml:space="preserve"> There w</w:t>
      </w:r>
      <w:ins w:id="378" w:author="Administrator" w:date="2023-09-05T09:36:00Z">
        <w:r w:rsidR="000958BD" w:rsidRPr="000958BD">
          <w:rPr>
            <w:rFonts w:ascii="Times New Roman" w:eastAsia="Cambria" w:hAnsi="Times New Roman" w:cs="Times New Roman"/>
            <w:color w:val="FF0000"/>
            <w:sz w:val="24"/>
            <w:szCs w:val="24"/>
            <w:rPrChange w:id="379" w:author="Administrator" w:date="2023-09-05T09:36:00Z">
              <w:rPr>
                <w:rFonts w:ascii="Times New Roman" w:eastAsia="Cambria" w:hAnsi="Times New Roman" w:cs="Times New Roman"/>
                <w:sz w:val="24"/>
                <w:szCs w:val="24"/>
              </w:rPr>
            </w:rPrChange>
          </w:rPr>
          <w:t>ere</w:t>
        </w:r>
      </w:ins>
      <w:del w:id="380" w:author="Administrator" w:date="2023-09-05T09:36:00Z">
        <w:r w:rsidR="00F55E54" w:rsidRPr="00CD19D7" w:rsidDel="000958BD">
          <w:rPr>
            <w:rFonts w:ascii="Times New Roman" w:eastAsia="Cambria" w:hAnsi="Times New Roman" w:cs="Times New Roman"/>
            <w:sz w:val="24"/>
            <w:szCs w:val="24"/>
          </w:rPr>
          <w:delText>as</w:delText>
        </w:r>
      </w:del>
      <w:r w:rsidR="00F55E54" w:rsidRPr="00CD19D7">
        <w:rPr>
          <w:rFonts w:ascii="Times New Roman" w:eastAsia="Cambria" w:hAnsi="Times New Roman" w:cs="Times New Roman"/>
          <w:sz w:val="24"/>
          <w:szCs w:val="24"/>
        </w:rPr>
        <w:t xml:space="preserve"> </w:t>
      </w:r>
      <w:ins w:id="381" w:author="Administrator" w:date="2023-09-05T09:36:00Z">
        <w:r w:rsidR="000958BD" w:rsidRPr="000958BD">
          <w:rPr>
            <w:rFonts w:ascii="Times New Roman" w:eastAsia="Cambria" w:hAnsi="Times New Roman" w:cs="Times New Roman"/>
            <w:color w:val="FF0000"/>
            <w:sz w:val="24"/>
            <w:szCs w:val="24"/>
            <w:rPrChange w:id="382" w:author="Administrator" w:date="2023-09-05T09:37:00Z">
              <w:rPr>
                <w:rFonts w:ascii="Times New Roman" w:eastAsia="Cambria" w:hAnsi="Times New Roman" w:cs="Times New Roman"/>
                <w:sz w:val="24"/>
                <w:szCs w:val="24"/>
              </w:rPr>
            </w:rPrChange>
          </w:rPr>
          <w:t>variable</w:t>
        </w:r>
        <w:r w:rsidR="000958BD">
          <w:rPr>
            <w:rFonts w:ascii="Times New Roman" w:eastAsia="Cambria" w:hAnsi="Times New Roman" w:cs="Times New Roman"/>
            <w:sz w:val="24"/>
            <w:szCs w:val="24"/>
          </w:rPr>
          <w:t xml:space="preserve"> </w:t>
        </w:r>
      </w:ins>
      <w:r w:rsidR="00F55E54" w:rsidRPr="00CD19D7">
        <w:rPr>
          <w:rFonts w:ascii="Times New Roman" w:eastAsia="Cambria" w:hAnsi="Times New Roman" w:cs="Times New Roman"/>
          <w:sz w:val="24"/>
          <w:szCs w:val="24"/>
        </w:rPr>
        <w:t xml:space="preserve">statical </w:t>
      </w:r>
      <w:ins w:id="383" w:author="Administrator" w:date="2023-09-05T09:35:00Z">
        <w:r w:rsidR="000958BD" w:rsidRPr="000958BD">
          <w:rPr>
            <w:rFonts w:ascii="Times New Roman" w:eastAsia="Cambria" w:hAnsi="Times New Roman" w:cs="Times New Roman"/>
            <w:color w:val="FF0000"/>
            <w:sz w:val="24"/>
            <w:szCs w:val="24"/>
            <w:rPrChange w:id="384" w:author="Administrator" w:date="2023-09-05T09:35:00Z">
              <w:rPr>
                <w:rFonts w:ascii="Times New Roman" w:eastAsia="Cambria" w:hAnsi="Times New Roman" w:cs="Times New Roman"/>
                <w:sz w:val="24"/>
                <w:szCs w:val="24"/>
              </w:rPr>
            </w:rPrChange>
          </w:rPr>
          <w:t>differences</w:t>
        </w:r>
      </w:ins>
      <w:del w:id="385" w:author="Administrator" w:date="2023-09-05T09:35:00Z">
        <w:r w:rsidR="00F55E54" w:rsidRPr="00CD19D7" w:rsidDel="000958BD">
          <w:rPr>
            <w:rFonts w:ascii="Times New Roman" w:eastAsia="Cambria" w:hAnsi="Times New Roman" w:cs="Times New Roman"/>
            <w:sz w:val="24"/>
            <w:szCs w:val="24"/>
          </w:rPr>
          <w:delText>significance</w:delText>
        </w:r>
      </w:del>
      <w:r w:rsidR="00F55E54" w:rsidRPr="00CD19D7">
        <w:rPr>
          <w:rFonts w:ascii="Times New Roman" w:eastAsia="Cambria" w:hAnsi="Times New Roman" w:cs="Times New Roman"/>
          <w:sz w:val="24"/>
          <w:szCs w:val="24"/>
        </w:rPr>
        <w:t xml:space="preserve"> </w:t>
      </w:r>
      <w:ins w:id="386" w:author="Administrator" w:date="2023-09-05T09:37:00Z">
        <w:r w:rsidR="000958BD">
          <w:rPr>
            <w:rFonts w:ascii="Times New Roman" w:eastAsia="Cambria" w:hAnsi="Times New Roman" w:cs="Times New Roman"/>
            <w:sz w:val="24"/>
            <w:szCs w:val="24"/>
          </w:rPr>
          <w:t>between the counties</w:t>
        </w:r>
      </w:ins>
      <w:del w:id="387" w:author="Administrator" w:date="2023-09-05T09:37:00Z">
        <w:r w:rsidR="00F55E54" w:rsidRPr="00CD19D7" w:rsidDel="000958BD">
          <w:rPr>
            <w:rFonts w:ascii="Times New Roman" w:eastAsia="Cambria" w:hAnsi="Times New Roman" w:cs="Times New Roman"/>
            <w:sz w:val="24"/>
            <w:szCs w:val="24"/>
          </w:rPr>
          <w:delText>in the variations</w:delText>
        </w:r>
      </w:del>
      <w:r w:rsidR="00F55E54" w:rsidRPr="00CD19D7">
        <w:rPr>
          <w:rFonts w:ascii="Times New Roman" w:eastAsia="Cambria" w:hAnsi="Times New Roman" w:cs="Times New Roman"/>
          <w:sz w:val="24"/>
          <w:szCs w:val="24"/>
        </w:rPr>
        <w:t xml:space="preserve"> </w:t>
      </w:r>
      <w:ins w:id="388" w:author="Administrator" w:date="2023-09-05T09:37:00Z">
        <w:r w:rsidR="000958BD" w:rsidRPr="000958BD">
          <w:rPr>
            <w:rFonts w:ascii="Times New Roman" w:eastAsia="Cambria" w:hAnsi="Times New Roman" w:cs="Times New Roman"/>
            <w:color w:val="FF0000"/>
            <w:sz w:val="24"/>
            <w:szCs w:val="24"/>
            <w:rPrChange w:id="389" w:author="Administrator" w:date="2023-09-05T09:38:00Z">
              <w:rPr>
                <w:rFonts w:ascii="Times New Roman" w:eastAsia="Cambria" w:hAnsi="Times New Roman" w:cs="Times New Roman"/>
                <w:sz w:val="24"/>
                <w:szCs w:val="24"/>
              </w:rPr>
            </w:rPrChange>
          </w:rPr>
          <w:t>(p</w:t>
        </w:r>
      </w:ins>
      <w:r w:rsidR="00F55E54" w:rsidRPr="00725D08">
        <w:rPr>
          <w:rFonts w:ascii="Times New Roman" w:eastAsia="Cambria" w:hAnsi="Times New Roman" w:cs="Times New Roman"/>
          <w:sz w:val="24"/>
          <w:szCs w:val="24"/>
        </w:rPr>
        <w:t>&lt;0.001</w:t>
      </w:r>
      <w:ins w:id="390" w:author="Administrator" w:date="2023-09-05T09:37:00Z">
        <w:r w:rsidR="000958BD" w:rsidRPr="000958BD">
          <w:rPr>
            <w:rFonts w:ascii="Times New Roman" w:eastAsia="Cambria" w:hAnsi="Times New Roman" w:cs="Times New Roman"/>
            <w:color w:val="FF0000"/>
            <w:sz w:val="24"/>
            <w:szCs w:val="24"/>
            <w:rPrChange w:id="391" w:author="Administrator" w:date="2023-09-05T09:37:00Z">
              <w:rPr>
                <w:rFonts w:ascii="Times New Roman" w:eastAsia="Cambria" w:hAnsi="Times New Roman" w:cs="Times New Roman"/>
                <w:sz w:val="24"/>
                <w:szCs w:val="24"/>
              </w:rPr>
            </w:rPrChange>
          </w:rPr>
          <w:t>)</w:t>
        </w:r>
      </w:ins>
      <w:r w:rsidR="00F55E54" w:rsidRPr="00CD19D7">
        <w:rPr>
          <w:rFonts w:ascii="Times New Roman" w:eastAsia="Cambria" w:hAnsi="Times New Roman" w:cs="Times New Roman"/>
          <w:sz w:val="24"/>
          <w:szCs w:val="24"/>
        </w:rPr>
        <w:t xml:space="preserve">. </w:t>
      </w:r>
      <w:del w:id="392" w:author="Administrator" w:date="2023-09-05T09:38:00Z">
        <w:r w:rsidR="00F55E54" w:rsidRPr="000958BD" w:rsidDel="000958BD">
          <w:rPr>
            <w:rFonts w:ascii="Times New Roman" w:eastAsia="Cambria" w:hAnsi="Times New Roman" w:cs="Times New Roman"/>
            <w:sz w:val="24"/>
            <w:szCs w:val="24"/>
            <w:highlight w:val="yellow"/>
            <w:rPrChange w:id="393" w:author="Administrator" w:date="2023-09-05T09:39:00Z">
              <w:rPr>
                <w:rFonts w:ascii="Times New Roman" w:eastAsia="Cambria" w:hAnsi="Times New Roman" w:cs="Times New Roman"/>
                <w:sz w:val="24"/>
                <w:szCs w:val="24"/>
              </w:rPr>
            </w:rPrChange>
          </w:rPr>
          <w:delText xml:space="preserve">It only </w:delText>
        </w:r>
      </w:del>
      <w:r w:rsidR="00F55E54" w:rsidRPr="000958BD">
        <w:rPr>
          <w:rFonts w:ascii="Times New Roman" w:eastAsia="Cambria" w:hAnsi="Times New Roman" w:cs="Times New Roman"/>
          <w:sz w:val="24"/>
          <w:szCs w:val="24"/>
          <w:highlight w:val="yellow"/>
          <w:rPrChange w:id="394" w:author="Administrator" w:date="2023-09-05T09:39:00Z">
            <w:rPr>
              <w:rFonts w:ascii="Times New Roman" w:eastAsia="Cambria" w:hAnsi="Times New Roman" w:cs="Times New Roman"/>
              <w:sz w:val="24"/>
              <w:szCs w:val="24"/>
            </w:rPr>
          </w:rPrChange>
        </w:rPr>
        <w:t>T</w:t>
      </w:r>
      <w:r w:rsidR="00F55E54" w:rsidRPr="00CD19D7">
        <w:rPr>
          <w:rFonts w:ascii="Times New Roman" w:eastAsia="Cambria" w:hAnsi="Times New Roman" w:cs="Times New Roman"/>
          <w:sz w:val="24"/>
          <w:szCs w:val="24"/>
        </w:rPr>
        <w:t xml:space="preserve">aita </w:t>
      </w:r>
      <w:ins w:id="395" w:author="Administrator" w:date="2023-09-05T09:38:00Z">
        <w:r w:rsidR="000958BD">
          <w:rPr>
            <w:rFonts w:ascii="Times New Roman" w:eastAsia="Cambria" w:hAnsi="Times New Roman" w:cs="Times New Roman"/>
            <w:sz w:val="24"/>
            <w:szCs w:val="24"/>
          </w:rPr>
          <w:t>T</w:t>
        </w:r>
      </w:ins>
      <w:del w:id="396" w:author="Administrator" w:date="2023-09-05T09:38:00Z">
        <w:r w:rsidR="00F55E54" w:rsidRPr="00CD19D7" w:rsidDel="000958BD">
          <w:rPr>
            <w:rFonts w:ascii="Times New Roman" w:eastAsia="Cambria" w:hAnsi="Times New Roman" w:cs="Times New Roman"/>
            <w:sz w:val="24"/>
            <w:szCs w:val="24"/>
          </w:rPr>
          <w:delText>t</w:delText>
        </w:r>
      </w:del>
      <w:r w:rsidR="00F55E54" w:rsidRPr="00CD19D7">
        <w:rPr>
          <w:rFonts w:ascii="Times New Roman" w:eastAsia="Cambria" w:hAnsi="Times New Roman" w:cs="Times New Roman"/>
          <w:sz w:val="24"/>
          <w:szCs w:val="24"/>
        </w:rPr>
        <w:t>av</w:t>
      </w:r>
      <w:r w:rsidR="00CC7066" w:rsidRPr="005D1955">
        <w:rPr>
          <w:rFonts w:ascii="Times New Roman" w:eastAsia="Cambria" w:hAnsi="Times New Roman" w:cs="Times New Roman"/>
          <w:iCs/>
          <w:sz w:val="24"/>
          <w:szCs w:val="24"/>
        </w:rPr>
        <w:t>et</w:t>
      </w:r>
      <w:r w:rsidR="00F55E54" w:rsidRPr="00CD19D7">
        <w:rPr>
          <w:rFonts w:ascii="Times New Roman" w:eastAsia="Cambria" w:hAnsi="Times New Roman" w:cs="Times New Roman"/>
          <w:sz w:val="24"/>
          <w:szCs w:val="24"/>
        </w:rPr>
        <w:t xml:space="preserve">a that had desirable dissolve oxygen for </w:t>
      </w:r>
      <w:ins w:id="397" w:author="Administrator" w:date="2023-09-05T09:41:00Z">
        <w:r w:rsidR="000958BD" w:rsidRPr="000958BD">
          <w:rPr>
            <w:rFonts w:ascii="Times New Roman" w:eastAsia="Cambria" w:hAnsi="Times New Roman" w:cs="Times New Roman"/>
            <w:color w:val="FF0000"/>
            <w:sz w:val="24"/>
            <w:szCs w:val="24"/>
            <w:rPrChange w:id="398" w:author="Administrator" w:date="2023-09-05T09:41:00Z">
              <w:rPr>
                <w:rFonts w:ascii="Times New Roman" w:eastAsia="Cambria" w:hAnsi="Times New Roman" w:cs="Times New Roman"/>
                <w:sz w:val="24"/>
                <w:szCs w:val="24"/>
              </w:rPr>
            </w:rPrChange>
          </w:rPr>
          <w:t xml:space="preserve">tilapia </w:t>
        </w:r>
      </w:ins>
      <w:r w:rsidR="00F55E54" w:rsidRPr="00CD19D7">
        <w:rPr>
          <w:rFonts w:ascii="Times New Roman" w:eastAsia="Cambria" w:hAnsi="Times New Roman" w:cs="Times New Roman"/>
          <w:sz w:val="24"/>
          <w:szCs w:val="24"/>
        </w:rPr>
        <w:t>fish growth. Th</w:t>
      </w:r>
      <w:r w:rsidR="00F55E54" w:rsidRPr="000958BD">
        <w:rPr>
          <w:rFonts w:ascii="Times New Roman" w:eastAsia="Cambria" w:hAnsi="Times New Roman" w:cs="Times New Roman"/>
          <w:sz w:val="24"/>
          <w:szCs w:val="24"/>
          <w:highlight w:val="yellow"/>
          <w:rPrChange w:id="399" w:author="Administrator" w:date="2023-09-05T09:39:00Z">
            <w:rPr>
              <w:rFonts w:ascii="Times New Roman" w:eastAsia="Cambria" w:hAnsi="Times New Roman" w:cs="Times New Roman"/>
              <w:sz w:val="24"/>
              <w:szCs w:val="24"/>
            </w:rPr>
          </w:rPrChange>
        </w:rPr>
        <w:t>e</w:t>
      </w:r>
      <w:del w:id="400" w:author="Administrator" w:date="2023-09-05T09:39:00Z">
        <w:r w:rsidR="00F55E54" w:rsidRPr="00CD19D7" w:rsidDel="000958BD">
          <w:rPr>
            <w:rFonts w:ascii="Times New Roman" w:eastAsia="Cambria" w:hAnsi="Times New Roman" w:cs="Times New Roman"/>
            <w:sz w:val="24"/>
            <w:szCs w:val="24"/>
          </w:rPr>
          <w:delText>re</w:delText>
        </w:r>
      </w:del>
      <w:ins w:id="401" w:author="Administrator" w:date="2023-09-05T09:39:00Z">
        <w:r w:rsidR="000958BD">
          <w:rPr>
            <w:rFonts w:ascii="Times New Roman" w:eastAsia="Cambria" w:hAnsi="Times New Roman" w:cs="Times New Roman"/>
            <w:sz w:val="24"/>
            <w:szCs w:val="24"/>
          </w:rPr>
          <w:t xml:space="preserve"> </w:t>
        </w:r>
      </w:ins>
      <w:ins w:id="402" w:author="Administrator" w:date="2023-09-05T09:40:00Z">
        <w:r w:rsidR="000958BD" w:rsidRPr="000958BD">
          <w:rPr>
            <w:rFonts w:ascii="Times New Roman" w:eastAsia="Cambria" w:hAnsi="Times New Roman" w:cs="Times New Roman"/>
            <w:color w:val="FF0000"/>
            <w:sz w:val="24"/>
            <w:szCs w:val="24"/>
            <w:rPrChange w:id="403" w:author="Administrator" w:date="2023-09-05T09:40:00Z">
              <w:rPr>
                <w:rFonts w:ascii="Times New Roman" w:eastAsia="Cambria" w:hAnsi="Times New Roman" w:cs="Times New Roman"/>
                <w:sz w:val="24"/>
                <w:szCs w:val="24"/>
              </w:rPr>
            </w:rPrChange>
          </w:rPr>
          <w:t>other</w:t>
        </w:r>
      </w:ins>
      <w:del w:id="404" w:author="Administrator" w:date="2023-09-05T09:39:00Z">
        <w:r w:rsidR="00F55E54" w:rsidRPr="00CD19D7" w:rsidDel="000958BD">
          <w:rPr>
            <w:rFonts w:ascii="Times New Roman" w:eastAsia="Cambria" w:hAnsi="Times New Roman" w:cs="Times New Roman"/>
            <w:sz w:val="24"/>
            <w:szCs w:val="24"/>
          </w:rPr>
          <w:delText xml:space="preserve"> remaining</w:delText>
        </w:r>
      </w:del>
      <w:r w:rsidR="00F55E54" w:rsidRPr="00CD19D7">
        <w:rPr>
          <w:rFonts w:ascii="Times New Roman" w:eastAsia="Cambria" w:hAnsi="Times New Roman" w:cs="Times New Roman"/>
          <w:sz w:val="24"/>
          <w:szCs w:val="24"/>
        </w:rPr>
        <w:t xml:space="preserve"> counties were saturated </w:t>
      </w:r>
      <w:sdt>
        <w:sdtPr>
          <w:rPr>
            <w:rFonts w:ascii="Times New Roman" w:eastAsia="Cambria" w:hAnsi="Times New Roman" w:cs="Times New Roman"/>
            <w:sz w:val="24"/>
            <w:szCs w:val="24"/>
          </w:rPr>
          <w:tag w:val="MENDELEY_CITATION_v3_eyJjaXRhdGlvbklEIjoiTUVOREVMRVlfQ0lUQVRJT05fNWJmYjg3NDUtZGRkNy00YTE3LTkxZWEtYmI1NDdmMGFiYjdi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
          <w:id w:val="-964267976"/>
          <w:placeholder>
            <w:docPart w:val="DefaultPlaceholder_-1854013440"/>
          </w:placeholder>
        </w:sdtPr>
        <w:sdtContent>
          <w:r w:rsidR="00F8018B">
            <w:rPr>
              <w:rFonts w:eastAsia="Times New Roman"/>
            </w:rPr>
            <w:t>(Bhatnagar &amp; Devi, 2013)</w:t>
          </w:r>
        </w:sdtContent>
      </w:sdt>
      <w:r w:rsidR="00F55E54" w:rsidRPr="00CD19D7">
        <w:rPr>
          <w:rFonts w:ascii="Times New Roman" w:eastAsia="Cambria" w:hAnsi="Times New Roman" w:cs="Times New Roman"/>
          <w:sz w:val="24"/>
          <w:szCs w:val="24"/>
        </w:rPr>
        <w:t>.</w:t>
      </w:r>
      <w:r w:rsidR="00243608" w:rsidRPr="00CD19D7">
        <w:rPr>
          <w:rFonts w:ascii="Times New Roman" w:eastAsia="Cambria" w:hAnsi="Times New Roman" w:cs="Times New Roman"/>
          <w:sz w:val="24"/>
          <w:szCs w:val="24"/>
        </w:rPr>
        <w:t xml:space="preserve"> All counties had desirable temperature </w:t>
      </w:r>
      <w:ins w:id="405" w:author="Administrator" w:date="2023-09-05T09:42:00Z">
        <w:r w:rsidR="009B7903">
          <w:rPr>
            <w:rFonts w:ascii="Times New Roman" w:eastAsia="Cambria" w:hAnsi="Times New Roman" w:cs="Times New Roman"/>
            <w:sz w:val="24"/>
            <w:szCs w:val="24"/>
          </w:rPr>
          <w:t xml:space="preserve">of </w:t>
        </w:r>
        <w:r w:rsidR="009B7903" w:rsidRPr="009B7903">
          <w:rPr>
            <w:rFonts w:ascii="Times New Roman" w:hAnsi="Times New Roman" w:cs="Times New Roman"/>
            <w:color w:val="FF0000"/>
            <w:sz w:val="24"/>
            <w:szCs w:val="24"/>
            <w:rPrChange w:id="406" w:author="Administrator" w:date="2023-09-05T09:43:00Z">
              <w:rPr>
                <w:rFonts w:ascii="Times New Roman" w:hAnsi="Times New Roman" w:cs="Times New Roman"/>
                <w:sz w:val="24"/>
                <w:szCs w:val="24"/>
              </w:rPr>
            </w:rPrChange>
          </w:rPr>
          <w:t xml:space="preserve">22 -28 </w:t>
        </w:r>
        <w:r w:rsidR="009B7903" w:rsidRPr="009B7903">
          <w:rPr>
            <w:rFonts w:ascii="Times New Roman" w:hAnsi="Times New Roman" w:cs="Times New Roman"/>
            <w:color w:val="FF0000"/>
            <w:sz w:val="24"/>
            <w:szCs w:val="24"/>
            <w:vertAlign w:val="superscript"/>
            <w:rPrChange w:id="407" w:author="Administrator" w:date="2023-09-05T09:43:00Z">
              <w:rPr>
                <w:rFonts w:ascii="Times New Roman" w:hAnsi="Times New Roman" w:cs="Times New Roman"/>
                <w:sz w:val="24"/>
                <w:szCs w:val="24"/>
              </w:rPr>
            </w:rPrChange>
          </w:rPr>
          <w:t>o</w:t>
        </w:r>
      </w:ins>
      <w:ins w:id="408" w:author="Administrator" w:date="2023-09-05T09:44:00Z">
        <w:r w:rsidR="009B7903">
          <w:rPr>
            <w:rFonts w:ascii="Times New Roman" w:hAnsi="Times New Roman" w:cs="Times New Roman"/>
            <w:color w:val="FF0000"/>
            <w:sz w:val="24"/>
            <w:szCs w:val="24"/>
            <w:vertAlign w:val="superscript"/>
          </w:rPr>
          <w:t xml:space="preserve"> </w:t>
        </w:r>
      </w:ins>
      <w:ins w:id="409" w:author="Administrator" w:date="2023-09-05T09:42:00Z">
        <w:r w:rsidR="009B7903" w:rsidRPr="009B7903">
          <w:rPr>
            <w:rFonts w:ascii="Times New Roman" w:hAnsi="Times New Roman" w:cs="Times New Roman"/>
            <w:color w:val="FF0000"/>
            <w:sz w:val="24"/>
            <w:szCs w:val="24"/>
            <w:rPrChange w:id="410" w:author="Administrator" w:date="2023-09-05T09:43:00Z">
              <w:rPr>
                <w:rFonts w:ascii="Times New Roman" w:hAnsi="Times New Roman" w:cs="Times New Roman"/>
                <w:sz w:val="24"/>
                <w:szCs w:val="24"/>
              </w:rPr>
            </w:rPrChange>
          </w:rPr>
          <w:t>C</w:t>
        </w:r>
        <w:r w:rsidR="009B7903">
          <w:rPr>
            <w:rFonts w:ascii="Times New Roman" w:hAnsi="Times New Roman" w:cs="Times New Roman"/>
            <w:sz w:val="24"/>
            <w:szCs w:val="24"/>
          </w:rPr>
          <w:t xml:space="preserve"> </w:t>
        </w:r>
      </w:ins>
      <w:r w:rsidR="00243608" w:rsidRPr="00CD19D7">
        <w:rPr>
          <w:rFonts w:ascii="Times New Roman" w:eastAsia="Cambria" w:hAnsi="Times New Roman" w:cs="Times New Roman"/>
          <w:sz w:val="24"/>
          <w:szCs w:val="24"/>
        </w:rPr>
        <w:t>for growth of fish</w:t>
      </w:r>
      <w:del w:id="411" w:author="Administrator" w:date="2023-09-05T09:43:00Z">
        <w:r w:rsidR="00243608" w:rsidRPr="00CD19D7" w:rsidDel="009B7903">
          <w:rPr>
            <w:rFonts w:ascii="Times New Roman" w:eastAsia="Cambria" w:hAnsi="Times New Roman" w:cs="Times New Roman"/>
            <w:sz w:val="24"/>
            <w:szCs w:val="24"/>
          </w:rPr>
          <w:delText>;</w:delText>
        </w:r>
      </w:del>
      <w:r w:rsidR="00243608" w:rsidRPr="00CD19D7">
        <w:rPr>
          <w:rFonts w:ascii="Times New Roman" w:hAnsi="Times New Roman" w:cs="Times New Roman"/>
          <w:sz w:val="24"/>
          <w:szCs w:val="24"/>
        </w:rPr>
        <w:t xml:space="preserve"> </w:t>
      </w:r>
      <w:del w:id="412" w:author="Administrator" w:date="2023-09-05T09:42:00Z">
        <w:r w:rsidR="00243608" w:rsidRPr="00CD19D7" w:rsidDel="009B7903">
          <w:rPr>
            <w:rFonts w:ascii="Times New Roman" w:hAnsi="Times New Roman" w:cs="Times New Roman"/>
            <w:sz w:val="24"/>
            <w:szCs w:val="24"/>
          </w:rPr>
          <w:delText xml:space="preserve">22 -28 </w:delText>
        </w:r>
      </w:del>
      <w:sdt>
        <w:sdtPr>
          <w:rPr>
            <w:rFonts w:ascii="Times New Roman" w:hAnsi="Times New Roman" w:cs="Times New Roman"/>
            <w:sz w:val="24"/>
            <w:szCs w:val="24"/>
          </w:rPr>
          <w:tag w:val="MENDELEY_CITATION_v3_eyJjaXRhdGlvbklEIjoiTUVOREVMRVlfQ0lUQVRJT05fYTNjYTkxNjUtOWQ4YS00MjQzLTgyZDctODY5OWQ3MTlkMDc2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
          <w:id w:val="-1833746587"/>
          <w:placeholder>
            <w:docPart w:val="DefaultPlaceholder_-1854013440"/>
          </w:placeholder>
        </w:sdtPr>
        <w:sdtContent>
          <w:r w:rsidR="00F8018B">
            <w:rPr>
              <w:rFonts w:eastAsia="Times New Roman"/>
            </w:rPr>
            <w:t>(Bhatnagar &amp; Devi, 2013)</w:t>
          </w:r>
        </w:sdtContent>
      </w:sdt>
      <w:r w:rsidR="00243608" w:rsidRPr="006F00A3">
        <w:rPr>
          <w:rFonts w:ascii="Times New Roman" w:hAnsi="Times New Roman" w:cs="Times New Roman"/>
          <w:sz w:val="24"/>
          <w:szCs w:val="24"/>
        </w:rPr>
        <w:t>.The</w:t>
      </w:r>
      <w:r w:rsidR="00243608" w:rsidRPr="00CD19D7">
        <w:rPr>
          <w:rFonts w:ascii="Times New Roman" w:hAnsi="Times New Roman" w:cs="Times New Roman"/>
          <w:sz w:val="24"/>
          <w:szCs w:val="24"/>
        </w:rPr>
        <w:t xml:space="preserve"> average temperature for </w:t>
      </w:r>
      <w:proofErr w:type="spellStart"/>
      <w:r w:rsidR="00243608" w:rsidRPr="00CD19D7">
        <w:rPr>
          <w:rFonts w:ascii="Times New Roman" w:hAnsi="Times New Roman" w:cs="Times New Roman"/>
          <w:sz w:val="24"/>
          <w:szCs w:val="24"/>
        </w:rPr>
        <w:t>Bom</w:t>
      </w:r>
      <w:r w:rsidR="00CC7066" w:rsidRPr="005D1955">
        <w:rPr>
          <w:rFonts w:ascii="Times New Roman" w:hAnsi="Times New Roman" w:cs="Times New Roman"/>
          <w:iCs/>
          <w:sz w:val="24"/>
          <w:szCs w:val="24"/>
        </w:rPr>
        <w:t>et</w:t>
      </w:r>
      <w:proofErr w:type="spellEnd"/>
      <w:r w:rsidR="00243608" w:rsidRPr="005D1955">
        <w:rPr>
          <w:rFonts w:ascii="Times New Roman" w:hAnsi="Times New Roman" w:cs="Times New Roman"/>
          <w:iCs/>
          <w:sz w:val="24"/>
          <w:szCs w:val="24"/>
        </w:rPr>
        <w:t>, Kericho</w:t>
      </w:r>
      <w:r w:rsidR="00243608" w:rsidRPr="00CD19D7">
        <w:rPr>
          <w:rFonts w:ascii="Times New Roman" w:hAnsi="Times New Roman" w:cs="Times New Roman"/>
          <w:sz w:val="24"/>
          <w:szCs w:val="24"/>
        </w:rPr>
        <w:t xml:space="preserve">, Nakuru and Taita </w:t>
      </w:r>
      <w:commentRangeStart w:id="413"/>
      <w:proofErr w:type="spellStart"/>
      <w:r w:rsidR="00243608" w:rsidRPr="009B7903">
        <w:rPr>
          <w:rFonts w:ascii="Times New Roman" w:hAnsi="Times New Roman" w:cs="Times New Roman"/>
          <w:sz w:val="24"/>
          <w:szCs w:val="24"/>
          <w:highlight w:val="yellow"/>
          <w:rPrChange w:id="414" w:author="Administrator" w:date="2023-09-05T09:48:00Z">
            <w:rPr>
              <w:rFonts w:ascii="Times New Roman" w:hAnsi="Times New Roman" w:cs="Times New Roman"/>
              <w:sz w:val="24"/>
              <w:szCs w:val="24"/>
            </w:rPr>
          </w:rPrChange>
        </w:rPr>
        <w:t>tav</w:t>
      </w:r>
      <w:r w:rsidR="00CC7066" w:rsidRPr="009B7903">
        <w:rPr>
          <w:rFonts w:ascii="Times New Roman" w:hAnsi="Times New Roman" w:cs="Times New Roman"/>
          <w:iCs/>
          <w:sz w:val="24"/>
          <w:szCs w:val="24"/>
          <w:highlight w:val="yellow"/>
          <w:rPrChange w:id="415" w:author="Administrator" w:date="2023-09-05T09:48:00Z">
            <w:rPr>
              <w:rFonts w:ascii="Times New Roman" w:hAnsi="Times New Roman" w:cs="Times New Roman"/>
              <w:iCs/>
              <w:sz w:val="24"/>
              <w:szCs w:val="24"/>
            </w:rPr>
          </w:rPrChange>
        </w:rPr>
        <w:t>et</w:t>
      </w:r>
      <w:r w:rsidR="00243608" w:rsidRPr="009B7903">
        <w:rPr>
          <w:rFonts w:ascii="Times New Roman" w:hAnsi="Times New Roman" w:cs="Times New Roman"/>
          <w:iCs/>
          <w:sz w:val="24"/>
          <w:szCs w:val="24"/>
          <w:highlight w:val="yellow"/>
          <w:rPrChange w:id="416" w:author="Administrator" w:date="2023-09-05T09:48:00Z">
            <w:rPr>
              <w:rFonts w:ascii="Times New Roman" w:hAnsi="Times New Roman" w:cs="Times New Roman"/>
              <w:iCs/>
              <w:sz w:val="24"/>
              <w:szCs w:val="24"/>
            </w:rPr>
          </w:rPrChange>
        </w:rPr>
        <w:t>a</w:t>
      </w:r>
      <w:commentRangeEnd w:id="413"/>
      <w:proofErr w:type="spellEnd"/>
      <w:r w:rsidR="009B7903">
        <w:rPr>
          <w:rStyle w:val="CommentReference"/>
        </w:rPr>
        <w:commentReference w:id="413"/>
      </w:r>
      <w:r w:rsidR="00243608" w:rsidRPr="005D1955">
        <w:rPr>
          <w:rFonts w:ascii="Times New Roman" w:hAnsi="Times New Roman" w:cs="Times New Roman"/>
          <w:iCs/>
          <w:sz w:val="24"/>
          <w:szCs w:val="24"/>
        </w:rPr>
        <w:t xml:space="preserve"> </w:t>
      </w:r>
      <w:r w:rsidR="00243608" w:rsidRPr="00CD19D7">
        <w:rPr>
          <w:rFonts w:ascii="Times New Roman" w:hAnsi="Times New Roman" w:cs="Times New Roman"/>
          <w:sz w:val="24"/>
          <w:szCs w:val="24"/>
        </w:rPr>
        <w:t>were;</w:t>
      </w:r>
      <w:r w:rsidR="00243608" w:rsidRPr="00CD19D7">
        <w:rPr>
          <w:rFonts w:ascii="Times New Roman" w:eastAsia="Cambria" w:hAnsi="Times New Roman" w:cs="Times New Roman"/>
          <w:sz w:val="24"/>
          <w:szCs w:val="24"/>
        </w:rPr>
        <w:t xml:space="preserve"> </w:t>
      </w:r>
      <w:r w:rsidR="00243608" w:rsidRPr="00725D08">
        <w:rPr>
          <w:rFonts w:ascii="Times New Roman" w:eastAsia="Cambria" w:hAnsi="Times New Roman" w:cs="Times New Roman"/>
          <w:sz w:val="24"/>
          <w:szCs w:val="24"/>
        </w:rPr>
        <w:t>22.22 ± 0.32</w:t>
      </w:r>
      <w:r w:rsidR="00243608" w:rsidRPr="00CD19D7">
        <w:rPr>
          <w:rFonts w:ascii="Times New Roman" w:eastAsia="Cambria" w:hAnsi="Times New Roman" w:cs="Times New Roman"/>
          <w:sz w:val="24"/>
          <w:szCs w:val="24"/>
        </w:rPr>
        <w:t xml:space="preserve">, </w:t>
      </w:r>
      <w:r w:rsidR="00243608" w:rsidRPr="00725D08">
        <w:rPr>
          <w:rFonts w:ascii="Times New Roman" w:eastAsia="Cambria" w:hAnsi="Times New Roman" w:cs="Times New Roman"/>
          <w:sz w:val="24"/>
          <w:szCs w:val="24"/>
        </w:rPr>
        <w:t>25.22 ± 0.31</w:t>
      </w:r>
      <w:r w:rsidR="00243608" w:rsidRPr="00CD19D7">
        <w:rPr>
          <w:rFonts w:ascii="Times New Roman" w:eastAsia="Cambria" w:hAnsi="Times New Roman" w:cs="Times New Roman"/>
          <w:sz w:val="24"/>
          <w:szCs w:val="24"/>
        </w:rPr>
        <w:t xml:space="preserve">, </w:t>
      </w:r>
      <w:r w:rsidR="00243608" w:rsidRPr="00725D08">
        <w:rPr>
          <w:rFonts w:ascii="Times New Roman" w:eastAsia="Cambria" w:hAnsi="Times New Roman" w:cs="Times New Roman"/>
          <w:sz w:val="24"/>
          <w:szCs w:val="24"/>
        </w:rPr>
        <w:t>23.60 ± 0.29</w:t>
      </w:r>
      <w:r w:rsidR="00243608" w:rsidRPr="00CD19D7">
        <w:rPr>
          <w:rFonts w:ascii="Times New Roman" w:eastAsia="Cambria" w:hAnsi="Times New Roman" w:cs="Times New Roman"/>
          <w:sz w:val="24"/>
          <w:szCs w:val="24"/>
        </w:rPr>
        <w:t xml:space="preserve"> and </w:t>
      </w:r>
      <w:r w:rsidR="00243608" w:rsidRPr="00725D08">
        <w:rPr>
          <w:rFonts w:ascii="Times New Roman" w:eastAsia="Cambria" w:hAnsi="Times New Roman" w:cs="Times New Roman"/>
          <w:sz w:val="24"/>
          <w:szCs w:val="24"/>
        </w:rPr>
        <w:t>23.05 ± 0.14</w:t>
      </w:r>
      <w:r w:rsidR="00243608" w:rsidRPr="00CD19D7">
        <w:rPr>
          <w:rFonts w:ascii="Times New Roman" w:eastAsia="Cambria" w:hAnsi="Times New Roman" w:cs="Times New Roman"/>
          <w:sz w:val="24"/>
          <w:szCs w:val="24"/>
        </w:rPr>
        <w:t xml:space="preserve"> </w:t>
      </w:r>
      <w:ins w:id="417" w:author="Administrator" w:date="2023-09-05T09:44:00Z">
        <w:r w:rsidR="009B7903" w:rsidRPr="007953E7">
          <w:rPr>
            <w:rFonts w:ascii="Times New Roman" w:hAnsi="Times New Roman" w:cs="Times New Roman"/>
            <w:color w:val="FF0000"/>
            <w:sz w:val="24"/>
            <w:szCs w:val="24"/>
            <w:vertAlign w:val="superscript"/>
          </w:rPr>
          <w:t>o</w:t>
        </w:r>
        <w:r w:rsidR="009B7903">
          <w:rPr>
            <w:rFonts w:ascii="Times New Roman" w:hAnsi="Times New Roman" w:cs="Times New Roman"/>
            <w:color w:val="FF0000"/>
            <w:sz w:val="24"/>
            <w:szCs w:val="24"/>
            <w:vertAlign w:val="superscript"/>
          </w:rPr>
          <w:t xml:space="preserve"> </w:t>
        </w:r>
        <w:r w:rsidR="009B7903" w:rsidRPr="007953E7">
          <w:rPr>
            <w:rFonts w:ascii="Times New Roman" w:hAnsi="Times New Roman" w:cs="Times New Roman"/>
            <w:color w:val="FF0000"/>
            <w:sz w:val="24"/>
            <w:szCs w:val="24"/>
          </w:rPr>
          <w:t>C</w:t>
        </w:r>
        <w:r w:rsidR="009B7903">
          <w:rPr>
            <w:rFonts w:ascii="Times New Roman" w:hAnsi="Times New Roman" w:cs="Times New Roman"/>
            <w:color w:val="FF0000"/>
            <w:sz w:val="24"/>
            <w:szCs w:val="24"/>
          </w:rPr>
          <w:t>,</w:t>
        </w:r>
        <w:r w:rsidR="009B7903" w:rsidRPr="00CD19D7">
          <w:rPr>
            <w:rFonts w:ascii="Times New Roman" w:eastAsia="Cambria" w:hAnsi="Times New Roman" w:cs="Times New Roman"/>
            <w:sz w:val="24"/>
            <w:szCs w:val="24"/>
          </w:rPr>
          <w:t xml:space="preserve"> </w:t>
        </w:r>
      </w:ins>
      <w:r w:rsidR="00243608" w:rsidRPr="00CD19D7">
        <w:rPr>
          <w:rFonts w:ascii="Times New Roman" w:eastAsia="Cambria" w:hAnsi="Times New Roman" w:cs="Times New Roman"/>
          <w:sz w:val="24"/>
          <w:szCs w:val="24"/>
        </w:rPr>
        <w:t xml:space="preserve">respectively and </w:t>
      </w:r>
      <w:commentRangeStart w:id="418"/>
      <w:r w:rsidR="00243608" w:rsidRPr="00CD19D7">
        <w:rPr>
          <w:rFonts w:ascii="Times New Roman" w:eastAsia="Cambria" w:hAnsi="Times New Roman" w:cs="Times New Roman"/>
          <w:sz w:val="24"/>
          <w:szCs w:val="24"/>
        </w:rPr>
        <w:t>statically there was significance</w:t>
      </w:r>
      <w:r w:rsidR="008578DB" w:rsidRPr="00CD19D7">
        <w:rPr>
          <w:rFonts w:ascii="Times New Roman" w:eastAsia="Cambria" w:hAnsi="Times New Roman" w:cs="Times New Roman"/>
          <w:sz w:val="24"/>
          <w:szCs w:val="24"/>
        </w:rPr>
        <w:t xml:space="preserve"> </w:t>
      </w:r>
      <w:r w:rsidR="008578DB" w:rsidRPr="00725D08">
        <w:rPr>
          <w:rFonts w:ascii="Times New Roman" w:eastAsia="Cambria" w:hAnsi="Times New Roman" w:cs="Times New Roman"/>
          <w:sz w:val="24"/>
          <w:szCs w:val="24"/>
        </w:rPr>
        <w:t>&lt;0.001</w:t>
      </w:r>
      <w:r w:rsidR="008578DB" w:rsidRPr="00CD19D7">
        <w:rPr>
          <w:rFonts w:ascii="Times New Roman" w:eastAsia="Cambria" w:hAnsi="Times New Roman" w:cs="Times New Roman"/>
          <w:sz w:val="24"/>
          <w:szCs w:val="24"/>
        </w:rPr>
        <w:t>.</w:t>
      </w:r>
      <w:commentRangeEnd w:id="418"/>
      <w:r w:rsidR="009B7903">
        <w:rPr>
          <w:rStyle w:val="CommentReference"/>
        </w:rPr>
        <w:commentReference w:id="418"/>
      </w:r>
      <w:r w:rsidR="00003C5D" w:rsidRPr="00CD19D7">
        <w:rPr>
          <w:rFonts w:ascii="Times New Roman" w:eastAsia="Cambria" w:hAnsi="Times New Roman" w:cs="Times New Roman"/>
          <w:sz w:val="24"/>
          <w:szCs w:val="24"/>
        </w:rPr>
        <w:t xml:space="preserve"> </w:t>
      </w:r>
      <w:ins w:id="419" w:author="Administrator" w:date="2023-09-05T09:48:00Z">
        <w:r w:rsidR="009B7903" w:rsidRPr="009B7903">
          <w:rPr>
            <w:rFonts w:ascii="Times New Roman" w:eastAsia="Cambria" w:hAnsi="Times New Roman" w:cs="Times New Roman"/>
            <w:color w:val="FF0000"/>
            <w:sz w:val="24"/>
            <w:szCs w:val="24"/>
            <w:rPrChange w:id="420" w:author="Administrator" w:date="2023-09-05T09:48:00Z">
              <w:rPr>
                <w:rFonts w:ascii="Times New Roman" w:eastAsia="Cambria" w:hAnsi="Times New Roman" w:cs="Times New Roman"/>
                <w:sz w:val="24"/>
                <w:szCs w:val="24"/>
              </w:rPr>
            </w:rPrChange>
          </w:rPr>
          <w:t xml:space="preserve">The </w:t>
        </w:r>
      </w:ins>
      <w:r w:rsidR="00972742" w:rsidRPr="00CD19D7">
        <w:rPr>
          <w:rFonts w:ascii="Times New Roman" w:eastAsia="Cambria" w:hAnsi="Times New Roman" w:cs="Times New Roman"/>
          <w:sz w:val="24"/>
          <w:szCs w:val="24"/>
        </w:rPr>
        <w:t>pH range</w:t>
      </w:r>
      <w:ins w:id="421" w:author="Administrator" w:date="2023-09-05T09:49:00Z">
        <w:r w:rsidR="009B7903" w:rsidRPr="009B7903">
          <w:rPr>
            <w:rFonts w:ascii="Times New Roman" w:eastAsia="Cambria" w:hAnsi="Times New Roman" w:cs="Times New Roman"/>
            <w:color w:val="FF0000"/>
            <w:sz w:val="24"/>
            <w:szCs w:val="24"/>
            <w:rPrChange w:id="422" w:author="Administrator" w:date="2023-09-05T09:49:00Z">
              <w:rPr>
                <w:rFonts w:ascii="Times New Roman" w:eastAsia="Cambria" w:hAnsi="Times New Roman" w:cs="Times New Roman"/>
                <w:sz w:val="24"/>
                <w:szCs w:val="24"/>
              </w:rPr>
            </w:rPrChange>
          </w:rPr>
          <w:t>d</w:t>
        </w:r>
      </w:ins>
      <w:del w:id="423" w:author="Administrator" w:date="2023-09-05T09:49:00Z">
        <w:r w:rsidR="00972742" w:rsidRPr="00CD19D7" w:rsidDel="009B7903">
          <w:rPr>
            <w:rFonts w:ascii="Times New Roman" w:eastAsia="Cambria" w:hAnsi="Times New Roman" w:cs="Times New Roman"/>
            <w:sz w:val="24"/>
            <w:szCs w:val="24"/>
          </w:rPr>
          <w:delText xml:space="preserve"> was</w:delText>
        </w:r>
      </w:del>
      <w:r w:rsidR="00972742" w:rsidRPr="00CD19D7">
        <w:rPr>
          <w:rFonts w:ascii="Times New Roman" w:eastAsia="Cambria" w:hAnsi="Times New Roman" w:cs="Times New Roman"/>
          <w:sz w:val="24"/>
          <w:szCs w:val="24"/>
        </w:rPr>
        <w:t xml:space="preserve"> </w:t>
      </w:r>
      <w:r w:rsidR="00972742" w:rsidRPr="009B7903">
        <w:rPr>
          <w:rFonts w:ascii="Times New Roman" w:eastAsia="Cambria" w:hAnsi="Times New Roman" w:cs="Times New Roman"/>
          <w:sz w:val="24"/>
          <w:szCs w:val="24"/>
          <w:highlight w:val="yellow"/>
          <w:rPrChange w:id="424" w:author="Administrator" w:date="2023-09-05T09:49:00Z">
            <w:rPr>
              <w:rFonts w:ascii="Times New Roman" w:eastAsia="Cambria" w:hAnsi="Times New Roman" w:cs="Times New Roman"/>
              <w:sz w:val="24"/>
              <w:szCs w:val="24"/>
            </w:rPr>
          </w:rPrChange>
        </w:rPr>
        <w:t>fr</w:t>
      </w:r>
      <w:r w:rsidR="00972742" w:rsidRPr="00CD19D7">
        <w:rPr>
          <w:rFonts w:ascii="Times New Roman" w:eastAsia="Cambria" w:hAnsi="Times New Roman" w:cs="Times New Roman"/>
          <w:sz w:val="24"/>
          <w:szCs w:val="24"/>
        </w:rPr>
        <w:t>om</w:t>
      </w:r>
      <w:r w:rsidR="00CA716C" w:rsidRPr="00CD19D7">
        <w:rPr>
          <w:rFonts w:ascii="Times New Roman" w:eastAsia="Cambria" w:hAnsi="Times New Roman" w:cs="Times New Roman"/>
          <w:sz w:val="24"/>
          <w:szCs w:val="24"/>
        </w:rPr>
        <w:t xml:space="preserve"> </w:t>
      </w:r>
      <w:r w:rsidR="00972742" w:rsidRPr="00725D08">
        <w:rPr>
          <w:rFonts w:ascii="Times New Roman" w:eastAsia="Cambria" w:hAnsi="Times New Roman" w:cs="Times New Roman"/>
          <w:sz w:val="24"/>
          <w:szCs w:val="24"/>
        </w:rPr>
        <w:t>7.22 ± 0.08</w:t>
      </w:r>
      <w:r w:rsidR="00972742" w:rsidRPr="00CD19D7">
        <w:rPr>
          <w:rFonts w:ascii="Times New Roman" w:eastAsia="Cambria" w:hAnsi="Times New Roman" w:cs="Times New Roman"/>
          <w:sz w:val="24"/>
          <w:szCs w:val="24"/>
        </w:rPr>
        <w:t xml:space="preserve">, </w:t>
      </w:r>
      <w:r w:rsidR="00972742" w:rsidRPr="00725D08">
        <w:rPr>
          <w:rFonts w:ascii="Times New Roman" w:eastAsia="Cambria" w:hAnsi="Times New Roman" w:cs="Times New Roman"/>
          <w:sz w:val="24"/>
          <w:szCs w:val="24"/>
        </w:rPr>
        <w:t>7.79 ± 0.12</w:t>
      </w:r>
      <w:r w:rsidR="00972742" w:rsidRPr="00CD19D7">
        <w:rPr>
          <w:rFonts w:ascii="Times New Roman" w:eastAsia="Cambria" w:hAnsi="Times New Roman" w:cs="Times New Roman"/>
          <w:sz w:val="24"/>
          <w:szCs w:val="24"/>
        </w:rPr>
        <w:t xml:space="preserve">, </w:t>
      </w:r>
      <w:r w:rsidR="00972742" w:rsidRPr="00725D08">
        <w:rPr>
          <w:rFonts w:ascii="Times New Roman" w:eastAsia="Cambria" w:hAnsi="Times New Roman" w:cs="Times New Roman"/>
          <w:sz w:val="24"/>
          <w:szCs w:val="24"/>
        </w:rPr>
        <w:t>9.40 ± 0.10</w:t>
      </w:r>
      <w:r w:rsidR="00972742" w:rsidRPr="00CD19D7">
        <w:rPr>
          <w:rFonts w:ascii="Times New Roman" w:eastAsia="Cambria" w:hAnsi="Times New Roman" w:cs="Times New Roman"/>
          <w:sz w:val="24"/>
          <w:szCs w:val="24"/>
        </w:rPr>
        <w:t xml:space="preserve">, </w:t>
      </w:r>
      <w:r w:rsidR="00972742" w:rsidRPr="00725D08">
        <w:rPr>
          <w:rFonts w:ascii="Times New Roman" w:eastAsia="Cambria" w:hAnsi="Times New Roman" w:cs="Times New Roman"/>
          <w:sz w:val="24"/>
          <w:szCs w:val="24"/>
        </w:rPr>
        <w:t>9.18 ± 0.11</w:t>
      </w:r>
      <w:r w:rsidR="00972742" w:rsidRPr="00CD19D7">
        <w:rPr>
          <w:rFonts w:ascii="Times New Roman" w:eastAsia="Cambria" w:hAnsi="Times New Roman" w:cs="Times New Roman"/>
          <w:sz w:val="24"/>
          <w:szCs w:val="24"/>
        </w:rPr>
        <w:t xml:space="preserve"> and </w:t>
      </w:r>
      <w:r w:rsidR="00972742" w:rsidRPr="00972742">
        <w:rPr>
          <w:rFonts w:ascii="Times New Roman" w:eastAsia="Cambria" w:hAnsi="Times New Roman" w:cs="Times New Roman"/>
          <w:sz w:val="24"/>
          <w:szCs w:val="24"/>
        </w:rPr>
        <w:t>9.95 ± 0.13</w:t>
      </w:r>
      <w:r w:rsidR="00CA716C" w:rsidRPr="00CD19D7">
        <w:rPr>
          <w:rFonts w:ascii="Times New Roman" w:eastAsia="Cambria" w:hAnsi="Times New Roman" w:cs="Times New Roman"/>
          <w:sz w:val="24"/>
          <w:szCs w:val="24"/>
        </w:rPr>
        <w:t xml:space="preserve"> in </w:t>
      </w:r>
      <w:proofErr w:type="spellStart"/>
      <w:r w:rsidR="00CA716C" w:rsidRPr="00CD19D7">
        <w:rPr>
          <w:rFonts w:ascii="Times New Roman" w:eastAsia="Cambria" w:hAnsi="Times New Roman" w:cs="Times New Roman"/>
          <w:sz w:val="24"/>
          <w:szCs w:val="24"/>
        </w:rPr>
        <w:t>Bom</w:t>
      </w:r>
      <w:r w:rsidR="00CC7066" w:rsidRPr="005D1955">
        <w:rPr>
          <w:rFonts w:ascii="Times New Roman" w:eastAsia="Cambria" w:hAnsi="Times New Roman" w:cs="Times New Roman"/>
          <w:iCs/>
          <w:sz w:val="24"/>
          <w:szCs w:val="24"/>
        </w:rPr>
        <w:t>et</w:t>
      </w:r>
      <w:proofErr w:type="spellEnd"/>
      <w:r w:rsidR="00CA716C" w:rsidRPr="005D1955">
        <w:rPr>
          <w:rFonts w:ascii="Times New Roman" w:eastAsia="Cambria" w:hAnsi="Times New Roman" w:cs="Times New Roman"/>
          <w:iCs/>
          <w:sz w:val="24"/>
          <w:szCs w:val="24"/>
        </w:rPr>
        <w:t xml:space="preserve">, </w:t>
      </w:r>
      <w:r w:rsidR="00CA716C" w:rsidRPr="00CD19D7">
        <w:rPr>
          <w:rFonts w:ascii="Times New Roman" w:eastAsia="Cambria" w:hAnsi="Times New Roman" w:cs="Times New Roman"/>
          <w:sz w:val="24"/>
          <w:szCs w:val="24"/>
        </w:rPr>
        <w:t>Kericho, Nakuru, Taita Tav</w:t>
      </w:r>
      <w:r w:rsidR="00CC7066" w:rsidRPr="005D1955">
        <w:rPr>
          <w:rFonts w:ascii="Times New Roman" w:eastAsia="Cambria" w:hAnsi="Times New Roman" w:cs="Times New Roman"/>
          <w:iCs/>
          <w:sz w:val="24"/>
          <w:szCs w:val="24"/>
        </w:rPr>
        <w:t>et</w:t>
      </w:r>
      <w:r w:rsidR="00CA716C" w:rsidRPr="00CD19D7">
        <w:rPr>
          <w:rFonts w:ascii="Times New Roman" w:eastAsia="Cambria" w:hAnsi="Times New Roman" w:cs="Times New Roman"/>
          <w:sz w:val="24"/>
          <w:szCs w:val="24"/>
        </w:rPr>
        <w:t xml:space="preserve">a and </w:t>
      </w:r>
      <w:ins w:id="425" w:author="Administrator" w:date="2023-09-05T09:52:00Z">
        <w:r w:rsidR="00890949" w:rsidRPr="00890949">
          <w:rPr>
            <w:rFonts w:ascii="Times New Roman" w:eastAsia="Cambria" w:hAnsi="Times New Roman" w:cs="Times New Roman"/>
            <w:color w:val="FF0000"/>
            <w:sz w:val="24"/>
            <w:szCs w:val="24"/>
            <w:rPrChange w:id="426" w:author="Administrator" w:date="2023-09-05T09:52:00Z">
              <w:rPr>
                <w:rFonts w:ascii="Times New Roman" w:eastAsia="Cambria" w:hAnsi="Times New Roman" w:cs="Times New Roman"/>
                <w:sz w:val="24"/>
                <w:szCs w:val="24"/>
              </w:rPr>
            </w:rPrChange>
          </w:rPr>
          <w:t>L</w:t>
        </w:r>
      </w:ins>
      <w:del w:id="427" w:author="Administrator" w:date="2023-09-05T09:52:00Z">
        <w:r w:rsidR="00CA716C" w:rsidRPr="00CD19D7" w:rsidDel="00890949">
          <w:rPr>
            <w:rFonts w:ascii="Times New Roman" w:eastAsia="Cambria" w:hAnsi="Times New Roman" w:cs="Times New Roman"/>
            <w:sz w:val="24"/>
            <w:szCs w:val="24"/>
          </w:rPr>
          <w:delText>l</w:delText>
        </w:r>
      </w:del>
      <w:r w:rsidR="00CA716C" w:rsidRPr="00CD19D7">
        <w:rPr>
          <w:rFonts w:ascii="Times New Roman" w:eastAsia="Cambria" w:hAnsi="Times New Roman" w:cs="Times New Roman"/>
          <w:sz w:val="24"/>
          <w:szCs w:val="24"/>
        </w:rPr>
        <w:t xml:space="preserve">ake </w:t>
      </w:r>
      <w:proofErr w:type="spellStart"/>
      <w:ins w:id="428" w:author="Administrator" w:date="2023-09-05T09:52:00Z">
        <w:r w:rsidR="00890949" w:rsidRPr="00890949">
          <w:rPr>
            <w:rFonts w:ascii="Times New Roman" w:eastAsia="Cambria" w:hAnsi="Times New Roman" w:cs="Times New Roman"/>
            <w:color w:val="FF0000"/>
            <w:sz w:val="24"/>
            <w:szCs w:val="24"/>
            <w:rPrChange w:id="429" w:author="Administrator" w:date="2023-09-05T09:52:00Z">
              <w:rPr>
                <w:rFonts w:ascii="Times New Roman" w:eastAsia="Cambria" w:hAnsi="Times New Roman" w:cs="Times New Roman"/>
                <w:sz w:val="24"/>
                <w:szCs w:val="24"/>
              </w:rPr>
            </w:rPrChange>
          </w:rPr>
          <w:t>J</w:t>
        </w:r>
      </w:ins>
      <w:del w:id="430" w:author="Administrator" w:date="2023-09-05T09:52:00Z">
        <w:r w:rsidR="00CA716C" w:rsidRPr="00CD19D7" w:rsidDel="00890949">
          <w:rPr>
            <w:rFonts w:ascii="Times New Roman" w:eastAsia="Cambria" w:hAnsi="Times New Roman" w:cs="Times New Roman"/>
            <w:sz w:val="24"/>
            <w:szCs w:val="24"/>
          </w:rPr>
          <w:delText>j</w:delText>
        </w:r>
      </w:del>
      <w:r w:rsidR="00CA716C" w:rsidRPr="00CD19D7">
        <w:rPr>
          <w:rFonts w:ascii="Times New Roman" w:eastAsia="Cambria" w:hAnsi="Times New Roman" w:cs="Times New Roman"/>
          <w:sz w:val="24"/>
          <w:szCs w:val="24"/>
        </w:rPr>
        <w:t>ipe</w:t>
      </w:r>
      <w:proofErr w:type="spellEnd"/>
      <w:ins w:id="431" w:author="Administrator" w:date="2023-09-05T09:54:00Z">
        <w:r w:rsidR="00890949">
          <w:rPr>
            <w:rFonts w:ascii="Times New Roman" w:eastAsia="Cambria" w:hAnsi="Times New Roman" w:cs="Times New Roman"/>
            <w:sz w:val="24"/>
            <w:szCs w:val="24"/>
          </w:rPr>
          <w:t>,</w:t>
        </w:r>
      </w:ins>
      <w:r w:rsidR="00CA716C" w:rsidRPr="00CD19D7">
        <w:rPr>
          <w:rFonts w:ascii="Times New Roman" w:eastAsia="Cambria" w:hAnsi="Times New Roman" w:cs="Times New Roman"/>
          <w:sz w:val="24"/>
          <w:szCs w:val="24"/>
        </w:rPr>
        <w:t xml:space="preserve"> </w:t>
      </w:r>
      <w:r w:rsidR="00F22676" w:rsidRPr="00CD19D7">
        <w:rPr>
          <w:rFonts w:ascii="Times New Roman" w:eastAsia="Cambria" w:hAnsi="Times New Roman" w:cs="Times New Roman"/>
          <w:sz w:val="24"/>
          <w:szCs w:val="24"/>
        </w:rPr>
        <w:t>respe</w:t>
      </w:r>
      <w:r w:rsidR="00F22676">
        <w:rPr>
          <w:rFonts w:ascii="Times New Roman" w:eastAsia="Cambria" w:hAnsi="Times New Roman" w:cs="Times New Roman"/>
          <w:sz w:val="24"/>
          <w:szCs w:val="24"/>
        </w:rPr>
        <w:t xml:space="preserve">ctively </w:t>
      </w:r>
      <w:ins w:id="432" w:author="Administrator" w:date="2023-09-05T09:55:00Z">
        <w:r w:rsidR="00890949" w:rsidRPr="00890949">
          <w:rPr>
            <w:rFonts w:ascii="Times New Roman" w:eastAsia="Cambria" w:hAnsi="Times New Roman" w:cs="Times New Roman"/>
            <w:color w:val="FF0000"/>
            <w:sz w:val="24"/>
            <w:szCs w:val="24"/>
            <w:rPrChange w:id="433" w:author="Administrator" w:date="2023-09-05T09:56:00Z">
              <w:rPr>
                <w:rFonts w:ascii="Times New Roman" w:eastAsia="Cambria" w:hAnsi="Times New Roman" w:cs="Times New Roman"/>
                <w:sz w:val="24"/>
                <w:szCs w:val="24"/>
              </w:rPr>
            </w:rPrChange>
          </w:rPr>
          <w:t>and the</w:t>
        </w:r>
      </w:ins>
      <w:ins w:id="434" w:author="Administrator" w:date="2023-09-05T09:56:00Z">
        <w:r w:rsidR="00890949" w:rsidRPr="00890949">
          <w:rPr>
            <w:rFonts w:ascii="Times New Roman" w:eastAsia="Cambria" w:hAnsi="Times New Roman" w:cs="Times New Roman"/>
            <w:color w:val="FF0000"/>
            <w:sz w:val="24"/>
            <w:szCs w:val="24"/>
            <w:rPrChange w:id="435" w:author="Administrator" w:date="2023-09-05T09:56:00Z">
              <w:rPr>
                <w:rFonts w:ascii="Times New Roman" w:eastAsia="Cambria" w:hAnsi="Times New Roman" w:cs="Times New Roman"/>
                <w:sz w:val="24"/>
                <w:szCs w:val="24"/>
              </w:rPr>
            </w:rPrChange>
          </w:rPr>
          <w:t>se</w:t>
        </w:r>
      </w:ins>
      <w:ins w:id="436" w:author="Administrator" w:date="2023-09-05T09:55:00Z">
        <w:r w:rsidR="00890949" w:rsidRPr="00890949">
          <w:rPr>
            <w:rFonts w:ascii="Times New Roman" w:eastAsia="Cambria" w:hAnsi="Times New Roman" w:cs="Times New Roman"/>
            <w:color w:val="FF0000"/>
            <w:sz w:val="24"/>
            <w:szCs w:val="24"/>
            <w:rPrChange w:id="437" w:author="Administrator" w:date="2023-09-05T09:56:00Z">
              <w:rPr>
                <w:rFonts w:ascii="Times New Roman" w:eastAsia="Cambria" w:hAnsi="Times New Roman" w:cs="Times New Roman"/>
                <w:sz w:val="24"/>
                <w:szCs w:val="24"/>
              </w:rPr>
            </w:rPrChange>
          </w:rPr>
          <w:t xml:space="preserve"> differences were </w:t>
        </w:r>
      </w:ins>
      <w:del w:id="438" w:author="Administrator" w:date="2023-09-05T09:55:00Z">
        <w:r w:rsidR="00F22676" w:rsidRPr="00890949" w:rsidDel="00890949">
          <w:rPr>
            <w:rFonts w:ascii="Times New Roman" w:eastAsia="Cambria" w:hAnsi="Times New Roman" w:cs="Times New Roman"/>
            <w:color w:val="FF0000"/>
            <w:sz w:val="24"/>
            <w:szCs w:val="24"/>
            <w:rPrChange w:id="439" w:author="Administrator" w:date="2023-09-05T09:56:00Z">
              <w:rPr>
                <w:rFonts w:ascii="Times New Roman" w:eastAsia="Cambria" w:hAnsi="Times New Roman" w:cs="Times New Roman"/>
                <w:sz w:val="24"/>
                <w:szCs w:val="24"/>
              </w:rPr>
            </w:rPrChange>
          </w:rPr>
          <w:delText>with</w:delText>
        </w:r>
        <w:r w:rsidR="00CA716C" w:rsidRPr="00890949" w:rsidDel="00890949">
          <w:rPr>
            <w:rFonts w:ascii="Times New Roman" w:eastAsia="Cambria" w:hAnsi="Times New Roman" w:cs="Times New Roman"/>
            <w:color w:val="FF0000"/>
            <w:sz w:val="24"/>
            <w:szCs w:val="24"/>
            <w:rPrChange w:id="440" w:author="Administrator" w:date="2023-09-05T09:56:00Z">
              <w:rPr>
                <w:rFonts w:ascii="Times New Roman" w:eastAsia="Cambria" w:hAnsi="Times New Roman" w:cs="Times New Roman"/>
                <w:sz w:val="24"/>
                <w:szCs w:val="24"/>
              </w:rPr>
            </w:rPrChange>
          </w:rPr>
          <w:delText xml:space="preserve"> </w:delText>
        </w:r>
      </w:del>
      <w:r w:rsidR="00CA716C" w:rsidRPr="00890949">
        <w:rPr>
          <w:rFonts w:ascii="Times New Roman" w:eastAsia="Cambria" w:hAnsi="Times New Roman" w:cs="Times New Roman"/>
          <w:color w:val="FF0000"/>
          <w:sz w:val="24"/>
          <w:szCs w:val="24"/>
          <w:rPrChange w:id="441" w:author="Administrator" w:date="2023-09-05T09:56:00Z">
            <w:rPr>
              <w:rFonts w:ascii="Times New Roman" w:eastAsia="Cambria" w:hAnsi="Times New Roman" w:cs="Times New Roman"/>
              <w:sz w:val="24"/>
              <w:szCs w:val="24"/>
            </w:rPr>
          </w:rPrChange>
        </w:rPr>
        <w:t>statical</w:t>
      </w:r>
      <w:ins w:id="442" w:author="Administrator" w:date="2023-09-05T09:55:00Z">
        <w:r w:rsidR="00890949" w:rsidRPr="00890949">
          <w:rPr>
            <w:rFonts w:ascii="Times New Roman" w:eastAsia="Cambria" w:hAnsi="Times New Roman" w:cs="Times New Roman"/>
            <w:color w:val="FF0000"/>
            <w:sz w:val="24"/>
            <w:szCs w:val="24"/>
            <w:rPrChange w:id="443" w:author="Administrator" w:date="2023-09-05T09:56:00Z">
              <w:rPr>
                <w:rFonts w:ascii="Times New Roman" w:eastAsia="Cambria" w:hAnsi="Times New Roman" w:cs="Times New Roman"/>
                <w:sz w:val="24"/>
                <w:szCs w:val="24"/>
              </w:rPr>
            </w:rPrChange>
          </w:rPr>
          <w:t>ly variable</w:t>
        </w:r>
      </w:ins>
      <w:del w:id="444" w:author="Administrator" w:date="2023-09-05T09:55:00Z">
        <w:r w:rsidR="00CA716C" w:rsidRPr="00890949" w:rsidDel="00890949">
          <w:rPr>
            <w:rFonts w:ascii="Times New Roman" w:eastAsia="Cambria" w:hAnsi="Times New Roman" w:cs="Times New Roman"/>
            <w:color w:val="FF0000"/>
            <w:sz w:val="24"/>
            <w:szCs w:val="24"/>
            <w:rPrChange w:id="445" w:author="Administrator" w:date="2023-09-05T09:56:00Z">
              <w:rPr>
                <w:rFonts w:ascii="Times New Roman" w:eastAsia="Cambria" w:hAnsi="Times New Roman" w:cs="Times New Roman"/>
                <w:sz w:val="24"/>
                <w:szCs w:val="24"/>
              </w:rPr>
            </w:rPrChange>
          </w:rPr>
          <w:delText xml:space="preserve"> difference</w:delText>
        </w:r>
      </w:del>
      <w:r w:rsidR="00CA716C" w:rsidRPr="00890949">
        <w:rPr>
          <w:rFonts w:ascii="Times New Roman" w:eastAsia="Cambria" w:hAnsi="Times New Roman" w:cs="Times New Roman"/>
          <w:color w:val="FF0000"/>
          <w:sz w:val="24"/>
          <w:szCs w:val="24"/>
          <w:rPrChange w:id="446" w:author="Administrator" w:date="2023-09-05T09:56:00Z">
            <w:rPr>
              <w:rFonts w:ascii="Times New Roman" w:eastAsia="Cambria" w:hAnsi="Times New Roman" w:cs="Times New Roman"/>
              <w:sz w:val="24"/>
              <w:szCs w:val="24"/>
            </w:rPr>
          </w:rPrChange>
        </w:rPr>
        <w:t xml:space="preserve"> </w:t>
      </w:r>
      <w:ins w:id="447" w:author="Administrator" w:date="2023-09-05T09:55:00Z">
        <w:r w:rsidR="00890949" w:rsidRPr="00890949">
          <w:rPr>
            <w:rFonts w:ascii="Times New Roman" w:eastAsia="Cambria" w:hAnsi="Times New Roman" w:cs="Times New Roman"/>
            <w:color w:val="FF0000"/>
            <w:sz w:val="24"/>
            <w:szCs w:val="24"/>
            <w:rPrChange w:id="448" w:author="Administrator" w:date="2023-09-05T09:56:00Z">
              <w:rPr>
                <w:rFonts w:ascii="Times New Roman" w:eastAsia="Cambria" w:hAnsi="Times New Roman" w:cs="Times New Roman"/>
                <w:sz w:val="24"/>
                <w:szCs w:val="24"/>
              </w:rPr>
            </w:rPrChange>
          </w:rPr>
          <w:t>(</w:t>
        </w:r>
        <w:r w:rsidR="00890949">
          <w:rPr>
            <w:rFonts w:ascii="Times New Roman" w:eastAsia="Cambria" w:hAnsi="Times New Roman" w:cs="Times New Roman"/>
            <w:sz w:val="24"/>
            <w:szCs w:val="24"/>
          </w:rPr>
          <w:t>p</w:t>
        </w:r>
      </w:ins>
      <w:r w:rsidR="00CA716C" w:rsidRPr="00725D08">
        <w:rPr>
          <w:rFonts w:ascii="Times New Roman" w:eastAsia="Cambria" w:hAnsi="Times New Roman" w:cs="Times New Roman"/>
          <w:sz w:val="24"/>
          <w:szCs w:val="24"/>
        </w:rPr>
        <w:t>&lt;0.001</w:t>
      </w:r>
      <w:ins w:id="449" w:author="Administrator" w:date="2023-09-05T09:55:00Z">
        <w:r w:rsidR="00890949" w:rsidRPr="00890949">
          <w:rPr>
            <w:rFonts w:ascii="Times New Roman" w:eastAsia="Cambria" w:hAnsi="Times New Roman" w:cs="Times New Roman"/>
            <w:color w:val="FF0000"/>
            <w:sz w:val="24"/>
            <w:szCs w:val="24"/>
            <w:rPrChange w:id="450" w:author="Administrator" w:date="2023-09-05T09:56:00Z">
              <w:rPr>
                <w:rFonts w:ascii="Times New Roman" w:eastAsia="Cambria" w:hAnsi="Times New Roman" w:cs="Times New Roman"/>
                <w:sz w:val="24"/>
                <w:szCs w:val="24"/>
              </w:rPr>
            </w:rPrChange>
          </w:rPr>
          <w:t>)</w:t>
        </w:r>
      </w:ins>
      <w:r w:rsidR="00CA716C" w:rsidRPr="00890949">
        <w:rPr>
          <w:rFonts w:ascii="Times New Roman" w:eastAsia="Cambria" w:hAnsi="Times New Roman" w:cs="Times New Roman"/>
          <w:color w:val="FF0000"/>
          <w:sz w:val="24"/>
          <w:szCs w:val="24"/>
          <w:rPrChange w:id="451" w:author="Administrator" w:date="2023-09-05T09:56:00Z">
            <w:rPr>
              <w:rFonts w:ascii="Times New Roman" w:eastAsia="Cambria" w:hAnsi="Times New Roman" w:cs="Times New Roman"/>
              <w:sz w:val="24"/>
              <w:szCs w:val="24"/>
            </w:rPr>
          </w:rPrChange>
        </w:rPr>
        <w:t>.</w:t>
      </w:r>
      <w:r w:rsidR="00C60190" w:rsidRPr="00CD19D7">
        <w:rPr>
          <w:rFonts w:ascii="Times New Roman" w:eastAsia="Cambria" w:hAnsi="Times New Roman" w:cs="Times New Roman"/>
          <w:sz w:val="24"/>
          <w:szCs w:val="24"/>
        </w:rPr>
        <w:t xml:space="preserve"> Nakuru, Taita </w:t>
      </w:r>
      <w:proofErr w:type="spellStart"/>
      <w:r w:rsidR="00C60190" w:rsidRPr="00CD19D7">
        <w:rPr>
          <w:rFonts w:ascii="Times New Roman" w:eastAsia="Cambria" w:hAnsi="Times New Roman" w:cs="Times New Roman"/>
          <w:sz w:val="24"/>
          <w:szCs w:val="24"/>
        </w:rPr>
        <w:t>tav</w:t>
      </w:r>
      <w:r w:rsidR="00CC7066" w:rsidRPr="005D1955">
        <w:rPr>
          <w:rFonts w:ascii="Times New Roman" w:eastAsia="Cambria" w:hAnsi="Times New Roman" w:cs="Times New Roman"/>
          <w:iCs/>
          <w:sz w:val="24"/>
          <w:szCs w:val="24"/>
        </w:rPr>
        <w:t>et</w:t>
      </w:r>
      <w:r w:rsidR="00C60190" w:rsidRPr="00CD19D7">
        <w:rPr>
          <w:rFonts w:ascii="Times New Roman" w:eastAsia="Cambria" w:hAnsi="Times New Roman" w:cs="Times New Roman"/>
          <w:sz w:val="24"/>
          <w:szCs w:val="24"/>
        </w:rPr>
        <w:t>a</w:t>
      </w:r>
      <w:proofErr w:type="spellEnd"/>
      <w:r w:rsidR="00C60190" w:rsidRPr="00CD19D7">
        <w:rPr>
          <w:rFonts w:ascii="Times New Roman" w:eastAsia="Cambria" w:hAnsi="Times New Roman" w:cs="Times New Roman"/>
          <w:sz w:val="24"/>
          <w:szCs w:val="24"/>
        </w:rPr>
        <w:t xml:space="preserve"> </w:t>
      </w:r>
      <w:ins w:id="452" w:author="Administrator" w:date="2023-09-05T09:56:00Z">
        <w:r w:rsidR="00890949" w:rsidRPr="00890949">
          <w:rPr>
            <w:rFonts w:ascii="Times New Roman" w:eastAsia="Cambria" w:hAnsi="Times New Roman" w:cs="Times New Roman"/>
            <w:color w:val="FF0000"/>
            <w:sz w:val="24"/>
            <w:szCs w:val="24"/>
            <w:rPrChange w:id="453" w:author="Administrator" w:date="2023-09-05T09:57:00Z">
              <w:rPr>
                <w:rFonts w:ascii="Times New Roman" w:eastAsia="Cambria" w:hAnsi="Times New Roman" w:cs="Times New Roman"/>
                <w:sz w:val="24"/>
                <w:szCs w:val="24"/>
              </w:rPr>
            </w:rPrChange>
          </w:rPr>
          <w:t>counties</w:t>
        </w:r>
        <w:r w:rsidR="00890949">
          <w:rPr>
            <w:rFonts w:ascii="Times New Roman" w:eastAsia="Cambria" w:hAnsi="Times New Roman" w:cs="Times New Roman"/>
            <w:sz w:val="24"/>
            <w:szCs w:val="24"/>
          </w:rPr>
          <w:t xml:space="preserve"> </w:t>
        </w:r>
      </w:ins>
      <w:r w:rsidR="00C60190" w:rsidRPr="00CD19D7">
        <w:rPr>
          <w:rFonts w:ascii="Times New Roman" w:eastAsia="Cambria" w:hAnsi="Times New Roman" w:cs="Times New Roman"/>
          <w:sz w:val="24"/>
          <w:szCs w:val="24"/>
        </w:rPr>
        <w:t xml:space="preserve">and lake </w:t>
      </w:r>
      <w:proofErr w:type="spellStart"/>
      <w:r w:rsidR="00C60190" w:rsidRPr="00CD19D7">
        <w:rPr>
          <w:rFonts w:ascii="Times New Roman" w:eastAsia="Cambria" w:hAnsi="Times New Roman" w:cs="Times New Roman"/>
          <w:sz w:val="24"/>
          <w:szCs w:val="24"/>
        </w:rPr>
        <w:t>jipe</w:t>
      </w:r>
      <w:proofErr w:type="spellEnd"/>
      <w:r w:rsidR="00C60190" w:rsidRPr="00CD19D7">
        <w:rPr>
          <w:rFonts w:ascii="Times New Roman" w:eastAsia="Cambria" w:hAnsi="Times New Roman" w:cs="Times New Roman"/>
          <w:sz w:val="24"/>
          <w:szCs w:val="24"/>
        </w:rPr>
        <w:t xml:space="preserve"> had pH above the </w:t>
      </w:r>
      <w:ins w:id="454" w:author="Administrator" w:date="2023-09-05T09:57:00Z">
        <w:r w:rsidR="00890949" w:rsidRPr="00890949">
          <w:rPr>
            <w:rFonts w:ascii="Times New Roman" w:eastAsia="Cambria" w:hAnsi="Times New Roman" w:cs="Times New Roman"/>
            <w:color w:val="FF0000"/>
            <w:sz w:val="24"/>
            <w:szCs w:val="24"/>
            <w:rPrChange w:id="455" w:author="Administrator" w:date="2023-09-05T09:57:00Z">
              <w:rPr>
                <w:rFonts w:ascii="Times New Roman" w:eastAsia="Cambria" w:hAnsi="Times New Roman" w:cs="Times New Roman"/>
                <w:sz w:val="24"/>
                <w:szCs w:val="24"/>
              </w:rPr>
            </w:rPrChange>
          </w:rPr>
          <w:t xml:space="preserve">fish </w:t>
        </w:r>
      </w:ins>
      <w:r w:rsidR="00C60190" w:rsidRPr="00CD19D7">
        <w:rPr>
          <w:rFonts w:ascii="Times New Roman" w:eastAsia="Cambria" w:hAnsi="Times New Roman" w:cs="Times New Roman"/>
          <w:sz w:val="24"/>
          <w:szCs w:val="24"/>
        </w:rPr>
        <w:t xml:space="preserve">tolerant </w:t>
      </w:r>
      <w:commentRangeStart w:id="456"/>
      <w:r w:rsidR="00C60190" w:rsidRPr="00CD19D7">
        <w:rPr>
          <w:rFonts w:ascii="Times New Roman" w:eastAsia="Cambria" w:hAnsi="Times New Roman" w:cs="Times New Roman"/>
          <w:sz w:val="24"/>
          <w:szCs w:val="24"/>
        </w:rPr>
        <w:t>limit</w:t>
      </w:r>
      <w:commentRangeEnd w:id="456"/>
      <w:r w:rsidR="00890949">
        <w:rPr>
          <w:rStyle w:val="CommentReference"/>
        </w:rPr>
        <w:commentReference w:id="456"/>
      </w:r>
      <w:r w:rsidR="00C60190" w:rsidRPr="00CD19D7">
        <w:rPr>
          <w:rFonts w:ascii="Times New Roman" w:eastAsia="Cambria" w:hAnsi="Times New Roman" w:cs="Times New Roman"/>
          <w:sz w:val="24"/>
          <w:szCs w:val="24"/>
        </w:rPr>
        <w:t xml:space="preserve"> </w:t>
      </w:r>
      <w:sdt>
        <w:sdtPr>
          <w:rPr>
            <w:rFonts w:ascii="Times New Roman" w:eastAsia="Cambria" w:hAnsi="Times New Roman" w:cs="Times New Roman"/>
            <w:sz w:val="24"/>
            <w:szCs w:val="24"/>
          </w:rPr>
          <w:tag w:val="MENDELEY_CITATION_v3_eyJjaXRhdGlvbklEIjoiTUVOREVMRVlfQ0lUQVRJT05fZmQ4ODQ3OTQtNDc5ZC00NTQ3LWJkMGMtY2ZjYTQ3Y2EzYzZh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
          <w:id w:val="827099465"/>
          <w:placeholder>
            <w:docPart w:val="DefaultPlaceholder_-1854013440"/>
          </w:placeholder>
        </w:sdtPr>
        <w:sdtContent>
          <w:r w:rsidR="00F8018B">
            <w:rPr>
              <w:rFonts w:eastAsia="Times New Roman"/>
            </w:rPr>
            <w:t>(Bhatnagar &amp; Devi, 2013)</w:t>
          </w:r>
        </w:sdtContent>
      </w:sdt>
      <w:r w:rsidR="00C60190" w:rsidRPr="00CD19D7">
        <w:rPr>
          <w:rFonts w:ascii="Times New Roman" w:eastAsia="Cambria" w:hAnsi="Times New Roman" w:cs="Times New Roman"/>
          <w:sz w:val="24"/>
          <w:szCs w:val="24"/>
        </w:rPr>
        <w:t xml:space="preserve">. </w:t>
      </w:r>
    </w:p>
    <w:p w14:paraId="28BD512B" w14:textId="1B1F2967" w:rsidR="00CA6D89" w:rsidRDefault="00C60190" w:rsidP="001C6940">
      <w:pPr>
        <w:spacing w:line="360" w:lineRule="auto"/>
        <w:jc w:val="both"/>
        <w:rPr>
          <w:rFonts w:ascii="Times New Roman" w:eastAsia="Cambria" w:hAnsi="Times New Roman" w:cs="Times New Roman"/>
          <w:sz w:val="24"/>
          <w:szCs w:val="24"/>
        </w:rPr>
      </w:pPr>
      <w:commentRangeStart w:id="457"/>
      <w:r w:rsidRPr="00CD19D7">
        <w:rPr>
          <w:rFonts w:ascii="Times New Roman" w:eastAsia="Cambria" w:hAnsi="Times New Roman" w:cs="Times New Roman"/>
          <w:sz w:val="24"/>
          <w:szCs w:val="24"/>
        </w:rPr>
        <w:t xml:space="preserve">Phosphorous levels in milligram per </w:t>
      </w:r>
      <w:proofErr w:type="spellStart"/>
      <w:r w:rsidRPr="00CD19D7">
        <w:rPr>
          <w:rFonts w:ascii="Times New Roman" w:eastAsia="Cambria" w:hAnsi="Times New Roman" w:cs="Times New Roman"/>
          <w:sz w:val="24"/>
          <w:szCs w:val="24"/>
        </w:rPr>
        <w:t>litre</w:t>
      </w:r>
      <w:proofErr w:type="spellEnd"/>
      <w:r w:rsidRPr="00CD19D7">
        <w:rPr>
          <w:rFonts w:ascii="Times New Roman" w:eastAsia="Cambria" w:hAnsi="Times New Roman" w:cs="Times New Roman"/>
          <w:sz w:val="24"/>
          <w:szCs w:val="24"/>
        </w:rPr>
        <w:t xml:space="preserve"> were; </w:t>
      </w:r>
      <w:r w:rsidRPr="00725D08">
        <w:rPr>
          <w:rFonts w:ascii="Times New Roman" w:eastAsia="Cambria" w:hAnsi="Times New Roman" w:cs="Times New Roman"/>
          <w:sz w:val="24"/>
          <w:szCs w:val="24"/>
        </w:rPr>
        <w:t>0.74 ± 0.22</w:t>
      </w:r>
      <w:r w:rsidRPr="00CD19D7">
        <w:rPr>
          <w:rFonts w:ascii="Times New Roman" w:eastAsia="Cambria" w:hAnsi="Times New Roman" w:cs="Times New Roman"/>
          <w:sz w:val="24"/>
          <w:szCs w:val="24"/>
        </w:rPr>
        <w:t xml:space="preserve">, </w:t>
      </w:r>
      <w:r w:rsidRPr="00725D08">
        <w:rPr>
          <w:rFonts w:ascii="Times New Roman" w:eastAsia="Cambria" w:hAnsi="Times New Roman" w:cs="Times New Roman"/>
          <w:sz w:val="24"/>
          <w:szCs w:val="24"/>
        </w:rPr>
        <w:t>1.11 ± 0.13</w:t>
      </w:r>
      <w:r w:rsidRPr="00CD19D7">
        <w:rPr>
          <w:rFonts w:ascii="Times New Roman" w:eastAsia="Cambria" w:hAnsi="Times New Roman" w:cs="Times New Roman"/>
          <w:sz w:val="24"/>
          <w:szCs w:val="24"/>
        </w:rPr>
        <w:t xml:space="preserve">, </w:t>
      </w:r>
      <w:r w:rsidRPr="00725D08">
        <w:rPr>
          <w:rFonts w:ascii="Times New Roman" w:eastAsia="Cambria" w:hAnsi="Times New Roman" w:cs="Times New Roman"/>
          <w:sz w:val="24"/>
          <w:szCs w:val="24"/>
        </w:rPr>
        <w:t>0.12 ± 0.01</w:t>
      </w:r>
      <w:r w:rsidRPr="00CD19D7">
        <w:rPr>
          <w:rFonts w:ascii="Times New Roman" w:eastAsia="Cambria" w:hAnsi="Times New Roman" w:cs="Times New Roman"/>
          <w:sz w:val="24"/>
          <w:szCs w:val="24"/>
        </w:rPr>
        <w:t xml:space="preserve">, </w:t>
      </w:r>
      <w:r w:rsidRPr="00725D08">
        <w:rPr>
          <w:rFonts w:ascii="Times New Roman" w:eastAsia="Cambria" w:hAnsi="Times New Roman" w:cs="Times New Roman"/>
          <w:sz w:val="24"/>
          <w:szCs w:val="24"/>
        </w:rPr>
        <w:t>0.11 ± 0.01</w:t>
      </w:r>
      <w:r w:rsidRPr="00CD19D7">
        <w:rPr>
          <w:rFonts w:ascii="Times New Roman" w:eastAsia="Cambria" w:hAnsi="Times New Roman" w:cs="Times New Roman"/>
          <w:sz w:val="24"/>
          <w:szCs w:val="24"/>
        </w:rPr>
        <w:t xml:space="preserve"> and </w:t>
      </w:r>
      <w:r w:rsidRPr="00972742">
        <w:rPr>
          <w:rFonts w:ascii="Times New Roman" w:eastAsia="Cambria" w:hAnsi="Times New Roman" w:cs="Times New Roman"/>
          <w:sz w:val="24"/>
          <w:szCs w:val="24"/>
        </w:rPr>
        <w:t>0.06 ± 0.00</w:t>
      </w:r>
      <w:r w:rsidRPr="00CD19D7">
        <w:rPr>
          <w:rFonts w:ascii="Times New Roman" w:eastAsia="Cambria" w:hAnsi="Times New Roman" w:cs="Times New Roman"/>
          <w:sz w:val="24"/>
          <w:szCs w:val="24"/>
        </w:rPr>
        <w:t xml:space="preserve"> in </w:t>
      </w:r>
      <w:proofErr w:type="spellStart"/>
      <w:r w:rsidRPr="00CD19D7">
        <w:rPr>
          <w:rFonts w:ascii="Times New Roman" w:eastAsia="Cambria" w:hAnsi="Times New Roman" w:cs="Times New Roman"/>
          <w:sz w:val="24"/>
          <w:szCs w:val="24"/>
        </w:rPr>
        <w:t>Bom</w:t>
      </w:r>
      <w:r w:rsidR="00CC7066" w:rsidRPr="005D1955">
        <w:rPr>
          <w:rFonts w:ascii="Times New Roman" w:eastAsia="Cambria" w:hAnsi="Times New Roman" w:cs="Times New Roman"/>
          <w:iCs/>
          <w:sz w:val="24"/>
          <w:szCs w:val="24"/>
        </w:rPr>
        <w:t>et</w:t>
      </w:r>
      <w:proofErr w:type="spellEnd"/>
      <w:r w:rsidRPr="00CD19D7">
        <w:rPr>
          <w:rFonts w:ascii="Times New Roman" w:eastAsia="Cambria" w:hAnsi="Times New Roman" w:cs="Times New Roman"/>
          <w:sz w:val="24"/>
          <w:szCs w:val="24"/>
        </w:rPr>
        <w:t>,</w:t>
      </w:r>
      <w:r w:rsidR="00003C5D" w:rsidRPr="00CD19D7">
        <w:rPr>
          <w:rFonts w:ascii="Times New Roman" w:eastAsia="Cambria" w:hAnsi="Times New Roman" w:cs="Times New Roman"/>
          <w:sz w:val="24"/>
          <w:szCs w:val="24"/>
        </w:rPr>
        <w:t xml:space="preserve"> </w:t>
      </w:r>
      <w:r w:rsidRPr="00CD19D7">
        <w:rPr>
          <w:rFonts w:ascii="Times New Roman" w:eastAsia="Cambria" w:hAnsi="Times New Roman" w:cs="Times New Roman"/>
          <w:sz w:val="24"/>
          <w:szCs w:val="24"/>
        </w:rPr>
        <w:t xml:space="preserve">Kericho, Nakuru, Taita </w:t>
      </w:r>
      <w:proofErr w:type="spellStart"/>
      <w:r w:rsidRPr="0092075E">
        <w:rPr>
          <w:rFonts w:ascii="Times New Roman" w:eastAsia="Cambria" w:hAnsi="Times New Roman" w:cs="Times New Roman"/>
          <w:sz w:val="24"/>
          <w:szCs w:val="24"/>
          <w:highlight w:val="yellow"/>
          <w:rPrChange w:id="458" w:author="Administrator" w:date="2023-09-05T10:03:00Z">
            <w:rPr>
              <w:rFonts w:ascii="Times New Roman" w:eastAsia="Cambria" w:hAnsi="Times New Roman" w:cs="Times New Roman"/>
              <w:sz w:val="24"/>
              <w:szCs w:val="24"/>
            </w:rPr>
          </w:rPrChange>
        </w:rPr>
        <w:t>ta</w:t>
      </w:r>
      <w:r w:rsidRPr="00CD19D7">
        <w:rPr>
          <w:rFonts w:ascii="Times New Roman" w:eastAsia="Cambria" w:hAnsi="Times New Roman" w:cs="Times New Roman"/>
          <w:sz w:val="24"/>
          <w:szCs w:val="24"/>
        </w:rPr>
        <w:t>v</w:t>
      </w:r>
      <w:r w:rsidR="00CC7066" w:rsidRPr="005D1955">
        <w:rPr>
          <w:rFonts w:ascii="Times New Roman" w:eastAsia="Cambria" w:hAnsi="Times New Roman" w:cs="Times New Roman"/>
          <w:iCs/>
          <w:sz w:val="24"/>
          <w:szCs w:val="24"/>
        </w:rPr>
        <w:t>et</w:t>
      </w:r>
      <w:r w:rsidRPr="00CD19D7">
        <w:rPr>
          <w:rFonts w:ascii="Times New Roman" w:eastAsia="Cambria" w:hAnsi="Times New Roman" w:cs="Times New Roman"/>
          <w:sz w:val="24"/>
          <w:szCs w:val="24"/>
        </w:rPr>
        <w:t>a</w:t>
      </w:r>
      <w:proofErr w:type="spellEnd"/>
      <w:r w:rsidRPr="00CD19D7">
        <w:rPr>
          <w:rFonts w:ascii="Times New Roman" w:eastAsia="Cambria" w:hAnsi="Times New Roman" w:cs="Times New Roman"/>
          <w:sz w:val="24"/>
          <w:szCs w:val="24"/>
        </w:rPr>
        <w:t xml:space="preserve"> and </w:t>
      </w:r>
      <w:r w:rsidRPr="0092075E">
        <w:rPr>
          <w:rFonts w:ascii="Times New Roman" w:eastAsia="Cambria" w:hAnsi="Times New Roman" w:cs="Times New Roman"/>
          <w:sz w:val="24"/>
          <w:szCs w:val="24"/>
          <w:highlight w:val="yellow"/>
          <w:rPrChange w:id="459" w:author="Administrator" w:date="2023-09-05T10:03:00Z">
            <w:rPr>
              <w:rFonts w:ascii="Times New Roman" w:eastAsia="Cambria" w:hAnsi="Times New Roman" w:cs="Times New Roman"/>
              <w:sz w:val="24"/>
              <w:szCs w:val="24"/>
            </w:rPr>
          </w:rPrChange>
        </w:rPr>
        <w:t xml:space="preserve">lake </w:t>
      </w:r>
      <w:proofErr w:type="spellStart"/>
      <w:r w:rsidRPr="0092075E">
        <w:rPr>
          <w:rFonts w:ascii="Times New Roman" w:eastAsia="Cambria" w:hAnsi="Times New Roman" w:cs="Times New Roman"/>
          <w:sz w:val="24"/>
          <w:szCs w:val="24"/>
          <w:highlight w:val="yellow"/>
          <w:rPrChange w:id="460" w:author="Administrator" w:date="2023-09-05T10:03:00Z">
            <w:rPr>
              <w:rFonts w:ascii="Times New Roman" w:eastAsia="Cambria" w:hAnsi="Times New Roman" w:cs="Times New Roman"/>
              <w:sz w:val="24"/>
              <w:szCs w:val="24"/>
            </w:rPr>
          </w:rPrChange>
        </w:rPr>
        <w:t>jipe</w:t>
      </w:r>
      <w:proofErr w:type="spellEnd"/>
      <w:r w:rsidRPr="00CD19D7">
        <w:rPr>
          <w:rFonts w:ascii="Times New Roman" w:eastAsia="Cambria" w:hAnsi="Times New Roman" w:cs="Times New Roman"/>
          <w:sz w:val="24"/>
          <w:szCs w:val="24"/>
        </w:rPr>
        <w:t xml:space="preserve"> respectively. All fell within the acceptable limit that is good for fish growth </w:t>
      </w:r>
      <w:commentRangeStart w:id="461"/>
      <w:r w:rsidRPr="00CD19D7">
        <w:rPr>
          <w:rFonts w:ascii="Times New Roman" w:eastAsia="Cambria" w:hAnsi="Times New Roman" w:cs="Times New Roman"/>
          <w:sz w:val="24"/>
          <w:szCs w:val="24"/>
        </w:rPr>
        <w:t xml:space="preserve">and statistically there was significance </w:t>
      </w:r>
      <w:r w:rsidR="00774298" w:rsidRPr="00CD19D7">
        <w:rPr>
          <w:rFonts w:ascii="Times New Roman" w:eastAsia="Cambria" w:hAnsi="Times New Roman" w:cs="Times New Roman"/>
          <w:sz w:val="24"/>
          <w:szCs w:val="24"/>
        </w:rPr>
        <w:t>difference</w:t>
      </w:r>
      <w:commentRangeEnd w:id="461"/>
      <w:r w:rsidR="00890949">
        <w:rPr>
          <w:rStyle w:val="CommentReference"/>
        </w:rPr>
        <w:commentReference w:id="461"/>
      </w:r>
      <w:r w:rsidR="00774298" w:rsidRPr="00CD19D7">
        <w:rPr>
          <w:rFonts w:ascii="Times New Roman" w:eastAsia="Cambria" w:hAnsi="Times New Roman" w:cs="Times New Roman"/>
          <w:sz w:val="24"/>
          <w:szCs w:val="24"/>
        </w:rPr>
        <w:t xml:space="preserve"> </w:t>
      </w:r>
      <w:commentRangeEnd w:id="457"/>
      <w:r w:rsidR="0026597A">
        <w:rPr>
          <w:rStyle w:val="CommentReference"/>
        </w:rPr>
        <w:commentReference w:id="457"/>
      </w:r>
      <w:r w:rsidR="00774298" w:rsidRPr="00CD19D7">
        <w:rPr>
          <w:rFonts w:ascii="Times New Roman" w:eastAsia="Cambria" w:hAnsi="Times New Roman" w:cs="Times New Roman"/>
          <w:sz w:val="24"/>
          <w:szCs w:val="24"/>
        </w:rPr>
        <w:t>&lt;</w:t>
      </w:r>
      <w:r w:rsidRPr="00972742">
        <w:rPr>
          <w:rFonts w:ascii="Times New Roman" w:eastAsia="Cambria" w:hAnsi="Times New Roman" w:cs="Times New Roman"/>
          <w:sz w:val="24"/>
          <w:szCs w:val="24"/>
        </w:rPr>
        <w:t>0.001</w:t>
      </w:r>
      <w:sdt>
        <w:sdtPr>
          <w:rPr>
            <w:rFonts w:ascii="Times New Roman" w:eastAsia="Cambria" w:hAnsi="Times New Roman" w:cs="Times New Roman"/>
            <w:sz w:val="24"/>
            <w:szCs w:val="24"/>
          </w:rPr>
          <w:tag w:val="MENDELEY_CITATION_v3_eyJjaXRhdGlvbklEIjoiTUVOREVMRVlfQ0lUQVRJT05fNTBiMTdiOWYtMjRmNi00ZGUwLWE3ZWEtYTI4OGZkN2VhMzk2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
          <w:id w:val="-933356668"/>
          <w:placeholder>
            <w:docPart w:val="DefaultPlaceholder_-1854013440"/>
          </w:placeholder>
        </w:sdtPr>
        <w:sdtContent>
          <w:r w:rsidR="00F8018B">
            <w:rPr>
              <w:rFonts w:eastAsia="Times New Roman"/>
            </w:rPr>
            <w:t>(Bhatnagar &amp; Devi, 2013)</w:t>
          </w:r>
        </w:sdtContent>
      </w:sdt>
      <w:r w:rsidR="00077C33" w:rsidRPr="00A97F0C">
        <w:rPr>
          <w:rFonts w:ascii="Times New Roman" w:eastAsia="Cambria" w:hAnsi="Times New Roman" w:cs="Times New Roman"/>
          <w:sz w:val="24"/>
          <w:szCs w:val="24"/>
        </w:rPr>
        <w:t>.</w:t>
      </w:r>
      <w:r w:rsidR="00774298" w:rsidRPr="00CD19D7">
        <w:rPr>
          <w:rFonts w:ascii="Times New Roman" w:eastAsia="Cambria" w:hAnsi="Times New Roman" w:cs="Times New Roman"/>
          <w:sz w:val="24"/>
          <w:szCs w:val="24"/>
        </w:rPr>
        <w:t xml:space="preserve"> Electrical </w:t>
      </w:r>
      <w:r w:rsidR="00F47712" w:rsidRPr="00CD19D7">
        <w:rPr>
          <w:rFonts w:ascii="Times New Roman" w:eastAsia="Cambria" w:hAnsi="Times New Roman" w:cs="Times New Roman"/>
          <w:sz w:val="24"/>
          <w:szCs w:val="24"/>
        </w:rPr>
        <w:t>conductivity (</w:t>
      </w:r>
      <w:proofErr w:type="spellStart"/>
      <w:r w:rsidR="00774298" w:rsidRPr="00CD19D7">
        <w:rPr>
          <w:rFonts w:ascii="Times New Roman" w:eastAsia="Cambria" w:hAnsi="Times New Roman" w:cs="Times New Roman"/>
          <w:sz w:val="24"/>
          <w:szCs w:val="24"/>
        </w:rPr>
        <w:t>ec</w:t>
      </w:r>
      <w:proofErr w:type="spellEnd"/>
      <w:r w:rsidR="00774298" w:rsidRPr="00CD19D7">
        <w:rPr>
          <w:rFonts w:ascii="Times New Roman" w:eastAsia="Cambria" w:hAnsi="Times New Roman" w:cs="Times New Roman"/>
          <w:sz w:val="24"/>
          <w:szCs w:val="24"/>
        </w:rPr>
        <w:t xml:space="preserve"> us cm) in </w:t>
      </w:r>
      <w:proofErr w:type="spellStart"/>
      <w:r w:rsidR="00774298" w:rsidRPr="00CD19D7">
        <w:rPr>
          <w:rFonts w:ascii="Times New Roman" w:eastAsia="Cambria" w:hAnsi="Times New Roman" w:cs="Times New Roman"/>
          <w:sz w:val="24"/>
          <w:szCs w:val="24"/>
        </w:rPr>
        <w:t>Bom</w:t>
      </w:r>
      <w:r w:rsidR="00CC7066" w:rsidRPr="005D1955">
        <w:rPr>
          <w:rFonts w:ascii="Times New Roman" w:eastAsia="Cambria" w:hAnsi="Times New Roman" w:cs="Times New Roman"/>
          <w:iCs/>
          <w:sz w:val="24"/>
          <w:szCs w:val="24"/>
        </w:rPr>
        <w:t>et</w:t>
      </w:r>
      <w:proofErr w:type="spellEnd"/>
      <w:r w:rsidR="00774298" w:rsidRPr="00CD19D7">
        <w:rPr>
          <w:rFonts w:ascii="Times New Roman" w:eastAsia="Cambria" w:hAnsi="Times New Roman" w:cs="Times New Roman"/>
          <w:sz w:val="24"/>
          <w:szCs w:val="24"/>
        </w:rPr>
        <w:t>, Kericho, Nakuru, Taita</w:t>
      </w:r>
      <w:r w:rsidR="00F47712" w:rsidRPr="00CD19D7">
        <w:rPr>
          <w:rFonts w:ascii="Times New Roman" w:eastAsia="Cambria" w:hAnsi="Times New Roman" w:cs="Times New Roman"/>
          <w:sz w:val="24"/>
          <w:szCs w:val="24"/>
        </w:rPr>
        <w:t xml:space="preserve"> </w:t>
      </w:r>
      <w:proofErr w:type="spellStart"/>
      <w:r w:rsidR="00F47712" w:rsidRPr="00CD19D7">
        <w:rPr>
          <w:rFonts w:ascii="Times New Roman" w:eastAsia="Cambria" w:hAnsi="Times New Roman" w:cs="Times New Roman"/>
          <w:sz w:val="24"/>
          <w:szCs w:val="24"/>
        </w:rPr>
        <w:t>tav</w:t>
      </w:r>
      <w:r w:rsidR="00CC7066" w:rsidRPr="005D1955">
        <w:rPr>
          <w:rFonts w:ascii="Times New Roman" w:eastAsia="Cambria" w:hAnsi="Times New Roman" w:cs="Times New Roman"/>
          <w:iCs/>
          <w:sz w:val="24"/>
          <w:szCs w:val="24"/>
        </w:rPr>
        <w:t>et</w:t>
      </w:r>
      <w:r w:rsidR="00F47712" w:rsidRPr="00CD19D7">
        <w:rPr>
          <w:rFonts w:ascii="Times New Roman" w:eastAsia="Cambria" w:hAnsi="Times New Roman" w:cs="Times New Roman"/>
          <w:sz w:val="24"/>
          <w:szCs w:val="24"/>
        </w:rPr>
        <w:t>a</w:t>
      </w:r>
      <w:proofErr w:type="spellEnd"/>
      <w:r w:rsidR="00F47712" w:rsidRPr="00CD19D7">
        <w:rPr>
          <w:rFonts w:ascii="Times New Roman" w:eastAsia="Cambria" w:hAnsi="Times New Roman" w:cs="Times New Roman"/>
          <w:sz w:val="24"/>
          <w:szCs w:val="24"/>
        </w:rPr>
        <w:t xml:space="preserve"> and lake </w:t>
      </w:r>
      <w:proofErr w:type="spellStart"/>
      <w:r w:rsidR="00F47712" w:rsidRPr="00CD19D7">
        <w:rPr>
          <w:rFonts w:ascii="Times New Roman" w:eastAsia="Cambria" w:hAnsi="Times New Roman" w:cs="Times New Roman"/>
          <w:sz w:val="24"/>
          <w:szCs w:val="24"/>
        </w:rPr>
        <w:t>jipe</w:t>
      </w:r>
      <w:proofErr w:type="spellEnd"/>
      <w:r w:rsidR="00F47712" w:rsidRPr="00CD19D7">
        <w:rPr>
          <w:rFonts w:ascii="Times New Roman" w:eastAsia="Cambria" w:hAnsi="Times New Roman" w:cs="Times New Roman"/>
          <w:sz w:val="24"/>
          <w:szCs w:val="24"/>
        </w:rPr>
        <w:t xml:space="preserve"> were; </w:t>
      </w:r>
      <w:r w:rsidR="00F47712" w:rsidRPr="00725D08">
        <w:rPr>
          <w:rFonts w:ascii="Times New Roman" w:eastAsia="Cambria" w:hAnsi="Times New Roman" w:cs="Times New Roman"/>
          <w:sz w:val="24"/>
          <w:szCs w:val="24"/>
        </w:rPr>
        <w:t>76 ± 5</w:t>
      </w:r>
      <w:r w:rsidR="00F47712" w:rsidRPr="00CD19D7">
        <w:rPr>
          <w:rFonts w:ascii="Times New Roman" w:eastAsia="Cambria" w:hAnsi="Times New Roman" w:cs="Times New Roman"/>
          <w:sz w:val="24"/>
          <w:szCs w:val="24"/>
        </w:rPr>
        <w:t xml:space="preserve">, </w:t>
      </w:r>
      <w:r w:rsidR="00F47712" w:rsidRPr="00725D08">
        <w:rPr>
          <w:rFonts w:ascii="Times New Roman" w:eastAsia="Cambria" w:hAnsi="Times New Roman" w:cs="Times New Roman"/>
          <w:sz w:val="24"/>
          <w:szCs w:val="24"/>
        </w:rPr>
        <w:t>52 ± 4</w:t>
      </w:r>
      <w:r w:rsidR="00F47712" w:rsidRPr="00CD19D7">
        <w:rPr>
          <w:rFonts w:ascii="Times New Roman" w:eastAsia="Cambria" w:hAnsi="Times New Roman" w:cs="Times New Roman"/>
          <w:sz w:val="24"/>
          <w:szCs w:val="24"/>
        </w:rPr>
        <w:t xml:space="preserve">, </w:t>
      </w:r>
      <w:r w:rsidR="00F47712" w:rsidRPr="00725D08">
        <w:rPr>
          <w:rFonts w:ascii="Times New Roman" w:eastAsia="Cambria" w:hAnsi="Times New Roman" w:cs="Times New Roman"/>
          <w:sz w:val="24"/>
          <w:szCs w:val="24"/>
        </w:rPr>
        <w:t>490 ± 44</w:t>
      </w:r>
      <w:r w:rsidR="00F47712" w:rsidRPr="00CD19D7">
        <w:rPr>
          <w:rFonts w:ascii="Times New Roman" w:eastAsia="Cambria" w:hAnsi="Times New Roman" w:cs="Times New Roman"/>
          <w:sz w:val="24"/>
          <w:szCs w:val="24"/>
        </w:rPr>
        <w:t xml:space="preserve">, </w:t>
      </w:r>
      <w:r w:rsidR="00F47712" w:rsidRPr="00725D08">
        <w:rPr>
          <w:rFonts w:ascii="Times New Roman" w:eastAsia="Cambria" w:hAnsi="Times New Roman" w:cs="Times New Roman"/>
          <w:sz w:val="24"/>
          <w:szCs w:val="24"/>
        </w:rPr>
        <w:t>396 ± 20</w:t>
      </w:r>
      <w:r w:rsidR="00F47712" w:rsidRPr="00CD19D7">
        <w:rPr>
          <w:rFonts w:ascii="Times New Roman" w:eastAsia="Cambria" w:hAnsi="Times New Roman" w:cs="Times New Roman"/>
          <w:sz w:val="24"/>
          <w:szCs w:val="24"/>
        </w:rPr>
        <w:t xml:space="preserve"> and </w:t>
      </w:r>
      <w:r w:rsidR="00F47712" w:rsidRPr="00972742">
        <w:rPr>
          <w:rFonts w:ascii="Times New Roman" w:eastAsia="Cambria" w:hAnsi="Times New Roman" w:cs="Times New Roman"/>
          <w:sz w:val="24"/>
          <w:szCs w:val="24"/>
        </w:rPr>
        <w:t>663 ± 8</w:t>
      </w:r>
      <w:r w:rsidR="00F47712" w:rsidRPr="00CD19D7">
        <w:rPr>
          <w:rFonts w:ascii="Times New Roman" w:eastAsia="Cambria" w:hAnsi="Times New Roman" w:cs="Times New Roman"/>
          <w:sz w:val="24"/>
          <w:szCs w:val="24"/>
        </w:rPr>
        <w:t xml:space="preserve"> respectively with significance </w:t>
      </w:r>
      <w:r w:rsidR="00F47712" w:rsidRPr="00725D08">
        <w:rPr>
          <w:rFonts w:ascii="Times New Roman" w:eastAsia="Cambria" w:hAnsi="Times New Roman" w:cs="Times New Roman"/>
          <w:sz w:val="24"/>
          <w:szCs w:val="24"/>
        </w:rPr>
        <w:t>&lt;0.001</w:t>
      </w:r>
      <w:r w:rsidR="00F47712" w:rsidRPr="00CD19D7">
        <w:rPr>
          <w:rFonts w:ascii="Times New Roman" w:eastAsia="Cambria" w:hAnsi="Times New Roman" w:cs="Times New Roman"/>
          <w:sz w:val="24"/>
          <w:szCs w:val="24"/>
        </w:rPr>
        <w:t xml:space="preserve">. Turbidity was; </w:t>
      </w:r>
      <w:r w:rsidR="00F47712" w:rsidRPr="00725D08">
        <w:rPr>
          <w:rFonts w:ascii="Times New Roman" w:eastAsia="Cambria" w:hAnsi="Times New Roman" w:cs="Times New Roman"/>
          <w:sz w:val="24"/>
          <w:szCs w:val="24"/>
        </w:rPr>
        <w:t>67 ± 4</w:t>
      </w:r>
      <w:r w:rsidR="00F47712" w:rsidRPr="00CD19D7">
        <w:rPr>
          <w:rFonts w:ascii="Times New Roman" w:eastAsia="Cambria" w:hAnsi="Times New Roman" w:cs="Times New Roman"/>
          <w:sz w:val="24"/>
          <w:szCs w:val="24"/>
        </w:rPr>
        <w:t xml:space="preserve">, </w:t>
      </w:r>
      <w:r w:rsidR="00F47712" w:rsidRPr="00725D08">
        <w:rPr>
          <w:rFonts w:ascii="Times New Roman" w:eastAsia="Cambria" w:hAnsi="Times New Roman" w:cs="Times New Roman"/>
          <w:sz w:val="24"/>
          <w:szCs w:val="24"/>
        </w:rPr>
        <w:t>36 ± 3</w:t>
      </w:r>
      <w:r w:rsidR="00F47712" w:rsidRPr="00CD19D7">
        <w:rPr>
          <w:rFonts w:ascii="Times New Roman" w:eastAsia="Cambria" w:hAnsi="Times New Roman" w:cs="Times New Roman"/>
          <w:sz w:val="24"/>
          <w:szCs w:val="24"/>
        </w:rPr>
        <w:t xml:space="preserve">, </w:t>
      </w:r>
      <w:r w:rsidR="00F47712" w:rsidRPr="00725D08">
        <w:rPr>
          <w:rFonts w:ascii="Times New Roman" w:eastAsia="Cambria" w:hAnsi="Times New Roman" w:cs="Times New Roman"/>
          <w:sz w:val="24"/>
          <w:szCs w:val="24"/>
        </w:rPr>
        <w:t>53 ± 3</w:t>
      </w:r>
      <w:r w:rsidR="00F47712" w:rsidRPr="00CD19D7">
        <w:rPr>
          <w:rFonts w:ascii="Times New Roman" w:eastAsia="Cambria" w:hAnsi="Times New Roman" w:cs="Times New Roman"/>
          <w:sz w:val="24"/>
          <w:szCs w:val="24"/>
        </w:rPr>
        <w:t xml:space="preserve">, </w:t>
      </w:r>
      <w:r w:rsidR="00F47712" w:rsidRPr="00725D08">
        <w:rPr>
          <w:rFonts w:ascii="Times New Roman" w:eastAsia="Cambria" w:hAnsi="Times New Roman" w:cs="Times New Roman"/>
          <w:sz w:val="24"/>
          <w:szCs w:val="24"/>
        </w:rPr>
        <w:t>18 ± 1</w:t>
      </w:r>
      <w:r w:rsidR="00F47712" w:rsidRPr="00CD19D7">
        <w:rPr>
          <w:rFonts w:ascii="Times New Roman" w:eastAsia="Cambria" w:hAnsi="Times New Roman" w:cs="Times New Roman"/>
          <w:sz w:val="24"/>
          <w:szCs w:val="24"/>
        </w:rPr>
        <w:t xml:space="preserve"> and </w:t>
      </w:r>
      <w:r w:rsidR="00F47712" w:rsidRPr="00972742">
        <w:rPr>
          <w:rFonts w:ascii="Times New Roman" w:eastAsia="Cambria" w:hAnsi="Times New Roman" w:cs="Times New Roman"/>
          <w:sz w:val="24"/>
          <w:szCs w:val="24"/>
        </w:rPr>
        <w:t>25 ± 1</w:t>
      </w:r>
      <w:r w:rsidR="00F47712" w:rsidRPr="00CD19D7">
        <w:rPr>
          <w:rFonts w:ascii="Times New Roman" w:eastAsia="Cambria" w:hAnsi="Times New Roman" w:cs="Times New Roman"/>
          <w:sz w:val="24"/>
          <w:szCs w:val="24"/>
        </w:rPr>
        <w:t xml:space="preserve"> in </w:t>
      </w:r>
      <w:proofErr w:type="spellStart"/>
      <w:r w:rsidR="00F47712" w:rsidRPr="00CD19D7">
        <w:rPr>
          <w:rFonts w:ascii="Times New Roman" w:eastAsia="Cambria" w:hAnsi="Times New Roman" w:cs="Times New Roman"/>
          <w:sz w:val="24"/>
          <w:szCs w:val="24"/>
        </w:rPr>
        <w:t>Bom</w:t>
      </w:r>
      <w:r w:rsidR="00CC7066" w:rsidRPr="005D1955">
        <w:rPr>
          <w:rFonts w:ascii="Times New Roman" w:eastAsia="Cambria" w:hAnsi="Times New Roman" w:cs="Times New Roman"/>
          <w:iCs/>
          <w:sz w:val="24"/>
          <w:szCs w:val="24"/>
        </w:rPr>
        <w:t>et</w:t>
      </w:r>
      <w:proofErr w:type="spellEnd"/>
      <w:r w:rsidR="00F47712" w:rsidRPr="00CD19D7">
        <w:rPr>
          <w:rFonts w:ascii="Times New Roman" w:eastAsia="Cambria" w:hAnsi="Times New Roman" w:cs="Times New Roman"/>
          <w:sz w:val="24"/>
          <w:szCs w:val="24"/>
        </w:rPr>
        <w:t xml:space="preserve">, Kericho, </w:t>
      </w:r>
      <w:r w:rsidR="00F47712" w:rsidRPr="00CD19D7">
        <w:rPr>
          <w:rFonts w:ascii="Times New Roman" w:eastAsia="Cambria" w:hAnsi="Times New Roman" w:cs="Times New Roman"/>
          <w:sz w:val="24"/>
          <w:szCs w:val="24"/>
        </w:rPr>
        <w:lastRenderedPageBreak/>
        <w:t xml:space="preserve">Nakuru, Taita </w:t>
      </w:r>
      <w:proofErr w:type="spellStart"/>
      <w:r w:rsidR="00F47712" w:rsidRPr="00CD19D7">
        <w:rPr>
          <w:rFonts w:ascii="Times New Roman" w:eastAsia="Cambria" w:hAnsi="Times New Roman" w:cs="Times New Roman"/>
          <w:sz w:val="24"/>
          <w:szCs w:val="24"/>
        </w:rPr>
        <w:t>tav</w:t>
      </w:r>
      <w:r w:rsidR="00CC7066" w:rsidRPr="005D1955">
        <w:rPr>
          <w:rFonts w:ascii="Times New Roman" w:eastAsia="Cambria" w:hAnsi="Times New Roman" w:cs="Times New Roman"/>
          <w:iCs/>
          <w:sz w:val="24"/>
          <w:szCs w:val="24"/>
        </w:rPr>
        <w:t>et</w:t>
      </w:r>
      <w:r w:rsidR="00F47712" w:rsidRPr="00CD19D7">
        <w:rPr>
          <w:rFonts w:ascii="Times New Roman" w:eastAsia="Cambria" w:hAnsi="Times New Roman" w:cs="Times New Roman"/>
          <w:sz w:val="24"/>
          <w:szCs w:val="24"/>
        </w:rPr>
        <w:t>a</w:t>
      </w:r>
      <w:proofErr w:type="spellEnd"/>
      <w:r w:rsidR="00F47712" w:rsidRPr="00CD19D7">
        <w:rPr>
          <w:rFonts w:ascii="Times New Roman" w:eastAsia="Cambria" w:hAnsi="Times New Roman" w:cs="Times New Roman"/>
          <w:sz w:val="24"/>
          <w:szCs w:val="24"/>
        </w:rPr>
        <w:t xml:space="preserve"> and Lake </w:t>
      </w:r>
      <w:proofErr w:type="spellStart"/>
      <w:r w:rsidR="00F47712" w:rsidRPr="00CD19D7">
        <w:rPr>
          <w:rFonts w:ascii="Times New Roman" w:eastAsia="Cambria" w:hAnsi="Times New Roman" w:cs="Times New Roman"/>
          <w:sz w:val="24"/>
          <w:szCs w:val="24"/>
        </w:rPr>
        <w:t>jipe</w:t>
      </w:r>
      <w:proofErr w:type="spellEnd"/>
      <w:r w:rsidR="00F47712" w:rsidRPr="00CD19D7">
        <w:rPr>
          <w:rFonts w:ascii="Times New Roman" w:eastAsia="Cambria" w:hAnsi="Times New Roman" w:cs="Times New Roman"/>
          <w:sz w:val="24"/>
          <w:szCs w:val="24"/>
        </w:rPr>
        <w:t xml:space="preserve"> respectively at a significance </w:t>
      </w:r>
      <w:r w:rsidR="00F47712" w:rsidRPr="00725D08">
        <w:rPr>
          <w:rFonts w:ascii="Times New Roman" w:eastAsia="Cambria" w:hAnsi="Times New Roman" w:cs="Times New Roman"/>
          <w:sz w:val="24"/>
          <w:szCs w:val="24"/>
        </w:rPr>
        <w:t>&lt;0.001</w:t>
      </w:r>
      <w:r w:rsidR="00F47712" w:rsidRPr="00CD19D7">
        <w:rPr>
          <w:rFonts w:ascii="Times New Roman" w:eastAsia="Cambria" w:hAnsi="Times New Roman" w:cs="Times New Roman"/>
          <w:sz w:val="24"/>
          <w:szCs w:val="24"/>
        </w:rPr>
        <w:t>.</w:t>
      </w:r>
      <w:r w:rsidR="00BC2583" w:rsidRPr="00CD19D7">
        <w:rPr>
          <w:rFonts w:ascii="Times New Roman" w:eastAsia="Cambria" w:hAnsi="Times New Roman" w:cs="Times New Roman"/>
          <w:sz w:val="24"/>
          <w:szCs w:val="24"/>
        </w:rPr>
        <w:t xml:space="preserve"> Total suspended solid particles per milligram per </w:t>
      </w:r>
      <w:proofErr w:type="spellStart"/>
      <w:r w:rsidR="00BC2583" w:rsidRPr="00CD19D7">
        <w:rPr>
          <w:rFonts w:ascii="Times New Roman" w:eastAsia="Cambria" w:hAnsi="Times New Roman" w:cs="Times New Roman"/>
          <w:sz w:val="24"/>
          <w:szCs w:val="24"/>
        </w:rPr>
        <w:t>litre</w:t>
      </w:r>
      <w:proofErr w:type="spellEnd"/>
      <w:r w:rsidR="00BC2583" w:rsidRPr="00CD19D7">
        <w:rPr>
          <w:rFonts w:ascii="Times New Roman" w:eastAsia="Cambria" w:hAnsi="Times New Roman" w:cs="Times New Roman"/>
          <w:sz w:val="24"/>
          <w:szCs w:val="24"/>
        </w:rPr>
        <w:t xml:space="preserve"> </w:t>
      </w:r>
      <w:r w:rsidR="005638EB" w:rsidRPr="00CD19D7">
        <w:rPr>
          <w:rFonts w:ascii="Times New Roman" w:eastAsia="Cambria" w:hAnsi="Times New Roman" w:cs="Times New Roman"/>
          <w:sz w:val="24"/>
          <w:szCs w:val="24"/>
        </w:rPr>
        <w:t>was;</w:t>
      </w:r>
      <w:r w:rsidR="00BC2583" w:rsidRPr="00CD19D7">
        <w:rPr>
          <w:rFonts w:ascii="Times New Roman" w:eastAsia="Cambria" w:hAnsi="Times New Roman" w:cs="Times New Roman"/>
          <w:sz w:val="24"/>
          <w:szCs w:val="24"/>
        </w:rPr>
        <w:t xml:space="preserve"> </w:t>
      </w:r>
      <w:r w:rsidR="00BC2583" w:rsidRPr="00725D08">
        <w:rPr>
          <w:rFonts w:ascii="Times New Roman" w:eastAsia="Cambria" w:hAnsi="Times New Roman" w:cs="Times New Roman"/>
          <w:sz w:val="24"/>
          <w:szCs w:val="24"/>
        </w:rPr>
        <w:t>1,346 ± 23</w:t>
      </w:r>
      <w:r w:rsidR="00BC2583" w:rsidRPr="00CD19D7">
        <w:rPr>
          <w:rFonts w:ascii="Times New Roman" w:eastAsia="Cambria" w:hAnsi="Times New Roman" w:cs="Times New Roman"/>
          <w:sz w:val="24"/>
          <w:szCs w:val="24"/>
        </w:rPr>
        <w:t xml:space="preserve">, </w:t>
      </w:r>
      <w:r w:rsidR="00BC2583" w:rsidRPr="00725D08">
        <w:rPr>
          <w:rFonts w:ascii="Times New Roman" w:eastAsia="Cambria" w:hAnsi="Times New Roman" w:cs="Times New Roman"/>
          <w:sz w:val="24"/>
          <w:szCs w:val="24"/>
        </w:rPr>
        <w:t>286 ± 13</w:t>
      </w:r>
      <w:r w:rsidR="00BC2583" w:rsidRPr="00CD19D7">
        <w:rPr>
          <w:rFonts w:ascii="Times New Roman" w:eastAsia="Cambria" w:hAnsi="Times New Roman" w:cs="Times New Roman"/>
          <w:sz w:val="24"/>
          <w:szCs w:val="24"/>
        </w:rPr>
        <w:t xml:space="preserve"> and </w:t>
      </w:r>
      <w:r w:rsidR="00BC2583" w:rsidRPr="00972742">
        <w:rPr>
          <w:rFonts w:ascii="Times New Roman" w:eastAsia="Cambria" w:hAnsi="Times New Roman" w:cs="Times New Roman"/>
          <w:sz w:val="24"/>
          <w:szCs w:val="24"/>
        </w:rPr>
        <w:t>356 ± 2</w:t>
      </w:r>
      <w:r w:rsidR="00BC2583" w:rsidRPr="00CD19D7">
        <w:rPr>
          <w:rFonts w:ascii="Times New Roman" w:eastAsia="Cambria" w:hAnsi="Times New Roman" w:cs="Times New Roman"/>
          <w:sz w:val="24"/>
          <w:szCs w:val="24"/>
        </w:rPr>
        <w:t xml:space="preserve"> in Nakuru, Taita </w:t>
      </w:r>
      <w:proofErr w:type="spellStart"/>
      <w:r w:rsidR="00BC2583" w:rsidRPr="00CD19D7">
        <w:rPr>
          <w:rFonts w:ascii="Times New Roman" w:eastAsia="Cambria" w:hAnsi="Times New Roman" w:cs="Times New Roman"/>
          <w:sz w:val="24"/>
          <w:szCs w:val="24"/>
        </w:rPr>
        <w:t>tav</w:t>
      </w:r>
      <w:r w:rsidR="00CC7066" w:rsidRPr="005D1955">
        <w:rPr>
          <w:rFonts w:ascii="Times New Roman" w:eastAsia="Cambria" w:hAnsi="Times New Roman" w:cs="Times New Roman"/>
          <w:iCs/>
          <w:sz w:val="24"/>
          <w:szCs w:val="24"/>
        </w:rPr>
        <w:t>et</w:t>
      </w:r>
      <w:r w:rsidR="00BC2583" w:rsidRPr="00CD19D7">
        <w:rPr>
          <w:rFonts w:ascii="Times New Roman" w:eastAsia="Cambria" w:hAnsi="Times New Roman" w:cs="Times New Roman"/>
          <w:sz w:val="24"/>
          <w:szCs w:val="24"/>
        </w:rPr>
        <w:t>a</w:t>
      </w:r>
      <w:proofErr w:type="spellEnd"/>
      <w:r w:rsidR="00BC2583" w:rsidRPr="00CD19D7">
        <w:rPr>
          <w:rFonts w:ascii="Times New Roman" w:eastAsia="Cambria" w:hAnsi="Times New Roman" w:cs="Times New Roman"/>
          <w:sz w:val="24"/>
          <w:szCs w:val="24"/>
        </w:rPr>
        <w:t xml:space="preserve"> and lake </w:t>
      </w:r>
      <w:proofErr w:type="spellStart"/>
      <w:r w:rsidR="00BC2583" w:rsidRPr="00CD19D7">
        <w:rPr>
          <w:rFonts w:ascii="Times New Roman" w:eastAsia="Cambria" w:hAnsi="Times New Roman" w:cs="Times New Roman"/>
          <w:sz w:val="24"/>
          <w:szCs w:val="24"/>
        </w:rPr>
        <w:t>jipe</w:t>
      </w:r>
      <w:proofErr w:type="spellEnd"/>
      <w:r w:rsidR="00BC2583" w:rsidRPr="00CD19D7">
        <w:rPr>
          <w:rFonts w:ascii="Times New Roman" w:eastAsia="Cambria" w:hAnsi="Times New Roman" w:cs="Times New Roman"/>
          <w:sz w:val="24"/>
          <w:szCs w:val="24"/>
        </w:rPr>
        <w:t xml:space="preserve"> respectively</w:t>
      </w:r>
      <w:r w:rsidR="0082028A" w:rsidRPr="00CD19D7">
        <w:rPr>
          <w:rFonts w:ascii="Times New Roman" w:eastAsia="Cambria" w:hAnsi="Times New Roman" w:cs="Times New Roman"/>
          <w:sz w:val="24"/>
          <w:szCs w:val="24"/>
        </w:rPr>
        <w:t xml:space="preserve"> at p- value </w:t>
      </w:r>
      <w:r w:rsidR="0082028A" w:rsidRPr="00725D08">
        <w:rPr>
          <w:rFonts w:ascii="Times New Roman" w:eastAsia="Cambria" w:hAnsi="Times New Roman" w:cs="Times New Roman"/>
          <w:sz w:val="24"/>
          <w:szCs w:val="24"/>
        </w:rPr>
        <w:t>&lt;0.</w:t>
      </w:r>
      <w:commentRangeStart w:id="462"/>
      <w:r w:rsidR="0082028A" w:rsidRPr="00725D08">
        <w:rPr>
          <w:rFonts w:ascii="Times New Roman" w:eastAsia="Cambria" w:hAnsi="Times New Roman" w:cs="Times New Roman"/>
          <w:sz w:val="24"/>
          <w:szCs w:val="24"/>
        </w:rPr>
        <w:t>001</w:t>
      </w:r>
      <w:commentRangeEnd w:id="462"/>
      <w:r w:rsidR="0092075E">
        <w:rPr>
          <w:rStyle w:val="CommentReference"/>
        </w:rPr>
        <w:commentReference w:id="462"/>
      </w:r>
      <w:r w:rsidR="0082028A" w:rsidRPr="00CD19D7">
        <w:rPr>
          <w:rFonts w:ascii="Times New Roman" w:eastAsia="Cambria" w:hAnsi="Times New Roman" w:cs="Times New Roman"/>
          <w:sz w:val="24"/>
          <w:szCs w:val="24"/>
        </w:rPr>
        <w:t>.</w:t>
      </w:r>
      <w:r w:rsidR="006A55A6" w:rsidRPr="00CD19D7">
        <w:rPr>
          <w:rFonts w:ascii="Times New Roman" w:eastAsia="Cambria" w:hAnsi="Times New Roman" w:cs="Times New Roman"/>
          <w:sz w:val="24"/>
          <w:szCs w:val="24"/>
        </w:rPr>
        <w:t xml:space="preserve"> Salinity level in </w:t>
      </w:r>
      <w:proofErr w:type="spellStart"/>
      <w:r w:rsidR="006A55A6" w:rsidRPr="00CD19D7">
        <w:rPr>
          <w:rFonts w:ascii="Times New Roman" w:eastAsia="Cambria" w:hAnsi="Times New Roman" w:cs="Times New Roman"/>
          <w:sz w:val="24"/>
          <w:szCs w:val="24"/>
        </w:rPr>
        <w:t>Bom</w:t>
      </w:r>
      <w:r w:rsidR="00CC7066" w:rsidRPr="005D1955">
        <w:rPr>
          <w:rFonts w:ascii="Times New Roman" w:eastAsia="Cambria" w:hAnsi="Times New Roman" w:cs="Times New Roman"/>
          <w:iCs/>
          <w:sz w:val="24"/>
          <w:szCs w:val="24"/>
        </w:rPr>
        <w:t>et</w:t>
      </w:r>
      <w:proofErr w:type="spellEnd"/>
      <w:r w:rsidR="006A55A6" w:rsidRPr="00CD19D7">
        <w:rPr>
          <w:rFonts w:ascii="Times New Roman" w:eastAsia="Cambria" w:hAnsi="Times New Roman" w:cs="Times New Roman"/>
          <w:sz w:val="24"/>
          <w:szCs w:val="24"/>
        </w:rPr>
        <w:t xml:space="preserve"> and Kericho was; </w:t>
      </w:r>
      <w:r w:rsidR="006A55A6" w:rsidRPr="00725D08">
        <w:rPr>
          <w:rFonts w:ascii="Times New Roman" w:eastAsia="Cambria" w:hAnsi="Times New Roman" w:cs="Times New Roman"/>
          <w:sz w:val="24"/>
          <w:szCs w:val="24"/>
        </w:rPr>
        <w:t>329 ± 7</w:t>
      </w:r>
      <w:r w:rsidR="006A55A6" w:rsidRPr="00CD19D7">
        <w:rPr>
          <w:rFonts w:ascii="Times New Roman" w:eastAsia="Cambria" w:hAnsi="Times New Roman" w:cs="Times New Roman"/>
          <w:sz w:val="24"/>
          <w:szCs w:val="24"/>
        </w:rPr>
        <w:t xml:space="preserve"> and </w:t>
      </w:r>
      <w:r w:rsidR="006A55A6" w:rsidRPr="00725D08">
        <w:rPr>
          <w:rFonts w:ascii="Times New Roman" w:eastAsia="Cambria" w:hAnsi="Times New Roman" w:cs="Times New Roman"/>
          <w:sz w:val="24"/>
          <w:szCs w:val="24"/>
        </w:rPr>
        <w:t>318 ± 4</w:t>
      </w:r>
      <w:r w:rsidR="006A55A6" w:rsidRPr="00CD19D7">
        <w:rPr>
          <w:rFonts w:ascii="Times New Roman" w:eastAsia="Cambria" w:hAnsi="Times New Roman" w:cs="Times New Roman"/>
          <w:sz w:val="24"/>
          <w:szCs w:val="24"/>
        </w:rPr>
        <w:t xml:space="preserve"> </w:t>
      </w:r>
      <w:r w:rsidR="00003C5D" w:rsidRPr="00CD19D7">
        <w:rPr>
          <w:rFonts w:ascii="Times New Roman" w:eastAsia="Cambria" w:hAnsi="Times New Roman" w:cs="Times New Roman"/>
          <w:sz w:val="24"/>
          <w:szCs w:val="24"/>
        </w:rPr>
        <w:t xml:space="preserve">respectively with a significance difference at </w:t>
      </w:r>
      <w:r w:rsidR="00003C5D" w:rsidRPr="00725D08">
        <w:rPr>
          <w:rFonts w:ascii="Times New Roman" w:eastAsia="Cambria" w:hAnsi="Times New Roman" w:cs="Times New Roman"/>
          <w:sz w:val="24"/>
          <w:szCs w:val="24"/>
        </w:rPr>
        <w:t>&lt;0.</w:t>
      </w:r>
      <w:commentRangeStart w:id="463"/>
      <w:r w:rsidR="00003C5D" w:rsidRPr="00725D08">
        <w:rPr>
          <w:rFonts w:ascii="Times New Roman" w:eastAsia="Cambria" w:hAnsi="Times New Roman" w:cs="Times New Roman"/>
          <w:sz w:val="24"/>
          <w:szCs w:val="24"/>
        </w:rPr>
        <w:t>001</w:t>
      </w:r>
      <w:commentRangeEnd w:id="463"/>
      <w:r w:rsidR="0092075E">
        <w:rPr>
          <w:rStyle w:val="CommentReference"/>
        </w:rPr>
        <w:commentReference w:id="463"/>
      </w:r>
      <w:r w:rsidR="006A55A6" w:rsidRPr="00CD19D7">
        <w:rPr>
          <w:rFonts w:ascii="Times New Roman" w:eastAsia="Cambria" w:hAnsi="Times New Roman" w:cs="Times New Roman"/>
          <w:sz w:val="24"/>
          <w:szCs w:val="24"/>
        </w:rPr>
        <w:t>.</w:t>
      </w:r>
      <w:r w:rsidR="00CA6D89" w:rsidRPr="00CA6D89">
        <w:rPr>
          <w:rFonts w:ascii="Times New Roman" w:eastAsia="Cambria" w:hAnsi="Times New Roman" w:cs="Times New Roman"/>
          <w:sz w:val="24"/>
          <w:szCs w:val="24"/>
        </w:rPr>
        <w:t xml:space="preserve"> </w:t>
      </w:r>
    </w:p>
    <w:p w14:paraId="77464E87" w14:textId="3173B5B3" w:rsidR="00A04C0F" w:rsidRPr="00CD19D7" w:rsidRDefault="002F7FBE" w:rsidP="00D074C8">
      <w:pPr>
        <w:pStyle w:val="Heading2"/>
        <w:spacing w:line="360" w:lineRule="auto"/>
        <w:rPr>
          <w:rFonts w:ascii="Times New Roman" w:hAnsi="Times New Roman" w:cs="Times New Roman"/>
          <w:b/>
          <w:bCs/>
          <w:sz w:val="24"/>
          <w:szCs w:val="24"/>
        </w:rPr>
      </w:pPr>
      <w:bookmarkStart w:id="464" w:name="_Toc146698999"/>
      <w:r w:rsidRPr="00CD19D7">
        <w:rPr>
          <w:rFonts w:ascii="Times New Roman" w:hAnsi="Times New Roman" w:cs="Times New Roman"/>
          <w:b/>
          <w:bCs/>
          <w:sz w:val="24"/>
          <w:szCs w:val="24"/>
        </w:rPr>
        <w:t>6.</w:t>
      </w:r>
      <w:r w:rsidR="008B7301">
        <w:rPr>
          <w:rFonts w:ascii="Times New Roman" w:hAnsi="Times New Roman" w:cs="Times New Roman"/>
          <w:b/>
          <w:bCs/>
          <w:sz w:val="24"/>
          <w:szCs w:val="24"/>
        </w:rPr>
        <w:t>2</w:t>
      </w:r>
      <w:r w:rsidRPr="00CD19D7">
        <w:rPr>
          <w:rFonts w:ascii="Times New Roman" w:hAnsi="Times New Roman" w:cs="Times New Roman"/>
          <w:b/>
          <w:bCs/>
          <w:sz w:val="24"/>
          <w:szCs w:val="24"/>
        </w:rPr>
        <w:t xml:space="preserve"> </w:t>
      </w:r>
      <w:r w:rsidR="00261012" w:rsidRPr="00CD19D7">
        <w:rPr>
          <w:rFonts w:ascii="Times New Roman" w:hAnsi="Times New Roman" w:cs="Times New Roman"/>
          <w:b/>
          <w:bCs/>
          <w:sz w:val="24"/>
          <w:szCs w:val="24"/>
        </w:rPr>
        <w:t>Chemical param</w:t>
      </w:r>
      <w:r w:rsidR="00CC7066" w:rsidRPr="005D1955">
        <w:rPr>
          <w:rFonts w:ascii="Times New Roman" w:hAnsi="Times New Roman" w:cs="Times New Roman"/>
          <w:b/>
          <w:bCs/>
          <w:iCs/>
          <w:sz w:val="24"/>
          <w:szCs w:val="24"/>
        </w:rPr>
        <w:t>et</w:t>
      </w:r>
      <w:r w:rsidR="00261012" w:rsidRPr="00CD19D7">
        <w:rPr>
          <w:rFonts w:ascii="Times New Roman" w:hAnsi="Times New Roman" w:cs="Times New Roman"/>
          <w:b/>
          <w:bCs/>
          <w:sz w:val="24"/>
          <w:szCs w:val="24"/>
        </w:rPr>
        <w:t xml:space="preserve">ers of the study </w:t>
      </w:r>
      <w:commentRangeStart w:id="465"/>
      <w:r w:rsidR="00261012" w:rsidRPr="00CD19D7">
        <w:rPr>
          <w:rFonts w:ascii="Times New Roman" w:hAnsi="Times New Roman" w:cs="Times New Roman"/>
          <w:b/>
          <w:bCs/>
          <w:sz w:val="24"/>
          <w:szCs w:val="24"/>
        </w:rPr>
        <w:t>sites</w:t>
      </w:r>
      <w:commentRangeEnd w:id="465"/>
      <w:r w:rsidR="0026597A">
        <w:rPr>
          <w:rStyle w:val="CommentReference"/>
          <w:rFonts w:asciiTheme="minorHAnsi" w:eastAsiaTheme="minorHAnsi" w:hAnsiTheme="minorHAnsi" w:cstheme="minorBidi"/>
          <w:color w:val="auto"/>
        </w:rPr>
        <w:commentReference w:id="465"/>
      </w:r>
      <w:bookmarkEnd w:id="464"/>
    </w:p>
    <w:p w14:paraId="5E6E9FBC" w14:textId="791E398C" w:rsidR="00BD0CAF" w:rsidRDefault="00B524ED" w:rsidP="001C6940">
      <w:pPr>
        <w:spacing w:line="360" w:lineRule="auto"/>
        <w:jc w:val="both"/>
        <w:rPr>
          <w:rFonts w:ascii="Times New Roman" w:eastAsia="Cambria" w:hAnsi="Times New Roman" w:cs="Times New Roman"/>
          <w:sz w:val="24"/>
          <w:szCs w:val="24"/>
        </w:rPr>
      </w:pPr>
      <w:r w:rsidRPr="00CD19D7">
        <w:rPr>
          <w:rFonts w:ascii="Times New Roman" w:hAnsi="Times New Roman" w:cs="Times New Roman"/>
          <w:sz w:val="24"/>
          <w:szCs w:val="24"/>
        </w:rPr>
        <w:t xml:space="preserve">The ammonia level in Nakuru, Taita </w:t>
      </w:r>
      <w:proofErr w:type="spellStart"/>
      <w:r w:rsidRPr="00CD19D7">
        <w:rPr>
          <w:rFonts w:ascii="Times New Roman" w:hAnsi="Times New Roman" w:cs="Times New Roman"/>
          <w:sz w:val="24"/>
          <w:szCs w:val="24"/>
        </w:rPr>
        <w:t>tav</w:t>
      </w:r>
      <w:r w:rsidR="00CC7066" w:rsidRPr="005D1955">
        <w:rPr>
          <w:rFonts w:ascii="Times New Roman" w:hAnsi="Times New Roman" w:cs="Times New Roman"/>
          <w:iCs/>
          <w:sz w:val="24"/>
          <w:szCs w:val="24"/>
        </w:rPr>
        <w:t>et</w:t>
      </w:r>
      <w:r w:rsidRPr="00CD19D7">
        <w:rPr>
          <w:rFonts w:ascii="Times New Roman" w:hAnsi="Times New Roman" w:cs="Times New Roman"/>
          <w:sz w:val="24"/>
          <w:szCs w:val="24"/>
        </w:rPr>
        <w:t>a</w:t>
      </w:r>
      <w:proofErr w:type="spellEnd"/>
      <w:r w:rsidRPr="00CD19D7">
        <w:rPr>
          <w:rFonts w:ascii="Times New Roman" w:hAnsi="Times New Roman" w:cs="Times New Roman"/>
          <w:sz w:val="24"/>
          <w:szCs w:val="24"/>
        </w:rPr>
        <w:t xml:space="preserve"> and lake </w:t>
      </w:r>
      <w:proofErr w:type="spellStart"/>
      <w:r w:rsidRPr="00CD19D7">
        <w:rPr>
          <w:rFonts w:ascii="Times New Roman" w:hAnsi="Times New Roman" w:cs="Times New Roman"/>
          <w:sz w:val="24"/>
          <w:szCs w:val="24"/>
        </w:rPr>
        <w:t>jipe</w:t>
      </w:r>
      <w:proofErr w:type="spellEnd"/>
      <w:r w:rsidRPr="00CD19D7">
        <w:rPr>
          <w:rFonts w:ascii="Times New Roman" w:hAnsi="Times New Roman" w:cs="Times New Roman"/>
          <w:sz w:val="24"/>
          <w:szCs w:val="24"/>
        </w:rPr>
        <w:t xml:space="preserve"> </w:t>
      </w:r>
      <w:r w:rsidR="00D031CB" w:rsidRPr="00CD19D7">
        <w:rPr>
          <w:rFonts w:ascii="Times New Roman" w:hAnsi="Times New Roman" w:cs="Times New Roman"/>
          <w:sz w:val="24"/>
          <w:szCs w:val="24"/>
        </w:rPr>
        <w:t>was;</w:t>
      </w:r>
      <w:r w:rsidRPr="00CD19D7">
        <w:rPr>
          <w:rFonts w:ascii="Times New Roman" w:eastAsia="Cambria" w:hAnsi="Times New Roman" w:cs="Times New Roman"/>
          <w:sz w:val="24"/>
          <w:szCs w:val="24"/>
        </w:rPr>
        <w:t xml:space="preserve"> </w:t>
      </w:r>
      <w:r w:rsidRPr="00596E6B">
        <w:rPr>
          <w:rFonts w:ascii="Times New Roman" w:eastAsia="Cambria" w:hAnsi="Times New Roman" w:cs="Times New Roman"/>
          <w:sz w:val="24"/>
          <w:szCs w:val="24"/>
        </w:rPr>
        <w:t>3.2 ± 0.2</w:t>
      </w:r>
      <w:r w:rsidRPr="00CD19D7">
        <w:rPr>
          <w:rFonts w:ascii="Times New Roman" w:eastAsia="Cambria" w:hAnsi="Times New Roman" w:cs="Times New Roman"/>
          <w:sz w:val="24"/>
          <w:szCs w:val="24"/>
        </w:rPr>
        <w:t xml:space="preserve">, </w:t>
      </w:r>
      <w:r w:rsidRPr="00596E6B">
        <w:rPr>
          <w:rFonts w:ascii="Times New Roman" w:eastAsia="Cambria" w:hAnsi="Times New Roman" w:cs="Times New Roman"/>
          <w:sz w:val="24"/>
          <w:szCs w:val="24"/>
        </w:rPr>
        <w:t>6.0 ± 0.3</w:t>
      </w:r>
      <w:r w:rsidRPr="00CD19D7">
        <w:rPr>
          <w:rFonts w:ascii="Times New Roman" w:eastAsia="Cambria" w:hAnsi="Times New Roman" w:cs="Times New Roman"/>
          <w:sz w:val="24"/>
          <w:szCs w:val="24"/>
        </w:rPr>
        <w:t xml:space="preserve"> and </w:t>
      </w:r>
      <w:r w:rsidRPr="00596E6B">
        <w:rPr>
          <w:rFonts w:ascii="Times New Roman" w:eastAsia="Cambria" w:hAnsi="Times New Roman" w:cs="Times New Roman"/>
          <w:sz w:val="24"/>
          <w:szCs w:val="24"/>
        </w:rPr>
        <w:t>3.4 ± 0.3</w:t>
      </w:r>
      <w:r w:rsidRPr="00CD19D7">
        <w:rPr>
          <w:rFonts w:ascii="Times New Roman" w:eastAsia="Cambria" w:hAnsi="Times New Roman" w:cs="Times New Roman"/>
          <w:sz w:val="24"/>
          <w:szCs w:val="24"/>
        </w:rPr>
        <w:t xml:space="preserve"> respectively with a significance difference at </w:t>
      </w:r>
      <w:r w:rsidRPr="00596E6B">
        <w:rPr>
          <w:rFonts w:ascii="Times New Roman" w:eastAsia="Cambria" w:hAnsi="Times New Roman" w:cs="Times New Roman"/>
          <w:sz w:val="24"/>
          <w:szCs w:val="24"/>
        </w:rPr>
        <w:t>&lt;0.001</w:t>
      </w:r>
      <w:r w:rsidRPr="00CD19D7">
        <w:rPr>
          <w:rFonts w:ascii="Times New Roman" w:eastAsia="Cambria" w:hAnsi="Times New Roman" w:cs="Times New Roman"/>
          <w:sz w:val="24"/>
          <w:szCs w:val="24"/>
        </w:rPr>
        <w:t>.</w:t>
      </w:r>
      <w:r w:rsidR="00D031CB" w:rsidRPr="00CD19D7">
        <w:rPr>
          <w:rFonts w:ascii="Times New Roman" w:eastAsia="Cambria" w:hAnsi="Times New Roman" w:cs="Times New Roman"/>
          <w:sz w:val="24"/>
          <w:szCs w:val="24"/>
        </w:rPr>
        <w:t xml:space="preserve"> These were above the tolerant limits </w:t>
      </w:r>
      <w:sdt>
        <w:sdtPr>
          <w:rPr>
            <w:rFonts w:ascii="Times New Roman" w:eastAsia="Cambria" w:hAnsi="Times New Roman" w:cs="Times New Roman"/>
            <w:sz w:val="24"/>
            <w:szCs w:val="24"/>
          </w:rPr>
          <w:tag w:val="MENDELEY_CITATION_v3_eyJjaXRhdGlvbklEIjoiTUVOREVMRVlfQ0lUQVRJT05fMDUwNGE1N2EtZTk0OS00Y2FiLTk2Y2MtMzEyZjgwZjIzMmI2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
          <w:id w:val="1509099924"/>
          <w:placeholder>
            <w:docPart w:val="DefaultPlaceholder_-1854013440"/>
          </w:placeholder>
        </w:sdtPr>
        <w:sdtContent>
          <w:r w:rsidR="00F8018B">
            <w:rPr>
              <w:rFonts w:eastAsia="Times New Roman"/>
            </w:rPr>
            <w:t>(Bhatnagar &amp; Devi, 2013)</w:t>
          </w:r>
        </w:sdtContent>
      </w:sdt>
      <w:r w:rsidR="00D031CB" w:rsidRPr="00CD19D7">
        <w:rPr>
          <w:rFonts w:ascii="Times New Roman" w:eastAsia="Cambria" w:hAnsi="Times New Roman" w:cs="Times New Roman"/>
          <w:sz w:val="24"/>
          <w:szCs w:val="24"/>
        </w:rPr>
        <w:t xml:space="preserve">. The nitrite level in ponds in </w:t>
      </w:r>
      <w:proofErr w:type="spellStart"/>
      <w:r w:rsidR="00D031CB" w:rsidRPr="00CD19D7">
        <w:rPr>
          <w:rFonts w:ascii="Times New Roman" w:eastAsia="Cambria" w:hAnsi="Times New Roman" w:cs="Times New Roman"/>
          <w:sz w:val="24"/>
          <w:szCs w:val="24"/>
        </w:rPr>
        <w:t>Bom</w:t>
      </w:r>
      <w:r w:rsidR="00CC7066" w:rsidRPr="005D1955">
        <w:rPr>
          <w:rFonts w:ascii="Times New Roman" w:eastAsia="Cambria" w:hAnsi="Times New Roman" w:cs="Times New Roman"/>
          <w:iCs/>
          <w:sz w:val="24"/>
          <w:szCs w:val="24"/>
        </w:rPr>
        <w:t>et</w:t>
      </w:r>
      <w:proofErr w:type="spellEnd"/>
      <w:r w:rsidR="00D031CB" w:rsidRPr="005D1955">
        <w:rPr>
          <w:rFonts w:ascii="Times New Roman" w:eastAsia="Cambria" w:hAnsi="Times New Roman" w:cs="Times New Roman"/>
          <w:iCs/>
          <w:sz w:val="24"/>
          <w:szCs w:val="24"/>
        </w:rPr>
        <w:t xml:space="preserve"> </w:t>
      </w:r>
      <w:r w:rsidR="00D031CB" w:rsidRPr="00CD19D7">
        <w:rPr>
          <w:rFonts w:ascii="Times New Roman" w:eastAsia="Cambria" w:hAnsi="Times New Roman" w:cs="Times New Roman"/>
          <w:sz w:val="24"/>
          <w:szCs w:val="24"/>
        </w:rPr>
        <w:t xml:space="preserve">and Kericho were; </w:t>
      </w:r>
      <w:r w:rsidR="00D031CB" w:rsidRPr="00596E6B">
        <w:rPr>
          <w:rFonts w:ascii="Times New Roman" w:eastAsia="Cambria" w:hAnsi="Times New Roman" w:cs="Times New Roman"/>
          <w:sz w:val="24"/>
          <w:szCs w:val="24"/>
        </w:rPr>
        <w:t>0.07 ± 0.01</w:t>
      </w:r>
      <w:r w:rsidR="00D031CB" w:rsidRPr="00CD19D7">
        <w:rPr>
          <w:rFonts w:ascii="Times New Roman" w:eastAsia="Cambria" w:hAnsi="Times New Roman" w:cs="Times New Roman"/>
          <w:sz w:val="24"/>
          <w:szCs w:val="24"/>
        </w:rPr>
        <w:t xml:space="preserve"> and </w:t>
      </w:r>
      <w:r w:rsidR="00D031CB" w:rsidRPr="00596E6B">
        <w:rPr>
          <w:rFonts w:ascii="Times New Roman" w:eastAsia="Cambria" w:hAnsi="Times New Roman" w:cs="Times New Roman"/>
          <w:sz w:val="24"/>
          <w:szCs w:val="24"/>
        </w:rPr>
        <w:t>0.06 ± 0.00</w:t>
      </w:r>
      <w:r w:rsidR="00D031CB" w:rsidRPr="00CD19D7">
        <w:rPr>
          <w:rFonts w:ascii="Times New Roman" w:eastAsia="Cambria" w:hAnsi="Times New Roman" w:cs="Times New Roman"/>
          <w:sz w:val="24"/>
          <w:szCs w:val="24"/>
        </w:rPr>
        <w:t xml:space="preserve"> respectively, there was no significance b</w:t>
      </w:r>
      <w:r w:rsidR="00CC7066" w:rsidRPr="005D1955">
        <w:rPr>
          <w:rFonts w:ascii="Times New Roman" w:eastAsia="Cambria" w:hAnsi="Times New Roman" w:cs="Times New Roman"/>
          <w:iCs/>
          <w:sz w:val="24"/>
          <w:szCs w:val="24"/>
        </w:rPr>
        <w:t>et</w:t>
      </w:r>
      <w:r w:rsidR="00D031CB" w:rsidRPr="00CD19D7">
        <w:rPr>
          <w:rFonts w:ascii="Times New Roman" w:eastAsia="Cambria" w:hAnsi="Times New Roman" w:cs="Times New Roman"/>
          <w:sz w:val="24"/>
          <w:szCs w:val="24"/>
        </w:rPr>
        <w:t>ween the two counties at p=0.</w:t>
      </w:r>
      <w:r w:rsidR="00665606" w:rsidRPr="00CD19D7">
        <w:rPr>
          <w:rFonts w:ascii="Times New Roman" w:eastAsia="Cambria" w:hAnsi="Times New Roman" w:cs="Times New Roman"/>
          <w:sz w:val="24"/>
          <w:szCs w:val="24"/>
        </w:rPr>
        <w:t>8. All</w:t>
      </w:r>
      <w:r w:rsidR="00D031CB" w:rsidRPr="00CD19D7">
        <w:rPr>
          <w:rFonts w:ascii="Times New Roman" w:eastAsia="Cambria" w:hAnsi="Times New Roman" w:cs="Times New Roman"/>
          <w:sz w:val="24"/>
          <w:szCs w:val="24"/>
        </w:rPr>
        <w:t xml:space="preserve"> the nitrates were within the acceptable </w:t>
      </w:r>
      <w:r w:rsidR="00665606" w:rsidRPr="00CD19D7">
        <w:rPr>
          <w:rFonts w:ascii="Times New Roman" w:eastAsia="Cambria" w:hAnsi="Times New Roman" w:cs="Times New Roman"/>
          <w:sz w:val="24"/>
          <w:szCs w:val="24"/>
        </w:rPr>
        <w:t>limit for</w:t>
      </w:r>
      <w:r w:rsidR="00D031CB" w:rsidRPr="00CD19D7">
        <w:rPr>
          <w:rFonts w:ascii="Times New Roman" w:eastAsia="Cambria" w:hAnsi="Times New Roman" w:cs="Times New Roman"/>
          <w:sz w:val="24"/>
          <w:szCs w:val="24"/>
        </w:rPr>
        <w:t xml:space="preserve"> fish farming </w:t>
      </w:r>
      <w:sdt>
        <w:sdtPr>
          <w:rPr>
            <w:rFonts w:ascii="Times New Roman" w:eastAsia="Cambria" w:hAnsi="Times New Roman" w:cs="Times New Roman"/>
            <w:sz w:val="24"/>
            <w:szCs w:val="24"/>
          </w:rPr>
          <w:tag w:val="MENDELEY_CITATION_v3_eyJjaXRhdGlvbklEIjoiTUVOREVMRVlfQ0lUQVRJT05fNDk0ZDMzMmItNzM4OC00ZTI2LThlNGItNjEzZmJiODFhN2Mx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
          <w:id w:val="238224093"/>
          <w:placeholder>
            <w:docPart w:val="DefaultPlaceholder_-1854013440"/>
          </w:placeholder>
        </w:sdtPr>
        <w:sdtContent>
          <w:r w:rsidR="00F8018B">
            <w:rPr>
              <w:rFonts w:eastAsia="Times New Roman"/>
            </w:rPr>
            <w:t>(Bhatnagar &amp; Devi, 2013)</w:t>
          </w:r>
        </w:sdtContent>
      </w:sdt>
      <w:r w:rsidR="0017036C" w:rsidRPr="00CD19D7">
        <w:rPr>
          <w:rFonts w:ascii="Times New Roman" w:eastAsia="Cambria" w:hAnsi="Times New Roman" w:cs="Times New Roman"/>
          <w:sz w:val="24"/>
          <w:szCs w:val="24"/>
        </w:rPr>
        <w:t>.There was significance difference (</w:t>
      </w:r>
      <w:r w:rsidR="0017036C" w:rsidRPr="00596E6B">
        <w:rPr>
          <w:rFonts w:ascii="Times New Roman" w:eastAsia="Cambria" w:hAnsi="Times New Roman" w:cs="Times New Roman"/>
          <w:sz w:val="24"/>
          <w:szCs w:val="24"/>
        </w:rPr>
        <w:t>&lt;0.001</w:t>
      </w:r>
      <w:r w:rsidR="0017036C" w:rsidRPr="00CD19D7">
        <w:rPr>
          <w:rFonts w:ascii="Times New Roman" w:eastAsia="Cambria" w:hAnsi="Times New Roman" w:cs="Times New Roman"/>
          <w:sz w:val="24"/>
          <w:szCs w:val="24"/>
        </w:rPr>
        <w:t xml:space="preserve">) in </w:t>
      </w:r>
      <w:r w:rsidR="00665606" w:rsidRPr="00CD19D7">
        <w:rPr>
          <w:rFonts w:ascii="Times New Roman" w:eastAsia="Cambria" w:hAnsi="Times New Roman" w:cs="Times New Roman"/>
          <w:sz w:val="24"/>
          <w:szCs w:val="24"/>
        </w:rPr>
        <w:t>all the</w:t>
      </w:r>
      <w:r w:rsidR="0017036C" w:rsidRPr="00CD19D7">
        <w:rPr>
          <w:rFonts w:ascii="Times New Roman" w:eastAsia="Cambria" w:hAnsi="Times New Roman" w:cs="Times New Roman"/>
          <w:sz w:val="24"/>
          <w:szCs w:val="24"/>
        </w:rPr>
        <w:t xml:space="preserve"> counties in the level of nitrates. </w:t>
      </w:r>
      <w:proofErr w:type="spellStart"/>
      <w:r w:rsidR="0017036C" w:rsidRPr="005D1955">
        <w:rPr>
          <w:rFonts w:ascii="Times New Roman" w:eastAsia="Cambria" w:hAnsi="Times New Roman" w:cs="Times New Roman"/>
          <w:sz w:val="24"/>
          <w:szCs w:val="24"/>
        </w:rPr>
        <w:t>Bom</w:t>
      </w:r>
      <w:r w:rsidR="00CC7066" w:rsidRPr="005D1955">
        <w:rPr>
          <w:rFonts w:ascii="Times New Roman" w:eastAsia="Cambria" w:hAnsi="Times New Roman" w:cs="Times New Roman"/>
          <w:sz w:val="24"/>
          <w:szCs w:val="24"/>
        </w:rPr>
        <w:t>et</w:t>
      </w:r>
      <w:proofErr w:type="spellEnd"/>
      <w:r w:rsidR="0017036C" w:rsidRPr="005D1955">
        <w:rPr>
          <w:rFonts w:ascii="Times New Roman" w:eastAsia="Cambria" w:hAnsi="Times New Roman" w:cs="Times New Roman"/>
          <w:sz w:val="24"/>
          <w:szCs w:val="24"/>
        </w:rPr>
        <w:t>,</w:t>
      </w:r>
      <w:r w:rsidR="0017036C" w:rsidRPr="00CD19D7">
        <w:rPr>
          <w:rFonts w:ascii="Times New Roman" w:eastAsia="Cambria" w:hAnsi="Times New Roman" w:cs="Times New Roman"/>
          <w:sz w:val="24"/>
          <w:szCs w:val="24"/>
        </w:rPr>
        <w:t xml:space="preserve"> Kericho, Nakuru and Tav</w:t>
      </w:r>
      <w:r w:rsidR="00CC7066" w:rsidRPr="005D1955">
        <w:rPr>
          <w:rFonts w:ascii="Times New Roman" w:eastAsia="Cambria" w:hAnsi="Times New Roman" w:cs="Times New Roman"/>
          <w:iCs/>
          <w:sz w:val="24"/>
          <w:szCs w:val="24"/>
        </w:rPr>
        <w:t>et</w:t>
      </w:r>
      <w:r w:rsidR="0017036C" w:rsidRPr="00CD19D7">
        <w:rPr>
          <w:rFonts w:ascii="Times New Roman" w:eastAsia="Cambria" w:hAnsi="Times New Roman" w:cs="Times New Roman"/>
          <w:sz w:val="24"/>
          <w:szCs w:val="24"/>
        </w:rPr>
        <w:t xml:space="preserve">a had; </w:t>
      </w:r>
      <w:r w:rsidR="0017036C" w:rsidRPr="00596E6B">
        <w:rPr>
          <w:rFonts w:ascii="Times New Roman" w:eastAsia="Cambria" w:hAnsi="Times New Roman" w:cs="Times New Roman"/>
          <w:sz w:val="24"/>
          <w:szCs w:val="24"/>
        </w:rPr>
        <w:t>13 ± 2</w:t>
      </w:r>
      <w:r w:rsidR="0017036C" w:rsidRPr="00CD19D7">
        <w:rPr>
          <w:rFonts w:ascii="Times New Roman" w:eastAsia="Cambria" w:hAnsi="Times New Roman" w:cs="Times New Roman"/>
          <w:sz w:val="24"/>
          <w:szCs w:val="24"/>
        </w:rPr>
        <w:t xml:space="preserve">, </w:t>
      </w:r>
      <w:r w:rsidR="0017036C" w:rsidRPr="00596E6B">
        <w:rPr>
          <w:rFonts w:ascii="Times New Roman" w:eastAsia="Cambria" w:hAnsi="Times New Roman" w:cs="Times New Roman"/>
          <w:sz w:val="24"/>
          <w:szCs w:val="24"/>
        </w:rPr>
        <w:t>29 ± 2</w:t>
      </w:r>
      <w:r w:rsidR="0017036C" w:rsidRPr="00CD19D7">
        <w:rPr>
          <w:rFonts w:ascii="Times New Roman" w:eastAsia="Cambria" w:hAnsi="Times New Roman" w:cs="Times New Roman"/>
          <w:sz w:val="24"/>
          <w:szCs w:val="24"/>
        </w:rPr>
        <w:t xml:space="preserve">, </w:t>
      </w:r>
      <w:r w:rsidR="0017036C" w:rsidRPr="00596E6B">
        <w:rPr>
          <w:rFonts w:ascii="Times New Roman" w:eastAsia="Cambria" w:hAnsi="Times New Roman" w:cs="Times New Roman"/>
          <w:sz w:val="24"/>
          <w:szCs w:val="24"/>
        </w:rPr>
        <w:t>1 ± 0</w:t>
      </w:r>
      <w:r w:rsidR="0017036C" w:rsidRPr="00CD19D7">
        <w:rPr>
          <w:rFonts w:ascii="Times New Roman" w:eastAsia="Cambria" w:hAnsi="Times New Roman" w:cs="Times New Roman"/>
          <w:sz w:val="24"/>
          <w:szCs w:val="24"/>
        </w:rPr>
        <w:t xml:space="preserve"> and </w:t>
      </w:r>
      <w:r w:rsidR="0017036C" w:rsidRPr="00596E6B">
        <w:rPr>
          <w:rFonts w:ascii="Times New Roman" w:eastAsia="Cambria" w:hAnsi="Times New Roman" w:cs="Times New Roman"/>
          <w:sz w:val="24"/>
          <w:szCs w:val="24"/>
        </w:rPr>
        <w:t>6 ± 0</w:t>
      </w:r>
      <w:r w:rsidR="0017036C" w:rsidRPr="00CD19D7">
        <w:rPr>
          <w:rFonts w:ascii="Times New Roman" w:eastAsia="Cambria" w:hAnsi="Times New Roman" w:cs="Times New Roman"/>
          <w:sz w:val="24"/>
          <w:szCs w:val="24"/>
        </w:rPr>
        <w:t xml:space="preserve"> levels of nitrates respectively.</w:t>
      </w:r>
      <w:r w:rsidR="00665606" w:rsidRPr="00CD19D7">
        <w:rPr>
          <w:rFonts w:ascii="Times New Roman" w:eastAsia="Cambria" w:hAnsi="Times New Roman" w:cs="Times New Roman"/>
          <w:sz w:val="24"/>
          <w:szCs w:val="24"/>
        </w:rPr>
        <w:t xml:space="preserve"> </w:t>
      </w:r>
      <w:r w:rsidR="0017036C" w:rsidRPr="00CD19D7">
        <w:rPr>
          <w:rFonts w:ascii="Times New Roman" w:eastAsia="Cambria" w:hAnsi="Times New Roman" w:cs="Times New Roman"/>
          <w:sz w:val="24"/>
          <w:szCs w:val="24"/>
        </w:rPr>
        <w:t xml:space="preserve">However, when the farms in the mentioned counties was compared with lake </w:t>
      </w:r>
      <w:proofErr w:type="spellStart"/>
      <w:r w:rsidR="0017036C" w:rsidRPr="00CD19D7">
        <w:rPr>
          <w:rFonts w:ascii="Times New Roman" w:eastAsia="Cambria" w:hAnsi="Times New Roman" w:cs="Times New Roman"/>
          <w:sz w:val="24"/>
          <w:szCs w:val="24"/>
        </w:rPr>
        <w:t>Jipe</w:t>
      </w:r>
      <w:proofErr w:type="spellEnd"/>
      <w:r w:rsidR="0017036C" w:rsidRPr="00CD19D7">
        <w:rPr>
          <w:rFonts w:ascii="Times New Roman" w:eastAsia="Cambria" w:hAnsi="Times New Roman" w:cs="Times New Roman"/>
          <w:sz w:val="24"/>
          <w:szCs w:val="24"/>
        </w:rPr>
        <w:t xml:space="preserve"> (</w:t>
      </w:r>
      <w:r w:rsidR="00665606" w:rsidRPr="00596E6B">
        <w:rPr>
          <w:rFonts w:ascii="Times New Roman" w:eastAsia="Cambria" w:hAnsi="Times New Roman" w:cs="Times New Roman"/>
          <w:sz w:val="24"/>
          <w:szCs w:val="24"/>
        </w:rPr>
        <w:t>5 ± 0</w:t>
      </w:r>
      <w:r w:rsidR="00665606" w:rsidRPr="00CD19D7">
        <w:rPr>
          <w:rFonts w:ascii="Times New Roman" w:eastAsia="Cambria" w:hAnsi="Times New Roman" w:cs="Times New Roman"/>
          <w:sz w:val="24"/>
          <w:szCs w:val="24"/>
        </w:rPr>
        <w:t>), there was no significance difference (</w:t>
      </w:r>
      <w:commentRangeStart w:id="466"/>
      <w:r w:rsidR="00665606" w:rsidRPr="00CD19D7">
        <w:rPr>
          <w:rFonts w:ascii="Times New Roman" w:eastAsia="Cambria" w:hAnsi="Times New Roman" w:cs="Times New Roman"/>
          <w:sz w:val="24"/>
          <w:szCs w:val="24"/>
        </w:rPr>
        <w:t>0.3)</w:t>
      </w:r>
      <w:commentRangeEnd w:id="466"/>
      <w:r w:rsidR="0026597A">
        <w:rPr>
          <w:rStyle w:val="CommentReference"/>
        </w:rPr>
        <w:commentReference w:id="466"/>
      </w:r>
      <w:r w:rsidR="00665606" w:rsidRPr="00CD19D7">
        <w:rPr>
          <w:rFonts w:ascii="Times New Roman" w:eastAsia="Cambria" w:hAnsi="Times New Roman" w:cs="Times New Roman"/>
          <w:sz w:val="24"/>
          <w:szCs w:val="24"/>
        </w:rPr>
        <w:t xml:space="preserve">. The level of nitrates in </w:t>
      </w:r>
      <w:proofErr w:type="spellStart"/>
      <w:r w:rsidR="00665606" w:rsidRPr="00CD19D7">
        <w:rPr>
          <w:rFonts w:ascii="Times New Roman" w:eastAsia="Cambria" w:hAnsi="Times New Roman" w:cs="Times New Roman"/>
          <w:sz w:val="24"/>
          <w:szCs w:val="24"/>
        </w:rPr>
        <w:t>Bom</w:t>
      </w:r>
      <w:r w:rsidR="00CC7066" w:rsidRPr="005D1955">
        <w:rPr>
          <w:rFonts w:ascii="Times New Roman" w:eastAsia="Cambria" w:hAnsi="Times New Roman" w:cs="Times New Roman"/>
          <w:iCs/>
          <w:sz w:val="24"/>
          <w:szCs w:val="24"/>
        </w:rPr>
        <w:t>et</w:t>
      </w:r>
      <w:proofErr w:type="spellEnd"/>
      <w:r w:rsidR="00665606" w:rsidRPr="00CD19D7">
        <w:rPr>
          <w:rFonts w:ascii="Times New Roman" w:eastAsia="Cambria" w:hAnsi="Times New Roman" w:cs="Times New Roman"/>
          <w:sz w:val="24"/>
          <w:szCs w:val="24"/>
        </w:rPr>
        <w:t xml:space="preserve"> and Kericho we out of the acceptable limit for fish farming </w:t>
      </w:r>
      <w:sdt>
        <w:sdtPr>
          <w:rPr>
            <w:rFonts w:ascii="Times New Roman" w:eastAsia="Cambria" w:hAnsi="Times New Roman" w:cs="Times New Roman"/>
            <w:sz w:val="24"/>
            <w:szCs w:val="24"/>
          </w:rPr>
          <w:tag w:val="MENDELEY_CITATION_v3_eyJjaXRhdGlvbklEIjoiTUVOREVMRVlfQ0lUQVRJT05fNjgwMGUyNzQtZGE3Ni00YWNkLTk0ZDUtNjVjYzIxZDg4OWRk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
          <w:id w:val="-333609134"/>
          <w:placeholder>
            <w:docPart w:val="DefaultPlaceholder_-1854013440"/>
          </w:placeholder>
        </w:sdtPr>
        <w:sdtContent>
          <w:r w:rsidR="00F8018B">
            <w:rPr>
              <w:rFonts w:eastAsia="Times New Roman"/>
            </w:rPr>
            <w:t>(Bhatnagar &amp; Devi, 2013)</w:t>
          </w:r>
        </w:sdtContent>
      </w:sdt>
      <w:r w:rsidR="00665606" w:rsidRPr="00CD19D7">
        <w:rPr>
          <w:rFonts w:ascii="Times New Roman" w:eastAsia="Cambria" w:hAnsi="Times New Roman" w:cs="Times New Roman"/>
          <w:sz w:val="24"/>
          <w:szCs w:val="24"/>
        </w:rPr>
        <w:t>.</w:t>
      </w:r>
      <w:r w:rsidR="00C85EAB" w:rsidRPr="00CD19D7">
        <w:rPr>
          <w:rFonts w:ascii="Times New Roman" w:eastAsia="Cambria" w:hAnsi="Times New Roman" w:cs="Times New Roman"/>
          <w:sz w:val="24"/>
          <w:szCs w:val="24"/>
        </w:rPr>
        <w:t xml:space="preserve"> The level of c</w:t>
      </w:r>
      <w:r w:rsidR="00C85EAB" w:rsidRPr="00596E6B">
        <w:rPr>
          <w:rFonts w:ascii="Times New Roman" w:eastAsia="Cambria" w:hAnsi="Times New Roman" w:cs="Times New Roman"/>
          <w:sz w:val="24"/>
          <w:szCs w:val="24"/>
        </w:rPr>
        <w:t xml:space="preserve">arbonate hardness </w:t>
      </w:r>
      <w:r w:rsidR="00C85EAB" w:rsidRPr="00CD19D7">
        <w:rPr>
          <w:rFonts w:ascii="Times New Roman" w:eastAsia="Cambria" w:hAnsi="Times New Roman" w:cs="Times New Roman"/>
          <w:sz w:val="24"/>
          <w:szCs w:val="24"/>
        </w:rPr>
        <w:t>(</w:t>
      </w:r>
      <w:r w:rsidR="00C85EAB" w:rsidRPr="00596E6B">
        <w:rPr>
          <w:rFonts w:ascii="Times New Roman" w:eastAsia="Cambria" w:hAnsi="Times New Roman" w:cs="Times New Roman"/>
          <w:sz w:val="24"/>
          <w:szCs w:val="24"/>
        </w:rPr>
        <w:t>caco</w:t>
      </w:r>
      <w:r w:rsidR="00C85EAB" w:rsidRPr="00596E6B">
        <w:rPr>
          <w:rFonts w:ascii="Times New Roman" w:eastAsia="Cambria" w:hAnsi="Times New Roman" w:cs="Times New Roman"/>
          <w:sz w:val="24"/>
          <w:szCs w:val="24"/>
          <w:vertAlign w:val="superscript"/>
        </w:rPr>
        <w:t>3</w:t>
      </w:r>
      <w:r w:rsidR="00C85EAB" w:rsidRPr="00CD19D7">
        <w:rPr>
          <w:rFonts w:ascii="Times New Roman" w:eastAsia="Cambria" w:hAnsi="Times New Roman" w:cs="Times New Roman"/>
          <w:sz w:val="24"/>
          <w:szCs w:val="24"/>
        </w:rPr>
        <w:t xml:space="preserve">) in </w:t>
      </w:r>
      <w:proofErr w:type="spellStart"/>
      <w:r w:rsidR="00C85EAB" w:rsidRPr="00CD19D7">
        <w:rPr>
          <w:rFonts w:ascii="Times New Roman" w:eastAsia="Cambria" w:hAnsi="Times New Roman" w:cs="Times New Roman"/>
          <w:sz w:val="24"/>
          <w:szCs w:val="24"/>
        </w:rPr>
        <w:t>Bo</w:t>
      </w:r>
      <w:r w:rsidR="00902173" w:rsidRPr="00CD19D7">
        <w:rPr>
          <w:rFonts w:ascii="Times New Roman" w:eastAsia="Cambria" w:hAnsi="Times New Roman" w:cs="Times New Roman"/>
          <w:sz w:val="24"/>
          <w:szCs w:val="24"/>
        </w:rPr>
        <w:t>m</w:t>
      </w:r>
      <w:r w:rsidR="00CC7066" w:rsidRPr="005D1955">
        <w:rPr>
          <w:rFonts w:ascii="Times New Roman" w:eastAsia="Cambria" w:hAnsi="Times New Roman" w:cs="Times New Roman"/>
          <w:iCs/>
          <w:sz w:val="24"/>
          <w:szCs w:val="24"/>
        </w:rPr>
        <w:t>et</w:t>
      </w:r>
      <w:proofErr w:type="spellEnd"/>
      <w:r w:rsidR="00902173" w:rsidRPr="005D1955">
        <w:rPr>
          <w:rFonts w:ascii="Times New Roman" w:eastAsia="Cambria" w:hAnsi="Times New Roman" w:cs="Times New Roman"/>
          <w:iCs/>
          <w:sz w:val="24"/>
          <w:szCs w:val="24"/>
        </w:rPr>
        <w:t xml:space="preserve"> </w:t>
      </w:r>
      <w:r w:rsidR="00902173" w:rsidRPr="00CD19D7">
        <w:rPr>
          <w:rFonts w:ascii="Times New Roman" w:eastAsia="Cambria" w:hAnsi="Times New Roman" w:cs="Times New Roman"/>
          <w:sz w:val="24"/>
          <w:szCs w:val="24"/>
        </w:rPr>
        <w:t xml:space="preserve">was </w:t>
      </w:r>
      <w:r w:rsidR="00902173" w:rsidRPr="00596E6B">
        <w:rPr>
          <w:rFonts w:ascii="Times New Roman" w:eastAsia="Cambria" w:hAnsi="Times New Roman" w:cs="Times New Roman"/>
          <w:sz w:val="24"/>
          <w:szCs w:val="24"/>
        </w:rPr>
        <w:t>60 ± 3</w:t>
      </w:r>
      <w:r w:rsidR="00902173" w:rsidRPr="00CD19D7">
        <w:rPr>
          <w:rFonts w:ascii="Times New Roman" w:eastAsia="Cambria" w:hAnsi="Times New Roman" w:cs="Times New Roman"/>
          <w:sz w:val="24"/>
          <w:szCs w:val="24"/>
        </w:rPr>
        <w:t xml:space="preserve"> and Kericho </w:t>
      </w:r>
      <w:r w:rsidR="00902173" w:rsidRPr="00596E6B">
        <w:rPr>
          <w:rFonts w:ascii="Times New Roman" w:eastAsia="Cambria" w:hAnsi="Times New Roman" w:cs="Times New Roman"/>
          <w:sz w:val="24"/>
          <w:szCs w:val="24"/>
        </w:rPr>
        <w:t>26 ± 2</w:t>
      </w:r>
      <w:r w:rsidR="00902173" w:rsidRPr="00CD19D7">
        <w:rPr>
          <w:rFonts w:ascii="Times New Roman" w:eastAsia="Cambria" w:hAnsi="Times New Roman" w:cs="Times New Roman"/>
          <w:sz w:val="24"/>
          <w:szCs w:val="24"/>
        </w:rPr>
        <w:t xml:space="preserve"> and there was significance difference b</w:t>
      </w:r>
      <w:r w:rsidR="00CC7066" w:rsidRPr="005D1955">
        <w:rPr>
          <w:rFonts w:ascii="Times New Roman" w:eastAsia="Cambria" w:hAnsi="Times New Roman" w:cs="Times New Roman"/>
          <w:iCs/>
          <w:sz w:val="24"/>
          <w:szCs w:val="24"/>
        </w:rPr>
        <w:t>et</w:t>
      </w:r>
      <w:r w:rsidR="00902173" w:rsidRPr="00CD19D7">
        <w:rPr>
          <w:rFonts w:ascii="Times New Roman" w:eastAsia="Cambria" w:hAnsi="Times New Roman" w:cs="Times New Roman"/>
          <w:sz w:val="24"/>
          <w:szCs w:val="24"/>
        </w:rPr>
        <w:t>ween the two counties (</w:t>
      </w:r>
      <w:r w:rsidR="00902173" w:rsidRPr="00596E6B">
        <w:rPr>
          <w:rFonts w:ascii="Times New Roman" w:eastAsia="Cambria" w:hAnsi="Times New Roman" w:cs="Times New Roman"/>
          <w:sz w:val="24"/>
          <w:szCs w:val="24"/>
        </w:rPr>
        <w:t>&lt;0.001</w:t>
      </w:r>
      <w:r w:rsidR="00902173" w:rsidRPr="00CD19D7">
        <w:rPr>
          <w:rFonts w:ascii="Times New Roman" w:eastAsia="Cambria" w:hAnsi="Times New Roman" w:cs="Times New Roman"/>
          <w:sz w:val="24"/>
          <w:szCs w:val="24"/>
        </w:rPr>
        <w:t>). Total alkalinity caco</w:t>
      </w:r>
      <w:r w:rsidR="00902173" w:rsidRPr="00CD19D7">
        <w:rPr>
          <w:rFonts w:ascii="Times New Roman" w:eastAsia="Cambria" w:hAnsi="Times New Roman" w:cs="Times New Roman"/>
          <w:sz w:val="24"/>
          <w:szCs w:val="24"/>
          <w:vertAlign w:val="superscript"/>
        </w:rPr>
        <w:t xml:space="preserve">3 </w:t>
      </w:r>
      <w:r w:rsidR="00902173" w:rsidRPr="00CD19D7">
        <w:rPr>
          <w:rFonts w:ascii="Times New Roman" w:eastAsia="Cambria" w:hAnsi="Times New Roman" w:cs="Times New Roman"/>
          <w:sz w:val="24"/>
          <w:szCs w:val="24"/>
        </w:rPr>
        <w:t xml:space="preserve">in </w:t>
      </w:r>
      <w:proofErr w:type="spellStart"/>
      <w:r w:rsidR="00902173" w:rsidRPr="00CD19D7">
        <w:rPr>
          <w:rFonts w:ascii="Times New Roman" w:eastAsia="Cambria" w:hAnsi="Times New Roman" w:cs="Times New Roman"/>
          <w:sz w:val="24"/>
          <w:szCs w:val="24"/>
        </w:rPr>
        <w:t>Bom</w:t>
      </w:r>
      <w:r w:rsidR="00CC7066" w:rsidRPr="005D1955">
        <w:rPr>
          <w:rFonts w:ascii="Times New Roman" w:eastAsia="Cambria" w:hAnsi="Times New Roman" w:cs="Times New Roman"/>
          <w:iCs/>
          <w:sz w:val="24"/>
          <w:szCs w:val="24"/>
        </w:rPr>
        <w:t>et</w:t>
      </w:r>
      <w:proofErr w:type="spellEnd"/>
      <w:r w:rsidR="00902173" w:rsidRPr="00CD19D7">
        <w:rPr>
          <w:rFonts w:ascii="Times New Roman" w:eastAsia="Cambria" w:hAnsi="Times New Roman" w:cs="Times New Roman"/>
          <w:sz w:val="24"/>
          <w:szCs w:val="24"/>
        </w:rPr>
        <w:t xml:space="preserve"> was </w:t>
      </w:r>
      <w:r w:rsidR="00902173" w:rsidRPr="00596E6B">
        <w:rPr>
          <w:rFonts w:ascii="Times New Roman" w:eastAsia="Cambria" w:hAnsi="Times New Roman" w:cs="Times New Roman"/>
          <w:sz w:val="24"/>
          <w:szCs w:val="24"/>
        </w:rPr>
        <w:t>79 ± 3</w:t>
      </w:r>
      <w:r w:rsidR="00902173" w:rsidRPr="00CD19D7">
        <w:rPr>
          <w:rFonts w:ascii="Times New Roman" w:eastAsia="Cambria" w:hAnsi="Times New Roman" w:cs="Times New Roman"/>
          <w:sz w:val="24"/>
          <w:szCs w:val="24"/>
        </w:rPr>
        <w:t xml:space="preserve"> and Kericho </w:t>
      </w:r>
      <w:r w:rsidR="00902173" w:rsidRPr="00596E6B">
        <w:rPr>
          <w:rFonts w:ascii="Times New Roman" w:eastAsia="Cambria" w:hAnsi="Times New Roman" w:cs="Times New Roman"/>
          <w:sz w:val="24"/>
          <w:szCs w:val="24"/>
        </w:rPr>
        <w:t>46 ± 1</w:t>
      </w:r>
      <w:r w:rsidR="00902173" w:rsidRPr="00CD19D7">
        <w:rPr>
          <w:rFonts w:ascii="Times New Roman" w:eastAsia="Cambria" w:hAnsi="Times New Roman" w:cs="Times New Roman"/>
          <w:sz w:val="24"/>
          <w:szCs w:val="24"/>
        </w:rPr>
        <w:t>, and there was significance difference (</w:t>
      </w:r>
      <w:r w:rsidR="00902173" w:rsidRPr="00596E6B">
        <w:rPr>
          <w:rFonts w:ascii="Times New Roman" w:eastAsia="Cambria" w:hAnsi="Times New Roman" w:cs="Times New Roman"/>
          <w:sz w:val="24"/>
          <w:szCs w:val="24"/>
        </w:rPr>
        <w:t>&lt;0.001</w:t>
      </w:r>
      <w:r w:rsidR="00902173" w:rsidRPr="00CD19D7">
        <w:rPr>
          <w:rFonts w:ascii="Times New Roman" w:eastAsia="Cambria" w:hAnsi="Times New Roman" w:cs="Times New Roman"/>
          <w:sz w:val="24"/>
          <w:szCs w:val="24"/>
        </w:rPr>
        <w:t xml:space="preserve">). The levels were within desirable limits for fish growth </w:t>
      </w:r>
      <w:sdt>
        <w:sdtPr>
          <w:rPr>
            <w:rFonts w:ascii="Times New Roman" w:eastAsia="Cambria" w:hAnsi="Times New Roman" w:cs="Times New Roman"/>
            <w:color w:val="000000"/>
            <w:sz w:val="24"/>
            <w:szCs w:val="24"/>
          </w:rPr>
          <w:tag w:val="MENDELEY_CITATION_v3_eyJjaXRhdGlvbklEIjoiTUVOREVMRVlfQ0lUQVRJT05fMjZhNjQ2YTEtMDNkMC00YTYwLWIwMmEtODhhZmE2ZjBkNTRh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
          <w:id w:val="965078786"/>
          <w:placeholder>
            <w:docPart w:val="DefaultPlaceholder_-1854013440"/>
          </w:placeholder>
        </w:sdtPr>
        <w:sdtContent>
          <w:r w:rsidR="00F8018B">
            <w:rPr>
              <w:rFonts w:eastAsia="Times New Roman"/>
            </w:rPr>
            <w:t>(Bhatnagar &amp; Devi, 2013)</w:t>
          </w:r>
        </w:sdtContent>
      </w:sdt>
      <w:r w:rsidR="00902173" w:rsidRPr="00CD19D7">
        <w:rPr>
          <w:rFonts w:ascii="Times New Roman" w:eastAsia="Cambria" w:hAnsi="Times New Roman" w:cs="Times New Roman"/>
          <w:sz w:val="24"/>
          <w:szCs w:val="24"/>
        </w:rPr>
        <w:t>.</w:t>
      </w:r>
      <w:r w:rsidR="006E2286" w:rsidRPr="00CD19D7">
        <w:rPr>
          <w:rFonts w:ascii="Times New Roman" w:eastAsia="Cambria" w:hAnsi="Times New Roman" w:cs="Times New Roman"/>
          <w:sz w:val="24"/>
          <w:szCs w:val="24"/>
        </w:rPr>
        <w:t xml:space="preserve"> Sulphate (</w:t>
      </w:r>
      <w:r w:rsidR="006E2286" w:rsidRPr="00CD19D7">
        <w:rPr>
          <w:rFonts w:ascii="Times New Roman" w:hAnsi="Times New Roman" w:cs="Times New Roman"/>
          <w:sz w:val="24"/>
          <w:szCs w:val="24"/>
        </w:rPr>
        <w:t>so</w:t>
      </w:r>
      <w:r w:rsidR="00675FCF" w:rsidRPr="00CD19D7">
        <w:rPr>
          <w:rFonts w:ascii="Times New Roman" w:hAnsi="Times New Roman" w:cs="Times New Roman"/>
          <w:sz w:val="24"/>
          <w:szCs w:val="24"/>
          <w:vertAlign w:val="superscript"/>
        </w:rPr>
        <w:t>4</w:t>
      </w:r>
      <w:r w:rsidR="00675FCF" w:rsidRPr="00CD19D7">
        <w:rPr>
          <w:rFonts w:ascii="Times New Roman" w:hAnsi="Times New Roman" w:cs="Times New Roman"/>
          <w:sz w:val="24"/>
          <w:szCs w:val="24"/>
        </w:rPr>
        <w:t>) levels</w:t>
      </w:r>
      <w:r w:rsidR="006E2286" w:rsidRPr="00CD19D7">
        <w:rPr>
          <w:rFonts w:ascii="Times New Roman" w:eastAsia="Cambria" w:hAnsi="Times New Roman" w:cs="Times New Roman"/>
          <w:sz w:val="24"/>
          <w:szCs w:val="24"/>
        </w:rPr>
        <w:t xml:space="preserve"> in </w:t>
      </w:r>
      <w:proofErr w:type="spellStart"/>
      <w:r w:rsidR="006E2286" w:rsidRPr="00CD19D7">
        <w:rPr>
          <w:rFonts w:ascii="Times New Roman" w:eastAsia="Cambria" w:hAnsi="Times New Roman" w:cs="Times New Roman"/>
          <w:sz w:val="24"/>
          <w:szCs w:val="24"/>
        </w:rPr>
        <w:t>Bom</w:t>
      </w:r>
      <w:r w:rsidR="00CC7066" w:rsidRPr="005D1955">
        <w:rPr>
          <w:rFonts w:ascii="Times New Roman" w:eastAsia="Cambria" w:hAnsi="Times New Roman" w:cs="Times New Roman"/>
          <w:iCs/>
          <w:sz w:val="24"/>
          <w:szCs w:val="24"/>
        </w:rPr>
        <w:t>et</w:t>
      </w:r>
      <w:proofErr w:type="spellEnd"/>
      <w:r w:rsidR="006E2286" w:rsidRPr="005D1955">
        <w:rPr>
          <w:rFonts w:ascii="Times New Roman" w:eastAsia="Cambria" w:hAnsi="Times New Roman" w:cs="Times New Roman"/>
          <w:iCs/>
          <w:sz w:val="24"/>
          <w:szCs w:val="24"/>
        </w:rPr>
        <w:t xml:space="preserve"> </w:t>
      </w:r>
      <w:r w:rsidR="006E2286" w:rsidRPr="00CD19D7">
        <w:rPr>
          <w:rFonts w:ascii="Times New Roman" w:eastAsia="Cambria" w:hAnsi="Times New Roman" w:cs="Times New Roman"/>
          <w:sz w:val="24"/>
          <w:szCs w:val="24"/>
        </w:rPr>
        <w:t xml:space="preserve">and Kericho </w:t>
      </w:r>
      <w:r w:rsidR="00CD19D7" w:rsidRPr="00CD19D7">
        <w:rPr>
          <w:rFonts w:ascii="Times New Roman" w:eastAsia="Cambria" w:hAnsi="Times New Roman" w:cs="Times New Roman"/>
          <w:sz w:val="24"/>
          <w:szCs w:val="24"/>
        </w:rPr>
        <w:t>were;</w:t>
      </w:r>
      <w:r w:rsidR="006E2286" w:rsidRPr="00CD19D7">
        <w:rPr>
          <w:rFonts w:ascii="Times New Roman" w:hAnsi="Times New Roman" w:cs="Times New Roman"/>
          <w:sz w:val="24"/>
          <w:szCs w:val="24"/>
        </w:rPr>
        <w:t xml:space="preserve"> 27 ± 2 and 41 ± 3 and there was signifi</w:t>
      </w:r>
      <w:r w:rsidR="00675FCF" w:rsidRPr="00CD19D7">
        <w:rPr>
          <w:rFonts w:ascii="Times New Roman" w:hAnsi="Times New Roman" w:cs="Times New Roman"/>
          <w:sz w:val="24"/>
          <w:szCs w:val="24"/>
        </w:rPr>
        <w:t>cance difference (</w:t>
      </w:r>
      <w:r w:rsidR="00675FCF" w:rsidRPr="00CD19D7">
        <w:rPr>
          <w:rFonts w:ascii="Times New Roman" w:eastAsia="Cambria" w:hAnsi="Times New Roman" w:cs="Times New Roman"/>
          <w:sz w:val="24"/>
          <w:szCs w:val="24"/>
        </w:rPr>
        <w:t>0.007).</w:t>
      </w:r>
    </w:p>
    <w:p w14:paraId="25AA0D17" w14:textId="55284858" w:rsidR="00971EFF" w:rsidRDefault="00971EFF" w:rsidP="00D074C8">
      <w:pPr>
        <w:pStyle w:val="Heading2"/>
        <w:spacing w:line="360" w:lineRule="auto"/>
        <w:rPr>
          <w:rStyle w:val="Heading2Char"/>
          <w:rFonts w:ascii="Times New Roman" w:hAnsi="Times New Roman" w:cs="Times New Roman"/>
          <w:b/>
          <w:bCs/>
          <w:sz w:val="24"/>
          <w:szCs w:val="24"/>
        </w:rPr>
      </w:pPr>
      <w:bookmarkStart w:id="467" w:name="_Toc146699000"/>
      <w:r w:rsidRPr="00971EFF">
        <w:rPr>
          <w:rFonts w:ascii="Times New Roman" w:eastAsia="Cambria" w:hAnsi="Times New Roman" w:cs="Times New Roman"/>
          <w:b/>
          <w:bCs/>
          <w:sz w:val="24"/>
          <w:szCs w:val="24"/>
        </w:rPr>
        <w:t>6.</w:t>
      </w:r>
      <w:r w:rsidR="008B7301">
        <w:rPr>
          <w:rFonts w:ascii="Times New Roman" w:eastAsia="Cambria" w:hAnsi="Times New Roman" w:cs="Times New Roman"/>
          <w:b/>
          <w:bCs/>
          <w:sz w:val="24"/>
          <w:szCs w:val="24"/>
        </w:rPr>
        <w:t>4</w:t>
      </w:r>
      <w:r w:rsidRPr="00971EFF">
        <w:rPr>
          <w:rFonts w:ascii="Times New Roman" w:eastAsia="Cambria" w:hAnsi="Times New Roman" w:cs="Times New Roman"/>
          <w:b/>
          <w:bCs/>
          <w:sz w:val="24"/>
          <w:szCs w:val="24"/>
        </w:rPr>
        <w:t xml:space="preserve"> </w:t>
      </w:r>
      <w:r w:rsidRPr="00971EFF">
        <w:rPr>
          <w:rStyle w:val="Heading2Char"/>
          <w:rFonts w:ascii="Times New Roman" w:hAnsi="Times New Roman" w:cs="Times New Roman"/>
          <w:b/>
          <w:bCs/>
          <w:sz w:val="24"/>
          <w:szCs w:val="24"/>
        </w:rPr>
        <w:t>Correlation of parasites with water Quality</w:t>
      </w:r>
      <w:bookmarkEnd w:id="467"/>
    </w:p>
    <w:p w14:paraId="012CFB4D" w14:textId="46D8AB7B" w:rsidR="00971EFF" w:rsidRPr="003B7D22" w:rsidRDefault="00971EFF" w:rsidP="001C6940">
      <w:pPr>
        <w:spacing w:line="360" w:lineRule="auto"/>
        <w:jc w:val="both"/>
        <w:rPr>
          <w:rFonts w:ascii="Times New Roman" w:hAnsi="Times New Roman" w:cs="Times New Roman"/>
          <w:sz w:val="24"/>
          <w:szCs w:val="24"/>
        </w:rPr>
      </w:pPr>
      <w:proofErr w:type="spellStart"/>
      <w:r w:rsidRPr="00BA1640">
        <w:rPr>
          <w:rFonts w:ascii="Times New Roman" w:hAnsi="Times New Roman" w:cs="Times New Roman"/>
          <w:i/>
          <w:iCs/>
          <w:sz w:val="24"/>
          <w:szCs w:val="24"/>
        </w:rPr>
        <w:t>Diplostomum</w:t>
      </w:r>
      <w:proofErr w:type="spellEnd"/>
      <w:r w:rsidRPr="00BA1640">
        <w:rPr>
          <w:rFonts w:ascii="Times New Roman" w:hAnsi="Times New Roman" w:cs="Times New Roman"/>
          <w:i/>
          <w:iCs/>
          <w:sz w:val="24"/>
          <w:szCs w:val="24"/>
        </w:rPr>
        <w:t xml:space="preserve"> </w:t>
      </w:r>
      <w:proofErr w:type="spellStart"/>
      <w:r w:rsidRPr="003B7D22">
        <w:rPr>
          <w:rFonts w:ascii="Times New Roman" w:hAnsi="Times New Roman" w:cs="Times New Roman"/>
          <w:sz w:val="24"/>
          <w:szCs w:val="24"/>
        </w:rPr>
        <w:t>spp</w:t>
      </w:r>
      <w:proofErr w:type="spellEnd"/>
      <w:r w:rsidRPr="003B7D22">
        <w:rPr>
          <w:rFonts w:ascii="Times New Roman" w:hAnsi="Times New Roman" w:cs="Times New Roman"/>
          <w:sz w:val="24"/>
          <w:szCs w:val="24"/>
        </w:rPr>
        <w:t xml:space="preserve"> had </w:t>
      </w:r>
      <w:r w:rsidR="004806CD">
        <w:rPr>
          <w:rFonts w:ascii="Times New Roman" w:hAnsi="Times New Roman" w:cs="Times New Roman"/>
          <w:sz w:val="24"/>
          <w:szCs w:val="24"/>
        </w:rPr>
        <w:t xml:space="preserve">perfect positive correlation </w:t>
      </w:r>
      <w:r w:rsidRPr="003B7D22">
        <w:rPr>
          <w:rFonts w:ascii="Times New Roman" w:hAnsi="Times New Roman" w:cs="Times New Roman"/>
          <w:sz w:val="24"/>
          <w:szCs w:val="24"/>
        </w:rPr>
        <w:t xml:space="preserve">with increase in ammonia </w:t>
      </w:r>
      <w:commentRangeStart w:id="468"/>
      <w:r w:rsidRPr="003B7D22">
        <w:rPr>
          <w:rFonts w:ascii="Times New Roman" w:hAnsi="Times New Roman" w:cs="Times New Roman"/>
          <w:sz w:val="24"/>
          <w:szCs w:val="24"/>
        </w:rPr>
        <w:t>(nh4)</w:t>
      </w:r>
      <w:commentRangeEnd w:id="468"/>
      <w:r w:rsidR="0026597A">
        <w:rPr>
          <w:rStyle w:val="CommentReference"/>
        </w:rPr>
        <w:commentReference w:id="468"/>
      </w:r>
      <w:r w:rsidR="0031039F" w:rsidRPr="003B7D22">
        <w:rPr>
          <w:rFonts w:ascii="Times New Roman" w:hAnsi="Times New Roman" w:cs="Times New Roman"/>
          <w:sz w:val="24"/>
          <w:szCs w:val="24"/>
        </w:rPr>
        <w:t xml:space="preserve"> and </w:t>
      </w:r>
      <w:r w:rsidRPr="003B7D22">
        <w:rPr>
          <w:rFonts w:ascii="Times New Roman" w:hAnsi="Times New Roman" w:cs="Times New Roman"/>
          <w:sz w:val="24"/>
          <w:szCs w:val="24"/>
        </w:rPr>
        <w:t>sulphate (SO</w:t>
      </w:r>
      <w:r w:rsidRPr="003B7D22">
        <w:rPr>
          <w:rFonts w:ascii="Times New Roman" w:hAnsi="Times New Roman" w:cs="Times New Roman"/>
          <w:sz w:val="24"/>
          <w:szCs w:val="24"/>
          <w:vertAlign w:val="superscript"/>
        </w:rPr>
        <w:t>4</w:t>
      </w:r>
      <w:r w:rsidRPr="003B7D22">
        <w:rPr>
          <w:rFonts w:ascii="Times New Roman" w:hAnsi="Times New Roman" w:cs="Times New Roman"/>
          <w:sz w:val="24"/>
          <w:szCs w:val="24"/>
        </w:rPr>
        <w:t>)</w:t>
      </w:r>
      <w:r w:rsidR="0031039F" w:rsidRPr="003B7D22">
        <w:rPr>
          <w:rFonts w:ascii="Times New Roman" w:hAnsi="Times New Roman" w:cs="Times New Roman"/>
          <w:sz w:val="24"/>
          <w:szCs w:val="24"/>
        </w:rPr>
        <w:t xml:space="preserve">. </w:t>
      </w:r>
      <w:commentRangeStart w:id="469"/>
      <w:r w:rsidR="004806CD" w:rsidRPr="00B85F19">
        <w:rPr>
          <w:rFonts w:ascii="Times New Roman" w:hAnsi="Times New Roman" w:cs="Times New Roman"/>
          <w:sz w:val="24"/>
          <w:szCs w:val="24"/>
          <w:highlight w:val="yellow"/>
          <w:rPrChange w:id="470" w:author="Administrator" w:date="2023-09-05T10:24:00Z">
            <w:rPr>
              <w:rFonts w:ascii="Times New Roman" w:hAnsi="Times New Roman" w:cs="Times New Roman"/>
              <w:sz w:val="24"/>
              <w:szCs w:val="24"/>
            </w:rPr>
          </w:rPrChange>
        </w:rPr>
        <w:t>And perfect</w:t>
      </w:r>
      <w:commentRangeEnd w:id="469"/>
      <w:r w:rsidR="0026597A" w:rsidRPr="00B85F19">
        <w:rPr>
          <w:rStyle w:val="CommentReference"/>
          <w:highlight w:val="yellow"/>
          <w:rPrChange w:id="471" w:author="Administrator" w:date="2023-09-05T10:24:00Z">
            <w:rPr>
              <w:rStyle w:val="CommentReference"/>
            </w:rPr>
          </w:rPrChange>
        </w:rPr>
        <w:commentReference w:id="469"/>
      </w:r>
      <w:r w:rsidR="004806CD" w:rsidRPr="00B85F19">
        <w:rPr>
          <w:rFonts w:ascii="Times New Roman" w:hAnsi="Times New Roman" w:cs="Times New Roman"/>
          <w:sz w:val="24"/>
          <w:szCs w:val="24"/>
          <w:highlight w:val="yellow"/>
          <w:rPrChange w:id="472" w:author="Administrator" w:date="2023-09-05T10:24:00Z">
            <w:rPr>
              <w:rFonts w:ascii="Times New Roman" w:hAnsi="Times New Roman" w:cs="Times New Roman"/>
              <w:sz w:val="24"/>
              <w:szCs w:val="24"/>
            </w:rPr>
          </w:rPrChange>
        </w:rPr>
        <w:t xml:space="preserve"> </w:t>
      </w:r>
      <w:r w:rsidR="00D46D89" w:rsidRPr="00B85F19">
        <w:rPr>
          <w:rFonts w:ascii="Times New Roman" w:hAnsi="Times New Roman" w:cs="Times New Roman"/>
          <w:sz w:val="24"/>
          <w:szCs w:val="24"/>
          <w:highlight w:val="yellow"/>
          <w:rPrChange w:id="473" w:author="Administrator" w:date="2023-09-05T10:24:00Z">
            <w:rPr>
              <w:rFonts w:ascii="Times New Roman" w:hAnsi="Times New Roman" w:cs="Times New Roman"/>
              <w:sz w:val="24"/>
              <w:szCs w:val="24"/>
            </w:rPr>
          </w:rPrChange>
        </w:rPr>
        <w:t>negative</w:t>
      </w:r>
      <w:r w:rsidR="00D46D89">
        <w:rPr>
          <w:rFonts w:ascii="Times New Roman" w:hAnsi="Times New Roman" w:cs="Times New Roman"/>
          <w:sz w:val="24"/>
          <w:szCs w:val="24"/>
        </w:rPr>
        <w:t xml:space="preserve"> </w:t>
      </w:r>
      <w:r w:rsidR="00D46D89" w:rsidRPr="003B7D22">
        <w:rPr>
          <w:rFonts w:ascii="Times New Roman" w:hAnsi="Times New Roman" w:cs="Times New Roman"/>
          <w:sz w:val="24"/>
          <w:szCs w:val="24"/>
        </w:rPr>
        <w:t>correlation</w:t>
      </w:r>
      <w:r w:rsidR="0031039F" w:rsidRPr="003B7D22">
        <w:rPr>
          <w:rFonts w:ascii="Times New Roman" w:hAnsi="Times New Roman" w:cs="Times New Roman"/>
          <w:sz w:val="24"/>
          <w:szCs w:val="24"/>
        </w:rPr>
        <w:t xml:space="preserve"> of</w:t>
      </w:r>
      <w:r w:rsidR="004806CD">
        <w:rPr>
          <w:rFonts w:ascii="Times New Roman" w:hAnsi="Times New Roman" w:cs="Times New Roman"/>
          <w:sz w:val="24"/>
          <w:szCs w:val="24"/>
        </w:rPr>
        <w:t xml:space="preserve"> with</w:t>
      </w:r>
      <w:r w:rsidR="0031039F" w:rsidRPr="003B7D22">
        <w:rPr>
          <w:rFonts w:ascii="Times New Roman" w:hAnsi="Times New Roman" w:cs="Times New Roman"/>
          <w:sz w:val="24"/>
          <w:szCs w:val="24"/>
        </w:rPr>
        <w:t xml:space="preserve"> </w:t>
      </w:r>
      <w:r w:rsidR="00D46D89" w:rsidRPr="003B7D22">
        <w:rPr>
          <w:rFonts w:ascii="Times New Roman" w:hAnsi="Times New Roman" w:cs="Times New Roman"/>
          <w:sz w:val="24"/>
          <w:szCs w:val="24"/>
        </w:rPr>
        <w:t>nitrites, carbonates</w:t>
      </w:r>
      <w:r w:rsidR="0031039F" w:rsidRPr="003B7D22">
        <w:rPr>
          <w:rFonts w:ascii="Times New Roman" w:hAnsi="Times New Roman" w:cs="Times New Roman"/>
          <w:sz w:val="24"/>
          <w:szCs w:val="24"/>
        </w:rPr>
        <w:t>, alkalinity</w:t>
      </w:r>
      <w:r w:rsidR="003E3878" w:rsidRPr="003B7D22">
        <w:rPr>
          <w:rFonts w:ascii="Times New Roman" w:hAnsi="Times New Roman" w:cs="Times New Roman"/>
          <w:sz w:val="24"/>
          <w:szCs w:val="24"/>
        </w:rPr>
        <w:t xml:space="preserve">, salinity </w:t>
      </w:r>
      <w:r w:rsidR="0031039F" w:rsidRPr="003B7D22">
        <w:rPr>
          <w:rFonts w:ascii="Times New Roman" w:hAnsi="Times New Roman" w:cs="Times New Roman"/>
          <w:sz w:val="24"/>
          <w:szCs w:val="24"/>
        </w:rPr>
        <w:t xml:space="preserve">and total solid </w:t>
      </w:r>
      <w:r w:rsidR="00D46D89" w:rsidRPr="003B7D22">
        <w:rPr>
          <w:rFonts w:ascii="Times New Roman" w:hAnsi="Times New Roman" w:cs="Times New Roman"/>
          <w:sz w:val="24"/>
          <w:szCs w:val="24"/>
        </w:rPr>
        <w:t>suspended. Dissolved</w:t>
      </w:r>
      <w:r w:rsidR="0069468C" w:rsidRPr="003B7D22">
        <w:rPr>
          <w:rFonts w:ascii="Times New Roman" w:hAnsi="Times New Roman" w:cs="Times New Roman"/>
          <w:sz w:val="24"/>
          <w:szCs w:val="24"/>
        </w:rPr>
        <w:t xml:space="preserve"> oxygen</w:t>
      </w:r>
      <w:r w:rsidR="00D46D89">
        <w:rPr>
          <w:rFonts w:ascii="Times New Roman" w:hAnsi="Times New Roman" w:cs="Times New Roman"/>
          <w:sz w:val="24"/>
          <w:szCs w:val="24"/>
        </w:rPr>
        <w:t xml:space="preserve"> and </w:t>
      </w:r>
      <w:r w:rsidR="0069468C" w:rsidRPr="003B7D22">
        <w:rPr>
          <w:rFonts w:ascii="Times New Roman" w:hAnsi="Times New Roman" w:cs="Times New Roman"/>
          <w:sz w:val="24"/>
          <w:szCs w:val="24"/>
        </w:rPr>
        <w:t xml:space="preserve">turbidity </w:t>
      </w:r>
      <w:r w:rsidR="00D46D89">
        <w:rPr>
          <w:rFonts w:ascii="Times New Roman" w:hAnsi="Times New Roman" w:cs="Times New Roman"/>
          <w:sz w:val="24"/>
          <w:szCs w:val="24"/>
        </w:rPr>
        <w:t xml:space="preserve">showed strong negative correlation with </w:t>
      </w:r>
      <w:proofErr w:type="spellStart"/>
      <w:r w:rsidR="00D46D89" w:rsidRPr="00D46D89">
        <w:rPr>
          <w:rFonts w:ascii="Times New Roman" w:hAnsi="Times New Roman" w:cs="Times New Roman"/>
          <w:i/>
          <w:iCs/>
          <w:sz w:val="24"/>
          <w:szCs w:val="24"/>
        </w:rPr>
        <w:t>Diplostomum</w:t>
      </w:r>
      <w:proofErr w:type="spellEnd"/>
      <w:r w:rsidR="00D46D89">
        <w:rPr>
          <w:rFonts w:ascii="Times New Roman" w:hAnsi="Times New Roman" w:cs="Times New Roman"/>
          <w:sz w:val="24"/>
          <w:szCs w:val="24"/>
        </w:rPr>
        <w:t xml:space="preserve"> </w:t>
      </w:r>
      <w:proofErr w:type="spellStart"/>
      <w:r w:rsidR="00D46D89">
        <w:rPr>
          <w:rFonts w:ascii="Times New Roman" w:hAnsi="Times New Roman" w:cs="Times New Roman"/>
          <w:sz w:val="24"/>
          <w:szCs w:val="24"/>
        </w:rPr>
        <w:t>spp</w:t>
      </w:r>
      <w:proofErr w:type="spellEnd"/>
      <w:r w:rsidR="00D46D89">
        <w:rPr>
          <w:rFonts w:ascii="Times New Roman" w:hAnsi="Times New Roman" w:cs="Times New Roman"/>
          <w:sz w:val="24"/>
          <w:szCs w:val="24"/>
        </w:rPr>
        <w:t xml:space="preserve"> infection.</w:t>
      </w:r>
    </w:p>
    <w:p w14:paraId="137BDFCE" w14:textId="79D7B0C5" w:rsidR="00563F8A" w:rsidRPr="003B7D22" w:rsidRDefault="00563F8A" w:rsidP="001C6940">
      <w:pPr>
        <w:spacing w:line="360" w:lineRule="auto"/>
        <w:jc w:val="both"/>
        <w:rPr>
          <w:rFonts w:ascii="Times New Roman" w:hAnsi="Times New Roman" w:cs="Times New Roman"/>
          <w:sz w:val="24"/>
          <w:szCs w:val="24"/>
        </w:rPr>
      </w:pPr>
      <w:r w:rsidRPr="00BA1640">
        <w:rPr>
          <w:rFonts w:ascii="Times New Roman" w:hAnsi="Times New Roman" w:cs="Times New Roman"/>
          <w:i/>
          <w:iCs/>
          <w:sz w:val="24"/>
          <w:szCs w:val="24"/>
        </w:rPr>
        <w:t>Acanthocephalus</w:t>
      </w:r>
      <w:r w:rsidRPr="003B7D22">
        <w:rPr>
          <w:rFonts w:ascii="Times New Roman" w:hAnsi="Times New Roman" w:cs="Times New Roman"/>
          <w:sz w:val="24"/>
          <w:szCs w:val="24"/>
        </w:rPr>
        <w:t xml:space="preserve"> </w:t>
      </w:r>
      <w:proofErr w:type="spellStart"/>
      <w:r w:rsidRPr="003B7D22">
        <w:rPr>
          <w:rFonts w:ascii="Times New Roman" w:hAnsi="Times New Roman" w:cs="Times New Roman"/>
          <w:sz w:val="24"/>
          <w:szCs w:val="24"/>
        </w:rPr>
        <w:t>spp</w:t>
      </w:r>
      <w:proofErr w:type="spellEnd"/>
      <w:r w:rsidRPr="003B7D22">
        <w:rPr>
          <w:rFonts w:ascii="Times New Roman" w:hAnsi="Times New Roman" w:cs="Times New Roman"/>
          <w:sz w:val="24"/>
          <w:szCs w:val="24"/>
        </w:rPr>
        <w:t xml:space="preserve"> had </w:t>
      </w:r>
      <w:r w:rsidR="00D46D89">
        <w:rPr>
          <w:rFonts w:ascii="Times New Roman" w:hAnsi="Times New Roman" w:cs="Times New Roman"/>
          <w:sz w:val="24"/>
          <w:szCs w:val="24"/>
        </w:rPr>
        <w:t>perfect positive correlation</w:t>
      </w:r>
      <w:r w:rsidRPr="003B7D22">
        <w:rPr>
          <w:rFonts w:ascii="Times New Roman" w:hAnsi="Times New Roman" w:cs="Times New Roman"/>
          <w:sz w:val="24"/>
          <w:szCs w:val="24"/>
        </w:rPr>
        <w:t xml:space="preserve"> with ammoni</w:t>
      </w:r>
      <w:r w:rsidR="00402883">
        <w:rPr>
          <w:rFonts w:ascii="Times New Roman" w:hAnsi="Times New Roman" w:cs="Times New Roman"/>
          <w:sz w:val="24"/>
          <w:szCs w:val="24"/>
        </w:rPr>
        <w:t>a.</w:t>
      </w:r>
      <w:r w:rsidRPr="003B7D22">
        <w:rPr>
          <w:rFonts w:ascii="Times New Roman" w:hAnsi="Times New Roman" w:cs="Times New Roman"/>
          <w:sz w:val="24"/>
          <w:szCs w:val="24"/>
        </w:rPr>
        <w:t xml:space="preserve"> </w:t>
      </w:r>
      <w:r w:rsidR="00D46D89">
        <w:rPr>
          <w:rFonts w:ascii="Times New Roman" w:hAnsi="Times New Roman" w:cs="Times New Roman"/>
          <w:sz w:val="24"/>
          <w:szCs w:val="24"/>
        </w:rPr>
        <w:t xml:space="preserve">And a perfect negative correlation with suspended </w:t>
      </w:r>
      <w:r w:rsidR="004172BF">
        <w:rPr>
          <w:rFonts w:ascii="Times New Roman" w:hAnsi="Times New Roman" w:cs="Times New Roman"/>
          <w:sz w:val="24"/>
          <w:szCs w:val="24"/>
        </w:rPr>
        <w:t xml:space="preserve">solid particles in water. </w:t>
      </w:r>
      <w:r w:rsidR="004172BF" w:rsidRPr="00B85F19">
        <w:rPr>
          <w:rFonts w:ascii="Times New Roman" w:hAnsi="Times New Roman" w:cs="Times New Roman"/>
          <w:sz w:val="24"/>
          <w:szCs w:val="24"/>
          <w:highlight w:val="yellow"/>
          <w:rPrChange w:id="474" w:author="Administrator" w:date="2023-09-05T10:24:00Z">
            <w:rPr>
              <w:rFonts w:ascii="Times New Roman" w:hAnsi="Times New Roman" w:cs="Times New Roman"/>
              <w:sz w:val="24"/>
              <w:szCs w:val="24"/>
            </w:rPr>
          </w:rPrChange>
        </w:rPr>
        <w:t>Fairly negative</w:t>
      </w:r>
      <w:r w:rsidR="004172BF">
        <w:rPr>
          <w:rFonts w:ascii="Times New Roman" w:hAnsi="Times New Roman" w:cs="Times New Roman"/>
          <w:sz w:val="24"/>
          <w:szCs w:val="24"/>
        </w:rPr>
        <w:t xml:space="preserve"> </w:t>
      </w:r>
      <w:r w:rsidR="00402883">
        <w:rPr>
          <w:rFonts w:ascii="Times New Roman" w:hAnsi="Times New Roman" w:cs="Times New Roman"/>
          <w:sz w:val="24"/>
          <w:szCs w:val="24"/>
        </w:rPr>
        <w:t>strong correlation</w:t>
      </w:r>
      <w:r w:rsidR="004172BF">
        <w:rPr>
          <w:rFonts w:ascii="Times New Roman" w:hAnsi="Times New Roman" w:cs="Times New Roman"/>
          <w:sz w:val="24"/>
          <w:szCs w:val="24"/>
        </w:rPr>
        <w:t xml:space="preserve"> was seen in </w:t>
      </w:r>
      <w:r w:rsidR="004172BF" w:rsidRPr="00402883">
        <w:rPr>
          <w:rFonts w:ascii="Times New Roman" w:hAnsi="Times New Roman" w:cs="Times New Roman"/>
          <w:i/>
          <w:iCs/>
          <w:sz w:val="24"/>
          <w:szCs w:val="24"/>
        </w:rPr>
        <w:t>Acanthocephalus</w:t>
      </w:r>
      <w:r w:rsidR="004172BF">
        <w:rPr>
          <w:rFonts w:ascii="Times New Roman" w:hAnsi="Times New Roman" w:cs="Times New Roman"/>
          <w:sz w:val="24"/>
          <w:szCs w:val="24"/>
        </w:rPr>
        <w:t xml:space="preserve"> </w:t>
      </w:r>
      <w:proofErr w:type="spellStart"/>
      <w:r w:rsidR="004172BF">
        <w:rPr>
          <w:rFonts w:ascii="Times New Roman" w:hAnsi="Times New Roman" w:cs="Times New Roman"/>
          <w:sz w:val="24"/>
          <w:szCs w:val="24"/>
        </w:rPr>
        <w:t>spp</w:t>
      </w:r>
      <w:proofErr w:type="spellEnd"/>
      <w:r w:rsidR="004172BF">
        <w:rPr>
          <w:rFonts w:ascii="Times New Roman" w:hAnsi="Times New Roman" w:cs="Times New Roman"/>
          <w:sz w:val="24"/>
          <w:szCs w:val="24"/>
        </w:rPr>
        <w:t xml:space="preserve"> infections with dissolved oxygen and turbidity. </w:t>
      </w:r>
    </w:p>
    <w:p w14:paraId="381852CE" w14:textId="594355D2" w:rsidR="00A243FF" w:rsidRPr="003B7D22" w:rsidRDefault="00A243FF" w:rsidP="001C6940">
      <w:pPr>
        <w:spacing w:line="360" w:lineRule="auto"/>
        <w:jc w:val="both"/>
        <w:rPr>
          <w:rFonts w:ascii="Times New Roman" w:hAnsi="Times New Roman" w:cs="Times New Roman"/>
          <w:sz w:val="24"/>
          <w:szCs w:val="24"/>
        </w:rPr>
      </w:pPr>
      <w:proofErr w:type="spellStart"/>
      <w:r w:rsidRPr="00BA1640">
        <w:rPr>
          <w:rFonts w:ascii="Times New Roman" w:hAnsi="Times New Roman" w:cs="Times New Roman"/>
          <w:i/>
          <w:iCs/>
          <w:sz w:val="24"/>
          <w:szCs w:val="24"/>
        </w:rPr>
        <w:lastRenderedPageBreak/>
        <w:t>Dactylogyrus</w:t>
      </w:r>
      <w:proofErr w:type="spellEnd"/>
      <w:r w:rsidRPr="003B7D22">
        <w:rPr>
          <w:rFonts w:ascii="Times New Roman" w:hAnsi="Times New Roman" w:cs="Times New Roman"/>
          <w:sz w:val="24"/>
          <w:szCs w:val="24"/>
        </w:rPr>
        <w:t xml:space="preserve"> </w:t>
      </w:r>
      <w:proofErr w:type="spellStart"/>
      <w:r w:rsidRPr="003B7D22">
        <w:rPr>
          <w:rFonts w:ascii="Times New Roman" w:hAnsi="Times New Roman" w:cs="Times New Roman"/>
          <w:sz w:val="24"/>
          <w:szCs w:val="24"/>
        </w:rPr>
        <w:t>spp</w:t>
      </w:r>
      <w:proofErr w:type="spellEnd"/>
      <w:r w:rsidRPr="003B7D22">
        <w:rPr>
          <w:rFonts w:ascii="Times New Roman" w:hAnsi="Times New Roman" w:cs="Times New Roman"/>
          <w:sz w:val="24"/>
          <w:szCs w:val="24"/>
        </w:rPr>
        <w:t xml:space="preserve"> had </w:t>
      </w:r>
      <w:r w:rsidR="00402883" w:rsidRPr="00B85F19">
        <w:rPr>
          <w:rFonts w:ascii="Times New Roman" w:hAnsi="Times New Roman" w:cs="Times New Roman"/>
          <w:sz w:val="24"/>
          <w:szCs w:val="24"/>
          <w:highlight w:val="yellow"/>
          <w:rPrChange w:id="475" w:author="Administrator" w:date="2023-09-05T10:24:00Z">
            <w:rPr>
              <w:rFonts w:ascii="Times New Roman" w:hAnsi="Times New Roman" w:cs="Times New Roman"/>
              <w:sz w:val="24"/>
              <w:szCs w:val="24"/>
            </w:rPr>
          </w:rPrChange>
        </w:rPr>
        <w:t xml:space="preserve">perfect </w:t>
      </w:r>
      <w:r w:rsidRPr="00B85F19">
        <w:rPr>
          <w:rFonts w:ascii="Times New Roman" w:hAnsi="Times New Roman" w:cs="Times New Roman"/>
          <w:sz w:val="24"/>
          <w:szCs w:val="24"/>
          <w:highlight w:val="yellow"/>
          <w:rPrChange w:id="476" w:author="Administrator" w:date="2023-09-05T10:24:00Z">
            <w:rPr>
              <w:rFonts w:ascii="Times New Roman" w:hAnsi="Times New Roman" w:cs="Times New Roman"/>
              <w:sz w:val="24"/>
              <w:szCs w:val="24"/>
            </w:rPr>
          </w:rPrChange>
        </w:rPr>
        <w:t>positive correlation</w:t>
      </w:r>
      <w:r w:rsidR="00402883">
        <w:rPr>
          <w:rFonts w:ascii="Times New Roman" w:hAnsi="Times New Roman" w:cs="Times New Roman"/>
          <w:sz w:val="24"/>
          <w:szCs w:val="24"/>
        </w:rPr>
        <w:t xml:space="preserve"> </w:t>
      </w:r>
      <w:r w:rsidRPr="003B7D22">
        <w:rPr>
          <w:rFonts w:ascii="Times New Roman" w:hAnsi="Times New Roman" w:cs="Times New Roman"/>
          <w:sz w:val="24"/>
          <w:szCs w:val="24"/>
        </w:rPr>
        <w:t>with ammonia and sulphate</w:t>
      </w:r>
      <w:r w:rsidR="00402883">
        <w:rPr>
          <w:rFonts w:ascii="Times New Roman" w:hAnsi="Times New Roman" w:cs="Times New Roman"/>
          <w:sz w:val="24"/>
          <w:szCs w:val="24"/>
        </w:rPr>
        <w:t xml:space="preserve">. And also, perfect </w:t>
      </w:r>
      <w:r w:rsidR="00B81D66" w:rsidRPr="003B7D22">
        <w:rPr>
          <w:rFonts w:ascii="Times New Roman" w:hAnsi="Times New Roman" w:cs="Times New Roman"/>
          <w:sz w:val="24"/>
          <w:szCs w:val="24"/>
        </w:rPr>
        <w:t xml:space="preserve">negative correlation of with nitrites, carbonates hardness, alkalinity, salinity and total suspended solid particles. </w:t>
      </w:r>
      <w:r w:rsidR="007D7BF0" w:rsidRPr="003B7D22">
        <w:rPr>
          <w:rFonts w:ascii="Times New Roman" w:hAnsi="Times New Roman" w:cs="Times New Roman"/>
          <w:sz w:val="24"/>
          <w:szCs w:val="24"/>
        </w:rPr>
        <w:t>Nitrates</w:t>
      </w:r>
      <w:r w:rsidR="00B81D66" w:rsidRPr="003B7D22">
        <w:rPr>
          <w:rFonts w:ascii="Times New Roman" w:hAnsi="Times New Roman" w:cs="Times New Roman"/>
          <w:sz w:val="24"/>
          <w:szCs w:val="24"/>
        </w:rPr>
        <w:t xml:space="preserve">, temperature, and phosphorus showed </w:t>
      </w:r>
      <w:r w:rsidR="00402883">
        <w:rPr>
          <w:rFonts w:ascii="Times New Roman" w:hAnsi="Times New Roman" w:cs="Times New Roman"/>
          <w:sz w:val="24"/>
          <w:szCs w:val="24"/>
        </w:rPr>
        <w:t xml:space="preserve">fairly strong </w:t>
      </w:r>
      <w:r w:rsidR="00B81D66" w:rsidRPr="003B7D22">
        <w:rPr>
          <w:rFonts w:ascii="Times New Roman" w:hAnsi="Times New Roman" w:cs="Times New Roman"/>
          <w:sz w:val="24"/>
          <w:szCs w:val="24"/>
        </w:rPr>
        <w:t xml:space="preserve">positive correlation </w:t>
      </w:r>
      <w:r w:rsidR="001D41F0">
        <w:rPr>
          <w:rFonts w:ascii="Times New Roman" w:hAnsi="Times New Roman" w:cs="Times New Roman"/>
          <w:sz w:val="24"/>
          <w:szCs w:val="24"/>
        </w:rPr>
        <w:t xml:space="preserve">with </w:t>
      </w:r>
      <w:proofErr w:type="spellStart"/>
      <w:r w:rsidR="001D41F0" w:rsidRPr="001D41F0">
        <w:rPr>
          <w:rFonts w:ascii="Times New Roman" w:hAnsi="Times New Roman" w:cs="Times New Roman"/>
          <w:i/>
          <w:iCs/>
          <w:sz w:val="24"/>
          <w:szCs w:val="24"/>
        </w:rPr>
        <w:t>Dactylogyrus</w:t>
      </w:r>
      <w:proofErr w:type="spellEnd"/>
      <w:r w:rsidR="001D41F0">
        <w:rPr>
          <w:rFonts w:ascii="Times New Roman" w:hAnsi="Times New Roman" w:cs="Times New Roman"/>
          <w:sz w:val="24"/>
          <w:szCs w:val="24"/>
        </w:rPr>
        <w:t xml:space="preserve"> spp.</w:t>
      </w:r>
    </w:p>
    <w:p w14:paraId="4FCB16CF" w14:textId="6D864AEB" w:rsidR="00F25DD2" w:rsidRPr="003B7D22" w:rsidRDefault="00D17165" w:rsidP="001C6940">
      <w:pPr>
        <w:spacing w:line="360" w:lineRule="auto"/>
        <w:jc w:val="both"/>
        <w:rPr>
          <w:rFonts w:ascii="Times New Roman" w:hAnsi="Times New Roman" w:cs="Times New Roman"/>
          <w:sz w:val="24"/>
          <w:szCs w:val="24"/>
        </w:rPr>
      </w:pPr>
      <w:proofErr w:type="spellStart"/>
      <w:r w:rsidRPr="00BA1640">
        <w:rPr>
          <w:rFonts w:ascii="Times New Roman" w:hAnsi="Times New Roman" w:cs="Times New Roman"/>
          <w:i/>
          <w:iCs/>
          <w:sz w:val="24"/>
          <w:szCs w:val="24"/>
        </w:rPr>
        <w:t>Gyroductylus</w:t>
      </w:r>
      <w:proofErr w:type="spellEnd"/>
      <w:r w:rsidRPr="00BA1640">
        <w:rPr>
          <w:rFonts w:ascii="Times New Roman" w:hAnsi="Times New Roman" w:cs="Times New Roman"/>
          <w:i/>
          <w:iCs/>
          <w:sz w:val="24"/>
          <w:szCs w:val="24"/>
        </w:rPr>
        <w:t xml:space="preserve"> </w:t>
      </w:r>
      <w:proofErr w:type="spellStart"/>
      <w:r w:rsidRPr="003B7D22">
        <w:rPr>
          <w:rFonts w:ascii="Times New Roman" w:hAnsi="Times New Roman" w:cs="Times New Roman"/>
          <w:sz w:val="24"/>
          <w:szCs w:val="24"/>
        </w:rPr>
        <w:t>spp</w:t>
      </w:r>
      <w:proofErr w:type="spellEnd"/>
      <w:r w:rsidRPr="003B7D22">
        <w:rPr>
          <w:rFonts w:ascii="Times New Roman" w:hAnsi="Times New Roman" w:cs="Times New Roman"/>
          <w:sz w:val="24"/>
          <w:szCs w:val="24"/>
        </w:rPr>
        <w:t xml:space="preserve"> had </w:t>
      </w:r>
      <w:r w:rsidR="0016614B" w:rsidRPr="00B85F19">
        <w:rPr>
          <w:rFonts w:ascii="Times New Roman" w:hAnsi="Times New Roman" w:cs="Times New Roman"/>
          <w:sz w:val="24"/>
          <w:szCs w:val="24"/>
          <w:highlight w:val="yellow"/>
          <w:rPrChange w:id="477" w:author="Administrator" w:date="2023-09-05T10:24:00Z">
            <w:rPr>
              <w:rFonts w:ascii="Times New Roman" w:hAnsi="Times New Roman" w:cs="Times New Roman"/>
              <w:sz w:val="24"/>
              <w:szCs w:val="24"/>
            </w:rPr>
          </w:rPrChange>
        </w:rPr>
        <w:t xml:space="preserve">perfect </w:t>
      </w:r>
      <w:r w:rsidRPr="00B85F19">
        <w:rPr>
          <w:rFonts w:ascii="Times New Roman" w:hAnsi="Times New Roman" w:cs="Times New Roman"/>
          <w:sz w:val="24"/>
          <w:szCs w:val="24"/>
          <w:highlight w:val="yellow"/>
          <w:rPrChange w:id="478" w:author="Administrator" w:date="2023-09-05T10:24:00Z">
            <w:rPr>
              <w:rFonts w:ascii="Times New Roman" w:hAnsi="Times New Roman" w:cs="Times New Roman"/>
              <w:sz w:val="24"/>
              <w:szCs w:val="24"/>
            </w:rPr>
          </w:rPrChange>
        </w:rPr>
        <w:t>positive correlation</w:t>
      </w:r>
      <w:r w:rsidRPr="003B7D22">
        <w:rPr>
          <w:rFonts w:ascii="Times New Roman" w:hAnsi="Times New Roman" w:cs="Times New Roman"/>
          <w:sz w:val="24"/>
          <w:szCs w:val="24"/>
        </w:rPr>
        <w:t xml:space="preserve"> with ammonia and </w:t>
      </w:r>
      <w:r w:rsidR="0016614B">
        <w:rPr>
          <w:rFonts w:ascii="Times New Roman" w:hAnsi="Times New Roman" w:cs="Times New Roman"/>
          <w:sz w:val="24"/>
          <w:szCs w:val="24"/>
        </w:rPr>
        <w:t xml:space="preserve">perfect </w:t>
      </w:r>
      <w:r w:rsidRPr="003B7D22">
        <w:rPr>
          <w:rFonts w:ascii="Times New Roman" w:hAnsi="Times New Roman" w:cs="Times New Roman"/>
          <w:sz w:val="24"/>
          <w:szCs w:val="24"/>
        </w:rPr>
        <w:t>negative correlation</w:t>
      </w:r>
      <w:r w:rsidR="0016614B">
        <w:rPr>
          <w:rFonts w:ascii="Times New Roman" w:hAnsi="Times New Roman" w:cs="Times New Roman"/>
          <w:sz w:val="24"/>
          <w:szCs w:val="24"/>
        </w:rPr>
        <w:t xml:space="preserve"> </w:t>
      </w:r>
      <w:r w:rsidRPr="003B7D22">
        <w:rPr>
          <w:rFonts w:ascii="Times New Roman" w:hAnsi="Times New Roman" w:cs="Times New Roman"/>
          <w:sz w:val="24"/>
          <w:szCs w:val="24"/>
        </w:rPr>
        <w:t xml:space="preserve">with total suspended solid particles. </w:t>
      </w:r>
      <w:r w:rsidR="0016614B" w:rsidRPr="00B85F19">
        <w:rPr>
          <w:rFonts w:ascii="Times New Roman" w:hAnsi="Times New Roman" w:cs="Times New Roman"/>
          <w:sz w:val="24"/>
          <w:szCs w:val="24"/>
          <w:highlight w:val="yellow"/>
          <w:rPrChange w:id="479" w:author="Administrator" w:date="2023-09-05T10:25:00Z">
            <w:rPr>
              <w:rFonts w:ascii="Times New Roman" w:hAnsi="Times New Roman" w:cs="Times New Roman"/>
              <w:sz w:val="24"/>
              <w:szCs w:val="24"/>
            </w:rPr>
          </w:rPrChange>
        </w:rPr>
        <w:t>Fairly strong n</w:t>
      </w:r>
      <w:r w:rsidR="00EA120F" w:rsidRPr="00B85F19">
        <w:rPr>
          <w:rFonts w:ascii="Times New Roman" w:hAnsi="Times New Roman" w:cs="Times New Roman"/>
          <w:sz w:val="24"/>
          <w:szCs w:val="24"/>
          <w:highlight w:val="yellow"/>
          <w:rPrChange w:id="480" w:author="Administrator" w:date="2023-09-05T10:25:00Z">
            <w:rPr>
              <w:rFonts w:ascii="Times New Roman" w:hAnsi="Times New Roman" w:cs="Times New Roman"/>
              <w:sz w:val="24"/>
              <w:szCs w:val="24"/>
            </w:rPr>
          </w:rPrChange>
        </w:rPr>
        <w:t>egative correlation</w:t>
      </w:r>
      <w:r w:rsidR="00EA120F" w:rsidRPr="003B7D22">
        <w:rPr>
          <w:rFonts w:ascii="Times New Roman" w:hAnsi="Times New Roman" w:cs="Times New Roman"/>
          <w:sz w:val="24"/>
          <w:szCs w:val="24"/>
        </w:rPr>
        <w:t xml:space="preserve"> was</w:t>
      </w:r>
      <w:r w:rsidR="0016614B">
        <w:rPr>
          <w:rFonts w:ascii="Times New Roman" w:hAnsi="Times New Roman" w:cs="Times New Roman"/>
          <w:sz w:val="24"/>
          <w:szCs w:val="24"/>
        </w:rPr>
        <w:t xml:space="preserve"> </w:t>
      </w:r>
      <w:r w:rsidR="00EA120F" w:rsidRPr="003B7D22">
        <w:rPr>
          <w:rFonts w:ascii="Times New Roman" w:hAnsi="Times New Roman" w:cs="Times New Roman"/>
          <w:sz w:val="24"/>
          <w:szCs w:val="24"/>
        </w:rPr>
        <w:t xml:space="preserve">seen </w:t>
      </w:r>
      <w:proofErr w:type="spellStart"/>
      <w:r w:rsidR="0016614B" w:rsidRPr="0016614B">
        <w:rPr>
          <w:rFonts w:ascii="Times New Roman" w:hAnsi="Times New Roman" w:cs="Times New Roman"/>
          <w:i/>
          <w:iCs/>
          <w:sz w:val="24"/>
          <w:szCs w:val="24"/>
        </w:rPr>
        <w:t>Gyroductylus</w:t>
      </w:r>
      <w:proofErr w:type="spellEnd"/>
      <w:r w:rsidR="0016614B" w:rsidRPr="0016614B">
        <w:rPr>
          <w:rFonts w:ascii="Times New Roman" w:hAnsi="Times New Roman" w:cs="Times New Roman"/>
          <w:i/>
          <w:iCs/>
          <w:sz w:val="24"/>
          <w:szCs w:val="24"/>
        </w:rPr>
        <w:t xml:space="preserve"> </w:t>
      </w:r>
      <w:proofErr w:type="spellStart"/>
      <w:r w:rsidR="0016614B">
        <w:rPr>
          <w:rFonts w:ascii="Times New Roman" w:hAnsi="Times New Roman" w:cs="Times New Roman"/>
          <w:sz w:val="24"/>
          <w:szCs w:val="24"/>
        </w:rPr>
        <w:t>spp</w:t>
      </w:r>
      <w:proofErr w:type="spellEnd"/>
      <w:r w:rsidR="0016614B">
        <w:rPr>
          <w:rFonts w:ascii="Times New Roman" w:hAnsi="Times New Roman" w:cs="Times New Roman"/>
          <w:sz w:val="24"/>
          <w:szCs w:val="24"/>
        </w:rPr>
        <w:t xml:space="preserve"> infections with dissolved oxygen and turbidity.</w:t>
      </w:r>
      <w:r w:rsidR="00F25DD2" w:rsidRPr="003B7D22">
        <w:rPr>
          <w:rFonts w:ascii="Times New Roman" w:hAnsi="Times New Roman" w:cs="Times New Roman"/>
          <w:sz w:val="24"/>
          <w:szCs w:val="24"/>
        </w:rPr>
        <w:t xml:space="preserve"> </w:t>
      </w:r>
    </w:p>
    <w:p w14:paraId="14C9A03C" w14:textId="2A2ACB2B" w:rsidR="007D7BF0" w:rsidRPr="003B7D22" w:rsidRDefault="00F25DD2" w:rsidP="001C6940">
      <w:pPr>
        <w:spacing w:line="360" w:lineRule="auto"/>
        <w:jc w:val="both"/>
        <w:rPr>
          <w:rFonts w:ascii="Times New Roman" w:hAnsi="Times New Roman" w:cs="Times New Roman"/>
          <w:sz w:val="24"/>
          <w:szCs w:val="24"/>
        </w:rPr>
      </w:pPr>
      <w:proofErr w:type="spellStart"/>
      <w:r w:rsidRPr="00BA1640">
        <w:rPr>
          <w:rFonts w:ascii="Times New Roman" w:hAnsi="Times New Roman" w:cs="Times New Roman"/>
          <w:i/>
          <w:iCs/>
          <w:sz w:val="24"/>
          <w:szCs w:val="24"/>
        </w:rPr>
        <w:t>Euclinostomum</w:t>
      </w:r>
      <w:proofErr w:type="spellEnd"/>
      <w:r w:rsidRPr="00BA1640">
        <w:rPr>
          <w:rFonts w:ascii="Times New Roman" w:hAnsi="Times New Roman" w:cs="Times New Roman"/>
          <w:i/>
          <w:iCs/>
          <w:sz w:val="24"/>
          <w:szCs w:val="24"/>
        </w:rPr>
        <w:t xml:space="preserve"> </w:t>
      </w:r>
      <w:proofErr w:type="spellStart"/>
      <w:r w:rsidRPr="003B7D22">
        <w:rPr>
          <w:rFonts w:ascii="Times New Roman" w:hAnsi="Times New Roman" w:cs="Times New Roman"/>
          <w:sz w:val="24"/>
          <w:szCs w:val="24"/>
        </w:rPr>
        <w:t>spp</w:t>
      </w:r>
      <w:proofErr w:type="spellEnd"/>
      <w:r w:rsidRPr="003B7D22">
        <w:rPr>
          <w:rFonts w:ascii="Times New Roman" w:hAnsi="Times New Roman" w:cs="Times New Roman"/>
          <w:sz w:val="24"/>
          <w:szCs w:val="24"/>
        </w:rPr>
        <w:t xml:space="preserve"> had </w:t>
      </w:r>
      <w:r w:rsidR="002A0022" w:rsidRPr="00B85F19">
        <w:rPr>
          <w:rFonts w:ascii="Times New Roman" w:hAnsi="Times New Roman" w:cs="Times New Roman"/>
          <w:sz w:val="24"/>
          <w:szCs w:val="24"/>
          <w:highlight w:val="yellow"/>
          <w:rPrChange w:id="481" w:author="Administrator" w:date="2023-09-05T10:25:00Z">
            <w:rPr>
              <w:rFonts w:ascii="Times New Roman" w:hAnsi="Times New Roman" w:cs="Times New Roman"/>
              <w:sz w:val="24"/>
              <w:szCs w:val="24"/>
            </w:rPr>
          </w:rPrChange>
        </w:rPr>
        <w:t xml:space="preserve">perfect </w:t>
      </w:r>
      <w:r w:rsidRPr="00B85F19">
        <w:rPr>
          <w:rFonts w:ascii="Times New Roman" w:hAnsi="Times New Roman" w:cs="Times New Roman"/>
          <w:sz w:val="24"/>
          <w:szCs w:val="24"/>
          <w:highlight w:val="yellow"/>
          <w:rPrChange w:id="482" w:author="Administrator" w:date="2023-09-05T10:25:00Z">
            <w:rPr>
              <w:rFonts w:ascii="Times New Roman" w:hAnsi="Times New Roman" w:cs="Times New Roman"/>
              <w:sz w:val="24"/>
              <w:szCs w:val="24"/>
            </w:rPr>
          </w:rPrChange>
        </w:rPr>
        <w:t>positive correlati</w:t>
      </w:r>
      <w:r w:rsidRPr="003B7D22">
        <w:rPr>
          <w:rFonts w:ascii="Times New Roman" w:hAnsi="Times New Roman" w:cs="Times New Roman"/>
          <w:sz w:val="24"/>
          <w:szCs w:val="24"/>
        </w:rPr>
        <w:t xml:space="preserve">on with </w:t>
      </w:r>
      <w:r w:rsidR="003E0FFC" w:rsidRPr="003B7D22">
        <w:rPr>
          <w:rFonts w:ascii="Times New Roman" w:hAnsi="Times New Roman" w:cs="Times New Roman"/>
          <w:sz w:val="24"/>
          <w:szCs w:val="24"/>
        </w:rPr>
        <w:t>electrical conductivity</w:t>
      </w:r>
      <w:r w:rsidR="002A0022">
        <w:rPr>
          <w:rFonts w:ascii="Times New Roman" w:hAnsi="Times New Roman" w:cs="Times New Roman"/>
          <w:sz w:val="24"/>
          <w:szCs w:val="24"/>
        </w:rPr>
        <w:t xml:space="preserve"> and fairly strong positive correlation with Ph. Nitrates, dissolved oxygen and phosphorous had fairly strong negative correlation with </w:t>
      </w:r>
      <w:proofErr w:type="spellStart"/>
      <w:r w:rsidR="002A0022" w:rsidRPr="002A0022">
        <w:rPr>
          <w:rFonts w:ascii="Times New Roman" w:hAnsi="Times New Roman" w:cs="Times New Roman"/>
          <w:i/>
          <w:iCs/>
          <w:sz w:val="24"/>
          <w:szCs w:val="24"/>
        </w:rPr>
        <w:t>Euclinostomum</w:t>
      </w:r>
      <w:proofErr w:type="spellEnd"/>
      <w:r w:rsidR="002A0022" w:rsidRPr="002A0022">
        <w:rPr>
          <w:rFonts w:ascii="Times New Roman" w:hAnsi="Times New Roman" w:cs="Times New Roman"/>
          <w:i/>
          <w:iCs/>
          <w:sz w:val="24"/>
          <w:szCs w:val="24"/>
        </w:rPr>
        <w:t xml:space="preserve"> </w:t>
      </w:r>
      <w:proofErr w:type="spellStart"/>
      <w:r w:rsidR="002A0022">
        <w:rPr>
          <w:rFonts w:ascii="Times New Roman" w:hAnsi="Times New Roman" w:cs="Times New Roman"/>
          <w:sz w:val="24"/>
          <w:szCs w:val="24"/>
        </w:rPr>
        <w:t>spp</w:t>
      </w:r>
      <w:proofErr w:type="spellEnd"/>
      <w:r w:rsidR="002A0022">
        <w:rPr>
          <w:rFonts w:ascii="Times New Roman" w:hAnsi="Times New Roman" w:cs="Times New Roman"/>
          <w:sz w:val="24"/>
          <w:szCs w:val="24"/>
        </w:rPr>
        <w:t xml:space="preserve"> infections.</w:t>
      </w:r>
    </w:p>
    <w:p w14:paraId="28E26803" w14:textId="7BBCB142" w:rsidR="006D6C49" w:rsidRPr="003B7D22" w:rsidRDefault="001A44A8" w:rsidP="001C6940">
      <w:pPr>
        <w:spacing w:line="360" w:lineRule="auto"/>
        <w:jc w:val="both"/>
        <w:rPr>
          <w:rFonts w:ascii="Times New Roman" w:eastAsia="Cambria" w:hAnsi="Times New Roman" w:cs="Times New Roman"/>
          <w:sz w:val="24"/>
          <w:szCs w:val="24"/>
        </w:rPr>
      </w:pPr>
      <w:r w:rsidRPr="00BA1640">
        <w:rPr>
          <w:rFonts w:ascii="Times New Roman" w:hAnsi="Times New Roman" w:cs="Times New Roman"/>
          <w:i/>
          <w:iCs/>
          <w:sz w:val="24"/>
          <w:szCs w:val="24"/>
        </w:rPr>
        <w:t>Paramecium</w:t>
      </w:r>
      <w:r w:rsidRPr="003B7D22">
        <w:rPr>
          <w:rFonts w:ascii="Times New Roman" w:hAnsi="Times New Roman" w:cs="Times New Roman"/>
          <w:sz w:val="24"/>
          <w:szCs w:val="24"/>
        </w:rPr>
        <w:t xml:space="preserve"> </w:t>
      </w:r>
      <w:proofErr w:type="spellStart"/>
      <w:r w:rsidRPr="003B7D22">
        <w:rPr>
          <w:rFonts w:ascii="Times New Roman" w:hAnsi="Times New Roman" w:cs="Times New Roman"/>
          <w:sz w:val="24"/>
          <w:szCs w:val="24"/>
        </w:rPr>
        <w:t>spp</w:t>
      </w:r>
      <w:proofErr w:type="spellEnd"/>
      <w:r w:rsidRPr="003B7D22">
        <w:rPr>
          <w:rFonts w:ascii="Times New Roman" w:hAnsi="Times New Roman" w:cs="Times New Roman"/>
          <w:sz w:val="24"/>
          <w:szCs w:val="24"/>
        </w:rPr>
        <w:t xml:space="preserve"> </w:t>
      </w:r>
      <w:r w:rsidR="002907BF">
        <w:rPr>
          <w:rFonts w:ascii="Times New Roman" w:hAnsi="Times New Roman" w:cs="Times New Roman"/>
          <w:sz w:val="24"/>
          <w:szCs w:val="24"/>
        </w:rPr>
        <w:t xml:space="preserve">infections had perfect negative correlation with nitrites, alkalinity and </w:t>
      </w:r>
      <w:proofErr w:type="spellStart"/>
      <w:proofErr w:type="gramStart"/>
      <w:r w:rsidR="002907BF">
        <w:rPr>
          <w:rFonts w:ascii="Times New Roman" w:hAnsi="Times New Roman" w:cs="Times New Roman"/>
          <w:sz w:val="24"/>
          <w:szCs w:val="24"/>
        </w:rPr>
        <w:t>salinity.Phosphorus</w:t>
      </w:r>
      <w:proofErr w:type="spellEnd"/>
      <w:proofErr w:type="gramEnd"/>
      <w:r w:rsidR="002907BF">
        <w:rPr>
          <w:rFonts w:ascii="Times New Roman" w:hAnsi="Times New Roman" w:cs="Times New Roman"/>
          <w:sz w:val="24"/>
          <w:szCs w:val="24"/>
        </w:rPr>
        <w:t xml:space="preserve"> showed fairly strong negative correlation while </w:t>
      </w:r>
      <w:proofErr w:type="spellStart"/>
      <w:r w:rsidR="002907BF" w:rsidRPr="00B85F19">
        <w:rPr>
          <w:rFonts w:ascii="Times New Roman" w:hAnsi="Times New Roman" w:cs="Times New Roman"/>
          <w:sz w:val="24"/>
          <w:szCs w:val="24"/>
          <w:highlight w:val="yellow"/>
          <w:rPrChange w:id="483" w:author="Administrator" w:date="2023-09-05T10:23:00Z">
            <w:rPr>
              <w:rFonts w:ascii="Times New Roman" w:hAnsi="Times New Roman" w:cs="Times New Roman"/>
              <w:sz w:val="24"/>
              <w:szCs w:val="24"/>
            </w:rPr>
          </w:rPrChange>
        </w:rPr>
        <w:t>ph</w:t>
      </w:r>
      <w:proofErr w:type="spellEnd"/>
      <w:r w:rsidR="002907BF">
        <w:rPr>
          <w:rFonts w:ascii="Times New Roman" w:hAnsi="Times New Roman" w:cs="Times New Roman"/>
          <w:sz w:val="24"/>
          <w:szCs w:val="24"/>
        </w:rPr>
        <w:t xml:space="preserve"> moderate negative </w:t>
      </w:r>
      <w:r w:rsidR="00D9545B">
        <w:rPr>
          <w:rFonts w:ascii="Times New Roman" w:hAnsi="Times New Roman" w:cs="Times New Roman"/>
          <w:sz w:val="24"/>
          <w:szCs w:val="24"/>
        </w:rPr>
        <w:t>correlation. Perfect</w:t>
      </w:r>
      <w:r w:rsidR="002907BF">
        <w:rPr>
          <w:rFonts w:ascii="Times New Roman" w:hAnsi="Times New Roman" w:cs="Times New Roman"/>
          <w:sz w:val="24"/>
          <w:szCs w:val="24"/>
        </w:rPr>
        <w:t xml:space="preserve"> positive correlation was seen sulphate and fairly strong positive correlation was seen Nitrates and electrical conductivity.</w:t>
      </w:r>
      <w:r w:rsidR="004877C8" w:rsidRPr="003B7D22">
        <w:rPr>
          <w:rFonts w:ascii="Times New Roman" w:eastAsia="Cambria" w:hAnsi="Times New Roman" w:cs="Times New Roman"/>
          <w:sz w:val="24"/>
          <w:szCs w:val="24"/>
        </w:rPr>
        <w:t xml:space="preserve"> </w:t>
      </w:r>
    </w:p>
    <w:p w14:paraId="4894F02D" w14:textId="45B597BF" w:rsidR="00CE536D" w:rsidRPr="003B7D22" w:rsidRDefault="006D6C49" w:rsidP="001C6940">
      <w:pPr>
        <w:spacing w:line="360" w:lineRule="auto"/>
        <w:jc w:val="both"/>
        <w:rPr>
          <w:rFonts w:ascii="Times New Roman" w:eastAsia="Cambria" w:hAnsi="Times New Roman" w:cs="Times New Roman"/>
          <w:sz w:val="24"/>
          <w:szCs w:val="24"/>
        </w:rPr>
      </w:pPr>
      <w:proofErr w:type="spellStart"/>
      <w:r w:rsidRPr="00BA1640">
        <w:rPr>
          <w:rFonts w:ascii="Times New Roman" w:eastAsia="Cambria" w:hAnsi="Times New Roman" w:cs="Times New Roman"/>
          <w:i/>
          <w:iCs/>
          <w:sz w:val="24"/>
          <w:szCs w:val="24"/>
        </w:rPr>
        <w:t>R</w:t>
      </w:r>
      <w:r w:rsidR="004877C8" w:rsidRPr="000F0DDC">
        <w:rPr>
          <w:rFonts w:ascii="Times New Roman" w:eastAsia="Cambria" w:hAnsi="Times New Roman" w:cs="Times New Roman"/>
          <w:i/>
          <w:iCs/>
          <w:sz w:val="24"/>
          <w:szCs w:val="24"/>
        </w:rPr>
        <w:t>iboscyphidia</w:t>
      </w:r>
      <w:proofErr w:type="spellEnd"/>
      <w:r w:rsidRPr="003B7D22">
        <w:rPr>
          <w:rFonts w:ascii="Times New Roman" w:eastAsia="Cambria" w:hAnsi="Times New Roman" w:cs="Times New Roman"/>
          <w:sz w:val="24"/>
          <w:szCs w:val="24"/>
        </w:rPr>
        <w:t xml:space="preserve"> </w:t>
      </w:r>
      <w:proofErr w:type="spellStart"/>
      <w:r w:rsidRPr="003B7D22">
        <w:rPr>
          <w:rFonts w:ascii="Times New Roman" w:eastAsia="Cambria" w:hAnsi="Times New Roman" w:cs="Times New Roman"/>
          <w:sz w:val="24"/>
          <w:szCs w:val="24"/>
        </w:rPr>
        <w:t>spp</w:t>
      </w:r>
      <w:proofErr w:type="spellEnd"/>
      <w:r w:rsidRPr="003B7D22">
        <w:rPr>
          <w:rFonts w:ascii="Times New Roman" w:eastAsia="Cambria" w:hAnsi="Times New Roman" w:cs="Times New Roman"/>
          <w:sz w:val="24"/>
          <w:szCs w:val="24"/>
        </w:rPr>
        <w:t xml:space="preserve"> had </w:t>
      </w:r>
      <w:r w:rsidR="006320EC">
        <w:rPr>
          <w:rFonts w:ascii="Times New Roman" w:eastAsia="Cambria" w:hAnsi="Times New Roman" w:cs="Times New Roman"/>
          <w:sz w:val="24"/>
          <w:szCs w:val="24"/>
        </w:rPr>
        <w:t xml:space="preserve">perfect </w:t>
      </w:r>
      <w:r w:rsidRPr="003B7D22">
        <w:rPr>
          <w:rFonts w:ascii="Times New Roman" w:eastAsia="Cambria" w:hAnsi="Times New Roman" w:cs="Times New Roman"/>
          <w:sz w:val="24"/>
          <w:szCs w:val="24"/>
        </w:rPr>
        <w:t>positive correlation with sulphate</w:t>
      </w:r>
      <w:r w:rsidR="006320EC">
        <w:rPr>
          <w:rFonts w:ascii="Times New Roman" w:eastAsia="Cambria" w:hAnsi="Times New Roman" w:cs="Times New Roman"/>
          <w:sz w:val="24"/>
          <w:szCs w:val="24"/>
        </w:rPr>
        <w:t xml:space="preserve"> and fairly strong positive correlation with </w:t>
      </w:r>
      <w:r w:rsidRPr="003B7D22">
        <w:rPr>
          <w:rFonts w:ascii="Times New Roman" w:eastAsia="Cambria" w:hAnsi="Times New Roman" w:cs="Times New Roman"/>
          <w:sz w:val="24"/>
          <w:szCs w:val="24"/>
        </w:rPr>
        <w:t xml:space="preserve">nitrates, temperature and </w:t>
      </w:r>
      <w:r w:rsidR="00D9545B" w:rsidRPr="003B7D22">
        <w:rPr>
          <w:rFonts w:ascii="Times New Roman" w:eastAsia="Cambria" w:hAnsi="Times New Roman" w:cs="Times New Roman"/>
          <w:sz w:val="24"/>
          <w:szCs w:val="24"/>
        </w:rPr>
        <w:t>phosphorus.</w:t>
      </w:r>
      <w:r w:rsidR="00D9545B">
        <w:rPr>
          <w:rFonts w:ascii="Times New Roman" w:eastAsia="Cambria" w:hAnsi="Times New Roman" w:cs="Times New Roman"/>
          <w:sz w:val="24"/>
          <w:szCs w:val="24"/>
        </w:rPr>
        <w:t xml:space="preserve"> Perfect negative correlation was seen in nitrites, alkalinity and salinity while moderate negative correlation was seen in electrical conductivity. </w:t>
      </w:r>
    </w:p>
    <w:p w14:paraId="62BAE413" w14:textId="4828E485" w:rsidR="001A44A8" w:rsidRPr="003B7D22" w:rsidRDefault="00CE536D" w:rsidP="001C6940">
      <w:pPr>
        <w:spacing w:line="360" w:lineRule="auto"/>
        <w:jc w:val="both"/>
        <w:rPr>
          <w:rFonts w:ascii="Times New Roman" w:eastAsia="Cambria" w:hAnsi="Times New Roman" w:cs="Times New Roman"/>
          <w:sz w:val="24"/>
          <w:szCs w:val="24"/>
        </w:rPr>
      </w:pPr>
      <w:proofErr w:type="spellStart"/>
      <w:r w:rsidRPr="007A3B1F">
        <w:rPr>
          <w:rFonts w:ascii="Times New Roman" w:eastAsia="Cambria" w:hAnsi="Times New Roman" w:cs="Times New Roman"/>
          <w:i/>
          <w:iCs/>
          <w:sz w:val="24"/>
          <w:szCs w:val="24"/>
        </w:rPr>
        <w:t>E</w:t>
      </w:r>
      <w:r w:rsidRPr="000F0DDC">
        <w:rPr>
          <w:rFonts w:ascii="Times New Roman" w:eastAsia="Cambria" w:hAnsi="Times New Roman" w:cs="Times New Roman"/>
          <w:i/>
          <w:iCs/>
          <w:sz w:val="24"/>
          <w:szCs w:val="24"/>
        </w:rPr>
        <w:t>pistyis</w:t>
      </w:r>
      <w:proofErr w:type="spellEnd"/>
      <w:r w:rsidRPr="003B7D22">
        <w:rPr>
          <w:rFonts w:ascii="Times New Roman" w:eastAsia="Cambria" w:hAnsi="Times New Roman" w:cs="Times New Roman"/>
          <w:sz w:val="24"/>
          <w:szCs w:val="24"/>
        </w:rPr>
        <w:t xml:space="preserve"> </w:t>
      </w:r>
      <w:proofErr w:type="spellStart"/>
      <w:r w:rsidRPr="003B7D22">
        <w:rPr>
          <w:rFonts w:ascii="Times New Roman" w:eastAsia="Cambria" w:hAnsi="Times New Roman" w:cs="Times New Roman"/>
          <w:sz w:val="24"/>
          <w:szCs w:val="24"/>
        </w:rPr>
        <w:t>spp</w:t>
      </w:r>
      <w:proofErr w:type="spellEnd"/>
      <w:r w:rsidR="00BE4A59" w:rsidRPr="003B7D22">
        <w:rPr>
          <w:rFonts w:ascii="Times New Roman" w:eastAsia="Cambria" w:hAnsi="Times New Roman" w:cs="Times New Roman"/>
          <w:sz w:val="24"/>
          <w:szCs w:val="24"/>
        </w:rPr>
        <w:t xml:space="preserve"> had </w:t>
      </w:r>
      <w:r w:rsidR="00790942">
        <w:rPr>
          <w:rFonts w:ascii="Times New Roman" w:eastAsia="Cambria" w:hAnsi="Times New Roman" w:cs="Times New Roman"/>
          <w:sz w:val="24"/>
          <w:szCs w:val="24"/>
        </w:rPr>
        <w:t xml:space="preserve">perfect </w:t>
      </w:r>
      <w:r w:rsidR="00BE4A59" w:rsidRPr="003B7D22">
        <w:rPr>
          <w:rFonts w:ascii="Times New Roman" w:eastAsia="Cambria" w:hAnsi="Times New Roman" w:cs="Times New Roman"/>
          <w:sz w:val="24"/>
          <w:szCs w:val="24"/>
        </w:rPr>
        <w:t>positive correlation with sulphate</w:t>
      </w:r>
      <w:r w:rsidR="00790942">
        <w:rPr>
          <w:rFonts w:ascii="Times New Roman" w:eastAsia="Cambria" w:hAnsi="Times New Roman" w:cs="Times New Roman"/>
          <w:sz w:val="24"/>
          <w:szCs w:val="24"/>
        </w:rPr>
        <w:t xml:space="preserve"> and fairly strong positive correlation with </w:t>
      </w:r>
      <w:r w:rsidR="00BE4A59" w:rsidRPr="003B7D22">
        <w:rPr>
          <w:rFonts w:ascii="Times New Roman" w:eastAsia="Cambria" w:hAnsi="Times New Roman" w:cs="Times New Roman"/>
          <w:sz w:val="24"/>
          <w:szCs w:val="24"/>
        </w:rPr>
        <w:t>nitrate</w:t>
      </w:r>
      <w:r w:rsidR="00790942">
        <w:rPr>
          <w:rFonts w:ascii="Times New Roman" w:eastAsia="Cambria" w:hAnsi="Times New Roman" w:cs="Times New Roman"/>
          <w:sz w:val="24"/>
          <w:szCs w:val="24"/>
        </w:rPr>
        <w:t>s</w:t>
      </w:r>
      <w:r w:rsidR="00BE4A59" w:rsidRPr="003B7D22">
        <w:rPr>
          <w:rFonts w:ascii="Times New Roman" w:eastAsia="Cambria" w:hAnsi="Times New Roman" w:cs="Times New Roman"/>
          <w:sz w:val="24"/>
          <w:szCs w:val="24"/>
        </w:rPr>
        <w:t xml:space="preserve">, temperature and </w:t>
      </w:r>
      <w:r w:rsidR="00790942" w:rsidRPr="003B7D22">
        <w:rPr>
          <w:rFonts w:ascii="Times New Roman" w:eastAsia="Cambria" w:hAnsi="Times New Roman" w:cs="Times New Roman"/>
          <w:sz w:val="24"/>
          <w:szCs w:val="24"/>
        </w:rPr>
        <w:t>phosphorus</w:t>
      </w:r>
      <w:r w:rsidR="00790942">
        <w:rPr>
          <w:rFonts w:ascii="Times New Roman" w:eastAsia="Cambria" w:hAnsi="Times New Roman" w:cs="Times New Roman"/>
          <w:sz w:val="24"/>
          <w:szCs w:val="24"/>
        </w:rPr>
        <w:t>.</w:t>
      </w:r>
      <w:r w:rsidR="00790942" w:rsidRPr="003B7D22">
        <w:rPr>
          <w:rFonts w:ascii="Times New Roman" w:eastAsia="Cambria" w:hAnsi="Times New Roman" w:cs="Times New Roman"/>
          <w:sz w:val="24"/>
          <w:szCs w:val="24"/>
        </w:rPr>
        <w:t xml:space="preserve"> And</w:t>
      </w:r>
      <w:r w:rsidR="00BE4A59" w:rsidRPr="003B7D22">
        <w:rPr>
          <w:rFonts w:ascii="Times New Roman" w:eastAsia="Cambria" w:hAnsi="Times New Roman" w:cs="Times New Roman"/>
          <w:sz w:val="24"/>
          <w:szCs w:val="24"/>
        </w:rPr>
        <w:t xml:space="preserve"> </w:t>
      </w:r>
      <w:r w:rsidR="00790942">
        <w:rPr>
          <w:rFonts w:ascii="Times New Roman" w:eastAsia="Cambria" w:hAnsi="Times New Roman" w:cs="Times New Roman"/>
          <w:sz w:val="24"/>
          <w:szCs w:val="24"/>
        </w:rPr>
        <w:t xml:space="preserve">perfect </w:t>
      </w:r>
      <w:r w:rsidR="00BE4A59" w:rsidRPr="003B7D22">
        <w:rPr>
          <w:rFonts w:ascii="Times New Roman" w:eastAsia="Cambria" w:hAnsi="Times New Roman" w:cs="Times New Roman"/>
          <w:sz w:val="24"/>
          <w:szCs w:val="24"/>
        </w:rPr>
        <w:t>negative correlation with nitrites, alkalinity</w:t>
      </w:r>
      <w:r w:rsidR="00790942">
        <w:rPr>
          <w:rFonts w:ascii="Times New Roman" w:eastAsia="Cambria" w:hAnsi="Times New Roman" w:cs="Times New Roman"/>
          <w:sz w:val="24"/>
          <w:szCs w:val="24"/>
        </w:rPr>
        <w:t xml:space="preserve"> and salinity. </w:t>
      </w:r>
      <w:proofErr w:type="spellStart"/>
      <w:r w:rsidR="00790942" w:rsidRPr="00790942">
        <w:rPr>
          <w:rFonts w:ascii="Times New Roman" w:eastAsia="Cambria" w:hAnsi="Times New Roman" w:cs="Times New Roman"/>
          <w:i/>
          <w:iCs/>
          <w:sz w:val="24"/>
          <w:szCs w:val="24"/>
        </w:rPr>
        <w:t>Epistylis</w:t>
      </w:r>
      <w:proofErr w:type="spellEnd"/>
      <w:r w:rsidR="00790942">
        <w:rPr>
          <w:rFonts w:ascii="Times New Roman" w:eastAsia="Cambria" w:hAnsi="Times New Roman" w:cs="Times New Roman"/>
          <w:sz w:val="24"/>
          <w:szCs w:val="24"/>
        </w:rPr>
        <w:t xml:space="preserve"> </w:t>
      </w:r>
      <w:proofErr w:type="spellStart"/>
      <w:r w:rsidR="00790942">
        <w:rPr>
          <w:rFonts w:ascii="Times New Roman" w:eastAsia="Cambria" w:hAnsi="Times New Roman" w:cs="Times New Roman"/>
          <w:sz w:val="24"/>
          <w:szCs w:val="24"/>
        </w:rPr>
        <w:t>ssp</w:t>
      </w:r>
      <w:proofErr w:type="spellEnd"/>
      <w:r w:rsidR="00790942">
        <w:rPr>
          <w:rFonts w:ascii="Times New Roman" w:eastAsia="Cambria" w:hAnsi="Times New Roman" w:cs="Times New Roman"/>
          <w:sz w:val="24"/>
          <w:szCs w:val="24"/>
        </w:rPr>
        <w:t xml:space="preserve"> also had moderate correlation with Electrical conductivity.</w:t>
      </w:r>
    </w:p>
    <w:p w14:paraId="45A44481" w14:textId="70629081" w:rsidR="005E1150" w:rsidRPr="003B7D22" w:rsidRDefault="005E1150" w:rsidP="001C6940">
      <w:pPr>
        <w:spacing w:line="360" w:lineRule="auto"/>
        <w:jc w:val="both"/>
        <w:rPr>
          <w:rFonts w:ascii="Times New Roman" w:eastAsia="Cambria" w:hAnsi="Times New Roman" w:cs="Times New Roman"/>
          <w:sz w:val="24"/>
          <w:szCs w:val="24"/>
        </w:rPr>
      </w:pPr>
      <w:proofErr w:type="spellStart"/>
      <w:r w:rsidRPr="007A3B1F">
        <w:rPr>
          <w:rFonts w:ascii="Times New Roman" w:eastAsia="Cambria" w:hAnsi="Times New Roman" w:cs="Times New Roman"/>
          <w:i/>
          <w:iCs/>
          <w:sz w:val="24"/>
          <w:szCs w:val="24"/>
        </w:rPr>
        <w:t>Trichodina</w:t>
      </w:r>
      <w:proofErr w:type="spellEnd"/>
      <w:r w:rsidRPr="003B7D22">
        <w:rPr>
          <w:rFonts w:ascii="Times New Roman" w:eastAsia="Cambria" w:hAnsi="Times New Roman" w:cs="Times New Roman"/>
          <w:sz w:val="24"/>
          <w:szCs w:val="24"/>
        </w:rPr>
        <w:t xml:space="preserve"> </w:t>
      </w:r>
      <w:proofErr w:type="spellStart"/>
      <w:r w:rsidRPr="003B7D22">
        <w:rPr>
          <w:rFonts w:ascii="Times New Roman" w:eastAsia="Cambria" w:hAnsi="Times New Roman" w:cs="Times New Roman"/>
          <w:sz w:val="24"/>
          <w:szCs w:val="24"/>
        </w:rPr>
        <w:t>spp</w:t>
      </w:r>
      <w:proofErr w:type="spellEnd"/>
      <w:r w:rsidRPr="003B7D22">
        <w:rPr>
          <w:rFonts w:ascii="Times New Roman" w:eastAsia="Cambria" w:hAnsi="Times New Roman" w:cs="Times New Roman"/>
          <w:sz w:val="24"/>
          <w:szCs w:val="24"/>
        </w:rPr>
        <w:t xml:space="preserve"> showed </w:t>
      </w:r>
      <w:r w:rsidR="00F61926">
        <w:rPr>
          <w:rFonts w:ascii="Times New Roman" w:eastAsia="Cambria" w:hAnsi="Times New Roman" w:cs="Times New Roman"/>
          <w:sz w:val="24"/>
          <w:szCs w:val="24"/>
        </w:rPr>
        <w:t xml:space="preserve">perfect </w:t>
      </w:r>
      <w:r w:rsidRPr="003B7D22">
        <w:rPr>
          <w:rFonts w:ascii="Times New Roman" w:eastAsia="Cambria" w:hAnsi="Times New Roman" w:cs="Times New Roman"/>
          <w:sz w:val="24"/>
          <w:szCs w:val="24"/>
        </w:rPr>
        <w:t>positive correlation with total suspended solid particles</w:t>
      </w:r>
      <w:r w:rsidR="00F61926">
        <w:rPr>
          <w:rFonts w:ascii="Times New Roman" w:eastAsia="Cambria" w:hAnsi="Times New Roman" w:cs="Times New Roman"/>
          <w:sz w:val="24"/>
          <w:szCs w:val="24"/>
        </w:rPr>
        <w:t xml:space="preserve"> and sulphate.</w:t>
      </w:r>
      <w:r w:rsidR="00871A3F">
        <w:rPr>
          <w:rFonts w:ascii="Times New Roman" w:eastAsia="Cambria" w:hAnsi="Times New Roman" w:cs="Times New Roman"/>
          <w:sz w:val="24"/>
          <w:szCs w:val="24"/>
        </w:rPr>
        <w:t xml:space="preserve"> Electrical conductivity had moderate positive correlation with </w:t>
      </w:r>
      <w:proofErr w:type="spellStart"/>
      <w:r w:rsidR="00871A3F" w:rsidRPr="00871A3F">
        <w:rPr>
          <w:rFonts w:ascii="Times New Roman" w:eastAsia="Cambria" w:hAnsi="Times New Roman" w:cs="Times New Roman"/>
          <w:i/>
          <w:iCs/>
          <w:sz w:val="24"/>
          <w:szCs w:val="24"/>
        </w:rPr>
        <w:t>Trichodina</w:t>
      </w:r>
      <w:proofErr w:type="spellEnd"/>
      <w:r w:rsidR="00871A3F">
        <w:rPr>
          <w:rFonts w:ascii="Times New Roman" w:eastAsia="Cambria" w:hAnsi="Times New Roman" w:cs="Times New Roman"/>
          <w:sz w:val="24"/>
          <w:szCs w:val="24"/>
        </w:rPr>
        <w:t xml:space="preserve"> spp. Ammonia, nitrites, alkalinity and salinity had perfect n</w:t>
      </w:r>
      <w:r w:rsidRPr="003B7D22">
        <w:rPr>
          <w:rFonts w:ascii="Times New Roman" w:eastAsia="Cambria" w:hAnsi="Times New Roman" w:cs="Times New Roman"/>
          <w:sz w:val="24"/>
          <w:szCs w:val="24"/>
        </w:rPr>
        <w:t>e</w:t>
      </w:r>
      <w:r w:rsidR="00871A3F">
        <w:rPr>
          <w:rFonts w:ascii="Times New Roman" w:eastAsia="Cambria" w:hAnsi="Times New Roman" w:cs="Times New Roman"/>
          <w:sz w:val="24"/>
          <w:szCs w:val="24"/>
        </w:rPr>
        <w:t xml:space="preserve">gative correlation with </w:t>
      </w:r>
      <w:proofErr w:type="spellStart"/>
      <w:r w:rsidR="00871A3F" w:rsidRPr="00871A3F">
        <w:rPr>
          <w:rFonts w:ascii="Times New Roman" w:eastAsia="Cambria" w:hAnsi="Times New Roman" w:cs="Times New Roman"/>
          <w:i/>
          <w:iCs/>
          <w:sz w:val="24"/>
          <w:szCs w:val="24"/>
        </w:rPr>
        <w:t>Trichodina</w:t>
      </w:r>
      <w:proofErr w:type="spellEnd"/>
      <w:r w:rsidR="00871A3F">
        <w:rPr>
          <w:rFonts w:ascii="Times New Roman" w:eastAsia="Cambria" w:hAnsi="Times New Roman" w:cs="Times New Roman"/>
          <w:sz w:val="24"/>
          <w:szCs w:val="24"/>
        </w:rPr>
        <w:t xml:space="preserve"> spp</w:t>
      </w:r>
      <w:r w:rsidR="00174BA1" w:rsidRPr="003B7D22">
        <w:rPr>
          <w:rFonts w:ascii="Times New Roman" w:eastAsia="Cambria" w:hAnsi="Times New Roman" w:cs="Times New Roman"/>
          <w:sz w:val="24"/>
          <w:szCs w:val="24"/>
        </w:rPr>
        <w:t>.</w:t>
      </w:r>
    </w:p>
    <w:p w14:paraId="03EB8A11" w14:textId="29A0B622" w:rsidR="00A2106B" w:rsidRPr="003B7D22" w:rsidRDefault="00193789" w:rsidP="001C6940">
      <w:pPr>
        <w:spacing w:line="360" w:lineRule="auto"/>
        <w:jc w:val="both"/>
        <w:rPr>
          <w:rFonts w:ascii="Times New Roman" w:eastAsia="Cambria" w:hAnsi="Times New Roman" w:cs="Times New Roman"/>
          <w:sz w:val="24"/>
          <w:szCs w:val="24"/>
        </w:rPr>
      </w:pPr>
      <w:proofErr w:type="spellStart"/>
      <w:r w:rsidRPr="007A3B1F">
        <w:rPr>
          <w:rFonts w:ascii="Times New Roman" w:eastAsia="Cambria" w:hAnsi="Times New Roman" w:cs="Times New Roman"/>
          <w:i/>
          <w:iCs/>
          <w:sz w:val="24"/>
          <w:szCs w:val="24"/>
        </w:rPr>
        <w:t>Cont</w:t>
      </w:r>
      <w:r w:rsidR="00D56CA3" w:rsidRPr="007A3B1F">
        <w:rPr>
          <w:rFonts w:ascii="Times New Roman" w:eastAsia="Cambria" w:hAnsi="Times New Roman" w:cs="Times New Roman"/>
          <w:i/>
          <w:iCs/>
          <w:sz w:val="24"/>
          <w:szCs w:val="24"/>
        </w:rPr>
        <w:t>racaecum</w:t>
      </w:r>
      <w:proofErr w:type="spellEnd"/>
      <w:r w:rsidR="00D56CA3" w:rsidRPr="003B7D22">
        <w:rPr>
          <w:rFonts w:ascii="Times New Roman" w:eastAsia="Cambria" w:hAnsi="Times New Roman" w:cs="Times New Roman"/>
          <w:sz w:val="24"/>
          <w:szCs w:val="24"/>
        </w:rPr>
        <w:t xml:space="preserve"> </w:t>
      </w:r>
      <w:proofErr w:type="spellStart"/>
      <w:r w:rsidR="00D56CA3" w:rsidRPr="003B7D22">
        <w:rPr>
          <w:rFonts w:ascii="Times New Roman" w:eastAsia="Cambria" w:hAnsi="Times New Roman" w:cs="Times New Roman"/>
          <w:sz w:val="24"/>
          <w:szCs w:val="24"/>
        </w:rPr>
        <w:t>spp</w:t>
      </w:r>
      <w:proofErr w:type="spellEnd"/>
      <w:r w:rsidR="00D56CA3" w:rsidRPr="003B7D22">
        <w:rPr>
          <w:rFonts w:ascii="Times New Roman" w:eastAsia="Cambria" w:hAnsi="Times New Roman" w:cs="Times New Roman"/>
          <w:sz w:val="24"/>
          <w:szCs w:val="24"/>
        </w:rPr>
        <w:t xml:space="preserve"> showed</w:t>
      </w:r>
      <w:r w:rsidR="00871A3F">
        <w:rPr>
          <w:rFonts w:ascii="Times New Roman" w:eastAsia="Cambria" w:hAnsi="Times New Roman" w:cs="Times New Roman"/>
          <w:sz w:val="24"/>
          <w:szCs w:val="24"/>
        </w:rPr>
        <w:t xml:space="preserve"> perfect</w:t>
      </w:r>
      <w:r w:rsidR="00D56CA3" w:rsidRPr="003B7D22">
        <w:rPr>
          <w:rFonts w:ascii="Times New Roman" w:eastAsia="Cambria" w:hAnsi="Times New Roman" w:cs="Times New Roman"/>
          <w:sz w:val="24"/>
          <w:szCs w:val="24"/>
        </w:rPr>
        <w:t xml:space="preserve"> positive correlation </w:t>
      </w:r>
      <w:r w:rsidR="00F920C6" w:rsidRPr="003B7D22">
        <w:rPr>
          <w:rFonts w:ascii="Times New Roman" w:eastAsia="Cambria" w:hAnsi="Times New Roman" w:cs="Times New Roman"/>
          <w:sz w:val="24"/>
          <w:szCs w:val="24"/>
        </w:rPr>
        <w:t xml:space="preserve">with </w:t>
      </w:r>
      <w:r w:rsidR="00D56CA3" w:rsidRPr="003B7D22">
        <w:rPr>
          <w:rFonts w:ascii="Times New Roman" w:eastAsia="Cambria" w:hAnsi="Times New Roman" w:cs="Times New Roman"/>
          <w:sz w:val="24"/>
          <w:szCs w:val="24"/>
        </w:rPr>
        <w:t>ammonia</w:t>
      </w:r>
      <w:r w:rsidR="00871A3F">
        <w:rPr>
          <w:rFonts w:ascii="Times New Roman" w:eastAsia="Cambria" w:hAnsi="Times New Roman" w:cs="Times New Roman"/>
          <w:sz w:val="24"/>
          <w:szCs w:val="24"/>
        </w:rPr>
        <w:t xml:space="preserve"> and </w:t>
      </w:r>
      <w:r w:rsidR="00D56CA3" w:rsidRPr="003B7D22">
        <w:rPr>
          <w:rFonts w:ascii="Times New Roman" w:eastAsia="Cambria" w:hAnsi="Times New Roman" w:cs="Times New Roman"/>
          <w:sz w:val="24"/>
          <w:szCs w:val="24"/>
        </w:rPr>
        <w:t>sulphate</w:t>
      </w:r>
      <w:r w:rsidR="00871A3F">
        <w:rPr>
          <w:rFonts w:ascii="Times New Roman" w:eastAsia="Cambria" w:hAnsi="Times New Roman" w:cs="Times New Roman"/>
          <w:sz w:val="24"/>
          <w:szCs w:val="24"/>
        </w:rPr>
        <w:t xml:space="preserve">. pH had moderate positive correlation with </w:t>
      </w:r>
      <w:proofErr w:type="spellStart"/>
      <w:r w:rsidR="00871A3F" w:rsidRPr="00871A3F">
        <w:rPr>
          <w:rFonts w:ascii="Times New Roman" w:eastAsia="Cambria" w:hAnsi="Times New Roman" w:cs="Times New Roman"/>
          <w:i/>
          <w:iCs/>
          <w:sz w:val="24"/>
          <w:szCs w:val="24"/>
        </w:rPr>
        <w:t>Contracaecum</w:t>
      </w:r>
      <w:proofErr w:type="spellEnd"/>
      <w:r w:rsidR="00871A3F">
        <w:rPr>
          <w:rFonts w:ascii="Times New Roman" w:eastAsia="Cambria" w:hAnsi="Times New Roman" w:cs="Times New Roman"/>
          <w:sz w:val="24"/>
          <w:szCs w:val="24"/>
        </w:rPr>
        <w:t xml:space="preserve"> spp. Nitrites, alkalinity, salinity and suspended solid particles had perfect negative correlation with </w:t>
      </w:r>
      <w:proofErr w:type="spellStart"/>
      <w:r w:rsidR="00871A3F" w:rsidRPr="00871A3F">
        <w:rPr>
          <w:rFonts w:ascii="Times New Roman" w:eastAsia="Cambria" w:hAnsi="Times New Roman" w:cs="Times New Roman"/>
          <w:i/>
          <w:iCs/>
          <w:sz w:val="24"/>
          <w:szCs w:val="24"/>
        </w:rPr>
        <w:t>Contracaecum</w:t>
      </w:r>
      <w:proofErr w:type="spellEnd"/>
      <w:r w:rsidR="00871A3F" w:rsidRPr="00871A3F">
        <w:rPr>
          <w:rFonts w:ascii="Times New Roman" w:eastAsia="Cambria" w:hAnsi="Times New Roman" w:cs="Times New Roman"/>
          <w:i/>
          <w:iCs/>
          <w:sz w:val="24"/>
          <w:szCs w:val="24"/>
        </w:rPr>
        <w:t xml:space="preserve"> </w:t>
      </w:r>
      <w:r w:rsidR="00871A3F">
        <w:rPr>
          <w:rFonts w:ascii="Times New Roman" w:eastAsia="Cambria" w:hAnsi="Times New Roman" w:cs="Times New Roman"/>
          <w:sz w:val="24"/>
          <w:szCs w:val="24"/>
        </w:rPr>
        <w:t>spp.</w:t>
      </w:r>
      <w:r w:rsidR="00D56CA3" w:rsidRPr="003B7D22">
        <w:rPr>
          <w:rFonts w:ascii="Times New Roman" w:eastAsia="Cambria" w:hAnsi="Times New Roman" w:cs="Times New Roman"/>
          <w:sz w:val="24"/>
          <w:szCs w:val="24"/>
        </w:rPr>
        <w:t xml:space="preserve"> </w:t>
      </w:r>
      <w:r w:rsidR="00871A3F">
        <w:rPr>
          <w:rFonts w:ascii="Times New Roman" w:eastAsia="Cambria" w:hAnsi="Times New Roman" w:cs="Times New Roman"/>
          <w:sz w:val="24"/>
          <w:szCs w:val="24"/>
        </w:rPr>
        <w:t xml:space="preserve">Dissolved oxygen and turbidity </w:t>
      </w:r>
      <w:r w:rsidR="00BC3AEC">
        <w:rPr>
          <w:rFonts w:ascii="Times New Roman" w:eastAsia="Cambria" w:hAnsi="Times New Roman" w:cs="Times New Roman"/>
          <w:sz w:val="24"/>
          <w:szCs w:val="24"/>
        </w:rPr>
        <w:t>showed fairly strong negative correlation.</w:t>
      </w:r>
    </w:p>
    <w:p w14:paraId="53A68D75" w14:textId="121D1984" w:rsidR="000C2409" w:rsidRPr="003B7D22" w:rsidRDefault="00F920C6" w:rsidP="001C6940">
      <w:pPr>
        <w:spacing w:line="360" w:lineRule="auto"/>
        <w:jc w:val="both"/>
        <w:rPr>
          <w:rFonts w:ascii="Times New Roman" w:eastAsia="Cambria" w:hAnsi="Times New Roman" w:cs="Times New Roman"/>
          <w:sz w:val="24"/>
          <w:szCs w:val="24"/>
        </w:rPr>
      </w:pPr>
      <w:proofErr w:type="spellStart"/>
      <w:r w:rsidRPr="00BA1640">
        <w:rPr>
          <w:rFonts w:ascii="Times New Roman" w:eastAsia="Cambria" w:hAnsi="Times New Roman" w:cs="Times New Roman"/>
          <w:i/>
          <w:iCs/>
          <w:sz w:val="24"/>
          <w:szCs w:val="24"/>
        </w:rPr>
        <w:lastRenderedPageBreak/>
        <w:t>Camallanus</w:t>
      </w:r>
      <w:proofErr w:type="spellEnd"/>
      <w:r w:rsidRPr="003B7D22">
        <w:rPr>
          <w:rFonts w:ascii="Times New Roman" w:eastAsia="Cambria" w:hAnsi="Times New Roman" w:cs="Times New Roman"/>
          <w:sz w:val="24"/>
          <w:szCs w:val="24"/>
        </w:rPr>
        <w:t xml:space="preserve"> </w:t>
      </w:r>
      <w:proofErr w:type="spellStart"/>
      <w:r w:rsidRPr="003B7D22">
        <w:rPr>
          <w:rFonts w:ascii="Times New Roman" w:eastAsia="Cambria" w:hAnsi="Times New Roman" w:cs="Times New Roman"/>
          <w:sz w:val="24"/>
          <w:szCs w:val="24"/>
        </w:rPr>
        <w:t>spp</w:t>
      </w:r>
      <w:proofErr w:type="spellEnd"/>
      <w:r w:rsidRPr="003B7D22">
        <w:rPr>
          <w:rFonts w:ascii="Times New Roman" w:eastAsia="Cambria" w:hAnsi="Times New Roman" w:cs="Times New Roman"/>
          <w:sz w:val="24"/>
          <w:szCs w:val="24"/>
        </w:rPr>
        <w:t xml:space="preserve"> had</w:t>
      </w:r>
      <w:r w:rsidR="00F95DFC">
        <w:rPr>
          <w:rFonts w:ascii="Times New Roman" w:eastAsia="Cambria" w:hAnsi="Times New Roman" w:cs="Times New Roman"/>
          <w:sz w:val="24"/>
          <w:szCs w:val="24"/>
        </w:rPr>
        <w:t xml:space="preserve"> perfect</w:t>
      </w:r>
      <w:r w:rsidRPr="003B7D22">
        <w:rPr>
          <w:rFonts w:ascii="Times New Roman" w:eastAsia="Cambria" w:hAnsi="Times New Roman" w:cs="Times New Roman"/>
          <w:sz w:val="24"/>
          <w:szCs w:val="24"/>
        </w:rPr>
        <w:t xml:space="preserve"> positive correlation with sulphate </w:t>
      </w:r>
      <w:r w:rsidR="00F95DFC">
        <w:rPr>
          <w:rFonts w:ascii="Times New Roman" w:eastAsia="Cambria" w:hAnsi="Times New Roman" w:cs="Times New Roman"/>
          <w:sz w:val="24"/>
          <w:szCs w:val="24"/>
        </w:rPr>
        <w:t xml:space="preserve">and </w:t>
      </w:r>
      <w:r w:rsidRPr="003B7D22">
        <w:rPr>
          <w:rFonts w:ascii="Times New Roman" w:eastAsia="Cambria" w:hAnsi="Times New Roman" w:cs="Times New Roman"/>
          <w:sz w:val="24"/>
          <w:szCs w:val="24"/>
        </w:rPr>
        <w:t xml:space="preserve">suspended solid </w:t>
      </w:r>
      <w:proofErr w:type="spellStart"/>
      <w:proofErr w:type="gramStart"/>
      <w:r w:rsidRPr="003B7D22">
        <w:rPr>
          <w:rFonts w:ascii="Times New Roman" w:eastAsia="Cambria" w:hAnsi="Times New Roman" w:cs="Times New Roman"/>
          <w:sz w:val="24"/>
          <w:szCs w:val="24"/>
        </w:rPr>
        <w:t>particles</w:t>
      </w:r>
      <w:r w:rsidR="00F95DFC">
        <w:rPr>
          <w:rFonts w:ascii="Times New Roman" w:eastAsia="Cambria" w:hAnsi="Times New Roman" w:cs="Times New Roman"/>
          <w:sz w:val="24"/>
          <w:szCs w:val="24"/>
        </w:rPr>
        <w:t>.And</w:t>
      </w:r>
      <w:proofErr w:type="spellEnd"/>
      <w:proofErr w:type="gramEnd"/>
      <w:r w:rsidR="00F95DFC">
        <w:rPr>
          <w:rFonts w:ascii="Times New Roman" w:eastAsia="Cambria" w:hAnsi="Times New Roman" w:cs="Times New Roman"/>
          <w:sz w:val="24"/>
          <w:szCs w:val="24"/>
        </w:rPr>
        <w:t xml:space="preserve"> fairly strong positive correlation with nitrates, temperature and phosphorous. Ammonia, nitrites, alkalinity and salinity had perfect negative correlation with </w:t>
      </w:r>
      <w:proofErr w:type="spellStart"/>
      <w:r w:rsidR="00F95DFC" w:rsidRPr="00F95DFC">
        <w:rPr>
          <w:rFonts w:ascii="Times New Roman" w:eastAsia="Cambria" w:hAnsi="Times New Roman" w:cs="Times New Roman"/>
          <w:i/>
          <w:iCs/>
          <w:sz w:val="24"/>
          <w:szCs w:val="24"/>
        </w:rPr>
        <w:t>Camallanus</w:t>
      </w:r>
      <w:proofErr w:type="spellEnd"/>
      <w:r w:rsidR="00F95DFC" w:rsidRPr="00F95DFC">
        <w:rPr>
          <w:rFonts w:ascii="Times New Roman" w:eastAsia="Cambria" w:hAnsi="Times New Roman" w:cs="Times New Roman"/>
          <w:i/>
          <w:iCs/>
          <w:sz w:val="24"/>
          <w:szCs w:val="24"/>
        </w:rPr>
        <w:t xml:space="preserve"> spp</w:t>
      </w:r>
      <w:r w:rsidR="00F95DFC">
        <w:rPr>
          <w:rFonts w:ascii="Times New Roman" w:eastAsia="Cambria" w:hAnsi="Times New Roman" w:cs="Times New Roman"/>
          <w:sz w:val="24"/>
          <w:szCs w:val="24"/>
        </w:rPr>
        <w:t>.</w:t>
      </w:r>
      <w:r w:rsidRPr="003B7D22">
        <w:rPr>
          <w:rFonts w:ascii="Times New Roman" w:eastAsia="Cambria" w:hAnsi="Times New Roman" w:cs="Times New Roman"/>
          <w:sz w:val="24"/>
          <w:szCs w:val="24"/>
        </w:rPr>
        <w:t xml:space="preserve"> </w:t>
      </w:r>
    </w:p>
    <w:p w14:paraId="0DDA1887" w14:textId="5973851D" w:rsidR="00CE536D" w:rsidRPr="003B7D22" w:rsidRDefault="00114935" w:rsidP="001C6940">
      <w:pPr>
        <w:spacing w:line="360" w:lineRule="auto"/>
        <w:jc w:val="both"/>
        <w:rPr>
          <w:rFonts w:ascii="Times New Roman" w:eastAsia="Cambria" w:hAnsi="Times New Roman" w:cs="Times New Roman"/>
          <w:sz w:val="24"/>
          <w:szCs w:val="24"/>
        </w:rPr>
      </w:pPr>
      <w:proofErr w:type="spellStart"/>
      <w:r w:rsidRPr="00BA1640">
        <w:rPr>
          <w:rFonts w:ascii="Times New Roman" w:eastAsia="Cambria" w:hAnsi="Times New Roman" w:cs="Times New Roman"/>
          <w:i/>
          <w:iCs/>
          <w:sz w:val="24"/>
          <w:szCs w:val="24"/>
        </w:rPr>
        <w:t>Paracamallanus</w:t>
      </w:r>
      <w:proofErr w:type="spellEnd"/>
      <w:r w:rsidRPr="003B7D22">
        <w:rPr>
          <w:rFonts w:ascii="Times New Roman" w:eastAsia="Cambria" w:hAnsi="Times New Roman" w:cs="Times New Roman"/>
          <w:sz w:val="24"/>
          <w:szCs w:val="24"/>
        </w:rPr>
        <w:t xml:space="preserve"> </w:t>
      </w:r>
      <w:proofErr w:type="spellStart"/>
      <w:r w:rsidRPr="003B7D22">
        <w:rPr>
          <w:rFonts w:ascii="Times New Roman" w:eastAsia="Cambria" w:hAnsi="Times New Roman" w:cs="Times New Roman"/>
          <w:sz w:val="24"/>
          <w:szCs w:val="24"/>
        </w:rPr>
        <w:t>spp</w:t>
      </w:r>
      <w:proofErr w:type="spellEnd"/>
      <w:r w:rsidR="00F95DFC">
        <w:rPr>
          <w:rFonts w:ascii="Times New Roman" w:eastAsia="Cambria" w:hAnsi="Times New Roman" w:cs="Times New Roman"/>
          <w:sz w:val="24"/>
          <w:szCs w:val="24"/>
        </w:rPr>
        <w:t xml:space="preserve"> </w:t>
      </w:r>
      <w:r w:rsidR="00F95DFC" w:rsidRPr="00F95DFC">
        <w:rPr>
          <w:rFonts w:ascii="Times New Roman" w:eastAsia="Cambria" w:hAnsi="Times New Roman" w:cs="Times New Roman"/>
          <w:sz w:val="24"/>
          <w:szCs w:val="24"/>
        </w:rPr>
        <w:t>had perfect positive correlation with sulphate.</w:t>
      </w:r>
      <w:r w:rsidR="001B2B7C">
        <w:rPr>
          <w:rFonts w:ascii="Times New Roman" w:eastAsia="Cambria" w:hAnsi="Times New Roman" w:cs="Times New Roman"/>
          <w:sz w:val="24"/>
          <w:szCs w:val="24"/>
        </w:rPr>
        <w:t xml:space="preserve"> </w:t>
      </w:r>
      <w:r w:rsidR="00F95DFC" w:rsidRPr="00F95DFC">
        <w:rPr>
          <w:rFonts w:ascii="Times New Roman" w:eastAsia="Cambria" w:hAnsi="Times New Roman" w:cs="Times New Roman"/>
          <w:sz w:val="24"/>
          <w:szCs w:val="24"/>
        </w:rPr>
        <w:t xml:space="preserve">And fairly strong positive correlation with nitrates, temperature and phosphorous. </w:t>
      </w:r>
      <w:r w:rsidR="001B2B7C">
        <w:rPr>
          <w:rFonts w:ascii="Times New Roman" w:eastAsia="Cambria" w:hAnsi="Times New Roman" w:cs="Times New Roman"/>
          <w:sz w:val="24"/>
          <w:szCs w:val="24"/>
        </w:rPr>
        <w:t>N</w:t>
      </w:r>
      <w:r w:rsidR="00F95DFC" w:rsidRPr="00F95DFC">
        <w:rPr>
          <w:rFonts w:ascii="Times New Roman" w:eastAsia="Cambria" w:hAnsi="Times New Roman" w:cs="Times New Roman"/>
          <w:sz w:val="24"/>
          <w:szCs w:val="24"/>
        </w:rPr>
        <w:t xml:space="preserve">itrites, alkalinity and salinity had perfect negative correlation with </w:t>
      </w:r>
      <w:proofErr w:type="spellStart"/>
      <w:r w:rsidR="001B2B7C" w:rsidRPr="001B2B7C">
        <w:rPr>
          <w:rFonts w:ascii="Times New Roman" w:eastAsia="Cambria" w:hAnsi="Times New Roman" w:cs="Times New Roman"/>
          <w:i/>
          <w:iCs/>
          <w:sz w:val="24"/>
          <w:szCs w:val="24"/>
        </w:rPr>
        <w:t>Parac</w:t>
      </w:r>
      <w:r w:rsidR="00F95DFC" w:rsidRPr="001B2B7C">
        <w:rPr>
          <w:rFonts w:ascii="Times New Roman" w:eastAsia="Cambria" w:hAnsi="Times New Roman" w:cs="Times New Roman"/>
          <w:i/>
          <w:iCs/>
          <w:sz w:val="24"/>
          <w:szCs w:val="24"/>
        </w:rPr>
        <w:t>amallanus</w:t>
      </w:r>
      <w:proofErr w:type="spellEnd"/>
      <w:r w:rsidR="00F95DFC" w:rsidRPr="00F95DFC">
        <w:rPr>
          <w:rFonts w:ascii="Times New Roman" w:eastAsia="Cambria" w:hAnsi="Times New Roman" w:cs="Times New Roman"/>
          <w:sz w:val="24"/>
          <w:szCs w:val="24"/>
        </w:rPr>
        <w:t xml:space="preserve"> </w:t>
      </w:r>
      <w:proofErr w:type="spellStart"/>
      <w:r w:rsidR="00F95DFC" w:rsidRPr="00F95DFC">
        <w:rPr>
          <w:rFonts w:ascii="Times New Roman" w:eastAsia="Cambria" w:hAnsi="Times New Roman" w:cs="Times New Roman"/>
          <w:sz w:val="24"/>
          <w:szCs w:val="24"/>
        </w:rPr>
        <w:t>spp</w:t>
      </w:r>
      <w:proofErr w:type="spellEnd"/>
    </w:p>
    <w:p w14:paraId="73BCD59D" w14:textId="3C48F99C" w:rsidR="00F25DD2" w:rsidRDefault="004C0B93" w:rsidP="001B2B7C">
      <w:pPr>
        <w:spacing w:line="360" w:lineRule="auto"/>
        <w:jc w:val="both"/>
      </w:pPr>
      <w:r w:rsidRPr="003B7D22">
        <w:rPr>
          <w:rFonts w:ascii="Times New Roman" w:eastAsia="Cambria" w:hAnsi="Times New Roman" w:cs="Times New Roman"/>
          <w:sz w:val="24"/>
          <w:szCs w:val="24"/>
        </w:rPr>
        <w:t xml:space="preserve">Copepods showed </w:t>
      </w:r>
      <w:r w:rsidR="001B2B7C">
        <w:rPr>
          <w:rFonts w:ascii="Times New Roman" w:eastAsia="Cambria" w:hAnsi="Times New Roman" w:cs="Times New Roman"/>
          <w:sz w:val="24"/>
          <w:szCs w:val="24"/>
        </w:rPr>
        <w:t xml:space="preserve">perfect </w:t>
      </w:r>
      <w:r w:rsidRPr="003B7D22">
        <w:rPr>
          <w:rFonts w:ascii="Times New Roman" w:eastAsia="Cambria" w:hAnsi="Times New Roman" w:cs="Times New Roman"/>
          <w:sz w:val="24"/>
          <w:szCs w:val="24"/>
        </w:rPr>
        <w:t>positive correlation with nitrites, alkalinity</w:t>
      </w:r>
      <w:r w:rsidR="001B2B7C">
        <w:rPr>
          <w:rFonts w:ascii="Times New Roman" w:eastAsia="Cambria" w:hAnsi="Times New Roman" w:cs="Times New Roman"/>
          <w:sz w:val="24"/>
          <w:szCs w:val="24"/>
        </w:rPr>
        <w:t xml:space="preserve"> and salinity. </w:t>
      </w:r>
      <w:r w:rsidR="00BC0187">
        <w:rPr>
          <w:rFonts w:ascii="Times New Roman" w:eastAsia="Cambria" w:hAnsi="Times New Roman" w:cs="Times New Roman"/>
          <w:sz w:val="24"/>
          <w:szCs w:val="24"/>
        </w:rPr>
        <w:t>Dissolved</w:t>
      </w:r>
      <w:r w:rsidR="001B2B7C">
        <w:rPr>
          <w:rFonts w:ascii="Times New Roman" w:eastAsia="Cambria" w:hAnsi="Times New Roman" w:cs="Times New Roman"/>
          <w:sz w:val="24"/>
          <w:szCs w:val="24"/>
        </w:rPr>
        <w:t xml:space="preserve"> oxygen and turbidity had moderate positive correlation with copepods while temperature and </w:t>
      </w:r>
      <w:proofErr w:type="spellStart"/>
      <w:r w:rsidR="001B2B7C">
        <w:rPr>
          <w:rFonts w:ascii="Times New Roman" w:eastAsia="Cambria" w:hAnsi="Times New Roman" w:cs="Times New Roman"/>
          <w:sz w:val="24"/>
          <w:szCs w:val="24"/>
        </w:rPr>
        <w:t>ph</w:t>
      </w:r>
      <w:proofErr w:type="spellEnd"/>
      <w:r w:rsidR="001B2B7C">
        <w:rPr>
          <w:rFonts w:ascii="Times New Roman" w:eastAsia="Cambria" w:hAnsi="Times New Roman" w:cs="Times New Roman"/>
          <w:sz w:val="24"/>
          <w:szCs w:val="24"/>
        </w:rPr>
        <w:t xml:space="preserve"> had moderate negative correlation. Sulphate showed perfect negative correlation </w:t>
      </w:r>
      <w:commentRangeStart w:id="484"/>
      <w:r w:rsidR="001B2B7C">
        <w:rPr>
          <w:rFonts w:ascii="Times New Roman" w:eastAsia="Cambria" w:hAnsi="Times New Roman" w:cs="Times New Roman"/>
          <w:sz w:val="24"/>
          <w:szCs w:val="24"/>
        </w:rPr>
        <w:t>with</w:t>
      </w:r>
      <w:commentRangeEnd w:id="484"/>
      <w:r w:rsidR="00B85F19">
        <w:rPr>
          <w:rStyle w:val="CommentReference"/>
        </w:rPr>
        <w:commentReference w:id="484"/>
      </w:r>
      <w:r w:rsidR="001B2B7C">
        <w:rPr>
          <w:rFonts w:ascii="Times New Roman" w:eastAsia="Cambria" w:hAnsi="Times New Roman" w:cs="Times New Roman"/>
          <w:sz w:val="24"/>
          <w:szCs w:val="24"/>
        </w:rPr>
        <w:t xml:space="preserve"> Copepods.</w:t>
      </w:r>
      <w:r w:rsidR="001B2B7C" w:rsidRPr="003B7D22">
        <w:rPr>
          <w:rFonts w:ascii="Times New Roman" w:eastAsia="Cambria" w:hAnsi="Times New Roman" w:cs="Times New Roman"/>
          <w:sz w:val="24"/>
          <w:szCs w:val="24"/>
        </w:rPr>
        <w:t xml:space="preserve"> </w:t>
      </w:r>
    </w:p>
    <w:p w14:paraId="70D3AABC" w14:textId="77777777" w:rsidR="00E212CA" w:rsidRDefault="00E212CA" w:rsidP="00D074C8">
      <w:pPr>
        <w:spacing w:line="360" w:lineRule="auto"/>
      </w:pPr>
    </w:p>
    <w:p w14:paraId="46D0D05A" w14:textId="77777777" w:rsidR="00E212CA" w:rsidRDefault="00E212CA" w:rsidP="00D074C8">
      <w:pPr>
        <w:spacing w:line="360" w:lineRule="auto"/>
      </w:pPr>
    </w:p>
    <w:p w14:paraId="50DD143A" w14:textId="77777777" w:rsidR="00E212CA" w:rsidRDefault="00E212CA" w:rsidP="00D074C8">
      <w:pPr>
        <w:spacing w:line="360" w:lineRule="auto"/>
      </w:pPr>
    </w:p>
    <w:p w14:paraId="475E80BA" w14:textId="77777777" w:rsidR="00E212CA" w:rsidDel="00850FCD" w:rsidRDefault="00E212CA" w:rsidP="00D074C8">
      <w:pPr>
        <w:spacing w:line="360" w:lineRule="auto"/>
        <w:rPr>
          <w:del w:id="485" w:author="Administrator" w:date="2023-09-04T11:45:00Z"/>
        </w:rPr>
      </w:pPr>
    </w:p>
    <w:p w14:paraId="543DE9BA" w14:textId="77777777" w:rsidR="00E212CA" w:rsidDel="00850FCD" w:rsidRDefault="00E212CA" w:rsidP="00D074C8">
      <w:pPr>
        <w:spacing w:line="360" w:lineRule="auto"/>
        <w:rPr>
          <w:del w:id="486" w:author="Administrator" w:date="2023-09-04T11:45:00Z"/>
        </w:rPr>
      </w:pPr>
    </w:p>
    <w:p w14:paraId="35D929FD" w14:textId="77777777" w:rsidR="00E212CA" w:rsidDel="00850FCD" w:rsidRDefault="00E212CA" w:rsidP="00D074C8">
      <w:pPr>
        <w:spacing w:line="360" w:lineRule="auto"/>
        <w:rPr>
          <w:del w:id="487" w:author="Administrator" w:date="2023-09-04T11:45:00Z"/>
        </w:rPr>
      </w:pPr>
    </w:p>
    <w:p w14:paraId="01AA47E5" w14:textId="77777777" w:rsidR="00AD101A" w:rsidDel="00850FCD" w:rsidRDefault="00AD101A" w:rsidP="00D074C8">
      <w:pPr>
        <w:spacing w:line="360" w:lineRule="auto"/>
        <w:rPr>
          <w:del w:id="488" w:author="Administrator" w:date="2023-09-04T11:45:00Z"/>
        </w:rPr>
      </w:pPr>
    </w:p>
    <w:p w14:paraId="70BC69A6" w14:textId="77777777" w:rsidR="00AD101A" w:rsidDel="00850FCD" w:rsidRDefault="00AD101A" w:rsidP="00D074C8">
      <w:pPr>
        <w:spacing w:line="360" w:lineRule="auto"/>
        <w:rPr>
          <w:del w:id="489" w:author="Administrator" w:date="2023-09-04T11:45:00Z"/>
        </w:rPr>
      </w:pPr>
    </w:p>
    <w:p w14:paraId="0B0C242F" w14:textId="77777777" w:rsidR="00AD101A" w:rsidDel="00850FCD" w:rsidRDefault="00AD101A" w:rsidP="00D074C8">
      <w:pPr>
        <w:spacing w:line="360" w:lineRule="auto"/>
        <w:rPr>
          <w:del w:id="490" w:author="Administrator" w:date="2023-09-04T11:45:00Z"/>
        </w:rPr>
      </w:pPr>
    </w:p>
    <w:p w14:paraId="364FEB10" w14:textId="77777777" w:rsidR="00E212CA" w:rsidDel="00850FCD" w:rsidRDefault="00E212CA" w:rsidP="00D074C8">
      <w:pPr>
        <w:spacing w:line="360" w:lineRule="auto"/>
        <w:rPr>
          <w:del w:id="491" w:author="Administrator" w:date="2023-09-04T11:45:00Z"/>
        </w:rPr>
      </w:pPr>
    </w:p>
    <w:p w14:paraId="2B4E551A" w14:textId="77777777" w:rsidR="00E212CA" w:rsidDel="00850FCD" w:rsidRDefault="00E212CA" w:rsidP="00D074C8">
      <w:pPr>
        <w:spacing w:line="360" w:lineRule="auto"/>
        <w:rPr>
          <w:del w:id="492" w:author="Administrator" w:date="2023-09-04T11:45:00Z"/>
        </w:rPr>
      </w:pPr>
    </w:p>
    <w:p w14:paraId="2D4EAB81" w14:textId="77777777" w:rsidR="00CB4907" w:rsidDel="00850FCD" w:rsidRDefault="00CB4907" w:rsidP="00D074C8">
      <w:pPr>
        <w:spacing w:line="360" w:lineRule="auto"/>
        <w:rPr>
          <w:del w:id="493" w:author="Administrator" w:date="2023-09-04T11:45:00Z"/>
        </w:rPr>
      </w:pPr>
    </w:p>
    <w:p w14:paraId="776DD28B" w14:textId="77777777" w:rsidR="00CB4907" w:rsidDel="00850FCD" w:rsidRDefault="00CB4907" w:rsidP="00D074C8">
      <w:pPr>
        <w:spacing w:line="360" w:lineRule="auto"/>
        <w:rPr>
          <w:del w:id="494" w:author="Administrator" w:date="2023-09-04T11:45:00Z"/>
        </w:rPr>
      </w:pPr>
    </w:p>
    <w:p w14:paraId="034A497C" w14:textId="77777777" w:rsidR="00CB4907" w:rsidDel="00850FCD" w:rsidRDefault="00CB4907" w:rsidP="00D074C8">
      <w:pPr>
        <w:spacing w:line="360" w:lineRule="auto"/>
        <w:rPr>
          <w:del w:id="495" w:author="Administrator" w:date="2023-09-04T11:45:00Z"/>
        </w:rPr>
      </w:pPr>
    </w:p>
    <w:p w14:paraId="7EF33903" w14:textId="77777777" w:rsidR="00CB4907" w:rsidDel="00850FCD" w:rsidRDefault="00CB4907" w:rsidP="00D074C8">
      <w:pPr>
        <w:spacing w:line="360" w:lineRule="auto"/>
        <w:rPr>
          <w:del w:id="496" w:author="Administrator" w:date="2023-09-04T11:45:00Z"/>
        </w:rPr>
      </w:pPr>
    </w:p>
    <w:p w14:paraId="34F6C187" w14:textId="77777777" w:rsidR="00CB4907" w:rsidDel="00850FCD" w:rsidRDefault="00CB4907" w:rsidP="00D074C8">
      <w:pPr>
        <w:spacing w:line="360" w:lineRule="auto"/>
        <w:rPr>
          <w:del w:id="497" w:author="Administrator" w:date="2023-09-04T11:45:00Z"/>
        </w:rPr>
      </w:pPr>
    </w:p>
    <w:p w14:paraId="1C97089E" w14:textId="77777777" w:rsidR="00CB4907" w:rsidDel="00850FCD" w:rsidRDefault="00CB4907" w:rsidP="00D074C8">
      <w:pPr>
        <w:spacing w:line="360" w:lineRule="auto"/>
        <w:rPr>
          <w:del w:id="498" w:author="Administrator" w:date="2023-09-04T11:45:00Z"/>
        </w:rPr>
      </w:pPr>
    </w:p>
    <w:p w14:paraId="4B787026" w14:textId="77777777" w:rsidR="00CB4907" w:rsidDel="00850FCD" w:rsidRDefault="00CB4907" w:rsidP="00D074C8">
      <w:pPr>
        <w:spacing w:line="360" w:lineRule="auto"/>
        <w:rPr>
          <w:del w:id="499" w:author="Administrator" w:date="2023-09-04T11:45:00Z"/>
        </w:rPr>
      </w:pPr>
    </w:p>
    <w:p w14:paraId="6BB8D226" w14:textId="77777777" w:rsidR="00CB4907" w:rsidDel="00850FCD" w:rsidRDefault="00CB4907" w:rsidP="00D074C8">
      <w:pPr>
        <w:spacing w:line="360" w:lineRule="auto"/>
        <w:rPr>
          <w:del w:id="500" w:author="Administrator" w:date="2023-09-04T11:45:00Z"/>
        </w:rPr>
      </w:pPr>
    </w:p>
    <w:p w14:paraId="69C448FE" w14:textId="77777777" w:rsidR="00CB4907" w:rsidDel="00850FCD" w:rsidRDefault="00CB4907" w:rsidP="00D074C8">
      <w:pPr>
        <w:spacing w:line="360" w:lineRule="auto"/>
        <w:rPr>
          <w:del w:id="501" w:author="Administrator" w:date="2023-09-04T11:45:00Z"/>
        </w:rPr>
      </w:pPr>
    </w:p>
    <w:p w14:paraId="1EE812CC" w14:textId="4EA042E4" w:rsidR="00F25DD2" w:rsidRDefault="00743456" w:rsidP="00743456">
      <w:pPr>
        <w:pStyle w:val="Heading1"/>
        <w:tabs>
          <w:tab w:val="center" w:pos="4680"/>
        </w:tabs>
        <w:rPr>
          <w:rFonts w:ascii="Times New Roman" w:hAnsi="Times New Roman" w:cs="Times New Roman"/>
          <w:b/>
          <w:bCs/>
          <w:sz w:val="24"/>
          <w:szCs w:val="24"/>
        </w:rPr>
      </w:pPr>
      <w:r>
        <w:rPr>
          <w:rFonts w:ascii="Times New Roman" w:hAnsi="Times New Roman" w:cs="Times New Roman"/>
          <w:b/>
          <w:bCs/>
          <w:sz w:val="24"/>
          <w:szCs w:val="24"/>
        </w:rPr>
        <w:tab/>
      </w:r>
      <w:bookmarkStart w:id="502" w:name="_Toc146699001"/>
      <w:r w:rsidRPr="00743456">
        <w:rPr>
          <w:rFonts w:ascii="Times New Roman" w:hAnsi="Times New Roman" w:cs="Times New Roman"/>
          <w:b/>
          <w:bCs/>
          <w:sz w:val="24"/>
          <w:szCs w:val="24"/>
        </w:rPr>
        <w:t xml:space="preserve">7.0 DISCUSSION, </w:t>
      </w:r>
      <w:commentRangeStart w:id="503"/>
      <w:r w:rsidRPr="00743456">
        <w:rPr>
          <w:rFonts w:ascii="Times New Roman" w:hAnsi="Times New Roman" w:cs="Times New Roman"/>
          <w:b/>
          <w:bCs/>
          <w:sz w:val="24"/>
          <w:szCs w:val="24"/>
        </w:rPr>
        <w:t>CONCLUSIONS AND RECOMMENDATIONS</w:t>
      </w:r>
      <w:commentRangeEnd w:id="503"/>
      <w:r w:rsidR="00B85F19">
        <w:rPr>
          <w:rStyle w:val="CommentReference"/>
          <w:rFonts w:asciiTheme="minorHAnsi" w:eastAsiaTheme="minorHAnsi" w:hAnsiTheme="minorHAnsi" w:cstheme="minorBidi"/>
          <w:color w:val="auto"/>
        </w:rPr>
        <w:commentReference w:id="503"/>
      </w:r>
      <w:bookmarkEnd w:id="502"/>
    </w:p>
    <w:p w14:paraId="4C5CC45A" w14:textId="13066FB0" w:rsidR="00DB6800" w:rsidRPr="00AD101A" w:rsidRDefault="00B840E3" w:rsidP="00023D18">
      <w:pPr>
        <w:spacing w:line="360" w:lineRule="auto"/>
        <w:jc w:val="both"/>
        <w:rPr>
          <w:rFonts w:ascii="Times New Roman" w:hAnsi="Times New Roman" w:cs="Times New Roman"/>
          <w:b/>
          <w:bCs/>
          <w:sz w:val="24"/>
          <w:szCs w:val="24"/>
        </w:rPr>
      </w:pPr>
      <w:r w:rsidRPr="00AD101A">
        <w:rPr>
          <w:rFonts w:ascii="Times New Roman" w:hAnsi="Times New Roman" w:cs="Times New Roman"/>
          <w:b/>
          <w:bCs/>
          <w:sz w:val="24"/>
          <w:szCs w:val="24"/>
        </w:rPr>
        <w:t>Objective</w:t>
      </w:r>
      <w:r w:rsidR="00DB6800" w:rsidRPr="00AD101A">
        <w:rPr>
          <w:rFonts w:ascii="Times New Roman" w:hAnsi="Times New Roman" w:cs="Times New Roman"/>
          <w:b/>
          <w:bCs/>
          <w:sz w:val="24"/>
          <w:szCs w:val="24"/>
        </w:rPr>
        <w:t xml:space="preserve"> 1</w:t>
      </w:r>
    </w:p>
    <w:p w14:paraId="01776184" w14:textId="4F73F504" w:rsidR="00DB6800" w:rsidRPr="00023D18" w:rsidRDefault="00DB6800" w:rsidP="00023D18">
      <w:pPr>
        <w:spacing w:line="360" w:lineRule="auto"/>
        <w:jc w:val="both"/>
        <w:rPr>
          <w:rFonts w:ascii="Times New Roman" w:hAnsi="Times New Roman" w:cs="Times New Roman"/>
          <w:sz w:val="24"/>
          <w:szCs w:val="24"/>
        </w:rPr>
      </w:pPr>
      <w:r w:rsidRPr="00023D18">
        <w:rPr>
          <w:rFonts w:ascii="Times New Roman" w:hAnsi="Times New Roman" w:cs="Times New Roman"/>
          <w:sz w:val="24"/>
          <w:szCs w:val="24"/>
        </w:rPr>
        <w:t xml:space="preserve">In Kericho and </w:t>
      </w:r>
      <w:proofErr w:type="spellStart"/>
      <w:r w:rsidRPr="00023D18">
        <w:rPr>
          <w:rFonts w:ascii="Times New Roman" w:hAnsi="Times New Roman" w:cs="Times New Roman"/>
          <w:sz w:val="24"/>
          <w:szCs w:val="24"/>
        </w:rPr>
        <w:t>Bom</w:t>
      </w:r>
      <w:r w:rsidR="00CC7066" w:rsidRPr="005D1955">
        <w:rPr>
          <w:rFonts w:ascii="Times New Roman" w:hAnsi="Times New Roman" w:cs="Times New Roman"/>
          <w:iCs/>
          <w:sz w:val="24"/>
          <w:szCs w:val="24"/>
        </w:rPr>
        <w:t>et</w:t>
      </w:r>
      <w:proofErr w:type="spellEnd"/>
      <w:r w:rsidRPr="005D1955">
        <w:rPr>
          <w:rFonts w:ascii="Times New Roman" w:hAnsi="Times New Roman" w:cs="Times New Roman"/>
          <w:iCs/>
          <w:sz w:val="24"/>
          <w:szCs w:val="24"/>
        </w:rPr>
        <w:t xml:space="preserve"> </w:t>
      </w:r>
      <w:r w:rsidRPr="00023D18">
        <w:rPr>
          <w:rFonts w:ascii="Times New Roman" w:hAnsi="Times New Roman" w:cs="Times New Roman"/>
          <w:sz w:val="24"/>
          <w:szCs w:val="24"/>
        </w:rPr>
        <w:t xml:space="preserve">counties, fish farming is done for </w:t>
      </w:r>
      <w:r w:rsidR="001D6F1E" w:rsidRPr="00023D18">
        <w:rPr>
          <w:rFonts w:ascii="Times New Roman" w:hAnsi="Times New Roman" w:cs="Times New Roman"/>
          <w:sz w:val="24"/>
          <w:szCs w:val="24"/>
        </w:rPr>
        <w:t>subsistence</w:t>
      </w:r>
      <w:r w:rsidRPr="00023D18">
        <w:rPr>
          <w:rFonts w:ascii="Times New Roman" w:hAnsi="Times New Roman" w:cs="Times New Roman"/>
          <w:sz w:val="24"/>
          <w:szCs w:val="24"/>
        </w:rPr>
        <w:t xml:space="preserve"> by most of farmers (66%). The main economic activity is crop and livestock production done 85% (75/88) of farmers. The business has been left for fairly aged people above 56 years. Majority of fish farmers 81%, run their own farms and only 19% have employed farm managers</w:t>
      </w:r>
      <w:r w:rsidR="00210F1C" w:rsidRPr="00023D18">
        <w:rPr>
          <w:rFonts w:ascii="Times New Roman" w:hAnsi="Times New Roman" w:cs="Times New Roman"/>
          <w:sz w:val="24"/>
          <w:szCs w:val="24"/>
        </w:rPr>
        <w:t xml:space="preserve"> this agrees </w:t>
      </w:r>
      <w:sdt>
        <w:sdtPr>
          <w:rPr>
            <w:rFonts w:ascii="Times New Roman" w:hAnsi="Times New Roman" w:cs="Times New Roman"/>
            <w:color w:val="000000"/>
            <w:sz w:val="24"/>
            <w:szCs w:val="24"/>
          </w:rPr>
          <w:tag w:val="MENDELEY_CITATION_v3_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"/>
          <w:id w:val="-2118434898"/>
          <w:placeholder>
            <w:docPart w:val="DefaultPlaceholder_-1854013440"/>
          </w:placeholder>
        </w:sdtPr>
        <w:sdtContent>
          <w:r w:rsidR="00F8018B" w:rsidRPr="00F8018B">
            <w:rPr>
              <w:rFonts w:ascii="Times New Roman" w:hAnsi="Times New Roman" w:cs="Times New Roman"/>
              <w:color w:val="000000"/>
              <w:sz w:val="24"/>
              <w:szCs w:val="24"/>
            </w:rPr>
            <w:t>(Maina et al., 2017)</w:t>
          </w:r>
        </w:sdtContent>
      </w:sdt>
      <w:r w:rsidRPr="00023D18">
        <w:rPr>
          <w:rFonts w:ascii="Times New Roman" w:hAnsi="Times New Roman" w:cs="Times New Roman"/>
          <w:sz w:val="24"/>
          <w:szCs w:val="24"/>
        </w:rPr>
        <w:t>. The business is skewed towards men as 81</w:t>
      </w:r>
      <w:r w:rsidR="001D6F1E" w:rsidRPr="00023D18">
        <w:rPr>
          <w:rFonts w:ascii="Times New Roman" w:hAnsi="Times New Roman" w:cs="Times New Roman"/>
          <w:sz w:val="24"/>
          <w:szCs w:val="24"/>
        </w:rPr>
        <w:t>% (</w:t>
      </w:r>
      <w:r w:rsidRPr="00023D18">
        <w:rPr>
          <w:rFonts w:ascii="Times New Roman" w:hAnsi="Times New Roman" w:cs="Times New Roman"/>
          <w:sz w:val="24"/>
          <w:szCs w:val="24"/>
        </w:rPr>
        <w:t xml:space="preserve">71/88) are men </w:t>
      </w:r>
      <w:r w:rsidR="001D6F1E" w:rsidRPr="00023D18">
        <w:rPr>
          <w:rFonts w:ascii="Times New Roman" w:hAnsi="Times New Roman" w:cs="Times New Roman"/>
          <w:sz w:val="24"/>
          <w:szCs w:val="24"/>
        </w:rPr>
        <w:t>and 17/88(19%) are female. Nile tilapia is the preferred fish for culture with 95% (84/88) and the 5% practicing polyculture</w:t>
      </w:r>
      <w:r w:rsidR="00160CFB" w:rsidRPr="00023D18">
        <w:rPr>
          <w:rFonts w:ascii="Times New Roman" w:hAnsi="Times New Roman" w:cs="Times New Roman"/>
          <w:sz w:val="24"/>
          <w:szCs w:val="24"/>
        </w:rPr>
        <w:t xml:space="preserve"> which is in agreement with </w:t>
      </w:r>
      <w:sdt>
        <w:sdtPr>
          <w:rPr>
            <w:rFonts w:ascii="Times New Roman" w:hAnsi="Times New Roman" w:cs="Times New Roman"/>
            <w:color w:val="000000"/>
            <w:sz w:val="24"/>
            <w:szCs w:val="24"/>
          </w:rPr>
          <w:tag w:val="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"/>
          <w:id w:val="-1924948273"/>
          <w:placeholder>
            <w:docPart w:val="DefaultPlaceholder_-1854013440"/>
          </w:placeholder>
        </w:sdtPr>
        <w:sdtContent>
          <w:r w:rsidR="00F8018B" w:rsidRPr="00F8018B">
            <w:rPr>
              <w:rFonts w:ascii="Times New Roman" w:hAnsi="Times New Roman" w:cs="Times New Roman"/>
              <w:color w:val="000000"/>
              <w:sz w:val="24"/>
              <w:szCs w:val="24"/>
            </w:rPr>
            <w:t xml:space="preserve">(Maina et al., 2017; </w:t>
          </w:r>
          <w:proofErr w:type="spellStart"/>
          <w:r w:rsidR="00F8018B" w:rsidRPr="00F8018B">
            <w:rPr>
              <w:rFonts w:ascii="Times New Roman" w:hAnsi="Times New Roman" w:cs="Times New Roman"/>
              <w:color w:val="000000"/>
              <w:sz w:val="24"/>
              <w:szCs w:val="24"/>
            </w:rPr>
            <w:t>Murugami</w:t>
          </w:r>
          <w:proofErr w:type="spellEnd"/>
          <w:r w:rsidR="00F8018B" w:rsidRPr="00F8018B">
            <w:rPr>
              <w:rFonts w:ascii="Times New Roman" w:hAnsi="Times New Roman" w:cs="Times New Roman"/>
              <w:color w:val="000000"/>
              <w:sz w:val="24"/>
              <w:szCs w:val="24"/>
            </w:rPr>
            <w:t xml:space="preserve"> et al., 2018b)</w:t>
          </w:r>
        </w:sdtContent>
      </w:sdt>
      <w:r w:rsidR="001D6F1E" w:rsidRPr="00023D18">
        <w:rPr>
          <w:rFonts w:ascii="Times New Roman" w:hAnsi="Times New Roman" w:cs="Times New Roman"/>
          <w:sz w:val="24"/>
          <w:szCs w:val="24"/>
        </w:rPr>
        <w:t xml:space="preserve">. </w:t>
      </w:r>
      <w:r w:rsidR="001D6F1E" w:rsidRPr="001C32A1">
        <w:rPr>
          <w:rFonts w:ascii="Times New Roman" w:hAnsi="Times New Roman" w:cs="Times New Roman"/>
          <w:sz w:val="24"/>
          <w:szCs w:val="24"/>
          <w:highlight w:val="yellow"/>
          <w:rPrChange w:id="504" w:author="Administrator" w:date="2023-09-05T10:35:00Z">
            <w:rPr>
              <w:rFonts w:ascii="Times New Roman" w:hAnsi="Times New Roman" w:cs="Times New Roman"/>
              <w:sz w:val="24"/>
              <w:szCs w:val="24"/>
            </w:rPr>
          </w:rPrChange>
        </w:rPr>
        <w:t>53%</w:t>
      </w:r>
      <w:r w:rsidR="001D6F1E" w:rsidRPr="00023D18">
        <w:rPr>
          <w:rFonts w:ascii="Times New Roman" w:hAnsi="Times New Roman" w:cs="Times New Roman"/>
          <w:sz w:val="24"/>
          <w:szCs w:val="24"/>
        </w:rPr>
        <w:t xml:space="preserve"> of </w:t>
      </w:r>
      <w:r w:rsidR="002B1ED4" w:rsidRPr="00023D18">
        <w:rPr>
          <w:rFonts w:ascii="Times New Roman" w:hAnsi="Times New Roman" w:cs="Times New Roman"/>
          <w:sz w:val="24"/>
          <w:szCs w:val="24"/>
        </w:rPr>
        <w:t>Nile</w:t>
      </w:r>
      <w:r w:rsidR="001D6F1E" w:rsidRPr="00023D18">
        <w:rPr>
          <w:rFonts w:ascii="Times New Roman" w:hAnsi="Times New Roman" w:cs="Times New Roman"/>
          <w:sz w:val="24"/>
          <w:szCs w:val="24"/>
        </w:rPr>
        <w:t xml:space="preserve"> tilapia farmed are sexually reversed male tilapia and the rest mixed sexed tilapia. Fish farming is mainly done on earthen ponds and the average pond size is 220m</w:t>
      </w:r>
      <w:r w:rsidR="001D6F1E" w:rsidRPr="00023D18">
        <w:rPr>
          <w:rFonts w:ascii="Times New Roman" w:hAnsi="Times New Roman" w:cs="Times New Roman"/>
          <w:sz w:val="24"/>
          <w:szCs w:val="24"/>
          <w:vertAlign w:val="superscript"/>
        </w:rPr>
        <w:t>2</w:t>
      </w:r>
      <w:r w:rsidR="00160CFB" w:rsidRPr="00023D18">
        <w:rPr>
          <w:rFonts w:ascii="Times New Roman" w:hAnsi="Times New Roman" w:cs="Times New Roman"/>
          <w:sz w:val="24"/>
          <w:szCs w:val="24"/>
          <w:vertAlign w:val="superscript"/>
        </w:rPr>
        <w:t xml:space="preserve"> </w:t>
      </w:r>
      <w:r w:rsidR="00160CFB" w:rsidRPr="00023D18">
        <w:rPr>
          <w:rFonts w:ascii="Times New Roman" w:hAnsi="Times New Roman" w:cs="Times New Roman"/>
          <w:sz w:val="24"/>
          <w:szCs w:val="24"/>
        </w:rPr>
        <w:t xml:space="preserve">similar findings like </w:t>
      </w:r>
      <w:sdt>
        <w:sdtPr>
          <w:rPr>
            <w:rFonts w:ascii="Times New Roman" w:hAnsi="Times New Roman" w:cs="Times New Roman"/>
            <w:color w:val="000000"/>
            <w:sz w:val="24"/>
            <w:szCs w:val="24"/>
          </w:rPr>
          <w:tag w:val="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"/>
          <w:id w:val="-358585354"/>
          <w:placeholder>
            <w:docPart w:val="DefaultPlaceholder_-1854013440"/>
          </w:placeholder>
        </w:sdtPr>
        <w:sdtContent>
          <w:r w:rsidR="00F8018B" w:rsidRPr="00F8018B">
            <w:rPr>
              <w:rFonts w:ascii="Times New Roman" w:hAnsi="Times New Roman" w:cs="Times New Roman"/>
              <w:color w:val="000000"/>
              <w:sz w:val="24"/>
              <w:szCs w:val="24"/>
            </w:rPr>
            <w:t>(Maina et al., 2017; Wanja et al., 2020b)</w:t>
          </w:r>
        </w:sdtContent>
      </w:sdt>
      <w:r w:rsidR="00547BE9" w:rsidRPr="00023D18">
        <w:rPr>
          <w:rFonts w:ascii="Times New Roman" w:hAnsi="Times New Roman" w:cs="Times New Roman"/>
          <w:sz w:val="24"/>
          <w:szCs w:val="24"/>
        </w:rPr>
        <w:t xml:space="preserve"> and contrary to the findings of </w:t>
      </w:r>
      <w:sdt>
        <w:sdtPr>
          <w:rPr>
            <w:rFonts w:ascii="Times New Roman" w:hAnsi="Times New Roman" w:cs="Times New Roman"/>
            <w:color w:val="000000"/>
            <w:sz w:val="24"/>
            <w:szCs w:val="24"/>
          </w:rPr>
          <w:tag w:val="MENDELEY_CITATION_v3_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"/>
          <w:id w:val="-2108493434"/>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Murugami</w:t>
          </w:r>
          <w:proofErr w:type="spellEnd"/>
          <w:r w:rsidR="00F8018B" w:rsidRPr="00F8018B">
            <w:rPr>
              <w:rFonts w:ascii="Times New Roman" w:hAnsi="Times New Roman" w:cs="Times New Roman"/>
              <w:color w:val="000000"/>
              <w:sz w:val="24"/>
              <w:szCs w:val="24"/>
            </w:rPr>
            <w:t xml:space="preserve"> et al., 2017)</w:t>
          </w:r>
        </w:sdtContent>
      </w:sdt>
      <w:r w:rsidR="00547BE9" w:rsidRPr="00023D18">
        <w:rPr>
          <w:rFonts w:ascii="Times New Roman" w:hAnsi="Times New Roman" w:cs="Times New Roman"/>
          <w:color w:val="000000"/>
          <w:sz w:val="24"/>
          <w:szCs w:val="24"/>
        </w:rPr>
        <w:t xml:space="preserve"> that noticed most of ponds in Kirinyaga were liners. </w:t>
      </w:r>
      <w:r w:rsidR="001D6F1E" w:rsidRPr="00023D18">
        <w:rPr>
          <w:rFonts w:ascii="Times New Roman" w:hAnsi="Times New Roman" w:cs="Times New Roman"/>
          <w:sz w:val="24"/>
          <w:szCs w:val="24"/>
        </w:rPr>
        <w:t>A good number of ponds 47</w:t>
      </w:r>
      <w:r w:rsidR="00745D91" w:rsidRPr="00023D18">
        <w:rPr>
          <w:rFonts w:ascii="Times New Roman" w:hAnsi="Times New Roman" w:cs="Times New Roman"/>
          <w:sz w:val="24"/>
          <w:szCs w:val="24"/>
        </w:rPr>
        <w:t>% (</w:t>
      </w:r>
      <w:r w:rsidR="001D6F1E" w:rsidRPr="00023D18">
        <w:rPr>
          <w:rFonts w:ascii="Times New Roman" w:hAnsi="Times New Roman" w:cs="Times New Roman"/>
          <w:sz w:val="24"/>
          <w:szCs w:val="24"/>
        </w:rPr>
        <w:t>41/88) are located in the valley, followed 35% (31/88) located within the residential areas</w:t>
      </w:r>
      <w:r w:rsidR="00160CFB" w:rsidRPr="00023D1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"/>
          <w:id w:val="-1045601006"/>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Mavuti</w:t>
          </w:r>
          <w:proofErr w:type="spellEnd"/>
          <w:r w:rsidR="00F8018B" w:rsidRPr="00F8018B">
            <w:rPr>
              <w:rFonts w:ascii="Times New Roman" w:hAnsi="Times New Roman" w:cs="Times New Roman"/>
              <w:color w:val="000000"/>
              <w:sz w:val="24"/>
              <w:szCs w:val="24"/>
            </w:rPr>
            <w:t xml:space="preserve"> et al., 2017)</w:t>
          </w:r>
        </w:sdtContent>
      </w:sdt>
      <w:r w:rsidR="001D6F1E" w:rsidRPr="00023D18">
        <w:rPr>
          <w:rFonts w:ascii="Times New Roman" w:hAnsi="Times New Roman" w:cs="Times New Roman"/>
          <w:sz w:val="24"/>
          <w:szCs w:val="24"/>
        </w:rPr>
        <w:t>.</w:t>
      </w:r>
      <w:r w:rsidR="00745D91" w:rsidRPr="00023D18">
        <w:rPr>
          <w:rFonts w:ascii="Times New Roman" w:hAnsi="Times New Roman" w:cs="Times New Roman"/>
          <w:sz w:val="24"/>
          <w:szCs w:val="24"/>
        </w:rPr>
        <w:t xml:space="preserve"> Primary fish ponds are used for rearing fish with only 1% used for hatchery production.92% (81/88) of fish ponds g</w:t>
      </w:r>
      <w:r w:rsidR="00CC7066" w:rsidRPr="005D1955">
        <w:rPr>
          <w:rFonts w:ascii="Times New Roman" w:hAnsi="Times New Roman" w:cs="Times New Roman"/>
          <w:iCs/>
          <w:sz w:val="24"/>
          <w:szCs w:val="24"/>
        </w:rPr>
        <w:t>et</w:t>
      </w:r>
      <w:r w:rsidR="00745D91" w:rsidRPr="005D1955">
        <w:rPr>
          <w:rFonts w:ascii="Times New Roman" w:hAnsi="Times New Roman" w:cs="Times New Roman"/>
          <w:iCs/>
          <w:sz w:val="24"/>
          <w:szCs w:val="24"/>
        </w:rPr>
        <w:t xml:space="preserve"> </w:t>
      </w:r>
      <w:r w:rsidR="00745D91" w:rsidRPr="00023D18">
        <w:rPr>
          <w:rFonts w:ascii="Times New Roman" w:hAnsi="Times New Roman" w:cs="Times New Roman"/>
          <w:sz w:val="24"/>
          <w:szCs w:val="24"/>
        </w:rPr>
        <w:t>water throughout the year with only 7% relying on rain water for fish production</w:t>
      </w:r>
      <w:r w:rsidR="00BE666E" w:rsidRPr="00023D18">
        <w:rPr>
          <w:rFonts w:ascii="Times New Roman" w:hAnsi="Times New Roman" w:cs="Times New Roman"/>
          <w:sz w:val="24"/>
          <w:szCs w:val="24"/>
        </w:rPr>
        <w:t xml:space="preserve"> which is in agreement with </w:t>
      </w:r>
      <w:sdt>
        <w:sdtPr>
          <w:rPr>
            <w:rFonts w:ascii="Times New Roman" w:hAnsi="Times New Roman" w:cs="Times New Roman"/>
            <w:color w:val="000000"/>
            <w:sz w:val="24"/>
            <w:szCs w:val="24"/>
          </w:rPr>
          <w:tag w:val="MENDELEY_CITATION_v3_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"/>
          <w:id w:val="-1424555042"/>
          <w:placeholder>
            <w:docPart w:val="DefaultPlaceholder_-1854013440"/>
          </w:placeholder>
        </w:sdtPr>
        <w:sdtContent>
          <w:r w:rsidR="00F8018B" w:rsidRPr="00F8018B">
            <w:rPr>
              <w:rFonts w:ascii="Times New Roman" w:hAnsi="Times New Roman" w:cs="Times New Roman"/>
              <w:color w:val="000000"/>
              <w:sz w:val="24"/>
              <w:szCs w:val="24"/>
            </w:rPr>
            <w:t xml:space="preserve">(Maina et al., 2017; </w:t>
          </w:r>
          <w:proofErr w:type="spellStart"/>
          <w:r w:rsidR="00F8018B" w:rsidRPr="00F8018B">
            <w:rPr>
              <w:rFonts w:ascii="Times New Roman" w:hAnsi="Times New Roman" w:cs="Times New Roman"/>
              <w:color w:val="000000"/>
              <w:sz w:val="24"/>
              <w:szCs w:val="24"/>
            </w:rPr>
            <w:t>Murugami</w:t>
          </w:r>
          <w:proofErr w:type="spellEnd"/>
          <w:r w:rsidR="00F8018B" w:rsidRPr="00F8018B">
            <w:rPr>
              <w:rFonts w:ascii="Times New Roman" w:hAnsi="Times New Roman" w:cs="Times New Roman"/>
              <w:color w:val="000000"/>
              <w:sz w:val="24"/>
              <w:szCs w:val="24"/>
            </w:rPr>
            <w:t xml:space="preserve"> et al., 2018b; </w:t>
          </w:r>
          <w:proofErr w:type="spellStart"/>
          <w:r w:rsidR="00F8018B" w:rsidRPr="00F8018B">
            <w:rPr>
              <w:rFonts w:ascii="Times New Roman" w:hAnsi="Times New Roman" w:cs="Times New Roman"/>
              <w:color w:val="000000"/>
              <w:sz w:val="24"/>
              <w:szCs w:val="24"/>
            </w:rPr>
            <w:t>Mavuti</w:t>
          </w:r>
          <w:proofErr w:type="spellEnd"/>
          <w:r w:rsidR="00F8018B" w:rsidRPr="00F8018B">
            <w:rPr>
              <w:rFonts w:ascii="Times New Roman" w:hAnsi="Times New Roman" w:cs="Times New Roman"/>
              <w:color w:val="000000"/>
              <w:sz w:val="24"/>
              <w:szCs w:val="24"/>
            </w:rPr>
            <w:t xml:space="preserve"> et al., 2017)</w:t>
          </w:r>
        </w:sdtContent>
      </w:sdt>
      <w:r w:rsidR="00745D91" w:rsidRPr="00023D18">
        <w:rPr>
          <w:rFonts w:ascii="Times New Roman" w:hAnsi="Times New Roman" w:cs="Times New Roman"/>
          <w:sz w:val="24"/>
          <w:szCs w:val="24"/>
        </w:rPr>
        <w:t xml:space="preserve">. Farmers mainly source fish </w:t>
      </w:r>
      <w:r w:rsidR="00AE5E8F" w:rsidRPr="00023D18">
        <w:rPr>
          <w:rFonts w:ascii="Times New Roman" w:hAnsi="Times New Roman" w:cs="Times New Roman"/>
          <w:sz w:val="24"/>
          <w:szCs w:val="24"/>
        </w:rPr>
        <w:t>s</w:t>
      </w:r>
      <w:r w:rsidR="00745D91" w:rsidRPr="00023D18">
        <w:rPr>
          <w:rFonts w:ascii="Times New Roman" w:hAnsi="Times New Roman" w:cs="Times New Roman"/>
          <w:sz w:val="24"/>
          <w:szCs w:val="24"/>
        </w:rPr>
        <w:t>eeds from hatcheries and only 7% source from local farmers with the problem of prolific breeding their farms</w:t>
      </w:r>
      <w:r w:rsidR="00FB6AF2" w:rsidRPr="00023D18">
        <w:rPr>
          <w:rFonts w:ascii="Times New Roman" w:hAnsi="Times New Roman" w:cs="Times New Roman"/>
          <w:sz w:val="24"/>
          <w:szCs w:val="24"/>
        </w:rPr>
        <w:t xml:space="preserve"> as recorded  </w:t>
      </w:r>
      <w:sdt>
        <w:sdtPr>
          <w:rPr>
            <w:rFonts w:ascii="Times New Roman" w:hAnsi="Times New Roman" w:cs="Times New Roman"/>
            <w:color w:val="000000"/>
            <w:sz w:val="24"/>
            <w:szCs w:val="24"/>
          </w:rPr>
          <w:tag w:val="MENDELEY_CITATION_v3_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Nd2FkaW1lIiwiZ2l2ZW4iOiJKYW5ldCBNLiIsInBhcnNlLW5hbWVzIjpmYWxzZSwiZHJvcHBpbmctcGFydGljbGUiOiIiLCJub24tZHJvcHBpbmctcGFydGljbGUiOiIifSx7ImZhbWlseSI6IkJlYm9yYSIsImdpdmVuIjoiTGlsbHkgQy4iLCJwYXJzZS1uYW1lcyI6ZmFsc2UsImRyb3BwaW5nLXBhcnRpY2xlIjoiIiwibm9uLWRyb3BwaW5nLXBhcnRpY2xlIjoiIn0seyJmYW1pbHkiOiJOeWFnYSIsImdpdmVuIjoiUGhpbGlwIE4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mNvbnRhaW5lci10aXRsZS1zaG9ydCI6IlZldCBNZWQgSW50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n0sImlzVGVtcG9yYXJ5IjpmYWxzZX1dfQ=="/>
          <w:id w:val="-157549025"/>
          <w:placeholder>
            <w:docPart w:val="DefaultPlaceholder_-1854013440"/>
          </w:placeholder>
        </w:sdtPr>
        <w:sdtContent>
          <w:r w:rsidR="00F8018B" w:rsidRPr="00F8018B">
            <w:rPr>
              <w:rFonts w:ascii="Times New Roman" w:hAnsi="Times New Roman" w:cs="Times New Roman"/>
              <w:color w:val="000000"/>
              <w:sz w:val="24"/>
              <w:szCs w:val="24"/>
            </w:rPr>
            <w:t>(Wanja et al., 2020)</w:t>
          </w:r>
        </w:sdtContent>
      </w:sdt>
      <w:r w:rsidR="00745D91" w:rsidRPr="00023D18">
        <w:rPr>
          <w:rFonts w:ascii="Times New Roman" w:hAnsi="Times New Roman" w:cs="Times New Roman"/>
          <w:sz w:val="24"/>
          <w:szCs w:val="24"/>
        </w:rPr>
        <w:t>.</w:t>
      </w:r>
      <w:r w:rsidR="00AE5E8F" w:rsidRPr="00023D18">
        <w:rPr>
          <w:rFonts w:ascii="Times New Roman" w:hAnsi="Times New Roman" w:cs="Times New Roman"/>
          <w:sz w:val="24"/>
          <w:szCs w:val="24"/>
        </w:rPr>
        <w:t xml:space="preserve"> Slightly above half (52%) of farmers were drawing water for fish farming from rivers.19% of farms had water flowing through the pond throughout the year. 90% (79/88) were flowing through agricultural land before emptying in the ponds</w:t>
      </w:r>
      <w:r w:rsidR="00FB6AF2" w:rsidRPr="00023D18">
        <w:rPr>
          <w:rFonts w:ascii="Times New Roman" w:hAnsi="Times New Roman" w:cs="Times New Roman"/>
          <w:sz w:val="24"/>
          <w:szCs w:val="24"/>
        </w:rPr>
        <w:t xml:space="preserve"> in agreement  </w:t>
      </w:r>
      <w:sdt>
        <w:sdtPr>
          <w:rPr>
            <w:rFonts w:ascii="Times New Roman" w:hAnsi="Times New Roman" w:cs="Times New Roman"/>
            <w:color w:val="000000"/>
            <w:sz w:val="24"/>
            <w:szCs w:val="24"/>
          </w:rPr>
          <w:tag w:val="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"/>
          <w:id w:val="-1683895590"/>
          <w:placeholder>
            <w:docPart w:val="DefaultPlaceholder_-1854013440"/>
          </w:placeholder>
        </w:sdtPr>
        <w:sdtContent>
          <w:r w:rsidR="00F8018B" w:rsidRPr="00F8018B">
            <w:rPr>
              <w:rFonts w:ascii="Times New Roman" w:hAnsi="Times New Roman" w:cs="Times New Roman"/>
              <w:color w:val="000000"/>
              <w:sz w:val="24"/>
              <w:szCs w:val="24"/>
            </w:rPr>
            <w:t xml:space="preserve">(Wanja et al., 2020; </w:t>
          </w:r>
          <w:proofErr w:type="spellStart"/>
          <w:r w:rsidR="00F8018B" w:rsidRPr="00F8018B">
            <w:rPr>
              <w:rFonts w:ascii="Times New Roman" w:hAnsi="Times New Roman" w:cs="Times New Roman"/>
              <w:color w:val="000000"/>
              <w:sz w:val="24"/>
              <w:szCs w:val="24"/>
            </w:rPr>
            <w:t>Mavuti</w:t>
          </w:r>
          <w:proofErr w:type="spellEnd"/>
          <w:r w:rsidR="00F8018B" w:rsidRPr="00F8018B">
            <w:rPr>
              <w:rFonts w:ascii="Times New Roman" w:hAnsi="Times New Roman" w:cs="Times New Roman"/>
              <w:color w:val="000000"/>
              <w:sz w:val="24"/>
              <w:szCs w:val="24"/>
            </w:rPr>
            <w:t xml:space="preserve"> et al., 2017)</w:t>
          </w:r>
        </w:sdtContent>
      </w:sdt>
      <w:r w:rsidR="00AE5E8F" w:rsidRPr="00023D18">
        <w:rPr>
          <w:rFonts w:ascii="Times New Roman" w:hAnsi="Times New Roman" w:cs="Times New Roman"/>
          <w:sz w:val="24"/>
          <w:szCs w:val="24"/>
        </w:rPr>
        <w:t xml:space="preserve">. </w:t>
      </w:r>
      <w:r w:rsidR="002B1ED4" w:rsidRPr="00023D18">
        <w:rPr>
          <w:rFonts w:ascii="Times New Roman" w:hAnsi="Times New Roman" w:cs="Times New Roman"/>
          <w:sz w:val="24"/>
          <w:szCs w:val="24"/>
        </w:rPr>
        <w:t>Almost all f</w:t>
      </w:r>
      <w:r w:rsidR="00AE5E8F" w:rsidRPr="00023D18">
        <w:rPr>
          <w:rFonts w:ascii="Times New Roman" w:hAnsi="Times New Roman" w:cs="Times New Roman"/>
          <w:sz w:val="24"/>
          <w:szCs w:val="24"/>
        </w:rPr>
        <w:t xml:space="preserve">armers were able </w:t>
      </w:r>
      <w:r w:rsidR="002B1ED4" w:rsidRPr="00023D18">
        <w:rPr>
          <w:rFonts w:ascii="Times New Roman" w:hAnsi="Times New Roman" w:cs="Times New Roman"/>
          <w:sz w:val="24"/>
          <w:szCs w:val="24"/>
        </w:rPr>
        <w:t xml:space="preserve">drain their ponds with ease with 64% draining into the agricultural lands. On the aspect water, 57% believed water quality is influenced by the </w:t>
      </w:r>
      <w:r w:rsidR="00562C5C" w:rsidRPr="00023D18">
        <w:rPr>
          <w:rFonts w:ascii="Times New Roman" w:hAnsi="Times New Roman" w:cs="Times New Roman"/>
          <w:sz w:val="24"/>
          <w:szCs w:val="24"/>
        </w:rPr>
        <w:t>source and</w:t>
      </w:r>
      <w:r w:rsidR="002B1ED4" w:rsidRPr="00023D18">
        <w:rPr>
          <w:rFonts w:ascii="Times New Roman" w:hAnsi="Times New Roman" w:cs="Times New Roman"/>
          <w:sz w:val="24"/>
          <w:szCs w:val="24"/>
        </w:rPr>
        <w:t xml:space="preserve"> all believed water river water is the most suitable because </w:t>
      </w:r>
      <w:r w:rsidR="002B1ED4" w:rsidRPr="00023D18">
        <w:rPr>
          <w:rFonts w:ascii="Times New Roman" w:hAnsi="Times New Roman" w:cs="Times New Roman"/>
          <w:sz w:val="24"/>
          <w:szCs w:val="24"/>
        </w:rPr>
        <w:lastRenderedPageBreak/>
        <w:t xml:space="preserve">of </w:t>
      </w:r>
      <w:proofErr w:type="spellStart"/>
      <w:r w:rsidR="002B1ED4" w:rsidRPr="00023D18">
        <w:rPr>
          <w:rFonts w:ascii="Times New Roman" w:hAnsi="Times New Roman" w:cs="Times New Roman"/>
          <w:sz w:val="24"/>
          <w:szCs w:val="24"/>
        </w:rPr>
        <w:t>phytoplanktons</w:t>
      </w:r>
      <w:proofErr w:type="spellEnd"/>
      <w:r w:rsidR="002B1ED4" w:rsidRPr="00023D18">
        <w:rPr>
          <w:rFonts w:ascii="Times New Roman" w:hAnsi="Times New Roman" w:cs="Times New Roman"/>
          <w:sz w:val="24"/>
          <w:szCs w:val="24"/>
        </w:rPr>
        <w:t xml:space="preserve"> </w:t>
      </w:r>
      <w:r w:rsidR="0078454B" w:rsidRPr="00023D18">
        <w:rPr>
          <w:rFonts w:ascii="Times New Roman" w:hAnsi="Times New Roman" w:cs="Times New Roman"/>
          <w:sz w:val="24"/>
          <w:szCs w:val="24"/>
        </w:rPr>
        <w:t>and high volume of water.</w:t>
      </w:r>
      <w:r w:rsidR="002B1ED4" w:rsidRPr="00023D18">
        <w:rPr>
          <w:rFonts w:ascii="Times New Roman" w:hAnsi="Times New Roman" w:cs="Times New Roman"/>
          <w:sz w:val="24"/>
          <w:szCs w:val="24"/>
        </w:rPr>
        <w:t xml:space="preserve"> </w:t>
      </w:r>
      <w:r w:rsidR="008C1D49" w:rsidRPr="00023D18">
        <w:rPr>
          <w:rFonts w:ascii="Times New Roman" w:hAnsi="Times New Roman" w:cs="Times New Roman"/>
          <w:sz w:val="24"/>
          <w:szCs w:val="24"/>
        </w:rPr>
        <w:t xml:space="preserve"> Water was not a problem as 75% of farmers had access to water for fish farming. Though some problems associated with floods were seen.14% of farmers are faced with problem of floods, incidence of fish escape, introduction of monitor lizards and disease outbreak associated with floods have been recorded</w:t>
      </w:r>
      <w:r w:rsidR="00547BE9" w:rsidRPr="00023D18">
        <w:rPr>
          <w:rFonts w:ascii="Times New Roman" w:hAnsi="Times New Roman" w:cs="Times New Roman"/>
          <w:sz w:val="24"/>
          <w:szCs w:val="24"/>
        </w:rPr>
        <w:t xml:space="preserve"> which is in agreement with </w:t>
      </w:r>
      <w:sdt>
        <w:sdtPr>
          <w:rPr>
            <w:rFonts w:ascii="Times New Roman" w:hAnsi="Times New Roman" w:cs="Times New Roman"/>
            <w:color w:val="000000"/>
            <w:sz w:val="24"/>
            <w:szCs w:val="24"/>
          </w:rPr>
          <w:tag w:val="MENDELEY_CITATION_v3_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Nd2FkaW1lIiwiZ2l2ZW4iOiJKYW5ldCBNLiIsInBhcnNlLW5hbWVzIjpmYWxzZSwiZHJvcHBpbmctcGFydGljbGUiOiIiLCJub24tZHJvcHBpbmctcGFydGljbGUiOiIifSx7ImZhbWlseSI6IkJlYm9yYSIsImdpdmVuIjoiTGlsbHkgQy4iLCJwYXJzZS1uYW1lcyI6ZmFsc2UsImRyb3BwaW5nLXBhcnRpY2xlIjoiIiwibm9uLWRyb3BwaW5nLXBhcnRpY2xlIjoiIn0seyJmYW1pbHkiOiJOeWFnYSIsImdpdmVuIjoiUGhpbGlwIE4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mNvbnRhaW5lci10aXRsZS1zaG9ydCI6IlZldCBNZWQgSW50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n0sImlzVGVtcG9yYXJ5IjpmYWxzZX1dfQ=="/>
          <w:id w:val="120733984"/>
          <w:placeholder>
            <w:docPart w:val="DefaultPlaceholder_-1854013440"/>
          </w:placeholder>
        </w:sdtPr>
        <w:sdtContent>
          <w:r w:rsidR="00F8018B" w:rsidRPr="00F8018B">
            <w:rPr>
              <w:rFonts w:ascii="Times New Roman" w:hAnsi="Times New Roman" w:cs="Times New Roman"/>
              <w:color w:val="000000"/>
              <w:sz w:val="24"/>
              <w:szCs w:val="24"/>
            </w:rPr>
            <w:t xml:space="preserve">(Wanja et al., 2020b; </w:t>
          </w:r>
          <w:proofErr w:type="spellStart"/>
          <w:r w:rsidR="00F8018B" w:rsidRPr="00F8018B">
            <w:rPr>
              <w:rFonts w:ascii="Times New Roman" w:hAnsi="Times New Roman" w:cs="Times New Roman"/>
              <w:color w:val="000000"/>
              <w:sz w:val="24"/>
              <w:szCs w:val="24"/>
            </w:rPr>
            <w:t>Mavuti</w:t>
          </w:r>
          <w:proofErr w:type="spellEnd"/>
          <w:r w:rsidR="00F8018B" w:rsidRPr="00F8018B">
            <w:rPr>
              <w:rFonts w:ascii="Times New Roman" w:hAnsi="Times New Roman" w:cs="Times New Roman"/>
              <w:color w:val="000000"/>
              <w:sz w:val="24"/>
              <w:szCs w:val="24"/>
            </w:rPr>
            <w:t xml:space="preserve"> et al., 2017)</w:t>
          </w:r>
        </w:sdtContent>
      </w:sdt>
      <w:r w:rsidR="008C1D49" w:rsidRPr="00023D18">
        <w:rPr>
          <w:rFonts w:ascii="Times New Roman" w:hAnsi="Times New Roman" w:cs="Times New Roman"/>
          <w:sz w:val="24"/>
          <w:szCs w:val="24"/>
        </w:rPr>
        <w:t>.</w:t>
      </w:r>
      <w:r w:rsidR="00AE7599" w:rsidRPr="00023D18">
        <w:rPr>
          <w:rFonts w:ascii="Times New Roman" w:hAnsi="Times New Roman" w:cs="Times New Roman"/>
          <w:sz w:val="24"/>
          <w:szCs w:val="24"/>
        </w:rPr>
        <w:t xml:space="preserve">80% of farmers were draining pond after harvesting and 38% were drying and cleaning ponds frequently before </w:t>
      </w:r>
      <w:r w:rsidR="00E240FC" w:rsidRPr="00023D18">
        <w:rPr>
          <w:rFonts w:ascii="Times New Roman" w:hAnsi="Times New Roman" w:cs="Times New Roman"/>
          <w:sz w:val="24"/>
          <w:szCs w:val="24"/>
        </w:rPr>
        <w:t xml:space="preserve">restocking. 27% were cleaning and drying ponds but not frequently before stocking. After harvesting fish, 34% of farmers were not removing pond </w:t>
      </w:r>
      <w:r w:rsidR="0080547E" w:rsidRPr="00023D18">
        <w:rPr>
          <w:rFonts w:ascii="Times New Roman" w:hAnsi="Times New Roman" w:cs="Times New Roman"/>
          <w:sz w:val="24"/>
          <w:szCs w:val="24"/>
        </w:rPr>
        <w:t>bottoms</w:t>
      </w:r>
      <w:r w:rsidR="00E240FC" w:rsidRPr="00023D18">
        <w:rPr>
          <w:rFonts w:ascii="Times New Roman" w:hAnsi="Times New Roman" w:cs="Times New Roman"/>
          <w:sz w:val="24"/>
          <w:szCs w:val="24"/>
        </w:rPr>
        <w:t xml:space="preserve"> only 32% were removing</w:t>
      </w:r>
      <w:r w:rsidR="009C6032" w:rsidRPr="00023D18">
        <w:rPr>
          <w:rFonts w:ascii="Times New Roman" w:hAnsi="Times New Roman" w:cs="Times New Roman"/>
          <w:sz w:val="24"/>
          <w:szCs w:val="24"/>
        </w:rPr>
        <w:t>. Pond treatment have been observed also by</w:t>
      </w:r>
      <w:r w:rsidR="00547BE9" w:rsidRPr="00023D1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"/>
          <w:id w:val="-525023540"/>
          <w:placeholder>
            <w:docPart w:val="DefaultPlaceholder_-1854013440"/>
          </w:placeholder>
        </w:sdtPr>
        <w:sdtContent>
          <w:r w:rsidR="00F8018B" w:rsidRPr="00F8018B">
            <w:rPr>
              <w:rFonts w:ascii="Times New Roman" w:hAnsi="Times New Roman" w:cs="Times New Roman"/>
              <w:color w:val="000000"/>
              <w:sz w:val="24"/>
              <w:szCs w:val="24"/>
            </w:rPr>
            <w:t>(Wanja et al., 2020b)</w:t>
          </w:r>
        </w:sdtContent>
      </w:sdt>
      <w:r w:rsidR="009C6032" w:rsidRPr="00023D18">
        <w:rPr>
          <w:rFonts w:ascii="Times New Roman" w:hAnsi="Times New Roman" w:cs="Times New Roman"/>
          <w:color w:val="000000"/>
          <w:sz w:val="24"/>
          <w:szCs w:val="24"/>
        </w:rPr>
        <w:t xml:space="preserve"> where 49% of farmers were removing pond bottom after harvesting</w:t>
      </w:r>
      <w:r w:rsidR="00E240FC" w:rsidRPr="00023D18">
        <w:rPr>
          <w:rFonts w:ascii="Times New Roman" w:hAnsi="Times New Roman" w:cs="Times New Roman"/>
          <w:sz w:val="24"/>
          <w:szCs w:val="24"/>
        </w:rPr>
        <w:t>. The fish were mainly fed on commercial feeds and fed twice a day. 82% were fertilizing their ponds to increase productivity and organic manure were applied mostly</w:t>
      </w:r>
      <w:r w:rsidR="009C6032" w:rsidRPr="00023D18">
        <w:rPr>
          <w:rFonts w:ascii="Times New Roman" w:hAnsi="Times New Roman" w:cs="Times New Roman"/>
          <w:sz w:val="24"/>
          <w:szCs w:val="24"/>
        </w:rPr>
        <w:t xml:space="preserve"> which is also in agreement with</w:t>
      </w:r>
      <w:sdt>
        <w:sdtPr>
          <w:rPr>
            <w:rFonts w:ascii="Times New Roman" w:hAnsi="Times New Roman" w:cs="Times New Roman"/>
            <w:color w:val="000000"/>
            <w:sz w:val="24"/>
            <w:szCs w:val="24"/>
          </w:rPr>
          <w:tag w:val="MENDELEY_CITATION_v3_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Nd2FkaW1lIiwiZ2l2ZW4iOiJKYW5ldCBNLiIsInBhcnNlLW5hbWVzIjpmYWxzZSwiZHJvcHBpbmctcGFydGljbGUiOiIiLCJub24tZHJvcHBpbmctcGFydGljbGUiOiIifSx7ImZhbWlseSI6IkJlYm9yYSIsImdpdmVuIjoiTGlsbHkgQy4iLCJwYXJzZS1uYW1lcyI6ZmFsc2UsImRyb3BwaW5nLXBhcnRpY2xlIjoiIiwibm9uLWRyb3BwaW5nLXBhcnRpY2xlIjoiIn0seyJmYW1pbHkiOiJOeWFnYSIsImdpdmVuIjoiUGhpbGlwIE4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mNvbnRhaW5lci10aXRsZS1zaG9ydCI6IlZldCBNZWQgSW50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n0sImlzVGVtcG9yYXJ5IjpmYWxzZX1dfQ=="/>
          <w:id w:val="686330867"/>
          <w:placeholder>
            <w:docPart w:val="DefaultPlaceholder_-1854013440"/>
          </w:placeholder>
        </w:sdtPr>
        <w:sdtContent>
          <w:r w:rsidR="00F8018B" w:rsidRPr="00F8018B">
            <w:rPr>
              <w:rFonts w:ascii="Times New Roman" w:hAnsi="Times New Roman" w:cs="Times New Roman"/>
              <w:color w:val="000000"/>
              <w:sz w:val="24"/>
              <w:szCs w:val="24"/>
            </w:rPr>
            <w:t xml:space="preserve">(Wanja et al., 2020b; </w:t>
          </w:r>
          <w:proofErr w:type="spellStart"/>
          <w:r w:rsidR="00F8018B" w:rsidRPr="00F8018B">
            <w:rPr>
              <w:rFonts w:ascii="Times New Roman" w:hAnsi="Times New Roman" w:cs="Times New Roman"/>
              <w:color w:val="000000"/>
              <w:sz w:val="24"/>
              <w:szCs w:val="24"/>
            </w:rPr>
            <w:t>Mavuti</w:t>
          </w:r>
          <w:proofErr w:type="spellEnd"/>
          <w:r w:rsidR="00F8018B" w:rsidRPr="00F8018B">
            <w:rPr>
              <w:rFonts w:ascii="Times New Roman" w:hAnsi="Times New Roman" w:cs="Times New Roman"/>
              <w:color w:val="000000"/>
              <w:sz w:val="24"/>
              <w:szCs w:val="24"/>
            </w:rPr>
            <w:t xml:space="preserve"> et al., 2017)</w:t>
          </w:r>
        </w:sdtContent>
      </w:sdt>
      <w:r w:rsidR="00045BE7" w:rsidRPr="00023D18">
        <w:rPr>
          <w:rFonts w:ascii="Times New Roman" w:hAnsi="Times New Roman" w:cs="Times New Roman"/>
          <w:color w:val="000000"/>
          <w:sz w:val="24"/>
          <w:szCs w:val="24"/>
        </w:rPr>
        <w:t xml:space="preserve">. The main economic problem noticed was feed shortage 65% (58/88) and this is agreement with </w:t>
      </w:r>
      <w:sdt>
        <w:sdtPr>
          <w:rPr>
            <w:rFonts w:ascii="Times New Roman" w:hAnsi="Times New Roman" w:cs="Times New Roman"/>
            <w:color w:val="000000"/>
            <w:sz w:val="24"/>
            <w:szCs w:val="24"/>
          </w:rPr>
          <w:tag w:val="MENDELEY_CITATION_v3_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Nd2FkaW1lIiwiZ2l2ZW4iOiJKYW5ldCBNLiIsInBhcnNlLW5hbWVzIjpmYWxzZSwiZHJvcHBpbmctcGFydGljbGUiOiIiLCJub24tZHJvcHBpbmctcGFydGljbGUiOiIifSx7ImZhbWlseSI6IkJlYm9yYSIsImdpdmVuIjoiTGlsbHkgQy4iLCJwYXJzZS1uYW1lcyI6ZmFsc2UsImRyb3BwaW5nLXBhcnRpY2xlIjoiIiwibm9uLWRyb3BwaW5nLXBhcnRpY2xlIjoiIn0seyJmYW1pbHkiOiJOeWFnYSIsImdpdmVuIjoiUGhpbGlwIE4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mNvbnRhaW5lci10aXRsZS1zaG9ydCI6IlZldCBNZWQgSW50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"/>
          <w:id w:val="-361128394"/>
          <w:placeholder>
            <w:docPart w:val="DefaultPlaceholder_-1854013440"/>
          </w:placeholder>
        </w:sdtPr>
        <w:sdtContent>
          <w:r w:rsidR="00F8018B" w:rsidRPr="00F8018B">
            <w:rPr>
              <w:rFonts w:ascii="Times New Roman" w:hAnsi="Times New Roman" w:cs="Times New Roman"/>
              <w:color w:val="000000"/>
              <w:sz w:val="24"/>
              <w:szCs w:val="24"/>
            </w:rPr>
            <w:t xml:space="preserve">(Maina et al., 2017; Wanja et al., 2020b; </w:t>
          </w:r>
          <w:proofErr w:type="spellStart"/>
          <w:r w:rsidR="00F8018B" w:rsidRPr="00F8018B">
            <w:rPr>
              <w:rFonts w:ascii="Times New Roman" w:hAnsi="Times New Roman" w:cs="Times New Roman"/>
              <w:color w:val="000000"/>
              <w:sz w:val="24"/>
              <w:szCs w:val="24"/>
            </w:rPr>
            <w:t>Mavuti</w:t>
          </w:r>
          <w:proofErr w:type="spellEnd"/>
          <w:r w:rsidR="00F8018B" w:rsidRPr="00F8018B">
            <w:rPr>
              <w:rFonts w:ascii="Times New Roman" w:hAnsi="Times New Roman" w:cs="Times New Roman"/>
              <w:color w:val="000000"/>
              <w:sz w:val="24"/>
              <w:szCs w:val="24"/>
            </w:rPr>
            <w:t xml:space="preserve"> al., 2017)</w:t>
          </w:r>
        </w:sdtContent>
      </w:sdt>
      <w:r w:rsidR="00045BE7" w:rsidRPr="00023D18">
        <w:rPr>
          <w:rFonts w:ascii="Times New Roman" w:hAnsi="Times New Roman" w:cs="Times New Roman"/>
          <w:color w:val="000000"/>
          <w:sz w:val="24"/>
          <w:szCs w:val="24"/>
        </w:rPr>
        <w:t>.</w:t>
      </w:r>
    </w:p>
    <w:p w14:paraId="0F17BC61" w14:textId="2685A6DE" w:rsidR="00DB6800" w:rsidRPr="00AD101A" w:rsidRDefault="00644953" w:rsidP="00023D18">
      <w:pPr>
        <w:spacing w:line="360" w:lineRule="auto"/>
        <w:jc w:val="both"/>
        <w:rPr>
          <w:rFonts w:ascii="Times New Roman" w:hAnsi="Times New Roman" w:cs="Times New Roman"/>
          <w:b/>
          <w:bCs/>
          <w:sz w:val="24"/>
          <w:szCs w:val="24"/>
        </w:rPr>
      </w:pPr>
      <w:r w:rsidRPr="00AD101A">
        <w:rPr>
          <w:rFonts w:ascii="Times New Roman" w:hAnsi="Times New Roman" w:cs="Times New Roman"/>
          <w:b/>
          <w:bCs/>
          <w:sz w:val="24"/>
          <w:szCs w:val="24"/>
        </w:rPr>
        <w:t xml:space="preserve">Objective </w:t>
      </w:r>
      <w:commentRangeStart w:id="505"/>
      <w:r w:rsidRPr="00AD101A">
        <w:rPr>
          <w:rFonts w:ascii="Times New Roman" w:hAnsi="Times New Roman" w:cs="Times New Roman"/>
          <w:b/>
          <w:bCs/>
          <w:sz w:val="24"/>
          <w:szCs w:val="24"/>
        </w:rPr>
        <w:t>no</w:t>
      </w:r>
      <w:commentRangeEnd w:id="505"/>
      <w:r w:rsidR="001C32A1">
        <w:rPr>
          <w:rStyle w:val="CommentReference"/>
        </w:rPr>
        <w:commentReference w:id="505"/>
      </w:r>
      <w:r w:rsidRPr="00AD101A">
        <w:rPr>
          <w:rFonts w:ascii="Times New Roman" w:hAnsi="Times New Roman" w:cs="Times New Roman"/>
          <w:b/>
          <w:bCs/>
          <w:sz w:val="24"/>
          <w:szCs w:val="24"/>
        </w:rPr>
        <w:t xml:space="preserve">.2 </w:t>
      </w:r>
    </w:p>
    <w:p w14:paraId="18AA102C" w14:textId="6863A0D1" w:rsidR="00DB6800" w:rsidRPr="00AD101A" w:rsidRDefault="00DC2841" w:rsidP="00023D18">
      <w:pPr>
        <w:spacing w:line="360" w:lineRule="auto"/>
        <w:jc w:val="both"/>
        <w:rPr>
          <w:rFonts w:ascii="Times New Roman" w:hAnsi="Times New Roman" w:cs="Times New Roman"/>
          <w:sz w:val="24"/>
          <w:szCs w:val="24"/>
        </w:rPr>
      </w:pPr>
      <w:r w:rsidRPr="00023D18">
        <w:rPr>
          <w:rFonts w:ascii="Times New Roman" w:hAnsi="Times New Roman" w:cs="Times New Roman"/>
          <w:sz w:val="24"/>
          <w:szCs w:val="24"/>
        </w:rPr>
        <w:t>During the study in the selected four counties in Kenya, twelve (12) parasite genera were recorded. Namely;</w:t>
      </w:r>
      <w:r w:rsidRPr="00023D18">
        <w:rPr>
          <w:rFonts w:ascii="Times New Roman" w:hAnsi="Times New Roman" w:cs="Times New Roman"/>
          <w:i/>
          <w:iCs/>
          <w:sz w:val="24"/>
          <w:szCs w:val="24"/>
        </w:rPr>
        <w:t xml:space="preserve"> </w:t>
      </w:r>
      <w:proofErr w:type="spellStart"/>
      <w:r w:rsidRPr="00023D18">
        <w:rPr>
          <w:rFonts w:ascii="Times New Roman" w:hAnsi="Times New Roman" w:cs="Times New Roman"/>
          <w:i/>
          <w:iCs/>
          <w:sz w:val="24"/>
          <w:szCs w:val="24"/>
        </w:rPr>
        <w:t>Dactylogyrous</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i/>
          <w:iCs/>
          <w:sz w:val="24"/>
          <w:szCs w:val="24"/>
        </w:rPr>
        <w:t>Camallanus</w:t>
      </w:r>
      <w:proofErr w:type="spellEnd"/>
      <w:r w:rsidRPr="00023D18">
        <w:rPr>
          <w:rFonts w:ascii="Times New Roman" w:hAnsi="Times New Roman" w:cs="Times New Roman"/>
          <w:sz w:val="24"/>
          <w:szCs w:val="24"/>
        </w:rPr>
        <w:t xml:space="preserve"> </w:t>
      </w:r>
      <w:proofErr w:type="spellStart"/>
      <w:proofErr w:type="gramStart"/>
      <w:r w:rsidRPr="00023D18">
        <w:rPr>
          <w:rFonts w:ascii="Times New Roman" w:hAnsi="Times New Roman" w:cs="Times New Roman"/>
          <w:sz w:val="24"/>
          <w:szCs w:val="24"/>
        </w:rPr>
        <w:t>spp,</w:t>
      </w:r>
      <w:r w:rsidRPr="00023D18">
        <w:rPr>
          <w:rFonts w:ascii="Times New Roman" w:hAnsi="Times New Roman" w:cs="Times New Roman"/>
          <w:i/>
          <w:iCs/>
          <w:sz w:val="24"/>
          <w:szCs w:val="24"/>
        </w:rPr>
        <w:t>Epistylis</w:t>
      </w:r>
      <w:proofErr w:type="spellEnd"/>
      <w:proofErr w:type="gramEnd"/>
      <w:r w:rsidRPr="00023D18">
        <w:rPr>
          <w:rFonts w:ascii="Times New Roman" w:hAnsi="Times New Roman" w:cs="Times New Roman"/>
          <w:i/>
          <w:iCs/>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i/>
          <w:iCs/>
          <w:sz w:val="24"/>
          <w:szCs w:val="24"/>
        </w:rPr>
        <w:t>Riboscyphidia</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Paramecium </w:t>
      </w:r>
      <w:proofErr w:type="spellStart"/>
      <w:r w:rsidRPr="00023D18">
        <w:rPr>
          <w:rFonts w:ascii="Times New Roman" w:hAnsi="Times New Roman" w:cs="Times New Roman"/>
          <w:sz w:val="24"/>
          <w:szCs w:val="24"/>
        </w:rPr>
        <w:t>spp,</w:t>
      </w:r>
      <w:r w:rsidRPr="00023D18">
        <w:rPr>
          <w:rFonts w:ascii="Times New Roman" w:hAnsi="Times New Roman" w:cs="Times New Roman"/>
          <w:i/>
          <w:iCs/>
          <w:sz w:val="24"/>
          <w:szCs w:val="24"/>
        </w:rPr>
        <w:t>Trichodina</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i/>
          <w:iCs/>
          <w:sz w:val="24"/>
          <w:szCs w:val="24"/>
        </w:rPr>
        <w:t>Paracamallanus</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i/>
          <w:iCs/>
          <w:sz w:val="24"/>
          <w:szCs w:val="24"/>
        </w:rPr>
        <w:t>Diplostomum</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i/>
          <w:iCs/>
          <w:sz w:val="24"/>
          <w:szCs w:val="24"/>
        </w:rPr>
        <w:t>Contracaecum</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i/>
          <w:iCs/>
          <w:sz w:val="24"/>
          <w:szCs w:val="24"/>
        </w:rPr>
        <w:t>Gyroductylus</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i/>
          <w:iCs/>
          <w:sz w:val="24"/>
          <w:szCs w:val="24"/>
        </w:rPr>
        <w:t>Euclinostomum</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and </w:t>
      </w:r>
      <w:r w:rsidRPr="00023D18">
        <w:rPr>
          <w:rFonts w:ascii="Times New Roman" w:hAnsi="Times New Roman" w:cs="Times New Roman"/>
          <w:i/>
          <w:iCs/>
          <w:sz w:val="24"/>
          <w:szCs w:val="24"/>
        </w:rPr>
        <w:t xml:space="preserve">Acanthocephalus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and copepods.</w:t>
      </w:r>
      <w:r w:rsidR="00BC71AA" w:rsidRPr="00023D18">
        <w:rPr>
          <w:rFonts w:ascii="Times New Roman" w:hAnsi="Times New Roman" w:cs="Times New Roman"/>
          <w:sz w:val="24"/>
          <w:szCs w:val="24"/>
        </w:rPr>
        <w:t xml:space="preserve"> These parasites have been seen in Kenya and other parts of the world</w:t>
      </w:r>
      <w:r w:rsidR="00AD10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LH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"/>
          <w:id w:val="-1866975584"/>
          <w:placeholder>
            <w:docPart w:val="DefaultPlaceholder_-1854013440"/>
          </w:placeholder>
        </w:sdtPr>
        <w:sdtContent>
          <w:r w:rsidR="00F8018B">
            <w:rPr>
              <w:rFonts w:eastAsia="Times New Roman"/>
            </w:rPr>
            <w:t xml:space="preserve">(Maina et al., 2017; Mathenge &amp; Charles G, 2010; Mitiku &amp; Konecny, 2017; </w:t>
          </w:r>
          <w:proofErr w:type="spellStart"/>
          <w:r w:rsidR="00F8018B">
            <w:rPr>
              <w:rFonts w:eastAsia="Times New Roman"/>
            </w:rPr>
            <w:t>Murugami</w:t>
          </w:r>
          <w:proofErr w:type="spellEnd"/>
          <w:r w:rsidR="00F8018B">
            <w:rPr>
              <w:rFonts w:eastAsia="Times New Roman"/>
            </w:rPr>
            <w:t xml:space="preserve"> et al., 2017; </w:t>
          </w:r>
          <w:proofErr w:type="spellStart"/>
          <w:r w:rsidR="00F8018B">
            <w:rPr>
              <w:rFonts w:eastAsia="Times New Roman"/>
            </w:rPr>
            <w:t>Ojwala</w:t>
          </w:r>
          <w:proofErr w:type="spellEnd"/>
          <w:r w:rsidR="00F8018B">
            <w:rPr>
              <w:rFonts w:eastAsia="Times New Roman"/>
            </w:rPr>
            <w:t xml:space="preserve"> et al., 2018)</w:t>
          </w:r>
        </w:sdtContent>
      </w:sdt>
      <w:r w:rsidR="00BC71AA" w:rsidRPr="00AD101A">
        <w:rPr>
          <w:rFonts w:ascii="Times New Roman" w:hAnsi="Times New Roman" w:cs="Times New Roman"/>
          <w:sz w:val="24"/>
          <w:szCs w:val="24"/>
        </w:rPr>
        <w:t>.</w:t>
      </w:r>
    </w:p>
    <w:p w14:paraId="0CB78748" w14:textId="65444DE8" w:rsidR="0085780B" w:rsidRPr="00023D18" w:rsidRDefault="0079308F" w:rsidP="00023D18">
      <w:pPr>
        <w:spacing w:line="360" w:lineRule="auto"/>
        <w:jc w:val="both"/>
        <w:rPr>
          <w:rFonts w:ascii="Times New Roman" w:hAnsi="Times New Roman" w:cs="Times New Roman"/>
          <w:sz w:val="24"/>
          <w:szCs w:val="24"/>
        </w:rPr>
      </w:pPr>
      <w:r w:rsidRPr="00023D18">
        <w:rPr>
          <w:rFonts w:ascii="Times New Roman" w:hAnsi="Times New Roman" w:cs="Times New Roman"/>
          <w:sz w:val="24"/>
          <w:szCs w:val="24"/>
        </w:rPr>
        <w:t>Protozoa</w:t>
      </w:r>
    </w:p>
    <w:p w14:paraId="73D1BDD0" w14:textId="5C8C0377" w:rsidR="0079308F" w:rsidRPr="00023D18" w:rsidRDefault="0079308F" w:rsidP="00023D18">
      <w:pPr>
        <w:spacing w:line="360" w:lineRule="auto"/>
        <w:jc w:val="both"/>
        <w:rPr>
          <w:rFonts w:ascii="Times New Roman" w:hAnsi="Times New Roman" w:cs="Times New Roman"/>
          <w:sz w:val="24"/>
          <w:szCs w:val="24"/>
        </w:rPr>
      </w:pPr>
      <w:proofErr w:type="spellStart"/>
      <w:r w:rsidRPr="00023D18">
        <w:rPr>
          <w:rFonts w:ascii="Times New Roman" w:hAnsi="Times New Roman" w:cs="Times New Roman"/>
          <w:i/>
          <w:iCs/>
          <w:sz w:val="24"/>
          <w:szCs w:val="24"/>
        </w:rPr>
        <w:t>Trichodina</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is a ciliate protozoon affecting both fresh water and marine fish.</w:t>
      </w:r>
      <w:r w:rsidR="00D06041" w:rsidRPr="00023D18">
        <w:rPr>
          <w:rFonts w:ascii="Times New Roman" w:hAnsi="Times New Roman" w:cs="Times New Roman"/>
          <w:sz w:val="24"/>
          <w:szCs w:val="24"/>
        </w:rPr>
        <w:t xml:space="preserve"> I</w:t>
      </w:r>
      <w:r w:rsidRPr="00023D18">
        <w:rPr>
          <w:rFonts w:ascii="Times New Roman" w:hAnsi="Times New Roman" w:cs="Times New Roman"/>
          <w:sz w:val="24"/>
          <w:szCs w:val="24"/>
        </w:rPr>
        <w:t xml:space="preserve">n small numbers they are </w:t>
      </w:r>
      <w:proofErr w:type="spellStart"/>
      <w:r w:rsidRPr="00023D18">
        <w:rPr>
          <w:rFonts w:ascii="Times New Roman" w:hAnsi="Times New Roman" w:cs="Times New Roman"/>
          <w:sz w:val="24"/>
          <w:szCs w:val="24"/>
        </w:rPr>
        <w:t>ectocomensals</w:t>
      </w:r>
      <w:proofErr w:type="spellEnd"/>
      <w:r w:rsidRPr="00023D18">
        <w:rPr>
          <w:rFonts w:ascii="Times New Roman" w:hAnsi="Times New Roman" w:cs="Times New Roman"/>
          <w:sz w:val="24"/>
          <w:szCs w:val="24"/>
        </w:rPr>
        <w:t xml:space="preserve"> and in higher numbers they are parasites.</w:t>
      </w:r>
      <w:r w:rsidR="00D06041" w:rsidRPr="00023D18">
        <w:rPr>
          <w:rFonts w:ascii="Times New Roman" w:hAnsi="Times New Roman" w:cs="Times New Roman"/>
          <w:sz w:val="24"/>
          <w:szCs w:val="24"/>
        </w:rPr>
        <w:t xml:space="preserve"> In the study, </w:t>
      </w:r>
      <w:proofErr w:type="spellStart"/>
      <w:r w:rsidR="00D06041" w:rsidRPr="00023D18">
        <w:rPr>
          <w:rFonts w:ascii="Times New Roman" w:hAnsi="Times New Roman" w:cs="Times New Roman"/>
          <w:i/>
          <w:iCs/>
          <w:sz w:val="24"/>
          <w:szCs w:val="24"/>
        </w:rPr>
        <w:t>Trichodina</w:t>
      </w:r>
      <w:proofErr w:type="spellEnd"/>
      <w:r w:rsidR="00D06041" w:rsidRPr="00023D18">
        <w:rPr>
          <w:rFonts w:ascii="Times New Roman" w:hAnsi="Times New Roman" w:cs="Times New Roman"/>
          <w:sz w:val="24"/>
          <w:szCs w:val="24"/>
        </w:rPr>
        <w:t xml:space="preserve"> </w:t>
      </w:r>
      <w:proofErr w:type="spellStart"/>
      <w:r w:rsidR="00D06041" w:rsidRPr="00023D18">
        <w:rPr>
          <w:rFonts w:ascii="Times New Roman" w:hAnsi="Times New Roman" w:cs="Times New Roman"/>
          <w:sz w:val="24"/>
          <w:szCs w:val="24"/>
        </w:rPr>
        <w:t>spp</w:t>
      </w:r>
      <w:proofErr w:type="spellEnd"/>
      <w:r w:rsidR="00D06041" w:rsidRPr="00023D18">
        <w:rPr>
          <w:rFonts w:ascii="Times New Roman" w:hAnsi="Times New Roman" w:cs="Times New Roman"/>
          <w:sz w:val="24"/>
          <w:szCs w:val="24"/>
        </w:rPr>
        <w:t xml:space="preserve"> </w:t>
      </w:r>
      <w:r w:rsidR="00BF3B2D" w:rsidRPr="00023D18">
        <w:rPr>
          <w:rFonts w:ascii="Times New Roman" w:hAnsi="Times New Roman" w:cs="Times New Roman"/>
          <w:sz w:val="24"/>
          <w:szCs w:val="24"/>
        </w:rPr>
        <w:t xml:space="preserve">in ponds </w:t>
      </w:r>
      <w:r w:rsidR="00D06041" w:rsidRPr="00023D18">
        <w:rPr>
          <w:rFonts w:ascii="Times New Roman" w:hAnsi="Times New Roman" w:cs="Times New Roman"/>
          <w:sz w:val="24"/>
          <w:szCs w:val="24"/>
        </w:rPr>
        <w:t>w</w:t>
      </w:r>
      <w:r w:rsidR="00BF3B2D" w:rsidRPr="00023D18">
        <w:rPr>
          <w:rFonts w:ascii="Times New Roman" w:hAnsi="Times New Roman" w:cs="Times New Roman"/>
          <w:sz w:val="24"/>
          <w:szCs w:val="24"/>
        </w:rPr>
        <w:t>ere</w:t>
      </w:r>
      <w:r w:rsidR="00D06041" w:rsidRPr="00023D18">
        <w:rPr>
          <w:rFonts w:ascii="Times New Roman" w:hAnsi="Times New Roman" w:cs="Times New Roman"/>
          <w:sz w:val="24"/>
          <w:szCs w:val="24"/>
        </w:rPr>
        <w:t xml:space="preserve"> found in Nakuru, Kericho and </w:t>
      </w:r>
      <w:proofErr w:type="spellStart"/>
      <w:r w:rsidR="00D06041" w:rsidRPr="00023D18">
        <w:rPr>
          <w:rFonts w:ascii="Times New Roman" w:hAnsi="Times New Roman" w:cs="Times New Roman"/>
          <w:sz w:val="24"/>
          <w:szCs w:val="24"/>
        </w:rPr>
        <w:t>Bom</w:t>
      </w:r>
      <w:r w:rsidR="00CC7066" w:rsidRPr="005D1955">
        <w:rPr>
          <w:rFonts w:ascii="Times New Roman" w:hAnsi="Times New Roman" w:cs="Times New Roman"/>
          <w:iCs/>
          <w:sz w:val="24"/>
          <w:szCs w:val="24"/>
        </w:rPr>
        <w:t>et</w:t>
      </w:r>
      <w:proofErr w:type="spellEnd"/>
      <w:r w:rsidR="00D06041" w:rsidRPr="005D1955">
        <w:rPr>
          <w:rFonts w:ascii="Times New Roman" w:hAnsi="Times New Roman" w:cs="Times New Roman"/>
          <w:iCs/>
          <w:sz w:val="24"/>
          <w:szCs w:val="24"/>
        </w:rPr>
        <w:t xml:space="preserve"> </w:t>
      </w:r>
      <w:r w:rsidR="00D06041" w:rsidRPr="00023D18">
        <w:rPr>
          <w:rFonts w:ascii="Times New Roman" w:hAnsi="Times New Roman" w:cs="Times New Roman"/>
          <w:sz w:val="24"/>
          <w:szCs w:val="24"/>
        </w:rPr>
        <w:t>counties at the prevalence of</w:t>
      </w:r>
      <w:r w:rsidR="00AA5EE8" w:rsidRPr="00023D18">
        <w:rPr>
          <w:rFonts w:ascii="Times New Roman" w:hAnsi="Times New Roman" w:cs="Times New Roman"/>
          <w:sz w:val="24"/>
          <w:szCs w:val="24"/>
        </w:rPr>
        <w:t xml:space="preserve"> 49.39%,</w:t>
      </w:r>
      <w:r w:rsidR="00BF3B2D" w:rsidRPr="00023D18">
        <w:rPr>
          <w:rFonts w:ascii="Times New Roman" w:hAnsi="Times New Roman" w:cs="Times New Roman"/>
          <w:sz w:val="24"/>
          <w:szCs w:val="24"/>
        </w:rPr>
        <w:t>1.87% and 9.1%.</w:t>
      </w:r>
      <w:r w:rsidR="00DE7D6B" w:rsidRPr="00023D18">
        <w:rPr>
          <w:rFonts w:ascii="Times New Roman" w:hAnsi="Times New Roman" w:cs="Times New Roman"/>
          <w:sz w:val="24"/>
          <w:szCs w:val="24"/>
        </w:rPr>
        <w:t xml:space="preserve"> High prevalence seen in Nakuru coincides with most of the findings that show farmed fish experience high</w:t>
      </w:r>
      <w:r w:rsidR="00885BD6" w:rsidRPr="00023D18">
        <w:rPr>
          <w:rFonts w:ascii="Times New Roman" w:hAnsi="Times New Roman" w:cs="Times New Roman"/>
          <w:sz w:val="24"/>
          <w:szCs w:val="24"/>
        </w:rPr>
        <w:t xml:space="preserve"> prevalence. Florio </w:t>
      </w:r>
      <w:r w:rsidR="00CC7066">
        <w:rPr>
          <w:rFonts w:ascii="Times New Roman" w:hAnsi="Times New Roman" w:cs="Times New Roman"/>
          <w:i/>
          <w:sz w:val="24"/>
          <w:szCs w:val="24"/>
        </w:rPr>
        <w:t>et</w:t>
      </w:r>
      <w:r w:rsidR="00885BD6" w:rsidRPr="00023D18">
        <w:rPr>
          <w:rFonts w:ascii="Times New Roman" w:hAnsi="Times New Roman" w:cs="Times New Roman"/>
          <w:sz w:val="24"/>
          <w:szCs w:val="24"/>
        </w:rPr>
        <w:t xml:space="preserve"> al., 2009 noted 34.6% prevalence in ponds in </w:t>
      </w:r>
      <w:r w:rsidR="000514AF" w:rsidRPr="00023D18">
        <w:rPr>
          <w:rFonts w:ascii="Times New Roman" w:hAnsi="Times New Roman" w:cs="Times New Roman"/>
          <w:sz w:val="24"/>
          <w:szCs w:val="24"/>
        </w:rPr>
        <w:t xml:space="preserve">Uganda. The similar findings </w:t>
      </w:r>
      <w:r w:rsidR="00691CE2" w:rsidRPr="00023D18">
        <w:rPr>
          <w:rFonts w:ascii="Times New Roman" w:hAnsi="Times New Roman" w:cs="Times New Roman"/>
          <w:sz w:val="24"/>
          <w:szCs w:val="24"/>
        </w:rPr>
        <w:t>were</w:t>
      </w:r>
      <w:r w:rsidR="000514AF" w:rsidRPr="00023D18">
        <w:rPr>
          <w:rFonts w:ascii="Times New Roman" w:hAnsi="Times New Roman" w:cs="Times New Roman"/>
          <w:sz w:val="24"/>
          <w:szCs w:val="24"/>
        </w:rPr>
        <w:t xml:space="preserve"> also recorded by </w:t>
      </w:r>
      <w:sdt>
        <w:sdtPr>
          <w:rPr>
            <w:rFonts w:ascii="Times New Roman" w:hAnsi="Times New Roman" w:cs="Times New Roman"/>
            <w:color w:val="000000"/>
            <w:sz w:val="24"/>
            <w:szCs w:val="24"/>
          </w:rPr>
          <w:tag w:val="MENDELEY_CITATION_v3_eyJjaXRhdGlvbklEIjoiTUVOREVMRVlfQ0lUQVRJT05fZmUxMjllOTQtYzMzYy00NzM1LWJkYzItNjdhNWY3NTc4NzIxIiwicHJvcGVydGllcyI6eyJub3RlSW5kZXgiOjB9LCJpc0VkaXRlZCI6ZmFsc2UsIm1hbnVhbE92ZXJyaWRlIjp7ImlzTWFudWFsbHlPdmVycmlkZGVuIjp0cnVlLCJjaXRlcHJvY1RleHQiOiIoTWl0aWt1ICYjMzg7IEtvbmVjbnksIG4uZC4pIiwibWFudWFsT3ZlcnJpZGVUZXh0IjoiKE1pdGlrdSAmIEtvbmVjbnksIDIwMTc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
          <w:id w:val="1160429579"/>
          <w:placeholder>
            <w:docPart w:val="DefaultPlaceholder_-1854013440"/>
          </w:placeholder>
        </w:sdtPr>
        <w:sdtContent>
          <w:r w:rsidR="00F8018B">
            <w:rPr>
              <w:rFonts w:eastAsia="Times New Roman"/>
            </w:rPr>
            <w:t>(Mitiku &amp; Konecny, 2017)</w:t>
          </w:r>
        </w:sdtContent>
      </w:sdt>
      <w:r w:rsidR="000514AF" w:rsidRPr="00023D18">
        <w:rPr>
          <w:rFonts w:ascii="Times New Roman" w:hAnsi="Times New Roman" w:cs="Times New Roman"/>
          <w:sz w:val="24"/>
          <w:szCs w:val="24"/>
        </w:rPr>
        <w:t xml:space="preserve"> where pond infected with </w:t>
      </w:r>
      <w:proofErr w:type="spellStart"/>
      <w:r w:rsidR="000514AF" w:rsidRPr="00023D18">
        <w:rPr>
          <w:rFonts w:ascii="Times New Roman" w:hAnsi="Times New Roman" w:cs="Times New Roman"/>
          <w:i/>
          <w:iCs/>
          <w:sz w:val="24"/>
          <w:szCs w:val="24"/>
        </w:rPr>
        <w:t>Trichodina</w:t>
      </w:r>
      <w:proofErr w:type="spellEnd"/>
      <w:r w:rsidR="00691CE2" w:rsidRPr="00023D18">
        <w:rPr>
          <w:rFonts w:ascii="Times New Roman" w:hAnsi="Times New Roman" w:cs="Times New Roman"/>
          <w:sz w:val="24"/>
          <w:szCs w:val="24"/>
        </w:rPr>
        <w:t xml:space="preserve"> </w:t>
      </w:r>
      <w:proofErr w:type="spellStart"/>
      <w:r w:rsidR="00691CE2" w:rsidRPr="00023D18">
        <w:rPr>
          <w:rFonts w:ascii="Times New Roman" w:hAnsi="Times New Roman" w:cs="Times New Roman"/>
          <w:sz w:val="24"/>
          <w:szCs w:val="24"/>
        </w:rPr>
        <w:t>spp</w:t>
      </w:r>
      <w:proofErr w:type="spellEnd"/>
      <w:r w:rsidR="000514AF" w:rsidRPr="00023D18">
        <w:rPr>
          <w:rFonts w:ascii="Times New Roman" w:hAnsi="Times New Roman" w:cs="Times New Roman"/>
          <w:sz w:val="24"/>
          <w:szCs w:val="24"/>
        </w:rPr>
        <w:t xml:space="preserve"> had a prevalence 37.59% and hatchery pond was 53.25% prevalence.</w:t>
      </w:r>
      <w:r w:rsidR="00691CE2" w:rsidRPr="00023D18">
        <w:rPr>
          <w:rFonts w:ascii="Times New Roman" w:hAnsi="Times New Roman" w:cs="Times New Roman"/>
          <w:sz w:val="24"/>
          <w:szCs w:val="24"/>
        </w:rPr>
        <w:t xml:space="preserve"> However,</w:t>
      </w:r>
      <w:r w:rsidR="000514AF" w:rsidRPr="00023D18">
        <w:rPr>
          <w:rFonts w:ascii="Times New Roman" w:hAnsi="Times New Roman" w:cs="Times New Roman"/>
          <w:sz w:val="24"/>
          <w:szCs w:val="24"/>
        </w:rPr>
        <w:t xml:space="preserve"> in the</w:t>
      </w:r>
      <w:r w:rsidR="00691CE2" w:rsidRPr="00023D18">
        <w:rPr>
          <w:rFonts w:ascii="Times New Roman" w:hAnsi="Times New Roman" w:cs="Times New Roman"/>
          <w:sz w:val="24"/>
          <w:szCs w:val="24"/>
        </w:rPr>
        <w:t xml:space="preserve"> </w:t>
      </w:r>
      <w:r w:rsidR="000514AF" w:rsidRPr="00023D18">
        <w:rPr>
          <w:rFonts w:ascii="Times New Roman" w:hAnsi="Times New Roman" w:cs="Times New Roman"/>
          <w:sz w:val="24"/>
          <w:szCs w:val="24"/>
        </w:rPr>
        <w:t>study</w:t>
      </w:r>
      <w:r w:rsidR="00691CE2" w:rsidRPr="00023D18">
        <w:rPr>
          <w:rFonts w:ascii="Times New Roman" w:hAnsi="Times New Roman" w:cs="Times New Roman"/>
          <w:sz w:val="24"/>
          <w:szCs w:val="24"/>
        </w:rPr>
        <w:t xml:space="preserve"> low findings in Kericho and </w:t>
      </w:r>
      <w:proofErr w:type="spellStart"/>
      <w:r w:rsidR="00691CE2" w:rsidRPr="00023D18">
        <w:rPr>
          <w:rFonts w:ascii="Times New Roman" w:hAnsi="Times New Roman" w:cs="Times New Roman"/>
          <w:sz w:val="24"/>
          <w:szCs w:val="24"/>
        </w:rPr>
        <w:t>Bom</w:t>
      </w:r>
      <w:r w:rsidR="00CC7066" w:rsidRPr="005D1955">
        <w:rPr>
          <w:rFonts w:ascii="Times New Roman" w:hAnsi="Times New Roman" w:cs="Times New Roman"/>
          <w:iCs/>
          <w:sz w:val="24"/>
          <w:szCs w:val="24"/>
        </w:rPr>
        <w:t>et</w:t>
      </w:r>
      <w:proofErr w:type="spellEnd"/>
      <w:r w:rsidR="00691CE2" w:rsidRPr="00023D18">
        <w:rPr>
          <w:rFonts w:ascii="Times New Roman" w:hAnsi="Times New Roman" w:cs="Times New Roman"/>
          <w:sz w:val="24"/>
          <w:szCs w:val="24"/>
        </w:rPr>
        <w:t xml:space="preserve"> have been associated natural water bodies seen cages </w:t>
      </w:r>
      <w:r w:rsidR="00691CE2" w:rsidRPr="00023D18">
        <w:rPr>
          <w:rFonts w:ascii="Times New Roman" w:hAnsi="Times New Roman" w:cs="Times New Roman"/>
          <w:sz w:val="24"/>
          <w:szCs w:val="24"/>
        </w:rPr>
        <w:lastRenderedPageBreak/>
        <w:t xml:space="preserve">and wild Nile tilapia in the lakes at a prevalence 22.2% and 1.8% in Uganda. When </w:t>
      </w:r>
      <w:proofErr w:type="spellStart"/>
      <w:r w:rsidR="00691CE2" w:rsidRPr="00023D18">
        <w:rPr>
          <w:rFonts w:ascii="Times New Roman" w:hAnsi="Times New Roman" w:cs="Times New Roman"/>
          <w:i/>
          <w:iCs/>
          <w:sz w:val="24"/>
          <w:szCs w:val="24"/>
        </w:rPr>
        <w:t>Trichodina</w:t>
      </w:r>
      <w:proofErr w:type="spellEnd"/>
      <w:r w:rsidR="00691CE2" w:rsidRPr="00023D18">
        <w:rPr>
          <w:rFonts w:ascii="Times New Roman" w:hAnsi="Times New Roman" w:cs="Times New Roman"/>
          <w:sz w:val="24"/>
          <w:szCs w:val="24"/>
        </w:rPr>
        <w:t xml:space="preserve"> </w:t>
      </w:r>
      <w:proofErr w:type="spellStart"/>
      <w:r w:rsidR="00691CE2" w:rsidRPr="00023D18">
        <w:rPr>
          <w:rFonts w:ascii="Times New Roman" w:hAnsi="Times New Roman" w:cs="Times New Roman"/>
          <w:sz w:val="24"/>
          <w:szCs w:val="24"/>
        </w:rPr>
        <w:t>spp</w:t>
      </w:r>
      <w:proofErr w:type="spellEnd"/>
      <w:r w:rsidR="00691CE2" w:rsidRPr="00023D18">
        <w:rPr>
          <w:rFonts w:ascii="Times New Roman" w:hAnsi="Times New Roman" w:cs="Times New Roman"/>
          <w:sz w:val="24"/>
          <w:szCs w:val="24"/>
        </w:rPr>
        <w:t xml:space="preserve"> prevalence were was </w:t>
      </w:r>
      <w:r w:rsidR="00A54190" w:rsidRPr="00023D18">
        <w:rPr>
          <w:rFonts w:ascii="Times New Roman" w:hAnsi="Times New Roman" w:cs="Times New Roman"/>
          <w:sz w:val="24"/>
          <w:szCs w:val="24"/>
        </w:rPr>
        <w:t>calculated</w:t>
      </w:r>
      <w:r w:rsidR="00691CE2" w:rsidRPr="00023D18">
        <w:rPr>
          <w:rFonts w:ascii="Times New Roman" w:hAnsi="Times New Roman" w:cs="Times New Roman"/>
          <w:sz w:val="24"/>
          <w:szCs w:val="24"/>
        </w:rPr>
        <w:t xml:space="preserve"> according to holding </w:t>
      </w:r>
      <w:r w:rsidR="00A54190" w:rsidRPr="00023D18">
        <w:rPr>
          <w:rFonts w:ascii="Times New Roman" w:hAnsi="Times New Roman" w:cs="Times New Roman"/>
          <w:sz w:val="24"/>
          <w:szCs w:val="24"/>
        </w:rPr>
        <w:t>systems, liner</w:t>
      </w:r>
      <w:r w:rsidR="006A78E5" w:rsidRPr="00023D18">
        <w:rPr>
          <w:rFonts w:ascii="Times New Roman" w:hAnsi="Times New Roman" w:cs="Times New Roman"/>
          <w:sz w:val="24"/>
          <w:szCs w:val="24"/>
        </w:rPr>
        <w:t xml:space="preserve"> ponds prevalence was 16.13% and earthen 3.5</w:t>
      </w:r>
      <w:r w:rsidR="00E84156" w:rsidRPr="00023D18">
        <w:rPr>
          <w:rFonts w:ascii="Times New Roman" w:hAnsi="Times New Roman" w:cs="Times New Roman"/>
          <w:sz w:val="24"/>
          <w:szCs w:val="24"/>
        </w:rPr>
        <w:t>%. Low</w:t>
      </w:r>
      <w:r w:rsidR="00354C79" w:rsidRPr="00023D18">
        <w:rPr>
          <w:rFonts w:ascii="Times New Roman" w:hAnsi="Times New Roman" w:cs="Times New Roman"/>
          <w:sz w:val="24"/>
          <w:szCs w:val="24"/>
        </w:rPr>
        <w:t xml:space="preserve"> prevalence in earthen imitates that of natural body where excess organic load that proliferate multiplication can be g</w:t>
      </w:r>
      <w:r w:rsidR="00CC7066" w:rsidRPr="005D1955">
        <w:rPr>
          <w:rFonts w:ascii="Times New Roman" w:hAnsi="Times New Roman" w:cs="Times New Roman"/>
          <w:iCs/>
          <w:sz w:val="24"/>
          <w:szCs w:val="24"/>
        </w:rPr>
        <w:t>et</w:t>
      </w:r>
      <w:r w:rsidR="00354C79" w:rsidRPr="00023D18">
        <w:rPr>
          <w:rFonts w:ascii="Times New Roman" w:hAnsi="Times New Roman" w:cs="Times New Roman"/>
          <w:sz w:val="24"/>
          <w:szCs w:val="24"/>
        </w:rPr>
        <w:t xml:space="preserve"> </w:t>
      </w:r>
      <w:r w:rsidR="00893D67" w:rsidRPr="00023D18">
        <w:rPr>
          <w:rFonts w:ascii="Times New Roman" w:hAnsi="Times New Roman" w:cs="Times New Roman"/>
          <w:sz w:val="24"/>
          <w:szCs w:val="24"/>
        </w:rPr>
        <w:t>rid</w:t>
      </w:r>
      <w:r w:rsidR="00354C79" w:rsidRPr="00023D18">
        <w:rPr>
          <w:rFonts w:ascii="Times New Roman" w:hAnsi="Times New Roman" w:cs="Times New Roman"/>
          <w:sz w:val="24"/>
          <w:szCs w:val="24"/>
        </w:rPr>
        <w:t xml:space="preserve"> of through seepage of water </w:t>
      </w:r>
      <w:r w:rsidR="00642F8A" w:rsidRPr="00023D18">
        <w:rPr>
          <w:rFonts w:ascii="Times New Roman" w:hAnsi="Times New Roman" w:cs="Times New Roman"/>
          <w:sz w:val="24"/>
          <w:szCs w:val="24"/>
        </w:rPr>
        <w:t xml:space="preserve">unlike in liner ponds and most of ponds where there is </w:t>
      </w:r>
      <w:r w:rsidR="00893D67" w:rsidRPr="00023D18">
        <w:rPr>
          <w:rFonts w:ascii="Times New Roman" w:hAnsi="Times New Roman" w:cs="Times New Roman"/>
          <w:sz w:val="24"/>
          <w:szCs w:val="24"/>
        </w:rPr>
        <w:t>buildup</w:t>
      </w:r>
      <w:r w:rsidR="00642F8A" w:rsidRPr="00023D18">
        <w:rPr>
          <w:rFonts w:ascii="Times New Roman" w:hAnsi="Times New Roman" w:cs="Times New Roman"/>
          <w:sz w:val="24"/>
          <w:szCs w:val="24"/>
        </w:rPr>
        <w:t xml:space="preserve"> of excess organic loads mainly from excess feeding and high density.</w:t>
      </w:r>
    </w:p>
    <w:p w14:paraId="03020AD3" w14:textId="0DB7518A" w:rsidR="00354C79" w:rsidRPr="00023D18" w:rsidRDefault="00354C79" w:rsidP="00023D18">
      <w:pPr>
        <w:spacing w:line="360" w:lineRule="auto"/>
        <w:jc w:val="both"/>
        <w:rPr>
          <w:rFonts w:ascii="Times New Roman" w:hAnsi="Times New Roman" w:cs="Times New Roman"/>
          <w:color w:val="000000"/>
          <w:sz w:val="24"/>
          <w:szCs w:val="24"/>
        </w:rPr>
      </w:pPr>
      <w:proofErr w:type="spellStart"/>
      <w:r w:rsidRPr="00023D18">
        <w:rPr>
          <w:rFonts w:ascii="Times New Roman" w:hAnsi="Times New Roman" w:cs="Times New Roman"/>
          <w:i/>
          <w:iCs/>
          <w:sz w:val="24"/>
          <w:szCs w:val="24"/>
        </w:rPr>
        <w:t>Epistylis</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a </w:t>
      </w:r>
      <w:r w:rsidR="00E84156" w:rsidRPr="00023D18">
        <w:rPr>
          <w:rFonts w:ascii="Times New Roman" w:hAnsi="Times New Roman" w:cs="Times New Roman"/>
          <w:sz w:val="24"/>
          <w:szCs w:val="24"/>
        </w:rPr>
        <w:t>ciliate protozoon</w:t>
      </w:r>
      <w:r w:rsidRPr="00023D18">
        <w:rPr>
          <w:rFonts w:ascii="Times New Roman" w:hAnsi="Times New Roman" w:cs="Times New Roman"/>
          <w:sz w:val="24"/>
          <w:szCs w:val="24"/>
        </w:rPr>
        <w:t xml:space="preserve"> affecting fresh water fish.</w:t>
      </w:r>
      <w:r w:rsidR="00E84156" w:rsidRPr="00023D18">
        <w:rPr>
          <w:rFonts w:ascii="Times New Roman" w:hAnsi="Times New Roman" w:cs="Times New Roman"/>
          <w:sz w:val="24"/>
          <w:szCs w:val="24"/>
        </w:rPr>
        <w:t xml:space="preserve"> In the study, </w:t>
      </w:r>
      <w:proofErr w:type="spellStart"/>
      <w:r w:rsidR="00E84156" w:rsidRPr="00023D18">
        <w:rPr>
          <w:rFonts w:ascii="Times New Roman" w:hAnsi="Times New Roman" w:cs="Times New Roman"/>
          <w:i/>
          <w:iCs/>
          <w:sz w:val="24"/>
          <w:szCs w:val="24"/>
        </w:rPr>
        <w:t>Epistyli</w:t>
      </w:r>
      <w:r w:rsidR="00E84156" w:rsidRPr="00023D18">
        <w:rPr>
          <w:rFonts w:ascii="Times New Roman" w:hAnsi="Times New Roman" w:cs="Times New Roman"/>
          <w:sz w:val="24"/>
          <w:szCs w:val="24"/>
        </w:rPr>
        <w:t>s</w:t>
      </w:r>
      <w:proofErr w:type="spellEnd"/>
      <w:r w:rsidR="00E84156" w:rsidRPr="00023D18">
        <w:rPr>
          <w:rFonts w:ascii="Times New Roman" w:hAnsi="Times New Roman" w:cs="Times New Roman"/>
          <w:sz w:val="24"/>
          <w:szCs w:val="24"/>
        </w:rPr>
        <w:t xml:space="preserve"> </w:t>
      </w:r>
      <w:proofErr w:type="spellStart"/>
      <w:r w:rsidR="00E84156" w:rsidRPr="00023D18">
        <w:rPr>
          <w:rFonts w:ascii="Times New Roman" w:hAnsi="Times New Roman" w:cs="Times New Roman"/>
          <w:sz w:val="24"/>
          <w:szCs w:val="24"/>
        </w:rPr>
        <w:t>spp</w:t>
      </w:r>
      <w:proofErr w:type="spellEnd"/>
      <w:r w:rsidR="00E84156" w:rsidRPr="00023D18">
        <w:rPr>
          <w:rFonts w:ascii="Times New Roman" w:hAnsi="Times New Roman" w:cs="Times New Roman"/>
          <w:sz w:val="24"/>
          <w:szCs w:val="24"/>
        </w:rPr>
        <w:t xml:space="preserve"> was only found in Kericho and </w:t>
      </w:r>
      <w:proofErr w:type="spellStart"/>
      <w:r w:rsidR="00E84156" w:rsidRPr="00023D18">
        <w:rPr>
          <w:rFonts w:ascii="Times New Roman" w:hAnsi="Times New Roman" w:cs="Times New Roman"/>
          <w:sz w:val="24"/>
          <w:szCs w:val="24"/>
        </w:rPr>
        <w:t>Bom</w:t>
      </w:r>
      <w:r w:rsidR="00CC7066" w:rsidRPr="005D1955">
        <w:rPr>
          <w:rFonts w:ascii="Times New Roman" w:hAnsi="Times New Roman" w:cs="Times New Roman"/>
          <w:iCs/>
          <w:sz w:val="24"/>
          <w:szCs w:val="24"/>
        </w:rPr>
        <w:t>et</w:t>
      </w:r>
      <w:proofErr w:type="spellEnd"/>
      <w:r w:rsidR="00E84156" w:rsidRPr="005D1955">
        <w:rPr>
          <w:rFonts w:ascii="Times New Roman" w:hAnsi="Times New Roman" w:cs="Times New Roman"/>
          <w:iCs/>
          <w:sz w:val="24"/>
          <w:szCs w:val="24"/>
        </w:rPr>
        <w:t xml:space="preserve"> </w:t>
      </w:r>
      <w:r w:rsidR="00E84156" w:rsidRPr="00023D18">
        <w:rPr>
          <w:rFonts w:ascii="Times New Roman" w:hAnsi="Times New Roman" w:cs="Times New Roman"/>
          <w:sz w:val="24"/>
          <w:szCs w:val="24"/>
        </w:rPr>
        <w:t xml:space="preserve">county at a prevalence of 26.40% and 21.21% </w:t>
      </w:r>
      <w:r w:rsidR="00B56A7D" w:rsidRPr="00023D18">
        <w:rPr>
          <w:rFonts w:ascii="Times New Roman" w:hAnsi="Times New Roman" w:cs="Times New Roman"/>
          <w:sz w:val="24"/>
          <w:szCs w:val="24"/>
        </w:rPr>
        <w:t>respectively. In</w:t>
      </w:r>
      <w:r w:rsidR="00E84156" w:rsidRPr="00023D18">
        <w:rPr>
          <w:rFonts w:ascii="Times New Roman" w:hAnsi="Times New Roman" w:cs="Times New Roman"/>
          <w:sz w:val="24"/>
          <w:szCs w:val="24"/>
        </w:rPr>
        <w:t xml:space="preserve"> the study done in </w:t>
      </w:r>
      <w:proofErr w:type="spellStart"/>
      <w:r w:rsidR="00E84156" w:rsidRPr="00023D18">
        <w:rPr>
          <w:rFonts w:ascii="Times New Roman" w:hAnsi="Times New Roman" w:cs="Times New Roman"/>
          <w:sz w:val="24"/>
          <w:szCs w:val="24"/>
        </w:rPr>
        <w:t>Brasil</w:t>
      </w:r>
      <w:proofErr w:type="spellEnd"/>
      <w:r w:rsidR="00E84156" w:rsidRPr="00023D18">
        <w:rPr>
          <w:rFonts w:ascii="Times New Roman" w:hAnsi="Times New Roman" w:cs="Times New Roman"/>
          <w:sz w:val="24"/>
          <w:szCs w:val="24"/>
        </w:rPr>
        <w:t xml:space="preserve"> by </w:t>
      </w:r>
      <w:sdt>
        <w:sdtPr>
          <w:rPr>
            <w:rFonts w:ascii="Times New Roman" w:hAnsi="Times New Roman" w:cs="Times New Roman"/>
            <w:color w:val="000000"/>
            <w:sz w:val="24"/>
            <w:szCs w:val="24"/>
          </w:rPr>
          <w:tag w:val="MENDELEY_CITATION_v3_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"/>
          <w:id w:val="604777392"/>
          <w:placeholder>
            <w:docPart w:val="DefaultPlaceholder_-1854013440"/>
          </w:placeholder>
        </w:sdtPr>
        <w:sdtContent>
          <w:r w:rsidR="00F8018B" w:rsidRPr="00F8018B">
            <w:rPr>
              <w:rFonts w:ascii="Times New Roman" w:hAnsi="Times New Roman" w:cs="Times New Roman"/>
              <w:color w:val="000000"/>
              <w:sz w:val="24"/>
              <w:szCs w:val="24"/>
            </w:rPr>
            <w:t>(Pala et al., 2018)</w:t>
          </w:r>
        </w:sdtContent>
      </w:sdt>
      <w:r w:rsidR="00E84156" w:rsidRPr="00023D18">
        <w:rPr>
          <w:rFonts w:ascii="Times New Roman" w:hAnsi="Times New Roman" w:cs="Times New Roman"/>
          <w:color w:val="000000"/>
          <w:sz w:val="24"/>
          <w:szCs w:val="24"/>
        </w:rPr>
        <w:t xml:space="preserve"> showed 100% </w:t>
      </w:r>
      <w:proofErr w:type="spellStart"/>
      <w:r w:rsidR="00E84156" w:rsidRPr="00023D18">
        <w:rPr>
          <w:rFonts w:ascii="Times New Roman" w:hAnsi="Times New Roman" w:cs="Times New Roman"/>
          <w:i/>
          <w:iCs/>
          <w:color w:val="000000"/>
          <w:sz w:val="24"/>
          <w:szCs w:val="24"/>
        </w:rPr>
        <w:t>Epistylis</w:t>
      </w:r>
      <w:proofErr w:type="spellEnd"/>
      <w:r w:rsidR="00E84156" w:rsidRPr="00023D18">
        <w:rPr>
          <w:rFonts w:ascii="Times New Roman" w:hAnsi="Times New Roman" w:cs="Times New Roman"/>
          <w:color w:val="000000"/>
          <w:sz w:val="24"/>
          <w:szCs w:val="24"/>
        </w:rPr>
        <w:t xml:space="preserve"> </w:t>
      </w:r>
      <w:proofErr w:type="spellStart"/>
      <w:r w:rsidR="00E84156" w:rsidRPr="00023D18">
        <w:rPr>
          <w:rFonts w:ascii="Times New Roman" w:hAnsi="Times New Roman" w:cs="Times New Roman"/>
          <w:color w:val="000000"/>
          <w:sz w:val="24"/>
          <w:szCs w:val="24"/>
        </w:rPr>
        <w:t>spp</w:t>
      </w:r>
      <w:proofErr w:type="spellEnd"/>
      <w:r w:rsidR="00E84156" w:rsidRPr="00023D18">
        <w:rPr>
          <w:rFonts w:ascii="Times New Roman" w:hAnsi="Times New Roman" w:cs="Times New Roman"/>
          <w:color w:val="000000"/>
          <w:sz w:val="24"/>
          <w:szCs w:val="24"/>
        </w:rPr>
        <w:t xml:space="preserve"> which is in the contrary to </w:t>
      </w:r>
      <w:r w:rsidR="00B56A7D" w:rsidRPr="00023D18">
        <w:rPr>
          <w:rFonts w:ascii="Times New Roman" w:hAnsi="Times New Roman" w:cs="Times New Roman"/>
          <w:color w:val="000000"/>
          <w:sz w:val="24"/>
          <w:szCs w:val="24"/>
        </w:rPr>
        <w:t>this finding</w:t>
      </w:r>
      <w:r w:rsidR="00E84156" w:rsidRPr="00023D18">
        <w:rPr>
          <w:rFonts w:ascii="Times New Roman" w:hAnsi="Times New Roman" w:cs="Times New Roman"/>
          <w:color w:val="000000"/>
          <w:sz w:val="24"/>
          <w:szCs w:val="24"/>
        </w:rPr>
        <w:t>.</w:t>
      </w:r>
      <w:r w:rsidR="007113D5" w:rsidRPr="00023D18">
        <w:rPr>
          <w:rFonts w:ascii="Times New Roman" w:hAnsi="Times New Roman" w:cs="Times New Roman"/>
          <w:color w:val="000000"/>
          <w:sz w:val="24"/>
          <w:szCs w:val="24"/>
        </w:rPr>
        <w:t xml:space="preserve"> When prevalence was calculated according to holding system, earthen pond prevalence was only 0.32% while liner had 26.56%. This can be attributed to the fact that there is high </w:t>
      </w:r>
      <w:r w:rsidR="00893D67" w:rsidRPr="00023D18">
        <w:rPr>
          <w:rFonts w:ascii="Times New Roman" w:hAnsi="Times New Roman" w:cs="Times New Roman"/>
          <w:color w:val="000000"/>
          <w:sz w:val="24"/>
          <w:szCs w:val="24"/>
        </w:rPr>
        <w:t>buildup</w:t>
      </w:r>
      <w:r w:rsidR="007113D5" w:rsidRPr="00023D18">
        <w:rPr>
          <w:rFonts w:ascii="Times New Roman" w:hAnsi="Times New Roman" w:cs="Times New Roman"/>
          <w:color w:val="000000"/>
          <w:sz w:val="24"/>
          <w:szCs w:val="24"/>
        </w:rPr>
        <w:t xml:space="preserve"> of nutrients and organic load that </w:t>
      </w:r>
      <w:proofErr w:type="spellStart"/>
      <w:r w:rsidR="007113D5" w:rsidRPr="00023D18">
        <w:rPr>
          <w:rFonts w:ascii="Times New Roman" w:hAnsi="Times New Roman" w:cs="Times New Roman"/>
          <w:color w:val="000000"/>
          <w:sz w:val="24"/>
          <w:szCs w:val="24"/>
        </w:rPr>
        <w:t>favours</w:t>
      </w:r>
      <w:proofErr w:type="spellEnd"/>
      <w:r w:rsidR="007113D5" w:rsidRPr="00023D18">
        <w:rPr>
          <w:rFonts w:ascii="Times New Roman" w:hAnsi="Times New Roman" w:cs="Times New Roman"/>
          <w:color w:val="000000"/>
          <w:sz w:val="24"/>
          <w:szCs w:val="24"/>
        </w:rPr>
        <w:t xml:space="preserve"> proliferation of </w:t>
      </w:r>
      <w:proofErr w:type="spellStart"/>
      <w:r w:rsidR="007113D5" w:rsidRPr="00023D18">
        <w:rPr>
          <w:rFonts w:ascii="Times New Roman" w:hAnsi="Times New Roman" w:cs="Times New Roman"/>
          <w:i/>
          <w:iCs/>
          <w:color w:val="000000"/>
          <w:sz w:val="24"/>
          <w:szCs w:val="24"/>
        </w:rPr>
        <w:t>Epistylis</w:t>
      </w:r>
      <w:proofErr w:type="spellEnd"/>
      <w:r w:rsidR="007113D5" w:rsidRPr="00023D18">
        <w:rPr>
          <w:rFonts w:ascii="Times New Roman" w:hAnsi="Times New Roman" w:cs="Times New Roman"/>
          <w:color w:val="000000"/>
          <w:sz w:val="24"/>
          <w:szCs w:val="24"/>
        </w:rPr>
        <w:t xml:space="preserve"> </w:t>
      </w:r>
      <w:proofErr w:type="spellStart"/>
      <w:r w:rsidR="007113D5" w:rsidRPr="00023D18">
        <w:rPr>
          <w:rFonts w:ascii="Times New Roman" w:hAnsi="Times New Roman" w:cs="Times New Roman"/>
          <w:color w:val="000000"/>
          <w:sz w:val="24"/>
          <w:szCs w:val="24"/>
        </w:rPr>
        <w:t>spp</w:t>
      </w:r>
      <w:proofErr w:type="spellEnd"/>
      <w:r w:rsidR="007113D5" w:rsidRPr="00023D18">
        <w:rPr>
          <w:rFonts w:ascii="Times New Roman" w:hAnsi="Times New Roman" w:cs="Times New Roman"/>
          <w:color w:val="000000"/>
          <w:sz w:val="24"/>
          <w:szCs w:val="24"/>
        </w:rPr>
        <w:t xml:space="preserve"> in the pond.</w:t>
      </w:r>
    </w:p>
    <w:p w14:paraId="5D36D4E3" w14:textId="235CEA17" w:rsidR="00DB6800" w:rsidRPr="00023D18" w:rsidRDefault="00B56A7D" w:rsidP="00023D18">
      <w:pPr>
        <w:spacing w:line="360" w:lineRule="auto"/>
        <w:jc w:val="both"/>
        <w:rPr>
          <w:rFonts w:ascii="Times New Roman" w:hAnsi="Times New Roman" w:cs="Times New Roman"/>
          <w:sz w:val="24"/>
          <w:szCs w:val="24"/>
        </w:rPr>
      </w:pPr>
      <w:r w:rsidRPr="00023D18">
        <w:rPr>
          <w:rFonts w:ascii="Times New Roman" w:hAnsi="Times New Roman" w:cs="Times New Roman"/>
          <w:i/>
          <w:iCs/>
          <w:sz w:val="24"/>
          <w:szCs w:val="24"/>
        </w:rPr>
        <w:t>Paramecium</w:t>
      </w:r>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was only found in liner ponds at a prevalence of 0.95%. Distribution per county was only in </w:t>
      </w:r>
      <w:proofErr w:type="spellStart"/>
      <w:r w:rsidRPr="00023D18">
        <w:rPr>
          <w:rFonts w:ascii="Times New Roman" w:hAnsi="Times New Roman" w:cs="Times New Roman"/>
          <w:sz w:val="24"/>
          <w:szCs w:val="24"/>
        </w:rPr>
        <w:t>Bom</w:t>
      </w:r>
      <w:r w:rsidR="00CC7066" w:rsidRPr="005D1955">
        <w:rPr>
          <w:rFonts w:ascii="Times New Roman" w:hAnsi="Times New Roman" w:cs="Times New Roman"/>
          <w:iCs/>
          <w:sz w:val="24"/>
          <w:szCs w:val="24"/>
        </w:rPr>
        <w:t>et</w:t>
      </w:r>
      <w:proofErr w:type="spellEnd"/>
      <w:r w:rsidRPr="005D1955">
        <w:rPr>
          <w:rFonts w:ascii="Times New Roman" w:hAnsi="Times New Roman" w:cs="Times New Roman"/>
          <w:iCs/>
          <w:sz w:val="24"/>
          <w:szCs w:val="24"/>
        </w:rPr>
        <w:t xml:space="preserve"> </w:t>
      </w:r>
      <w:r w:rsidRPr="00023D18">
        <w:rPr>
          <w:rFonts w:ascii="Times New Roman" w:hAnsi="Times New Roman" w:cs="Times New Roman"/>
          <w:sz w:val="24"/>
          <w:szCs w:val="24"/>
        </w:rPr>
        <w:t>and Kericho at a prevalence of 1.67% and 0.42%.</w:t>
      </w:r>
    </w:p>
    <w:p w14:paraId="6AC2D545" w14:textId="4C8AD685" w:rsidR="00B56A7D" w:rsidRPr="00023D18" w:rsidRDefault="00B56A7D" w:rsidP="00023D18">
      <w:pPr>
        <w:spacing w:line="360" w:lineRule="auto"/>
        <w:jc w:val="both"/>
        <w:rPr>
          <w:rFonts w:ascii="Times New Roman" w:hAnsi="Times New Roman" w:cs="Times New Roman"/>
          <w:sz w:val="24"/>
          <w:szCs w:val="24"/>
        </w:rPr>
      </w:pPr>
      <w:proofErr w:type="spellStart"/>
      <w:r w:rsidRPr="00023D18">
        <w:rPr>
          <w:rFonts w:ascii="Times New Roman" w:hAnsi="Times New Roman" w:cs="Times New Roman"/>
          <w:i/>
          <w:iCs/>
          <w:sz w:val="24"/>
          <w:szCs w:val="24"/>
        </w:rPr>
        <w:t>Riboscyphidia</w:t>
      </w:r>
      <w:proofErr w:type="spellEnd"/>
      <w:r w:rsidRPr="00023D18">
        <w:rPr>
          <w:rFonts w:ascii="Times New Roman" w:hAnsi="Times New Roman" w:cs="Times New Roman"/>
          <w:sz w:val="24"/>
          <w:szCs w:val="24"/>
        </w:rPr>
        <w:t xml:space="preserve"> </w:t>
      </w:r>
      <w:proofErr w:type="spellStart"/>
      <w:r w:rsidR="003B146F" w:rsidRPr="00023D18">
        <w:rPr>
          <w:rFonts w:ascii="Times New Roman" w:hAnsi="Times New Roman" w:cs="Times New Roman"/>
          <w:sz w:val="24"/>
          <w:szCs w:val="24"/>
        </w:rPr>
        <w:t>spp</w:t>
      </w:r>
      <w:proofErr w:type="spellEnd"/>
      <w:r w:rsidR="003B146F" w:rsidRPr="00023D18">
        <w:rPr>
          <w:rFonts w:ascii="Times New Roman" w:hAnsi="Times New Roman" w:cs="Times New Roman"/>
          <w:sz w:val="24"/>
          <w:szCs w:val="24"/>
        </w:rPr>
        <w:t xml:space="preserve"> a sessile, solitary, </w:t>
      </w:r>
      <w:proofErr w:type="spellStart"/>
      <w:r w:rsidR="003B146F" w:rsidRPr="00023D18">
        <w:rPr>
          <w:rFonts w:ascii="Times New Roman" w:hAnsi="Times New Roman" w:cs="Times New Roman"/>
          <w:sz w:val="24"/>
          <w:szCs w:val="24"/>
        </w:rPr>
        <w:t>ectocommensal</w:t>
      </w:r>
      <w:proofErr w:type="spellEnd"/>
      <w:r w:rsidR="003B146F" w:rsidRPr="00023D18">
        <w:rPr>
          <w:rFonts w:ascii="Times New Roman" w:hAnsi="Times New Roman" w:cs="Times New Roman"/>
          <w:sz w:val="24"/>
          <w:szCs w:val="24"/>
        </w:rPr>
        <w:t xml:space="preserve"> ciliates that attach to the skin or gills with a </w:t>
      </w:r>
      <w:proofErr w:type="spellStart"/>
      <w:proofErr w:type="gramStart"/>
      <w:r w:rsidR="003B146F" w:rsidRPr="00023D18">
        <w:rPr>
          <w:rFonts w:ascii="Times New Roman" w:hAnsi="Times New Roman" w:cs="Times New Roman"/>
          <w:sz w:val="24"/>
          <w:szCs w:val="24"/>
        </w:rPr>
        <w:t>holdfast.The</w:t>
      </w:r>
      <w:proofErr w:type="spellEnd"/>
      <w:proofErr w:type="gramEnd"/>
      <w:r w:rsidR="003B146F" w:rsidRPr="00023D18">
        <w:rPr>
          <w:rFonts w:ascii="Times New Roman" w:hAnsi="Times New Roman" w:cs="Times New Roman"/>
          <w:sz w:val="24"/>
          <w:szCs w:val="24"/>
        </w:rPr>
        <w:t xml:space="preserve"> parasite was only found in Kericho and </w:t>
      </w:r>
      <w:proofErr w:type="spellStart"/>
      <w:r w:rsidR="003B146F" w:rsidRPr="00023D18">
        <w:rPr>
          <w:rFonts w:ascii="Times New Roman" w:hAnsi="Times New Roman" w:cs="Times New Roman"/>
          <w:sz w:val="24"/>
          <w:szCs w:val="24"/>
        </w:rPr>
        <w:t>Bom</w:t>
      </w:r>
      <w:r w:rsidR="00CC7066" w:rsidRPr="005D1955">
        <w:rPr>
          <w:rFonts w:ascii="Times New Roman" w:hAnsi="Times New Roman" w:cs="Times New Roman"/>
          <w:iCs/>
          <w:sz w:val="24"/>
          <w:szCs w:val="24"/>
        </w:rPr>
        <w:t>et</w:t>
      </w:r>
      <w:proofErr w:type="spellEnd"/>
      <w:r w:rsidR="003B146F" w:rsidRPr="00023D18">
        <w:rPr>
          <w:rFonts w:ascii="Times New Roman" w:hAnsi="Times New Roman" w:cs="Times New Roman"/>
          <w:sz w:val="24"/>
          <w:szCs w:val="24"/>
        </w:rPr>
        <w:t xml:space="preserve"> county at a prevalence of 33.68% and 30.30%. in terms of holding, prevalence was lowest in liner ponds with a prevalence of 14.04% while earthen pond prevalence was 34.73%.</w:t>
      </w:r>
    </w:p>
    <w:p w14:paraId="62DE7F6B" w14:textId="155FB266" w:rsidR="00893D67" w:rsidRPr="00023D18" w:rsidRDefault="00893D67" w:rsidP="00023D18">
      <w:pPr>
        <w:spacing w:line="360" w:lineRule="auto"/>
        <w:jc w:val="both"/>
        <w:rPr>
          <w:rFonts w:ascii="Times New Roman" w:hAnsi="Times New Roman" w:cs="Times New Roman"/>
          <w:sz w:val="24"/>
          <w:szCs w:val="24"/>
        </w:rPr>
      </w:pPr>
      <w:r w:rsidRPr="00A6297D">
        <w:rPr>
          <w:rFonts w:ascii="Times New Roman" w:hAnsi="Times New Roman" w:cs="Times New Roman"/>
          <w:sz w:val="24"/>
          <w:szCs w:val="24"/>
          <w:highlight w:val="yellow"/>
          <w:rPrChange w:id="506" w:author="Administrator" w:date="2023-09-05T10:45:00Z">
            <w:rPr>
              <w:rFonts w:ascii="Times New Roman" w:hAnsi="Times New Roman" w:cs="Times New Roman"/>
              <w:sz w:val="24"/>
              <w:szCs w:val="24"/>
            </w:rPr>
          </w:rPrChange>
        </w:rPr>
        <w:t xml:space="preserve">Digenean </w:t>
      </w:r>
      <w:commentRangeStart w:id="507"/>
      <w:r w:rsidRPr="00A6297D">
        <w:rPr>
          <w:rFonts w:ascii="Times New Roman" w:hAnsi="Times New Roman" w:cs="Times New Roman"/>
          <w:sz w:val="24"/>
          <w:szCs w:val="24"/>
          <w:highlight w:val="yellow"/>
          <w:rPrChange w:id="508" w:author="Administrator" w:date="2023-09-05T10:45:00Z">
            <w:rPr>
              <w:rFonts w:ascii="Times New Roman" w:hAnsi="Times New Roman" w:cs="Times New Roman"/>
              <w:sz w:val="24"/>
              <w:szCs w:val="24"/>
            </w:rPr>
          </w:rPrChange>
        </w:rPr>
        <w:t>Trematode</w:t>
      </w:r>
      <w:commentRangeEnd w:id="507"/>
      <w:r w:rsidR="00A6297D">
        <w:rPr>
          <w:rStyle w:val="CommentReference"/>
        </w:rPr>
        <w:commentReference w:id="507"/>
      </w:r>
    </w:p>
    <w:p w14:paraId="5C1D5497" w14:textId="31A5CF14" w:rsidR="00893D67" w:rsidRPr="00023D18" w:rsidRDefault="00893D67" w:rsidP="00023D18">
      <w:pPr>
        <w:spacing w:line="360" w:lineRule="auto"/>
        <w:jc w:val="both"/>
        <w:rPr>
          <w:rFonts w:ascii="Times New Roman" w:hAnsi="Times New Roman" w:cs="Times New Roman"/>
          <w:color w:val="000000"/>
          <w:sz w:val="24"/>
          <w:szCs w:val="24"/>
        </w:rPr>
      </w:pPr>
      <w:proofErr w:type="spellStart"/>
      <w:r w:rsidRPr="0086349B">
        <w:rPr>
          <w:rFonts w:ascii="Times New Roman" w:hAnsi="Times New Roman" w:cs="Times New Roman"/>
          <w:i/>
          <w:iCs/>
          <w:sz w:val="24"/>
          <w:szCs w:val="24"/>
        </w:rPr>
        <w:t>Diplostomum</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006139BF" w:rsidRPr="00023D18">
        <w:rPr>
          <w:rFonts w:ascii="Times New Roman" w:hAnsi="Times New Roman" w:cs="Times New Roman"/>
          <w:sz w:val="24"/>
          <w:szCs w:val="24"/>
        </w:rPr>
        <w:t xml:space="preserve"> was found swimming freely in the </w:t>
      </w:r>
      <w:proofErr w:type="spellStart"/>
      <w:r w:rsidR="006139BF" w:rsidRPr="00023D18">
        <w:rPr>
          <w:rFonts w:ascii="Times New Roman" w:hAnsi="Times New Roman" w:cs="Times New Roman"/>
          <w:sz w:val="24"/>
          <w:szCs w:val="24"/>
        </w:rPr>
        <w:t>vitrous</w:t>
      </w:r>
      <w:proofErr w:type="spellEnd"/>
      <w:r w:rsidR="006139BF" w:rsidRPr="00023D18">
        <w:rPr>
          <w:rFonts w:ascii="Times New Roman" w:hAnsi="Times New Roman" w:cs="Times New Roman"/>
          <w:sz w:val="24"/>
          <w:szCs w:val="24"/>
        </w:rPr>
        <w:t xml:space="preserve"> </w:t>
      </w:r>
      <w:proofErr w:type="spellStart"/>
      <w:r w:rsidR="006139BF" w:rsidRPr="00023D18">
        <w:rPr>
          <w:rFonts w:ascii="Times New Roman" w:hAnsi="Times New Roman" w:cs="Times New Roman"/>
          <w:sz w:val="24"/>
          <w:szCs w:val="24"/>
        </w:rPr>
        <w:t>humour</w:t>
      </w:r>
      <w:proofErr w:type="spellEnd"/>
      <w:r w:rsidR="006139BF" w:rsidRPr="00023D18">
        <w:rPr>
          <w:rFonts w:ascii="Times New Roman" w:hAnsi="Times New Roman" w:cs="Times New Roman"/>
          <w:sz w:val="24"/>
          <w:szCs w:val="24"/>
        </w:rPr>
        <w:t xml:space="preserve"> of eye of the infected fish. The prevalence </w:t>
      </w:r>
      <w:proofErr w:type="gramStart"/>
      <w:r w:rsidR="006139BF" w:rsidRPr="00023D18">
        <w:rPr>
          <w:rFonts w:ascii="Times New Roman" w:hAnsi="Times New Roman" w:cs="Times New Roman"/>
          <w:sz w:val="24"/>
          <w:szCs w:val="24"/>
        </w:rPr>
        <w:t>were</w:t>
      </w:r>
      <w:proofErr w:type="gramEnd"/>
      <w:r w:rsidR="006139BF" w:rsidRPr="00023D18">
        <w:rPr>
          <w:rFonts w:ascii="Times New Roman" w:hAnsi="Times New Roman" w:cs="Times New Roman"/>
          <w:sz w:val="24"/>
          <w:szCs w:val="24"/>
        </w:rPr>
        <w:t xml:space="preserve"> varying according to study sites, holding facilities and wild. In Kericho county the prevalence of </w:t>
      </w:r>
      <w:proofErr w:type="spellStart"/>
      <w:r w:rsidR="006139BF" w:rsidRPr="0086349B">
        <w:rPr>
          <w:rFonts w:ascii="Times New Roman" w:hAnsi="Times New Roman" w:cs="Times New Roman"/>
          <w:i/>
          <w:iCs/>
          <w:sz w:val="24"/>
          <w:szCs w:val="24"/>
        </w:rPr>
        <w:t>Diplostomum</w:t>
      </w:r>
      <w:proofErr w:type="spellEnd"/>
      <w:r w:rsidR="006139BF" w:rsidRPr="00023D18">
        <w:rPr>
          <w:rFonts w:ascii="Times New Roman" w:hAnsi="Times New Roman" w:cs="Times New Roman"/>
          <w:sz w:val="24"/>
          <w:szCs w:val="24"/>
        </w:rPr>
        <w:t xml:space="preserve"> </w:t>
      </w:r>
      <w:proofErr w:type="spellStart"/>
      <w:r w:rsidR="006139BF" w:rsidRPr="00023D18">
        <w:rPr>
          <w:rFonts w:ascii="Times New Roman" w:hAnsi="Times New Roman" w:cs="Times New Roman"/>
          <w:sz w:val="24"/>
          <w:szCs w:val="24"/>
        </w:rPr>
        <w:t>spp</w:t>
      </w:r>
      <w:proofErr w:type="spellEnd"/>
      <w:r w:rsidR="006139BF" w:rsidRPr="00023D18">
        <w:rPr>
          <w:rFonts w:ascii="Times New Roman" w:hAnsi="Times New Roman" w:cs="Times New Roman"/>
          <w:sz w:val="24"/>
          <w:szCs w:val="24"/>
        </w:rPr>
        <w:t xml:space="preserve"> was 2.91%, Nakuru and Taita </w:t>
      </w:r>
      <w:proofErr w:type="spellStart"/>
      <w:r w:rsidR="006139BF" w:rsidRPr="00023D18">
        <w:rPr>
          <w:rFonts w:ascii="Times New Roman" w:hAnsi="Times New Roman" w:cs="Times New Roman"/>
          <w:sz w:val="24"/>
          <w:szCs w:val="24"/>
        </w:rPr>
        <w:t>tav</w:t>
      </w:r>
      <w:r w:rsidR="00CC7066" w:rsidRPr="005D1955">
        <w:rPr>
          <w:rFonts w:ascii="Times New Roman" w:hAnsi="Times New Roman" w:cs="Times New Roman"/>
          <w:iCs/>
          <w:sz w:val="24"/>
          <w:szCs w:val="24"/>
        </w:rPr>
        <w:t>et</w:t>
      </w:r>
      <w:r w:rsidR="006139BF" w:rsidRPr="00023D18">
        <w:rPr>
          <w:rFonts w:ascii="Times New Roman" w:hAnsi="Times New Roman" w:cs="Times New Roman"/>
          <w:sz w:val="24"/>
          <w:szCs w:val="24"/>
        </w:rPr>
        <w:t>a</w:t>
      </w:r>
      <w:proofErr w:type="spellEnd"/>
      <w:r w:rsidR="006139BF" w:rsidRPr="00023D18">
        <w:rPr>
          <w:rFonts w:ascii="Times New Roman" w:hAnsi="Times New Roman" w:cs="Times New Roman"/>
          <w:sz w:val="24"/>
          <w:szCs w:val="24"/>
        </w:rPr>
        <w:t xml:space="preserve"> the prevalence was 7.93% and 23.70%.  The low prevalence is Kericho can be attributed to the fact that farmers do not share harvesting n</w:t>
      </w:r>
      <w:r w:rsidR="00CC7066" w:rsidRPr="005D1955">
        <w:rPr>
          <w:rFonts w:ascii="Times New Roman" w:hAnsi="Times New Roman" w:cs="Times New Roman"/>
          <w:iCs/>
          <w:sz w:val="24"/>
          <w:szCs w:val="24"/>
        </w:rPr>
        <w:t>et</w:t>
      </w:r>
      <w:r w:rsidR="006139BF" w:rsidRPr="00023D18">
        <w:rPr>
          <w:rFonts w:ascii="Times New Roman" w:hAnsi="Times New Roman" w:cs="Times New Roman"/>
          <w:sz w:val="24"/>
          <w:szCs w:val="24"/>
        </w:rPr>
        <w:t xml:space="preserve">s. However, in Nakuru county, most of farms were adhering to biosecurity measures. There </w:t>
      </w:r>
      <w:r w:rsidR="0086349B" w:rsidRPr="00023D18">
        <w:rPr>
          <w:rFonts w:ascii="Times New Roman" w:hAnsi="Times New Roman" w:cs="Times New Roman"/>
          <w:sz w:val="24"/>
          <w:szCs w:val="24"/>
        </w:rPr>
        <w:t>was</w:t>
      </w:r>
      <w:r w:rsidR="006139BF" w:rsidRPr="00023D18">
        <w:rPr>
          <w:rFonts w:ascii="Times New Roman" w:hAnsi="Times New Roman" w:cs="Times New Roman"/>
          <w:sz w:val="24"/>
          <w:szCs w:val="24"/>
        </w:rPr>
        <w:t xml:space="preserve"> footbath at the entrance of farms but still relied on harvesting n</w:t>
      </w:r>
      <w:r w:rsidR="00CC7066" w:rsidRPr="005D1955">
        <w:rPr>
          <w:rFonts w:ascii="Times New Roman" w:hAnsi="Times New Roman" w:cs="Times New Roman"/>
          <w:iCs/>
          <w:sz w:val="24"/>
          <w:szCs w:val="24"/>
        </w:rPr>
        <w:t>et</w:t>
      </w:r>
      <w:r w:rsidR="006139BF" w:rsidRPr="00023D18">
        <w:rPr>
          <w:rFonts w:ascii="Times New Roman" w:hAnsi="Times New Roman" w:cs="Times New Roman"/>
          <w:sz w:val="24"/>
          <w:szCs w:val="24"/>
        </w:rPr>
        <w:t xml:space="preserve">s from fisheries officers therefore making the prevalence to be slightly above Kericho county. Taita </w:t>
      </w:r>
      <w:proofErr w:type="spellStart"/>
      <w:r w:rsidR="006139BF" w:rsidRPr="00023D18">
        <w:rPr>
          <w:rFonts w:ascii="Times New Roman" w:hAnsi="Times New Roman" w:cs="Times New Roman"/>
          <w:sz w:val="24"/>
          <w:szCs w:val="24"/>
        </w:rPr>
        <w:t>tav</w:t>
      </w:r>
      <w:r w:rsidR="00CC7066" w:rsidRPr="005D1955">
        <w:rPr>
          <w:rFonts w:ascii="Times New Roman" w:hAnsi="Times New Roman" w:cs="Times New Roman"/>
          <w:iCs/>
          <w:sz w:val="24"/>
          <w:szCs w:val="24"/>
        </w:rPr>
        <w:t>et</w:t>
      </w:r>
      <w:r w:rsidR="006139BF" w:rsidRPr="00023D18">
        <w:rPr>
          <w:rFonts w:ascii="Times New Roman" w:hAnsi="Times New Roman" w:cs="Times New Roman"/>
          <w:sz w:val="24"/>
          <w:szCs w:val="24"/>
        </w:rPr>
        <w:t>a</w:t>
      </w:r>
      <w:proofErr w:type="spellEnd"/>
      <w:r w:rsidR="006139BF" w:rsidRPr="00023D18">
        <w:rPr>
          <w:rFonts w:ascii="Times New Roman" w:hAnsi="Times New Roman" w:cs="Times New Roman"/>
          <w:sz w:val="24"/>
          <w:szCs w:val="24"/>
        </w:rPr>
        <w:t xml:space="preserve"> had the highest prevalence of </w:t>
      </w:r>
      <w:proofErr w:type="spellStart"/>
      <w:r w:rsidR="006139BF" w:rsidRPr="0086349B">
        <w:rPr>
          <w:rFonts w:ascii="Times New Roman" w:hAnsi="Times New Roman" w:cs="Times New Roman"/>
          <w:i/>
          <w:iCs/>
          <w:sz w:val="24"/>
          <w:szCs w:val="24"/>
        </w:rPr>
        <w:t>Diplostomum</w:t>
      </w:r>
      <w:proofErr w:type="spellEnd"/>
      <w:r w:rsidR="006139BF" w:rsidRPr="00023D18">
        <w:rPr>
          <w:rFonts w:ascii="Times New Roman" w:hAnsi="Times New Roman" w:cs="Times New Roman"/>
          <w:sz w:val="24"/>
          <w:szCs w:val="24"/>
        </w:rPr>
        <w:t xml:space="preserve"> spp.</w:t>
      </w:r>
      <w:r w:rsidR="0086349B">
        <w:rPr>
          <w:rFonts w:ascii="Times New Roman" w:hAnsi="Times New Roman" w:cs="Times New Roman"/>
          <w:sz w:val="24"/>
          <w:szCs w:val="24"/>
        </w:rPr>
        <w:t xml:space="preserve"> </w:t>
      </w:r>
      <w:r w:rsidR="00253DCC" w:rsidRPr="00023D18">
        <w:rPr>
          <w:rFonts w:ascii="Times New Roman" w:hAnsi="Times New Roman" w:cs="Times New Roman"/>
          <w:sz w:val="24"/>
          <w:szCs w:val="24"/>
        </w:rPr>
        <w:t xml:space="preserve">Farmers and fisheries extension officers were not adhering to biosecurity measures. There </w:t>
      </w:r>
      <w:r w:rsidR="0086349B" w:rsidRPr="00023D18">
        <w:rPr>
          <w:rFonts w:ascii="Times New Roman" w:hAnsi="Times New Roman" w:cs="Times New Roman"/>
          <w:sz w:val="24"/>
          <w:szCs w:val="24"/>
        </w:rPr>
        <w:t>was</w:t>
      </w:r>
      <w:r w:rsidR="00253DCC" w:rsidRPr="00023D18">
        <w:rPr>
          <w:rFonts w:ascii="Times New Roman" w:hAnsi="Times New Roman" w:cs="Times New Roman"/>
          <w:sz w:val="24"/>
          <w:szCs w:val="24"/>
        </w:rPr>
        <w:t xml:space="preserve"> not footbath at the entrance of any farm and sharing of farm </w:t>
      </w:r>
      <w:proofErr w:type="spellStart"/>
      <w:r w:rsidR="00253DCC" w:rsidRPr="00023D18">
        <w:rPr>
          <w:rFonts w:ascii="Times New Roman" w:hAnsi="Times New Roman" w:cs="Times New Roman"/>
          <w:sz w:val="24"/>
          <w:szCs w:val="24"/>
        </w:rPr>
        <w:t>equipments</w:t>
      </w:r>
      <w:proofErr w:type="spellEnd"/>
      <w:r w:rsidR="00253DCC" w:rsidRPr="00023D18">
        <w:rPr>
          <w:rFonts w:ascii="Times New Roman" w:hAnsi="Times New Roman" w:cs="Times New Roman"/>
          <w:sz w:val="24"/>
          <w:szCs w:val="24"/>
        </w:rPr>
        <w:t xml:space="preserve"> like harvesting n</w:t>
      </w:r>
      <w:r w:rsidR="00CC7066" w:rsidRPr="005D1955">
        <w:rPr>
          <w:rFonts w:ascii="Times New Roman" w:hAnsi="Times New Roman" w:cs="Times New Roman"/>
          <w:iCs/>
          <w:sz w:val="24"/>
          <w:szCs w:val="24"/>
        </w:rPr>
        <w:t>et</w:t>
      </w:r>
      <w:r w:rsidR="00253DCC" w:rsidRPr="00023D18">
        <w:rPr>
          <w:rFonts w:ascii="Times New Roman" w:hAnsi="Times New Roman" w:cs="Times New Roman"/>
          <w:sz w:val="24"/>
          <w:szCs w:val="24"/>
        </w:rPr>
        <w:t xml:space="preserve">s were very commom. In lake </w:t>
      </w:r>
      <w:proofErr w:type="spellStart"/>
      <w:r w:rsidR="00253DCC" w:rsidRPr="00023D18">
        <w:rPr>
          <w:rFonts w:ascii="Times New Roman" w:hAnsi="Times New Roman" w:cs="Times New Roman"/>
          <w:sz w:val="24"/>
          <w:szCs w:val="24"/>
        </w:rPr>
        <w:t>Jipe</w:t>
      </w:r>
      <w:proofErr w:type="spellEnd"/>
      <w:r w:rsidR="00253DCC" w:rsidRPr="00023D18">
        <w:rPr>
          <w:rFonts w:ascii="Times New Roman" w:hAnsi="Times New Roman" w:cs="Times New Roman"/>
          <w:sz w:val="24"/>
          <w:szCs w:val="24"/>
        </w:rPr>
        <w:t xml:space="preserve">, </w:t>
      </w:r>
      <w:r w:rsidR="00253DCC" w:rsidRPr="00023D18">
        <w:rPr>
          <w:rFonts w:ascii="Times New Roman" w:hAnsi="Times New Roman" w:cs="Times New Roman"/>
          <w:sz w:val="24"/>
          <w:szCs w:val="24"/>
        </w:rPr>
        <w:lastRenderedPageBreak/>
        <w:t xml:space="preserve">prevalence of </w:t>
      </w:r>
      <w:proofErr w:type="spellStart"/>
      <w:r w:rsidR="00253DCC" w:rsidRPr="0086349B">
        <w:rPr>
          <w:rFonts w:ascii="Times New Roman" w:hAnsi="Times New Roman" w:cs="Times New Roman"/>
          <w:i/>
          <w:iCs/>
          <w:sz w:val="24"/>
          <w:szCs w:val="24"/>
        </w:rPr>
        <w:t>Diplostomum</w:t>
      </w:r>
      <w:proofErr w:type="spellEnd"/>
      <w:r w:rsidR="00253DCC" w:rsidRPr="00023D18">
        <w:rPr>
          <w:rFonts w:ascii="Times New Roman" w:hAnsi="Times New Roman" w:cs="Times New Roman"/>
          <w:sz w:val="24"/>
          <w:szCs w:val="24"/>
        </w:rPr>
        <w:t xml:space="preserve"> </w:t>
      </w:r>
      <w:proofErr w:type="spellStart"/>
      <w:r w:rsidR="00253DCC" w:rsidRPr="00023D18">
        <w:rPr>
          <w:rFonts w:ascii="Times New Roman" w:hAnsi="Times New Roman" w:cs="Times New Roman"/>
          <w:sz w:val="24"/>
          <w:szCs w:val="24"/>
        </w:rPr>
        <w:t>spp</w:t>
      </w:r>
      <w:proofErr w:type="spellEnd"/>
      <w:r w:rsidR="00253DCC" w:rsidRPr="00023D18">
        <w:rPr>
          <w:rFonts w:ascii="Times New Roman" w:hAnsi="Times New Roman" w:cs="Times New Roman"/>
          <w:sz w:val="24"/>
          <w:szCs w:val="24"/>
        </w:rPr>
        <w:t xml:space="preserve"> was 87%. This can be attributed to birds seen around the lake that are definite host of the parasite. Similar findings were also noted by </w:t>
      </w:r>
      <w:sdt>
        <w:sdtPr>
          <w:rPr>
            <w:rFonts w:ascii="Times New Roman" w:hAnsi="Times New Roman" w:cs="Times New Roman"/>
            <w:color w:val="000000"/>
            <w:sz w:val="24"/>
            <w:szCs w:val="24"/>
          </w:rPr>
          <w:tag w:val="MENDELEY_CITATION_v3_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"/>
          <w:id w:val="2102988489"/>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Migiro</w:t>
          </w:r>
          <w:proofErr w:type="spellEnd"/>
          <w:r w:rsidR="00F8018B" w:rsidRPr="00F8018B">
            <w:rPr>
              <w:rFonts w:ascii="Times New Roman" w:hAnsi="Times New Roman" w:cs="Times New Roman"/>
              <w:color w:val="000000"/>
              <w:sz w:val="24"/>
              <w:szCs w:val="24"/>
            </w:rPr>
            <w:t xml:space="preserve"> </w:t>
          </w:r>
          <w:proofErr w:type="spellStart"/>
          <w:r w:rsidR="00F8018B" w:rsidRPr="00F8018B">
            <w:rPr>
              <w:rFonts w:ascii="Times New Roman" w:hAnsi="Times New Roman" w:cs="Times New Roman"/>
              <w:color w:val="000000"/>
              <w:sz w:val="24"/>
              <w:szCs w:val="24"/>
            </w:rPr>
            <w:t>Kembenya</w:t>
          </w:r>
          <w:proofErr w:type="spellEnd"/>
          <w:r w:rsidR="00F8018B" w:rsidRPr="00F8018B">
            <w:rPr>
              <w:rFonts w:ascii="Times New Roman" w:hAnsi="Times New Roman" w:cs="Times New Roman"/>
              <w:color w:val="000000"/>
              <w:sz w:val="24"/>
              <w:szCs w:val="24"/>
            </w:rPr>
            <w:t xml:space="preserve"> et al., 2012)</w:t>
          </w:r>
        </w:sdtContent>
      </w:sdt>
      <w:r w:rsidR="00253DCC" w:rsidRPr="00023D18">
        <w:rPr>
          <w:rFonts w:ascii="Times New Roman" w:hAnsi="Times New Roman" w:cs="Times New Roman"/>
          <w:color w:val="000000"/>
          <w:sz w:val="24"/>
          <w:szCs w:val="24"/>
        </w:rPr>
        <w:t xml:space="preserve">who recorded high prevalence of </w:t>
      </w:r>
      <w:proofErr w:type="spellStart"/>
      <w:r w:rsidR="00253DCC" w:rsidRPr="0086349B">
        <w:rPr>
          <w:rFonts w:ascii="Times New Roman" w:hAnsi="Times New Roman" w:cs="Times New Roman"/>
          <w:i/>
          <w:iCs/>
          <w:color w:val="000000"/>
          <w:sz w:val="24"/>
          <w:szCs w:val="24"/>
        </w:rPr>
        <w:t>Diplostomum</w:t>
      </w:r>
      <w:proofErr w:type="spellEnd"/>
      <w:r w:rsidR="00253DCC" w:rsidRPr="00023D18">
        <w:rPr>
          <w:rFonts w:ascii="Times New Roman" w:hAnsi="Times New Roman" w:cs="Times New Roman"/>
          <w:color w:val="000000"/>
          <w:sz w:val="24"/>
          <w:szCs w:val="24"/>
        </w:rPr>
        <w:t xml:space="preserve"> in dams where Kerita dam had 100% prevalence, Kasese dam 66% and </w:t>
      </w:r>
      <w:proofErr w:type="spellStart"/>
      <w:r w:rsidR="00253DCC" w:rsidRPr="00023D18">
        <w:rPr>
          <w:rFonts w:ascii="Times New Roman" w:hAnsi="Times New Roman" w:cs="Times New Roman"/>
          <w:color w:val="000000"/>
          <w:sz w:val="24"/>
          <w:szCs w:val="24"/>
        </w:rPr>
        <w:t>Chepkoilel</w:t>
      </w:r>
      <w:proofErr w:type="spellEnd"/>
      <w:r w:rsidR="00253DCC" w:rsidRPr="00023D18">
        <w:rPr>
          <w:rFonts w:ascii="Times New Roman" w:hAnsi="Times New Roman" w:cs="Times New Roman"/>
          <w:color w:val="000000"/>
          <w:sz w:val="24"/>
          <w:szCs w:val="24"/>
        </w:rPr>
        <w:t xml:space="preserve"> fish farm 85</w:t>
      </w:r>
      <w:r w:rsidR="00470F6D" w:rsidRPr="00023D18">
        <w:rPr>
          <w:rFonts w:ascii="Times New Roman" w:hAnsi="Times New Roman" w:cs="Times New Roman"/>
          <w:color w:val="000000"/>
          <w:sz w:val="24"/>
          <w:szCs w:val="24"/>
        </w:rPr>
        <w:t xml:space="preserve">%. In lake </w:t>
      </w:r>
      <w:proofErr w:type="spellStart"/>
      <w:r w:rsidR="00470F6D" w:rsidRPr="00023D18">
        <w:rPr>
          <w:rFonts w:ascii="Times New Roman" w:hAnsi="Times New Roman" w:cs="Times New Roman"/>
          <w:color w:val="000000"/>
          <w:sz w:val="24"/>
          <w:szCs w:val="24"/>
        </w:rPr>
        <w:t>jipe</w:t>
      </w:r>
      <w:proofErr w:type="spellEnd"/>
      <w:r w:rsidR="00470F6D" w:rsidRPr="00023D18">
        <w:rPr>
          <w:rFonts w:ascii="Times New Roman" w:hAnsi="Times New Roman" w:cs="Times New Roman"/>
          <w:color w:val="000000"/>
          <w:sz w:val="24"/>
          <w:szCs w:val="24"/>
        </w:rPr>
        <w:t xml:space="preserve"> with the prevalence of 87% infestation by the parasite, Wild </w:t>
      </w:r>
      <w:r w:rsidR="004806CD" w:rsidRPr="004806CD">
        <w:rPr>
          <w:rFonts w:ascii="Times New Roman" w:hAnsi="Times New Roman" w:cs="Times New Roman"/>
          <w:i/>
          <w:color w:val="000000"/>
          <w:sz w:val="24"/>
          <w:szCs w:val="24"/>
        </w:rPr>
        <w:t xml:space="preserve">Tilapia </w:t>
      </w:r>
      <w:proofErr w:type="spellStart"/>
      <w:r w:rsidR="004806CD" w:rsidRPr="004806CD">
        <w:rPr>
          <w:rFonts w:ascii="Times New Roman" w:hAnsi="Times New Roman" w:cs="Times New Roman"/>
          <w:i/>
          <w:color w:val="000000"/>
          <w:sz w:val="24"/>
          <w:szCs w:val="24"/>
        </w:rPr>
        <w:t>jipe</w:t>
      </w:r>
      <w:proofErr w:type="spellEnd"/>
      <w:r w:rsidR="00470F6D" w:rsidRPr="00023D18">
        <w:rPr>
          <w:rFonts w:ascii="Times New Roman" w:hAnsi="Times New Roman" w:cs="Times New Roman"/>
          <w:color w:val="000000"/>
          <w:sz w:val="24"/>
          <w:szCs w:val="24"/>
        </w:rPr>
        <w:t xml:space="preserve"> was more prone to infection and had the highest prevalence of 96% while Nile tilapia </w:t>
      </w:r>
      <w:r w:rsidR="00470F6D" w:rsidRPr="00023D18">
        <w:rPr>
          <w:rFonts w:ascii="Times New Roman" w:hAnsi="Times New Roman" w:cs="Times New Roman"/>
          <w:i/>
          <w:iCs/>
          <w:color w:val="000000"/>
          <w:sz w:val="24"/>
          <w:szCs w:val="24"/>
        </w:rPr>
        <w:t xml:space="preserve">(Oreochromis </w:t>
      </w:r>
      <w:proofErr w:type="spellStart"/>
      <w:r w:rsidR="00470F6D" w:rsidRPr="00023D18">
        <w:rPr>
          <w:rFonts w:ascii="Times New Roman" w:hAnsi="Times New Roman" w:cs="Times New Roman"/>
          <w:i/>
          <w:iCs/>
          <w:color w:val="000000"/>
          <w:sz w:val="24"/>
          <w:szCs w:val="24"/>
        </w:rPr>
        <w:t>niloticus</w:t>
      </w:r>
      <w:proofErr w:type="spellEnd"/>
      <w:r w:rsidR="00470F6D" w:rsidRPr="00023D18">
        <w:rPr>
          <w:rFonts w:ascii="Times New Roman" w:hAnsi="Times New Roman" w:cs="Times New Roman"/>
          <w:color w:val="000000"/>
          <w:sz w:val="24"/>
          <w:szCs w:val="24"/>
        </w:rPr>
        <w:t xml:space="preserve">) the prevalence was only 4%. They can be attributed to the fact that, the endemic </w:t>
      </w:r>
      <w:r w:rsidR="004806CD" w:rsidRPr="004806CD">
        <w:rPr>
          <w:rFonts w:ascii="Times New Roman" w:hAnsi="Times New Roman" w:cs="Times New Roman"/>
          <w:i/>
          <w:color w:val="000000"/>
          <w:sz w:val="24"/>
          <w:szCs w:val="24"/>
        </w:rPr>
        <w:t xml:space="preserve">Tilapia </w:t>
      </w:r>
      <w:proofErr w:type="spellStart"/>
      <w:r w:rsidR="004806CD" w:rsidRPr="004806CD">
        <w:rPr>
          <w:rFonts w:ascii="Times New Roman" w:hAnsi="Times New Roman" w:cs="Times New Roman"/>
          <w:i/>
          <w:color w:val="000000"/>
          <w:sz w:val="24"/>
          <w:szCs w:val="24"/>
        </w:rPr>
        <w:t>jipe</w:t>
      </w:r>
      <w:proofErr w:type="spellEnd"/>
      <w:r w:rsidR="00470F6D" w:rsidRPr="00023D18">
        <w:rPr>
          <w:rFonts w:ascii="Times New Roman" w:hAnsi="Times New Roman" w:cs="Times New Roman"/>
          <w:color w:val="000000"/>
          <w:sz w:val="24"/>
          <w:szCs w:val="24"/>
        </w:rPr>
        <w:t xml:space="preserve"> in the lake is facing extinction and it is more vulnerable to infections. When the </w:t>
      </w:r>
      <w:r w:rsidR="002F1442" w:rsidRPr="00023D18">
        <w:rPr>
          <w:rFonts w:ascii="Times New Roman" w:hAnsi="Times New Roman" w:cs="Times New Roman"/>
          <w:color w:val="000000"/>
          <w:sz w:val="24"/>
          <w:szCs w:val="24"/>
        </w:rPr>
        <w:t>prevalence</w:t>
      </w:r>
      <w:r w:rsidR="00470F6D" w:rsidRPr="00023D18">
        <w:rPr>
          <w:rFonts w:ascii="Times New Roman" w:hAnsi="Times New Roman" w:cs="Times New Roman"/>
          <w:color w:val="000000"/>
          <w:sz w:val="24"/>
          <w:szCs w:val="24"/>
        </w:rPr>
        <w:t xml:space="preserve"> was calculated </w:t>
      </w:r>
      <w:r w:rsidR="002F1442" w:rsidRPr="00023D18">
        <w:rPr>
          <w:rFonts w:ascii="Times New Roman" w:hAnsi="Times New Roman" w:cs="Times New Roman"/>
          <w:color w:val="000000"/>
          <w:sz w:val="24"/>
          <w:szCs w:val="24"/>
        </w:rPr>
        <w:t>overall</w:t>
      </w:r>
      <w:r w:rsidR="00470F6D" w:rsidRPr="00023D18">
        <w:rPr>
          <w:rFonts w:ascii="Times New Roman" w:hAnsi="Times New Roman" w:cs="Times New Roman"/>
          <w:color w:val="000000"/>
          <w:sz w:val="24"/>
          <w:szCs w:val="24"/>
        </w:rPr>
        <w:t xml:space="preserve"> according to holding system, there was very slight difference at liner had a prevalence of 6.45% and earthen 7.07</w:t>
      </w:r>
      <w:r w:rsidR="0087709F" w:rsidRPr="00023D18">
        <w:rPr>
          <w:rFonts w:ascii="Times New Roman" w:hAnsi="Times New Roman" w:cs="Times New Roman"/>
          <w:color w:val="000000"/>
          <w:sz w:val="24"/>
          <w:szCs w:val="24"/>
        </w:rPr>
        <w:t>%. Taita</w:t>
      </w:r>
      <w:r w:rsidR="00364F81" w:rsidRPr="00023D18">
        <w:rPr>
          <w:rFonts w:ascii="Times New Roman" w:hAnsi="Times New Roman" w:cs="Times New Roman"/>
          <w:color w:val="000000"/>
          <w:sz w:val="24"/>
          <w:szCs w:val="24"/>
        </w:rPr>
        <w:t xml:space="preserve"> </w:t>
      </w:r>
      <w:proofErr w:type="spellStart"/>
      <w:r w:rsidR="00364F81" w:rsidRPr="00023D18">
        <w:rPr>
          <w:rFonts w:ascii="Times New Roman" w:hAnsi="Times New Roman" w:cs="Times New Roman"/>
          <w:color w:val="000000"/>
          <w:sz w:val="24"/>
          <w:szCs w:val="24"/>
        </w:rPr>
        <w:t>tav</w:t>
      </w:r>
      <w:r w:rsidR="00CC7066" w:rsidRPr="005D1955">
        <w:rPr>
          <w:rFonts w:ascii="Times New Roman" w:hAnsi="Times New Roman" w:cs="Times New Roman"/>
          <w:iCs/>
          <w:color w:val="000000"/>
          <w:sz w:val="24"/>
          <w:szCs w:val="24"/>
        </w:rPr>
        <w:t>et</w:t>
      </w:r>
      <w:r w:rsidR="00364F81" w:rsidRPr="00023D18">
        <w:rPr>
          <w:rFonts w:ascii="Times New Roman" w:hAnsi="Times New Roman" w:cs="Times New Roman"/>
          <w:color w:val="000000"/>
          <w:sz w:val="24"/>
          <w:szCs w:val="24"/>
        </w:rPr>
        <w:t>a</w:t>
      </w:r>
      <w:proofErr w:type="spellEnd"/>
      <w:r w:rsidR="00364F81" w:rsidRPr="00023D18">
        <w:rPr>
          <w:rFonts w:ascii="Times New Roman" w:hAnsi="Times New Roman" w:cs="Times New Roman"/>
          <w:color w:val="000000"/>
          <w:sz w:val="24"/>
          <w:szCs w:val="24"/>
        </w:rPr>
        <w:t xml:space="preserve">, the county with highest prevalence of 23.70%, </w:t>
      </w:r>
      <w:r w:rsidR="002F1442" w:rsidRPr="00023D18">
        <w:rPr>
          <w:rFonts w:ascii="Times New Roman" w:hAnsi="Times New Roman" w:cs="Times New Roman"/>
          <w:color w:val="000000"/>
          <w:sz w:val="24"/>
          <w:szCs w:val="24"/>
        </w:rPr>
        <w:t>Earthen Pond</w:t>
      </w:r>
      <w:r w:rsidR="00364F81" w:rsidRPr="00023D18">
        <w:rPr>
          <w:rFonts w:ascii="Times New Roman" w:hAnsi="Times New Roman" w:cs="Times New Roman"/>
          <w:color w:val="000000"/>
          <w:sz w:val="24"/>
          <w:szCs w:val="24"/>
        </w:rPr>
        <w:t xml:space="preserve"> had the highest prevalence of 31.81% while liner 17.39%. This is because veg</w:t>
      </w:r>
      <w:r w:rsidR="00CC7066" w:rsidRPr="005D1955">
        <w:rPr>
          <w:rFonts w:ascii="Times New Roman" w:hAnsi="Times New Roman" w:cs="Times New Roman"/>
          <w:iCs/>
          <w:color w:val="000000"/>
          <w:sz w:val="24"/>
          <w:szCs w:val="24"/>
        </w:rPr>
        <w:t>et</w:t>
      </w:r>
      <w:r w:rsidR="00364F81" w:rsidRPr="00023D18">
        <w:rPr>
          <w:rFonts w:ascii="Times New Roman" w:hAnsi="Times New Roman" w:cs="Times New Roman"/>
          <w:color w:val="000000"/>
          <w:sz w:val="24"/>
          <w:szCs w:val="24"/>
        </w:rPr>
        <w:t xml:space="preserve">ations and pond bottom host </w:t>
      </w:r>
      <w:proofErr w:type="spellStart"/>
      <w:r w:rsidR="00364F81" w:rsidRPr="00023D18">
        <w:rPr>
          <w:rFonts w:ascii="Times New Roman" w:hAnsi="Times New Roman" w:cs="Times New Roman"/>
          <w:color w:val="000000"/>
          <w:sz w:val="24"/>
          <w:szCs w:val="24"/>
        </w:rPr>
        <w:t>molluscs</w:t>
      </w:r>
      <w:proofErr w:type="spellEnd"/>
      <w:r w:rsidR="00364F81" w:rsidRPr="00023D18">
        <w:rPr>
          <w:rFonts w:ascii="Times New Roman" w:hAnsi="Times New Roman" w:cs="Times New Roman"/>
          <w:color w:val="000000"/>
          <w:sz w:val="24"/>
          <w:szCs w:val="24"/>
        </w:rPr>
        <w:t xml:space="preserve"> which are intermediate of host </w:t>
      </w:r>
      <w:proofErr w:type="spellStart"/>
      <w:r w:rsidR="00364F81" w:rsidRPr="0086349B">
        <w:rPr>
          <w:rFonts w:ascii="Times New Roman" w:hAnsi="Times New Roman" w:cs="Times New Roman"/>
          <w:i/>
          <w:iCs/>
          <w:color w:val="000000"/>
          <w:sz w:val="24"/>
          <w:szCs w:val="24"/>
        </w:rPr>
        <w:t>Diplostomum</w:t>
      </w:r>
      <w:proofErr w:type="spellEnd"/>
      <w:r w:rsidR="00364F81" w:rsidRPr="00023D18">
        <w:rPr>
          <w:rFonts w:ascii="Times New Roman" w:hAnsi="Times New Roman" w:cs="Times New Roman"/>
          <w:color w:val="000000"/>
          <w:sz w:val="24"/>
          <w:szCs w:val="24"/>
        </w:rPr>
        <w:t xml:space="preserve"> spp.</w:t>
      </w:r>
    </w:p>
    <w:p w14:paraId="2C419DD1" w14:textId="49A96CAF" w:rsidR="00622B7A" w:rsidRPr="00023D18" w:rsidRDefault="00622B7A" w:rsidP="00023D18">
      <w:pPr>
        <w:spacing w:line="360" w:lineRule="auto"/>
        <w:jc w:val="both"/>
        <w:rPr>
          <w:rFonts w:ascii="Times New Roman" w:hAnsi="Times New Roman" w:cs="Times New Roman"/>
          <w:color w:val="000000"/>
          <w:sz w:val="24"/>
          <w:szCs w:val="24"/>
        </w:rPr>
      </w:pPr>
      <w:proofErr w:type="spellStart"/>
      <w:r w:rsidRPr="0086349B">
        <w:rPr>
          <w:rFonts w:ascii="Times New Roman" w:hAnsi="Times New Roman" w:cs="Times New Roman"/>
          <w:i/>
          <w:iCs/>
          <w:color w:val="000000"/>
          <w:sz w:val="24"/>
          <w:szCs w:val="24"/>
        </w:rPr>
        <w:t>Euclinostomum</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r w:rsidR="00F86582" w:rsidRPr="00023D18">
        <w:rPr>
          <w:rFonts w:ascii="Times New Roman" w:hAnsi="Times New Roman" w:cs="Times New Roman"/>
          <w:color w:val="000000"/>
          <w:sz w:val="24"/>
          <w:szCs w:val="24"/>
        </w:rPr>
        <w:t>s</w:t>
      </w:r>
      <w:proofErr w:type="spellEnd"/>
      <w:r w:rsidR="00F86582" w:rsidRPr="00023D18">
        <w:rPr>
          <w:rFonts w:ascii="Times New Roman" w:hAnsi="Times New Roman" w:cs="Times New Roman"/>
          <w:color w:val="000000"/>
          <w:sz w:val="24"/>
          <w:szCs w:val="24"/>
        </w:rPr>
        <w:t xml:space="preserve"> </w:t>
      </w:r>
      <w:r w:rsidR="00F86582" w:rsidRPr="005D1955">
        <w:rPr>
          <w:rFonts w:ascii="Times New Roman" w:hAnsi="Times New Roman" w:cs="Times New Roman"/>
          <w:color w:val="000000"/>
          <w:sz w:val="24"/>
          <w:szCs w:val="24"/>
        </w:rPr>
        <w:t>m</w:t>
      </w:r>
      <w:r w:rsidR="00CC7066" w:rsidRPr="005D1955">
        <w:rPr>
          <w:rFonts w:ascii="Times New Roman" w:hAnsi="Times New Roman" w:cs="Times New Roman"/>
          <w:color w:val="000000"/>
          <w:sz w:val="24"/>
          <w:szCs w:val="24"/>
        </w:rPr>
        <w:t>et</w:t>
      </w:r>
      <w:r w:rsidR="00F86582" w:rsidRPr="005D1955">
        <w:rPr>
          <w:rFonts w:ascii="Times New Roman" w:hAnsi="Times New Roman" w:cs="Times New Roman"/>
          <w:color w:val="000000"/>
          <w:sz w:val="24"/>
          <w:szCs w:val="24"/>
        </w:rPr>
        <w:t>acercaria</w:t>
      </w:r>
      <w:r w:rsidR="00F86582" w:rsidRPr="00023D18">
        <w:rPr>
          <w:rFonts w:ascii="Times New Roman" w:hAnsi="Times New Roman" w:cs="Times New Roman"/>
          <w:color w:val="000000"/>
          <w:sz w:val="24"/>
          <w:szCs w:val="24"/>
        </w:rPr>
        <w:t xml:space="preserve"> were found embedded in the kidney of the </w:t>
      </w:r>
      <w:r w:rsidR="00F86582" w:rsidRPr="00023D18">
        <w:rPr>
          <w:rFonts w:ascii="Times New Roman" w:hAnsi="Times New Roman" w:cs="Times New Roman"/>
          <w:i/>
          <w:iCs/>
          <w:color w:val="000000"/>
          <w:sz w:val="24"/>
          <w:szCs w:val="24"/>
        </w:rPr>
        <w:t xml:space="preserve">Oreochromis </w:t>
      </w:r>
      <w:proofErr w:type="spellStart"/>
      <w:r w:rsidR="00F86582" w:rsidRPr="00023D18">
        <w:rPr>
          <w:rFonts w:ascii="Times New Roman" w:hAnsi="Times New Roman" w:cs="Times New Roman"/>
          <w:i/>
          <w:iCs/>
          <w:color w:val="000000"/>
          <w:sz w:val="24"/>
          <w:szCs w:val="24"/>
        </w:rPr>
        <w:t>niloticus</w:t>
      </w:r>
      <w:proofErr w:type="spellEnd"/>
      <w:r w:rsidR="00F86582" w:rsidRPr="00023D18">
        <w:rPr>
          <w:rFonts w:ascii="Times New Roman" w:hAnsi="Times New Roman" w:cs="Times New Roman"/>
          <w:color w:val="000000"/>
          <w:sz w:val="24"/>
          <w:szCs w:val="24"/>
        </w:rPr>
        <w:t xml:space="preserve"> examined. The parasites were found only in two counties; Nakuru and Taita </w:t>
      </w:r>
      <w:proofErr w:type="spellStart"/>
      <w:r w:rsidR="00F86582" w:rsidRPr="00023D18">
        <w:rPr>
          <w:rFonts w:ascii="Times New Roman" w:hAnsi="Times New Roman" w:cs="Times New Roman"/>
          <w:color w:val="000000"/>
          <w:sz w:val="24"/>
          <w:szCs w:val="24"/>
        </w:rPr>
        <w:t>tav</w:t>
      </w:r>
      <w:r w:rsidR="00CC7066" w:rsidRPr="005D1955">
        <w:rPr>
          <w:rFonts w:ascii="Times New Roman" w:hAnsi="Times New Roman" w:cs="Times New Roman"/>
          <w:iCs/>
          <w:color w:val="000000"/>
          <w:sz w:val="24"/>
          <w:szCs w:val="24"/>
        </w:rPr>
        <w:t>et</w:t>
      </w:r>
      <w:r w:rsidR="00F86582" w:rsidRPr="00023D18">
        <w:rPr>
          <w:rFonts w:ascii="Times New Roman" w:hAnsi="Times New Roman" w:cs="Times New Roman"/>
          <w:color w:val="000000"/>
          <w:sz w:val="24"/>
          <w:szCs w:val="24"/>
        </w:rPr>
        <w:t>a</w:t>
      </w:r>
      <w:proofErr w:type="spellEnd"/>
      <w:r w:rsidR="00F86582" w:rsidRPr="00023D18">
        <w:rPr>
          <w:rFonts w:ascii="Times New Roman" w:hAnsi="Times New Roman" w:cs="Times New Roman"/>
          <w:color w:val="000000"/>
          <w:sz w:val="24"/>
          <w:szCs w:val="24"/>
        </w:rPr>
        <w:t xml:space="preserve"> at a prevalence 34.13% and 0.74% respectively. All farms in Nakuru were liner ponds and high prevalence can be attributed to sharing harvested n</w:t>
      </w:r>
      <w:r w:rsidR="00CC7066" w:rsidRPr="006D197C">
        <w:rPr>
          <w:rFonts w:ascii="Times New Roman" w:hAnsi="Times New Roman" w:cs="Times New Roman"/>
          <w:iCs/>
          <w:color w:val="000000"/>
          <w:sz w:val="24"/>
          <w:szCs w:val="24"/>
        </w:rPr>
        <w:t>et</w:t>
      </w:r>
      <w:r w:rsidR="00F86582" w:rsidRPr="00023D18">
        <w:rPr>
          <w:rFonts w:ascii="Times New Roman" w:hAnsi="Times New Roman" w:cs="Times New Roman"/>
          <w:color w:val="000000"/>
          <w:sz w:val="24"/>
          <w:szCs w:val="24"/>
        </w:rPr>
        <w:t xml:space="preserve">s that might be have the parasites and also </w:t>
      </w:r>
      <w:proofErr w:type="spellStart"/>
      <w:r w:rsidR="00F86582" w:rsidRPr="00023D18">
        <w:rPr>
          <w:rFonts w:ascii="Times New Roman" w:hAnsi="Times New Roman" w:cs="Times New Roman"/>
          <w:color w:val="000000"/>
          <w:sz w:val="24"/>
          <w:szCs w:val="24"/>
        </w:rPr>
        <w:t>piscivourous</w:t>
      </w:r>
      <w:proofErr w:type="spellEnd"/>
      <w:r w:rsidR="00F86582" w:rsidRPr="00023D18">
        <w:rPr>
          <w:rFonts w:ascii="Times New Roman" w:hAnsi="Times New Roman" w:cs="Times New Roman"/>
          <w:color w:val="000000"/>
          <w:sz w:val="24"/>
          <w:szCs w:val="24"/>
        </w:rPr>
        <w:t xml:space="preserve"> birds seen around the ponds that are the final host.</w:t>
      </w:r>
    </w:p>
    <w:p w14:paraId="7FFAEB86" w14:textId="3D350779" w:rsidR="001E2FE7" w:rsidRPr="00023D18" w:rsidRDefault="001E2FE7" w:rsidP="00023D18">
      <w:pPr>
        <w:spacing w:line="360" w:lineRule="auto"/>
        <w:jc w:val="both"/>
        <w:rPr>
          <w:rFonts w:ascii="Times New Roman" w:hAnsi="Times New Roman" w:cs="Times New Roman"/>
          <w:color w:val="000000"/>
          <w:sz w:val="24"/>
          <w:szCs w:val="24"/>
        </w:rPr>
      </w:pPr>
      <w:proofErr w:type="spellStart"/>
      <w:r w:rsidRPr="00023D18">
        <w:rPr>
          <w:rFonts w:ascii="Times New Roman" w:hAnsi="Times New Roman" w:cs="Times New Roman"/>
          <w:color w:val="000000"/>
          <w:sz w:val="24"/>
          <w:szCs w:val="24"/>
        </w:rPr>
        <w:t>Monogenea</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tremadote</w:t>
      </w:r>
      <w:proofErr w:type="spellEnd"/>
    </w:p>
    <w:p w14:paraId="5F33635D" w14:textId="04B342A1" w:rsidR="00DB6800" w:rsidRPr="00023D18" w:rsidDel="00B165D0" w:rsidRDefault="0087709F" w:rsidP="00023D18">
      <w:pPr>
        <w:spacing w:line="360" w:lineRule="auto"/>
        <w:jc w:val="both"/>
        <w:rPr>
          <w:del w:id="509" w:author="Administrator" w:date="2023-09-04T11:54:00Z"/>
          <w:rFonts w:ascii="Times New Roman" w:hAnsi="Times New Roman" w:cs="Times New Roman"/>
          <w:sz w:val="24"/>
          <w:szCs w:val="24"/>
        </w:rPr>
      </w:pPr>
      <w:r w:rsidRPr="00023D18">
        <w:rPr>
          <w:rFonts w:ascii="Times New Roman" w:hAnsi="Times New Roman" w:cs="Times New Roman"/>
          <w:sz w:val="24"/>
          <w:szCs w:val="24"/>
        </w:rPr>
        <w:t xml:space="preserve">Monogeneans are hermaphroditic ectoparasites with a direct life cycle and requiring only one host on which they attach to the skin and gills. During the study, lowest prevalence of </w:t>
      </w:r>
      <w:proofErr w:type="spellStart"/>
      <w:r w:rsidRPr="0005314A">
        <w:rPr>
          <w:rFonts w:ascii="Times New Roman" w:hAnsi="Times New Roman" w:cs="Times New Roman"/>
          <w:i/>
          <w:iCs/>
          <w:sz w:val="24"/>
          <w:szCs w:val="24"/>
        </w:rPr>
        <w:t>Dactylogyrus</w:t>
      </w:r>
      <w:proofErr w:type="spellEnd"/>
      <w:r w:rsidRPr="0005314A">
        <w:rPr>
          <w:rFonts w:ascii="Times New Roman" w:hAnsi="Times New Roman" w:cs="Times New Roman"/>
          <w:i/>
          <w:iCs/>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was recorded in Lake </w:t>
      </w:r>
      <w:proofErr w:type="spellStart"/>
      <w:r w:rsidRPr="00023D18">
        <w:rPr>
          <w:rFonts w:ascii="Times New Roman" w:hAnsi="Times New Roman" w:cs="Times New Roman"/>
          <w:sz w:val="24"/>
          <w:szCs w:val="24"/>
        </w:rPr>
        <w:t>jipe</w:t>
      </w:r>
      <w:proofErr w:type="spellEnd"/>
      <w:r w:rsidRPr="00023D18">
        <w:rPr>
          <w:rFonts w:ascii="Times New Roman" w:hAnsi="Times New Roman" w:cs="Times New Roman"/>
          <w:sz w:val="24"/>
          <w:szCs w:val="24"/>
        </w:rPr>
        <w:t>, 0.74</w:t>
      </w:r>
      <w:r w:rsidR="00AB2EF5" w:rsidRPr="00023D18">
        <w:rPr>
          <w:rFonts w:ascii="Times New Roman" w:hAnsi="Times New Roman" w:cs="Times New Roman"/>
          <w:sz w:val="24"/>
          <w:szCs w:val="24"/>
        </w:rPr>
        <w:t>%. This</w:t>
      </w:r>
      <w:r w:rsidR="00285FDE" w:rsidRPr="00023D18">
        <w:rPr>
          <w:rFonts w:ascii="Times New Roman" w:hAnsi="Times New Roman" w:cs="Times New Roman"/>
          <w:sz w:val="24"/>
          <w:szCs w:val="24"/>
        </w:rPr>
        <w:t xml:space="preserve"> result </w:t>
      </w:r>
      <w:r w:rsidR="00AB2EF5" w:rsidRPr="00023D18">
        <w:rPr>
          <w:rFonts w:ascii="Times New Roman" w:hAnsi="Times New Roman" w:cs="Times New Roman"/>
          <w:sz w:val="24"/>
          <w:szCs w:val="24"/>
        </w:rPr>
        <w:t xml:space="preserve">agrees with the findings of </w:t>
      </w:r>
      <w:sdt>
        <w:sdtPr>
          <w:rPr>
            <w:rFonts w:ascii="Times New Roman" w:hAnsi="Times New Roman" w:cs="Times New Roman"/>
            <w:color w:val="000000"/>
            <w:sz w:val="24"/>
            <w:szCs w:val="24"/>
          </w:rPr>
          <w:tag w:val="MENDELEY_CITATION_v3_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"/>
          <w:id w:val="-556391447"/>
          <w:placeholder>
            <w:docPart w:val="DefaultPlaceholder_-1854013440"/>
          </w:placeholder>
        </w:sdtPr>
        <w:sdtContent>
          <w:r w:rsidR="00F8018B" w:rsidRPr="00F8018B">
            <w:rPr>
              <w:rFonts w:ascii="Times New Roman" w:hAnsi="Times New Roman" w:cs="Times New Roman"/>
              <w:color w:val="000000"/>
              <w:sz w:val="24"/>
              <w:szCs w:val="24"/>
            </w:rPr>
            <w:t>Martins et al., (2015)</w:t>
          </w:r>
        </w:sdtContent>
      </w:sdt>
      <w:r w:rsidR="00285FDE" w:rsidRPr="00023D18">
        <w:rPr>
          <w:rFonts w:ascii="Times New Roman" w:hAnsi="Times New Roman" w:cs="Times New Roman"/>
          <w:sz w:val="24"/>
          <w:szCs w:val="24"/>
        </w:rPr>
        <w:t xml:space="preserve"> </w:t>
      </w:r>
      <w:r w:rsidR="00AB2EF5" w:rsidRPr="00023D18">
        <w:rPr>
          <w:rFonts w:ascii="Times New Roman" w:hAnsi="Times New Roman" w:cs="Times New Roman"/>
          <w:sz w:val="24"/>
          <w:szCs w:val="24"/>
        </w:rPr>
        <w:t xml:space="preserve">which </w:t>
      </w:r>
      <w:r w:rsidR="00285FDE" w:rsidRPr="00023D18">
        <w:rPr>
          <w:rFonts w:ascii="Times New Roman" w:hAnsi="Times New Roman" w:cs="Times New Roman"/>
          <w:sz w:val="24"/>
          <w:szCs w:val="24"/>
        </w:rPr>
        <w:t xml:space="preserve">explains that external parasites are more </w:t>
      </w:r>
      <w:r w:rsidR="00D64C8A" w:rsidRPr="00023D18">
        <w:rPr>
          <w:rFonts w:ascii="Times New Roman" w:hAnsi="Times New Roman" w:cs="Times New Roman"/>
          <w:sz w:val="24"/>
          <w:szCs w:val="24"/>
        </w:rPr>
        <w:t>prevalent in ponds and cages as they can</w:t>
      </w:r>
      <w:r w:rsidR="00285FDE" w:rsidRPr="00023D18">
        <w:rPr>
          <w:rFonts w:ascii="Times New Roman" w:hAnsi="Times New Roman" w:cs="Times New Roman"/>
          <w:sz w:val="24"/>
          <w:szCs w:val="24"/>
        </w:rPr>
        <w:t xml:space="preserve"> spread easily to multiple hosts because of the overcrowding</w:t>
      </w:r>
      <w:r w:rsidR="00D64C8A" w:rsidRPr="00023D18">
        <w:rPr>
          <w:rFonts w:ascii="Times New Roman" w:hAnsi="Times New Roman" w:cs="Times New Roman"/>
          <w:sz w:val="24"/>
          <w:szCs w:val="24"/>
        </w:rPr>
        <w:t xml:space="preserve"> unlike in natural water bodies like lakes and oceans. In Taita </w:t>
      </w:r>
      <w:proofErr w:type="spellStart"/>
      <w:r w:rsidR="00D64C8A" w:rsidRPr="00023D18">
        <w:rPr>
          <w:rFonts w:ascii="Times New Roman" w:hAnsi="Times New Roman" w:cs="Times New Roman"/>
          <w:sz w:val="24"/>
          <w:szCs w:val="24"/>
        </w:rPr>
        <w:t>tav</w:t>
      </w:r>
      <w:r w:rsidR="00CC7066" w:rsidRPr="006D197C">
        <w:rPr>
          <w:rFonts w:ascii="Times New Roman" w:hAnsi="Times New Roman" w:cs="Times New Roman"/>
          <w:iCs/>
          <w:sz w:val="24"/>
          <w:szCs w:val="24"/>
        </w:rPr>
        <w:t>et</w:t>
      </w:r>
      <w:r w:rsidR="00D64C8A" w:rsidRPr="00023D18">
        <w:rPr>
          <w:rFonts w:ascii="Times New Roman" w:hAnsi="Times New Roman" w:cs="Times New Roman"/>
          <w:sz w:val="24"/>
          <w:szCs w:val="24"/>
        </w:rPr>
        <w:t>a</w:t>
      </w:r>
      <w:proofErr w:type="spellEnd"/>
      <w:r w:rsidR="00D64C8A" w:rsidRPr="00023D18">
        <w:rPr>
          <w:rFonts w:ascii="Times New Roman" w:hAnsi="Times New Roman" w:cs="Times New Roman"/>
          <w:sz w:val="24"/>
          <w:szCs w:val="24"/>
        </w:rPr>
        <w:t xml:space="preserve"> farms, </w:t>
      </w:r>
      <w:proofErr w:type="spellStart"/>
      <w:r w:rsidR="00D64C8A" w:rsidRPr="0005314A">
        <w:rPr>
          <w:rFonts w:ascii="Times New Roman" w:hAnsi="Times New Roman" w:cs="Times New Roman"/>
          <w:i/>
          <w:iCs/>
          <w:sz w:val="24"/>
          <w:szCs w:val="24"/>
        </w:rPr>
        <w:t>Dactylogyrus</w:t>
      </w:r>
      <w:proofErr w:type="spellEnd"/>
      <w:r w:rsidR="00D64C8A" w:rsidRPr="00023D18">
        <w:rPr>
          <w:rFonts w:ascii="Times New Roman" w:hAnsi="Times New Roman" w:cs="Times New Roman"/>
          <w:sz w:val="24"/>
          <w:szCs w:val="24"/>
        </w:rPr>
        <w:t xml:space="preserve"> </w:t>
      </w:r>
      <w:proofErr w:type="spellStart"/>
      <w:r w:rsidR="00D64C8A" w:rsidRPr="00023D18">
        <w:rPr>
          <w:rFonts w:ascii="Times New Roman" w:hAnsi="Times New Roman" w:cs="Times New Roman"/>
          <w:sz w:val="24"/>
          <w:szCs w:val="24"/>
        </w:rPr>
        <w:t>spp</w:t>
      </w:r>
      <w:proofErr w:type="spellEnd"/>
      <w:r w:rsidR="00D64C8A" w:rsidRPr="00023D18">
        <w:rPr>
          <w:rFonts w:ascii="Times New Roman" w:hAnsi="Times New Roman" w:cs="Times New Roman"/>
          <w:sz w:val="24"/>
          <w:szCs w:val="24"/>
        </w:rPr>
        <w:t xml:space="preserve"> prevalence was 14.81%, </w:t>
      </w:r>
      <w:proofErr w:type="spellStart"/>
      <w:r w:rsidR="00D64C8A" w:rsidRPr="00023D18">
        <w:rPr>
          <w:rFonts w:ascii="Times New Roman" w:hAnsi="Times New Roman" w:cs="Times New Roman"/>
          <w:sz w:val="24"/>
          <w:szCs w:val="24"/>
        </w:rPr>
        <w:t>Bom</w:t>
      </w:r>
      <w:r w:rsidR="00CC7066" w:rsidRPr="006D197C">
        <w:rPr>
          <w:rFonts w:ascii="Times New Roman" w:hAnsi="Times New Roman" w:cs="Times New Roman"/>
          <w:iCs/>
          <w:sz w:val="24"/>
          <w:szCs w:val="24"/>
        </w:rPr>
        <w:t>et</w:t>
      </w:r>
      <w:proofErr w:type="spellEnd"/>
      <w:r w:rsidR="00D64C8A" w:rsidRPr="00023D18">
        <w:rPr>
          <w:rFonts w:ascii="Times New Roman" w:hAnsi="Times New Roman" w:cs="Times New Roman"/>
          <w:sz w:val="24"/>
          <w:szCs w:val="24"/>
        </w:rPr>
        <w:t xml:space="preserve"> 15.15% and Kericho the prevalent was 20.17%. In the study, </w:t>
      </w:r>
      <w:proofErr w:type="spellStart"/>
      <w:r w:rsidR="00D64C8A" w:rsidRPr="0005314A">
        <w:rPr>
          <w:rFonts w:ascii="Times New Roman" w:hAnsi="Times New Roman" w:cs="Times New Roman"/>
          <w:i/>
          <w:iCs/>
          <w:sz w:val="24"/>
          <w:szCs w:val="24"/>
        </w:rPr>
        <w:t>Gyroductylus</w:t>
      </w:r>
      <w:proofErr w:type="spellEnd"/>
      <w:r w:rsidR="00D64C8A" w:rsidRPr="00023D18">
        <w:rPr>
          <w:rFonts w:ascii="Times New Roman" w:hAnsi="Times New Roman" w:cs="Times New Roman"/>
          <w:sz w:val="24"/>
          <w:szCs w:val="24"/>
        </w:rPr>
        <w:t xml:space="preserve"> </w:t>
      </w:r>
      <w:proofErr w:type="spellStart"/>
      <w:r w:rsidR="00D64C8A" w:rsidRPr="00023D18">
        <w:rPr>
          <w:rFonts w:ascii="Times New Roman" w:hAnsi="Times New Roman" w:cs="Times New Roman"/>
          <w:sz w:val="24"/>
          <w:szCs w:val="24"/>
        </w:rPr>
        <w:t>spp</w:t>
      </w:r>
      <w:proofErr w:type="spellEnd"/>
      <w:r w:rsidR="00D64C8A" w:rsidRPr="00023D18">
        <w:rPr>
          <w:rFonts w:ascii="Times New Roman" w:hAnsi="Times New Roman" w:cs="Times New Roman"/>
          <w:sz w:val="24"/>
          <w:szCs w:val="24"/>
        </w:rPr>
        <w:t xml:space="preserve"> prevalence was only 0.74%. </w:t>
      </w:r>
    </w:p>
    <w:p w14:paraId="05C3CAF8" w14:textId="77777777" w:rsidR="00DB6800" w:rsidRPr="00023D18" w:rsidRDefault="00DB6800" w:rsidP="00023D18">
      <w:pPr>
        <w:spacing w:line="360" w:lineRule="auto"/>
        <w:jc w:val="both"/>
        <w:rPr>
          <w:rFonts w:ascii="Times New Roman" w:hAnsi="Times New Roman" w:cs="Times New Roman"/>
          <w:sz w:val="24"/>
          <w:szCs w:val="24"/>
        </w:rPr>
      </w:pPr>
    </w:p>
    <w:p w14:paraId="38967F4F" w14:textId="5C4B216A" w:rsidR="00DB6800" w:rsidRPr="00023D18" w:rsidRDefault="007C0FFB" w:rsidP="00023D18">
      <w:pPr>
        <w:spacing w:line="360" w:lineRule="auto"/>
        <w:jc w:val="both"/>
        <w:rPr>
          <w:rFonts w:ascii="Times New Roman" w:hAnsi="Times New Roman" w:cs="Times New Roman"/>
          <w:sz w:val="24"/>
          <w:szCs w:val="24"/>
        </w:rPr>
      </w:pPr>
      <w:r w:rsidRPr="00023D18">
        <w:rPr>
          <w:rFonts w:ascii="Times New Roman" w:hAnsi="Times New Roman" w:cs="Times New Roman"/>
          <w:sz w:val="24"/>
          <w:szCs w:val="24"/>
        </w:rPr>
        <w:t>Acanthocephala</w:t>
      </w:r>
    </w:p>
    <w:p w14:paraId="484D602A" w14:textId="3701F843" w:rsidR="007C0FFB" w:rsidRPr="00023D18" w:rsidRDefault="007C0FFB" w:rsidP="00023D18">
      <w:pPr>
        <w:spacing w:line="360" w:lineRule="auto"/>
        <w:jc w:val="both"/>
        <w:rPr>
          <w:rFonts w:ascii="Times New Roman" w:hAnsi="Times New Roman" w:cs="Times New Roman"/>
          <w:color w:val="000000"/>
          <w:sz w:val="24"/>
          <w:szCs w:val="24"/>
        </w:rPr>
      </w:pPr>
      <w:r w:rsidRPr="0005314A">
        <w:rPr>
          <w:rFonts w:ascii="Times New Roman" w:hAnsi="Times New Roman" w:cs="Times New Roman"/>
          <w:i/>
          <w:iCs/>
          <w:sz w:val="24"/>
          <w:szCs w:val="24"/>
        </w:rPr>
        <w:t>Acanthocephalus</w:t>
      </w:r>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t>
      </w:r>
      <w:r w:rsidR="00A14594" w:rsidRPr="00023D18">
        <w:rPr>
          <w:rFonts w:ascii="Times New Roman" w:hAnsi="Times New Roman" w:cs="Times New Roman"/>
          <w:sz w:val="24"/>
          <w:szCs w:val="24"/>
        </w:rPr>
        <w:t xml:space="preserve">was found in Lake </w:t>
      </w:r>
      <w:proofErr w:type="spellStart"/>
      <w:r w:rsidR="00A14594" w:rsidRPr="00023D18">
        <w:rPr>
          <w:rFonts w:ascii="Times New Roman" w:hAnsi="Times New Roman" w:cs="Times New Roman"/>
          <w:sz w:val="24"/>
          <w:szCs w:val="24"/>
        </w:rPr>
        <w:t>jipe</w:t>
      </w:r>
      <w:proofErr w:type="spellEnd"/>
      <w:r w:rsidR="00A14594" w:rsidRPr="00023D18">
        <w:rPr>
          <w:rFonts w:ascii="Times New Roman" w:hAnsi="Times New Roman" w:cs="Times New Roman"/>
          <w:sz w:val="24"/>
          <w:szCs w:val="24"/>
        </w:rPr>
        <w:t xml:space="preserve">, Nakuru county farms and Taita </w:t>
      </w:r>
      <w:proofErr w:type="spellStart"/>
      <w:r w:rsidR="00A14594" w:rsidRPr="00023D18">
        <w:rPr>
          <w:rFonts w:ascii="Times New Roman" w:hAnsi="Times New Roman" w:cs="Times New Roman"/>
          <w:sz w:val="24"/>
          <w:szCs w:val="24"/>
        </w:rPr>
        <w:t>tav</w:t>
      </w:r>
      <w:r w:rsidR="00CC7066" w:rsidRPr="006D197C">
        <w:rPr>
          <w:rFonts w:ascii="Times New Roman" w:hAnsi="Times New Roman" w:cs="Times New Roman"/>
          <w:iCs/>
          <w:sz w:val="24"/>
          <w:szCs w:val="24"/>
        </w:rPr>
        <w:t>et</w:t>
      </w:r>
      <w:r w:rsidR="00A14594" w:rsidRPr="00023D18">
        <w:rPr>
          <w:rFonts w:ascii="Times New Roman" w:hAnsi="Times New Roman" w:cs="Times New Roman"/>
          <w:sz w:val="24"/>
          <w:szCs w:val="24"/>
        </w:rPr>
        <w:t>a</w:t>
      </w:r>
      <w:proofErr w:type="spellEnd"/>
      <w:r w:rsidR="00A14594" w:rsidRPr="00023D18">
        <w:rPr>
          <w:rFonts w:ascii="Times New Roman" w:hAnsi="Times New Roman" w:cs="Times New Roman"/>
          <w:sz w:val="24"/>
          <w:szCs w:val="24"/>
        </w:rPr>
        <w:t xml:space="preserve"> farms at a prevalent of 3.90%, 1.22% and 60%.</w:t>
      </w:r>
      <w:r w:rsidR="009E43C0" w:rsidRPr="00023D18">
        <w:rPr>
          <w:rFonts w:ascii="Times New Roman" w:hAnsi="Times New Roman" w:cs="Times New Roman"/>
          <w:sz w:val="24"/>
          <w:szCs w:val="24"/>
        </w:rPr>
        <w:t xml:space="preserve"> </w:t>
      </w:r>
      <w:r w:rsidR="00514B53" w:rsidRPr="00023D18">
        <w:rPr>
          <w:rFonts w:ascii="Times New Roman" w:hAnsi="Times New Roman" w:cs="Times New Roman"/>
          <w:sz w:val="24"/>
          <w:szCs w:val="24"/>
        </w:rPr>
        <w:t xml:space="preserve">Low prevalence of </w:t>
      </w:r>
      <w:r w:rsidR="00514B53" w:rsidRPr="0005314A">
        <w:rPr>
          <w:rFonts w:ascii="Times New Roman" w:hAnsi="Times New Roman" w:cs="Times New Roman"/>
          <w:i/>
          <w:iCs/>
          <w:sz w:val="24"/>
          <w:szCs w:val="24"/>
        </w:rPr>
        <w:t>Acanthocephalus</w:t>
      </w:r>
      <w:r w:rsidR="00514B53" w:rsidRPr="00023D18">
        <w:rPr>
          <w:rFonts w:ascii="Times New Roman" w:hAnsi="Times New Roman" w:cs="Times New Roman"/>
          <w:sz w:val="24"/>
          <w:szCs w:val="24"/>
        </w:rPr>
        <w:t xml:space="preserve"> </w:t>
      </w:r>
      <w:proofErr w:type="spellStart"/>
      <w:r w:rsidR="00514B53" w:rsidRPr="00023D18">
        <w:rPr>
          <w:rFonts w:ascii="Times New Roman" w:hAnsi="Times New Roman" w:cs="Times New Roman"/>
          <w:sz w:val="24"/>
          <w:szCs w:val="24"/>
        </w:rPr>
        <w:t>s</w:t>
      </w:r>
      <w:r w:rsidR="009E43C0" w:rsidRPr="00023D18">
        <w:rPr>
          <w:rFonts w:ascii="Times New Roman" w:hAnsi="Times New Roman" w:cs="Times New Roman"/>
          <w:sz w:val="24"/>
          <w:szCs w:val="24"/>
        </w:rPr>
        <w:t>p</w:t>
      </w:r>
      <w:r w:rsidR="00514B53" w:rsidRPr="00023D18">
        <w:rPr>
          <w:rFonts w:ascii="Times New Roman" w:hAnsi="Times New Roman" w:cs="Times New Roman"/>
          <w:sz w:val="24"/>
          <w:szCs w:val="24"/>
        </w:rPr>
        <w:t>p</w:t>
      </w:r>
      <w:proofErr w:type="spellEnd"/>
      <w:r w:rsidR="00514B53" w:rsidRPr="00023D18">
        <w:rPr>
          <w:rFonts w:ascii="Times New Roman" w:hAnsi="Times New Roman" w:cs="Times New Roman"/>
          <w:sz w:val="24"/>
          <w:szCs w:val="24"/>
        </w:rPr>
        <w:t xml:space="preserve"> in Lake </w:t>
      </w:r>
      <w:proofErr w:type="spellStart"/>
      <w:r w:rsidR="00514B53" w:rsidRPr="00023D18">
        <w:rPr>
          <w:rFonts w:ascii="Times New Roman" w:hAnsi="Times New Roman" w:cs="Times New Roman"/>
          <w:sz w:val="24"/>
          <w:szCs w:val="24"/>
        </w:rPr>
        <w:t>jipe</w:t>
      </w:r>
      <w:proofErr w:type="spellEnd"/>
      <w:r w:rsidR="00514B53" w:rsidRPr="00023D18">
        <w:rPr>
          <w:rFonts w:ascii="Times New Roman" w:hAnsi="Times New Roman" w:cs="Times New Roman"/>
          <w:sz w:val="24"/>
          <w:szCs w:val="24"/>
        </w:rPr>
        <w:t xml:space="preserve"> and </w:t>
      </w:r>
      <w:r w:rsidR="00514B53" w:rsidRPr="00023D18">
        <w:rPr>
          <w:rFonts w:ascii="Times New Roman" w:hAnsi="Times New Roman" w:cs="Times New Roman"/>
          <w:sz w:val="24"/>
          <w:szCs w:val="24"/>
        </w:rPr>
        <w:lastRenderedPageBreak/>
        <w:t>Nakuru have also been recorded in different studies</w:t>
      </w:r>
      <w:r w:rsidR="009E43C0" w:rsidRPr="00023D18">
        <w:rPr>
          <w:rFonts w:ascii="Times New Roman" w:hAnsi="Times New Roman" w:cs="Times New Roman"/>
          <w:sz w:val="24"/>
          <w:szCs w:val="24"/>
        </w:rPr>
        <w:t xml:space="preserve"> by Florio </w:t>
      </w:r>
      <w:r w:rsidR="00CC7066">
        <w:rPr>
          <w:rFonts w:ascii="Times New Roman" w:hAnsi="Times New Roman" w:cs="Times New Roman"/>
          <w:i/>
          <w:sz w:val="24"/>
          <w:szCs w:val="24"/>
        </w:rPr>
        <w:t>et</w:t>
      </w:r>
      <w:r w:rsidR="009E43C0" w:rsidRPr="00023D18">
        <w:rPr>
          <w:rFonts w:ascii="Times New Roman" w:hAnsi="Times New Roman" w:cs="Times New Roman"/>
          <w:sz w:val="24"/>
          <w:szCs w:val="24"/>
        </w:rPr>
        <w:t xml:space="preserve"> al., (2009) a</w:t>
      </w:r>
      <w:r w:rsidR="009E43C0" w:rsidRPr="00023D18">
        <w:rPr>
          <w:rFonts w:ascii="Times New Roman" w:hAnsi="Times New Roman" w:cs="Times New Roman"/>
          <w:color w:val="000000"/>
          <w:sz w:val="24"/>
          <w:szCs w:val="24"/>
        </w:rPr>
        <w:t xml:space="preserve"> prevalence of 10.2% in wild in Uganda, 7.9% of farmed fish and in </w:t>
      </w:r>
      <w:proofErr w:type="spellStart"/>
      <w:r w:rsidR="009E43C0" w:rsidRPr="00023D18">
        <w:rPr>
          <w:rFonts w:ascii="Times New Roman" w:hAnsi="Times New Roman" w:cs="Times New Roman"/>
          <w:color w:val="000000"/>
          <w:sz w:val="24"/>
          <w:szCs w:val="24"/>
        </w:rPr>
        <w:t>kenya</w:t>
      </w:r>
      <w:proofErr w:type="spellEnd"/>
      <w:r w:rsidR="009E43C0" w:rsidRPr="00023D18">
        <w:rPr>
          <w:rFonts w:ascii="Times New Roman" w:hAnsi="Times New Roman" w:cs="Times New Roman"/>
          <w:color w:val="000000"/>
          <w:sz w:val="24"/>
          <w:szCs w:val="24"/>
        </w:rPr>
        <w:t xml:space="preserve"> 7.1</w:t>
      </w:r>
      <w:r w:rsidR="001919B2" w:rsidRPr="00023D18">
        <w:rPr>
          <w:rFonts w:ascii="Times New Roman" w:hAnsi="Times New Roman" w:cs="Times New Roman"/>
          <w:color w:val="000000"/>
          <w:sz w:val="24"/>
          <w:szCs w:val="24"/>
        </w:rPr>
        <w:t>%. However</w:t>
      </w:r>
      <w:r w:rsidR="009E43C0" w:rsidRPr="00023D18">
        <w:rPr>
          <w:rFonts w:ascii="Times New Roman" w:hAnsi="Times New Roman" w:cs="Times New Roman"/>
          <w:color w:val="000000"/>
          <w:sz w:val="24"/>
          <w:szCs w:val="24"/>
        </w:rPr>
        <w:t xml:space="preserve">, in Taita </w:t>
      </w:r>
      <w:proofErr w:type="spellStart"/>
      <w:r w:rsidR="009E43C0" w:rsidRPr="00023D18">
        <w:rPr>
          <w:rFonts w:ascii="Times New Roman" w:hAnsi="Times New Roman" w:cs="Times New Roman"/>
          <w:color w:val="000000"/>
          <w:sz w:val="24"/>
          <w:szCs w:val="24"/>
        </w:rPr>
        <w:t>ta</w:t>
      </w:r>
      <w:r w:rsidR="006D197C">
        <w:rPr>
          <w:rFonts w:ascii="Times New Roman" w:hAnsi="Times New Roman" w:cs="Times New Roman"/>
          <w:color w:val="000000"/>
          <w:sz w:val="24"/>
          <w:szCs w:val="24"/>
        </w:rPr>
        <w:t>veta</w:t>
      </w:r>
      <w:proofErr w:type="spellEnd"/>
      <w:r w:rsidR="009E43C0" w:rsidRPr="00023D18">
        <w:rPr>
          <w:rFonts w:ascii="Times New Roman" w:hAnsi="Times New Roman" w:cs="Times New Roman"/>
          <w:color w:val="000000"/>
          <w:sz w:val="24"/>
          <w:szCs w:val="24"/>
        </w:rPr>
        <w:t xml:space="preserve"> the prevalence of 60% is mainly attributed to aquaculture husbandry practices where farms </w:t>
      </w:r>
      <w:proofErr w:type="spellStart"/>
      <w:r w:rsidR="009E43C0" w:rsidRPr="00023D18">
        <w:rPr>
          <w:rFonts w:ascii="Times New Roman" w:hAnsi="Times New Roman" w:cs="Times New Roman"/>
          <w:color w:val="000000"/>
          <w:sz w:val="24"/>
          <w:szCs w:val="24"/>
        </w:rPr>
        <w:t>equipments</w:t>
      </w:r>
      <w:proofErr w:type="spellEnd"/>
      <w:r w:rsidR="009E43C0" w:rsidRPr="00023D18">
        <w:rPr>
          <w:rFonts w:ascii="Times New Roman" w:hAnsi="Times New Roman" w:cs="Times New Roman"/>
          <w:color w:val="000000"/>
          <w:sz w:val="24"/>
          <w:szCs w:val="24"/>
        </w:rPr>
        <w:t xml:space="preserve"> are shared by farmers.</w:t>
      </w:r>
      <w:r w:rsidR="001919B2">
        <w:rPr>
          <w:rFonts w:ascii="Times New Roman" w:hAnsi="Times New Roman" w:cs="Times New Roman"/>
          <w:color w:val="000000"/>
          <w:sz w:val="24"/>
          <w:szCs w:val="24"/>
        </w:rPr>
        <w:t xml:space="preserve"> </w:t>
      </w:r>
      <w:r w:rsidR="00385B94" w:rsidRPr="00023D18">
        <w:rPr>
          <w:rFonts w:ascii="Times New Roman" w:hAnsi="Times New Roman" w:cs="Times New Roman"/>
          <w:color w:val="000000"/>
          <w:sz w:val="24"/>
          <w:szCs w:val="24"/>
        </w:rPr>
        <w:t xml:space="preserve">This is because, when the holding systems in Taita </w:t>
      </w:r>
      <w:proofErr w:type="spellStart"/>
      <w:r w:rsidR="00385B94" w:rsidRPr="00023D18">
        <w:rPr>
          <w:rFonts w:ascii="Times New Roman" w:hAnsi="Times New Roman" w:cs="Times New Roman"/>
          <w:color w:val="000000"/>
          <w:sz w:val="24"/>
          <w:szCs w:val="24"/>
        </w:rPr>
        <w:t>tav</w:t>
      </w:r>
      <w:r w:rsidR="00CC7066" w:rsidRPr="006D197C">
        <w:rPr>
          <w:rFonts w:ascii="Times New Roman" w:hAnsi="Times New Roman" w:cs="Times New Roman"/>
          <w:iCs/>
          <w:color w:val="000000"/>
          <w:sz w:val="24"/>
          <w:szCs w:val="24"/>
        </w:rPr>
        <w:t>et</w:t>
      </w:r>
      <w:r w:rsidR="00385B94" w:rsidRPr="00023D18">
        <w:rPr>
          <w:rFonts w:ascii="Times New Roman" w:hAnsi="Times New Roman" w:cs="Times New Roman"/>
          <w:color w:val="000000"/>
          <w:sz w:val="24"/>
          <w:szCs w:val="24"/>
        </w:rPr>
        <w:t>a</w:t>
      </w:r>
      <w:proofErr w:type="spellEnd"/>
      <w:r w:rsidR="00385B94" w:rsidRPr="00023D18">
        <w:rPr>
          <w:rFonts w:ascii="Times New Roman" w:hAnsi="Times New Roman" w:cs="Times New Roman"/>
          <w:color w:val="000000"/>
          <w:sz w:val="24"/>
          <w:szCs w:val="24"/>
        </w:rPr>
        <w:t xml:space="preserve"> prevalence was calculated, liner pond had the highest of 75.36% of </w:t>
      </w:r>
      <w:r w:rsidR="00385B94" w:rsidRPr="001919B2">
        <w:rPr>
          <w:rFonts w:ascii="Times New Roman" w:hAnsi="Times New Roman" w:cs="Times New Roman"/>
          <w:i/>
          <w:iCs/>
          <w:color w:val="000000"/>
          <w:sz w:val="24"/>
          <w:szCs w:val="24"/>
        </w:rPr>
        <w:t>Acanthocephalus</w:t>
      </w:r>
      <w:r w:rsidR="00385B94" w:rsidRPr="00023D18">
        <w:rPr>
          <w:rFonts w:ascii="Times New Roman" w:hAnsi="Times New Roman" w:cs="Times New Roman"/>
          <w:color w:val="000000"/>
          <w:sz w:val="24"/>
          <w:szCs w:val="24"/>
        </w:rPr>
        <w:t xml:space="preserve"> </w:t>
      </w:r>
      <w:proofErr w:type="spellStart"/>
      <w:r w:rsidR="00385B94" w:rsidRPr="00023D18">
        <w:rPr>
          <w:rFonts w:ascii="Times New Roman" w:hAnsi="Times New Roman" w:cs="Times New Roman"/>
          <w:color w:val="000000"/>
          <w:sz w:val="24"/>
          <w:szCs w:val="24"/>
        </w:rPr>
        <w:t>spp</w:t>
      </w:r>
      <w:proofErr w:type="spellEnd"/>
      <w:r w:rsidR="00385B94" w:rsidRPr="00023D18">
        <w:rPr>
          <w:rFonts w:ascii="Times New Roman" w:hAnsi="Times New Roman" w:cs="Times New Roman"/>
          <w:color w:val="000000"/>
          <w:sz w:val="24"/>
          <w:szCs w:val="24"/>
        </w:rPr>
        <w:t xml:space="preserve"> contrary to the expected earthen pond which had prevalence 43.94%. Despite have veg</w:t>
      </w:r>
      <w:r w:rsidR="00CC7066" w:rsidRPr="006D197C">
        <w:rPr>
          <w:rFonts w:ascii="Times New Roman" w:hAnsi="Times New Roman" w:cs="Times New Roman"/>
          <w:iCs/>
          <w:color w:val="000000"/>
          <w:sz w:val="24"/>
          <w:szCs w:val="24"/>
        </w:rPr>
        <w:t>et</w:t>
      </w:r>
      <w:r w:rsidR="00385B94" w:rsidRPr="00023D18">
        <w:rPr>
          <w:rFonts w:ascii="Times New Roman" w:hAnsi="Times New Roman" w:cs="Times New Roman"/>
          <w:color w:val="000000"/>
          <w:sz w:val="24"/>
          <w:szCs w:val="24"/>
        </w:rPr>
        <w:t xml:space="preserve">ations and pond bottoms that </w:t>
      </w:r>
      <w:proofErr w:type="spellStart"/>
      <w:r w:rsidR="00385B94" w:rsidRPr="00023D18">
        <w:rPr>
          <w:rFonts w:ascii="Times New Roman" w:hAnsi="Times New Roman" w:cs="Times New Roman"/>
          <w:color w:val="000000"/>
          <w:sz w:val="24"/>
          <w:szCs w:val="24"/>
        </w:rPr>
        <w:t>habours</w:t>
      </w:r>
      <w:proofErr w:type="spellEnd"/>
      <w:r w:rsidR="00385B94" w:rsidRPr="00023D18">
        <w:rPr>
          <w:rFonts w:ascii="Times New Roman" w:hAnsi="Times New Roman" w:cs="Times New Roman"/>
          <w:color w:val="000000"/>
          <w:sz w:val="24"/>
          <w:szCs w:val="24"/>
        </w:rPr>
        <w:t xml:space="preserve"> snails which are first intermediate host of Acanthocephalus spp.</w:t>
      </w:r>
    </w:p>
    <w:p w14:paraId="1364B614" w14:textId="75144A7F" w:rsidR="00E52603" w:rsidRPr="00023D18" w:rsidRDefault="00E52603"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Nematodes</w:t>
      </w:r>
    </w:p>
    <w:p w14:paraId="3774FEBE" w14:textId="0009BFA9" w:rsidR="004E1821" w:rsidRPr="00023D18" w:rsidRDefault="004E1821" w:rsidP="00023D18">
      <w:pPr>
        <w:spacing w:line="360" w:lineRule="auto"/>
        <w:jc w:val="both"/>
        <w:rPr>
          <w:rFonts w:ascii="Times New Roman" w:hAnsi="Times New Roman" w:cs="Times New Roman"/>
          <w:color w:val="000000"/>
          <w:sz w:val="24"/>
          <w:szCs w:val="24"/>
        </w:rPr>
      </w:pPr>
      <w:proofErr w:type="spellStart"/>
      <w:r w:rsidRPr="001919B2">
        <w:rPr>
          <w:rFonts w:ascii="Times New Roman" w:hAnsi="Times New Roman" w:cs="Times New Roman"/>
          <w:i/>
          <w:iCs/>
          <w:color w:val="000000"/>
          <w:sz w:val="24"/>
          <w:szCs w:val="24"/>
        </w:rPr>
        <w:t>Contracaecum</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was only found in two </w:t>
      </w:r>
      <w:r w:rsidR="00607AF3" w:rsidRPr="00023D18">
        <w:rPr>
          <w:rFonts w:ascii="Times New Roman" w:hAnsi="Times New Roman" w:cs="Times New Roman"/>
          <w:color w:val="000000"/>
          <w:sz w:val="24"/>
          <w:szCs w:val="24"/>
        </w:rPr>
        <w:t>counties</w:t>
      </w:r>
      <w:r w:rsidRPr="00023D18">
        <w:rPr>
          <w:rFonts w:ascii="Times New Roman" w:hAnsi="Times New Roman" w:cs="Times New Roman"/>
          <w:color w:val="000000"/>
          <w:sz w:val="24"/>
          <w:szCs w:val="24"/>
        </w:rPr>
        <w:t>, Kericho and Nakuru at very low prevalence of 0.62% and 1.22% respectively</w:t>
      </w:r>
      <w:r w:rsidR="00192AB4" w:rsidRPr="00023D18">
        <w:rPr>
          <w:rFonts w:ascii="Times New Roman" w:hAnsi="Times New Roman" w:cs="Times New Roman"/>
          <w:color w:val="000000"/>
          <w:sz w:val="24"/>
          <w:szCs w:val="24"/>
        </w:rPr>
        <w:t xml:space="preserve"> and with mean of 1.5 and 1 </w:t>
      </w:r>
      <w:r w:rsidR="001919B2" w:rsidRPr="00023D18">
        <w:rPr>
          <w:rFonts w:ascii="Times New Roman" w:hAnsi="Times New Roman" w:cs="Times New Roman"/>
          <w:color w:val="000000"/>
          <w:sz w:val="24"/>
          <w:szCs w:val="24"/>
        </w:rPr>
        <w:t>respectively</w:t>
      </w:r>
      <w:r w:rsidRPr="00023D18">
        <w:rPr>
          <w:rFonts w:ascii="Times New Roman" w:hAnsi="Times New Roman" w:cs="Times New Roman"/>
          <w:color w:val="000000"/>
          <w:sz w:val="24"/>
          <w:szCs w:val="24"/>
        </w:rPr>
        <w:t>.</w:t>
      </w:r>
      <w:r w:rsidR="00607AF3" w:rsidRPr="00023D18">
        <w:rPr>
          <w:rFonts w:ascii="Times New Roman" w:hAnsi="Times New Roman" w:cs="Times New Roman"/>
          <w:color w:val="000000"/>
          <w:sz w:val="24"/>
          <w:szCs w:val="24"/>
        </w:rPr>
        <w:t xml:space="preserve"> Low prevalence of 5.48% of </w:t>
      </w:r>
      <w:proofErr w:type="spellStart"/>
      <w:r w:rsidR="00607AF3" w:rsidRPr="001919B2">
        <w:rPr>
          <w:rFonts w:ascii="Times New Roman" w:hAnsi="Times New Roman" w:cs="Times New Roman"/>
          <w:i/>
          <w:iCs/>
          <w:color w:val="000000"/>
          <w:sz w:val="24"/>
          <w:szCs w:val="24"/>
        </w:rPr>
        <w:t>Contracaecum</w:t>
      </w:r>
      <w:proofErr w:type="spellEnd"/>
      <w:r w:rsidR="00607AF3" w:rsidRPr="00023D18">
        <w:rPr>
          <w:rFonts w:ascii="Times New Roman" w:hAnsi="Times New Roman" w:cs="Times New Roman"/>
          <w:color w:val="000000"/>
          <w:sz w:val="24"/>
          <w:szCs w:val="24"/>
        </w:rPr>
        <w:t xml:space="preserve"> </w:t>
      </w:r>
      <w:proofErr w:type="spellStart"/>
      <w:r w:rsidR="00607AF3" w:rsidRPr="00023D18">
        <w:rPr>
          <w:rFonts w:ascii="Times New Roman" w:hAnsi="Times New Roman" w:cs="Times New Roman"/>
          <w:color w:val="000000"/>
          <w:sz w:val="24"/>
          <w:szCs w:val="24"/>
        </w:rPr>
        <w:t>spp</w:t>
      </w:r>
      <w:proofErr w:type="spellEnd"/>
      <w:r w:rsidR="00607AF3" w:rsidRPr="00023D18">
        <w:rPr>
          <w:rFonts w:ascii="Times New Roman" w:hAnsi="Times New Roman" w:cs="Times New Roman"/>
          <w:color w:val="000000"/>
          <w:sz w:val="24"/>
          <w:szCs w:val="24"/>
        </w:rPr>
        <w:t xml:space="preserve"> was also recorded </w:t>
      </w:r>
      <w:proofErr w:type="spellStart"/>
      <w:r w:rsidR="00607AF3" w:rsidRPr="00023D18">
        <w:rPr>
          <w:rFonts w:ascii="Times New Roman" w:hAnsi="Times New Roman" w:cs="Times New Roman"/>
          <w:color w:val="000000"/>
          <w:sz w:val="24"/>
          <w:szCs w:val="24"/>
        </w:rPr>
        <w:t>by</w:t>
      </w:r>
      <w:sdt>
        <w:sdtPr>
          <w:rPr>
            <w:rFonts w:ascii="Times New Roman" w:hAnsi="Times New Roman" w:cs="Times New Roman"/>
            <w:color w:val="000000"/>
            <w:sz w:val="24"/>
            <w:szCs w:val="24"/>
          </w:rPr>
          <w:tag w:val="MENDELEY_CITATION_v3_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"/>
          <w:id w:val="-1523627022"/>
          <w:placeholder>
            <w:docPart w:val="DefaultPlaceholder_-1854013440"/>
          </w:placeholder>
        </w:sdtPr>
        <w:sdtContent>
          <w:r w:rsidR="00F8018B">
            <w:rPr>
              <w:rFonts w:eastAsia="Times New Roman"/>
            </w:rPr>
            <w:t>Sigei</w:t>
          </w:r>
          <w:proofErr w:type="spellEnd"/>
          <w:r w:rsidR="00F8018B">
            <w:rPr>
              <w:rFonts w:eastAsia="Times New Roman"/>
            </w:rPr>
            <w:t xml:space="preserve"> &amp; Kiprono, (2017)</w:t>
          </w:r>
        </w:sdtContent>
      </w:sdt>
      <w:r w:rsidR="00607AF3" w:rsidRPr="001919B2">
        <w:rPr>
          <w:rFonts w:ascii="Times New Roman" w:hAnsi="Times New Roman" w:cs="Times New Roman"/>
          <w:color w:val="000000"/>
          <w:sz w:val="24"/>
          <w:szCs w:val="24"/>
        </w:rPr>
        <w:t xml:space="preserve"> in</w:t>
      </w:r>
      <w:r w:rsidR="00607AF3" w:rsidRPr="00023D18">
        <w:rPr>
          <w:rFonts w:ascii="Times New Roman" w:hAnsi="Times New Roman" w:cs="Times New Roman"/>
          <w:color w:val="000000"/>
          <w:sz w:val="24"/>
          <w:szCs w:val="24"/>
        </w:rPr>
        <w:t xml:space="preserve"> Lake Baringo.</w:t>
      </w:r>
      <w:r w:rsidR="00607AF3" w:rsidRPr="00023D18">
        <w:rPr>
          <w:rFonts w:ascii="Times New Roman" w:hAnsi="Times New Roman" w:cs="Times New Roman"/>
          <w:sz w:val="24"/>
          <w:szCs w:val="24"/>
        </w:rPr>
        <w:t xml:space="preserve"> </w:t>
      </w:r>
      <w:r w:rsidR="00192AB4" w:rsidRPr="00023D18">
        <w:rPr>
          <w:rFonts w:ascii="Times New Roman" w:hAnsi="Times New Roman" w:cs="Times New Roman"/>
          <w:sz w:val="24"/>
          <w:szCs w:val="24"/>
        </w:rPr>
        <w:t xml:space="preserve">This however differs with findings of </w:t>
      </w:r>
      <w:sdt>
        <w:sdtPr>
          <w:rPr>
            <w:rFonts w:ascii="Times New Roman" w:hAnsi="Times New Roman" w:cs="Times New Roman"/>
            <w:color w:val="000000"/>
            <w:sz w:val="24"/>
            <w:szCs w:val="24"/>
          </w:rPr>
          <w:tag w:val="MENDELEY_CITATION_v3_eyJjaXRhdGlvbklEIjoiTUVOREVMRVlfQ0lUQVRJT05fN2EwYzg2YzktZDMxMS00Y2RlLWIzNzctMDRkNGJjMmYwNjZjIiwicHJvcGVydGllcyI6eyJub3RlSW5kZXgiOjB9LCJpc0VkaXRlZCI6ZmFsc2UsIm1hbnVhbE92ZXJyaWRlIjp7ImlzTWFudWFsbHlPdmVycmlkZGVuIjp0cnVlLCJjaXRlcHJvY1RleHQiOiIoTWl0aWt1ICYjMzg7IEtvbmVjbnksIG4uZC4pIiwibWFudWFsT3ZlcnJpZGVUZXh0IjoiTWl0aWt1ICYgS29uZWNueSwgKDIwMTc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
          <w:id w:val="407047786"/>
          <w:placeholder>
            <w:docPart w:val="DefaultPlaceholder_-1854013440"/>
          </w:placeholder>
        </w:sdtPr>
        <w:sdtContent>
          <w:r w:rsidR="00F8018B">
            <w:rPr>
              <w:rFonts w:eastAsia="Times New Roman"/>
            </w:rPr>
            <w:t>Mitiku &amp; Konecny, (2017)</w:t>
          </w:r>
        </w:sdtContent>
      </w:sdt>
      <w:r w:rsidR="00192AB4" w:rsidRPr="00023D18">
        <w:rPr>
          <w:rFonts w:ascii="Times New Roman" w:hAnsi="Times New Roman" w:cs="Times New Roman"/>
          <w:color w:val="000000"/>
          <w:sz w:val="24"/>
          <w:szCs w:val="24"/>
        </w:rPr>
        <w:t xml:space="preserve"> where the prevalence of</w:t>
      </w:r>
      <w:r w:rsidR="00607AF3" w:rsidRPr="00023D18">
        <w:rPr>
          <w:rFonts w:ascii="Times New Roman" w:hAnsi="Times New Roman" w:cs="Times New Roman"/>
          <w:color w:val="000000"/>
          <w:sz w:val="24"/>
          <w:szCs w:val="24"/>
        </w:rPr>
        <w:t xml:space="preserve"> </w:t>
      </w:r>
      <w:proofErr w:type="spellStart"/>
      <w:r w:rsidR="00607AF3" w:rsidRPr="001919B2">
        <w:rPr>
          <w:rFonts w:ascii="Times New Roman" w:hAnsi="Times New Roman" w:cs="Times New Roman"/>
          <w:i/>
          <w:iCs/>
          <w:color w:val="000000"/>
          <w:sz w:val="24"/>
          <w:szCs w:val="24"/>
        </w:rPr>
        <w:t>Contracaecum</w:t>
      </w:r>
      <w:proofErr w:type="spellEnd"/>
      <w:r w:rsidR="00607AF3" w:rsidRPr="00023D18">
        <w:rPr>
          <w:rFonts w:ascii="Times New Roman" w:hAnsi="Times New Roman" w:cs="Times New Roman"/>
          <w:color w:val="000000"/>
          <w:sz w:val="24"/>
          <w:szCs w:val="24"/>
        </w:rPr>
        <w:t xml:space="preserve"> sp</w:t>
      </w:r>
      <w:r w:rsidR="001919B2">
        <w:rPr>
          <w:rFonts w:ascii="Times New Roman" w:hAnsi="Times New Roman" w:cs="Times New Roman"/>
          <w:color w:val="000000"/>
          <w:sz w:val="24"/>
          <w:szCs w:val="24"/>
        </w:rPr>
        <w:t>p</w:t>
      </w:r>
      <w:r w:rsidR="00607AF3" w:rsidRPr="00023D18">
        <w:rPr>
          <w:rFonts w:ascii="Times New Roman" w:hAnsi="Times New Roman" w:cs="Times New Roman"/>
          <w:color w:val="000000"/>
          <w:sz w:val="24"/>
          <w:szCs w:val="24"/>
        </w:rPr>
        <w:t xml:space="preserve">. in </w:t>
      </w:r>
      <w:proofErr w:type="spellStart"/>
      <w:r w:rsidR="00607AF3" w:rsidRPr="00023D18">
        <w:rPr>
          <w:rFonts w:ascii="Times New Roman" w:hAnsi="Times New Roman" w:cs="Times New Roman"/>
          <w:color w:val="000000"/>
          <w:sz w:val="24"/>
          <w:szCs w:val="24"/>
        </w:rPr>
        <w:t>Koftu</w:t>
      </w:r>
      <w:proofErr w:type="spellEnd"/>
      <w:r w:rsidR="00607AF3" w:rsidRPr="00023D18">
        <w:rPr>
          <w:rFonts w:ascii="Times New Roman" w:hAnsi="Times New Roman" w:cs="Times New Roman"/>
          <w:color w:val="000000"/>
          <w:sz w:val="24"/>
          <w:szCs w:val="24"/>
        </w:rPr>
        <w:t xml:space="preserve"> Lake was 53.92% with mean intensity of 5.27 and </w:t>
      </w:r>
      <w:r w:rsidR="00192AB4" w:rsidRPr="00023D18">
        <w:rPr>
          <w:rFonts w:ascii="Times New Roman" w:hAnsi="Times New Roman" w:cs="Times New Roman"/>
          <w:color w:val="000000"/>
          <w:sz w:val="24"/>
          <w:szCs w:val="24"/>
        </w:rPr>
        <w:t xml:space="preserve">the </w:t>
      </w:r>
      <w:r w:rsidR="00607AF3" w:rsidRPr="00023D18">
        <w:rPr>
          <w:rFonts w:ascii="Times New Roman" w:hAnsi="Times New Roman" w:cs="Times New Roman"/>
          <w:color w:val="000000"/>
          <w:sz w:val="24"/>
          <w:szCs w:val="24"/>
        </w:rPr>
        <w:t xml:space="preserve">prevalence </w:t>
      </w:r>
      <w:r w:rsidR="00192AB4" w:rsidRPr="00023D18">
        <w:rPr>
          <w:rFonts w:ascii="Times New Roman" w:hAnsi="Times New Roman" w:cs="Times New Roman"/>
          <w:color w:val="000000"/>
          <w:sz w:val="24"/>
          <w:szCs w:val="24"/>
        </w:rPr>
        <w:t>in ponds was</w:t>
      </w:r>
      <w:r w:rsidR="00607AF3" w:rsidRPr="00023D18">
        <w:rPr>
          <w:rFonts w:ascii="Times New Roman" w:hAnsi="Times New Roman" w:cs="Times New Roman"/>
          <w:color w:val="000000"/>
          <w:sz w:val="24"/>
          <w:szCs w:val="24"/>
        </w:rPr>
        <w:t xml:space="preserve"> 17.19</w:t>
      </w:r>
      <w:r w:rsidR="00192AB4" w:rsidRPr="00023D18">
        <w:rPr>
          <w:rFonts w:ascii="Times New Roman" w:hAnsi="Times New Roman" w:cs="Times New Roman"/>
          <w:color w:val="000000"/>
          <w:sz w:val="24"/>
          <w:szCs w:val="24"/>
        </w:rPr>
        <w:t xml:space="preserve">% </w:t>
      </w:r>
      <w:r w:rsidR="00607AF3" w:rsidRPr="00023D18">
        <w:rPr>
          <w:rFonts w:ascii="Times New Roman" w:hAnsi="Times New Roman" w:cs="Times New Roman"/>
          <w:color w:val="000000"/>
          <w:sz w:val="24"/>
          <w:szCs w:val="24"/>
        </w:rPr>
        <w:t>with mean intensity of 5.91 worms per infested fish</w:t>
      </w:r>
      <w:r w:rsidR="00192AB4" w:rsidRPr="00023D18">
        <w:rPr>
          <w:rFonts w:ascii="Times New Roman" w:hAnsi="Times New Roman" w:cs="Times New Roman"/>
          <w:color w:val="000000"/>
          <w:sz w:val="24"/>
          <w:szCs w:val="24"/>
        </w:rPr>
        <w:t>.</w:t>
      </w:r>
      <w:r w:rsidR="00607AF3" w:rsidRPr="00023D18">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YzgyZmYzOTItZDNkZS00NmQ2LTk3ZWEtZmE3NWM3Y2RmODRkIiwicHJvcGVydGllcyI6eyJub3RlSW5kZXgiOjB9LCJpc0VkaXRlZCI6ZmFsc2UsIm1hbnVhbE92ZXJyaWRlIjp7ImlzTWFudWFsbHlPdmVycmlkZGVuIjp0cnVlLCJjaXRlcHJvY1RleHQiOiIoTWF0aGVuZ2UgJiMzODsgQ2hhcmxlcyBHLCAyMDEwKSIsIm1hbnVhbE92ZXJyaWRlVGV4dCI6Ik1hdGhlbmdlICYgQ2hhcmxlcyBHLCAoMjAxMCkifSwiY2l0YXRpb25JdGVtcyI6W3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V19"/>
          <w:id w:val="-480929948"/>
          <w:placeholder>
            <w:docPart w:val="DefaultPlaceholder_-1854013440"/>
          </w:placeholder>
        </w:sdtPr>
        <w:sdtContent>
          <w:r w:rsidR="00F8018B">
            <w:rPr>
              <w:rFonts w:eastAsia="Times New Roman"/>
            </w:rPr>
            <w:t>Mathenge &amp; Charles G, (2010)</w:t>
          </w:r>
        </w:sdtContent>
      </w:sdt>
      <w:r w:rsidR="00E6119B" w:rsidRPr="00023D18">
        <w:rPr>
          <w:rFonts w:ascii="Times New Roman" w:hAnsi="Times New Roman" w:cs="Times New Roman"/>
          <w:color w:val="000000"/>
          <w:sz w:val="24"/>
          <w:szCs w:val="24"/>
        </w:rPr>
        <w:t xml:space="preserve"> found the prevalence of </w:t>
      </w:r>
      <w:proofErr w:type="spellStart"/>
      <w:r w:rsidR="00E6119B" w:rsidRPr="001919B2">
        <w:rPr>
          <w:rFonts w:ascii="Times New Roman" w:hAnsi="Times New Roman" w:cs="Times New Roman"/>
          <w:i/>
          <w:iCs/>
          <w:color w:val="000000"/>
          <w:sz w:val="24"/>
          <w:szCs w:val="24"/>
        </w:rPr>
        <w:t>Contrac</w:t>
      </w:r>
      <w:r w:rsidR="001919B2" w:rsidRPr="001919B2">
        <w:rPr>
          <w:rFonts w:ascii="Times New Roman" w:hAnsi="Times New Roman" w:cs="Times New Roman"/>
          <w:i/>
          <w:iCs/>
          <w:color w:val="000000"/>
          <w:sz w:val="24"/>
          <w:szCs w:val="24"/>
        </w:rPr>
        <w:t>a</w:t>
      </w:r>
      <w:r w:rsidR="00E6119B" w:rsidRPr="001919B2">
        <w:rPr>
          <w:rFonts w:ascii="Times New Roman" w:hAnsi="Times New Roman" w:cs="Times New Roman"/>
          <w:i/>
          <w:iCs/>
          <w:color w:val="000000"/>
          <w:sz w:val="24"/>
          <w:szCs w:val="24"/>
        </w:rPr>
        <w:t>ecum</w:t>
      </w:r>
      <w:proofErr w:type="spellEnd"/>
      <w:r w:rsidR="00E6119B" w:rsidRPr="00023D18">
        <w:rPr>
          <w:rFonts w:ascii="Times New Roman" w:hAnsi="Times New Roman" w:cs="Times New Roman"/>
          <w:color w:val="000000"/>
          <w:sz w:val="24"/>
          <w:szCs w:val="24"/>
        </w:rPr>
        <w:t xml:space="preserve"> </w:t>
      </w:r>
      <w:proofErr w:type="spellStart"/>
      <w:r w:rsidR="00E6119B" w:rsidRPr="00023D18">
        <w:rPr>
          <w:rFonts w:ascii="Times New Roman" w:hAnsi="Times New Roman" w:cs="Times New Roman"/>
          <w:color w:val="000000"/>
          <w:sz w:val="24"/>
          <w:szCs w:val="24"/>
        </w:rPr>
        <w:t>spp</w:t>
      </w:r>
      <w:proofErr w:type="spellEnd"/>
      <w:r w:rsidR="00E6119B" w:rsidRPr="00023D18">
        <w:rPr>
          <w:rFonts w:ascii="Times New Roman" w:hAnsi="Times New Roman" w:cs="Times New Roman"/>
          <w:color w:val="000000"/>
          <w:sz w:val="24"/>
          <w:szCs w:val="24"/>
        </w:rPr>
        <w:t xml:space="preserve"> with River Tana basin at 33.8%.</w:t>
      </w:r>
      <w:r w:rsidR="00367CD9" w:rsidRPr="00023D18">
        <w:rPr>
          <w:rFonts w:ascii="Times New Roman" w:hAnsi="Times New Roman" w:cs="Times New Roman"/>
          <w:color w:val="000000"/>
          <w:sz w:val="24"/>
          <w:szCs w:val="24"/>
        </w:rPr>
        <w:t xml:space="preserve"> </w:t>
      </w:r>
      <w:r w:rsidR="00E6119B" w:rsidRPr="00023D18">
        <w:rPr>
          <w:rFonts w:ascii="Times New Roman" w:hAnsi="Times New Roman" w:cs="Times New Roman"/>
          <w:color w:val="000000"/>
          <w:sz w:val="24"/>
          <w:szCs w:val="24"/>
        </w:rPr>
        <w:t>High prevalence of</w:t>
      </w:r>
      <w:r w:rsidR="00E6119B" w:rsidRPr="001919B2">
        <w:rPr>
          <w:rFonts w:ascii="Times New Roman" w:hAnsi="Times New Roman" w:cs="Times New Roman"/>
          <w:i/>
          <w:iCs/>
          <w:color w:val="000000"/>
          <w:sz w:val="24"/>
          <w:szCs w:val="24"/>
        </w:rPr>
        <w:t xml:space="preserve"> </w:t>
      </w:r>
      <w:proofErr w:type="spellStart"/>
      <w:r w:rsidR="00E6119B" w:rsidRPr="001919B2">
        <w:rPr>
          <w:rFonts w:ascii="Times New Roman" w:hAnsi="Times New Roman" w:cs="Times New Roman"/>
          <w:i/>
          <w:iCs/>
          <w:color w:val="000000"/>
          <w:sz w:val="24"/>
          <w:szCs w:val="24"/>
        </w:rPr>
        <w:t>Contracaecum</w:t>
      </w:r>
      <w:proofErr w:type="spellEnd"/>
      <w:r w:rsidR="00E6119B" w:rsidRPr="00023D18">
        <w:rPr>
          <w:rFonts w:ascii="Times New Roman" w:hAnsi="Times New Roman" w:cs="Times New Roman"/>
          <w:color w:val="000000"/>
          <w:sz w:val="24"/>
          <w:szCs w:val="24"/>
        </w:rPr>
        <w:t xml:space="preserve"> </w:t>
      </w:r>
      <w:proofErr w:type="spellStart"/>
      <w:r w:rsidR="00E6119B" w:rsidRPr="00023D18">
        <w:rPr>
          <w:rFonts w:ascii="Times New Roman" w:hAnsi="Times New Roman" w:cs="Times New Roman"/>
          <w:color w:val="000000"/>
          <w:sz w:val="24"/>
          <w:szCs w:val="24"/>
        </w:rPr>
        <w:t>spp</w:t>
      </w:r>
      <w:proofErr w:type="spellEnd"/>
      <w:r w:rsidR="00E6119B" w:rsidRPr="00023D18">
        <w:rPr>
          <w:rFonts w:ascii="Times New Roman" w:hAnsi="Times New Roman" w:cs="Times New Roman"/>
          <w:color w:val="000000"/>
          <w:sz w:val="24"/>
          <w:szCs w:val="24"/>
        </w:rPr>
        <w:t xml:space="preserve"> is attributed to definitive piscivorous birds with the farm and water bodies. Low prevalence in the study which only tilapia fish were sampled can also be attributed to the herbivorous nature</w:t>
      </w:r>
      <w:r w:rsidR="00553B0A" w:rsidRPr="00023D18">
        <w:rPr>
          <w:rFonts w:ascii="Times New Roman" w:hAnsi="Times New Roman" w:cs="Times New Roman"/>
          <w:color w:val="000000"/>
          <w:sz w:val="24"/>
          <w:szCs w:val="24"/>
        </w:rPr>
        <w:t>, where tilapias can only g</w:t>
      </w:r>
      <w:r w:rsidR="00CC7066" w:rsidRPr="006D197C">
        <w:rPr>
          <w:rFonts w:ascii="Times New Roman" w:hAnsi="Times New Roman" w:cs="Times New Roman"/>
          <w:iCs/>
          <w:color w:val="000000"/>
          <w:sz w:val="24"/>
          <w:szCs w:val="24"/>
        </w:rPr>
        <w:t>et</w:t>
      </w:r>
      <w:r w:rsidR="00553B0A" w:rsidRPr="00023D18">
        <w:rPr>
          <w:rFonts w:ascii="Times New Roman" w:hAnsi="Times New Roman" w:cs="Times New Roman"/>
          <w:color w:val="000000"/>
          <w:sz w:val="24"/>
          <w:szCs w:val="24"/>
        </w:rPr>
        <w:t xml:space="preserve"> infections from environment unlike catfish which is omnivorous where infections can come from feeding on first intermediate hosts like snails.</w:t>
      </w:r>
    </w:p>
    <w:p w14:paraId="5437E075" w14:textId="3DC820F1" w:rsidR="00E52603" w:rsidRPr="00023D18" w:rsidRDefault="00367CD9" w:rsidP="00023D18">
      <w:pPr>
        <w:spacing w:line="360" w:lineRule="auto"/>
        <w:jc w:val="both"/>
        <w:rPr>
          <w:rFonts w:ascii="Times New Roman" w:hAnsi="Times New Roman" w:cs="Times New Roman"/>
          <w:color w:val="000000"/>
          <w:sz w:val="24"/>
          <w:szCs w:val="24"/>
        </w:rPr>
      </w:pPr>
      <w:proofErr w:type="spellStart"/>
      <w:r w:rsidRPr="001919B2">
        <w:rPr>
          <w:rFonts w:ascii="Times New Roman" w:hAnsi="Times New Roman" w:cs="Times New Roman"/>
          <w:i/>
          <w:iCs/>
          <w:color w:val="000000"/>
          <w:sz w:val="24"/>
          <w:szCs w:val="24"/>
        </w:rPr>
        <w:t>Camallanus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006065D0" w:rsidRPr="00023D18">
        <w:rPr>
          <w:rFonts w:ascii="Times New Roman" w:hAnsi="Times New Roman" w:cs="Times New Roman"/>
          <w:color w:val="000000"/>
          <w:sz w:val="24"/>
          <w:szCs w:val="24"/>
        </w:rPr>
        <w:t xml:space="preserve"> was found in ponds </w:t>
      </w:r>
      <w:proofErr w:type="spellStart"/>
      <w:r w:rsidR="006065D0"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006065D0" w:rsidRPr="00023D18">
        <w:rPr>
          <w:rFonts w:ascii="Times New Roman" w:hAnsi="Times New Roman" w:cs="Times New Roman"/>
          <w:color w:val="000000"/>
          <w:sz w:val="24"/>
          <w:szCs w:val="24"/>
        </w:rPr>
        <w:t xml:space="preserve">, Kericho, Nakuru and Lake </w:t>
      </w:r>
      <w:proofErr w:type="spellStart"/>
      <w:r w:rsidR="006065D0" w:rsidRPr="00023D18">
        <w:rPr>
          <w:rFonts w:ascii="Times New Roman" w:hAnsi="Times New Roman" w:cs="Times New Roman"/>
          <w:color w:val="000000"/>
          <w:sz w:val="24"/>
          <w:szCs w:val="24"/>
        </w:rPr>
        <w:t>jipe</w:t>
      </w:r>
      <w:proofErr w:type="spellEnd"/>
      <w:r w:rsidR="006065D0" w:rsidRPr="00023D18">
        <w:rPr>
          <w:rFonts w:ascii="Times New Roman" w:hAnsi="Times New Roman" w:cs="Times New Roman"/>
          <w:color w:val="000000"/>
          <w:sz w:val="24"/>
          <w:szCs w:val="24"/>
        </w:rPr>
        <w:t xml:space="preserve"> at a prevalence of 3.03%, 1.04%,1.22% and 1.3% respectively. The arithm</w:t>
      </w:r>
      <w:r w:rsidR="00CC7066" w:rsidRPr="006D197C">
        <w:rPr>
          <w:rFonts w:ascii="Times New Roman" w:hAnsi="Times New Roman" w:cs="Times New Roman"/>
          <w:iCs/>
          <w:color w:val="000000"/>
          <w:sz w:val="24"/>
          <w:szCs w:val="24"/>
        </w:rPr>
        <w:t>et</w:t>
      </w:r>
      <w:r w:rsidR="006065D0" w:rsidRPr="006D197C">
        <w:rPr>
          <w:rFonts w:ascii="Times New Roman" w:hAnsi="Times New Roman" w:cs="Times New Roman"/>
          <w:iCs/>
          <w:color w:val="000000"/>
          <w:sz w:val="24"/>
          <w:szCs w:val="24"/>
        </w:rPr>
        <w:t>i</w:t>
      </w:r>
      <w:r w:rsidR="006065D0" w:rsidRPr="00023D18">
        <w:rPr>
          <w:rFonts w:ascii="Times New Roman" w:hAnsi="Times New Roman" w:cs="Times New Roman"/>
          <w:color w:val="000000"/>
          <w:sz w:val="24"/>
          <w:szCs w:val="24"/>
        </w:rPr>
        <w:t xml:space="preserve">c mean intensities were 2,2.5 and 2 respectively. Similar findings </w:t>
      </w:r>
      <w:r w:rsidR="001919B2" w:rsidRPr="00023D18">
        <w:rPr>
          <w:rFonts w:ascii="Times New Roman" w:hAnsi="Times New Roman" w:cs="Times New Roman"/>
          <w:color w:val="000000"/>
          <w:sz w:val="24"/>
          <w:szCs w:val="24"/>
        </w:rPr>
        <w:t>were</w:t>
      </w:r>
      <w:r w:rsidR="006065D0" w:rsidRPr="00023D18">
        <w:rPr>
          <w:rFonts w:ascii="Times New Roman" w:hAnsi="Times New Roman" w:cs="Times New Roman"/>
          <w:color w:val="000000"/>
          <w:sz w:val="24"/>
          <w:szCs w:val="24"/>
        </w:rPr>
        <w:t xml:space="preserve"> recorded by </w:t>
      </w:r>
      <w:sdt>
        <w:sdtPr>
          <w:rPr>
            <w:rFonts w:ascii="Times New Roman" w:hAnsi="Times New Roman" w:cs="Times New Roman"/>
            <w:color w:val="000000"/>
            <w:sz w:val="24"/>
            <w:szCs w:val="24"/>
          </w:rPr>
          <w:tag w:val="MENDELEY_CITATION_v3_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"/>
          <w:id w:val="586727343"/>
          <w:placeholder>
            <w:docPart w:val="DefaultPlaceholder_-1854013440"/>
          </w:placeholder>
        </w:sdtPr>
        <w:sdtContent>
          <w:r w:rsidR="00F8018B">
            <w:rPr>
              <w:rFonts w:eastAsia="Times New Roman"/>
            </w:rPr>
            <w:t>(Sigei &amp; Kiprono, 2017)</w:t>
          </w:r>
        </w:sdtContent>
      </w:sdt>
      <w:r w:rsidR="00A121D8" w:rsidRPr="00023D18">
        <w:rPr>
          <w:rFonts w:ascii="Times New Roman" w:hAnsi="Times New Roman" w:cs="Times New Roman"/>
          <w:color w:val="000000"/>
          <w:sz w:val="24"/>
          <w:szCs w:val="24"/>
        </w:rPr>
        <w:t xml:space="preserve"> in Lake Baringo were the prevalence of </w:t>
      </w:r>
      <w:proofErr w:type="spellStart"/>
      <w:r w:rsidR="001919B2" w:rsidRPr="001919B2">
        <w:rPr>
          <w:rFonts w:ascii="Times New Roman" w:hAnsi="Times New Roman" w:cs="Times New Roman"/>
          <w:i/>
          <w:iCs/>
          <w:color w:val="000000"/>
          <w:sz w:val="24"/>
          <w:szCs w:val="24"/>
        </w:rPr>
        <w:t>Camallanus</w:t>
      </w:r>
      <w:proofErr w:type="spellEnd"/>
      <w:r w:rsidR="001919B2" w:rsidRPr="00023D18">
        <w:rPr>
          <w:rFonts w:ascii="Times New Roman" w:hAnsi="Times New Roman" w:cs="Times New Roman"/>
          <w:color w:val="000000"/>
          <w:sz w:val="24"/>
          <w:szCs w:val="24"/>
        </w:rPr>
        <w:t xml:space="preserve"> </w:t>
      </w:r>
      <w:proofErr w:type="spellStart"/>
      <w:r w:rsidR="001919B2" w:rsidRPr="00023D18">
        <w:rPr>
          <w:rFonts w:ascii="Times New Roman" w:hAnsi="Times New Roman" w:cs="Times New Roman"/>
          <w:color w:val="000000"/>
          <w:sz w:val="24"/>
          <w:szCs w:val="24"/>
        </w:rPr>
        <w:t>spp</w:t>
      </w:r>
      <w:proofErr w:type="spellEnd"/>
      <w:r w:rsidR="00A121D8" w:rsidRPr="00023D18">
        <w:rPr>
          <w:rFonts w:ascii="Times New Roman" w:hAnsi="Times New Roman" w:cs="Times New Roman"/>
          <w:color w:val="000000"/>
          <w:sz w:val="24"/>
          <w:szCs w:val="24"/>
        </w:rPr>
        <w:t xml:space="preserve"> was 1.36% with arithm</w:t>
      </w:r>
      <w:r w:rsidR="00CC7066" w:rsidRPr="006D197C">
        <w:rPr>
          <w:rFonts w:ascii="Times New Roman" w:hAnsi="Times New Roman" w:cs="Times New Roman"/>
          <w:iCs/>
          <w:color w:val="000000"/>
          <w:sz w:val="24"/>
          <w:szCs w:val="24"/>
        </w:rPr>
        <w:t>et</w:t>
      </w:r>
      <w:r w:rsidR="00A121D8" w:rsidRPr="006D197C">
        <w:rPr>
          <w:rFonts w:ascii="Times New Roman" w:hAnsi="Times New Roman" w:cs="Times New Roman"/>
          <w:iCs/>
          <w:color w:val="000000"/>
          <w:sz w:val="24"/>
          <w:szCs w:val="24"/>
        </w:rPr>
        <w:t>i</w:t>
      </w:r>
      <w:r w:rsidR="00A121D8" w:rsidRPr="00023D18">
        <w:rPr>
          <w:rFonts w:ascii="Times New Roman" w:hAnsi="Times New Roman" w:cs="Times New Roman"/>
          <w:color w:val="000000"/>
          <w:sz w:val="24"/>
          <w:szCs w:val="24"/>
        </w:rPr>
        <w:t xml:space="preserve">c mean intensity of </w:t>
      </w:r>
      <w:r w:rsidR="001919B2" w:rsidRPr="00023D18">
        <w:rPr>
          <w:rFonts w:ascii="Times New Roman" w:hAnsi="Times New Roman" w:cs="Times New Roman"/>
          <w:color w:val="000000"/>
          <w:sz w:val="24"/>
          <w:szCs w:val="24"/>
        </w:rPr>
        <w:t>3. Low</w:t>
      </w:r>
      <w:r w:rsidR="00EF2894" w:rsidRPr="00023D18">
        <w:rPr>
          <w:rFonts w:ascii="Times New Roman" w:hAnsi="Times New Roman" w:cs="Times New Roman"/>
          <w:color w:val="000000"/>
          <w:sz w:val="24"/>
          <w:szCs w:val="24"/>
        </w:rPr>
        <w:t xml:space="preserve"> prevalence is attributed to lack of definite piscivorous birds within the farms. Secondly, </w:t>
      </w:r>
      <w:r w:rsidR="002D1D64" w:rsidRPr="00023D18">
        <w:rPr>
          <w:rFonts w:ascii="Times New Roman" w:hAnsi="Times New Roman" w:cs="Times New Roman"/>
          <w:color w:val="000000"/>
          <w:sz w:val="24"/>
          <w:szCs w:val="24"/>
        </w:rPr>
        <w:t>all farms in Nakuru county were fenced and there was adherence to biosecurity measures apart from sharing harvesting n</w:t>
      </w:r>
      <w:r w:rsidR="00CC7066" w:rsidRPr="006D197C">
        <w:rPr>
          <w:rFonts w:ascii="Times New Roman" w:hAnsi="Times New Roman" w:cs="Times New Roman"/>
          <w:iCs/>
          <w:color w:val="000000"/>
          <w:sz w:val="24"/>
          <w:szCs w:val="24"/>
        </w:rPr>
        <w:t>et</w:t>
      </w:r>
      <w:r w:rsidR="002D1D64" w:rsidRPr="00023D18">
        <w:rPr>
          <w:rFonts w:ascii="Times New Roman" w:hAnsi="Times New Roman" w:cs="Times New Roman"/>
          <w:color w:val="000000"/>
          <w:sz w:val="24"/>
          <w:szCs w:val="24"/>
        </w:rPr>
        <w:t xml:space="preserve">s. Kericho and </w:t>
      </w:r>
      <w:proofErr w:type="spellStart"/>
      <w:r w:rsidR="002D1D64"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002D1D64" w:rsidRPr="00023D18">
        <w:rPr>
          <w:rFonts w:ascii="Times New Roman" w:hAnsi="Times New Roman" w:cs="Times New Roman"/>
          <w:color w:val="000000"/>
          <w:sz w:val="24"/>
          <w:szCs w:val="24"/>
        </w:rPr>
        <w:t xml:space="preserve"> counties there few aquaculture practices and pond </w:t>
      </w:r>
      <w:r w:rsidR="00F71D89" w:rsidRPr="00023D18">
        <w:rPr>
          <w:rFonts w:ascii="Times New Roman" w:hAnsi="Times New Roman" w:cs="Times New Roman"/>
          <w:color w:val="000000"/>
          <w:sz w:val="24"/>
          <w:szCs w:val="24"/>
        </w:rPr>
        <w:t>areas were</w:t>
      </w:r>
      <w:r w:rsidR="002D1D64" w:rsidRPr="00023D18">
        <w:rPr>
          <w:rFonts w:ascii="Times New Roman" w:hAnsi="Times New Roman" w:cs="Times New Roman"/>
          <w:color w:val="000000"/>
          <w:sz w:val="24"/>
          <w:szCs w:val="24"/>
        </w:rPr>
        <w:t xml:space="preserve"> generally cleared hence removing the habitats of intermediate host of </w:t>
      </w:r>
      <w:proofErr w:type="spellStart"/>
      <w:r w:rsidR="002D1D64" w:rsidRPr="001919B2">
        <w:rPr>
          <w:rFonts w:ascii="Times New Roman" w:hAnsi="Times New Roman" w:cs="Times New Roman"/>
          <w:i/>
          <w:iCs/>
          <w:color w:val="000000"/>
          <w:sz w:val="24"/>
          <w:szCs w:val="24"/>
        </w:rPr>
        <w:t>Camallanus</w:t>
      </w:r>
      <w:proofErr w:type="spellEnd"/>
      <w:r w:rsidR="002D1D64" w:rsidRPr="001919B2">
        <w:rPr>
          <w:rFonts w:ascii="Times New Roman" w:hAnsi="Times New Roman" w:cs="Times New Roman"/>
          <w:i/>
          <w:iCs/>
          <w:color w:val="000000"/>
          <w:sz w:val="24"/>
          <w:szCs w:val="24"/>
        </w:rPr>
        <w:t xml:space="preserve"> </w:t>
      </w:r>
      <w:r w:rsidR="002D1D64" w:rsidRPr="00023D18">
        <w:rPr>
          <w:rFonts w:ascii="Times New Roman" w:hAnsi="Times New Roman" w:cs="Times New Roman"/>
          <w:color w:val="000000"/>
          <w:sz w:val="24"/>
          <w:szCs w:val="24"/>
        </w:rPr>
        <w:t>spp.</w:t>
      </w:r>
    </w:p>
    <w:p w14:paraId="2EF9BAA4" w14:textId="37C0041A" w:rsidR="00D23256" w:rsidRPr="00023D18" w:rsidRDefault="00D23256" w:rsidP="00023D18">
      <w:pPr>
        <w:spacing w:line="360" w:lineRule="auto"/>
        <w:jc w:val="both"/>
        <w:rPr>
          <w:rFonts w:ascii="Times New Roman" w:hAnsi="Times New Roman" w:cs="Times New Roman"/>
          <w:color w:val="000000"/>
          <w:sz w:val="24"/>
          <w:szCs w:val="24"/>
        </w:rPr>
      </w:pPr>
      <w:proofErr w:type="spellStart"/>
      <w:r w:rsidRPr="001919B2">
        <w:rPr>
          <w:rFonts w:ascii="Times New Roman" w:hAnsi="Times New Roman" w:cs="Times New Roman"/>
          <w:i/>
          <w:iCs/>
          <w:color w:val="000000"/>
          <w:sz w:val="24"/>
          <w:szCs w:val="24"/>
        </w:rPr>
        <w:t>Paracamallanus</w:t>
      </w:r>
      <w:proofErr w:type="spellEnd"/>
      <w:r w:rsidRPr="001919B2">
        <w:rPr>
          <w:rFonts w:ascii="Times New Roman" w:hAnsi="Times New Roman" w:cs="Times New Roman"/>
          <w:i/>
          <w:iCs/>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as first documente</w:t>
      </w:r>
      <w:r w:rsidR="001919B2">
        <w:rPr>
          <w:rFonts w:ascii="Times New Roman" w:hAnsi="Times New Roman" w:cs="Times New Roman"/>
          <w:color w:val="000000"/>
          <w:sz w:val="24"/>
          <w:szCs w:val="24"/>
        </w:rPr>
        <w:t>d</w:t>
      </w:r>
      <w:r w:rsidRPr="00023D18">
        <w:rPr>
          <w:rFonts w:ascii="Times New Roman" w:hAnsi="Times New Roman" w:cs="Times New Roman"/>
          <w:color w:val="000000"/>
          <w:sz w:val="24"/>
          <w:szCs w:val="24"/>
        </w:rPr>
        <w:t xml:space="preserve"> in Kenya by </w:t>
      </w:r>
      <w:sdt>
        <w:sdtPr>
          <w:rPr>
            <w:rFonts w:ascii="Times New Roman" w:hAnsi="Times New Roman" w:cs="Times New Roman"/>
            <w:color w:val="000000"/>
            <w:sz w:val="24"/>
            <w:szCs w:val="24"/>
          </w:rPr>
          <w:tag w:val="MENDELEY_CITATION_v3_eyJjaXRhdGlvbklEIjoiTUVOREVMRVlfQ0lUQVRJT05fYmNhYjc1ZDgtNjIzYy00NWI5LTliN2EtZTgzZjJkYmRlYzVjIiwicHJvcGVydGllcyI6eyJub3RlSW5kZXgiOjB9LCJpc0VkaXRlZCI6ZmFsc2UsIm1hbnVhbE92ZXJyaWRlIjp7ImlzTWFudWFsbHlPdmVycmlkZGVuIjp0cnVlLCJjaXRlcHJvY1RleHQiOiIoTWF0aGVuZ2UgJiMzODsgQ2hhcmxlcyBHLCAyMDEwKSIsIm1hbnVhbE92ZXJyaWRlVGV4dCI6Ik1hdGhlbmdlICYgQ2hhcmxlcyBHLCAoMjAxMCkifSwiY2l0YXRpb25JdGVtcyI6W3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V19"/>
          <w:id w:val="-434905878"/>
          <w:placeholder>
            <w:docPart w:val="DefaultPlaceholder_-1854013440"/>
          </w:placeholder>
        </w:sdtPr>
        <w:sdtContent>
          <w:r w:rsidR="00F8018B">
            <w:rPr>
              <w:rFonts w:eastAsia="Times New Roman"/>
            </w:rPr>
            <w:t>Mathenge &amp; Charles G, (2010)</w:t>
          </w:r>
        </w:sdtContent>
      </w:sdt>
      <w:r w:rsidRPr="00023D18">
        <w:rPr>
          <w:rFonts w:ascii="Times New Roman" w:hAnsi="Times New Roman" w:cs="Times New Roman"/>
          <w:color w:val="000000"/>
          <w:sz w:val="24"/>
          <w:szCs w:val="24"/>
        </w:rPr>
        <w:t xml:space="preserve"> in River Tana basin. And this was only in Catfish at a prevalence of 52.8%. Prevalence is catfish was because </w:t>
      </w:r>
      <w:r w:rsidRPr="00023D18">
        <w:rPr>
          <w:rFonts w:ascii="Times New Roman" w:hAnsi="Times New Roman" w:cs="Times New Roman"/>
          <w:color w:val="000000"/>
          <w:sz w:val="24"/>
          <w:szCs w:val="24"/>
        </w:rPr>
        <w:lastRenderedPageBreak/>
        <w:t xml:space="preserve">the fish is </w:t>
      </w:r>
      <w:r w:rsidR="001919B2" w:rsidRPr="00023D18">
        <w:rPr>
          <w:rFonts w:ascii="Times New Roman" w:hAnsi="Times New Roman" w:cs="Times New Roman"/>
          <w:color w:val="000000"/>
          <w:sz w:val="24"/>
          <w:szCs w:val="24"/>
        </w:rPr>
        <w:t>omnivorous</w:t>
      </w:r>
      <w:r w:rsidRPr="00023D18">
        <w:rPr>
          <w:rFonts w:ascii="Times New Roman" w:hAnsi="Times New Roman" w:cs="Times New Roman"/>
          <w:color w:val="000000"/>
          <w:sz w:val="24"/>
          <w:szCs w:val="24"/>
        </w:rPr>
        <w:t xml:space="preserve"> thus eat even intermediate of parasite therefore increasing chances of infection unlike Tilapia fish which is </w:t>
      </w:r>
      <w:r w:rsidR="001919B2" w:rsidRPr="00023D18">
        <w:rPr>
          <w:rFonts w:ascii="Times New Roman" w:hAnsi="Times New Roman" w:cs="Times New Roman"/>
          <w:color w:val="000000"/>
          <w:sz w:val="24"/>
          <w:szCs w:val="24"/>
        </w:rPr>
        <w:t>herbivorous. In</w:t>
      </w:r>
      <w:r w:rsidRPr="00023D18">
        <w:rPr>
          <w:rFonts w:ascii="Times New Roman" w:hAnsi="Times New Roman" w:cs="Times New Roman"/>
          <w:color w:val="000000"/>
          <w:sz w:val="24"/>
          <w:szCs w:val="24"/>
        </w:rPr>
        <w:t xml:space="preserve"> this study of </w:t>
      </w:r>
      <w:r w:rsidR="005F2F22" w:rsidRPr="00023D18">
        <w:rPr>
          <w:rFonts w:ascii="Times New Roman" w:hAnsi="Times New Roman" w:cs="Times New Roman"/>
          <w:color w:val="000000"/>
          <w:sz w:val="24"/>
          <w:szCs w:val="24"/>
        </w:rPr>
        <w:t>only Tilapia</w:t>
      </w:r>
      <w:r w:rsidRPr="00023D18">
        <w:rPr>
          <w:rFonts w:ascii="Times New Roman" w:hAnsi="Times New Roman" w:cs="Times New Roman"/>
          <w:color w:val="000000"/>
          <w:sz w:val="24"/>
          <w:szCs w:val="24"/>
        </w:rPr>
        <w:t xml:space="preserve"> fish in the selected counties, </w:t>
      </w:r>
      <w:proofErr w:type="spellStart"/>
      <w:r w:rsidRPr="001919B2">
        <w:rPr>
          <w:rFonts w:ascii="Times New Roman" w:hAnsi="Times New Roman" w:cs="Times New Roman"/>
          <w:i/>
          <w:iCs/>
          <w:color w:val="000000"/>
          <w:sz w:val="24"/>
          <w:szCs w:val="24"/>
        </w:rPr>
        <w:t>Paracamallanus</w:t>
      </w:r>
      <w:proofErr w:type="spellEnd"/>
      <w:r w:rsidRPr="00023D18">
        <w:rPr>
          <w:rFonts w:ascii="Times New Roman" w:hAnsi="Times New Roman" w:cs="Times New Roman"/>
          <w:color w:val="000000"/>
          <w:sz w:val="24"/>
          <w:szCs w:val="24"/>
        </w:rPr>
        <w:t xml:space="preserve"> </w:t>
      </w:r>
      <w:proofErr w:type="spellStart"/>
      <w:r w:rsidR="001919B2">
        <w:rPr>
          <w:rFonts w:ascii="Times New Roman" w:hAnsi="Times New Roman" w:cs="Times New Roman"/>
          <w:color w:val="000000"/>
          <w:sz w:val="24"/>
          <w:szCs w:val="24"/>
        </w:rPr>
        <w:t>spp</w:t>
      </w:r>
      <w:proofErr w:type="spellEnd"/>
      <w:r w:rsidR="001919B2">
        <w:rPr>
          <w:rFonts w:ascii="Times New Roman" w:hAnsi="Times New Roman" w:cs="Times New Roman"/>
          <w:color w:val="000000"/>
          <w:sz w:val="24"/>
          <w:szCs w:val="24"/>
        </w:rPr>
        <w:t xml:space="preserve"> </w:t>
      </w:r>
      <w:r w:rsidRPr="00023D18">
        <w:rPr>
          <w:rFonts w:ascii="Times New Roman" w:hAnsi="Times New Roman" w:cs="Times New Roman"/>
          <w:color w:val="000000"/>
          <w:sz w:val="24"/>
          <w:szCs w:val="24"/>
        </w:rPr>
        <w:t xml:space="preserve">was only found in Kericho and </w:t>
      </w:r>
      <w:proofErr w:type="spellStart"/>
      <w:r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Pr="00023D18">
        <w:rPr>
          <w:rFonts w:ascii="Times New Roman" w:hAnsi="Times New Roman" w:cs="Times New Roman"/>
          <w:color w:val="000000"/>
          <w:sz w:val="24"/>
          <w:szCs w:val="24"/>
        </w:rPr>
        <w:t xml:space="preserve"> </w:t>
      </w:r>
      <w:r w:rsidR="005F2F22" w:rsidRPr="00023D18">
        <w:rPr>
          <w:rFonts w:ascii="Times New Roman" w:hAnsi="Times New Roman" w:cs="Times New Roman"/>
          <w:color w:val="000000"/>
          <w:sz w:val="24"/>
          <w:szCs w:val="24"/>
        </w:rPr>
        <w:t>counties. The</w:t>
      </w:r>
      <w:r w:rsidRPr="00023D18">
        <w:rPr>
          <w:rFonts w:ascii="Times New Roman" w:hAnsi="Times New Roman" w:cs="Times New Roman"/>
          <w:color w:val="000000"/>
          <w:sz w:val="24"/>
          <w:szCs w:val="24"/>
        </w:rPr>
        <w:t xml:space="preserve"> prevalence was 12.84% with a mean </w:t>
      </w:r>
      <w:r w:rsidR="005F2F22" w:rsidRPr="00023D18">
        <w:rPr>
          <w:rFonts w:ascii="Times New Roman" w:hAnsi="Times New Roman" w:cs="Times New Roman"/>
          <w:color w:val="000000"/>
          <w:sz w:val="24"/>
          <w:szCs w:val="24"/>
        </w:rPr>
        <w:t>intensity</w:t>
      </w:r>
      <w:r w:rsidRPr="00023D18">
        <w:rPr>
          <w:rFonts w:ascii="Times New Roman" w:hAnsi="Times New Roman" w:cs="Times New Roman"/>
          <w:color w:val="000000"/>
          <w:sz w:val="24"/>
          <w:szCs w:val="24"/>
        </w:rPr>
        <w:t xml:space="preserve"> </w:t>
      </w:r>
      <w:r w:rsidR="008318A0" w:rsidRPr="00023D18">
        <w:rPr>
          <w:rFonts w:ascii="Times New Roman" w:hAnsi="Times New Roman" w:cs="Times New Roman"/>
          <w:color w:val="000000"/>
          <w:sz w:val="24"/>
          <w:szCs w:val="24"/>
        </w:rPr>
        <w:t xml:space="preserve">of 12.4 and </w:t>
      </w:r>
      <w:proofErr w:type="spellStart"/>
      <w:r w:rsidR="008318A0"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008318A0" w:rsidRPr="006D197C">
        <w:rPr>
          <w:rFonts w:ascii="Times New Roman" w:hAnsi="Times New Roman" w:cs="Times New Roman"/>
          <w:iCs/>
          <w:color w:val="000000"/>
          <w:sz w:val="24"/>
          <w:szCs w:val="24"/>
        </w:rPr>
        <w:t xml:space="preserve"> </w:t>
      </w:r>
      <w:r w:rsidR="008318A0" w:rsidRPr="00023D18">
        <w:rPr>
          <w:rFonts w:ascii="Times New Roman" w:hAnsi="Times New Roman" w:cs="Times New Roman"/>
          <w:color w:val="000000"/>
          <w:sz w:val="24"/>
          <w:szCs w:val="24"/>
        </w:rPr>
        <w:t xml:space="preserve">was prevalence was 16.77% with a mean intensity of 5.5. When the intensity of </w:t>
      </w:r>
      <w:proofErr w:type="spellStart"/>
      <w:r w:rsidR="008318A0" w:rsidRPr="001919B2">
        <w:rPr>
          <w:rFonts w:ascii="Times New Roman" w:hAnsi="Times New Roman" w:cs="Times New Roman"/>
          <w:i/>
          <w:iCs/>
          <w:color w:val="000000"/>
          <w:sz w:val="24"/>
          <w:szCs w:val="24"/>
        </w:rPr>
        <w:t>Paracamllanus</w:t>
      </w:r>
      <w:proofErr w:type="spellEnd"/>
      <w:r w:rsidR="008318A0" w:rsidRPr="001919B2">
        <w:rPr>
          <w:rFonts w:ascii="Times New Roman" w:hAnsi="Times New Roman" w:cs="Times New Roman"/>
          <w:i/>
          <w:iCs/>
          <w:color w:val="000000"/>
          <w:sz w:val="24"/>
          <w:szCs w:val="24"/>
        </w:rPr>
        <w:t xml:space="preserve"> </w:t>
      </w:r>
      <w:proofErr w:type="spellStart"/>
      <w:r w:rsidR="001919B2">
        <w:rPr>
          <w:rFonts w:ascii="Times New Roman" w:hAnsi="Times New Roman" w:cs="Times New Roman"/>
          <w:color w:val="000000"/>
          <w:sz w:val="24"/>
          <w:szCs w:val="24"/>
        </w:rPr>
        <w:t>spp</w:t>
      </w:r>
      <w:proofErr w:type="spellEnd"/>
      <w:r w:rsidR="001919B2">
        <w:rPr>
          <w:rFonts w:ascii="Times New Roman" w:hAnsi="Times New Roman" w:cs="Times New Roman"/>
          <w:color w:val="000000"/>
          <w:sz w:val="24"/>
          <w:szCs w:val="24"/>
        </w:rPr>
        <w:t xml:space="preserve"> </w:t>
      </w:r>
      <w:r w:rsidR="008318A0" w:rsidRPr="00023D18">
        <w:rPr>
          <w:rFonts w:ascii="Times New Roman" w:hAnsi="Times New Roman" w:cs="Times New Roman"/>
          <w:color w:val="000000"/>
          <w:sz w:val="24"/>
          <w:szCs w:val="24"/>
        </w:rPr>
        <w:t>was calculated according to holding systems, Liner ponds had the highest prevalence of 10.63% with mean intensity of 28. Earthen ponds had prevalence of 5.47% with mean of 3.4. High prevalence in liner ponds was because most of the farms sampled were liner ponds and the existence of sharing farm equipment like harvesting n</w:t>
      </w:r>
      <w:r w:rsidR="00CC7066" w:rsidRPr="006D197C">
        <w:rPr>
          <w:rFonts w:ascii="Times New Roman" w:hAnsi="Times New Roman" w:cs="Times New Roman"/>
          <w:iCs/>
          <w:color w:val="000000"/>
          <w:sz w:val="24"/>
          <w:szCs w:val="24"/>
        </w:rPr>
        <w:t>et</w:t>
      </w:r>
      <w:r w:rsidR="008318A0" w:rsidRPr="006D197C">
        <w:rPr>
          <w:rFonts w:ascii="Times New Roman" w:hAnsi="Times New Roman" w:cs="Times New Roman"/>
          <w:iCs/>
          <w:color w:val="000000"/>
          <w:sz w:val="24"/>
          <w:szCs w:val="24"/>
        </w:rPr>
        <w:t>s</w:t>
      </w:r>
      <w:r w:rsidR="008318A0" w:rsidRPr="00023D18">
        <w:rPr>
          <w:rFonts w:ascii="Times New Roman" w:hAnsi="Times New Roman" w:cs="Times New Roman"/>
          <w:color w:val="000000"/>
          <w:sz w:val="24"/>
          <w:szCs w:val="24"/>
        </w:rPr>
        <w:t xml:space="preserve"> had increased the chance of </w:t>
      </w:r>
      <w:proofErr w:type="spellStart"/>
      <w:r w:rsidR="008318A0" w:rsidRPr="0089231C">
        <w:rPr>
          <w:rFonts w:ascii="Times New Roman" w:hAnsi="Times New Roman" w:cs="Times New Roman"/>
          <w:i/>
          <w:iCs/>
          <w:color w:val="000000"/>
          <w:sz w:val="24"/>
          <w:szCs w:val="24"/>
        </w:rPr>
        <w:t>Paracamallanus</w:t>
      </w:r>
      <w:proofErr w:type="spellEnd"/>
      <w:r w:rsidR="008318A0" w:rsidRPr="00023D18">
        <w:rPr>
          <w:rFonts w:ascii="Times New Roman" w:hAnsi="Times New Roman" w:cs="Times New Roman"/>
          <w:color w:val="000000"/>
          <w:sz w:val="24"/>
          <w:szCs w:val="24"/>
        </w:rPr>
        <w:t xml:space="preserve"> </w:t>
      </w:r>
      <w:proofErr w:type="spellStart"/>
      <w:r w:rsidR="008318A0" w:rsidRPr="00023D18">
        <w:rPr>
          <w:rFonts w:ascii="Times New Roman" w:hAnsi="Times New Roman" w:cs="Times New Roman"/>
          <w:color w:val="000000"/>
          <w:sz w:val="24"/>
          <w:szCs w:val="24"/>
        </w:rPr>
        <w:t>spp</w:t>
      </w:r>
      <w:proofErr w:type="spellEnd"/>
      <w:r w:rsidR="008318A0" w:rsidRPr="00023D18">
        <w:rPr>
          <w:rFonts w:ascii="Times New Roman" w:hAnsi="Times New Roman" w:cs="Times New Roman"/>
          <w:color w:val="000000"/>
          <w:sz w:val="24"/>
          <w:szCs w:val="24"/>
        </w:rPr>
        <w:t xml:space="preserve"> occurrence.</w:t>
      </w:r>
      <w:r w:rsidR="006A5F6F" w:rsidRPr="00023D18">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"/>
          <w:id w:val="866651938"/>
          <w:placeholder>
            <w:docPart w:val="DefaultPlaceholder_-1854013440"/>
          </w:placeholder>
        </w:sdtPr>
        <w:sdtContent>
          <w:proofErr w:type="spellStart"/>
          <w:r w:rsidR="00F8018B" w:rsidRPr="00F8018B">
            <w:rPr>
              <w:rFonts w:ascii="Times New Roman" w:hAnsi="Times New Roman" w:cs="Times New Roman"/>
              <w:color w:val="000000"/>
              <w:sz w:val="24"/>
              <w:szCs w:val="24"/>
            </w:rPr>
            <w:t>Murugami</w:t>
          </w:r>
          <w:proofErr w:type="spellEnd"/>
          <w:r w:rsidR="00F8018B" w:rsidRPr="00F8018B">
            <w:rPr>
              <w:rFonts w:ascii="Times New Roman" w:hAnsi="Times New Roman" w:cs="Times New Roman"/>
              <w:color w:val="000000"/>
              <w:sz w:val="24"/>
              <w:szCs w:val="24"/>
            </w:rPr>
            <w:t xml:space="preserve"> al., (2017)</w:t>
          </w:r>
        </w:sdtContent>
      </w:sdt>
      <w:r w:rsidR="00336FA9" w:rsidRPr="00023D18">
        <w:rPr>
          <w:rFonts w:ascii="Times New Roman" w:hAnsi="Times New Roman" w:cs="Times New Roman"/>
          <w:color w:val="000000"/>
          <w:sz w:val="24"/>
          <w:szCs w:val="24"/>
        </w:rPr>
        <w:t xml:space="preserve"> recorded also most similar results of </w:t>
      </w:r>
      <w:proofErr w:type="spellStart"/>
      <w:r w:rsidR="00336FA9" w:rsidRPr="0089231C">
        <w:rPr>
          <w:rFonts w:ascii="Times New Roman" w:hAnsi="Times New Roman" w:cs="Times New Roman"/>
          <w:i/>
          <w:iCs/>
          <w:color w:val="000000"/>
          <w:sz w:val="24"/>
          <w:szCs w:val="24"/>
        </w:rPr>
        <w:t>Paracamallanu</w:t>
      </w:r>
      <w:r w:rsidR="00336FA9" w:rsidRPr="00023D18">
        <w:rPr>
          <w:rFonts w:ascii="Times New Roman" w:hAnsi="Times New Roman" w:cs="Times New Roman"/>
          <w:color w:val="000000"/>
          <w:sz w:val="24"/>
          <w:szCs w:val="24"/>
        </w:rPr>
        <w:t>s</w:t>
      </w:r>
      <w:proofErr w:type="spellEnd"/>
      <w:r w:rsidR="00336FA9" w:rsidRPr="00023D18">
        <w:rPr>
          <w:rFonts w:ascii="Times New Roman" w:hAnsi="Times New Roman" w:cs="Times New Roman"/>
          <w:color w:val="000000"/>
          <w:sz w:val="24"/>
          <w:szCs w:val="24"/>
        </w:rPr>
        <w:t xml:space="preserve"> </w:t>
      </w:r>
      <w:proofErr w:type="spellStart"/>
      <w:r w:rsidR="00336FA9" w:rsidRPr="00023D18">
        <w:rPr>
          <w:rFonts w:ascii="Times New Roman" w:hAnsi="Times New Roman" w:cs="Times New Roman"/>
          <w:color w:val="000000"/>
          <w:sz w:val="24"/>
          <w:szCs w:val="24"/>
        </w:rPr>
        <w:t>spp</w:t>
      </w:r>
      <w:proofErr w:type="spellEnd"/>
      <w:r w:rsidR="00336FA9" w:rsidRPr="00023D18">
        <w:rPr>
          <w:rFonts w:ascii="Times New Roman" w:hAnsi="Times New Roman" w:cs="Times New Roman"/>
          <w:color w:val="000000"/>
          <w:sz w:val="24"/>
          <w:szCs w:val="24"/>
        </w:rPr>
        <w:t xml:space="preserve"> infection in Kirinya</w:t>
      </w:r>
      <w:r w:rsidR="006A5F6F" w:rsidRPr="00023D18">
        <w:rPr>
          <w:rFonts w:ascii="Times New Roman" w:hAnsi="Times New Roman" w:cs="Times New Roman"/>
          <w:color w:val="000000"/>
          <w:sz w:val="24"/>
          <w:szCs w:val="24"/>
        </w:rPr>
        <w:t>ga</w:t>
      </w:r>
      <w:r w:rsidR="00336FA9" w:rsidRPr="00023D18">
        <w:rPr>
          <w:rFonts w:ascii="Times New Roman" w:hAnsi="Times New Roman" w:cs="Times New Roman"/>
          <w:color w:val="000000"/>
          <w:sz w:val="24"/>
          <w:szCs w:val="24"/>
        </w:rPr>
        <w:t xml:space="preserve"> county</w:t>
      </w:r>
      <w:r w:rsidR="006A5F6F" w:rsidRPr="00023D18">
        <w:rPr>
          <w:rFonts w:ascii="Times New Roman" w:hAnsi="Times New Roman" w:cs="Times New Roman"/>
          <w:color w:val="000000"/>
          <w:sz w:val="24"/>
          <w:szCs w:val="24"/>
        </w:rPr>
        <w:t xml:space="preserve"> to that of </w:t>
      </w:r>
      <w:sdt>
        <w:sdtPr>
          <w:rPr>
            <w:rFonts w:ascii="Times New Roman" w:hAnsi="Times New Roman" w:cs="Times New Roman"/>
            <w:color w:val="000000"/>
            <w:sz w:val="24"/>
            <w:szCs w:val="24"/>
          </w:rPr>
          <w:tag w:val="MENDELEY_CITATION_v3_eyJjaXRhdGlvbklEIjoiTUVOREVMRVlfQ0lUQVRJT05fYmE1NzY3NDctNmM3Yi00YTMyLWJiNzEtNzg0YzVhMDQwZGNlIiwicHJvcGVydGllcyI6eyJub3RlSW5kZXgiOjB9LCJpc0VkaXRlZCI6ZmFsc2UsIm1hbnVhbE92ZXJyaWRlIjp7ImlzTWFudWFsbHlPdmVycmlkZGVuIjp0cnVlLCJjaXRlcHJvY1RleHQiOiIoTWF0aGVuZ2UgJiMzODsgQ2hhcmxlcyBHLCAyMDEwKSIsIm1hbnVhbE92ZXJyaWRlVGV4dCI6Ik1hdGhlbmdlICYgQ2hhcmxlcyBHLCAoMjAxMCkifSwiY2l0YXRpb25JdGVtcyI6W3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V19"/>
          <w:id w:val="1824235862"/>
          <w:placeholder>
            <w:docPart w:val="DefaultPlaceholder_-1854013440"/>
          </w:placeholder>
        </w:sdtPr>
        <w:sdtContent>
          <w:r w:rsidR="00F8018B">
            <w:rPr>
              <w:rFonts w:eastAsia="Times New Roman"/>
            </w:rPr>
            <w:t>Mathenge &amp; Charles G, (2010)</w:t>
          </w:r>
        </w:sdtContent>
      </w:sdt>
      <w:r w:rsidR="006A5F6F" w:rsidRPr="00023D18">
        <w:rPr>
          <w:rFonts w:ascii="Times New Roman" w:hAnsi="Times New Roman" w:cs="Times New Roman"/>
          <w:color w:val="000000"/>
          <w:sz w:val="24"/>
          <w:szCs w:val="24"/>
        </w:rPr>
        <w:t xml:space="preserve"> in River tana basin where all </w:t>
      </w:r>
      <w:proofErr w:type="spellStart"/>
      <w:r w:rsidR="006A5F6F" w:rsidRPr="0089231C">
        <w:rPr>
          <w:rFonts w:ascii="Times New Roman" w:hAnsi="Times New Roman" w:cs="Times New Roman"/>
          <w:i/>
          <w:iCs/>
          <w:color w:val="000000"/>
          <w:sz w:val="24"/>
          <w:szCs w:val="24"/>
        </w:rPr>
        <w:t>Paracamallanus</w:t>
      </w:r>
      <w:proofErr w:type="spellEnd"/>
      <w:r w:rsidR="006A5F6F" w:rsidRPr="00023D18">
        <w:rPr>
          <w:rFonts w:ascii="Times New Roman" w:hAnsi="Times New Roman" w:cs="Times New Roman"/>
          <w:color w:val="000000"/>
          <w:sz w:val="24"/>
          <w:szCs w:val="24"/>
        </w:rPr>
        <w:t xml:space="preserve"> </w:t>
      </w:r>
      <w:proofErr w:type="spellStart"/>
      <w:r w:rsidR="006A5F6F" w:rsidRPr="00023D18">
        <w:rPr>
          <w:rFonts w:ascii="Times New Roman" w:hAnsi="Times New Roman" w:cs="Times New Roman"/>
          <w:color w:val="000000"/>
          <w:sz w:val="24"/>
          <w:szCs w:val="24"/>
        </w:rPr>
        <w:t>spp</w:t>
      </w:r>
      <w:proofErr w:type="spellEnd"/>
      <w:r w:rsidR="006A5F6F" w:rsidRPr="00023D18">
        <w:rPr>
          <w:rFonts w:ascii="Times New Roman" w:hAnsi="Times New Roman" w:cs="Times New Roman"/>
          <w:color w:val="000000"/>
          <w:sz w:val="24"/>
          <w:szCs w:val="24"/>
        </w:rPr>
        <w:t xml:space="preserve"> infection in Kirinyaga were found in catfish at a prevalence of 16.3% and 0.0% in Tilapia. Though in terms of Prevalence, </w:t>
      </w:r>
      <w:proofErr w:type="spellStart"/>
      <w:r w:rsidR="006A5F6F"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006A5F6F" w:rsidRPr="006D197C">
        <w:rPr>
          <w:rFonts w:ascii="Times New Roman" w:hAnsi="Times New Roman" w:cs="Times New Roman"/>
          <w:iCs/>
          <w:color w:val="000000"/>
          <w:sz w:val="24"/>
          <w:szCs w:val="24"/>
        </w:rPr>
        <w:t xml:space="preserve"> </w:t>
      </w:r>
      <w:r w:rsidR="006A5F6F" w:rsidRPr="00023D18">
        <w:rPr>
          <w:rFonts w:ascii="Times New Roman" w:hAnsi="Times New Roman" w:cs="Times New Roman"/>
          <w:color w:val="000000"/>
          <w:sz w:val="24"/>
          <w:szCs w:val="24"/>
        </w:rPr>
        <w:t>county prevalence is the same with prevalence</w:t>
      </w:r>
      <w:r w:rsidR="00213505" w:rsidRPr="00023D18">
        <w:rPr>
          <w:rFonts w:ascii="Times New Roman" w:hAnsi="Times New Roman" w:cs="Times New Roman"/>
          <w:color w:val="000000"/>
          <w:sz w:val="24"/>
          <w:szCs w:val="24"/>
        </w:rPr>
        <w:t xml:space="preserve"> with what</w:t>
      </w:r>
      <w:r w:rsidR="006A5F6F" w:rsidRPr="00023D18">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"/>
          <w:id w:val="-364445050"/>
          <w:placeholder>
            <w:docPart w:val="DefaultPlaceholder_-1854013440"/>
          </w:placeholder>
        </w:sdtPr>
        <w:sdtContent>
          <w:proofErr w:type="spellStart"/>
          <w:r w:rsidR="00F8018B" w:rsidRPr="00F8018B">
            <w:rPr>
              <w:rFonts w:ascii="Times New Roman" w:hAnsi="Times New Roman" w:cs="Times New Roman"/>
              <w:color w:val="000000"/>
              <w:sz w:val="24"/>
              <w:szCs w:val="24"/>
            </w:rPr>
            <w:t>Murugami</w:t>
          </w:r>
          <w:proofErr w:type="spellEnd"/>
          <w:r w:rsidR="00F8018B" w:rsidRPr="00F8018B">
            <w:rPr>
              <w:rFonts w:ascii="Times New Roman" w:hAnsi="Times New Roman" w:cs="Times New Roman"/>
              <w:color w:val="000000"/>
              <w:sz w:val="24"/>
              <w:szCs w:val="24"/>
            </w:rPr>
            <w:t xml:space="preserve"> et al., (2017)</w:t>
          </w:r>
        </w:sdtContent>
      </w:sdt>
      <w:r w:rsidR="006A5F6F" w:rsidRPr="00023D18">
        <w:rPr>
          <w:rFonts w:ascii="Times New Roman" w:hAnsi="Times New Roman" w:cs="Times New Roman"/>
          <w:color w:val="000000"/>
          <w:sz w:val="24"/>
          <w:szCs w:val="24"/>
        </w:rPr>
        <w:t xml:space="preserve"> got in Kirinyaga county.</w:t>
      </w:r>
    </w:p>
    <w:p w14:paraId="653F1AEA" w14:textId="5394B9FD" w:rsidR="00F71D89" w:rsidRPr="00023D18" w:rsidRDefault="00E5115A"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 xml:space="preserve">Crustaceans </w:t>
      </w:r>
    </w:p>
    <w:p w14:paraId="799327A9" w14:textId="3F8F25D2" w:rsidR="00E5115A" w:rsidRPr="00023D18" w:rsidRDefault="00E5115A"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 xml:space="preserve">Copepods were only found in </w:t>
      </w:r>
      <w:proofErr w:type="spellStart"/>
      <w:r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Pr="006D197C">
        <w:rPr>
          <w:rFonts w:ascii="Times New Roman" w:hAnsi="Times New Roman" w:cs="Times New Roman"/>
          <w:iCs/>
          <w:color w:val="000000"/>
          <w:sz w:val="24"/>
          <w:szCs w:val="24"/>
        </w:rPr>
        <w:t xml:space="preserve"> </w:t>
      </w:r>
      <w:r w:rsidRPr="00023D18">
        <w:rPr>
          <w:rFonts w:ascii="Times New Roman" w:hAnsi="Times New Roman" w:cs="Times New Roman"/>
          <w:color w:val="000000"/>
          <w:sz w:val="24"/>
          <w:szCs w:val="24"/>
        </w:rPr>
        <w:t xml:space="preserve">county at a prevalence of 3.03% with mean intensity of 2. There </w:t>
      </w:r>
      <w:r w:rsidR="00AB6BB4" w:rsidRPr="00023D18">
        <w:rPr>
          <w:rFonts w:ascii="Times New Roman" w:hAnsi="Times New Roman" w:cs="Times New Roman"/>
          <w:color w:val="000000"/>
          <w:sz w:val="24"/>
          <w:szCs w:val="24"/>
        </w:rPr>
        <w:t>are</w:t>
      </w:r>
      <w:r w:rsidRPr="00023D18">
        <w:rPr>
          <w:rFonts w:ascii="Times New Roman" w:hAnsi="Times New Roman" w:cs="Times New Roman"/>
          <w:color w:val="000000"/>
          <w:sz w:val="24"/>
          <w:szCs w:val="24"/>
        </w:rPr>
        <w:t xml:space="preserve"> high chances they were first intermediate host of </w:t>
      </w:r>
      <w:proofErr w:type="spellStart"/>
      <w:r w:rsidRPr="0089231C">
        <w:rPr>
          <w:rFonts w:ascii="Times New Roman" w:hAnsi="Times New Roman" w:cs="Times New Roman"/>
          <w:i/>
          <w:iCs/>
          <w:color w:val="000000"/>
          <w:sz w:val="24"/>
          <w:szCs w:val="24"/>
        </w:rPr>
        <w:t>Paracamallanus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and </w:t>
      </w:r>
      <w:proofErr w:type="spellStart"/>
      <w:r w:rsidRPr="0089231C">
        <w:rPr>
          <w:rFonts w:ascii="Times New Roman" w:hAnsi="Times New Roman" w:cs="Times New Roman"/>
          <w:i/>
          <w:iCs/>
          <w:color w:val="000000"/>
          <w:sz w:val="24"/>
          <w:szCs w:val="24"/>
        </w:rPr>
        <w:t>Camallanus</w:t>
      </w:r>
      <w:proofErr w:type="spellEnd"/>
      <w:r w:rsidRPr="0089231C">
        <w:rPr>
          <w:rFonts w:ascii="Times New Roman" w:hAnsi="Times New Roman" w:cs="Times New Roman"/>
          <w:i/>
          <w:iCs/>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found </w:t>
      </w:r>
      <w:proofErr w:type="spellStart"/>
      <w:r w:rsidR="00AD3CFF"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00AD3CFF" w:rsidRPr="006D197C">
        <w:rPr>
          <w:rFonts w:ascii="Times New Roman" w:hAnsi="Times New Roman" w:cs="Times New Roman"/>
          <w:iCs/>
          <w:color w:val="000000"/>
          <w:sz w:val="24"/>
          <w:szCs w:val="24"/>
        </w:rPr>
        <w:t xml:space="preserve"> </w:t>
      </w:r>
      <w:r w:rsidR="00AD3CFF" w:rsidRPr="00023D18">
        <w:rPr>
          <w:rFonts w:ascii="Times New Roman" w:hAnsi="Times New Roman" w:cs="Times New Roman"/>
          <w:color w:val="000000"/>
          <w:sz w:val="24"/>
          <w:szCs w:val="24"/>
        </w:rPr>
        <w:t>county</w:t>
      </w:r>
      <w:r w:rsidR="006D68A1" w:rsidRPr="00023D18">
        <w:rPr>
          <w:rFonts w:ascii="Times New Roman" w:hAnsi="Times New Roman" w:cs="Times New Roman"/>
          <w:color w:val="000000"/>
          <w:sz w:val="24"/>
          <w:szCs w:val="24"/>
        </w:rPr>
        <w:t>.</w:t>
      </w:r>
    </w:p>
    <w:p w14:paraId="79A7364A" w14:textId="25B466A4" w:rsidR="006D68A1" w:rsidRPr="00023D18" w:rsidRDefault="006D68A1"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Condition factor</w:t>
      </w:r>
    </w:p>
    <w:p w14:paraId="660CD520" w14:textId="3C799994" w:rsidR="006D68A1" w:rsidRPr="00023D18" w:rsidRDefault="00AB6BB4"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176 fish were infected with one or more parasites, making the overall prevalence of parasitic infections to be 53.3%. 54.55% (96 infected fish) had excellent body condition.</w:t>
      </w:r>
      <w:r w:rsidR="002E69D8" w:rsidRPr="00023D18">
        <w:rPr>
          <w:rFonts w:ascii="Times New Roman" w:hAnsi="Times New Roman" w:cs="Times New Roman"/>
          <w:color w:val="000000"/>
          <w:sz w:val="24"/>
          <w:szCs w:val="24"/>
        </w:rPr>
        <w:t xml:space="preserve"> 32.39% </w:t>
      </w:r>
      <w:r w:rsidR="002F1442" w:rsidRPr="00023D18">
        <w:rPr>
          <w:rFonts w:ascii="Times New Roman" w:hAnsi="Times New Roman" w:cs="Times New Roman"/>
          <w:color w:val="000000"/>
          <w:sz w:val="24"/>
          <w:szCs w:val="24"/>
        </w:rPr>
        <w:t>(57</w:t>
      </w:r>
      <w:r w:rsidR="002E69D8" w:rsidRPr="00023D18">
        <w:rPr>
          <w:rFonts w:ascii="Times New Roman" w:hAnsi="Times New Roman" w:cs="Times New Roman"/>
          <w:color w:val="000000"/>
          <w:sz w:val="24"/>
          <w:szCs w:val="24"/>
        </w:rPr>
        <w:t xml:space="preserve"> infected fish) body condition was good. 16 infected fish (9.1%) had fair body condition</w:t>
      </w:r>
      <w:r w:rsidR="00240E7B" w:rsidRPr="00023D18">
        <w:rPr>
          <w:rFonts w:ascii="Times New Roman" w:hAnsi="Times New Roman" w:cs="Times New Roman"/>
          <w:color w:val="000000"/>
          <w:sz w:val="24"/>
          <w:szCs w:val="24"/>
        </w:rPr>
        <w:t xml:space="preserve"> while 4% </w:t>
      </w:r>
      <w:r w:rsidR="00AB76D5" w:rsidRPr="00023D18">
        <w:rPr>
          <w:rFonts w:ascii="Times New Roman" w:hAnsi="Times New Roman" w:cs="Times New Roman"/>
          <w:color w:val="000000"/>
          <w:sz w:val="24"/>
          <w:szCs w:val="24"/>
        </w:rPr>
        <w:t>(7</w:t>
      </w:r>
      <w:r w:rsidR="00240E7B" w:rsidRPr="00023D18">
        <w:rPr>
          <w:rFonts w:ascii="Times New Roman" w:hAnsi="Times New Roman" w:cs="Times New Roman"/>
          <w:color w:val="000000"/>
          <w:sz w:val="24"/>
          <w:szCs w:val="24"/>
        </w:rPr>
        <w:t xml:space="preserve"> infected fish) had poor body condition.</w:t>
      </w:r>
    </w:p>
    <w:p w14:paraId="4D51EB00" w14:textId="42585BDA" w:rsidR="003F1C8D" w:rsidRPr="00023D18" w:rsidRDefault="003F1C8D" w:rsidP="00023D18">
      <w:pPr>
        <w:spacing w:line="360" w:lineRule="auto"/>
        <w:jc w:val="both"/>
        <w:rPr>
          <w:rFonts w:ascii="Times New Roman" w:hAnsi="Times New Roman" w:cs="Times New Roman"/>
          <w:color w:val="000000"/>
          <w:sz w:val="24"/>
          <w:szCs w:val="24"/>
        </w:rPr>
      </w:pPr>
      <w:proofErr w:type="spellStart"/>
      <w:r w:rsidRPr="0089231C">
        <w:rPr>
          <w:rFonts w:ascii="Times New Roman" w:hAnsi="Times New Roman" w:cs="Times New Roman"/>
          <w:i/>
          <w:iCs/>
          <w:color w:val="000000"/>
          <w:sz w:val="24"/>
          <w:szCs w:val="24"/>
        </w:rPr>
        <w:t>Diplostomum</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infected 41 tilapias.31.71% had excellent body</w:t>
      </w:r>
      <w:r w:rsidR="00B62D19" w:rsidRPr="00023D18">
        <w:rPr>
          <w:rFonts w:ascii="Times New Roman" w:hAnsi="Times New Roman" w:cs="Times New Roman"/>
          <w:color w:val="000000"/>
          <w:sz w:val="24"/>
          <w:szCs w:val="24"/>
        </w:rPr>
        <w:t xml:space="preserve"> </w:t>
      </w:r>
      <w:r w:rsidR="00115104" w:rsidRPr="00023D18">
        <w:rPr>
          <w:rFonts w:ascii="Times New Roman" w:hAnsi="Times New Roman" w:cs="Times New Roman"/>
          <w:color w:val="000000"/>
          <w:sz w:val="24"/>
          <w:szCs w:val="24"/>
        </w:rPr>
        <w:t>condition,</w:t>
      </w:r>
      <w:r w:rsidR="00B62D19" w:rsidRPr="00023D18">
        <w:rPr>
          <w:rFonts w:ascii="Times New Roman" w:hAnsi="Times New Roman" w:cs="Times New Roman"/>
          <w:color w:val="000000"/>
          <w:sz w:val="24"/>
          <w:szCs w:val="24"/>
        </w:rPr>
        <w:t xml:space="preserve"> 36.59% good body </w:t>
      </w:r>
      <w:r w:rsidR="00115104" w:rsidRPr="00023D18">
        <w:rPr>
          <w:rFonts w:ascii="Times New Roman" w:hAnsi="Times New Roman" w:cs="Times New Roman"/>
          <w:color w:val="000000"/>
          <w:sz w:val="24"/>
          <w:szCs w:val="24"/>
        </w:rPr>
        <w:t>condition,</w:t>
      </w:r>
      <w:r w:rsidR="00B62D19" w:rsidRPr="00023D18">
        <w:rPr>
          <w:rFonts w:ascii="Times New Roman" w:hAnsi="Times New Roman" w:cs="Times New Roman"/>
          <w:color w:val="000000"/>
          <w:sz w:val="24"/>
          <w:szCs w:val="24"/>
        </w:rPr>
        <w:t xml:space="preserve"> 17.7% fair body condition and 14.63% poor body condition.</w:t>
      </w:r>
      <w:r w:rsidR="00F74784" w:rsidRPr="00023D18">
        <w:rPr>
          <w:rFonts w:ascii="Times New Roman" w:hAnsi="Times New Roman" w:cs="Times New Roman"/>
          <w:sz w:val="24"/>
          <w:szCs w:val="24"/>
        </w:rPr>
        <w:t xml:space="preserve"> </w:t>
      </w:r>
      <w:r w:rsidR="00117FFA" w:rsidRPr="00023D18">
        <w:rPr>
          <w:rFonts w:ascii="Times New Roman" w:hAnsi="Times New Roman" w:cs="Times New Roman"/>
          <w:sz w:val="24"/>
          <w:szCs w:val="24"/>
        </w:rPr>
        <w:t xml:space="preserve">The poor body condition is as a result of </w:t>
      </w:r>
      <w:proofErr w:type="spellStart"/>
      <w:r w:rsidR="00F74784" w:rsidRPr="0089231C">
        <w:rPr>
          <w:rFonts w:ascii="Times New Roman" w:hAnsi="Times New Roman" w:cs="Times New Roman"/>
          <w:i/>
          <w:iCs/>
          <w:color w:val="000000"/>
          <w:sz w:val="24"/>
          <w:szCs w:val="24"/>
        </w:rPr>
        <w:t>Diplostomum</w:t>
      </w:r>
      <w:proofErr w:type="spellEnd"/>
      <w:r w:rsidR="00F74784" w:rsidRPr="0089231C">
        <w:rPr>
          <w:rFonts w:ascii="Times New Roman" w:hAnsi="Times New Roman" w:cs="Times New Roman"/>
          <w:i/>
          <w:iCs/>
          <w:color w:val="000000"/>
          <w:sz w:val="24"/>
          <w:szCs w:val="24"/>
        </w:rPr>
        <w:t xml:space="preserve"> </w:t>
      </w:r>
      <w:proofErr w:type="spellStart"/>
      <w:r w:rsidR="00F74784" w:rsidRPr="00023D18">
        <w:rPr>
          <w:rFonts w:ascii="Times New Roman" w:hAnsi="Times New Roman" w:cs="Times New Roman"/>
          <w:color w:val="000000"/>
          <w:sz w:val="24"/>
          <w:szCs w:val="24"/>
        </w:rPr>
        <w:t>spp</w:t>
      </w:r>
      <w:proofErr w:type="spellEnd"/>
      <w:r w:rsidR="00117FFA" w:rsidRPr="00023D18">
        <w:rPr>
          <w:rFonts w:ascii="Times New Roman" w:hAnsi="Times New Roman" w:cs="Times New Roman"/>
          <w:color w:val="000000"/>
          <w:sz w:val="24"/>
          <w:szCs w:val="24"/>
        </w:rPr>
        <w:t xml:space="preserve"> that </w:t>
      </w:r>
      <w:r w:rsidR="00F74784" w:rsidRPr="00023D18">
        <w:rPr>
          <w:rFonts w:ascii="Times New Roman" w:hAnsi="Times New Roman" w:cs="Times New Roman"/>
          <w:color w:val="000000"/>
          <w:sz w:val="24"/>
          <w:szCs w:val="24"/>
        </w:rPr>
        <w:t xml:space="preserve">cause </w:t>
      </w:r>
      <w:proofErr w:type="spellStart"/>
      <w:r w:rsidR="00F74784" w:rsidRPr="00023D18">
        <w:rPr>
          <w:rFonts w:ascii="Times New Roman" w:hAnsi="Times New Roman" w:cs="Times New Roman"/>
          <w:color w:val="000000"/>
          <w:sz w:val="24"/>
          <w:szCs w:val="24"/>
        </w:rPr>
        <w:t>diplostomosis</w:t>
      </w:r>
      <w:proofErr w:type="spellEnd"/>
      <w:r w:rsidR="00F74784" w:rsidRPr="00023D18">
        <w:rPr>
          <w:rFonts w:ascii="Times New Roman" w:hAnsi="Times New Roman" w:cs="Times New Roman"/>
          <w:color w:val="000000"/>
          <w:sz w:val="24"/>
          <w:szCs w:val="24"/>
        </w:rPr>
        <w:t xml:space="preserve"> in </w:t>
      </w:r>
      <w:r w:rsidR="00117FFA" w:rsidRPr="00023D18">
        <w:rPr>
          <w:rFonts w:ascii="Times New Roman" w:hAnsi="Times New Roman" w:cs="Times New Roman"/>
          <w:color w:val="000000"/>
          <w:sz w:val="24"/>
          <w:szCs w:val="24"/>
        </w:rPr>
        <w:t xml:space="preserve">fish a condition </w:t>
      </w:r>
      <w:r w:rsidR="00F74784" w:rsidRPr="00023D18">
        <w:rPr>
          <w:rFonts w:ascii="Times New Roman" w:hAnsi="Times New Roman" w:cs="Times New Roman"/>
          <w:color w:val="000000"/>
          <w:sz w:val="24"/>
          <w:szCs w:val="24"/>
        </w:rPr>
        <w:t xml:space="preserve">associated with a severe ocular disease and lens opacity </w:t>
      </w:r>
      <w:r w:rsidR="00117FFA" w:rsidRPr="00023D18">
        <w:rPr>
          <w:rFonts w:ascii="Times New Roman" w:hAnsi="Times New Roman" w:cs="Times New Roman"/>
          <w:color w:val="000000"/>
          <w:sz w:val="24"/>
          <w:szCs w:val="24"/>
        </w:rPr>
        <w:t xml:space="preserve">making infected fish blind </w:t>
      </w:r>
      <w:sdt>
        <w:sdtPr>
          <w:rPr>
            <w:rFonts w:ascii="Times New Roman" w:hAnsi="Times New Roman" w:cs="Times New Roman"/>
            <w:color w:val="000000"/>
            <w:sz w:val="24"/>
            <w:szCs w:val="24"/>
          </w:rPr>
          <w:tag w:val="MENDELEY_CITATION_v3_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"/>
          <w:id w:val="-602725505"/>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Migiro</w:t>
          </w:r>
          <w:proofErr w:type="spellEnd"/>
          <w:r w:rsidR="00F8018B" w:rsidRPr="00F8018B">
            <w:rPr>
              <w:rFonts w:ascii="Times New Roman" w:hAnsi="Times New Roman" w:cs="Times New Roman"/>
              <w:color w:val="000000"/>
              <w:sz w:val="24"/>
              <w:szCs w:val="24"/>
            </w:rPr>
            <w:t xml:space="preserve"> </w:t>
          </w:r>
          <w:proofErr w:type="spellStart"/>
          <w:r w:rsidR="00F8018B" w:rsidRPr="00F8018B">
            <w:rPr>
              <w:rFonts w:ascii="Times New Roman" w:hAnsi="Times New Roman" w:cs="Times New Roman"/>
              <w:color w:val="000000"/>
              <w:sz w:val="24"/>
              <w:szCs w:val="24"/>
            </w:rPr>
            <w:t>Kembenya</w:t>
          </w:r>
          <w:proofErr w:type="spellEnd"/>
          <w:r w:rsidR="00F8018B" w:rsidRPr="00F8018B">
            <w:rPr>
              <w:rFonts w:ascii="Times New Roman" w:hAnsi="Times New Roman" w:cs="Times New Roman"/>
              <w:color w:val="000000"/>
              <w:sz w:val="24"/>
              <w:szCs w:val="24"/>
            </w:rPr>
            <w:t xml:space="preserve"> et al., 2012; Rintamäki-Kinnunen et al., 2004)</w:t>
          </w:r>
        </w:sdtContent>
      </w:sdt>
      <w:r w:rsidR="00117FFA" w:rsidRPr="00023D18">
        <w:rPr>
          <w:rFonts w:ascii="Times New Roman" w:hAnsi="Times New Roman" w:cs="Times New Roman"/>
          <w:color w:val="000000"/>
          <w:sz w:val="24"/>
          <w:szCs w:val="24"/>
        </w:rPr>
        <w:t>.</w:t>
      </w:r>
      <w:r w:rsidR="003D2241" w:rsidRPr="00023D18">
        <w:rPr>
          <w:rFonts w:ascii="Times New Roman" w:hAnsi="Times New Roman" w:cs="Times New Roman"/>
          <w:color w:val="000000"/>
          <w:sz w:val="24"/>
          <w:szCs w:val="24"/>
        </w:rPr>
        <w:t xml:space="preserve">The blindness caused by </w:t>
      </w:r>
      <w:proofErr w:type="spellStart"/>
      <w:r w:rsidR="003D2241" w:rsidRPr="0089231C">
        <w:rPr>
          <w:rFonts w:ascii="Times New Roman" w:hAnsi="Times New Roman" w:cs="Times New Roman"/>
          <w:i/>
          <w:iCs/>
          <w:color w:val="000000"/>
          <w:sz w:val="24"/>
          <w:szCs w:val="24"/>
        </w:rPr>
        <w:t>Diplostomum</w:t>
      </w:r>
      <w:proofErr w:type="spellEnd"/>
      <w:r w:rsidR="003D2241" w:rsidRPr="00023D18">
        <w:rPr>
          <w:rFonts w:ascii="Times New Roman" w:hAnsi="Times New Roman" w:cs="Times New Roman"/>
          <w:color w:val="000000"/>
          <w:sz w:val="24"/>
          <w:szCs w:val="24"/>
        </w:rPr>
        <w:t xml:space="preserve"> </w:t>
      </w:r>
      <w:proofErr w:type="spellStart"/>
      <w:r w:rsidR="003D2241" w:rsidRPr="00023D18">
        <w:rPr>
          <w:rFonts w:ascii="Times New Roman" w:hAnsi="Times New Roman" w:cs="Times New Roman"/>
          <w:color w:val="000000"/>
          <w:sz w:val="24"/>
          <w:szCs w:val="24"/>
        </w:rPr>
        <w:t>spp</w:t>
      </w:r>
      <w:proofErr w:type="spellEnd"/>
      <w:r w:rsidR="003D2241" w:rsidRPr="00023D18">
        <w:rPr>
          <w:rFonts w:ascii="Times New Roman" w:hAnsi="Times New Roman" w:cs="Times New Roman"/>
          <w:color w:val="000000"/>
          <w:sz w:val="24"/>
          <w:szCs w:val="24"/>
        </w:rPr>
        <w:t xml:space="preserve"> </w:t>
      </w:r>
      <w:proofErr w:type="spellStart"/>
      <w:r w:rsidR="003D2241" w:rsidRPr="00023D18">
        <w:rPr>
          <w:rFonts w:ascii="Times New Roman" w:hAnsi="Times New Roman" w:cs="Times New Roman"/>
          <w:color w:val="000000"/>
          <w:sz w:val="24"/>
          <w:szCs w:val="24"/>
        </w:rPr>
        <w:t>m</w:t>
      </w:r>
      <w:r w:rsidR="00CC7066" w:rsidRPr="006D197C">
        <w:rPr>
          <w:rFonts w:ascii="Times New Roman" w:hAnsi="Times New Roman" w:cs="Times New Roman"/>
          <w:iCs/>
          <w:color w:val="000000"/>
          <w:sz w:val="24"/>
          <w:szCs w:val="24"/>
        </w:rPr>
        <w:t>et</w:t>
      </w:r>
      <w:r w:rsidR="003D2241" w:rsidRPr="00023D18">
        <w:rPr>
          <w:rFonts w:ascii="Times New Roman" w:hAnsi="Times New Roman" w:cs="Times New Roman"/>
          <w:color w:val="000000"/>
          <w:sz w:val="24"/>
          <w:szCs w:val="24"/>
        </w:rPr>
        <w:t>acercariae</w:t>
      </w:r>
      <w:proofErr w:type="spellEnd"/>
      <w:r w:rsidR="003D2241" w:rsidRPr="00023D18">
        <w:rPr>
          <w:rFonts w:ascii="Times New Roman" w:hAnsi="Times New Roman" w:cs="Times New Roman"/>
          <w:color w:val="000000"/>
          <w:sz w:val="24"/>
          <w:szCs w:val="24"/>
        </w:rPr>
        <w:t xml:space="preserve"> as a result of induced cataracts by mechanical damage of the fish eye lens and excr</w:t>
      </w:r>
      <w:r w:rsidR="00CC7066" w:rsidRPr="006D197C">
        <w:rPr>
          <w:rFonts w:ascii="Times New Roman" w:hAnsi="Times New Roman" w:cs="Times New Roman"/>
          <w:iCs/>
          <w:color w:val="000000"/>
          <w:sz w:val="24"/>
          <w:szCs w:val="24"/>
        </w:rPr>
        <w:t>et</w:t>
      </w:r>
      <w:r w:rsidR="003D2241" w:rsidRPr="00023D18">
        <w:rPr>
          <w:rFonts w:ascii="Times New Roman" w:hAnsi="Times New Roman" w:cs="Times New Roman"/>
          <w:color w:val="000000"/>
          <w:sz w:val="24"/>
          <w:szCs w:val="24"/>
        </w:rPr>
        <w:t xml:space="preserve">ed </w:t>
      </w:r>
      <w:r w:rsidR="003D2241" w:rsidRPr="006D197C">
        <w:rPr>
          <w:rFonts w:ascii="Times New Roman" w:hAnsi="Times New Roman" w:cs="Times New Roman"/>
          <w:color w:val="000000"/>
          <w:sz w:val="24"/>
          <w:szCs w:val="24"/>
        </w:rPr>
        <w:t>m</w:t>
      </w:r>
      <w:r w:rsidR="00CC7066" w:rsidRPr="006D197C">
        <w:rPr>
          <w:rFonts w:ascii="Times New Roman" w:hAnsi="Times New Roman" w:cs="Times New Roman"/>
          <w:color w:val="000000"/>
          <w:sz w:val="24"/>
          <w:szCs w:val="24"/>
        </w:rPr>
        <w:t>et</w:t>
      </w:r>
      <w:r w:rsidR="003D2241" w:rsidRPr="006D197C">
        <w:rPr>
          <w:rFonts w:ascii="Times New Roman" w:hAnsi="Times New Roman" w:cs="Times New Roman"/>
          <w:color w:val="000000"/>
          <w:sz w:val="24"/>
          <w:szCs w:val="24"/>
        </w:rPr>
        <w:t>abolic</w:t>
      </w:r>
      <w:r w:rsidR="003D2241" w:rsidRPr="00023D18">
        <w:rPr>
          <w:rFonts w:ascii="Times New Roman" w:hAnsi="Times New Roman" w:cs="Times New Roman"/>
          <w:color w:val="000000"/>
          <w:sz w:val="24"/>
          <w:szCs w:val="24"/>
        </w:rPr>
        <w:t xml:space="preserve"> </w:t>
      </w:r>
      <w:r w:rsidR="003D2241" w:rsidRPr="00023D18">
        <w:rPr>
          <w:rFonts w:ascii="Times New Roman" w:hAnsi="Times New Roman" w:cs="Times New Roman"/>
          <w:color w:val="000000"/>
          <w:sz w:val="24"/>
          <w:szCs w:val="24"/>
        </w:rPr>
        <w:lastRenderedPageBreak/>
        <w:t xml:space="preserve">products interferes with infected fish physiological </w:t>
      </w:r>
      <w:r w:rsidR="0089231C" w:rsidRPr="00023D18">
        <w:rPr>
          <w:rFonts w:ascii="Times New Roman" w:hAnsi="Times New Roman" w:cs="Times New Roman"/>
          <w:color w:val="000000"/>
          <w:sz w:val="24"/>
          <w:szCs w:val="24"/>
        </w:rPr>
        <w:t>activities. As</w:t>
      </w:r>
      <w:r w:rsidR="003D2241" w:rsidRPr="00023D18">
        <w:rPr>
          <w:rFonts w:ascii="Times New Roman" w:hAnsi="Times New Roman" w:cs="Times New Roman"/>
          <w:color w:val="000000"/>
          <w:sz w:val="24"/>
          <w:szCs w:val="24"/>
        </w:rPr>
        <w:t xml:space="preserve"> the fish depend on vision for feeding, escaping predators and finding mates.</w:t>
      </w:r>
      <w:r w:rsidR="000A2573" w:rsidRPr="00023D18">
        <w:rPr>
          <w:rFonts w:ascii="Times New Roman" w:hAnsi="Times New Roman" w:cs="Times New Roman"/>
          <w:color w:val="000000"/>
          <w:sz w:val="24"/>
          <w:szCs w:val="24"/>
        </w:rPr>
        <w:t xml:space="preserve"> </w:t>
      </w:r>
      <w:r w:rsidR="003D2241" w:rsidRPr="00023D18">
        <w:rPr>
          <w:rFonts w:ascii="Times New Roman" w:hAnsi="Times New Roman" w:cs="Times New Roman"/>
          <w:color w:val="000000"/>
          <w:sz w:val="24"/>
          <w:szCs w:val="24"/>
        </w:rPr>
        <w:t>Blind fish are prone to predation, poor feeding hence poor growth making fish farming not lucrative business</w:t>
      </w:r>
      <w:sdt>
        <w:sdtPr>
          <w:rPr>
            <w:rFonts w:ascii="Times New Roman" w:hAnsi="Times New Roman" w:cs="Times New Roman"/>
            <w:color w:val="000000"/>
            <w:sz w:val="24"/>
            <w:szCs w:val="24"/>
          </w:rPr>
          <w:tag w:val="MENDELEY_CITATION_v3_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"/>
          <w:id w:val="1358159864"/>
          <w:placeholder>
            <w:docPart w:val="DefaultPlaceholder_-1854013440"/>
          </w:placeholder>
        </w:sdtPr>
        <w:sdtContent>
          <w:r w:rsidR="00F8018B" w:rsidRPr="00F8018B">
            <w:rPr>
              <w:rFonts w:ascii="Times New Roman" w:hAnsi="Times New Roman" w:cs="Times New Roman"/>
              <w:color w:val="000000"/>
              <w:sz w:val="24"/>
              <w:szCs w:val="24"/>
            </w:rPr>
            <w:t xml:space="preserve">(Fred D, 2018; </w:t>
          </w:r>
          <w:proofErr w:type="spellStart"/>
          <w:r w:rsidR="00F8018B" w:rsidRPr="00F8018B">
            <w:rPr>
              <w:rFonts w:ascii="Times New Roman" w:hAnsi="Times New Roman" w:cs="Times New Roman"/>
              <w:color w:val="000000"/>
              <w:sz w:val="24"/>
              <w:szCs w:val="24"/>
            </w:rPr>
            <w:t>Migiro</w:t>
          </w:r>
          <w:proofErr w:type="spellEnd"/>
          <w:r w:rsidR="00F8018B" w:rsidRPr="00F8018B">
            <w:rPr>
              <w:rFonts w:ascii="Times New Roman" w:hAnsi="Times New Roman" w:cs="Times New Roman"/>
              <w:color w:val="000000"/>
              <w:sz w:val="24"/>
              <w:szCs w:val="24"/>
            </w:rPr>
            <w:t xml:space="preserve"> </w:t>
          </w:r>
          <w:proofErr w:type="spellStart"/>
          <w:r w:rsidR="00F8018B" w:rsidRPr="00F8018B">
            <w:rPr>
              <w:rFonts w:ascii="Times New Roman" w:hAnsi="Times New Roman" w:cs="Times New Roman"/>
              <w:color w:val="000000"/>
              <w:sz w:val="24"/>
              <w:szCs w:val="24"/>
            </w:rPr>
            <w:t>Kembenya</w:t>
          </w:r>
          <w:proofErr w:type="spellEnd"/>
          <w:r w:rsidR="00F8018B" w:rsidRPr="00F8018B">
            <w:rPr>
              <w:rFonts w:ascii="Times New Roman" w:hAnsi="Times New Roman" w:cs="Times New Roman"/>
              <w:color w:val="000000"/>
              <w:sz w:val="24"/>
              <w:szCs w:val="24"/>
            </w:rPr>
            <w:t xml:space="preserve"> et al., 2012; Rintamäki-Kinnunen et al., 2004)</w:t>
          </w:r>
        </w:sdtContent>
      </w:sdt>
      <w:r w:rsidR="00F74784" w:rsidRPr="00023D18">
        <w:rPr>
          <w:rFonts w:ascii="Times New Roman" w:hAnsi="Times New Roman" w:cs="Times New Roman"/>
          <w:color w:val="000000"/>
          <w:sz w:val="24"/>
          <w:szCs w:val="24"/>
        </w:rPr>
        <w:cr/>
      </w:r>
    </w:p>
    <w:p w14:paraId="0A7FBFA5" w14:textId="337330FA" w:rsidR="00B62D19" w:rsidRPr="00023D18" w:rsidRDefault="00B62D19"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 xml:space="preserve">Fish infected with </w:t>
      </w:r>
      <w:proofErr w:type="spellStart"/>
      <w:r w:rsidRPr="0089231C">
        <w:rPr>
          <w:rFonts w:ascii="Times New Roman" w:hAnsi="Times New Roman" w:cs="Times New Roman"/>
          <w:i/>
          <w:iCs/>
          <w:color w:val="000000"/>
          <w:sz w:val="24"/>
          <w:szCs w:val="24"/>
        </w:rPr>
        <w:t>Camallanus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00807869" w:rsidRPr="00023D18">
        <w:rPr>
          <w:rFonts w:ascii="Times New Roman" w:hAnsi="Times New Roman" w:cs="Times New Roman"/>
          <w:color w:val="000000"/>
          <w:sz w:val="24"/>
          <w:szCs w:val="24"/>
        </w:rPr>
        <w:t>,</w:t>
      </w:r>
      <w:r w:rsidR="00115104" w:rsidRPr="00023D18">
        <w:rPr>
          <w:rFonts w:ascii="Times New Roman" w:hAnsi="Times New Roman" w:cs="Times New Roman"/>
          <w:color w:val="000000"/>
          <w:sz w:val="24"/>
          <w:szCs w:val="24"/>
        </w:rPr>
        <w:t xml:space="preserve"> </w:t>
      </w:r>
      <w:proofErr w:type="spellStart"/>
      <w:r w:rsidR="00115104" w:rsidRPr="0089231C">
        <w:rPr>
          <w:rFonts w:ascii="Times New Roman" w:hAnsi="Times New Roman" w:cs="Times New Roman"/>
          <w:i/>
          <w:iCs/>
          <w:color w:val="000000"/>
          <w:sz w:val="24"/>
          <w:szCs w:val="24"/>
        </w:rPr>
        <w:t>Contracaecum</w:t>
      </w:r>
      <w:proofErr w:type="spellEnd"/>
      <w:r w:rsidR="00115104" w:rsidRPr="00023D18">
        <w:rPr>
          <w:rFonts w:ascii="Times New Roman" w:hAnsi="Times New Roman" w:cs="Times New Roman"/>
          <w:color w:val="000000"/>
          <w:sz w:val="24"/>
          <w:szCs w:val="24"/>
        </w:rPr>
        <w:t xml:space="preserve"> </w:t>
      </w:r>
      <w:proofErr w:type="spellStart"/>
      <w:r w:rsidR="00115104" w:rsidRPr="00023D18">
        <w:rPr>
          <w:rFonts w:ascii="Times New Roman" w:hAnsi="Times New Roman" w:cs="Times New Roman"/>
          <w:color w:val="000000"/>
          <w:sz w:val="24"/>
          <w:szCs w:val="24"/>
        </w:rPr>
        <w:t>spp</w:t>
      </w:r>
      <w:proofErr w:type="spellEnd"/>
      <w:r w:rsidR="00115104" w:rsidRPr="00023D18">
        <w:rPr>
          <w:rFonts w:ascii="Times New Roman" w:hAnsi="Times New Roman" w:cs="Times New Roman"/>
          <w:color w:val="000000"/>
          <w:sz w:val="24"/>
          <w:szCs w:val="24"/>
        </w:rPr>
        <w:t>,</w:t>
      </w:r>
      <w:r w:rsidR="00807869" w:rsidRPr="00023D18">
        <w:rPr>
          <w:rFonts w:ascii="Times New Roman" w:hAnsi="Times New Roman" w:cs="Times New Roman"/>
          <w:color w:val="000000"/>
          <w:sz w:val="24"/>
          <w:szCs w:val="24"/>
        </w:rPr>
        <w:t xml:space="preserve"> Copepods</w:t>
      </w:r>
      <w:r w:rsidRPr="00023D18">
        <w:rPr>
          <w:rFonts w:ascii="Times New Roman" w:hAnsi="Times New Roman" w:cs="Times New Roman"/>
          <w:color w:val="000000"/>
          <w:sz w:val="24"/>
          <w:szCs w:val="24"/>
        </w:rPr>
        <w:t xml:space="preserve"> and </w:t>
      </w:r>
      <w:proofErr w:type="spellStart"/>
      <w:r w:rsidRPr="0089231C">
        <w:rPr>
          <w:rFonts w:ascii="Times New Roman" w:hAnsi="Times New Roman" w:cs="Times New Roman"/>
          <w:i/>
          <w:iCs/>
          <w:color w:val="000000"/>
          <w:sz w:val="24"/>
          <w:szCs w:val="24"/>
        </w:rPr>
        <w:t>Gyroductylus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had excellent body condition.</w:t>
      </w:r>
    </w:p>
    <w:p w14:paraId="30AA2D8C" w14:textId="4E96C69A" w:rsidR="00115104" w:rsidRPr="00023D18" w:rsidRDefault="00A705A8" w:rsidP="00023D18">
      <w:pPr>
        <w:spacing w:line="360" w:lineRule="auto"/>
        <w:jc w:val="both"/>
        <w:rPr>
          <w:rFonts w:ascii="Times New Roman" w:hAnsi="Times New Roman" w:cs="Times New Roman"/>
          <w:color w:val="000000"/>
          <w:sz w:val="24"/>
          <w:szCs w:val="24"/>
        </w:rPr>
      </w:pPr>
      <w:r w:rsidRPr="00A6297D">
        <w:rPr>
          <w:rFonts w:ascii="Times New Roman" w:hAnsi="Times New Roman" w:cs="Times New Roman"/>
          <w:color w:val="000000"/>
          <w:sz w:val="24"/>
          <w:szCs w:val="24"/>
          <w:highlight w:val="yellow"/>
          <w:rPrChange w:id="510" w:author="Administrator" w:date="2023-09-05T10:46:00Z">
            <w:rPr>
              <w:rFonts w:ascii="Times New Roman" w:hAnsi="Times New Roman" w:cs="Times New Roman"/>
              <w:color w:val="000000"/>
              <w:sz w:val="24"/>
              <w:szCs w:val="24"/>
            </w:rPr>
          </w:rPrChange>
        </w:rPr>
        <w:t>81.82%</w:t>
      </w:r>
      <w:r w:rsidRPr="00023D18">
        <w:rPr>
          <w:rFonts w:ascii="Times New Roman" w:hAnsi="Times New Roman" w:cs="Times New Roman"/>
          <w:color w:val="000000"/>
          <w:sz w:val="24"/>
          <w:szCs w:val="24"/>
        </w:rPr>
        <w:t xml:space="preserve"> of fish infected with </w:t>
      </w:r>
      <w:proofErr w:type="spellStart"/>
      <w:r w:rsidRPr="0089231C">
        <w:rPr>
          <w:rFonts w:ascii="Times New Roman" w:hAnsi="Times New Roman" w:cs="Times New Roman"/>
          <w:i/>
          <w:iCs/>
          <w:color w:val="000000"/>
          <w:sz w:val="24"/>
          <w:szCs w:val="24"/>
        </w:rPr>
        <w:t>Riboscyphidia</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ha excellent body condition and 18.18% good body condition. Fish infected with </w:t>
      </w:r>
      <w:proofErr w:type="spellStart"/>
      <w:r w:rsidRPr="0089231C">
        <w:rPr>
          <w:rFonts w:ascii="Times New Roman" w:hAnsi="Times New Roman" w:cs="Times New Roman"/>
          <w:i/>
          <w:iCs/>
          <w:color w:val="000000"/>
          <w:sz w:val="24"/>
          <w:szCs w:val="24"/>
        </w:rPr>
        <w:t>Epistylis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70% had</w:t>
      </w:r>
      <w:r w:rsidR="00013F53" w:rsidRPr="00023D18">
        <w:rPr>
          <w:rFonts w:ascii="Times New Roman" w:hAnsi="Times New Roman" w:cs="Times New Roman"/>
          <w:color w:val="000000"/>
          <w:sz w:val="24"/>
          <w:szCs w:val="24"/>
        </w:rPr>
        <w:t xml:space="preserve"> excellent body condition while 30% had good body condition. </w:t>
      </w:r>
      <w:r w:rsidR="00013F53" w:rsidRPr="0089231C">
        <w:rPr>
          <w:rFonts w:ascii="Times New Roman" w:hAnsi="Times New Roman" w:cs="Times New Roman"/>
          <w:i/>
          <w:iCs/>
          <w:color w:val="000000"/>
          <w:sz w:val="24"/>
          <w:szCs w:val="24"/>
        </w:rPr>
        <w:t>Paramecium</w:t>
      </w:r>
      <w:r w:rsidR="00013F53" w:rsidRPr="00023D18">
        <w:rPr>
          <w:rFonts w:ascii="Times New Roman" w:hAnsi="Times New Roman" w:cs="Times New Roman"/>
          <w:color w:val="000000"/>
          <w:sz w:val="24"/>
          <w:szCs w:val="24"/>
        </w:rPr>
        <w:t xml:space="preserve"> </w:t>
      </w:r>
      <w:proofErr w:type="spellStart"/>
      <w:r w:rsidR="00013F53" w:rsidRPr="00023D18">
        <w:rPr>
          <w:rFonts w:ascii="Times New Roman" w:hAnsi="Times New Roman" w:cs="Times New Roman"/>
          <w:color w:val="000000"/>
          <w:sz w:val="24"/>
          <w:szCs w:val="24"/>
        </w:rPr>
        <w:t>spp</w:t>
      </w:r>
      <w:proofErr w:type="spellEnd"/>
      <w:r w:rsidR="00013F53" w:rsidRPr="00023D18">
        <w:rPr>
          <w:rFonts w:ascii="Times New Roman" w:hAnsi="Times New Roman" w:cs="Times New Roman"/>
          <w:color w:val="000000"/>
          <w:sz w:val="24"/>
          <w:szCs w:val="24"/>
        </w:rPr>
        <w:t xml:space="preserve"> and </w:t>
      </w:r>
      <w:proofErr w:type="spellStart"/>
      <w:r w:rsidR="00013F53" w:rsidRPr="0089231C">
        <w:rPr>
          <w:rFonts w:ascii="Times New Roman" w:hAnsi="Times New Roman" w:cs="Times New Roman"/>
          <w:i/>
          <w:iCs/>
          <w:color w:val="000000"/>
          <w:sz w:val="24"/>
          <w:szCs w:val="24"/>
        </w:rPr>
        <w:t>Euclinostomum</w:t>
      </w:r>
      <w:proofErr w:type="spellEnd"/>
      <w:r w:rsidR="00013F53" w:rsidRPr="00023D18">
        <w:rPr>
          <w:rFonts w:ascii="Times New Roman" w:hAnsi="Times New Roman" w:cs="Times New Roman"/>
          <w:color w:val="000000"/>
          <w:sz w:val="24"/>
          <w:szCs w:val="24"/>
        </w:rPr>
        <w:t xml:space="preserve"> </w:t>
      </w:r>
      <w:proofErr w:type="spellStart"/>
      <w:r w:rsidR="00013F53" w:rsidRPr="00023D18">
        <w:rPr>
          <w:rFonts w:ascii="Times New Roman" w:hAnsi="Times New Roman" w:cs="Times New Roman"/>
          <w:color w:val="000000"/>
          <w:sz w:val="24"/>
          <w:szCs w:val="24"/>
        </w:rPr>
        <w:t>spp</w:t>
      </w:r>
      <w:proofErr w:type="spellEnd"/>
      <w:r w:rsidR="00013F53" w:rsidRPr="00023D18">
        <w:rPr>
          <w:rFonts w:ascii="Times New Roman" w:hAnsi="Times New Roman" w:cs="Times New Roman"/>
          <w:color w:val="000000"/>
          <w:sz w:val="24"/>
          <w:szCs w:val="24"/>
        </w:rPr>
        <w:t xml:space="preserve"> 50% of fish infected had excellent body condition while the other 50% had good body condition.</w:t>
      </w:r>
    </w:p>
    <w:p w14:paraId="6B364FA4" w14:textId="6065487E" w:rsidR="006700EF" w:rsidRPr="00023D18" w:rsidRDefault="006700EF" w:rsidP="00023D18">
      <w:pPr>
        <w:spacing w:line="360" w:lineRule="auto"/>
        <w:jc w:val="both"/>
        <w:rPr>
          <w:rFonts w:ascii="Times New Roman" w:hAnsi="Times New Roman" w:cs="Times New Roman"/>
          <w:color w:val="000000"/>
          <w:sz w:val="24"/>
          <w:szCs w:val="24"/>
        </w:rPr>
      </w:pPr>
      <w:r w:rsidRPr="00A6297D">
        <w:rPr>
          <w:rFonts w:ascii="Times New Roman" w:hAnsi="Times New Roman" w:cs="Times New Roman"/>
          <w:color w:val="000000"/>
          <w:sz w:val="24"/>
          <w:szCs w:val="24"/>
          <w:highlight w:val="yellow"/>
          <w:rPrChange w:id="511" w:author="Administrator" w:date="2023-09-05T10:47:00Z">
            <w:rPr>
              <w:rFonts w:ascii="Times New Roman" w:hAnsi="Times New Roman" w:cs="Times New Roman"/>
              <w:color w:val="000000"/>
              <w:sz w:val="24"/>
              <w:szCs w:val="24"/>
            </w:rPr>
          </w:rPrChange>
        </w:rPr>
        <w:t>62.5%</w:t>
      </w:r>
      <w:r w:rsidRPr="00023D18">
        <w:rPr>
          <w:rFonts w:ascii="Times New Roman" w:hAnsi="Times New Roman" w:cs="Times New Roman"/>
          <w:color w:val="000000"/>
          <w:sz w:val="24"/>
          <w:szCs w:val="24"/>
        </w:rPr>
        <w:t xml:space="preserve"> of </w:t>
      </w:r>
      <w:proofErr w:type="spellStart"/>
      <w:r w:rsidRPr="0089231C">
        <w:rPr>
          <w:rFonts w:ascii="Times New Roman" w:hAnsi="Times New Roman" w:cs="Times New Roman"/>
          <w:i/>
          <w:iCs/>
          <w:color w:val="000000"/>
          <w:sz w:val="24"/>
          <w:szCs w:val="24"/>
        </w:rPr>
        <w:t>Dactylogyrus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infection had excellent body condition, 31.25% good body condition and </w:t>
      </w:r>
      <w:r w:rsidR="00670049" w:rsidRPr="00023D18">
        <w:rPr>
          <w:rFonts w:ascii="Times New Roman" w:hAnsi="Times New Roman" w:cs="Times New Roman"/>
          <w:color w:val="000000"/>
          <w:sz w:val="24"/>
          <w:szCs w:val="24"/>
        </w:rPr>
        <w:t>only 6.25% had fair body condition.</w:t>
      </w:r>
    </w:p>
    <w:p w14:paraId="5903D0BE" w14:textId="546E3BB7" w:rsidR="00670049" w:rsidRPr="00023D18" w:rsidRDefault="00670049" w:rsidP="00023D18">
      <w:pPr>
        <w:spacing w:line="360" w:lineRule="auto"/>
        <w:jc w:val="both"/>
        <w:rPr>
          <w:rFonts w:ascii="Times New Roman" w:hAnsi="Times New Roman" w:cs="Times New Roman"/>
          <w:color w:val="000000"/>
          <w:sz w:val="24"/>
          <w:szCs w:val="24"/>
        </w:rPr>
      </w:pPr>
      <w:r w:rsidRPr="0089231C">
        <w:rPr>
          <w:rFonts w:ascii="Times New Roman" w:hAnsi="Times New Roman" w:cs="Times New Roman"/>
          <w:i/>
          <w:iCs/>
          <w:color w:val="000000"/>
          <w:sz w:val="24"/>
          <w:szCs w:val="24"/>
        </w:rPr>
        <w:t>A</w:t>
      </w:r>
      <w:r w:rsidR="004616A5" w:rsidRPr="0089231C">
        <w:rPr>
          <w:rFonts w:ascii="Times New Roman" w:hAnsi="Times New Roman" w:cs="Times New Roman"/>
          <w:i/>
          <w:iCs/>
          <w:color w:val="000000"/>
          <w:sz w:val="24"/>
          <w:szCs w:val="24"/>
        </w:rPr>
        <w:t>canthocephalus</w:t>
      </w:r>
      <w:r w:rsidR="004616A5" w:rsidRPr="00023D18">
        <w:rPr>
          <w:rFonts w:ascii="Times New Roman" w:hAnsi="Times New Roman" w:cs="Times New Roman"/>
          <w:color w:val="000000"/>
          <w:sz w:val="24"/>
          <w:szCs w:val="24"/>
        </w:rPr>
        <w:t xml:space="preserve"> </w:t>
      </w:r>
      <w:proofErr w:type="spellStart"/>
      <w:r w:rsidR="004616A5" w:rsidRPr="00023D18">
        <w:rPr>
          <w:rFonts w:ascii="Times New Roman" w:hAnsi="Times New Roman" w:cs="Times New Roman"/>
          <w:color w:val="000000"/>
          <w:sz w:val="24"/>
          <w:szCs w:val="24"/>
        </w:rPr>
        <w:t>spp</w:t>
      </w:r>
      <w:proofErr w:type="spellEnd"/>
      <w:r w:rsidR="004616A5" w:rsidRPr="00023D18">
        <w:rPr>
          <w:rFonts w:ascii="Times New Roman" w:hAnsi="Times New Roman" w:cs="Times New Roman"/>
          <w:color w:val="000000"/>
          <w:sz w:val="24"/>
          <w:szCs w:val="24"/>
        </w:rPr>
        <w:t xml:space="preserve"> infection on fish showed 30.43% had excellent body condition, 52.17% good body condition and 17.39% fair body condition.</w:t>
      </w:r>
      <w:r w:rsidR="00507485" w:rsidRPr="00023D18">
        <w:rPr>
          <w:rFonts w:ascii="Times New Roman" w:hAnsi="Times New Roman" w:cs="Times New Roman"/>
          <w:color w:val="000000"/>
          <w:sz w:val="24"/>
          <w:szCs w:val="24"/>
        </w:rPr>
        <w:t xml:space="preserve"> Study agrees with </w:t>
      </w:r>
      <w:r w:rsidR="005F061C" w:rsidRPr="00023D18">
        <w:rPr>
          <w:rFonts w:ascii="Times New Roman" w:hAnsi="Times New Roman" w:cs="Times New Roman"/>
          <w:color w:val="000000"/>
          <w:sz w:val="24"/>
          <w:szCs w:val="24"/>
        </w:rPr>
        <w:t>the by</w:t>
      </w:r>
      <w:r w:rsidR="00507485" w:rsidRPr="00023D18">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"/>
          <w:id w:val="-1287815857"/>
          <w:placeholder>
            <w:docPart w:val="DefaultPlaceholder_-1854013440"/>
          </w:placeholder>
        </w:sdtPr>
        <w:sdtContent>
          <w:r w:rsidR="00F8018B" w:rsidRPr="00F8018B">
            <w:rPr>
              <w:rFonts w:ascii="Times New Roman" w:hAnsi="Times New Roman" w:cs="Times New Roman"/>
              <w:color w:val="000000"/>
              <w:sz w:val="24"/>
              <w:szCs w:val="24"/>
            </w:rPr>
            <w:t>Aloo, (2002)</w:t>
          </w:r>
        </w:sdtContent>
      </w:sdt>
      <w:r w:rsidR="005F061C" w:rsidRPr="00023D18">
        <w:rPr>
          <w:rFonts w:ascii="Times New Roman" w:hAnsi="Times New Roman" w:cs="Times New Roman"/>
          <w:color w:val="000000"/>
          <w:sz w:val="24"/>
          <w:szCs w:val="24"/>
        </w:rPr>
        <w:t>;</w:t>
      </w:r>
      <w:r w:rsidR="00507485" w:rsidRPr="00023D18">
        <w:rPr>
          <w:rFonts w:ascii="Times New Roman" w:hAnsi="Times New Roman" w:cs="Times New Roman"/>
          <w:color w:val="000000"/>
          <w:sz w:val="24"/>
          <w:szCs w:val="24"/>
        </w:rPr>
        <w:t xml:space="preserve">A </w:t>
      </w:r>
      <w:r w:rsidR="005F061C" w:rsidRPr="00023D18">
        <w:rPr>
          <w:rFonts w:ascii="Times New Roman" w:hAnsi="Times New Roman" w:cs="Times New Roman"/>
          <w:color w:val="000000"/>
          <w:sz w:val="24"/>
          <w:szCs w:val="24"/>
        </w:rPr>
        <w:t>comparative</w:t>
      </w:r>
      <w:r w:rsidR="00507485" w:rsidRPr="00023D18">
        <w:rPr>
          <w:rFonts w:ascii="Times New Roman" w:hAnsi="Times New Roman" w:cs="Times New Roman"/>
          <w:color w:val="000000"/>
          <w:sz w:val="24"/>
          <w:szCs w:val="24"/>
        </w:rPr>
        <w:t xml:space="preserve"> study of helminth parasites from the fish </w:t>
      </w:r>
      <w:r w:rsidR="00507485" w:rsidRPr="0089231C">
        <w:rPr>
          <w:rFonts w:ascii="Times New Roman" w:hAnsi="Times New Roman" w:cs="Times New Roman"/>
          <w:i/>
          <w:iCs/>
          <w:color w:val="000000"/>
          <w:sz w:val="24"/>
          <w:szCs w:val="24"/>
        </w:rPr>
        <w:t xml:space="preserve">Tilapia </w:t>
      </w:r>
      <w:proofErr w:type="spellStart"/>
      <w:r w:rsidR="005F061C" w:rsidRPr="0089231C">
        <w:rPr>
          <w:rFonts w:ascii="Times New Roman" w:hAnsi="Times New Roman" w:cs="Times New Roman"/>
          <w:i/>
          <w:iCs/>
          <w:color w:val="000000"/>
          <w:sz w:val="24"/>
          <w:szCs w:val="24"/>
        </w:rPr>
        <w:t>zilli</w:t>
      </w:r>
      <w:proofErr w:type="spellEnd"/>
      <w:r w:rsidR="005F061C" w:rsidRPr="00023D18">
        <w:rPr>
          <w:rFonts w:ascii="Times New Roman" w:hAnsi="Times New Roman" w:cs="Times New Roman"/>
          <w:color w:val="000000"/>
          <w:sz w:val="24"/>
          <w:szCs w:val="24"/>
        </w:rPr>
        <w:t xml:space="preserve"> and</w:t>
      </w:r>
      <w:r w:rsidR="00507485" w:rsidRPr="00023D18">
        <w:rPr>
          <w:rFonts w:ascii="Times New Roman" w:hAnsi="Times New Roman" w:cs="Times New Roman"/>
          <w:color w:val="000000"/>
          <w:sz w:val="24"/>
          <w:szCs w:val="24"/>
        </w:rPr>
        <w:t xml:space="preserve"> </w:t>
      </w:r>
      <w:r w:rsidR="005F061C" w:rsidRPr="00023D18">
        <w:rPr>
          <w:rFonts w:ascii="Times New Roman" w:hAnsi="Times New Roman" w:cs="Times New Roman"/>
          <w:i/>
          <w:iCs/>
          <w:color w:val="000000"/>
          <w:sz w:val="24"/>
          <w:szCs w:val="24"/>
        </w:rPr>
        <w:t xml:space="preserve">Oreochromis </w:t>
      </w:r>
      <w:proofErr w:type="spellStart"/>
      <w:r w:rsidR="005F061C" w:rsidRPr="00023D18">
        <w:rPr>
          <w:rFonts w:ascii="Times New Roman" w:hAnsi="Times New Roman" w:cs="Times New Roman"/>
          <w:i/>
          <w:iCs/>
          <w:color w:val="000000"/>
          <w:sz w:val="24"/>
          <w:szCs w:val="24"/>
        </w:rPr>
        <w:t>leucostictus</w:t>
      </w:r>
      <w:proofErr w:type="spellEnd"/>
      <w:r w:rsidR="005F061C" w:rsidRPr="00023D18">
        <w:rPr>
          <w:rFonts w:ascii="Times New Roman" w:hAnsi="Times New Roman" w:cs="Times New Roman"/>
          <w:color w:val="000000"/>
          <w:sz w:val="24"/>
          <w:szCs w:val="24"/>
        </w:rPr>
        <w:t xml:space="preserve"> In Lake Naivasha and </w:t>
      </w:r>
      <w:proofErr w:type="spellStart"/>
      <w:r w:rsidR="005F061C" w:rsidRPr="00023D18">
        <w:rPr>
          <w:rFonts w:ascii="Times New Roman" w:hAnsi="Times New Roman" w:cs="Times New Roman"/>
          <w:color w:val="000000"/>
          <w:sz w:val="24"/>
          <w:szCs w:val="24"/>
        </w:rPr>
        <w:t>Oloidien</w:t>
      </w:r>
      <w:proofErr w:type="spellEnd"/>
      <w:r w:rsidR="005F061C" w:rsidRPr="00023D18">
        <w:rPr>
          <w:rFonts w:ascii="Times New Roman" w:hAnsi="Times New Roman" w:cs="Times New Roman"/>
          <w:color w:val="000000"/>
          <w:sz w:val="24"/>
          <w:szCs w:val="24"/>
        </w:rPr>
        <w:t xml:space="preserve"> Bay, Kenya. That found despite of high prevalence and mean intensity of Acanthocephalus </w:t>
      </w:r>
      <w:proofErr w:type="spellStart"/>
      <w:r w:rsidR="005F061C" w:rsidRPr="00023D18">
        <w:rPr>
          <w:rFonts w:ascii="Times New Roman" w:hAnsi="Times New Roman" w:cs="Times New Roman"/>
          <w:color w:val="000000"/>
          <w:sz w:val="24"/>
          <w:szCs w:val="24"/>
        </w:rPr>
        <w:t>spp</w:t>
      </w:r>
      <w:proofErr w:type="spellEnd"/>
      <w:r w:rsidR="005F061C" w:rsidRPr="00023D18">
        <w:rPr>
          <w:rFonts w:ascii="Times New Roman" w:hAnsi="Times New Roman" w:cs="Times New Roman"/>
          <w:color w:val="000000"/>
          <w:sz w:val="24"/>
          <w:szCs w:val="24"/>
        </w:rPr>
        <w:t xml:space="preserve"> in infected, the was no effect on condition factor.</w:t>
      </w:r>
    </w:p>
    <w:p w14:paraId="63404599" w14:textId="3931BBE7" w:rsidR="004616A5" w:rsidRPr="00023D18" w:rsidRDefault="004616A5" w:rsidP="00023D18">
      <w:pPr>
        <w:spacing w:line="360" w:lineRule="auto"/>
        <w:jc w:val="both"/>
        <w:rPr>
          <w:rFonts w:ascii="Times New Roman" w:hAnsi="Times New Roman" w:cs="Times New Roman"/>
          <w:color w:val="000000"/>
          <w:sz w:val="24"/>
          <w:szCs w:val="24"/>
        </w:rPr>
      </w:pPr>
      <w:proofErr w:type="spellStart"/>
      <w:r w:rsidRPr="0089231C">
        <w:rPr>
          <w:rFonts w:ascii="Times New Roman" w:hAnsi="Times New Roman" w:cs="Times New Roman"/>
          <w:i/>
          <w:iCs/>
          <w:color w:val="000000"/>
          <w:sz w:val="24"/>
          <w:szCs w:val="24"/>
        </w:rPr>
        <w:t>Paracamallanus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66.67% of fish infected had excellent body condition, 22.22% good body condition and 11.11 fair body condition.</w:t>
      </w:r>
    </w:p>
    <w:p w14:paraId="28A06F82" w14:textId="0A0098A8" w:rsidR="004616A5" w:rsidRPr="00023D18" w:rsidRDefault="004616A5" w:rsidP="00023D18">
      <w:pPr>
        <w:spacing w:line="360" w:lineRule="auto"/>
        <w:jc w:val="both"/>
        <w:rPr>
          <w:rFonts w:ascii="Times New Roman" w:hAnsi="Times New Roman" w:cs="Times New Roman"/>
          <w:color w:val="000000"/>
          <w:sz w:val="24"/>
          <w:szCs w:val="24"/>
        </w:rPr>
      </w:pPr>
      <w:proofErr w:type="spellStart"/>
      <w:r w:rsidRPr="0089231C">
        <w:rPr>
          <w:rFonts w:ascii="Times New Roman" w:hAnsi="Times New Roman" w:cs="Times New Roman"/>
          <w:i/>
          <w:iCs/>
          <w:color w:val="000000"/>
          <w:sz w:val="24"/>
          <w:szCs w:val="24"/>
        </w:rPr>
        <w:t>Trichodina</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infection was the only infection</w:t>
      </w:r>
      <w:r w:rsidR="00C62B8F" w:rsidRPr="00023D18">
        <w:rPr>
          <w:rFonts w:ascii="Times New Roman" w:hAnsi="Times New Roman" w:cs="Times New Roman"/>
          <w:color w:val="000000"/>
          <w:sz w:val="24"/>
          <w:szCs w:val="24"/>
        </w:rPr>
        <w:t xml:space="preserve"> that 6.25% of fish infected had poor body condition. Though </w:t>
      </w:r>
      <w:r w:rsidR="00507485" w:rsidRPr="00023D18">
        <w:rPr>
          <w:rFonts w:ascii="Times New Roman" w:hAnsi="Times New Roman" w:cs="Times New Roman"/>
          <w:color w:val="000000"/>
          <w:sz w:val="24"/>
          <w:szCs w:val="24"/>
        </w:rPr>
        <w:t>most of</w:t>
      </w:r>
      <w:r w:rsidR="00C62B8F" w:rsidRPr="00023D18">
        <w:rPr>
          <w:rFonts w:ascii="Times New Roman" w:hAnsi="Times New Roman" w:cs="Times New Roman"/>
          <w:color w:val="000000"/>
          <w:sz w:val="24"/>
          <w:szCs w:val="24"/>
        </w:rPr>
        <w:t xml:space="preserve"> fish (62.5%) infected had excellent body condition,</w:t>
      </w:r>
      <w:r w:rsidR="006A67F4" w:rsidRPr="00023D18">
        <w:rPr>
          <w:rFonts w:ascii="Times New Roman" w:hAnsi="Times New Roman" w:cs="Times New Roman"/>
          <w:color w:val="000000"/>
          <w:sz w:val="24"/>
          <w:szCs w:val="24"/>
        </w:rPr>
        <w:t>25% and 6.25% had good and fair body conditions.</w:t>
      </w:r>
    </w:p>
    <w:p w14:paraId="61973CFB" w14:textId="47F36BEC" w:rsidR="00C65DAB" w:rsidRPr="00CA6AA6" w:rsidRDefault="0089231C" w:rsidP="00023D18">
      <w:pPr>
        <w:spacing w:line="360" w:lineRule="auto"/>
        <w:jc w:val="both"/>
        <w:rPr>
          <w:rFonts w:ascii="Times New Roman" w:hAnsi="Times New Roman" w:cs="Times New Roman"/>
          <w:b/>
          <w:bCs/>
          <w:color w:val="000000"/>
          <w:sz w:val="24"/>
          <w:szCs w:val="24"/>
        </w:rPr>
      </w:pPr>
      <w:commentRangeStart w:id="512"/>
      <w:r>
        <w:rPr>
          <w:rFonts w:ascii="Times New Roman" w:hAnsi="Times New Roman" w:cs="Times New Roman"/>
          <w:b/>
          <w:bCs/>
          <w:color w:val="000000"/>
          <w:sz w:val="24"/>
          <w:szCs w:val="24"/>
        </w:rPr>
        <w:t xml:space="preserve">Objective 3 </w:t>
      </w:r>
      <w:r w:rsidR="00C65DAB" w:rsidRPr="00CA6AA6">
        <w:rPr>
          <w:rFonts w:ascii="Times New Roman" w:hAnsi="Times New Roman" w:cs="Times New Roman"/>
          <w:b/>
          <w:bCs/>
          <w:color w:val="000000"/>
          <w:sz w:val="24"/>
          <w:szCs w:val="24"/>
        </w:rPr>
        <w:t>Effect of water quality</w:t>
      </w:r>
    </w:p>
    <w:p w14:paraId="1D858F8B" w14:textId="66F514DE" w:rsidR="00C65DAB" w:rsidRPr="00023D18" w:rsidRDefault="00C65DAB"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Turbidity</w:t>
      </w:r>
      <w:commentRangeEnd w:id="512"/>
      <w:r w:rsidR="00A6297D">
        <w:rPr>
          <w:rStyle w:val="CommentReference"/>
        </w:rPr>
        <w:commentReference w:id="512"/>
      </w:r>
    </w:p>
    <w:p w14:paraId="15AD393F" w14:textId="56AD2721" w:rsidR="00D8083E" w:rsidRPr="00023D18" w:rsidRDefault="004A32D4"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 xml:space="preserve">The average turbidity in of farms in </w:t>
      </w:r>
      <w:proofErr w:type="spellStart"/>
      <w:r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Pr="006D197C">
        <w:rPr>
          <w:rFonts w:ascii="Times New Roman" w:hAnsi="Times New Roman" w:cs="Times New Roman"/>
          <w:iCs/>
          <w:color w:val="000000"/>
          <w:sz w:val="24"/>
          <w:szCs w:val="24"/>
        </w:rPr>
        <w:t xml:space="preserve"> </w:t>
      </w:r>
      <w:r w:rsidRPr="00023D18">
        <w:rPr>
          <w:rFonts w:ascii="Times New Roman" w:hAnsi="Times New Roman" w:cs="Times New Roman"/>
          <w:color w:val="000000"/>
          <w:sz w:val="24"/>
          <w:szCs w:val="24"/>
        </w:rPr>
        <w:t xml:space="preserve">was 67 ± 4, Kericho 36 ± 3, Nakuru 53 ± 3 and Taita </w:t>
      </w:r>
      <w:proofErr w:type="spellStart"/>
      <w:r w:rsidRPr="00023D18">
        <w:rPr>
          <w:rFonts w:ascii="Times New Roman" w:hAnsi="Times New Roman" w:cs="Times New Roman"/>
          <w:color w:val="000000"/>
          <w:sz w:val="24"/>
          <w:szCs w:val="24"/>
        </w:rPr>
        <w:t>tav</w:t>
      </w:r>
      <w:r w:rsidR="00CC7066" w:rsidRPr="006D197C">
        <w:rPr>
          <w:rFonts w:ascii="Times New Roman" w:hAnsi="Times New Roman" w:cs="Times New Roman"/>
          <w:iCs/>
          <w:color w:val="000000"/>
          <w:sz w:val="24"/>
          <w:szCs w:val="24"/>
        </w:rPr>
        <w:t>et</w:t>
      </w:r>
      <w:r w:rsidRPr="006D197C">
        <w:rPr>
          <w:rFonts w:ascii="Times New Roman" w:hAnsi="Times New Roman" w:cs="Times New Roman"/>
          <w:iCs/>
          <w:color w:val="000000"/>
          <w:sz w:val="24"/>
          <w:szCs w:val="24"/>
        </w:rPr>
        <w:t>a</w:t>
      </w:r>
      <w:proofErr w:type="spellEnd"/>
      <w:r w:rsidRPr="00023D18">
        <w:rPr>
          <w:rFonts w:ascii="Times New Roman" w:hAnsi="Times New Roman" w:cs="Times New Roman"/>
          <w:color w:val="000000"/>
          <w:sz w:val="24"/>
          <w:szCs w:val="24"/>
        </w:rPr>
        <w:t xml:space="preserve"> 18 ± 1</w:t>
      </w:r>
      <w:r w:rsidRPr="00023D18">
        <w:rPr>
          <w:rFonts w:ascii="Times New Roman" w:hAnsi="Times New Roman" w:cs="Times New Roman"/>
          <w:color w:val="000000"/>
          <w:sz w:val="24"/>
          <w:szCs w:val="24"/>
        </w:rPr>
        <w:tab/>
        <w:t>and significance &lt;0.001. In terms of culture systems,</w:t>
      </w:r>
      <w:r w:rsidRPr="00023D18">
        <w:rPr>
          <w:rFonts w:ascii="Times New Roman" w:hAnsi="Times New Roman" w:cs="Times New Roman"/>
          <w:sz w:val="24"/>
          <w:szCs w:val="24"/>
        </w:rPr>
        <w:t xml:space="preserve"> Concr</w:t>
      </w:r>
      <w:r w:rsidR="00CC7066" w:rsidRPr="006D197C">
        <w:rPr>
          <w:rFonts w:ascii="Times New Roman" w:hAnsi="Times New Roman" w:cs="Times New Roman"/>
          <w:iCs/>
          <w:sz w:val="24"/>
          <w:szCs w:val="24"/>
        </w:rPr>
        <w:t>et</w:t>
      </w:r>
      <w:r w:rsidRPr="00023D18">
        <w:rPr>
          <w:rFonts w:ascii="Times New Roman" w:hAnsi="Times New Roman" w:cs="Times New Roman"/>
          <w:sz w:val="24"/>
          <w:szCs w:val="24"/>
        </w:rPr>
        <w:t xml:space="preserve">e ponds had turbidity </w:t>
      </w:r>
      <w:r w:rsidRPr="00023D18">
        <w:rPr>
          <w:rFonts w:ascii="Times New Roman" w:hAnsi="Times New Roman" w:cs="Times New Roman"/>
          <w:sz w:val="24"/>
          <w:szCs w:val="24"/>
        </w:rPr>
        <w:lastRenderedPageBreak/>
        <w:t xml:space="preserve">of </w:t>
      </w:r>
      <w:r w:rsidRPr="00023D18">
        <w:rPr>
          <w:rFonts w:ascii="Times New Roman" w:hAnsi="Times New Roman" w:cs="Times New Roman"/>
          <w:color w:val="000000"/>
          <w:sz w:val="24"/>
          <w:szCs w:val="24"/>
        </w:rPr>
        <w:t xml:space="preserve">55 ± </w:t>
      </w:r>
      <w:r w:rsidR="00CB19E0" w:rsidRPr="00023D18">
        <w:rPr>
          <w:rFonts w:ascii="Times New Roman" w:hAnsi="Times New Roman" w:cs="Times New Roman"/>
          <w:color w:val="000000"/>
          <w:sz w:val="24"/>
          <w:szCs w:val="24"/>
        </w:rPr>
        <w:t>4, earthen</w:t>
      </w:r>
      <w:r w:rsidRPr="00023D18">
        <w:rPr>
          <w:rFonts w:ascii="Times New Roman" w:hAnsi="Times New Roman" w:cs="Times New Roman"/>
          <w:color w:val="000000"/>
          <w:sz w:val="24"/>
          <w:szCs w:val="24"/>
        </w:rPr>
        <w:t xml:space="preserve"> ponds 40 ± </w:t>
      </w:r>
      <w:r w:rsidR="00CB19E0" w:rsidRPr="00023D18">
        <w:rPr>
          <w:rFonts w:ascii="Times New Roman" w:hAnsi="Times New Roman" w:cs="Times New Roman"/>
          <w:color w:val="000000"/>
          <w:sz w:val="24"/>
          <w:szCs w:val="24"/>
        </w:rPr>
        <w:t>3, Lake</w:t>
      </w:r>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jipe</w:t>
      </w:r>
      <w:proofErr w:type="spellEnd"/>
      <w:r w:rsidRPr="00023D18">
        <w:rPr>
          <w:rFonts w:ascii="Times New Roman" w:hAnsi="Times New Roman" w:cs="Times New Roman"/>
          <w:color w:val="000000"/>
          <w:sz w:val="24"/>
          <w:szCs w:val="24"/>
        </w:rPr>
        <w:t xml:space="preserve"> 25 ± 1, </w:t>
      </w:r>
      <w:r w:rsidR="007469A3" w:rsidRPr="00023D18">
        <w:rPr>
          <w:rFonts w:ascii="Times New Roman" w:hAnsi="Times New Roman" w:cs="Times New Roman"/>
          <w:color w:val="000000"/>
          <w:sz w:val="24"/>
          <w:szCs w:val="24"/>
        </w:rPr>
        <w:t>liner ponds</w:t>
      </w:r>
      <w:r w:rsidRPr="00023D18">
        <w:rPr>
          <w:rFonts w:ascii="Times New Roman" w:hAnsi="Times New Roman" w:cs="Times New Roman"/>
          <w:color w:val="000000"/>
          <w:sz w:val="24"/>
          <w:szCs w:val="24"/>
        </w:rPr>
        <w:t xml:space="preserve"> 39 ± 2</w:t>
      </w:r>
      <w:r w:rsidR="00CB19E0" w:rsidRPr="00023D18">
        <w:rPr>
          <w:rFonts w:ascii="Times New Roman" w:hAnsi="Times New Roman" w:cs="Times New Roman"/>
          <w:color w:val="000000"/>
          <w:sz w:val="24"/>
          <w:szCs w:val="24"/>
        </w:rPr>
        <w:t xml:space="preserve"> </w:t>
      </w:r>
      <w:r w:rsidRPr="00023D18">
        <w:rPr>
          <w:rFonts w:ascii="Times New Roman" w:hAnsi="Times New Roman" w:cs="Times New Roman"/>
          <w:color w:val="000000"/>
          <w:sz w:val="24"/>
          <w:szCs w:val="24"/>
        </w:rPr>
        <w:t>and Tank ponds 57 ± 0 at&lt;</w:t>
      </w:r>
      <w:r w:rsidR="00E01F89" w:rsidRPr="00023D18">
        <w:rPr>
          <w:rFonts w:ascii="Times New Roman" w:hAnsi="Times New Roman" w:cs="Times New Roman"/>
          <w:color w:val="000000"/>
          <w:sz w:val="24"/>
          <w:szCs w:val="24"/>
        </w:rPr>
        <w:t>0. 001.</w:t>
      </w:r>
      <w:r w:rsidR="00E01F89" w:rsidRPr="0089231C">
        <w:rPr>
          <w:rFonts w:ascii="Times New Roman" w:hAnsi="Times New Roman" w:cs="Times New Roman"/>
          <w:i/>
          <w:iCs/>
          <w:color w:val="000000"/>
          <w:sz w:val="24"/>
          <w:szCs w:val="24"/>
        </w:rPr>
        <w:t>Diplostomum</w:t>
      </w:r>
      <w:r w:rsidR="00CB19E0" w:rsidRPr="00023D18">
        <w:rPr>
          <w:rFonts w:ascii="Times New Roman" w:hAnsi="Times New Roman" w:cs="Times New Roman"/>
          <w:color w:val="000000"/>
          <w:sz w:val="24"/>
          <w:szCs w:val="24"/>
        </w:rPr>
        <w:t xml:space="preserve"> </w:t>
      </w:r>
      <w:proofErr w:type="spellStart"/>
      <w:r w:rsidR="00CB19E0" w:rsidRPr="00023D18">
        <w:rPr>
          <w:rFonts w:ascii="Times New Roman" w:hAnsi="Times New Roman" w:cs="Times New Roman"/>
          <w:color w:val="000000"/>
          <w:sz w:val="24"/>
          <w:szCs w:val="24"/>
        </w:rPr>
        <w:t>spp</w:t>
      </w:r>
      <w:proofErr w:type="spellEnd"/>
      <w:r w:rsidR="00CB19E0" w:rsidRPr="00023D18">
        <w:rPr>
          <w:rFonts w:ascii="Times New Roman" w:hAnsi="Times New Roman" w:cs="Times New Roman"/>
          <w:color w:val="000000"/>
          <w:sz w:val="24"/>
          <w:szCs w:val="24"/>
        </w:rPr>
        <w:t xml:space="preserve">, </w:t>
      </w:r>
      <w:r w:rsidR="00CB19E0" w:rsidRPr="0089231C">
        <w:rPr>
          <w:rFonts w:ascii="Times New Roman" w:hAnsi="Times New Roman" w:cs="Times New Roman"/>
          <w:i/>
          <w:iCs/>
          <w:color w:val="000000"/>
          <w:sz w:val="24"/>
          <w:szCs w:val="24"/>
        </w:rPr>
        <w:t>Acanthocephalus</w:t>
      </w:r>
      <w:r w:rsidR="00CB19E0" w:rsidRPr="00023D18">
        <w:rPr>
          <w:rFonts w:ascii="Times New Roman" w:hAnsi="Times New Roman" w:cs="Times New Roman"/>
          <w:color w:val="000000"/>
          <w:sz w:val="24"/>
          <w:szCs w:val="24"/>
        </w:rPr>
        <w:t xml:space="preserve"> </w:t>
      </w:r>
      <w:proofErr w:type="spellStart"/>
      <w:r w:rsidR="00CB19E0" w:rsidRPr="00023D18">
        <w:rPr>
          <w:rFonts w:ascii="Times New Roman" w:hAnsi="Times New Roman" w:cs="Times New Roman"/>
          <w:color w:val="000000"/>
          <w:sz w:val="24"/>
          <w:szCs w:val="24"/>
        </w:rPr>
        <w:t>spp</w:t>
      </w:r>
      <w:proofErr w:type="spellEnd"/>
      <w:r w:rsidR="00CB19E0" w:rsidRPr="00023D18">
        <w:rPr>
          <w:rFonts w:ascii="Times New Roman" w:hAnsi="Times New Roman" w:cs="Times New Roman"/>
          <w:color w:val="000000"/>
          <w:sz w:val="24"/>
          <w:szCs w:val="24"/>
        </w:rPr>
        <w:t xml:space="preserve">, </w:t>
      </w:r>
      <w:proofErr w:type="spellStart"/>
      <w:r w:rsidR="00CB19E0" w:rsidRPr="0089231C">
        <w:rPr>
          <w:rFonts w:ascii="Times New Roman" w:hAnsi="Times New Roman" w:cs="Times New Roman"/>
          <w:i/>
          <w:iCs/>
          <w:color w:val="000000"/>
          <w:sz w:val="24"/>
          <w:szCs w:val="24"/>
        </w:rPr>
        <w:t>Gyroductylus</w:t>
      </w:r>
      <w:proofErr w:type="spellEnd"/>
      <w:r w:rsidR="00CB19E0" w:rsidRPr="00023D18">
        <w:rPr>
          <w:rFonts w:ascii="Times New Roman" w:hAnsi="Times New Roman" w:cs="Times New Roman"/>
          <w:color w:val="000000"/>
          <w:sz w:val="24"/>
          <w:szCs w:val="24"/>
        </w:rPr>
        <w:t xml:space="preserve"> </w:t>
      </w:r>
      <w:proofErr w:type="spellStart"/>
      <w:r w:rsidR="00CB19E0" w:rsidRPr="00023D18">
        <w:rPr>
          <w:rFonts w:ascii="Times New Roman" w:hAnsi="Times New Roman" w:cs="Times New Roman"/>
          <w:color w:val="000000"/>
          <w:sz w:val="24"/>
          <w:szCs w:val="24"/>
        </w:rPr>
        <w:t>spp</w:t>
      </w:r>
      <w:proofErr w:type="spellEnd"/>
      <w:r w:rsidR="00CB19E0" w:rsidRPr="00023D18">
        <w:rPr>
          <w:rFonts w:ascii="Times New Roman" w:hAnsi="Times New Roman" w:cs="Times New Roman"/>
          <w:color w:val="000000"/>
          <w:sz w:val="24"/>
          <w:szCs w:val="24"/>
        </w:rPr>
        <w:t xml:space="preserve"> and </w:t>
      </w:r>
      <w:proofErr w:type="spellStart"/>
      <w:r w:rsidR="00CB19E0" w:rsidRPr="0089231C">
        <w:rPr>
          <w:rFonts w:ascii="Times New Roman" w:hAnsi="Times New Roman" w:cs="Times New Roman"/>
          <w:i/>
          <w:iCs/>
          <w:color w:val="000000"/>
          <w:sz w:val="24"/>
          <w:szCs w:val="24"/>
        </w:rPr>
        <w:t>Contracaecum</w:t>
      </w:r>
      <w:proofErr w:type="spellEnd"/>
      <w:r w:rsidR="00CB19E0" w:rsidRPr="00023D18">
        <w:rPr>
          <w:rFonts w:ascii="Times New Roman" w:hAnsi="Times New Roman" w:cs="Times New Roman"/>
          <w:color w:val="000000"/>
          <w:sz w:val="24"/>
          <w:szCs w:val="24"/>
        </w:rPr>
        <w:t xml:space="preserve"> </w:t>
      </w:r>
      <w:proofErr w:type="spellStart"/>
      <w:r w:rsidR="00CB19E0" w:rsidRPr="00023D18">
        <w:rPr>
          <w:rFonts w:ascii="Times New Roman" w:hAnsi="Times New Roman" w:cs="Times New Roman"/>
          <w:color w:val="000000"/>
          <w:sz w:val="24"/>
          <w:szCs w:val="24"/>
        </w:rPr>
        <w:t>spp</w:t>
      </w:r>
      <w:proofErr w:type="spellEnd"/>
      <w:r w:rsidR="00CB19E0" w:rsidRPr="00023D18">
        <w:rPr>
          <w:rFonts w:ascii="Times New Roman" w:hAnsi="Times New Roman" w:cs="Times New Roman"/>
          <w:color w:val="000000"/>
          <w:sz w:val="24"/>
          <w:szCs w:val="24"/>
        </w:rPr>
        <w:t xml:space="preserve"> showed fairly strong </w:t>
      </w:r>
      <w:r w:rsidR="007469A3" w:rsidRPr="00023D18">
        <w:rPr>
          <w:rFonts w:ascii="Times New Roman" w:hAnsi="Times New Roman" w:cs="Times New Roman"/>
          <w:color w:val="000000"/>
          <w:sz w:val="24"/>
          <w:szCs w:val="24"/>
        </w:rPr>
        <w:t xml:space="preserve">negative </w:t>
      </w:r>
      <w:r w:rsidR="00CB19E0" w:rsidRPr="00023D18">
        <w:rPr>
          <w:rFonts w:ascii="Times New Roman" w:hAnsi="Times New Roman" w:cs="Times New Roman"/>
          <w:color w:val="000000"/>
          <w:sz w:val="24"/>
          <w:szCs w:val="24"/>
        </w:rPr>
        <w:t>relation with turbidity across the</w:t>
      </w:r>
      <w:r w:rsidR="007469A3" w:rsidRPr="00023D18">
        <w:rPr>
          <w:rFonts w:ascii="Times New Roman" w:hAnsi="Times New Roman" w:cs="Times New Roman"/>
          <w:color w:val="000000"/>
          <w:sz w:val="24"/>
          <w:szCs w:val="24"/>
        </w:rPr>
        <w:t xml:space="preserve"> </w:t>
      </w:r>
      <w:r w:rsidR="00CB19E0" w:rsidRPr="00023D18">
        <w:rPr>
          <w:rFonts w:ascii="Times New Roman" w:hAnsi="Times New Roman" w:cs="Times New Roman"/>
          <w:color w:val="000000"/>
          <w:sz w:val="24"/>
          <w:szCs w:val="24"/>
        </w:rPr>
        <w:t>counties with only copepods showing fair</w:t>
      </w:r>
      <w:r w:rsidR="007469A3" w:rsidRPr="00023D18">
        <w:rPr>
          <w:rFonts w:ascii="Times New Roman" w:hAnsi="Times New Roman" w:cs="Times New Roman"/>
          <w:color w:val="000000"/>
          <w:sz w:val="24"/>
          <w:szCs w:val="24"/>
        </w:rPr>
        <w:t>ly strong positive. When relationship is done along culture system,</w:t>
      </w:r>
      <w:r w:rsidR="00900D03">
        <w:rPr>
          <w:rFonts w:ascii="Times New Roman" w:hAnsi="Times New Roman" w:cs="Times New Roman"/>
          <w:color w:val="000000"/>
          <w:sz w:val="24"/>
          <w:szCs w:val="24"/>
        </w:rPr>
        <w:t xml:space="preserve"> </w:t>
      </w:r>
      <w:proofErr w:type="spellStart"/>
      <w:r w:rsidR="007469A3" w:rsidRPr="00712ECF">
        <w:rPr>
          <w:rFonts w:ascii="Times New Roman" w:hAnsi="Times New Roman" w:cs="Times New Roman"/>
          <w:i/>
          <w:iCs/>
          <w:color w:val="000000"/>
          <w:sz w:val="24"/>
          <w:szCs w:val="24"/>
        </w:rPr>
        <w:t>Diplostomum</w:t>
      </w:r>
      <w:proofErr w:type="spellEnd"/>
      <w:r w:rsidR="007469A3" w:rsidRPr="00712ECF">
        <w:rPr>
          <w:rFonts w:ascii="Times New Roman" w:hAnsi="Times New Roman" w:cs="Times New Roman"/>
          <w:i/>
          <w:iCs/>
          <w:color w:val="000000"/>
          <w:sz w:val="24"/>
          <w:szCs w:val="24"/>
        </w:rPr>
        <w:t xml:space="preserve"> </w:t>
      </w:r>
      <w:proofErr w:type="spellStart"/>
      <w:r w:rsidR="007469A3" w:rsidRPr="00023D18">
        <w:rPr>
          <w:rFonts w:ascii="Times New Roman" w:hAnsi="Times New Roman" w:cs="Times New Roman"/>
          <w:color w:val="000000"/>
          <w:sz w:val="24"/>
          <w:szCs w:val="24"/>
        </w:rPr>
        <w:t>spp</w:t>
      </w:r>
      <w:proofErr w:type="spellEnd"/>
      <w:r w:rsidR="007469A3" w:rsidRPr="00023D18">
        <w:rPr>
          <w:rFonts w:ascii="Times New Roman" w:hAnsi="Times New Roman" w:cs="Times New Roman"/>
          <w:color w:val="000000"/>
          <w:sz w:val="24"/>
          <w:szCs w:val="24"/>
        </w:rPr>
        <w:t xml:space="preserve">, </w:t>
      </w:r>
      <w:proofErr w:type="spellStart"/>
      <w:r w:rsidR="007469A3" w:rsidRPr="00712ECF">
        <w:rPr>
          <w:rFonts w:ascii="Times New Roman" w:hAnsi="Times New Roman" w:cs="Times New Roman"/>
          <w:i/>
          <w:iCs/>
          <w:color w:val="000000"/>
          <w:sz w:val="24"/>
          <w:szCs w:val="24"/>
        </w:rPr>
        <w:t>Euclinostomum</w:t>
      </w:r>
      <w:proofErr w:type="spellEnd"/>
      <w:r w:rsidR="007469A3" w:rsidRPr="00023D18">
        <w:rPr>
          <w:rFonts w:ascii="Times New Roman" w:hAnsi="Times New Roman" w:cs="Times New Roman"/>
          <w:color w:val="000000"/>
          <w:sz w:val="24"/>
          <w:szCs w:val="24"/>
        </w:rPr>
        <w:t xml:space="preserve"> </w:t>
      </w:r>
      <w:proofErr w:type="spellStart"/>
      <w:r w:rsidR="007469A3" w:rsidRPr="00023D18">
        <w:rPr>
          <w:rFonts w:ascii="Times New Roman" w:hAnsi="Times New Roman" w:cs="Times New Roman"/>
          <w:color w:val="000000"/>
          <w:sz w:val="24"/>
          <w:szCs w:val="24"/>
        </w:rPr>
        <w:t>spp</w:t>
      </w:r>
      <w:proofErr w:type="spellEnd"/>
      <w:r w:rsidR="007469A3" w:rsidRPr="00023D18">
        <w:rPr>
          <w:rFonts w:ascii="Times New Roman" w:hAnsi="Times New Roman" w:cs="Times New Roman"/>
          <w:color w:val="000000"/>
          <w:sz w:val="24"/>
          <w:szCs w:val="24"/>
        </w:rPr>
        <w:t xml:space="preserve"> and </w:t>
      </w:r>
      <w:proofErr w:type="spellStart"/>
      <w:r w:rsidR="007469A3" w:rsidRPr="00712ECF">
        <w:rPr>
          <w:rFonts w:ascii="Times New Roman" w:hAnsi="Times New Roman" w:cs="Times New Roman"/>
          <w:i/>
          <w:iCs/>
          <w:color w:val="000000"/>
          <w:sz w:val="24"/>
          <w:szCs w:val="24"/>
        </w:rPr>
        <w:t>Contracaecum</w:t>
      </w:r>
      <w:proofErr w:type="spellEnd"/>
      <w:r w:rsidR="007469A3" w:rsidRPr="00023D18">
        <w:rPr>
          <w:rFonts w:ascii="Times New Roman" w:hAnsi="Times New Roman" w:cs="Times New Roman"/>
          <w:color w:val="000000"/>
          <w:sz w:val="24"/>
          <w:szCs w:val="24"/>
        </w:rPr>
        <w:t xml:space="preserve"> </w:t>
      </w:r>
      <w:proofErr w:type="spellStart"/>
      <w:r w:rsidR="007469A3" w:rsidRPr="00023D18">
        <w:rPr>
          <w:rFonts w:ascii="Times New Roman" w:hAnsi="Times New Roman" w:cs="Times New Roman"/>
          <w:color w:val="000000"/>
          <w:sz w:val="24"/>
          <w:szCs w:val="24"/>
        </w:rPr>
        <w:t>spp</w:t>
      </w:r>
      <w:proofErr w:type="spellEnd"/>
      <w:r w:rsidR="007469A3" w:rsidRPr="00023D18">
        <w:rPr>
          <w:rFonts w:ascii="Times New Roman" w:hAnsi="Times New Roman" w:cs="Times New Roman"/>
          <w:color w:val="000000"/>
          <w:sz w:val="24"/>
          <w:szCs w:val="24"/>
        </w:rPr>
        <w:t xml:space="preserve"> still showed fairly strong negative </w:t>
      </w:r>
      <w:r w:rsidR="00900D03" w:rsidRPr="00023D18">
        <w:rPr>
          <w:rFonts w:ascii="Times New Roman" w:hAnsi="Times New Roman" w:cs="Times New Roman"/>
          <w:color w:val="000000"/>
          <w:sz w:val="24"/>
          <w:szCs w:val="24"/>
        </w:rPr>
        <w:t>correlation.</w:t>
      </w:r>
      <w:r w:rsidR="00900D03">
        <w:rPr>
          <w:rFonts w:ascii="Times New Roman" w:hAnsi="Times New Roman" w:cs="Times New Roman"/>
          <w:color w:val="000000"/>
          <w:sz w:val="24"/>
          <w:szCs w:val="24"/>
        </w:rPr>
        <w:t xml:space="preserve"> The findings </w:t>
      </w:r>
      <w:r w:rsidR="00712ECF">
        <w:rPr>
          <w:rFonts w:ascii="Times New Roman" w:hAnsi="Times New Roman" w:cs="Times New Roman"/>
          <w:color w:val="000000"/>
          <w:sz w:val="24"/>
          <w:szCs w:val="24"/>
        </w:rPr>
        <w:t>contradict</w:t>
      </w:r>
      <w:r w:rsidR="00900D03">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"/>
          <w:id w:val="-1038430935"/>
          <w:placeholder>
            <w:docPart w:val="DefaultPlaceholder_-1854013440"/>
          </w:placeholder>
        </w:sdtPr>
        <w:sdtContent>
          <w:proofErr w:type="spellStart"/>
          <w:r w:rsidR="00F8018B" w:rsidRPr="00F8018B">
            <w:rPr>
              <w:rFonts w:ascii="Times New Roman" w:hAnsi="Times New Roman" w:cs="Times New Roman"/>
              <w:color w:val="000000"/>
              <w:sz w:val="24"/>
              <w:szCs w:val="24"/>
            </w:rPr>
            <w:t>Ojwala</w:t>
          </w:r>
          <w:proofErr w:type="spellEnd"/>
          <w:r w:rsidR="00F8018B" w:rsidRPr="00F8018B">
            <w:rPr>
              <w:rFonts w:ascii="Times New Roman" w:hAnsi="Times New Roman" w:cs="Times New Roman"/>
              <w:color w:val="000000"/>
              <w:sz w:val="24"/>
              <w:szCs w:val="24"/>
            </w:rPr>
            <w:t xml:space="preserve"> et al., (2018)</w:t>
          </w:r>
        </w:sdtContent>
      </w:sdt>
      <w:r w:rsidR="00900D03">
        <w:rPr>
          <w:rFonts w:ascii="Times New Roman" w:hAnsi="Times New Roman" w:cs="Times New Roman"/>
          <w:color w:val="000000"/>
          <w:sz w:val="24"/>
          <w:szCs w:val="24"/>
        </w:rPr>
        <w:t xml:space="preserve"> that recorded </w:t>
      </w:r>
      <w:proofErr w:type="spellStart"/>
      <w:r w:rsidR="00900D03" w:rsidRPr="00712ECF">
        <w:rPr>
          <w:rFonts w:ascii="Times New Roman" w:hAnsi="Times New Roman" w:cs="Times New Roman"/>
          <w:i/>
          <w:iCs/>
          <w:color w:val="000000"/>
          <w:sz w:val="24"/>
          <w:szCs w:val="24"/>
        </w:rPr>
        <w:t>Acanthonsentis</w:t>
      </w:r>
      <w:proofErr w:type="spellEnd"/>
      <w:r w:rsidR="00900D03" w:rsidRPr="00712ECF">
        <w:rPr>
          <w:rFonts w:ascii="Times New Roman" w:hAnsi="Times New Roman" w:cs="Times New Roman"/>
          <w:i/>
          <w:iCs/>
          <w:color w:val="000000"/>
          <w:sz w:val="24"/>
          <w:szCs w:val="24"/>
        </w:rPr>
        <w:t xml:space="preserve"> </w:t>
      </w:r>
      <w:proofErr w:type="spellStart"/>
      <w:r w:rsidR="00900D03" w:rsidRPr="00712ECF">
        <w:rPr>
          <w:rFonts w:ascii="Times New Roman" w:hAnsi="Times New Roman" w:cs="Times New Roman"/>
          <w:i/>
          <w:iCs/>
          <w:color w:val="000000"/>
          <w:sz w:val="24"/>
          <w:szCs w:val="24"/>
        </w:rPr>
        <w:t>tilapiae</w:t>
      </w:r>
      <w:proofErr w:type="spellEnd"/>
      <w:r w:rsidR="00900D03">
        <w:rPr>
          <w:rFonts w:ascii="Times New Roman" w:hAnsi="Times New Roman" w:cs="Times New Roman"/>
          <w:color w:val="000000"/>
          <w:sz w:val="24"/>
          <w:szCs w:val="24"/>
        </w:rPr>
        <w:t xml:space="preserve"> positively correlated with turbidity.</w:t>
      </w:r>
    </w:p>
    <w:p w14:paraId="74A658E1" w14:textId="02368A44" w:rsidR="007469A3" w:rsidRPr="00023D18" w:rsidRDefault="00EF4682"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Electrical conductivity</w:t>
      </w:r>
    </w:p>
    <w:p w14:paraId="50555459" w14:textId="60C7957B" w:rsidR="00EF4682" w:rsidRPr="00023D18" w:rsidRDefault="00EF4682"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 xml:space="preserve">In the study, </w:t>
      </w:r>
      <w:proofErr w:type="spellStart"/>
      <w:r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Pr="00023D18">
        <w:rPr>
          <w:rFonts w:ascii="Times New Roman" w:hAnsi="Times New Roman" w:cs="Times New Roman"/>
          <w:color w:val="000000"/>
          <w:sz w:val="24"/>
          <w:szCs w:val="24"/>
        </w:rPr>
        <w:t xml:space="preserve"> had electrical conductivity of 76 ± 5, Kericho 52 ± 4, Nakuru the highest with 490 ± 44</w:t>
      </w:r>
      <w:r w:rsidRPr="00023D18">
        <w:rPr>
          <w:rFonts w:ascii="Times New Roman" w:hAnsi="Times New Roman" w:cs="Times New Roman"/>
          <w:color w:val="000000"/>
          <w:sz w:val="24"/>
          <w:szCs w:val="24"/>
        </w:rPr>
        <w:tab/>
        <w:t>and Taita Tav</w:t>
      </w:r>
      <w:r w:rsidR="00CC7066" w:rsidRPr="006D197C">
        <w:rPr>
          <w:rFonts w:ascii="Times New Roman" w:hAnsi="Times New Roman" w:cs="Times New Roman"/>
          <w:iCs/>
          <w:color w:val="000000"/>
          <w:sz w:val="24"/>
          <w:szCs w:val="24"/>
        </w:rPr>
        <w:t>et</w:t>
      </w:r>
      <w:r w:rsidRPr="006D197C">
        <w:rPr>
          <w:rFonts w:ascii="Times New Roman" w:hAnsi="Times New Roman" w:cs="Times New Roman"/>
          <w:iCs/>
          <w:color w:val="000000"/>
          <w:sz w:val="24"/>
          <w:szCs w:val="24"/>
        </w:rPr>
        <w:t>a</w:t>
      </w:r>
      <w:r w:rsidRPr="00023D18">
        <w:rPr>
          <w:rFonts w:ascii="Times New Roman" w:hAnsi="Times New Roman" w:cs="Times New Roman"/>
          <w:color w:val="000000"/>
          <w:sz w:val="24"/>
          <w:szCs w:val="24"/>
        </w:rPr>
        <w:t xml:space="preserve"> 396 ± 20 at &lt;</w:t>
      </w:r>
      <w:r w:rsidR="00E01F89" w:rsidRPr="00023D18">
        <w:rPr>
          <w:rFonts w:ascii="Times New Roman" w:hAnsi="Times New Roman" w:cs="Times New Roman"/>
          <w:color w:val="000000"/>
          <w:sz w:val="24"/>
          <w:szCs w:val="24"/>
        </w:rPr>
        <w:t>0. 001.This</w:t>
      </w:r>
      <w:r w:rsidRPr="00023D18">
        <w:rPr>
          <w:rFonts w:ascii="Times New Roman" w:hAnsi="Times New Roman" w:cs="Times New Roman"/>
          <w:color w:val="000000"/>
          <w:sz w:val="24"/>
          <w:szCs w:val="24"/>
        </w:rPr>
        <w:t xml:space="preserve"> was associated with perfect positive correlation with </w:t>
      </w:r>
      <w:proofErr w:type="spellStart"/>
      <w:r w:rsidRPr="00712ECF">
        <w:rPr>
          <w:rFonts w:ascii="Times New Roman" w:hAnsi="Times New Roman" w:cs="Times New Roman"/>
          <w:i/>
          <w:iCs/>
          <w:color w:val="000000"/>
          <w:sz w:val="24"/>
          <w:szCs w:val="24"/>
        </w:rPr>
        <w:t>Euclinostomum</w:t>
      </w:r>
      <w:proofErr w:type="spellEnd"/>
      <w:r w:rsidRPr="00712ECF">
        <w:rPr>
          <w:rFonts w:ascii="Times New Roman" w:hAnsi="Times New Roman" w:cs="Times New Roman"/>
          <w:i/>
          <w:iCs/>
          <w:color w:val="000000"/>
          <w:sz w:val="24"/>
          <w:szCs w:val="24"/>
        </w:rPr>
        <w:t xml:space="preserve"> </w:t>
      </w:r>
      <w:r w:rsidRPr="00023D18">
        <w:rPr>
          <w:rFonts w:ascii="Times New Roman" w:hAnsi="Times New Roman" w:cs="Times New Roman"/>
          <w:color w:val="000000"/>
          <w:sz w:val="24"/>
          <w:szCs w:val="24"/>
        </w:rPr>
        <w:t xml:space="preserve">spp. </w:t>
      </w:r>
      <w:proofErr w:type="spellStart"/>
      <w:r w:rsidRPr="00712ECF">
        <w:rPr>
          <w:rFonts w:ascii="Times New Roman" w:hAnsi="Times New Roman" w:cs="Times New Roman"/>
          <w:i/>
          <w:iCs/>
          <w:color w:val="000000"/>
          <w:sz w:val="24"/>
          <w:szCs w:val="24"/>
        </w:rPr>
        <w:t>Trichodina</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had moderat</w:t>
      </w:r>
      <w:r w:rsidR="00E01F89" w:rsidRPr="00023D18">
        <w:rPr>
          <w:rFonts w:ascii="Times New Roman" w:hAnsi="Times New Roman" w:cs="Times New Roman"/>
          <w:color w:val="000000"/>
          <w:sz w:val="24"/>
          <w:szCs w:val="24"/>
        </w:rPr>
        <w:t>e</w:t>
      </w:r>
      <w:r w:rsidRPr="00023D18">
        <w:rPr>
          <w:rFonts w:ascii="Times New Roman" w:hAnsi="Times New Roman" w:cs="Times New Roman"/>
          <w:color w:val="000000"/>
          <w:sz w:val="24"/>
          <w:szCs w:val="24"/>
        </w:rPr>
        <w:t xml:space="preserve"> positive correlation while Paramecium </w:t>
      </w:r>
      <w:proofErr w:type="spellStart"/>
      <w:r w:rsidRPr="00023D18">
        <w:rPr>
          <w:rFonts w:ascii="Times New Roman" w:hAnsi="Times New Roman" w:cs="Times New Roman"/>
          <w:color w:val="000000"/>
          <w:sz w:val="24"/>
          <w:szCs w:val="24"/>
        </w:rPr>
        <w:t>spp</w:t>
      </w:r>
      <w:proofErr w:type="spellEnd"/>
      <w:r w:rsidR="00E01F89" w:rsidRPr="00023D18">
        <w:rPr>
          <w:rFonts w:ascii="Times New Roman" w:hAnsi="Times New Roman" w:cs="Times New Roman"/>
          <w:color w:val="000000"/>
          <w:sz w:val="24"/>
          <w:szCs w:val="24"/>
        </w:rPr>
        <w:t xml:space="preserve"> and </w:t>
      </w:r>
      <w:proofErr w:type="spellStart"/>
      <w:r w:rsidR="00E01F89" w:rsidRPr="00712ECF">
        <w:rPr>
          <w:rFonts w:ascii="Times New Roman" w:hAnsi="Times New Roman" w:cs="Times New Roman"/>
          <w:i/>
          <w:iCs/>
          <w:color w:val="000000"/>
          <w:sz w:val="24"/>
          <w:szCs w:val="24"/>
        </w:rPr>
        <w:t>Riboscyphidia</w:t>
      </w:r>
      <w:proofErr w:type="spellEnd"/>
      <w:r w:rsidR="00E01F89" w:rsidRPr="00023D18">
        <w:rPr>
          <w:rFonts w:ascii="Times New Roman" w:hAnsi="Times New Roman" w:cs="Times New Roman"/>
          <w:color w:val="000000"/>
          <w:sz w:val="24"/>
          <w:szCs w:val="24"/>
        </w:rPr>
        <w:t xml:space="preserve"> </w:t>
      </w:r>
      <w:proofErr w:type="spellStart"/>
      <w:r w:rsidR="00E01F89" w:rsidRPr="00023D18">
        <w:rPr>
          <w:rFonts w:ascii="Times New Roman" w:hAnsi="Times New Roman" w:cs="Times New Roman"/>
          <w:color w:val="000000"/>
          <w:sz w:val="24"/>
          <w:szCs w:val="24"/>
        </w:rPr>
        <w:t>spp</w:t>
      </w:r>
      <w:proofErr w:type="spellEnd"/>
      <w:r w:rsidR="00E01F89" w:rsidRPr="00023D18">
        <w:rPr>
          <w:rFonts w:ascii="Times New Roman" w:hAnsi="Times New Roman" w:cs="Times New Roman"/>
          <w:color w:val="000000"/>
          <w:sz w:val="24"/>
          <w:szCs w:val="24"/>
        </w:rPr>
        <w:t xml:space="preserve"> had moderate negative correlation with electrical </w:t>
      </w:r>
      <w:r w:rsidR="00CA6AA6" w:rsidRPr="00023D18">
        <w:rPr>
          <w:rFonts w:ascii="Times New Roman" w:hAnsi="Times New Roman" w:cs="Times New Roman"/>
          <w:color w:val="000000"/>
          <w:sz w:val="24"/>
          <w:szCs w:val="24"/>
        </w:rPr>
        <w:t>conductivity.</w:t>
      </w:r>
      <w:r w:rsidR="00CA6AA6">
        <w:rPr>
          <w:rFonts w:ascii="Times New Roman" w:hAnsi="Times New Roman" w:cs="Times New Roman"/>
          <w:color w:val="000000"/>
          <w:sz w:val="24"/>
          <w:szCs w:val="24"/>
        </w:rPr>
        <w:t xml:space="preserve"> This agrees with the similar study by </w:t>
      </w:r>
      <w:sdt>
        <w:sdtPr>
          <w:rPr>
            <w:rFonts w:ascii="Times New Roman" w:hAnsi="Times New Roman" w:cs="Times New Roman"/>
            <w:color w:val="000000"/>
            <w:sz w:val="24"/>
            <w:szCs w:val="24"/>
          </w:rPr>
          <w:tag w:val="MENDELEY_CITATION_v3_eyJjaXRhdGlvbklEIjoiTUVOREVMRVlfQ0lUQVRJT05fZjNiNGUxNDctYzY0OS00YmZkLWE4YjYtMTFiZDNkYTFlMDZkIiwicHJvcGVydGllcyI6eyJub3RlSW5kZXgiOjB9LCJpc0VkaXRlZCI6ZmFsc2UsIm1hbnVhbE92ZXJyaWRlIjp7ImlzTWFudWFsbHlPdmVycmlkZGVuIjp0cnVlLCJjaXRlcHJvY1RleHQiOiIoQWRhbWJhIGV0IGFsLiwgMjAyMCkiLCJtYW51YWxPdmVycmlkZVRleHQiOiJBZGFtYmEgZXQgYWwuLCAo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"/>
          <w:id w:val="1391227460"/>
          <w:placeholder>
            <w:docPart w:val="DefaultPlaceholder_-1854013440"/>
          </w:placeholder>
        </w:sdtPr>
        <w:sdtContent>
          <w:proofErr w:type="spellStart"/>
          <w:r w:rsidR="00F8018B" w:rsidRPr="00F8018B">
            <w:rPr>
              <w:rFonts w:ascii="Times New Roman" w:hAnsi="Times New Roman" w:cs="Times New Roman"/>
              <w:color w:val="000000"/>
              <w:sz w:val="24"/>
              <w:szCs w:val="24"/>
            </w:rPr>
            <w:t>Adamba</w:t>
          </w:r>
          <w:proofErr w:type="spellEnd"/>
          <w:r w:rsidR="00F8018B" w:rsidRPr="00F8018B">
            <w:rPr>
              <w:rFonts w:ascii="Times New Roman" w:hAnsi="Times New Roman" w:cs="Times New Roman"/>
              <w:color w:val="000000"/>
              <w:sz w:val="24"/>
              <w:szCs w:val="24"/>
            </w:rPr>
            <w:t xml:space="preserve"> et al., (2020)</w:t>
          </w:r>
        </w:sdtContent>
      </w:sdt>
      <w:r w:rsidR="00CA6AA6">
        <w:rPr>
          <w:rFonts w:ascii="Times New Roman" w:hAnsi="Times New Roman" w:cs="Times New Roman"/>
          <w:color w:val="000000"/>
          <w:sz w:val="24"/>
          <w:szCs w:val="24"/>
        </w:rPr>
        <w:t xml:space="preserve"> that found </w:t>
      </w:r>
      <w:proofErr w:type="spellStart"/>
      <w:r w:rsidR="00CA6AA6" w:rsidRPr="00712ECF">
        <w:rPr>
          <w:rFonts w:ascii="Times New Roman" w:hAnsi="Times New Roman" w:cs="Times New Roman"/>
          <w:i/>
          <w:iCs/>
          <w:color w:val="000000"/>
          <w:sz w:val="24"/>
          <w:szCs w:val="24"/>
        </w:rPr>
        <w:t>Contracaecum</w:t>
      </w:r>
      <w:proofErr w:type="spellEnd"/>
      <w:r w:rsidR="00CA6AA6">
        <w:rPr>
          <w:rFonts w:ascii="Times New Roman" w:hAnsi="Times New Roman" w:cs="Times New Roman"/>
          <w:color w:val="000000"/>
          <w:sz w:val="24"/>
          <w:szCs w:val="24"/>
        </w:rPr>
        <w:t xml:space="preserve"> </w:t>
      </w:r>
      <w:proofErr w:type="spellStart"/>
      <w:r w:rsidR="00CA6AA6">
        <w:rPr>
          <w:rFonts w:ascii="Times New Roman" w:hAnsi="Times New Roman" w:cs="Times New Roman"/>
          <w:color w:val="000000"/>
          <w:sz w:val="24"/>
          <w:szCs w:val="24"/>
        </w:rPr>
        <w:t>spp</w:t>
      </w:r>
      <w:proofErr w:type="spellEnd"/>
      <w:r w:rsidR="00CA6AA6">
        <w:rPr>
          <w:rFonts w:ascii="Times New Roman" w:hAnsi="Times New Roman" w:cs="Times New Roman"/>
          <w:color w:val="000000"/>
          <w:sz w:val="24"/>
          <w:szCs w:val="24"/>
        </w:rPr>
        <w:t xml:space="preserve">, </w:t>
      </w:r>
      <w:proofErr w:type="spellStart"/>
      <w:r w:rsidR="00CA6AA6" w:rsidRPr="00712ECF">
        <w:rPr>
          <w:rFonts w:ascii="Times New Roman" w:hAnsi="Times New Roman" w:cs="Times New Roman"/>
          <w:i/>
          <w:iCs/>
          <w:color w:val="000000"/>
          <w:sz w:val="24"/>
          <w:szCs w:val="24"/>
        </w:rPr>
        <w:t>Euclinostomum</w:t>
      </w:r>
      <w:proofErr w:type="spellEnd"/>
      <w:r w:rsidR="00CA6AA6">
        <w:rPr>
          <w:rFonts w:ascii="Times New Roman" w:hAnsi="Times New Roman" w:cs="Times New Roman"/>
          <w:color w:val="000000"/>
          <w:sz w:val="24"/>
          <w:szCs w:val="24"/>
        </w:rPr>
        <w:t xml:space="preserve"> </w:t>
      </w:r>
      <w:proofErr w:type="spellStart"/>
      <w:r w:rsidR="00CA6AA6">
        <w:rPr>
          <w:rFonts w:ascii="Times New Roman" w:hAnsi="Times New Roman" w:cs="Times New Roman"/>
          <w:color w:val="000000"/>
          <w:sz w:val="24"/>
          <w:szCs w:val="24"/>
        </w:rPr>
        <w:t>spp</w:t>
      </w:r>
      <w:proofErr w:type="spellEnd"/>
      <w:r w:rsidR="00CA6AA6">
        <w:rPr>
          <w:rFonts w:ascii="Times New Roman" w:hAnsi="Times New Roman" w:cs="Times New Roman"/>
          <w:color w:val="000000"/>
          <w:sz w:val="24"/>
          <w:szCs w:val="24"/>
        </w:rPr>
        <w:t xml:space="preserve"> and </w:t>
      </w:r>
      <w:proofErr w:type="spellStart"/>
      <w:r w:rsidR="00CA6AA6" w:rsidRPr="00712ECF">
        <w:rPr>
          <w:rFonts w:ascii="Times New Roman" w:hAnsi="Times New Roman" w:cs="Times New Roman"/>
          <w:i/>
          <w:iCs/>
          <w:color w:val="000000"/>
          <w:sz w:val="24"/>
          <w:szCs w:val="24"/>
        </w:rPr>
        <w:t>Trichodina</w:t>
      </w:r>
      <w:proofErr w:type="spellEnd"/>
      <w:r w:rsidR="00CA6AA6">
        <w:rPr>
          <w:rFonts w:ascii="Times New Roman" w:hAnsi="Times New Roman" w:cs="Times New Roman"/>
          <w:color w:val="000000"/>
          <w:sz w:val="24"/>
          <w:szCs w:val="24"/>
        </w:rPr>
        <w:t xml:space="preserve"> </w:t>
      </w:r>
      <w:proofErr w:type="spellStart"/>
      <w:r w:rsidR="00CA6AA6">
        <w:rPr>
          <w:rFonts w:ascii="Times New Roman" w:hAnsi="Times New Roman" w:cs="Times New Roman"/>
          <w:color w:val="000000"/>
          <w:sz w:val="24"/>
          <w:szCs w:val="24"/>
        </w:rPr>
        <w:t>spp</w:t>
      </w:r>
      <w:proofErr w:type="spellEnd"/>
      <w:r w:rsidR="00CA6AA6">
        <w:rPr>
          <w:rFonts w:ascii="Times New Roman" w:hAnsi="Times New Roman" w:cs="Times New Roman"/>
          <w:color w:val="000000"/>
          <w:sz w:val="24"/>
          <w:szCs w:val="24"/>
        </w:rPr>
        <w:t xml:space="preserve"> to be positively correlated with electrical conductivity. </w:t>
      </w:r>
    </w:p>
    <w:p w14:paraId="565D2359" w14:textId="77777777" w:rsidR="00E01F89" w:rsidRPr="00023D18" w:rsidRDefault="00E01F89"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Total suspended solid particles</w:t>
      </w:r>
    </w:p>
    <w:p w14:paraId="62E2A0EC" w14:textId="36A0346C" w:rsidR="00E01F89" w:rsidRPr="00023D18" w:rsidRDefault="00E01F89"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 xml:space="preserve">In Nakuru county, total suspended solid particles </w:t>
      </w:r>
      <w:r w:rsidR="00940044" w:rsidRPr="00023D18">
        <w:rPr>
          <w:rFonts w:ascii="Times New Roman" w:hAnsi="Times New Roman" w:cs="Times New Roman"/>
          <w:color w:val="000000"/>
          <w:sz w:val="24"/>
          <w:szCs w:val="24"/>
        </w:rPr>
        <w:t>were</w:t>
      </w:r>
      <w:r w:rsidRPr="00023D18">
        <w:rPr>
          <w:rFonts w:ascii="Times New Roman" w:hAnsi="Times New Roman" w:cs="Times New Roman"/>
          <w:color w:val="000000"/>
          <w:sz w:val="24"/>
          <w:szCs w:val="24"/>
        </w:rPr>
        <w:t xml:space="preserve"> 1,346 ± 23 and 286 ± 13 in Taita </w:t>
      </w:r>
      <w:proofErr w:type="spellStart"/>
      <w:r w:rsidRPr="00023D18">
        <w:rPr>
          <w:rFonts w:ascii="Times New Roman" w:hAnsi="Times New Roman" w:cs="Times New Roman"/>
          <w:color w:val="000000"/>
          <w:sz w:val="24"/>
          <w:szCs w:val="24"/>
        </w:rPr>
        <w:t>tav</w:t>
      </w:r>
      <w:r w:rsidR="00CC7066" w:rsidRPr="006D197C">
        <w:rPr>
          <w:rFonts w:ascii="Times New Roman" w:hAnsi="Times New Roman" w:cs="Times New Roman"/>
          <w:iCs/>
          <w:color w:val="000000"/>
          <w:sz w:val="24"/>
          <w:szCs w:val="24"/>
        </w:rPr>
        <w:t>et</w:t>
      </w:r>
      <w:r w:rsidRPr="00023D18">
        <w:rPr>
          <w:rFonts w:ascii="Times New Roman" w:hAnsi="Times New Roman" w:cs="Times New Roman"/>
          <w:color w:val="000000"/>
          <w:sz w:val="24"/>
          <w:szCs w:val="24"/>
        </w:rPr>
        <w:t>a</w:t>
      </w:r>
      <w:proofErr w:type="spellEnd"/>
      <w:r w:rsidRPr="00023D18">
        <w:rPr>
          <w:rFonts w:ascii="Times New Roman" w:hAnsi="Times New Roman" w:cs="Times New Roman"/>
          <w:color w:val="000000"/>
          <w:sz w:val="24"/>
          <w:szCs w:val="24"/>
        </w:rPr>
        <w:t xml:space="preserve"> at &lt;</w:t>
      </w:r>
      <w:r w:rsidR="00940044" w:rsidRPr="00023D18">
        <w:rPr>
          <w:rFonts w:ascii="Times New Roman" w:hAnsi="Times New Roman" w:cs="Times New Roman"/>
          <w:color w:val="000000"/>
          <w:sz w:val="24"/>
          <w:szCs w:val="24"/>
        </w:rPr>
        <w:t>0. 001.There</w:t>
      </w:r>
      <w:r w:rsidRPr="00023D18">
        <w:rPr>
          <w:rFonts w:ascii="Times New Roman" w:hAnsi="Times New Roman" w:cs="Times New Roman"/>
          <w:color w:val="000000"/>
          <w:sz w:val="24"/>
          <w:szCs w:val="24"/>
        </w:rPr>
        <w:t xml:space="preserve"> was perfect strong negative correlation with the following parasite species; </w:t>
      </w:r>
      <w:proofErr w:type="spellStart"/>
      <w:r w:rsidRPr="005A33CD">
        <w:rPr>
          <w:rFonts w:ascii="Times New Roman" w:hAnsi="Times New Roman" w:cs="Times New Roman"/>
          <w:i/>
          <w:iCs/>
          <w:color w:val="000000"/>
          <w:sz w:val="24"/>
          <w:szCs w:val="24"/>
        </w:rPr>
        <w:t>Diplostomum</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w:t>
      </w:r>
      <w:proofErr w:type="spellStart"/>
      <w:r w:rsidRPr="005A33CD">
        <w:rPr>
          <w:rFonts w:ascii="Times New Roman" w:hAnsi="Times New Roman" w:cs="Times New Roman"/>
          <w:i/>
          <w:iCs/>
          <w:color w:val="000000"/>
          <w:sz w:val="24"/>
          <w:szCs w:val="24"/>
        </w:rPr>
        <w:t>Dactylogyrus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w:t>
      </w:r>
      <w:proofErr w:type="spellStart"/>
      <w:r w:rsidRPr="005A33CD">
        <w:rPr>
          <w:rFonts w:ascii="Times New Roman" w:hAnsi="Times New Roman" w:cs="Times New Roman"/>
          <w:i/>
          <w:iCs/>
          <w:color w:val="000000"/>
          <w:sz w:val="24"/>
          <w:szCs w:val="24"/>
        </w:rPr>
        <w:t>Gyroductylus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and </w:t>
      </w:r>
      <w:proofErr w:type="spellStart"/>
      <w:r w:rsidRPr="005A33CD">
        <w:rPr>
          <w:rFonts w:ascii="Times New Roman" w:hAnsi="Times New Roman" w:cs="Times New Roman"/>
          <w:i/>
          <w:iCs/>
          <w:color w:val="000000"/>
          <w:sz w:val="24"/>
          <w:szCs w:val="24"/>
        </w:rPr>
        <w:t>Contracaecum</w:t>
      </w:r>
      <w:proofErr w:type="spellEnd"/>
      <w:r w:rsidRPr="005A33CD">
        <w:rPr>
          <w:rFonts w:ascii="Times New Roman" w:hAnsi="Times New Roman" w:cs="Times New Roman"/>
          <w:i/>
          <w:iCs/>
          <w:color w:val="000000"/>
          <w:sz w:val="24"/>
          <w:szCs w:val="24"/>
        </w:rPr>
        <w:t xml:space="preserve"> </w:t>
      </w:r>
      <w:r w:rsidRPr="00023D18">
        <w:rPr>
          <w:rFonts w:ascii="Times New Roman" w:hAnsi="Times New Roman" w:cs="Times New Roman"/>
          <w:color w:val="000000"/>
          <w:sz w:val="24"/>
          <w:szCs w:val="24"/>
        </w:rPr>
        <w:t xml:space="preserve">spp. Perfect strong positive correlation was also seen in </w:t>
      </w:r>
      <w:proofErr w:type="spellStart"/>
      <w:r w:rsidRPr="005A33CD">
        <w:rPr>
          <w:rFonts w:ascii="Times New Roman" w:hAnsi="Times New Roman" w:cs="Times New Roman"/>
          <w:i/>
          <w:iCs/>
          <w:color w:val="000000"/>
          <w:sz w:val="24"/>
          <w:szCs w:val="24"/>
        </w:rPr>
        <w:t>Trichodina</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and </w:t>
      </w:r>
      <w:proofErr w:type="spellStart"/>
      <w:r w:rsidRPr="005A33CD">
        <w:rPr>
          <w:rFonts w:ascii="Times New Roman" w:hAnsi="Times New Roman" w:cs="Times New Roman"/>
          <w:i/>
          <w:iCs/>
          <w:color w:val="000000"/>
          <w:sz w:val="24"/>
          <w:szCs w:val="24"/>
        </w:rPr>
        <w:t>Camallanus</w:t>
      </w:r>
      <w:proofErr w:type="spellEnd"/>
      <w:r w:rsidRPr="00023D18">
        <w:rPr>
          <w:rFonts w:ascii="Times New Roman" w:hAnsi="Times New Roman" w:cs="Times New Roman"/>
          <w:color w:val="000000"/>
          <w:sz w:val="24"/>
          <w:szCs w:val="24"/>
        </w:rPr>
        <w:t xml:space="preserve"> spp.</w:t>
      </w:r>
    </w:p>
    <w:p w14:paraId="71E58CEC" w14:textId="0169899C" w:rsidR="00940044" w:rsidRPr="00023D18" w:rsidRDefault="00940044"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Phosphorous mg/l</w:t>
      </w:r>
    </w:p>
    <w:p w14:paraId="41BB10CD" w14:textId="6FB99372" w:rsidR="00E01F89" w:rsidRPr="00023D18" w:rsidRDefault="00940044" w:rsidP="00023D18">
      <w:pPr>
        <w:spacing w:line="360" w:lineRule="auto"/>
        <w:jc w:val="both"/>
        <w:rPr>
          <w:rFonts w:ascii="Times New Roman" w:hAnsi="Times New Roman" w:cs="Times New Roman"/>
          <w:color w:val="000000"/>
          <w:sz w:val="24"/>
          <w:szCs w:val="24"/>
        </w:rPr>
      </w:pPr>
      <w:proofErr w:type="spellStart"/>
      <w:r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Pr="006D197C">
        <w:rPr>
          <w:rFonts w:ascii="Times New Roman" w:hAnsi="Times New Roman" w:cs="Times New Roman"/>
          <w:iCs/>
          <w:color w:val="000000"/>
          <w:sz w:val="24"/>
          <w:szCs w:val="24"/>
        </w:rPr>
        <w:t xml:space="preserve"> </w:t>
      </w:r>
      <w:r w:rsidRPr="00023D18">
        <w:rPr>
          <w:rFonts w:ascii="Times New Roman" w:hAnsi="Times New Roman" w:cs="Times New Roman"/>
          <w:color w:val="000000"/>
          <w:sz w:val="24"/>
          <w:szCs w:val="24"/>
        </w:rPr>
        <w:t xml:space="preserve">county had the highest level of phosphorous compared to other counties at 0.74 ± 0.22, In Kericho phosphorous level was 1.11 ± 0.13, </w:t>
      </w:r>
      <w:r w:rsidR="009C3D82" w:rsidRPr="00023D18">
        <w:rPr>
          <w:rFonts w:ascii="Times New Roman" w:hAnsi="Times New Roman" w:cs="Times New Roman"/>
          <w:color w:val="000000"/>
          <w:sz w:val="24"/>
          <w:szCs w:val="24"/>
        </w:rPr>
        <w:t>Nakuru 0</w:t>
      </w:r>
      <w:r w:rsidRPr="00023D18">
        <w:rPr>
          <w:rFonts w:ascii="Times New Roman" w:hAnsi="Times New Roman" w:cs="Times New Roman"/>
          <w:color w:val="000000"/>
          <w:sz w:val="24"/>
          <w:szCs w:val="24"/>
        </w:rPr>
        <w:t xml:space="preserve">.12 ± 0.01 and  Taita </w:t>
      </w:r>
      <w:proofErr w:type="spellStart"/>
      <w:r w:rsidRPr="00023D18">
        <w:rPr>
          <w:rFonts w:ascii="Times New Roman" w:hAnsi="Times New Roman" w:cs="Times New Roman"/>
          <w:color w:val="000000"/>
          <w:sz w:val="24"/>
          <w:szCs w:val="24"/>
        </w:rPr>
        <w:t>tav</w:t>
      </w:r>
      <w:r w:rsidR="00CC7066" w:rsidRPr="006D197C">
        <w:rPr>
          <w:rFonts w:ascii="Times New Roman" w:hAnsi="Times New Roman" w:cs="Times New Roman"/>
          <w:iCs/>
          <w:color w:val="000000"/>
          <w:sz w:val="24"/>
          <w:szCs w:val="24"/>
        </w:rPr>
        <w:t>et</w:t>
      </w:r>
      <w:r w:rsidRPr="00023D18">
        <w:rPr>
          <w:rFonts w:ascii="Times New Roman" w:hAnsi="Times New Roman" w:cs="Times New Roman"/>
          <w:color w:val="000000"/>
          <w:sz w:val="24"/>
          <w:szCs w:val="24"/>
        </w:rPr>
        <w:t>a</w:t>
      </w:r>
      <w:proofErr w:type="spellEnd"/>
      <w:r w:rsidRPr="00023D18">
        <w:rPr>
          <w:rFonts w:ascii="Times New Roman" w:hAnsi="Times New Roman" w:cs="Times New Roman"/>
          <w:color w:val="000000"/>
          <w:sz w:val="24"/>
          <w:szCs w:val="24"/>
        </w:rPr>
        <w:t xml:space="preserve"> 0.11 ± 0.01an and it was significance &lt;0.001.The phosphorous level in ponds was associated with moderate correlation with </w:t>
      </w:r>
      <w:proofErr w:type="spellStart"/>
      <w:r w:rsidRPr="005A33CD">
        <w:rPr>
          <w:rFonts w:ascii="Times New Roman" w:hAnsi="Times New Roman" w:cs="Times New Roman"/>
          <w:i/>
          <w:iCs/>
          <w:color w:val="000000"/>
          <w:sz w:val="24"/>
          <w:szCs w:val="24"/>
        </w:rPr>
        <w:t>Dactylogyrus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and moderate negative correlation with </w:t>
      </w:r>
      <w:proofErr w:type="spellStart"/>
      <w:r w:rsidRPr="005A33CD">
        <w:rPr>
          <w:rFonts w:ascii="Times New Roman" w:hAnsi="Times New Roman" w:cs="Times New Roman"/>
          <w:i/>
          <w:iCs/>
          <w:color w:val="000000"/>
          <w:sz w:val="24"/>
          <w:szCs w:val="24"/>
        </w:rPr>
        <w:t>Euclinostomum</w:t>
      </w:r>
      <w:proofErr w:type="spellEnd"/>
      <w:r w:rsidRPr="00023D18">
        <w:rPr>
          <w:rFonts w:ascii="Times New Roman" w:hAnsi="Times New Roman" w:cs="Times New Roman"/>
          <w:color w:val="000000"/>
          <w:sz w:val="24"/>
          <w:szCs w:val="24"/>
        </w:rPr>
        <w:t xml:space="preserve"> spp.</w:t>
      </w:r>
      <w:r w:rsidR="009C3D82" w:rsidRPr="00023D18">
        <w:rPr>
          <w:rFonts w:ascii="Times New Roman" w:hAnsi="Times New Roman" w:cs="Times New Roman"/>
          <w:color w:val="000000"/>
          <w:sz w:val="24"/>
          <w:szCs w:val="24"/>
        </w:rPr>
        <w:t xml:space="preserve"> </w:t>
      </w:r>
      <w:r w:rsidRPr="005A33CD">
        <w:rPr>
          <w:rFonts w:ascii="Times New Roman" w:hAnsi="Times New Roman" w:cs="Times New Roman"/>
          <w:i/>
          <w:iCs/>
          <w:color w:val="000000"/>
          <w:sz w:val="24"/>
          <w:szCs w:val="24"/>
        </w:rPr>
        <w:t>Paramecium</w:t>
      </w:r>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w:t>
      </w:r>
      <w:proofErr w:type="spellStart"/>
      <w:r w:rsidRPr="005A33CD">
        <w:rPr>
          <w:rFonts w:ascii="Times New Roman" w:hAnsi="Times New Roman" w:cs="Times New Roman"/>
          <w:i/>
          <w:iCs/>
          <w:color w:val="000000"/>
          <w:sz w:val="24"/>
          <w:szCs w:val="24"/>
        </w:rPr>
        <w:t>Epistylis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w:t>
      </w:r>
      <w:proofErr w:type="spellStart"/>
      <w:r w:rsidRPr="005A33CD">
        <w:rPr>
          <w:rFonts w:ascii="Times New Roman" w:hAnsi="Times New Roman" w:cs="Times New Roman"/>
          <w:i/>
          <w:iCs/>
          <w:color w:val="000000"/>
          <w:sz w:val="24"/>
          <w:szCs w:val="24"/>
        </w:rPr>
        <w:t>Paracamallanus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and </w:t>
      </w:r>
      <w:proofErr w:type="spellStart"/>
      <w:r w:rsidRPr="005A33CD">
        <w:rPr>
          <w:rFonts w:ascii="Times New Roman" w:hAnsi="Times New Roman" w:cs="Times New Roman"/>
          <w:i/>
          <w:iCs/>
          <w:color w:val="000000"/>
          <w:sz w:val="24"/>
          <w:szCs w:val="24"/>
        </w:rPr>
        <w:t>Cama</w:t>
      </w:r>
      <w:r w:rsidR="009C3D82" w:rsidRPr="005A33CD">
        <w:rPr>
          <w:rFonts w:ascii="Times New Roman" w:hAnsi="Times New Roman" w:cs="Times New Roman"/>
          <w:i/>
          <w:iCs/>
          <w:color w:val="000000"/>
          <w:sz w:val="24"/>
          <w:szCs w:val="24"/>
        </w:rPr>
        <w:t>llanus</w:t>
      </w:r>
      <w:proofErr w:type="spellEnd"/>
      <w:r w:rsidR="009C3D82" w:rsidRPr="00023D18">
        <w:rPr>
          <w:rFonts w:ascii="Times New Roman" w:hAnsi="Times New Roman" w:cs="Times New Roman"/>
          <w:color w:val="000000"/>
          <w:sz w:val="24"/>
          <w:szCs w:val="24"/>
        </w:rPr>
        <w:t xml:space="preserve"> </w:t>
      </w:r>
      <w:proofErr w:type="spellStart"/>
      <w:r w:rsidR="009C3D82" w:rsidRPr="00023D18">
        <w:rPr>
          <w:rFonts w:ascii="Times New Roman" w:hAnsi="Times New Roman" w:cs="Times New Roman"/>
          <w:color w:val="000000"/>
          <w:sz w:val="24"/>
          <w:szCs w:val="24"/>
        </w:rPr>
        <w:t>spp</w:t>
      </w:r>
      <w:proofErr w:type="spellEnd"/>
      <w:r w:rsidR="009C3D82" w:rsidRPr="00023D18">
        <w:rPr>
          <w:rFonts w:ascii="Times New Roman" w:hAnsi="Times New Roman" w:cs="Times New Roman"/>
          <w:color w:val="000000"/>
          <w:sz w:val="24"/>
          <w:szCs w:val="24"/>
        </w:rPr>
        <w:t xml:space="preserve"> had fairly strong positive correlation with phosphorous levels in water.</w:t>
      </w:r>
      <w:r w:rsidR="007C5D21">
        <w:rPr>
          <w:rFonts w:ascii="Times New Roman" w:hAnsi="Times New Roman" w:cs="Times New Roman"/>
          <w:color w:val="000000"/>
          <w:sz w:val="24"/>
          <w:szCs w:val="24"/>
        </w:rPr>
        <w:t xml:space="preserve"> </w:t>
      </w:r>
      <w:r w:rsidR="006D197C">
        <w:rPr>
          <w:rFonts w:ascii="Times New Roman" w:hAnsi="Times New Roman" w:cs="Times New Roman"/>
          <w:color w:val="000000"/>
          <w:sz w:val="24"/>
          <w:szCs w:val="24"/>
        </w:rPr>
        <w:t>This finding</w:t>
      </w:r>
      <w:r w:rsidR="007C5D21">
        <w:rPr>
          <w:rFonts w:ascii="Times New Roman" w:hAnsi="Times New Roman" w:cs="Times New Roman"/>
          <w:color w:val="000000"/>
          <w:sz w:val="24"/>
          <w:szCs w:val="24"/>
        </w:rPr>
        <w:t xml:space="preserve"> agrees with </w:t>
      </w:r>
      <w:sdt>
        <w:sdtPr>
          <w:rPr>
            <w:rFonts w:ascii="Times New Roman" w:hAnsi="Times New Roman" w:cs="Times New Roman"/>
            <w:color w:val="000000"/>
            <w:sz w:val="24"/>
            <w:szCs w:val="24"/>
          </w:rPr>
          <w:tag w:val="MENDELEY_CITATION_v3_eyJjaXRhdGlvbklEIjoiTUVOREVMRVlfQ0lUQVRJT05fOWFjZWIxZGUtMThkYy00MWQ3LThkOWEtMWQ0YWQwNmRmN2Y2IiwicHJvcGVydGllcyI6eyJub3RlSW5kZXgiOjB9LCJpc0VkaXRlZCI6ZmFsc2UsIm1hbnVhbE92ZXJyaWRlIjp7ImlzTWFudWFsbHlPdmVycmlkZGVuIjpmYWxzZSwiY2l0ZXByb2NUZXh0IjoiKEFkYW1iYSBldCBhbC4sIDIwMjApIiwibWFudWFsT3ZlcnJpZGVUZXh0Ijoi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mNvbnRhaW5lci10aXRsZS1zaG9ydCI6IkFjdGEgUGFyYXNpdG9s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fSwiaXNUZW1wb3JhcnkiOmZhbHNlfV19"/>
          <w:id w:val="-1489164146"/>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Adamba</w:t>
          </w:r>
          <w:proofErr w:type="spellEnd"/>
          <w:r w:rsidR="00F8018B" w:rsidRPr="00F8018B">
            <w:rPr>
              <w:rFonts w:ascii="Times New Roman" w:hAnsi="Times New Roman" w:cs="Times New Roman"/>
              <w:color w:val="000000"/>
              <w:sz w:val="24"/>
              <w:szCs w:val="24"/>
            </w:rPr>
            <w:t xml:space="preserve"> et al., 2020)</w:t>
          </w:r>
        </w:sdtContent>
      </w:sdt>
      <w:r w:rsidR="007C5D21">
        <w:rPr>
          <w:rFonts w:ascii="Times New Roman" w:hAnsi="Times New Roman" w:cs="Times New Roman"/>
          <w:color w:val="000000"/>
          <w:sz w:val="24"/>
          <w:szCs w:val="24"/>
        </w:rPr>
        <w:t xml:space="preserve"> that found </w:t>
      </w:r>
      <w:proofErr w:type="spellStart"/>
      <w:r w:rsidR="007C5D21" w:rsidRPr="005A33CD">
        <w:rPr>
          <w:rFonts w:ascii="Times New Roman" w:hAnsi="Times New Roman" w:cs="Times New Roman"/>
          <w:i/>
          <w:iCs/>
          <w:color w:val="000000"/>
          <w:sz w:val="24"/>
          <w:szCs w:val="24"/>
        </w:rPr>
        <w:t>Euclinostomum</w:t>
      </w:r>
      <w:proofErr w:type="spellEnd"/>
      <w:r w:rsidR="007C5D21">
        <w:rPr>
          <w:rFonts w:ascii="Times New Roman" w:hAnsi="Times New Roman" w:cs="Times New Roman"/>
          <w:color w:val="000000"/>
          <w:sz w:val="24"/>
          <w:szCs w:val="24"/>
        </w:rPr>
        <w:t xml:space="preserve"> </w:t>
      </w:r>
      <w:proofErr w:type="spellStart"/>
      <w:r w:rsidR="007C5D21">
        <w:rPr>
          <w:rFonts w:ascii="Times New Roman" w:hAnsi="Times New Roman" w:cs="Times New Roman"/>
          <w:color w:val="000000"/>
          <w:sz w:val="24"/>
          <w:szCs w:val="24"/>
        </w:rPr>
        <w:t>spp</w:t>
      </w:r>
      <w:proofErr w:type="spellEnd"/>
      <w:r w:rsidR="007C5D21">
        <w:rPr>
          <w:rFonts w:ascii="Times New Roman" w:hAnsi="Times New Roman" w:cs="Times New Roman"/>
          <w:color w:val="000000"/>
          <w:sz w:val="24"/>
          <w:szCs w:val="24"/>
        </w:rPr>
        <w:t xml:space="preserve"> infections are positively correlated to phosphorus level in </w:t>
      </w:r>
      <w:r w:rsidR="005A33CD">
        <w:rPr>
          <w:rFonts w:ascii="Times New Roman" w:hAnsi="Times New Roman" w:cs="Times New Roman"/>
          <w:color w:val="000000"/>
          <w:sz w:val="24"/>
          <w:szCs w:val="24"/>
        </w:rPr>
        <w:t>water, the</w:t>
      </w:r>
      <w:r w:rsidR="007C5D21">
        <w:rPr>
          <w:rFonts w:ascii="Times New Roman" w:hAnsi="Times New Roman" w:cs="Times New Roman"/>
          <w:color w:val="000000"/>
          <w:sz w:val="24"/>
          <w:szCs w:val="24"/>
        </w:rPr>
        <w:t xml:space="preserve"> study also found </w:t>
      </w:r>
      <w:proofErr w:type="spellStart"/>
      <w:r w:rsidR="007C5D21" w:rsidRPr="005A33CD">
        <w:rPr>
          <w:rFonts w:ascii="Times New Roman" w:hAnsi="Times New Roman" w:cs="Times New Roman"/>
          <w:i/>
          <w:iCs/>
          <w:color w:val="000000"/>
          <w:sz w:val="24"/>
          <w:szCs w:val="24"/>
        </w:rPr>
        <w:t>Trichodina</w:t>
      </w:r>
      <w:proofErr w:type="spellEnd"/>
      <w:r w:rsidR="007C5D21">
        <w:rPr>
          <w:rFonts w:ascii="Times New Roman" w:hAnsi="Times New Roman" w:cs="Times New Roman"/>
          <w:color w:val="000000"/>
          <w:sz w:val="24"/>
          <w:szCs w:val="24"/>
        </w:rPr>
        <w:t xml:space="preserve"> </w:t>
      </w:r>
      <w:proofErr w:type="spellStart"/>
      <w:r w:rsidR="007C5D21">
        <w:rPr>
          <w:rFonts w:ascii="Times New Roman" w:hAnsi="Times New Roman" w:cs="Times New Roman"/>
          <w:color w:val="000000"/>
          <w:sz w:val="24"/>
          <w:szCs w:val="24"/>
        </w:rPr>
        <w:t>spp</w:t>
      </w:r>
      <w:proofErr w:type="spellEnd"/>
      <w:r w:rsidR="007C5D21">
        <w:rPr>
          <w:rFonts w:ascii="Times New Roman" w:hAnsi="Times New Roman" w:cs="Times New Roman"/>
          <w:color w:val="000000"/>
          <w:sz w:val="24"/>
          <w:szCs w:val="24"/>
        </w:rPr>
        <w:t xml:space="preserve"> positively correlate with phosphorus levels in water.</w:t>
      </w:r>
    </w:p>
    <w:p w14:paraId="5C2D2A31" w14:textId="77777777" w:rsidR="009F33B0" w:rsidRPr="00023D18" w:rsidRDefault="009C3D82"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lastRenderedPageBreak/>
        <w:t>Salinity levels</w:t>
      </w:r>
    </w:p>
    <w:p w14:paraId="4C098CA0" w14:textId="255D929C" w:rsidR="009C3D82" w:rsidRPr="00023D18" w:rsidRDefault="009C3D82"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 xml:space="preserve">The level of salinity in </w:t>
      </w:r>
      <w:proofErr w:type="spellStart"/>
      <w:r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Pr="006D197C">
        <w:rPr>
          <w:rFonts w:ascii="Times New Roman" w:hAnsi="Times New Roman" w:cs="Times New Roman"/>
          <w:iCs/>
          <w:color w:val="000000"/>
          <w:sz w:val="24"/>
          <w:szCs w:val="24"/>
        </w:rPr>
        <w:t xml:space="preserve"> </w:t>
      </w:r>
      <w:r w:rsidRPr="00023D18">
        <w:rPr>
          <w:rFonts w:ascii="Times New Roman" w:hAnsi="Times New Roman" w:cs="Times New Roman"/>
          <w:color w:val="000000"/>
          <w:sz w:val="24"/>
          <w:szCs w:val="24"/>
        </w:rPr>
        <w:t>was 329 ± 7</w:t>
      </w:r>
      <w:r w:rsidRPr="00023D18">
        <w:rPr>
          <w:rFonts w:ascii="Times New Roman" w:hAnsi="Times New Roman" w:cs="Times New Roman"/>
          <w:color w:val="000000"/>
          <w:sz w:val="24"/>
          <w:szCs w:val="24"/>
        </w:rPr>
        <w:tab/>
        <w:t xml:space="preserve">and Kericho 318 ± </w:t>
      </w:r>
      <w:r w:rsidR="00603321" w:rsidRPr="00023D18">
        <w:rPr>
          <w:rFonts w:ascii="Times New Roman" w:hAnsi="Times New Roman" w:cs="Times New Roman"/>
          <w:color w:val="000000"/>
          <w:sz w:val="24"/>
          <w:szCs w:val="24"/>
        </w:rPr>
        <w:t>4. There</w:t>
      </w:r>
      <w:r w:rsidR="009F33B0" w:rsidRPr="00023D18">
        <w:rPr>
          <w:rFonts w:ascii="Times New Roman" w:hAnsi="Times New Roman" w:cs="Times New Roman"/>
          <w:color w:val="000000"/>
          <w:sz w:val="24"/>
          <w:szCs w:val="24"/>
        </w:rPr>
        <w:t xml:space="preserve"> </w:t>
      </w:r>
      <w:r w:rsidRPr="00023D18">
        <w:rPr>
          <w:rFonts w:ascii="Times New Roman" w:hAnsi="Times New Roman" w:cs="Times New Roman"/>
          <w:color w:val="000000"/>
          <w:sz w:val="24"/>
          <w:szCs w:val="24"/>
        </w:rPr>
        <w:t>was no significan</w:t>
      </w:r>
      <w:r w:rsidR="009F33B0" w:rsidRPr="00023D18">
        <w:rPr>
          <w:rFonts w:ascii="Times New Roman" w:hAnsi="Times New Roman" w:cs="Times New Roman"/>
          <w:color w:val="000000"/>
          <w:sz w:val="24"/>
          <w:szCs w:val="24"/>
        </w:rPr>
        <w:t xml:space="preserve">ce </w:t>
      </w:r>
      <w:r w:rsidR="005A33CD" w:rsidRPr="00023D18">
        <w:rPr>
          <w:rFonts w:ascii="Times New Roman" w:hAnsi="Times New Roman" w:cs="Times New Roman"/>
          <w:color w:val="000000"/>
          <w:sz w:val="24"/>
          <w:szCs w:val="24"/>
        </w:rPr>
        <w:t>difference. Only</w:t>
      </w:r>
      <w:r w:rsidR="009F33B0" w:rsidRPr="00023D18">
        <w:rPr>
          <w:rFonts w:ascii="Times New Roman" w:hAnsi="Times New Roman" w:cs="Times New Roman"/>
          <w:color w:val="000000"/>
          <w:sz w:val="24"/>
          <w:szCs w:val="24"/>
        </w:rPr>
        <w:t xml:space="preserve"> copepods showed perfectly positive correlation with salinity while infections of the fish with the following parasites showed perfectly negative correlation; </w:t>
      </w:r>
      <w:proofErr w:type="spellStart"/>
      <w:r w:rsidR="009F33B0" w:rsidRPr="005A33CD">
        <w:rPr>
          <w:rFonts w:ascii="Times New Roman" w:hAnsi="Times New Roman" w:cs="Times New Roman"/>
          <w:i/>
          <w:iCs/>
          <w:color w:val="000000"/>
          <w:sz w:val="24"/>
          <w:szCs w:val="24"/>
        </w:rPr>
        <w:t>Diplostomum</w:t>
      </w:r>
      <w:proofErr w:type="spellEnd"/>
      <w:r w:rsidR="009F33B0" w:rsidRPr="00023D18">
        <w:rPr>
          <w:rFonts w:ascii="Times New Roman" w:hAnsi="Times New Roman" w:cs="Times New Roman"/>
          <w:color w:val="000000"/>
          <w:sz w:val="24"/>
          <w:szCs w:val="24"/>
        </w:rPr>
        <w:t xml:space="preserve"> </w:t>
      </w:r>
      <w:proofErr w:type="spellStart"/>
      <w:r w:rsidR="009F33B0" w:rsidRPr="00023D18">
        <w:rPr>
          <w:rFonts w:ascii="Times New Roman" w:hAnsi="Times New Roman" w:cs="Times New Roman"/>
          <w:color w:val="000000"/>
          <w:sz w:val="24"/>
          <w:szCs w:val="24"/>
        </w:rPr>
        <w:t>spp</w:t>
      </w:r>
      <w:proofErr w:type="spellEnd"/>
      <w:r w:rsidR="009F33B0" w:rsidRPr="00023D18">
        <w:rPr>
          <w:rFonts w:ascii="Times New Roman" w:hAnsi="Times New Roman" w:cs="Times New Roman"/>
          <w:color w:val="000000"/>
          <w:sz w:val="24"/>
          <w:szCs w:val="24"/>
        </w:rPr>
        <w:t xml:space="preserve">, </w:t>
      </w:r>
      <w:proofErr w:type="spellStart"/>
      <w:r w:rsidR="009F33B0" w:rsidRPr="005A33CD">
        <w:rPr>
          <w:rFonts w:ascii="Times New Roman" w:hAnsi="Times New Roman" w:cs="Times New Roman"/>
          <w:i/>
          <w:iCs/>
          <w:color w:val="000000"/>
          <w:sz w:val="24"/>
          <w:szCs w:val="24"/>
        </w:rPr>
        <w:t>Dactylogyrus</w:t>
      </w:r>
      <w:proofErr w:type="spellEnd"/>
      <w:r w:rsidR="009F33B0" w:rsidRPr="00023D18">
        <w:rPr>
          <w:rFonts w:ascii="Times New Roman" w:hAnsi="Times New Roman" w:cs="Times New Roman"/>
          <w:color w:val="000000"/>
          <w:sz w:val="24"/>
          <w:szCs w:val="24"/>
        </w:rPr>
        <w:t xml:space="preserve"> </w:t>
      </w:r>
      <w:proofErr w:type="spellStart"/>
      <w:r w:rsidR="009F33B0" w:rsidRPr="00023D18">
        <w:rPr>
          <w:rFonts w:ascii="Times New Roman" w:hAnsi="Times New Roman" w:cs="Times New Roman"/>
          <w:color w:val="000000"/>
          <w:sz w:val="24"/>
          <w:szCs w:val="24"/>
        </w:rPr>
        <w:t>spp</w:t>
      </w:r>
      <w:proofErr w:type="spellEnd"/>
      <w:r w:rsidR="009F33B0" w:rsidRPr="00023D18">
        <w:rPr>
          <w:rFonts w:ascii="Times New Roman" w:hAnsi="Times New Roman" w:cs="Times New Roman"/>
          <w:color w:val="000000"/>
          <w:sz w:val="24"/>
          <w:szCs w:val="24"/>
        </w:rPr>
        <w:t xml:space="preserve">, </w:t>
      </w:r>
      <w:r w:rsidR="009F33B0" w:rsidRPr="005A33CD">
        <w:rPr>
          <w:rFonts w:ascii="Times New Roman" w:hAnsi="Times New Roman" w:cs="Times New Roman"/>
          <w:i/>
          <w:iCs/>
          <w:color w:val="000000"/>
          <w:sz w:val="24"/>
          <w:szCs w:val="24"/>
        </w:rPr>
        <w:t>Paramecium</w:t>
      </w:r>
      <w:r w:rsidR="009F33B0" w:rsidRPr="00023D18">
        <w:rPr>
          <w:rFonts w:ascii="Times New Roman" w:hAnsi="Times New Roman" w:cs="Times New Roman"/>
          <w:color w:val="000000"/>
          <w:sz w:val="24"/>
          <w:szCs w:val="24"/>
        </w:rPr>
        <w:t xml:space="preserve"> </w:t>
      </w:r>
      <w:proofErr w:type="spellStart"/>
      <w:r w:rsidR="009F33B0" w:rsidRPr="00023D18">
        <w:rPr>
          <w:rFonts w:ascii="Times New Roman" w:hAnsi="Times New Roman" w:cs="Times New Roman"/>
          <w:color w:val="000000"/>
          <w:sz w:val="24"/>
          <w:szCs w:val="24"/>
        </w:rPr>
        <w:t>spp</w:t>
      </w:r>
      <w:proofErr w:type="spellEnd"/>
      <w:r w:rsidR="009F33B0" w:rsidRPr="00023D18">
        <w:rPr>
          <w:rFonts w:ascii="Times New Roman" w:hAnsi="Times New Roman" w:cs="Times New Roman"/>
          <w:color w:val="000000"/>
          <w:sz w:val="24"/>
          <w:szCs w:val="24"/>
        </w:rPr>
        <w:t xml:space="preserve">, </w:t>
      </w:r>
      <w:proofErr w:type="spellStart"/>
      <w:r w:rsidR="009F33B0" w:rsidRPr="005A33CD">
        <w:rPr>
          <w:rFonts w:ascii="Times New Roman" w:hAnsi="Times New Roman" w:cs="Times New Roman"/>
          <w:i/>
          <w:iCs/>
          <w:color w:val="000000"/>
          <w:sz w:val="24"/>
          <w:szCs w:val="24"/>
        </w:rPr>
        <w:t>Riboscyphidia</w:t>
      </w:r>
      <w:proofErr w:type="spellEnd"/>
      <w:r w:rsidR="009F33B0" w:rsidRPr="00023D18">
        <w:rPr>
          <w:rFonts w:ascii="Times New Roman" w:hAnsi="Times New Roman" w:cs="Times New Roman"/>
          <w:color w:val="000000"/>
          <w:sz w:val="24"/>
          <w:szCs w:val="24"/>
        </w:rPr>
        <w:t xml:space="preserve"> </w:t>
      </w:r>
      <w:proofErr w:type="spellStart"/>
      <w:r w:rsidR="009F33B0" w:rsidRPr="00023D18">
        <w:rPr>
          <w:rFonts w:ascii="Times New Roman" w:hAnsi="Times New Roman" w:cs="Times New Roman"/>
          <w:color w:val="000000"/>
          <w:sz w:val="24"/>
          <w:szCs w:val="24"/>
        </w:rPr>
        <w:t>spp</w:t>
      </w:r>
      <w:proofErr w:type="spellEnd"/>
      <w:r w:rsidR="009F33B0" w:rsidRPr="00023D18">
        <w:rPr>
          <w:rFonts w:ascii="Times New Roman" w:hAnsi="Times New Roman" w:cs="Times New Roman"/>
          <w:color w:val="000000"/>
          <w:sz w:val="24"/>
          <w:szCs w:val="24"/>
        </w:rPr>
        <w:t xml:space="preserve">, </w:t>
      </w:r>
      <w:proofErr w:type="spellStart"/>
      <w:r w:rsidR="009F33B0" w:rsidRPr="005A33CD">
        <w:rPr>
          <w:rFonts w:ascii="Times New Roman" w:hAnsi="Times New Roman" w:cs="Times New Roman"/>
          <w:i/>
          <w:iCs/>
          <w:color w:val="000000"/>
          <w:sz w:val="24"/>
          <w:szCs w:val="24"/>
        </w:rPr>
        <w:t>Epistylis</w:t>
      </w:r>
      <w:proofErr w:type="spellEnd"/>
      <w:r w:rsidR="009F33B0" w:rsidRPr="00023D18">
        <w:rPr>
          <w:rFonts w:ascii="Times New Roman" w:hAnsi="Times New Roman" w:cs="Times New Roman"/>
          <w:color w:val="000000"/>
          <w:sz w:val="24"/>
          <w:szCs w:val="24"/>
        </w:rPr>
        <w:t xml:space="preserve"> </w:t>
      </w:r>
      <w:proofErr w:type="spellStart"/>
      <w:r w:rsidR="009F33B0" w:rsidRPr="00023D18">
        <w:rPr>
          <w:rFonts w:ascii="Times New Roman" w:hAnsi="Times New Roman" w:cs="Times New Roman"/>
          <w:color w:val="000000"/>
          <w:sz w:val="24"/>
          <w:szCs w:val="24"/>
        </w:rPr>
        <w:t>spp</w:t>
      </w:r>
      <w:proofErr w:type="spellEnd"/>
      <w:r w:rsidR="009F33B0" w:rsidRPr="00023D18">
        <w:rPr>
          <w:rFonts w:ascii="Times New Roman" w:hAnsi="Times New Roman" w:cs="Times New Roman"/>
          <w:color w:val="000000"/>
          <w:sz w:val="24"/>
          <w:szCs w:val="24"/>
        </w:rPr>
        <w:t xml:space="preserve">, </w:t>
      </w:r>
      <w:proofErr w:type="spellStart"/>
      <w:r w:rsidR="009F33B0" w:rsidRPr="005A33CD">
        <w:rPr>
          <w:rFonts w:ascii="Times New Roman" w:hAnsi="Times New Roman" w:cs="Times New Roman"/>
          <w:i/>
          <w:iCs/>
          <w:color w:val="000000"/>
          <w:sz w:val="24"/>
          <w:szCs w:val="24"/>
        </w:rPr>
        <w:t>Trichodina</w:t>
      </w:r>
      <w:proofErr w:type="spellEnd"/>
      <w:r w:rsidR="009F33B0" w:rsidRPr="005A33CD">
        <w:rPr>
          <w:rFonts w:ascii="Times New Roman" w:hAnsi="Times New Roman" w:cs="Times New Roman"/>
          <w:i/>
          <w:iCs/>
          <w:color w:val="000000"/>
          <w:sz w:val="24"/>
          <w:szCs w:val="24"/>
        </w:rPr>
        <w:t xml:space="preserve"> </w:t>
      </w:r>
      <w:proofErr w:type="spellStart"/>
      <w:r w:rsidR="009F33B0" w:rsidRPr="00023D18">
        <w:rPr>
          <w:rFonts w:ascii="Times New Roman" w:hAnsi="Times New Roman" w:cs="Times New Roman"/>
          <w:color w:val="000000"/>
          <w:sz w:val="24"/>
          <w:szCs w:val="24"/>
        </w:rPr>
        <w:t>spp</w:t>
      </w:r>
      <w:proofErr w:type="spellEnd"/>
      <w:r w:rsidR="009F33B0" w:rsidRPr="00023D18">
        <w:rPr>
          <w:rFonts w:ascii="Times New Roman" w:hAnsi="Times New Roman" w:cs="Times New Roman"/>
          <w:color w:val="000000"/>
          <w:sz w:val="24"/>
          <w:szCs w:val="24"/>
        </w:rPr>
        <w:t xml:space="preserve">, </w:t>
      </w:r>
      <w:proofErr w:type="spellStart"/>
      <w:r w:rsidR="009F33B0" w:rsidRPr="005A33CD">
        <w:rPr>
          <w:rFonts w:ascii="Times New Roman" w:hAnsi="Times New Roman" w:cs="Times New Roman"/>
          <w:i/>
          <w:iCs/>
          <w:color w:val="000000"/>
          <w:sz w:val="24"/>
          <w:szCs w:val="24"/>
        </w:rPr>
        <w:t>Contracaecum</w:t>
      </w:r>
      <w:proofErr w:type="spellEnd"/>
      <w:r w:rsidR="009F33B0" w:rsidRPr="00023D18">
        <w:rPr>
          <w:rFonts w:ascii="Times New Roman" w:hAnsi="Times New Roman" w:cs="Times New Roman"/>
          <w:color w:val="000000"/>
          <w:sz w:val="24"/>
          <w:szCs w:val="24"/>
        </w:rPr>
        <w:t xml:space="preserve"> </w:t>
      </w:r>
      <w:proofErr w:type="spellStart"/>
      <w:r w:rsidR="009F33B0" w:rsidRPr="00023D18">
        <w:rPr>
          <w:rFonts w:ascii="Times New Roman" w:hAnsi="Times New Roman" w:cs="Times New Roman"/>
          <w:color w:val="000000"/>
          <w:sz w:val="24"/>
          <w:szCs w:val="24"/>
        </w:rPr>
        <w:t>spp</w:t>
      </w:r>
      <w:proofErr w:type="spellEnd"/>
      <w:r w:rsidR="009F33B0" w:rsidRPr="00023D18">
        <w:rPr>
          <w:rFonts w:ascii="Times New Roman" w:hAnsi="Times New Roman" w:cs="Times New Roman"/>
          <w:color w:val="000000"/>
          <w:sz w:val="24"/>
          <w:szCs w:val="24"/>
        </w:rPr>
        <w:t xml:space="preserve">, </w:t>
      </w:r>
      <w:proofErr w:type="spellStart"/>
      <w:r w:rsidR="009F33B0" w:rsidRPr="005A33CD">
        <w:rPr>
          <w:rFonts w:ascii="Times New Roman" w:hAnsi="Times New Roman" w:cs="Times New Roman"/>
          <w:i/>
          <w:iCs/>
          <w:color w:val="000000"/>
          <w:sz w:val="24"/>
          <w:szCs w:val="24"/>
        </w:rPr>
        <w:t>Paracamallanus</w:t>
      </w:r>
      <w:proofErr w:type="spellEnd"/>
      <w:r w:rsidR="009F33B0" w:rsidRPr="00023D18">
        <w:rPr>
          <w:rFonts w:ascii="Times New Roman" w:hAnsi="Times New Roman" w:cs="Times New Roman"/>
          <w:color w:val="000000"/>
          <w:sz w:val="24"/>
          <w:szCs w:val="24"/>
        </w:rPr>
        <w:t xml:space="preserve"> </w:t>
      </w:r>
      <w:proofErr w:type="spellStart"/>
      <w:r w:rsidR="009F33B0" w:rsidRPr="00023D18">
        <w:rPr>
          <w:rFonts w:ascii="Times New Roman" w:hAnsi="Times New Roman" w:cs="Times New Roman"/>
          <w:color w:val="000000"/>
          <w:sz w:val="24"/>
          <w:szCs w:val="24"/>
        </w:rPr>
        <w:t>spp</w:t>
      </w:r>
      <w:proofErr w:type="spellEnd"/>
      <w:r w:rsidR="009F33B0" w:rsidRPr="00023D18">
        <w:rPr>
          <w:rFonts w:ascii="Times New Roman" w:hAnsi="Times New Roman" w:cs="Times New Roman"/>
          <w:color w:val="000000"/>
          <w:sz w:val="24"/>
          <w:szCs w:val="24"/>
        </w:rPr>
        <w:t xml:space="preserve"> and</w:t>
      </w:r>
      <w:r w:rsidR="009F33B0" w:rsidRPr="005A33CD">
        <w:rPr>
          <w:rFonts w:ascii="Times New Roman" w:hAnsi="Times New Roman" w:cs="Times New Roman"/>
          <w:i/>
          <w:iCs/>
          <w:color w:val="000000"/>
          <w:sz w:val="24"/>
          <w:szCs w:val="24"/>
        </w:rPr>
        <w:t xml:space="preserve"> </w:t>
      </w:r>
      <w:proofErr w:type="spellStart"/>
      <w:r w:rsidR="009F33B0" w:rsidRPr="005A33CD">
        <w:rPr>
          <w:rFonts w:ascii="Times New Roman" w:hAnsi="Times New Roman" w:cs="Times New Roman"/>
          <w:i/>
          <w:iCs/>
          <w:color w:val="000000"/>
          <w:sz w:val="24"/>
          <w:szCs w:val="24"/>
        </w:rPr>
        <w:t>Camallanus</w:t>
      </w:r>
      <w:proofErr w:type="spellEnd"/>
      <w:r w:rsidR="009F33B0" w:rsidRPr="00023D18">
        <w:rPr>
          <w:rFonts w:ascii="Times New Roman" w:hAnsi="Times New Roman" w:cs="Times New Roman"/>
          <w:color w:val="000000"/>
          <w:sz w:val="24"/>
          <w:szCs w:val="24"/>
        </w:rPr>
        <w:t xml:space="preserve"> spp.</w:t>
      </w:r>
    </w:p>
    <w:p w14:paraId="5CA66E8D" w14:textId="5C34EDF1" w:rsidR="00603321" w:rsidRPr="00023D18" w:rsidRDefault="00603321"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Temperature</w:t>
      </w:r>
    </w:p>
    <w:p w14:paraId="156C868D" w14:textId="597287C1" w:rsidR="00E01F89" w:rsidRPr="00023D18" w:rsidRDefault="00603321"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 xml:space="preserve">There was significance difference in the temperatures recorded in different study </w:t>
      </w:r>
      <w:r w:rsidR="0042084F" w:rsidRPr="00023D18">
        <w:rPr>
          <w:rFonts w:ascii="Times New Roman" w:hAnsi="Times New Roman" w:cs="Times New Roman"/>
          <w:color w:val="000000"/>
          <w:sz w:val="24"/>
          <w:szCs w:val="24"/>
        </w:rPr>
        <w:t>counties. In</w:t>
      </w:r>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Bom</w:t>
      </w:r>
      <w:r w:rsidR="00CC7066" w:rsidRPr="006D197C">
        <w:rPr>
          <w:rFonts w:ascii="Times New Roman" w:hAnsi="Times New Roman" w:cs="Times New Roman"/>
          <w:iCs/>
          <w:color w:val="000000"/>
          <w:sz w:val="24"/>
          <w:szCs w:val="24"/>
        </w:rPr>
        <w:t>et</w:t>
      </w:r>
      <w:proofErr w:type="spellEnd"/>
      <w:r w:rsidRPr="00023D18">
        <w:rPr>
          <w:rFonts w:ascii="Times New Roman" w:hAnsi="Times New Roman" w:cs="Times New Roman"/>
          <w:color w:val="000000"/>
          <w:sz w:val="24"/>
          <w:szCs w:val="24"/>
        </w:rPr>
        <w:t>, Kericho, Nakuru and Taita Tav</w:t>
      </w:r>
      <w:r w:rsidR="00CC7066" w:rsidRPr="006D197C">
        <w:rPr>
          <w:rFonts w:ascii="Times New Roman" w:hAnsi="Times New Roman" w:cs="Times New Roman"/>
          <w:iCs/>
          <w:color w:val="000000"/>
          <w:sz w:val="24"/>
          <w:szCs w:val="24"/>
        </w:rPr>
        <w:t>et</w:t>
      </w:r>
      <w:r w:rsidRPr="00023D18">
        <w:rPr>
          <w:rFonts w:ascii="Times New Roman" w:hAnsi="Times New Roman" w:cs="Times New Roman"/>
          <w:color w:val="000000"/>
          <w:sz w:val="24"/>
          <w:szCs w:val="24"/>
        </w:rPr>
        <w:t xml:space="preserve">a. Mean temperature </w:t>
      </w:r>
      <w:r w:rsidR="005A33CD" w:rsidRPr="00023D18">
        <w:rPr>
          <w:rFonts w:ascii="Times New Roman" w:hAnsi="Times New Roman" w:cs="Times New Roman"/>
          <w:color w:val="000000"/>
          <w:sz w:val="24"/>
          <w:szCs w:val="24"/>
        </w:rPr>
        <w:t>was</w:t>
      </w:r>
      <w:r w:rsidRPr="00023D18">
        <w:rPr>
          <w:rFonts w:ascii="Times New Roman" w:hAnsi="Times New Roman" w:cs="Times New Roman"/>
          <w:color w:val="000000"/>
          <w:sz w:val="24"/>
          <w:szCs w:val="24"/>
        </w:rPr>
        <w:t xml:space="preserve"> 22.22 ± 0.32,25.22 ± 0.31,23.60 ± 0.29 and 23.05 ± 0.14 respectively at &lt;</w:t>
      </w:r>
      <w:r w:rsidR="00CB6068" w:rsidRPr="00023D18">
        <w:rPr>
          <w:rFonts w:ascii="Times New Roman" w:hAnsi="Times New Roman" w:cs="Times New Roman"/>
          <w:color w:val="000000"/>
          <w:sz w:val="24"/>
          <w:szCs w:val="24"/>
        </w:rPr>
        <w:t>0. 001.</w:t>
      </w:r>
      <w:r w:rsidR="00CB6068" w:rsidRPr="005A33CD">
        <w:rPr>
          <w:rFonts w:ascii="Times New Roman" w:hAnsi="Times New Roman" w:cs="Times New Roman"/>
          <w:i/>
          <w:iCs/>
          <w:color w:val="000000"/>
          <w:sz w:val="24"/>
          <w:szCs w:val="24"/>
        </w:rPr>
        <w:t>Dactylogyrus</w:t>
      </w:r>
      <w:r w:rsidR="00AA1D8D" w:rsidRPr="00023D18">
        <w:rPr>
          <w:rFonts w:ascii="Times New Roman" w:hAnsi="Times New Roman" w:cs="Times New Roman"/>
          <w:color w:val="000000"/>
          <w:sz w:val="24"/>
          <w:szCs w:val="24"/>
        </w:rPr>
        <w:t xml:space="preserve"> </w:t>
      </w:r>
      <w:proofErr w:type="spellStart"/>
      <w:r w:rsidR="00AA1D8D" w:rsidRPr="00023D18">
        <w:rPr>
          <w:rFonts w:ascii="Times New Roman" w:hAnsi="Times New Roman" w:cs="Times New Roman"/>
          <w:color w:val="000000"/>
          <w:sz w:val="24"/>
          <w:szCs w:val="24"/>
        </w:rPr>
        <w:t>spp</w:t>
      </w:r>
      <w:proofErr w:type="spellEnd"/>
      <w:r w:rsidR="00AA1D8D" w:rsidRPr="00023D18">
        <w:rPr>
          <w:rFonts w:ascii="Times New Roman" w:hAnsi="Times New Roman" w:cs="Times New Roman"/>
          <w:color w:val="000000"/>
          <w:sz w:val="24"/>
          <w:szCs w:val="24"/>
        </w:rPr>
        <w:t xml:space="preserve">, </w:t>
      </w:r>
      <w:proofErr w:type="spellStart"/>
      <w:r w:rsidR="00AA1D8D" w:rsidRPr="005A33CD">
        <w:rPr>
          <w:rFonts w:ascii="Times New Roman" w:hAnsi="Times New Roman" w:cs="Times New Roman"/>
          <w:i/>
          <w:iCs/>
          <w:color w:val="000000"/>
          <w:sz w:val="24"/>
          <w:szCs w:val="24"/>
        </w:rPr>
        <w:t>Epistylis</w:t>
      </w:r>
      <w:proofErr w:type="spellEnd"/>
      <w:r w:rsidR="00AA1D8D" w:rsidRPr="00023D18">
        <w:rPr>
          <w:rFonts w:ascii="Times New Roman" w:hAnsi="Times New Roman" w:cs="Times New Roman"/>
          <w:color w:val="000000"/>
          <w:sz w:val="24"/>
          <w:szCs w:val="24"/>
        </w:rPr>
        <w:t xml:space="preserve"> </w:t>
      </w:r>
      <w:proofErr w:type="spellStart"/>
      <w:r w:rsidR="00AA1D8D" w:rsidRPr="00023D18">
        <w:rPr>
          <w:rFonts w:ascii="Times New Roman" w:hAnsi="Times New Roman" w:cs="Times New Roman"/>
          <w:color w:val="000000"/>
          <w:sz w:val="24"/>
          <w:szCs w:val="24"/>
        </w:rPr>
        <w:t>spp</w:t>
      </w:r>
      <w:proofErr w:type="spellEnd"/>
      <w:r w:rsidR="00AA1D8D" w:rsidRPr="00023D18">
        <w:rPr>
          <w:rFonts w:ascii="Times New Roman" w:hAnsi="Times New Roman" w:cs="Times New Roman"/>
          <w:color w:val="000000"/>
          <w:sz w:val="24"/>
          <w:szCs w:val="24"/>
        </w:rPr>
        <w:t xml:space="preserve">, </w:t>
      </w:r>
      <w:proofErr w:type="spellStart"/>
      <w:r w:rsidR="0042084F" w:rsidRPr="005A33CD">
        <w:rPr>
          <w:rFonts w:ascii="Times New Roman" w:hAnsi="Times New Roman" w:cs="Times New Roman"/>
          <w:i/>
          <w:iCs/>
          <w:color w:val="000000"/>
          <w:sz w:val="24"/>
          <w:szCs w:val="24"/>
        </w:rPr>
        <w:t>Paracamallanus</w:t>
      </w:r>
      <w:proofErr w:type="spellEnd"/>
      <w:r w:rsidR="0042084F" w:rsidRPr="00023D18">
        <w:rPr>
          <w:rFonts w:ascii="Times New Roman" w:hAnsi="Times New Roman" w:cs="Times New Roman"/>
          <w:color w:val="000000"/>
          <w:sz w:val="24"/>
          <w:szCs w:val="24"/>
        </w:rPr>
        <w:t xml:space="preserve"> </w:t>
      </w:r>
      <w:proofErr w:type="spellStart"/>
      <w:r w:rsidR="0042084F" w:rsidRPr="00023D18">
        <w:rPr>
          <w:rFonts w:ascii="Times New Roman" w:hAnsi="Times New Roman" w:cs="Times New Roman"/>
          <w:color w:val="000000"/>
          <w:sz w:val="24"/>
          <w:szCs w:val="24"/>
        </w:rPr>
        <w:t>spp</w:t>
      </w:r>
      <w:proofErr w:type="spellEnd"/>
      <w:r w:rsidR="00AA1D8D" w:rsidRPr="00023D18">
        <w:rPr>
          <w:rFonts w:ascii="Times New Roman" w:hAnsi="Times New Roman" w:cs="Times New Roman"/>
          <w:color w:val="000000"/>
          <w:sz w:val="24"/>
          <w:szCs w:val="24"/>
        </w:rPr>
        <w:t xml:space="preserve"> and</w:t>
      </w:r>
      <w:r w:rsidR="00AA1D8D" w:rsidRPr="005A33CD">
        <w:rPr>
          <w:rFonts w:ascii="Times New Roman" w:hAnsi="Times New Roman" w:cs="Times New Roman"/>
          <w:i/>
          <w:iCs/>
          <w:color w:val="000000"/>
          <w:sz w:val="24"/>
          <w:szCs w:val="24"/>
        </w:rPr>
        <w:t xml:space="preserve"> </w:t>
      </w:r>
      <w:proofErr w:type="spellStart"/>
      <w:r w:rsidR="00AA1D8D" w:rsidRPr="005A33CD">
        <w:rPr>
          <w:rFonts w:ascii="Times New Roman" w:hAnsi="Times New Roman" w:cs="Times New Roman"/>
          <w:i/>
          <w:iCs/>
          <w:color w:val="000000"/>
          <w:sz w:val="24"/>
          <w:szCs w:val="24"/>
        </w:rPr>
        <w:t>Camallanus</w:t>
      </w:r>
      <w:proofErr w:type="spellEnd"/>
      <w:r w:rsidR="00AA1D8D" w:rsidRPr="00023D18">
        <w:rPr>
          <w:rFonts w:ascii="Times New Roman" w:hAnsi="Times New Roman" w:cs="Times New Roman"/>
          <w:color w:val="000000"/>
          <w:sz w:val="24"/>
          <w:szCs w:val="24"/>
        </w:rPr>
        <w:t xml:space="preserve"> </w:t>
      </w:r>
      <w:proofErr w:type="spellStart"/>
      <w:r w:rsidR="00AA1D8D" w:rsidRPr="00023D18">
        <w:rPr>
          <w:rFonts w:ascii="Times New Roman" w:hAnsi="Times New Roman" w:cs="Times New Roman"/>
          <w:color w:val="000000"/>
          <w:sz w:val="24"/>
          <w:szCs w:val="24"/>
        </w:rPr>
        <w:t>spp</w:t>
      </w:r>
      <w:proofErr w:type="spellEnd"/>
      <w:r w:rsidR="00AA1D8D" w:rsidRPr="00023D18">
        <w:rPr>
          <w:rFonts w:ascii="Times New Roman" w:hAnsi="Times New Roman" w:cs="Times New Roman"/>
          <w:color w:val="000000"/>
          <w:sz w:val="24"/>
          <w:szCs w:val="24"/>
        </w:rPr>
        <w:t xml:space="preserve"> had fairly strong positive correlation with temperature while copepods had moderate negative </w:t>
      </w:r>
      <w:r w:rsidR="0042084F" w:rsidRPr="00023D18">
        <w:rPr>
          <w:rFonts w:ascii="Times New Roman" w:hAnsi="Times New Roman" w:cs="Times New Roman"/>
          <w:color w:val="000000"/>
          <w:sz w:val="24"/>
          <w:szCs w:val="24"/>
        </w:rPr>
        <w:t>correlation.</w:t>
      </w:r>
      <w:r w:rsidR="0042084F">
        <w:rPr>
          <w:rFonts w:ascii="Times New Roman" w:hAnsi="Times New Roman" w:cs="Times New Roman"/>
          <w:color w:val="000000"/>
          <w:sz w:val="24"/>
          <w:szCs w:val="24"/>
        </w:rPr>
        <w:t xml:space="preserve"> Correlation of temperature and parasitic infections by </w:t>
      </w:r>
      <w:sdt>
        <w:sdtPr>
          <w:rPr>
            <w:rFonts w:ascii="Times New Roman" w:hAnsi="Times New Roman" w:cs="Times New Roman"/>
            <w:color w:val="000000"/>
            <w:sz w:val="24"/>
            <w:szCs w:val="24"/>
          </w:rPr>
          <w:tag w:val="MENDELEY_CITATION_v3_eyJjaXRhdGlvbklEIjoiTUVOREVMRVlfQ0lUQVRJT05fYTVlNmQwM2ItZGJiMS00MDZkLWI3YzMtODc0NTM2NzQ1NTk2IiwicHJvcGVydGllcyI6eyJub3RlSW5kZXgiOjB9LCJpc0VkaXRlZCI6ZmFsc2UsIm1hbnVhbE92ZXJyaWRlIjp7ImlzTWFudWFsbHlPdmVycmlkZGVuIjp0cnVlLCJjaXRlcHJvY1RleHQiOiIoQWRhbWJhIGV0IGFsLiwgMjAyMCkiLCJtYW51YWxPdmVycmlkZVRleHQiOiJBZGFtYmEgZXQgYWwuLCAo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"/>
          <w:id w:val="166604108"/>
          <w:placeholder>
            <w:docPart w:val="DefaultPlaceholder_-1854013440"/>
          </w:placeholder>
        </w:sdtPr>
        <w:sdtContent>
          <w:proofErr w:type="spellStart"/>
          <w:r w:rsidR="00F8018B" w:rsidRPr="00F8018B">
            <w:rPr>
              <w:rFonts w:ascii="Times New Roman" w:hAnsi="Times New Roman" w:cs="Times New Roman"/>
              <w:color w:val="000000"/>
              <w:sz w:val="24"/>
              <w:szCs w:val="24"/>
            </w:rPr>
            <w:t>Adamba</w:t>
          </w:r>
          <w:proofErr w:type="spellEnd"/>
          <w:r w:rsidR="00F8018B" w:rsidRPr="00F8018B">
            <w:rPr>
              <w:rFonts w:ascii="Times New Roman" w:hAnsi="Times New Roman" w:cs="Times New Roman"/>
              <w:color w:val="000000"/>
              <w:sz w:val="24"/>
              <w:szCs w:val="24"/>
            </w:rPr>
            <w:t xml:space="preserve"> et al., (2020)</w:t>
          </w:r>
        </w:sdtContent>
      </w:sdt>
      <w:r w:rsidR="0042084F">
        <w:rPr>
          <w:rFonts w:ascii="Times New Roman" w:hAnsi="Times New Roman" w:cs="Times New Roman"/>
          <w:color w:val="000000"/>
          <w:sz w:val="24"/>
          <w:szCs w:val="24"/>
        </w:rPr>
        <w:t xml:space="preserve"> found that </w:t>
      </w:r>
      <w:proofErr w:type="spellStart"/>
      <w:r w:rsidR="0042084F" w:rsidRPr="005A33CD">
        <w:rPr>
          <w:rFonts w:ascii="Times New Roman" w:hAnsi="Times New Roman" w:cs="Times New Roman"/>
          <w:i/>
          <w:iCs/>
          <w:color w:val="000000"/>
          <w:sz w:val="24"/>
          <w:szCs w:val="24"/>
        </w:rPr>
        <w:t>Contracaecum</w:t>
      </w:r>
      <w:proofErr w:type="spellEnd"/>
      <w:r w:rsidR="0042084F">
        <w:rPr>
          <w:rFonts w:ascii="Times New Roman" w:hAnsi="Times New Roman" w:cs="Times New Roman"/>
          <w:color w:val="000000"/>
          <w:sz w:val="24"/>
          <w:szCs w:val="24"/>
        </w:rPr>
        <w:t xml:space="preserve"> </w:t>
      </w:r>
      <w:proofErr w:type="spellStart"/>
      <w:r w:rsidR="0042084F">
        <w:rPr>
          <w:rFonts w:ascii="Times New Roman" w:hAnsi="Times New Roman" w:cs="Times New Roman"/>
          <w:color w:val="000000"/>
          <w:sz w:val="24"/>
          <w:szCs w:val="24"/>
        </w:rPr>
        <w:t>spp</w:t>
      </w:r>
      <w:proofErr w:type="spellEnd"/>
      <w:r w:rsidR="0042084F">
        <w:rPr>
          <w:rFonts w:ascii="Times New Roman" w:hAnsi="Times New Roman" w:cs="Times New Roman"/>
          <w:color w:val="000000"/>
          <w:sz w:val="24"/>
          <w:szCs w:val="24"/>
        </w:rPr>
        <w:t xml:space="preserve">, </w:t>
      </w:r>
      <w:proofErr w:type="spellStart"/>
      <w:r w:rsidR="0042084F" w:rsidRPr="005A33CD">
        <w:rPr>
          <w:rFonts w:ascii="Times New Roman" w:hAnsi="Times New Roman" w:cs="Times New Roman"/>
          <w:i/>
          <w:iCs/>
          <w:color w:val="000000"/>
          <w:sz w:val="24"/>
          <w:szCs w:val="24"/>
        </w:rPr>
        <w:t>Euclinostomum</w:t>
      </w:r>
      <w:proofErr w:type="spellEnd"/>
      <w:r w:rsidR="0042084F" w:rsidRPr="005A33CD">
        <w:rPr>
          <w:rFonts w:ascii="Times New Roman" w:hAnsi="Times New Roman" w:cs="Times New Roman"/>
          <w:i/>
          <w:iCs/>
          <w:color w:val="000000"/>
          <w:sz w:val="24"/>
          <w:szCs w:val="24"/>
        </w:rPr>
        <w:t xml:space="preserve"> </w:t>
      </w:r>
      <w:proofErr w:type="spellStart"/>
      <w:r w:rsidR="0042084F">
        <w:rPr>
          <w:rFonts w:ascii="Times New Roman" w:hAnsi="Times New Roman" w:cs="Times New Roman"/>
          <w:color w:val="000000"/>
          <w:sz w:val="24"/>
          <w:szCs w:val="24"/>
        </w:rPr>
        <w:t>spp</w:t>
      </w:r>
      <w:proofErr w:type="spellEnd"/>
      <w:r w:rsidR="0042084F">
        <w:rPr>
          <w:rFonts w:ascii="Times New Roman" w:hAnsi="Times New Roman" w:cs="Times New Roman"/>
          <w:color w:val="000000"/>
          <w:sz w:val="24"/>
          <w:szCs w:val="24"/>
        </w:rPr>
        <w:t xml:space="preserve"> and </w:t>
      </w:r>
      <w:proofErr w:type="spellStart"/>
      <w:r w:rsidR="0042084F" w:rsidRPr="005A33CD">
        <w:rPr>
          <w:rFonts w:ascii="Times New Roman" w:hAnsi="Times New Roman" w:cs="Times New Roman"/>
          <w:i/>
          <w:iCs/>
          <w:color w:val="000000"/>
          <w:sz w:val="24"/>
          <w:szCs w:val="24"/>
        </w:rPr>
        <w:t>Trichodina</w:t>
      </w:r>
      <w:proofErr w:type="spellEnd"/>
      <w:r w:rsidR="0042084F">
        <w:rPr>
          <w:rFonts w:ascii="Times New Roman" w:hAnsi="Times New Roman" w:cs="Times New Roman"/>
          <w:color w:val="000000"/>
          <w:sz w:val="24"/>
          <w:szCs w:val="24"/>
        </w:rPr>
        <w:t xml:space="preserve"> </w:t>
      </w:r>
      <w:proofErr w:type="spellStart"/>
      <w:r w:rsidR="0042084F">
        <w:rPr>
          <w:rFonts w:ascii="Times New Roman" w:hAnsi="Times New Roman" w:cs="Times New Roman"/>
          <w:color w:val="000000"/>
          <w:sz w:val="24"/>
          <w:szCs w:val="24"/>
        </w:rPr>
        <w:t>spp</w:t>
      </w:r>
      <w:proofErr w:type="spellEnd"/>
      <w:r w:rsidR="0042084F">
        <w:rPr>
          <w:rFonts w:ascii="Times New Roman" w:hAnsi="Times New Roman" w:cs="Times New Roman"/>
          <w:color w:val="000000"/>
          <w:sz w:val="24"/>
          <w:szCs w:val="24"/>
        </w:rPr>
        <w:t xml:space="preserve"> are positively correlated.</w:t>
      </w:r>
    </w:p>
    <w:p w14:paraId="21ED1E09" w14:textId="5BE75BE4" w:rsidR="00DB78E6" w:rsidRPr="00023D18" w:rsidRDefault="00DB78E6"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Dissolved Oxygen</w:t>
      </w:r>
    </w:p>
    <w:p w14:paraId="5576CCF3" w14:textId="4E69ACA0" w:rsidR="00DB78E6" w:rsidRPr="00023D18" w:rsidRDefault="00DB78E6"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 xml:space="preserve">Dissolved oxygen in </w:t>
      </w:r>
      <w:proofErr w:type="spellStart"/>
      <w:r w:rsidRPr="00023D18">
        <w:rPr>
          <w:rFonts w:ascii="Times New Roman" w:hAnsi="Times New Roman" w:cs="Times New Roman"/>
          <w:color w:val="000000"/>
          <w:sz w:val="24"/>
          <w:szCs w:val="24"/>
        </w:rPr>
        <w:t>B</w:t>
      </w:r>
      <w:r w:rsidR="008A5BBC" w:rsidRPr="00023D18">
        <w:rPr>
          <w:rFonts w:ascii="Times New Roman" w:hAnsi="Times New Roman" w:cs="Times New Roman"/>
          <w:color w:val="000000"/>
          <w:sz w:val="24"/>
          <w:szCs w:val="24"/>
        </w:rPr>
        <w:t>o</w:t>
      </w:r>
      <w:r w:rsidRPr="00023D18">
        <w:rPr>
          <w:rFonts w:ascii="Times New Roman" w:hAnsi="Times New Roman" w:cs="Times New Roman"/>
          <w:color w:val="000000"/>
          <w:sz w:val="24"/>
          <w:szCs w:val="24"/>
        </w:rPr>
        <w:t>m</w:t>
      </w:r>
      <w:r w:rsidR="00CC7066">
        <w:rPr>
          <w:rFonts w:ascii="Times New Roman" w:hAnsi="Times New Roman" w:cs="Times New Roman"/>
          <w:i/>
          <w:color w:val="000000"/>
          <w:sz w:val="24"/>
          <w:szCs w:val="24"/>
        </w:rPr>
        <w:t>e</w:t>
      </w:r>
      <w:r w:rsidR="00CC7066" w:rsidRPr="006D197C">
        <w:rPr>
          <w:rFonts w:ascii="Times New Roman" w:hAnsi="Times New Roman" w:cs="Times New Roman"/>
          <w:iCs/>
          <w:color w:val="000000"/>
          <w:sz w:val="24"/>
          <w:szCs w:val="24"/>
        </w:rPr>
        <w:t>t</w:t>
      </w:r>
      <w:proofErr w:type="spellEnd"/>
      <w:r w:rsidRPr="006D197C">
        <w:rPr>
          <w:rFonts w:ascii="Times New Roman" w:hAnsi="Times New Roman" w:cs="Times New Roman"/>
          <w:iCs/>
          <w:color w:val="000000"/>
          <w:sz w:val="24"/>
          <w:szCs w:val="24"/>
        </w:rPr>
        <w:t xml:space="preserve">, </w:t>
      </w:r>
      <w:r w:rsidRPr="00023D18">
        <w:rPr>
          <w:rFonts w:ascii="Times New Roman" w:hAnsi="Times New Roman" w:cs="Times New Roman"/>
          <w:color w:val="000000"/>
          <w:sz w:val="24"/>
          <w:szCs w:val="24"/>
        </w:rPr>
        <w:t>Kericho, Nakuru and Taita Tav</w:t>
      </w:r>
      <w:r w:rsidR="00CC7066" w:rsidRPr="006D197C">
        <w:rPr>
          <w:rFonts w:ascii="Times New Roman" w:hAnsi="Times New Roman" w:cs="Times New Roman"/>
          <w:iCs/>
          <w:color w:val="000000"/>
          <w:sz w:val="24"/>
          <w:szCs w:val="24"/>
        </w:rPr>
        <w:t>et</w:t>
      </w:r>
      <w:r w:rsidRPr="00023D18">
        <w:rPr>
          <w:rFonts w:ascii="Times New Roman" w:hAnsi="Times New Roman" w:cs="Times New Roman"/>
          <w:color w:val="000000"/>
          <w:sz w:val="24"/>
          <w:szCs w:val="24"/>
        </w:rPr>
        <w:t>a were 16.9 ± 0.7,14.9 ± 0.3,12.5 ± 0.5 and 7.3 ± 0.2</w:t>
      </w:r>
      <w:r w:rsidR="008A5BBC" w:rsidRPr="00023D18">
        <w:rPr>
          <w:rFonts w:ascii="Times New Roman" w:hAnsi="Times New Roman" w:cs="Times New Roman"/>
          <w:color w:val="000000"/>
          <w:sz w:val="24"/>
          <w:szCs w:val="24"/>
        </w:rPr>
        <w:t xml:space="preserve"> respectively at</w:t>
      </w:r>
      <w:r w:rsidRPr="00023D18">
        <w:rPr>
          <w:rFonts w:ascii="Times New Roman" w:hAnsi="Times New Roman" w:cs="Times New Roman"/>
          <w:color w:val="000000"/>
          <w:sz w:val="24"/>
          <w:szCs w:val="24"/>
        </w:rPr>
        <w:t>&lt;</w:t>
      </w:r>
      <w:r w:rsidR="00113AB9" w:rsidRPr="00023D18">
        <w:rPr>
          <w:rFonts w:ascii="Times New Roman" w:hAnsi="Times New Roman" w:cs="Times New Roman"/>
          <w:color w:val="000000"/>
          <w:sz w:val="24"/>
          <w:szCs w:val="24"/>
        </w:rPr>
        <w:t>0. 001.Moderate</w:t>
      </w:r>
      <w:r w:rsidR="008A5BBC" w:rsidRPr="00023D18">
        <w:rPr>
          <w:rFonts w:ascii="Times New Roman" w:hAnsi="Times New Roman" w:cs="Times New Roman"/>
          <w:color w:val="000000"/>
          <w:sz w:val="24"/>
          <w:szCs w:val="24"/>
        </w:rPr>
        <w:t xml:space="preserve"> positive correlation of parasitic infection was observed </w:t>
      </w:r>
      <w:r w:rsidR="008A5BBC" w:rsidRPr="005A33CD">
        <w:rPr>
          <w:rFonts w:ascii="Times New Roman" w:hAnsi="Times New Roman" w:cs="Times New Roman"/>
          <w:i/>
          <w:iCs/>
          <w:color w:val="000000"/>
          <w:sz w:val="24"/>
          <w:szCs w:val="24"/>
        </w:rPr>
        <w:t>Paramecium</w:t>
      </w:r>
      <w:r w:rsidR="008A5BBC" w:rsidRPr="00023D18">
        <w:rPr>
          <w:rFonts w:ascii="Times New Roman" w:hAnsi="Times New Roman" w:cs="Times New Roman"/>
          <w:color w:val="000000"/>
          <w:sz w:val="24"/>
          <w:szCs w:val="24"/>
        </w:rPr>
        <w:t xml:space="preserve"> </w:t>
      </w:r>
      <w:proofErr w:type="spellStart"/>
      <w:r w:rsidR="008A5BBC" w:rsidRPr="00023D18">
        <w:rPr>
          <w:rFonts w:ascii="Times New Roman" w:hAnsi="Times New Roman" w:cs="Times New Roman"/>
          <w:color w:val="000000"/>
          <w:sz w:val="24"/>
          <w:szCs w:val="24"/>
        </w:rPr>
        <w:t>spp</w:t>
      </w:r>
      <w:proofErr w:type="spellEnd"/>
      <w:r w:rsidR="008A5BBC" w:rsidRPr="00023D18">
        <w:rPr>
          <w:rFonts w:ascii="Times New Roman" w:hAnsi="Times New Roman" w:cs="Times New Roman"/>
          <w:color w:val="000000"/>
          <w:sz w:val="24"/>
          <w:szCs w:val="24"/>
        </w:rPr>
        <w:t xml:space="preserve"> and copepods.</w:t>
      </w:r>
      <w:r w:rsidR="00113AB9" w:rsidRPr="00023D18">
        <w:rPr>
          <w:rFonts w:ascii="Times New Roman" w:hAnsi="Times New Roman" w:cs="Times New Roman"/>
          <w:color w:val="000000"/>
          <w:sz w:val="24"/>
          <w:szCs w:val="24"/>
        </w:rPr>
        <w:t xml:space="preserve"> Fairly strong negative correlation was seen in </w:t>
      </w:r>
      <w:proofErr w:type="spellStart"/>
      <w:r w:rsidR="00113AB9" w:rsidRPr="00023D18">
        <w:rPr>
          <w:rFonts w:ascii="Times New Roman" w:hAnsi="Times New Roman" w:cs="Times New Roman"/>
          <w:color w:val="000000"/>
          <w:sz w:val="24"/>
          <w:szCs w:val="24"/>
        </w:rPr>
        <w:t>Diplostomum</w:t>
      </w:r>
      <w:proofErr w:type="spellEnd"/>
      <w:r w:rsidR="00113AB9" w:rsidRPr="00023D18">
        <w:rPr>
          <w:rFonts w:ascii="Times New Roman" w:hAnsi="Times New Roman" w:cs="Times New Roman"/>
          <w:color w:val="000000"/>
          <w:sz w:val="24"/>
          <w:szCs w:val="24"/>
        </w:rPr>
        <w:t xml:space="preserve"> </w:t>
      </w:r>
      <w:proofErr w:type="spellStart"/>
      <w:r w:rsidR="00113AB9" w:rsidRPr="00023D18">
        <w:rPr>
          <w:rFonts w:ascii="Times New Roman" w:hAnsi="Times New Roman" w:cs="Times New Roman"/>
          <w:color w:val="000000"/>
          <w:sz w:val="24"/>
          <w:szCs w:val="24"/>
        </w:rPr>
        <w:t>spp</w:t>
      </w:r>
      <w:proofErr w:type="spellEnd"/>
      <w:r w:rsidR="00113AB9" w:rsidRPr="00023D18">
        <w:rPr>
          <w:rFonts w:ascii="Times New Roman" w:hAnsi="Times New Roman" w:cs="Times New Roman"/>
          <w:color w:val="000000"/>
          <w:sz w:val="24"/>
          <w:szCs w:val="24"/>
        </w:rPr>
        <w:t xml:space="preserve">, Acanthocephalus </w:t>
      </w:r>
      <w:proofErr w:type="spellStart"/>
      <w:r w:rsidR="00113AB9" w:rsidRPr="00023D18">
        <w:rPr>
          <w:rFonts w:ascii="Times New Roman" w:hAnsi="Times New Roman" w:cs="Times New Roman"/>
          <w:color w:val="000000"/>
          <w:sz w:val="24"/>
          <w:szCs w:val="24"/>
        </w:rPr>
        <w:t>spp</w:t>
      </w:r>
      <w:proofErr w:type="spellEnd"/>
      <w:r w:rsidR="00113AB9" w:rsidRPr="00023D18">
        <w:rPr>
          <w:rFonts w:ascii="Times New Roman" w:hAnsi="Times New Roman" w:cs="Times New Roman"/>
          <w:color w:val="000000"/>
          <w:sz w:val="24"/>
          <w:szCs w:val="24"/>
        </w:rPr>
        <w:t xml:space="preserve">, </w:t>
      </w:r>
      <w:proofErr w:type="spellStart"/>
      <w:r w:rsidR="00113AB9" w:rsidRPr="005A33CD">
        <w:rPr>
          <w:rFonts w:ascii="Times New Roman" w:hAnsi="Times New Roman" w:cs="Times New Roman"/>
          <w:i/>
          <w:iCs/>
          <w:color w:val="000000"/>
          <w:sz w:val="24"/>
          <w:szCs w:val="24"/>
        </w:rPr>
        <w:t>Gyroductylus</w:t>
      </w:r>
      <w:proofErr w:type="spellEnd"/>
      <w:r w:rsidR="00113AB9" w:rsidRPr="00023D18">
        <w:rPr>
          <w:rFonts w:ascii="Times New Roman" w:hAnsi="Times New Roman" w:cs="Times New Roman"/>
          <w:color w:val="000000"/>
          <w:sz w:val="24"/>
          <w:szCs w:val="24"/>
        </w:rPr>
        <w:t xml:space="preserve"> </w:t>
      </w:r>
      <w:proofErr w:type="spellStart"/>
      <w:r w:rsidR="00113AB9" w:rsidRPr="00023D18">
        <w:rPr>
          <w:rFonts w:ascii="Times New Roman" w:hAnsi="Times New Roman" w:cs="Times New Roman"/>
          <w:color w:val="000000"/>
          <w:sz w:val="24"/>
          <w:szCs w:val="24"/>
        </w:rPr>
        <w:t>spp</w:t>
      </w:r>
      <w:proofErr w:type="spellEnd"/>
      <w:r w:rsidR="00113AB9" w:rsidRPr="00023D18">
        <w:rPr>
          <w:rFonts w:ascii="Times New Roman" w:hAnsi="Times New Roman" w:cs="Times New Roman"/>
          <w:color w:val="000000"/>
          <w:sz w:val="24"/>
          <w:szCs w:val="24"/>
        </w:rPr>
        <w:t xml:space="preserve">, </w:t>
      </w:r>
      <w:proofErr w:type="spellStart"/>
      <w:r w:rsidR="00113AB9" w:rsidRPr="005A33CD">
        <w:rPr>
          <w:rFonts w:ascii="Times New Roman" w:hAnsi="Times New Roman" w:cs="Times New Roman"/>
          <w:i/>
          <w:iCs/>
          <w:color w:val="000000"/>
          <w:sz w:val="24"/>
          <w:szCs w:val="24"/>
        </w:rPr>
        <w:t>Euclinostomum</w:t>
      </w:r>
      <w:proofErr w:type="spellEnd"/>
      <w:r w:rsidR="00113AB9" w:rsidRPr="00023D18">
        <w:rPr>
          <w:rFonts w:ascii="Times New Roman" w:hAnsi="Times New Roman" w:cs="Times New Roman"/>
          <w:color w:val="000000"/>
          <w:sz w:val="24"/>
          <w:szCs w:val="24"/>
        </w:rPr>
        <w:t xml:space="preserve"> </w:t>
      </w:r>
      <w:proofErr w:type="spellStart"/>
      <w:r w:rsidR="00113AB9" w:rsidRPr="00023D18">
        <w:rPr>
          <w:rFonts w:ascii="Times New Roman" w:hAnsi="Times New Roman" w:cs="Times New Roman"/>
          <w:color w:val="000000"/>
          <w:sz w:val="24"/>
          <w:szCs w:val="24"/>
        </w:rPr>
        <w:t>spp</w:t>
      </w:r>
      <w:proofErr w:type="spellEnd"/>
      <w:r w:rsidR="00113AB9" w:rsidRPr="00023D18">
        <w:rPr>
          <w:rFonts w:ascii="Times New Roman" w:hAnsi="Times New Roman" w:cs="Times New Roman"/>
          <w:color w:val="000000"/>
          <w:sz w:val="24"/>
          <w:szCs w:val="24"/>
        </w:rPr>
        <w:t xml:space="preserve"> and </w:t>
      </w:r>
      <w:proofErr w:type="spellStart"/>
      <w:r w:rsidR="00113AB9" w:rsidRPr="005A33CD">
        <w:rPr>
          <w:rFonts w:ascii="Times New Roman" w:hAnsi="Times New Roman" w:cs="Times New Roman"/>
          <w:i/>
          <w:iCs/>
          <w:color w:val="000000"/>
          <w:sz w:val="24"/>
          <w:szCs w:val="24"/>
        </w:rPr>
        <w:t>Contracaecum</w:t>
      </w:r>
      <w:proofErr w:type="spellEnd"/>
      <w:r w:rsidR="00113AB9" w:rsidRPr="00023D18">
        <w:rPr>
          <w:rFonts w:ascii="Times New Roman" w:hAnsi="Times New Roman" w:cs="Times New Roman"/>
          <w:color w:val="000000"/>
          <w:sz w:val="24"/>
          <w:szCs w:val="24"/>
        </w:rPr>
        <w:t xml:space="preserve"> spp.</w:t>
      </w:r>
      <w:r w:rsidR="008A5BBC" w:rsidRPr="00023D18">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OWNhNGJkNWEtMzE1NS00MzYxLTkxMjUtNWJhYzgwYmUxMDJmIiwicHJvcGVydGllcyI6eyJub3RlSW5kZXgiOjB9LCJpc0VkaXRlZCI6ZmFsc2UsIm1hbnVhbE92ZXJyaWRlIjp7ImlzTWFudWFsbHlPdmVycmlkZGVuIjp0cnVlLCJjaXRlcHJvY1RleHQiOiIoQWRhbWJhIGV0IGFsLiwgMjAyMCkiLCJtYW51YWxPdmVycmlkZVRleHQiOiJBZGFtYmEgZXQgYWwuLCAo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"/>
          <w:id w:val="-849792361"/>
          <w:placeholder>
            <w:docPart w:val="DefaultPlaceholder_-1854013440"/>
          </w:placeholder>
        </w:sdtPr>
        <w:sdtContent>
          <w:proofErr w:type="spellStart"/>
          <w:r w:rsidR="00F8018B" w:rsidRPr="00F8018B">
            <w:rPr>
              <w:rFonts w:ascii="Times New Roman" w:hAnsi="Times New Roman" w:cs="Times New Roman"/>
              <w:color w:val="000000"/>
              <w:sz w:val="24"/>
              <w:szCs w:val="24"/>
            </w:rPr>
            <w:t>Adamba</w:t>
          </w:r>
          <w:proofErr w:type="spellEnd"/>
          <w:r w:rsidR="00F8018B" w:rsidRPr="00F8018B">
            <w:rPr>
              <w:rFonts w:ascii="Times New Roman" w:hAnsi="Times New Roman" w:cs="Times New Roman"/>
              <w:color w:val="000000"/>
              <w:sz w:val="24"/>
              <w:szCs w:val="24"/>
            </w:rPr>
            <w:t xml:space="preserve"> et al., (2020)</w:t>
          </w:r>
        </w:sdtContent>
      </w:sdt>
      <w:r w:rsidR="007C5D21">
        <w:rPr>
          <w:rFonts w:ascii="Times New Roman" w:hAnsi="Times New Roman" w:cs="Times New Roman"/>
          <w:color w:val="000000"/>
          <w:sz w:val="24"/>
          <w:szCs w:val="24"/>
        </w:rPr>
        <w:t xml:space="preserve"> found </w:t>
      </w:r>
      <w:proofErr w:type="spellStart"/>
      <w:r w:rsidR="007C5D21" w:rsidRPr="005A33CD">
        <w:rPr>
          <w:rFonts w:ascii="Times New Roman" w:hAnsi="Times New Roman" w:cs="Times New Roman"/>
          <w:i/>
          <w:iCs/>
          <w:color w:val="000000"/>
          <w:sz w:val="24"/>
          <w:szCs w:val="24"/>
        </w:rPr>
        <w:t>Diplostomum</w:t>
      </w:r>
      <w:proofErr w:type="spellEnd"/>
      <w:r w:rsidR="007C5D21" w:rsidRPr="005A33CD">
        <w:rPr>
          <w:rFonts w:ascii="Times New Roman" w:hAnsi="Times New Roman" w:cs="Times New Roman"/>
          <w:i/>
          <w:iCs/>
          <w:color w:val="000000"/>
          <w:sz w:val="24"/>
          <w:szCs w:val="24"/>
        </w:rPr>
        <w:t xml:space="preserve"> </w:t>
      </w:r>
      <w:proofErr w:type="spellStart"/>
      <w:r w:rsidR="007C5D21">
        <w:rPr>
          <w:rFonts w:ascii="Times New Roman" w:hAnsi="Times New Roman" w:cs="Times New Roman"/>
          <w:color w:val="000000"/>
          <w:sz w:val="24"/>
          <w:szCs w:val="24"/>
        </w:rPr>
        <w:t>spp</w:t>
      </w:r>
      <w:proofErr w:type="spellEnd"/>
      <w:r w:rsidR="007C5D21">
        <w:rPr>
          <w:rFonts w:ascii="Times New Roman" w:hAnsi="Times New Roman" w:cs="Times New Roman"/>
          <w:color w:val="000000"/>
          <w:sz w:val="24"/>
          <w:szCs w:val="24"/>
        </w:rPr>
        <w:t xml:space="preserve"> and </w:t>
      </w:r>
      <w:r w:rsidR="007C5D21" w:rsidRPr="005A33CD">
        <w:rPr>
          <w:rFonts w:ascii="Times New Roman" w:hAnsi="Times New Roman" w:cs="Times New Roman"/>
          <w:i/>
          <w:iCs/>
          <w:color w:val="000000"/>
          <w:sz w:val="24"/>
          <w:szCs w:val="24"/>
        </w:rPr>
        <w:t>Argulus</w:t>
      </w:r>
      <w:r w:rsidR="007C5D21">
        <w:rPr>
          <w:rFonts w:ascii="Times New Roman" w:hAnsi="Times New Roman" w:cs="Times New Roman"/>
          <w:color w:val="000000"/>
          <w:sz w:val="24"/>
          <w:szCs w:val="24"/>
        </w:rPr>
        <w:t xml:space="preserve"> </w:t>
      </w:r>
      <w:proofErr w:type="spellStart"/>
      <w:r w:rsidR="007C5D21">
        <w:rPr>
          <w:rFonts w:ascii="Times New Roman" w:hAnsi="Times New Roman" w:cs="Times New Roman"/>
          <w:color w:val="000000"/>
          <w:sz w:val="24"/>
          <w:szCs w:val="24"/>
        </w:rPr>
        <w:t>spp</w:t>
      </w:r>
      <w:proofErr w:type="spellEnd"/>
      <w:r w:rsidR="007C5D21">
        <w:rPr>
          <w:rFonts w:ascii="Times New Roman" w:hAnsi="Times New Roman" w:cs="Times New Roman"/>
          <w:color w:val="000000"/>
          <w:sz w:val="24"/>
          <w:szCs w:val="24"/>
        </w:rPr>
        <w:t xml:space="preserve"> negatively </w:t>
      </w:r>
      <w:r w:rsidR="005A33CD">
        <w:rPr>
          <w:rFonts w:ascii="Times New Roman" w:hAnsi="Times New Roman" w:cs="Times New Roman"/>
          <w:color w:val="000000"/>
          <w:sz w:val="24"/>
          <w:szCs w:val="24"/>
        </w:rPr>
        <w:t>correlate.</w:t>
      </w:r>
    </w:p>
    <w:p w14:paraId="0A747B1C" w14:textId="77777777" w:rsidR="009930FE" w:rsidRPr="00023D18" w:rsidRDefault="009930FE" w:rsidP="00023D18">
      <w:pPr>
        <w:spacing w:line="360" w:lineRule="auto"/>
        <w:jc w:val="both"/>
        <w:rPr>
          <w:rFonts w:ascii="Times New Roman" w:hAnsi="Times New Roman" w:cs="Times New Roman"/>
          <w:sz w:val="24"/>
          <w:szCs w:val="24"/>
        </w:rPr>
      </w:pPr>
      <w:r w:rsidRPr="00023D18">
        <w:rPr>
          <w:rFonts w:ascii="Times New Roman" w:hAnsi="Times New Roman" w:cs="Times New Roman"/>
          <w:color w:val="000000"/>
          <w:sz w:val="24"/>
          <w:szCs w:val="24"/>
        </w:rPr>
        <w:t>Sulphate (SO</w:t>
      </w:r>
      <w:r w:rsidRPr="00023D18">
        <w:rPr>
          <w:rFonts w:ascii="Times New Roman" w:hAnsi="Times New Roman" w:cs="Times New Roman"/>
          <w:color w:val="000000"/>
          <w:sz w:val="24"/>
          <w:szCs w:val="24"/>
          <w:vertAlign w:val="superscript"/>
        </w:rPr>
        <w:t>4</w:t>
      </w:r>
      <w:r w:rsidRPr="00023D18">
        <w:rPr>
          <w:rFonts w:ascii="Times New Roman" w:hAnsi="Times New Roman" w:cs="Times New Roman"/>
          <w:color w:val="000000"/>
          <w:sz w:val="24"/>
          <w:szCs w:val="24"/>
        </w:rPr>
        <w:t>)</w:t>
      </w:r>
      <w:r w:rsidRPr="00023D18">
        <w:rPr>
          <w:rFonts w:ascii="Times New Roman" w:hAnsi="Times New Roman" w:cs="Times New Roman"/>
          <w:sz w:val="24"/>
          <w:szCs w:val="24"/>
        </w:rPr>
        <w:t xml:space="preserve"> </w:t>
      </w:r>
    </w:p>
    <w:p w14:paraId="4E5BC151" w14:textId="5603D470" w:rsidR="009930FE" w:rsidRPr="00023D18" w:rsidRDefault="009930FE"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sz w:val="24"/>
          <w:szCs w:val="24"/>
        </w:rPr>
        <w:t xml:space="preserve">Sulphate level in </w:t>
      </w:r>
      <w:proofErr w:type="spellStart"/>
      <w:r w:rsidRPr="00023D18">
        <w:rPr>
          <w:rFonts w:ascii="Times New Roman" w:hAnsi="Times New Roman" w:cs="Times New Roman"/>
          <w:sz w:val="24"/>
          <w:szCs w:val="24"/>
        </w:rPr>
        <w:t>Bom</w:t>
      </w:r>
      <w:r w:rsidR="00CC7066" w:rsidRPr="006D197C">
        <w:rPr>
          <w:rFonts w:ascii="Times New Roman" w:hAnsi="Times New Roman" w:cs="Times New Roman"/>
          <w:iCs/>
          <w:sz w:val="24"/>
          <w:szCs w:val="24"/>
        </w:rPr>
        <w:t>et</w:t>
      </w:r>
      <w:proofErr w:type="spellEnd"/>
      <w:r w:rsidRPr="00023D18">
        <w:rPr>
          <w:rFonts w:ascii="Times New Roman" w:hAnsi="Times New Roman" w:cs="Times New Roman"/>
          <w:sz w:val="24"/>
          <w:szCs w:val="24"/>
        </w:rPr>
        <w:t xml:space="preserve"> was </w:t>
      </w:r>
      <w:r w:rsidRPr="00023D18">
        <w:rPr>
          <w:rFonts w:ascii="Times New Roman" w:hAnsi="Times New Roman" w:cs="Times New Roman"/>
          <w:color w:val="000000"/>
          <w:sz w:val="24"/>
          <w:szCs w:val="24"/>
        </w:rPr>
        <w:t>27 ± 2 and 41 ± 3 in Kericho. There was significance d</w:t>
      </w:r>
      <w:r w:rsidR="00F15D61" w:rsidRPr="00023D18">
        <w:rPr>
          <w:rFonts w:ascii="Times New Roman" w:hAnsi="Times New Roman" w:cs="Times New Roman"/>
          <w:color w:val="000000"/>
          <w:sz w:val="24"/>
          <w:szCs w:val="24"/>
        </w:rPr>
        <w:t xml:space="preserve">ifference. Perfect positive parasitic infection correlation was seen in </w:t>
      </w:r>
      <w:proofErr w:type="spellStart"/>
      <w:r w:rsidR="00F15D61" w:rsidRPr="005A33CD">
        <w:rPr>
          <w:rFonts w:ascii="Times New Roman" w:hAnsi="Times New Roman" w:cs="Times New Roman"/>
          <w:i/>
          <w:iCs/>
          <w:color w:val="000000"/>
          <w:sz w:val="24"/>
          <w:szCs w:val="24"/>
        </w:rPr>
        <w:t>Diplostomum</w:t>
      </w:r>
      <w:proofErr w:type="spellEnd"/>
      <w:r w:rsidR="00F15D61" w:rsidRPr="00023D18">
        <w:rPr>
          <w:rFonts w:ascii="Times New Roman" w:hAnsi="Times New Roman" w:cs="Times New Roman"/>
          <w:color w:val="000000"/>
          <w:sz w:val="24"/>
          <w:szCs w:val="24"/>
        </w:rPr>
        <w:t xml:space="preserve"> </w:t>
      </w:r>
      <w:proofErr w:type="spellStart"/>
      <w:r w:rsidR="00F15D61" w:rsidRPr="00023D18">
        <w:rPr>
          <w:rFonts w:ascii="Times New Roman" w:hAnsi="Times New Roman" w:cs="Times New Roman"/>
          <w:color w:val="000000"/>
          <w:sz w:val="24"/>
          <w:szCs w:val="24"/>
        </w:rPr>
        <w:t>spp</w:t>
      </w:r>
      <w:proofErr w:type="spellEnd"/>
      <w:r w:rsidR="00F15D61" w:rsidRPr="00023D18">
        <w:rPr>
          <w:rFonts w:ascii="Times New Roman" w:hAnsi="Times New Roman" w:cs="Times New Roman"/>
          <w:color w:val="000000"/>
          <w:sz w:val="24"/>
          <w:szCs w:val="24"/>
        </w:rPr>
        <w:t xml:space="preserve">, </w:t>
      </w:r>
      <w:proofErr w:type="spellStart"/>
      <w:r w:rsidR="00F15D61" w:rsidRPr="005A33CD">
        <w:rPr>
          <w:rFonts w:ascii="Times New Roman" w:hAnsi="Times New Roman" w:cs="Times New Roman"/>
          <w:i/>
          <w:iCs/>
          <w:color w:val="000000"/>
          <w:sz w:val="24"/>
          <w:szCs w:val="24"/>
        </w:rPr>
        <w:t>Dactylogyrus</w:t>
      </w:r>
      <w:proofErr w:type="spellEnd"/>
      <w:r w:rsidR="00F15D61" w:rsidRPr="00023D18">
        <w:rPr>
          <w:rFonts w:ascii="Times New Roman" w:hAnsi="Times New Roman" w:cs="Times New Roman"/>
          <w:color w:val="000000"/>
          <w:sz w:val="24"/>
          <w:szCs w:val="24"/>
        </w:rPr>
        <w:t xml:space="preserve"> </w:t>
      </w:r>
      <w:proofErr w:type="spellStart"/>
      <w:r w:rsidR="00F15D61" w:rsidRPr="00023D18">
        <w:rPr>
          <w:rFonts w:ascii="Times New Roman" w:hAnsi="Times New Roman" w:cs="Times New Roman"/>
          <w:color w:val="000000"/>
          <w:sz w:val="24"/>
          <w:szCs w:val="24"/>
        </w:rPr>
        <w:t>spp</w:t>
      </w:r>
      <w:proofErr w:type="spellEnd"/>
      <w:r w:rsidR="00F15D61" w:rsidRPr="00023D18">
        <w:rPr>
          <w:rFonts w:ascii="Times New Roman" w:hAnsi="Times New Roman" w:cs="Times New Roman"/>
          <w:color w:val="000000"/>
          <w:sz w:val="24"/>
          <w:szCs w:val="24"/>
        </w:rPr>
        <w:t xml:space="preserve">, </w:t>
      </w:r>
      <w:r w:rsidR="00F15D61" w:rsidRPr="005A33CD">
        <w:rPr>
          <w:rFonts w:ascii="Times New Roman" w:hAnsi="Times New Roman" w:cs="Times New Roman"/>
          <w:i/>
          <w:iCs/>
          <w:color w:val="000000"/>
          <w:sz w:val="24"/>
          <w:szCs w:val="24"/>
        </w:rPr>
        <w:t>Paramecium</w:t>
      </w:r>
      <w:r w:rsidR="00F15D61" w:rsidRPr="00023D18">
        <w:rPr>
          <w:rFonts w:ascii="Times New Roman" w:hAnsi="Times New Roman" w:cs="Times New Roman"/>
          <w:color w:val="000000"/>
          <w:sz w:val="24"/>
          <w:szCs w:val="24"/>
        </w:rPr>
        <w:t xml:space="preserve"> </w:t>
      </w:r>
      <w:proofErr w:type="spellStart"/>
      <w:r w:rsidR="00F15D61" w:rsidRPr="00023D18">
        <w:rPr>
          <w:rFonts w:ascii="Times New Roman" w:hAnsi="Times New Roman" w:cs="Times New Roman"/>
          <w:color w:val="000000"/>
          <w:sz w:val="24"/>
          <w:szCs w:val="24"/>
        </w:rPr>
        <w:t>spp</w:t>
      </w:r>
      <w:proofErr w:type="spellEnd"/>
      <w:r w:rsidR="00F15D61" w:rsidRPr="00023D18">
        <w:rPr>
          <w:rFonts w:ascii="Times New Roman" w:hAnsi="Times New Roman" w:cs="Times New Roman"/>
          <w:color w:val="000000"/>
          <w:sz w:val="24"/>
          <w:szCs w:val="24"/>
        </w:rPr>
        <w:t xml:space="preserve">, </w:t>
      </w:r>
      <w:proofErr w:type="spellStart"/>
      <w:r w:rsidR="00F15D61" w:rsidRPr="005A33CD">
        <w:rPr>
          <w:rFonts w:ascii="Times New Roman" w:hAnsi="Times New Roman" w:cs="Times New Roman"/>
          <w:i/>
          <w:iCs/>
          <w:color w:val="000000"/>
          <w:sz w:val="24"/>
          <w:szCs w:val="24"/>
        </w:rPr>
        <w:t>Riboscyphidia</w:t>
      </w:r>
      <w:proofErr w:type="spellEnd"/>
      <w:r w:rsidR="00F15D61" w:rsidRPr="00023D18">
        <w:rPr>
          <w:rFonts w:ascii="Times New Roman" w:hAnsi="Times New Roman" w:cs="Times New Roman"/>
          <w:color w:val="000000"/>
          <w:sz w:val="24"/>
          <w:szCs w:val="24"/>
        </w:rPr>
        <w:t xml:space="preserve"> </w:t>
      </w:r>
      <w:proofErr w:type="spellStart"/>
      <w:r w:rsidR="00F15D61" w:rsidRPr="00023D18">
        <w:rPr>
          <w:rFonts w:ascii="Times New Roman" w:hAnsi="Times New Roman" w:cs="Times New Roman"/>
          <w:color w:val="000000"/>
          <w:sz w:val="24"/>
          <w:szCs w:val="24"/>
        </w:rPr>
        <w:t>spp</w:t>
      </w:r>
      <w:proofErr w:type="spellEnd"/>
      <w:r w:rsidR="00F15D61" w:rsidRPr="00023D18">
        <w:rPr>
          <w:rFonts w:ascii="Times New Roman" w:hAnsi="Times New Roman" w:cs="Times New Roman"/>
          <w:color w:val="000000"/>
          <w:sz w:val="24"/>
          <w:szCs w:val="24"/>
        </w:rPr>
        <w:t xml:space="preserve">, </w:t>
      </w:r>
      <w:proofErr w:type="spellStart"/>
      <w:r w:rsidR="00F15D61" w:rsidRPr="005A33CD">
        <w:rPr>
          <w:rFonts w:ascii="Times New Roman" w:hAnsi="Times New Roman" w:cs="Times New Roman"/>
          <w:i/>
          <w:iCs/>
          <w:color w:val="000000"/>
          <w:sz w:val="24"/>
          <w:szCs w:val="24"/>
        </w:rPr>
        <w:t>Contracaecum</w:t>
      </w:r>
      <w:proofErr w:type="spellEnd"/>
      <w:r w:rsidR="00F15D61" w:rsidRPr="00023D18">
        <w:rPr>
          <w:rFonts w:ascii="Times New Roman" w:hAnsi="Times New Roman" w:cs="Times New Roman"/>
          <w:color w:val="000000"/>
          <w:sz w:val="24"/>
          <w:szCs w:val="24"/>
        </w:rPr>
        <w:t xml:space="preserve"> </w:t>
      </w:r>
      <w:proofErr w:type="spellStart"/>
      <w:r w:rsidR="00F15D61" w:rsidRPr="00023D18">
        <w:rPr>
          <w:rFonts w:ascii="Times New Roman" w:hAnsi="Times New Roman" w:cs="Times New Roman"/>
          <w:color w:val="000000"/>
          <w:sz w:val="24"/>
          <w:szCs w:val="24"/>
        </w:rPr>
        <w:t>spp</w:t>
      </w:r>
      <w:proofErr w:type="spellEnd"/>
      <w:r w:rsidR="00F15D61" w:rsidRPr="00023D18">
        <w:rPr>
          <w:rFonts w:ascii="Times New Roman" w:hAnsi="Times New Roman" w:cs="Times New Roman"/>
          <w:color w:val="000000"/>
          <w:sz w:val="24"/>
          <w:szCs w:val="24"/>
        </w:rPr>
        <w:t xml:space="preserve">, </w:t>
      </w:r>
      <w:proofErr w:type="spellStart"/>
      <w:r w:rsidR="00F15D61" w:rsidRPr="005A33CD">
        <w:rPr>
          <w:rFonts w:ascii="Times New Roman" w:hAnsi="Times New Roman" w:cs="Times New Roman"/>
          <w:i/>
          <w:iCs/>
          <w:color w:val="000000"/>
          <w:sz w:val="24"/>
          <w:szCs w:val="24"/>
        </w:rPr>
        <w:t>Paracamallanus</w:t>
      </w:r>
      <w:proofErr w:type="spellEnd"/>
      <w:r w:rsidR="00F15D61" w:rsidRPr="00023D18">
        <w:rPr>
          <w:rFonts w:ascii="Times New Roman" w:hAnsi="Times New Roman" w:cs="Times New Roman"/>
          <w:color w:val="000000"/>
          <w:sz w:val="24"/>
          <w:szCs w:val="24"/>
        </w:rPr>
        <w:t xml:space="preserve"> </w:t>
      </w:r>
      <w:proofErr w:type="spellStart"/>
      <w:r w:rsidR="00F15D61" w:rsidRPr="00023D18">
        <w:rPr>
          <w:rFonts w:ascii="Times New Roman" w:hAnsi="Times New Roman" w:cs="Times New Roman"/>
          <w:color w:val="000000"/>
          <w:sz w:val="24"/>
          <w:szCs w:val="24"/>
        </w:rPr>
        <w:t>spp</w:t>
      </w:r>
      <w:proofErr w:type="spellEnd"/>
      <w:r w:rsidR="00F15D61" w:rsidRPr="00023D18">
        <w:rPr>
          <w:rFonts w:ascii="Times New Roman" w:hAnsi="Times New Roman" w:cs="Times New Roman"/>
          <w:color w:val="000000"/>
          <w:sz w:val="24"/>
          <w:szCs w:val="24"/>
        </w:rPr>
        <w:t xml:space="preserve"> and </w:t>
      </w:r>
      <w:proofErr w:type="spellStart"/>
      <w:r w:rsidR="00F15D61" w:rsidRPr="005A33CD">
        <w:rPr>
          <w:rFonts w:ascii="Times New Roman" w:hAnsi="Times New Roman" w:cs="Times New Roman"/>
          <w:i/>
          <w:iCs/>
          <w:color w:val="000000"/>
          <w:sz w:val="24"/>
          <w:szCs w:val="24"/>
        </w:rPr>
        <w:t>Camallanus</w:t>
      </w:r>
      <w:proofErr w:type="spellEnd"/>
      <w:r w:rsidR="00F15D61" w:rsidRPr="005A33CD">
        <w:rPr>
          <w:rFonts w:ascii="Times New Roman" w:hAnsi="Times New Roman" w:cs="Times New Roman"/>
          <w:i/>
          <w:iCs/>
          <w:color w:val="000000"/>
          <w:sz w:val="24"/>
          <w:szCs w:val="24"/>
        </w:rPr>
        <w:t xml:space="preserve"> </w:t>
      </w:r>
      <w:r w:rsidR="00F15D61" w:rsidRPr="00023D18">
        <w:rPr>
          <w:rFonts w:ascii="Times New Roman" w:hAnsi="Times New Roman" w:cs="Times New Roman"/>
          <w:color w:val="000000"/>
          <w:sz w:val="24"/>
          <w:szCs w:val="24"/>
        </w:rPr>
        <w:t>spp. Perfect negative correlation was seen in copepods.</w:t>
      </w:r>
    </w:p>
    <w:p w14:paraId="4A3A7CBC" w14:textId="2DB46B24" w:rsidR="00F15D61" w:rsidRPr="00023D18" w:rsidRDefault="002C2C21"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t>Ammonia</w:t>
      </w:r>
    </w:p>
    <w:p w14:paraId="30FBBEEC" w14:textId="4508D8BE" w:rsidR="003D098F" w:rsidRPr="00023D18" w:rsidRDefault="002C2C21"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color w:val="000000"/>
          <w:sz w:val="24"/>
          <w:szCs w:val="24"/>
        </w:rPr>
        <w:lastRenderedPageBreak/>
        <w:t>Ammonia level in Nakuru and Taita Tav</w:t>
      </w:r>
      <w:r w:rsidR="00CC7066" w:rsidRPr="006D197C">
        <w:rPr>
          <w:rFonts w:ascii="Times New Roman" w:hAnsi="Times New Roman" w:cs="Times New Roman"/>
          <w:iCs/>
          <w:color w:val="000000"/>
          <w:sz w:val="24"/>
          <w:szCs w:val="24"/>
        </w:rPr>
        <w:t>et</w:t>
      </w:r>
      <w:r w:rsidRPr="00023D18">
        <w:rPr>
          <w:rFonts w:ascii="Times New Roman" w:hAnsi="Times New Roman" w:cs="Times New Roman"/>
          <w:color w:val="000000"/>
          <w:sz w:val="24"/>
          <w:szCs w:val="24"/>
        </w:rPr>
        <w:t>a were 3.2 ± 0.2,6.0 ± 0.3 respectively &lt;0.001. There was perfect strong positive correction of ammonia</w:t>
      </w:r>
      <w:r w:rsidR="005A33CD">
        <w:rPr>
          <w:rFonts w:ascii="Times New Roman" w:hAnsi="Times New Roman" w:cs="Times New Roman"/>
          <w:color w:val="000000"/>
          <w:sz w:val="24"/>
          <w:szCs w:val="24"/>
        </w:rPr>
        <w:t xml:space="preserve"> </w:t>
      </w:r>
      <w:r w:rsidRPr="00023D18">
        <w:rPr>
          <w:rFonts w:ascii="Times New Roman" w:hAnsi="Times New Roman" w:cs="Times New Roman"/>
          <w:color w:val="000000"/>
          <w:sz w:val="24"/>
          <w:szCs w:val="24"/>
        </w:rPr>
        <w:t xml:space="preserve">level with the following parasites; </w:t>
      </w:r>
      <w:proofErr w:type="spellStart"/>
      <w:r w:rsidRPr="005A33CD">
        <w:rPr>
          <w:rFonts w:ascii="Times New Roman" w:hAnsi="Times New Roman" w:cs="Times New Roman"/>
          <w:i/>
          <w:iCs/>
          <w:color w:val="000000"/>
          <w:sz w:val="24"/>
          <w:szCs w:val="24"/>
        </w:rPr>
        <w:t>Diplostomum</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w:t>
      </w:r>
      <w:r w:rsidR="005A33CD">
        <w:rPr>
          <w:rFonts w:ascii="Times New Roman" w:hAnsi="Times New Roman" w:cs="Times New Roman"/>
          <w:color w:val="000000"/>
          <w:sz w:val="24"/>
          <w:szCs w:val="24"/>
        </w:rPr>
        <w:t xml:space="preserve"> </w:t>
      </w:r>
      <w:r w:rsidRPr="005A33CD">
        <w:rPr>
          <w:rFonts w:ascii="Times New Roman" w:hAnsi="Times New Roman" w:cs="Times New Roman"/>
          <w:i/>
          <w:iCs/>
          <w:color w:val="000000"/>
          <w:sz w:val="24"/>
          <w:szCs w:val="24"/>
        </w:rPr>
        <w:t>Acanthocephalus</w:t>
      </w:r>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w:t>
      </w:r>
      <w:proofErr w:type="spellStart"/>
      <w:r w:rsidRPr="005A33CD">
        <w:rPr>
          <w:rFonts w:ascii="Times New Roman" w:hAnsi="Times New Roman" w:cs="Times New Roman"/>
          <w:i/>
          <w:iCs/>
          <w:color w:val="000000"/>
          <w:sz w:val="24"/>
          <w:szCs w:val="24"/>
        </w:rPr>
        <w:t>Gyroductylus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and </w:t>
      </w:r>
      <w:proofErr w:type="spellStart"/>
      <w:r w:rsidRPr="005A33CD">
        <w:rPr>
          <w:rFonts w:ascii="Times New Roman" w:hAnsi="Times New Roman" w:cs="Times New Roman"/>
          <w:i/>
          <w:iCs/>
          <w:color w:val="000000"/>
          <w:sz w:val="24"/>
          <w:szCs w:val="24"/>
        </w:rPr>
        <w:t>Contracaecum</w:t>
      </w:r>
      <w:proofErr w:type="spellEnd"/>
      <w:r w:rsidRPr="00023D18">
        <w:rPr>
          <w:rFonts w:ascii="Times New Roman" w:hAnsi="Times New Roman" w:cs="Times New Roman"/>
          <w:color w:val="000000"/>
          <w:sz w:val="24"/>
          <w:szCs w:val="24"/>
        </w:rPr>
        <w:t xml:space="preserve"> spp. </w:t>
      </w:r>
      <w:proofErr w:type="spellStart"/>
      <w:r w:rsidRPr="005A33CD">
        <w:rPr>
          <w:rFonts w:ascii="Times New Roman" w:hAnsi="Times New Roman" w:cs="Times New Roman"/>
          <w:i/>
          <w:iCs/>
          <w:color w:val="000000"/>
          <w:sz w:val="24"/>
          <w:szCs w:val="24"/>
        </w:rPr>
        <w:t>Trichodina</w:t>
      </w:r>
      <w:proofErr w:type="spellEnd"/>
      <w:r w:rsidRPr="005A33CD">
        <w:rPr>
          <w:rFonts w:ascii="Times New Roman" w:hAnsi="Times New Roman" w:cs="Times New Roman"/>
          <w:i/>
          <w:iCs/>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and </w:t>
      </w:r>
      <w:proofErr w:type="spellStart"/>
      <w:r w:rsidRPr="005A33CD">
        <w:rPr>
          <w:rFonts w:ascii="Times New Roman" w:hAnsi="Times New Roman" w:cs="Times New Roman"/>
          <w:i/>
          <w:iCs/>
          <w:color w:val="000000"/>
          <w:sz w:val="24"/>
          <w:szCs w:val="24"/>
        </w:rPr>
        <w:t>Camallanus</w:t>
      </w:r>
      <w:proofErr w:type="spellEnd"/>
      <w:r w:rsidRPr="00023D18">
        <w:rPr>
          <w:rFonts w:ascii="Times New Roman" w:hAnsi="Times New Roman" w:cs="Times New Roman"/>
          <w:color w:val="000000"/>
          <w:sz w:val="24"/>
          <w:szCs w:val="24"/>
        </w:rPr>
        <w:t xml:space="preserve"> </w:t>
      </w:r>
      <w:proofErr w:type="spellStart"/>
      <w:r w:rsidRPr="00023D18">
        <w:rPr>
          <w:rFonts w:ascii="Times New Roman" w:hAnsi="Times New Roman" w:cs="Times New Roman"/>
          <w:color w:val="000000"/>
          <w:sz w:val="24"/>
          <w:szCs w:val="24"/>
        </w:rPr>
        <w:t>spp</w:t>
      </w:r>
      <w:proofErr w:type="spellEnd"/>
      <w:r w:rsidRPr="00023D18">
        <w:rPr>
          <w:rFonts w:ascii="Times New Roman" w:hAnsi="Times New Roman" w:cs="Times New Roman"/>
          <w:color w:val="000000"/>
          <w:sz w:val="24"/>
          <w:szCs w:val="24"/>
        </w:rPr>
        <w:t xml:space="preserve"> exhibited perfect strong negative correlation with Ammonia.</w:t>
      </w:r>
      <w:r w:rsidR="0042084F">
        <w:rPr>
          <w:rFonts w:ascii="Times New Roman" w:hAnsi="Times New Roman" w:cs="Times New Roman"/>
          <w:color w:val="000000"/>
          <w:sz w:val="24"/>
          <w:szCs w:val="24"/>
        </w:rPr>
        <w:t xml:space="preserve"> The findings agree with </w:t>
      </w:r>
      <w:sdt>
        <w:sdtPr>
          <w:rPr>
            <w:rFonts w:ascii="Times New Roman" w:hAnsi="Times New Roman" w:cs="Times New Roman"/>
            <w:color w:val="000000"/>
            <w:sz w:val="24"/>
            <w:szCs w:val="24"/>
          </w:rPr>
          <w:tag w:val="MENDELEY_CITATION_v3_eyJjaXRhdGlvbklEIjoiTUVOREVMRVlfQ0lUQVRJT05fMjY4ZjljZTctNzUwYy00OGEwLWFiNjEtNTJmOWQyMGQxN2RkIiwicHJvcGVydGllcyI6eyJub3RlSW5kZXgiOjB9LCJpc0VkaXRlZCI6ZmFsc2UsIm1hbnVhbE92ZXJyaWRlIjp7ImlzTWFudWFsbHlPdmVycmlkZGVuIjpmYWxzZSwiY2l0ZXByb2NUZXh0IjoiKEFkYW1iYSBldCBhbC4sIDIwMjApIiwibWFudWFsT3ZlcnJpZGVUZXh0Ijoi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mNvbnRhaW5lci10aXRsZS1zaG9ydCI6IkFjdGEgUGFyYXNpdG9s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fSwiaXNUZW1wb3JhcnkiOmZhbHNlfV19"/>
          <w:id w:val="-1460257932"/>
          <w:placeholder>
            <w:docPart w:val="DefaultPlaceholder_-1854013440"/>
          </w:placeholder>
        </w:sdtPr>
        <w:sdtContent>
          <w:r w:rsidR="00F8018B" w:rsidRPr="00F8018B">
            <w:rPr>
              <w:rFonts w:ascii="Times New Roman" w:hAnsi="Times New Roman" w:cs="Times New Roman"/>
              <w:color w:val="000000"/>
              <w:sz w:val="24"/>
              <w:szCs w:val="24"/>
            </w:rPr>
            <w:t>(</w:t>
          </w:r>
          <w:proofErr w:type="spellStart"/>
          <w:r w:rsidR="00F8018B" w:rsidRPr="00F8018B">
            <w:rPr>
              <w:rFonts w:ascii="Times New Roman" w:hAnsi="Times New Roman" w:cs="Times New Roman"/>
              <w:color w:val="000000"/>
              <w:sz w:val="24"/>
              <w:szCs w:val="24"/>
            </w:rPr>
            <w:t>Adamba</w:t>
          </w:r>
          <w:proofErr w:type="spellEnd"/>
          <w:r w:rsidR="00F8018B" w:rsidRPr="00F8018B">
            <w:rPr>
              <w:rFonts w:ascii="Times New Roman" w:hAnsi="Times New Roman" w:cs="Times New Roman"/>
              <w:color w:val="000000"/>
              <w:sz w:val="24"/>
              <w:szCs w:val="24"/>
            </w:rPr>
            <w:t xml:space="preserve"> et al., 2020)</w:t>
          </w:r>
        </w:sdtContent>
      </w:sdt>
      <w:r w:rsidR="0042084F">
        <w:rPr>
          <w:rFonts w:ascii="Times New Roman" w:hAnsi="Times New Roman" w:cs="Times New Roman"/>
          <w:color w:val="000000"/>
          <w:sz w:val="24"/>
          <w:szCs w:val="24"/>
        </w:rPr>
        <w:t xml:space="preserve"> that found </w:t>
      </w:r>
      <w:proofErr w:type="spellStart"/>
      <w:r w:rsidR="0042084F" w:rsidRPr="005A33CD">
        <w:rPr>
          <w:rFonts w:ascii="Times New Roman" w:hAnsi="Times New Roman" w:cs="Times New Roman"/>
          <w:i/>
          <w:iCs/>
          <w:color w:val="000000"/>
          <w:sz w:val="24"/>
          <w:szCs w:val="24"/>
        </w:rPr>
        <w:t>Contracaecum</w:t>
      </w:r>
      <w:proofErr w:type="spellEnd"/>
      <w:r w:rsidR="0042084F">
        <w:rPr>
          <w:rFonts w:ascii="Times New Roman" w:hAnsi="Times New Roman" w:cs="Times New Roman"/>
          <w:color w:val="000000"/>
          <w:sz w:val="24"/>
          <w:szCs w:val="24"/>
        </w:rPr>
        <w:t xml:space="preserve"> </w:t>
      </w:r>
      <w:proofErr w:type="spellStart"/>
      <w:r w:rsidR="0042084F">
        <w:rPr>
          <w:rFonts w:ascii="Times New Roman" w:hAnsi="Times New Roman" w:cs="Times New Roman"/>
          <w:color w:val="000000"/>
          <w:sz w:val="24"/>
          <w:szCs w:val="24"/>
        </w:rPr>
        <w:t>spp</w:t>
      </w:r>
      <w:proofErr w:type="spellEnd"/>
      <w:r w:rsidR="0042084F">
        <w:rPr>
          <w:rFonts w:ascii="Times New Roman" w:hAnsi="Times New Roman" w:cs="Times New Roman"/>
          <w:color w:val="000000"/>
          <w:sz w:val="24"/>
          <w:szCs w:val="24"/>
        </w:rPr>
        <w:t xml:space="preserve">, </w:t>
      </w:r>
      <w:proofErr w:type="spellStart"/>
      <w:r w:rsidR="0042084F" w:rsidRPr="005A33CD">
        <w:rPr>
          <w:rFonts w:ascii="Times New Roman" w:hAnsi="Times New Roman" w:cs="Times New Roman"/>
          <w:i/>
          <w:iCs/>
          <w:color w:val="000000"/>
          <w:sz w:val="24"/>
          <w:szCs w:val="24"/>
        </w:rPr>
        <w:t>Diplostomum</w:t>
      </w:r>
      <w:proofErr w:type="spellEnd"/>
      <w:r w:rsidR="0042084F">
        <w:rPr>
          <w:rFonts w:ascii="Times New Roman" w:hAnsi="Times New Roman" w:cs="Times New Roman"/>
          <w:color w:val="000000"/>
          <w:sz w:val="24"/>
          <w:szCs w:val="24"/>
        </w:rPr>
        <w:t xml:space="preserve"> </w:t>
      </w:r>
      <w:proofErr w:type="spellStart"/>
      <w:r w:rsidR="0042084F">
        <w:rPr>
          <w:rFonts w:ascii="Times New Roman" w:hAnsi="Times New Roman" w:cs="Times New Roman"/>
          <w:color w:val="000000"/>
          <w:sz w:val="24"/>
          <w:szCs w:val="24"/>
        </w:rPr>
        <w:t>spp</w:t>
      </w:r>
      <w:proofErr w:type="spellEnd"/>
      <w:r w:rsidR="0042084F">
        <w:rPr>
          <w:rFonts w:ascii="Times New Roman" w:hAnsi="Times New Roman" w:cs="Times New Roman"/>
          <w:color w:val="000000"/>
          <w:sz w:val="24"/>
          <w:szCs w:val="24"/>
        </w:rPr>
        <w:t xml:space="preserve"> and </w:t>
      </w:r>
      <w:r w:rsidR="0042084F" w:rsidRPr="005A33CD">
        <w:rPr>
          <w:rFonts w:ascii="Times New Roman" w:hAnsi="Times New Roman" w:cs="Times New Roman"/>
          <w:i/>
          <w:iCs/>
          <w:color w:val="000000"/>
          <w:sz w:val="24"/>
          <w:szCs w:val="24"/>
        </w:rPr>
        <w:t>Argulus</w:t>
      </w:r>
      <w:r w:rsidR="0042084F">
        <w:rPr>
          <w:rFonts w:ascii="Times New Roman" w:hAnsi="Times New Roman" w:cs="Times New Roman"/>
          <w:color w:val="000000"/>
          <w:sz w:val="24"/>
          <w:szCs w:val="24"/>
        </w:rPr>
        <w:t xml:space="preserve"> </w:t>
      </w:r>
      <w:proofErr w:type="spellStart"/>
      <w:r w:rsidR="0042084F">
        <w:rPr>
          <w:rFonts w:ascii="Times New Roman" w:hAnsi="Times New Roman" w:cs="Times New Roman"/>
          <w:color w:val="000000"/>
          <w:sz w:val="24"/>
          <w:szCs w:val="24"/>
        </w:rPr>
        <w:t>spp</w:t>
      </w:r>
      <w:proofErr w:type="spellEnd"/>
      <w:r w:rsidR="0042084F">
        <w:rPr>
          <w:rFonts w:ascii="Times New Roman" w:hAnsi="Times New Roman" w:cs="Times New Roman"/>
          <w:color w:val="000000"/>
          <w:sz w:val="24"/>
          <w:szCs w:val="24"/>
        </w:rPr>
        <w:t xml:space="preserve"> positively correlate with Ammonia.</w:t>
      </w:r>
    </w:p>
    <w:p w14:paraId="279525E3" w14:textId="6AA85317" w:rsidR="009930FE" w:rsidRPr="005A33CD" w:rsidRDefault="003D098F" w:rsidP="00023D18">
      <w:pPr>
        <w:spacing w:line="360" w:lineRule="auto"/>
        <w:jc w:val="both"/>
        <w:rPr>
          <w:rFonts w:ascii="Times New Roman" w:hAnsi="Times New Roman" w:cs="Times New Roman"/>
          <w:color w:val="000000"/>
          <w:sz w:val="24"/>
          <w:szCs w:val="24"/>
        </w:rPr>
      </w:pPr>
      <w:r w:rsidRPr="005A33CD">
        <w:rPr>
          <w:rFonts w:ascii="Times New Roman" w:hAnsi="Times New Roman" w:cs="Times New Roman"/>
          <w:color w:val="000000"/>
          <w:sz w:val="24"/>
          <w:szCs w:val="24"/>
        </w:rPr>
        <w:t>Total alkalinity CaCO</w:t>
      </w:r>
      <w:r w:rsidRPr="005A33CD">
        <w:rPr>
          <w:rFonts w:ascii="Times New Roman" w:hAnsi="Times New Roman" w:cs="Times New Roman"/>
          <w:color w:val="000000"/>
          <w:sz w:val="24"/>
          <w:szCs w:val="24"/>
          <w:vertAlign w:val="superscript"/>
        </w:rPr>
        <w:t>3</w:t>
      </w:r>
    </w:p>
    <w:p w14:paraId="77EEE3B9" w14:textId="2BD694F8" w:rsidR="00DB6800" w:rsidRPr="00023D18" w:rsidRDefault="003D098F" w:rsidP="00023D18">
      <w:pPr>
        <w:spacing w:line="360" w:lineRule="auto"/>
        <w:jc w:val="both"/>
        <w:rPr>
          <w:rFonts w:ascii="Times New Roman" w:hAnsi="Times New Roman" w:cs="Times New Roman"/>
          <w:sz w:val="24"/>
          <w:szCs w:val="24"/>
        </w:rPr>
      </w:pPr>
      <w:r w:rsidRPr="00023D18">
        <w:rPr>
          <w:rFonts w:ascii="Times New Roman" w:hAnsi="Times New Roman" w:cs="Times New Roman"/>
          <w:sz w:val="24"/>
          <w:szCs w:val="24"/>
        </w:rPr>
        <w:t xml:space="preserve">Total alkalinity in </w:t>
      </w:r>
      <w:proofErr w:type="spellStart"/>
      <w:r w:rsidRPr="00023D18">
        <w:rPr>
          <w:rFonts w:ascii="Times New Roman" w:hAnsi="Times New Roman" w:cs="Times New Roman"/>
          <w:sz w:val="24"/>
          <w:szCs w:val="24"/>
        </w:rPr>
        <w:t>Bom</w:t>
      </w:r>
      <w:r w:rsidR="00CC7066" w:rsidRPr="006D197C">
        <w:rPr>
          <w:rFonts w:ascii="Times New Roman" w:hAnsi="Times New Roman" w:cs="Times New Roman"/>
          <w:iCs/>
          <w:sz w:val="24"/>
          <w:szCs w:val="24"/>
        </w:rPr>
        <w:t>et</w:t>
      </w:r>
      <w:proofErr w:type="spellEnd"/>
      <w:r w:rsidRPr="00023D18">
        <w:rPr>
          <w:rFonts w:ascii="Times New Roman" w:hAnsi="Times New Roman" w:cs="Times New Roman"/>
          <w:sz w:val="24"/>
          <w:szCs w:val="24"/>
        </w:rPr>
        <w:t xml:space="preserve"> was 79 ± 3 and Kericho</w:t>
      </w:r>
      <w:r w:rsidRPr="00023D18">
        <w:rPr>
          <w:rFonts w:ascii="Times New Roman" w:hAnsi="Times New Roman" w:cs="Times New Roman"/>
          <w:sz w:val="24"/>
          <w:szCs w:val="24"/>
        </w:rPr>
        <w:tab/>
        <w:t>46 ± 1 and there was significance difference&lt;0.001.</w:t>
      </w:r>
      <w:r w:rsidR="0020056F" w:rsidRPr="00023D18">
        <w:rPr>
          <w:rFonts w:ascii="Times New Roman" w:hAnsi="Times New Roman" w:cs="Times New Roman"/>
          <w:sz w:val="24"/>
          <w:szCs w:val="24"/>
        </w:rPr>
        <w:t xml:space="preserve"> In relation to parasitic infections,</w:t>
      </w:r>
      <w:r w:rsidR="00346462">
        <w:rPr>
          <w:rFonts w:ascii="Times New Roman" w:hAnsi="Times New Roman" w:cs="Times New Roman"/>
          <w:sz w:val="24"/>
          <w:szCs w:val="24"/>
        </w:rPr>
        <w:t xml:space="preserve"> </w:t>
      </w:r>
      <w:r w:rsidR="0020056F" w:rsidRPr="00023D18">
        <w:rPr>
          <w:rFonts w:ascii="Times New Roman" w:hAnsi="Times New Roman" w:cs="Times New Roman"/>
          <w:sz w:val="24"/>
          <w:szCs w:val="24"/>
        </w:rPr>
        <w:t>Perfect strong negative correlation was observed in the following parasites;</w:t>
      </w:r>
      <w:r w:rsidR="00346462">
        <w:rPr>
          <w:rFonts w:ascii="Times New Roman" w:hAnsi="Times New Roman" w:cs="Times New Roman"/>
          <w:sz w:val="24"/>
          <w:szCs w:val="24"/>
        </w:rPr>
        <w:t xml:space="preserve"> </w:t>
      </w:r>
      <w:proofErr w:type="spellStart"/>
      <w:r w:rsidR="0020056F" w:rsidRPr="00346462">
        <w:rPr>
          <w:rFonts w:ascii="Times New Roman" w:hAnsi="Times New Roman" w:cs="Times New Roman"/>
          <w:i/>
          <w:iCs/>
          <w:sz w:val="24"/>
          <w:szCs w:val="24"/>
        </w:rPr>
        <w:t>Diplostomum</w:t>
      </w:r>
      <w:proofErr w:type="spellEnd"/>
      <w:r w:rsidR="0020056F" w:rsidRPr="00023D18">
        <w:rPr>
          <w:rFonts w:ascii="Times New Roman" w:hAnsi="Times New Roman" w:cs="Times New Roman"/>
          <w:sz w:val="24"/>
          <w:szCs w:val="24"/>
        </w:rPr>
        <w:t xml:space="preserve"> </w:t>
      </w:r>
      <w:proofErr w:type="spellStart"/>
      <w:r w:rsidR="0020056F" w:rsidRPr="00023D18">
        <w:rPr>
          <w:rFonts w:ascii="Times New Roman" w:hAnsi="Times New Roman" w:cs="Times New Roman"/>
          <w:sz w:val="24"/>
          <w:szCs w:val="24"/>
        </w:rPr>
        <w:t>spp</w:t>
      </w:r>
      <w:proofErr w:type="spellEnd"/>
      <w:r w:rsidR="0020056F" w:rsidRPr="00023D18">
        <w:rPr>
          <w:rFonts w:ascii="Times New Roman" w:hAnsi="Times New Roman" w:cs="Times New Roman"/>
          <w:sz w:val="24"/>
          <w:szCs w:val="24"/>
        </w:rPr>
        <w:t xml:space="preserve">, </w:t>
      </w:r>
      <w:r w:rsidR="0020056F" w:rsidRPr="00346462">
        <w:rPr>
          <w:rFonts w:ascii="Times New Roman" w:hAnsi="Times New Roman" w:cs="Times New Roman"/>
          <w:i/>
          <w:iCs/>
          <w:sz w:val="24"/>
          <w:szCs w:val="24"/>
        </w:rPr>
        <w:t>Paramecium</w:t>
      </w:r>
      <w:r w:rsidR="0020056F" w:rsidRPr="00023D18">
        <w:rPr>
          <w:rFonts w:ascii="Times New Roman" w:hAnsi="Times New Roman" w:cs="Times New Roman"/>
          <w:sz w:val="24"/>
          <w:szCs w:val="24"/>
        </w:rPr>
        <w:t xml:space="preserve"> </w:t>
      </w:r>
      <w:proofErr w:type="spellStart"/>
      <w:r w:rsidR="0020056F" w:rsidRPr="00023D18">
        <w:rPr>
          <w:rFonts w:ascii="Times New Roman" w:hAnsi="Times New Roman" w:cs="Times New Roman"/>
          <w:sz w:val="24"/>
          <w:szCs w:val="24"/>
        </w:rPr>
        <w:t>spp</w:t>
      </w:r>
      <w:proofErr w:type="spellEnd"/>
      <w:r w:rsidR="0020056F" w:rsidRPr="00023D18">
        <w:rPr>
          <w:rFonts w:ascii="Times New Roman" w:hAnsi="Times New Roman" w:cs="Times New Roman"/>
          <w:sz w:val="24"/>
          <w:szCs w:val="24"/>
        </w:rPr>
        <w:t xml:space="preserve">, </w:t>
      </w:r>
      <w:proofErr w:type="spellStart"/>
      <w:r w:rsidR="0020056F" w:rsidRPr="00346462">
        <w:rPr>
          <w:rFonts w:ascii="Times New Roman" w:hAnsi="Times New Roman" w:cs="Times New Roman"/>
          <w:i/>
          <w:iCs/>
          <w:sz w:val="24"/>
          <w:szCs w:val="24"/>
        </w:rPr>
        <w:t>Riboscyphidia</w:t>
      </w:r>
      <w:proofErr w:type="spellEnd"/>
      <w:r w:rsidR="0020056F" w:rsidRPr="00023D18">
        <w:rPr>
          <w:rFonts w:ascii="Times New Roman" w:hAnsi="Times New Roman" w:cs="Times New Roman"/>
          <w:sz w:val="24"/>
          <w:szCs w:val="24"/>
        </w:rPr>
        <w:t xml:space="preserve"> </w:t>
      </w:r>
      <w:proofErr w:type="spellStart"/>
      <w:r w:rsidR="0020056F" w:rsidRPr="00023D18">
        <w:rPr>
          <w:rFonts w:ascii="Times New Roman" w:hAnsi="Times New Roman" w:cs="Times New Roman"/>
          <w:sz w:val="24"/>
          <w:szCs w:val="24"/>
        </w:rPr>
        <w:t>spp</w:t>
      </w:r>
      <w:proofErr w:type="spellEnd"/>
      <w:r w:rsidR="0020056F" w:rsidRPr="00023D18">
        <w:rPr>
          <w:rFonts w:ascii="Times New Roman" w:hAnsi="Times New Roman" w:cs="Times New Roman"/>
          <w:sz w:val="24"/>
          <w:szCs w:val="24"/>
        </w:rPr>
        <w:t xml:space="preserve">, </w:t>
      </w:r>
      <w:proofErr w:type="spellStart"/>
      <w:r w:rsidR="0020056F" w:rsidRPr="00346462">
        <w:rPr>
          <w:rFonts w:ascii="Times New Roman" w:hAnsi="Times New Roman" w:cs="Times New Roman"/>
          <w:i/>
          <w:iCs/>
          <w:sz w:val="24"/>
          <w:szCs w:val="24"/>
        </w:rPr>
        <w:t>Epistylis</w:t>
      </w:r>
      <w:proofErr w:type="spellEnd"/>
      <w:r w:rsidR="0020056F" w:rsidRPr="00023D18">
        <w:rPr>
          <w:rFonts w:ascii="Times New Roman" w:hAnsi="Times New Roman" w:cs="Times New Roman"/>
          <w:sz w:val="24"/>
          <w:szCs w:val="24"/>
        </w:rPr>
        <w:t xml:space="preserve"> </w:t>
      </w:r>
      <w:proofErr w:type="spellStart"/>
      <w:r w:rsidR="0020056F" w:rsidRPr="00023D18">
        <w:rPr>
          <w:rFonts w:ascii="Times New Roman" w:hAnsi="Times New Roman" w:cs="Times New Roman"/>
          <w:sz w:val="24"/>
          <w:szCs w:val="24"/>
        </w:rPr>
        <w:t>spp</w:t>
      </w:r>
      <w:proofErr w:type="spellEnd"/>
      <w:r w:rsidR="0020056F" w:rsidRPr="00023D18">
        <w:rPr>
          <w:rFonts w:ascii="Times New Roman" w:hAnsi="Times New Roman" w:cs="Times New Roman"/>
          <w:sz w:val="24"/>
          <w:szCs w:val="24"/>
        </w:rPr>
        <w:t xml:space="preserve">, </w:t>
      </w:r>
      <w:proofErr w:type="spellStart"/>
      <w:r w:rsidR="0020056F" w:rsidRPr="00346462">
        <w:rPr>
          <w:rFonts w:ascii="Times New Roman" w:hAnsi="Times New Roman" w:cs="Times New Roman"/>
          <w:i/>
          <w:iCs/>
          <w:sz w:val="24"/>
          <w:szCs w:val="24"/>
        </w:rPr>
        <w:t>Trichodina</w:t>
      </w:r>
      <w:proofErr w:type="spellEnd"/>
      <w:r w:rsidR="0020056F" w:rsidRPr="00346462">
        <w:rPr>
          <w:rFonts w:ascii="Times New Roman" w:hAnsi="Times New Roman" w:cs="Times New Roman"/>
          <w:i/>
          <w:iCs/>
          <w:sz w:val="24"/>
          <w:szCs w:val="24"/>
        </w:rPr>
        <w:t xml:space="preserve"> </w:t>
      </w:r>
      <w:proofErr w:type="spellStart"/>
      <w:r w:rsidR="0020056F" w:rsidRPr="00023D18">
        <w:rPr>
          <w:rFonts w:ascii="Times New Roman" w:hAnsi="Times New Roman" w:cs="Times New Roman"/>
          <w:sz w:val="24"/>
          <w:szCs w:val="24"/>
        </w:rPr>
        <w:t>spp</w:t>
      </w:r>
      <w:proofErr w:type="spellEnd"/>
      <w:r w:rsidR="0020056F" w:rsidRPr="00023D18">
        <w:rPr>
          <w:rFonts w:ascii="Times New Roman" w:hAnsi="Times New Roman" w:cs="Times New Roman"/>
          <w:sz w:val="24"/>
          <w:szCs w:val="24"/>
        </w:rPr>
        <w:t xml:space="preserve">, </w:t>
      </w:r>
      <w:proofErr w:type="spellStart"/>
      <w:r w:rsidR="0020056F" w:rsidRPr="00346462">
        <w:rPr>
          <w:rFonts w:ascii="Times New Roman" w:hAnsi="Times New Roman" w:cs="Times New Roman"/>
          <w:i/>
          <w:iCs/>
          <w:sz w:val="24"/>
          <w:szCs w:val="24"/>
        </w:rPr>
        <w:t>Contracaecum</w:t>
      </w:r>
      <w:proofErr w:type="spellEnd"/>
      <w:r w:rsidR="0020056F" w:rsidRPr="00346462">
        <w:rPr>
          <w:rFonts w:ascii="Times New Roman" w:hAnsi="Times New Roman" w:cs="Times New Roman"/>
          <w:i/>
          <w:iCs/>
          <w:sz w:val="24"/>
          <w:szCs w:val="24"/>
        </w:rPr>
        <w:t xml:space="preserve"> </w:t>
      </w:r>
      <w:proofErr w:type="spellStart"/>
      <w:r w:rsidR="0020056F" w:rsidRPr="00023D18">
        <w:rPr>
          <w:rFonts w:ascii="Times New Roman" w:hAnsi="Times New Roman" w:cs="Times New Roman"/>
          <w:sz w:val="24"/>
          <w:szCs w:val="24"/>
        </w:rPr>
        <w:t>spp</w:t>
      </w:r>
      <w:proofErr w:type="spellEnd"/>
      <w:r w:rsidR="0020056F" w:rsidRPr="00023D18">
        <w:rPr>
          <w:rFonts w:ascii="Times New Roman" w:hAnsi="Times New Roman" w:cs="Times New Roman"/>
          <w:sz w:val="24"/>
          <w:szCs w:val="24"/>
        </w:rPr>
        <w:t xml:space="preserve">, </w:t>
      </w:r>
      <w:proofErr w:type="spellStart"/>
      <w:r w:rsidR="0020056F" w:rsidRPr="00346462">
        <w:rPr>
          <w:rFonts w:ascii="Times New Roman" w:hAnsi="Times New Roman" w:cs="Times New Roman"/>
          <w:i/>
          <w:iCs/>
          <w:sz w:val="24"/>
          <w:szCs w:val="24"/>
        </w:rPr>
        <w:t>Paracamallanus</w:t>
      </w:r>
      <w:proofErr w:type="spellEnd"/>
      <w:r w:rsidR="0020056F" w:rsidRPr="00023D18">
        <w:rPr>
          <w:rFonts w:ascii="Times New Roman" w:hAnsi="Times New Roman" w:cs="Times New Roman"/>
          <w:sz w:val="24"/>
          <w:szCs w:val="24"/>
        </w:rPr>
        <w:t xml:space="preserve"> </w:t>
      </w:r>
      <w:proofErr w:type="spellStart"/>
      <w:r w:rsidR="0020056F" w:rsidRPr="00023D18">
        <w:rPr>
          <w:rFonts w:ascii="Times New Roman" w:hAnsi="Times New Roman" w:cs="Times New Roman"/>
          <w:sz w:val="24"/>
          <w:szCs w:val="24"/>
        </w:rPr>
        <w:t>spp</w:t>
      </w:r>
      <w:proofErr w:type="spellEnd"/>
      <w:r w:rsidR="0020056F" w:rsidRPr="00023D18">
        <w:rPr>
          <w:rFonts w:ascii="Times New Roman" w:hAnsi="Times New Roman" w:cs="Times New Roman"/>
          <w:sz w:val="24"/>
          <w:szCs w:val="24"/>
        </w:rPr>
        <w:t xml:space="preserve"> and </w:t>
      </w:r>
      <w:proofErr w:type="spellStart"/>
      <w:r w:rsidR="0020056F" w:rsidRPr="00346462">
        <w:rPr>
          <w:rFonts w:ascii="Times New Roman" w:hAnsi="Times New Roman" w:cs="Times New Roman"/>
          <w:i/>
          <w:iCs/>
          <w:sz w:val="24"/>
          <w:szCs w:val="24"/>
        </w:rPr>
        <w:t>Camallanus</w:t>
      </w:r>
      <w:proofErr w:type="spellEnd"/>
      <w:r w:rsidR="0020056F" w:rsidRPr="00023D18">
        <w:rPr>
          <w:rFonts w:ascii="Times New Roman" w:hAnsi="Times New Roman" w:cs="Times New Roman"/>
          <w:sz w:val="24"/>
          <w:szCs w:val="24"/>
        </w:rPr>
        <w:t xml:space="preserve"> spp. Only copepods had perfect strong positive correlation with alkalinity.</w:t>
      </w:r>
    </w:p>
    <w:p w14:paraId="3D668EBB" w14:textId="5A8609D0" w:rsidR="007C5F1B" w:rsidRPr="00023D18" w:rsidRDefault="007C5F1B" w:rsidP="00023D18">
      <w:pPr>
        <w:spacing w:line="360" w:lineRule="auto"/>
        <w:jc w:val="both"/>
        <w:rPr>
          <w:rFonts w:ascii="Times New Roman" w:hAnsi="Times New Roman" w:cs="Times New Roman"/>
          <w:sz w:val="24"/>
          <w:szCs w:val="24"/>
        </w:rPr>
      </w:pPr>
      <w:r w:rsidRPr="00023D18">
        <w:rPr>
          <w:rFonts w:ascii="Times New Roman" w:hAnsi="Times New Roman" w:cs="Times New Roman"/>
          <w:sz w:val="24"/>
          <w:szCs w:val="24"/>
        </w:rPr>
        <w:t>Nitr</w:t>
      </w:r>
      <w:r w:rsidR="003B77BE" w:rsidRPr="00023D18">
        <w:rPr>
          <w:rFonts w:ascii="Times New Roman" w:hAnsi="Times New Roman" w:cs="Times New Roman"/>
          <w:sz w:val="24"/>
          <w:szCs w:val="24"/>
        </w:rPr>
        <w:t>a</w:t>
      </w:r>
      <w:r w:rsidRPr="00023D18">
        <w:rPr>
          <w:rFonts w:ascii="Times New Roman" w:hAnsi="Times New Roman" w:cs="Times New Roman"/>
          <w:sz w:val="24"/>
          <w:szCs w:val="24"/>
        </w:rPr>
        <w:t>tes (NO</w:t>
      </w:r>
      <w:r w:rsidR="003B77BE" w:rsidRPr="00023D18">
        <w:rPr>
          <w:rFonts w:ascii="Times New Roman" w:hAnsi="Times New Roman" w:cs="Times New Roman"/>
          <w:sz w:val="24"/>
          <w:szCs w:val="24"/>
          <w:vertAlign w:val="superscript"/>
        </w:rPr>
        <w:t>3</w:t>
      </w:r>
      <w:r w:rsidRPr="00023D18">
        <w:rPr>
          <w:rFonts w:ascii="Times New Roman" w:hAnsi="Times New Roman" w:cs="Times New Roman"/>
          <w:sz w:val="24"/>
          <w:szCs w:val="24"/>
        </w:rPr>
        <w:t>)</w:t>
      </w:r>
    </w:p>
    <w:p w14:paraId="30BFCBF4" w14:textId="58DD3934" w:rsidR="007C5F1B" w:rsidRPr="00023D18" w:rsidRDefault="007C5F1B" w:rsidP="00023D18">
      <w:pPr>
        <w:spacing w:line="360" w:lineRule="auto"/>
        <w:jc w:val="both"/>
        <w:rPr>
          <w:rFonts w:ascii="Times New Roman" w:hAnsi="Times New Roman" w:cs="Times New Roman"/>
          <w:sz w:val="24"/>
          <w:szCs w:val="24"/>
        </w:rPr>
      </w:pPr>
      <w:r w:rsidRPr="00023D18">
        <w:rPr>
          <w:rFonts w:ascii="Times New Roman" w:hAnsi="Times New Roman" w:cs="Times New Roman"/>
          <w:sz w:val="24"/>
          <w:szCs w:val="24"/>
        </w:rPr>
        <w:t>Nitr</w:t>
      </w:r>
      <w:r w:rsidR="003B77BE" w:rsidRPr="00023D18">
        <w:rPr>
          <w:rFonts w:ascii="Times New Roman" w:hAnsi="Times New Roman" w:cs="Times New Roman"/>
          <w:sz w:val="24"/>
          <w:szCs w:val="24"/>
        </w:rPr>
        <w:t>a</w:t>
      </w:r>
      <w:r w:rsidRPr="00023D18">
        <w:rPr>
          <w:rFonts w:ascii="Times New Roman" w:hAnsi="Times New Roman" w:cs="Times New Roman"/>
          <w:sz w:val="24"/>
          <w:szCs w:val="24"/>
        </w:rPr>
        <w:t xml:space="preserve">tes level in </w:t>
      </w:r>
      <w:proofErr w:type="spellStart"/>
      <w:r w:rsidR="00BA090F" w:rsidRPr="006D197C">
        <w:rPr>
          <w:rFonts w:ascii="Times New Roman" w:hAnsi="Times New Roman" w:cs="Times New Roman"/>
          <w:sz w:val="24"/>
          <w:szCs w:val="24"/>
        </w:rPr>
        <w:t>Bom</w:t>
      </w:r>
      <w:r w:rsidR="00CC7066" w:rsidRPr="006D197C">
        <w:rPr>
          <w:rFonts w:ascii="Times New Roman" w:hAnsi="Times New Roman" w:cs="Times New Roman"/>
          <w:sz w:val="24"/>
          <w:szCs w:val="24"/>
        </w:rPr>
        <w:t>et</w:t>
      </w:r>
      <w:proofErr w:type="spellEnd"/>
      <w:r w:rsidR="00BA090F" w:rsidRPr="006D197C">
        <w:rPr>
          <w:rFonts w:ascii="Times New Roman" w:hAnsi="Times New Roman" w:cs="Times New Roman"/>
          <w:sz w:val="24"/>
          <w:szCs w:val="24"/>
        </w:rPr>
        <w:t>,</w:t>
      </w:r>
      <w:r w:rsidR="00BA090F" w:rsidRPr="00023D18">
        <w:rPr>
          <w:rFonts w:ascii="Times New Roman" w:hAnsi="Times New Roman" w:cs="Times New Roman"/>
          <w:sz w:val="24"/>
          <w:szCs w:val="24"/>
        </w:rPr>
        <w:t xml:space="preserve"> Kericho, Naraku and Taita </w:t>
      </w:r>
      <w:proofErr w:type="spellStart"/>
      <w:r w:rsidR="00BA090F" w:rsidRPr="00023D18">
        <w:rPr>
          <w:rFonts w:ascii="Times New Roman" w:hAnsi="Times New Roman" w:cs="Times New Roman"/>
          <w:sz w:val="24"/>
          <w:szCs w:val="24"/>
        </w:rPr>
        <w:t>tav</w:t>
      </w:r>
      <w:r w:rsidR="00CC7066" w:rsidRPr="006D197C">
        <w:rPr>
          <w:rFonts w:ascii="Times New Roman" w:hAnsi="Times New Roman" w:cs="Times New Roman"/>
          <w:iCs/>
          <w:sz w:val="24"/>
          <w:szCs w:val="24"/>
        </w:rPr>
        <w:t>et</w:t>
      </w:r>
      <w:r w:rsidR="00BA090F" w:rsidRPr="00023D18">
        <w:rPr>
          <w:rFonts w:ascii="Times New Roman" w:hAnsi="Times New Roman" w:cs="Times New Roman"/>
          <w:sz w:val="24"/>
          <w:szCs w:val="24"/>
        </w:rPr>
        <w:t>a</w:t>
      </w:r>
      <w:proofErr w:type="spellEnd"/>
      <w:r w:rsidR="00BA090F" w:rsidRPr="00023D18">
        <w:rPr>
          <w:rFonts w:ascii="Times New Roman" w:hAnsi="Times New Roman" w:cs="Times New Roman"/>
          <w:sz w:val="24"/>
          <w:szCs w:val="24"/>
        </w:rPr>
        <w:t xml:space="preserve"> </w:t>
      </w:r>
      <w:r w:rsidRPr="00023D18">
        <w:rPr>
          <w:rFonts w:ascii="Times New Roman" w:hAnsi="Times New Roman" w:cs="Times New Roman"/>
          <w:sz w:val="24"/>
          <w:szCs w:val="24"/>
        </w:rPr>
        <w:t xml:space="preserve">farms were </w:t>
      </w:r>
      <w:r w:rsidR="00BA090F" w:rsidRPr="00023D18">
        <w:rPr>
          <w:rFonts w:ascii="Times New Roman" w:hAnsi="Times New Roman" w:cs="Times New Roman"/>
          <w:sz w:val="24"/>
          <w:szCs w:val="24"/>
        </w:rPr>
        <w:t>13 ± 2,29 ± 2,1 ± 0</w:t>
      </w:r>
      <w:r w:rsidR="00BA090F" w:rsidRPr="00023D18">
        <w:rPr>
          <w:rFonts w:ascii="Times New Roman" w:hAnsi="Times New Roman" w:cs="Times New Roman"/>
          <w:sz w:val="24"/>
          <w:szCs w:val="24"/>
        </w:rPr>
        <w:tab/>
        <w:t>and 6 ± 0 at&lt;0. 001.There</w:t>
      </w:r>
      <w:r w:rsidRPr="00023D18">
        <w:rPr>
          <w:rFonts w:ascii="Times New Roman" w:hAnsi="Times New Roman" w:cs="Times New Roman"/>
          <w:sz w:val="24"/>
          <w:szCs w:val="24"/>
        </w:rPr>
        <w:t xml:space="preserve"> was statistical </w:t>
      </w:r>
      <w:r w:rsidR="00460A8E" w:rsidRPr="00023D18">
        <w:rPr>
          <w:rFonts w:ascii="Times New Roman" w:hAnsi="Times New Roman" w:cs="Times New Roman"/>
          <w:sz w:val="24"/>
          <w:szCs w:val="24"/>
        </w:rPr>
        <w:t>difference. Nitr</w:t>
      </w:r>
      <w:r w:rsidR="00BA090F" w:rsidRPr="00023D18">
        <w:rPr>
          <w:rFonts w:ascii="Times New Roman" w:hAnsi="Times New Roman" w:cs="Times New Roman"/>
          <w:sz w:val="24"/>
          <w:szCs w:val="24"/>
        </w:rPr>
        <w:t>a</w:t>
      </w:r>
      <w:r w:rsidR="00460A8E" w:rsidRPr="00023D18">
        <w:rPr>
          <w:rFonts w:ascii="Times New Roman" w:hAnsi="Times New Roman" w:cs="Times New Roman"/>
          <w:sz w:val="24"/>
          <w:szCs w:val="24"/>
        </w:rPr>
        <w:t>tes</w:t>
      </w:r>
      <w:r w:rsidRPr="00023D18">
        <w:rPr>
          <w:rFonts w:ascii="Times New Roman" w:hAnsi="Times New Roman" w:cs="Times New Roman"/>
          <w:sz w:val="24"/>
          <w:szCs w:val="24"/>
        </w:rPr>
        <w:t xml:space="preserve"> levels in ponds showed fairly strong positive correlation in fish infection in the following parasites;</w:t>
      </w:r>
      <w:r w:rsidR="00460A8E" w:rsidRPr="00023D18">
        <w:rPr>
          <w:rFonts w:ascii="Times New Roman" w:hAnsi="Times New Roman" w:cs="Times New Roman"/>
          <w:sz w:val="24"/>
          <w:szCs w:val="24"/>
        </w:rPr>
        <w:t xml:space="preserve"> </w:t>
      </w:r>
      <w:proofErr w:type="spellStart"/>
      <w:r w:rsidRPr="00346462">
        <w:rPr>
          <w:rFonts w:ascii="Times New Roman" w:hAnsi="Times New Roman" w:cs="Times New Roman"/>
          <w:i/>
          <w:iCs/>
          <w:sz w:val="24"/>
          <w:szCs w:val="24"/>
        </w:rPr>
        <w:t>Dactylogyrus</w:t>
      </w:r>
      <w:proofErr w:type="spellEnd"/>
      <w:r w:rsidRPr="00346462">
        <w:rPr>
          <w:rFonts w:ascii="Times New Roman" w:hAnsi="Times New Roman" w:cs="Times New Roman"/>
          <w:i/>
          <w:iCs/>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t>
      </w:r>
      <w:r w:rsidRPr="00346462">
        <w:rPr>
          <w:rFonts w:ascii="Times New Roman" w:hAnsi="Times New Roman" w:cs="Times New Roman"/>
          <w:i/>
          <w:iCs/>
          <w:sz w:val="24"/>
          <w:szCs w:val="24"/>
        </w:rPr>
        <w:t>Paramecium</w:t>
      </w:r>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w:t>
      </w:r>
      <w:r w:rsidRPr="00346462">
        <w:rPr>
          <w:rFonts w:ascii="Times New Roman" w:hAnsi="Times New Roman" w:cs="Times New Roman"/>
          <w:i/>
          <w:iCs/>
          <w:sz w:val="24"/>
          <w:szCs w:val="24"/>
        </w:rPr>
        <w:t xml:space="preserve"> </w:t>
      </w:r>
      <w:proofErr w:type="spellStart"/>
      <w:r w:rsidRPr="00346462">
        <w:rPr>
          <w:rFonts w:ascii="Times New Roman" w:hAnsi="Times New Roman" w:cs="Times New Roman"/>
          <w:i/>
          <w:iCs/>
          <w:sz w:val="24"/>
          <w:szCs w:val="24"/>
        </w:rPr>
        <w:t>Riboscyphidia</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t>
      </w:r>
      <w:proofErr w:type="spellStart"/>
      <w:r w:rsidRPr="00346462">
        <w:rPr>
          <w:rFonts w:ascii="Times New Roman" w:hAnsi="Times New Roman" w:cs="Times New Roman"/>
          <w:i/>
          <w:iCs/>
          <w:sz w:val="24"/>
          <w:szCs w:val="24"/>
        </w:rPr>
        <w:t>Epistylis</w:t>
      </w:r>
      <w:proofErr w:type="spellEnd"/>
      <w:r w:rsidRPr="00346462">
        <w:rPr>
          <w:rFonts w:ascii="Times New Roman" w:hAnsi="Times New Roman" w:cs="Times New Roman"/>
          <w:i/>
          <w:iCs/>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w:t>
      </w:r>
      <w:proofErr w:type="spellStart"/>
      <w:r w:rsidRPr="00346462">
        <w:rPr>
          <w:rFonts w:ascii="Times New Roman" w:hAnsi="Times New Roman" w:cs="Times New Roman"/>
          <w:i/>
          <w:iCs/>
          <w:sz w:val="24"/>
          <w:szCs w:val="24"/>
        </w:rPr>
        <w:t>Paracamallanus</w:t>
      </w:r>
      <w:proofErr w:type="spellEnd"/>
      <w:r w:rsidRPr="00023D18">
        <w:rPr>
          <w:rFonts w:ascii="Times New Roman" w:hAnsi="Times New Roman" w:cs="Times New Roman"/>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and </w:t>
      </w:r>
      <w:proofErr w:type="spellStart"/>
      <w:r w:rsidRPr="00346462">
        <w:rPr>
          <w:rFonts w:ascii="Times New Roman" w:hAnsi="Times New Roman" w:cs="Times New Roman"/>
          <w:i/>
          <w:iCs/>
          <w:sz w:val="24"/>
          <w:szCs w:val="24"/>
        </w:rPr>
        <w:t>Camallanus</w:t>
      </w:r>
      <w:proofErr w:type="spellEnd"/>
      <w:r w:rsidRPr="00346462">
        <w:rPr>
          <w:rFonts w:ascii="Times New Roman" w:hAnsi="Times New Roman" w:cs="Times New Roman"/>
          <w:i/>
          <w:iCs/>
          <w:sz w:val="24"/>
          <w:szCs w:val="24"/>
        </w:rPr>
        <w:t xml:space="preserve"> </w:t>
      </w:r>
      <w:r w:rsidRPr="00023D18">
        <w:rPr>
          <w:rFonts w:ascii="Times New Roman" w:hAnsi="Times New Roman" w:cs="Times New Roman"/>
          <w:sz w:val="24"/>
          <w:szCs w:val="24"/>
        </w:rPr>
        <w:t xml:space="preserve">spp. </w:t>
      </w:r>
      <w:proofErr w:type="spellStart"/>
      <w:r w:rsidRPr="00346462">
        <w:rPr>
          <w:rFonts w:ascii="Times New Roman" w:hAnsi="Times New Roman" w:cs="Times New Roman"/>
          <w:i/>
          <w:iCs/>
          <w:sz w:val="24"/>
          <w:szCs w:val="24"/>
        </w:rPr>
        <w:t>Euclinostomum</w:t>
      </w:r>
      <w:proofErr w:type="spellEnd"/>
      <w:r w:rsidRPr="00346462">
        <w:rPr>
          <w:rFonts w:ascii="Times New Roman" w:hAnsi="Times New Roman" w:cs="Times New Roman"/>
          <w:i/>
          <w:iCs/>
          <w:sz w:val="24"/>
          <w:szCs w:val="24"/>
        </w:rPr>
        <w:t xml:space="preserve"> </w:t>
      </w:r>
      <w:proofErr w:type="spellStart"/>
      <w:r w:rsidRPr="00023D18">
        <w:rPr>
          <w:rFonts w:ascii="Times New Roman" w:hAnsi="Times New Roman" w:cs="Times New Roman"/>
          <w:sz w:val="24"/>
          <w:szCs w:val="24"/>
        </w:rPr>
        <w:t>spp</w:t>
      </w:r>
      <w:proofErr w:type="spellEnd"/>
      <w:r w:rsidRPr="00023D18">
        <w:rPr>
          <w:rFonts w:ascii="Times New Roman" w:hAnsi="Times New Roman" w:cs="Times New Roman"/>
          <w:sz w:val="24"/>
          <w:szCs w:val="24"/>
        </w:rPr>
        <w:t xml:space="preserve"> had fairly strong negative correlation with nitr</w:t>
      </w:r>
      <w:r w:rsidR="003B77BE" w:rsidRPr="00023D18">
        <w:rPr>
          <w:rFonts w:ascii="Times New Roman" w:hAnsi="Times New Roman" w:cs="Times New Roman"/>
          <w:sz w:val="24"/>
          <w:szCs w:val="24"/>
        </w:rPr>
        <w:t>a</w:t>
      </w:r>
      <w:r w:rsidRPr="00023D18">
        <w:rPr>
          <w:rFonts w:ascii="Times New Roman" w:hAnsi="Times New Roman" w:cs="Times New Roman"/>
          <w:sz w:val="24"/>
          <w:szCs w:val="24"/>
        </w:rPr>
        <w:t>tes.</w:t>
      </w:r>
    </w:p>
    <w:p w14:paraId="7D519333" w14:textId="2E2BE55F" w:rsidR="00460A8E" w:rsidRPr="00023D18" w:rsidRDefault="00460A8E" w:rsidP="00023D18">
      <w:pPr>
        <w:spacing w:line="360" w:lineRule="auto"/>
        <w:jc w:val="both"/>
        <w:rPr>
          <w:rFonts w:ascii="Times New Roman" w:hAnsi="Times New Roman" w:cs="Times New Roman"/>
          <w:sz w:val="24"/>
          <w:szCs w:val="24"/>
        </w:rPr>
      </w:pPr>
      <w:r w:rsidRPr="00023D18">
        <w:rPr>
          <w:rFonts w:ascii="Times New Roman" w:hAnsi="Times New Roman" w:cs="Times New Roman"/>
          <w:sz w:val="24"/>
          <w:szCs w:val="24"/>
        </w:rPr>
        <w:t>Nitr</w:t>
      </w:r>
      <w:r w:rsidR="003B77BE" w:rsidRPr="00023D18">
        <w:rPr>
          <w:rFonts w:ascii="Times New Roman" w:hAnsi="Times New Roman" w:cs="Times New Roman"/>
          <w:sz w:val="24"/>
          <w:szCs w:val="24"/>
        </w:rPr>
        <w:t>i</w:t>
      </w:r>
      <w:r w:rsidRPr="00023D18">
        <w:rPr>
          <w:rFonts w:ascii="Times New Roman" w:hAnsi="Times New Roman" w:cs="Times New Roman"/>
          <w:sz w:val="24"/>
          <w:szCs w:val="24"/>
        </w:rPr>
        <w:t>tes (NO</w:t>
      </w:r>
      <w:r w:rsidR="003B77BE" w:rsidRPr="00023D18">
        <w:rPr>
          <w:rFonts w:ascii="Times New Roman" w:hAnsi="Times New Roman" w:cs="Times New Roman"/>
          <w:sz w:val="24"/>
          <w:szCs w:val="24"/>
          <w:vertAlign w:val="superscript"/>
        </w:rPr>
        <w:t>2</w:t>
      </w:r>
      <w:r w:rsidR="003B77BE" w:rsidRPr="00023D18">
        <w:rPr>
          <w:rFonts w:ascii="Times New Roman" w:hAnsi="Times New Roman" w:cs="Times New Roman"/>
          <w:sz w:val="24"/>
          <w:szCs w:val="24"/>
        </w:rPr>
        <w:t>)</w:t>
      </w:r>
    </w:p>
    <w:p w14:paraId="352C942E" w14:textId="77211E53" w:rsidR="003D098F" w:rsidRDefault="003B77BE" w:rsidP="00023D18">
      <w:pPr>
        <w:spacing w:line="360" w:lineRule="auto"/>
        <w:jc w:val="both"/>
        <w:rPr>
          <w:rFonts w:ascii="Times New Roman" w:hAnsi="Times New Roman" w:cs="Times New Roman"/>
          <w:color w:val="000000"/>
          <w:sz w:val="24"/>
          <w:szCs w:val="24"/>
        </w:rPr>
      </w:pPr>
      <w:r w:rsidRPr="00023D18">
        <w:rPr>
          <w:rFonts w:ascii="Times New Roman" w:hAnsi="Times New Roman" w:cs="Times New Roman"/>
          <w:sz w:val="24"/>
          <w:szCs w:val="24"/>
        </w:rPr>
        <w:t xml:space="preserve">Nitrites level in </w:t>
      </w:r>
      <w:proofErr w:type="spellStart"/>
      <w:r w:rsidRPr="00023D18">
        <w:rPr>
          <w:rFonts w:ascii="Times New Roman" w:hAnsi="Times New Roman" w:cs="Times New Roman"/>
          <w:sz w:val="24"/>
          <w:szCs w:val="24"/>
        </w:rPr>
        <w:t>Bom</w:t>
      </w:r>
      <w:r w:rsidR="00CC7066" w:rsidRPr="006D197C">
        <w:rPr>
          <w:rFonts w:ascii="Times New Roman" w:hAnsi="Times New Roman" w:cs="Times New Roman"/>
          <w:iCs/>
          <w:sz w:val="24"/>
          <w:szCs w:val="24"/>
        </w:rPr>
        <w:t>et</w:t>
      </w:r>
      <w:proofErr w:type="spellEnd"/>
      <w:r w:rsidRPr="00023D18">
        <w:rPr>
          <w:rFonts w:ascii="Times New Roman" w:hAnsi="Times New Roman" w:cs="Times New Roman"/>
          <w:sz w:val="24"/>
          <w:szCs w:val="24"/>
        </w:rPr>
        <w:t xml:space="preserve"> was </w:t>
      </w:r>
      <w:r w:rsidR="00BA090F" w:rsidRPr="00023D18">
        <w:rPr>
          <w:rFonts w:ascii="Times New Roman" w:hAnsi="Times New Roman" w:cs="Times New Roman"/>
          <w:sz w:val="24"/>
          <w:szCs w:val="24"/>
        </w:rPr>
        <w:t>0.07 ± 0.01 and Kericho 0.06 ± 0.</w:t>
      </w:r>
      <w:r w:rsidR="00C4799D" w:rsidRPr="00023D18">
        <w:rPr>
          <w:rFonts w:ascii="Times New Roman" w:hAnsi="Times New Roman" w:cs="Times New Roman"/>
          <w:sz w:val="24"/>
          <w:szCs w:val="24"/>
        </w:rPr>
        <w:t>00. There</w:t>
      </w:r>
      <w:r w:rsidR="00BA090F" w:rsidRPr="00023D18">
        <w:rPr>
          <w:rFonts w:ascii="Times New Roman" w:hAnsi="Times New Roman" w:cs="Times New Roman"/>
          <w:sz w:val="24"/>
          <w:szCs w:val="24"/>
        </w:rPr>
        <w:t xml:space="preserve"> was no statis</w:t>
      </w:r>
      <w:r w:rsidR="004108A1" w:rsidRPr="00023D18">
        <w:rPr>
          <w:rFonts w:ascii="Times New Roman" w:hAnsi="Times New Roman" w:cs="Times New Roman"/>
          <w:sz w:val="24"/>
          <w:szCs w:val="24"/>
        </w:rPr>
        <w:t>ti</w:t>
      </w:r>
      <w:r w:rsidR="00BA090F" w:rsidRPr="00023D18">
        <w:rPr>
          <w:rFonts w:ascii="Times New Roman" w:hAnsi="Times New Roman" w:cs="Times New Roman"/>
          <w:sz w:val="24"/>
          <w:szCs w:val="24"/>
        </w:rPr>
        <w:t xml:space="preserve">cal </w:t>
      </w:r>
      <w:r w:rsidR="004108A1" w:rsidRPr="00023D18">
        <w:rPr>
          <w:rFonts w:ascii="Times New Roman" w:hAnsi="Times New Roman" w:cs="Times New Roman"/>
          <w:sz w:val="24"/>
          <w:szCs w:val="24"/>
        </w:rPr>
        <w:t>difference.</w:t>
      </w:r>
      <w:r w:rsidR="00C4799D" w:rsidRPr="00023D18">
        <w:rPr>
          <w:rFonts w:ascii="Times New Roman" w:hAnsi="Times New Roman" w:cs="Times New Roman"/>
          <w:sz w:val="24"/>
          <w:szCs w:val="24"/>
        </w:rPr>
        <w:t xml:space="preserve"> In relation to parasitic infections, Perfect strong negative correlation was observed in the following parasites;</w:t>
      </w:r>
      <w:r w:rsidR="00346462">
        <w:rPr>
          <w:rFonts w:ascii="Times New Roman" w:hAnsi="Times New Roman" w:cs="Times New Roman"/>
          <w:sz w:val="24"/>
          <w:szCs w:val="24"/>
        </w:rPr>
        <w:t xml:space="preserve"> </w:t>
      </w:r>
      <w:proofErr w:type="spellStart"/>
      <w:r w:rsidR="00C4799D" w:rsidRPr="00346462">
        <w:rPr>
          <w:rFonts w:ascii="Times New Roman" w:hAnsi="Times New Roman" w:cs="Times New Roman"/>
          <w:i/>
          <w:iCs/>
          <w:sz w:val="24"/>
          <w:szCs w:val="24"/>
        </w:rPr>
        <w:t>Diplostomum</w:t>
      </w:r>
      <w:proofErr w:type="spellEnd"/>
      <w:r w:rsidR="00C4799D" w:rsidRPr="00023D18">
        <w:rPr>
          <w:rFonts w:ascii="Times New Roman" w:hAnsi="Times New Roman" w:cs="Times New Roman"/>
          <w:sz w:val="24"/>
          <w:szCs w:val="24"/>
        </w:rPr>
        <w:t xml:space="preserve"> </w:t>
      </w:r>
      <w:proofErr w:type="spellStart"/>
      <w:r w:rsidR="00C4799D" w:rsidRPr="00023D18">
        <w:rPr>
          <w:rFonts w:ascii="Times New Roman" w:hAnsi="Times New Roman" w:cs="Times New Roman"/>
          <w:sz w:val="24"/>
          <w:szCs w:val="24"/>
        </w:rPr>
        <w:t>spp</w:t>
      </w:r>
      <w:proofErr w:type="spellEnd"/>
      <w:r w:rsidR="00C4799D" w:rsidRPr="00023D18">
        <w:rPr>
          <w:rFonts w:ascii="Times New Roman" w:hAnsi="Times New Roman" w:cs="Times New Roman"/>
          <w:sz w:val="24"/>
          <w:szCs w:val="24"/>
        </w:rPr>
        <w:t xml:space="preserve">, </w:t>
      </w:r>
      <w:r w:rsidR="00C4799D" w:rsidRPr="00346462">
        <w:rPr>
          <w:rFonts w:ascii="Times New Roman" w:hAnsi="Times New Roman" w:cs="Times New Roman"/>
          <w:i/>
          <w:iCs/>
          <w:sz w:val="24"/>
          <w:szCs w:val="24"/>
        </w:rPr>
        <w:t>Paramecium</w:t>
      </w:r>
      <w:r w:rsidR="00C4799D" w:rsidRPr="00023D18">
        <w:rPr>
          <w:rFonts w:ascii="Times New Roman" w:hAnsi="Times New Roman" w:cs="Times New Roman"/>
          <w:sz w:val="24"/>
          <w:szCs w:val="24"/>
        </w:rPr>
        <w:t xml:space="preserve"> </w:t>
      </w:r>
      <w:proofErr w:type="spellStart"/>
      <w:r w:rsidR="00C4799D" w:rsidRPr="00023D18">
        <w:rPr>
          <w:rFonts w:ascii="Times New Roman" w:hAnsi="Times New Roman" w:cs="Times New Roman"/>
          <w:sz w:val="24"/>
          <w:szCs w:val="24"/>
        </w:rPr>
        <w:t>spp</w:t>
      </w:r>
      <w:proofErr w:type="spellEnd"/>
      <w:r w:rsidR="00C4799D" w:rsidRPr="00023D18">
        <w:rPr>
          <w:rFonts w:ascii="Times New Roman" w:hAnsi="Times New Roman" w:cs="Times New Roman"/>
          <w:sz w:val="24"/>
          <w:szCs w:val="24"/>
        </w:rPr>
        <w:t xml:space="preserve">, </w:t>
      </w:r>
      <w:proofErr w:type="spellStart"/>
      <w:r w:rsidR="00C4799D" w:rsidRPr="00346462">
        <w:rPr>
          <w:rFonts w:ascii="Times New Roman" w:hAnsi="Times New Roman" w:cs="Times New Roman"/>
          <w:i/>
          <w:iCs/>
          <w:sz w:val="24"/>
          <w:szCs w:val="24"/>
        </w:rPr>
        <w:t>Riboscyphidia</w:t>
      </w:r>
      <w:proofErr w:type="spellEnd"/>
      <w:r w:rsidR="00C4799D" w:rsidRPr="00346462">
        <w:rPr>
          <w:rFonts w:ascii="Times New Roman" w:hAnsi="Times New Roman" w:cs="Times New Roman"/>
          <w:i/>
          <w:iCs/>
          <w:sz w:val="24"/>
          <w:szCs w:val="24"/>
        </w:rPr>
        <w:t xml:space="preserve"> </w:t>
      </w:r>
      <w:proofErr w:type="spellStart"/>
      <w:r w:rsidR="00C4799D" w:rsidRPr="00023D18">
        <w:rPr>
          <w:rFonts w:ascii="Times New Roman" w:hAnsi="Times New Roman" w:cs="Times New Roman"/>
          <w:sz w:val="24"/>
          <w:szCs w:val="24"/>
        </w:rPr>
        <w:t>spp</w:t>
      </w:r>
      <w:proofErr w:type="spellEnd"/>
      <w:r w:rsidR="00C4799D" w:rsidRPr="00023D18">
        <w:rPr>
          <w:rFonts w:ascii="Times New Roman" w:hAnsi="Times New Roman" w:cs="Times New Roman"/>
          <w:sz w:val="24"/>
          <w:szCs w:val="24"/>
        </w:rPr>
        <w:t xml:space="preserve">, </w:t>
      </w:r>
      <w:proofErr w:type="spellStart"/>
      <w:r w:rsidR="00C4799D" w:rsidRPr="00346462">
        <w:rPr>
          <w:rFonts w:ascii="Times New Roman" w:hAnsi="Times New Roman" w:cs="Times New Roman"/>
          <w:i/>
          <w:iCs/>
          <w:sz w:val="24"/>
          <w:szCs w:val="24"/>
        </w:rPr>
        <w:t>Epistylis</w:t>
      </w:r>
      <w:proofErr w:type="spellEnd"/>
      <w:r w:rsidR="00C4799D" w:rsidRPr="00023D18">
        <w:rPr>
          <w:rFonts w:ascii="Times New Roman" w:hAnsi="Times New Roman" w:cs="Times New Roman"/>
          <w:sz w:val="24"/>
          <w:szCs w:val="24"/>
        </w:rPr>
        <w:t xml:space="preserve"> </w:t>
      </w:r>
      <w:proofErr w:type="spellStart"/>
      <w:r w:rsidR="00C4799D" w:rsidRPr="00023D18">
        <w:rPr>
          <w:rFonts w:ascii="Times New Roman" w:hAnsi="Times New Roman" w:cs="Times New Roman"/>
          <w:sz w:val="24"/>
          <w:szCs w:val="24"/>
        </w:rPr>
        <w:t>spp</w:t>
      </w:r>
      <w:proofErr w:type="spellEnd"/>
      <w:r w:rsidR="00C4799D" w:rsidRPr="00023D18">
        <w:rPr>
          <w:rFonts w:ascii="Times New Roman" w:hAnsi="Times New Roman" w:cs="Times New Roman"/>
          <w:sz w:val="24"/>
          <w:szCs w:val="24"/>
        </w:rPr>
        <w:t xml:space="preserve">, </w:t>
      </w:r>
      <w:proofErr w:type="spellStart"/>
      <w:r w:rsidR="00C4799D" w:rsidRPr="00346462">
        <w:rPr>
          <w:rFonts w:ascii="Times New Roman" w:hAnsi="Times New Roman" w:cs="Times New Roman"/>
          <w:i/>
          <w:iCs/>
          <w:sz w:val="24"/>
          <w:szCs w:val="24"/>
        </w:rPr>
        <w:t>Trichodina</w:t>
      </w:r>
      <w:proofErr w:type="spellEnd"/>
      <w:r w:rsidR="00C4799D" w:rsidRPr="00023D18">
        <w:rPr>
          <w:rFonts w:ascii="Times New Roman" w:hAnsi="Times New Roman" w:cs="Times New Roman"/>
          <w:sz w:val="24"/>
          <w:szCs w:val="24"/>
        </w:rPr>
        <w:t xml:space="preserve"> </w:t>
      </w:r>
      <w:proofErr w:type="spellStart"/>
      <w:r w:rsidR="00C4799D" w:rsidRPr="00023D18">
        <w:rPr>
          <w:rFonts w:ascii="Times New Roman" w:hAnsi="Times New Roman" w:cs="Times New Roman"/>
          <w:sz w:val="24"/>
          <w:szCs w:val="24"/>
        </w:rPr>
        <w:t>spp</w:t>
      </w:r>
      <w:proofErr w:type="spellEnd"/>
      <w:r w:rsidR="00C4799D" w:rsidRPr="00023D18">
        <w:rPr>
          <w:rFonts w:ascii="Times New Roman" w:hAnsi="Times New Roman" w:cs="Times New Roman"/>
          <w:sz w:val="24"/>
          <w:szCs w:val="24"/>
        </w:rPr>
        <w:t xml:space="preserve">, </w:t>
      </w:r>
      <w:proofErr w:type="spellStart"/>
      <w:r w:rsidR="00C4799D" w:rsidRPr="00346462">
        <w:rPr>
          <w:rFonts w:ascii="Times New Roman" w:hAnsi="Times New Roman" w:cs="Times New Roman"/>
          <w:i/>
          <w:iCs/>
          <w:sz w:val="24"/>
          <w:szCs w:val="24"/>
        </w:rPr>
        <w:t>Contracaecum</w:t>
      </w:r>
      <w:proofErr w:type="spellEnd"/>
      <w:r w:rsidR="00C4799D" w:rsidRPr="00023D18">
        <w:rPr>
          <w:rFonts w:ascii="Times New Roman" w:hAnsi="Times New Roman" w:cs="Times New Roman"/>
          <w:sz w:val="24"/>
          <w:szCs w:val="24"/>
        </w:rPr>
        <w:t xml:space="preserve"> </w:t>
      </w:r>
      <w:proofErr w:type="spellStart"/>
      <w:r w:rsidR="00C4799D" w:rsidRPr="00023D18">
        <w:rPr>
          <w:rFonts w:ascii="Times New Roman" w:hAnsi="Times New Roman" w:cs="Times New Roman"/>
          <w:sz w:val="24"/>
          <w:szCs w:val="24"/>
        </w:rPr>
        <w:t>spp</w:t>
      </w:r>
      <w:proofErr w:type="spellEnd"/>
      <w:r w:rsidR="00C4799D" w:rsidRPr="00023D18">
        <w:rPr>
          <w:rFonts w:ascii="Times New Roman" w:hAnsi="Times New Roman" w:cs="Times New Roman"/>
          <w:sz w:val="24"/>
          <w:szCs w:val="24"/>
        </w:rPr>
        <w:t xml:space="preserve">, </w:t>
      </w:r>
      <w:proofErr w:type="spellStart"/>
      <w:r w:rsidR="00C4799D" w:rsidRPr="00346462">
        <w:rPr>
          <w:rFonts w:ascii="Times New Roman" w:hAnsi="Times New Roman" w:cs="Times New Roman"/>
          <w:i/>
          <w:iCs/>
          <w:sz w:val="24"/>
          <w:szCs w:val="24"/>
        </w:rPr>
        <w:t>Paracamallanus</w:t>
      </w:r>
      <w:proofErr w:type="spellEnd"/>
      <w:r w:rsidR="00C4799D" w:rsidRPr="00023D18">
        <w:rPr>
          <w:rFonts w:ascii="Times New Roman" w:hAnsi="Times New Roman" w:cs="Times New Roman"/>
          <w:sz w:val="24"/>
          <w:szCs w:val="24"/>
        </w:rPr>
        <w:t xml:space="preserve"> </w:t>
      </w:r>
      <w:proofErr w:type="spellStart"/>
      <w:r w:rsidR="00C4799D" w:rsidRPr="00023D18">
        <w:rPr>
          <w:rFonts w:ascii="Times New Roman" w:hAnsi="Times New Roman" w:cs="Times New Roman"/>
          <w:sz w:val="24"/>
          <w:szCs w:val="24"/>
        </w:rPr>
        <w:t>spp</w:t>
      </w:r>
      <w:proofErr w:type="spellEnd"/>
      <w:r w:rsidR="00C4799D" w:rsidRPr="00023D18">
        <w:rPr>
          <w:rFonts w:ascii="Times New Roman" w:hAnsi="Times New Roman" w:cs="Times New Roman"/>
          <w:sz w:val="24"/>
          <w:szCs w:val="24"/>
        </w:rPr>
        <w:t xml:space="preserve"> and </w:t>
      </w:r>
      <w:proofErr w:type="spellStart"/>
      <w:r w:rsidR="00C4799D" w:rsidRPr="00346462">
        <w:rPr>
          <w:rFonts w:ascii="Times New Roman" w:hAnsi="Times New Roman" w:cs="Times New Roman"/>
          <w:i/>
          <w:iCs/>
          <w:sz w:val="24"/>
          <w:szCs w:val="24"/>
        </w:rPr>
        <w:t>Camallanus</w:t>
      </w:r>
      <w:proofErr w:type="spellEnd"/>
      <w:r w:rsidR="00C4799D" w:rsidRPr="00346462">
        <w:rPr>
          <w:rFonts w:ascii="Times New Roman" w:hAnsi="Times New Roman" w:cs="Times New Roman"/>
          <w:i/>
          <w:iCs/>
          <w:sz w:val="24"/>
          <w:szCs w:val="24"/>
        </w:rPr>
        <w:t xml:space="preserve"> </w:t>
      </w:r>
      <w:r w:rsidR="00C4799D" w:rsidRPr="00023D18">
        <w:rPr>
          <w:rFonts w:ascii="Times New Roman" w:hAnsi="Times New Roman" w:cs="Times New Roman"/>
          <w:sz w:val="24"/>
          <w:szCs w:val="24"/>
        </w:rPr>
        <w:t>spp. Only copepods had perfect strong positive correlation with nitrites.</w:t>
      </w:r>
      <w:r w:rsidR="00C62BAD">
        <w:rPr>
          <w:rFonts w:ascii="Times New Roman" w:hAnsi="Times New Roman" w:cs="Times New Roman"/>
          <w:sz w:val="24"/>
          <w:szCs w:val="24"/>
        </w:rPr>
        <w:t xml:space="preserve"> Similar positive correlation of nitrites to certain parasitic infections like; </w:t>
      </w:r>
      <w:proofErr w:type="spellStart"/>
      <w:r w:rsidR="00C62BAD" w:rsidRPr="00346462">
        <w:rPr>
          <w:rFonts w:ascii="Times New Roman" w:hAnsi="Times New Roman" w:cs="Times New Roman"/>
          <w:i/>
          <w:iCs/>
          <w:sz w:val="24"/>
          <w:szCs w:val="24"/>
        </w:rPr>
        <w:t>Diplostomum</w:t>
      </w:r>
      <w:proofErr w:type="spellEnd"/>
      <w:r w:rsidR="00C62BAD">
        <w:rPr>
          <w:rFonts w:ascii="Times New Roman" w:hAnsi="Times New Roman" w:cs="Times New Roman"/>
          <w:sz w:val="24"/>
          <w:szCs w:val="24"/>
        </w:rPr>
        <w:t xml:space="preserve"> </w:t>
      </w:r>
      <w:proofErr w:type="spellStart"/>
      <w:r w:rsidR="00C62BAD">
        <w:rPr>
          <w:rFonts w:ascii="Times New Roman" w:hAnsi="Times New Roman" w:cs="Times New Roman"/>
          <w:sz w:val="24"/>
          <w:szCs w:val="24"/>
        </w:rPr>
        <w:t>spp</w:t>
      </w:r>
      <w:proofErr w:type="spellEnd"/>
      <w:r w:rsidR="00C62BAD">
        <w:rPr>
          <w:rFonts w:ascii="Times New Roman" w:hAnsi="Times New Roman" w:cs="Times New Roman"/>
          <w:sz w:val="24"/>
          <w:szCs w:val="24"/>
        </w:rPr>
        <w:t>,</w:t>
      </w:r>
      <w:r w:rsidR="00346462">
        <w:rPr>
          <w:rFonts w:ascii="Times New Roman" w:hAnsi="Times New Roman" w:cs="Times New Roman"/>
          <w:sz w:val="24"/>
          <w:szCs w:val="24"/>
        </w:rPr>
        <w:t xml:space="preserve"> </w:t>
      </w:r>
      <w:proofErr w:type="spellStart"/>
      <w:r w:rsidR="00C62BAD" w:rsidRPr="00346462">
        <w:rPr>
          <w:rFonts w:ascii="Times New Roman" w:hAnsi="Times New Roman" w:cs="Times New Roman"/>
          <w:i/>
          <w:iCs/>
          <w:sz w:val="24"/>
          <w:szCs w:val="24"/>
        </w:rPr>
        <w:t>Contracaecum</w:t>
      </w:r>
      <w:proofErr w:type="spellEnd"/>
      <w:r w:rsidR="00C62BAD" w:rsidRPr="00346462">
        <w:rPr>
          <w:rFonts w:ascii="Times New Roman" w:hAnsi="Times New Roman" w:cs="Times New Roman"/>
          <w:i/>
          <w:iCs/>
          <w:sz w:val="24"/>
          <w:szCs w:val="24"/>
        </w:rPr>
        <w:t xml:space="preserve"> </w:t>
      </w:r>
      <w:proofErr w:type="spellStart"/>
      <w:r w:rsidR="00C62BAD">
        <w:rPr>
          <w:rFonts w:ascii="Times New Roman" w:hAnsi="Times New Roman" w:cs="Times New Roman"/>
          <w:sz w:val="24"/>
          <w:szCs w:val="24"/>
        </w:rPr>
        <w:t>spp</w:t>
      </w:r>
      <w:proofErr w:type="spellEnd"/>
      <w:r w:rsidR="00C62BAD">
        <w:rPr>
          <w:rFonts w:ascii="Times New Roman" w:hAnsi="Times New Roman" w:cs="Times New Roman"/>
          <w:sz w:val="24"/>
          <w:szCs w:val="24"/>
        </w:rPr>
        <w:t xml:space="preserve"> and </w:t>
      </w:r>
      <w:r w:rsidR="00C62BAD" w:rsidRPr="00346462">
        <w:rPr>
          <w:rFonts w:ascii="Times New Roman" w:hAnsi="Times New Roman" w:cs="Times New Roman"/>
          <w:i/>
          <w:iCs/>
          <w:sz w:val="24"/>
          <w:szCs w:val="24"/>
        </w:rPr>
        <w:t>Argulus</w:t>
      </w:r>
      <w:r w:rsidR="00C62BAD">
        <w:rPr>
          <w:rFonts w:ascii="Times New Roman" w:hAnsi="Times New Roman" w:cs="Times New Roman"/>
          <w:sz w:val="24"/>
          <w:szCs w:val="24"/>
        </w:rPr>
        <w:t xml:space="preserve"> </w:t>
      </w:r>
      <w:proofErr w:type="spellStart"/>
      <w:r w:rsidR="00346462">
        <w:rPr>
          <w:rFonts w:ascii="Times New Roman" w:hAnsi="Times New Roman" w:cs="Times New Roman"/>
          <w:sz w:val="24"/>
          <w:szCs w:val="24"/>
        </w:rPr>
        <w:t>spp</w:t>
      </w:r>
      <w:proofErr w:type="spellEnd"/>
      <w:r w:rsidR="00346462">
        <w:rPr>
          <w:rFonts w:ascii="Times New Roman" w:hAnsi="Times New Roman" w:cs="Times New Roman"/>
          <w:sz w:val="24"/>
          <w:szCs w:val="24"/>
        </w:rPr>
        <w:t xml:space="preserve"> have</w:t>
      </w:r>
      <w:r w:rsidR="00C62BAD">
        <w:rPr>
          <w:rFonts w:ascii="Times New Roman" w:hAnsi="Times New Roman" w:cs="Times New Roman"/>
          <w:sz w:val="24"/>
          <w:szCs w:val="24"/>
        </w:rPr>
        <w:t xml:space="preserve"> been recorded by </w:t>
      </w:r>
      <w:sdt>
        <w:sdtPr>
          <w:rPr>
            <w:rFonts w:ascii="Times New Roman" w:hAnsi="Times New Roman" w:cs="Times New Roman"/>
            <w:color w:val="000000"/>
            <w:sz w:val="24"/>
            <w:szCs w:val="24"/>
          </w:rPr>
          <w:tag w:val="MENDELEY_CITATION_v3_eyJjaXRhdGlvbklEIjoiTUVOREVMRVlfQ0lUQVRJT05fYzIwNTFhNjctM2ExZi00OGZiLWFhOTYtOTBlMjc3MmEwMGJjIiwicHJvcGVydGllcyI6eyJub3RlSW5kZXgiOjB9LCJpc0VkaXRlZCI6ZmFsc2UsIm1hbnVhbE92ZXJyaWRlIjp7ImlzTWFudWFsbHlPdmVycmlkZGVuIjp0cnVlLCJjaXRlcHJvY1RleHQiOiIoQWRhbWJhIGV0IGFsLiwgMjAyMCkiLCJtYW51YWxPdmVycmlkZVRleHQiOiJBZGFtYmEgZXQgYWwuLCAo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"/>
          <w:id w:val="-1914848409"/>
          <w:placeholder>
            <w:docPart w:val="DefaultPlaceholder_-1854013440"/>
          </w:placeholder>
        </w:sdtPr>
        <w:sdtContent>
          <w:proofErr w:type="spellStart"/>
          <w:r w:rsidR="00F8018B" w:rsidRPr="00F8018B">
            <w:rPr>
              <w:rFonts w:ascii="Times New Roman" w:hAnsi="Times New Roman" w:cs="Times New Roman"/>
              <w:color w:val="000000"/>
              <w:sz w:val="24"/>
              <w:szCs w:val="24"/>
            </w:rPr>
            <w:t>Adamba</w:t>
          </w:r>
          <w:proofErr w:type="spellEnd"/>
          <w:r w:rsidR="00F8018B" w:rsidRPr="00F8018B">
            <w:rPr>
              <w:rFonts w:ascii="Times New Roman" w:hAnsi="Times New Roman" w:cs="Times New Roman"/>
              <w:color w:val="000000"/>
              <w:sz w:val="24"/>
              <w:szCs w:val="24"/>
            </w:rPr>
            <w:t xml:space="preserve"> et al., (2020)</w:t>
          </w:r>
        </w:sdtContent>
      </w:sdt>
      <w:r w:rsidR="00C62BAD">
        <w:rPr>
          <w:rFonts w:ascii="Times New Roman" w:hAnsi="Times New Roman" w:cs="Times New Roman"/>
          <w:color w:val="000000"/>
          <w:sz w:val="24"/>
          <w:szCs w:val="24"/>
        </w:rPr>
        <w:t xml:space="preserve"> .</w:t>
      </w:r>
    </w:p>
    <w:p w14:paraId="6086C4C5" w14:textId="6485F6A6" w:rsidR="002A4773" w:rsidRDefault="002A4773" w:rsidP="00023D18">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Ph</w:t>
      </w:r>
    </w:p>
    <w:p w14:paraId="79478FDE" w14:textId="00CEF0A4" w:rsidR="002A4773" w:rsidDel="00850FCD" w:rsidRDefault="002A4773" w:rsidP="00023D18">
      <w:pPr>
        <w:spacing w:line="360" w:lineRule="auto"/>
        <w:jc w:val="both"/>
        <w:rPr>
          <w:del w:id="513" w:author="Administrator" w:date="2023-09-04T11:47:00Z"/>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The mean range of temperatures in selected counties were </w:t>
      </w:r>
      <w:r w:rsidRPr="002A4773">
        <w:rPr>
          <w:rFonts w:ascii="Times New Roman" w:hAnsi="Times New Roman" w:cs="Times New Roman"/>
          <w:color w:val="000000"/>
          <w:sz w:val="24"/>
          <w:szCs w:val="24"/>
        </w:rPr>
        <w:t>7.22 ± 0.08</w:t>
      </w:r>
      <w:r>
        <w:rPr>
          <w:rFonts w:ascii="Times New Roman" w:hAnsi="Times New Roman" w:cs="Times New Roman"/>
          <w:color w:val="000000"/>
          <w:sz w:val="24"/>
          <w:szCs w:val="24"/>
        </w:rPr>
        <w:t>,</w:t>
      </w:r>
      <w:r w:rsidRPr="002A4773">
        <w:rPr>
          <w:rFonts w:ascii="Times New Roman" w:hAnsi="Times New Roman" w:cs="Times New Roman"/>
          <w:color w:val="000000"/>
          <w:sz w:val="24"/>
          <w:szCs w:val="24"/>
        </w:rPr>
        <w:t>7.79 ± 0.12</w:t>
      </w:r>
      <w:r>
        <w:rPr>
          <w:rFonts w:ascii="Times New Roman" w:hAnsi="Times New Roman" w:cs="Times New Roman"/>
          <w:color w:val="000000"/>
          <w:sz w:val="24"/>
          <w:szCs w:val="24"/>
        </w:rPr>
        <w:t>,</w:t>
      </w:r>
      <w:r w:rsidRPr="002A4773">
        <w:rPr>
          <w:rFonts w:ascii="Times New Roman" w:hAnsi="Times New Roman" w:cs="Times New Roman"/>
          <w:color w:val="000000"/>
          <w:sz w:val="24"/>
          <w:szCs w:val="24"/>
        </w:rPr>
        <w:t>9.40 ± 0.10</w:t>
      </w:r>
      <w:r>
        <w:rPr>
          <w:rFonts w:ascii="Times New Roman" w:hAnsi="Times New Roman" w:cs="Times New Roman"/>
          <w:color w:val="000000"/>
          <w:sz w:val="24"/>
          <w:szCs w:val="24"/>
        </w:rPr>
        <w:t xml:space="preserve"> and </w:t>
      </w:r>
      <w:r w:rsidRPr="002A4773">
        <w:rPr>
          <w:rFonts w:ascii="Times New Roman" w:hAnsi="Times New Roman" w:cs="Times New Roman"/>
          <w:color w:val="000000"/>
          <w:sz w:val="24"/>
          <w:szCs w:val="24"/>
        </w:rPr>
        <w:t>9.18 ± 0.11</w:t>
      </w:r>
      <w:r>
        <w:rPr>
          <w:rFonts w:ascii="Times New Roman" w:hAnsi="Times New Roman" w:cs="Times New Roman"/>
          <w:color w:val="000000"/>
          <w:sz w:val="24"/>
          <w:szCs w:val="24"/>
        </w:rPr>
        <w:t xml:space="preserve"> in </w:t>
      </w:r>
      <w:proofErr w:type="spellStart"/>
      <w:r w:rsidRPr="006D197C">
        <w:rPr>
          <w:rFonts w:ascii="Times New Roman" w:hAnsi="Times New Roman" w:cs="Times New Roman"/>
          <w:color w:val="000000"/>
          <w:sz w:val="24"/>
          <w:szCs w:val="24"/>
        </w:rPr>
        <w:t>Bom</w:t>
      </w:r>
      <w:r w:rsidR="00CC7066" w:rsidRPr="006D197C">
        <w:rPr>
          <w:rFonts w:ascii="Times New Roman" w:hAnsi="Times New Roman" w:cs="Times New Roman"/>
          <w:color w:val="000000"/>
          <w:sz w:val="24"/>
          <w:szCs w:val="24"/>
        </w:rPr>
        <w:t>et</w:t>
      </w:r>
      <w:proofErr w:type="spellEnd"/>
      <w:r w:rsidRPr="006D197C">
        <w:rPr>
          <w:rFonts w:ascii="Times New Roman" w:hAnsi="Times New Roman" w:cs="Times New Roman"/>
          <w:color w:val="000000"/>
          <w:sz w:val="24"/>
          <w:szCs w:val="24"/>
        </w:rPr>
        <w:t>,</w:t>
      </w:r>
      <w:r>
        <w:rPr>
          <w:rFonts w:ascii="Times New Roman" w:hAnsi="Times New Roman" w:cs="Times New Roman"/>
          <w:color w:val="000000"/>
          <w:sz w:val="24"/>
          <w:szCs w:val="24"/>
        </w:rPr>
        <w:t xml:space="preserve"> Kericho, Nakuru and Taita </w:t>
      </w:r>
      <w:proofErr w:type="spellStart"/>
      <w:r>
        <w:rPr>
          <w:rFonts w:ascii="Times New Roman" w:hAnsi="Times New Roman" w:cs="Times New Roman"/>
          <w:color w:val="000000"/>
          <w:sz w:val="24"/>
          <w:szCs w:val="24"/>
        </w:rPr>
        <w:t>tav</w:t>
      </w:r>
      <w:r w:rsidR="00CC7066" w:rsidRPr="006D197C">
        <w:rPr>
          <w:rFonts w:ascii="Times New Roman" w:hAnsi="Times New Roman" w:cs="Times New Roman"/>
          <w:iCs/>
          <w:color w:val="000000"/>
          <w:sz w:val="24"/>
          <w:szCs w:val="24"/>
        </w:rPr>
        <w:t>et</w:t>
      </w:r>
      <w:r>
        <w:rPr>
          <w:rFonts w:ascii="Times New Roman" w:hAnsi="Times New Roman" w:cs="Times New Roman"/>
          <w:color w:val="000000"/>
          <w:sz w:val="24"/>
          <w:szCs w:val="24"/>
        </w:rPr>
        <w:t>a</w:t>
      </w:r>
      <w:proofErr w:type="spellEnd"/>
      <w:r>
        <w:rPr>
          <w:rFonts w:ascii="Times New Roman" w:hAnsi="Times New Roman" w:cs="Times New Roman"/>
          <w:color w:val="000000"/>
          <w:sz w:val="24"/>
          <w:szCs w:val="24"/>
        </w:rPr>
        <w:t xml:space="preserve"> respectively. There was significance difference </w:t>
      </w:r>
      <w:r w:rsidRPr="002A4773">
        <w:rPr>
          <w:rFonts w:ascii="Times New Roman" w:hAnsi="Times New Roman" w:cs="Times New Roman"/>
          <w:color w:val="000000"/>
          <w:sz w:val="24"/>
          <w:szCs w:val="24"/>
        </w:rPr>
        <w:t>&lt;</w:t>
      </w:r>
      <w:r w:rsidR="00374FDA" w:rsidRPr="002A4773">
        <w:rPr>
          <w:rFonts w:ascii="Times New Roman" w:hAnsi="Times New Roman" w:cs="Times New Roman"/>
          <w:color w:val="000000"/>
          <w:sz w:val="24"/>
          <w:szCs w:val="24"/>
        </w:rPr>
        <w:t>0. 001.Temperatures</w:t>
      </w:r>
      <w:r w:rsidR="00374FDA">
        <w:rPr>
          <w:rFonts w:ascii="Times New Roman" w:hAnsi="Times New Roman" w:cs="Times New Roman"/>
          <w:color w:val="000000"/>
          <w:sz w:val="24"/>
          <w:szCs w:val="24"/>
        </w:rPr>
        <w:t xml:space="preserve"> </w:t>
      </w:r>
      <w:r>
        <w:rPr>
          <w:rFonts w:ascii="Times New Roman" w:hAnsi="Times New Roman" w:cs="Times New Roman"/>
          <w:color w:val="000000"/>
          <w:sz w:val="24"/>
          <w:szCs w:val="24"/>
        </w:rPr>
        <w:t>were fairly</w:t>
      </w:r>
      <w:r w:rsidR="00374FDA">
        <w:rPr>
          <w:rFonts w:ascii="Times New Roman" w:hAnsi="Times New Roman" w:cs="Times New Roman"/>
          <w:color w:val="000000"/>
          <w:sz w:val="24"/>
          <w:szCs w:val="24"/>
        </w:rPr>
        <w:t xml:space="preserve">, </w:t>
      </w:r>
      <w:r>
        <w:rPr>
          <w:rFonts w:ascii="Times New Roman" w:hAnsi="Times New Roman" w:cs="Times New Roman"/>
          <w:color w:val="000000"/>
          <w:sz w:val="24"/>
          <w:szCs w:val="24"/>
        </w:rPr>
        <w:t>strong</w:t>
      </w:r>
      <w:r w:rsidR="00374FDA">
        <w:rPr>
          <w:rFonts w:ascii="Times New Roman" w:hAnsi="Times New Roman" w:cs="Times New Roman"/>
          <w:color w:val="000000"/>
          <w:sz w:val="24"/>
          <w:szCs w:val="24"/>
        </w:rPr>
        <w:t xml:space="preserve">ly and </w:t>
      </w:r>
      <w:r>
        <w:rPr>
          <w:rFonts w:ascii="Times New Roman" w:hAnsi="Times New Roman" w:cs="Times New Roman"/>
          <w:color w:val="000000"/>
          <w:sz w:val="24"/>
          <w:szCs w:val="24"/>
        </w:rPr>
        <w:t xml:space="preserve">positively </w:t>
      </w:r>
      <w:r w:rsidR="00374FDA">
        <w:rPr>
          <w:rFonts w:ascii="Times New Roman" w:hAnsi="Times New Roman" w:cs="Times New Roman"/>
          <w:color w:val="000000"/>
          <w:sz w:val="24"/>
          <w:szCs w:val="24"/>
        </w:rPr>
        <w:t xml:space="preserve">correlated with </w:t>
      </w:r>
      <w:proofErr w:type="spellStart"/>
      <w:r w:rsidR="00374FDA" w:rsidRPr="00346462">
        <w:rPr>
          <w:rFonts w:ascii="Times New Roman" w:hAnsi="Times New Roman" w:cs="Times New Roman"/>
          <w:i/>
          <w:iCs/>
          <w:color w:val="000000"/>
          <w:sz w:val="24"/>
          <w:szCs w:val="24"/>
        </w:rPr>
        <w:t>Euclinostomum</w:t>
      </w:r>
      <w:proofErr w:type="spellEnd"/>
      <w:r w:rsidR="00374FDA">
        <w:rPr>
          <w:rFonts w:ascii="Times New Roman" w:hAnsi="Times New Roman" w:cs="Times New Roman"/>
          <w:color w:val="000000"/>
          <w:sz w:val="24"/>
          <w:szCs w:val="24"/>
        </w:rPr>
        <w:t xml:space="preserve"> </w:t>
      </w:r>
      <w:proofErr w:type="spellStart"/>
      <w:r w:rsidR="00374FDA">
        <w:rPr>
          <w:rFonts w:ascii="Times New Roman" w:hAnsi="Times New Roman" w:cs="Times New Roman"/>
          <w:color w:val="000000"/>
          <w:sz w:val="24"/>
          <w:szCs w:val="24"/>
        </w:rPr>
        <w:t>spp</w:t>
      </w:r>
      <w:proofErr w:type="spellEnd"/>
      <w:r w:rsidR="00374FDA">
        <w:rPr>
          <w:rFonts w:ascii="Times New Roman" w:hAnsi="Times New Roman" w:cs="Times New Roman"/>
          <w:color w:val="000000"/>
          <w:sz w:val="24"/>
          <w:szCs w:val="24"/>
        </w:rPr>
        <w:t xml:space="preserve"> and </w:t>
      </w:r>
      <w:proofErr w:type="spellStart"/>
      <w:r w:rsidR="00374FDA" w:rsidRPr="00346462">
        <w:rPr>
          <w:rFonts w:ascii="Times New Roman" w:hAnsi="Times New Roman" w:cs="Times New Roman"/>
          <w:i/>
          <w:iCs/>
          <w:color w:val="000000"/>
          <w:sz w:val="24"/>
          <w:szCs w:val="24"/>
        </w:rPr>
        <w:t>Contracaecum</w:t>
      </w:r>
      <w:proofErr w:type="spellEnd"/>
      <w:r w:rsidR="00374FDA" w:rsidRPr="00346462">
        <w:rPr>
          <w:rFonts w:ascii="Times New Roman" w:hAnsi="Times New Roman" w:cs="Times New Roman"/>
          <w:i/>
          <w:iCs/>
          <w:color w:val="000000"/>
          <w:sz w:val="24"/>
          <w:szCs w:val="24"/>
        </w:rPr>
        <w:t xml:space="preserve"> </w:t>
      </w:r>
      <w:r w:rsidR="00374FDA">
        <w:rPr>
          <w:rFonts w:ascii="Times New Roman" w:hAnsi="Times New Roman" w:cs="Times New Roman"/>
          <w:color w:val="000000"/>
          <w:sz w:val="24"/>
          <w:szCs w:val="24"/>
        </w:rPr>
        <w:t xml:space="preserve">spp. Fair strong negative correlation was seen in Paramecium </w:t>
      </w:r>
      <w:proofErr w:type="spellStart"/>
      <w:r w:rsidR="00374FDA">
        <w:rPr>
          <w:rFonts w:ascii="Times New Roman" w:hAnsi="Times New Roman" w:cs="Times New Roman"/>
          <w:color w:val="000000"/>
          <w:sz w:val="24"/>
          <w:szCs w:val="24"/>
        </w:rPr>
        <w:t>spp</w:t>
      </w:r>
      <w:proofErr w:type="spellEnd"/>
      <w:r w:rsidR="00374FDA">
        <w:rPr>
          <w:rFonts w:ascii="Times New Roman" w:hAnsi="Times New Roman" w:cs="Times New Roman"/>
          <w:color w:val="000000"/>
          <w:sz w:val="24"/>
          <w:szCs w:val="24"/>
        </w:rPr>
        <w:t xml:space="preserve"> and moderate negative correlation was seen in </w:t>
      </w:r>
      <w:r w:rsidR="00346462">
        <w:rPr>
          <w:rFonts w:ascii="Times New Roman" w:hAnsi="Times New Roman" w:cs="Times New Roman"/>
          <w:color w:val="000000"/>
          <w:sz w:val="24"/>
          <w:szCs w:val="24"/>
        </w:rPr>
        <w:t>Copepods. The</w:t>
      </w:r>
      <w:r w:rsidR="00396F0C">
        <w:rPr>
          <w:rFonts w:ascii="Times New Roman" w:hAnsi="Times New Roman" w:cs="Times New Roman"/>
          <w:color w:val="000000"/>
          <w:sz w:val="24"/>
          <w:szCs w:val="24"/>
        </w:rPr>
        <w:t xml:space="preserve"> findings </w:t>
      </w:r>
      <w:r w:rsidR="00346462">
        <w:rPr>
          <w:rFonts w:ascii="Times New Roman" w:hAnsi="Times New Roman" w:cs="Times New Roman"/>
          <w:color w:val="000000"/>
          <w:sz w:val="24"/>
          <w:szCs w:val="24"/>
        </w:rPr>
        <w:t>agree</w:t>
      </w:r>
      <w:r w:rsidR="00396F0C">
        <w:rPr>
          <w:rFonts w:ascii="Times New Roman" w:hAnsi="Times New Roman" w:cs="Times New Roman"/>
          <w:color w:val="000000"/>
          <w:sz w:val="24"/>
          <w:szCs w:val="24"/>
        </w:rPr>
        <w:t xml:space="preserve"> with </w:t>
      </w:r>
      <w:sdt>
        <w:sdtPr>
          <w:rPr>
            <w:rFonts w:ascii="Times New Roman" w:hAnsi="Times New Roman" w:cs="Times New Roman"/>
            <w:color w:val="000000"/>
            <w:sz w:val="24"/>
            <w:szCs w:val="24"/>
          </w:rPr>
          <w:tag w:val="MENDELEY_CITATION_v3_eyJjaXRhdGlvbklEIjoiTUVOREVMRVlfQ0lUQVRJT05fMWVmYjAyYWItYTU5Yi00ODIxLTk1M2QtM2MyZWNmMmUwNjg0IiwicHJvcGVydGllcyI6eyJub3RlSW5kZXgiOjB9LCJpc0VkaXRlZCI6ZmFsc2UsIm1hbnVhbE92ZXJyaWRlIjp7ImlzTWFudWFsbHlPdmVycmlkZGVuIjp0cnVlLCJjaXRlcHJvY1RleHQiOiIoQWRhbWJhIGV0IGFsLiwgMjAyMCkiLCJtYW51YWxPdmVycmlkZVRleHQiOiJBZGFtYmEgZXQgYWwuLCAo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"/>
          <w:id w:val="1175927021"/>
          <w:placeholder>
            <w:docPart w:val="DefaultPlaceholder_-1854013440"/>
          </w:placeholder>
        </w:sdtPr>
        <w:sdtContent>
          <w:proofErr w:type="spellStart"/>
          <w:r w:rsidR="00F8018B" w:rsidRPr="00F8018B">
            <w:rPr>
              <w:rFonts w:ascii="Times New Roman" w:hAnsi="Times New Roman" w:cs="Times New Roman"/>
              <w:color w:val="000000"/>
              <w:sz w:val="24"/>
              <w:szCs w:val="24"/>
            </w:rPr>
            <w:t>Adamba</w:t>
          </w:r>
          <w:proofErr w:type="spellEnd"/>
          <w:r w:rsidR="00F8018B" w:rsidRPr="00F8018B">
            <w:rPr>
              <w:rFonts w:ascii="Times New Roman" w:hAnsi="Times New Roman" w:cs="Times New Roman"/>
              <w:color w:val="000000"/>
              <w:sz w:val="24"/>
              <w:szCs w:val="24"/>
            </w:rPr>
            <w:t xml:space="preserve"> et al., (2020)</w:t>
          </w:r>
        </w:sdtContent>
      </w:sdt>
      <w:r w:rsidR="00396F0C">
        <w:rPr>
          <w:rFonts w:ascii="Times New Roman" w:hAnsi="Times New Roman" w:cs="Times New Roman"/>
          <w:color w:val="000000"/>
          <w:sz w:val="24"/>
          <w:szCs w:val="24"/>
        </w:rPr>
        <w:t xml:space="preserve"> that recorded positive correlation of </w:t>
      </w:r>
      <w:proofErr w:type="spellStart"/>
      <w:r w:rsidR="00396F0C" w:rsidRPr="00346462">
        <w:rPr>
          <w:rFonts w:ascii="Times New Roman" w:hAnsi="Times New Roman" w:cs="Times New Roman"/>
          <w:i/>
          <w:iCs/>
          <w:color w:val="000000"/>
          <w:sz w:val="24"/>
          <w:szCs w:val="24"/>
        </w:rPr>
        <w:t>Contracaecum</w:t>
      </w:r>
      <w:proofErr w:type="spellEnd"/>
      <w:r w:rsidR="00396F0C" w:rsidRPr="00346462">
        <w:rPr>
          <w:rFonts w:ascii="Times New Roman" w:hAnsi="Times New Roman" w:cs="Times New Roman"/>
          <w:i/>
          <w:iCs/>
          <w:color w:val="000000"/>
          <w:sz w:val="24"/>
          <w:szCs w:val="24"/>
        </w:rPr>
        <w:t xml:space="preserve"> </w:t>
      </w:r>
      <w:proofErr w:type="spellStart"/>
      <w:r w:rsidR="00396F0C">
        <w:rPr>
          <w:rFonts w:ascii="Times New Roman" w:hAnsi="Times New Roman" w:cs="Times New Roman"/>
          <w:color w:val="000000"/>
          <w:sz w:val="24"/>
          <w:szCs w:val="24"/>
        </w:rPr>
        <w:t>spp</w:t>
      </w:r>
      <w:proofErr w:type="spellEnd"/>
      <w:r w:rsidR="00396F0C">
        <w:rPr>
          <w:rFonts w:ascii="Times New Roman" w:hAnsi="Times New Roman" w:cs="Times New Roman"/>
          <w:color w:val="000000"/>
          <w:sz w:val="24"/>
          <w:szCs w:val="24"/>
        </w:rPr>
        <w:t xml:space="preserve"> and </w:t>
      </w:r>
      <w:proofErr w:type="spellStart"/>
      <w:r w:rsidR="00396F0C" w:rsidRPr="00346462">
        <w:rPr>
          <w:rFonts w:ascii="Times New Roman" w:hAnsi="Times New Roman" w:cs="Times New Roman"/>
          <w:i/>
          <w:iCs/>
          <w:color w:val="000000"/>
          <w:sz w:val="24"/>
          <w:szCs w:val="24"/>
        </w:rPr>
        <w:t>Euclinostomum</w:t>
      </w:r>
      <w:proofErr w:type="spellEnd"/>
      <w:r w:rsidR="00396F0C">
        <w:rPr>
          <w:rFonts w:ascii="Times New Roman" w:hAnsi="Times New Roman" w:cs="Times New Roman"/>
          <w:color w:val="000000"/>
          <w:sz w:val="24"/>
          <w:szCs w:val="24"/>
        </w:rPr>
        <w:t xml:space="preserve"> </w:t>
      </w:r>
      <w:proofErr w:type="spellStart"/>
      <w:r w:rsidR="00396F0C">
        <w:rPr>
          <w:rFonts w:ascii="Times New Roman" w:hAnsi="Times New Roman" w:cs="Times New Roman"/>
          <w:color w:val="000000"/>
          <w:sz w:val="24"/>
          <w:szCs w:val="24"/>
        </w:rPr>
        <w:t>spp</w:t>
      </w:r>
      <w:proofErr w:type="spellEnd"/>
      <w:r w:rsidR="00396F0C">
        <w:rPr>
          <w:rFonts w:ascii="Times New Roman" w:hAnsi="Times New Roman" w:cs="Times New Roman"/>
          <w:color w:val="000000"/>
          <w:sz w:val="24"/>
          <w:szCs w:val="24"/>
        </w:rPr>
        <w:t xml:space="preserve"> with </w:t>
      </w:r>
      <w:del w:id="514" w:author="Administrator" w:date="2023-09-04T11:47:00Z">
        <w:r w:rsidR="00396F0C" w:rsidDel="00850FCD">
          <w:rPr>
            <w:rFonts w:ascii="Times New Roman" w:hAnsi="Times New Roman" w:cs="Times New Roman"/>
            <w:color w:val="000000"/>
            <w:sz w:val="24"/>
            <w:szCs w:val="24"/>
          </w:rPr>
          <w:delText>pH.</w:delText>
        </w:r>
      </w:del>
    </w:p>
    <w:p w14:paraId="2A74E262" w14:textId="77777777" w:rsidR="00346462" w:rsidDel="00850FCD" w:rsidRDefault="00346462" w:rsidP="00023D18">
      <w:pPr>
        <w:spacing w:line="360" w:lineRule="auto"/>
        <w:jc w:val="both"/>
        <w:rPr>
          <w:del w:id="515" w:author="Administrator" w:date="2023-09-04T11:47:00Z"/>
          <w:rFonts w:ascii="Times New Roman" w:hAnsi="Times New Roman" w:cs="Times New Roman"/>
          <w:color w:val="000000"/>
          <w:sz w:val="24"/>
          <w:szCs w:val="24"/>
        </w:rPr>
      </w:pPr>
    </w:p>
    <w:p w14:paraId="4861BFBE" w14:textId="77777777" w:rsidR="00346462" w:rsidDel="00850FCD" w:rsidRDefault="00346462" w:rsidP="00023D18">
      <w:pPr>
        <w:spacing w:line="360" w:lineRule="auto"/>
        <w:jc w:val="both"/>
        <w:rPr>
          <w:del w:id="516" w:author="Administrator" w:date="2023-09-04T11:47:00Z"/>
          <w:rFonts w:ascii="Times New Roman" w:hAnsi="Times New Roman" w:cs="Times New Roman"/>
          <w:color w:val="000000"/>
          <w:sz w:val="24"/>
          <w:szCs w:val="24"/>
        </w:rPr>
      </w:pPr>
    </w:p>
    <w:p w14:paraId="1919483D" w14:textId="77777777" w:rsidR="00346462" w:rsidDel="00850FCD" w:rsidRDefault="00346462" w:rsidP="00023D18">
      <w:pPr>
        <w:spacing w:line="360" w:lineRule="auto"/>
        <w:jc w:val="both"/>
        <w:rPr>
          <w:del w:id="517" w:author="Administrator" w:date="2023-09-04T11:47:00Z"/>
          <w:rFonts w:ascii="Times New Roman" w:hAnsi="Times New Roman" w:cs="Times New Roman"/>
          <w:color w:val="000000"/>
          <w:sz w:val="24"/>
          <w:szCs w:val="24"/>
        </w:rPr>
      </w:pPr>
    </w:p>
    <w:p w14:paraId="48DD0C6B" w14:textId="77777777" w:rsidR="00346462" w:rsidDel="00850FCD" w:rsidRDefault="00346462" w:rsidP="00023D18">
      <w:pPr>
        <w:spacing w:line="360" w:lineRule="auto"/>
        <w:jc w:val="both"/>
        <w:rPr>
          <w:del w:id="518" w:author="Administrator" w:date="2023-09-04T11:47:00Z"/>
          <w:rFonts w:ascii="Times New Roman" w:hAnsi="Times New Roman" w:cs="Times New Roman"/>
          <w:color w:val="000000"/>
          <w:sz w:val="24"/>
          <w:szCs w:val="24"/>
        </w:rPr>
      </w:pPr>
    </w:p>
    <w:p w14:paraId="1A829372" w14:textId="77777777" w:rsidR="00346462" w:rsidDel="00850FCD" w:rsidRDefault="00346462" w:rsidP="00023D18">
      <w:pPr>
        <w:spacing w:line="360" w:lineRule="auto"/>
        <w:jc w:val="both"/>
        <w:rPr>
          <w:del w:id="519" w:author="Administrator" w:date="2023-09-04T11:47:00Z"/>
          <w:rFonts w:ascii="Times New Roman" w:hAnsi="Times New Roman" w:cs="Times New Roman"/>
          <w:color w:val="000000"/>
          <w:sz w:val="24"/>
          <w:szCs w:val="24"/>
        </w:rPr>
      </w:pPr>
    </w:p>
    <w:p w14:paraId="4701B560" w14:textId="77777777" w:rsidR="00346462" w:rsidDel="00850FCD" w:rsidRDefault="00346462" w:rsidP="00023D18">
      <w:pPr>
        <w:spacing w:line="360" w:lineRule="auto"/>
        <w:jc w:val="both"/>
        <w:rPr>
          <w:del w:id="520" w:author="Administrator" w:date="2023-09-04T11:47:00Z"/>
          <w:rFonts w:ascii="Times New Roman" w:hAnsi="Times New Roman" w:cs="Times New Roman"/>
          <w:color w:val="000000"/>
          <w:sz w:val="24"/>
          <w:szCs w:val="24"/>
        </w:rPr>
      </w:pPr>
    </w:p>
    <w:p w14:paraId="0E969404" w14:textId="77777777" w:rsidR="00346462" w:rsidDel="00850FCD" w:rsidRDefault="00346462" w:rsidP="00023D18">
      <w:pPr>
        <w:spacing w:line="360" w:lineRule="auto"/>
        <w:jc w:val="both"/>
        <w:rPr>
          <w:del w:id="521" w:author="Administrator" w:date="2023-09-04T11:47:00Z"/>
          <w:rFonts w:ascii="Times New Roman" w:hAnsi="Times New Roman" w:cs="Times New Roman"/>
          <w:color w:val="000000"/>
          <w:sz w:val="24"/>
          <w:szCs w:val="24"/>
        </w:rPr>
      </w:pPr>
    </w:p>
    <w:p w14:paraId="744F862E" w14:textId="77777777" w:rsidR="00346462" w:rsidDel="00850FCD" w:rsidRDefault="00346462" w:rsidP="00023D18">
      <w:pPr>
        <w:spacing w:line="360" w:lineRule="auto"/>
        <w:jc w:val="both"/>
        <w:rPr>
          <w:del w:id="522" w:author="Administrator" w:date="2023-09-04T11:47:00Z"/>
          <w:rFonts w:ascii="Times New Roman" w:hAnsi="Times New Roman" w:cs="Times New Roman"/>
          <w:color w:val="000000"/>
          <w:sz w:val="24"/>
          <w:szCs w:val="24"/>
        </w:rPr>
      </w:pPr>
    </w:p>
    <w:p w14:paraId="67E4E9A6" w14:textId="77777777" w:rsidR="00346462" w:rsidRDefault="00346462" w:rsidP="00023D18">
      <w:pPr>
        <w:spacing w:line="360" w:lineRule="auto"/>
        <w:jc w:val="both"/>
        <w:rPr>
          <w:rFonts w:ascii="Times New Roman" w:hAnsi="Times New Roman" w:cs="Times New Roman"/>
          <w:color w:val="000000"/>
          <w:sz w:val="24"/>
          <w:szCs w:val="24"/>
        </w:rPr>
      </w:pPr>
    </w:p>
    <w:p w14:paraId="123A70D1" w14:textId="77777777" w:rsidR="00A6297D" w:rsidRDefault="00A6297D" w:rsidP="00023D18">
      <w:pPr>
        <w:spacing w:line="360" w:lineRule="auto"/>
        <w:jc w:val="both"/>
        <w:rPr>
          <w:ins w:id="523" w:author="Administrator" w:date="2023-09-05T10:48:00Z"/>
          <w:rFonts w:ascii="Times New Roman" w:hAnsi="Times New Roman" w:cs="Times New Roman"/>
          <w:color w:val="FF0000"/>
          <w:sz w:val="24"/>
          <w:szCs w:val="24"/>
        </w:rPr>
      </w:pPr>
      <w:ins w:id="524" w:author="Administrator" w:date="2023-09-05T10:48:00Z">
        <w:r>
          <w:rPr>
            <w:rFonts w:ascii="Times New Roman" w:hAnsi="Times New Roman" w:cs="Times New Roman"/>
            <w:color w:val="FF0000"/>
            <w:sz w:val="24"/>
            <w:szCs w:val="24"/>
          </w:rPr>
          <w:t>Remarks</w:t>
        </w:r>
      </w:ins>
    </w:p>
    <w:p w14:paraId="0F63E155" w14:textId="5026317F" w:rsidR="00A6297D" w:rsidRPr="00A6297D" w:rsidRDefault="00A6297D">
      <w:pPr>
        <w:pStyle w:val="ListParagraph"/>
        <w:numPr>
          <w:ilvl w:val="0"/>
          <w:numId w:val="30"/>
        </w:numPr>
        <w:spacing w:line="360" w:lineRule="auto"/>
        <w:jc w:val="both"/>
        <w:rPr>
          <w:ins w:id="525" w:author="Administrator" w:date="2023-09-05T10:48:00Z"/>
          <w:rFonts w:ascii="Times New Roman" w:hAnsi="Times New Roman" w:cs="Times New Roman"/>
          <w:color w:val="FF0000"/>
          <w:sz w:val="24"/>
          <w:szCs w:val="24"/>
          <w:rPrChange w:id="526" w:author="Administrator" w:date="2023-09-05T10:48:00Z">
            <w:rPr>
              <w:ins w:id="527" w:author="Administrator" w:date="2023-09-05T10:48:00Z"/>
            </w:rPr>
          </w:rPrChange>
        </w:rPr>
        <w:pPrChange w:id="528" w:author="Administrator" w:date="2023-09-05T10:48:00Z">
          <w:pPr>
            <w:spacing w:line="360" w:lineRule="auto"/>
            <w:jc w:val="both"/>
          </w:pPr>
        </w:pPrChange>
      </w:pPr>
      <w:ins w:id="529" w:author="Administrator" w:date="2023-09-05T10:48:00Z">
        <w:r>
          <w:rPr>
            <w:rFonts w:ascii="Times New Roman" w:hAnsi="Times New Roman" w:cs="Times New Roman"/>
            <w:color w:val="FF0000"/>
            <w:sz w:val="24"/>
            <w:szCs w:val="24"/>
          </w:rPr>
          <w:t xml:space="preserve">Do not replicate results </w:t>
        </w:r>
      </w:ins>
      <w:ins w:id="530" w:author="Administrator" w:date="2023-09-05T10:49:00Z">
        <w:r>
          <w:rPr>
            <w:rFonts w:ascii="Times New Roman" w:hAnsi="Times New Roman" w:cs="Times New Roman"/>
            <w:color w:val="FF0000"/>
            <w:sz w:val="24"/>
            <w:szCs w:val="24"/>
          </w:rPr>
          <w:t>–</w:t>
        </w:r>
      </w:ins>
      <w:ins w:id="531" w:author="Administrator" w:date="2023-09-05T10:48:00Z">
        <w:r>
          <w:rPr>
            <w:rFonts w:ascii="Times New Roman" w:hAnsi="Times New Roman" w:cs="Times New Roman"/>
            <w:color w:val="FF0000"/>
            <w:sz w:val="24"/>
            <w:szCs w:val="24"/>
          </w:rPr>
          <w:t xml:space="preserve"> discu</w:t>
        </w:r>
      </w:ins>
      <w:ins w:id="532" w:author="Administrator" w:date="2023-09-05T10:49:00Z">
        <w:r>
          <w:rPr>
            <w:rFonts w:ascii="Times New Roman" w:hAnsi="Times New Roman" w:cs="Times New Roman"/>
            <w:color w:val="FF0000"/>
            <w:sz w:val="24"/>
            <w:szCs w:val="24"/>
          </w:rPr>
          <w:t>ss them</w:t>
        </w:r>
      </w:ins>
    </w:p>
    <w:p w14:paraId="7E89D8ED" w14:textId="4388282E" w:rsidR="00346462" w:rsidRPr="00A6297D" w:rsidRDefault="00B165D0">
      <w:pPr>
        <w:pStyle w:val="ListParagraph"/>
        <w:numPr>
          <w:ilvl w:val="0"/>
          <w:numId w:val="30"/>
        </w:numPr>
        <w:spacing w:line="360" w:lineRule="auto"/>
        <w:jc w:val="both"/>
        <w:rPr>
          <w:rFonts w:ascii="Times New Roman" w:hAnsi="Times New Roman" w:cs="Times New Roman"/>
          <w:color w:val="FF0000"/>
          <w:sz w:val="24"/>
          <w:szCs w:val="24"/>
          <w:rPrChange w:id="533" w:author="Administrator" w:date="2023-09-05T10:49:00Z">
            <w:rPr>
              <w:rFonts w:ascii="Times New Roman" w:hAnsi="Times New Roman" w:cs="Times New Roman"/>
              <w:color w:val="000000"/>
              <w:sz w:val="24"/>
              <w:szCs w:val="24"/>
            </w:rPr>
          </w:rPrChange>
        </w:rPr>
        <w:pPrChange w:id="534" w:author="Administrator" w:date="2023-09-05T10:49:00Z">
          <w:pPr>
            <w:spacing w:line="360" w:lineRule="auto"/>
            <w:jc w:val="both"/>
          </w:pPr>
        </w:pPrChange>
      </w:pPr>
      <w:ins w:id="535" w:author="Administrator" w:date="2023-09-04T11:54:00Z">
        <w:r w:rsidRPr="00A6297D">
          <w:rPr>
            <w:rFonts w:ascii="Times New Roman" w:hAnsi="Times New Roman" w:cs="Times New Roman"/>
            <w:color w:val="FF0000"/>
            <w:sz w:val="24"/>
            <w:szCs w:val="24"/>
            <w:rPrChange w:id="536" w:author="Administrator" w:date="2023-09-05T10:49:00Z">
              <w:rPr>
                <w:rFonts w:ascii="Times New Roman" w:hAnsi="Times New Roman" w:cs="Times New Roman"/>
                <w:color w:val="000000"/>
                <w:sz w:val="24"/>
                <w:szCs w:val="24"/>
              </w:rPr>
            </w:rPrChange>
          </w:rPr>
          <w:t>W</w:t>
        </w:r>
      </w:ins>
      <w:ins w:id="537" w:author="Administrator" w:date="2023-09-04T11:55:00Z">
        <w:r w:rsidRPr="00A6297D">
          <w:rPr>
            <w:rFonts w:ascii="Times New Roman" w:hAnsi="Times New Roman" w:cs="Times New Roman"/>
            <w:color w:val="FF0000"/>
            <w:sz w:val="24"/>
            <w:szCs w:val="24"/>
            <w:rPrChange w:id="538" w:author="Administrator" w:date="2023-09-05T10:49:00Z">
              <w:rPr>
                <w:rFonts w:ascii="Times New Roman" w:hAnsi="Times New Roman" w:cs="Times New Roman"/>
                <w:color w:val="000000"/>
                <w:sz w:val="24"/>
                <w:szCs w:val="24"/>
              </w:rPr>
            </w:rPrChange>
          </w:rPr>
          <w:t>here are conclusions and recommendations – They are missing?</w:t>
        </w:r>
      </w:ins>
    </w:p>
    <w:p w14:paraId="72C9ECC2" w14:textId="77777777" w:rsidR="00346462" w:rsidDel="00850FCD" w:rsidRDefault="00346462" w:rsidP="00023D18">
      <w:pPr>
        <w:spacing w:line="360" w:lineRule="auto"/>
        <w:jc w:val="both"/>
        <w:rPr>
          <w:del w:id="539" w:author="Administrator" w:date="2023-09-04T11:47:00Z"/>
          <w:rFonts w:ascii="Times New Roman" w:hAnsi="Times New Roman" w:cs="Times New Roman"/>
          <w:color w:val="000000"/>
          <w:sz w:val="24"/>
          <w:szCs w:val="24"/>
        </w:rPr>
      </w:pPr>
    </w:p>
    <w:p w14:paraId="7ED6670E" w14:textId="77777777" w:rsidR="00346462" w:rsidDel="00850FCD" w:rsidRDefault="00346462" w:rsidP="00023D18">
      <w:pPr>
        <w:spacing w:line="360" w:lineRule="auto"/>
        <w:jc w:val="both"/>
        <w:rPr>
          <w:del w:id="540" w:author="Administrator" w:date="2023-09-04T11:47:00Z"/>
          <w:rFonts w:ascii="Times New Roman" w:hAnsi="Times New Roman" w:cs="Times New Roman"/>
          <w:color w:val="000000"/>
          <w:sz w:val="24"/>
          <w:szCs w:val="24"/>
        </w:rPr>
      </w:pPr>
    </w:p>
    <w:p w14:paraId="68A2E612" w14:textId="77777777" w:rsidR="00346462" w:rsidDel="00850FCD" w:rsidRDefault="00346462" w:rsidP="00023D18">
      <w:pPr>
        <w:spacing w:line="360" w:lineRule="auto"/>
        <w:jc w:val="both"/>
        <w:rPr>
          <w:del w:id="541" w:author="Administrator" w:date="2023-09-04T11:47:00Z"/>
          <w:rFonts w:ascii="Times New Roman" w:hAnsi="Times New Roman" w:cs="Times New Roman"/>
          <w:color w:val="000000"/>
          <w:sz w:val="24"/>
          <w:szCs w:val="24"/>
        </w:rPr>
      </w:pPr>
    </w:p>
    <w:p w14:paraId="476B5F50" w14:textId="77777777" w:rsidR="00346462" w:rsidDel="00850FCD" w:rsidRDefault="00346462" w:rsidP="00023D18">
      <w:pPr>
        <w:spacing w:line="360" w:lineRule="auto"/>
        <w:jc w:val="both"/>
        <w:rPr>
          <w:del w:id="542" w:author="Administrator" w:date="2023-09-04T11:47:00Z"/>
          <w:rFonts w:ascii="Times New Roman" w:hAnsi="Times New Roman" w:cs="Times New Roman"/>
          <w:color w:val="000000"/>
          <w:sz w:val="24"/>
          <w:szCs w:val="24"/>
        </w:rPr>
      </w:pPr>
    </w:p>
    <w:p w14:paraId="5E6F2D4F" w14:textId="77777777" w:rsidR="00346462" w:rsidDel="00850FCD" w:rsidRDefault="00346462" w:rsidP="00023D18">
      <w:pPr>
        <w:spacing w:line="360" w:lineRule="auto"/>
        <w:jc w:val="both"/>
        <w:rPr>
          <w:del w:id="543" w:author="Administrator" w:date="2023-09-04T11:47:00Z"/>
          <w:rFonts w:ascii="Times New Roman" w:hAnsi="Times New Roman" w:cs="Times New Roman"/>
          <w:color w:val="000000"/>
          <w:sz w:val="24"/>
          <w:szCs w:val="24"/>
        </w:rPr>
      </w:pPr>
    </w:p>
    <w:p w14:paraId="6D829959" w14:textId="77777777" w:rsidR="00346462" w:rsidDel="00850FCD" w:rsidRDefault="00346462" w:rsidP="00023D18">
      <w:pPr>
        <w:spacing w:line="360" w:lineRule="auto"/>
        <w:jc w:val="both"/>
        <w:rPr>
          <w:del w:id="544" w:author="Administrator" w:date="2023-09-04T11:47:00Z"/>
          <w:rFonts w:ascii="Times New Roman" w:hAnsi="Times New Roman" w:cs="Times New Roman"/>
          <w:color w:val="000000"/>
          <w:sz w:val="24"/>
          <w:szCs w:val="24"/>
        </w:rPr>
      </w:pPr>
    </w:p>
    <w:p w14:paraId="695A7F7F" w14:textId="77777777" w:rsidR="00346462" w:rsidDel="00850FCD" w:rsidRDefault="00346462" w:rsidP="00023D18">
      <w:pPr>
        <w:spacing w:line="360" w:lineRule="auto"/>
        <w:jc w:val="both"/>
        <w:rPr>
          <w:del w:id="545" w:author="Administrator" w:date="2023-09-04T11:47:00Z"/>
          <w:rFonts w:ascii="Times New Roman" w:hAnsi="Times New Roman" w:cs="Times New Roman"/>
          <w:color w:val="000000"/>
          <w:sz w:val="24"/>
          <w:szCs w:val="24"/>
        </w:rPr>
      </w:pPr>
    </w:p>
    <w:p w14:paraId="7F925C37" w14:textId="77777777" w:rsidR="00346462" w:rsidDel="00850FCD" w:rsidRDefault="00346462" w:rsidP="00023D18">
      <w:pPr>
        <w:spacing w:line="360" w:lineRule="auto"/>
        <w:jc w:val="both"/>
        <w:rPr>
          <w:del w:id="546" w:author="Administrator" w:date="2023-09-04T11:47:00Z"/>
          <w:rFonts w:ascii="Times New Roman" w:hAnsi="Times New Roman" w:cs="Times New Roman"/>
          <w:color w:val="000000"/>
          <w:sz w:val="24"/>
          <w:szCs w:val="24"/>
        </w:rPr>
      </w:pPr>
    </w:p>
    <w:p w14:paraId="2FCFEB9E" w14:textId="77777777" w:rsidR="002A4773" w:rsidRPr="00023D18" w:rsidRDefault="002A4773" w:rsidP="00023D18">
      <w:pPr>
        <w:spacing w:line="360" w:lineRule="auto"/>
        <w:jc w:val="both"/>
        <w:rPr>
          <w:rFonts w:ascii="Times New Roman" w:hAnsi="Times New Roman" w:cs="Times New Roman"/>
          <w:sz w:val="24"/>
          <w:szCs w:val="24"/>
        </w:rPr>
      </w:pPr>
    </w:p>
    <w:p w14:paraId="2030E4C4" w14:textId="7157E7B1" w:rsidR="00141ADF" w:rsidRDefault="00A47603" w:rsidP="00141ADF">
      <w:pPr>
        <w:jc w:val="center"/>
        <w:rPr>
          <w:rFonts w:ascii="Times New Roman" w:hAnsi="Times New Roman" w:cs="Times New Roman"/>
          <w:b/>
          <w:bCs/>
          <w:sz w:val="24"/>
          <w:szCs w:val="24"/>
        </w:rPr>
      </w:pPr>
      <w:r w:rsidRPr="00E0610A">
        <w:rPr>
          <w:rFonts w:ascii="Times New Roman" w:hAnsi="Times New Roman" w:cs="Times New Roman"/>
          <w:b/>
          <w:bCs/>
          <w:sz w:val="24"/>
          <w:szCs w:val="24"/>
        </w:rPr>
        <w:t xml:space="preserve"> REFERENCES</w:t>
      </w:r>
    </w:p>
    <w:p w14:paraId="67295DDD" w14:textId="24133CC9" w:rsidR="00E73E5A" w:rsidRDefault="00E73E5A" w:rsidP="00E73E5A">
      <w:pPr>
        <w:pStyle w:val="Heading1"/>
        <w:jc w:val="center"/>
        <w:rPr>
          <w:rFonts w:ascii="Times New Roman" w:hAnsi="Times New Roman" w:cs="Times New Roman"/>
          <w:b/>
          <w:bCs/>
          <w:sz w:val="24"/>
          <w:szCs w:val="24"/>
        </w:rPr>
      </w:pPr>
    </w:p>
    <w:p w14:paraId="3D2D1277" w14:textId="606ED712" w:rsidR="00E73E5A" w:rsidRPr="004D34C4" w:rsidRDefault="004D34C4" w:rsidP="004D34C4">
      <w:pPr>
        <w:autoSpaceDE w:val="0"/>
        <w:autoSpaceDN w:val="0"/>
        <w:spacing w:after="0" w:line="360" w:lineRule="auto"/>
        <w:ind w:hanging="480"/>
        <w:rPr>
          <w:rFonts w:ascii="Times New Roman" w:eastAsia="Times New Roman" w:hAnsi="Times New Roman" w:cs="Times New Roman"/>
          <w:b/>
          <w:bCs/>
          <w:color w:val="0D0D0D" w:themeColor="text1" w:themeTint="F2"/>
          <w:sz w:val="24"/>
          <w:szCs w:val="24"/>
        </w:rPr>
      </w:pPr>
      <w:r w:rsidRPr="004D34C4">
        <w:rPr>
          <w:rFonts w:ascii="Times New Roman" w:eastAsia="Times New Roman" w:hAnsi="Times New Roman" w:cs="Times New Roman"/>
          <w:b/>
          <w:bCs/>
          <w:color w:val="0D0D0D" w:themeColor="text1" w:themeTint="F2"/>
          <w:sz w:val="24"/>
          <w:szCs w:val="24"/>
        </w:rPr>
        <w:t xml:space="preserve">Abba Mustapha (2019). </w:t>
      </w:r>
      <w:r w:rsidRPr="004D34C4">
        <w:rPr>
          <w:rFonts w:ascii="Times New Roman" w:eastAsia="Times New Roman" w:hAnsi="Times New Roman" w:cs="Times New Roman"/>
          <w:color w:val="0D0D0D" w:themeColor="text1" w:themeTint="F2"/>
          <w:sz w:val="24"/>
          <w:szCs w:val="24"/>
        </w:rPr>
        <w:t>IMPORTANCE OF pH CONTROL IN AQUACULTURE. https://www.researchgate.n</w:t>
      </w:r>
      <w:r w:rsidR="00CC7066">
        <w:rPr>
          <w:rFonts w:ascii="Times New Roman" w:eastAsia="Times New Roman" w:hAnsi="Times New Roman" w:cs="Times New Roman"/>
          <w:i/>
          <w:color w:val="0D0D0D" w:themeColor="text1" w:themeTint="F2"/>
          <w:sz w:val="24"/>
          <w:szCs w:val="24"/>
        </w:rPr>
        <w:t>et</w:t>
      </w:r>
      <w:r w:rsidRPr="004D34C4">
        <w:rPr>
          <w:rFonts w:ascii="Times New Roman" w:eastAsia="Times New Roman" w:hAnsi="Times New Roman" w:cs="Times New Roman"/>
          <w:color w:val="0D0D0D" w:themeColor="text1" w:themeTint="F2"/>
          <w:sz w:val="24"/>
          <w:szCs w:val="24"/>
        </w:rPr>
        <w:t>/publication/340870601</w:t>
      </w:r>
    </w:p>
    <w:p w14:paraId="2938FBDE" w14:textId="32E66A70" w:rsidR="00257ADE" w:rsidRPr="00E73E5A" w:rsidRDefault="00217B06" w:rsidP="00E73E5A">
      <w:pPr>
        <w:autoSpaceDE w:val="0"/>
        <w:autoSpaceDN w:val="0"/>
        <w:spacing w:after="0" w:line="360" w:lineRule="auto"/>
        <w:ind w:hanging="480"/>
        <w:rPr>
          <w:rFonts w:ascii="Times New Roman" w:eastAsia="Times New Roman" w:hAnsi="Times New Roman" w:cs="Times New Roman"/>
          <w:b/>
          <w:bCs/>
          <w:color w:val="0D0D0D" w:themeColor="text1" w:themeTint="F2"/>
          <w:sz w:val="24"/>
          <w:szCs w:val="24"/>
        </w:rPr>
      </w:pPr>
      <w:r w:rsidRPr="00312F08">
        <w:rPr>
          <w:rFonts w:ascii="Times New Roman" w:eastAsia="Times New Roman" w:hAnsi="Times New Roman" w:cs="Times New Roman"/>
          <w:b/>
          <w:bCs/>
          <w:color w:val="0D0D0D" w:themeColor="text1" w:themeTint="F2"/>
          <w:sz w:val="24"/>
          <w:szCs w:val="24"/>
          <w:lang w:val="nb-NO"/>
        </w:rPr>
        <w:t xml:space="preserve">Abera, T. A., Vuorinne, I., Munyao, M., Pellikka, P. K. E., &amp; Heiskanen, J. (2022). </w:t>
      </w:r>
      <w:r w:rsidRPr="00E73E5A">
        <w:rPr>
          <w:rFonts w:ascii="Times New Roman" w:eastAsia="Times New Roman" w:hAnsi="Times New Roman" w:cs="Times New Roman"/>
          <w:color w:val="0D0D0D" w:themeColor="text1" w:themeTint="F2"/>
          <w:sz w:val="24"/>
          <w:szCs w:val="24"/>
        </w:rPr>
        <w:t>Land Cover Map for Multifunctional Landscapes of Taita Tav</w:t>
      </w:r>
      <w:r w:rsidR="00CC7066">
        <w:rPr>
          <w:rFonts w:ascii="Times New Roman" w:eastAsia="Times New Roman" w:hAnsi="Times New Roman" w:cs="Times New Roman"/>
          <w:i/>
          <w:color w:val="0D0D0D" w:themeColor="text1" w:themeTint="F2"/>
          <w:sz w:val="24"/>
          <w:szCs w:val="24"/>
        </w:rPr>
        <w:t>et</w:t>
      </w:r>
      <w:r w:rsidRPr="00E73E5A">
        <w:rPr>
          <w:rFonts w:ascii="Times New Roman" w:eastAsia="Times New Roman" w:hAnsi="Times New Roman" w:cs="Times New Roman"/>
          <w:color w:val="0D0D0D" w:themeColor="text1" w:themeTint="F2"/>
          <w:sz w:val="24"/>
          <w:szCs w:val="24"/>
        </w:rPr>
        <w:t xml:space="preserve">a County, Kenya, Based on Sentinel-1 Radar, Sentinel-2 Optical, and </w:t>
      </w:r>
      <w:proofErr w:type="spellStart"/>
      <w:r w:rsidRPr="00E73E5A">
        <w:rPr>
          <w:rFonts w:ascii="Times New Roman" w:eastAsia="Times New Roman" w:hAnsi="Times New Roman" w:cs="Times New Roman"/>
          <w:color w:val="0D0D0D" w:themeColor="text1" w:themeTint="F2"/>
          <w:sz w:val="24"/>
          <w:szCs w:val="24"/>
        </w:rPr>
        <w:t>Topoclimatic</w:t>
      </w:r>
      <w:proofErr w:type="spellEnd"/>
      <w:r w:rsidRPr="00E73E5A">
        <w:rPr>
          <w:rFonts w:ascii="Times New Roman" w:eastAsia="Times New Roman" w:hAnsi="Times New Roman" w:cs="Times New Roman"/>
          <w:color w:val="0D0D0D" w:themeColor="text1" w:themeTint="F2"/>
          <w:sz w:val="24"/>
          <w:szCs w:val="24"/>
        </w:rPr>
        <w:t xml:space="preserve"> Data. Data, </w:t>
      </w:r>
      <w:r w:rsidRPr="00E73E5A">
        <w:rPr>
          <w:rFonts w:ascii="Times New Roman" w:eastAsia="Times New Roman" w:hAnsi="Times New Roman" w:cs="Times New Roman"/>
          <w:b/>
          <w:bCs/>
          <w:color w:val="0D0D0D" w:themeColor="text1" w:themeTint="F2"/>
          <w:sz w:val="24"/>
          <w:szCs w:val="24"/>
        </w:rPr>
        <w:t>7(3).</w:t>
      </w:r>
      <w:r w:rsidRPr="00E73E5A">
        <w:rPr>
          <w:rFonts w:ascii="Times New Roman" w:eastAsia="Times New Roman" w:hAnsi="Times New Roman" w:cs="Times New Roman"/>
          <w:color w:val="0D0D0D" w:themeColor="text1" w:themeTint="F2"/>
          <w:sz w:val="24"/>
          <w:szCs w:val="24"/>
        </w:rPr>
        <w:t xml:space="preserve"> https://doi.org/10.3390/data7030036</w:t>
      </w:r>
    </w:p>
    <w:p w14:paraId="3B305C0F" w14:textId="02A95167" w:rsidR="00F477A5" w:rsidRDefault="00F477A5" w:rsidP="006B5964">
      <w:pPr>
        <w:autoSpaceDE w:val="0"/>
        <w:autoSpaceDN w:val="0"/>
        <w:spacing w:after="0" w:line="360" w:lineRule="auto"/>
        <w:ind w:hanging="480"/>
        <w:rPr>
          <w:rFonts w:ascii="Times New Roman" w:eastAsia="Times New Roman" w:hAnsi="Times New Roman" w:cs="Times New Roman"/>
          <w:color w:val="0D0D0D" w:themeColor="text1" w:themeTint="F2"/>
          <w:sz w:val="24"/>
          <w:szCs w:val="24"/>
        </w:rPr>
      </w:pPr>
      <w:r w:rsidRPr="001B3877">
        <w:rPr>
          <w:rFonts w:ascii="Times New Roman" w:eastAsia="Times New Roman" w:hAnsi="Times New Roman" w:cs="Times New Roman"/>
          <w:b/>
          <w:bCs/>
          <w:color w:val="0D0D0D" w:themeColor="text1" w:themeTint="F2"/>
          <w:sz w:val="24"/>
          <w:szCs w:val="24"/>
        </w:rPr>
        <w:t>Abdel-Baki, A.-A., Al-</w:t>
      </w:r>
      <w:proofErr w:type="spellStart"/>
      <w:r w:rsidRPr="001B3877">
        <w:rPr>
          <w:rFonts w:ascii="Times New Roman" w:eastAsia="Times New Roman" w:hAnsi="Times New Roman" w:cs="Times New Roman"/>
          <w:b/>
          <w:bCs/>
          <w:color w:val="0D0D0D" w:themeColor="text1" w:themeTint="F2"/>
          <w:sz w:val="24"/>
          <w:szCs w:val="24"/>
        </w:rPr>
        <w:t>Quraishy</w:t>
      </w:r>
      <w:proofErr w:type="spellEnd"/>
      <w:r w:rsidRPr="001B3877">
        <w:rPr>
          <w:rFonts w:ascii="Times New Roman" w:eastAsia="Times New Roman" w:hAnsi="Times New Roman" w:cs="Times New Roman"/>
          <w:b/>
          <w:bCs/>
          <w:color w:val="0D0D0D" w:themeColor="text1" w:themeTint="F2"/>
          <w:sz w:val="24"/>
          <w:szCs w:val="24"/>
        </w:rPr>
        <w:t>, S., &amp; Abdel-Baki, A.-A. S. (2014).</w:t>
      </w:r>
      <w:r w:rsidRPr="001B3877">
        <w:rPr>
          <w:rFonts w:ascii="Times New Roman" w:eastAsia="Times New Roman" w:hAnsi="Times New Roman" w:cs="Times New Roman"/>
          <w:color w:val="0D0D0D" w:themeColor="text1" w:themeTint="F2"/>
          <w:sz w:val="24"/>
          <w:szCs w:val="24"/>
        </w:rPr>
        <w:t xml:space="preserve"> First Record of </w:t>
      </w:r>
      <w:proofErr w:type="spellStart"/>
      <w:r w:rsidRPr="001B3877">
        <w:rPr>
          <w:rFonts w:ascii="Times New Roman" w:eastAsia="Times New Roman" w:hAnsi="Times New Roman" w:cs="Times New Roman"/>
          <w:color w:val="0D0D0D" w:themeColor="text1" w:themeTint="F2"/>
          <w:sz w:val="24"/>
          <w:szCs w:val="24"/>
        </w:rPr>
        <w:t>Chilodonella</w:t>
      </w:r>
      <w:proofErr w:type="spellEnd"/>
      <w:r w:rsidRPr="001B3877">
        <w:rPr>
          <w:rFonts w:ascii="Times New Roman" w:eastAsia="Times New Roman" w:hAnsi="Times New Roman" w:cs="Times New Roman"/>
          <w:color w:val="0D0D0D" w:themeColor="text1" w:themeTint="F2"/>
          <w:sz w:val="24"/>
          <w:szCs w:val="24"/>
        </w:rPr>
        <w:t xml:space="preserve"> spp. (</w:t>
      </w:r>
      <w:proofErr w:type="spellStart"/>
      <w:r w:rsidRPr="001B3877">
        <w:rPr>
          <w:rFonts w:ascii="Times New Roman" w:eastAsia="Times New Roman" w:hAnsi="Times New Roman" w:cs="Times New Roman"/>
          <w:color w:val="0D0D0D" w:themeColor="text1" w:themeTint="F2"/>
          <w:sz w:val="24"/>
          <w:szCs w:val="24"/>
        </w:rPr>
        <w:t>Ciliophora</w:t>
      </w:r>
      <w:proofErr w:type="spellEnd"/>
      <w:r w:rsidRPr="001B3877">
        <w:rPr>
          <w:rFonts w:ascii="Times New Roman" w:eastAsia="Times New Roman" w:hAnsi="Times New Roman" w:cs="Times New Roman"/>
          <w:color w:val="0D0D0D" w:themeColor="text1" w:themeTint="F2"/>
          <w:sz w:val="24"/>
          <w:szCs w:val="24"/>
        </w:rPr>
        <w:t xml:space="preserve">: </w:t>
      </w:r>
      <w:proofErr w:type="spellStart"/>
      <w:r w:rsidRPr="001B3877">
        <w:rPr>
          <w:rFonts w:ascii="Times New Roman" w:eastAsia="Times New Roman" w:hAnsi="Times New Roman" w:cs="Times New Roman"/>
          <w:color w:val="0D0D0D" w:themeColor="text1" w:themeTint="F2"/>
          <w:sz w:val="24"/>
          <w:szCs w:val="24"/>
        </w:rPr>
        <w:t>Chilodonellidae</w:t>
      </w:r>
      <w:proofErr w:type="spellEnd"/>
      <w:r w:rsidRPr="001B3877">
        <w:rPr>
          <w:rFonts w:ascii="Times New Roman" w:eastAsia="Times New Roman" w:hAnsi="Times New Roman" w:cs="Times New Roman"/>
          <w:color w:val="0D0D0D" w:themeColor="text1" w:themeTint="F2"/>
          <w:sz w:val="24"/>
          <w:szCs w:val="24"/>
        </w:rPr>
        <w:t xml:space="preserve">) in Cultured Nile Tilapia (Oreochromis </w:t>
      </w:r>
      <w:proofErr w:type="spellStart"/>
      <w:r w:rsidRPr="001B3877">
        <w:rPr>
          <w:rFonts w:ascii="Times New Roman" w:eastAsia="Times New Roman" w:hAnsi="Times New Roman" w:cs="Times New Roman"/>
          <w:color w:val="0D0D0D" w:themeColor="text1" w:themeTint="F2"/>
          <w:sz w:val="24"/>
          <w:szCs w:val="24"/>
        </w:rPr>
        <w:t>niloticus</w:t>
      </w:r>
      <w:proofErr w:type="spellEnd"/>
      <w:r w:rsidRPr="001B3877">
        <w:rPr>
          <w:rFonts w:ascii="Times New Roman" w:eastAsia="Times New Roman" w:hAnsi="Times New Roman" w:cs="Times New Roman"/>
          <w:color w:val="0D0D0D" w:themeColor="text1" w:themeTint="F2"/>
          <w:sz w:val="24"/>
          <w:szCs w:val="24"/>
        </w:rPr>
        <w:t>) in the Central Region of Saudi Arabia. In Article in Pakistan Journal of Zoology (</w:t>
      </w:r>
      <w:r w:rsidRPr="001B3877">
        <w:rPr>
          <w:rFonts w:ascii="Times New Roman" w:eastAsia="Times New Roman" w:hAnsi="Times New Roman" w:cs="Times New Roman"/>
          <w:b/>
          <w:bCs/>
          <w:color w:val="0D0D0D" w:themeColor="text1" w:themeTint="F2"/>
          <w:sz w:val="24"/>
          <w:szCs w:val="24"/>
        </w:rPr>
        <w:t>Vol. 46</w:t>
      </w:r>
      <w:r w:rsidRPr="001B3877">
        <w:rPr>
          <w:rFonts w:ascii="Times New Roman" w:eastAsia="Times New Roman" w:hAnsi="Times New Roman" w:cs="Times New Roman"/>
          <w:color w:val="0D0D0D" w:themeColor="text1" w:themeTint="F2"/>
          <w:sz w:val="24"/>
          <w:szCs w:val="24"/>
        </w:rPr>
        <w:t xml:space="preserve">, Issue 3). </w:t>
      </w:r>
      <w:hyperlink r:id="rId40" w:history="1">
        <w:r w:rsidRPr="009448C1">
          <w:rPr>
            <w:rStyle w:val="Hyperlink"/>
            <w:rFonts w:ascii="Times New Roman" w:eastAsia="Times New Roman" w:hAnsi="Times New Roman" w:cs="Times New Roman"/>
            <w:sz w:val="24"/>
            <w:szCs w:val="24"/>
          </w:rPr>
          <w:t>https://www.researchgate.n</w:t>
        </w:r>
        <w:r w:rsidR="00CC7066">
          <w:rPr>
            <w:rStyle w:val="Hyperlink"/>
            <w:rFonts w:ascii="Times New Roman" w:eastAsia="Times New Roman" w:hAnsi="Times New Roman" w:cs="Times New Roman"/>
            <w:i/>
            <w:sz w:val="24"/>
            <w:szCs w:val="24"/>
          </w:rPr>
          <w:t>et</w:t>
        </w:r>
        <w:r w:rsidRPr="009448C1">
          <w:rPr>
            <w:rStyle w:val="Hyperlink"/>
            <w:rFonts w:ascii="Times New Roman" w:eastAsia="Times New Roman" w:hAnsi="Times New Roman" w:cs="Times New Roman"/>
            <w:sz w:val="24"/>
            <w:szCs w:val="24"/>
          </w:rPr>
          <w:t>/publication/287233485</w:t>
        </w:r>
      </w:hyperlink>
    </w:p>
    <w:p w14:paraId="494879E6" w14:textId="274E0016" w:rsidR="00F477A5" w:rsidRDefault="00F477A5" w:rsidP="006B5964">
      <w:pPr>
        <w:autoSpaceDE w:val="0"/>
        <w:autoSpaceDN w:val="0"/>
        <w:spacing w:after="0" w:line="360" w:lineRule="auto"/>
        <w:ind w:hanging="480"/>
        <w:rPr>
          <w:rFonts w:ascii="Times New Roman" w:eastAsia="Times New Roman" w:hAnsi="Times New Roman" w:cs="Times New Roman"/>
          <w:color w:val="0D0D0D" w:themeColor="text1" w:themeTint="F2"/>
          <w:sz w:val="24"/>
          <w:szCs w:val="24"/>
        </w:rPr>
      </w:pPr>
      <w:proofErr w:type="spellStart"/>
      <w:r w:rsidRPr="009A16F2">
        <w:rPr>
          <w:rFonts w:ascii="Times New Roman" w:eastAsia="Times New Roman" w:hAnsi="Times New Roman" w:cs="Times New Roman"/>
          <w:b/>
          <w:bCs/>
          <w:color w:val="0D0D0D" w:themeColor="text1" w:themeTint="F2"/>
          <w:sz w:val="24"/>
          <w:szCs w:val="24"/>
        </w:rPr>
        <w:t>Adamba</w:t>
      </w:r>
      <w:proofErr w:type="spellEnd"/>
      <w:r w:rsidRPr="009A16F2">
        <w:rPr>
          <w:rFonts w:ascii="Times New Roman" w:eastAsia="Times New Roman" w:hAnsi="Times New Roman" w:cs="Times New Roman"/>
          <w:b/>
          <w:bCs/>
          <w:color w:val="0D0D0D" w:themeColor="text1" w:themeTint="F2"/>
          <w:sz w:val="24"/>
          <w:szCs w:val="24"/>
        </w:rPr>
        <w:t xml:space="preserve"> S.W.K., </w:t>
      </w:r>
      <w:proofErr w:type="spellStart"/>
      <w:r w:rsidRPr="009A16F2">
        <w:rPr>
          <w:rFonts w:ascii="Times New Roman" w:eastAsia="Times New Roman" w:hAnsi="Times New Roman" w:cs="Times New Roman"/>
          <w:b/>
          <w:bCs/>
          <w:color w:val="0D0D0D" w:themeColor="text1" w:themeTint="F2"/>
          <w:sz w:val="24"/>
          <w:szCs w:val="24"/>
        </w:rPr>
        <w:t>Otachi</w:t>
      </w:r>
      <w:proofErr w:type="spellEnd"/>
      <w:r w:rsidRPr="009A16F2">
        <w:rPr>
          <w:rFonts w:ascii="Times New Roman" w:eastAsia="Times New Roman" w:hAnsi="Times New Roman" w:cs="Times New Roman"/>
          <w:b/>
          <w:bCs/>
          <w:color w:val="0D0D0D" w:themeColor="text1" w:themeTint="F2"/>
          <w:sz w:val="24"/>
          <w:szCs w:val="24"/>
        </w:rPr>
        <w:t xml:space="preserve"> E.O. and </w:t>
      </w:r>
      <w:proofErr w:type="spellStart"/>
      <w:r w:rsidRPr="009A16F2">
        <w:rPr>
          <w:rFonts w:ascii="Times New Roman" w:eastAsia="Times New Roman" w:hAnsi="Times New Roman" w:cs="Times New Roman"/>
          <w:b/>
          <w:bCs/>
          <w:color w:val="0D0D0D" w:themeColor="text1" w:themeTint="F2"/>
          <w:sz w:val="24"/>
          <w:szCs w:val="24"/>
        </w:rPr>
        <w:t>Ong’ondo</w:t>
      </w:r>
      <w:proofErr w:type="spellEnd"/>
      <w:r w:rsidRPr="009A16F2">
        <w:rPr>
          <w:rFonts w:ascii="Times New Roman" w:eastAsia="Times New Roman" w:hAnsi="Times New Roman" w:cs="Times New Roman"/>
          <w:b/>
          <w:bCs/>
          <w:color w:val="0D0D0D" w:themeColor="text1" w:themeTint="F2"/>
          <w:sz w:val="24"/>
          <w:szCs w:val="24"/>
        </w:rPr>
        <w:t xml:space="preserve"> G.O. (2020):</w:t>
      </w:r>
      <w:r w:rsidRPr="009A16F2">
        <w:rPr>
          <w:rFonts w:ascii="Times New Roman" w:eastAsia="Times New Roman" w:hAnsi="Times New Roman" w:cs="Times New Roman"/>
          <w:color w:val="0D0D0D" w:themeColor="text1" w:themeTint="F2"/>
          <w:sz w:val="24"/>
          <w:szCs w:val="24"/>
        </w:rPr>
        <w:t xml:space="preserve"> Parasite communities of </w:t>
      </w:r>
      <w:r w:rsidRPr="009A16F2">
        <w:rPr>
          <w:rFonts w:ascii="Times New Roman" w:eastAsia="Times New Roman" w:hAnsi="Times New Roman" w:cs="Times New Roman"/>
          <w:i/>
          <w:iCs/>
          <w:color w:val="0D0D0D" w:themeColor="text1" w:themeTint="F2"/>
          <w:sz w:val="24"/>
          <w:szCs w:val="24"/>
        </w:rPr>
        <w:t xml:space="preserve">Oreochromis </w:t>
      </w:r>
      <w:proofErr w:type="spellStart"/>
      <w:r w:rsidRPr="009A16F2">
        <w:rPr>
          <w:rFonts w:ascii="Times New Roman" w:eastAsia="Times New Roman" w:hAnsi="Times New Roman" w:cs="Times New Roman"/>
          <w:i/>
          <w:iCs/>
          <w:color w:val="0D0D0D" w:themeColor="text1" w:themeTint="F2"/>
          <w:sz w:val="24"/>
          <w:szCs w:val="24"/>
        </w:rPr>
        <w:t>niloticus</w:t>
      </w:r>
      <w:proofErr w:type="spellEnd"/>
      <w:r w:rsidRPr="009A16F2">
        <w:rPr>
          <w:rFonts w:ascii="Times New Roman" w:eastAsia="Times New Roman" w:hAnsi="Times New Roman" w:cs="Times New Roman"/>
          <w:i/>
          <w:iCs/>
          <w:color w:val="0D0D0D" w:themeColor="text1" w:themeTint="F2"/>
          <w:sz w:val="24"/>
          <w:szCs w:val="24"/>
        </w:rPr>
        <w:t xml:space="preserve"> </w:t>
      </w:r>
      <w:proofErr w:type="spellStart"/>
      <w:r w:rsidRPr="009A16F2">
        <w:rPr>
          <w:rFonts w:ascii="Times New Roman" w:eastAsia="Times New Roman" w:hAnsi="Times New Roman" w:cs="Times New Roman"/>
          <w:i/>
          <w:iCs/>
          <w:color w:val="0D0D0D" w:themeColor="text1" w:themeTint="F2"/>
          <w:sz w:val="24"/>
          <w:szCs w:val="24"/>
        </w:rPr>
        <w:t>baringoensis</w:t>
      </w:r>
      <w:proofErr w:type="spellEnd"/>
      <w:r w:rsidRPr="009A16F2">
        <w:rPr>
          <w:rFonts w:ascii="Times New Roman" w:eastAsia="Times New Roman" w:hAnsi="Times New Roman" w:cs="Times New Roman"/>
          <w:color w:val="0D0D0D" w:themeColor="text1" w:themeTint="F2"/>
          <w:sz w:val="24"/>
          <w:szCs w:val="24"/>
        </w:rPr>
        <w:t xml:space="preserve"> (</w:t>
      </w:r>
      <w:proofErr w:type="spellStart"/>
      <w:r w:rsidRPr="009A16F2">
        <w:rPr>
          <w:rFonts w:ascii="Times New Roman" w:eastAsia="Times New Roman" w:hAnsi="Times New Roman" w:cs="Times New Roman"/>
          <w:color w:val="0D0D0D" w:themeColor="text1" w:themeTint="F2"/>
          <w:sz w:val="24"/>
          <w:szCs w:val="24"/>
        </w:rPr>
        <w:t>Trewavas</w:t>
      </w:r>
      <w:proofErr w:type="spellEnd"/>
      <w:r w:rsidRPr="009A16F2">
        <w:rPr>
          <w:rFonts w:ascii="Times New Roman" w:eastAsia="Times New Roman" w:hAnsi="Times New Roman" w:cs="Times New Roman"/>
          <w:color w:val="0D0D0D" w:themeColor="text1" w:themeTint="F2"/>
          <w:sz w:val="24"/>
          <w:szCs w:val="24"/>
        </w:rPr>
        <w:t>, 1983) in relation to selected water quality param</w:t>
      </w:r>
      <w:r w:rsidR="00CC7066">
        <w:rPr>
          <w:rFonts w:ascii="Times New Roman" w:eastAsia="Times New Roman" w:hAnsi="Times New Roman" w:cs="Times New Roman"/>
          <w:i/>
          <w:color w:val="0D0D0D" w:themeColor="text1" w:themeTint="F2"/>
          <w:sz w:val="24"/>
          <w:szCs w:val="24"/>
        </w:rPr>
        <w:t>et</w:t>
      </w:r>
      <w:r w:rsidRPr="009A16F2">
        <w:rPr>
          <w:rFonts w:ascii="Times New Roman" w:eastAsia="Times New Roman" w:hAnsi="Times New Roman" w:cs="Times New Roman"/>
          <w:color w:val="0D0D0D" w:themeColor="text1" w:themeTint="F2"/>
          <w:sz w:val="24"/>
          <w:szCs w:val="24"/>
        </w:rPr>
        <w:t xml:space="preserve">ers in the springs of </w:t>
      </w:r>
      <w:proofErr w:type="spellStart"/>
      <w:r w:rsidRPr="009A16F2">
        <w:rPr>
          <w:rFonts w:ascii="Times New Roman" w:eastAsia="Times New Roman" w:hAnsi="Times New Roman" w:cs="Times New Roman"/>
          <w:color w:val="0D0D0D" w:themeColor="text1" w:themeTint="F2"/>
          <w:sz w:val="24"/>
          <w:szCs w:val="24"/>
        </w:rPr>
        <w:t>Lorwai</w:t>
      </w:r>
      <w:proofErr w:type="spellEnd"/>
      <w:r w:rsidRPr="009A16F2">
        <w:rPr>
          <w:rFonts w:ascii="Times New Roman" w:eastAsia="Times New Roman" w:hAnsi="Times New Roman" w:cs="Times New Roman"/>
          <w:color w:val="0D0D0D" w:themeColor="text1" w:themeTint="F2"/>
          <w:sz w:val="24"/>
          <w:szCs w:val="24"/>
        </w:rPr>
        <w:t xml:space="preserve"> Swamp and Lake Baringo, Kenya. Acta </w:t>
      </w:r>
      <w:proofErr w:type="spellStart"/>
      <w:r w:rsidRPr="009A16F2">
        <w:rPr>
          <w:rFonts w:ascii="Times New Roman" w:eastAsia="Times New Roman" w:hAnsi="Times New Roman" w:cs="Times New Roman"/>
          <w:color w:val="0D0D0D" w:themeColor="text1" w:themeTint="F2"/>
          <w:sz w:val="24"/>
          <w:szCs w:val="24"/>
        </w:rPr>
        <w:t>Parasitologica</w:t>
      </w:r>
      <w:proofErr w:type="spellEnd"/>
      <w:r w:rsidRPr="009A16F2">
        <w:rPr>
          <w:rFonts w:ascii="Times New Roman" w:eastAsia="Times New Roman" w:hAnsi="Times New Roman" w:cs="Times New Roman"/>
          <w:color w:val="0D0D0D" w:themeColor="text1" w:themeTint="F2"/>
          <w:sz w:val="24"/>
          <w:szCs w:val="24"/>
        </w:rPr>
        <w:t xml:space="preserve">, </w:t>
      </w:r>
      <w:r w:rsidRPr="009A16F2">
        <w:rPr>
          <w:rFonts w:ascii="Times New Roman" w:eastAsia="Times New Roman" w:hAnsi="Times New Roman" w:cs="Times New Roman"/>
          <w:b/>
          <w:bCs/>
          <w:color w:val="0D0D0D" w:themeColor="text1" w:themeTint="F2"/>
          <w:sz w:val="24"/>
          <w:szCs w:val="24"/>
        </w:rPr>
        <w:t>65(2):</w:t>
      </w:r>
      <w:r w:rsidRPr="009A16F2">
        <w:rPr>
          <w:rFonts w:ascii="Times New Roman" w:eastAsia="Times New Roman" w:hAnsi="Times New Roman" w:cs="Times New Roman"/>
          <w:color w:val="0D0D0D" w:themeColor="text1" w:themeTint="F2"/>
          <w:sz w:val="24"/>
          <w:szCs w:val="24"/>
        </w:rPr>
        <w:t xml:space="preserve"> 441–451. </w:t>
      </w:r>
    </w:p>
    <w:p w14:paraId="7C794D35" w14:textId="4273AB5A" w:rsidR="00F477A5" w:rsidRPr="009A16F2" w:rsidRDefault="00F477A5" w:rsidP="006B5964">
      <w:pPr>
        <w:autoSpaceDE w:val="0"/>
        <w:autoSpaceDN w:val="0"/>
        <w:spacing w:after="0" w:line="360" w:lineRule="auto"/>
        <w:ind w:hanging="480"/>
        <w:rPr>
          <w:rFonts w:ascii="Times New Roman" w:hAnsi="Times New Roman" w:cs="Times New Roman"/>
          <w:color w:val="0D0D0D" w:themeColor="text1" w:themeTint="F2"/>
          <w:sz w:val="24"/>
          <w:szCs w:val="24"/>
          <w:shd w:val="clear" w:color="auto" w:fill="FFFFFF"/>
        </w:rPr>
      </w:pPr>
      <w:r w:rsidRPr="009A16F2">
        <w:rPr>
          <w:rFonts w:ascii="Times New Roman" w:hAnsi="Times New Roman" w:cs="Times New Roman"/>
          <w:b/>
          <w:bCs/>
          <w:color w:val="0D0D0D" w:themeColor="text1" w:themeTint="F2"/>
          <w:sz w:val="24"/>
          <w:szCs w:val="24"/>
          <w:shd w:val="clear" w:color="auto" w:fill="FFFFFF"/>
        </w:rPr>
        <w:t>Adams A.M., Murrell K.D., Cross J.H. (1997):</w:t>
      </w:r>
      <w:r w:rsidRPr="009A16F2">
        <w:rPr>
          <w:rFonts w:ascii="Times New Roman" w:hAnsi="Times New Roman" w:cs="Times New Roman"/>
          <w:color w:val="0D0D0D" w:themeColor="text1" w:themeTint="F2"/>
          <w:sz w:val="24"/>
          <w:szCs w:val="24"/>
          <w:shd w:val="clear" w:color="auto" w:fill="FFFFFF"/>
        </w:rPr>
        <w:t xml:space="preserve"> Parasites of fish and risks to public health. Revue </w:t>
      </w:r>
      <w:proofErr w:type="spellStart"/>
      <w:r w:rsidRPr="009A16F2">
        <w:rPr>
          <w:rFonts w:ascii="Times New Roman" w:hAnsi="Times New Roman" w:cs="Times New Roman"/>
          <w:color w:val="0D0D0D" w:themeColor="text1" w:themeTint="F2"/>
          <w:sz w:val="24"/>
          <w:szCs w:val="24"/>
          <w:shd w:val="clear" w:color="auto" w:fill="FFFFFF"/>
        </w:rPr>
        <w:t>Scientifique</w:t>
      </w:r>
      <w:proofErr w:type="spellEnd"/>
      <w:r w:rsidRPr="009A16F2">
        <w:rPr>
          <w:rFonts w:ascii="Times New Roman" w:hAnsi="Times New Roman" w:cs="Times New Roman"/>
          <w:color w:val="0D0D0D" w:themeColor="text1" w:themeTint="F2"/>
          <w:sz w:val="24"/>
          <w:szCs w:val="24"/>
          <w:shd w:val="clear" w:color="auto" w:fill="FFFFFF"/>
        </w:rPr>
        <w:t xml:space="preserve"> </w:t>
      </w:r>
      <w:r w:rsidR="00CC7066">
        <w:rPr>
          <w:rFonts w:ascii="Times New Roman" w:hAnsi="Times New Roman" w:cs="Times New Roman"/>
          <w:i/>
          <w:color w:val="0D0D0D" w:themeColor="text1" w:themeTint="F2"/>
          <w:sz w:val="24"/>
          <w:szCs w:val="24"/>
          <w:shd w:val="clear" w:color="auto" w:fill="FFFFFF"/>
        </w:rPr>
        <w:t>et</w:t>
      </w:r>
      <w:r w:rsidRPr="009A16F2">
        <w:rPr>
          <w:rFonts w:ascii="Times New Roman" w:hAnsi="Times New Roman" w:cs="Times New Roman"/>
          <w:color w:val="0D0D0D" w:themeColor="text1" w:themeTint="F2"/>
          <w:sz w:val="24"/>
          <w:szCs w:val="24"/>
          <w:shd w:val="clear" w:color="auto" w:fill="FFFFFF"/>
        </w:rPr>
        <w:t xml:space="preserve"> Technique (International Office of Epizootics), </w:t>
      </w:r>
      <w:r w:rsidRPr="009A16F2">
        <w:rPr>
          <w:rFonts w:ascii="Times New Roman" w:hAnsi="Times New Roman" w:cs="Times New Roman"/>
          <w:b/>
          <w:bCs/>
          <w:color w:val="0D0D0D" w:themeColor="text1" w:themeTint="F2"/>
          <w:sz w:val="24"/>
          <w:szCs w:val="24"/>
          <w:shd w:val="clear" w:color="auto" w:fill="FFFFFF"/>
        </w:rPr>
        <w:t>16(2):</w:t>
      </w:r>
      <w:r w:rsidRPr="009A16F2">
        <w:rPr>
          <w:rFonts w:ascii="Times New Roman" w:hAnsi="Times New Roman" w:cs="Times New Roman"/>
          <w:color w:val="0D0D0D" w:themeColor="text1" w:themeTint="F2"/>
          <w:sz w:val="24"/>
          <w:szCs w:val="24"/>
          <w:shd w:val="clear" w:color="auto" w:fill="FFFFFF"/>
        </w:rPr>
        <w:t xml:space="preserve"> 652-660. DOI: 10.20506/rst.16.2.1059. PMID: 9501379.</w:t>
      </w:r>
    </w:p>
    <w:p w14:paraId="3C0D1091" w14:textId="02FCE0A7" w:rsidR="000079FE" w:rsidRDefault="00F477A5" w:rsidP="00267D07">
      <w:pPr>
        <w:autoSpaceDE w:val="0"/>
        <w:autoSpaceDN w:val="0"/>
        <w:spacing w:after="0" w:line="360" w:lineRule="auto"/>
        <w:ind w:hanging="480"/>
      </w:pPr>
      <w:proofErr w:type="spellStart"/>
      <w:r w:rsidRPr="00267D07">
        <w:rPr>
          <w:rFonts w:ascii="Times New Roman" w:eastAsia="Times New Roman" w:hAnsi="Times New Roman" w:cs="Times New Roman"/>
          <w:b/>
          <w:bCs/>
          <w:color w:val="0D0D0D" w:themeColor="text1" w:themeTint="F2"/>
          <w:sz w:val="24"/>
          <w:szCs w:val="24"/>
        </w:rPr>
        <w:t>Aibinu</w:t>
      </w:r>
      <w:proofErr w:type="spellEnd"/>
      <w:r w:rsidRPr="00267D07">
        <w:rPr>
          <w:rFonts w:ascii="Times New Roman" w:eastAsia="Times New Roman" w:hAnsi="Times New Roman" w:cs="Times New Roman"/>
          <w:b/>
          <w:bCs/>
          <w:color w:val="0D0D0D" w:themeColor="text1" w:themeTint="F2"/>
          <w:sz w:val="24"/>
          <w:szCs w:val="24"/>
        </w:rPr>
        <w:t xml:space="preserve">, I. E., </w:t>
      </w:r>
      <w:proofErr w:type="spellStart"/>
      <w:r w:rsidRPr="00267D07">
        <w:rPr>
          <w:rFonts w:ascii="Times New Roman" w:eastAsia="Times New Roman" w:hAnsi="Times New Roman" w:cs="Times New Roman"/>
          <w:b/>
          <w:bCs/>
          <w:color w:val="0D0D0D" w:themeColor="text1" w:themeTint="F2"/>
          <w:sz w:val="24"/>
          <w:szCs w:val="24"/>
        </w:rPr>
        <w:t>Smooker</w:t>
      </w:r>
      <w:proofErr w:type="spellEnd"/>
      <w:r w:rsidRPr="00267D07">
        <w:rPr>
          <w:rFonts w:ascii="Times New Roman" w:eastAsia="Times New Roman" w:hAnsi="Times New Roman" w:cs="Times New Roman"/>
          <w:b/>
          <w:bCs/>
          <w:color w:val="0D0D0D" w:themeColor="text1" w:themeTint="F2"/>
          <w:sz w:val="24"/>
          <w:szCs w:val="24"/>
        </w:rPr>
        <w:t>, P. M., &amp; Lopata, A. L. (2019).</w:t>
      </w:r>
      <w:r w:rsidRPr="00267D07">
        <w:rPr>
          <w:rFonts w:ascii="Times New Roman" w:eastAsia="Times New Roman" w:hAnsi="Times New Roman" w:cs="Times New Roman"/>
          <w:color w:val="0D0D0D" w:themeColor="text1" w:themeTint="F2"/>
          <w:sz w:val="24"/>
          <w:szCs w:val="24"/>
        </w:rPr>
        <w:t xml:space="preserve"> Anisakis Nematodes in Fish and Shellfish- from infection to allergies. In International Journal for Parasitology: Parasites and Wildlife (</w:t>
      </w:r>
      <w:r w:rsidRPr="00267D07">
        <w:rPr>
          <w:rFonts w:ascii="Times New Roman" w:eastAsia="Times New Roman" w:hAnsi="Times New Roman" w:cs="Times New Roman"/>
          <w:b/>
          <w:bCs/>
          <w:color w:val="0D0D0D" w:themeColor="text1" w:themeTint="F2"/>
          <w:sz w:val="24"/>
          <w:szCs w:val="24"/>
        </w:rPr>
        <w:t>Vol. 9,</w:t>
      </w:r>
      <w:r w:rsidRPr="00267D07">
        <w:rPr>
          <w:rFonts w:ascii="Times New Roman" w:eastAsia="Times New Roman" w:hAnsi="Times New Roman" w:cs="Times New Roman"/>
          <w:color w:val="0D0D0D" w:themeColor="text1" w:themeTint="F2"/>
          <w:sz w:val="24"/>
          <w:szCs w:val="24"/>
        </w:rPr>
        <w:t xml:space="preserve"> pp. 384–393). Australian Soci</w:t>
      </w:r>
      <w:r w:rsidR="00CC7066">
        <w:rPr>
          <w:rFonts w:ascii="Times New Roman" w:eastAsia="Times New Roman" w:hAnsi="Times New Roman" w:cs="Times New Roman"/>
          <w:i/>
          <w:color w:val="0D0D0D" w:themeColor="text1" w:themeTint="F2"/>
          <w:sz w:val="24"/>
          <w:szCs w:val="24"/>
        </w:rPr>
        <w:t>et</w:t>
      </w:r>
      <w:r w:rsidRPr="00267D07">
        <w:rPr>
          <w:rFonts w:ascii="Times New Roman" w:eastAsia="Times New Roman" w:hAnsi="Times New Roman" w:cs="Times New Roman"/>
          <w:color w:val="0D0D0D" w:themeColor="text1" w:themeTint="F2"/>
          <w:sz w:val="24"/>
          <w:szCs w:val="24"/>
        </w:rPr>
        <w:t>y for Parasitology</w:t>
      </w:r>
      <w:r>
        <w:rPr>
          <w:rFonts w:ascii="Times New Roman" w:eastAsia="Times New Roman" w:hAnsi="Times New Roman" w:cs="Times New Roman"/>
          <w:color w:val="0D0D0D" w:themeColor="text1" w:themeTint="F2"/>
          <w:sz w:val="24"/>
          <w:szCs w:val="24"/>
        </w:rPr>
        <w:t xml:space="preserve"> </w:t>
      </w:r>
      <w:hyperlink r:id="rId41" w:history="1">
        <w:r w:rsidR="000079FE" w:rsidRPr="00490BC7">
          <w:rPr>
            <w:rStyle w:val="Hyperlink"/>
            <w:rFonts w:ascii="Times New Roman" w:eastAsia="Times New Roman" w:hAnsi="Times New Roman" w:cs="Times New Roman"/>
            <w:sz w:val="24"/>
            <w:szCs w:val="24"/>
          </w:rPr>
          <w:t>https://doi.org/10.1016/j.ijppaw.2019.04.007</w:t>
        </w:r>
      </w:hyperlink>
      <w:r w:rsidR="000079FE" w:rsidRPr="000079FE">
        <w:t xml:space="preserve"> </w:t>
      </w:r>
    </w:p>
    <w:p w14:paraId="092B59AE" w14:textId="5C416D81" w:rsidR="000079FE" w:rsidRPr="009A16F2" w:rsidRDefault="000079FE" w:rsidP="000079FE">
      <w:pPr>
        <w:autoSpaceDE w:val="0"/>
        <w:autoSpaceDN w:val="0"/>
        <w:spacing w:after="0" w:line="360" w:lineRule="auto"/>
        <w:ind w:hanging="480"/>
        <w:rPr>
          <w:rFonts w:ascii="Times New Roman" w:eastAsia="Times New Roman" w:hAnsi="Times New Roman" w:cs="Times New Roman"/>
          <w:color w:val="0D0D0D" w:themeColor="text1" w:themeTint="F2"/>
          <w:sz w:val="24"/>
          <w:szCs w:val="24"/>
        </w:rPr>
      </w:pPr>
      <w:proofErr w:type="spellStart"/>
      <w:r w:rsidRPr="000079FE">
        <w:rPr>
          <w:rFonts w:ascii="Times New Roman" w:eastAsia="Times New Roman" w:hAnsi="Times New Roman" w:cs="Times New Roman"/>
          <w:b/>
          <w:bCs/>
          <w:color w:val="0D0D0D" w:themeColor="text1" w:themeTint="F2"/>
          <w:sz w:val="24"/>
          <w:szCs w:val="24"/>
        </w:rPr>
        <w:t>Akoll</w:t>
      </w:r>
      <w:proofErr w:type="spellEnd"/>
      <w:r w:rsidRPr="000079FE">
        <w:rPr>
          <w:rFonts w:ascii="Times New Roman" w:eastAsia="Times New Roman" w:hAnsi="Times New Roman" w:cs="Times New Roman"/>
          <w:b/>
          <w:bCs/>
          <w:color w:val="0D0D0D" w:themeColor="text1" w:themeTint="F2"/>
          <w:sz w:val="24"/>
          <w:szCs w:val="24"/>
        </w:rPr>
        <w:t>, P., Fioravanti, M. L., Konecny, R., &amp; Schiemer, F. (2012).</w:t>
      </w:r>
      <w:r w:rsidRPr="000079FE">
        <w:rPr>
          <w:rFonts w:ascii="Times New Roman" w:eastAsia="Times New Roman" w:hAnsi="Times New Roman" w:cs="Times New Roman"/>
          <w:color w:val="0D0D0D" w:themeColor="text1" w:themeTint="F2"/>
          <w:sz w:val="24"/>
          <w:szCs w:val="24"/>
        </w:rPr>
        <w:t xml:space="preserve"> Infection dynamics of </w:t>
      </w:r>
      <w:proofErr w:type="spellStart"/>
      <w:r w:rsidRPr="000079FE">
        <w:rPr>
          <w:rFonts w:ascii="Times New Roman" w:eastAsia="Times New Roman" w:hAnsi="Times New Roman" w:cs="Times New Roman"/>
          <w:color w:val="0D0D0D" w:themeColor="text1" w:themeTint="F2"/>
          <w:sz w:val="24"/>
          <w:szCs w:val="24"/>
        </w:rPr>
        <w:t>Cichlidogyrus</w:t>
      </w:r>
      <w:proofErr w:type="spellEnd"/>
      <w:r w:rsidRPr="000079FE">
        <w:rPr>
          <w:rFonts w:ascii="Times New Roman" w:eastAsia="Times New Roman" w:hAnsi="Times New Roman" w:cs="Times New Roman"/>
          <w:color w:val="0D0D0D" w:themeColor="text1" w:themeTint="F2"/>
          <w:sz w:val="24"/>
          <w:szCs w:val="24"/>
        </w:rPr>
        <w:t xml:space="preserve"> </w:t>
      </w:r>
      <w:proofErr w:type="spellStart"/>
      <w:r w:rsidRPr="000079FE">
        <w:rPr>
          <w:rFonts w:ascii="Times New Roman" w:eastAsia="Times New Roman" w:hAnsi="Times New Roman" w:cs="Times New Roman"/>
          <w:color w:val="0D0D0D" w:themeColor="text1" w:themeTint="F2"/>
          <w:sz w:val="24"/>
          <w:szCs w:val="24"/>
        </w:rPr>
        <w:t>tilapiae</w:t>
      </w:r>
      <w:proofErr w:type="spellEnd"/>
      <w:r w:rsidRPr="000079FE">
        <w:rPr>
          <w:rFonts w:ascii="Times New Roman" w:eastAsia="Times New Roman" w:hAnsi="Times New Roman" w:cs="Times New Roman"/>
          <w:color w:val="0D0D0D" w:themeColor="text1" w:themeTint="F2"/>
          <w:sz w:val="24"/>
          <w:szCs w:val="24"/>
        </w:rPr>
        <w:t xml:space="preserve"> and C. </w:t>
      </w:r>
      <w:proofErr w:type="spellStart"/>
      <w:r w:rsidRPr="000079FE">
        <w:rPr>
          <w:rFonts w:ascii="Times New Roman" w:eastAsia="Times New Roman" w:hAnsi="Times New Roman" w:cs="Times New Roman"/>
          <w:color w:val="0D0D0D" w:themeColor="text1" w:themeTint="F2"/>
          <w:sz w:val="24"/>
          <w:szCs w:val="24"/>
        </w:rPr>
        <w:t>sclerosus</w:t>
      </w:r>
      <w:proofErr w:type="spellEnd"/>
      <w:r w:rsidRPr="000079FE">
        <w:rPr>
          <w:rFonts w:ascii="Times New Roman" w:eastAsia="Times New Roman" w:hAnsi="Times New Roman" w:cs="Times New Roman"/>
          <w:color w:val="0D0D0D" w:themeColor="text1" w:themeTint="F2"/>
          <w:sz w:val="24"/>
          <w:szCs w:val="24"/>
        </w:rPr>
        <w:t xml:space="preserve"> (</w:t>
      </w:r>
      <w:proofErr w:type="spellStart"/>
      <w:r w:rsidRPr="000079FE">
        <w:rPr>
          <w:rFonts w:ascii="Times New Roman" w:eastAsia="Times New Roman" w:hAnsi="Times New Roman" w:cs="Times New Roman"/>
          <w:color w:val="0D0D0D" w:themeColor="text1" w:themeTint="F2"/>
          <w:sz w:val="24"/>
          <w:szCs w:val="24"/>
        </w:rPr>
        <w:t>Monogenea</w:t>
      </w:r>
      <w:proofErr w:type="spellEnd"/>
      <w:r w:rsidRPr="000079FE">
        <w:rPr>
          <w:rFonts w:ascii="Times New Roman" w:eastAsia="Times New Roman" w:hAnsi="Times New Roman" w:cs="Times New Roman"/>
          <w:color w:val="0D0D0D" w:themeColor="text1" w:themeTint="F2"/>
          <w:sz w:val="24"/>
          <w:szCs w:val="24"/>
        </w:rPr>
        <w:t xml:space="preserve">, </w:t>
      </w:r>
      <w:proofErr w:type="spellStart"/>
      <w:r w:rsidRPr="000079FE">
        <w:rPr>
          <w:rFonts w:ascii="Times New Roman" w:eastAsia="Times New Roman" w:hAnsi="Times New Roman" w:cs="Times New Roman"/>
          <w:color w:val="0D0D0D" w:themeColor="text1" w:themeTint="F2"/>
          <w:sz w:val="24"/>
          <w:szCs w:val="24"/>
        </w:rPr>
        <w:t>Ancyrocephalinae</w:t>
      </w:r>
      <w:proofErr w:type="spellEnd"/>
      <w:r w:rsidRPr="000079FE">
        <w:rPr>
          <w:rFonts w:ascii="Times New Roman" w:eastAsia="Times New Roman" w:hAnsi="Times New Roman" w:cs="Times New Roman"/>
          <w:color w:val="0D0D0D" w:themeColor="text1" w:themeTint="F2"/>
          <w:sz w:val="24"/>
          <w:szCs w:val="24"/>
        </w:rPr>
        <w:t xml:space="preserve">) in Nile tilapia (Oreochromis </w:t>
      </w:r>
      <w:proofErr w:type="spellStart"/>
      <w:r w:rsidRPr="000079FE">
        <w:rPr>
          <w:rFonts w:ascii="Times New Roman" w:eastAsia="Times New Roman" w:hAnsi="Times New Roman" w:cs="Times New Roman"/>
          <w:color w:val="0D0D0D" w:themeColor="text1" w:themeTint="F2"/>
          <w:sz w:val="24"/>
          <w:szCs w:val="24"/>
        </w:rPr>
        <w:t>niloticus</w:t>
      </w:r>
      <w:proofErr w:type="spellEnd"/>
      <w:r w:rsidRPr="000079FE">
        <w:rPr>
          <w:rFonts w:ascii="Times New Roman" w:eastAsia="Times New Roman" w:hAnsi="Times New Roman" w:cs="Times New Roman"/>
          <w:color w:val="0D0D0D" w:themeColor="text1" w:themeTint="F2"/>
          <w:sz w:val="24"/>
          <w:szCs w:val="24"/>
        </w:rPr>
        <w:t xml:space="preserve"> L.) from Uganda. Journal of Helminthology</w:t>
      </w:r>
      <w:r w:rsidRPr="000079FE">
        <w:rPr>
          <w:rFonts w:ascii="Times New Roman" w:eastAsia="Times New Roman" w:hAnsi="Times New Roman" w:cs="Times New Roman"/>
          <w:b/>
          <w:bCs/>
          <w:color w:val="0D0D0D" w:themeColor="text1" w:themeTint="F2"/>
          <w:sz w:val="24"/>
          <w:szCs w:val="24"/>
        </w:rPr>
        <w:t>, 86(3</w:t>
      </w:r>
      <w:r w:rsidRPr="000079FE">
        <w:rPr>
          <w:rFonts w:ascii="Times New Roman" w:eastAsia="Times New Roman" w:hAnsi="Times New Roman" w:cs="Times New Roman"/>
          <w:color w:val="0D0D0D" w:themeColor="text1" w:themeTint="F2"/>
          <w:sz w:val="24"/>
          <w:szCs w:val="24"/>
        </w:rPr>
        <w:t>), 302–310. https://doi.org/10.1017/S0022149X11000411</w:t>
      </w:r>
    </w:p>
    <w:p w14:paraId="1545CD4D" w14:textId="77777777" w:rsidR="000079FE" w:rsidRDefault="00F477A5" w:rsidP="006B5964">
      <w:pPr>
        <w:autoSpaceDE w:val="0"/>
        <w:autoSpaceDN w:val="0"/>
        <w:spacing w:after="0" w:line="360" w:lineRule="auto"/>
        <w:ind w:hanging="480"/>
        <w:rPr>
          <w:rFonts w:ascii="Times New Roman" w:hAnsi="Times New Roman" w:cs="Times New Roman"/>
          <w:noProof/>
          <w:color w:val="0D0D0D" w:themeColor="text1" w:themeTint="F2"/>
          <w:sz w:val="24"/>
          <w:szCs w:val="24"/>
        </w:rPr>
      </w:pPr>
      <w:r w:rsidRPr="009A16F2">
        <w:rPr>
          <w:rFonts w:ascii="Times New Roman" w:hAnsi="Times New Roman" w:cs="Times New Roman"/>
          <w:b/>
          <w:bCs/>
          <w:noProof/>
          <w:color w:val="0D0D0D" w:themeColor="text1" w:themeTint="F2"/>
          <w:sz w:val="24"/>
          <w:szCs w:val="24"/>
        </w:rPr>
        <w:lastRenderedPageBreak/>
        <w:t>Akoll P., Konecny R., Mwanja W.W., Nattabi J.K., Agoe C. and Schiemer F. (2012):</w:t>
      </w:r>
      <w:r w:rsidRPr="009A16F2">
        <w:rPr>
          <w:rFonts w:ascii="Times New Roman" w:hAnsi="Times New Roman" w:cs="Times New Roman"/>
          <w:noProof/>
          <w:color w:val="0D0D0D" w:themeColor="text1" w:themeTint="F2"/>
          <w:sz w:val="24"/>
          <w:szCs w:val="24"/>
        </w:rPr>
        <w:t xml:space="preserve"> Parasite fauna of farmed Nile tilapia (</w:t>
      </w:r>
      <w:r w:rsidRPr="009A16F2">
        <w:rPr>
          <w:rFonts w:ascii="Times New Roman" w:hAnsi="Times New Roman" w:cs="Times New Roman"/>
          <w:i/>
          <w:iCs/>
          <w:noProof/>
          <w:color w:val="0D0D0D" w:themeColor="text1" w:themeTint="F2"/>
          <w:sz w:val="24"/>
          <w:szCs w:val="24"/>
        </w:rPr>
        <w:t>Oreochromis niloticus</w:t>
      </w:r>
      <w:r w:rsidRPr="009A16F2">
        <w:rPr>
          <w:rFonts w:ascii="Times New Roman" w:hAnsi="Times New Roman" w:cs="Times New Roman"/>
          <w:noProof/>
          <w:color w:val="0D0D0D" w:themeColor="text1" w:themeTint="F2"/>
          <w:sz w:val="24"/>
          <w:szCs w:val="24"/>
        </w:rPr>
        <w:t>) and African catfish (</w:t>
      </w:r>
      <w:r w:rsidRPr="009A16F2">
        <w:rPr>
          <w:rFonts w:ascii="Times New Roman" w:hAnsi="Times New Roman" w:cs="Times New Roman"/>
          <w:i/>
          <w:iCs/>
          <w:noProof/>
          <w:color w:val="0D0D0D" w:themeColor="text1" w:themeTint="F2"/>
          <w:sz w:val="24"/>
          <w:szCs w:val="24"/>
        </w:rPr>
        <w:t>Clarias gariepinus</w:t>
      </w:r>
      <w:r w:rsidRPr="009A16F2">
        <w:rPr>
          <w:rFonts w:ascii="Times New Roman" w:hAnsi="Times New Roman" w:cs="Times New Roman"/>
          <w:noProof/>
          <w:color w:val="0D0D0D" w:themeColor="text1" w:themeTint="F2"/>
          <w:sz w:val="24"/>
          <w:szCs w:val="24"/>
        </w:rPr>
        <w:t xml:space="preserve">) in Uganda. Parasitology Research, </w:t>
      </w:r>
      <w:r w:rsidRPr="009A16F2">
        <w:rPr>
          <w:rFonts w:ascii="Times New Roman" w:hAnsi="Times New Roman" w:cs="Times New Roman"/>
          <w:b/>
          <w:bCs/>
          <w:noProof/>
          <w:color w:val="0D0D0D" w:themeColor="text1" w:themeTint="F2"/>
          <w:sz w:val="24"/>
          <w:szCs w:val="24"/>
        </w:rPr>
        <w:t>110(1):</w:t>
      </w:r>
      <w:r w:rsidRPr="009A16F2">
        <w:rPr>
          <w:rFonts w:ascii="Times New Roman" w:hAnsi="Times New Roman" w:cs="Times New Roman"/>
          <w:noProof/>
          <w:color w:val="0D0D0D" w:themeColor="text1" w:themeTint="F2"/>
          <w:sz w:val="24"/>
          <w:szCs w:val="24"/>
        </w:rPr>
        <w:t xml:space="preserve"> 315–323. </w:t>
      </w:r>
      <w:hyperlink r:id="rId42" w:history="1">
        <w:r w:rsidR="000B2B72" w:rsidRPr="00490BC7">
          <w:rPr>
            <w:rStyle w:val="Hyperlink"/>
            <w:rFonts w:ascii="Times New Roman" w:hAnsi="Times New Roman" w:cs="Times New Roman"/>
            <w:noProof/>
            <w:sz w:val="24"/>
            <w:szCs w:val="24"/>
          </w:rPr>
          <w:t>https://doi.org/10.1007/s00436-011-2491-4</w:t>
        </w:r>
      </w:hyperlink>
    </w:p>
    <w:p w14:paraId="237FF988" w14:textId="3C23858C" w:rsidR="000B2B72" w:rsidRDefault="000079FE" w:rsidP="006B5964">
      <w:pPr>
        <w:autoSpaceDE w:val="0"/>
        <w:autoSpaceDN w:val="0"/>
        <w:spacing w:after="0" w:line="360" w:lineRule="auto"/>
        <w:ind w:hanging="480"/>
      </w:pPr>
      <w:r w:rsidRPr="000079FE">
        <w:rPr>
          <w:rFonts w:ascii="Times New Roman" w:hAnsi="Times New Roman" w:cs="Times New Roman"/>
          <w:b/>
          <w:bCs/>
          <w:noProof/>
          <w:color w:val="0D0D0D" w:themeColor="text1" w:themeTint="F2"/>
          <w:sz w:val="24"/>
          <w:szCs w:val="24"/>
        </w:rPr>
        <w:t>Allalgua, A., Menasria, A., Mouaissia, W., Bensouilah, M., &amp; Kaouachi, N</w:t>
      </w:r>
      <w:r w:rsidRPr="000079FE">
        <w:rPr>
          <w:rFonts w:ascii="Times New Roman" w:hAnsi="Times New Roman" w:cs="Times New Roman"/>
          <w:noProof/>
          <w:color w:val="0D0D0D" w:themeColor="text1" w:themeTint="F2"/>
          <w:sz w:val="24"/>
          <w:szCs w:val="24"/>
        </w:rPr>
        <w:t>. (</w:t>
      </w:r>
      <w:r>
        <w:rPr>
          <w:rFonts w:ascii="Times New Roman" w:hAnsi="Times New Roman" w:cs="Times New Roman"/>
          <w:noProof/>
          <w:color w:val="0D0D0D" w:themeColor="text1" w:themeTint="F2"/>
          <w:sz w:val="24"/>
          <w:szCs w:val="24"/>
        </w:rPr>
        <w:t>2021</w:t>
      </w:r>
      <w:r w:rsidRPr="000079FE">
        <w:rPr>
          <w:rFonts w:ascii="Times New Roman" w:hAnsi="Times New Roman" w:cs="Times New Roman"/>
          <w:noProof/>
          <w:color w:val="0D0D0D" w:themeColor="text1" w:themeTint="F2"/>
          <w:sz w:val="24"/>
          <w:szCs w:val="24"/>
        </w:rPr>
        <w:t>). Acta Aquatica Turcica Effect of Biotic and Abiotic Factors on the Epidemiological Index of Dactylogyrus h</w:t>
      </w:r>
      <w:r w:rsidR="00CC7066">
        <w:rPr>
          <w:rFonts w:ascii="Times New Roman" w:hAnsi="Times New Roman" w:cs="Times New Roman"/>
          <w:i/>
          <w:noProof/>
          <w:color w:val="0D0D0D" w:themeColor="text1" w:themeTint="F2"/>
          <w:sz w:val="24"/>
          <w:szCs w:val="24"/>
        </w:rPr>
        <w:t>et</w:t>
      </w:r>
      <w:r w:rsidRPr="000079FE">
        <w:rPr>
          <w:rFonts w:ascii="Times New Roman" w:hAnsi="Times New Roman" w:cs="Times New Roman"/>
          <w:noProof/>
          <w:color w:val="0D0D0D" w:themeColor="text1" w:themeTint="F2"/>
          <w:sz w:val="24"/>
          <w:szCs w:val="24"/>
        </w:rPr>
        <w:t xml:space="preserve">eromorphus El Gharbi, 1994 (Monogenea) Parasitizing the Algerian Barbel Luciobarbus callensis (Cyprinidae) Inhabiting Foum-El-Khanga Dam (Souk-Ahras, Algeria). Acta Aquatica Turcica, </w:t>
      </w:r>
      <w:r w:rsidRPr="000079FE">
        <w:rPr>
          <w:rFonts w:ascii="Times New Roman" w:hAnsi="Times New Roman" w:cs="Times New Roman"/>
          <w:b/>
          <w:bCs/>
          <w:noProof/>
          <w:color w:val="0D0D0D" w:themeColor="text1" w:themeTint="F2"/>
          <w:sz w:val="24"/>
          <w:szCs w:val="24"/>
        </w:rPr>
        <w:t>17(4),</w:t>
      </w:r>
      <w:r w:rsidRPr="000079FE">
        <w:rPr>
          <w:rFonts w:ascii="Times New Roman" w:hAnsi="Times New Roman" w:cs="Times New Roman"/>
          <w:noProof/>
          <w:color w:val="0D0D0D" w:themeColor="text1" w:themeTint="F2"/>
          <w:sz w:val="24"/>
          <w:szCs w:val="24"/>
        </w:rPr>
        <w:t xml:space="preserve"> 532–540. https://doi.org/10.22392/actaquatr.896109</w:t>
      </w:r>
    </w:p>
    <w:p w14:paraId="16767FAC" w14:textId="77777777" w:rsidR="001E6F67" w:rsidRDefault="000B2B72" w:rsidP="000B2B72">
      <w:pPr>
        <w:autoSpaceDE w:val="0"/>
        <w:autoSpaceDN w:val="0"/>
        <w:spacing w:after="0" w:line="360" w:lineRule="auto"/>
        <w:ind w:hanging="480"/>
      </w:pPr>
      <w:r w:rsidRPr="000B2B72">
        <w:rPr>
          <w:rFonts w:ascii="Times New Roman" w:hAnsi="Times New Roman" w:cs="Times New Roman"/>
          <w:b/>
          <w:bCs/>
          <w:noProof/>
          <w:color w:val="0D0D0D" w:themeColor="text1" w:themeTint="F2"/>
          <w:sz w:val="24"/>
          <w:szCs w:val="24"/>
        </w:rPr>
        <w:t>Alvin, R., Gay, P. V., Pablo, O., &amp; Gay, V. (2019).</w:t>
      </w:r>
      <w:r w:rsidRPr="000B2B72">
        <w:rPr>
          <w:rFonts w:ascii="Times New Roman" w:hAnsi="Times New Roman" w:cs="Times New Roman"/>
          <w:noProof/>
          <w:color w:val="0D0D0D" w:themeColor="text1" w:themeTint="F2"/>
          <w:sz w:val="24"/>
          <w:szCs w:val="24"/>
        </w:rPr>
        <w:t xml:space="preserve"> Sexual selection of parasites in Nile tilapia (Oreochromis niloticus L.). ~ 335 ~ International Journal of Fisheries and Aquatic Studies, </w:t>
      </w:r>
      <w:r w:rsidRPr="000B2B72">
        <w:rPr>
          <w:rFonts w:ascii="Times New Roman" w:hAnsi="Times New Roman" w:cs="Times New Roman"/>
          <w:b/>
          <w:bCs/>
          <w:noProof/>
          <w:color w:val="0D0D0D" w:themeColor="text1" w:themeTint="F2"/>
          <w:sz w:val="24"/>
          <w:szCs w:val="24"/>
        </w:rPr>
        <w:t>7(6).</w:t>
      </w:r>
      <w:r w:rsidRPr="000B2B72">
        <w:rPr>
          <w:rFonts w:ascii="Times New Roman" w:hAnsi="Times New Roman" w:cs="Times New Roman"/>
          <w:noProof/>
          <w:color w:val="0D0D0D" w:themeColor="text1" w:themeTint="F2"/>
          <w:sz w:val="24"/>
          <w:szCs w:val="24"/>
        </w:rPr>
        <w:t xml:space="preserve"> </w:t>
      </w:r>
      <w:hyperlink r:id="rId43" w:history="1">
        <w:r w:rsidR="001E6F67" w:rsidRPr="00490BC7">
          <w:rPr>
            <w:rStyle w:val="Hyperlink"/>
            <w:rFonts w:ascii="Times New Roman" w:hAnsi="Times New Roman" w:cs="Times New Roman"/>
            <w:noProof/>
            <w:sz w:val="24"/>
            <w:szCs w:val="24"/>
          </w:rPr>
          <w:t>http://www.fisheriesjournal.com</w:t>
        </w:r>
      </w:hyperlink>
      <w:r w:rsidR="001E6F67" w:rsidRPr="001E6F67">
        <w:t xml:space="preserve"> </w:t>
      </w:r>
    </w:p>
    <w:p w14:paraId="32D67201" w14:textId="5B0C964A" w:rsidR="001E6F67" w:rsidRPr="000B2B72" w:rsidRDefault="001E6F67" w:rsidP="001E6F67">
      <w:pPr>
        <w:autoSpaceDE w:val="0"/>
        <w:autoSpaceDN w:val="0"/>
        <w:spacing w:after="0" w:line="360" w:lineRule="auto"/>
        <w:ind w:hanging="480"/>
        <w:rPr>
          <w:rFonts w:ascii="Times New Roman" w:hAnsi="Times New Roman" w:cs="Times New Roman"/>
          <w:noProof/>
          <w:color w:val="0D0D0D" w:themeColor="text1" w:themeTint="F2"/>
          <w:sz w:val="24"/>
          <w:szCs w:val="24"/>
        </w:rPr>
      </w:pPr>
      <w:r w:rsidRPr="001E6F67">
        <w:rPr>
          <w:rFonts w:ascii="Times New Roman" w:hAnsi="Times New Roman" w:cs="Times New Roman"/>
          <w:noProof/>
          <w:color w:val="0D0D0D" w:themeColor="text1" w:themeTint="F2"/>
          <w:sz w:val="24"/>
          <w:szCs w:val="24"/>
        </w:rPr>
        <w:t>AN 10B01R20-01E http://www.yokogawa.com pH in fish farming. (2014). http://www.yokogawa.com</w:t>
      </w:r>
    </w:p>
    <w:p w14:paraId="70ECE5E4" w14:textId="77777777" w:rsidR="00F477A5" w:rsidRPr="009A16F2" w:rsidRDefault="00F477A5" w:rsidP="006B5964">
      <w:pPr>
        <w:autoSpaceDE w:val="0"/>
        <w:autoSpaceDN w:val="0"/>
        <w:spacing w:after="0" w:line="360" w:lineRule="auto"/>
        <w:ind w:hanging="480"/>
        <w:rPr>
          <w:rFonts w:ascii="Times New Roman" w:eastAsia="Times New Roman" w:hAnsi="Times New Roman" w:cs="Times New Roman"/>
          <w:color w:val="0D0D0D" w:themeColor="text1" w:themeTint="F2"/>
          <w:sz w:val="24"/>
          <w:szCs w:val="24"/>
        </w:rPr>
      </w:pPr>
      <w:r w:rsidRPr="009A16F2">
        <w:rPr>
          <w:rFonts w:ascii="Times New Roman" w:eastAsia="Times New Roman" w:hAnsi="Times New Roman" w:cs="Times New Roman"/>
          <w:b/>
          <w:bCs/>
          <w:color w:val="0D0D0D" w:themeColor="text1" w:themeTint="F2"/>
          <w:sz w:val="24"/>
          <w:szCs w:val="24"/>
        </w:rPr>
        <w:t>Anonymous (2018a):</w:t>
      </w:r>
      <w:r w:rsidRPr="009A16F2">
        <w:rPr>
          <w:rFonts w:ascii="Times New Roman" w:eastAsia="Times New Roman" w:hAnsi="Times New Roman" w:cs="Times New Roman"/>
          <w:color w:val="0D0D0D" w:themeColor="text1" w:themeTint="F2"/>
          <w:sz w:val="24"/>
          <w:szCs w:val="24"/>
        </w:rPr>
        <w:t xml:space="preserve"> County Government of Kericho Integrated Development Plan 2018-2022. </w:t>
      </w:r>
    </w:p>
    <w:p w14:paraId="4B3C62A0" w14:textId="25EA4DA0" w:rsidR="00F477A5" w:rsidRDefault="00F477A5" w:rsidP="006B5964">
      <w:pPr>
        <w:autoSpaceDE w:val="0"/>
        <w:autoSpaceDN w:val="0"/>
        <w:spacing w:after="0" w:line="360" w:lineRule="auto"/>
        <w:ind w:hanging="480"/>
        <w:rPr>
          <w:rFonts w:ascii="Times New Roman" w:eastAsia="Times New Roman" w:hAnsi="Times New Roman" w:cs="Times New Roman"/>
          <w:color w:val="0D0D0D" w:themeColor="text1" w:themeTint="F2"/>
          <w:sz w:val="24"/>
          <w:szCs w:val="24"/>
        </w:rPr>
      </w:pPr>
      <w:r w:rsidRPr="009A16F2">
        <w:rPr>
          <w:rFonts w:ascii="Times New Roman" w:eastAsia="Times New Roman" w:hAnsi="Times New Roman" w:cs="Times New Roman"/>
          <w:b/>
          <w:bCs/>
          <w:color w:val="0D0D0D" w:themeColor="text1" w:themeTint="F2"/>
          <w:sz w:val="24"/>
          <w:szCs w:val="24"/>
        </w:rPr>
        <w:t>Anonymous (2018b):</w:t>
      </w:r>
      <w:r w:rsidRPr="009A16F2">
        <w:rPr>
          <w:rFonts w:ascii="Times New Roman" w:eastAsia="Times New Roman" w:hAnsi="Times New Roman" w:cs="Times New Roman"/>
          <w:color w:val="0D0D0D" w:themeColor="text1" w:themeTint="F2"/>
          <w:sz w:val="24"/>
          <w:szCs w:val="24"/>
        </w:rPr>
        <w:t xml:space="preserve"> County Government of </w:t>
      </w:r>
      <w:proofErr w:type="spellStart"/>
      <w:r w:rsidRPr="009A16F2">
        <w:rPr>
          <w:rFonts w:ascii="Times New Roman" w:eastAsia="Times New Roman" w:hAnsi="Times New Roman" w:cs="Times New Roman"/>
          <w:color w:val="0D0D0D" w:themeColor="text1" w:themeTint="F2"/>
          <w:sz w:val="24"/>
          <w:szCs w:val="24"/>
        </w:rPr>
        <w:t>Bom</w:t>
      </w:r>
      <w:r w:rsidR="00CC7066">
        <w:rPr>
          <w:rFonts w:ascii="Times New Roman" w:eastAsia="Times New Roman" w:hAnsi="Times New Roman" w:cs="Times New Roman"/>
          <w:i/>
          <w:color w:val="0D0D0D" w:themeColor="text1" w:themeTint="F2"/>
          <w:sz w:val="24"/>
          <w:szCs w:val="24"/>
        </w:rPr>
        <w:t>et</w:t>
      </w:r>
      <w:proofErr w:type="spellEnd"/>
      <w:r w:rsidRPr="009A16F2">
        <w:rPr>
          <w:rFonts w:ascii="Times New Roman" w:eastAsia="Times New Roman" w:hAnsi="Times New Roman" w:cs="Times New Roman"/>
          <w:color w:val="0D0D0D" w:themeColor="text1" w:themeTint="F2"/>
          <w:sz w:val="24"/>
          <w:szCs w:val="24"/>
        </w:rPr>
        <w:t xml:space="preserve"> Integrated Development Plan 2018-2022.</w:t>
      </w:r>
    </w:p>
    <w:p w14:paraId="66A06545" w14:textId="77777777" w:rsidR="00F477A5" w:rsidRDefault="00F477A5" w:rsidP="006B5964">
      <w:pPr>
        <w:autoSpaceDE w:val="0"/>
        <w:autoSpaceDN w:val="0"/>
        <w:spacing w:after="0" w:line="360" w:lineRule="auto"/>
        <w:ind w:hanging="480"/>
        <w:rPr>
          <w:rFonts w:ascii="Times New Roman" w:eastAsia="Times New Roman" w:hAnsi="Times New Roman" w:cs="Times New Roman"/>
          <w:color w:val="0D0D0D" w:themeColor="text1" w:themeTint="F2"/>
          <w:sz w:val="24"/>
          <w:szCs w:val="24"/>
        </w:rPr>
      </w:pPr>
      <w:r w:rsidRPr="00D263B9">
        <w:rPr>
          <w:rFonts w:ascii="Times New Roman" w:eastAsia="Times New Roman" w:hAnsi="Times New Roman" w:cs="Times New Roman"/>
          <w:b/>
          <w:bCs/>
          <w:color w:val="0D0D0D" w:themeColor="text1" w:themeTint="F2"/>
          <w:sz w:val="24"/>
          <w:szCs w:val="24"/>
        </w:rPr>
        <w:t>Aronson, N. E., &amp; Magill, A. J. (2020).</w:t>
      </w:r>
      <w:r w:rsidRPr="00D263B9">
        <w:rPr>
          <w:rFonts w:ascii="Times New Roman" w:eastAsia="Times New Roman" w:hAnsi="Times New Roman" w:cs="Times New Roman"/>
          <w:color w:val="0D0D0D" w:themeColor="text1" w:themeTint="F2"/>
          <w:sz w:val="24"/>
          <w:szCs w:val="24"/>
        </w:rPr>
        <w:t xml:space="preserve"> General Principles. In Hunter’s Tropical Medicine and Emerging Infectious Diseases (pp. 696–698). Elsevier. </w:t>
      </w:r>
      <w:hyperlink r:id="rId44" w:history="1">
        <w:r w:rsidRPr="009448C1">
          <w:rPr>
            <w:rStyle w:val="Hyperlink"/>
            <w:rFonts w:ascii="Times New Roman" w:eastAsia="Times New Roman" w:hAnsi="Times New Roman" w:cs="Times New Roman"/>
            <w:sz w:val="24"/>
            <w:szCs w:val="24"/>
          </w:rPr>
          <w:t>https://doi.org/10.1016/B978-0-323-55512-8.00093-4</w:t>
        </w:r>
      </w:hyperlink>
    </w:p>
    <w:p w14:paraId="55F93E03" w14:textId="5B2CF607" w:rsidR="00FC7EFE" w:rsidRDefault="00FC7EFE" w:rsidP="006B5964">
      <w:pPr>
        <w:autoSpaceDE w:val="0"/>
        <w:autoSpaceDN w:val="0"/>
        <w:spacing w:after="0" w:line="360" w:lineRule="auto"/>
        <w:ind w:hanging="480"/>
        <w:rPr>
          <w:rFonts w:ascii="Times New Roman" w:eastAsia="Times New Roman" w:hAnsi="Times New Roman" w:cs="Times New Roman"/>
          <w:b/>
          <w:bCs/>
          <w:color w:val="0D0D0D" w:themeColor="text1" w:themeTint="F2"/>
          <w:sz w:val="24"/>
          <w:szCs w:val="24"/>
        </w:rPr>
      </w:pPr>
      <w:proofErr w:type="spellStart"/>
      <w:r w:rsidRPr="00FC7EFE">
        <w:rPr>
          <w:rFonts w:ascii="Times New Roman" w:eastAsia="Times New Roman" w:hAnsi="Times New Roman" w:cs="Times New Roman"/>
          <w:b/>
          <w:bCs/>
          <w:color w:val="0D0D0D" w:themeColor="text1" w:themeTint="F2"/>
          <w:sz w:val="24"/>
          <w:szCs w:val="24"/>
        </w:rPr>
        <w:t>Asiru</w:t>
      </w:r>
      <w:proofErr w:type="spellEnd"/>
      <w:r w:rsidRPr="00FC7EFE">
        <w:rPr>
          <w:rFonts w:ascii="Times New Roman" w:eastAsia="Times New Roman" w:hAnsi="Times New Roman" w:cs="Times New Roman"/>
          <w:b/>
          <w:bCs/>
          <w:color w:val="0D0D0D" w:themeColor="text1" w:themeTint="F2"/>
          <w:sz w:val="24"/>
          <w:szCs w:val="24"/>
        </w:rPr>
        <w:t xml:space="preserve">, R. A., </w:t>
      </w:r>
      <w:proofErr w:type="spellStart"/>
      <w:r w:rsidRPr="00FC7EFE">
        <w:rPr>
          <w:rFonts w:ascii="Times New Roman" w:eastAsia="Times New Roman" w:hAnsi="Times New Roman" w:cs="Times New Roman"/>
          <w:b/>
          <w:bCs/>
          <w:color w:val="0D0D0D" w:themeColor="text1" w:themeTint="F2"/>
          <w:sz w:val="24"/>
          <w:szCs w:val="24"/>
        </w:rPr>
        <w:t>Olurin</w:t>
      </w:r>
      <w:proofErr w:type="spellEnd"/>
      <w:r w:rsidRPr="00FC7EFE">
        <w:rPr>
          <w:rFonts w:ascii="Times New Roman" w:eastAsia="Times New Roman" w:hAnsi="Times New Roman" w:cs="Times New Roman"/>
          <w:b/>
          <w:bCs/>
          <w:color w:val="0D0D0D" w:themeColor="text1" w:themeTint="F2"/>
          <w:sz w:val="24"/>
          <w:szCs w:val="24"/>
        </w:rPr>
        <w:t xml:space="preserve">, K., Okafor, J., Alade, A., </w:t>
      </w:r>
      <w:proofErr w:type="spellStart"/>
      <w:r w:rsidRPr="00FC7EFE">
        <w:rPr>
          <w:rFonts w:ascii="Times New Roman" w:eastAsia="Times New Roman" w:hAnsi="Times New Roman" w:cs="Times New Roman"/>
          <w:b/>
          <w:bCs/>
          <w:color w:val="0D0D0D" w:themeColor="text1" w:themeTint="F2"/>
          <w:sz w:val="24"/>
          <w:szCs w:val="24"/>
        </w:rPr>
        <w:t>Asiru</w:t>
      </w:r>
      <w:proofErr w:type="spellEnd"/>
      <w:r w:rsidRPr="00FC7EFE">
        <w:rPr>
          <w:rFonts w:ascii="Times New Roman" w:eastAsia="Times New Roman" w:hAnsi="Times New Roman" w:cs="Times New Roman"/>
          <w:b/>
          <w:bCs/>
          <w:color w:val="0D0D0D" w:themeColor="text1" w:themeTint="F2"/>
          <w:sz w:val="24"/>
          <w:szCs w:val="24"/>
        </w:rPr>
        <w:t xml:space="preserve">, R., </w:t>
      </w:r>
      <w:proofErr w:type="spellStart"/>
      <w:r w:rsidRPr="00FC7EFE">
        <w:rPr>
          <w:rFonts w:ascii="Times New Roman" w:eastAsia="Times New Roman" w:hAnsi="Times New Roman" w:cs="Times New Roman"/>
          <w:b/>
          <w:bCs/>
          <w:color w:val="0D0D0D" w:themeColor="text1" w:themeTint="F2"/>
          <w:sz w:val="24"/>
          <w:szCs w:val="24"/>
        </w:rPr>
        <w:t>Ademiluwa</w:t>
      </w:r>
      <w:proofErr w:type="spellEnd"/>
      <w:r w:rsidRPr="00FC7EFE">
        <w:rPr>
          <w:rFonts w:ascii="Times New Roman" w:eastAsia="Times New Roman" w:hAnsi="Times New Roman" w:cs="Times New Roman"/>
          <w:b/>
          <w:bCs/>
          <w:color w:val="0D0D0D" w:themeColor="text1" w:themeTint="F2"/>
          <w:sz w:val="24"/>
          <w:szCs w:val="24"/>
        </w:rPr>
        <w:t xml:space="preserve">, J., </w:t>
      </w:r>
      <w:proofErr w:type="spellStart"/>
      <w:r w:rsidRPr="00FC7EFE">
        <w:rPr>
          <w:rFonts w:ascii="Times New Roman" w:eastAsia="Times New Roman" w:hAnsi="Times New Roman" w:cs="Times New Roman"/>
          <w:b/>
          <w:bCs/>
          <w:color w:val="0D0D0D" w:themeColor="text1" w:themeTint="F2"/>
          <w:sz w:val="24"/>
          <w:szCs w:val="24"/>
        </w:rPr>
        <w:t>Owonifari</w:t>
      </w:r>
      <w:proofErr w:type="spellEnd"/>
      <w:r w:rsidRPr="00FC7EFE">
        <w:rPr>
          <w:rFonts w:ascii="Times New Roman" w:eastAsia="Times New Roman" w:hAnsi="Times New Roman" w:cs="Times New Roman"/>
          <w:b/>
          <w:bCs/>
          <w:color w:val="0D0D0D" w:themeColor="text1" w:themeTint="F2"/>
          <w:sz w:val="24"/>
          <w:szCs w:val="24"/>
        </w:rPr>
        <w:t xml:space="preserve">, K., &amp; </w:t>
      </w:r>
      <w:proofErr w:type="spellStart"/>
      <w:r w:rsidRPr="00FC7EFE">
        <w:rPr>
          <w:rFonts w:ascii="Times New Roman" w:eastAsia="Times New Roman" w:hAnsi="Times New Roman" w:cs="Times New Roman"/>
          <w:b/>
          <w:bCs/>
          <w:color w:val="0D0D0D" w:themeColor="text1" w:themeTint="F2"/>
          <w:sz w:val="24"/>
          <w:szCs w:val="24"/>
        </w:rPr>
        <w:t>Oronaye</w:t>
      </w:r>
      <w:proofErr w:type="spellEnd"/>
      <w:r w:rsidRPr="00FC7EFE">
        <w:rPr>
          <w:rFonts w:ascii="Times New Roman" w:eastAsia="Times New Roman" w:hAnsi="Times New Roman" w:cs="Times New Roman"/>
          <w:b/>
          <w:bCs/>
          <w:color w:val="0D0D0D" w:themeColor="text1" w:themeTint="F2"/>
          <w:sz w:val="24"/>
          <w:szCs w:val="24"/>
        </w:rPr>
        <w:t xml:space="preserve">, O. (2012). </w:t>
      </w:r>
      <w:proofErr w:type="spellStart"/>
      <w:r w:rsidRPr="00FC7EFE">
        <w:rPr>
          <w:rFonts w:ascii="Times New Roman" w:eastAsia="Times New Roman" w:hAnsi="Times New Roman" w:cs="Times New Roman"/>
          <w:color w:val="0D0D0D" w:themeColor="text1" w:themeTint="F2"/>
          <w:sz w:val="24"/>
          <w:szCs w:val="24"/>
        </w:rPr>
        <w:t>Olurin</w:t>
      </w:r>
      <w:proofErr w:type="spellEnd"/>
      <w:r w:rsidRPr="00FC7EFE">
        <w:rPr>
          <w:rFonts w:ascii="Times New Roman" w:eastAsia="Times New Roman" w:hAnsi="Times New Roman" w:cs="Times New Roman"/>
          <w:color w:val="0D0D0D" w:themeColor="text1" w:themeTint="F2"/>
          <w:sz w:val="24"/>
          <w:szCs w:val="24"/>
        </w:rPr>
        <w:t xml:space="preserve"> </w:t>
      </w:r>
      <w:r w:rsidR="00CC7066">
        <w:rPr>
          <w:rFonts w:ascii="Times New Roman" w:eastAsia="Times New Roman" w:hAnsi="Times New Roman" w:cs="Times New Roman"/>
          <w:i/>
          <w:color w:val="0D0D0D" w:themeColor="text1" w:themeTint="F2"/>
          <w:sz w:val="24"/>
          <w:szCs w:val="24"/>
        </w:rPr>
        <w:t>et</w:t>
      </w:r>
      <w:r w:rsidR="009027E4" w:rsidRPr="009027E4">
        <w:rPr>
          <w:rFonts w:ascii="Times New Roman" w:eastAsia="Times New Roman" w:hAnsi="Times New Roman" w:cs="Times New Roman"/>
          <w:i/>
          <w:color w:val="0D0D0D" w:themeColor="text1" w:themeTint="F2"/>
          <w:sz w:val="24"/>
          <w:szCs w:val="24"/>
        </w:rPr>
        <w:t xml:space="preserve"> al</w:t>
      </w:r>
      <w:r w:rsidRPr="00FC7EFE">
        <w:rPr>
          <w:rFonts w:ascii="Times New Roman" w:eastAsia="Times New Roman" w:hAnsi="Times New Roman" w:cs="Times New Roman"/>
          <w:color w:val="0D0D0D" w:themeColor="text1" w:themeTint="F2"/>
          <w:sz w:val="24"/>
          <w:szCs w:val="24"/>
        </w:rPr>
        <w:t xml:space="preserve">. (2012) 2 Helminth Parasites of </w:t>
      </w:r>
      <w:proofErr w:type="spellStart"/>
      <w:r w:rsidRPr="00FC7EFE">
        <w:rPr>
          <w:rFonts w:ascii="Times New Roman" w:eastAsia="Times New Roman" w:hAnsi="Times New Roman" w:cs="Times New Roman"/>
          <w:color w:val="0D0D0D" w:themeColor="text1" w:themeTint="F2"/>
          <w:sz w:val="24"/>
          <w:szCs w:val="24"/>
        </w:rPr>
        <w:t>Sarotherodon</w:t>
      </w:r>
      <w:proofErr w:type="spellEnd"/>
      <w:r w:rsidRPr="00FC7EFE">
        <w:rPr>
          <w:rFonts w:ascii="Times New Roman" w:eastAsia="Times New Roman" w:hAnsi="Times New Roman" w:cs="Times New Roman"/>
          <w:color w:val="0D0D0D" w:themeColor="text1" w:themeTint="F2"/>
          <w:sz w:val="24"/>
          <w:szCs w:val="24"/>
        </w:rPr>
        <w:t xml:space="preserve"> </w:t>
      </w:r>
      <w:proofErr w:type="spellStart"/>
      <w:r w:rsidRPr="00FC7EFE">
        <w:rPr>
          <w:rFonts w:ascii="Times New Roman" w:eastAsia="Times New Roman" w:hAnsi="Times New Roman" w:cs="Times New Roman"/>
          <w:color w:val="0D0D0D" w:themeColor="text1" w:themeTint="F2"/>
          <w:sz w:val="24"/>
          <w:szCs w:val="24"/>
        </w:rPr>
        <w:t>galilaeus</w:t>
      </w:r>
      <w:proofErr w:type="spellEnd"/>
      <w:r w:rsidRPr="00FC7EFE">
        <w:rPr>
          <w:rFonts w:ascii="Times New Roman" w:eastAsia="Times New Roman" w:hAnsi="Times New Roman" w:cs="Times New Roman"/>
          <w:color w:val="0D0D0D" w:themeColor="text1" w:themeTint="F2"/>
          <w:sz w:val="24"/>
          <w:szCs w:val="24"/>
        </w:rPr>
        <w:t xml:space="preserve"> and Tilapia </w:t>
      </w:r>
      <w:proofErr w:type="spellStart"/>
      <w:r w:rsidRPr="00FC7EFE">
        <w:rPr>
          <w:rFonts w:ascii="Times New Roman" w:eastAsia="Times New Roman" w:hAnsi="Times New Roman" w:cs="Times New Roman"/>
          <w:color w:val="0D0D0D" w:themeColor="text1" w:themeTint="F2"/>
          <w:sz w:val="24"/>
          <w:szCs w:val="24"/>
        </w:rPr>
        <w:t>zillii</w:t>
      </w:r>
      <w:proofErr w:type="spellEnd"/>
      <w:r w:rsidRPr="00FC7EFE">
        <w:rPr>
          <w:rFonts w:ascii="Times New Roman" w:eastAsia="Times New Roman" w:hAnsi="Times New Roman" w:cs="Times New Roman"/>
          <w:color w:val="0D0D0D" w:themeColor="text1" w:themeTint="F2"/>
          <w:sz w:val="24"/>
          <w:szCs w:val="24"/>
        </w:rPr>
        <w:t xml:space="preserve"> (Pisces: </w:t>
      </w:r>
      <w:proofErr w:type="spellStart"/>
      <w:r w:rsidRPr="00FC7EFE">
        <w:rPr>
          <w:rFonts w:ascii="Times New Roman" w:eastAsia="Times New Roman" w:hAnsi="Times New Roman" w:cs="Times New Roman"/>
          <w:color w:val="0D0D0D" w:themeColor="text1" w:themeTint="F2"/>
          <w:sz w:val="24"/>
          <w:szCs w:val="24"/>
        </w:rPr>
        <w:t>Cichlidae</w:t>
      </w:r>
      <w:proofErr w:type="spellEnd"/>
      <w:r w:rsidRPr="00FC7EFE">
        <w:rPr>
          <w:rFonts w:ascii="Times New Roman" w:eastAsia="Times New Roman" w:hAnsi="Times New Roman" w:cs="Times New Roman"/>
          <w:color w:val="0D0D0D" w:themeColor="text1" w:themeTint="F2"/>
          <w:sz w:val="24"/>
          <w:szCs w:val="24"/>
        </w:rPr>
        <w:t xml:space="preserve">) from River Oshun, Southwest Nigeria. In International Journal of Aquatic Science (Vol. 3, Issue 2). </w:t>
      </w:r>
      <w:hyperlink r:id="rId45" w:history="1">
        <w:r w:rsidRPr="00490BC7">
          <w:rPr>
            <w:rStyle w:val="Hyperlink"/>
            <w:rFonts w:ascii="Times New Roman" w:eastAsia="Times New Roman" w:hAnsi="Times New Roman" w:cs="Times New Roman"/>
            <w:b/>
            <w:bCs/>
            <w:sz w:val="24"/>
            <w:szCs w:val="24"/>
          </w:rPr>
          <w:t>https://www.researchgate.n</w:t>
        </w:r>
        <w:r w:rsidR="00CC7066">
          <w:rPr>
            <w:rStyle w:val="Hyperlink"/>
            <w:rFonts w:ascii="Times New Roman" w:eastAsia="Times New Roman" w:hAnsi="Times New Roman" w:cs="Times New Roman"/>
            <w:b/>
            <w:bCs/>
            <w:i/>
            <w:sz w:val="24"/>
            <w:szCs w:val="24"/>
          </w:rPr>
          <w:t>et</w:t>
        </w:r>
        <w:r w:rsidRPr="00490BC7">
          <w:rPr>
            <w:rStyle w:val="Hyperlink"/>
            <w:rFonts w:ascii="Times New Roman" w:eastAsia="Times New Roman" w:hAnsi="Times New Roman" w:cs="Times New Roman"/>
            <w:b/>
            <w:bCs/>
            <w:sz w:val="24"/>
            <w:szCs w:val="24"/>
          </w:rPr>
          <w:t>/publication/331719026</w:t>
        </w:r>
      </w:hyperlink>
    </w:p>
    <w:p w14:paraId="3259FD68" w14:textId="03365220" w:rsidR="00F477A5" w:rsidRDefault="00F477A5" w:rsidP="006B5964">
      <w:pPr>
        <w:autoSpaceDE w:val="0"/>
        <w:autoSpaceDN w:val="0"/>
        <w:spacing w:after="0" w:line="360" w:lineRule="auto"/>
        <w:ind w:hanging="480"/>
        <w:rPr>
          <w:rFonts w:ascii="Times New Roman" w:eastAsia="Times New Roman" w:hAnsi="Times New Roman" w:cs="Times New Roman"/>
          <w:color w:val="0D0D0D" w:themeColor="text1" w:themeTint="F2"/>
          <w:sz w:val="24"/>
          <w:szCs w:val="24"/>
        </w:rPr>
      </w:pPr>
      <w:r w:rsidRPr="006A1BE8">
        <w:rPr>
          <w:rFonts w:ascii="Times New Roman" w:eastAsia="Times New Roman" w:hAnsi="Times New Roman" w:cs="Times New Roman"/>
          <w:b/>
          <w:bCs/>
          <w:color w:val="0D0D0D" w:themeColor="text1" w:themeTint="F2"/>
          <w:sz w:val="24"/>
          <w:szCs w:val="24"/>
        </w:rPr>
        <w:t>Bao, M., Pierce, G. J., Strachan, N. J. C., Pascual, S., González-Muñoz, M., &amp; Levsen, A. (2019</w:t>
      </w:r>
      <w:r w:rsidRPr="006A1BE8">
        <w:rPr>
          <w:rFonts w:ascii="Times New Roman" w:eastAsia="Times New Roman" w:hAnsi="Times New Roman" w:cs="Times New Roman"/>
          <w:color w:val="0D0D0D" w:themeColor="text1" w:themeTint="F2"/>
          <w:sz w:val="24"/>
          <w:szCs w:val="24"/>
        </w:rPr>
        <w:t>). Human health, legislative and socioeconomic issues caused by the fish-borne zoonotic parasite Anisakis: Challenges in risk assessment. In Trends in Food Science and Technology (</w:t>
      </w:r>
      <w:r w:rsidRPr="006A1BE8">
        <w:rPr>
          <w:rFonts w:ascii="Times New Roman" w:eastAsia="Times New Roman" w:hAnsi="Times New Roman" w:cs="Times New Roman"/>
          <w:b/>
          <w:bCs/>
          <w:color w:val="0D0D0D" w:themeColor="text1" w:themeTint="F2"/>
          <w:sz w:val="24"/>
          <w:szCs w:val="24"/>
        </w:rPr>
        <w:t>Vol. 86</w:t>
      </w:r>
      <w:r w:rsidRPr="006A1BE8">
        <w:rPr>
          <w:rFonts w:ascii="Times New Roman" w:eastAsia="Times New Roman" w:hAnsi="Times New Roman" w:cs="Times New Roman"/>
          <w:color w:val="0D0D0D" w:themeColor="text1" w:themeTint="F2"/>
          <w:sz w:val="24"/>
          <w:szCs w:val="24"/>
        </w:rPr>
        <w:t xml:space="preserve">, pp. 298–310). Elsevier Ltd. </w:t>
      </w:r>
      <w:hyperlink r:id="rId46" w:history="1">
        <w:r w:rsidRPr="009448C1">
          <w:rPr>
            <w:rStyle w:val="Hyperlink"/>
            <w:rFonts w:ascii="Times New Roman" w:eastAsia="Times New Roman" w:hAnsi="Times New Roman" w:cs="Times New Roman"/>
            <w:sz w:val="24"/>
            <w:szCs w:val="24"/>
          </w:rPr>
          <w:t>https://doi.org/10.1016/j.tifs.2019.02.013</w:t>
        </w:r>
      </w:hyperlink>
    </w:p>
    <w:p w14:paraId="4092657E" w14:textId="77777777" w:rsidR="00FC7EFE" w:rsidRDefault="00F477A5" w:rsidP="006B5964">
      <w:pPr>
        <w:autoSpaceDE w:val="0"/>
        <w:autoSpaceDN w:val="0"/>
        <w:spacing w:after="0" w:line="360" w:lineRule="auto"/>
        <w:ind w:hanging="480"/>
        <w:rPr>
          <w:rFonts w:ascii="Times New Roman" w:eastAsia="Times New Roman" w:hAnsi="Times New Roman" w:cs="Times New Roman"/>
          <w:color w:val="0D0D0D" w:themeColor="text1" w:themeTint="F2"/>
          <w:sz w:val="24"/>
          <w:szCs w:val="24"/>
        </w:rPr>
      </w:pPr>
      <w:r w:rsidRPr="00030817">
        <w:rPr>
          <w:rFonts w:ascii="Times New Roman" w:eastAsia="Times New Roman" w:hAnsi="Times New Roman" w:cs="Times New Roman"/>
          <w:b/>
          <w:bCs/>
          <w:color w:val="0D0D0D" w:themeColor="text1" w:themeTint="F2"/>
          <w:sz w:val="24"/>
          <w:szCs w:val="24"/>
        </w:rPr>
        <w:t>Barzegar, M., Rahmati-</w:t>
      </w:r>
      <w:proofErr w:type="spellStart"/>
      <w:r w:rsidRPr="00030817">
        <w:rPr>
          <w:rFonts w:ascii="Times New Roman" w:eastAsia="Times New Roman" w:hAnsi="Times New Roman" w:cs="Times New Roman"/>
          <w:b/>
          <w:bCs/>
          <w:color w:val="0D0D0D" w:themeColor="text1" w:themeTint="F2"/>
          <w:sz w:val="24"/>
          <w:szCs w:val="24"/>
        </w:rPr>
        <w:t>Holasoo</w:t>
      </w:r>
      <w:proofErr w:type="spellEnd"/>
      <w:r w:rsidRPr="00030817">
        <w:rPr>
          <w:rFonts w:ascii="Times New Roman" w:eastAsia="Times New Roman" w:hAnsi="Times New Roman" w:cs="Times New Roman"/>
          <w:b/>
          <w:bCs/>
          <w:color w:val="0D0D0D" w:themeColor="text1" w:themeTint="F2"/>
          <w:sz w:val="24"/>
          <w:szCs w:val="24"/>
        </w:rPr>
        <w:t xml:space="preserve">, H., &amp; </w:t>
      </w:r>
      <w:proofErr w:type="spellStart"/>
      <w:r w:rsidRPr="00030817">
        <w:rPr>
          <w:rFonts w:ascii="Times New Roman" w:eastAsia="Times New Roman" w:hAnsi="Times New Roman" w:cs="Times New Roman"/>
          <w:b/>
          <w:bCs/>
          <w:color w:val="0D0D0D" w:themeColor="text1" w:themeTint="F2"/>
          <w:sz w:val="24"/>
          <w:szCs w:val="24"/>
        </w:rPr>
        <w:t>Bozorgnia</w:t>
      </w:r>
      <w:proofErr w:type="spellEnd"/>
      <w:r w:rsidRPr="00030817">
        <w:rPr>
          <w:rFonts w:ascii="Times New Roman" w:eastAsia="Times New Roman" w:hAnsi="Times New Roman" w:cs="Times New Roman"/>
          <w:b/>
          <w:bCs/>
          <w:color w:val="0D0D0D" w:themeColor="text1" w:themeTint="F2"/>
          <w:sz w:val="24"/>
          <w:szCs w:val="24"/>
        </w:rPr>
        <w:t>, A. (2017).</w:t>
      </w:r>
      <w:r w:rsidRPr="00030817">
        <w:rPr>
          <w:rFonts w:ascii="Times New Roman" w:eastAsia="Times New Roman" w:hAnsi="Times New Roman" w:cs="Times New Roman"/>
          <w:color w:val="0D0D0D" w:themeColor="text1" w:themeTint="F2"/>
          <w:sz w:val="24"/>
          <w:szCs w:val="24"/>
        </w:rPr>
        <w:t xml:space="preserve"> </w:t>
      </w:r>
      <w:proofErr w:type="spellStart"/>
      <w:r w:rsidRPr="00030817">
        <w:rPr>
          <w:rFonts w:ascii="Times New Roman" w:eastAsia="Times New Roman" w:hAnsi="Times New Roman" w:cs="Times New Roman"/>
          <w:color w:val="0D0D0D" w:themeColor="text1" w:themeTint="F2"/>
          <w:sz w:val="24"/>
          <w:szCs w:val="24"/>
        </w:rPr>
        <w:t>Gyrodactylus</w:t>
      </w:r>
      <w:proofErr w:type="spellEnd"/>
      <w:r w:rsidRPr="00030817">
        <w:rPr>
          <w:rFonts w:ascii="Times New Roman" w:eastAsia="Times New Roman" w:hAnsi="Times New Roman" w:cs="Times New Roman"/>
          <w:color w:val="0D0D0D" w:themeColor="text1" w:themeTint="F2"/>
          <w:sz w:val="24"/>
          <w:szCs w:val="24"/>
        </w:rPr>
        <w:t xml:space="preserve"> (</w:t>
      </w:r>
      <w:proofErr w:type="spellStart"/>
      <w:r w:rsidRPr="00030817">
        <w:rPr>
          <w:rFonts w:ascii="Times New Roman" w:eastAsia="Times New Roman" w:hAnsi="Times New Roman" w:cs="Times New Roman"/>
          <w:color w:val="0D0D0D" w:themeColor="text1" w:themeTint="F2"/>
          <w:sz w:val="24"/>
          <w:szCs w:val="24"/>
        </w:rPr>
        <w:t>Monogenea</w:t>
      </w:r>
      <w:proofErr w:type="spellEnd"/>
      <w:r w:rsidRPr="00030817">
        <w:rPr>
          <w:rFonts w:ascii="Times New Roman" w:eastAsia="Times New Roman" w:hAnsi="Times New Roman" w:cs="Times New Roman"/>
          <w:color w:val="0D0D0D" w:themeColor="text1" w:themeTint="F2"/>
          <w:sz w:val="24"/>
          <w:szCs w:val="24"/>
        </w:rPr>
        <w:t xml:space="preserve">, </w:t>
      </w:r>
      <w:proofErr w:type="spellStart"/>
      <w:r w:rsidRPr="00030817">
        <w:rPr>
          <w:rFonts w:ascii="Times New Roman" w:eastAsia="Times New Roman" w:hAnsi="Times New Roman" w:cs="Times New Roman"/>
          <w:color w:val="0D0D0D" w:themeColor="text1" w:themeTint="F2"/>
          <w:sz w:val="24"/>
          <w:szCs w:val="24"/>
        </w:rPr>
        <w:t>Gyrodactylidae</w:t>
      </w:r>
      <w:proofErr w:type="spellEnd"/>
      <w:r w:rsidRPr="00030817">
        <w:rPr>
          <w:rFonts w:ascii="Times New Roman" w:eastAsia="Times New Roman" w:hAnsi="Times New Roman" w:cs="Times New Roman"/>
          <w:color w:val="0D0D0D" w:themeColor="text1" w:themeTint="F2"/>
          <w:sz w:val="24"/>
          <w:szCs w:val="24"/>
        </w:rPr>
        <w:t>) parasite fauna of fishes in some rivers of the southern Caspian Sea basin in Mazandaran province PhD t</w:t>
      </w:r>
      <w:r>
        <w:rPr>
          <w:rFonts w:ascii="Times New Roman" w:eastAsia="Times New Roman" w:hAnsi="Times New Roman" w:cs="Times New Roman"/>
          <w:color w:val="0D0D0D" w:themeColor="text1" w:themeTint="F2"/>
          <w:sz w:val="24"/>
          <w:szCs w:val="24"/>
        </w:rPr>
        <w:t>h</w:t>
      </w:r>
      <w:r w:rsidRPr="00030817">
        <w:rPr>
          <w:rFonts w:ascii="Times New Roman" w:eastAsia="Times New Roman" w:hAnsi="Times New Roman" w:cs="Times New Roman"/>
          <w:color w:val="0D0D0D" w:themeColor="text1" w:themeTint="F2"/>
          <w:sz w:val="24"/>
          <w:szCs w:val="24"/>
        </w:rPr>
        <w:t xml:space="preserve">esis View project A Survey on Ectoparasite of Fishes in Some Rivers in Southwest of Caspian Sea Basin, Mazandaran Province View project. </w:t>
      </w:r>
      <w:hyperlink r:id="rId47" w:history="1">
        <w:r w:rsidR="00FC7EFE" w:rsidRPr="00490BC7">
          <w:rPr>
            <w:rStyle w:val="Hyperlink"/>
            <w:rFonts w:ascii="Times New Roman" w:eastAsia="Times New Roman" w:hAnsi="Times New Roman" w:cs="Times New Roman"/>
            <w:sz w:val="24"/>
            <w:szCs w:val="24"/>
          </w:rPr>
          <w:t>https://doi.org/10.22059/ijvm.2017.237792.1004824</w:t>
        </w:r>
      </w:hyperlink>
      <w:r w:rsidR="00FC7EFE">
        <w:rPr>
          <w:rFonts w:ascii="Times New Roman" w:eastAsia="Times New Roman" w:hAnsi="Times New Roman" w:cs="Times New Roman"/>
          <w:color w:val="0D0D0D" w:themeColor="text1" w:themeTint="F2"/>
          <w:sz w:val="24"/>
          <w:szCs w:val="24"/>
        </w:rPr>
        <w:t xml:space="preserve"> </w:t>
      </w:r>
    </w:p>
    <w:p w14:paraId="59F8122D" w14:textId="77777777" w:rsidR="00FC7EFE" w:rsidRDefault="00FC7EFE" w:rsidP="006B5964">
      <w:pPr>
        <w:autoSpaceDE w:val="0"/>
        <w:autoSpaceDN w:val="0"/>
        <w:spacing w:after="0" w:line="360" w:lineRule="auto"/>
        <w:ind w:hanging="480"/>
        <w:rPr>
          <w:rFonts w:ascii="Times New Roman" w:eastAsia="Times New Roman" w:hAnsi="Times New Roman" w:cs="Times New Roman"/>
          <w:color w:val="0D0D0D" w:themeColor="text1" w:themeTint="F2"/>
          <w:sz w:val="24"/>
          <w:szCs w:val="24"/>
        </w:rPr>
      </w:pPr>
      <w:proofErr w:type="spellStart"/>
      <w:r w:rsidRPr="00FC7EFE">
        <w:rPr>
          <w:rFonts w:ascii="Times New Roman" w:eastAsia="Times New Roman" w:hAnsi="Times New Roman" w:cs="Times New Roman"/>
          <w:b/>
          <w:bCs/>
          <w:color w:val="0D0D0D" w:themeColor="text1" w:themeTint="F2"/>
          <w:sz w:val="24"/>
          <w:szCs w:val="24"/>
        </w:rPr>
        <w:lastRenderedPageBreak/>
        <w:t>Bertaglia</w:t>
      </w:r>
      <w:proofErr w:type="spellEnd"/>
      <w:r w:rsidRPr="00FC7EFE">
        <w:rPr>
          <w:rFonts w:ascii="Times New Roman" w:eastAsia="Times New Roman" w:hAnsi="Times New Roman" w:cs="Times New Roman"/>
          <w:b/>
          <w:bCs/>
          <w:color w:val="0D0D0D" w:themeColor="text1" w:themeTint="F2"/>
          <w:sz w:val="24"/>
          <w:szCs w:val="24"/>
        </w:rPr>
        <w:t xml:space="preserve">, E. de A., Furtado, W. E., Silva e Souza, Â. T., Fernandes, M. C., Pereira, S. A., </w:t>
      </w:r>
      <w:proofErr w:type="spellStart"/>
      <w:r w:rsidRPr="00FC7EFE">
        <w:rPr>
          <w:rFonts w:ascii="Times New Roman" w:eastAsia="Times New Roman" w:hAnsi="Times New Roman" w:cs="Times New Roman"/>
          <w:b/>
          <w:bCs/>
          <w:color w:val="0D0D0D" w:themeColor="text1" w:themeTint="F2"/>
          <w:sz w:val="24"/>
          <w:szCs w:val="24"/>
        </w:rPr>
        <w:t>Brasil</w:t>
      </w:r>
      <w:proofErr w:type="spellEnd"/>
      <w:r w:rsidRPr="00FC7EFE">
        <w:rPr>
          <w:rFonts w:ascii="Times New Roman" w:eastAsia="Times New Roman" w:hAnsi="Times New Roman" w:cs="Times New Roman"/>
          <w:b/>
          <w:bCs/>
          <w:color w:val="0D0D0D" w:themeColor="text1" w:themeTint="F2"/>
          <w:sz w:val="24"/>
          <w:szCs w:val="24"/>
        </w:rPr>
        <w:t xml:space="preserve">, E. M., </w:t>
      </w:r>
      <w:proofErr w:type="spellStart"/>
      <w:r w:rsidRPr="00FC7EFE">
        <w:rPr>
          <w:rFonts w:ascii="Times New Roman" w:eastAsia="Times New Roman" w:hAnsi="Times New Roman" w:cs="Times New Roman"/>
          <w:b/>
          <w:bCs/>
          <w:color w:val="0D0D0D" w:themeColor="text1" w:themeTint="F2"/>
          <w:sz w:val="24"/>
          <w:szCs w:val="24"/>
        </w:rPr>
        <w:t>Mouriño</w:t>
      </w:r>
      <w:proofErr w:type="spellEnd"/>
      <w:r w:rsidRPr="00FC7EFE">
        <w:rPr>
          <w:rFonts w:ascii="Times New Roman" w:eastAsia="Times New Roman" w:hAnsi="Times New Roman" w:cs="Times New Roman"/>
          <w:b/>
          <w:bCs/>
          <w:color w:val="0D0D0D" w:themeColor="text1" w:themeTint="F2"/>
          <w:sz w:val="24"/>
          <w:szCs w:val="24"/>
        </w:rPr>
        <w:t>, J. L. P., Jerônimo, G. T., &amp; Martins, M. L. (2023).</w:t>
      </w:r>
      <w:r w:rsidRPr="00FC7EFE">
        <w:rPr>
          <w:rFonts w:ascii="Times New Roman" w:eastAsia="Times New Roman" w:hAnsi="Times New Roman" w:cs="Times New Roman"/>
          <w:color w:val="0D0D0D" w:themeColor="text1" w:themeTint="F2"/>
          <w:sz w:val="24"/>
          <w:szCs w:val="24"/>
        </w:rPr>
        <w:t xml:space="preserve"> Influence of Seasonality and Culture Stage of Farmed Nile Tilapia (Oreochromis </w:t>
      </w:r>
      <w:proofErr w:type="spellStart"/>
      <w:r w:rsidRPr="00FC7EFE">
        <w:rPr>
          <w:rFonts w:ascii="Times New Roman" w:eastAsia="Times New Roman" w:hAnsi="Times New Roman" w:cs="Times New Roman"/>
          <w:color w:val="0D0D0D" w:themeColor="text1" w:themeTint="F2"/>
          <w:sz w:val="24"/>
          <w:szCs w:val="24"/>
        </w:rPr>
        <w:t>niloticus</w:t>
      </w:r>
      <w:proofErr w:type="spellEnd"/>
      <w:r w:rsidRPr="00FC7EFE">
        <w:rPr>
          <w:rFonts w:ascii="Times New Roman" w:eastAsia="Times New Roman" w:hAnsi="Times New Roman" w:cs="Times New Roman"/>
          <w:color w:val="0D0D0D" w:themeColor="text1" w:themeTint="F2"/>
          <w:sz w:val="24"/>
          <w:szCs w:val="24"/>
        </w:rPr>
        <w:t xml:space="preserve">) with Monogenean Parasitic Infection. Animals, </w:t>
      </w:r>
      <w:r w:rsidRPr="00FC7EFE">
        <w:rPr>
          <w:rFonts w:ascii="Times New Roman" w:eastAsia="Times New Roman" w:hAnsi="Times New Roman" w:cs="Times New Roman"/>
          <w:b/>
          <w:bCs/>
          <w:color w:val="0D0D0D" w:themeColor="text1" w:themeTint="F2"/>
          <w:sz w:val="24"/>
          <w:szCs w:val="24"/>
        </w:rPr>
        <w:t>13(9).</w:t>
      </w:r>
      <w:r w:rsidRPr="00FC7EFE">
        <w:rPr>
          <w:rFonts w:ascii="Times New Roman" w:eastAsia="Times New Roman" w:hAnsi="Times New Roman" w:cs="Times New Roman"/>
          <w:color w:val="0D0D0D" w:themeColor="text1" w:themeTint="F2"/>
          <w:sz w:val="24"/>
          <w:szCs w:val="24"/>
        </w:rPr>
        <w:t xml:space="preserve"> </w:t>
      </w:r>
      <w:hyperlink r:id="rId48" w:history="1">
        <w:r w:rsidRPr="00490BC7">
          <w:rPr>
            <w:rStyle w:val="Hyperlink"/>
            <w:rFonts w:ascii="Times New Roman" w:eastAsia="Times New Roman" w:hAnsi="Times New Roman" w:cs="Times New Roman"/>
            <w:sz w:val="24"/>
            <w:szCs w:val="24"/>
          </w:rPr>
          <w:t>https://doi.org/10.3390/ani13091525</w:t>
        </w:r>
      </w:hyperlink>
      <w:r>
        <w:rPr>
          <w:rFonts w:ascii="Times New Roman" w:eastAsia="Times New Roman" w:hAnsi="Times New Roman" w:cs="Times New Roman"/>
          <w:color w:val="0D0D0D" w:themeColor="text1" w:themeTint="F2"/>
          <w:sz w:val="24"/>
          <w:szCs w:val="24"/>
        </w:rPr>
        <w:t xml:space="preserve"> </w:t>
      </w:r>
    </w:p>
    <w:p w14:paraId="415B437E" w14:textId="00370644" w:rsidR="00F477A5" w:rsidRDefault="00FC7EFE" w:rsidP="006B5964">
      <w:pPr>
        <w:autoSpaceDE w:val="0"/>
        <w:autoSpaceDN w:val="0"/>
        <w:spacing w:after="0" w:line="360" w:lineRule="auto"/>
        <w:ind w:hanging="480"/>
        <w:rPr>
          <w:rFonts w:ascii="Times New Roman" w:eastAsia="Times New Roman" w:hAnsi="Times New Roman" w:cs="Times New Roman"/>
          <w:color w:val="0D0D0D" w:themeColor="text1" w:themeTint="F2"/>
          <w:sz w:val="24"/>
          <w:szCs w:val="24"/>
        </w:rPr>
      </w:pPr>
      <w:r w:rsidRPr="00FC7EFE">
        <w:rPr>
          <w:rFonts w:ascii="Times New Roman" w:eastAsia="Times New Roman" w:hAnsi="Times New Roman" w:cs="Times New Roman"/>
          <w:b/>
          <w:bCs/>
          <w:color w:val="0D0D0D" w:themeColor="text1" w:themeTint="F2"/>
          <w:sz w:val="24"/>
          <w:szCs w:val="24"/>
        </w:rPr>
        <w:t>Bhatnagar, A., &amp; Devi, P. (2013).</w:t>
      </w:r>
      <w:r w:rsidRPr="00FC7EFE">
        <w:rPr>
          <w:rFonts w:ascii="Times New Roman" w:eastAsia="Times New Roman" w:hAnsi="Times New Roman" w:cs="Times New Roman"/>
          <w:color w:val="0D0D0D" w:themeColor="text1" w:themeTint="F2"/>
          <w:sz w:val="24"/>
          <w:szCs w:val="24"/>
        </w:rPr>
        <w:t xml:space="preserve"> IPA-Under Creative Commons license 3.0 Water quality guidelines for the management of pond fish culture. INTERNATIONAL JOURNAL OF ENVIRONMENTAL SCIENCES, </w:t>
      </w:r>
      <w:r w:rsidRPr="00FC7EFE">
        <w:rPr>
          <w:rFonts w:ascii="Times New Roman" w:eastAsia="Times New Roman" w:hAnsi="Times New Roman" w:cs="Times New Roman"/>
          <w:b/>
          <w:bCs/>
          <w:color w:val="0D0D0D" w:themeColor="text1" w:themeTint="F2"/>
          <w:sz w:val="24"/>
          <w:szCs w:val="24"/>
        </w:rPr>
        <w:t>3(6).</w:t>
      </w:r>
      <w:r w:rsidRPr="00FC7EFE">
        <w:rPr>
          <w:rFonts w:ascii="Times New Roman" w:eastAsia="Times New Roman" w:hAnsi="Times New Roman" w:cs="Times New Roman"/>
          <w:color w:val="0D0D0D" w:themeColor="text1" w:themeTint="F2"/>
          <w:sz w:val="24"/>
          <w:szCs w:val="24"/>
        </w:rPr>
        <w:t xml:space="preserve"> https://doi.org/10.6088/ijes.2013030600019</w:t>
      </w:r>
    </w:p>
    <w:p w14:paraId="653901E7" w14:textId="77777777" w:rsidR="00F477A5" w:rsidRDefault="00F477A5" w:rsidP="00F477A5">
      <w:pPr>
        <w:autoSpaceDE w:val="0"/>
        <w:autoSpaceDN w:val="0"/>
        <w:spacing w:after="0" w:line="360" w:lineRule="auto"/>
        <w:ind w:hanging="482"/>
        <w:rPr>
          <w:rFonts w:ascii="Times New Roman" w:hAnsi="Times New Roman" w:cs="Times New Roman"/>
          <w:noProof/>
          <w:color w:val="0D0D0D" w:themeColor="text1" w:themeTint="F2"/>
          <w:sz w:val="24"/>
          <w:szCs w:val="24"/>
        </w:rPr>
      </w:pPr>
      <w:r w:rsidRPr="009A16F2">
        <w:rPr>
          <w:rFonts w:ascii="Times New Roman" w:hAnsi="Times New Roman" w:cs="Times New Roman"/>
          <w:b/>
          <w:bCs/>
          <w:noProof/>
          <w:color w:val="0D0D0D" w:themeColor="text1" w:themeTint="F2"/>
          <w:sz w:val="24"/>
          <w:szCs w:val="24"/>
        </w:rPr>
        <w:t>Biswas J. K. and Pramanik S. (2016):</w:t>
      </w:r>
      <w:r w:rsidRPr="009A16F2">
        <w:rPr>
          <w:rFonts w:ascii="Times New Roman" w:hAnsi="Times New Roman" w:cs="Times New Roman"/>
          <w:noProof/>
          <w:color w:val="0D0D0D" w:themeColor="text1" w:themeTint="F2"/>
          <w:sz w:val="24"/>
          <w:szCs w:val="24"/>
        </w:rPr>
        <w:t xml:space="preserve"> Assessment of aquatic environmental quallty using </w:t>
      </w:r>
      <w:r w:rsidRPr="009A16F2">
        <w:rPr>
          <w:rFonts w:ascii="Times New Roman" w:hAnsi="Times New Roman" w:cs="Times New Roman"/>
          <w:i/>
          <w:iCs/>
          <w:noProof/>
          <w:color w:val="0D0D0D" w:themeColor="text1" w:themeTint="F2"/>
          <w:sz w:val="24"/>
          <w:szCs w:val="24"/>
        </w:rPr>
        <w:t>Gyrodactylus</w:t>
      </w:r>
      <w:r w:rsidRPr="009A16F2">
        <w:rPr>
          <w:rFonts w:ascii="Times New Roman" w:hAnsi="Times New Roman" w:cs="Times New Roman"/>
          <w:noProof/>
          <w:color w:val="0D0D0D" w:themeColor="text1" w:themeTint="F2"/>
          <w:sz w:val="24"/>
          <w:szCs w:val="24"/>
        </w:rPr>
        <w:t xml:space="preserve"> sp . as a living probe : Parasitic Biomonitoring of Ecosystem Health, </w:t>
      </w:r>
      <w:r w:rsidRPr="009A16F2">
        <w:rPr>
          <w:rFonts w:ascii="Times New Roman" w:hAnsi="Times New Roman" w:cs="Times New Roman"/>
          <w:b/>
          <w:bCs/>
          <w:noProof/>
          <w:color w:val="0D0D0D" w:themeColor="text1" w:themeTint="F2"/>
          <w:sz w:val="24"/>
          <w:szCs w:val="24"/>
        </w:rPr>
        <w:t>4(4):</w:t>
      </w:r>
      <w:r w:rsidRPr="009A16F2">
        <w:rPr>
          <w:rFonts w:ascii="Times New Roman" w:hAnsi="Times New Roman" w:cs="Times New Roman"/>
          <w:color w:val="0D0D0D" w:themeColor="text1" w:themeTint="F2"/>
          <w:sz w:val="24"/>
          <w:szCs w:val="24"/>
        </w:rPr>
        <w:t>219-226.</w:t>
      </w:r>
    </w:p>
    <w:p w14:paraId="570ADF8C" w14:textId="52176B2F" w:rsidR="00F477A5" w:rsidRPr="00312F08" w:rsidRDefault="00F477A5" w:rsidP="006B5964">
      <w:pPr>
        <w:autoSpaceDE w:val="0"/>
        <w:autoSpaceDN w:val="0"/>
        <w:spacing w:after="0" w:line="360" w:lineRule="auto"/>
        <w:ind w:hanging="482"/>
        <w:rPr>
          <w:rFonts w:ascii="Times New Roman" w:eastAsia="Times New Roman" w:hAnsi="Times New Roman" w:cs="Times New Roman"/>
          <w:color w:val="0D0D0D" w:themeColor="text1" w:themeTint="F2"/>
          <w:sz w:val="24"/>
          <w:szCs w:val="24"/>
          <w:lang w:val="nb-NO"/>
        </w:rPr>
      </w:pPr>
      <w:r w:rsidRPr="00312F08">
        <w:rPr>
          <w:rFonts w:ascii="Times New Roman" w:eastAsia="Times New Roman" w:hAnsi="Times New Roman" w:cs="Times New Roman"/>
          <w:b/>
          <w:bCs/>
          <w:color w:val="0D0D0D" w:themeColor="text1" w:themeTint="F2"/>
          <w:sz w:val="24"/>
          <w:szCs w:val="24"/>
          <w:lang w:val="nb-NO"/>
        </w:rPr>
        <w:t>Bittencourt, L. S., Ferreira, R. L. da S., Videira, M. N., da Silva, M. F., da Silva, D. T., Hamoy, I., Carvalho, J. C. T., &amp; Matos, E. (2021).</w:t>
      </w:r>
      <w:r w:rsidRPr="00312F08">
        <w:rPr>
          <w:rFonts w:ascii="Times New Roman" w:eastAsia="Times New Roman" w:hAnsi="Times New Roman" w:cs="Times New Roman"/>
          <w:color w:val="0D0D0D" w:themeColor="text1" w:themeTint="F2"/>
          <w:sz w:val="24"/>
          <w:szCs w:val="24"/>
          <w:lang w:val="nb-NO"/>
        </w:rPr>
        <w:t xml:space="preserve"> </w:t>
      </w:r>
      <w:proofErr w:type="spellStart"/>
      <w:r w:rsidRPr="00AC6D3D">
        <w:rPr>
          <w:rFonts w:ascii="Times New Roman" w:eastAsia="Times New Roman" w:hAnsi="Times New Roman" w:cs="Times New Roman"/>
          <w:color w:val="0D0D0D" w:themeColor="text1" w:themeTint="F2"/>
          <w:sz w:val="24"/>
          <w:szCs w:val="24"/>
        </w:rPr>
        <w:t>Sphaerospora</w:t>
      </w:r>
      <w:proofErr w:type="spellEnd"/>
      <w:r w:rsidRPr="00AC6D3D">
        <w:rPr>
          <w:rFonts w:ascii="Times New Roman" w:eastAsia="Times New Roman" w:hAnsi="Times New Roman" w:cs="Times New Roman"/>
          <w:color w:val="0D0D0D" w:themeColor="text1" w:themeTint="F2"/>
          <w:sz w:val="24"/>
          <w:szCs w:val="24"/>
        </w:rPr>
        <w:t xml:space="preserve"> </w:t>
      </w:r>
      <w:proofErr w:type="spellStart"/>
      <w:r w:rsidRPr="00AC6D3D">
        <w:rPr>
          <w:rFonts w:ascii="Times New Roman" w:eastAsia="Times New Roman" w:hAnsi="Times New Roman" w:cs="Times New Roman"/>
          <w:color w:val="0D0D0D" w:themeColor="text1" w:themeTint="F2"/>
          <w:sz w:val="24"/>
          <w:szCs w:val="24"/>
        </w:rPr>
        <w:t>festivus</w:t>
      </w:r>
      <w:proofErr w:type="spellEnd"/>
      <w:r w:rsidRPr="00AC6D3D">
        <w:rPr>
          <w:rFonts w:ascii="Times New Roman" w:eastAsia="Times New Roman" w:hAnsi="Times New Roman" w:cs="Times New Roman"/>
          <w:color w:val="0D0D0D" w:themeColor="text1" w:themeTint="F2"/>
          <w:sz w:val="24"/>
          <w:szCs w:val="24"/>
        </w:rPr>
        <w:t xml:space="preserve"> n. sp., a parasite of the flag cichlid, </w:t>
      </w:r>
      <w:proofErr w:type="spellStart"/>
      <w:r w:rsidRPr="00AC6D3D">
        <w:rPr>
          <w:rFonts w:ascii="Times New Roman" w:eastAsia="Times New Roman" w:hAnsi="Times New Roman" w:cs="Times New Roman"/>
          <w:color w:val="0D0D0D" w:themeColor="text1" w:themeTint="F2"/>
          <w:sz w:val="24"/>
          <w:szCs w:val="24"/>
        </w:rPr>
        <w:t>Mesonauta</w:t>
      </w:r>
      <w:proofErr w:type="spellEnd"/>
      <w:r w:rsidRPr="00AC6D3D">
        <w:rPr>
          <w:rFonts w:ascii="Times New Roman" w:eastAsia="Times New Roman" w:hAnsi="Times New Roman" w:cs="Times New Roman"/>
          <w:color w:val="0D0D0D" w:themeColor="text1" w:themeTint="F2"/>
          <w:sz w:val="24"/>
          <w:szCs w:val="24"/>
        </w:rPr>
        <w:t xml:space="preserve"> </w:t>
      </w:r>
      <w:proofErr w:type="spellStart"/>
      <w:r w:rsidRPr="00AC6D3D">
        <w:rPr>
          <w:rFonts w:ascii="Times New Roman" w:eastAsia="Times New Roman" w:hAnsi="Times New Roman" w:cs="Times New Roman"/>
          <w:color w:val="0D0D0D" w:themeColor="text1" w:themeTint="F2"/>
          <w:sz w:val="24"/>
          <w:szCs w:val="24"/>
        </w:rPr>
        <w:t>festivus</w:t>
      </w:r>
      <w:proofErr w:type="spellEnd"/>
      <w:r w:rsidRPr="00AC6D3D">
        <w:rPr>
          <w:rFonts w:ascii="Times New Roman" w:eastAsia="Times New Roman" w:hAnsi="Times New Roman" w:cs="Times New Roman"/>
          <w:color w:val="0D0D0D" w:themeColor="text1" w:themeTint="F2"/>
          <w:sz w:val="24"/>
          <w:szCs w:val="24"/>
        </w:rPr>
        <w:t xml:space="preserve"> (Teleostei: </w:t>
      </w:r>
      <w:proofErr w:type="spellStart"/>
      <w:r w:rsidRPr="00AC6D3D">
        <w:rPr>
          <w:rFonts w:ascii="Times New Roman" w:eastAsia="Times New Roman" w:hAnsi="Times New Roman" w:cs="Times New Roman"/>
          <w:color w:val="0D0D0D" w:themeColor="text1" w:themeTint="F2"/>
          <w:sz w:val="24"/>
          <w:szCs w:val="24"/>
        </w:rPr>
        <w:t>Cichlidae</w:t>
      </w:r>
      <w:proofErr w:type="spellEnd"/>
      <w:r w:rsidRPr="00AC6D3D">
        <w:rPr>
          <w:rFonts w:ascii="Times New Roman" w:eastAsia="Times New Roman" w:hAnsi="Times New Roman" w:cs="Times New Roman"/>
          <w:color w:val="0D0D0D" w:themeColor="text1" w:themeTint="F2"/>
          <w:sz w:val="24"/>
          <w:szCs w:val="24"/>
        </w:rPr>
        <w:t xml:space="preserve">) from eastern Amazon, Brazil. </w:t>
      </w:r>
      <w:r w:rsidRPr="00312F08">
        <w:rPr>
          <w:rFonts w:ascii="Times New Roman" w:eastAsia="Times New Roman" w:hAnsi="Times New Roman" w:cs="Times New Roman"/>
          <w:color w:val="0D0D0D" w:themeColor="text1" w:themeTint="F2"/>
          <w:sz w:val="24"/>
          <w:szCs w:val="24"/>
          <w:lang w:val="nb-NO"/>
        </w:rPr>
        <w:t>Revista Brasileira de Parasitologia V</w:t>
      </w:r>
      <w:r w:rsidR="00CC7066" w:rsidRPr="00312F08">
        <w:rPr>
          <w:rFonts w:ascii="Times New Roman" w:eastAsia="Times New Roman" w:hAnsi="Times New Roman" w:cs="Times New Roman"/>
          <w:i/>
          <w:color w:val="0D0D0D" w:themeColor="text1" w:themeTint="F2"/>
          <w:sz w:val="24"/>
          <w:szCs w:val="24"/>
          <w:lang w:val="nb-NO"/>
        </w:rPr>
        <w:t>et</w:t>
      </w:r>
      <w:r w:rsidRPr="00312F08">
        <w:rPr>
          <w:rFonts w:ascii="Times New Roman" w:eastAsia="Times New Roman" w:hAnsi="Times New Roman" w:cs="Times New Roman"/>
          <w:color w:val="0D0D0D" w:themeColor="text1" w:themeTint="F2"/>
          <w:sz w:val="24"/>
          <w:szCs w:val="24"/>
          <w:lang w:val="nb-NO"/>
        </w:rPr>
        <w:t xml:space="preserve">erinaria, </w:t>
      </w:r>
      <w:r w:rsidRPr="00312F08">
        <w:rPr>
          <w:rFonts w:ascii="Times New Roman" w:eastAsia="Times New Roman" w:hAnsi="Times New Roman" w:cs="Times New Roman"/>
          <w:b/>
          <w:bCs/>
          <w:color w:val="0D0D0D" w:themeColor="text1" w:themeTint="F2"/>
          <w:sz w:val="24"/>
          <w:szCs w:val="24"/>
          <w:lang w:val="nb-NO"/>
        </w:rPr>
        <w:t>30(3).</w:t>
      </w:r>
      <w:r w:rsidRPr="00312F08">
        <w:rPr>
          <w:rFonts w:ascii="Times New Roman" w:eastAsia="Times New Roman" w:hAnsi="Times New Roman" w:cs="Times New Roman"/>
          <w:color w:val="0D0D0D" w:themeColor="text1" w:themeTint="F2"/>
          <w:sz w:val="24"/>
          <w:szCs w:val="24"/>
          <w:lang w:val="nb-NO"/>
        </w:rPr>
        <w:t xml:space="preserve"> </w:t>
      </w:r>
      <w:r w:rsidR="00000000">
        <w:fldChar w:fldCharType="begin"/>
      </w:r>
      <w:r w:rsidR="00000000">
        <w:instrText>HYPERLINK "https://doi.org/10.1590/S1984-29612021056"</w:instrText>
      </w:r>
      <w:r w:rsidR="00000000">
        <w:fldChar w:fldCharType="separate"/>
      </w:r>
      <w:r w:rsidRPr="00312F08">
        <w:rPr>
          <w:rStyle w:val="Hyperlink"/>
          <w:rFonts w:ascii="Times New Roman" w:eastAsia="Times New Roman" w:hAnsi="Times New Roman" w:cs="Times New Roman"/>
          <w:sz w:val="24"/>
          <w:szCs w:val="24"/>
          <w:lang w:val="nb-NO"/>
        </w:rPr>
        <w:t>https://doi.org/10.1590/S1984-29612021056</w:t>
      </w:r>
      <w:r w:rsidR="00000000">
        <w:rPr>
          <w:rStyle w:val="Hyperlink"/>
          <w:rFonts w:ascii="Times New Roman" w:eastAsia="Times New Roman" w:hAnsi="Times New Roman" w:cs="Times New Roman"/>
          <w:sz w:val="24"/>
          <w:szCs w:val="24"/>
          <w:lang w:val="nb-NO"/>
        </w:rPr>
        <w:fldChar w:fldCharType="end"/>
      </w:r>
    </w:p>
    <w:p w14:paraId="32F448B1" w14:textId="7C249154" w:rsidR="00981133" w:rsidRDefault="00F477A5" w:rsidP="00645CC3">
      <w:pPr>
        <w:autoSpaceDE w:val="0"/>
        <w:autoSpaceDN w:val="0"/>
        <w:spacing w:after="0" w:line="360" w:lineRule="auto"/>
        <w:ind w:hanging="482"/>
        <w:rPr>
          <w:rFonts w:ascii="Times New Roman" w:eastAsia="Times New Roman" w:hAnsi="Times New Roman" w:cs="Times New Roman"/>
          <w:color w:val="0D0D0D" w:themeColor="text1" w:themeTint="F2"/>
          <w:sz w:val="24"/>
          <w:szCs w:val="24"/>
        </w:rPr>
      </w:pPr>
      <w:r w:rsidRPr="00312F08">
        <w:rPr>
          <w:rFonts w:ascii="Times New Roman" w:eastAsia="Times New Roman" w:hAnsi="Times New Roman" w:cs="Times New Roman"/>
          <w:b/>
          <w:bCs/>
          <w:color w:val="0D0D0D" w:themeColor="text1" w:themeTint="F2"/>
          <w:sz w:val="24"/>
          <w:szCs w:val="24"/>
          <w:lang w:val="nb-NO"/>
        </w:rPr>
        <w:t>Borzák, R., Borkhanuddin, M. H., Cech, G., Molnár, K., Hall</w:t>
      </w:r>
      <w:r w:rsidR="00CC7066" w:rsidRPr="00312F08">
        <w:rPr>
          <w:rFonts w:ascii="Times New Roman" w:eastAsia="Times New Roman" w:hAnsi="Times New Roman" w:cs="Times New Roman"/>
          <w:b/>
          <w:bCs/>
          <w:i/>
          <w:color w:val="0D0D0D" w:themeColor="text1" w:themeTint="F2"/>
          <w:sz w:val="24"/>
          <w:szCs w:val="24"/>
          <w:lang w:val="nb-NO"/>
        </w:rPr>
        <w:t>et</w:t>
      </w:r>
      <w:r w:rsidRPr="00312F08">
        <w:rPr>
          <w:rFonts w:ascii="Times New Roman" w:eastAsia="Times New Roman" w:hAnsi="Times New Roman" w:cs="Times New Roman"/>
          <w:b/>
          <w:bCs/>
          <w:color w:val="0D0D0D" w:themeColor="text1" w:themeTint="F2"/>
          <w:sz w:val="24"/>
          <w:szCs w:val="24"/>
          <w:lang w:val="nb-NO"/>
        </w:rPr>
        <w:t>t, S. L., &amp; Székely, C. (2021).</w:t>
      </w:r>
      <w:r w:rsidRPr="00312F08">
        <w:rPr>
          <w:rFonts w:ascii="Times New Roman" w:eastAsia="Times New Roman" w:hAnsi="Times New Roman" w:cs="Times New Roman"/>
          <w:color w:val="0D0D0D" w:themeColor="text1" w:themeTint="F2"/>
          <w:sz w:val="24"/>
          <w:szCs w:val="24"/>
          <w:lang w:val="nb-NO"/>
        </w:rPr>
        <w:t xml:space="preserve"> </w:t>
      </w:r>
      <w:r w:rsidRPr="00384D9D">
        <w:rPr>
          <w:rFonts w:ascii="Times New Roman" w:eastAsia="Times New Roman" w:hAnsi="Times New Roman" w:cs="Times New Roman"/>
          <w:color w:val="0D0D0D" w:themeColor="text1" w:themeTint="F2"/>
          <w:sz w:val="24"/>
          <w:szCs w:val="24"/>
        </w:rPr>
        <w:t xml:space="preserve">New data on </w:t>
      </w:r>
      <w:proofErr w:type="spellStart"/>
      <w:r w:rsidRPr="00384D9D">
        <w:rPr>
          <w:rFonts w:ascii="Times New Roman" w:eastAsia="Times New Roman" w:hAnsi="Times New Roman" w:cs="Times New Roman"/>
          <w:color w:val="0D0D0D" w:themeColor="text1" w:themeTint="F2"/>
          <w:sz w:val="24"/>
          <w:szCs w:val="24"/>
        </w:rPr>
        <w:t>Thelohanellus</w:t>
      </w:r>
      <w:proofErr w:type="spellEnd"/>
      <w:r w:rsidRPr="00384D9D">
        <w:rPr>
          <w:rFonts w:ascii="Times New Roman" w:eastAsia="Times New Roman" w:hAnsi="Times New Roman" w:cs="Times New Roman"/>
          <w:color w:val="0D0D0D" w:themeColor="text1" w:themeTint="F2"/>
          <w:sz w:val="24"/>
          <w:szCs w:val="24"/>
        </w:rPr>
        <w:t xml:space="preserve"> </w:t>
      </w:r>
      <w:proofErr w:type="spellStart"/>
      <w:r w:rsidRPr="00384D9D">
        <w:rPr>
          <w:rFonts w:ascii="Times New Roman" w:eastAsia="Times New Roman" w:hAnsi="Times New Roman" w:cs="Times New Roman"/>
          <w:color w:val="0D0D0D" w:themeColor="text1" w:themeTint="F2"/>
          <w:sz w:val="24"/>
          <w:szCs w:val="24"/>
        </w:rPr>
        <w:t>nikolskii</w:t>
      </w:r>
      <w:proofErr w:type="spellEnd"/>
      <w:r w:rsidRPr="00384D9D">
        <w:rPr>
          <w:rFonts w:ascii="Times New Roman" w:eastAsia="Times New Roman" w:hAnsi="Times New Roman" w:cs="Times New Roman"/>
          <w:color w:val="0D0D0D" w:themeColor="text1" w:themeTint="F2"/>
          <w:sz w:val="24"/>
          <w:szCs w:val="24"/>
        </w:rPr>
        <w:t xml:space="preserve"> </w:t>
      </w:r>
      <w:proofErr w:type="spellStart"/>
      <w:r w:rsidRPr="00384D9D">
        <w:rPr>
          <w:rFonts w:ascii="Times New Roman" w:eastAsia="Times New Roman" w:hAnsi="Times New Roman" w:cs="Times New Roman"/>
          <w:color w:val="0D0D0D" w:themeColor="text1" w:themeTint="F2"/>
          <w:sz w:val="24"/>
          <w:szCs w:val="24"/>
        </w:rPr>
        <w:t>Achmerov</w:t>
      </w:r>
      <w:proofErr w:type="spellEnd"/>
      <w:r w:rsidRPr="00384D9D">
        <w:rPr>
          <w:rFonts w:ascii="Times New Roman" w:eastAsia="Times New Roman" w:hAnsi="Times New Roman" w:cs="Times New Roman"/>
          <w:color w:val="0D0D0D" w:themeColor="text1" w:themeTint="F2"/>
          <w:sz w:val="24"/>
          <w:szCs w:val="24"/>
        </w:rPr>
        <w:t>, 1955 (</w:t>
      </w:r>
      <w:proofErr w:type="spellStart"/>
      <w:r w:rsidRPr="00384D9D">
        <w:rPr>
          <w:rFonts w:ascii="Times New Roman" w:eastAsia="Times New Roman" w:hAnsi="Times New Roman" w:cs="Times New Roman"/>
          <w:color w:val="0D0D0D" w:themeColor="text1" w:themeTint="F2"/>
          <w:sz w:val="24"/>
          <w:szCs w:val="24"/>
        </w:rPr>
        <w:t>Myxosporea</w:t>
      </w:r>
      <w:proofErr w:type="spellEnd"/>
      <w:r w:rsidRPr="00384D9D">
        <w:rPr>
          <w:rFonts w:ascii="Times New Roman" w:eastAsia="Times New Roman" w:hAnsi="Times New Roman" w:cs="Times New Roman"/>
          <w:color w:val="0D0D0D" w:themeColor="text1" w:themeTint="F2"/>
          <w:sz w:val="24"/>
          <w:szCs w:val="24"/>
        </w:rPr>
        <w:t xml:space="preserve">, </w:t>
      </w:r>
      <w:proofErr w:type="spellStart"/>
      <w:r w:rsidRPr="00384D9D">
        <w:rPr>
          <w:rFonts w:ascii="Times New Roman" w:eastAsia="Times New Roman" w:hAnsi="Times New Roman" w:cs="Times New Roman"/>
          <w:color w:val="0D0D0D" w:themeColor="text1" w:themeTint="F2"/>
          <w:sz w:val="24"/>
          <w:szCs w:val="24"/>
        </w:rPr>
        <w:t>Myxobolidae</w:t>
      </w:r>
      <w:proofErr w:type="spellEnd"/>
      <w:r w:rsidRPr="00384D9D">
        <w:rPr>
          <w:rFonts w:ascii="Times New Roman" w:eastAsia="Times New Roman" w:hAnsi="Times New Roman" w:cs="Times New Roman"/>
          <w:color w:val="0D0D0D" w:themeColor="text1" w:themeTint="F2"/>
          <w:sz w:val="24"/>
          <w:szCs w:val="24"/>
        </w:rPr>
        <w:t>) a parasite of the common carp (</w:t>
      </w:r>
      <w:r w:rsidRPr="00384D9D">
        <w:rPr>
          <w:rFonts w:ascii="Times New Roman" w:eastAsia="Times New Roman" w:hAnsi="Times New Roman" w:cs="Times New Roman"/>
          <w:i/>
          <w:iCs/>
          <w:color w:val="0D0D0D" w:themeColor="text1" w:themeTint="F2"/>
          <w:sz w:val="24"/>
          <w:szCs w:val="24"/>
        </w:rPr>
        <w:t xml:space="preserve">Cyprinus </w:t>
      </w:r>
      <w:proofErr w:type="spellStart"/>
      <w:r w:rsidRPr="00384D9D">
        <w:rPr>
          <w:rFonts w:ascii="Times New Roman" w:eastAsia="Times New Roman" w:hAnsi="Times New Roman" w:cs="Times New Roman"/>
          <w:i/>
          <w:iCs/>
          <w:color w:val="0D0D0D" w:themeColor="text1" w:themeTint="F2"/>
          <w:sz w:val="24"/>
          <w:szCs w:val="24"/>
        </w:rPr>
        <w:t>carpio</w:t>
      </w:r>
      <w:proofErr w:type="spellEnd"/>
      <w:r w:rsidRPr="00384D9D">
        <w:rPr>
          <w:rFonts w:ascii="Times New Roman" w:eastAsia="Times New Roman" w:hAnsi="Times New Roman" w:cs="Times New Roman"/>
          <w:i/>
          <w:iCs/>
          <w:color w:val="0D0D0D" w:themeColor="text1" w:themeTint="F2"/>
          <w:sz w:val="24"/>
          <w:szCs w:val="24"/>
        </w:rPr>
        <w:t>, L</w:t>
      </w:r>
      <w:r w:rsidRPr="00384D9D">
        <w:rPr>
          <w:rFonts w:ascii="Times New Roman" w:eastAsia="Times New Roman" w:hAnsi="Times New Roman" w:cs="Times New Roman"/>
          <w:color w:val="0D0D0D" w:themeColor="text1" w:themeTint="F2"/>
          <w:sz w:val="24"/>
          <w:szCs w:val="24"/>
        </w:rPr>
        <w:t xml:space="preserve">.): The actinospore stage, </w:t>
      </w:r>
      <w:proofErr w:type="spellStart"/>
      <w:r w:rsidRPr="00384D9D">
        <w:rPr>
          <w:rFonts w:ascii="Times New Roman" w:eastAsia="Times New Roman" w:hAnsi="Times New Roman" w:cs="Times New Roman"/>
          <w:color w:val="0D0D0D" w:themeColor="text1" w:themeTint="F2"/>
          <w:sz w:val="24"/>
          <w:szCs w:val="24"/>
        </w:rPr>
        <w:t>intrapiscine</w:t>
      </w:r>
      <w:proofErr w:type="spellEnd"/>
      <w:r w:rsidRPr="00384D9D">
        <w:rPr>
          <w:rFonts w:ascii="Times New Roman" w:eastAsia="Times New Roman" w:hAnsi="Times New Roman" w:cs="Times New Roman"/>
          <w:color w:val="0D0D0D" w:themeColor="text1" w:themeTint="F2"/>
          <w:sz w:val="24"/>
          <w:szCs w:val="24"/>
        </w:rPr>
        <w:t xml:space="preserve"> tissue preference and molecular sequence. International Journal for Parasitology: Parasites and Wildlife, 15, 112–119. </w:t>
      </w:r>
      <w:hyperlink r:id="rId49" w:history="1">
        <w:r w:rsidR="00981133" w:rsidRPr="00490BC7">
          <w:rPr>
            <w:rStyle w:val="Hyperlink"/>
            <w:rFonts w:ascii="Times New Roman" w:eastAsia="Times New Roman" w:hAnsi="Times New Roman" w:cs="Times New Roman"/>
            <w:sz w:val="24"/>
            <w:szCs w:val="24"/>
          </w:rPr>
          <w:t>https://doi.org/10.1016/j.ijppaw.2021.04.004</w:t>
        </w:r>
      </w:hyperlink>
      <w:r w:rsidR="00981133">
        <w:rPr>
          <w:rFonts w:ascii="Times New Roman" w:eastAsia="Times New Roman" w:hAnsi="Times New Roman" w:cs="Times New Roman"/>
          <w:color w:val="0D0D0D" w:themeColor="text1" w:themeTint="F2"/>
          <w:sz w:val="24"/>
          <w:szCs w:val="24"/>
        </w:rPr>
        <w:t xml:space="preserve"> </w:t>
      </w:r>
    </w:p>
    <w:p w14:paraId="572ED586" w14:textId="23CE0DCD" w:rsidR="00F477A5" w:rsidRPr="009A16F2" w:rsidRDefault="00981133" w:rsidP="00645CC3">
      <w:pPr>
        <w:autoSpaceDE w:val="0"/>
        <w:autoSpaceDN w:val="0"/>
        <w:spacing w:after="0" w:line="360" w:lineRule="auto"/>
        <w:ind w:hanging="482"/>
        <w:rPr>
          <w:rFonts w:ascii="Times New Roman" w:eastAsia="Times New Roman" w:hAnsi="Times New Roman" w:cs="Times New Roman"/>
          <w:color w:val="0D0D0D" w:themeColor="text1" w:themeTint="F2"/>
          <w:sz w:val="24"/>
          <w:szCs w:val="24"/>
        </w:rPr>
      </w:pPr>
      <w:r w:rsidRPr="00981133">
        <w:rPr>
          <w:rFonts w:ascii="Times New Roman" w:eastAsia="Times New Roman" w:hAnsi="Times New Roman" w:cs="Times New Roman"/>
          <w:b/>
          <w:bCs/>
          <w:color w:val="0D0D0D" w:themeColor="text1" w:themeTint="F2"/>
          <w:sz w:val="24"/>
          <w:szCs w:val="24"/>
        </w:rPr>
        <w:t>Boyd, C. E. (2015).</w:t>
      </w:r>
      <w:r w:rsidRPr="00981133">
        <w:rPr>
          <w:rFonts w:ascii="Times New Roman" w:eastAsia="Times New Roman" w:hAnsi="Times New Roman" w:cs="Times New Roman"/>
          <w:color w:val="0D0D0D" w:themeColor="text1" w:themeTint="F2"/>
          <w:sz w:val="24"/>
          <w:szCs w:val="24"/>
        </w:rPr>
        <w:t xml:space="preserve"> pH, Carbon Dioxide, and Alkalinity. In Water Quality (pp. 153–178). Springer International Publishing. https://doi.org/10.1007/978-3-319-17446-4_8</w:t>
      </w:r>
    </w:p>
    <w:p w14:paraId="6A17267C" w14:textId="77777777" w:rsidR="00ED4F84" w:rsidRDefault="00F477A5" w:rsidP="00ED4F84">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9A16F2">
        <w:rPr>
          <w:rFonts w:ascii="Times New Roman" w:eastAsia="Times New Roman" w:hAnsi="Times New Roman" w:cs="Times New Roman"/>
          <w:b/>
          <w:bCs/>
          <w:color w:val="0D0D0D" w:themeColor="text1" w:themeTint="F2"/>
          <w:sz w:val="24"/>
          <w:szCs w:val="24"/>
        </w:rPr>
        <w:t>Boyd C.E., McNevin A.A. and Davis R.P. (2022):</w:t>
      </w:r>
      <w:r w:rsidRPr="009A16F2">
        <w:rPr>
          <w:rFonts w:ascii="Times New Roman" w:eastAsia="Times New Roman" w:hAnsi="Times New Roman" w:cs="Times New Roman"/>
          <w:color w:val="0D0D0D" w:themeColor="text1" w:themeTint="F2"/>
          <w:sz w:val="24"/>
          <w:szCs w:val="24"/>
        </w:rPr>
        <w:t xml:space="preserve"> The contribution of fisheries and aquaculture to the global protein supply. Food Security. </w:t>
      </w:r>
      <w:hyperlink r:id="rId50" w:history="1">
        <w:r w:rsidRPr="009A16F2">
          <w:rPr>
            <w:rStyle w:val="Hyperlink"/>
            <w:rFonts w:ascii="Times New Roman" w:eastAsia="Times New Roman" w:hAnsi="Times New Roman" w:cs="Times New Roman"/>
            <w:color w:val="0D0D0D" w:themeColor="text1" w:themeTint="F2"/>
            <w:sz w:val="24"/>
            <w:szCs w:val="24"/>
          </w:rPr>
          <w:t>https://doi.org/10.1007/s12571-021-01246-9</w:t>
        </w:r>
      </w:hyperlink>
    </w:p>
    <w:p w14:paraId="2B89D927" w14:textId="59102156" w:rsidR="001E6F67" w:rsidRDefault="00F477A5" w:rsidP="001E6F67">
      <w:pPr>
        <w:autoSpaceDE w:val="0"/>
        <w:autoSpaceDN w:val="0"/>
        <w:spacing w:line="360" w:lineRule="auto"/>
        <w:ind w:hanging="480"/>
      </w:pPr>
      <w:r w:rsidRPr="009A16F2">
        <w:rPr>
          <w:rStyle w:val="Strong"/>
          <w:rFonts w:ascii="Times New Roman" w:hAnsi="Times New Roman" w:cs="Times New Roman"/>
          <w:color w:val="0D0D0D" w:themeColor="text1" w:themeTint="F2"/>
          <w:sz w:val="24"/>
          <w:szCs w:val="24"/>
          <w:shd w:val="clear" w:color="auto" w:fill="FFFFFF"/>
        </w:rPr>
        <w:t>Bush A.O., Lafferty K.D., Lotz J.M. and Shostak A.W. (1997):</w:t>
      </w:r>
      <w:r w:rsidRPr="009A16F2">
        <w:rPr>
          <w:rFonts w:ascii="Times New Roman" w:hAnsi="Times New Roman" w:cs="Times New Roman"/>
          <w:color w:val="0D0D0D" w:themeColor="text1" w:themeTint="F2"/>
          <w:sz w:val="24"/>
          <w:szCs w:val="24"/>
          <w:shd w:val="clear" w:color="auto" w:fill="FFFFFF"/>
        </w:rPr>
        <w:t> Parasitology me</w:t>
      </w:r>
      <w:r w:rsidR="00CC7066">
        <w:rPr>
          <w:rFonts w:ascii="Times New Roman" w:hAnsi="Times New Roman" w:cs="Times New Roman"/>
          <w:i/>
          <w:color w:val="0D0D0D" w:themeColor="text1" w:themeTint="F2"/>
          <w:sz w:val="24"/>
          <w:szCs w:val="24"/>
          <w:shd w:val="clear" w:color="auto" w:fill="FFFFFF"/>
        </w:rPr>
        <w:t>et</w:t>
      </w:r>
      <w:r w:rsidRPr="009A16F2">
        <w:rPr>
          <w:rFonts w:ascii="Times New Roman" w:hAnsi="Times New Roman" w:cs="Times New Roman"/>
          <w:color w:val="0D0D0D" w:themeColor="text1" w:themeTint="F2"/>
          <w:sz w:val="24"/>
          <w:szCs w:val="24"/>
          <w:shd w:val="clear" w:color="auto" w:fill="FFFFFF"/>
        </w:rPr>
        <w:t xml:space="preserve">s ecology on its own terms: Margolis </w:t>
      </w:r>
      <w:r w:rsidR="00CC7066">
        <w:rPr>
          <w:rFonts w:ascii="Times New Roman" w:hAnsi="Times New Roman" w:cs="Times New Roman"/>
          <w:i/>
          <w:color w:val="0D0D0D" w:themeColor="text1" w:themeTint="F2"/>
          <w:sz w:val="24"/>
          <w:szCs w:val="24"/>
          <w:shd w:val="clear" w:color="auto" w:fill="FFFFFF"/>
        </w:rPr>
        <w:t>et</w:t>
      </w:r>
      <w:r w:rsidR="009027E4" w:rsidRPr="009027E4">
        <w:rPr>
          <w:rFonts w:ascii="Times New Roman" w:hAnsi="Times New Roman" w:cs="Times New Roman"/>
          <w:i/>
          <w:color w:val="0D0D0D" w:themeColor="text1" w:themeTint="F2"/>
          <w:sz w:val="24"/>
          <w:szCs w:val="24"/>
          <w:shd w:val="clear" w:color="auto" w:fill="FFFFFF"/>
        </w:rPr>
        <w:t xml:space="preserve"> al</w:t>
      </w:r>
      <w:r w:rsidRPr="009A16F2">
        <w:rPr>
          <w:rFonts w:ascii="Times New Roman" w:hAnsi="Times New Roman" w:cs="Times New Roman"/>
          <w:color w:val="0D0D0D" w:themeColor="text1" w:themeTint="F2"/>
          <w:sz w:val="24"/>
          <w:szCs w:val="24"/>
          <w:shd w:val="clear" w:color="auto" w:fill="FFFFFF"/>
        </w:rPr>
        <w:t xml:space="preserve">. revisited. Journal of Parasitology, </w:t>
      </w:r>
      <w:r w:rsidRPr="009A16F2">
        <w:rPr>
          <w:rFonts w:ascii="Times New Roman" w:hAnsi="Times New Roman" w:cs="Times New Roman"/>
          <w:b/>
          <w:bCs/>
          <w:color w:val="0D0D0D" w:themeColor="text1" w:themeTint="F2"/>
          <w:sz w:val="24"/>
          <w:szCs w:val="24"/>
          <w:shd w:val="clear" w:color="auto" w:fill="FFFFFF"/>
        </w:rPr>
        <w:t>83:</w:t>
      </w:r>
      <w:r w:rsidRPr="009A16F2">
        <w:rPr>
          <w:rFonts w:ascii="Times New Roman" w:hAnsi="Times New Roman" w:cs="Times New Roman"/>
          <w:color w:val="0D0D0D" w:themeColor="text1" w:themeTint="F2"/>
          <w:sz w:val="24"/>
          <w:szCs w:val="24"/>
          <w:shd w:val="clear" w:color="auto" w:fill="FFFFFF"/>
        </w:rPr>
        <w:t xml:space="preserve"> 575–583.</w:t>
      </w:r>
      <w:r w:rsidR="001E6F67" w:rsidRPr="001E6F67">
        <w:t xml:space="preserve"> </w:t>
      </w:r>
    </w:p>
    <w:p w14:paraId="62FFFB85" w14:textId="7CF058C1" w:rsidR="001E6F67" w:rsidRPr="001E6F67" w:rsidRDefault="001E6F67" w:rsidP="001E6F67">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1E6F67">
        <w:rPr>
          <w:rFonts w:ascii="Times New Roman" w:hAnsi="Times New Roman" w:cs="Times New Roman"/>
          <w:color w:val="0D0D0D" w:themeColor="text1" w:themeTint="F2"/>
          <w:sz w:val="24"/>
          <w:szCs w:val="24"/>
          <w:shd w:val="clear" w:color="auto" w:fill="FFFFFF"/>
        </w:rPr>
        <w:t xml:space="preserve">COUNTY GOVERNMENT OF NAKURU </w:t>
      </w:r>
      <w:proofErr w:type="spellStart"/>
      <w:r w:rsidRPr="001E6F67">
        <w:rPr>
          <w:rFonts w:ascii="Times New Roman" w:hAnsi="Times New Roman" w:cs="Times New Roman"/>
          <w:color w:val="0D0D0D" w:themeColor="text1" w:themeTint="F2"/>
          <w:sz w:val="24"/>
          <w:szCs w:val="24"/>
          <w:shd w:val="clear" w:color="auto" w:fill="FFFFFF"/>
        </w:rPr>
        <w:t>NAKURU</w:t>
      </w:r>
      <w:proofErr w:type="spellEnd"/>
      <w:r w:rsidRPr="001E6F67">
        <w:rPr>
          <w:rFonts w:ascii="Times New Roman" w:hAnsi="Times New Roman" w:cs="Times New Roman"/>
          <w:color w:val="0D0D0D" w:themeColor="text1" w:themeTint="F2"/>
          <w:sz w:val="24"/>
          <w:szCs w:val="24"/>
          <w:shd w:val="clear" w:color="auto" w:fill="FFFFFF"/>
        </w:rPr>
        <w:t xml:space="preserve"> COUNTY INTEGRATED DEVELOPMENT PLAN. (2018). www.nakuru.go.ke.</w:t>
      </w:r>
    </w:p>
    <w:p w14:paraId="4E6E1096" w14:textId="3CF40CFB" w:rsidR="00F477A5" w:rsidRDefault="001E6F67" w:rsidP="001E6F67">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1E6F67">
        <w:rPr>
          <w:rFonts w:ascii="Times New Roman" w:hAnsi="Times New Roman" w:cs="Times New Roman"/>
          <w:color w:val="0D0D0D" w:themeColor="text1" w:themeTint="F2"/>
          <w:sz w:val="24"/>
          <w:szCs w:val="24"/>
          <w:shd w:val="clear" w:color="auto" w:fill="FFFFFF"/>
        </w:rPr>
        <w:t>COUNTY GOVERNMENT OF TAITA TAV</w:t>
      </w:r>
      <w:r w:rsidR="00CC7066">
        <w:rPr>
          <w:rFonts w:ascii="Times New Roman" w:hAnsi="Times New Roman" w:cs="Times New Roman"/>
          <w:i/>
          <w:color w:val="0D0D0D" w:themeColor="text1" w:themeTint="F2"/>
          <w:sz w:val="24"/>
          <w:szCs w:val="24"/>
          <w:shd w:val="clear" w:color="auto" w:fill="FFFFFF"/>
        </w:rPr>
        <w:t>ET</w:t>
      </w:r>
      <w:r w:rsidRPr="001E6F67">
        <w:rPr>
          <w:rFonts w:ascii="Times New Roman" w:hAnsi="Times New Roman" w:cs="Times New Roman"/>
          <w:color w:val="0D0D0D" w:themeColor="text1" w:themeTint="F2"/>
          <w:sz w:val="24"/>
          <w:szCs w:val="24"/>
          <w:shd w:val="clear" w:color="auto" w:fill="FFFFFF"/>
        </w:rPr>
        <w:t>A County Integrated Development Plan 2018-2022. (2018).</w:t>
      </w:r>
    </w:p>
    <w:p w14:paraId="6C21C908" w14:textId="77777777" w:rsidR="001E6F67" w:rsidRPr="00ED4F84" w:rsidRDefault="001E6F67" w:rsidP="00ED4F84">
      <w:pPr>
        <w:autoSpaceDE w:val="0"/>
        <w:autoSpaceDN w:val="0"/>
        <w:spacing w:line="360" w:lineRule="auto"/>
        <w:ind w:hanging="480"/>
        <w:rPr>
          <w:rFonts w:ascii="Times New Roman" w:eastAsia="Times New Roman" w:hAnsi="Times New Roman" w:cs="Times New Roman"/>
          <w:color w:val="0D0D0D" w:themeColor="text1" w:themeTint="F2"/>
          <w:sz w:val="24"/>
          <w:szCs w:val="24"/>
        </w:rPr>
      </w:pPr>
    </w:p>
    <w:p w14:paraId="6F7F3437" w14:textId="77777777" w:rsidR="00F477A5" w:rsidRPr="009A16F2" w:rsidRDefault="00F477A5" w:rsidP="006B5964">
      <w:pPr>
        <w:autoSpaceDE w:val="0"/>
        <w:autoSpaceDN w:val="0"/>
        <w:spacing w:after="0" w:line="360" w:lineRule="auto"/>
        <w:ind w:hanging="482"/>
        <w:rPr>
          <w:rFonts w:ascii="Times New Roman" w:eastAsia="Times New Roman" w:hAnsi="Times New Roman" w:cs="Times New Roman"/>
          <w:color w:val="0D0D0D" w:themeColor="text1" w:themeTint="F2"/>
          <w:sz w:val="24"/>
          <w:szCs w:val="24"/>
        </w:rPr>
      </w:pPr>
      <w:r w:rsidRPr="009A16F2">
        <w:rPr>
          <w:rFonts w:ascii="Times New Roman" w:hAnsi="Times New Roman" w:cs="Times New Roman"/>
          <w:b/>
          <w:bCs/>
          <w:noProof/>
          <w:color w:val="0D0D0D" w:themeColor="text1" w:themeTint="F2"/>
          <w:sz w:val="24"/>
          <w:szCs w:val="24"/>
        </w:rPr>
        <w:lastRenderedPageBreak/>
        <w:t>Chai J.Y., Murrell, K.D. and Lymbery A.J. (2005):</w:t>
      </w:r>
      <w:r w:rsidRPr="009A16F2">
        <w:rPr>
          <w:rFonts w:ascii="Times New Roman" w:hAnsi="Times New Roman" w:cs="Times New Roman"/>
          <w:noProof/>
          <w:color w:val="0D0D0D" w:themeColor="text1" w:themeTint="F2"/>
          <w:sz w:val="24"/>
          <w:szCs w:val="24"/>
        </w:rPr>
        <w:t xml:space="preserve"> Fish-borne parasitic zoonoses: Status and issues. International Journal for Parasitology, </w:t>
      </w:r>
      <w:r w:rsidRPr="009A16F2">
        <w:rPr>
          <w:rFonts w:ascii="Times New Roman" w:hAnsi="Times New Roman" w:cs="Times New Roman"/>
          <w:b/>
          <w:bCs/>
          <w:noProof/>
          <w:color w:val="0D0D0D" w:themeColor="text1" w:themeTint="F2"/>
          <w:sz w:val="24"/>
          <w:szCs w:val="24"/>
        </w:rPr>
        <w:t>35(11–12):</w:t>
      </w:r>
      <w:r w:rsidRPr="009A16F2">
        <w:rPr>
          <w:rFonts w:ascii="Times New Roman" w:hAnsi="Times New Roman" w:cs="Times New Roman"/>
          <w:noProof/>
          <w:color w:val="0D0D0D" w:themeColor="text1" w:themeTint="F2"/>
          <w:sz w:val="24"/>
          <w:szCs w:val="24"/>
        </w:rPr>
        <w:t xml:space="preserve"> 1233–1254. https://doi.org/10.1016/j.ijpara.2005.07.013</w:t>
      </w:r>
    </w:p>
    <w:p w14:paraId="7E030721" w14:textId="604D4483" w:rsidR="00F477A5" w:rsidRDefault="00F477A5" w:rsidP="009159DA">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9A16F2">
        <w:rPr>
          <w:rFonts w:ascii="Times New Roman" w:eastAsia="Times New Roman" w:hAnsi="Times New Roman" w:cs="Times New Roman"/>
          <w:b/>
          <w:bCs/>
          <w:color w:val="0D0D0D" w:themeColor="text1" w:themeTint="F2"/>
          <w:sz w:val="24"/>
          <w:szCs w:val="24"/>
        </w:rPr>
        <w:t>Chan C.Y., Tran N., Cheong K.C., Sulser T.B., Cohen P.J., Wiebe K. and Nasr-Allah A.M. (2021):</w:t>
      </w:r>
      <w:r w:rsidRPr="009A16F2">
        <w:rPr>
          <w:rFonts w:ascii="Times New Roman" w:eastAsia="Times New Roman" w:hAnsi="Times New Roman" w:cs="Times New Roman"/>
          <w:color w:val="0D0D0D" w:themeColor="text1" w:themeTint="F2"/>
          <w:sz w:val="24"/>
          <w:szCs w:val="24"/>
        </w:rPr>
        <w:t xml:space="preserve"> The future of fish in Africa: Employment and investment opportunities. </w:t>
      </w:r>
      <w:proofErr w:type="spellStart"/>
      <w:r w:rsidRPr="009A16F2">
        <w:rPr>
          <w:rFonts w:ascii="Times New Roman" w:eastAsia="Times New Roman" w:hAnsi="Times New Roman" w:cs="Times New Roman"/>
          <w:color w:val="0D0D0D" w:themeColor="text1" w:themeTint="F2"/>
          <w:sz w:val="24"/>
          <w:szCs w:val="24"/>
        </w:rPr>
        <w:t>PLoS</w:t>
      </w:r>
      <w:proofErr w:type="spellEnd"/>
      <w:r w:rsidRPr="009A16F2">
        <w:rPr>
          <w:rFonts w:ascii="Times New Roman" w:eastAsia="Times New Roman" w:hAnsi="Times New Roman" w:cs="Times New Roman"/>
          <w:color w:val="0D0D0D" w:themeColor="text1" w:themeTint="F2"/>
          <w:sz w:val="24"/>
          <w:szCs w:val="24"/>
        </w:rPr>
        <w:t xml:space="preserve"> ONE, 16(12 December). </w:t>
      </w:r>
      <w:hyperlink r:id="rId51" w:history="1">
        <w:r w:rsidRPr="009448C1">
          <w:rPr>
            <w:rStyle w:val="Hyperlink"/>
            <w:rFonts w:ascii="Times New Roman" w:eastAsia="Times New Roman" w:hAnsi="Times New Roman" w:cs="Times New Roman"/>
            <w:sz w:val="24"/>
            <w:szCs w:val="24"/>
          </w:rPr>
          <w:t>https://doi.org/10.1371/journal.pone.0261615</w:t>
        </w:r>
      </w:hyperlink>
      <w:r w:rsidR="00981133">
        <w:rPr>
          <w:rStyle w:val="Hyperlink"/>
          <w:rFonts w:ascii="Times New Roman" w:eastAsia="Times New Roman" w:hAnsi="Times New Roman" w:cs="Times New Roman"/>
          <w:sz w:val="24"/>
          <w:szCs w:val="24"/>
        </w:rPr>
        <w:t xml:space="preserve"> </w:t>
      </w:r>
    </w:p>
    <w:p w14:paraId="6DEA4982" w14:textId="02EA5309" w:rsidR="00981133" w:rsidRDefault="00981133" w:rsidP="00645CC3">
      <w:pPr>
        <w:autoSpaceDE w:val="0"/>
        <w:autoSpaceDN w:val="0"/>
        <w:spacing w:line="360" w:lineRule="auto"/>
        <w:ind w:hanging="480"/>
        <w:rPr>
          <w:rFonts w:ascii="Times New Roman" w:eastAsia="Times New Roman" w:hAnsi="Times New Roman" w:cs="Times New Roman"/>
          <w:b/>
          <w:bCs/>
          <w:color w:val="0D0D0D" w:themeColor="text1" w:themeTint="F2"/>
          <w:sz w:val="24"/>
          <w:szCs w:val="24"/>
        </w:rPr>
      </w:pPr>
      <w:r w:rsidRPr="00981133">
        <w:rPr>
          <w:rFonts w:ascii="Times New Roman" w:eastAsia="Times New Roman" w:hAnsi="Times New Roman" w:cs="Times New Roman"/>
          <w:b/>
          <w:bCs/>
          <w:color w:val="0D0D0D" w:themeColor="text1" w:themeTint="F2"/>
          <w:sz w:val="24"/>
          <w:szCs w:val="24"/>
        </w:rPr>
        <w:t xml:space="preserve">Chang, E. D., Town, R. M., Owen, S. F., </w:t>
      </w:r>
      <w:proofErr w:type="spellStart"/>
      <w:r w:rsidRPr="00981133">
        <w:rPr>
          <w:rFonts w:ascii="Times New Roman" w:eastAsia="Times New Roman" w:hAnsi="Times New Roman" w:cs="Times New Roman"/>
          <w:b/>
          <w:bCs/>
          <w:color w:val="0D0D0D" w:themeColor="text1" w:themeTint="F2"/>
          <w:sz w:val="24"/>
          <w:szCs w:val="24"/>
        </w:rPr>
        <w:t>Hogstrand</w:t>
      </w:r>
      <w:proofErr w:type="spellEnd"/>
      <w:r w:rsidRPr="00981133">
        <w:rPr>
          <w:rFonts w:ascii="Times New Roman" w:eastAsia="Times New Roman" w:hAnsi="Times New Roman" w:cs="Times New Roman"/>
          <w:b/>
          <w:bCs/>
          <w:color w:val="0D0D0D" w:themeColor="text1" w:themeTint="F2"/>
          <w:sz w:val="24"/>
          <w:szCs w:val="24"/>
        </w:rPr>
        <w:t>, C., &amp; Bury, N. R. (2021</w:t>
      </w:r>
      <w:r w:rsidRPr="00981133">
        <w:rPr>
          <w:rFonts w:ascii="Times New Roman" w:eastAsia="Times New Roman" w:hAnsi="Times New Roman" w:cs="Times New Roman"/>
          <w:color w:val="0D0D0D" w:themeColor="text1" w:themeTint="F2"/>
          <w:sz w:val="24"/>
          <w:szCs w:val="24"/>
        </w:rPr>
        <w:t xml:space="preserve">). Effect of Water pH on the Uptake of Acidic (Ibuprofen) and Basic (Propranolol) Drugs in a Fish Gill Cell Culture Model. Environmental Science and Technology, 55(10), 6848–6856. </w:t>
      </w:r>
      <w:hyperlink r:id="rId52" w:history="1">
        <w:r w:rsidRPr="00981133">
          <w:rPr>
            <w:rStyle w:val="Hyperlink"/>
            <w:rFonts w:ascii="Times New Roman" w:eastAsia="Times New Roman" w:hAnsi="Times New Roman" w:cs="Times New Roman"/>
            <w:sz w:val="24"/>
            <w:szCs w:val="24"/>
          </w:rPr>
          <w:t>https://doi.org/10.1021/acs.est.0c06803</w:t>
        </w:r>
      </w:hyperlink>
    </w:p>
    <w:p w14:paraId="55358595" w14:textId="43F01F37" w:rsidR="00F477A5" w:rsidRPr="009A16F2" w:rsidRDefault="00F477A5" w:rsidP="00645CC3">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384D9D">
        <w:rPr>
          <w:rFonts w:ascii="Times New Roman" w:eastAsia="Times New Roman" w:hAnsi="Times New Roman" w:cs="Times New Roman"/>
          <w:b/>
          <w:bCs/>
          <w:color w:val="0D0D0D" w:themeColor="text1" w:themeTint="F2"/>
          <w:sz w:val="24"/>
          <w:szCs w:val="24"/>
        </w:rPr>
        <w:t xml:space="preserve">Chaudhary, A., </w:t>
      </w:r>
      <w:proofErr w:type="spellStart"/>
      <w:r w:rsidRPr="00384D9D">
        <w:rPr>
          <w:rFonts w:ascii="Times New Roman" w:eastAsia="Times New Roman" w:hAnsi="Times New Roman" w:cs="Times New Roman"/>
          <w:b/>
          <w:bCs/>
          <w:color w:val="0D0D0D" w:themeColor="text1" w:themeTint="F2"/>
          <w:sz w:val="24"/>
          <w:szCs w:val="24"/>
        </w:rPr>
        <w:t>Chiary</w:t>
      </w:r>
      <w:proofErr w:type="spellEnd"/>
      <w:r w:rsidRPr="00384D9D">
        <w:rPr>
          <w:rFonts w:ascii="Times New Roman" w:eastAsia="Times New Roman" w:hAnsi="Times New Roman" w:cs="Times New Roman"/>
          <w:b/>
          <w:bCs/>
          <w:color w:val="0D0D0D" w:themeColor="text1" w:themeTint="F2"/>
          <w:sz w:val="24"/>
          <w:szCs w:val="24"/>
        </w:rPr>
        <w:t>, H. R., &amp; Singh, H. S. (2017).</w:t>
      </w:r>
      <w:r w:rsidRPr="00384D9D">
        <w:rPr>
          <w:rFonts w:ascii="Times New Roman" w:eastAsia="Times New Roman" w:hAnsi="Times New Roman" w:cs="Times New Roman"/>
          <w:color w:val="0D0D0D" w:themeColor="text1" w:themeTint="F2"/>
          <w:sz w:val="24"/>
          <w:szCs w:val="24"/>
        </w:rPr>
        <w:t xml:space="preserve"> First molecular confirmation of the </w:t>
      </w:r>
      <w:proofErr w:type="spellStart"/>
      <w:r w:rsidRPr="00384D9D">
        <w:rPr>
          <w:rFonts w:ascii="Times New Roman" w:eastAsia="Times New Roman" w:hAnsi="Times New Roman" w:cs="Times New Roman"/>
          <w:color w:val="0D0D0D" w:themeColor="text1" w:themeTint="F2"/>
          <w:sz w:val="24"/>
          <w:szCs w:val="24"/>
        </w:rPr>
        <w:t>Dactylogyrus</w:t>
      </w:r>
      <w:proofErr w:type="spellEnd"/>
      <w:r w:rsidRPr="00384D9D">
        <w:rPr>
          <w:rFonts w:ascii="Times New Roman" w:eastAsia="Times New Roman" w:hAnsi="Times New Roman" w:cs="Times New Roman"/>
          <w:color w:val="0D0D0D" w:themeColor="text1" w:themeTint="F2"/>
          <w:sz w:val="24"/>
          <w:szCs w:val="24"/>
        </w:rPr>
        <w:t xml:space="preserve"> </w:t>
      </w:r>
      <w:proofErr w:type="spellStart"/>
      <w:r w:rsidRPr="00384D9D">
        <w:rPr>
          <w:rFonts w:ascii="Times New Roman" w:eastAsia="Times New Roman" w:hAnsi="Times New Roman" w:cs="Times New Roman"/>
          <w:color w:val="0D0D0D" w:themeColor="text1" w:themeTint="F2"/>
          <w:sz w:val="24"/>
          <w:szCs w:val="24"/>
        </w:rPr>
        <w:t>anchoratus</w:t>
      </w:r>
      <w:proofErr w:type="spellEnd"/>
      <w:r w:rsidRPr="00384D9D">
        <w:rPr>
          <w:rFonts w:ascii="Times New Roman" w:eastAsia="Times New Roman" w:hAnsi="Times New Roman" w:cs="Times New Roman"/>
          <w:color w:val="0D0D0D" w:themeColor="text1" w:themeTint="F2"/>
          <w:sz w:val="24"/>
          <w:szCs w:val="24"/>
        </w:rPr>
        <w:t xml:space="preserve"> and D. </w:t>
      </w:r>
      <w:proofErr w:type="spellStart"/>
      <w:r w:rsidRPr="00384D9D">
        <w:rPr>
          <w:rFonts w:ascii="Times New Roman" w:eastAsia="Times New Roman" w:hAnsi="Times New Roman" w:cs="Times New Roman"/>
          <w:color w:val="0D0D0D" w:themeColor="text1" w:themeTint="F2"/>
          <w:sz w:val="24"/>
          <w:szCs w:val="24"/>
        </w:rPr>
        <w:t>Vastator</w:t>
      </w:r>
      <w:proofErr w:type="spellEnd"/>
      <w:r w:rsidRPr="00384D9D">
        <w:rPr>
          <w:rFonts w:ascii="Times New Roman" w:eastAsia="Times New Roman" w:hAnsi="Times New Roman" w:cs="Times New Roman"/>
          <w:color w:val="0D0D0D" w:themeColor="text1" w:themeTint="F2"/>
          <w:sz w:val="24"/>
          <w:szCs w:val="24"/>
        </w:rPr>
        <w:t xml:space="preserve"> (</w:t>
      </w:r>
      <w:proofErr w:type="spellStart"/>
      <w:r w:rsidRPr="00384D9D">
        <w:rPr>
          <w:rFonts w:ascii="Times New Roman" w:eastAsia="Times New Roman" w:hAnsi="Times New Roman" w:cs="Times New Roman"/>
          <w:color w:val="0D0D0D" w:themeColor="text1" w:themeTint="F2"/>
          <w:sz w:val="24"/>
          <w:szCs w:val="24"/>
        </w:rPr>
        <w:t>Monogenea</w:t>
      </w:r>
      <w:proofErr w:type="spellEnd"/>
      <w:r w:rsidRPr="00384D9D">
        <w:rPr>
          <w:rFonts w:ascii="Times New Roman" w:eastAsia="Times New Roman" w:hAnsi="Times New Roman" w:cs="Times New Roman"/>
          <w:color w:val="0D0D0D" w:themeColor="text1" w:themeTint="F2"/>
          <w:sz w:val="24"/>
          <w:szCs w:val="24"/>
        </w:rPr>
        <w:t xml:space="preserve">, </w:t>
      </w:r>
      <w:proofErr w:type="spellStart"/>
      <w:r w:rsidRPr="00384D9D">
        <w:rPr>
          <w:rFonts w:ascii="Times New Roman" w:eastAsia="Times New Roman" w:hAnsi="Times New Roman" w:cs="Times New Roman"/>
          <w:color w:val="0D0D0D" w:themeColor="text1" w:themeTint="F2"/>
          <w:sz w:val="24"/>
          <w:szCs w:val="24"/>
        </w:rPr>
        <w:t>Dactylogyridae</w:t>
      </w:r>
      <w:proofErr w:type="spellEnd"/>
      <w:r w:rsidRPr="00384D9D">
        <w:rPr>
          <w:rFonts w:ascii="Times New Roman" w:eastAsia="Times New Roman" w:hAnsi="Times New Roman" w:cs="Times New Roman"/>
          <w:color w:val="0D0D0D" w:themeColor="text1" w:themeTint="F2"/>
          <w:sz w:val="24"/>
          <w:szCs w:val="24"/>
        </w:rPr>
        <w:t xml:space="preserve">) from Carassius auratus in western India. </w:t>
      </w:r>
      <w:proofErr w:type="spellStart"/>
      <w:r w:rsidRPr="00384D9D">
        <w:rPr>
          <w:rFonts w:ascii="Times New Roman" w:eastAsia="Times New Roman" w:hAnsi="Times New Roman" w:cs="Times New Roman"/>
          <w:color w:val="0D0D0D" w:themeColor="text1" w:themeTint="F2"/>
          <w:sz w:val="24"/>
          <w:szCs w:val="24"/>
        </w:rPr>
        <w:t>BioInvasions</w:t>
      </w:r>
      <w:proofErr w:type="spellEnd"/>
      <w:r w:rsidRPr="00384D9D">
        <w:rPr>
          <w:rFonts w:ascii="Times New Roman" w:eastAsia="Times New Roman" w:hAnsi="Times New Roman" w:cs="Times New Roman"/>
          <w:color w:val="0D0D0D" w:themeColor="text1" w:themeTint="F2"/>
          <w:sz w:val="24"/>
          <w:szCs w:val="24"/>
        </w:rPr>
        <w:t xml:space="preserve"> Records</w:t>
      </w:r>
      <w:r w:rsidRPr="00384D9D">
        <w:rPr>
          <w:rFonts w:ascii="Times New Roman" w:eastAsia="Times New Roman" w:hAnsi="Times New Roman" w:cs="Times New Roman"/>
          <w:b/>
          <w:bCs/>
          <w:color w:val="0D0D0D" w:themeColor="text1" w:themeTint="F2"/>
          <w:sz w:val="24"/>
          <w:szCs w:val="24"/>
        </w:rPr>
        <w:t>, 6(1),</w:t>
      </w:r>
      <w:r w:rsidRPr="00384D9D">
        <w:rPr>
          <w:rFonts w:ascii="Times New Roman" w:eastAsia="Times New Roman" w:hAnsi="Times New Roman" w:cs="Times New Roman"/>
          <w:color w:val="0D0D0D" w:themeColor="text1" w:themeTint="F2"/>
          <w:sz w:val="24"/>
          <w:szCs w:val="24"/>
        </w:rPr>
        <w:t xml:space="preserve"> 79–85. https://doi.org/10.3391/bir.2017.6.1.13</w:t>
      </w:r>
    </w:p>
    <w:p w14:paraId="01528411" w14:textId="77777777" w:rsidR="00F477A5" w:rsidRPr="009A16F2" w:rsidRDefault="00F477A5" w:rsidP="006176FC">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9A16F2">
        <w:rPr>
          <w:rFonts w:ascii="Times New Roman" w:eastAsia="Times New Roman" w:hAnsi="Times New Roman" w:cs="Times New Roman"/>
          <w:b/>
          <w:bCs/>
          <w:color w:val="0D0D0D" w:themeColor="text1" w:themeTint="F2"/>
          <w:sz w:val="24"/>
          <w:szCs w:val="24"/>
        </w:rPr>
        <w:t xml:space="preserve">Chia S.Y., Macharia J., </w:t>
      </w:r>
      <w:proofErr w:type="spellStart"/>
      <w:r w:rsidRPr="009A16F2">
        <w:rPr>
          <w:rFonts w:ascii="Times New Roman" w:eastAsia="Times New Roman" w:hAnsi="Times New Roman" w:cs="Times New Roman"/>
          <w:b/>
          <w:bCs/>
          <w:color w:val="0D0D0D" w:themeColor="text1" w:themeTint="F2"/>
          <w:sz w:val="24"/>
          <w:szCs w:val="24"/>
        </w:rPr>
        <w:t>Diiro</w:t>
      </w:r>
      <w:proofErr w:type="spellEnd"/>
      <w:r w:rsidRPr="009A16F2">
        <w:rPr>
          <w:rFonts w:ascii="Times New Roman" w:eastAsia="Times New Roman" w:hAnsi="Times New Roman" w:cs="Times New Roman"/>
          <w:b/>
          <w:bCs/>
          <w:color w:val="0D0D0D" w:themeColor="text1" w:themeTint="F2"/>
          <w:sz w:val="24"/>
          <w:szCs w:val="24"/>
        </w:rPr>
        <w:t xml:space="preserve"> G.M., Kassie M., </w:t>
      </w:r>
      <w:proofErr w:type="spellStart"/>
      <w:r w:rsidRPr="009A16F2">
        <w:rPr>
          <w:rFonts w:ascii="Times New Roman" w:eastAsia="Times New Roman" w:hAnsi="Times New Roman" w:cs="Times New Roman"/>
          <w:b/>
          <w:bCs/>
          <w:color w:val="0D0D0D" w:themeColor="text1" w:themeTint="F2"/>
          <w:sz w:val="24"/>
          <w:szCs w:val="24"/>
        </w:rPr>
        <w:t>Ekesi</w:t>
      </w:r>
      <w:proofErr w:type="spellEnd"/>
      <w:r w:rsidRPr="009A16F2">
        <w:rPr>
          <w:rFonts w:ascii="Times New Roman" w:eastAsia="Times New Roman" w:hAnsi="Times New Roman" w:cs="Times New Roman"/>
          <w:b/>
          <w:bCs/>
          <w:color w:val="0D0D0D" w:themeColor="text1" w:themeTint="F2"/>
          <w:sz w:val="24"/>
          <w:szCs w:val="24"/>
        </w:rPr>
        <w:t xml:space="preserve"> S., van Loon J.J.A., Dicke M. and Tanga C.M. (2020):</w:t>
      </w:r>
      <w:r w:rsidRPr="009A16F2">
        <w:rPr>
          <w:rFonts w:ascii="Times New Roman" w:eastAsia="Times New Roman" w:hAnsi="Times New Roman" w:cs="Times New Roman"/>
          <w:color w:val="0D0D0D" w:themeColor="text1" w:themeTint="F2"/>
          <w:sz w:val="24"/>
          <w:szCs w:val="24"/>
        </w:rPr>
        <w:t xml:space="preserve"> Smallholder farmers’ knowledge and willingness to pay for insect-based feeds in Kenya. </w:t>
      </w:r>
      <w:proofErr w:type="spellStart"/>
      <w:r w:rsidRPr="009A16F2">
        <w:rPr>
          <w:rFonts w:ascii="Times New Roman" w:eastAsia="Times New Roman" w:hAnsi="Times New Roman" w:cs="Times New Roman"/>
          <w:color w:val="0D0D0D" w:themeColor="text1" w:themeTint="F2"/>
          <w:sz w:val="24"/>
          <w:szCs w:val="24"/>
        </w:rPr>
        <w:t>PLoS</w:t>
      </w:r>
      <w:proofErr w:type="spellEnd"/>
      <w:r w:rsidRPr="009A16F2">
        <w:rPr>
          <w:rFonts w:ascii="Times New Roman" w:eastAsia="Times New Roman" w:hAnsi="Times New Roman" w:cs="Times New Roman"/>
          <w:color w:val="0D0D0D" w:themeColor="text1" w:themeTint="F2"/>
          <w:sz w:val="24"/>
          <w:szCs w:val="24"/>
        </w:rPr>
        <w:t xml:space="preserve"> ONE, </w:t>
      </w:r>
      <w:r w:rsidRPr="009A16F2">
        <w:rPr>
          <w:rFonts w:ascii="Times New Roman" w:eastAsia="Times New Roman" w:hAnsi="Times New Roman" w:cs="Times New Roman"/>
          <w:b/>
          <w:bCs/>
          <w:color w:val="0D0D0D" w:themeColor="text1" w:themeTint="F2"/>
          <w:sz w:val="24"/>
          <w:szCs w:val="24"/>
        </w:rPr>
        <w:t>15(3).</w:t>
      </w:r>
      <w:r w:rsidRPr="009A16F2">
        <w:rPr>
          <w:rFonts w:ascii="Times New Roman" w:eastAsia="Times New Roman" w:hAnsi="Times New Roman" w:cs="Times New Roman"/>
          <w:color w:val="0D0D0D" w:themeColor="text1" w:themeTint="F2"/>
          <w:sz w:val="24"/>
          <w:szCs w:val="24"/>
        </w:rPr>
        <w:t xml:space="preserve"> </w:t>
      </w:r>
      <w:hyperlink r:id="rId53" w:history="1">
        <w:r w:rsidRPr="009448C1">
          <w:rPr>
            <w:rStyle w:val="Hyperlink"/>
            <w:rFonts w:ascii="Times New Roman" w:eastAsia="Times New Roman" w:hAnsi="Times New Roman" w:cs="Times New Roman"/>
            <w:sz w:val="24"/>
            <w:szCs w:val="24"/>
          </w:rPr>
          <w:t>https://doi.org/10.1371/journal.pone.0230552</w:t>
        </w:r>
      </w:hyperlink>
    </w:p>
    <w:p w14:paraId="55A138F8" w14:textId="736FE26A" w:rsidR="00F477A5" w:rsidRDefault="00F477A5" w:rsidP="006176FC">
      <w:pPr>
        <w:autoSpaceDE w:val="0"/>
        <w:autoSpaceDN w:val="0"/>
        <w:spacing w:line="360" w:lineRule="auto"/>
        <w:ind w:hanging="480"/>
        <w:rPr>
          <w:rStyle w:val="Hyperlink"/>
          <w:rFonts w:ascii="Times New Roman" w:eastAsia="Times New Roman" w:hAnsi="Times New Roman" w:cs="Times New Roman"/>
          <w:color w:val="0D0D0D" w:themeColor="text1" w:themeTint="F2"/>
          <w:sz w:val="24"/>
          <w:szCs w:val="24"/>
        </w:rPr>
      </w:pPr>
      <w:r w:rsidRPr="009A16F2">
        <w:rPr>
          <w:rFonts w:ascii="Times New Roman" w:eastAsia="Times New Roman" w:hAnsi="Times New Roman" w:cs="Times New Roman"/>
          <w:b/>
          <w:bCs/>
          <w:color w:val="0D0D0D" w:themeColor="text1" w:themeTint="F2"/>
          <w:sz w:val="24"/>
          <w:szCs w:val="24"/>
        </w:rPr>
        <w:t xml:space="preserve">Clough S., Mamo, J., </w:t>
      </w:r>
      <w:proofErr w:type="spellStart"/>
      <w:r w:rsidRPr="009A16F2">
        <w:rPr>
          <w:rFonts w:ascii="Times New Roman" w:eastAsia="Times New Roman" w:hAnsi="Times New Roman" w:cs="Times New Roman"/>
          <w:b/>
          <w:bCs/>
          <w:color w:val="0D0D0D" w:themeColor="text1" w:themeTint="F2"/>
          <w:sz w:val="24"/>
          <w:szCs w:val="24"/>
        </w:rPr>
        <w:t>Hoevenaars</w:t>
      </w:r>
      <w:proofErr w:type="spellEnd"/>
      <w:r w:rsidRPr="009A16F2">
        <w:rPr>
          <w:rFonts w:ascii="Times New Roman" w:eastAsia="Times New Roman" w:hAnsi="Times New Roman" w:cs="Times New Roman"/>
          <w:b/>
          <w:bCs/>
          <w:color w:val="0D0D0D" w:themeColor="text1" w:themeTint="F2"/>
          <w:sz w:val="24"/>
          <w:szCs w:val="24"/>
        </w:rPr>
        <w:t xml:space="preserve"> K., Bardocz T., P</w:t>
      </w:r>
      <w:r w:rsidR="00CC7066">
        <w:rPr>
          <w:rFonts w:ascii="Times New Roman" w:eastAsia="Times New Roman" w:hAnsi="Times New Roman" w:cs="Times New Roman"/>
          <w:b/>
          <w:bCs/>
          <w:i/>
          <w:color w:val="0D0D0D" w:themeColor="text1" w:themeTint="F2"/>
          <w:sz w:val="24"/>
          <w:szCs w:val="24"/>
        </w:rPr>
        <w:t>et</w:t>
      </w:r>
      <w:r w:rsidRPr="009A16F2">
        <w:rPr>
          <w:rFonts w:ascii="Times New Roman" w:eastAsia="Times New Roman" w:hAnsi="Times New Roman" w:cs="Times New Roman"/>
          <w:b/>
          <w:bCs/>
          <w:color w:val="0D0D0D" w:themeColor="text1" w:themeTint="F2"/>
          <w:sz w:val="24"/>
          <w:szCs w:val="24"/>
        </w:rPr>
        <w:t xml:space="preserve">ersen P., Rosendorf P., </w:t>
      </w:r>
      <w:proofErr w:type="spellStart"/>
      <w:r w:rsidRPr="009A16F2">
        <w:rPr>
          <w:rFonts w:ascii="Times New Roman" w:eastAsia="Times New Roman" w:hAnsi="Times New Roman" w:cs="Times New Roman"/>
          <w:b/>
          <w:bCs/>
          <w:color w:val="0D0D0D" w:themeColor="text1" w:themeTint="F2"/>
          <w:sz w:val="24"/>
          <w:szCs w:val="24"/>
        </w:rPr>
        <w:t>Atiye</w:t>
      </w:r>
      <w:proofErr w:type="spellEnd"/>
      <w:r w:rsidRPr="009A16F2">
        <w:rPr>
          <w:rFonts w:ascii="Times New Roman" w:eastAsia="Times New Roman" w:hAnsi="Times New Roman" w:cs="Times New Roman"/>
          <w:b/>
          <w:bCs/>
          <w:color w:val="0D0D0D" w:themeColor="text1" w:themeTint="F2"/>
          <w:sz w:val="24"/>
          <w:szCs w:val="24"/>
        </w:rPr>
        <w:t xml:space="preserve"> T., </w:t>
      </w:r>
      <w:proofErr w:type="spellStart"/>
      <w:r w:rsidRPr="009A16F2">
        <w:rPr>
          <w:rFonts w:ascii="Times New Roman" w:eastAsia="Times New Roman" w:hAnsi="Times New Roman" w:cs="Times New Roman"/>
          <w:b/>
          <w:bCs/>
          <w:color w:val="0D0D0D" w:themeColor="text1" w:themeTint="F2"/>
          <w:sz w:val="24"/>
          <w:szCs w:val="24"/>
        </w:rPr>
        <w:t>Gukelberger</w:t>
      </w:r>
      <w:proofErr w:type="spellEnd"/>
      <w:r w:rsidRPr="009A16F2">
        <w:rPr>
          <w:rFonts w:ascii="Times New Roman" w:eastAsia="Times New Roman" w:hAnsi="Times New Roman" w:cs="Times New Roman"/>
          <w:b/>
          <w:bCs/>
          <w:color w:val="0D0D0D" w:themeColor="text1" w:themeTint="F2"/>
          <w:sz w:val="24"/>
          <w:szCs w:val="24"/>
        </w:rPr>
        <w:t xml:space="preserve"> E., Guya E. and </w:t>
      </w:r>
      <w:proofErr w:type="spellStart"/>
      <w:r w:rsidRPr="009A16F2">
        <w:rPr>
          <w:rFonts w:ascii="Times New Roman" w:eastAsia="Times New Roman" w:hAnsi="Times New Roman" w:cs="Times New Roman"/>
          <w:b/>
          <w:bCs/>
          <w:color w:val="0D0D0D" w:themeColor="text1" w:themeTint="F2"/>
          <w:sz w:val="24"/>
          <w:szCs w:val="24"/>
        </w:rPr>
        <w:t>Hoinkis</w:t>
      </w:r>
      <w:proofErr w:type="spellEnd"/>
      <w:r w:rsidRPr="009A16F2">
        <w:rPr>
          <w:rFonts w:ascii="Times New Roman" w:eastAsia="Times New Roman" w:hAnsi="Times New Roman" w:cs="Times New Roman"/>
          <w:b/>
          <w:bCs/>
          <w:color w:val="0D0D0D" w:themeColor="text1" w:themeTint="F2"/>
          <w:sz w:val="24"/>
          <w:szCs w:val="24"/>
        </w:rPr>
        <w:t xml:space="preserve"> J. (2020):</w:t>
      </w:r>
      <w:r w:rsidRPr="009A16F2">
        <w:rPr>
          <w:rFonts w:ascii="Times New Roman" w:eastAsia="Times New Roman" w:hAnsi="Times New Roman" w:cs="Times New Roman"/>
          <w:color w:val="0D0D0D" w:themeColor="text1" w:themeTint="F2"/>
          <w:sz w:val="24"/>
          <w:szCs w:val="24"/>
        </w:rPr>
        <w:t xml:space="preserve"> Innovative Technologies to Promote Sustainable Recirculating Aquaculture in Eastern Africa—A Case Study of a Nile Tilapia (</w:t>
      </w:r>
      <w:r w:rsidRPr="009A16F2">
        <w:rPr>
          <w:rFonts w:ascii="Times New Roman" w:eastAsia="Times New Roman" w:hAnsi="Times New Roman" w:cs="Times New Roman"/>
          <w:i/>
          <w:iCs/>
          <w:color w:val="0D0D0D" w:themeColor="text1" w:themeTint="F2"/>
          <w:sz w:val="24"/>
          <w:szCs w:val="24"/>
        </w:rPr>
        <w:t xml:space="preserve">Oreochromis </w:t>
      </w:r>
      <w:proofErr w:type="spellStart"/>
      <w:r w:rsidRPr="009A16F2">
        <w:rPr>
          <w:rFonts w:ascii="Times New Roman" w:eastAsia="Times New Roman" w:hAnsi="Times New Roman" w:cs="Times New Roman"/>
          <w:i/>
          <w:iCs/>
          <w:color w:val="0D0D0D" w:themeColor="text1" w:themeTint="F2"/>
          <w:sz w:val="24"/>
          <w:szCs w:val="24"/>
        </w:rPr>
        <w:t>niloticus</w:t>
      </w:r>
      <w:proofErr w:type="spellEnd"/>
      <w:r w:rsidRPr="009A16F2">
        <w:rPr>
          <w:rFonts w:ascii="Times New Roman" w:eastAsia="Times New Roman" w:hAnsi="Times New Roman" w:cs="Times New Roman"/>
          <w:color w:val="0D0D0D" w:themeColor="text1" w:themeTint="F2"/>
          <w:sz w:val="24"/>
          <w:szCs w:val="24"/>
        </w:rPr>
        <w:t xml:space="preserve">) Hatchery in Kisumu, Kenya. Integrated Environmental Assessment and Management, </w:t>
      </w:r>
      <w:r w:rsidRPr="009A16F2">
        <w:rPr>
          <w:rFonts w:ascii="Times New Roman" w:eastAsia="Times New Roman" w:hAnsi="Times New Roman" w:cs="Times New Roman"/>
          <w:b/>
          <w:bCs/>
          <w:color w:val="0D0D0D" w:themeColor="text1" w:themeTint="F2"/>
          <w:sz w:val="24"/>
          <w:szCs w:val="24"/>
        </w:rPr>
        <w:t>16(6):</w:t>
      </w:r>
      <w:r w:rsidRPr="009A16F2">
        <w:rPr>
          <w:rFonts w:ascii="Times New Roman" w:eastAsia="Times New Roman" w:hAnsi="Times New Roman" w:cs="Times New Roman"/>
          <w:color w:val="0D0D0D" w:themeColor="text1" w:themeTint="F2"/>
          <w:sz w:val="24"/>
          <w:szCs w:val="24"/>
        </w:rPr>
        <w:t xml:space="preserve"> 934–941. </w:t>
      </w:r>
      <w:hyperlink r:id="rId54" w:history="1">
        <w:r w:rsidRPr="009A16F2">
          <w:rPr>
            <w:rStyle w:val="Hyperlink"/>
            <w:rFonts w:ascii="Times New Roman" w:eastAsia="Times New Roman" w:hAnsi="Times New Roman" w:cs="Times New Roman"/>
            <w:color w:val="0D0D0D" w:themeColor="text1" w:themeTint="F2"/>
            <w:sz w:val="24"/>
            <w:szCs w:val="24"/>
          </w:rPr>
          <w:t>https://doi.org/10.1002/ieam.4295</w:t>
        </w:r>
      </w:hyperlink>
    </w:p>
    <w:p w14:paraId="25137629" w14:textId="77777777" w:rsidR="00F477A5" w:rsidRDefault="00F477A5" w:rsidP="00AD380D">
      <w:pPr>
        <w:autoSpaceDE w:val="0"/>
        <w:autoSpaceDN w:val="0"/>
        <w:spacing w:line="360" w:lineRule="auto"/>
        <w:ind w:hanging="480"/>
        <w:rPr>
          <w:rStyle w:val="Hyperlink"/>
          <w:rFonts w:ascii="Times New Roman" w:eastAsia="Times New Roman" w:hAnsi="Times New Roman" w:cs="Times New Roman"/>
          <w:color w:val="0D0D0D" w:themeColor="text1" w:themeTint="F2"/>
          <w:sz w:val="24"/>
          <w:szCs w:val="24"/>
          <w:u w:val="none"/>
        </w:rPr>
      </w:pPr>
      <w:r w:rsidRPr="006176FC">
        <w:rPr>
          <w:rStyle w:val="Hyperlink"/>
          <w:rFonts w:ascii="Times New Roman" w:eastAsia="Times New Roman" w:hAnsi="Times New Roman" w:cs="Times New Roman"/>
          <w:b/>
          <w:bCs/>
          <w:color w:val="0D0D0D" w:themeColor="text1" w:themeTint="F2"/>
          <w:sz w:val="24"/>
          <w:szCs w:val="24"/>
          <w:u w:val="none"/>
        </w:rPr>
        <w:t>Deen, N. El, El-Hady, A., Lila, O. K., Mohamed, A., &amp; Zaki, M. S. (</w:t>
      </w:r>
      <w:r>
        <w:rPr>
          <w:rStyle w:val="Hyperlink"/>
          <w:rFonts w:ascii="Times New Roman" w:eastAsia="Times New Roman" w:hAnsi="Times New Roman" w:cs="Times New Roman"/>
          <w:b/>
          <w:bCs/>
          <w:color w:val="0D0D0D" w:themeColor="text1" w:themeTint="F2"/>
          <w:sz w:val="24"/>
          <w:szCs w:val="24"/>
          <w:u w:val="none"/>
        </w:rPr>
        <w:t>2016</w:t>
      </w:r>
      <w:r w:rsidRPr="006176FC">
        <w:rPr>
          <w:rStyle w:val="Hyperlink"/>
          <w:rFonts w:ascii="Times New Roman" w:eastAsia="Times New Roman" w:hAnsi="Times New Roman" w:cs="Times New Roman"/>
          <w:b/>
          <w:bCs/>
          <w:color w:val="0D0D0D" w:themeColor="text1" w:themeTint="F2"/>
          <w:sz w:val="24"/>
          <w:szCs w:val="24"/>
          <w:u w:val="none"/>
        </w:rPr>
        <w:t>).</w:t>
      </w:r>
      <w:r w:rsidRPr="006176FC">
        <w:rPr>
          <w:rStyle w:val="Hyperlink"/>
          <w:rFonts w:ascii="Times New Roman" w:eastAsia="Times New Roman" w:hAnsi="Times New Roman" w:cs="Times New Roman"/>
          <w:color w:val="0D0D0D" w:themeColor="text1" w:themeTint="F2"/>
          <w:sz w:val="24"/>
          <w:szCs w:val="24"/>
          <w:u w:val="none"/>
        </w:rPr>
        <w:t xml:space="preserve"> Trials of Control of Some External Parasitic Nile tilapia Diseases with Emphasis on Preparation of vaccine against </w:t>
      </w:r>
      <w:proofErr w:type="spellStart"/>
      <w:r w:rsidRPr="006176FC">
        <w:rPr>
          <w:rStyle w:val="Hyperlink"/>
          <w:rFonts w:ascii="Times New Roman" w:eastAsia="Times New Roman" w:hAnsi="Times New Roman" w:cs="Times New Roman"/>
          <w:i/>
          <w:iCs/>
          <w:color w:val="0D0D0D" w:themeColor="text1" w:themeTint="F2"/>
          <w:sz w:val="24"/>
          <w:szCs w:val="24"/>
          <w:u w:val="none"/>
        </w:rPr>
        <w:t>Ichthyophthirius</w:t>
      </w:r>
      <w:proofErr w:type="spellEnd"/>
      <w:r w:rsidRPr="006176FC">
        <w:rPr>
          <w:rStyle w:val="Hyperlink"/>
          <w:rFonts w:ascii="Times New Roman" w:eastAsia="Times New Roman" w:hAnsi="Times New Roman" w:cs="Times New Roman"/>
          <w:i/>
          <w:iCs/>
          <w:color w:val="0D0D0D" w:themeColor="text1" w:themeTint="F2"/>
          <w:sz w:val="24"/>
          <w:szCs w:val="24"/>
          <w:u w:val="none"/>
        </w:rPr>
        <w:t xml:space="preserve"> </w:t>
      </w:r>
      <w:proofErr w:type="spellStart"/>
      <w:r w:rsidRPr="006176FC">
        <w:rPr>
          <w:rStyle w:val="Hyperlink"/>
          <w:rFonts w:ascii="Times New Roman" w:eastAsia="Times New Roman" w:hAnsi="Times New Roman" w:cs="Times New Roman"/>
          <w:i/>
          <w:iCs/>
          <w:color w:val="0D0D0D" w:themeColor="text1" w:themeTint="F2"/>
          <w:sz w:val="24"/>
          <w:szCs w:val="24"/>
          <w:u w:val="none"/>
        </w:rPr>
        <w:t>multifiliis</w:t>
      </w:r>
      <w:proofErr w:type="spellEnd"/>
      <w:r w:rsidRPr="006176FC">
        <w:rPr>
          <w:rStyle w:val="Hyperlink"/>
          <w:rFonts w:ascii="Times New Roman" w:eastAsia="Times New Roman" w:hAnsi="Times New Roman" w:cs="Times New Roman"/>
          <w:color w:val="0D0D0D" w:themeColor="text1" w:themeTint="F2"/>
          <w:sz w:val="24"/>
          <w:szCs w:val="24"/>
          <w:u w:val="none"/>
        </w:rPr>
        <w:t>.</w:t>
      </w:r>
    </w:p>
    <w:p w14:paraId="76A8CFB1" w14:textId="77777777" w:rsidR="00F477A5" w:rsidRDefault="00F477A5" w:rsidP="00B6656C">
      <w:pPr>
        <w:autoSpaceDE w:val="0"/>
        <w:autoSpaceDN w:val="0"/>
        <w:spacing w:line="360" w:lineRule="auto"/>
        <w:ind w:hanging="480"/>
        <w:rPr>
          <w:rStyle w:val="Hyperlink"/>
          <w:rFonts w:ascii="Times New Roman" w:eastAsia="Times New Roman" w:hAnsi="Times New Roman" w:cs="Times New Roman"/>
          <w:color w:val="0D0D0D" w:themeColor="text1" w:themeTint="F2"/>
          <w:sz w:val="24"/>
          <w:szCs w:val="24"/>
          <w:u w:val="none"/>
        </w:rPr>
      </w:pPr>
      <w:r w:rsidRPr="00B6656C">
        <w:rPr>
          <w:rStyle w:val="Hyperlink"/>
          <w:rFonts w:ascii="Times New Roman" w:eastAsia="Times New Roman" w:hAnsi="Times New Roman" w:cs="Times New Roman"/>
          <w:b/>
          <w:bCs/>
          <w:color w:val="0D0D0D" w:themeColor="text1" w:themeTint="F2"/>
          <w:sz w:val="24"/>
          <w:szCs w:val="24"/>
          <w:u w:val="none"/>
        </w:rPr>
        <w:t xml:space="preserve">Duarte, G. S. C., Lehun, A. L., Leite, L. A. R., </w:t>
      </w:r>
      <w:proofErr w:type="spellStart"/>
      <w:r w:rsidRPr="00B6656C">
        <w:rPr>
          <w:rStyle w:val="Hyperlink"/>
          <w:rFonts w:ascii="Times New Roman" w:eastAsia="Times New Roman" w:hAnsi="Times New Roman" w:cs="Times New Roman"/>
          <w:b/>
          <w:bCs/>
          <w:color w:val="0D0D0D" w:themeColor="text1" w:themeTint="F2"/>
          <w:sz w:val="24"/>
          <w:szCs w:val="24"/>
          <w:u w:val="none"/>
        </w:rPr>
        <w:t>Consolin</w:t>
      </w:r>
      <w:proofErr w:type="spellEnd"/>
      <w:r w:rsidRPr="00B6656C">
        <w:rPr>
          <w:rStyle w:val="Hyperlink"/>
          <w:rFonts w:ascii="Times New Roman" w:eastAsia="Times New Roman" w:hAnsi="Times New Roman" w:cs="Times New Roman"/>
          <w:b/>
          <w:bCs/>
          <w:color w:val="0D0D0D" w:themeColor="text1" w:themeTint="F2"/>
          <w:sz w:val="24"/>
          <w:szCs w:val="24"/>
          <w:u w:val="none"/>
        </w:rPr>
        <w:t>-Filho, N., Bellay, S., &amp; Takemoto, R. M. (2020).</w:t>
      </w:r>
      <w:r w:rsidRPr="00AD380D">
        <w:rPr>
          <w:rStyle w:val="Hyperlink"/>
          <w:rFonts w:ascii="Times New Roman" w:eastAsia="Times New Roman" w:hAnsi="Times New Roman" w:cs="Times New Roman"/>
          <w:color w:val="0D0D0D" w:themeColor="text1" w:themeTint="F2"/>
          <w:sz w:val="24"/>
          <w:szCs w:val="24"/>
          <w:u w:val="none"/>
        </w:rPr>
        <w:t xml:space="preserve"> Acanthocephalans parasites of two </w:t>
      </w:r>
      <w:proofErr w:type="spellStart"/>
      <w:r w:rsidRPr="00AD380D">
        <w:rPr>
          <w:rStyle w:val="Hyperlink"/>
          <w:rFonts w:ascii="Times New Roman" w:eastAsia="Times New Roman" w:hAnsi="Times New Roman" w:cs="Times New Roman"/>
          <w:color w:val="0D0D0D" w:themeColor="text1" w:themeTint="F2"/>
          <w:sz w:val="24"/>
          <w:szCs w:val="24"/>
          <w:u w:val="none"/>
        </w:rPr>
        <w:t>Characiformes</w:t>
      </w:r>
      <w:proofErr w:type="spellEnd"/>
      <w:r w:rsidRPr="00AD380D">
        <w:rPr>
          <w:rStyle w:val="Hyperlink"/>
          <w:rFonts w:ascii="Times New Roman" w:eastAsia="Times New Roman" w:hAnsi="Times New Roman" w:cs="Times New Roman"/>
          <w:color w:val="0D0D0D" w:themeColor="text1" w:themeTint="F2"/>
          <w:sz w:val="24"/>
          <w:szCs w:val="24"/>
          <w:u w:val="none"/>
        </w:rPr>
        <w:t xml:space="preserve"> fishes as bioindicators of cadmium contamination in two neotropical rivers in Brazil. Science of the Total Environment, 738. </w:t>
      </w:r>
      <w:hyperlink r:id="rId55" w:history="1">
        <w:r w:rsidRPr="009448C1">
          <w:rPr>
            <w:rStyle w:val="Hyperlink"/>
            <w:rFonts w:ascii="Times New Roman" w:eastAsia="Times New Roman" w:hAnsi="Times New Roman" w:cs="Times New Roman"/>
            <w:sz w:val="24"/>
            <w:szCs w:val="24"/>
          </w:rPr>
          <w:t>https://doi.org/10.1016/j.scitotenv.2020.140339</w:t>
        </w:r>
      </w:hyperlink>
    </w:p>
    <w:p w14:paraId="4534C079" w14:textId="77777777" w:rsidR="00F477A5" w:rsidRPr="009A16F2" w:rsidRDefault="00F477A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9A16F2">
        <w:rPr>
          <w:rFonts w:ascii="Times New Roman" w:hAnsi="Times New Roman" w:cs="Times New Roman"/>
          <w:b/>
          <w:bCs/>
          <w:color w:val="0D0D0D" w:themeColor="text1" w:themeTint="F2"/>
          <w:spacing w:val="-3"/>
          <w:sz w:val="24"/>
          <w:szCs w:val="24"/>
          <w:shd w:val="clear" w:color="auto" w:fill="F7F7F7"/>
        </w:rPr>
        <w:lastRenderedPageBreak/>
        <w:t>FAO (2015):</w:t>
      </w:r>
      <w:r w:rsidRPr="009A16F2">
        <w:rPr>
          <w:rFonts w:ascii="Times New Roman" w:hAnsi="Times New Roman" w:cs="Times New Roman"/>
          <w:color w:val="0D0D0D" w:themeColor="text1" w:themeTint="F2"/>
          <w:spacing w:val="-3"/>
          <w:sz w:val="24"/>
          <w:szCs w:val="24"/>
          <w:shd w:val="clear" w:color="auto" w:fill="F7F7F7"/>
        </w:rPr>
        <w:t> </w:t>
      </w:r>
      <w:hyperlink r:id="rId56" w:history="1">
        <w:r w:rsidRPr="009A16F2">
          <w:rPr>
            <w:rFonts w:ascii="Times New Roman" w:hAnsi="Times New Roman" w:cs="Times New Roman"/>
            <w:color w:val="0D0D0D" w:themeColor="text1" w:themeTint="F2"/>
            <w:spacing w:val="-3"/>
            <w:sz w:val="24"/>
            <w:szCs w:val="24"/>
            <w:bdr w:val="none" w:sz="0" w:space="0" w:color="auto" w:frame="1"/>
            <w:shd w:val="clear" w:color="auto" w:fill="F7F7F7"/>
          </w:rPr>
          <w:t>Fishery and Aquaculture Country Profiles, Kenya</w:t>
        </w:r>
      </w:hyperlink>
    </w:p>
    <w:p w14:paraId="13C8AF83" w14:textId="77777777" w:rsidR="00F477A5" w:rsidRDefault="00F477A5" w:rsidP="00645CC3">
      <w:pPr>
        <w:autoSpaceDE w:val="0"/>
        <w:autoSpaceDN w:val="0"/>
        <w:spacing w:line="360" w:lineRule="auto"/>
        <w:ind w:hanging="480"/>
        <w:rPr>
          <w:rStyle w:val="Hyperlink"/>
          <w:rFonts w:ascii="Times New Roman" w:eastAsia="Times New Roman" w:hAnsi="Times New Roman" w:cs="Times New Roman"/>
          <w:color w:val="0D0D0D" w:themeColor="text1" w:themeTint="F2"/>
          <w:sz w:val="24"/>
          <w:szCs w:val="24"/>
          <w:u w:val="none"/>
        </w:rPr>
      </w:pPr>
      <w:r w:rsidRPr="00B6656C">
        <w:rPr>
          <w:rStyle w:val="Hyperlink"/>
          <w:rFonts w:ascii="Times New Roman" w:eastAsia="Times New Roman" w:hAnsi="Times New Roman" w:cs="Times New Roman"/>
          <w:b/>
          <w:bCs/>
          <w:color w:val="0D0D0D" w:themeColor="text1" w:themeTint="F2"/>
          <w:sz w:val="24"/>
          <w:szCs w:val="24"/>
          <w:u w:val="none"/>
        </w:rPr>
        <w:t>FAO Fisheries and Aquaculture Department. (2013).</w:t>
      </w:r>
      <w:r w:rsidRPr="00B6656C">
        <w:rPr>
          <w:rStyle w:val="Hyperlink"/>
          <w:rFonts w:ascii="Times New Roman" w:eastAsia="Times New Roman" w:hAnsi="Times New Roman" w:cs="Times New Roman"/>
          <w:color w:val="0D0D0D" w:themeColor="text1" w:themeTint="F2"/>
          <w:sz w:val="24"/>
          <w:szCs w:val="24"/>
          <w:u w:val="none"/>
        </w:rPr>
        <w:t xml:space="preserve"> FAO Fisheries &amp;amp; Aquaculture - National Aquaculture Sector Overview - Kenya. </w:t>
      </w:r>
      <w:hyperlink r:id="rId57" w:history="1">
        <w:r w:rsidRPr="009448C1">
          <w:rPr>
            <w:rStyle w:val="Hyperlink"/>
            <w:rFonts w:ascii="Times New Roman" w:eastAsia="Times New Roman" w:hAnsi="Times New Roman" w:cs="Times New Roman"/>
            <w:sz w:val="24"/>
            <w:szCs w:val="24"/>
          </w:rPr>
          <w:t>http://www.fao.org/fishery/countrysector/naso_kenya/en</w:t>
        </w:r>
      </w:hyperlink>
    </w:p>
    <w:p w14:paraId="1501E7FE" w14:textId="77777777" w:rsidR="00F477A5" w:rsidRDefault="00F477A5" w:rsidP="00645CC3">
      <w:pPr>
        <w:autoSpaceDE w:val="0"/>
        <w:autoSpaceDN w:val="0"/>
        <w:spacing w:line="360" w:lineRule="auto"/>
        <w:ind w:hanging="480"/>
        <w:rPr>
          <w:rStyle w:val="Hyperlink"/>
          <w:rFonts w:ascii="Times New Roman" w:eastAsia="Times New Roman" w:hAnsi="Times New Roman" w:cs="Times New Roman"/>
          <w:color w:val="0D0D0D" w:themeColor="text1" w:themeTint="F2"/>
          <w:sz w:val="24"/>
          <w:szCs w:val="24"/>
          <w:u w:val="none"/>
        </w:rPr>
      </w:pPr>
      <w:r w:rsidRPr="00B6656C">
        <w:rPr>
          <w:rStyle w:val="Hyperlink"/>
          <w:rFonts w:ascii="Times New Roman" w:eastAsia="Times New Roman" w:hAnsi="Times New Roman" w:cs="Times New Roman"/>
          <w:b/>
          <w:bCs/>
          <w:color w:val="0D0D0D" w:themeColor="text1" w:themeTint="F2"/>
          <w:sz w:val="24"/>
          <w:szCs w:val="24"/>
          <w:u w:val="none"/>
        </w:rPr>
        <w:t>Fayaz Ali, R. (2020).</w:t>
      </w:r>
      <w:r w:rsidRPr="00B6656C">
        <w:rPr>
          <w:rStyle w:val="Hyperlink"/>
          <w:rFonts w:ascii="Times New Roman" w:eastAsia="Times New Roman" w:hAnsi="Times New Roman" w:cs="Times New Roman"/>
          <w:color w:val="0D0D0D" w:themeColor="text1" w:themeTint="F2"/>
          <w:sz w:val="24"/>
          <w:szCs w:val="24"/>
          <w:u w:val="none"/>
        </w:rPr>
        <w:t xml:space="preserve"> Trematoda-Digenea Black Spot and Yellow Grub Parasites in Fish.</w:t>
      </w:r>
    </w:p>
    <w:p w14:paraId="052DC5FB" w14:textId="77777777" w:rsidR="00F477A5" w:rsidRPr="009A16F2" w:rsidRDefault="00F477A5" w:rsidP="006B5964">
      <w:pPr>
        <w:autoSpaceDE w:val="0"/>
        <w:autoSpaceDN w:val="0"/>
        <w:spacing w:after="0" w:line="360" w:lineRule="auto"/>
        <w:ind w:hanging="482"/>
        <w:rPr>
          <w:rFonts w:ascii="Times New Roman" w:hAnsi="Times New Roman" w:cs="Times New Roman"/>
          <w:color w:val="0D0D0D" w:themeColor="text1" w:themeTint="F2"/>
          <w:sz w:val="24"/>
          <w:szCs w:val="24"/>
          <w:shd w:val="clear" w:color="auto" w:fill="FFFFFF"/>
        </w:rPr>
      </w:pPr>
      <w:r w:rsidRPr="009A16F2">
        <w:rPr>
          <w:rFonts w:ascii="Times New Roman" w:hAnsi="Times New Roman" w:cs="Times New Roman"/>
          <w:b/>
          <w:bCs/>
          <w:color w:val="0D0D0D" w:themeColor="text1" w:themeTint="F2"/>
          <w:sz w:val="24"/>
          <w:szCs w:val="24"/>
          <w:shd w:val="clear" w:color="auto" w:fill="FFFFFF"/>
        </w:rPr>
        <w:t>Flores-</w:t>
      </w:r>
      <w:proofErr w:type="spellStart"/>
      <w:r w:rsidRPr="009A16F2">
        <w:rPr>
          <w:rFonts w:ascii="Times New Roman" w:hAnsi="Times New Roman" w:cs="Times New Roman"/>
          <w:b/>
          <w:bCs/>
          <w:color w:val="0D0D0D" w:themeColor="text1" w:themeTint="F2"/>
          <w:sz w:val="24"/>
          <w:szCs w:val="24"/>
          <w:shd w:val="clear" w:color="auto" w:fill="FFFFFF"/>
        </w:rPr>
        <w:t>crespo</w:t>
      </w:r>
      <w:proofErr w:type="spellEnd"/>
      <w:r w:rsidRPr="009A16F2">
        <w:rPr>
          <w:rFonts w:ascii="Times New Roman" w:hAnsi="Times New Roman" w:cs="Times New Roman"/>
          <w:b/>
          <w:bCs/>
          <w:color w:val="0D0D0D" w:themeColor="text1" w:themeTint="F2"/>
          <w:sz w:val="24"/>
          <w:szCs w:val="24"/>
          <w:shd w:val="clear" w:color="auto" w:fill="FFFFFF"/>
        </w:rPr>
        <w:t xml:space="preserve"> J., Flores R.C. 2003:</w:t>
      </w:r>
      <w:r w:rsidRPr="009A16F2">
        <w:rPr>
          <w:rFonts w:ascii="Times New Roman" w:hAnsi="Times New Roman" w:cs="Times New Roman"/>
          <w:color w:val="0D0D0D" w:themeColor="text1" w:themeTint="F2"/>
          <w:sz w:val="24"/>
          <w:szCs w:val="24"/>
          <w:shd w:val="clear" w:color="auto" w:fill="FFFFFF"/>
        </w:rPr>
        <w:t xml:space="preserve"> </w:t>
      </w:r>
      <w:proofErr w:type="spellStart"/>
      <w:r w:rsidRPr="009A16F2">
        <w:rPr>
          <w:rFonts w:ascii="Times New Roman" w:hAnsi="Times New Roman" w:cs="Times New Roman"/>
          <w:color w:val="0D0D0D" w:themeColor="text1" w:themeTint="F2"/>
          <w:sz w:val="24"/>
          <w:szCs w:val="24"/>
          <w:shd w:val="clear" w:color="auto" w:fill="FFFFFF"/>
        </w:rPr>
        <w:t>Monogeneos</w:t>
      </w:r>
      <w:proofErr w:type="spellEnd"/>
      <w:r w:rsidRPr="009A16F2">
        <w:rPr>
          <w:rFonts w:ascii="Times New Roman" w:hAnsi="Times New Roman" w:cs="Times New Roman"/>
          <w:color w:val="0D0D0D" w:themeColor="text1" w:themeTint="F2"/>
          <w:sz w:val="24"/>
          <w:szCs w:val="24"/>
          <w:shd w:val="clear" w:color="auto" w:fill="FFFFFF"/>
        </w:rPr>
        <w:t xml:space="preserve">, </w:t>
      </w:r>
      <w:proofErr w:type="spellStart"/>
      <w:r w:rsidRPr="009A16F2">
        <w:rPr>
          <w:rFonts w:ascii="Times New Roman" w:hAnsi="Times New Roman" w:cs="Times New Roman"/>
          <w:color w:val="0D0D0D" w:themeColor="text1" w:themeTint="F2"/>
          <w:sz w:val="24"/>
          <w:szCs w:val="24"/>
          <w:shd w:val="clear" w:color="auto" w:fill="FFFFFF"/>
        </w:rPr>
        <w:t>parásitos</w:t>
      </w:r>
      <w:proofErr w:type="spellEnd"/>
      <w:r w:rsidRPr="009A16F2">
        <w:rPr>
          <w:rFonts w:ascii="Times New Roman" w:hAnsi="Times New Roman" w:cs="Times New Roman"/>
          <w:color w:val="0D0D0D" w:themeColor="text1" w:themeTint="F2"/>
          <w:sz w:val="24"/>
          <w:szCs w:val="24"/>
          <w:shd w:val="clear" w:color="auto" w:fill="FFFFFF"/>
        </w:rPr>
        <w:t xml:space="preserve"> de </w:t>
      </w:r>
      <w:proofErr w:type="spellStart"/>
      <w:r w:rsidRPr="009A16F2">
        <w:rPr>
          <w:rFonts w:ascii="Times New Roman" w:hAnsi="Times New Roman" w:cs="Times New Roman"/>
          <w:color w:val="0D0D0D" w:themeColor="text1" w:themeTint="F2"/>
          <w:sz w:val="24"/>
          <w:szCs w:val="24"/>
          <w:shd w:val="clear" w:color="auto" w:fill="FFFFFF"/>
        </w:rPr>
        <w:t>peces</w:t>
      </w:r>
      <w:proofErr w:type="spellEnd"/>
      <w:r w:rsidRPr="009A16F2">
        <w:rPr>
          <w:rFonts w:ascii="Times New Roman" w:hAnsi="Times New Roman" w:cs="Times New Roman"/>
          <w:color w:val="0D0D0D" w:themeColor="text1" w:themeTint="F2"/>
          <w:sz w:val="24"/>
          <w:szCs w:val="24"/>
          <w:shd w:val="clear" w:color="auto" w:fill="FFFFFF"/>
        </w:rPr>
        <w:t xml:space="preserve"> </w:t>
      </w:r>
      <w:proofErr w:type="spellStart"/>
      <w:r w:rsidRPr="009A16F2">
        <w:rPr>
          <w:rFonts w:ascii="Times New Roman" w:hAnsi="Times New Roman" w:cs="Times New Roman"/>
          <w:color w:val="0D0D0D" w:themeColor="text1" w:themeTint="F2"/>
          <w:sz w:val="24"/>
          <w:szCs w:val="24"/>
          <w:shd w:val="clear" w:color="auto" w:fill="FFFFFF"/>
        </w:rPr>
        <w:t>en</w:t>
      </w:r>
      <w:proofErr w:type="spellEnd"/>
      <w:r w:rsidRPr="009A16F2">
        <w:rPr>
          <w:rFonts w:ascii="Times New Roman" w:hAnsi="Times New Roman" w:cs="Times New Roman"/>
          <w:color w:val="0D0D0D" w:themeColor="text1" w:themeTint="F2"/>
          <w:sz w:val="24"/>
          <w:szCs w:val="24"/>
          <w:shd w:val="clear" w:color="auto" w:fill="FFFFFF"/>
        </w:rPr>
        <w:t xml:space="preserve"> México: </w:t>
      </w:r>
      <w:proofErr w:type="spellStart"/>
      <w:r w:rsidRPr="009A16F2">
        <w:rPr>
          <w:rFonts w:ascii="Times New Roman" w:hAnsi="Times New Roman" w:cs="Times New Roman"/>
          <w:color w:val="0D0D0D" w:themeColor="text1" w:themeTint="F2"/>
          <w:sz w:val="24"/>
          <w:szCs w:val="24"/>
          <w:shd w:val="clear" w:color="auto" w:fill="FFFFFF"/>
        </w:rPr>
        <w:t>Estudio</w:t>
      </w:r>
      <w:proofErr w:type="spellEnd"/>
      <w:r w:rsidRPr="009A16F2">
        <w:rPr>
          <w:rFonts w:ascii="Times New Roman" w:hAnsi="Times New Roman" w:cs="Times New Roman"/>
          <w:color w:val="0D0D0D" w:themeColor="text1" w:themeTint="F2"/>
          <w:sz w:val="24"/>
          <w:szCs w:val="24"/>
          <w:shd w:val="clear" w:color="auto" w:fill="FFFFFF"/>
        </w:rPr>
        <w:t xml:space="preserve"> </w:t>
      </w:r>
      <w:proofErr w:type="spellStart"/>
      <w:r w:rsidRPr="009A16F2">
        <w:rPr>
          <w:rFonts w:ascii="Times New Roman" w:hAnsi="Times New Roman" w:cs="Times New Roman"/>
          <w:color w:val="0D0D0D" w:themeColor="text1" w:themeTint="F2"/>
          <w:sz w:val="24"/>
          <w:szCs w:val="24"/>
          <w:shd w:val="clear" w:color="auto" w:fill="FFFFFF"/>
        </w:rPr>
        <w:t>recapitulaivo</w:t>
      </w:r>
      <w:proofErr w:type="spellEnd"/>
      <w:r w:rsidRPr="009A16F2">
        <w:rPr>
          <w:rFonts w:ascii="Times New Roman" w:hAnsi="Times New Roman" w:cs="Times New Roman"/>
          <w:color w:val="0D0D0D" w:themeColor="text1" w:themeTint="F2"/>
          <w:sz w:val="24"/>
          <w:szCs w:val="24"/>
          <w:shd w:val="clear" w:color="auto" w:fill="FFFFFF"/>
        </w:rPr>
        <w:t xml:space="preserve">. Técnica </w:t>
      </w:r>
      <w:proofErr w:type="spellStart"/>
      <w:r w:rsidRPr="009A16F2">
        <w:rPr>
          <w:rFonts w:ascii="Times New Roman" w:hAnsi="Times New Roman" w:cs="Times New Roman"/>
          <w:color w:val="0D0D0D" w:themeColor="text1" w:themeTint="F2"/>
          <w:sz w:val="24"/>
          <w:szCs w:val="24"/>
          <w:shd w:val="clear" w:color="auto" w:fill="FFFFFF"/>
        </w:rPr>
        <w:t>Pecuaria</w:t>
      </w:r>
      <w:proofErr w:type="spellEnd"/>
      <w:r w:rsidRPr="009A16F2">
        <w:rPr>
          <w:rFonts w:ascii="Times New Roman" w:hAnsi="Times New Roman" w:cs="Times New Roman"/>
          <w:color w:val="0D0D0D" w:themeColor="text1" w:themeTint="F2"/>
          <w:sz w:val="24"/>
          <w:szCs w:val="24"/>
          <w:shd w:val="clear" w:color="auto" w:fill="FFFFFF"/>
        </w:rPr>
        <w:t xml:space="preserve"> México, </w:t>
      </w:r>
      <w:r w:rsidRPr="009A16F2">
        <w:rPr>
          <w:rFonts w:ascii="Times New Roman" w:hAnsi="Times New Roman" w:cs="Times New Roman"/>
          <w:b/>
          <w:bCs/>
          <w:color w:val="0D0D0D" w:themeColor="text1" w:themeTint="F2"/>
          <w:sz w:val="24"/>
          <w:szCs w:val="24"/>
          <w:shd w:val="clear" w:color="auto" w:fill="FFFFFF"/>
        </w:rPr>
        <w:t>41:</w:t>
      </w:r>
      <w:r w:rsidRPr="009A16F2">
        <w:rPr>
          <w:rFonts w:ascii="Times New Roman" w:hAnsi="Times New Roman" w:cs="Times New Roman"/>
          <w:color w:val="0D0D0D" w:themeColor="text1" w:themeTint="F2"/>
          <w:sz w:val="24"/>
          <w:szCs w:val="24"/>
          <w:shd w:val="clear" w:color="auto" w:fill="FFFFFF"/>
        </w:rPr>
        <w:t xml:space="preserve"> 175–192. </w:t>
      </w:r>
    </w:p>
    <w:p w14:paraId="4444934B" w14:textId="2BDE9462" w:rsidR="00577460" w:rsidRDefault="00F477A5" w:rsidP="006B5964">
      <w:pPr>
        <w:autoSpaceDE w:val="0"/>
        <w:autoSpaceDN w:val="0"/>
        <w:spacing w:after="0" w:line="360" w:lineRule="auto"/>
        <w:ind w:hanging="482"/>
        <w:rPr>
          <w:rFonts w:ascii="Times New Roman" w:hAnsi="Times New Roman" w:cs="Times New Roman"/>
          <w:noProof/>
          <w:color w:val="0D0D0D" w:themeColor="text1" w:themeTint="F2"/>
          <w:sz w:val="24"/>
          <w:szCs w:val="24"/>
        </w:rPr>
      </w:pPr>
      <w:r w:rsidRPr="009A16F2">
        <w:rPr>
          <w:rFonts w:ascii="Times New Roman" w:hAnsi="Times New Roman" w:cs="Times New Roman"/>
          <w:b/>
          <w:bCs/>
          <w:noProof/>
          <w:color w:val="0D0D0D" w:themeColor="text1" w:themeTint="F2"/>
          <w:sz w:val="24"/>
          <w:szCs w:val="24"/>
        </w:rPr>
        <w:t>Florio D.,  Gustinelli A., Caffara M., Turci F., Quaglio F., Konecny R., Nikowitz T., Wathuta E.M., Magana A., Otachi E.O., Matolla G.K.,Warugu H.W., Liti D., Mbaluka R.,Thiga B., Munguti J., Akoll P., Mwanja W., Kassahun A., Zenebe T., Fioravanti M.L. (2009):</w:t>
      </w:r>
      <w:r w:rsidRPr="009A16F2">
        <w:rPr>
          <w:rFonts w:ascii="Times New Roman" w:hAnsi="Times New Roman" w:cs="Times New Roman"/>
          <w:noProof/>
          <w:color w:val="0D0D0D" w:themeColor="text1" w:themeTint="F2"/>
          <w:sz w:val="24"/>
          <w:szCs w:val="24"/>
        </w:rPr>
        <w:t xml:space="preserve"> “V</w:t>
      </w:r>
      <w:r w:rsidR="00CC7066">
        <w:rPr>
          <w:rFonts w:ascii="Times New Roman" w:hAnsi="Times New Roman" w:cs="Times New Roman"/>
          <w:i/>
          <w:noProof/>
          <w:color w:val="0D0D0D" w:themeColor="text1" w:themeTint="F2"/>
          <w:sz w:val="24"/>
          <w:szCs w:val="24"/>
        </w:rPr>
        <w:t>et</w:t>
      </w:r>
      <w:r w:rsidRPr="009A16F2">
        <w:rPr>
          <w:rFonts w:ascii="Times New Roman" w:hAnsi="Times New Roman" w:cs="Times New Roman"/>
          <w:noProof/>
          <w:color w:val="0D0D0D" w:themeColor="text1" w:themeTint="F2"/>
          <w:sz w:val="24"/>
          <w:szCs w:val="24"/>
        </w:rPr>
        <w:t>erinary and Public Health Aspects in Tilapia (</w:t>
      </w:r>
      <w:r w:rsidRPr="009A16F2">
        <w:rPr>
          <w:rFonts w:ascii="Times New Roman" w:hAnsi="Times New Roman" w:cs="Times New Roman"/>
          <w:i/>
          <w:noProof/>
          <w:color w:val="0D0D0D" w:themeColor="text1" w:themeTint="F2"/>
          <w:sz w:val="24"/>
          <w:szCs w:val="24"/>
        </w:rPr>
        <w:t>Oreochromis niloticus niloticus</w:t>
      </w:r>
      <w:r w:rsidRPr="009A16F2">
        <w:rPr>
          <w:rFonts w:ascii="Times New Roman" w:hAnsi="Times New Roman" w:cs="Times New Roman"/>
          <w:iCs/>
          <w:noProof/>
          <w:color w:val="0D0D0D" w:themeColor="text1" w:themeTint="F2"/>
          <w:sz w:val="24"/>
          <w:szCs w:val="24"/>
        </w:rPr>
        <w:t>)</w:t>
      </w:r>
      <w:r w:rsidRPr="009A16F2">
        <w:rPr>
          <w:rFonts w:ascii="Times New Roman" w:hAnsi="Times New Roman" w:cs="Times New Roman"/>
          <w:i/>
          <w:noProof/>
          <w:color w:val="0D0D0D" w:themeColor="text1" w:themeTint="F2"/>
          <w:sz w:val="24"/>
          <w:szCs w:val="24"/>
        </w:rPr>
        <w:t xml:space="preserve"> </w:t>
      </w:r>
      <w:r w:rsidRPr="009A16F2">
        <w:rPr>
          <w:rFonts w:ascii="Times New Roman" w:hAnsi="Times New Roman" w:cs="Times New Roman"/>
          <w:noProof/>
          <w:color w:val="0D0D0D" w:themeColor="text1" w:themeTint="F2"/>
          <w:sz w:val="24"/>
          <w:szCs w:val="24"/>
        </w:rPr>
        <w:t xml:space="preserve"> aquaculture in Kenya, Uganda and </w:t>
      </w:r>
      <w:r w:rsidR="00CC7066" w:rsidRPr="003E2503">
        <w:rPr>
          <w:rFonts w:ascii="Times New Roman" w:hAnsi="Times New Roman" w:cs="Times New Roman"/>
          <w:iCs/>
          <w:noProof/>
          <w:color w:val="0D0D0D" w:themeColor="text1" w:themeTint="F2"/>
          <w:sz w:val="24"/>
          <w:szCs w:val="24"/>
        </w:rPr>
        <w:t>Et</w:t>
      </w:r>
      <w:r w:rsidRPr="003E2503">
        <w:rPr>
          <w:rFonts w:ascii="Times New Roman" w:hAnsi="Times New Roman" w:cs="Times New Roman"/>
          <w:iCs/>
          <w:noProof/>
          <w:color w:val="0D0D0D" w:themeColor="text1" w:themeTint="F2"/>
          <w:sz w:val="24"/>
          <w:szCs w:val="24"/>
        </w:rPr>
        <w:t>h</w:t>
      </w:r>
      <w:r w:rsidRPr="009A16F2">
        <w:rPr>
          <w:rFonts w:ascii="Times New Roman" w:hAnsi="Times New Roman" w:cs="Times New Roman"/>
          <w:noProof/>
          <w:color w:val="0D0D0D" w:themeColor="text1" w:themeTint="F2"/>
          <w:sz w:val="24"/>
          <w:szCs w:val="24"/>
        </w:rPr>
        <w:t>iopia.” Ittiopatologia, no. 6: 51–93.</w:t>
      </w:r>
    </w:p>
    <w:p w14:paraId="0F74BA84" w14:textId="399AAF52" w:rsidR="00577460" w:rsidRPr="009A16F2" w:rsidRDefault="00577460" w:rsidP="00577460">
      <w:pPr>
        <w:autoSpaceDE w:val="0"/>
        <w:autoSpaceDN w:val="0"/>
        <w:spacing w:after="0" w:line="360" w:lineRule="auto"/>
        <w:ind w:hanging="482"/>
        <w:rPr>
          <w:rFonts w:ascii="Times New Roman" w:hAnsi="Times New Roman" w:cs="Times New Roman"/>
          <w:noProof/>
          <w:color w:val="0D0D0D" w:themeColor="text1" w:themeTint="F2"/>
          <w:sz w:val="24"/>
          <w:szCs w:val="24"/>
        </w:rPr>
      </w:pPr>
      <w:r w:rsidRPr="00577460">
        <w:rPr>
          <w:b/>
          <w:bCs/>
        </w:rPr>
        <w:t xml:space="preserve"> </w:t>
      </w:r>
      <w:r w:rsidRPr="00577460">
        <w:rPr>
          <w:rFonts w:ascii="Times New Roman" w:hAnsi="Times New Roman" w:cs="Times New Roman"/>
          <w:b/>
          <w:bCs/>
          <w:noProof/>
          <w:color w:val="0D0D0D" w:themeColor="text1" w:themeTint="F2"/>
          <w:sz w:val="24"/>
          <w:szCs w:val="24"/>
        </w:rPr>
        <w:t>Francis-Floyd, R. (1992).</w:t>
      </w:r>
      <w:r w:rsidRPr="00577460">
        <w:rPr>
          <w:rFonts w:ascii="Times New Roman" w:hAnsi="Times New Roman" w:cs="Times New Roman"/>
          <w:noProof/>
          <w:color w:val="0D0D0D" w:themeColor="text1" w:themeTint="F2"/>
          <w:sz w:val="24"/>
          <w:szCs w:val="24"/>
        </w:rPr>
        <w:t xml:space="preserve"> Fact She</w:t>
      </w:r>
      <w:r w:rsidR="00CC7066">
        <w:rPr>
          <w:rFonts w:ascii="Times New Roman" w:hAnsi="Times New Roman" w:cs="Times New Roman"/>
          <w:i/>
          <w:noProof/>
          <w:color w:val="0D0D0D" w:themeColor="text1" w:themeTint="F2"/>
          <w:sz w:val="24"/>
          <w:szCs w:val="24"/>
        </w:rPr>
        <w:t>et</w:t>
      </w:r>
      <w:r w:rsidRPr="00577460">
        <w:rPr>
          <w:rFonts w:ascii="Times New Roman" w:hAnsi="Times New Roman" w:cs="Times New Roman"/>
          <w:noProof/>
          <w:color w:val="0D0D0D" w:themeColor="text1" w:themeTint="F2"/>
          <w:sz w:val="24"/>
          <w:szCs w:val="24"/>
        </w:rPr>
        <w:t xml:space="preserve"> FA-27 Dissolved Oxygen for Fish Production 1. http://edis.ifas.ufl.edu</w:t>
      </w:r>
      <w:r>
        <w:rPr>
          <w:rFonts w:ascii="Times New Roman" w:hAnsi="Times New Roman" w:cs="Times New Roman"/>
          <w:noProof/>
          <w:color w:val="0D0D0D" w:themeColor="text1" w:themeTint="F2"/>
          <w:sz w:val="24"/>
          <w:szCs w:val="24"/>
        </w:rPr>
        <w:t>.</w:t>
      </w:r>
    </w:p>
    <w:p w14:paraId="4B3ABBBB" w14:textId="77777777" w:rsidR="00F477A5" w:rsidRPr="00645CC3" w:rsidRDefault="00F477A5" w:rsidP="00645CC3">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A07ED9">
        <w:rPr>
          <w:rStyle w:val="Hyperlink"/>
          <w:rFonts w:ascii="Times New Roman" w:eastAsia="Times New Roman" w:hAnsi="Times New Roman" w:cs="Times New Roman"/>
          <w:b/>
          <w:bCs/>
          <w:color w:val="0D0D0D" w:themeColor="text1" w:themeTint="F2"/>
          <w:sz w:val="24"/>
          <w:szCs w:val="24"/>
          <w:u w:val="none"/>
        </w:rPr>
        <w:t>Fred D, C. (2018).</w:t>
      </w:r>
      <w:r w:rsidRPr="00A07ED9">
        <w:rPr>
          <w:rStyle w:val="Hyperlink"/>
          <w:rFonts w:ascii="Times New Roman" w:eastAsia="Times New Roman" w:hAnsi="Times New Roman" w:cs="Times New Roman"/>
          <w:color w:val="0D0D0D" w:themeColor="text1" w:themeTint="F2"/>
          <w:sz w:val="24"/>
          <w:szCs w:val="24"/>
          <w:u w:val="none"/>
        </w:rPr>
        <w:t xml:space="preserve"> African </w:t>
      </w:r>
      <w:proofErr w:type="spellStart"/>
      <w:r w:rsidRPr="00A07ED9">
        <w:rPr>
          <w:rStyle w:val="Hyperlink"/>
          <w:rFonts w:ascii="Times New Roman" w:eastAsia="Times New Roman" w:hAnsi="Times New Roman" w:cs="Times New Roman"/>
          <w:color w:val="0D0D0D" w:themeColor="text1" w:themeTint="F2"/>
          <w:sz w:val="24"/>
          <w:szCs w:val="24"/>
          <w:u w:val="none"/>
        </w:rPr>
        <w:t>Diplostomum</w:t>
      </w:r>
      <w:proofErr w:type="spellEnd"/>
      <w:r w:rsidRPr="00A07ED9">
        <w:rPr>
          <w:rStyle w:val="Hyperlink"/>
          <w:rFonts w:ascii="Times New Roman" w:eastAsia="Times New Roman" w:hAnsi="Times New Roman" w:cs="Times New Roman"/>
          <w:color w:val="0D0D0D" w:themeColor="text1" w:themeTint="F2"/>
          <w:sz w:val="24"/>
          <w:szCs w:val="24"/>
          <w:u w:val="none"/>
        </w:rPr>
        <w:t xml:space="preserve"> (</w:t>
      </w:r>
      <w:proofErr w:type="spellStart"/>
      <w:r w:rsidRPr="00A07ED9">
        <w:rPr>
          <w:rStyle w:val="Hyperlink"/>
          <w:rFonts w:ascii="Times New Roman" w:eastAsia="Times New Roman" w:hAnsi="Times New Roman" w:cs="Times New Roman"/>
          <w:color w:val="0D0D0D" w:themeColor="text1" w:themeTint="F2"/>
          <w:sz w:val="24"/>
          <w:szCs w:val="24"/>
          <w:u w:val="none"/>
        </w:rPr>
        <w:t>sensu</w:t>
      </w:r>
      <w:proofErr w:type="spellEnd"/>
      <w:r w:rsidRPr="00A07ED9">
        <w:rPr>
          <w:rStyle w:val="Hyperlink"/>
          <w:rFonts w:ascii="Times New Roman" w:eastAsia="Times New Roman" w:hAnsi="Times New Roman" w:cs="Times New Roman"/>
          <w:color w:val="0D0D0D" w:themeColor="text1" w:themeTint="F2"/>
          <w:sz w:val="24"/>
          <w:szCs w:val="24"/>
          <w:u w:val="none"/>
        </w:rPr>
        <w:t xml:space="preserve"> Dubois 1961): Minireview on taxonomy and biology. International Journal of Aquaculture and Fishery Sciences, 031–038. https://doi.org/10.17352/2455-8400.000041</w:t>
      </w:r>
    </w:p>
    <w:p w14:paraId="2740C436" w14:textId="77777777" w:rsidR="00F477A5" w:rsidRPr="009A16F2" w:rsidRDefault="00F477A5" w:rsidP="006B5964">
      <w:pPr>
        <w:spacing w:line="360" w:lineRule="auto"/>
        <w:rPr>
          <w:rFonts w:ascii="Times New Roman" w:eastAsia="SimSun" w:hAnsi="Times New Roman" w:cs="Times New Roman"/>
          <w:bCs/>
          <w:sz w:val="24"/>
          <w:szCs w:val="24"/>
        </w:rPr>
      </w:pPr>
      <w:r w:rsidRPr="009A16F2">
        <w:rPr>
          <w:rFonts w:ascii="Times New Roman" w:eastAsia="SimSun" w:hAnsi="Times New Roman" w:cs="Times New Roman"/>
          <w:sz w:val="24"/>
          <w:szCs w:val="24"/>
        </w:rPr>
        <w:t xml:space="preserve">from farmed rainbow trout and tilapia in Kenya is identical to European isolates. </w:t>
      </w:r>
      <w:r w:rsidRPr="009A16F2">
        <w:rPr>
          <w:rFonts w:ascii="Times New Roman" w:eastAsia="SimSun" w:hAnsi="Times New Roman" w:cs="Times New Roman"/>
          <w:bCs/>
          <w:sz w:val="24"/>
          <w:szCs w:val="24"/>
        </w:rPr>
        <w:t xml:space="preserve">Journal </w:t>
      </w:r>
    </w:p>
    <w:p w14:paraId="7AB405D5" w14:textId="2CB4B4F2" w:rsidR="00F477A5" w:rsidRDefault="00F477A5" w:rsidP="00645CC3">
      <w:pPr>
        <w:autoSpaceDE w:val="0"/>
        <w:autoSpaceDN w:val="0"/>
        <w:spacing w:after="0" w:line="360" w:lineRule="auto"/>
        <w:ind w:hanging="482"/>
        <w:rPr>
          <w:rStyle w:val="Hyperlink"/>
          <w:rFonts w:ascii="Times New Roman" w:hAnsi="Times New Roman" w:cs="Times New Roman"/>
          <w:noProof/>
          <w:color w:val="0D0D0D" w:themeColor="text1" w:themeTint="F2"/>
          <w:sz w:val="24"/>
          <w:szCs w:val="24"/>
        </w:rPr>
      </w:pPr>
      <w:r w:rsidRPr="009A16F2">
        <w:rPr>
          <w:rFonts w:ascii="Times New Roman" w:hAnsi="Times New Roman" w:cs="Times New Roman"/>
          <w:b/>
          <w:bCs/>
          <w:noProof/>
          <w:color w:val="0D0D0D" w:themeColor="text1" w:themeTint="F2"/>
          <w:sz w:val="24"/>
          <w:szCs w:val="24"/>
        </w:rPr>
        <w:t>Galli P., Crosa G., Mariniello L., Ortis M. and D’Amelio S. (2001):</w:t>
      </w:r>
      <w:r w:rsidRPr="009A16F2">
        <w:rPr>
          <w:rFonts w:ascii="Times New Roman" w:hAnsi="Times New Roman" w:cs="Times New Roman"/>
          <w:noProof/>
          <w:color w:val="0D0D0D" w:themeColor="text1" w:themeTint="F2"/>
          <w:sz w:val="24"/>
          <w:szCs w:val="24"/>
        </w:rPr>
        <w:t xml:space="preserve"> Water quality as a d</w:t>
      </w:r>
      <w:r w:rsidR="00CC7066">
        <w:rPr>
          <w:rFonts w:ascii="Times New Roman" w:hAnsi="Times New Roman" w:cs="Times New Roman"/>
          <w:i/>
          <w:noProof/>
          <w:color w:val="0D0D0D" w:themeColor="text1" w:themeTint="F2"/>
          <w:sz w:val="24"/>
          <w:szCs w:val="24"/>
        </w:rPr>
        <w:t>et</w:t>
      </w:r>
      <w:r w:rsidRPr="009A16F2">
        <w:rPr>
          <w:rFonts w:ascii="Times New Roman" w:hAnsi="Times New Roman" w:cs="Times New Roman"/>
          <w:noProof/>
          <w:color w:val="0D0D0D" w:themeColor="text1" w:themeTint="F2"/>
          <w:sz w:val="24"/>
          <w:szCs w:val="24"/>
        </w:rPr>
        <w:t xml:space="preserve">erminant of the composition of fish parasite communities. Hydrobiologia, </w:t>
      </w:r>
      <w:r w:rsidRPr="009A16F2">
        <w:rPr>
          <w:rFonts w:ascii="Times New Roman" w:hAnsi="Times New Roman" w:cs="Times New Roman"/>
          <w:b/>
          <w:bCs/>
          <w:noProof/>
          <w:color w:val="0D0D0D" w:themeColor="text1" w:themeTint="F2"/>
          <w:sz w:val="24"/>
          <w:szCs w:val="24"/>
        </w:rPr>
        <w:t>452:</w:t>
      </w:r>
      <w:r w:rsidRPr="009A16F2">
        <w:rPr>
          <w:rFonts w:ascii="Times New Roman" w:hAnsi="Times New Roman" w:cs="Times New Roman"/>
          <w:noProof/>
          <w:color w:val="0D0D0D" w:themeColor="text1" w:themeTint="F2"/>
          <w:sz w:val="24"/>
          <w:szCs w:val="24"/>
        </w:rPr>
        <w:t xml:space="preserve"> 173–179. </w:t>
      </w:r>
      <w:hyperlink r:id="rId58" w:history="1">
        <w:r w:rsidRPr="009A16F2">
          <w:rPr>
            <w:rStyle w:val="Hyperlink"/>
            <w:rFonts w:ascii="Times New Roman" w:hAnsi="Times New Roman" w:cs="Times New Roman"/>
            <w:noProof/>
            <w:color w:val="0D0D0D" w:themeColor="text1" w:themeTint="F2"/>
            <w:sz w:val="24"/>
            <w:szCs w:val="24"/>
          </w:rPr>
          <w:t>https://doi.org/10.1023/A:1011958422446</w:t>
        </w:r>
      </w:hyperlink>
    </w:p>
    <w:p w14:paraId="6750C1C0" w14:textId="77777777" w:rsidR="00F477A5" w:rsidRDefault="00F477A5" w:rsidP="006B5964">
      <w:pPr>
        <w:autoSpaceDE w:val="0"/>
        <w:autoSpaceDN w:val="0"/>
        <w:spacing w:after="0" w:line="360" w:lineRule="auto"/>
        <w:ind w:hanging="482"/>
        <w:rPr>
          <w:rFonts w:ascii="Times New Roman" w:hAnsi="Times New Roman" w:cs="Times New Roman"/>
          <w:noProof/>
          <w:color w:val="0D0D0D" w:themeColor="text1" w:themeTint="F2"/>
          <w:sz w:val="24"/>
          <w:szCs w:val="24"/>
        </w:rPr>
      </w:pPr>
      <w:r w:rsidRPr="00A07ED9">
        <w:rPr>
          <w:rFonts w:ascii="Times New Roman" w:hAnsi="Times New Roman" w:cs="Times New Roman"/>
          <w:b/>
          <w:bCs/>
          <w:noProof/>
          <w:color w:val="0D0D0D" w:themeColor="text1" w:themeTint="F2"/>
          <w:sz w:val="24"/>
          <w:szCs w:val="24"/>
        </w:rPr>
        <w:t>Githukia, C. M., Ogello, E. O., Kembenya, E. M., Achieng, A. O., Obiero, K. O., &amp; Munguti, J. M. (2015).</w:t>
      </w:r>
      <w:r w:rsidRPr="00A07ED9">
        <w:rPr>
          <w:rFonts w:ascii="Times New Roman" w:hAnsi="Times New Roman" w:cs="Times New Roman"/>
          <w:noProof/>
          <w:color w:val="0D0D0D" w:themeColor="text1" w:themeTint="F2"/>
          <w:sz w:val="24"/>
          <w:szCs w:val="24"/>
        </w:rPr>
        <w:t xml:space="preserve"> Comparative growth performance of male monosex and mixed sex nile tilapia (Oreochromis niloticus l.) reared in earthen ponds. Ribarstvo, Croatian Journal of Fisheries, </w:t>
      </w:r>
      <w:r w:rsidRPr="00A07ED9">
        <w:rPr>
          <w:rFonts w:ascii="Times New Roman" w:hAnsi="Times New Roman" w:cs="Times New Roman"/>
          <w:b/>
          <w:bCs/>
          <w:noProof/>
          <w:color w:val="0D0D0D" w:themeColor="text1" w:themeTint="F2"/>
          <w:sz w:val="24"/>
          <w:szCs w:val="24"/>
        </w:rPr>
        <w:t>73(1),</w:t>
      </w:r>
      <w:r w:rsidRPr="00A07ED9">
        <w:rPr>
          <w:rFonts w:ascii="Times New Roman" w:hAnsi="Times New Roman" w:cs="Times New Roman"/>
          <w:noProof/>
          <w:color w:val="0D0D0D" w:themeColor="text1" w:themeTint="F2"/>
          <w:sz w:val="24"/>
          <w:szCs w:val="24"/>
        </w:rPr>
        <w:t xml:space="preserve"> 20–25. </w:t>
      </w:r>
      <w:hyperlink r:id="rId59" w:history="1">
        <w:r w:rsidRPr="009448C1">
          <w:rPr>
            <w:rStyle w:val="Hyperlink"/>
            <w:rFonts w:ascii="Times New Roman" w:hAnsi="Times New Roman" w:cs="Times New Roman"/>
            <w:noProof/>
            <w:sz w:val="24"/>
            <w:szCs w:val="24"/>
          </w:rPr>
          <w:t>https://doi.org/10.14798/73.1.788</w:t>
        </w:r>
      </w:hyperlink>
    </w:p>
    <w:p w14:paraId="2025C8E1" w14:textId="77777777" w:rsidR="00F477A5" w:rsidRDefault="00F477A5" w:rsidP="00645CC3">
      <w:pPr>
        <w:autoSpaceDE w:val="0"/>
        <w:autoSpaceDN w:val="0"/>
        <w:spacing w:after="0" w:line="360" w:lineRule="auto"/>
        <w:ind w:hanging="482"/>
        <w:rPr>
          <w:rFonts w:ascii="Times New Roman" w:hAnsi="Times New Roman" w:cs="Times New Roman"/>
          <w:noProof/>
          <w:color w:val="0D0D0D" w:themeColor="text1" w:themeTint="F2"/>
          <w:sz w:val="24"/>
          <w:szCs w:val="24"/>
        </w:rPr>
      </w:pPr>
      <w:r w:rsidRPr="00A07ED9">
        <w:rPr>
          <w:rFonts w:ascii="Times New Roman" w:hAnsi="Times New Roman" w:cs="Times New Roman"/>
          <w:b/>
          <w:bCs/>
          <w:noProof/>
          <w:color w:val="0D0D0D" w:themeColor="text1" w:themeTint="F2"/>
          <w:sz w:val="24"/>
          <w:szCs w:val="24"/>
        </w:rPr>
        <w:t>Hansen, H., Cojocaru, C. D., &amp; Mo, T. A. (2016).</w:t>
      </w:r>
      <w:r w:rsidRPr="00A07ED9">
        <w:rPr>
          <w:rFonts w:ascii="Times New Roman" w:hAnsi="Times New Roman" w:cs="Times New Roman"/>
          <w:noProof/>
          <w:color w:val="0D0D0D" w:themeColor="text1" w:themeTint="F2"/>
          <w:sz w:val="24"/>
          <w:szCs w:val="24"/>
        </w:rPr>
        <w:t xml:space="preserve"> Infections with Gyrodactylus spp. (Monogenea) in Romanian fish farms: Gyrodactylus salaris Malmberg, 1957 extends its range. Parasites and Vectors, </w:t>
      </w:r>
      <w:r w:rsidRPr="00A07ED9">
        <w:rPr>
          <w:rFonts w:ascii="Times New Roman" w:hAnsi="Times New Roman" w:cs="Times New Roman"/>
          <w:b/>
          <w:bCs/>
          <w:noProof/>
          <w:color w:val="0D0D0D" w:themeColor="text1" w:themeTint="F2"/>
          <w:sz w:val="24"/>
          <w:szCs w:val="24"/>
        </w:rPr>
        <w:t>9(1).</w:t>
      </w:r>
      <w:r w:rsidRPr="00A07ED9">
        <w:rPr>
          <w:rFonts w:ascii="Times New Roman" w:hAnsi="Times New Roman" w:cs="Times New Roman"/>
          <w:noProof/>
          <w:color w:val="0D0D0D" w:themeColor="text1" w:themeTint="F2"/>
          <w:sz w:val="24"/>
          <w:szCs w:val="24"/>
        </w:rPr>
        <w:t xml:space="preserve"> </w:t>
      </w:r>
      <w:hyperlink r:id="rId60" w:history="1">
        <w:r w:rsidRPr="009448C1">
          <w:rPr>
            <w:rStyle w:val="Hyperlink"/>
            <w:rFonts w:ascii="Times New Roman" w:hAnsi="Times New Roman" w:cs="Times New Roman"/>
            <w:noProof/>
            <w:sz w:val="24"/>
            <w:szCs w:val="24"/>
          </w:rPr>
          <w:t>https://doi.org/10.1186/s13071-016-1727-7</w:t>
        </w:r>
      </w:hyperlink>
    </w:p>
    <w:p w14:paraId="64982951" w14:textId="77777777" w:rsidR="00F477A5" w:rsidRDefault="00F477A5" w:rsidP="006B5964">
      <w:pPr>
        <w:autoSpaceDE w:val="0"/>
        <w:autoSpaceDN w:val="0"/>
        <w:spacing w:after="0" w:line="360" w:lineRule="auto"/>
        <w:ind w:hanging="482"/>
        <w:rPr>
          <w:rFonts w:ascii="Times New Roman" w:hAnsi="Times New Roman" w:cs="Times New Roman"/>
          <w:noProof/>
          <w:color w:val="0D0D0D" w:themeColor="text1" w:themeTint="F2"/>
          <w:sz w:val="24"/>
          <w:szCs w:val="24"/>
        </w:rPr>
      </w:pPr>
      <w:r w:rsidRPr="00A07ED9">
        <w:rPr>
          <w:rFonts w:ascii="Times New Roman" w:hAnsi="Times New Roman" w:cs="Times New Roman"/>
          <w:b/>
          <w:bCs/>
          <w:noProof/>
          <w:color w:val="0D0D0D" w:themeColor="text1" w:themeTint="F2"/>
          <w:sz w:val="24"/>
          <w:szCs w:val="24"/>
        </w:rPr>
        <w:lastRenderedPageBreak/>
        <w:t>Hansen, H., Ieshko, E., Rusch, J. C., Samokhvalov, I., Melnik, V., Mugue, N., Sokolov, S., &amp; Parshukov, A. (2022).</w:t>
      </w:r>
      <w:r w:rsidRPr="00A07ED9">
        <w:rPr>
          <w:rFonts w:ascii="Times New Roman" w:hAnsi="Times New Roman" w:cs="Times New Roman"/>
          <w:noProof/>
          <w:color w:val="0D0D0D" w:themeColor="text1" w:themeTint="F2"/>
          <w:sz w:val="24"/>
          <w:szCs w:val="24"/>
        </w:rPr>
        <w:t xml:space="preserve"> Gyrodactylus salaris Malmberg, 1957 (Monogenea, Gyrodactylidae) spreads further – a consequence of rainbow trout farming in Northern Russia. Aquatic Invasions, </w:t>
      </w:r>
      <w:r w:rsidRPr="00A07ED9">
        <w:rPr>
          <w:rFonts w:ascii="Times New Roman" w:hAnsi="Times New Roman" w:cs="Times New Roman"/>
          <w:b/>
          <w:bCs/>
          <w:noProof/>
          <w:color w:val="0D0D0D" w:themeColor="text1" w:themeTint="F2"/>
          <w:sz w:val="24"/>
          <w:szCs w:val="24"/>
        </w:rPr>
        <w:t>17(2),</w:t>
      </w:r>
      <w:r w:rsidRPr="00A07ED9">
        <w:rPr>
          <w:rFonts w:ascii="Times New Roman" w:hAnsi="Times New Roman" w:cs="Times New Roman"/>
          <w:noProof/>
          <w:color w:val="0D0D0D" w:themeColor="text1" w:themeTint="F2"/>
          <w:sz w:val="24"/>
          <w:szCs w:val="24"/>
        </w:rPr>
        <w:t xml:space="preserve"> 224–237. https://doi.org/10.3391/AI.2022.17.2.06</w:t>
      </w:r>
    </w:p>
    <w:p w14:paraId="3C75F080" w14:textId="14E0DD1E" w:rsidR="00F477A5" w:rsidRDefault="00F477A5" w:rsidP="006B5964">
      <w:pPr>
        <w:autoSpaceDE w:val="0"/>
        <w:autoSpaceDN w:val="0"/>
        <w:spacing w:after="0" w:line="360" w:lineRule="auto"/>
        <w:ind w:hanging="482"/>
        <w:rPr>
          <w:rFonts w:ascii="Times New Roman" w:hAnsi="Times New Roman" w:cs="Times New Roman"/>
          <w:color w:val="0D0D0D" w:themeColor="text1" w:themeTint="F2"/>
          <w:sz w:val="24"/>
          <w:szCs w:val="24"/>
          <w:shd w:val="clear" w:color="auto" w:fill="FFFFFF"/>
        </w:rPr>
      </w:pPr>
      <w:r w:rsidRPr="009A16F2">
        <w:rPr>
          <w:rFonts w:ascii="Times New Roman" w:hAnsi="Times New Roman" w:cs="Times New Roman"/>
          <w:b/>
          <w:bCs/>
          <w:noProof/>
          <w:color w:val="0D0D0D" w:themeColor="text1" w:themeTint="F2"/>
          <w:sz w:val="24"/>
          <w:szCs w:val="24"/>
        </w:rPr>
        <w:t>Hossain M.D., Hossain M.K. and Rahman M.H. (2007):</w:t>
      </w:r>
      <w:r w:rsidRPr="009A16F2">
        <w:rPr>
          <w:rFonts w:ascii="Times New Roman" w:hAnsi="Times New Roman" w:cs="Times New Roman"/>
          <w:noProof/>
          <w:color w:val="0D0D0D" w:themeColor="text1" w:themeTint="F2"/>
          <w:sz w:val="24"/>
          <w:szCs w:val="24"/>
        </w:rPr>
        <w:t xml:space="preserve"> Water quality param</w:t>
      </w:r>
      <w:r w:rsidR="00CC7066">
        <w:rPr>
          <w:rFonts w:ascii="Times New Roman" w:hAnsi="Times New Roman" w:cs="Times New Roman"/>
          <w:i/>
          <w:noProof/>
          <w:color w:val="0D0D0D" w:themeColor="text1" w:themeTint="F2"/>
          <w:sz w:val="24"/>
          <w:szCs w:val="24"/>
        </w:rPr>
        <w:t>et</w:t>
      </w:r>
      <w:r w:rsidRPr="009A16F2">
        <w:rPr>
          <w:rFonts w:ascii="Times New Roman" w:hAnsi="Times New Roman" w:cs="Times New Roman"/>
          <w:noProof/>
          <w:color w:val="0D0D0D" w:themeColor="text1" w:themeTint="F2"/>
          <w:sz w:val="24"/>
          <w:szCs w:val="24"/>
        </w:rPr>
        <w:t xml:space="preserve">ers and incidence of fish diseases in some water bodies in Natore, Bangladesh, </w:t>
      </w:r>
      <w:r w:rsidRPr="009A16F2">
        <w:rPr>
          <w:rFonts w:ascii="Times New Roman" w:hAnsi="Times New Roman" w:cs="Times New Roman"/>
          <w:color w:val="0D0D0D" w:themeColor="text1" w:themeTint="F2"/>
          <w:sz w:val="24"/>
          <w:szCs w:val="24"/>
          <w:shd w:val="clear" w:color="auto" w:fill="FFFFFF"/>
        </w:rPr>
        <w:t xml:space="preserve">Journal of Life and Earth Science, 2(2): 27–30. </w:t>
      </w:r>
      <w:hyperlink r:id="rId61" w:history="1">
        <w:r w:rsidRPr="009448C1">
          <w:rPr>
            <w:rStyle w:val="Hyperlink"/>
            <w:rFonts w:ascii="Times New Roman" w:hAnsi="Times New Roman" w:cs="Times New Roman"/>
            <w:sz w:val="24"/>
            <w:szCs w:val="24"/>
            <w:shd w:val="clear" w:color="auto" w:fill="FFFFFF"/>
          </w:rPr>
          <w:t>https://doi.org/10.3329/jles.v2i2.7493</w:t>
        </w:r>
      </w:hyperlink>
    </w:p>
    <w:p w14:paraId="139843CE" w14:textId="72911C5D" w:rsidR="00F477A5" w:rsidRPr="00645CC3" w:rsidRDefault="00F477A5" w:rsidP="00645CC3">
      <w:pPr>
        <w:autoSpaceDE w:val="0"/>
        <w:autoSpaceDN w:val="0"/>
        <w:spacing w:after="0" w:line="360" w:lineRule="auto"/>
        <w:ind w:hanging="482"/>
        <w:rPr>
          <w:rFonts w:ascii="Times New Roman" w:hAnsi="Times New Roman" w:cs="Times New Roman"/>
          <w:color w:val="0D0D0D" w:themeColor="text1" w:themeTint="F2"/>
          <w:sz w:val="24"/>
          <w:szCs w:val="24"/>
          <w:shd w:val="clear" w:color="auto" w:fill="FFFFFF"/>
        </w:rPr>
      </w:pPr>
      <w:r w:rsidRPr="00A07ED9">
        <w:rPr>
          <w:rFonts w:ascii="Times New Roman" w:hAnsi="Times New Roman" w:cs="Times New Roman"/>
          <w:b/>
          <w:bCs/>
          <w:color w:val="0D0D0D" w:themeColor="text1" w:themeTint="F2"/>
          <w:sz w:val="24"/>
          <w:szCs w:val="24"/>
          <w:shd w:val="clear" w:color="auto" w:fill="FFFFFF"/>
        </w:rPr>
        <w:t xml:space="preserve">Isibor, P. O., Akinsanya, B., </w:t>
      </w:r>
      <w:proofErr w:type="spellStart"/>
      <w:r w:rsidRPr="00A07ED9">
        <w:rPr>
          <w:rFonts w:ascii="Times New Roman" w:hAnsi="Times New Roman" w:cs="Times New Roman"/>
          <w:b/>
          <w:bCs/>
          <w:color w:val="0D0D0D" w:themeColor="text1" w:themeTint="F2"/>
          <w:sz w:val="24"/>
          <w:szCs w:val="24"/>
          <w:shd w:val="clear" w:color="auto" w:fill="FFFFFF"/>
        </w:rPr>
        <w:t>Sogbamu</w:t>
      </w:r>
      <w:proofErr w:type="spellEnd"/>
      <w:r w:rsidRPr="00A07ED9">
        <w:rPr>
          <w:rFonts w:ascii="Times New Roman" w:hAnsi="Times New Roman" w:cs="Times New Roman"/>
          <w:b/>
          <w:bCs/>
          <w:color w:val="0D0D0D" w:themeColor="text1" w:themeTint="F2"/>
          <w:sz w:val="24"/>
          <w:szCs w:val="24"/>
          <w:shd w:val="clear" w:color="auto" w:fill="FFFFFF"/>
        </w:rPr>
        <w:t xml:space="preserve">, T., </w:t>
      </w:r>
      <w:proofErr w:type="spellStart"/>
      <w:r w:rsidRPr="00A07ED9">
        <w:rPr>
          <w:rFonts w:ascii="Times New Roman" w:hAnsi="Times New Roman" w:cs="Times New Roman"/>
          <w:b/>
          <w:bCs/>
          <w:color w:val="0D0D0D" w:themeColor="text1" w:themeTint="F2"/>
          <w:sz w:val="24"/>
          <w:szCs w:val="24"/>
          <w:shd w:val="clear" w:color="auto" w:fill="FFFFFF"/>
        </w:rPr>
        <w:t>Olaleru</w:t>
      </w:r>
      <w:proofErr w:type="spellEnd"/>
      <w:r w:rsidRPr="00A07ED9">
        <w:rPr>
          <w:rFonts w:ascii="Times New Roman" w:hAnsi="Times New Roman" w:cs="Times New Roman"/>
          <w:b/>
          <w:bCs/>
          <w:color w:val="0D0D0D" w:themeColor="text1" w:themeTint="F2"/>
          <w:sz w:val="24"/>
          <w:szCs w:val="24"/>
          <w:shd w:val="clear" w:color="auto" w:fill="FFFFFF"/>
        </w:rPr>
        <w:t>, F., Excellence, A., Komolafe, B., &amp; Kayode, S. J. (2020).</w:t>
      </w:r>
      <w:r w:rsidRPr="00A07ED9">
        <w:rPr>
          <w:rFonts w:ascii="Times New Roman" w:hAnsi="Times New Roman" w:cs="Times New Roman"/>
          <w:color w:val="0D0D0D" w:themeColor="text1" w:themeTint="F2"/>
          <w:sz w:val="24"/>
          <w:szCs w:val="24"/>
          <w:shd w:val="clear" w:color="auto" w:fill="FFFFFF"/>
        </w:rPr>
        <w:t xml:space="preserve"> </w:t>
      </w:r>
      <w:proofErr w:type="spellStart"/>
      <w:r w:rsidRPr="00A07ED9">
        <w:rPr>
          <w:rFonts w:ascii="Times New Roman" w:hAnsi="Times New Roman" w:cs="Times New Roman"/>
          <w:color w:val="0D0D0D" w:themeColor="text1" w:themeTint="F2"/>
          <w:sz w:val="24"/>
          <w:szCs w:val="24"/>
          <w:shd w:val="clear" w:color="auto" w:fill="FFFFFF"/>
        </w:rPr>
        <w:t>Nilonema</w:t>
      </w:r>
      <w:proofErr w:type="spellEnd"/>
      <w:r w:rsidRPr="00A07ED9">
        <w:rPr>
          <w:rFonts w:ascii="Times New Roman" w:hAnsi="Times New Roman" w:cs="Times New Roman"/>
          <w:color w:val="0D0D0D" w:themeColor="text1" w:themeTint="F2"/>
          <w:sz w:val="24"/>
          <w:szCs w:val="24"/>
          <w:shd w:val="clear" w:color="auto" w:fill="FFFFFF"/>
        </w:rPr>
        <w:t xml:space="preserve"> </w:t>
      </w:r>
      <w:proofErr w:type="spellStart"/>
      <w:r w:rsidRPr="00A07ED9">
        <w:rPr>
          <w:rFonts w:ascii="Times New Roman" w:hAnsi="Times New Roman" w:cs="Times New Roman"/>
          <w:color w:val="0D0D0D" w:themeColor="text1" w:themeTint="F2"/>
          <w:sz w:val="24"/>
          <w:szCs w:val="24"/>
          <w:shd w:val="clear" w:color="auto" w:fill="FFFFFF"/>
        </w:rPr>
        <w:t>gymnarchi</w:t>
      </w:r>
      <w:proofErr w:type="spellEnd"/>
      <w:r w:rsidRPr="00A07ED9">
        <w:rPr>
          <w:rFonts w:ascii="Times New Roman" w:hAnsi="Times New Roman" w:cs="Times New Roman"/>
          <w:color w:val="0D0D0D" w:themeColor="text1" w:themeTint="F2"/>
          <w:sz w:val="24"/>
          <w:szCs w:val="24"/>
          <w:shd w:val="clear" w:color="auto" w:fill="FFFFFF"/>
        </w:rPr>
        <w:t xml:space="preserve"> (Nematoda: </w:t>
      </w:r>
      <w:proofErr w:type="spellStart"/>
      <w:r w:rsidRPr="00A07ED9">
        <w:rPr>
          <w:rFonts w:ascii="Times New Roman" w:hAnsi="Times New Roman" w:cs="Times New Roman"/>
          <w:color w:val="0D0D0D" w:themeColor="text1" w:themeTint="F2"/>
          <w:sz w:val="24"/>
          <w:szCs w:val="24"/>
          <w:shd w:val="clear" w:color="auto" w:fill="FFFFFF"/>
        </w:rPr>
        <w:t>Philom</w:t>
      </w:r>
      <w:r w:rsidR="00CC7066">
        <w:rPr>
          <w:rFonts w:ascii="Times New Roman" w:hAnsi="Times New Roman" w:cs="Times New Roman"/>
          <w:i/>
          <w:color w:val="0D0D0D" w:themeColor="text1" w:themeTint="F2"/>
          <w:sz w:val="24"/>
          <w:szCs w:val="24"/>
          <w:shd w:val="clear" w:color="auto" w:fill="FFFFFF"/>
        </w:rPr>
        <w:t>et</w:t>
      </w:r>
      <w:r w:rsidRPr="00A07ED9">
        <w:rPr>
          <w:rFonts w:ascii="Times New Roman" w:hAnsi="Times New Roman" w:cs="Times New Roman"/>
          <w:color w:val="0D0D0D" w:themeColor="text1" w:themeTint="F2"/>
          <w:sz w:val="24"/>
          <w:szCs w:val="24"/>
          <w:shd w:val="clear" w:color="auto" w:fill="FFFFFF"/>
        </w:rPr>
        <w:t>ridae</w:t>
      </w:r>
      <w:proofErr w:type="spellEnd"/>
      <w:r w:rsidRPr="00A07ED9">
        <w:rPr>
          <w:rFonts w:ascii="Times New Roman" w:hAnsi="Times New Roman" w:cs="Times New Roman"/>
          <w:color w:val="0D0D0D" w:themeColor="text1" w:themeTint="F2"/>
          <w:sz w:val="24"/>
          <w:szCs w:val="24"/>
          <w:shd w:val="clear" w:color="auto" w:fill="FFFFFF"/>
        </w:rPr>
        <w:t>) and trace m</w:t>
      </w:r>
      <w:r w:rsidR="00CC7066">
        <w:rPr>
          <w:rFonts w:ascii="Times New Roman" w:hAnsi="Times New Roman" w:cs="Times New Roman"/>
          <w:i/>
          <w:color w:val="0D0D0D" w:themeColor="text1" w:themeTint="F2"/>
          <w:sz w:val="24"/>
          <w:szCs w:val="24"/>
          <w:shd w:val="clear" w:color="auto" w:fill="FFFFFF"/>
        </w:rPr>
        <w:t>et</w:t>
      </w:r>
      <w:r w:rsidRPr="00A07ED9">
        <w:rPr>
          <w:rFonts w:ascii="Times New Roman" w:hAnsi="Times New Roman" w:cs="Times New Roman"/>
          <w:color w:val="0D0D0D" w:themeColor="text1" w:themeTint="F2"/>
          <w:sz w:val="24"/>
          <w:szCs w:val="24"/>
          <w:shd w:val="clear" w:color="auto" w:fill="FFFFFF"/>
        </w:rPr>
        <w:t xml:space="preserve">als in </w:t>
      </w:r>
      <w:proofErr w:type="spellStart"/>
      <w:r w:rsidRPr="00A07ED9">
        <w:rPr>
          <w:rFonts w:ascii="Times New Roman" w:hAnsi="Times New Roman" w:cs="Times New Roman"/>
          <w:color w:val="0D0D0D" w:themeColor="text1" w:themeTint="F2"/>
          <w:sz w:val="24"/>
          <w:szCs w:val="24"/>
          <w:shd w:val="clear" w:color="auto" w:fill="FFFFFF"/>
        </w:rPr>
        <w:t>Gymnarchus</w:t>
      </w:r>
      <w:proofErr w:type="spellEnd"/>
      <w:r w:rsidRPr="00A07ED9">
        <w:rPr>
          <w:rFonts w:ascii="Times New Roman" w:hAnsi="Times New Roman" w:cs="Times New Roman"/>
          <w:color w:val="0D0D0D" w:themeColor="text1" w:themeTint="F2"/>
          <w:sz w:val="24"/>
          <w:szCs w:val="24"/>
          <w:shd w:val="clear" w:color="auto" w:fill="FFFFFF"/>
        </w:rPr>
        <w:t xml:space="preserve"> </w:t>
      </w:r>
      <w:proofErr w:type="spellStart"/>
      <w:r w:rsidRPr="00A07ED9">
        <w:rPr>
          <w:rFonts w:ascii="Times New Roman" w:hAnsi="Times New Roman" w:cs="Times New Roman"/>
          <w:color w:val="0D0D0D" w:themeColor="text1" w:themeTint="F2"/>
          <w:sz w:val="24"/>
          <w:szCs w:val="24"/>
          <w:shd w:val="clear" w:color="auto" w:fill="FFFFFF"/>
        </w:rPr>
        <w:t>niloticus</w:t>
      </w:r>
      <w:proofErr w:type="spellEnd"/>
      <w:r w:rsidRPr="00A07ED9">
        <w:rPr>
          <w:rFonts w:ascii="Times New Roman" w:hAnsi="Times New Roman" w:cs="Times New Roman"/>
          <w:color w:val="0D0D0D" w:themeColor="text1" w:themeTint="F2"/>
          <w:sz w:val="24"/>
          <w:szCs w:val="24"/>
          <w:shd w:val="clear" w:color="auto" w:fill="FFFFFF"/>
        </w:rPr>
        <w:t xml:space="preserve"> of Epe lagoon in Lagos State, Nigeria. </w:t>
      </w:r>
      <w:proofErr w:type="spellStart"/>
      <w:r w:rsidRPr="00A07ED9">
        <w:rPr>
          <w:rFonts w:ascii="Times New Roman" w:hAnsi="Times New Roman" w:cs="Times New Roman"/>
          <w:color w:val="0D0D0D" w:themeColor="text1" w:themeTint="F2"/>
          <w:sz w:val="24"/>
          <w:szCs w:val="24"/>
          <w:shd w:val="clear" w:color="auto" w:fill="FFFFFF"/>
        </w:rPr>
        <w:t>Heliyon</w:t>
      </w:r>
      <w:proofErr w:type="spellEnd"/>
      <w:r w:rsidRPr="00A07ED9">
        <w:rPr>
          <w:rFonts w:ascii="Times New Roman" w:hAnsi="Times New Roman" w:cs="Times New Roman"/>
          <w:color w:val="0D0D0D" w:themeColor="text1" w:themeTint="F2"/>
          <w:sz w:val="24"/>
          <w:szCs w:val="24"/>
          <w:shd w:val="clear" w:color="auto" w:fill="FFFFFF"/>
        </w:rPr>
        <w:t xml:space="preserve">, </w:t>
      </w:r>
      <w:r w:rsidRPr="00A07ED9">
        <w:rPr>
          <w:rFonts w:ascii="Times New Roman" w:hAnsi="Times New Roman" w:cs="Times New Roman"/>
          <w:b/>
          <w:bCs/>
          <w:color w:val="0D0D0D" w:themeColor="text1" w:themeTint="F2"/>
          <w:sz w:val="24"/>
          <w:szCs w:val="24"/>
          <w:shd w:val="clear" w:color="auto" w:fill="FFFFFF"/>
        </w:rPr>
        <w:t>6(9).</w:t>
      </w:r>
      <w:r>
        <w:rPr>
          <w:rFonts w:ascii="Times New Roman" w:hAnsi="Times New Roman" w:cs="Times New Roman"/>
          <w:color w:val="0D0D0D" w:themeColor="text1" w:themeTint="F2"/>
          <w:sz w:val="24"/>
          <w:szCs w:val="24"/>
          <w:shd w:val="clear" w:color="auto" w:fill="FFFFFF"/>
        </w:rPr>
        <w:t xml:space="preserve"> </w:t>
      </w:r>
      <w:r w:rsidRPr="00A07ED9">
        <w:rPr>
          <w:rFonts w:ascii="Times New Roman" w:hAnsi="Times New Roman" w:cs="Times New Roman"/>
          <w:color w:val="0D0D0D" w:themeColor="text1" w:themeTint="F2"/>
          <w:sz w:val="24"/>
          <w:szCs w:val="24"/>
          <w:shd w:val="clear" w:color="auto" w:fill="FFFFFF"/>
        </w:rPr>
        <w:t>https://doi.org/10.1016/j.heliyon.2020.e04959</w:t>
      </w:r>
    </w:p>
    <w:p w14:paraId="536DFF7D" w14:textId="77777777" w:rsidR="00F477A5" w:rsidRPr="00F32D91" w:rsidRDefault="00F477A5" w:rsidP="00F477A5">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proofErr w:type="spellStart"/>
      <w:r w:rsidRPr="003730D9">
        <w:rPr>
          <w:rFonts w:ascii="Times New Roman" w:hAnsi="Times New Roman" w:cs="Times New Roman"/>
          <w:b/>
          <w:bCs/>
          <w:color w:val="0D0D0D" w:themeColor="text1" w:themeTint="F2"/>
          <w:sz w:val="24"/>
          <w:szCs w:val="24"/>
          <w:shd w:val="clear" w:color="auto" w:fill="FFFFFF"/>
        </w:rPr>
        <w:t>Iyaji</w:t>
      </w:r>
      <w:proofErr w:type="spellEnd"/>
      <w:r w:rsidRPr="003730D9">
        <w:rPr>
          <w:rFonts w:ascii="Times New Roman" w:hAnsi="Times New Roman" w:cs="Times New Roman"/>
          <w:b/>
          <w:bCs/>
          <w:color w:val="0D0D0D" w:themeColor="text1" w:themeTint="F2"/>
          <w:sz w:val="24"/>
          <w:szCs w:val="24"/>
          <w:shd w:val="clear" w:color="auto" w:fill="FFFFFF"/>
        </w:rPr>
        <w:t>, F. O., &amp; Eyo. (2009).</w:t>
      </w:r>
      <w:r w:rsidRPr="00F32D91">
        <w:rPr>
          <w:rFonts w:ascii="Times New Roman" w:hAnsi="Times New Roman" w:cs="Times New Roman"/>
          <w:color w:val="0D0D0D" w:themeColor="text1" w:themeTint="F2"/>
          <w:sz w:val="24"/>
          <w:szCs w:val="24"/>
          <w:shd w:val="clear" w:color="auto" w:fill="FFFFFF"/>
        </w:rPr>
        <w:t xml:space="preserve"> Parasites and their Freshwater Fish Host (Vol. 6, Issue 1</w:t>
      </w:r>
    </w:p>
    <w:p w14:paraId="3DEF4D74" w14:textId="77777777" w:rsidR="00F477A5" w:rsidRPr="00D001C0" w:rsidRDefault="00F477A5" w:rsidP="00645CC3">
      <w:pPr>
        <w:autoSpaceDE w:val="0"/>
        <w:autoSpaceDN w:val="0"/>
        <w:spacing w:line="360" w:lineRule="auto"/>
        <w:ind w:hanging="480"/>
        <w:rPr>
          <w:rFonts w:ascii="Times New Roman" w:eastAsia="Times New Roman" w:hAnsi="Times New Roman" w:cs="Times New Roman"/>
          <w:color w:val="0D0D0D" w:themeColor="text1" w:themeTint="F2"/>
          <w:sz w:val="24"/>
          <w:szCs w:val="24"/>
        </w:rPr>
      </w:pPr>
      <w:proofErr w:type="spellStart"/>
      <w:r w:rsidRPr="009A16F2">
        <w:rPr>
          <w:rFonts w:ascii="Times New Roman" w:eastAsia="Times New Roman" w:hAnsi="Times New Roman" w:cs="Times New Roman"/>
          <w:b/>
          <w:bCs/>
          <w:color w:val="0D0D0D" w:themeColor="text1" w:themeTint="F2"/>
          <w:sz w:val="24"/>
          <w:szCs w:val="24"/>
        </w:rPr>
        <w:t>Karlsbakk</w:t>
      </w:r>
      <w:proofErr w:type="spellEnd"/>
      <w:r w:rsidRPr="009A16F2">
        <w:rPr>
          <w:rFonts w:ascii="Times New Roman" w:eastAsia="Times New Roman" w:hAnsi="Times New Roman" w:cs="Times New Roman"/>
          <w:b/>
          <w:bCs/>
          <w:color w:val="0D0D0D" w:themeColor="text1" w:themeTint="F2"/>
          <w:sz w:val="24"/>
          <w:szCs w:val="24"/>
        </w:rPr>
        <w:t xml:space="preserve"> E., </w:t>
      </w:r>
      <w:proofErr w:type="spellStart"/>
      <w:r w:rsidRPr="009A16F2">
        <w:rPr>
          <w:rFonts w:ascii="Times New Roman" w:eastAsia="Times New Roman" w:hAnsi="Times New Roman" w:cs="Times New Roman"/>
          <w:b/>
          <w:bCs/>
          <w:color w:val="0D0D0D" w:themeColor="text1" w:themeTint="F2"/>
          <w:sz w:val="24"/>
          <w:szCs w:val="24"/>
        </w:rPr>
        <w:t>Nystøyl</w:t>
      </w:r>
      <w:proofErr w:type="spellEnd"/>
      <w:r w:rsidRPr="009A16F2">
        <w:rPr>
          <w:rFonts w:ascii="Times New Roman" w:eastAsia="Times New Roman" w:hAnsi="Times New Roman" w:cs="Times New Roman"/>
          <w:b/>
          <w:bCs/>
          <w:color w:val="0D0D0D" w:themeColor="text1" w:themeTint="F2"/>
          <w:sz w:val="24"/>
          <w:szCs w:val="24"/>
        </w:rPr>
        <w:t xml:space="preserve"> C.F., </w:t>
      </w:r>
      <w:proofErr w:type="spellStart"/>
      <w:r w:rsidRPr="009A16F2">
        <w:rPr>
          <w:rFonts w:ascii="Times New Roman" w:eastAsia="Times New Roman" w:hAnsi="Times New Roman" w:cs="Times New Roman"/>
          <w:b/>
          <w:bCs/>
          <w:color w:val="0D0D0D" w:themeColor="text1" w:themeTint="F2"/>
          <w:sz w:val="24"/>
          <w:szCs w:val="24"/>
        </w:rPr>
        <w:t>Plarre</w:t>
      </w:r>
      <w:proofErr w:type="spellEnd"/>
      <w:r w:rsidRPr="009A16F2">
        <w:rPr>
          <w:rFonts w:ascii="Times New Roman" w:eastAsia="Times New Roman" w:hAnsi="Times New Roman" w:cs="Times New Roman"/>
          <w:b/>
          <w:bCs/>
          <w:color w:val="0D0D0D" w:themeColor="text1" w:themeTint="F2"/>
          <w:sz w:val="24"/>
          <w:szCs w:val="24"/>
        </w:rPr>
        <w:t xml:space="preserve"> H. and Nylund A. (2021):</w:t>
      </w:r>
      <w:r w:rsidRPr="009A16F2">
        <w:rPr>
          <w:rFonts w:ascii="Times New Roman" w:eastAsia="Times New Roman" w:hAnsi="Times New Roman" w:cs="Times New Roman"/>
          <w:color w:val="0D0D0D" w:themeColor="text1" w:themeTint="F2"/>
          <w:sz w:val="24"/>
          <w:szCs w:val="24"/>
        </w:rPr>
        <w:t xml:space="preserve"> A novel protist parasite, </w:t>
      </w:r>
      <w:proofErr w:type="spellStart"/>
      <w:r w:rsidRPr="009A16F2">
        <w:rPr>
          <w:rFonts w:ascii="Times New Roman" w:eastAsia="Times New Roman" w:hAnsi="Times New Roman" w:cs="Times New Roman"/>
          <w:i/>
          <w:iCs/>
          <w:color w:val="0D0D0D" w:themeColor="text1" w:themeTint="F2"/>
          <w:sz w:val="24"/>
          <w:szCs w:val="24"/>
        </w:rPr>
        <w:t>Salmoxcellia</w:t>
      </w:r>
      <w:proofErr w:type="spellEnd"/>
      <w:r w:rsidRPr="009A16F2">
        <w:rPr>
          <w:rFonts w:ascii="Times New Roman" w:eastAsia="Times New Roman" w:hAnsi="Times New Roman" w:cs="Times New Roman"/>
          <w:i/>
          <w:iCs/>
          <w:color w:val="0D0D0D" w:themeColor="text1" w:themeTint="F2"/>
          <w:sz w:val="24"/>
          <w:szCs w:val="24"/>
        </w:rPr>
        <w:t xml:space="preserve"> </w:t>
      </w:r>
      <w:proofErr w:type="spellStart"/>
      <w:r w:rsidRPr="009A16F2">
        <w:rPr>
          <w:rFonts w:ascii="Times New Roman" w:eastAsia="Times New Roman" w:hAnsi="Times New Roman" w:cs="Times New Roman"/>
          <w:i/>
          <w:iCs/>
          <w:color w:val="0D0D0D" w:themeColor="text1" w:themeTint="F2"/>
          <w:sz w:val="24"/>
          <w:szCs w:val="24"/>
        </w:rPr>
        <w:t>vastator</w:t>
      </w:r>
      <w:proofErr w:type="spellEnd"/>
      <w:r w:rsidRPr="009A16F2">
        <w:rPr>
          <w:rFonts w:ascii="Times New Roman" w:eastAsia="Times New Roman" w:hAnsi="Times New Roman" w:cs="Times New Roman"/>
          <w:color w:val="0D0D0D" w:themeColor="text1" w:themeTint="F2"/>
          <w:sz w:val="24"/>
          <w:szCs w:val="24"/>
        </w:rPr>
        <w:t xml:space="preserve"> n. gen., n. sp. (</w:t>
      </w:r>
      <w:proofErr w:type="spellStart"/>
      <w:r w:rsidRPr="009A16F2">
        <w:rPr>
          <w:rFonts w:ascii="Times New Roman" w:eastAsia="Times New Roman" w:hAnsi="Times New Roman" w:cs="Times New Roman"/>
          <w:color w:val="0D0D0D" w:themeColor="text1" w:themeTint="F2"/>
          <w:sz w:val="24"/>
          <w:szCs w:val="24"/>
        </w:rPr>
        <w:t>Xcelliidae</w:t>
      </w:r>
      <w:proofErr w:type="spellEnd"/>
      <w:r w:rsidRPr="009A16F2">
        <w:rPr>
          <w:rFonts w:ascii="Times New Roman" w:eastAsia="Times New Roman" w:hAnsi="Times New Roman" w:cs="Times New Roman"/>
          <w:color w:val="0D0D0D" w:themeColor="text1" w:themeTint="F2"/>
          <w:sz w:val="24"/>
          <w:szCs w:val="24"/>
        </w:rPr>
        <w:t xml:space="preserve">, </w:t>
      </w:r>
      <w:proofErr w:type="spellStart"/>
      <w:r w:rsidRPr="009A16F2">
        <w:rPr>
          <w:rFonts w:ascii="Times New Roman" w:eastAsia="Times New Roman" w:hAnsi="Times New Roman" w:cs="Times New Roman"/>
          <w:color w:val="0D0D0D" w:themeColor="text1" w:themeTint="F2"/>
          <w:sz w:val="24"/>
          <w:szCs w:val="24"/>
        </w:rPr>
        <w:t>Perkinsozoa</w:t>
      </w:r>
      <w:proofErr w:type="spellEnd"/>
      <w:r w:rsidRPr="009A16F2">
        <w:rPr>
          <w:rFonts w:ascii="Times New Roman" w:eastAsia="Times New Roman" w:hAnsi="Times New Roman" w:cs="Times New Roman"/>
          <w:color w:val="0D0D0D" w:themeColor="text1" w:themeTint="F2"/>
          <w:sz w:val="24"/>
          <w:szCs w:val="24"/>
        </w:rPr>
        <w:t xml:space="preserve">), infecting farmed salmonids in Norway. Parasites and Vectors, 14(1). </w:t>
      </w:r>
      <w:hyperlink r:id="rId62" w:history="1">
        <w:r w:rsidRPr="00B111C5">
          <w:rPr>
            <w:rStyle w:val="Hyperlink"/>
            <w:rFonts w:ascii="Times New Roman" w:eastAsia="Times New Roman" w:hAnsi="Times New Roman" w:cs="Times New Roman"/>
            <w:sz w:val="24"/>
            <w:szCs w:val="24"/>
          </w:rPr>
          <w:t>https://doi.org/10.1186/s13071-021-04886-0</w:t>
        </w:r>
      </w:hyperlink>
    </w:p>
    <w:p w14:paraId="207B3C53" w14:textId="77777777" w:rsidR="00F477A5" w:rsidRPr="009A16F2" w:rsidRDefault="00F477A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rPr>
      </w:pPr>
      <w:proofErr w:type="spellStart"/>
      <w:r w:rsidRPr="00D001C0">
        <w:rPr>
          <w:rFonts w:ascii="Times New Roman" w:eastAsia="Times New Roman" w:hAnsi="Times New Roman" w:cs="Times New Roman"/>
          <w:b/>
          <w:bCs/>
          <w:color w:val="0D0D0D" w:themeColor="text1" w:themeTint="F2"/>
          <w:sz w:val="24"/>
          <w:szCs w:val="24"/>
        </w:rPr>
        <w:t>Khallaf</w:t>
      </w:r>
      <w:proofErr w:type="spellEnd"/>
      <w:r w:rsidRPr="00D001C0">
        <w:rPr>
          <w:rFonts w:ascii="Times New Roman" w:eastAsia="Times New Roman" w:hAnsi="Times New Roman" w:cs="Times New Roman"/>
          <w:b/>
          <w:bCs/>
          <w:color w:val="0D0D0D" w:themeColor="text1" w:themeTint="F2"/>
          <w:sz w:val="24"/>
          <w:szCs w:val="24"/>
        </w:rPr>
        <w:t>, E. A., Galal, M., &amp; Authman, M. (2003).</w:t>
      </w:r>
      <w:r w:rsidRPr="00D001C0">
        <w:rPr>
          <w:rFonts w:ascii="Times New Roman" w:eastAsia="Times New Roman" w:hAnsi="Times New Roman" w:cs="Times New Roman"/>
          <w:color w:val="0D0D0D" w:themeColor="text1" w:themeTint="F2"/>
          <w:sz w:val="24"/>
          <w:szCs w:val="24"/>
        </w:rPr>
        <w:t xml:space="preserve"> The Biology of Oreochromis </w:t>
      </w:r>
      <w:proofErr w:type="spellStart"/>
      <w:r w:rsidRPr="00D001C0">
        <w:rPr>
          <w:rFonts w:ascii="Times New Roman" w:eastAsia="Times New Roman" w:hAnsi="Times New Roman" w:cs="Times New Roman"/>
          <w:color w:val="0D0D0D" w:themeColor="text1" w:themeTint="F2"/>
          <w:sz w:val="24"/>
          <w:szCs w:val="24"/>
        </w:rPr>
        <w:t>niloticus</w:t>
      </w:r>
      <w:proofErr w:type="spellEnd"/>
      <w:r w:rsidRPr="00D001C0">
        <w:rPr>
          <w:rFonts w:ascii="Times New Roman" w:eastAsia="Times New Roman" w:hAnsi="Times New Roman" w:cs="Times New Roman"/>
          <w:color w:val="0D0D0D" w:themeColor="text1" w:themeTint="F2"/>
          <w:sz w:val="24"/>
          <w:szCs w:val="24"/>
        </w:rPr>
        <w:t xml:space="preserve"> in a Polluted Canal*. In Ecotoxicology (Vol. 12).</w:t>
      </w:r>
    </w:p>
    <w:p w14:paraId="32C6062F" w14:textId="77777777" w:rsidR="00F477A5" w:rsidRPr="009A16F2" w:rsidRDefault="00F477A5" w:rsidP="006B5964">
      <w:pPr>
        <w:autoSpaceDE w:val="0"/>
        <w:autoSpaceDN w:val="0"/>
        <w:spacing w:line="360" w:lineRule="auto"/>
        <w:ind w:hanging="480"/>
        <w:rPr>
          <w:rFonts w:ascii="Times New Roman" w:hAnsi="Times New Roman" w:cs="Times New Roman"/>
          <w:b/>
          <w:bCs/>
          <w:color w:val="0D0D0D" w:themeColor="text1" w:themeTint="F2"/>
          <w:sz w:val="24"/>
          <w:szCs w:val="24"/>
        </w:rPr>
      </w:pPr>
      <w:r w:rsidRPr="009A16F2">
        <w:rPr>
          <w:rFonts w:ascii="Times New Roman" w:eastAsia="Times New Roman" w:hAnsi="Times New Roman" w:cs="Times New Roman"/>
          <w:b/>
          <w:bCs/>
          <w:color w:val="0D0D0D" w:themeColor="text1" w:themeTint="F2"/>
          <w:sz w:val="24"/>
          <w:szCs w:val="24"/>
        </w:rPr>
        <w:t>Klinger R. and Floyd R.F. (2013):</w:t>
      </w:r>
      <w:r w:rsidRPr="009A16F2">
        <w:rPr>
          <w:rFonts w:ascii="Times New Roman" w:eastAsia="Times New Roman" w:hAnsi="Times New Roman" w:cs="Times New Roman"/>
          <w:color w:val="0D0D0D" w:themeColor="text1" w:themeTint="F2"/>
          <w:sz w:val="24"/>
          <w:szCs w:val="24"/>
        </w:rPr>
        <w:t xml:space="preserve"> Introduction to Freshwater Fish Parasites. University of Florida, IFAS Extension.</w:t>
      </w:r>
      <w:r w:rsidRPr="009A16F2">
        <w:rPr>
          <w:rFonts w:ascii="Times New Roman" w:eastAsia="Times New Roman" w:hAnsi="Times New Roman" w:cs="Times New Roman"/>
          <w:i/>
          <w:iCs/>
          <w:color w:val="0D0D0D" w:themeColor="text1" w:themeTint="F2"/>
          <w:sz w:val="24"/>
          <w:szCs w:val="24"/>
        </w:rPr>
        <w:t xml:space="preserve"> 1</w:t>
      </w:r>
      <w:r w:rsidRPr="009A16F2">
        <w:rPr>
          <w:rFonts w:ascii="Times New Roman" w:eastAsia="Times New Roman" w:hAnsi="Times New Roman" w:cs="Times New Roman"/>
          <w:color w:val="0D0D0D" w:themeColor="text1" w:themeTint="F2"/>
          <w:sz w:val="24"/>
          <w:szCs w:val="24"/>
        </w:rPr>
        <w:t>. http://edis.ifas.ufl.edu</w:t>
      </w:r>
    </w:p>
    <w:p w14:paraId="71E7FE3B" w14:textId="77777777" w:rsidR="00F477A5" w:rsidRPr="009A16F2" w:rsidRDefault="00F477A5" w:rsidP="006B5964">
      <w:pPr>
        <w:autoSpaceDE w:val="0"/>
        <w:autoSpaceDN w:val="0"/>
        <w:spacing w:line="360" w:lineRule="auto"/>
        <w:ind w:hanging="480"/>
        <w:rPr>
          <w:rFonts w:ascii="Times New Roman" w:hAnsi="Times New Roman" w:cs="Times New Roman"/>
          <w:color w:val="0D0D0D" w:themeColor="text1" w:themeTint="F2"/>
          <w:sz w:val="24"/>
          <w:szCs w:val="24"/>
        </w:rPr>
      </w:pPr>
      <w:r w:rsidRPr="009A16F2">
        <w:rPr>
          <w:rFonts w:ascii="Times New Roman" w:hAnsi="Times New Roman" w:cs="Times New Roman"/>
          <w:b/>
          <w:bCs/>
          <w:color w:val="0D0D0D" w:themeColor="text1" w:themeTint="F2"/>
          <w:sz w:val="24"/>
          <w:szCs w:val="24"/>
        </w:rPr>
        <w:t>KMFRI (2017):</w:t>
      </w:r>
      <w:r w:rsidRPr="009A16F2">
        <w:rPr>
          <w:rFonts w:ascii="Times New Roman" w:hAnsi="Times New Roman" w:cs="Times New Roman"/>
          <w:color w:val="0D0D0D" w:themeColor="text1" w:themeTint="F2"/>
          <w:sz w:val="24"/>
          <w:szCs w:val="24"/>
        </w:rPr>
        <w:t xml:space="preserve"> Kenya’s Aquaculture Brief 2017: Status, Trends, Challenges and Future Outlook. Kenya Marine and Fisheries Research Institute, Mombasa, Kenya.</w:t>
      </w:r>
    </w:p>
    <w:p w14:paraId="6C11105F" w14:textId="691138B2" w:rsidR="00F477A5" w:rsidRDefault="00F477A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D001C0">
        <w:rPr>
          <w:rFonts w:ascii="Times New Roman" w:eastAsia="Times New Roman" w:hAnsi="Times New Roman" w:cs="Times New Roman"/>
          <w:b/>
          <w:bCs/>
          <w:color w:val="0D0D0D" w:themeColor="text1" w:themeTint="F2"/>
          <w:sz w:val="24"/>
          <w:szCs w:val="24"/>
        </w:rPr>
        <w:t>Kumar Sarkar, U., Pathak, A. K., Mir, J. I., &amp; Rebello, S. C. (2013).</w:t>
      </w:r>
      <w:r w:rsidRPr="00D001C0">
        <w:rPr>
          <w:rFonts w:ascii="Times New Roman" w:eastAsia="Times New Roman" w:hAnsi="Times New Roman" w:cs="Times New Roman"/>
          <w:color w:val="0D0D0D" w:themeColor="text1" w:themeTint="F2"/>
          <w:sz w:val="24"/>
          <w:szCs w:val="24"/>
        </w:rPr>
        <w:t xml:space="preserve"> Impact of climate change on Indian inland fisheries and adaptation strategies View project Impact assessment and risk communication of invasive fishes View project. In Article in Journal of Environmental Biology (Vol. 1). </w:t>
      </w:r>
      <w:hyperlink r:id="rId63" w:history="1">
        <w:r w:rsidRPr="00B111C5">
          <w:rPr>
            <w:rStyle w:val="Hyperlink"/>
            <w:rFonts w:ascii="Times New Roman" w:eastAsia="Times New Roman" w:hAnsi="Times New Roman" w:cs="Times New Roman"/>
            <w:sz w:val="24"/>
            <w:szCs w:val="24"/>
          </w:rPr>
          <w:t>https://www.researchgate.n</w:t>
        </w:r>
        <w:r w:rsidR="00CC7066">
          <w:rPr>
            <w:rStyle w:val="Hyperlink"/>
            <w:rFonts w:ascii="Times New Roman" w:eastAsia="Times New Roman" w:hAnsi="Times New Roman" w:cs="Times New Roman"/>
            <w:i/>
            <w:sz w:val="24"/>
            <w:szCs w:val="24"/>
          </w:rPr>
          <w:t>et</w:t>
        </w:r>
        <w:r w:rsidRPr="00B111C5">
          <w:rPr>
            <w:rStyle w:val="Hyperlink"/>
            <w:rFonts w:ascii="Times New Roman" w:eastAsia="Times New Roman" w:hAnsi="Times New Roman" w:cs="Times New Roman"/>
            <w:sz w:val="24"/>
            <w:szCs w:val="24"/>
          </w:rPr>
          <w:t>/publication/256443323</w:t>
        </w:r>
      </w:hyperlink>
    </w:p>
    <w:p w14:paraId="671E73B0" w14:textId="77777777" w:rsidR="00A321F1" w:rsidRDefault="00F477A5" w:rsidP="00A321F1">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D001C0">
        <w:rPr>
          <w:rFonts w:ascii="Times New Roman" w:eastAsia="Times New Roman" w:hAnsi="Times New Roman" w:cs="Times New Roman"/>
          <w:b/>
          <w:bCs/>
          <w:color w:val="0D0D0D" w:themeColor="text1" w:themeTint="F2"/>
          <w:sz w:val="24"/>
          <w:szCs w:val="24"/>
        </w:rPr>
        <w:t>Kumar, S., Raman, R. P., Kumar, K., Pandey, P. K., Kumar, N., Mohanty, S., &amp; Kumar, A. (2012).</w:t>
      </w:r>
      <w:r w:rsidRPr="00D001C0">
        <w:rPr>
          <w:rFonts w:ascii="Times New Roman" w:eastAsia="Times New Roman" w:hAnsi="Times New Roman" w:cs="Times New Roman"/>
          <w:color w:val="0D0D0D" w:themeColor="text1" w:themeTint="F2"/>
          <w:sz w:val="24"/>
          <w:szCs w:val="24"/>
        </w:rPr>
        <w:t xml:space="preserve"> In vitro and in vivo antiparasitic activity of Azadirachtin against Argulus spp. in Carassius auratus (Linn. 1758). Parasitology Research, </w:t>
      </w:r>
      <w:r w:rsidRPr="00D001C0">
        <w:rPr>
          <w:rFonts w:ascii="Times New Roman" w:eastAsia="Times New Roman" w:hAnsi="Times New Roman" w:cs="Times New Roman"/>
          <w:b/>
          <w:bCs/>
          <w:color w:val="0D0D0D" w:themeColor="text1" w:themeTint="F2"/>
          <w:sz w:val="24"/>
          <w:szCs w:val="24"/>
        </w:rPr>
        <w:t>110(5),</w:t>
      </w:r>
      <w:r w:rsidRPr="00D001C0">
        <w:rPr>
          <w:rFonts w:ascii="Times New Roman" w:eastAsia="Times New Roman" w:hAnsi="Times New Roman" w:cs="Times New Roman"/>
          <w:color w:val="0D0D0D" w:themeColor="text1" w:themeTint="F2"/>
          <w:sz w:val="24"/>
          <w:szCs w:val="24"/>
        </w:rPr>
        <w:t xml:space="preserve"> 1795–1800. </w:t>
      </w:r>
      <w:hyperlink r:id="rId64" w:history="1">
        <w:r w:rsidRPr="00B111C5">
          <w:rPr>
            <w:rStyle w:val="Hyperlink"/>
            <w:rFonts w:ascii="Times New Roman" w:eastAsia="Times New Roman" w:hAnsi="Times New Roman" w:cs="Times New Roman"/>
            <w:sz w:val="24"/>
            <w:szCs w:val="24"/>
          </w:rPr>
          <w:t>https://doi.org/10.1007/s00436-011-2701-0</w:t>
        </w:r>
      </w:hyperlink>
    </w:p>
    <w:p w14:paraId="7CA9B1A7" w14:textId="304A0681" w:rsidR="000079FE" w:rsidRPr="000079FE" w:rsidRDefault="000079FE" w:rsidP="00A321F1">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0079FE">
        <w:rPr>
          <w:rFonts w:ascii="Times New Roman" w:hAnsi="Times New Roman" w:cs="Times New Roman"/>
          <w:b/>
          <w:bCs/>
          <w:color w:val="0D0D0D" w:themeColor="text1" w:themeTint="F2"/>
          <w:sz w:val="24"/>
          <w:szCs w:val="24"/>
          <w:shd w:val="clear" w:color="auto" w:fill="FFFFFF"/>
        </w:rPr>
        <w:lastRenderedPageBreak/>
        <w:t>Kwong, R. W. M., Kumai, Y., &amp; Perry, S. F. (2014).</w:t>
      </w:r>
      <w:r w:rsidRPr="000079FE">
        <w:rPr>
          <w:rFonts w:ascii="Times New Roman" w:hAnsi="Times New Roman" w:cs="Times New Roman"/>
          <w:color w:val="0D0D0D" w:themeColor="text1" w:themeTint="F2"/>
          <w:sz w:val="24"/>
          <w:szCs w:val="24"/>
          <w:shd w:val="clear" w:color="auto" w:fill="FFFFFF"/>
        </w:rPr>
        <w:t xml:space="preserve"> The physiology of fish at low pH: The zebrafish as a model system. In Journal of Experimental Biology (Vol. 217, Issue 5, pp. 651–662). </w:t>
      </w:r>
      <w:hyperlink r:id="rId65" w:history="1">
        <w:r w:rsidRPr="000079FE">
          <w:rPr>
            <w:rStyle w:val="Hyperlink"/>
            <w:rFonts w:ascii="Times New Roman" w:hAnsi="Times New Roman" w:cs="Times New Roman"/>
            <w:sz w:val="24"/>
            <w:szCs w:val="24"/>
            <w:shd w:val="clear" w:color="auto" w:fill="FFFFFF"/>
          </w:rPr>
          <w:t>https://doi.org/10.1242/jeb.091603</w:t>
        </w:r>
      </w:hyperlink>
    </w:p>
    <w:p w14:paraId="37DDF439" w14:textId="38DFD3B1" w:rsidR="00A321F1" w:rsidRPr="00A321F1" w:rsidRDefault="00A321F1" w:rsidP="00A321F1">
      <w:pPr>
        <w:autoSpaceDE w:val="0"/>
        <w:autoSpaceDN w:val="0"/>
        <w:spacing w:line="360" w:lineRule="auto"/>
        <w:ind w:hanging="480"/>
        <w:rPr>
          <w:rFonts w:ascii="Times New Roman" w:eastAsia="Times New Roman" w:hAnsi="Times New Roman" w:cs="Times New Roman"/>
          <w:color w:val="0D0D0D" w:themeColor="text1" w:themeTint="F2"/>
          <w:sz w:val="24"/>
          <w:szCs w:val="24"/>
        </w:rPr>
      </w:pPr>
      <w:proofErr w:type="spellStart"/>
      <w:r w:rsidRPr="00A321F1">
        <w:rPr>
          <w:rFonts w:ascii="Times New Roman" w:hAnsi="Times New Roman" w:cs="Times New Roman"/>
          <w:b/>
          <w:bCs/>
          <w:color w:val="0D0D0D" w:themeColor="text1" w:themeTint="F2"/>
          <w:sz w:val="24"/>
          <w:szCs w:val="24"/>
          <w:shd w:val="clear" w:color="auto" w:fill="FFFFFF"/>
        </w:rPr>
        <w:t>Laibu</w:t>
      </w:r>
      <w:proofErr w:type="spellEnd"/>
      <w:r w:rsidRPr="00A321F1">
        <w:rPr>
          <w:rFonts w:ascii="Times New Roman" w:hAnsi="Times New Roman" w:cs="Times New Roman"/>
          <w:b/>
          <w:bCs/>
          <w:color w:val="0D0D0D" w:themeColor="text1" w:themeTint="F2"/>
          <w:sz w:val="24"/>
          <w:szCs w:val="24"/>
          <w:shd w:val="clear" w:color="auto" w:fill="FFFFFF"/>
        </w:rPr>
        <w:t>, P. K., Maingi, J., &amp; Kebira, A. (2018).</w:t>
      </w:r>
      <w:r w:rsidRPr="00A321F1">
        <w:rPr>
          <w:rFonts w:ascii="Times New Roman" w:hAnsi="Times New Roman" w:cs="Times New Roman"/>
          <w:color w:val="0D0D0D" w:themeColor="text1" w:themeTint="F2"/>
          <w:sz w:val="24"/>
          <w:szCs w:val="24"/>
          <w:shd w:val="clear" w:color="auto" w:fill="FFFFFF"/>
        </w:rPr>
        <w:t xml:space="preserve"> B I O T E K N O L O G I D</w:t>
      </w:r>
      <w:r w:rsidR="00CC7066">
        <w:rPr>
          <w:rFonts w:ascii="Times New Roman" w:hAnsi="Times New Roman" w:cs="Times New Roman"/>
          <w:i/>
          <w:color w:val="0D0D0D" w:themeColor="text1" w:themeTint="F2"/>
          <w:sz w:val="24"/>
          <w:szCs w:val="24"/>
          <w:shd w:val="clear" w:color="auto" w:fill="FFFFFF"/>
        </w:rPr>
        <w:t>et</w:t>
      </w:r>
      <w:r w:rsidRPr="00A321F1">
        <w:rPr>
          <w:rFonts w:ascii="Times New Roman" w:hAnsi="Times New Roman" w:cs="Times New Roman"/>
          <w:color w:val="0D0D0D" w:themeColor="text1" w:themeTint="F2"/>
          <w:sz w:val="24"/>
          <w:szCs w:val="24"/>
          <w:shd w:val="clear" w:color="auto" w:fill="FFFFFF"/>
        </w:rPr>
        <w:t>ermination of bacterial composition, heavy m</w:t>
      </w:r>
      <w:r w:rsidR="00CC7066">
        <w:rPr>
          <w:rFonts w:ascii="Times New Roman" w:hAnsi="Times New Roman" w:cs="Times New Roman"/>
          <w:i/>
          <w:color w:val="0D0D0D" w:themeColor="text1" w:themeTint="F2"/>
          <w:sz w:val="24"/>
          <w:szCs w:val="24"/>
          <w:shd w:val="clear" w:color="auto" w:fill="FFFFFF"/>
        </w:rPr>
        <w:t>et</w:t>
      </w:r>
      <w:r w:rsidRPr="00A321F1">
        <w:rPr>
          <w:rFonts w:ascii="Times New Roman" w:hAnsi="Times New Roman" w:cs="Times New Roman"/>
          <w:color w:val="0D0D0D" w:themeColor="text1" w:themeTint="F2"/>
          <w:sz w:val="24"/>
          <w:szCs w:val="24"/>
          <w:shd w:val="clear" w:color="auto" w:fill="FFFFFF"/>
        </w:rPr>
        <w:t>al pollution and physicochemical param</w:t>
      </w:r>
      <w:r w:rsidR="00CC7066">
        <w:rPr>
          <w:rFonts w:ascii="Times New Roman" w:hAnsi="Times New Roman" w:cs="Times New Roman"/>
          <w:i/>
          <w:color w:val="0D0D0D" w:themeColor="text1" w:themeTint="F2"/>
          <w:sz w:val="24"/>
          <w:szCs w:val="24"/>
          <w:shd w:val="clear" w:color="auto" w:fill="FFFFFF"/>
        </w:rPr>
        <w:t>et</w:t>
      </w:r>
      <w:r w:rsidRPr="00A321F1">
        <w:rPr>
          <w:rFonts w:ascii="Times New Roman" w:hAnsi="Times New Roman" w:cs="Times New Roman"/>
          <w:color w:val="0D0D0D" w:themeColor="text1" w:themeTint="F2"/>
          <w:sz w:val="24"/>
          <w:szCs w:val="24"/>
          <w:shd w:val="clear" w:color="auto" w:fill="FFFFFF"/>
        </w:rPr>
        <w:t xml:space="preserve">ers of fish pond water in </w:t>
      </w:r>
      <w:proofErr w:type="spellStart"/>
      <w:r w:rsidRPr="00A321F1">
        <w:rPr>
          <w:rFonts w:ascii="Times New Roman" w:hAnsi="Times New Roman" w:cs="Times New Roman"/>
          <w:color w:val="0D0D0D" w:themeColor="text1" w:themeTint="F2"/>
          <w:sz w:val="24"/>
          <w:szCs w:val="24"/>
          <w:shd w:val="clear" w:color="auto" w:fill="FFFFFF"/>
        </w:rPr>
        <w:t>Abothuguchi</w:t>
      </w:r>
      <w:proofErr w:type="spellEnd"/>
      <w:r w:rsidRPr="00A321F1">
        <w:rPr>
          <w:rFonts w:ascii="Times New Roman" w:hAnsi="Times New Roman" w:cs="Times New Roman"/>
          <w:color w:val="0D0D0D" w:themeColor="text1" w:themeTint="F2"/>
          <w:sz w:val="24"/>
          <w:szCs w:val="24"/>
          <w:shd w:val="clear" w:color="auto" w:fill="FFFFFF"/>
        </w:rPr>
        <w:t xml:space="preserve"> Central, Meru County, Kenya. </w:t>
      </w:r>
      <w:r w:rsidRPr="00A321F1">
        <w:rPr>
          <w:rFonts w:ascii="Times New Roman" w:hAnsi="Times New Roman" w:cs="Times New Roman"/>
          <w:b/>
          <w:bCs/>
          <w:color w:val="0D0D0D" w:themeColor="text1" w:themeTint="F2"/>
          <w:sz w:val="24"/>
          <w:szCs w:val="24"/>
          <w:shd w:val="clear" w:color="auto" w:fill="FFFFFF"/>
        </w:rPr>
        <w:t>15(2</w:t>
      </w:r>
      <w:r w:rsidRPr="00A321F1">
        <w:rPr>
          <w:rFonts w:ascii="Times New Roman" w:hAnsi="Times New Roman" w:cs="Times New Roman"/>
          <w:color w:val="0D0D0D" w:themeColor="text1" w:themeTint="F2"/>
          <w:sz w:val="24"/>
          <w:szCs w:val="24"/>
          <w:shd w:val="clear" w:color="auto" w:fill="FFFFFF"/>
        </w:rPr>
        <w:t>). https://doi.org/10.13057/biofar/c150103</w:t>
      </w:r>
    </w:p>
    <w:p w14:paraId="397A58F4" w14:textId="77777777" w:rsidR="001E6F67" w:rsidRDefault="00F477A5" w:rsidP="006B5964">
      <w:pPr>
        <w:autoSpaceDE w:val="0"/>
        <w:autoSpaceDN w:val="0"/>
        <w:spacing w:after="0" w:line="360" w:lineRule="auto"/>
        <w:ind w:hanging="482"/>
        <w:rPr>
          <w:rFonts w:ascii="Times New Roman" w:hAnsi="Times New Roman" w:cs="Times New Roman"/>
          <w:color w:val="0D0D0D" w:themeColor="text1" w:themeTint="F2"/>
          <w:sz w:val="24"/>
          <w:szCs w:val="24"/>
          <w:shd w:val="clear" w:color="auto" w:fill="FFFFFF"/>
        </w:rPr>
      </w:pPr>
      <w:r w:rsidRPr="009A16F2">
        <w:rPr>
          <w:rFonts w:ascii="Times New Roman" w:hAnsi="Times New Roman" w:cs="Times New Roman"/>
          <w:b/>
          <w:bCs/>
          <w:color w:val="0D0D0D" w:themeColor="text1" w:themeTint="F2"/>
          <w:sz w:val="24"/>
          <w:szCs w:val="24"/>
          <w:shd w:val="clear" w:color="auto" w:fill="FFFFFF"/>
        </w:rPr>
        <w:t xml:space="preserve">Lom J. and </w:t>
      </w:r>
      <w:proofErr w:type="spellStart"/>
      <w:r w:rsidRPr="009A16F2">
        <w:rPr>
          <w:rFonts w:ascii="Times New Roman" w:hAnsi="Times New Roman" w:cs="Times New Roman"/>
          <w:b/>
          <w:bCs/>
          <w:color w:val="0D0D0D" w:themeColor="text1" w:themeTint="F2"/>
          <w:sz w:val="24"/>
          <w:szCs w:val="24"/>
          <w:shd w:val="clear" w:color="auto" w:fill="FFFFFF"/>
        </w:rPr>
        <w:t>Dyková</w:t>
      </w:r>
      <w:proofErr w:type="spellEnd"/>
      <w:r w:rsidRPr="009A16F2">
        <w:rPr>
          <w:rFonts w:ascii="Times New Roman" w:hAnsi="Times New Roman" w:cs="Times New Roman"/>
          <w:b/>
          <w:bCs/>
          <w:color w:val="0D0D0D" w:themeColor="text1" w:themeTint="F2"/>
          <w:sz w:val="24"/>
          <w:szCs w:val="24"/>
          <w:shd w:val="clear" w:color="auto" w:fill="FFFFFF"/>
        </w:rPr>
        <w:t xml:space="preserve"> I. (1992):</w:t>
      </w:r>
      <w:r w:rsidRPr="009A16F2">
        <w:rPr>
          <w:rFonts w:ascii="Times New Roman" w:hAnsi="Times New Roman" w:cs="Times New Roman"/>
          <w:color w:val="0D0D0D" w:themeColor="text1" w:themeTint="F2"/>
          <w:sz w:val="24"/>
          <w:szCs w:val="24"/>
          <w:shd w:val="clear" w:color="auto" w:fill="FFFFFF"/>
        </w:rPr>
        <w:t xml:space="preserve"> Protozoan parasites of fishes. Developments in Aquaculture and Fisheries Science, Vol. 26, Elsevier, 315 pp. </w:t>
      </w:r>
    </w:p>
    <w:p w14:paraId="5F19B206" w14:textId="7D6C2953" w:rsidR="00F477A5" w:rsidRDefault="001E6F67" w:rsidP="006B5964">
      <w:pPr>
        <w:autoSpaceDE w:val="0"/>
        <w:autoSpaceDN w:val="0"/>
        <w:spacing w:after="0" w:line="360" w:lineRule="auto"/>
        <w:ind w:hanging="482"/>
        <w:rPr>
          <w:rFonts w:ascii="Times New Roman" w:hAnsi="Times New Roman" w:cs="Times New Roman"/>
          <w:color w:val="0D0D0D" w:themeColor="text1" w:themeTint="F2"/>
          <w:sz w:val="24"/>
          <w:szCs w:val="24"/>
          <w:shd w:val="clear" w:color="auto" w:fill="FFFFFF"/>
        </w:rPr>
      </w:pPr>
      <w:r w:rsidRPr="001E6F67">
        <w:rPr>
          <w:rFonts w:ascii="Times New Roman" w:hAnsi="Times New Roman" w:cs="Times New Roman"/>
          <w:b/>
          <w:bCs/>
          <w:color w:val="0D0D0D" w:themeColor="text1" w:themeTint="F2"/>
          <w:sz w:val="24"/>
          <w:szCs w:val="24"/>
          <w:shd w:val="clear" w:color="auto" w:fill="FFFFFF"/>
        </w:rPr>
        <w:t>MA, M. (2021).</w:t>
      </w:r>
      <w:r w:rsidRPr="001E6F67">
        <w:rPr>
          <w:rFonts w:ascii="Times New Roman" w:hAnsi="Times New Roman" w:cs="Times New Roman"/>
          <w:color w:val="0D0D0D" w:themeColor="text1" w:themeTint="F2"/>
          <w:sz w:val="24"/>
          <w:szCs w:val="24"/>
          <w:shd w:val="clear" w:color="auto" w:fill="FFFFFF"/>
        </w:rPr>
        <w:t xml:space="preserve"> The Effects of Fish Parasites in Freshwater Culture and Capture Fisheries and their Treatment Mechanisms. International Journal of Zoology and Animal Biology, 4(2). https://doi.org/10.23880/izab-16000289</w:t>
      </w:r>
    </w:p>
    <w:p w14:paraId="77CF678B" w14:textId="77777777" w:rsidR="00F477A5" w:rsidRPr="009A16F2" w:rsidRDefault="00F477A5" w:rsidP="006B5964">
      <w:pPr>
        <w:autoSpaceDE w:val="0"/>
        <w:autoSpaceDN w:val="0"/>
        <w:spacing w:after="0" w:line="360" w:lineRule="auto"/>
        <w:ind w:hanging="482"/>
        <w:rPr>
          <w:rFonts w:ascii="Times New Roman" w:hAnsi="Times New Roman" w:cs="Times New Roman"/>
          <w:b/>
          <w:bCs/>
          <w:color w:val="0D0D0D" w:themeColor="text1" w:themeTint="F2"/>
          <w:sz w:val="24"/>
          <w:szCs w:val="24"/>
          <w:shd w:val="clear" w:color="auto" w:fill="FFFFFF"/>
        </w:rPr>
      </w:pPr>
      <w:r w:rsidRPr="009A16F2">
        <w:rPr>
          <w:rStyle w:val="Strong"/>
          <w:rFonts w:ascii="Times New Roman" w:hAnsi="Times New Roman" w:cs="Times New Roman"/>
          <w:color w:val="0D0D0D" w:themeColor="text1" w:themeTint="F2"/>
          <w:sz w:val="24"/>
          <w:szCs w:val="24"/>
          <w:shd w:val="clear" w:color="auto" w:fill="FFFFFF"/>
        </w:rPr>
        <w:t xml:space="preserve">Maina K.W., Mbuthia P.G., </w:t>
      </w:r>
      <w:proofErr w:type="spellStart"/>
      <w:r w:rsidRPr="009A16F2">
        <w:rPr>
          <w:rStyle w:val="Strong"/>
          <w:rFonts w:ascii="Times New Roman" w:hAnsi="Times New Roman" w:cs="Times New Roman"/>
          <w:color w:val="0D0D0D" w:themeColor="text1" w:themeTint="F2"/>
          <w:sz w:val="24"/>
          <w:szCs w:val="24"/>
          <w:shd w:val="clear" w:color="auto" w:fill="FFFFFF"/>
        </w:rPr>
        <w:t>Waruiru</w:t>
      </w:r>
      <w:proofErr w:type="spellEnd"/>
      <w:r w:rsidRPr="009A16F2">
        <w:rPr>
          <w:rStyle w:val="Strong"/>
          <w:rFonts w:ascii="Times New Roman" w:hAnsi="Times New Roman" w:cs="Times New Roman"/>
          <w:color w:val="0D0D0D" w:themeColor="text1" w:themeTint="F2"/>
          <w:sz w:val="24"/>
          <w:szCs w:val="24"/>
          <w:shd w:val="clear" w:color="auto" w:fill="FFFFFF"/>
        </w:rPr>
        <w:t xml:space="preserve"> R.M., </w:t>
      </w:r>
      <w:proofErr w:type="spellStart"/>
      <w:r w:rsidRPr="009A16F2">
        <w:rPr>
          <w:rStyle w:val="Strong"/>
          <w:rFonts w:ascii="Times New Roman" w:hAnsi="Times New Roman" w:cs="Times New Roman"/>
          <w:color w:val="0D0D0D" w:themeColor="text1" w:themeTint="F2"/>
          <w:sz w:val="24"/>
          <w:szCs w:val="24"/>
          <w:shd w:val="clear" w:color="auto" w:fill="FFFFFF"/>
        </w:rPr>
        <w:t>Nzalawahe</w:t>
      </w:r>
      <w:proofErr w:type="spellEnd"/>
      <w:r w:rsidRPr="009A16F2">
        <w:rPr>
          <w:rStyle w:val="Strong"/>
          <w:rFonts w:ascii="Times New Roman" w:hAnsi="Times New Roman" w:cs="Times New Roman"/>
          <w:color w:val="0D0D0D" w:themeColor="text1" w:themeTint="F2"/>
          <w:sz w:val="24"/>
          <w:szCs w:val="24"/>
          <w:shd w:val="clear" w:color="auto" w:fill="FFFFFF"/>
        </w:rPr>
        <w:t xml:space="preserve"> J., </w:t>
      </w:r>
      <w:proofErr w:type="spellStart"/>
      <w:r w:rsidRPr="009A16F2">
        <w:rPr>
          <w:rStyle w:val="Strong"/>
          <w:rFonts w:ascii="Times New Roman" w:hAnsi="Times New Roman" w:cs="Times New Roman"/>
          <w:color w:val="0D0D0D" w:themeColor="text1" w:themeTint="F2"/>
          <w:sz w:val="24"/>
          <w:szCs w:val="24"/>
          <w:shd w:val="clear" w:color="auto" w:fill="FFFFFF"/>
        </w:rPr>
        <w:t>Murugami</w:t>
      </w:r>
      <w:proofErr w:type="spellEnd"/>
      <w:r w:rsidRPr="009A16F2">
        <w:rPr>
          <w:rStyle w:val="Strong"/>
          <w:rFonts w:ascii="Times New Roman" w:hAnsi="Times New Roman" w:cs="Times New Roman"/>
          <w:color w:val="0D0D0D" w:themeColor="text1" w:themeTint="F2"/>
          <w:sz w:val="24"/>
          <w:szCs w:val="24"/>
          <w:shd w:val="clear" w:color="auto" w:fill="FFFFFF"/>
        </w:rPr>
        <w:t xml:space="preserve"> J.W., Njagi L.W., </w:t>
      </w:r>
      <w:proofErr w:type="spellStart"/>
      <w:r w:rsidRPr="009A16F2">
        <w:rPr>
          <w:rStyle w:val="Strong"/>
          <w:rFonts w:ascii="Times New Roman" w:hAnsi="Times New Roman" w:cs="Times New Roman"/>
          <w:color w:val="0D0D0D" w:themeColor="text1" w:themeTint="F2"/>
          <w:sz w:val="24"/>
          <w:szCs w:val="24"/>
          <w:shd w:val="clear" w:color="auto" w:fill="FFFFFF"/>
        </w:rPr>
        <w:t>Mdegela</w:t>
      </w:r>
      <w:proofErr w:type="spellEnd"/>
      <w:r w:rsidRPr="009A16F2">
        <w:rPr>
          <w:rStyle w:val="Strong"/>
          <w:rFonts w:ascii="Times New Roman" w:hAnsi="Times New Roman" w:cs="Times New Roman"/>
          <w:color w:val="0D0D0D" w:themeColor="text1" w:themeTint="F2"/>
          <w:sz w:val="24"/>
          <w:szCs w:val="24"/>
          <w:shd w:val="clear" w:color="auto" w:fill="FFFFFF"/>
        </w:rPr>
        <w:t xml:space="preserve"> R.H. and </w:t>
      </w:r>
      <w:proofErr w:type="spellStart"/>
      <w:r w:rsidRPr="009A16F2">
        <w:rPr>
          <w:rStyle w:val="Strong"/>
          <w:rFonts w:ascii="Times New Roman" w:hAnsi="Times New Roman" w:cs="Times New Roman"/>
          <w:color w:val="0D0D0D" w:themeColor="text1" w:themeTint="F2"/>
          <w:sz w:val="24"/>
          <w:szCs w:val="24"/>
          <w:shd w:val="clear" w:color="auto" w:fill="FFFFFF"/>
        </w:rPr>
        <w:t>Mavuti</w:t>
      </w:r>
      <w:proofErr w:type="spellEnd"/>
      <w:r w:rsidRPr="009A16F2">
        <w:rPr>
          <w:rStyle w:val="Strong"/>
          <w:rFonts w:ascii="Times New Roman" w:hAnsi="Times New Roman" w:cs="Times New Roman"/>
          <w:color w:val="0D0D0D" w:themeColor="text1" w:themeTint="F2"/>
          <w:sz w:val="24"/>
          <w:szCs w:val="24"/>
          <w:shd w:val="clear" w:color="auto" w:fill="FFFFFF"/>
        </w:rPr>
        <w:t xml:space="preserve"> S.K. (2017):</w:t>
      </w:r>
      <w:r w:rsidRPr="009A16F2">
        <w:rPr>
          <w:rFonts w:ascii="Times New Roman" w:hAnsi="Times New Roman" w:cs="Times New Roman"/>
          <w:color w:val="0D0D0D" w:themeColor="text1" w:themeTint="F2"/>
          <w:sz w:val="24"/>
          <w:szCs w:val="24"/>
          <w:shd w:val="clear" w:color="auto" w:fill="FFFFFF"/>
        </w:rPr>
        <w:t xml:space="preserve"> Risk factors associated with parasites of farmed fish in Kiambu County, Kenya. International Journal of Fisheries and Aquatic Studies, </w:t>
      </w:r>
      <w:r w:rsidRPr="009A16F2">
        <w:rPr>
          <w:rFonts w:ascii="Times New Roman" w:hAnsi="Times New Roman" w:cs="Times New Roman"/>
          <w:b/>
          <w:bCs/>
          <w:color w:val="0D0D0D" w:themeColor="text1" w:themeTint="F2"/>
          <w:sz w:val="24"/>
          <w:szCs w:val="24"/>
          <w:shd w:val="clear" w:color="auto" w:fill="FFFFFF"/>
        </w:rPr>
        <w:t>5(4):</w:t>
      </w:r>
      <w:r w:rsidRPr="009A16F2">
        <w:rPr>
          <w:rFonts w:ascii="Times New Roman" w:hAnsi="Times New Roman" w:cs="Times New Roman"/>
          <w:color w:val="0D0D0D" w:themeColor="text1" w:themeTint="F2"/>
          <w:sz w:val="24"/>
          <w:szCs w:val="24"/>
          <w:shd w:val="clear" w:color="auto" w:fill="FFFFFF"/>
        </w:rPr>
        <w:t xml:space="preserve"> 217-223.</w:t>
      </w:r>
    </w:p>
    <w:p w14:paraId="6AC437C1" w14:textId="212FC3C4" w:rsidR="00F477A5" w:rsidRDefault="00F477A5" w:rsidP="00F477A5">
      <w:pPr>
        <w:autoSpaceDE w:val="0"/>
        <w:autoSpaceDN w:val="0"/>
        <w:spacing w:after="0" w:line="360" w:lineRule="auto"/>
        <w:ind w:hanging="482"/>
        <w:rPr>
          <w:rFonts w:ascii="Times New Roman" w:hAnsi="Times New Roman" w:cs="Times New Roman"/>
          <w:color w:val="0D0D0D" w:themeColor="text1" w:themeTint="F2"/>
          <w:sz w:val="24"/>
          <w:szCs w:val="24"/>
          <w:shd w:val="clear" w:color="auto" w:fill="FFFFFF"/>
        </w:rPr>
      </w:pPr>
      <w:r w:rsidRPr="00D001C0">
        <w:rPr>
          <w:rFonts w:ascii="Times New Roman" w:hAnsi="Times New Roman" w:cs="Times New Roman"/>
          <w:b/>
          <w:bCs/>
          <w:color w:val="0D0D0D" w:themeColor="text1" w:themeTint="F2"/>
          <w:sz w:val="24"/>
          <w:szCs w:val="24"/>
          <w:shd w:val="clear" w:color="auto" w:fill="FFFFFF"/>
        </w:rPr>
        <w:t>Maleki, L., &amp; Ghaderi, E. (2018).</w:t>
      </w:r>
      <w:r w:rsidRPr="00D001C0">
        <w:rPr>
          <w:rFonts w:ascii="Times New Roman" w:hAnsi="Times New Roman" w:cs="Times New Roman"/>
          <w:color w:val="0D0D0D" w:themeColor="text1" w:themeTint="F2"/>
          <w:sz w:val="24"/>
          <w:szCs w:val="24"/>
          <w:shd w:val="clear" w:color="auto" w:fill="FFFFFF"/>
        </w:rPr>
        <w:t xml:space="preserve"> Occurrence and description of </w:t>
      </w:r>
      <w:proofErr w:type="spellStart"/>
      <w:r w:rsidRPr="00D001C0">
        <w:rPr>
          <w:rFonts w:ascii="Times New Roman" w:hAnsi="Times New Roman" w:cs="Times New Roman"/>
          <w:i/>
          <w:iCs/>
          <w:color w:val="0D0D0D" w:themeColor="text1" w:themeTint="F2"/>
          <w:sz w:val="24"/>
          <w:szCs w:val="24"/>
          <w:shd w:val="clear" w:color="auto" w:fill="FFFFFF"/>
        </w:rPr>
        <w:t>Clinostomum</w:t>
      </w:r>
      <w:proofErr w:type="spellEnd"/>
      <w:r w:rsidRPr="00D001C0">
        <w:rPr>
          <w:rFonts w:ascii="Times New Roman" w:hAnsi="Times New Roman" w:cs="Times New Roman"/>
          <w:i/>
          <w:iCs/>
          <w:color w:val="0D0D0D" w:themeColor="text1" w:themeTint="F2"/>
          <w:sz w:val="24"/>
          <w:szCs w:val="24"/>
          <w:shd w:val="clear" w:color="auto" w:fill="FFFFFF"/>
        </w:rPr>
        <w:t xml:space="preserve"> </w:t>
      </w:r>
      <w:proofErr w:type="spellStart"/>
      <w:r w:rsidRPr="00D001C0">
        <w:rPr>
          <w:rFonts w:ascii="Times New Roman" w:hAnsi="Times New Roman" w:cs="Times New Roman"/>
          <w:i/>
          <w:iCs/>
          <w:color w:val="0D0D0D" w:themeColor="text1" w:themeTint="F2"/>
          <w:sz w:val="24"/>
          <w:szCs w:val="24"/>
          <w:shd w:val="clear" w:color="auto" w:fill="FFFFFF"/>
        </w:rPr>
        <w:t>complanatum</w:t>
      </w:r>
      <w:proofErr w:type="spellEnd"/>
      <w:r w:rsidRPr="00D001C0">
        <w:rPr>
          <w:rFonts w:ascii="Times New Roman" w:hAnsi="Times New Roman" w:cs="Times New Roman"/>
          <w:color w:val="0D0D0D" w:themeColor="text1" w:themeTint="F2"/>
          <w:sz w:val="24"/>
          <w:szCs w:val="24"/>
          <w:shd w:val="clear" w:color="auto" w:fill="FFFFFF"/>
        </w:rPr>
        <w:t xml:space="preserve"> (Rudolphi, 1819) </w:t>
      </w:r>
      <w:proofErr w:type="spellStart"/>
      <w:r w:rsidRPr="00D001C0">
        <w:rPr>
          <w:rFonts w:ascii="Times New Roman" w:hAnsi="Times New Roman" w:cs="Times New Roman"/>
          <w:color w:val="0D0D0D" w:themeColor="text1" w:themeTint="F2"/>
          <w:sz w:val="24"/>
          <w:szCs w:val="24"/>
          <w:shd w:val="clear" w:color="auto" w:fill="FFFFFF"/>
        </w:rPr>
        <w:t>m</w:t>
      </w:r>
      <w:r w:rsidR="00CC7066">
        <w:rPr>
          <w:rFonts w:ascii="Times New Roman" w:hAnsi="Times New Roman" w:cs="Times New Roman"/>
          <w:i/>
          <w:color w:val="0D0D0D" w:themeColor="text1" w:themeTint="F2"/>
          <w:sz w:val="24"/>
          <w:szCs w:val="24"/>
          <w:shd w:val="clear" w:color="auto" w:fill="FFFFFF"/>
        </w:rPr>
        <w:t>et</w:t>
      </w:r>
      <w:r w:rsidRPr="00D001C0">
        <w:rPr>
          <w:rFonts w:ascii="Times New Roman" w:hAnsi="Times New Roman" w:cs="Times New Roman"/>
          <w:color w:val="0D0D0D" w:themeColor="text1" w:themeTint="F2"/>
          <w:sz w:val="24"/>
          <w:szCs w:val="24"/>
          <w:shd w:val="clear" w:color="auto" w:fill="FFFFFF"/>
        </w:rPr>
        <w:t>acercariae</w:t>
      </w:r>
      <w:proofErr w:type="spellEnd"/>
      <w:r w:rsidRPr="00D001C0">
        <w:rPr>
          <w:rFonts w:ascii="Times New Roman" w:hAnsi="Times New Roman" w:cs="Times New Roman"/>
          <w:color w:val="0D0D0D" w:themeColor="text1" w:themeTint="F2"/>
          <w:sz w:val="24"/>
          <w:szCs w:val="24"/>
          <w:shd w:val="clear" w:color="auto" w:fill="FFFFFF"/>
        </w:rPr>
        <w:t xml:space="preserve"> in freshwater fishes from </w:t>
      </w:r>
      <w:proofErr w:type="spellStart"/>
      <w:r w:rsidRPr="00D001C0">
        <w:rPr>
          <w:rFonts w:ascii="Times New Roman" w:hAnsi="Times New Roman" w:cs="Times New Roman"/>
          <w:color w:val="0D0D0D" w:themeColor="text1" w:themeTint="F2"/>
          <w:sz w:val="24"/>
          <w:szCs w:val="24"/>
          <w:shd w:val="clear" w:color="auto" w:fill="FFFFFF"/>
        </w:rPr>
        <w:t>Gheshlagh</w:t>
      </w:r>
      <w:proofErr w:type="spellEnd"/>
      <w:r w:rsidRPr="00D001C0">
        <w:rPr>
          <w:rFonts w:ascii="Times New Roman" w:hAnsi="Times New Roman" w:cs="Times New Roman"/>
          <w:color w:val="0D0D0D" w:themeColor="text1" w:themeTint="F2"/>
          <w:sz w:val="24"/>
          <w:szCs w:val="24"/>
          <w:shd w:val="clear" w:color="auto" w:fill="FFFFFF"/>
        </w:rPr>
        <w:t xml:space="preserve"> basin, West of Iran Article in. Iranian Journal of Animal Biosystematics. </w:t>
      </w:r>
      <w:hyperlink r:id="rId66" w:history="1">
        <w:r w:rsidRPr="00B111C5">
          <w:rPr>
            <w:rStyle w:val="Hyperlink"/>
            <w:rFonts w:ascii="Times New Roman" w:hAnsi="Times New Roman" w:cs="Times New Roman"/>
            <w:sz w:val="24"/>
            <w:szCs w:val="24"/>
            <w:shd w:val="clear" w:color="auto" w:fill="FFFFFF"/>
          </w:rPr>
          <w:t>https://doi.org/10.22067/ijab.v14i2.74577</w:t>
        </w:r>
      </w:hyperlink>
    </w:p>
    <w:p w14:paraId="049BD57D" w14:textId="126B9525" w:rsidR="00F477A5" w:rsidRPr="009A16F2" w:rsidRDefault="00F477A5" w:rsidP="006B5964">
      <w:pPr>
        <w:autoSpaceDE w:val="0"/>
        <w:autoSpaceDN w:val="0"/>
        <w:spacing w:after="0" w:line="360" w:lineRule="auto"/>
        <w:ind w:hanging="482"/>
        <w:rPr>
          <w:rFonts w:ascii="Times New Roman" w:hAnsi="Times New Roman" w:cs="Times New Roman"/>
          <w:b/>
          <w:bCs/>
          <w:color w:val="0D0D0D" w:themeColor="text1" w:themeTint="F2"/>
          <w:sz w:val="24"/>
          <w:szCs w:val="24"/>
          <w:shd w:val="clear" w:color="auto" w:fill="FFFFFF"/>
        </w:rPr>
      </w:pPr>
      <w:r w:rsidRPr="009A16F2">
        <w:rPr>
          <w:rStyle w:val="Strong"/>
          <w:rFonts w:ascii="Times New Roman" w:hAnsi="Times New Roman" w:cs="Times New Roman"/>
          <w:color w:val="0D0D0D" w:themeColor="text1" w:themeTint="F2"/>
          <w:sz w:val="24"/>
          <w:szCs w:val="24"/>
          <w:shd w:val="clear" w:color="auto" w:fill="FFFFFF"/>
        </w:rPr>
        <w:t xml:space="preserve">Margolis L., Esch G.W., Holmes J.C., </w:t>
      </w:r>
      <w:proofErr w:type="spellStart"/>
      <w:r w:rsidRPr="009A16F2">
        <w:rPr>
          <w:rStyle w:val="Strong"/>
          <w:rFonts w:ascii="Times New Roman" w:hAnsi="Times New Roman" w:cs="Times New Roman"/>
          <w:color w:val="0D0D0D" w:themeColor="text1" w:themeTint="F2"/>
          <w:sz w:val="24"/>
          <w:szCs w:val="24"/>
          <w:shd w:val="clear" w:color="auto" w:fill="FFFFFF"/>
        </w:rPr>
        <w:t>Kuris</w:t>
      </w:r>
      <w:proofErr w:type="spellEnd"/>
      <w:r w:rsidRPr="009A16F2">
        <w:rPr>
          <w:rStyle w:val="Strong"/>
          <w:rFonts w:ascii="Times New Roman" w:hAnsi="Times New Roman" w:cs="Times New Roman"/>
          <w:color w:val="0D0D0D" w:themeColor="text1" w:themeTint="F2"/>
          <w:sz w:val="24"/>
          <w:szCs w:val="24"/>
          <w:shd w:val="clear" w:color="auto" w:fill="FFFFFF"/>
        </w:rPr>
        <w:t xml:space="preserve"> A.M. and Schad G.A. (1982):</w:t>
      </w:r>
      <w:r w:rsidRPr="009A16F2">
        <w:rPr>
          <w:rFonts w:ascii="Times New Roman" w:hAnsi="Times New Roman" w:cs="Times New Roman"/>
          <w:color w:val="0D0D0D" w:themeColor="text1" w:themeTint="F2"/>
          <w:sz w:val="24"/>
          <w:szCs w:val="24"/>
          <w:shd w:val="clear" w:color="auto" w:fill="FFFFFF"/>
        </w:rPr>
        <w:t xml:space="preserve"> The use of ecological terms in parasitology (report Bush </w:t>
      </w:r>
      <w:r w:rsidR="00CC7066">
        <w:rPr>
          <w:rFonts w:ascii="Times New Roman" w:hAnsi="Times New Roman" w:cs="Times New Roman"/>
          <w:i/>
          <w:color w:val="0D0D0D" w:themeColor="text1" w:themeTint="F2"/>
          <w:sz w:val="24"/>
          <w:szCs w:val="24"/>
          <w:shd w:val="clear" w:color="auto" w:fill="FFFFFF"/>
        </w:rPr>
        <w:t>et</w:t>
      </w:r>
      <w:r w:rsidR="009027E4" w:rsidRPr="009027E4">
        <w:rPr>
          <w:rFonts w:ascii="Times New Roman" w:hAnsi="Times New Roman" w:cs="Times New Roman"/>
          <w:i/>
          <w:color w:val="0D0D0D" w:themeColor="text1" w:themeTint="F2"/>
          <w:sz w:val="24"/>
          <w:szCs w:val="24"/>
          <w:shd w:val="clear" w:color="auto" w:fill="FFFFFF"/>
        </w:rPr>
        <w:t xml:space="preserve"> al</w:t>
      </w:r>
      <w:r w:rsidRPr="009A16F2">
        <w:rPr>
          <w:rFonts w:ascii="Times New Roman" w:hAnsi="Times New Roman" w:cs="Times New Roman"/>
          <w:color w:val="0D0D0D" w:themeColor="text1" w:themeTint="F2"/>
          <w:sz w:val="24"/>
          <w:szCs w:val="24"/>
          <w:shd w:val="clear" w:color="auto" w:fill="FFFFFF"/>
        </w:rPr>
        <w:t xml:space="preserve">. – Parasite Ecology and Terminology 583 of an </w:t>
      </w:r>
      <w:proofErr w:type="spellStart"/>
      <w:r w:rsidRPr="009A16F2">
        <w:rPr>
          <w:rFonts w:ascii="Times New Roman" w:hAnsi="Times New Roman" w:cs="Times New Roman"/>
          <w:color w:val="0D0D0D" w:themeColor="text1" w:themeTint="F2"/>
          <w:sz w:val="24"/>
          <w:szCs w:val="24"/>
          <w:shd w:val="clear" w:color="auto" w:fill="FFFFFF"/>
        </w:rPr>
        <w:t>adhoc</w:t>
      </w:r>
      <w:proofErr w:type="spellEnd"/>
      <w:r w:rsidRPr="009A16F2">
        <w:rPr>
          <w:rFonts w:ascii="Times New Roman" w:hAnsi="Times New Roman" w:cs="Times New Roman"/>
          <w:color w:val="0D0D0D" w:themeColor="text1" w:themeTint="F2"/>
          <w:sz w:val="24"/>
          <w:szCs w:val="24"/>
          <w:shd w:val="clear" w:color="auto" w:fill="FFFFFF"/>
        </w:rPr>
        <w:t xml:space="preserve"> committee of the American Soci</w:t>
      </w:r>
      <w:r w:rsidR="00CC7066">
        <w:rPr>
          <w:rFonts w:ascii="Times New Roman" w:hAnsi="Times New Roman" w:cs="Times New Roman"/>
          <w:i/>
          <w:color w:val="0D0D0D" w:themeColor="text1" w:themeTint="F2"/>
          <w:sz w:val="24"/>
          <w:szCs w:val="24"/>
          <w:shd w:val="clear" w:color="auto" w:fill="FFFFFF"/>
        </w:rPr>
        <w:t>et</w:t>
      </w:r>
      <w:r w:rsidRPr="009A16F2">
        <w:rPr>
          <w:rFonts w:ascii="Times New Roman" w:hAnsi="Times New Roman" w:cs="Times New Roman"/>
          <w:color w:val="0D0D0D" w:themeColor="text1" w:themeTint="F2"/>
          <w:sz w:val="24"/>
          <w:szCs w:val="24"/>
          <w:shd w:val="clear" w:color="auto" w:fill="FFFFFF"/>
        </w:rPr>
        <w:t xml:space="preserve">y of Parasitologists). Journal of Parasitology, </w:t>
      </w:r>
      <w:r w:rsidRPr="009A16F2">
        <w:rPr>
          <w:rFonts w:ascii="Times New Roman" w:hAnsi="Times New Roman" w:cs="Times New Roman"/>
          <w:b/>
          <w:bCs/>
          <w:color w:val="0D0D0D" w:themeColor="text1" w:themeTint="F2"/>
          <w:sz w:val="24"/>
          <w:szCs w:val="24"/>
          <w:shd w:val="clear" w:color="auto" w:fill="FFFFFF"/>
        </w:rPr>
        <w:t>68:</w:t>
      </w:r>
      <w:r w:rsidRPr="009A16F2">
        <w:rPr>
          <w:rFonts w:ascii="Times New Roman" w:hAnsi="Times New Roman" w:cs="Times New Roman"/>
          <w:color w:val="0D0D0D" w:themeColor="text1" w:themeTint="F2"/>
          <w:sz w:val="24"/>
          <w:szCs w:val="24"/>
          <w:shd w:val="clear" w:color="auto" w:fill="FFFFFF"/>
        </w:rPr>
        <w:t xml:space="preserve"> 131–133.</w:t>
      </w:r>
    </w:p>
    <w:p w14:paraId="6959BEF3" w14:textId="1750CD26" w:rsidR="00F477A5" w:rsidRPr="009A16F2" w:rsidRDefault="00F477A5" w:rsidP="006B5964">
      <w:pPr>
        <w:autoSpaceDE w:val="0"/>
        <w:autoSpaceDN w:val="0"/>
        <w:spacing w:after="0" w:line="360" w:lineRule="auto"/>
        <w:ind w:hanging="482"/>
        <w:rPr>
          <w:rFonts w:ascii="Times New Roman" w:hAnsi="Times New Roman" w:cs="Times New Roman"/>
          <w:color w:val="0D0D0D" w:themeColor="text1" w:themeTint="F2"/>
          <w:sz w:val="24"/>
          <w:szCs w:val="24"/>
          <w:shd w:val="clear" w:color="auto" w:fill="FFFFFF"/>
        </w:rPr>
      </w:pPr>
      <w:r w:rsidRPr="00D001C0">
        <w:rPr>
          <w:rFonts w:ascii="Times New Roman" w:hAnsi="Times New Roman" w:cs="Times New Roman"/>
          <w:b/>
          <w:bCs/>
          <w:color w:val="0D0D0D" w:themeColor="text1" w:themeTint="F2"/>
          <w:sz w:val="24"/>
          <w:szCs w:val="24"/>
          <w:shd w:val="clear" w:color="auto" w:fill="FFFFFF"/>
        </w:rPr>
        <w:t>Martins, M. L., Cardoso, L., &amp; de Pádua, S. B. (2015).</w:t>
      </w:r>
      <w:r w:rsidRPr="00D001C0">
        <w:rPr>
          <w:rFonts w:ascii="Times New Roman" w:hAnsi="Times New Roman" w:cs="Times New Roman"/>
          <w:color w:val="0D0D0D" w:themeColor="text1" w:themeTint="F2"/>
          <w:sz w:val="24"/>
          <w:szCs w:val="24"/>
          <w:shd w:val="clear" w:color="auto" w:fill="FFFFFF"/>
        </w:rPr>
        <w:t xml:space="preserve"> </w:t>
      </w:r>
      <w:proofErr w:type="spellStart"/>
      <w:r w:rsidRPr="00D001C0">
        <w:rPr>
          <w:rFonts w:ascii="Times New Roman" w:hAnsi="Times New Roman" w:cs="Times New Roman"/>
          <w:color w:val="0D0D0D" w:themeColor="text1" w:themeTint="F2"/>
          <w:sz w:val="24"/>
          <w:szCs w:val="24"/>
          <w:shd w:val="clear" w:color="auto" w:fill="FFFFFF"/>
        </w:rPr>
        <w:t>Infecções</w:t>
      </w:r>
      <w:proofErr w:type="spellEnd"/>
      <w:r w:rsidRPr="00D001C0">
        <w:rPr>
          <w:rFonts w:ascii="Times New Roman" w:hAnsi="Times New Roman" w:cs="Times New Roman"/>
          <w:color w:val="0D0D0D" w:themeColor="text1" w:themeTint="F2"/>
          <w:sz w:val="24"/>
          <w:szCs w:val="24"/>
          <w:shd w:val="clear" w:color="auto" w:fill="FFFFFF"/>
        </w:rPr>
        <w:t xml:space="preserve"> </w:t>
      </w:r>
      <w:proofErr w:type="spellStart"/>
      <w:r w:rsidRPr="00D001C0">
        <w:rPr>
          <w:rFonts w:ascii="Times New Roman" w:hAnsi="Times New Roman" w:cs="Times New Roman"/>
          <w:color w:val="0D0D0D" w:themeColor="text1" w:themeTint="F2"/>
          <w:sz w:val="24"/>
          <w:szCs w:val="24"/>
          <w:shd w:val="clear" w:color="auto" w:fill="FFFFFF"/>
        </w:rPr>
        <w:t>por</w:t>
      </w:r>
      <w:proofErr w:type="spellEnd"/>
      <w:r w:rsidRPr="00D001C0">
        <w:rPr>
          <w:rFonts w:ascii="Times New Roman" w:hAnsi="Times New Roman" w:cs="Times New Roman"/>
          <w:color w:val="0D0D0D" w:themeColor="text1" w:themeTint="F2"/>
          <w:sz w:val="24"/>
          <w:szCs w:val="24"/>
          <w:shd w:val="clear" w:color="auto" w:fill="FFFFFF"/>
        </w:rPr>
        <w:t xml:space="preserve"> </w:t>
      </w:r>
      <w:proofErr w:type="spellStart"/>
      <w:r w:rsidRPr="00D001C0">
        <w:rPr>
          <w:rFonts w:ascii="Times New Roman" w:hAnsi="Times New Roman" w:cs="Times New Roman"/>
          <w:color w:val="0D0D0D" w:themeColor="text1" w:themeTint="F2"/>
          <w:sz w:val="24"/>
          <w:szCs w:val="24"/>
          <w:shd w:val="clear" w:color="auto" w:fill="FFFFFF"/>
        </w:rPr>
        <w:t>protozoários</w:t>
      </w:r>
      <w:proofErr w:type="spellEnd"/>
      <w:r w:rsidRPr="00D001C0">
        <w:rPr>
          <w:rFonts w:ascii="Times New Roman" w:hAnsi="Times New Roman" w:cs="Times New Roman"/>
          <w:color w:val="0D0D0D" w:themeColor="text1" w:themeTint="F2"/>
          <w:sz w:val="24"/>
          <w:szCs w:val="24"/>
          <w:shd w:val="clear" w:color="auto" w:fill="FFFFFF"/>
        </w:rPr>
        <w:t xml:space="preserve"> </w:t>
      </w:r>
      <w:proofErr w:type="spellStart"/>
      <w:r w:rsidRPr="00D001C0">
        <w:rPr>
          <w:rFonts w:ascii="Times New Roman" w:hAnsi="Times New Roman" w:cs="Times New Roman"/>
          <w:color w:val="0D0D0D" w:themeColor="text1" w:themeTint="F2"/>
          <w:sz w:val="24"/>
          <w:szCs w:val="24"/>
          <w:shd w:val="clear" w:color="auto" w:fill="FFFFFF"/>
        </w:rPr>
        <w:t>em</w:t>
      </w:r>
      <w:proofErr w:type="spellEnd"/>
      <w:r w:rsidRPr="00D001C0">
        <w:rPr>
          <w:rFonts w:ascii="Times New Roman" w:hAnsi="Times New Roman" w:cs="Times New Roman"/>
          <w:color w:val="0D0D0D" w:themeColor="text1" w:themeTint="F2"/>
          <w:sz w:val="24"/>
          <w:szCs w:val="24"/>
          <w:shd w:val="clear" w:color="auto" w:fill="FFFFFF"/>
        </w:rPr>
        <w:t xml:space="preserve"> </w:t>
      </w:r>
      <w:proofErr w:type="spellStart"/>
      <w:r w:rsidRPr="00D001C0">
        <w:rPr>
          <w:rFonts w:ascii="Times New Roman" w:hAnsi="Times New Roman" w:cs="Times New Roman"/>
          <w:color w:val="0D0D0D" w:themeColor="text1" w:themeTint="F2"/>
          <w:sz w:val="24"/>
          <w:szCs w:val="24"/>
          <w:shd w:val="clear" w:color="auto" w:fill="FFFFFF"/>
        </w:rPr>
        <w:t>peixes</w:t>
      </w:r>
      <w:proofErr w:type="spellEnd"/>
      <w:r w:rsidRPr="00D001C0">
        <w:rPr>
          <w:rFonts w:ascii="Times New Roman" w:hAnsi="Times New Roman" w:cs="Times New Roman"/>
          <w:color w:val="0D0D0D" w:themeColor="text1" w:themeTint="F2"/>
          <w:sz w:val="24"/>
          <w:szCs w:val="24"/>
          <w:shd w:val="clear" w:color="auto" w:fill="FFFFFF"/>
        </w:rPr>
        <w:t xml:space="preserve"> </w:t>
      </w:r>
      <w:proofErr w:type="spellStart"/>
      <w:r w:rsidRPr="00D001C0">
        <w:rPr>
          <w:rFonts w:ascii="Times New Roman" w:hAnsi="Times New Roman" w:cs="Times New Roman"/>
          <w:color w:val="0D0D0D" w:themeColor="text1" w:themeTint="F2"/>
          <w:sz w:val="24"/>
          <w:szCs w:val="24"/>
          <w:shd w:val="clear" w:color="auto" w:fill="FFFFFF"/>
        </w:rPr>
        <w:t>cultivados</w:t>
      </w:r>
      <w:proofErr w:type="spellEnd"/>
      <w:r w:rsidRPr="00D001C0">
        <w:rPr>
          <w:rFonts w:ascii="Times New Roman" w:hAnsi="Times New Roman" w:cs="Times New Roman"/>
          <w:color w:val="0D0D0D" w:themeColor="text1" w:themeTint="F2"/>
          <w:sz w:val="24"/>
          <w:szCs w:val="24"/>
          <w:shd w:val="clear" w:color="auto" w:fill="FFFFFF"/>
        </w:rPr>
        <w:t xml:space="preserve"> no </w:t>
      </w:r>
      <w:proofErr w:type="spellStart"/>
      <w:r w:rsidRPr="00D001C0">
        <w:rPr>
          <w:rFonts w:ascii="Times New Roman" w:hAnsi="Times New Roman" w:cs="Times New Roman"/>
          <w:color w:val="0D0D0D" w:themeColor="text1" w:themeTint="F2"/>
          <w:sz w:val="24"/>
          <w:szCs w:val="24"/>
          <w:shd w:val="clear" w:color="auto" w:fill="FFFFFF"/>
        </w:rPr>
        <w:t>Brasil</w:t>
      </w:r>
      <w:proofErr w:type="spellEnd"/>
      <w:r w:rsidRPr="00D001C0">
        <w:rPr>
          <w:rFonts w:ascii="Times New Roman" w:hAnsi="Times New Roman" w:cs="Times New Roman"/>
          <w:color w:val="0D0D0D" w:themeColor="text1" w:themeTint="F2"/>
          <w:sz w:val="24"/>
          <w:szCs w:val="24"/>
          <w:shd w:val="clear" w:color="auto" w:fill="FFFFFF"/>
        </w:rPr>
        <w:t xml:space="preserve">: </w:t>
      </w:r>
      <w:proofErr w:type="spellStart"/>
      <w:r w:rsidRPr="00D001C0">
        <w:rPr>
          <w:rFonts w:ascii="Times New Roman" w:hAnsi="Times New Roman" w:cs="Times New Roman"/>
          <w:color w:val="0D0D0D" w:themeColor="text1" w:themeTint="F2"/>
          <w:sz w:val="24"/>
          <w:szCs w:val="24"/>
          <w:shd w:val="clear" w:color="auto" w:fill="FFFFFF"/>
        </w:rPr>
        <w:t>Diagnóstico</w:t>
      </w:r>
      <w:proofErr w:type="spellEnd"/>
      <w:r w:rsidRPr="00D001C0">
        <w:rPr>
          <w:rFonts w:ascii="Times New Roman" w:hAnsi="Times New Roman" w:cs="Times New Roman"/>
          <w:color w:val="0D0D0D" w:themeColor="text1" w:themeTint="F2"/>
          <w:sz w:val="24"/>
          <w:szCs w:val="24"/>
          <w:shd w:val="clear" w:color="auto" w:fill="FFFFFF"/>
        </w:rPr>
        <w:t xml:space="preserve"> e </w:t>
      </w:r>
      <w:proofErr w:type="spellStart"/>
      <w:r w:rsidRPr="00D001C0">
        <w:rPr>
          <w:rFonts w:ascii="Times New Roman" w:hAnsi="Times New Roman" w:cs="Times New Roman"/>
          <w:color w:val="0D0D0D" w:themeColor="text1" w:themeTint="F2"/>
          <w:sz w:val="24"/>
          <w:szCs w:val="24"/>
          <w:shd w:val="clear" w:color="auto" w:fill="FFFFFF"/>
        </w:rPr>
        <w:t>patogênese</w:t>
      </w:r>
      <w:proofErr w:type="spellEnd"/>
      <w:r w:rsidRPr="00D001C0">
        <w:rPr>
          <w:rFonts w:ascii="Times New Roman" w:hAnsi="Times New Roman" w:cs="Times New Roman"/>
          <w:color w:val="0D0D0D" w:themeColor="text1" w:themeTint="F2"/>
          <w:sz w:val="24"/>
          <w:szCs w:val="24"/>
          <w:shd w:val="clear" w:color="auto" w:fill="FFFFFF"/>
        </w:rPr>
        <w:t xml:space="preserve">. In </w:t>
      </w:r>
      <w:proofErr w:type="spellStart"/>
      <w:r w:rsidRPr="00D001C0">
        <w:rPr>
          <w:rFonts w:ascii="Times New Roman" w:hAnsi="Times New Roman" w:cs="Times New Roman"/>
          <w:color w:val="0D0D0D" w:themeColor="text1" w:themeTint="F2"/>
          <w:sz w:val="24"/>
          <w:szCs w:val="24"/>
          <w:shd w:val="clear" w:color="auto" w:fill="FFFFFF"/>
        </w:rPr>
        <w:t>Revista</w:t>
      </w:r>
      <w:proofErr w:type="spellEnd"/>
      <w:r w:rsidRPr="00D001C0">
        <w:rPr>
          <w:rFonts w:ascii="Times New Roman" w:hAnsi="Times New Roman" w:cs="Times New Roman"/>
          <w:color w:val="0D0D0D" w:themeColor="text1" w:themeTint="F2"/>
          <w:sz w:val="24"/>
          <w:szCs w:val="24"/>
          <w:shd w:val="clear" w:color="auto" w:fill="FFFFFF"/>
        </w:rPr>
        <w:t xml:space="preserve"> Brasileira de </w:t>
      </w:r>
      <w:proofErr w:type="spellStart"/>
      <w:r w:rsidRPr="00D001C0">
        <w:rPr>
          <w:rFonts w:ascii="Times New Roman" w:hAnsi="Times New Roman" w:cs="Times New Roman"/>
          <w:color w:val="0D0D0D" w:themeColor="text1" w:themeTint="F2"/>
          <w:sz w:val="24"/>
          <w:szCs w:val="24"/>
          <w:shd w:val="clear" w:color="auto" w:fill="FFFFFF"/>
        </w:rPr>
        <w:t>Parasitologia</w:t>
      </w:r>
      <w:proofErr w:type="spellEnd"/>
      <w:r w:rsidRPr="00D001C0">
        <w:rPr>
          <w:rFonts w:ascii="Times New Roman" w:hAnsi="Times New Roman" w:cs="Times New Roman"/>
          <w:color w:val="0D0D0D" w:themeColor="text1" w:themeTint="F2"/>
          <w:sz w:val="24"/>
          <w:szCs w:val="24"/>
          <w:shd w:val="clear" w:color="auto" w:fill="FFFFFF"/>
        </w:rPr>
        <w:t xml:space="preserve"> </w:t>
      </w:r>
      <w:proofErr w:type="spellStart"/>
      <w:r w:rsidRPr="00D001C0">
        <w:rPr>
          <w:rFonts w:ascii="Times New Roman" w:hAnsi="Times New Roman" w:cs="Times New Roman"/>
          <w:color w:val="0D0D0D" w:themeColor="text1" w:themeTint="F2"/>
          <w:sz w:val="24"/>
          <w:szCs w:val="24"/>
          <w:shd w:val="clear" w:color="auto" w:fill="FFFFFF"/>
        </w:rPr>
        <w:t>V</w:t>
      </w:r>
      <w:r w:rsidR="00CC7066">
        <w:rPr>
          <w:rFonts w:ascii="Times New Roman" w:hAnsi="Times New Roman" w:cs="Times New Roman"/>
          <w:i/>
          <w:color w:val="0D0D0D" w:themeColor="text1" w:themeTint="F2"/>
          <w:sz w:val="24"/>
          <w:szCs w:val="24"/>
          <w:shd w:val="clear" w:color="auto" w:fill="FFFFFF"/>
        </w:rPr>
        <w:t>et</w:t>
      </w:r>
      <w:r w:rsidRPr="00D001C0">
        <w:rPr>
          <w:rFonts w:ascii="Times New Roman" w:hAnsi="Times New Roman" w:cs="Times New Roman"/>
          <w:color w:val="0D0D0D" w:themeColor="text1" w:themeTint="F2"/>
          <w:sz w:val="24"/>
          <w:szCs w:val="24"/>
          <w:shd w:val="clear" w:color="auto" w:fill="FFFFFF"/>
        </w:rPr>
        <w:t>erinaria</w:t>
      </w:r>
      <w:proofErr w:type="spellEnd"/>
      <w:r w:rsidRPr="00D001C0">
        <w:rPr>
          <w:rFonts w:ascii="Times New Roman" w:hAnsi="Times New Roman" w:cs="Times New Roman"/>
          <w:color w:val="0D0D0D" w:themeColor="text1" w:themeTint="F2"/>
          <w:sz w:val="24"/>
          <w:szCs w:val="24"/>
          <w:shd w:val="clear" w:color="auto" w:fill="FFFFFF"/>
        </w:rPr>
        <w:t xml:space="preserve"> (</w:t>
      </w:r>
      <w:r w:rsidRPr="00D001C0">
        <w:rPr>
          <w:rFonts w:ascii="Times New Roman" w:hAnsi="Times New Roman" w:cs="Times New Roman"/>
          <w:b/>
          <w:bCs/>
          <w:color w:val="0D0D0D" w:themeColor="text1" w:themeTint="F2"/>
          <w:sz w:val="24"/>
          <w:szCs w:val="24"/>
          <w:shd w:val="clear" w:color="auto" w:fill="FFFFFF"/>
        </w:rPr>
        <w:t>Vol. 24</w:t>
      </w:r>
      <w:r w:rsidRPr="00D001C0">
        <w:rPr>
          <w:rFonts w:ascii="Times New Roman" w:hAnsi="Times New Roman" w:cs="Times New Roman"/>
          <w:color w:val="0D0D0D" w:themeColor="text1" w:themeTint="F2"/>
          <w:sz w:val="24"/>
          <w:szCs w:val="24"/>
          <w:shd w:val="clear" w:color="auto" w:fill="FFFFFF"/>
        </w:rPr>
        <w:t xml:space="preserve">, Issue 1, pp. 1–20). </w:t>
      </w:r>
      <w:proofErr w:type="spellStart"/>
      <w:r w:rsidRPr="00D001C0">
        <w:rPr>
          <w:rFonts w:ascii="Times New Roman" w:hAnsi="Times New Roman" w:cs="Times New Roman"/>
          <w:color w:val="0D0D0D" w:themeColor="text1" w:themeTint="F2"/>
          <w:sz w:val="24"/>
          <w:szCs w:val="24"/>
          <w:shd w:val="clear" w:color="auto" w:fill="FFFFFF"/>
        </w:rPr>
        <w:t>Brazilain</w:t>
      </w:r>
      <w:proofErr w:type="spellEnd"/>
      <w:r w:rsidRPr="00D001C0">
        <w:rPr>
          <w:rFonts w:ascii="Times New Roman" w:hAnsi="Times New Roman" w:cs="Times New Roman"/>
          <w:color w:val="0D0D0D" w:themeColor="text1" w:themeTint="F2"/>
          <w:sz w:val="24"/>
          <w:szCs w:val="24"/>
          <w:shd w:val="clear" w:color="auto" w:fill="FFFFFF"/>
        </w:rPr>
        <w:t xml:space="preserve"> Coll V</w:t>
      </w:r>
      <w:r w:rsidR="00CC7066">
        <w:rPr>
          <w:rFonts w:ascii="Times New Roman" w:hAnsi="Times New Roman" w:cs="Times New Roman"/>
          <w:i/>
          <w:color w:val="0D0D0D" w:themeColor="text1" w:themeTint="F2"/>
          <w:sz w:val="24"/>
          <w:szCs w:val="24"/>
          <w:shd w:val="clear" w:color="auto" w:fill="FFFFFF"/>
        </w:rPr>
        <w:t>et</w:t>
      </w:r>
      <w:r w:rsidRPr="00D001C0">
        <w:rPr>
          <w:rFonts w:ascii="Times New Roman" w:hAnsi="Times New Roman" w:cs="Times New Roman"/>
          <w:color w:val="0D0D0D" w:themeColor="text1" w:themeTint="F2"/>
          <w:sz w:val="24"/>
          <w:szCs w:val="24"/>
          <w:shd w:val="clear" w:color="auto" w:fill="FFFFFF"/>
        </w:rPr>
        <w:t>erinary Parasitology. https://doi.org/10.1590/S1984-29612015013</w:t>
      </w:r>
    </w:p>
    <w:p w14:paraId="32FF665E" w14:textId="77777777" w:rsidR="00F477A5" w:rsidRPr="0033664F" w:rsidRDefault="00F477A5" w:rsidP="0033664F">
      <w:pPr>
        <w:autoSpaceDE w:val="0"/>
        <w:autoSpaceDN w:val="0"/>
        <w:spacing w:line="360" w:lineRule="auto"/>
        <w:ind w:hanging="480"/>
        <w:rPr>
          <w:rFonts w:ascii="Times New Roman" w:hAnsi="Times New Roman" w:cs="Times New Roman"/>
          <w:color w:val="0D0D0D" w:themeColor="text1" w:themeTint="F2"/>
          <w:sz w:val="24"/>
          <w:szCs w:val="24"/>
        </w:rPr>
      </w:pPr>
      <w:commentRangeStart w:id="547"/>
      <w:r w:rsidRPr="0033664F">
        <w:rPr>
          <w:rFonts w:ascii="Times New Roman" w:hAnsi="Times New Roman" w:cs="Times New Roman"/>
          <w:b/>
          <w:bCs/>
          <w:color w:val="0D0D0D" w:themeColor="text1" w:themeTint="F2"/>
          <w:sz w:val="24"/>
          <w:szCs w:val="24"/>
        </w:rPr>
        <w:t>Mathenge, &amp; Charles G. (2</w:t>
      </w:r>
      <w:commentRangeEnd w:id="547"/>
      <w:r w:rsidR="001C32A1">
        <w:rPr>
          <w:rStyle w:val="CommentReference"/>
        </w:rPr>
        <w:commentReference w:id="547"/>
      </w:r>
      <w:r w:rsidRPr="0033664F">
        <w:rPr>
          <w:rFonts w:ascii="Times New Roman" w:hAnsi="Times New Roman" w:cs="Times New Roman"/>
          <w:b/>
          <w:bCs/>
          <w:color w:val="0D0D0D" w:themeColor="text1" w:themeTint="F2"/>
          <w:sz w:val="24"/>
          <w:szCs w:val="24"/>
        </w:rPr>
        <w:t>010</w:t>
      </w:r>
      <w:r w:rsidRPr="0033664F">
        <w:rPr>
          <w:rFonts w:ascii="Times New Roman" w:hAnsi="Times New Roman" w:cs="Times New Roman"/>
          <w:color w:val="0D0D0D" w:themeColor="text1" w:themeTint="F2"/>
          <w:sz w:val="24"/>
          <w:szCs w:val="24"/>
        </w:rPr>
        <w:t>). Prevalence, intensity and pathological lesions associated with helminth infections in farmed and wild fish in upper tana river basin, (</w:t>
      </w:r>
      <w:commentRangeStart w:id="548"/>
      <w:r w:rsidRPr="0033664F">
        <w:rPr>
          <w:rFonts w:ascii="Times New Roman" w:hAnsi="Times New Roman" w:cs="Times New Roman"/>
          <w:color w:val="0D0D0D" w:themeColor="text1" w:themeTint="F2"/>
          <w:sz w:val="24"/>
          <w:szCs w:val="24"/>
        </w:rPr>
        <w:t>BVM, UON)</w:t>
      </w:r>
      <w:commentRangeEnd w:id="548"/>
      <w:r w:rsidR="001C32A1">
        <w:rPr>
          <w:rStyle w:val="CommentReference"/>
        </w:rPr>
        <w:commentReference w:id="548"/>
      </w:r>
      <w:r w:rsidRPr="0033664F">
        <w:rPr>
          <w:rFonts w:ascii="Times New Roman" w:hAnsi="Times New Roman" w:cs="Times New Roman"/>
          <w:color w:val="0D0D0D" w:themeColor="text1" w:themeTint="F2"/>
          <w:sz w:val="24"/>
          <w:szCs w:val="24"/>
        </w:rPr>
        <w:t>.</w:t>
      </w:r>
    </w:p>
    <w:p w14:paraId="0B06E1D1" w14:textId="77777777" w:rsidR="00F477A5" w:rsidRPr="009A16F2" w:rsidRDefault="00F477A5" w:rsidP="006B5964">
      <w:pPr>
        <w:autoSpaceDE w:val="0"/>
        <w:autoSpaceDN w:val="0"/>
        <w:spacing w:after="0" w:line="360" w:lineRule="auto"/>
        <w:ind w:hanging="482"/>
        <w:rPr>
          <w:rFonts w:ascii="Times New Roman" w:hAnsi="Times New Roman" w:cs="Times New Roman"/>
          <w:color w:val="0D0D0D" w:themeColor="text1" w:themeTint="F2"/>
          <w:sz w:val="24"/>
          <w:szCs w:val="24"/>
          <w:shd w:val="clear" w:color="auto" w:fill="FFFFFF"/>
        </w:rPr>
      </w:pPr>
      <w:r w:rsidRPr="009A16F2">
        <w:rPr>
          <w:rFonts w:ascii="Times New Roman" w:hAnsi="Times New Roman" w:cs="Times New Roman"/>
          <w:b/>
          <w:bCs/>
          <w:color w:val="0D0D0D" w:themeColor="text1" w:themeTint="F2"/>
          <w:sz w:val="24"/>
          <w:szCs w:val="24"/>
          <w:shd w:val="clear" w:color="auto" w:fill="FFFFFF"/>
        </w:rPr>
        <w:t xml:space="preserve">Mathews D.P., Mertins O., Mathews J.P.D. and </w:t>
      </w:r>
      <w:proofErr w:type="spellStart"/>
      <w:r w:rsidRPr="009A16F2">
        <w:rPr>
          <w:rFonts w:ascii="Times New Roman" w:hAnsi="Times New Roman" w:cs="Times New Roman"/>
          <w:b/>
          <w:bCs/>
          <w:color w:val="0D0D0D" w:themeColor="text1" w:themeTint="F2"/>
          <w:sz w:val="24"/>
          <w:szCs w:val="24"/>
          <w:shd w:val="clear" w:color="auto" w:fill="FFFFFF"/>
        </w:rPr>
        <w:t>Ismiño</w:t>
      </w:r>
      <w:proofErr w:type="spellEnd"/>
      <w:r w:rsidRPr="009A16F2">
        <w:rPr>
          <w:rFonts w:ascii="Times New Roman" w:hAnsi="Times New Roman" w:cs="Times New Roman"/>
          <w:b/>
          <w:bCs/>
          <w:color w:val="0D0D0D" w:themeColor="text1" w:themeTint="F2"/>
          <w:sz w:val="24"/>
          <w:szCs w:val="24"/>
          <w:shd w:val="clear" w:color="auto" w:fill="FFFFFF"/>
        </w:rPr>
        <w:t xml:space="preserve"> O.R. 2013:</w:t>
      </w:r>
      <w:r w:rsidRPr="009A16F2">
        <w:rPr>
          <w:rFonts w:ascii="Times New Roman" w:hAnsi="Times New Roman" w:cs="Times New Roman"/>
          <w:color w:val="0D0D0D" w:themeColor="text1" w:themeTint="F2"/>
          <w:sz w:val="24"/>
          <w:szCs w:val="24"/>
          <w:shd w:val="clear" w:color="auto" w:fill="FFFFFF"/>
        </w:rPr>
        <w:t xml:space="preserve"> Massive parasitism by </w:t>
      </w:r>
      <w:proofErr w:type="spellStart"/>
      <w:r w:rsidRPr="009A16F2">
        <w:rPr>
          <w:rFonts w:ascii="Times New Roman" w:hAnsi="Times New Roman" w:cs="Times New Roman"/>
          <w:i/>
          <w:iCs/>
          <w:color w:val="0D0D0D" w:themeColor="text1" w:themeTint="F2"/>
          <w:sz w:val="24"/>
          <w:szCs w:val="24"/>
          <w:shd w:val="clear" w:color="auto" w:fill="FFFFFF"/>
        </w:rPr>
        <w:t>Gussevia</w:t>
      </w:r>
      <w:proofErr w:type="spellEnd"/>
      <w:r w:rsidRPr="009A16F2">
        <w:rPr>
          <w:rFonts w:ascii="Times New Roman" w:hAnsi="Times New Roman" w:cs="Times New Roman"/>
          <w:i/>
          <w:iCs/>
          <w:color w:val="0D0D0D" w:themeColor="text1" w:themeTint="F2"/>
          <w:sz w:val="24"/>
          <w:szCs w:val="24"/>
          <w:shd w:val="clear" w:color="auto" w:fill="FFFFFF"/>
        </w:rPr>
        <w:t xml:space="preserve"> </w:t>
      </w:r>
      <w:proofErr w:type="spellStart"/>
      <w:r w:rsidRPr="009A16F2">
        <w:rPr>
          <w:rFonts w:ascii="Times New Roman" w:hAnsi="Times New Roman" w:cs="Times New Roman"/>
          <w:i/>
          <w:iCs/>
          <w:color w:val="0D0D0D" w:themeColor="text1" w:themeTint="F2"/>
          <w:sz w:val="24"/>
          <w:szCs w:val="24"/>
          <w:shd w:val="clear" w:color="auto" w:fill="FFFFFF"/>
        </w:rPr>
        <w:t>tucunarense</w:t>
      </w:r>
      <w:proofErr w:type="spellEnd"/>
      <w:r w:rsidRPr="009A16F2">
        <w:rPr>
          <w:rFonts w:ascii="Times New Roman" w:hAnsi="Times New Roman" w:cs="Times New Roman"/>
          <w:color w:val="0D0D0D" w:themeColor="text1" w:themeTint="F2"/>
          <w:sz w:val="24"/>
          <w:szCs w:val="24"/>
          <w:shd w:val="clear" w:color="auto" w:fill="FFFFFF"/>
        </w:rPr>
        <w:t xml:space="preserve"> (Platyhelminthes: </w:t>
      </w:r>
      <w:proofErr w:type="spellStart"/>
      <w:r w:rsidRPr="009A16F2">
        <w:rPr>
          <w:rFonts w:ascii="Times New Roman" w:hAnsi="Times New Roman" w:cs="Times New Roman"/>
          <w:color w:val="0D0D0D" w:themeColor="text1" w:themeTint="F2"/>
          <w:sz w:val="24"/>
          <w:szCs w:val="24"/>
          <w:shd w:val="clear" w:color="auto" w:fill="FFFFFF"/>
        </w:rPr>
        <w:t>Monogenea</w:t>
      </w:r>
      <w:proofErr w:type="spellEnd"/>
      <w:r w:rsidRPr="009A16F2">
        <w:rPr>
          <w:rFonts w:ascii="Times New Roman" w:hAnsi="Times New Roman" w:cs="Times New Roman"/>
          <w:color w:val="0D0D0D" w:themeColor="text1" w:themeTint="F2"/>
          <w:sz w:val="24"/>
          <w:szCs w:val="24"/>
          <w:shd w:val="clear" w:color="auto" w:fill="FFFFFF"/>
        </w:rPr>
        <w:t xml:space="preserve">: </w:t>
      </w:r>
      <w:proofErr w:type="spellStart"/>
      <w:r w:rsidRPr="009A16F2">
        <w:rPr>
          <w:rFonts w:ascii="Times New Roman" w:hAnsi="Times New Roman" w:cs="Times New Roman"/>
          <w:color w:val="0D0D0D" w:themeColor="text1" w:themeTint="F2"/>
          <w:sz w:val="24"/>
          <w:szCs w:val="24"/>
          <w:shd w:val="clear" w:color="auto" w:fill="FFFFFF"/>
        </w:rPr>
        <w:t>Dactylogyridae</w:t>
      </w:r>
      <w:proofErr w:type="spellEnd"/>
      <w:r w:rsidRPr="009A16F2">
        <w:rPr>
          <w:rFonts w:ascii="Times New Roman" w:hAnsi="Times New Roman" w:cs="Times New Roman"/>
          <w:color w:val="0D0D0D" w:themeColor="text1" w:themeTint="F2"/>
          <w:sz w:val="24"/>
          <w:szCs w:val="24"/>
          <w:shd w:val="clear" w:color="auto" w:fill="FFFFFF"/>
        </w:rPr>
        <w:t xml:space="preserve">) in fingerlings of </w:t>
      </w:r>
      <w:proofErr w:type="spellStart"/>
      <w:r w:rsidRPr="009A16F2">
        <w:rPr>
          <w:rFonts w:ascii="Times New Roman" w:hAnsi="Times New Roman" w:cs="Times New Roman"/>
          <w:color w:val="0D0D0D" w:themeColor="text1" w:themeTint="F2"/>
          <w:sz w:val="24"/>
          <w:szCs w:val="24"/>
          <w:shd w:val="clear" w:color="auto" w:fill="FFFFFF"/>
        </w:rPr>
        <w:t>bujurqui-tucunare</w:t>
      </w:r>
      <w:proofErr w:type="spellEnd"/>
      <w:r w:rsidRPr="009A16F2">
        <w:rPr>
          <w:rFonts w:ascii="Times New Roman" w:hAnsi="Times New Roman" w:cs="Times New Roman"/>
          <w:color w:val="0D0D0D" w:themeColor="text1" w:themeTint="F2"/>
          <w:sz w:val="24"/>
          <w:szCs w:val="24"/>
          <w:shd w:val="clear" w:color="auto" w:fill="FFFFFF"/>
        </w:rPr>
        <w:t xml:space="preserve"> cultured in the Peruvian Amazon. Acta </w:t>
      </w:r>
      <w:proofErr w:type="spellStart"/>
      <w:r w:rsidRPr="009A16F2">
        <w:rPr>
          <w:rFonts w:ascii="Times New Roman" w:hAnsi="Times New Roman" w:cs="Times New Roman"/>
          <w:color w:val="0D0D0D" w:themeColor="text1" w:themeTint="F2"/>
          <w:sz w:val="24"/>
          <w:szCs w:val="24"/>
          <w:shd w:val="clear" w:color="auto" w:fill="FFFFFF"/>
        </w:rPr>
        <w:t>Parasitologica</w:t>
      </w:r>
      <w:proofErr w:type="spellEnd"/>
      <w:r w:rsidRPr="009A16F2">
        <w:rPr>
          <w:rFonts w:ascii="Times New Roman" w:hAnsi="Times New Roman" w:cs="Times New Roman"/>
          <w:color w:val="0D0D0D" w:themeColor="text1" w:themeTint="F2"/>
          <w:sz w:val="24"/>
          <w:szCs w:val="24"/>
          <w:shd w:val="clear" w:color="auto" w:fill="FFFFFF"/>
        </w:rPr>
        <w:t xml:space="preserve">, </w:t>
      </w:r>
      <w:r w:rsidRPr="009A16F2">
        <w:rPr>
          <w:rFonts w:ascii="Times New Roman" w:hAnsi="Times New Roman" w:cs="Times New Roman"/>
          <w:b/>
          <w:bCs/>
          <w:color w:val="0D0D0D" w:themeColor="text1" w:themeTint="F2"/>
          <w:sz w:val="24"/>
          <w:szCs w:val="24"/>
          <w:shd w:val="clear" w:color="auto" w:fill="FFFFFF"/>
        </w:rPr>
        <w:t>58:</w:t>
      </w:r>
      <w:r w:rsidRPr="009A16F2">
        <w:rPr>
          <w:rFonts w:ascii="Times New Roman" w:hAnsi="Times New Roman" w:cs="Times New Roman"/>
          <w:color w:val="0D0D0D" w:themeColor="text1" w:themeTint="F2"/>
          <w:sz w:val="24"/>
          <w:szCs w:val="24"/>
          <w:shd w:val="clear" w:color="auto" w:fill="FFFFFF"/>
        </w:rPr>
        <w:t xml:space="preserve"> 223–225. </w:t>
      </w:r>
    </w:p>
    <w:p w14:paraId="2211D536" w14:textId="13E1C997" w:rsidR="00F477A5" w:rsidRPr="009A16F2" w:rsidRDefault="00F477A5" w:rsidP="006B5964">
      <w:pPr>
        <w:autoSpaceDE w:val="0"/>
        <w:autoSpaceDN w:val="0"/>
        <w:spacing w:after="0" w:line="360" w:lineRule="auto"/>
        <w:ind w:hanging="482"/>
        <w:rPr>
          <w:rFonts w:ascii="Times New Roman" w:hAnsi="Times New Roman" w:cs="Times New Roman"/>
          <w:color w:val="0D0D0D" w:themeColor="text1" w:themeTint="F2"/>
          <w:sz w:val="24"/>
          <w:szCs w:val="24"/>
        </w:rPr>
      </w:pPr>
      <w:proofErr w:type="spellStart"/>
      <w:r w:rsidRPr="009A16F2">
        <w:rPr>
          <w:rStyle w:val="Strong"/>
          <w:rFonts w:ascii="Times New Roman" w:hAnsi="Times New Roman" w:cs="Times New Roman"/>
          <w:color w:val="0D0D0D" w:themeColor="text1" w:themeTint="F2"/>
          <w:sz w:val="24"/>
          <w:szCs w:val="24"/>
          <w:shd w:val="clear" w:color="auto" w:fill="FFFFFF"/>
        </w:rPr>
        <w:lastRenderedPageBreak/>
        <w:t>Mavuti</w:t>
      </w:r>
      <w:proofErr w:type="spellEnd"/>
      <w:r w:rsidRPr="009A16F2">
        <w:rPr>
          <w:rStyle w:val="Strong"/>
          <w:rFonts w:ascii="Times New Roman" w:hAnsi="Times New Roman" w:cs="Times New Roman"/>
          <w:color w:val="0D0D0D" w:themeColor="text1" w:themeTint="F2"/>
          <w:sz w:val="24"/>
          <w:szCs w:val="24"/>
          <w:shd w:val="clear" w:color="auto" w:fill="FFFFFF"/>
        </w:rPr>
        <w:t xml:space="preserve"> S.K., </w:t>
      </w:r>
      <w:proofErr w:type="spellStart"/>
      <w:r w:rsidRPr="009A16F2">
        <w:rPr>
          <w:rStyle w:val="Strong"/>
          <w:rFonts w:ascii="Times New Roman" w:hAnsi="Times New Roman" w:cs="Times New Roman"/>
          <w:color w:val="0D0D0D" w:themeColor="text1" w:themeTint="F2"/>
          <w:sz w:val="24"/>
          <w:szCs w:val="24"/>
          <w:shd w:val="clear" w:color="auto" w:fill="FFFFFF"/>
        </w:rPr>
        <w:t>Waruiru</w:t>
      </w:r>
      <w:proofErr w:type="spellEnd"/>
      <w:r w:rsidRPr="009A16F2">
        <w:rPr>
          <w:rStyle w:val="Strong"/>
          <w:rFonts w:ascii="Times New Roman" w:hAnsi="Times New Roman" w:cs="Times New Roman"/>
          <w:color w:val="0D0D0D" w:themeColor="text1" w:themeTint="F2"/>
          <w:sz w:val="24"/>
          <w:szCs w:val="24"/>
          <w:shd w:val="clear" w:color="auto" w:fill="FFFFFF"/>
        </w:rPr>
        <w:t xml:space="preserve"> R.M., Mbuthia P.G., Maina J.G., </w:t>
      </w:r>
      <w:proofErr w:type="spellStart"/>
      <w:r w:rsidRPr="009A16F2">
        <w:rPr>
          <w:rStyle w:val="Strong"/>
          <w:rFonts w:ascii="Times New Roman" w:hAnsi="Times New Roman" w:cs="Times New Roman"/>
          <w:color w:val="0D0D0D" w:themeColor="text1" w:themeTint="F2"/>
          <w:sz w:val="24"/>
          <w:szCs w:val="24"/>
          <w:shd w:val="clear" w:color="auto" w:fill="FFFFFF"/>
        </w:rPr>
        <w:t>Mbaria</w:t>
      </w:r>
      <w:proofErr w:type="spellEnd"/>
      <w:r w:rsidRPr="009A16F2">
        <w:rPr>
          <w:rStyle w:val="Strong"/>
          <w:rFonts w:ascii="Times New Roman" w:hAnsi="Times New Roman" w:cs="Times New Roman"/>
          <w:color w:val="0D0D0D" w:themeColor="text1" w:themeTint="F2"/>
          <w:sz w:val="24"/>
          <w:szCs w:val="24"/>
          <w:shd w:val="clear" w:color="auto" w:fill="FFFFFF"/>
        </w:rPr>
        <w:t xml:space="preserve"> J.M. and Otieno R.O. (2017):</w:t>
      </w:r>
      <w:r w:rsidRPr="009A16F2">
        <w:rPr>
          <w:rFonts w:ascii="Times New Roman" w:hAnsi="Times New Roman" w:cs="Times New Roman"/>
          <w:color w:val="0D0D0D" w:themeColor="text1" w:themeTint="F2"/>
          <w:sz w:val="24"/>
          <w:szCs w:val="24"/>
          <w:shd w:val="clear" w:color="auto" w:fill="FFFFFF"/>
        </w:rPr>
        <w:t xml:space="preserve"> Prevalence of </w:t>
      </w:r>
      <w:proofErr w:type="spellStart"/>
      <w:r w:rsidRPr="009A16F2">
        <w:rPr>
          <w:rFonts w:ascii="Times New Roman" w:hAnsi="Times New Roman" w:cs="Times New Roman"/>
          <w:color w:val="0D0D0D" w:themeColor="text1" w:themeTint="F2"/>
          <w:sz w:val="24"/>
          <w:szCs w:val="24"/>
          <w:shd w:val="clear" w:color="auto" w:fill="FFFFFF"/>
        </w:rPr>
        <w:t>ecto</w:t>
      </w:r>
      <w:proofErr w:type="spellEnd"/>
      <w:r w:rsidRPr="009A16F2">
        <w:rPr>
          <w:rFonts w:ascii="Times New Roman" w:hAnsi="Times New Roman" w:cs="Times New Roman"/>
          <w:color w:val="0D0D0D" w:themeColor="text1" w:themeTint="F2"/>
          <w:sz w:val="24"/>
          <w:szCs w:val="24"/>
          <w:shd w:val="clear" w:color="auto" w:fill="FFFFFF"/>
        </w:rPr>
        <w:t>- and endo-parasitic infections of farmed tilapia and catfish in Nyeri County, Kenya. Livestock Research for Rural Development. Volume 29, Article #122. R</w:t>
      </w:r>
      <w:r w:rsidR="00CC7066">
        <w:rPr>
          <w:rFonts w:ascii="Times New Roman" w:hAnsi="Times New Roman" w:cs="Times New Roman"/>
          <w:i/>
          <w:color w:val="0D0D0D" w:themeColor="text1" w:themeTint="F2"/>
          <w:sz w:val="24"/>
          <w:szCs w:val="24"/>
          <w:shd w:val="clear" w:color="auto" w:fill="FFFFFF"/>
        </w:rPr>
        <w:t>et</w:t>
      </w:r>
      <w:r w:rsidRPr="009A16F2">
        <w:rPr>
          <w:rFonts w:ascii="Times New Roman" w:hAnsi="Times New Roman" w:cs="Times New Roman"/>
          <w:color w:val="0D0D0D" w:themeColor="text1" w:themeTint="F2"/>
          <w:sz w:val="24"/>
          <w:szCs w:val="24"/>
          <w:shd w:val="clear" w:color="auto" w:fill="FFFFFF"/>
        </w:rPr>
        <w:t>rieved July 4, 2017, from http://www.lrrd.org/lrrd29/6/stek29122.htm</w:t>
      </w:r>
    </w:p>
    <w:p w14:paraId="212D3AA2" w14:textId="77777777" w:rsidR="00F477A5" w:rsidRDefault="00F477A5" w:rsidP="006B5964">
      <w:pPr>
        <w:autoSpaceDE w:val="0"/>
        <w:autoSpaceDN w:val="0"/>
        <w:spacing w:after="0" w:line="360" w:lineRule="auto"/>
        <w:ind w:hanging="482"/>
        <w:rPr>
          <w:rFonts w:ascii="Times New Roman" w:hAnsi="Times New Roman" w:cs="Times New Roman"/>
          <w:color w:val="0D0D0D" w:themeColor="text1" w:themeTint="F2"/>
          <w:sz w:val="24"/>
          <w:szCs w:val="24"/>
          <w:shd w:val="clear" w:color="auto" w:fill="FFFFFF"/>
        </w:rPr>
      </w:pPr>
      <w:r w:rsidRPr="00D001C0">
        <w:rPr>
          <w:rFonts w:ascii="Times New Roman" w:hAnsi="Times New Roman" w:cs="Times New Roman"/>
          <w:b/>
          <w:bCs/>
          <w:color w:val="0D0D0D" w:themeColor="text1" w:themeTint="F2"/>
          <w:sz w:val="24"/>
          <w:szCs w:val="24"/>
          <w:shd w:val="clear" w:color="auto" w:fill="FFFFFF"/>
        </w:rPr>
        <w:t>Meyers, T., Burton, T., Bentz, C., &amp; Starkey, N. (2008).</w:t>
      </w:r>
      <w:r w:rsidRPr="00D001C0">
        <w:rPr>
          <w:rFonts w:ascii="Times New Roman" w:hAnsi="Times New Roman" w:cs="Times New Roman"/>
          <w:color w:val="0D0D0D" w:themeColor="text1" w:themeTint="F2"/>
          <w:sz w:val="24"/>
          <w:szCs w:val="24"/>
          <w:shd w:val="clear" w:color="auto" w:fill="FFFFFF"/>
        </w:rPr>
        <w:t xml:space="preserve"> Common Diseases of Wil</w:t>
      </w:r>
      <w:r>
        <w:rPr>
          <w:rFonts w:ascii="Times New Roman" w:hAnsi="Times New Roman" w:cs="Times New Roman"/>
          <w:color w:val="0D0D0D" w:themeColor="text1" w:themeTint="F2"/>
          <w:sz w:val="24"/>
          <w:szCs w:val="24"/>
          <w:shd w:val="clear" w:color="auto" w:fill="FFFFFF"/>
        </w:rPr>
        <w:t>d</w:t>
      </w:r>
      <w:r w:rsidRPr="00D001C0">
        <w:rPr>
          <w:rFonts w:ascii="Times New Roman" w:hAnsi="Times New Roman" w:cs="Times New Roman"/>
          <w:color w:val="0D0D0D" w:themeColor="text1" w:themeTint="F2"/>
          <w:sz w:val="24"/>
          <w:szCs w:val="24"/>
          <w:shd w:val="clear" w:color="auto" w:fill="FFFFFF"/>
        </w:rPr>
        <w:t xml:space="preserve"> an</w:t>
      </w:r>
      <w:r>
        <w:rPr>
          <w:rFonts w:ascii="Times New Roman" w:hAnsi="Times New Roman" w:cs="Times New Roman"/>
          <w:color w:val="0D0D0D" w:themeColor="text1" w:themeTint="F2"/>
          <w:sz w:val="24"/>
          <w:szCs w:val="24"/>
          <w:shd w:val="clear" w:color="auto" w:fill="FFFFFF"/>
        </w:rPr>
        <w:t>d</w:t>
      </w:r>
      <w:r w:rsidRPr="00D001C0">
        <w:rPr>
          <w:rFonts w:ascii="Times New Roman" w:hAnsi="Times New Roman" w:cs="Times New Roman"/>
          <w:color w:val="0D0D0D" w:themeColor="text1" w:themeTint="F2"/>
          <w:sz w:val="24"/>
          <w:szCs w:val="24"/>
          <w:shd w:val="clear" w:color="auto" w:fill="FFFFFF"/>
        </w:rPr>
        <w:t xml:space="preserve"> Culture</w:t>
      </w:r>
      <w:r>
        <w:rPr>
          <w:rFonts w:ascii="Times New Roman" w:hAnsi="Times New Roman" w:cs="Times New Roman"/>
          <w:color w:val="0D0D0D" w:themeColor="text1" w:themeTint="F2"/>
          <w:sz w:val="24"/>
          <w:szCs w:val="24"/>
          <w:shd w:val="clear" w:color="auto" w:fill="FFFFFF"/>
        </w:rPr>
        <w:t>d</w:t>
      </w:r>
      <w:r w:rsidRPr="00D001C0">
        <w:rPr>
          <w:rFonts w:ascii="Times New Roman" w:hAnsi="Times New Roman" w:cs="Times New Roman"/>
          <w:color w:val="0D0D0D" w:themeColor="text1" w:themeTint="F2"/>
          <w:sz w:val="24"/>
          <w:szCs w:val="24"/>
          <w:shd w:val="clear" w:color="auto" w:fill="FFFFFF"/>
        </w:rPr>
        <w:t xml:space="preserve"> fishes in </w:t>
      </w:r>
      <w:proofErr w:type="spellStart"/>
      <w:r w:rsidRPr="00D001C0">
        <w:rPr>
          <w:rFonts w:ascii="Times New Roman" w:hAnsi="Times New Roman" w:cs="Times New Roman"/>
          <w:color w:val="0D0D0D" w:themeColor="text1" w:themeTint="F2"/>
          <w:sz w:val="24"/>
          <w:szCs w:val="24"/>
          <w:shd w:val="clear" w:color="auto" w:fill="FFFFFF"/>
        </w:rPr>
        <w:t>alaska</w:t>
      </w:r>
      <w:proofErr w:type="spellEnd"/>
      <w:r w:rsidRPr="00D001C0">
        <w:rPr>
          <w:rFonts w:ascii="Times New Roman" w:hAnsi="Times New Roman" w:cs="Times New Roman"/>
          <w:color w:val="0D0D0D" w:themeColor="text1" w:themeTint="F2"/>
          <w:sz w:val="24"/>
          <w:szCs w:val="24"/>
          <w:shd w:val="clear" w:color="auto" w:fill="FFFFFF"/>
        </w:rPr>
        <w:t>.</w:t>
      </w:r>
    </w:p>
    <w:p w14:paraId="5F2F0D4D" w14:textId="77777777" w:rsidR="00F477A5" w:rsidRPr="0033664F" w:rsidRDefault="00F477A5" w:rsidP="0033664F">
      <w:pPr>
        <w:autoSpaceDE w:val="0"/>
        <w:autoSpaceDN w:val="0"/>
        <w:spacing w:line="360" w:lineRule="auto"/>
        <w:ind w:hanging="480"/>
        <w:rPr>
          <w:rFonts w:ascii="Times New Roman" w:hAnsi="Times New Roman" w:cs="Times New Roman"/>
          <w:color w:val="0D0D0D" w:themeColor="text1" w:themeTint="F2"/>
          <w:sz w:val="24"/>
          <w:szCs w:val="24"/>
        </w:rPr>
      </w:pPr>
      <w:proofErr w:type="spellStart"/>
      <w:r w:rsidRPr="00F36D79">
        <w:rPr>
          <w:rFonts w:ascii="Times New Roman" w:hAnsi="Times New Roman" w:cs="Times New Roman"/>
          <w:b/>
          <w:bCs/>
          <w:color w:val="0D0D0D" w:themeColor="text1" w:themeTint="F2"/>
          <w:sz w:val="24"/>
          <w:szCs w:val="24"/>
        </w:rPr>
        <w:t>Mhaisen</w:t>
      </w:r>
      <w:proofErr w:type="spellEnd"/>
      <w:r w:rsidRPr="00F36D79">
        <w:rPr>
          <w:rFonts w:ascii="Times New Roman" w:hAnsi="Times New Roman" w:cs="Times New Roman"/>
          <w:b/>
          <w:bCs/>
          <w:color w:val="0D0D0D" w:themeColor="text1" w:themeTint="F2"/>
          <w:sz w:val="24"/>
          <w:szCs w:val="24"/>
        </w:rPr>
        <w:t>, F. T., &amp; Abdul-Ameer, K. N. (2009).</w:t>
      </w:r>
      <w:r w:rsidRPr="0033664F">
        <w:rPr>
          <w:rFonts w:ascii="Times New Roman" w:hAnsi="Times New Roman" w:cs="Times New Roman"/>
          <w:color w:val="0D0D0D" w:themeColor="text1" w:themeTint="F2"/>
          <w:sz w:val="24"/>
          <w:szCs w:val="24"/>
        </w:rPr>
        <w:t xml:space="preserve"> Checklists of </w:t>
      </w:r>
      <w:proofErr w:type="spellStart"/>
      <w:r w:rsidRPr="0033664F">
        <w:rPr>
          <w:rFonts w:ascii="Times New Roman" w:hAnsi="Times New Roman" w:cs="Times New Roman"/>
          <w:color w:val="0D0D0D" w:themeColor="text1" w:themeTint="F2"/>
          <w:sz w:val="24"/>
          <w:szCs w:val="24"/>
        </w:rPr>
        <w:t>Dactylogyrus</w:t>
      </w:r>
      <w:proofErr w:type="spellEnd"/>
      <w:r w:rsidRPr="0033664F">
        <w:rPr>
          <w:rFonts w:ascii="Times New Roman" w:hAnsi="Times New Roman" w:cs="Times New Roman"/>
          <w:color w:val="0D0D0D" w:themeColor="text1" w:themeTint="F2"/>
          <w:sz w:val="24"/>
          <w:szCs w:val="24"/>
        </w:rPr>
        <w:t xml:space="preserve"> Species (</w:t>
      </w:r>
      <w:proofErr w:type="spellStart"/>
      <w:r w:rsidRPr="0033664F">
        <w:rPr>
          <w:rFonts w:ascii="Times New Roman" w:hAnsi="Times New Roman" w:cs="Times New Roman"/>
          <w:color w:val="0D0D0D" w:themeColor="text1" w:themeTint="F2"/>
          <w:sz w:val="24"/>
          <w:szCs w:val="24"/>
        </w:rPr>
        <w:t>Monogenea</w:t>
      </w:r>
      <w:proofErr w:type="spellEnd"/>
      <w:r w:rsidRPr="0033664F">
        <w:rPr>
          <w:rFonts w:ascii="Times New Roman" w:hAnsi="Times New Roman" w:cs="Times New Roman"/>
          <w:color w:val="0D0D0D" w:themeColor="text1" w:themeTint="F2"/>
          <w:sz w:val="24"/>
          <w:szCs w:val="24"/>
        </w:rPr>
        <w:t>) from Fishes of Iraq.</w:t>
      </w:r>
    </w:p>
    <w:p w14:paraId="2B1E2282" w14:textId="7C9106D6" w:rsidR="00F477A5" w:rsidRPr="0033664F" w:rsidRDefault="00F477A5" w:rsidP="0033664F">
      <w:pPr>
        <w:autoSpaceDE w:val="0"/>
        <w:autoSpaceDN w:val="0"/>
        <w:spacing w:line="360" w:lineRule="auto"/>
        <w:ind w:hanging="480"/>
        <w:rPr>
          <w:rFonts w:ascii="Times New Roman" w:hAnsi="Times New Roman" w:cs="Times New Roman"/>
          <w:color w:val="0D0D0D" w:themeColor="text1" w:themeTint="F2"/>
          <w:sz w:val="24"/>
          <w:szCs w:val="24"/>
        </w:rPr>
      </w:pPr>
      <w:proofErr w:type="spellStart"/>
      <w:r w:rsidRPr="0033664F">
        <w:rPr>
          <w:rFonts w:ascii="Times New Roman" w:hAnsi="Times New Roman" w:cs="Times New Roman"/>
          <w:b/>
          <w:bCs/>
          <w:color w:val="0D0D0D" w:themeColor="text1" w:themeTint="F2"/>
          <w:sz w:val="24"/>
          <w:szCs w:val="24"/>
        </w:rPr>
        <w:t>Migiro</w:t>
      </w:r>
      <w:proofErr w:type="spellEnd"/>
      <w:r w:rsidRPr="0033664F">
        <w:rPr>
          <w:rFonts w:ascii="Times New Roman" w:hAnsi="Times New Roman" w:cs="Times New Roman"/>
          <w:b/>
          <w:bCs/>
          <w:color w:val="0D0D0D" w:themeColor="text1" w:themeTint="F2"/>
          <w:sz w:val="24"/>
          <w:szCs w:val="24"/>
        </w:rPr>
        <w:t xml:space="preserve"> </w:t>
      </w:r>
      <w:proofErr w:type="spellStart"/>
      <w:r w:rsidRPr="0033664F">
        <w:rPr>
          <w:rFonts w:ascii="Times New Roman" w:hAnsi="Times New Roman" w:cs="Times New Roman"/>
          <w:b/>
          <w:bCs/>
          <w:color w:val="0D0D0D" w:themeColor="text1" w:themeTint="F2"/>
          <w:sz w:val="24"/>
          <w:szCs w:val="24"/>
        </w:rPr>
        <w:t>Kembenya</w:t>
      </w:r>
      <w:proofErr w:type="spellEnd"/>
      <w:r w:rsidRPr="0033664F">
        <w:rPr>
          <w:rFonts w:ascii="Times New Roman" w:hAnsi="Times New Roman" w:cs="Times New Roman"/>
          <w:b/>
          <w:bCs/>
          <w:color w:val="0D0D0D" w:themeColor="text1" w:themeTint="F2"/>
          <w:sz w:val="24"/>
          <w:szCs w:val="24"/>
        </w:rPr>
        <w:t xml:space="preserve">, E., Oginga Odinga, J., </w:t>
      </w:r>
      <w:proofErr w:type="spellStart"/>
      <w:r w:rsidRPr="0033664F">
        <w:rPr>
          <w:rFonts w:ascii="Times New Roman" w:hAnsi="Times New Roman" w:cs="Times New Roman"/>
          <w:b/>
          <w:bCs/>
          <w:color w:val="0D0D0D" w:themeColor="text1" w:themeTint="F2"/>
          <w:sz w:val="24"/>
          <w:szCs w:val="24"/>
        </w:rPr>
        <w:t>Migiro</w:t>
      </w:r>
      <w:proofErr w:type="spellEnd"/>
      <w:r w:rsidRPr="0033664F">
        <w:rPr>
          <w:rFonts w:ascii="Times New Roman" w:hAnsi="Times New Roman" w:cs="Times New Roman"/>
          <w:b/>
          <w:bCs/>
          <w:color w:val="0D0D0D" w:themeColor="text1" w:themeTint="F2"/>
          <w:sz w:val="24"/>
          <w:szCs w:val="24"/>
        </w:rPr>
        <w:t>, K. E., K, M. G., Ouko, O. V, &amp; Victor, N. M. (2012).</w:t>
      </w:r>
      <w:r w:rsidRPr="0033664F">
        <w:rPr>
          <w:rFonts w:ascii="Times New Roman" w:hAnsi="Times New Roman" w:cs="Times New Roman"/>
          <w:color w:val="0D0D0D" w:themeColor="text1" w:themeTint="F2"/>
          <w:sz w:val="24"/>
          <w:szCs w:val="24"/>
        </w:rPr>
        <w:t xml:space="preserve"> </w:t>
      </w:r>
      <w:proofErr w:type="spellStart"/>
      <w:r w:rsidRPr="0033664F">
        <w:rPr>
          <w:rFonts w:ascii="Times New Roman" w:hAnsi="Times New Roman" w:cs="Times New Roman"/>
          <w:color w:val="0D0D0D" w:themeColor="text1" w:themeTint="F2"/>
          <w:sz w:val="24"/>
          <w:szCs w:val="24"/>
        </w:rPr>
        <w:t>Diplostomum</w:t>
      </w:r>
      <w:proofErr w:type="spellEnd"/>
      <w:r w:rsidRPr="0033664F">
        <w:rPr>
          <w:rFonts w:ascii="Times New Roman" w:hAnsi="Times New Roman" w:cs="Times New Roman"/>
          <w:color w:val="0D0D0D" w:themeColor="text1" w:themeTint="F2"/>
          <w:sz w:val="24"/>
          <w:szCs w:val="24"/>
        </w:rPr>
        <w:t xml:space="preserve"> Parasites Affecting </w:t>
      </w:r>
      <w:r w:rsidRPr="0033664F">
        <w:rPr>
          <w:rFonts w:ascii="Times New Roman" w:hAnsi="Times New Roman" w:cs="Times New Roman"/>
          <w:i/>
          <w:iCs/>
          <w:color w:val="0D0D0D" w:themeColor="text1" w:themeTint="F2"/>
          <w:sz w:val="24"/>
          <w:szCs w:val="24"/>
        </w:rPr>
        <w:t xml:space="preserve">Oreochromis </w:t>
      </w:r>
      <w:proofErr w:type="spellStart"/>
      <w:r w:rsidRPr="0033664F">
        <w:rPr>
          <w:rFonts w:ascii="Times New Roman" w:hAnsi="Times New Roman" w:cs="Times New Roman"/>
          <w:i/>
          <w:iCs/>
          <w:color w:val="0D0D0D" w:themeColor="text1" w:themeTint="F2"/>
          <w:sz w:val="24"/>
          <w:szCs w:val="24"/>
        </w:rPr>
        <w:t>niloticus</w:t>
      </w:r>
      <w:proofErr w:type="spellEnd"/>
      <w:r w:rsidRPr="0033664F">
        <w:rPr>
          <w:rFonts w:ascii="Times New Roman" w:hAnsi="Times New Roman" w:cs="Times New Roman"/>
          <w:color w:val="0D0D0D" w:themeColor="text1" w:themeTint="F2"/>
          <w:sz w:val="24"/>
          <w:szCs w:val="24"/>
        </w:rPr>
        <w:t xml:space="preserve"> in </w:t>
      </w:r>
      <w:proofErr w:type="spellStart"/>
      <w:r w:rsidRPr="0033664F">
        <w:rPr>
          <w:rFonts w:ascii="Times New Roman" w:hAnsi="Times New Roman" w:cs="Times New Roman"/>
          <w:color w:val="0D0D0D" w:themeColor="text1" w:themeTint="F2"/>
          <w:sz w:val="24"/>
          <w:szCs w:val="24"/>
        </w:rPr>
        <w:t>Chepkoilel</w:t>
      </w:r>
      <w:proofErr w:type="spellEnd"/>
      <w:r w:rsidRPr="0033664F">
        <w:rPr>
          <w:rFonts w:ascii="Times New Roman" w:hAnsi="Times New Roman" w:cs="Times New Roman"/>
          <w:color w:val="0D0D0D" w:themeColor="text1" w:themeTint="F2"/>
          <w:sz w:val="24"/>
          <w:szCs w:val="24"/>
        </w:rPr>
        <w:t xml:space="preserve"> Fish farm and Two Dams in Eldor</w:t>
      </w:r>
      <w:r w:rsidR="00CC7066">
        <w:rPr>
          <w:rFonts w:ascii="Times New Roman" w:hAnsi="Times New Roman" w:cs="Times New Roman"/>
          <w:i/>
          <w:color w:val="0D0D0D" w:themeColor="text1" w:themeTint="F2"/>
          <w:sz w:val="24"/>
          <w:szCs w:val="24"/>
        </w:rPr>
        <w:t>et</w:t>
      </w:r>
      <w:r w:rsidRPr="0033664F">
        <w:rPr>
          <w:rFonts w:ascii="Times New Roman" w:hAnsi="Times New Roman" w:cs="Times New Roman"/>
          <w:color w:val="0D0D0D" w:themeColor="text1" w:themeTint="F2"/>
          <w:sz w:val="24"/>
          <w:szCs w:val="24"/>
        </w:rPr>
        <w:t>-Kenya. Article in International Journal of Scientific and Engineering Research, 3(7). http://www.ijser.org</w:t>
      </w:r>
    </w:p>
    <w:p w14:paraId="3E1E9F68" w14:textId="19EE7CE1" w:rsidR="00F477A5" w:rsidRPr="009A16F2" w:rsidRDefault="00F477A5" w:rsidP="0033664F">
      <w:pPr>
        <w:autoSpaceDE w:val="0"/>
        <w:autoSpaceDN w:val="0"/>
        <w:spacing w:line="360" w:lineRule="auto"/>
        <w:ind w:hanging="480"/>
        <w:rPr>
          <w:rFonts w:ascii="Times New Roman" w:hAnsi="Times New Roman" w:cs="Times New Roman"/>
          <w:color w:val="0D0D0D" w:themeColor="text1" w:themeTint="F2"/>
          <w:sz w:val="24"/>
          <w:szCs w:val="24"/>
        </w:rPr>
      </w:pPr>
      <w:r w:rsidRPr="00312F08">
        <w:rPr>
          <w:rFonts w:ascii="Times New Roman" w:hAnsi="Times New Roman" w:cs="Times New Roman"/>
          <w:b/>
          <w:bCs/>
          <w:color w:val="0D0D0D" w:themeColor="text1" w:themeTint="F2"/>
          <w:sz w:val="24"/>
          <w:szCs w:val="24"/>
          <w:lang w:val="de-DE"/>
        </w:rPr>
        <w:t>Mitiku, M. A., &amp; Konecny, P. R. (2017).</w:t>
      </w:r>
      <w:r w:rsidRPr="00312F08">
        <w:rPr>
          <w:rFonts w:ascii="Times New Roman" w:hAnsi="Times New Roman" w:cs="Times New Roman"/>
          <w:color w:val="0D0D0D" w:themeColor="text1" w:themeTint="F2"/>
          <w:sz w:val="24"/>
          <w:szCs w:val="24"/>
          <w:lang w:val="de-DE"/>
        </w:rPr>
        <w:t xml:space="preserve"> </w:t>
      </w:r>
      <w:r w:rsidRPr="0033664F">
        <w:rPr>
          <w:rFonts w:ascii="Times New Roman" w:hAnsi="Times New Roman" w:cs="Times New Roman"/>
          <w:color w:val="0D0D0D" w:themeColor="text1" w:themeTint="F2"/>
          <w:sz w:val="24"/>
          <w:szCs w:val="24"/>
        </w:rPr>
        <w:t xml:space="preserve">A Study of </w:t>
      </w:r>
      <w:proofErr w:type="spellStart"/>
      <w:r w:rsidRPr="0033664F">
        <w:rPr>
          <w:rFonts w:ascii="Times New Roman" w:hAnsi="Times New Roman" w:cs="Times New Roman"/>
          <w:color w:val="0D0D0D" w:themeColor="text1" w:themeTint="F2"/>
          <w:sz w:val="24"/>
          <w:szCs w:val="24"/>
        </w:rPr>
        <w:t>Clinostomum</w:t>
      </w:r>
      <w:proofErr w:type="spellEnd"/>
      <w:r w:rsidRPr="0033664F">
        <w:rPr>
          <w:rFonts w:ascii="Times New Roman" w:hAnsi="Times New Roman" w:cs="Times New Roman"/>
          <w:color w:val="0D0D0D" w:themeColor="text1" w:themeTint="F2"/>
          <w:sz w:val="24"/>
          <w:szCs w:val="24"/>
        </w:rPr>
        <w:t xml:space="preserve"> (Trematode) and </w:t>
      </w:r>
      <w:proofErr w:type="spellStart"/>
      <w:r w:rsidRPr="0033664F">
        <w:rPr>
          <w:rFonts w:ascii="Times New Roman" w:hAnsi="Times New Roman" w:cs="Times New Roman"/>
          <w:color w:val="0D0D0D" w:themeColor="text1" w:themeTint="F2"/>
          <w:sz w:val="24"/>
          <w:szCs w:val="24"/>
        </w:rPr>
        <w:t>Contracaecum</w:t>
      </w:r>
      <w:proofErr w:type="spellEnd"/>
      <w:r w:rsidRPr="0033664F">
        <w:rPr>
          <w:rFonts w:ascii="Times New Roman" w:hAnsi="Times New Roman" w:cs="Times New Roman"/>
          <w:color w:val="0D0D0D" w:themeColor="text1" w:themeTint="F2"/>
          <w:sz w:val="24"/>
          <w:szCs w:val="24"/>
        </w:rPr>
        <w:t xml:space="preserve"> (Nematode) Parasites Affecting </w:t>
      </w:r>
      <w:r w:rsidRPr="0033664F">
        <w:rPr>
          <w:rFonts w:ascii="Times New Roman" w:hAnsi="Times New Roman" w:cs="Times New Roman"/>
          <w:i/>
          <w:iCs/>
          <w:color w:val="0D0D0D" w:themeColor="text1" w:themeTint="F2"/>
          <w:sz w:val="24"/>
          <w:szCs w:val="24"/>
        </w:rPr>
        <w:t xml:space="preserve">Oreochromis </w:t>
      </w:r>
      <w:proofErr w:type="spellStart"/>
      <w:r w:rsidRPr="0033664F">
        <w:rPr>
          <w:rFonts w:ascii="Times New Roman" w:hAnsi="Times New Roman" w:cs="Times New Roman"/>
          <w:i/>
          <w:iCs/>
          <w:color w:val="0D0D0D" w:themeColor="text1" w:themeTint="F2"/>
          <w:sz w:val="24"/>
          <w:szCs w:val="24"/>
        </w:rPr>
        <w:t>niloticus</w:t>
      </w:r>
      <w:proofErr w:type="spellEnd"/>
      <w:r w:rsidRPr="0033664F">
        <w:rPr>
          <w:rFonts w:ascii="Times New Roman" w:hAnsi="Times New Roman" w:cs="Times New Roman"/>
          <w:i/>
          <w:iCs/>
          <w:color w:val="0D0D0D" w:themeColor="text1" w:themeTint="F2"/>
          <w:sz w:val="24"/>
          <w:szCs w:val="24"/>
        </w:rPr>
        <w:t xml:space="preserve"> </w:t>
      </w:r>
      <w:r w:rsidRPr="0033664F">
        <w:rPr>
          <w:rFonts w:ascii="Times New Roman" w:hAnsi="Times New Roman" w:cs="Times New Roman"/>
          <w:color w:val="0D0D0D" w:themeColor="text1" w:themeTint="F2"/>
          <w:sz w:val="24"/>
          <w:szCs w:val="24"/>
        </w:rPr>
        <w:t xml:space="preserve">in Small Abaya Lake, </w:t>
      </w:r>
      <w:proofErr w:type="spellStart"/>
      <w:r w:rsidRPr="0033664F">
        <w:rPr>
          <w:rFonts w:ascii="Times New Roman" w:hAnsi="Times New Roman" w:cs="Times New Roman"/>
          <w:color w:val="0D0D0D" w:themeColor="text1" w:themeTint="F2"/>
          <w:sz w:val="24"/>
          <w:szCs w:val="24"/>
        </w:rPr>
        <w:t>Silite</w:t>
      </w:r>
      <w:proofErr w:type="spellEnd"/>
      <w:r w:rsidRPr="0033664F">
        <w:rPr>
          <w:rFonts w:ascii="Times New Roman" w:hAnsi="Times New Roman" w:cs="Times New Roman"/>
          <w:color w:val="0D0D0D" w:themeColor="text1" w:themeTint="F2"/>
          <w:sz w:val="24"/>
          <w:szCs w:val="24"/>
        </w:rPr>
        <w:t xml:space="preserve"> Zone, </w:t>
      </w:r>
      <w:r w:rsidR="00CC7066">
        <w:rPr>
          <w:rFonts w:ascii="Times New Roman" w:hAnsi="Times New Roman" w:cs="Times New Roman"/>
          <w:i/>
          <w:color w:val="0D0D0D" w:themeColor="text1" w:themeTint="F2"/>
          <w:sz w:val="24"/>
          <w:szCs w:val="24"/>
        </w:rPr>
        <w:t>Et</w:t>
      </w:r>
      <w:r w:rsidRPr="0033664F">
        <w:rPr>
          <w:rFonts w:ascii="Times New Roman" w:hAnsi="Times New Roman" w:cs="Times New Roman"/>
          <w:color w:val="0D0D0D" w:themeColor="text1" w:themeTint="F2"/>
          <w:sz w:val="24"/>
          <w:szCs w:val="24"/>
        </w:rPr>
        <w:t xml:space="preserve">hiopia View project </w:t>
      </w:r>
      <w:proofErr w:type="spellStart"/>
      <w:r w:rsidRPr="0033664F">
        <w:rPr>
          <w:rFonts w:ascii="Times New Roman" w:hAnsi="Times New Roman" w:cs="Times New Roman"/>
          <w:color w:val="0D0D0D" w:themeColor="text1" w:themeTint="F2"/>
          <w:sz w:val="24"/>
          <w:szCs w:val="24"/>
        </w:rPr>
        <w:t>Marsh</w:t>
      </w:r>
      <w:r w:rsidR="00CC7066">
        <w:rPr>
          <w:rFonts w:ascii="Times New Roman" w:hAnsi="Times New Roman" w:cs="Times New Roman"/>
          <w:i/>
          <w:color w:val="0D0D0D" w:themeColor="text1" w:themeTint="F2"/>
          <w:sz w:val="24"/>
          <w:szCs w:val="24"/>
        </w:rPr>
        <w:t>et</w:t>
      </w:r>
      <w:proofErr w:type="spellEnd"/>
      <w:r w:rsidRPr="0033664F">
        <w:rPr>
          <w:rFonts w:ascii="Times New Roman" w:hAnsi="Times New Roman" w:cs="Times New Roman"/>
          <w:color w:val="0D0D0D" w:themeColor="text1" w:themeTint="F2"/>
          <w:sz w:val="24"/>
          <w:szCs w:val="24"/>
        </w:rPr>
        <w:t xml:space="preserve"> Adugna </w:t>
      </w:r>
      <w:r>
        <w:rPr>
          <w:rFonts w:ascii="Times New Roman" w:hAnsi="Times New Roman" w:cs="Times New Roman"/>
          <w:color w:val="0D0D0D" w:themeColor="text1" w:themeTint="F2"/>
          <w:sz w:val="24"/>
          <w:szCs w:val="24"/>
        </w:rPr>
        <w:t>M</w:t>
      </w:r>
      <w:r w:rsidRPr="0033664F">
        <w:rPr>
          <w:rFonts w:ascii="Times New Roman" w:hAnsi="Times New Roman" w:cs="Times New Roman"/>
          <w:color w:val="0D0D0D" w:themeColor="text1" w:themeTint="F2"/>
          <w:sz w:val="24"/>
          <w:szCs w:val="24"/>
        </w:rPr>
        <w:t xml:space="preserve">itiku parasite species richness of fish from fish ponds and fingerling sources in central </w:t>
      </w:r>
      <w:r w:rsidR="00CC7066">
        <w:rPr>
          <w:rFonts w:ascii="Times New Roman" w:hAnsi="Times New Roman" w:cs="Times New Roman"/>
          <w:i/>
          <w:color w:val="0D0D0D" w:themeColor="text1" w:themeTint="F2"/>
          <w:sz w:val="24"/>
          <w:szCs w:val="24"/>
        </w:rPr>
        <w:t>Et</w:t>
      </w:r>
      <w:r w:rsidRPr="0033664F">
        <w:rPr>
          <w:rFonts w:ascii="Times New Roman" w:hAnsi="Times New Roman" w:cs="Times New Roman"/>
          <w:color w:val="0D0D0D" w:themeColor="text1" w:themeTint="F2"/>
          <w:sz w:val="24"/>
          <w:szCs w:val="24"/>
        </w:rPr>
        <w:t>hiopia: it’s implication on “Master of Science.” https://www.researchgate.n</w:t>
      </w:r>
      <w:r w:rsidR="00CC7066">
        <w:rPr>
          <w:rFonts w:ascii="Times New Roman" w:hAnsi="Times New Roman" w:cs="Times New Roman"/>
          <w:i/>
          <w:color w:val="0D0D0D" w:themeColor="text1" w:themeTint="F2"/>
          <w:sz w:val="24"/>
          <w:szCs w:val="24"/>
        </w:rPr>
        <w:t>et</w:t>
      </w:r>
      <w:r w:rsidRPr="0033664F">
        <w:rPr>
          <w:rFonts w:ascii="Times New Roman" w:hAnsi="Times New Roman" w:cs="Times New Roman"/>
          <w:color w:val="0D0D0D" w:themeColor="text1" w:themeTint="F2"/>
          <w:sz w:val="24"/>
          <w:szCs w:val="24"/>
        </w:rPr>
        <w:t>/publication/321717026</w:t>
      </w:r>
    </w:p>
    <w:p w14:paraId="37D62BE1" w14:textId="31186F61" w:rsidR="00F477A5" w:rsidRPr="00DA59E1" w:rsidRDefault="00F477A5" w:rsidP="00DA59E1">
      <w:pPr>
        <w:autoSpaceDE w:val="0"/>
        <w:autoSpaceDN w:val="0"/>
        <w:spacing w:line="360" w:lineRule="auto"/>
        <w:ind w:hanging="480"/>
        <w:rPr>
          <w:rFonts w:ascii="Times New Roman" w:hAnsi="Times New Roman" w:cs="Times New Roman"/>
          <w:color w:val="0D0D0D" w:themeColor="text1" w:themeTint="F2"/>
          <w:sz w:val="24"/>
          <w:szCs w:val="24"/>
        </w:rPr>
      </w:pPr>
      <w:proofErr w:type="spellStart"/>
      <w:r w:rsidRPr="00DA59E1">
        <w:rPr>
          <w:rFonts w:ascii="Times New Roman" w:hAnsi="Times New Roman" w:cs="Times New Roman"/>
          <w:b/>
          <w:bCs/>
          <w:color w:val="0D0D0D" w:themeColor="text1" w:themeTint="F2"/>
          <w:sz w:val="24"/>
          <w:szCs w:val="24"/>
        </w:rPr>
        <w:t>Mjakakhamis</w:t>
      </w:r>
      <w:proofErr w:type="spellEnd"/>
      <w:r w:rsidRPr="00DA59E1">
        <w:rPr>
          <w:rFonts w:ascii="Times New Roman" w:hAnsi="Times New Roman" w:cs="Times New Roman"/>
          <w:b/>
          <w:bCs/>
          <w:color w:val="0D0D0D" w:themeColor="text1" w:themeTint="F2"/>
          <w:sz w:val="24"/>
          <w:szCs w:val="24"/>
        </w:rPr>
        <w:t xml:space="preserve">, H., &amp; </w:t>
      </w:r>
      <w:proofErr w:type="spellStart"/>
      <w:r w:rsidRPr="00DA59E1">
        <w:rPr>
          <w:rFonts w:ascii="Times New Roman" w:hAnsi="Times New Roman" w:cs="Times New Roman"/>
          <w:b/>
          <w:bCs/>
          <w:color w:val="0D0D0D" w:themeColor="text1" w:themeTint="F2"/>
          <w:sz w:val="24"/>
          <w:szCs w:val="24"/>
        </w:rPr>
        <w:t>Sagweorina</w:t>
      </w:r>
      <w:proofErr w:type="spellEnd"/>
      <w:r w:rsidRPr="00DA59E1">
        <w:rPr>
          <w:rFonts w:ascii="Times New Roman" w:hAnsi="Times New Roman" w:cs="Times New Roman"/>
          <w:b/>
          <w:bCs/>
          <w:color w:val="0D0D0D" w:themeColor="text1" w:themeTint="F2"/>
          <w:sz w:val="24"/>
          <w:szCs w:val="24"/>
        </w:rPr>
        <w:t>, P. (2017).</w:t>
      </w:r>
      <w:r w:rsidRPr="00DA59E1">
        <w:rPr>
          <w:rFonts w:ascii="Times New Roman" w:hAnsi="Times New Roman" w:cs="Times New Roman"/>
          <w:color w:val="0D0D0D" w:themeColor="text1" w:themeTint="F2"/>
          <w:sz w:val="24"/>
          <w:szCs w:val="24"/>
        </w:rPr>
        <w:t xml:space="preserve"> Prevalence and Diversity of Internal Cestode Parasites Infected Nile Tilapia (</w:t>
      </w:r>
      <w:r w:rsidRPr="00DA59E1">
        <w:rPr>
          <w:rFonts w:ascii="Times New Roman" w:hAnsi="Times New Roman" w:cs="Times New Roman"/>
          <w:i/>
          <w:iCs/>
          <w:color w:val="0D0D0D" w:themeColor="text1" w:themeTint="F2"/>
          <w:sz w:val="24"/>
          <w:szCs w:val="24"/>
        </w:rPr>
        <w:t xml:space="preserve">Oreochromis </w:t>
      </w:r>
      <w:proofErr w:type="spellStart"/>
      <w:r w:rsidRPr="00DA59E1">
        <w:rPr>
          <w:rFonts w:ascii="Times New Roman" w:hAnsi="Times New Roman" w:cs="Times New Roman"/>
          <w:i/>
          <w:iCs/>
          <w:color w:val="0D0D0D" w:themeColor="text1" w:themeTint="F2"/>
          <w:sz w:val="24"/>
          <w:szCs w:val="24"/>
        </w:rPr>
        <w:t>niloticus</w:t>
      </w:r>
      <w:proofErr w:type="spellEnd"/>
      <w:r w:rsidRPr="00DA59E1">
        <w:rPr>
          <w:rFonts w:ascii="Times New Roman" w:hAnsi="Times New Roman" w:cs="Times New Roman"/>
          <w:color w:val="0D0D0D" w:themeColor="text1" w:themeTint="F2"/>
          <w:sz w:val="24"/>
          <w:szCs w:val="24"/>
        </w:rPr>
        <w:t>) and African Catfish (</w:t>
      </w:r>
      <w:r w:rsidRPr="00DA59E1">
        <w:rPr>
          <w:rFonts w:ascii="Times New Roman" w:hAnsi="Times New Roman" w:cs="Times New Roman"/>
          <w:i/>
          <w:iCs/>
          <w:color w:val="0D0D0D" w:themeColor="text1" w:themeTint="F2"/>
          <w:sz w:val="24"/>
          <w:szCs w:val="24"/>
        </w:rPr>
        <w:t xml:space="preserve">Clarias </w:t>
      </w:r>
      <w:proofErr w:type="spellStart"/>
      <w:r w:rsidRPr="00DA59E1">
        <w:rPr>
          <w:rFonts w:ascii="Times New Roman" w:hAnsi="Times New Roman" w:cs="Times New Roman"/>
          <w:i/>
          <w:iCs/>
          <w:color w:val="0D0D0D" w:themeColor="text1" w:themeTint="F2"/>
          <w:sz w:val="24"/>
          <w:szCs w:val="24"/>
        </w:rPr>
        <w:t>gariepinus</w:t>
      </w:r>
      <w:proofErr w:type="spellEnd"/>
      <w:r w:rsidRPr="00DA59E1">
        <w:rPr>
          <w:rFonts w:ascii="Times New Roman" w:hAnsi="Times New Roman" w:cs="Times New Roman"/>
          <w:color w:val="0D0D0D" w:themeColor="text1" w:themeTint="F2"/>
          <w:sz w:val="24"/>
          <w:szCs w:val="24"/>
        </w:rPr>
        <w:t>) in Farmers Fresh Water Ponds in Kenya. Technology, and Sciences (ASRJ</w:t>
      </w:r>
      <w:r w:rsidR="00CC7066">
        <w:rPr>
          <w:rFonts w:ascii="Times New Roman" w:hAnsi="Times New Roman" w:cs="Times New Roman"/>
          <w:i/>
          <w:color w:val="0D0D0D" w:themeColor="text1" w:themeTint="F2"/>
          <w:sz w:val="24"/>
          <w:szCs w:val="24"/>
        </w:rPr>
        <w:t>ET</w:t>
      </w:r>
      <w:r w:rsidRPr="00DA59E1">
        <w:rPr>
          <w:rFonts w:ascii="Times New Roman" w:hAnsi="Times New Roman" w:cs="Times New Roman"/>
          <w:color w:val="0D0D0D" w:themeColor="text1" w:themeTint="F2"/>
          <w:sz w:val="24"/>
          <w:szCs w:val="24"/>
        </w:rPr>
        <w:t xml:space="preserve">S) American Scientific Research Journal for Engineering, </w:t>
      </w:r>
      <w:r w:rsidRPr="00DA59E1">
        <w:rPr>
          <w:rFonts w:ascii="Times New Roman" w:hAnsi="Times New Roman" w:cs="Times New Roman"/>
          <w:b/>
          <w:bCs/>
          <w:color w:val="0D0D0D" w:themeColor="text1" w:themeTint="F2"/>
          <w:sz w:val="24"/>
          <w:szCs w:val="24"/>
        </w:rPr>
        <w:t>34(1),</w:t>
      </w:r>
      <w:r w:rsidRPr="00DA59E1">
        <w:rPr>
          <w:rFonts w:ascii="Times New Roman" w:hAnsi="Times New Roman" w:cs="Times New Roman"/>
          <w:color w:val="0D0D0D" w:themeColor="text1" w:themeTint="F2"/>
          <w:sz w:val="24"/>
          <w:szCs w:val="24"/>
        </w:rPr>
        <w:t xml:space="preserve"> 123–137. http://asrj</w:t>
      </w:r>
      <w:r w:rsidR="00CC7066">
        <w:rPr>
          <w:rFonts w:ascii="Times New Roman" w:hAnsi="Times New Roman" w:cs="Times New Roman"/>
          <w:i/>
          <w:color w:val="0D0D0D" w:themeColor="text1" w:themeTint="F2"/>
          <w:sz w:val="24"/>
          <w:szCs w:val="24"/>
        </w:rPr>
        <w:t>et</w:t>
      </w:r>
      <w:r w:rsidRPr="00DA59E1">
        <w:rPr>
          <w:rFonts w:ascii="Times New Roman" w:hAnsi="Times New Roman" w:cs="Times New Roman"/>
          <w:color w:val="0D0D0D" w:themeColor="text1" w:themeTint="F2"/>
          <w:sz w:val="24"/>
          <w:szCs w:val="24"/>
        </w:rPr>
        <w:t>sjournal.org/</w:t>
      </w:r>
    </w:p>
    <w:p w14:paraId="2E5E1B13" w14:textId="77777777" w:rsidR="00F477A5" w:rsidRPr="00DA59E1" w:rsidRDefault="00F477A5" w:rsidP="00DA59E1">
      <w:pPr>
        <w:autoSpaceDE w:val="0"/>
        <w:autoSpaceDN w:val="0"/>
        <w:spacing w:line="360" w:lineRule="auto"/>
        <w:ind w:hanging="480"/>
        <w:rPr>
          <w:rFonts w:ascii="Times New Roman" w:hAnsi="Times New Roman" w:cs="Times New Roman"/>
          <w:color w:val="0D0D0D" w:themeColor="text1" w:themeTint="F2"/>
          <w:sz w:val="24"/>
          <w:szCs w:val="24"/>
        </w:rPr>
      </w:pPr>
      <w:r w:rsidRPr="00DA59E1">
        <w:rPr>
          <w:rFonts w:ascii="Times New Roman" w:hAnsi="Times New Roman" w:cs="Times New Roman"/>
          <w:b/>
          <w:bCs/>
          <w:color w:val="0D0D0D" w:themeColor="text1" w:themeTint="F2"/>
          <w:sz w:val="24"/>
          <w:szCs w:val="24"/>
        </w:rPr>
        <w:t>Mohammed, R., Shehata, S., Ghanem, M., Abdelhadi, Y., &amp; Radwan, M. (2018).</w:t>
      </w:r>
      <w:r w:rsidRPr="00DA59E1">
        <w:rPr>
          <w:rFonts w:ascii="Times New Roman" w:hAnsi="Times New Roman" w:cs="Times New Roman"/>
          <w:color w:val="0D0D0D" w:themeColor="text1" w:themeTint="F2"/>
          <w:sz w:val="24"/>
          <w:szCs w:val="24"/>
        </w:rPr>
        <w:t xml:space="preserve"> Prevalence of Cestode Parasites of Some freshwater Fishes Cultivated In EL-Abbasa Fish Farm, Egypt. Egyptian Academic Journal of Biological Sciences, B. Zoology, </w:t>
      </w:r>
      <w:r w:rsidRPr="00DA59E1">
        <w:rPr>
          <w:rFonts w:ascii="Times New Roman" w:hAnsi="Times New Roman" w:cs="Times New Roman"/>
          <w:b/>
          <w:bCs/>
          <w:color w:val="0D0D0D" w:themeColor="text1" w:themeTint="F2"/>
          <w:sz w:val="24"/>
          <w:szCs w:val="24"/>
        </w:rPr>
        <w:t>10(1)</w:t>
      </w:r>
      <w:r w:rsidRPr="00DA59E1">
        <w:rPr>
          <w:rFonts w:ascii="Times New Roman" w:hAnsi="Times New Roman" w:cs="Times New Roman"/>
          <w:color w:val="0D0D0D" w:themeColor="text1" w:themeTint="F2"/>
          <w:sz w:val="24"/>
          <w:szCs w:val="24"/>
        </w:rPr>
        <w:t>, 61–69. https://doi.org/10.21608/eajbsz.2018.13430</w:t>
      </w:r>
    </w:p>
    <w:p w14:paraId="6B41748D" w14:textId="77777777" w:rsidR="00F477A5" w:rsidRPr="009A16F2" w:rsidRDefault="00F477A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rPr>
      </w:pPr>
      <w:proofErr w:type="spellStart"/>
      <w:r w:rsidRPr="009A16F2">
        <w:rPr>
          <w:rFonts w:ascii="Times New Roman" w:eastAsia="Times New Roman" w:hAnsi="Times New Roman" w:cs="Times New Roman"/>
          <w:b/>
          <w:bCs/>
          <w:color w:val="0D0D0D" w:themeColor="text1" w:themeTint="F2"/>
          <w:sz w:val="24"/>
          <w:szCs w:val="24"/>
        </w:rPr>
        <w:t>Mukwabi</w:t>
      </w:r>
      <w:proofErr w:type="spellEnd"/>
      <w:r w:rsidRPr="009A16F2">
        <w:rPr>
          <w:rFonts w:ascii="Times New Roman" w:eastAsia="Times New Roman" w:hAnsi="Times New Roman" w:cs="Times New Roman"/>
          <w:b/>
          <w:bCs/>
          <w:color w:val="0D0D0D" w:themeColor="text1" w:themeTint="F2"/>
          <w:sz w:val="24"/>
          <w:szCs w:val="24"/>
        </w:rPr>
        <w:t xml:space="preserve"> D.M., Otieno S.O., Okemo P.O., </w:t>
      </w:r>
      <w:proofErr w:type="spellStart"/>
      <w:r w:rsidRPr="009A16F2">
        <w:rPr>
          <w:rFonts w:ascii="Times New Roman" w:eastAsia="Times New Roman" w:hAnsi="Times New Roman" w:cs="Times New Roman"/>
          <w:b/>
          <w:bCs/>
          <w:color w:val="0D0D0D" w:themeColor="text1" w:themeTint="F2"/>
          <w:sz w:val="24"/>
          <w:szCs w:val="24"/>
        </w:rPr>
        <w:t>Odour</w:t>
      </w:r>
      <w:proofErr w:type="spellEnd"/>
      <w:r w:rsidRPr="009A16F2">
        <w:rPr>
          <w:rFonts w:ascii="Times New Roman" w:eastAsia="Times New Roman" w:hAnsi="Times New Roman" w:cs="Times New Roman"/>
          <w:b/>
          <w:bCs/>
          <w:color w:val="0D0D0D" w:themeColor="text1" w:themeTint="F2"/>
          <w:sz w:val="24"/>
          <w:szCs w:val="24"/>
        </w:rPr>
        <w:t xml:space="preserve"> R.O. and </w:t>
      </w:r>
      <w:proofErr w:type="spellStart"/>
      <w:r w:rsidRPr="009A16F2">
        <w:rPr>
          <w:rFonts w:ascii="Times New Roman" w:eastAsia="Times New Roman" w:hAnsi="Times New Roman" w:cs="Times New Roman"/>
          <w:b/>
          <w:bCs/>
          <w:color w:val="0D0D0D" w:themeColor="text1" w:themeTint="F2"/>
          <w:sz w:val="24"/>
          <w:szCs w:val="24"/>
        </w:rPr>
        <w:t>Agwanda</w:t>
      </w:r>
      <w:proofErr w:type="spellEnd"/>
      <w:r w:rsidRPr="009A16F2">
        <w:rPr>
          <w:rFonts w:ascii="Times New Roman" w:eastAsia="Times New Roman" w:hAnsi="Times New Roman" w:cs="Times New Roman"/>
          <w:b/>
          <w:bCs/>
          <w:color w:val="0D0D0D" w:themeColor="text1" w:themeTint="F2"/>
          <w:sz w:val="24"/>
          <w:szCs w:val="24"/>
        </w:rPr>
        <w:t xml:space="preserve"> B. (2019):</w:t>
      </w:r>
      <w:r w:rsidRPr="009A16F2">
        <w:rPr>
          <w:rFonts w:ascii="Times New Roman" w:eastAsia="Times New Roman" w:hAnsi="Times New Roman" w:cs="Times New Roman"/>
          <w:color w:val="0D0D0D" w:themeColor="text1" w:themeTint="F2"/>
          <w:sz w:val="24"/>
          <w:szCs w:val="24"/>
        </w:rPr>
        <w:t xml:space="preserve"> Parasites infesting Nile tilapia grown in aquaculture systems in Kenya. </w:t>
      </w:r>
      <w:r w:rsidRPr="009A16F2">
        <w:rPr>
          <w:rFonts w:ascii="Times New Roman" w:hAnsi="Times New Roman" w:cs="Times New Roman"/>
          <w:color w:val="0D0D0D" w:themeColor="text1" w:themeTint="F2"/>
          <w:sz w:val="24"/>
          <w:szCs w:val="24"/>
          <w:shd w:val="clear" w:color="auto" w:fill="FFFFFF"/>
        </w:rPr>
        <w:t xml:space="preserve">Livestock Research for Rural Development. </w:t>
      </w:r>
      <w:hyperlink r:id="rId67" w:history="1">
        <w:r w:rsidRPr="009A16F2">
          <w:rPr>
            <w:rStyle w:val="Hyperlink"/>
            <w:rFonts w:ascii="Times New Roman" w:hAnsi="Times New Roman" w:cs="Times New Roman"/>
            <w:color w:val="0D0D0D" w:themeColor="text1" w:themeTint="F2"/>
            <w:sz w:val="24"/>
            <w:szCs w:val="24"/>
            <w:shd w:val="clear" w:color="auto" w:fill="FFFFFF"/>
          </w:rPr>
          <w:t>http://www.lrrd.org/lrrd31/2/dmmak31020.html</w:t>
        </w:r>
      </w:hyperlink>
      <w:r w:rsidRPr="009A16F2">
        <w:rPr>
          <w:rFonts w:ascii="Times New Roman" w:hAnsi="Times New Roman" w:cs="Times New Roman"/>
          <w:color w:val="0D0D0D" w:themeColor="text1" w:themeTint="F2"/>
          <w:sz w:val="24"/>
          <w:szCs w:val="24"/>
          <w:shd w:val="clear" w:color="auto" w:fill="FFFFFF"/>
        </w:rPr>
        <w:t xml:space="preserve"> </w:t>
      </w:r>
    </w:p>
    <w:p w14:paraId="49213E75" w14:textId="77777777" w:rsidR="00F477A5" w:rsidRPr="00D907DB" w:rsidRDefault="00000000" w:rsidP="006B5964">
      <w:pPr>
        <w:autoSpaceDE w:val="0"/>
        <w:autoSpaceDN w:val="0"/>
        <w:spacing w:after="0" w:line="360" w:lineRule="auto"/>
        <w:ind w:hanging="482"/>
        <w:rPr>
          <w:rFonts w:ascii="Times New Roman" w:eastAsia="SimSun" w:hAnsi="Times New Roman" w:cs="Times New Roman"/>
          <w:b/>
          <w:bCs/>
          <w:color w:val="0D0D0D" w:themeColor="text1" w:themeTint="F2"/>
          <w:sz w:val="24"/>
          <w:szCs w:val="24"/>
        </w:rPr>
      </w:pPr>
      <w:hyperlink r:id="rId68" w:history="1">
        <w:r w:rsidR="00F477A5" w:rsidRPr="009A16F2">
          <w:rPr>
            <w:rFonts w:ascii="Times New Roman" w:eastAsia="SimSun" w:hAnsi="Times New Roman" w:cs="Times New Roman"/>
            <w:b/>
            <w:bCs/>
            <w:sz w:val="24"/>
            <w:szCs w:val="24"/>
          </w:rPr>
          <w:t>Mulei</w:t>
        </w:r>
      </w:hyperlink>
      <w:r w:rsidR="00F477A5" w:rsidRPr="009A16F2">
        <w:rPr>
          <w:rFonts w:ascii="Times New Roman" w:eastAsia="SimSun" w:hAnsi="Times New Roman" w:cs="Times New Roman"/>
          <w:b/>
          <w:bCs/>
          <w:sz w:val="24"/>
          <w:szCs w:val="24"/>
        </w:rPr>
        <w:t xml:space="preserve"> I.R., </w:t>
      </w:r>
      <w:hyperlink r:id="rId69" w:history="1">
        <w:r w:rsidR="00F477A5" w:rsidRPr="009A16F2">
          <w:rPr>
            <w:rFonts w:ascii="Times New Roman" w:eastAsia="SimSun" w:hAnsi="Times New Roman" w:cs="Times New Roman"/>
            <w:b/>
            <w:bCs/>
            <w:sz w:val="24"/>
            <w:szCs w:val="24"/>
          </w:rPr>
          <w:t>Nyaga</w:t>
        </w:r>
      </w:hyperlink>
      <w:r w:rsidR="00F477A5" w:rsidRPr="009A16F2">
        <w:rPr>
          <w:rFonts w:ascii="Times New Roman" w:eastAsia="SimSun" w:hAnsi="Times New Roman" w:cs="Times New Roman"/>
          <w:b/>
          <w:bCs/>
          <w:sz w:val="24"/>
          <w:szCs w:val="24"/>
        </w:rPr>
        <w:t xml:space="preserve"> P.N., </w:t>
      </w:r>
      <w:hyperlink r:id="rId70" w:history="1">
        <w:r w:rsidR="00F477A5" w:rsidRPr="009A16F2">
          <w:rPr>
            <w:rFonts w:ascii="Times New Roman" w:eastAsia="SimSun" w:hAnsi="Times New Roman" w:cs="Times New Roman"/>
            <w:b/>
            <w:bCs/>
            <w:sz w:val="24"/>
            <w:szCs w:val="24"/>
          </w:rPr>
          <w:t>Mbuthia</w:t>
        </w:r>
      </w:hyperlink>
      <w:r w:rsidR="00F477A5" w:rsidRPr="009A16F2">
        <w:rPr>
          <w:rFonts w:ascii="Times New Roman" w:eastAsia="SimSun" w:hAnsi="Times New Roman" w:cs="Times New Roman"/>
          <w:b/>
          <w:bCs/>
          <w:sz w:val="24"/>
          <w:szCs w:val="24"/>
        </w:rPr>
        <w:t xml:space="preserve"> P.G., </w:t>
      </w:r>
      <w:hyperlink r:id="rId71" w:history="1">
        <w:proofErr w:type="spellStart"/>
        <w:r w:rsidR="00F477A5" w:rsidRPr="009A16F2">
          <w:rPr>
            <w:rFonts w:ascii="Times New Roman" w:eastAsia="SimSun" w:hAnsi="Times New Roman" w:cs="Times New Roman"/>
            <w:b/>
            <w:bCs/>
            <w:sz w:val="24"/>
            <w:szCs w:val="24"/>
          </w:rPr>
          <w:t>Waruiru</w:t>
        </w:r>
        <w:proofErr w:type="spellEnd"/>
      </w:hyperlink>
      <w:r w:rsidR="00F477A5" w:rsidRPr="009A16F2">
        <w:rPr>
          <w:rFonts w:ascii="Times New Roman" w:eastAsia="SimSun" w:hAnsi="Times New Roman" w:cs="Times New Roman"/>
          <w:b/>
          <w:bCs/>
          <w:sz w:val="24"/>
          <w:szCs w:val="24"/>
        </w:rPr>
        <w:t xml:space="preserve"> R.M., </w:t>
      </w:r>
      <w:hyperlink r:id="rId72" w:history="1">
        <w:r w:rsidR="00F477A5" w:rsidRPr="009A16F2">
          <w:rPr>
            <w:rFonts w:ascii="Times New Roman" w:eastAsia="SimSun" w:hAnsi="Times New Roman" w:cs="Times New Roman"/>
            <w:b/>
            <w:bCs/>
            <w:sz w:val="24"/>
            <w:szCs w:val="24"/>
          </w:rPr>
          <w:t>Njagi</w:t>
        </w:r>
      </w:hyperlink>
      <w:r w:rsidR="00F477A5" w:rsidRPr="009A16F2">
        <w:rPr>
          <w:rFonts w:ascii="Times New Roman" w:eastAsia="SimSun" w:hAnsi="Times New Roman" w:cs="Times New Roman"/>
          <w:b/>
          <w:bCs/>
          <w:sz w:val="24"/>
          <w:szCs w:val="24"/>
        </w:rPr>
        <w:t xml:space="preserve"> L.W., </w:t>
      </w:r>
      <w:hyperlink r:id="rId73" w:history="1">
        <w:proofErr w:type="spellStart"/>
        <w:r w:rsidR="00F477A5" w:rsidRPr="009A16F2">
          <w:rPr>
            <w:rFonts w:ascii="Times New Roman" w:eastAsia="SimSun" w:hAnsi="Times New Roman" w:cs="Times New Roman"/>
            <w:b/>
            <w:bCs/>
            <w:sz w:val="24"/>
            <w:szCs w:val="24"/>
          </w:rPr>
          <w:t>Mwihia</w:t>
        </w:r>
        <w:proofErr w:type="spellEnd"/>
      </w:hyperlink>
      <w:r w:rsidR="00F477A5" w:rsidRPr="009A16F2">
        <w:rPr>
          <w:rFonts w:ascii="Times New Roman" w:eastAsia="SimSun" w:hAnsi="Times New Roman" w:cs="Times New Roman"/>
          <w:b/>
          <w:bCs/>
          <w:sz w:val="24"/>
          <w:szCs w:val="24"/>
        </w:rPr>
        <w:t xml:space="preserve"> E.W., </w:t>
      </w:r>
      <w:hyperlink r:id="rId74" w:history="1">
        <w:r w:rsidR="00F477A5" w:rsidRPr="009A16F2">
          <w:rPr>
            <w:rFonts w:ascii="Times New Roman" w:eastAsia="SimSun" w:hAnsi="Times New Roman" w:cs="Times New Roman"/>
            <w:b/>
            <w:bCs/>
            <w:sz w:val="24"/>
            <w:szCs w:val="24"/>
          </w:rPr>
          <w:t>Gamil</w:t>
        </w:r>
      </w:hyperlink>
      <w:r w:rsidR="00F477A5">
        <w:rPr>
          <w:rFonts w:ascii="Times New Roman" w:hAnsi="Times New Roman" w:cs="Times New Roman"/>
          <w:b/>
          <w:bCs/>
          <w:noProof/>
          <w:sz w:val="24"/>
          <w:szCs w:val="24"/>
        </w:rPr>
        <w:t xml:space="preserve">     </w:t>
      </w:r>
      <w:r w:rsidR="00F477A5" w:rsidRPr="009A16F2">
        <w:rPr>
          <w:rFonts w:ascii="Times New Roman" w:eastAsia="SimSun" w:hAnsi="Times New Roman" w:cs="Times New Roman"/>
          <w:b/>
          <w:bCs/>
          <w:sz w:val="24"/>
          <w:szCs w:val="24"/>
        </w:rPr>
        <w:t xml:space="preserve">A.A.A., Evensen, </w:t>
      </w:r>
      <w:hyperlink r:id="rId75" w:history="1">
        <w:r w:rsidR="00F477A5" w:rsidRPr="009A16F2">
          <w:rPr>
            <w:rFonts w:ascii="Times New Roman" w:eastAsia="SimSun" w:hAnsi="Times New Roman" w:cs="Times New Roman"/>
            <w:b/>
            <w:bCs/>
            <w:sz w:val="24"/>
            <w:szCs w:val="24"/>
          </w:rPr>
          <w:t xml:space="preserve">Ø </w:t>
        </w:r>
      </w:hyperlink>
      <w:r w:rsidR="00F477A5" w:rsidRPr="009A16F2">
        <w:rPr>
          <w:rFonts w:ascii="Times New Roman" w:eastAsia="SimSun" w:hAnsi="Times New Roman" w:cs="Times New Roman"/>
          <w:b/>
          <w:bCs/>
          <w:sz w:val="24"/>
          <w:szCs w:val="24"/>
        </w:rPr>
        <w:t xml:space="preserve">&amp; </w:t>
      </w:r>
      <w:hyperlink r:id="rId76" w:history="1">
        <w:proofErr w:type="spellStart"/>
        <w:r w:rsidR="00F477A5" w:rsidRPr="009A16F2">
          <w:rPr>
            <w:rFonts w:ascii="Times New Roman" w:eastAsia="SimSun" w:hAnsi="Times New Roman" w:cs="Times New Roman"/>
            <w:b/>
            <w:bCs/>
            <w:sz w:val="24"/>
            <w:szCs w:val="24"/>
          </w:rPr>
          <w:t>Mutoloki</w:t>
        </w:r>
        <w:proofErr w:type="spellEnd"/>
      </w:hyperlink>
      <w:r w:rsidR="00F477A5" w:rsidRPr="009A16F2">
        <w:rPr>
          <w:rFonts w:ascii="Times New Roman" w:eastAsia="SimSun" w:hAnsi="Times New Roman" w:cs="Times New Roman"/>
          <w:b/>
          <w:bCs/>
          <w:sz w:val="24"/>
          <w:szCs w:val="24"/>
        </w:rPr>
        <w:t xml:space="preserve">  S., 2018:</w:t>
      </w:r>
      <w:r w:rsidR="00F477A5" w:rsidRPr="009A16F2">
        <w:rPr>
          <w:rFonts w:ascii="Times New Roman" w:eastAsia="SimSun" w:hAnsi="Times New Roman" w:cs="Times New Roman"/>
          <w:sz w:val="24"/>
          <w:szCs w:val="24"/>
        </w:rPr>
        <w:t xml:space="preserve"> Infectious pancreatic necrosis virus isolated </w:t>
      </w:r>
    </w:p>
    <w:p w14:paraId="1B65E473" w14:textId="1A449913" w:rsidR="00F477A5" w:rsidRDefault="00000000" w:rsidP="006B5964">
      <w:pPr>
        <w:autoSpaceDE w:val="0"/>
        <w:autoSpaceDN w:val="0"/>
        <w:spacing w:after="0" w:line="360" w:lineRule="auto"/>
        <w:ind w:hanging="482"/>
        <w:rPr>
          <w:rFonts w:ascii="Times New Roman" w:eastAsia="SimSun" w:hAnsi="Times New Roman" w:cs="Times New Roman"/>
          <w:b/>
          <w:bCs/>
          <w:color w:val="0D0D0D" w:themeColor="text1" w:themeTint="F2"/>
          <w:sz w:val="24"/>
          <w:szCs w:val="24"/>
        </w:rPr>
      </w:pPr>
      <w:hyperlink r:id="rId77" w:history="1">
        <w:r w:rsidR="00F477A5" w:rsidRPr="009A16F2">
          <w:rPr>
            <w:rFonts w:ascii="Times New Roman" w:eastAsia="SimSun" w:hAnsi="Times New Roman" w:cs="Times New Roman"/>
            <w:b/>
            <w:bCs/>
            <w:color w:val="0D0D0D" w:themeColor="text1" w:themeTint="F2"/>
            <w:sz w:val="24"/>
            <w:szCs w:val="24"/>
          </w:rPr>
          <w:t>Mulei</w:t>
        </w:r>
      </w:hyperlink>
      <w:r w:rsidR="00F477A5" w:rsidRPr="009A16F2">
        <w:rPr>
          <w:rFonts w:ascii="Times New Roman" w:eastAsia="SimSun" w:hAnsi="Times New Roman" w:cs="Times New Roman"/>
          <w:b/>
          <w:bCs/>
          <w:color w:val="0D0D0D" w:themeColor="text1" w:themeTint="F2"/>
          <w:sz w:val="24"/>
          <w:szCs w:val="24"/>
        </w:rPr>
        <w:t xml:space="preserve"> I.R., </w:t>
      </w:r>
      <w:hyperlink r:id="rId78" w:history="1">
        <w:r w:rsidR="00F477A5" w:rsidRPr="009A16F2">
          <w:rPr>
            <w:rFonts w:ascii="Times New Roman" w:eastAsia="SimSun" w:hAnsi="Times New Roman" w:cs="Times New Roman"/>
            <w:b/>
            <w:bCs/>
            <w:color w:val="0D0D0D" w:themeColor="text1" w:themeTint="F2"/>
            <w:sz w:val="24"/>
            <w:szCs w:val="24"/>
          </w:rPr>
          <w:t>Nyaga</w:t>
        </w:r>
      </w:hyperlink>
      <w:r w:rsidR="00F477A5" w:rsidRPr="009A16F2">
        <w:rPr>
          <w:rFonts w:ascii="Times New Roman" w:eastAsia="SimSun" w:hAnsi="Times New Roman" w:cs="Times New Roman"/>
          <w:b/>
          <w:bCs/>
          <w:color w:val="0D0D0D" w:themeColor="text1" w:themeTint="F2"/>
          <w:sz w:val="24"/>
          <w:szCs w:val="24"/>
        </w:rPr>
        <w:t xml:space="preserve"> P.N., </w:t>
      </w:r>
      <w:hyperlink r:id="rId79" w:history="1">
        <w:r w:rsidR="00F477A5" w:rsidRPr="009A16F2">
          <w:rPr>
            <w:rFonts w:ascii="Times New Roman" w:eastAsia="SimSun" w:hAnsi="Times New Roman" w:cs="Times New Roman"/>
            <w:b/>
            <w:bCs/>
            <w:color w:val="0D0D0D" w:themeColor="text1" w:themeTint="F2"/>
            <w:sz w:val="24"/>
            <w:szCs w:val="24"/>
          </w:rPr>
          <w:t>Mbuthia</w:t>
        </w:r>
      </w:hyperlink>
      <w:r w:rsidR="00F477A5" w:rsidRPr="009A16F2">
        <w:rPr>
          <w:rFonts w:ascii="Times New Roman" w:eastAsia="SimSun" w:hAnsi="Times New Roman" w:cs="Times New Roman"/>
          <w:b/>
          <w:bCs/>
          <w:color w:val="0D0D0D" w:themeColor="text1" w:themeTint="F2"/>
          <w:sz w:val="24"/>
          <w:szCs w:val="24"/>
        </w:rPr>
        <w:t xml:space="preserve"> P.G., </w:t>
      </w:r>
      <w:hyperlink r:id="rId80" w:history="1">
        <w:r w:rsidR="00F477A5" w:rsidRPr="009A16F2">
          <w:rPr>
            <w:rFonts w:ascii="Times New Roman" w:eastAsia="SimSun" w:hAnsi="Times New Roman" w:cs="Times New Roman"/>
            <w:b/>
            <w:bCs/>
            <w:color w:val="0D0D0D" w:themeColor="text1" w:themeTint="F2"/>
            <w:sz w:val="24"/>
            <w:szCs w:val="24"/>
          </w:rPr>
          <w:t>Waruiru</w:t>
        </w:r>
      </w:hyperlink>
      <w:r w:rsidR="00F477A5" w:rsidRPr="009A16F2">
        <w:rPr>
          <w:rFonts w:ascii="Times New Roman" w:eastAsia="SimSun" w:hAnsi="Times New Roman" w:cs="Times New Roman"/>
          <w:b/>
          <w:bCs/>
          <w:color w:val="0D0D0D" w:themeColor="text1" w:themeTint="F2"/>
          <w:sz w:val="24"/>
          <w:szCs w:val="24"/>
        </w:rPr>
        <w:t xml:space="preserve"> R.M., </w:t>
      </w:r>
      <w:r w:rsidR="00F477A5" w:rsidRPr="009A16F2">
        <w:rPr>
          <w:rFonts w:ascii="Times New Roman" w:eastAsia="SimSun" w:hAnsi="Times New Roman" w:cs="Times New Roman"/>
          <w:b/>
          <w:bCs/>
          <w:color w:val="0D0D0D" w:themeColor="text1" w:themeTint="F2"/>
          <w:kern w:val="24"/>
          <w:sz w:val="24"/>
          <w:szCs w:val="24"/>
        </w:rPr>
        <w:t>Xu</w:t>
      </w:r>
      <w:hyperlink r:id="rId81" w:history="1">
        <w:r w:rsidR="00F477A5" w:rsidRPr="009A16F2">
          <w:rPr>
            <w:rFonts w:ascii="Times New Roman" w:eastAsia="SimSun" w:hAnsi="Times New Roman" w:cs="Times New Roman"/>
            <w:b/>
            <w:bCs/>
            <w:color w:val="0D0D0D" w:themeColor="text1" w:themeTint="F2"/>
            <w:kern w:val="24"/>
            <w:sz w:val="24"/>
            <w:szCs w:val="24"/>
          </w:rPr>
          <w:t xml:space="preserve"> C.,</w:t>
        </w:r>
      </w:hyperlink>
      <w:r w:rsidR="00F477A5" w:rsidRPr="009A16F2">
        <w:rPr>
          <w:rFonts w:ascii="Times New Roman" w:eastAsia="SimSun" w:hAnsi="Times New Roman" w:cs="Times New Roman"/>
          <w:b/>
          <w:bCs/>
          <w:color w:val="0D0D0D" w:themeColor="text1" w:themeTint="F2"/>
          <w:sz w:val="24"/>
          <w:szCs w:val="24"/>
        </w:rPr>
        <w:t xml:space="preserve"> Evensen </w:t>
      </w:r>
      <w:hyperlink r:id="rId82" w:history="1">
        <w:r w:rsidR="00F477A5" w:rsidRPr="009A16F2">
          <w:rPr>
            <w:rFonts w:ascii="Times New Roman" w:eastAsia="SimSun" w:hAnsi="Times New Roman" w:cs="Times New Roman"/>
            <w:b/>
            <w:bCs/>
            <w:color w:val="0D0D0D" w:themeColor="text1" w:themeTint="F2"/>
            <w:sz w:val="24"/>
            <w:szCs w:val="24"/>
          </w:rPr>
          <w:t xml:space="preserve">Ø. </w:t>
        </w:r>
      </w:hyperlink>
      <w:r w:rsidR="00F477A5" w:rsidRPr="009A16F2">
        <w:rPr>
          <w:rFonts w:ascii="Times New Roman" w:eastAsia="SimSun" w:hAnsi="Times New Roman" w:cs="Times New Roman"/>
          <w:b/>
          <w:bCs/>
          <w:color w:val="0D0D0D" w:themeColor="text1" w:themeTint="F2"/>
          <w:sz w:val="24"/>
          <w:szCs w:val="24"/>
        </w:rPr>
        <w:t xml:space="preserve">&amp; </w:t>
      </w:r>
      <w:proofErr w:type="spellStart"/>
      <w:r w:rsidR="00F477A5" w:rsidRPr="009A16F2">
        <w:rPr>
          <w:rFonts w:ascii="Times New Roman" w:eastAsia="SimSun" w:hAnsi="Times New Roman" w:cs="Times New Roman"/>
          <w:b/>
          <w:bCs/>
          <w:color w:val="0D0D0D" w:themeColor="text1" w:themeTint="F2"/>
          <w:sz w:val="24"/>
          <w:szCs w:val="24"/>
        </w:rPr>
        <w:t>Mutoloki</w:t>
      </w:r>
      <w:proofErr w:type="spellEnd"/>
      <w:r w:rsidR="002152FE" w:rsidRPr="002152FE">
        <w:t xml:space="preserve"> </w:t>
      </w:r>
      <w:r w:rsidR="002152FE" w:rsidRPr="002152FE">
        <w:rPr>
          <w:rFonts w:ascii="Times New Roman" w:eastAsia="SimSun" w:hAnsi="Times New Roman" w:cs="Times New Roman"/>
          <w:b/>
          <w:bCs/>
          <w:color w:val="0D0D0D" w:themeColor="text1" w:themeTint="F2"/>
          <w:sz w:val="24"/>
          <w:szCs w:val="24"/>
        </w:rPr>
        <w:t xml:space="preserve">S. (2019): </w:t>
      </w:r>
      <w:r w:rsidR="002152FE" w:rsidRPr="002152FE">
        <w:rPr>
          <w:rFonts w:ascii="Times New Roman" w:eastAsia="SimSun" w:hAnsi="Times New Roman" w:cs="Times New Roman"/>
          <w:color w:val="0D0D0D" w:themeColor="text1" w:themeTint="F2"/>
          <w:sz w:val="24"/>
          <w:szCs w:val="24"/>
        </w:rPr>
        <w:t>First d</w:t>
      </w:r>
      <w:r w:rsidR="00CC7066">
        <w:rPr>
          <w:rFonts w:ascii="Times New Roman" w:eastAsia="SimSun" w:hAnsi="Times New Roman" w:cs="Times New Roman"/>
          <w:i/>
          <w:color w:val="0D0D0D" w:themeColor="text1" w:themeTint="F2"/>
          <w:sz w:val="24"/>
          <w:szCs w:val="24"/>
        </w:rPr>
        <w:t>et</w:t>
      </w:r>
      <w:r w:rsidR="002152FE" w:rsidRPr="002152FE">
        <w:rPr>
          <w:rFonts w:ascii="Times New Roman" w:eastAsia="SimSun" w:hAnsi="Times New Roman" w:cs="Times New Roman"/>
          <w:color w:val="0D0D0D" w:themeColor="text1" w:themeTint="F2"/>
          <w:sz w:val="24"/>
          <w:szCs w:val="24"/>
        </w:rPr>
        <w:t>ection and isolation of infectious hematopoi</w:t>
      </w:r>
      <w:r w:rsidR="00CC7066">
        <w:rPr>
          <w:rFonts w:ascii="Times New Roman" w:eastAsia="SimSun" w:hAnsi="Times New Roman" w:cs="Times New Roman"/>
          <w:i/>
          <w:color w:val="0D0D0D" w:themeColor="text1" w:themeTint="F2"/>
          <w:sz w:val="24"/>
          <w:szCs w:val="24"/>
        </w:rPr>
        <w:t>et</w:t>
      </w:r>
      <w:r w:rsidR="002152FE" w:rsidRPr="002152FE">
        <w:rPr>
          <w:rFonts w:ascii="Times New Roman" w:eastAsia="SimSun" w:hAnsi="Times New Roman" w:cs="Times New Roman"/>
          <w:color w:val="0D0D0D" w:themeColor="text1" w:themeTint="F2"/>
          <w:sz w:val="24"/>
          <w:szCs w:val="24"/>
        </w:rPr>
        <w:t>ic necrosis virus from farmed rainbow trout in Nyeri County, Kenya. Journal of Fish Diseases, 2019:00:1-8. https://doi.org/10.1111/jfd.12979</w:t>
      </w:r>
    </w:p>
    <w:p w14:paraId="2EF9D05E" w14:textId="2A79F67D" w:rsidR="00F477A5" w:rsidRPr="00645CC3" w:rsidRDefault="00F477A5" w:rsidP="00645CC3">
      <w:pPr>
        <w:autoSpaceDE w:val="0"/>
        <w:autoSpaceDN w:val="0"/>
        <w:spacing w:line="360" w:lineRule="auto"/>
        <w:ind w:hanging="480"/>
        <w:rPr>
          <w:rFonts w:ascii="Times New Roman" w:eastAsia="Times New Roman" w:hAnsi="Times New Roman" w:cs="Times New Roman"/>
          <w:color w:val="0D0D0D" w:themeColor="text1" w:themeTint="F2"/>
          <w:sz w:val="24"/>
          <w:szCs w:val="24"/>
          <w:u w:val="single"/>
        </w:rPr>
      </w:pPr>
      <w:r w:rsidRPr="009A16F2">
        <w:rPr>
          <w:rFonts w:ascii="Times New Roman" w:eastAsia="Times New Roman" w:hAnsi="Times New Roman" w:cs="Times New Roman"/>
          <w:b/>
          <w:bCs/>
          <w:color w:val="0D0D0D" w:themeColor="text1" w:themeTint="F2"/>
          <w:sz w:val="24"/>
          <w:szCs w:val="24"/>
        </w:rPr>
        <w:t xml:space="preserve">Munguti J.M., Kim J.D. and </w:t>
      </w:r>
      <w:proofErr w:type="spellStart"/>
      <w:r w:rsidRPr="009A16F2">
        <w:rPr>
          <w:rFonts w:ascii="Times New Roman" w:eastAsia="Times New Roman" w:hAnsi="Times New Roman" w:cs="Times New Roman"/>
          <w:b/>
          <w:bCs/>
          <w:color w:val="0D0D0D" w:themeColor="text1" w:themeTint="F2"/>
          <w:sz w:val="24"/>
          <w:szCs w:val="24"/>
        </w:rPr>
        <w:t>Ogello</w:t>
      </w:r>
      <w:proofErr w:type="spellEnd"/>
      <w:r w:rsidRPr="009A16F2">
        <w:rPr>
          <w:rFonts w:ascii="Times New Roman" w:eastAsia="Times New Roman" w:hAnsi="Times New Roman" w:cs="Times New Roman"/>
          <w:b/>
          <w:bCs/>
          <w:color w:val="0D0D0D" w:themeColor="text1" w:themeTint="F2"/>
          <w:sz w:val="24"/>
          <w:szCs w:val="24"/>
        </w:rPr>
        <w:t xml:space="preserve"> E.O. (2014):</w:t>
      </w:r>
      <w:r w:rsidRPr="009A16F2">
        <w:rPr>
          <w:rFonts w:ascii="Times New Roman" w:eastAsia="Times New Roman" w:hAnsi="Times New Roman" w:cs="Times New Roman"/>
          <w:color w:val="0D0D0D" w:themeColor="text1" w:themeTint="F2"/>
          <w:sz w:val="24"/>
          <w:szCs w:val="24"/>
        </w:rPr>
        <w:t xml:space="preserve"> An overview of Kenyan aquaculture: Current status, challenges, and opportunities for future development. Fisheries and Aquatic Sciences, </w:t>
      </w:r>
      <w:r w:rsidRPr="009A16F2">
        <w:rPr>
          <w:rFonts w:ascii="Times New Roman" w:eastAsia="Times New Roman" w:hAnsi="Times New Roman" w:cs="Times New Roman"/>
          <w:b/>
          <w:bCs/>
          <w:color w:val="0D0D0D" w:themeColor="text1" w:themeTint="F2"/>
          <w:sz w:val="24"/>
          <w:szCs w:val="24"/>
        </w:rPr>
        <w:t>17 (1):</w:t>
      </w:r>
      <w:r w:rsidRPr="009A16F2">
        <w:rPr>
          <w:rFonts w:ascii="Times New Roman" w:eastAsia="Times New Roman" w:hAnsi="Times New Roman" w:cs="Times New Roman"/>
          <w:color w:val="0D0D0D" w:themeColor="text1" w:themeTint="F2"/>
          <w:sz w:val="24"/>
          <w:szCs w:val="24"/>
        </w:rPr>
        <w:t xml:space="preserve"> 1–11). Korean Fisheries Soci</w:t>
      </w:r>
      <w:r w:rsidR="00CC7066">
        <w:rPr>
          <w:rFonts w:ascii="Times New Roman" w:eastAsia="Times New Roman" w:hAnsi="Times New Roman" w:cs="Times New Roman"/>
          <w:i/>
          <w:color w:val="0D0D0D" w:themeColor="text1" w:themeTint="F2"/>
          <w:sz w:val="24"/>
          <w:szCs w:val="24"/>
        </w:rPr>
        <w:t>et</w:t>
      </w:r>
      <w:r w:rsidRPr="009A16F2">
        <w:rPr>
          <w:rFonts w:ascii="Times New Roman" w:eastAsia="Times New Roman" w:hAnsi="Times New Roman" w:cs="Times New Roman"/>
          <w:color w:val="0D0D0D" w:themeColor="text1" w:themeTint="F2"/>
          <w:sz w:val="24"/>
          <w:szCs w:val="24"/>
        </w:rPr>
        <w:t xml:space="preserve">y. </w:t>
      </w:r>
      <w:hyperlink r:id="rId83" w:history="1">
        <w:r w:rsidRPr="009A16F2">
          <w:rPr>
            <w:rStyle w:val="Hyperlink"/>
            <w:rFonts w:ascii="Times New Roman" w:eastAsia="Times New Roman" w:hAnsi="Times New Roman" w:cs="Times New Roman"/>
            <w:color w:val="0D0D0D" w:themeColor="text1" w:themeTint="F2"/>
            <w:sz w:val="24"/>
            <w:szCs w:val="24"/>
          </w:rPr>
          <w:t>https://doi.org/10.5657/FAS.2014.0001</w:t>
        </w:r>
      </w:hyperlink>
    </w:p>
    <w:p w14:paraId="40BB6FA7" w14:textId="77777777" w:rsidR="00F477A5" w:rsidRDefault="00F477A5" w:rsidP="006B5964">
      <w:pPr>
        <w:autoSpaceDE w:val="0"/>
        <w:autoSpaceDN w:val="0"/>
        <w:spacing w:line="360" w:lineRule="auto"/>
        <w:ind w:hanging="480"/>
        <w:rPr>
          <w:rFonts w:ascii="Times New Roman" w:hAnsi="Times New Roman" w:cs="Times New Roman"/>
          <w:color w:val="0D0D0D" w:themeColor="text1" w:themeTint="F2"/>
          <w:sz w:val="24"/>
          <w:szCs w:val="24"/>
        </w:rPr>
      </w:pPr>
      <w:proofErr w:type="spellStart"/>
      <w:r w:rsidRPr="009A16F2">
        <w:rPr>
          <w:rStyle w:val="Strong"/>
          <w:rFonts w:ascii="Times New Roman" w:hAnsi="Times New Roman" w:cs="Times New Roman"/>
          <w:color w:val="0D0D0D" w:themeColor="text1" w:themeTint="F2"/>
          <w:sz w:val="24"/>
          <w:szCs w:val="24"/>
        </w:rPr>
        <w:t>Murugami</w:t>
      </w:r>
      <w:proofErr w:type="spellEnd"/>
      <w:r w:rsidRPr="009A16F2">
        <w:rPr>
          <w:rStyle w:val="Strong"/>
          <w:rFonts w:ascii="Times New Roman" w:hAnsi="Times New Roman" w:cs="Times New Roman"/>
          <w:color w:val="0D0D0D" w:themeColor="text1" w:themeTint="F2"/>
          <w:sz w:val="24"/>
          <w:szCs w:val="24"/>
        </w:rPr>
        <w:t xml:space="preserve"> J.W., </w:t>
      </w:r>
      <w:proofErr w:type="spellStart"/>
      <w:r w:rsidRPr="009A16F2">
        <w:rPr>
          <w:rStyle w:val="Strong"/>
          <w:rFonts w:ascii="Times New Roman" w:hAnsi="Times New Roman" w:cs="Times New Roman"/>
          <w:color w:val="0D0D0D" w:themeColor="text1" w:themeTint="F2"/>
          <w:sz w:val="24"/>
          <w:szCs w:val="24"/>
        </w:rPr>
        <w:t>Waruiru</w:t>
      </w:r>
      <w:proofErr w:type="spellEnd"/>
      <w:r w:rsidRPr="009A16F2">
        <w:rPr>
          <w:rStyle w:val="Strong"/>
          <w:rFonts w:ascii="Times New Roman" w:hAnsi="Times New Roman" w:cs="Times New Roman"/>
          <w:color w:val="0D0D0D" w:themeColor="text1" w:themeTint="F2"/>
          <w:sz w:val="24"/>
          <w:szCs w:val="24"/>
        </w:rPr>
        <w:t xml:space="preserve"> R.M, Maina K.W., Mbuthia P.G., </w:t>
      </w:r>
      <w:proofErr w:type="spellStart"/>
      <w:r w:rsidRPr="009A16F2">
        <w:rPr>
          <w:rStyle w:val="Strong"/>
          <w:rFonts w:ascii="Times New Roman" w:hAnsi="Times New Roman" w:cs="Times New Roman"/>
          <w:color w:val="0D0D0D" w:themeColor="text1" w:themeTint="F2"/>
          <w:sz w:val="24"/>
          <w:szCs w:val="24"/>
        </w:rPr>
        <w:t>Thaiyah</w:t>
      </w:r>
      <w:proofErr w:type="spellEnd"/>
      <w:r w:rsidRPr="009A16F2">
        <w:rPr>
          <w:rStyle w:val="Strong"/>
          <w:rFonts w:ascii="Times New Roman" w:hAnsi="Times New Roman" w:cs="Times New Roman"/>
          <w:color w:val="0D0D0D" w:themeColor="text1" w:themeTint="F2"/>
          <w:sz w:val="24"/>
          <w:szCs w:val="24"/>
        </w:rPr>
        <w:t xml:space="preserve"> A.G., </w:t>
      </w:r>
      <w:proofErr w:type="spellStart"/>
      <w:r w:rsidRPr="009A16F2">
        <w:rPr>
          <w:rStyle w:val="Strong"/>
          <w:rFonts w:ascii="Times New Roman" w:hAnsi="Times New Roman" w:cs="Times New Roman"/>
          <w:color w:val="0D0D0D" w:themeColor="text1" w:themeTint="F2"/>
          <w:sz w:val="24"/>
          <w:szCs w:val="24"/>
        </w:rPr>
        <w:t>Mavuti</w:t>
      </w:r>
      <w:proofErr w:type="spellEnd"/>
      <w:r w:rsidRPr="009A16F2">
        <w:rPr>
          <w:rStyle w:val="Strong"/>
          <w:rFonts w:ascii="Times New Roman" w:hAnsi="Times New Roman" w:cs="Times New Roman"/>
          <w:color w:val="0D0D0D" w:themeColor="text1" w:themeTint="F2"/>
          <w:sz w:val="24"/>
          <w:szCs w:val="24"/>
        </w:rPr>
        <w:t xml:space="preserve"> S.K., Otieno R.O., </w:t>
      </w:r>
      <w:proofErr w:type="spellStart"/>
      <w:r w:rsidRPr="009A16F2">
        <w:rPr>
          <w:rStyle w:val="Strong"/>
          <w:rFonts w:ascii="Times New Roman" w:hAnsi="Times New Roman" w:cs="Times New Roman"/>
          <w:color w:val="0D0D0D" w:themeColor="text1" w:themeTint="F2"/>
          <w:sz w:val="24"/>
          <w:szCs w:val="24"/>
        </w:rPr>
        <w:t>Ngowi</w:t>
      </w:r>
      <w:proofErr w:type="spellEnd"/>
      <w:r w:rsidRPr="009A16F2">
        <w:rPr>
          <w:rStyle w:val="Strong"/>
          <w:rFonts w:ascii="Times New Roman" w:hAnsi="Times New Roman" w:cs="Times New Roman"/>
          <w:color w:val="0D0D0D" w:themeColor="text1" w:themeTint="F2"/>
          <w:sz w:val="24"/>
          <w:szCs w:val="24"/>
        </w:rPr>
        <w:t xml:space="preserve"> H.A. and </w:t>
      </w:r>
      <w:proofErr w:type="spellStart"/>
      <w:r w:rsidRPr="009A16F2">
        <w:rPr>
          <w:rStyle w:val="Strong"/>
          <w:rFonts w:ascii="Times New Roman" w:hAnsi="Times New Roman" w:cs="Times New Roman"/>
          <w:color w:val="0D0D0D" w:themeColor="text1" w:themeTint="F2"/>
          <w:sz w:val="24"/>
          <w:szCs w:val="24"/>
        </w:rPr>
        <w:t>Mdegela</w:t>
      </w:r>
      <w:proofErr w:type="spellEnd"/>
      <w:r w:rsidRPr="009A16F2">
        <w:rPr>
          <w:rStyle w:val="Strong"/>
          <w:rFonts w:ascii="Times New Roman" w:hAnsi="Times New Roman" w:cs="Times New Roman"/>
          <w:color w:val="0D0D0D" w:themeColor="text1" w:themeTint="F2"/>
          <w:sz w:val="24"/>
          <w:szCs w:val="24"/>
        </w:rPr>
        <w:t xml:space="preserve"> R.H. (2018):</w:t>
      </w:r>
      <w:r w:rsidRPr="009A16F2">
        <w:rPr>
          <w:rFonts w:ascii="Times New Roman" w:hAnsi="Times New Roman" w:cs="Times New Roman"/>
          <w:color w:val="0D0D0D" w:themeColor="text1" w:themeTint="F2"/>
          <w:sz w:val="24"/>
          <w:szCs w:val="24"/>
        </w:rPr>
        <w:t xml:space="preserve"> Helminth parasites of farmed fish and water birds in Kirinyaga County, Kenya. International Journal of Fisheries and Aquatic Studies, </w:t>
      </w:r>
      <w:r w:rsidRPr="009A16F2">
        <w:rPr>
          <w:rFonts w:ascii="Times New Roman" w:hAnsi="Times New Roman" w:cs="Times New Roman"/>
          <w:b/>
          <w:bCs/>
          <w:color w:val="0D0D0D" w:themeColor="text1" w:themeTint="F2"/>
          <w:sz w:val="24"/>
          <w:szCs w:val="24"/>
        </w:rPr>
        <w:t>6(3):</w:t>
      </w:r>
      <w:r w:rsidRPr="009A16F2">
        <w:rPr>
          <w:rFonts w:ascii="Times New Roman" w:hAnsi="Times New Roman" w:cs="Times New Roman"/>
          <w:color w:val="0D0D0D" w:themeColor="text1" w:themeTint="F2"/>
          <w:sz w:val="24"/>
          <w:szCs w:val="24"/>
        </w:rPr>
        <w:t xml:space="preserve"> 06-12.</w:t>
      </w:r>
    </w:p>
    <w:p w14:paraId="0546865B" w14:textId="77777777" w:rsidR="00A321F1" w:rsidRPr="00312F08" w:rsidRDefault="00F477A5" w:rsidP="00DA59E1">
      <w:pPr>
        <w:autoSpaceDE w:val="0"/>
        <w:autoSpaceDN w:val="0"/>
        <w:spacing w:line="360" w:lineRule="auto"/>
        <w:ind w:hanging="480"/>
        <w:rPr>
          <w:rStyle w:val="Hyperlink"/>
          <w:rFonts w:ascii="Times New Roman" w:hAnsi="Times New Roman" w:cs="Times New Roman"/>
          <w:sz w:val="24"/>
          <w:szCs w:val="24"/>
          <w:lang w:val="de-DE"/>
        </w:rPr>
      </w:pPr>
      <w:proofErr w:type="spellStart"/>
      <w:r w:rsidRPr="0033664F">
        <w:rPr>
          <w:rFonts w:ascii="Times New Roman" w:hAnsi="Times New Roman" w:cs="Times New Roman"/>
          <w:b/>
          <w:bCs/>
          <w:color w:val="0D0D0D" w:themeColor="text1" w:themeTint="F2"/>
          <w:sz w:val="24"/>
          <w:szCs w:val="24"/>
        </w:rPr>
        <w:t>Murugami</w:t>
      </w:r>
      <w:proofErr w:type="spellEnd"/>
      <w:r w:rsidRPr="0033664F">
        <w:rPr>
          <w:rFonts w:ascii="Times New Roman" w:hAnsi="Times New Roman" w:cs="Times New Roman"/>
          <w:b/>
          <w:bCs/>
          <w:color w:val="0D0D0D" w:themeColor="text1" w:themeTint="F2"/>
          <w:sz w:val="24"/>
          <w:szCs w:val="24"/>
        </w:rPr>
        <w:t xml:space="preserve"> K W Maina, J. W., Kenya, N., Mbuthia R M </w:t>
      </w:r>
      <w:proofErr w:type="spellStart"/>
      <w:r w:rsidRPr="0033664F">
        <w:rPr>
          <w:rFonts w:ascii="Times New Roman" w:hAnsi="Times New Roman" w:cs="Times New Roman"/>
          <w:b/>
          <w:bCs/>
          <w:color w:val="0D0D0D" w:themeColor="text1" w:themeTint="F2"/>
          <w:sz w:val="24"/>
          <w:szCs w:val="24"/>
        </w:rPr>
        <w:t>Waruiru</w:t>
      </w:r>
      <w:proofErr w:type="spellEnd"/>
      <w:r w:rsidRPr="0033664F">
        <w:rPr>
          <w:rFonts w:ascii="Times New Roman" w:hAnsi="Times New Roman" w:cs="Times New Roman"/>
          <w:b/>
          <w:bCs/>
          <w:color w:val="0D0D0D" w:themeColor="text1" w:themeTint="F2"/>
          <w:sz w:val="24"/>
          <w:szCs w:val="24"/>
        </w:rPr>
        <w:t xml:space="preserve">, P. G., </w:t>
      </w:r>
      <w:proofErr w:type="spellStart"/>
      <w:r w:rsidRPr="0033664F">
        <w:rPr>
          <w:rFonts w:ascii="Times New Roman" w:hAnsi="Times New Roman" w:cs="Times New Roman"/>
          <w:b/>
          <w:bCs/>
          <w:color w:val="0D0D0D" w:themeColor="text1" w:themeTint="F2"/>
          <w:sz w:val="24"/>
          <w:szCs w:val="24"/>
        </w:rPr>
        <w:t>Thaiyah</w:t>
      </w:r>
      <w:proofErr w:type="spellEnd"/>
      <w:r w:rsidRPr="0033664F">
        <w:rPr>
          <w:rFonts w:ascii="Times New Roman" w:hAnsi="Times New Roman" w:cs="Times New Roman"/>
          <w:b/>
          <w:bCs/>
          <w:color w:val="0D0D0D" w:themeColor="text1" w:themeTint="F2"/>
          <w:sz w:val="24"/>
          <w:szCs w:val="24"/>
        </w:rPr>
        <w:t xml:space="preserve">, A. G., &amp; </w:t>
      </w:r>
      <w:proofErr w:type="spellStart"/>
      <w:r w:rsidRPr="0033664F">
        <w:rPr>
          <w:rFonts w:ascii="Times New Roman" w:hAnsi="Times New Roman" w:cs="Times New Roman"/>
          <w:b/>
          <w:bCs/>
          <w:color w:val="0D0D0D" w:themeColor="text1" w:themeTint="F2"/>
          <w:sz w:val="24"/>
          <w:szCs w:val="24"/>
        </w:rPr>
        <w:t>Ngowi</w:t>
      </w:r>
      <w:proofErr w:type="spellEnd"/>
      <w:r w:rsidRPr="0033664F">
        <w:rPr>
          <w:rFonts w:ascii="Times New Roman" w:hAnsi="Times New Roman" w:cs="Times New Roman"/>
          <w:b/>
          <w:bCs/>
          <w:color w:val="0D0D0D" w:themeColor="text1" w:themeTint="F2"/>
          <w:sz w:val="24"/>
          <w:szCs w:val="24"/>
        </w:rPr>
        <w:t xml:space="preserve"> R H </w:t>
      </w:r>
      <w:proofErr w:type="spellStart"/>
      <w:r w:rsidRPr="0033664F">
        <w:rPr>
          <w:rFonts w:ascii="Times New Roman" w:hAnsi="Times New Roman" w:cs="Times New Roman"/>
          <w:b/>
          <w:bCs/>
          <w:color w:val="0D0D0D" w:themeColor="text1" w:themeTint="F2"/>
          <w:sz w:val="24"/>
          <w:szCs w:val="24"/>
        </w:rPr>
        <w:t>Mdegela</w:t>
      </w:r>
      <w:proofErr w:type="spellEnd"/>
      <w:r w:rsidRPr="0033664F">
        <w:rPr>
          <w:rFonts w:ascii="Times New Roman" w:hAnsi="Times New Roman" w:cs="Times New Roman"/>
          <w:b/>
          <w:bCs/>
          <w:color w:val="0D0D0D" w:themeColor="text1" w:themeTint="F2"/>
          <w:sz w:val="24"/>
          <w:szCs w:val="24"/>
        </w:rPr>
        <w:t>, H. A</w:t>
      </w:r>
      <w:r w:rsidRPr="00DA59E1">
        <w:rPr>
          <w:rFonts w:ascii="Times New Roman" w:hAnsi="Times New Roman" w:cs="Times New Roman"/>
          <w:color w:val="0D0D0D" w:themeColor="text1" w:themeTint="F2"/>
          <w:sz w:val="24"/>
          <w:szCs w:val="24"/>
        </w:rPr>
        <w:t xml:space="preserve">. (2017). Predation And Its Associated Risk Factors </w:t>
      </w:r>
      <w:proofErr w:type="gramStart"/>
      <w:r w:rsidRPr="00DA59E1">
        <w:rPr>
          <w:rFonts w:ascii="Times New Roman" w:hAnsi="Times New Roman" w:cs="Times New Roman"/>
          <w:color w:val="0D0D0D" w:themeColor="text1" w:themeTint="F2"/>
          <w:sz w:val="24"/>
          <w:szCs w:val="24"/>
        </w:rPr>
        <w:t>In</w:t>
      </w:r>
      <w:proofErr w:type="gramEnd"/>
      <w:r w:rsidRPr="00DA59E1">
        <w:rPr>
          <w:rFonts w:ascii="Times New Roman" w:hAnsi="Times New Roman" w:cs="Times New Roman"/>
          <w:color w:val="0D0D0D" w:themeColor="text1" w:themeTint="F2"/>
          <w:sz w:val="24"/>
          <w:szCs w:val="24"/>
        </w:rPr>
        <w:t xml:space="preserve"> Fish Farms In Kirinyaga County, Kenya. </w:t>
      </w:r>
      <w:hyperlink r:id="rId84" w:history="1">
        <w:r w:rsidRPr="00312F08">
          <w:rPr>
            <w:rStyle w:val="Hyperlink"/>
            <w:rFonts w:ascii="Times New Roman" w:hAnsi="Times New Roman" w:cs="Times New Roman"/>
            <w:sz w:val="24"/>
            <w:szCs w:val="24"/>
            <w:lang w:val="de-DE"/>
          </w:rPr>
          <w:t>www.ijiras.com</w:t>
        </w:r>
      </w:hyperlink>
      <w:r w:rsidR="00A321F1" w:rsidRPr="00312F08">
        <w:rPr>
          <w:rStyle w:val="Hyperlink"/>
          <w:rFonts w:ascii="Times New Roman" w:hAnsi="Times New Roman" w:cs="Times New Roman"/>
          <w:sz w:val="24"/>
          <w:szCs w:val="24"/>
          <w:lang w:val="de-DE"/>
        </w:rPr>
        <w:t xml:space="preserve">  </w:t>
      </w:r>
    </w:p>
    <w:p w14:paraId="225DBCBF" w14:textId="12F11CBA" w:rsidR="00A321F1" w:rsidRPr="00F24CAA" w:rsidRDefault="00A321F1" w:rsidP="00A321F1">
      <w:pPr>
        <w:autoSpaceDE w:val="0"/>
        <w:autoSpaceDN w:val="0"/>
        <w:spacing w:line="360" w:lineRule="auto"/>
        <w:ind w:hanging="480"/>
        <w:rPr>
          <w:rFonts w:ascii="Times New Roman" w:hAnsi="Times New Roman" w:cs="Times New Roman"/>
          <w:color w:val="000000" w:themeColor="text1"/>
          <w:sz w:val="24"/>
          <w:szCs w:val="24"/>
        </w:rPr>
      </w:pPr>
      <w:r w:rsidRPr="00312F08">
        <w:rPr>
          <w:rStyle w:val="Hyperlink"/>
          <w:rFonts w:ascii="Times New Roman" w:hAnsi="Times New Roman" w:cs="Times New Roman"/>
          <w:b/>
          <w:bCs/>
          <w:color w:val="000000" w:themeColor="text1"/>
          <w:sz w:val="24"/>
          <w:szCs w:val="24"/>
          <w:u w:val="none"/>
          <w:lang w:val="de-DE"/>
        </w:rPr>
        <w:t>Mutea, F. G., Nelson, H. K., Van Au, H., Huynh, T. G., &amp; Vu, U. N. (2021).</w:t>
      </w:r>
      <w:r w:rsidRPr="00312F08">
        <w:rPr>
          <w:rStyle w:val="Hyperlink"/>
          <w:rFonts w:ascii="Times New Roman" w:hAnsi="Times New Roman" w:cs="Times New Roman"/>
          <w:color w:val="000000" w:themeColor="text1"/>
          <w:sz w:val="24"/>
          <w:szCs w:val="24"/>
          <w:u w:val="none"/>
          <w:lang w:val="de-DE"/>
        </w:rPr>
        <w:t xml:space="preserve"> </w:t>
      </w:r>
      <w:r w:rsidRPr="00F24CAA">
        <w:rPr>
          <w:rStyle w:val="Hyperlink"/>
          <w:rFonts w:ascii="Times New Roman" w:hAnsi="Times New Roman" w:cs="Times New Roman"/>
          <w:color w:val="000000" w:themeColor="text1"/>
          <w:sz w:val="24"/>
          <w:szCs w:val="24"/>
          <w:u w:val="none"/>
        </w:rPr>
        <w:t xml:space="preserve">Assessment of water quality for aquaculture in </w:t>
      </w:r>
      <w:proofErr w:type="spellStart"/>
      <w:r w:rsidRPr="00F24CAA">
        <w:rPr>
          <w:rStyle w:val="Hyperlink"/>
          <w:rFonts w:ascii="Times New Roman" w:hAnsi="Times New Roman" w:cs="Times New Roman"/>
          <w:color w:val="000000" w:themeColor="text1"/>
          <w:sz w:val="24"/>
          <w:szCs w:val="24"/>
          <w:u w:val="none"/>
        </w:rPr>
        <w:t>hau</w:t>
      </w:r>
      <w:proofErr w:type="spellEnd"/>
      <w:r w:rsidRPr="00F24CAA">
        <w:rPr>
          <w:rStyle w:val="Hyperlink"/>
          <w:rFonts w:ascii="Times New Roman" w:hAnsi="Times New Roman" w:cs="Times New Roman"/>
          <w:color w:val="000000" w:themeColor="text1"/>
          <w:sz w:val="24"/>
          <w:szCs w:val="24"/>
          <w:u w:val="none"/>
        </w:rPr>
        <w:t xml:space="preserve"> river, </w:t>
      </w:r>
      <w:proofErr w:type="spellStart"/>
      <w:r w:rsidRPr="00F24CAA">
        <w:rPr>
          <w:rStyle w:val="Hyperlink"/>
          <w:rFonts w:ascii="Times New Roman" w:hAnsi="Times New Roman" w:cs="Times New Roman"/>
          <w:color w:val="000000" w:themeColor="text1"/>
          <w:sz w:val="24"/>
          <w:szCs w:val="24"/>
          <w:u w:val="none"/>
        </w:rPr>
        <w:t>mekong</w:t>
      </w:r>
      <w:proofErr w:type="spellEnd"/>
      <w:r w:rsidRPr="00F24CAA">
        <w:rPr>
          <w:rStyle w:val="Hyperlink"/>
          <w:rFonts w:ascii="Times New Roman" w:hAnsi="Times New Roman" w:cs="Times New Roman"/>
          <w:color w:val="000000" w:themeColor="text1"/>
          <w:sz w:val="24"/>
          <w:szCs w:val="24"/>
          <w:u w:val="none"/>
        </w:rPr>
        <w:t xml:space="preserve"> delta, Vi</w:t>
      </w:r>
      <w:r w:rsidR="00CC7066">
        <w:rPr>
          <w:rStyle w:val="Hyperlink"/>
          <w:rFonts w:ascii="Times New Roman" w:hAnsi="Times New Roman" w:cs="Times New Roman"/>
          <w:i/>
          <w:color w:val="000000" w:themeColor="text1"/>
          <w:sz w:val="24"/>
          <w:szCs w:val="24"/>
          <w:u w:val="none"/>
        </w:rPr>
        <w:t>et</w:t>
      </w:r>
      <w:r w:rsidRPr="00F24CAA">
        <w:rPr>
          <w:rStyle w:val="Hyperlink"/>
          <w:rFonts w:ascii="Times New Roman" w:hAnsi="Times New Roman" w:cs="Times New Roman"/>
          <w:color w:val="000000" w:themeColor="text1"/>
          <w:sz w:val="24"/>
          <w:szCs w:val="24"/>
          <w:u w:val="none"/>
        </w:rPr>
        <w:t xml:space="preserve">nam using multivariate statistical analysis. Water (Switzerland), 13(22). </w:t>
      </w:r>
      <w:hyperlink r:id="rId85" w:history="1">
        <w:r w:rsidRPr="00F24CAA">
          <w:rPr>
            <w:rStyle w:val="Hyperlink"/>
            <w:rFonts w:ascii="Times New Roman" w:hAnsi="Times New Roman" w:cs="Times New Roman"/>
            <w:sz w:val="24"/>
            <w:szCs w:val="24"/>
          </w:rPr>
          <w:t>https://doi.org/10.3390/w13223307</w:t>
        </w:r>
      </w:hyperlink>
    </w:p>
    <w:p w14:paraId="205F176A" w14:textId="7E5BC9E8" w:rsidR="00F477A5" w:rsidRPr="00F24CAA" w:rsidRDefault="00F477A5" w:rsidP="00A321F1">
      <w:pPr>
        <w:autoSpaceDE w:val="0"/>
        <w:autoSpaceDN w:val="0"/>
        <w:spacing w:line="360" w:lineRule="auto"/>
        <w:ind w:hanging="480"/>
        <w:rPr>
          <w:rFonts w:ascii="Times New Roman" w:hAnsi="Times New Roman" w:cs="Times New Roman"/>
          <w:color w:val="000000" w:themeColor="text1"/>
          <w:sz w:val="24"/>
          <w:szCs w:val="24"/>
        </w:rPr>
      </w:pPr>
      <w:r w:rsidRPr="009A16F2">
        <w:rPr>
          <w:rFonts w:ascii="Times New Roman" w:hAnsi="Times New Roman" w:cs="Times New Roman"/>
          <w:b/>
          <w:bCs/>
          <w:noProof/>
          <w:color w:val="0D0D0D" w:themeColor="text1" w:themeTint="F2"/>
          <w:sz w:val="24"/>
          <w:szCs w:val="24"/>
        </w:rPr>
        <w:t xml:space="preserve">Nachev M. and Sures B. (2009): </w:t>
      </w:r>
      <w:r w:rsidRPr="009A16F2">
        <w:rPr>
          <w:rFonts w:ascii="Times New Roman" w:hAnsi="Times New Roman" w:cs="Times New Roman"/>
          <w:noProof/>
          <w:color w:val="0D0D0D" w:themeColor="text1" w:themeTint="F2"/>
          <w:sz w:val="24"/>
          <w:szCs w:val="24"/>
        </w:rPr>
        <w:t>The endohelminth fauna of barbel (</w:t>
      </w:r>
      <w:r w:rsidRPr="009A16F2">
        <w:rPr>
          <w:rFonts w:ascii="Times New Roman" w:hAnsi="Times New Roman" w:cs="Times New Roman"/>
          <w:i/>
          <w:iCs/>
          <w:noProof/>
          <w:color w:val="0D0D0D" w:themeColor="text1" w:themeTint="F2"/>
          <w:sz w:val="24"/>
          <w:szCs w:val="24"/>
        </w:rPr>
        <w:t>Barbus barbus</w:t>
      </w:r>
      <w:r w:rsidRPr="009A16F2">
        <w:rPr>
          <w:rFonts w:ascii="Times New Roman" w:hAnsi="Times New Roman" w:cs="Times New Roman"/>
          <w:noProof/>
          <w:color w:val="0D0D0D" w:themeColor="text1" w:themeTint="F2"/>
          <w:sz w:val="24"/>
          <w:szCs w:val="24"/>
        </w:rPr>
        <w:t xml:space="preserve">) correlates with water quality of the Danube River in Bulgaria. Parasitology, </w:t>
      </w:r>
      <w:r w:rsidRPr="009A16F2">
        <w:rPr>
          <w:rFonts w:ascii="Times New Roman" w:hAnsi="Times New Roman" w:cs="Times New Roman"/>
          <w:b/>
          <w:bCs/>
          <w:noProof/>
          <w:color w:val="0D0D0D" w:themeColor="text1" w:themeTint="F2"/>
          <w:sz w:val="24"/>
          <w:szCs w:val="24"/>
        </w:rPr>
        <w:t>136:</w:t>
      </w:r>
      <w:r w:rsidRPr="009A16F2">
        <w:rPr>
          <w:rFonts w:ascii="Times New Roman" w:hAnsi="Times New Roman" w:cs="Times New Roman"/>
          <w:noProof/>
          <w:color w:val="0D0D0D" w:themeColor="text1" w:themeTint="F2"/>
          <w:sz w:val="24"/>
          <w:szCs w:val="24"/>
        </w:rPr>
        <w:t xml:space="preserve"> 545–552. </w:t>
      </w:r>
    </w:p>
    <w:p w14:paraId="7B1210AD" w14:textId="77777777" w:rsidR="00F477A5" w:rsidRDefault="00F477A5" w:rsidP="006B5964">
      <w:pPr>
        <w:autoSpaceDE w:val="0"/>
        <w:autoSpaceDN w:val="0"/>
        <w:spacing w:after="0" w:line="360" w:lineRule="auto"/>
        <w:ind w:hanging="482"/>
        <w:rPr>
          <w:rFonts w:ascii="Times New Roman" w:hAnsi="Times New Roman" w:cs="Times New Roman"/>
          <w:noProof/>
          <w:color w:val="0D0D0D" w:themeColor="text1" w:themeTint="F2"/>
          <w:sz w:val="24"/>
          <w:szCs w:val="24"/>
        </w:rPr>
      </w:pPr>
      <w:r w:rsidRPr="009A16F2">
        <w:rPr>
          <w:rFonts w:ascii="Times New Roman" w:hAnsi="Times New Roman" w:cs="Times New Roman"/>
          <w:b/>
          <w:bCs/>
          <w:noProof/>
          <w:color w:val="0D0D0D" w:themeColor="text1" w:themeTint="F2"/>
          <w:sz w:val="24"/>
          <w:szCs w:val="24"/>
        </w:rPr>
        <w:t>Naing L., Winn T. and Rusli B.N. (2006):</w:t>
      </w:r>
      <w:r w:rsidRPr="009A16F2">
        <w:rPr>
          <w:rFonts w:ascii="Times New Roman" w:hAnsi="Times New Roman" w:cs="Times New Roman"/>
          <w:noProof/>
          <w:color w:val="0D0D0D" w:themeColor="text1" w:themeTint="F2"/>
          <w:sz w:val="24"/>
          <w:szCs w:val="24"/>
        </w:rPr>
        <w:t xml:space="preserve"> Practical Issues in Calculating the Sample Size for Prevalence Studies</w:t>
      </w:r>
      <w:r w:rsidRPr="009A16F2">
        <w:rPr>
          <w:rFonts w:ascii="Times New Roman" w:hAnsi="Times New Roman" w:cs="Times New Roman"/>
          <w:i/>
          <w:noProof/>
          <w:color w:val="0D0D0D" w:themeColor="text1" w:themeTint="F2"/>
          <w:sz w:val="24"/>
          <w:szCs w:val="24"/>
        </w:rPr>
        <w:t>. Archives of Orofacial Sciences</w:t>
      </w:r>
      <w:r w:rsidRPr="009A16F2">
        <w:rPr>
          <w:rFonts w:ascii="Times New Roman" w:hAnsi="Times New Roman" w:cs="Times New Roman"/>
          <w:noProof/>
          <w:color w:val="0D0D0D" w:themeColor="text1" w:themeTint="F2"/>
          <w:sz w:val="24"/>
          <w:szCs w:val="24"/>
        </w:rPr>
        <w:t xml:space="preserve"> 1: 9–14.</w:t>
      </w:r>
    </w:p>
    <w:p w14:paraId="7F16AE83" w14:textId="77777777" w:rsidR="00F477A5" w:rsidRDefault="00F477A5" w:rsidP="006B5964">
      <w:pPr>
        <w:autoSpaceDE w:val="0"/>
        <w:autoSpaceDN w:val="0"/>
        <w:spacing w:after="0" w:line="360" w:lineRule="auto"/>
        <w:ind w:hanging="482"/>
        <w:rPr>
          <w:rFonts w:ascii="Times New Roman" w:hAnsi="Times New Roman" w:cs="Times New Roman"/>
          <w:noProof/>
          <w:color w:val="0D0D0D" w:themeColor="text1" w:themeTint="F2"/>
          <w:sz w:val="24"/>
          <w:szCs w:val="24"/>
        </w:rPr>
      </w:pPr>
      <w:r w:rsidRPr="0033664F">
        <w:rPr>
          <w:rFonts w:ascii="Times New Roman" w:hAnsi="Times New Roman" w:cs="Times New Roman"/>
          <w:b/>
          <w:bCs/>
          <w:noProof/>
          <w:color w:val="0D0D0D" w:themeColor="text1" w:themeTint="F2"/>
          <w:sz w:val="24"/>
          <w:szCs w:val="24"/>
        </w:rPr>
        <w:t>Neary, E. T., Develi, N., &amp; Özgül, G. (2012).</w:t>
      </w:r>
      <w:r w:rsidRPr="0033664F">
        <w:rPr>
          <w:rFonts w:ascii="Times New Roman" w:hAnsi="Times New Roman" w:cs="Times New Roman"/>
          <w:noProof/>
          <w:color w:val="0D0D0D" w:themeColor="text1" w:themeTint="F2"/>
          <w:sz w:val="24"/>
          <w:szCs w:val="24"/>
        </w:rPr>
        <w:t xml:space="preserve"> Almus baraj gölü (Türkiye)n’deki sazangiller’de bulunan Dactylogyrus türleri (Platyhelminths, Monogenean). Turkish Journal of Fisheries and Aquatic Sciences, </w:t>
      </w:r>
      <w:r w:rsidRPr="0033664F">
        <w:rPr>
          <w:rFonts w:ascii="Times New Roman" w:hAnsi="Times New Roman" w:cs="Times New Roman"/>
          <w:b/>
          <w:bCs/>
          <w:noProof/>
          <w:color w:val="0D0D0D" w:themeColor="text1" w:themeTint="F2"/>
          <w:sz w:val="24"/>
          <w:szCs w:val="24"/>
        </w:rPr>
        <w:t>12(1),</w:t>
      </w:r>
      <w:r w:rsidRPr="0033664F">
        <w:rPr>
          <w:rFonts w:ascii="Times New Roman" w:hAnsi="Times New Roman" w:cs="Times New Roman"/>
          <w:noProof/>
          <w:color w:val="0D0D0D" w:themeColor="text1" w:themeTint="F2"/>
          <w:sz w:val="24"/>
          <w:szCs w:val="24"/>
        </w:rPr>
        <w:t xml:space="preserve"> 15–21. </w:t>
      </w:r>
      <w:hyperlink r:id="rId86" w:history="1">
        <w:r w:rsidRPr="00B111C5">
          <w:rPr>
            <w:rStyle w:val="Hyperlink"/>
            <w:rFonts w:ascii="Times New Roman" w:hAnsi="Times New Roman" w:cs="Times New Roman"/>
            <w:noProof/>
            <w:sz w:val="24"/>
            <w:szCs w:val="24"/>
          </w:rPr>
          <w:t>https://doi.org/10.4194/1303-2712-v12_1_03</w:t>
        </w:r>
      </w:hyperlink>
    </w:p>
    <w:p w14:paraId="44331680" w14:textId="444DEF33" w:rsidR="000D6278" w:rsidRDefault="00F477A5" w:rsidP="0033664F">
      <w:pPr>
        <w:autoSpaceDE w:val="0"/>
        <w:autoSpaceDN w:val="0"/>
        <w:spacing w:after="0" w:line="360" w:lineRule="auto"/>
        <w:ind w:hanging="482"/>
        <w:rPr>
          <w:rFonts w:ascii="Times New Roman" w:hAnsi="Times New Roman" w:cs="Times New Roman"/>
          <w:noProof/>
          <w:color w:val="0D0D0D" w:themeColor="text1" w:themeTint="F2"/>
          <w:sz w:val="24"/>
          <w:szCs w:val="24"/>
        </w:rPr>
      </w:pPr>
      <w:r w:rsidRPr="0033664F">
        <w:rPr>
          <w:rFonts w:ascii="Times New Roman" w:hAnsi="Times New Roman" w:cs="Times New Roman"/>
          <w:b/>
          <w:bCs/>
          <w:noProof/>
          <w:color w:val="0D0D0D" w:themeColor="text1" w:themeTint="F2"/>
          <w:sz w:val="24"/>
          <w:szCs w:val="24"/>
        </w:rPr>
        <w:t>Nehemia, A., &amp; Maganira, J. (2012).</w:t>
      </w:r>
      <w:r w:rsidRPr="0033664F">
        <w:rPr>
          <w:rFonts w:ascii="Times New Roman" w:hAnsi="Times New Roman" w:cs="Times New Roman"/>
          <w:noProof/>
          <w:color w:val="0D0D0D" w:themeColor="text1" w:themeTint="F2"/>
          <w:sz w:val="24"/>
          <w:szCs w:val="24"/>
        </w:rPr>
        <w:t xml:space="preserve"> Length-Weight relationship and condition factor of tilapia species grown in marine and fresh water ponds. Agriculture and Biology Journal of North America, </w:t>
      </w:r>
      <w:r w:rsidRPr="0033664F">
        <w:rPr>
          <w:rFonts w:ascii="Times New Roman" w:hAnsi="Times New Roman" w:cs="Times New Roman"/>
          <w:b/>
          <w:bCs/>
          <w:noProof/>
          <w:color w:val="0D0D0D" w:themeColor="text1" w:themeTint="F2"/>
          <w:sz w:val="24"/>
          <w:szCs w:val="24"/>
        </w:rPr>
        <w:t>3(3),</w:t>
      </w:r>
      <w:r w:rsidRPr="0033664F">
        <w:rPr>
          <w:rFonts w:ascii="Times New Roman" w:hAnsi="Times New Roman" w:cs="Times New Roman"/>
          <w:noProof/>
          <w:color w:val="0D0D0D" w:themeColor="text1" w:themeTint="F2"/>
          <w:sz w:val="24"/>
          <w:szCs w:val="24"/>
        </w:rPr>
        <w:t xml:space="preserve"> 117–124. </w:t>
      </w:r>
      <w:hyperlink r:id="rId87" w:history="1">
        <w:r w:rsidR="000D6278" w:rsidRPr="00490BC7">
          <w:rPr>
            <w:rStyle w:val="Hyperlink"/>
            <w:rFonts w:ascii="Times New Roman" w:hAnsi="Times New Roman" w:cs="Times New Roman"/>
            <w:noProof/>
            <w:sz w:val="24"/>
            <w:szCs w:val="24"/>
          </w:rPr>
          <w:t>https://doi.org/10.5251/abjna.2012.3.3.117.124</w:t>
        </w:r>
      </w:hyperlink>
    </w:p>
    <w:p w14:paraId="2431C690" w14:textId="62071164" w:rsidR="00F477A5" w:rsidRPr="000D6278" w:rsidRDefault="000B2B72" w:rsidP="0033664F">
      <w:pPr>
        <w:autoSpaceDE w:val="0"/>
        <w:autoSpaceDN w:val="0"/>
        <w:spacing w:after="0" w:line="360" w:lineRule="auto"/>
        <w:ind w:hanging="482"/>
        <w:rPr>
          <w:rFonts w:ascii="Times New Roman" w:hAnsi="Times New Roman" w:cs="Times New Roman"/>
          <w:b/>
          <w:bCs/>
          <w:noProof/>
          <w:color w:val="0D0D0D" w:themeColor="text1" w:themeTint="F2"/>
          <w:sz w:val="24"/>
          <w:szCs w:val="24"/>
        </w:rPr>
      </w:pPr>
      <w:r w:rsidRPr="000B2B72">
        <w:lastRenderedPageBreak/>
        <w:t xml:space="preserve"> </w:t>
      </w:r>
      <w:r w:rsidRPr="000D6278">
        <w:rPr>
          <w:rFonts w:ascii="Times New Roman" w:hAnsi="Times New Roman" w:cs="Times New Roman"/>
          <w:b/>
          <w:bCs/>
          <w:noProof/>
          <w:color w:val="0D0D0D" w:themeColor="text1" w:themeTint="F2"/>
          <w:sz w:val="24"/>
          <w:szCs w:val="24"/>
        </w:rPr>
        <w:t>Ndiwa, T. C., Mwangi, B. M., Kairu, E., Kaluli, J. W., &amp; Nyingi, D. (2012).</w:t>
      </w:r>
      <w:r w:rsidRPr="000B2B72">
        <w:rPr>
          <w:rFonts w:ascii="Times New Roman" w:hAnsi="Times New Roman" w:cs="Times New Roman"/>
          <w:noProof/>
          <w:color w:val="0D0D0D" w:themeColor="text1" w:themeTint="F2"/>
          <w:sz w:val="24"/>
          <w:szCs w:val="24"/>
        </w:rPr>
        <w:t xml:space="preserve"> Physicochemical characteristics in water. In Jomo Kenyatta University of Agriculture and Technology </w:t>
      </w:r>
      <w:r w:rsidRPr="000D6278">
        <w:rPr>
          <w:rFonts w:ascii="Times New Roman" w:hAnsi="Times New Roman" w:cs="Times New Roman"/>
          <w:b/>
          <w:bCs/>
          <w:noProof/>
          <w:color w:val="0D0D0D" w:themeColor="text1" w:themeTint="F2"/>
          <w:sz w:val="24"/>
          <w:szCs w:val="24"/>
        </w:rPr>
        <w:t>(Vol. 14, Issue 2).</w:t>
      </w:r>
    </w:p>
    <w:p w14:paraId="717C9747" w14:textId="1E452860" w:rsidR="00F477A5" w:rsidRPr="00ED4F84" w:rsidRDefault="00F477A5" w:rsidP="00ED4F84">
      <w:pPr>
        <w:autoSpaceDE w:val="0"/>
        <w:autoSpaceDN w:val="0"/>
        <w:spacing w:after="0" w:line="360" w:lineRule="auto"/>
        <w:ind w:hanging="482"/>
        <w:rPr>
          <w:rFonts w:ascii="Times New Roman" w:hAnsi="Times New Roman" w:cs="Times New Roman"/>
          <w:color w:val="0D0D0D" w:themeColor="text1" w:themeTint="F2"/>
          <w:sz w:val="20"/>
          <w:szCs w:val="20"/>
        </w:rPr>
      </w:pPr>
      <w:r w:rsidRPr="009A16F2">
        <w:rPr>
          <w:rStyle w:val="Strong"/>
          <w:rFonts w:ascii="Times New Roman" w:hAnsi="Times New Roman" w:cs="Times New Roman"/>
          <w:color w:val="0D0D0D" w:themeColor="text1" w:themeTint="F2"/>
          <w:sz w:val="24"/>
          <w:szCs w:val="24"/>
        </w:rPr>
        <w:t>Noga E</w:t>
      </w:r>
      <w:r w:rsidRPr="009A16F2">
        <w:rPr>
          <w:rStyle w:val="Strong"/>
          <w:rFonts w:ascii="Times New Roman" w:eastAsiaTheme="majorEastAsia" w:hAnsi="Times New Roman" w:cs="Times New Roman"/>
          <w:color w:val="0D0D0D" w:themeColor="text1" w:themeTint="F2"/>
          <w:sz w:val="24"/>
          <w:szCs w:val="24"/>
        </w:rPr>
        <w:t>.</w:t>
      </w:r>
      <w:r w:rsidRPr="009A16F2">
        <w:rPr>
          <w:rStyle w:val="Strong"/>
          <w:rFonts w:ascii="Times New Roman" w:hAnsi="Times New Roman" w:cs="Times New Roman"/>
          <w:color w:val="0D0D0D" w:themeColor="text1" w:themeTint="F2"/>
          <w:sz w:val="24"/>
          <w:szCs w:val="24"/>
        </w:rPr>
        <w:t>J</w:t>
      </w:r>
      <w:r w:rsidRPr="009A16F2">
        <w:rPr>
          <w:rStyle w:val="Strong"/>
          <w:rFonts w:ascii="Times New Roman" w:eastAsiaTheme="majorEastAsia" w:hAnsi="Times New Roman" w:cs="Times New Roman"/>
          <w:color w:val="0D0D0D" w:themeColor="text1" w:themeTint="F2"/>
          <w:sz w:val="24"/>
          <w:szCs w:val="24"/>
        </w:rPr>
        <w:t>.</w:t>
      </w:r>
      <w:r w:rsidRPr="009A16F2">
        <w:rPr>
          <w:rStyle w:val="Strong"/>
          <w:rFonts w:ascii="Times New Roman" w:hAnsi="Times New Roman" w:cs="Times New Roman"/>
          <w:color w:val="0D0D0D" w:themeColor="text1" w:themeTint="F2"/>
          <w:sz w:val="24"/>
          <w:szCs w:val="24"/>
        </w:rPr>
        <w:t xml:space="preserve"> </w:t>
      </w:r>
      <w:r w:rsidRPr="009A16F2">
        <w:rPr>
          <w:rStyle w:val="Strong"/>
          <w:rFonts w:ascii="Times New Roman" w:eastAsiaTheme="majorEastAsia" w:hAnsi="Times New Roman" w:cs="Times New Roman"/>
          <w:color w:val="0D0D0D" w:themeColor="text1" w:themeTint="F2"/>
          <w:sz w:val="24"/>
          <w:szCs w:val="24"/>
        </w:rPr>
        <w:t>(</w:t>
      </w:r>
      <w:r w:rsidRPr="009A16F2">
        <w:rPr>
          <w:rStyle w:val="Strong"/>
          <w:rFonts w:ascii="Times New Roman" w:hAnsi="Times New Roman" w:cs="Times New Roman"/>
          <w:color w:val="0D0D0D" w:themeColor="text1" w:themeTint="F2"/>
          <w:sz w:val="24"/>
          <w:szCs w:val="24"/>
        </w:rPr>
        <w:t>2010</w:t>
      </w:r>
      <w:r w:rsidRPr="009A16F2">
        <w:rPr>
          <w:rStyle w:val="Strong"/>
          <w:rFonts w:ascii="Times New Roman" w:eastAsiaTheme="majorEastAsia" w:hAnsi="Times New Roman" w:cs="Times New Roman"/>
          <w:color w:val="0D0D0D" w:themeColor="text1" w:themeTint="F2"/>
          <w:sz w:val="24"/>
          <w:szCs w:val="24"/>
        </w:rPr>
        <w:t>):</w:t>
      </w:r>
      <w:r w:rsidRPr="009A16F2">
        <w:rPr>
          <w:rFonts w:ascii="Times New Roman" w:hAnsi="Times New Roman" w:cs="Times New Roman"/>
          <w:color w:val="0D0D0D" w:themeColor="text1" w:themeTint="F2"/>
          <w:sz w:val="24"/>
          <w:szCs w:val="24"/>
        </w:rPr>
        <w:t xml:space="preserve"> Fish disease Diagnosis and Treatment. Mosby-yearbook, Inc. </w:t>
      </w:r>
      <w:proofErr w:type="spellStart"/>
      <w:r w:rsidRPr="009A16F2">
        <w:rPr>
          <w:rFonts w:ascii="Times New Roman" w:hAnsi="Times New Roman" w:cs="Times New Roman"/>
          <w:color w:val="0D0D0D" w:themeColor="text1" w:themeTint="F2"/>
          <w:sz w:val="24"/>
          <w:szCs w:val="24"/>
        </w:rPr>
        <w:t>watsworth</w:t>
      </w:r>
      <w:proofErr w:type="spellEnd"/>
      <w:r w:rsidRPr="009A16F2">
        <w:rPr>
          <w:rFonts w:ascii="Times New Roman" w:hAnsi="Times New Roman" w:cs="Times New Roman"/>
          <w:color w:val="0D0D0D" w:themeColor="text1" w:themeTint="F2"/>
          <w:sz w:val="24"/>
          <w:szCs w:val="24"/>
        </w:rPr>
        <w:t xml:space="preserve"> publishing Co., USA. pp.366</w:t>
      </w:r>
      <w:r w:rsidRPr="009A16F2">
        <w:rPr>
          <w:rFonts w:ascii="Times New Roman" w:eastAsia="SimSun" w:hAnsi="Times New Roman" w:cs="Times New Roman"/>
          <w:bCs/>
          <w:sz w:val="24"/>
          <w:szCs w:val="24"/>
        </w:rPr>
        <w:t xml:space="preserve">;00;1-10. </w:t>
      </w:r>
      <w:hyperlink r:id="rId88" w:history="1">
        <w:r w:rsidRPr="009A16F2">
          <w:rPr>
            <w:rFonts w:ascii="Times New Roman" w:eastAsia="SimSun" w:hAnsi="Times New Roman" w:cs="Times New Roman"/>
            <w:bCs/>
            <w:sz w:val="24"/>
            <w:szCs w:val="24"/>
            <w:u w:val="single"/>
          </w:rPr>
          <w:t>https://doi.org/10.1111/jfd.12807</w:t>
        </w:r>
      </w:hyperlink>
    </w:p>
    <w:p w14:paraId="53C465D2" w14:textId="77777777" w:rsidR="00F477A5" w:rsidRDefault="00F477A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rPr>
      </w:pPr>
      <w:proofErr w:type="spellStart"/>
      <w:r w:rsidRPr="009A16F2">
        <w:rPr>
          <w:rFonts w:ascii="Times New Roman" w:eastAsia="Times New Roman" w:hAnsi="Times New Roman" w:cs="Times New Roman"/>
          <w:b/>
          <w:bCs/>
          <w:color w:val="0D0D0D" w:themeColor="text1" w:themeTint="F2"/>
          <w:sz w:val="24"/>
          <w:szCs w:val="24"/>
        </w:rPr>
        <w:t>Ojwala</w:t>
      </w:r>
      <w:proofErr w:type="spellEnd"/>
      <w:r w:rsidRPr="009A16F2">
        <w:rPr>
          <w:rFonts w:ascii="Times New Roman" w:eastAsia="Times New Roman" w:hAnsi="Times New Roman" w:cs="Times New Roman"/>
          <w:b/>
          <w:bCs/>
          <w:color w:val="0D0D0D" w:themeColor="text1" w:themeTint="F2"/>
          <w:sz w:val="24"/>
          <w:szCs w:val="24"/>
        </w:rPr>
        <w:t xml:space="preserve"> R.A., </w:t>
      </w:r>
      <w:proofErr w:type="spellStart"/>
      <w:r w:rsidRPr="009A16F2">
        <w:rPr>
          <w:rFonts w:ascii="Times New Roman" w:eastAsia="Times New Roman" w:hAnsi="Times New Roman" w:cs="Times New Roman"/>
          <w:b/>
          <w:bCs/>
          <w:color w:val="0D0D0D" w:themeColor="text1" w:themeTint="F2"/>
          <w:sz w:val="24"/>
          <w:szCs w:val="24"/>
        </w:rPr>
        <w:t>Otachi</w:t>
      </w:r>
      <w:proofErr w:type="spellEnd"/>
      <w:r w:rsidRPr="009A16F2">
        <w:rPr>
          <w:rFonts w:ascii="Times New Roman" w:eastAsia="Times New Roman" w:hAnsi="Times New Roman" w:cs="Times New Roman"/>
          <w:b/>
          <w:bCs/>
          <w:color w:val="0D0D0D" w:themeColor="text1" w:themeTint="F2"/>
          <w:sz w:val="24"/>
          <w:szCs w:val="24"/>
        </w:rPr>
        <w:t xml:space="preserve"> E.O. and Kitaka N.K. (2018):</w:t>
      </w:r>
      <w:r w:rsidRPr="009A16F2">
        <w:rPr>
          <w:rFonts w:ascii="Times New Roman" w:eastAsia="Times New Roman" w:hAnsi="Times New Roman" w:cs="Times New Roman"/>
          <w:color w:val="0D0D0D" w:themeColor="text1" w:themeTint="F2"/>
          <w:sz w:val="24"/>
          <w:szCs w:val="24"/>
        </w:rPr>
        <w:t xml:space="preserve"> Effect of water quality on the parasite assemblages infecting Nile tilapia in selected fish farms in Nakuru County, Kenya. Parasitology Research, </w:t>
      </w:r>
      <w:r w:rsidRPr="009A16F2">
        <w:rPr>
          <w:rFonts w:ascii="Times New Roman" w:eastAsia="Times New Roman" w:hAnsi="Times New Roman" w:cs="Times New Roman"/>
          <w:b/>
          <w:bCs/>
          <w:color w:val="0D0D0D" w:themeColor="text1" w:themeTint="F2"/>
          <w:sz w:val="24"/>
          <w:szCs w:val="24"/>
        </w:rPr>
        <w:t>117(11):</w:t>
      </w:r>
      <w:r w:rsidRPr="009A16F2">
        <w:rPr>
          <w:rFonts w:ascii="Times New Roman" w:eastAsia="Times New Roman" w:hAnsi="Times New Roman" w:cs="Times New Roman"/>
          <w:color w:val="0D0D0D" w:themeColor="text1" w:themeTint="F2"/>
          <w:sz w:val="24"/>
          <w:szCs w:val="24"/>
        </w:rPr>
        <w:t xml:space="preserve"> 3459–3471. </w:t>
      </w:r>
      <w:hyperlink r:id="rId89" w:history="1">
        <w:r w:rsidRPr="00954CFB">
          <w:rPr>
            <w:rStyle w:val="Hyperlink"/>
            <w:rFonts w:ascii="Times New Roman" w:eastAsia="Times New Roman" w:hAnsi="Times New Roman" w:cs="Times New Roman"/>
            <w:sz w:val="24"/>
            <w:szCs w:val="24"/>
          </w:rPr>
          <w:t>https://doi.org/10.1007/s00436-018-6042-0</w:t>
        </w:r>
      </w:hyperlink>
    </w:p>
    <w:p w14:paraId="3082F9D7" w14:textId="472DF7C7" w:rsidR="00F477A5" w:rsidRPr="009A16F2" w:rsidRDefault="00F477A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9A16F2">
        <w:rPr>
          <w:rFonts w:ascii="Times New Roman" w:eastAsia="Times New Roman" w:hAnsi="Times New Roman" w:cs="Times New Roman"/>
          <w:b/>
          <w:bCs/>
          <w:color w:val="0D0D0D" w:themeColor="text1" w:themeTint="F2"/>
          <w:sz w:val="24"/>
          <w:szCs w:val="24"/>
        </w:rPr>
        <w:t xml:space="preserve">Opiyo M.A., Marijani E., Muendo P., Odede R., </w:t>
      </w:r>
      <w:proofErr w:type="spellStart"/>
      <w:r w:rsidRPr="009A16F2">
        <w:rPr>
          <w:rFonts w:ascii="Times New Roman" w:eastAsia="Times New Roman" w:hAnsi="Times New Roman" w:cs="Times New Roman"/>
          <w:b/>
          <w:bCs/>
          <w:color w:val="0D0D0D" w:themeColor="text1" w:themeTint="F2"/>
          <w:sz w:val="24"/>
          <w:szCs w:val="24"/>
        </w:rPr>
        <w:t>Leschen</w:t>
      </w:r>
      <w:proofErr w:type="spellEnd"/>
      <w:r w:rsidRPr="009A16F2">
        <w:rPr>
          <w:rFonts w:ascii="Times New Roman" w:eastAsia="Times New Roman" w:hAnsi="Times New Roman" w:cs="Times New Roman"/>
          <w:b/>
          <w:bCs/>
          <w:color w:val="0D0D0D" w:themeColor="text1" w:themeTint="F2"/>
          <w:sz w:val="24"/>
          <w:szCs w:val="24"/>
        </w:rPr>
        <w:t xml:space="preserve"> W. and Charo-</w:t>
      </w:r>
      <w:proofErr w:type="spellStart"/>
      <w:r w:rsidRPr="009A16F2">
        <w:rPr>
          <w:rFonts w:ascii="Times New Roman" w:eastAsia="Times New Roman" w:hAnsi="Times New Roman" w:cs="Times New Roman"/>
          <w:b/>
          <w:bCs/>
          <w:color w:val="0D0D0D" w:themeColor="text1" w:themeTint="F2"/>
          <w:sz w:val="24"/>
          <w:szCs w:val="24"/>
        </w:rPr>
        <w:t>Karisa</w:t>
      </w:r>
      <w:proofErr w:type="spellEnd"/>
      <w:r w:rsidRPr="009A16F2">
        <w:rPr>
          <w:rFonts w:ascii="Times New Roman" w:eastAsia="Times New Roman" w:hAnsi="Times New Roman" w:cs="Times New Roman"/>
          <w:b/>
          <w:bCs/>
          <w:color w:val="0D0D0D" w:themeColor="text1" w:themeTint="F2"/>
          <w:sz w:val="24"/>
          <w:szCs w:val="24"/>
        </w:rPr>
        <w:t xml:space="preserve"> H. (2018):</w:t>
      </w:r>
      <w:r w:rsidRPr="009A16F2">
        <w:rPr>
          <w:rFonts w:ascii="Times New Roman" w:eastAsia="Times New Roman" w:hAnsi="Times New Roman" w:cs="Times New Roman"/>
          <w:color w:val="0D0D0D" w:themeColor="text1" w:themeTint="F2"/>
          <w:sz w:val="24"/>
          <w:szCs w:val="24"/>
        </w:rPr>
        <w:t xml:space="preserve"> A review of aquaculture production and health management practices of farmed fish in Kenya. International Journal of V</w:t>
      </w:r>
      <w:r w:rsidR="00CC7066">
        <w:rPr>
          <w:rFonts w:ascii="Times New Roman" w:eastAsia="Times New Roman" w:hAnsi="Times New Roman" w:cs="Times New Roman"/>
          <w:i/>
          <w:color w:val="0D0D0D" w:themeColor="text1" w:themeTint="F2"/>
          <w:sz w:val="24"/>
          <w:szCs w:val="24"/>
        </w:rPr>
        <w:t>et</w:t>
      </w:r>
      <w:r w:rsidRPr="009A16F2">
        <w:rPr>
          <w:rFonts w:ascii="Times New Roman" w:eastAsia="Times New Roman" w:hAnsi="Times New Roman" w:cs="Times New Roman"/>
          <w:color w:val="0D0D0D" w:themeColor="text1" w:themeTint="F2"/>
          <w:sz w:val="24"/>
          <w:szCs w:val="24"/>
        </w:rPr>
        <w:t xml:space="preserve">erinary Science and Medicine, </w:t>
      </w:r>
      <w:r w:rsidRPr="009A16F2">
        <w:rPr>
          <w:rFonts w:ascii="Times New Roman" w:eastAsia="Times New Roman" w:hAnsi="Times New Roman" w:cs="Times New Roman"/>
          <w:b/>
          <w:bCs/>
          <w:color w:val="0D0D0D" w:themeColor="text1" w:themeTint="F2"/>
          <w:sz w:val="24"/>
          <w:szCs w:val="24"/>
        </w:rPr>
        <w:t>6(2):</w:t>
      </w:r>
      <w:r w:rsidRPr="009A16F2">
        <w:rPr>
          <w:rFonts w:ascii="Times New Roman" w:eastAsia="Times New Roman" w:hAnsi="Times New Roman" w:cs="Times New Roman"/>
          <w:color w:val="0D0D0D" w:themeColor="text1" w:themeTint="F2"/>
          <w:sz w:val="24"/>
          <w:szCs w:val="24"/>
        </w:rPr>
        <w:t xml:space="preserve"> 141–148). </w:t>
      </w:r>
    </w:p>
    <w:p w14:paraId="2BB76AB3" w14:textId="77777777" w:rsidR="00F477A5" w:rsidRPr="009A16F2" w:rsidRDefault="00F477A5" w:rsidP="00F477A5">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89358E">
        <w:rPr>
          <w:rFonts w:ascii="Times New Roman" w:eastAsia="Times New Roman" w:hAnsi="Times New Roman" w:cs="Times New Roman"/>
          <w:b/>
          <w:bCs/>
          <w:color w:val="0D0D0D" w:themeColor="text1" w:themeTint="F2"/>
          <w:sz w:val="24"/>
          <w:szCs w:val="24"/>
        </w:rPr>
        <w:t>OTACHI ONYANGO ELICK (2009).</w:t>
      </w:r>
      <w:r w:rsidRPr="00D94105">
        <w:rPr>
          <w:rFonts w:ascii="Times New Roman" w:eastAsia="Times New Roman" w:hAnsi="Times New Roman" w:cs="Times New Roman"/>
          <w:color w:val="0D0D0D" w:themeColor="text1" w:themeTint="F2"/>
          <w:sz w:val="24"/>
          <w:szCs w:val="24"/>
        </w:rPr>
        <w:t xml:space="preserve"> </w:t>
      </w:r>
      <w:r>
        <w:rPr>
          <w:rFonts w:ascii="Times New Roman" w:eastAsia="Times New Roman" w:hAnsi="Times New Roman" w:cs="Times New Roman"/>
          <w:color w:val="0D0D0D" w:themeColor="text1" w:themeTint="F2"/>
          <w:sz w:val="24"/>
          <w:szCs w:val="24"/>
        </w:rPr>
        <w:t>S</w:t>
      </w:r>
      <w:r w:rsidRPr="00846FA8">
        <w:rPr>
          <w:rFonts w:ascii="Times New Roman" w:eastAsia="Times New Roman" w:hAnsi="Times New Roman" w:cs="Times New Roman"/>
          <w:color w:val="0D0D0D" w:themeColor="text1" w:themeTint="F2"/>
          <w:sz w:val="24"/>
          <w:szCs w:val="24"/>
        </w:rPr>
        <w:t xml:space="preserve">tudies on occurrence of protozoan and helminth parasites in </w:t>
      </w:r>
      <w:r>
        <w:rPr>
          <w:rFonts w:ascii="Times New Roman" w:eastAsia="Times New Roman" w:hAnsi="Times New Roman" w:cs="Times New Roman"/>
          <w:color w:val="0D0D0D" w:themeColor="text1" w:themeTint="F2"/>
          <w:sz w:val="24"/>
          <w:szCs w:val="24"/>
        </w:rPr>
        <w:t>N</w:t>
      </w:r>
      <w:r w:rsidRPr="00846FA8">
        <w:rPr>
          <w:rFonts w:ascii="Times New Roman" w:eastAsia="Times New Roman" w:hAnsi="Times New Roman" w:cs="Times New Roman"/>
          <w:color w:val="0D0D0D" w:themeColor="text1" w:themeTint="F2"/>
          <w:sz w:val="24"/>
          <w:szCs w:val="24"/>
        </w:rPr>
        <w:t>ile tilapia (</w:t>
      </w:r>
      <w:r w:rsidRPr="00846FA8">
        <w:rPr>
          <w:rFonts w:ascii="Times New Roman" w:eastAsia="Times New Roman" w:hAnsi="Times New Roman" w:cs="Times New Roman"/>
          <w:i/>
          <w:iCs/>
          <w:color w:val="0D0D0D" w:themeColor="text1" w:themeTint="F2"/>
          <w:sz w:val="24"/>
          <w:szCs w:val="24"/>
        </w:rPr>
        <w:t xml:space="preserve">Oreochromis </w:t>
      </w:r>
      <w:proofErr w:type="spellStart"/>
      <w:r w:rsidRPr="00846FA8">
        <w:rPr>
          <w:rFonts w:ascii="Times New Roman" w:eastAsia="Times New Roman" w:hAnsi="Times New Roman" w:cs="Times New Roman"/>
          <w:i/>
          <w:iCs/>
          <w:color w:val="0D0D0D" w:themeColor="text1" w:themeTint="F2"/>
          <w:sz w:val="24"/>
          <w:szCs w:val="24"/>
        </w:rPr>
        <w:t>niloticus</w:t>
      </w:r>
      <w:proofErr w:type="spellEnd"/>
      <w:r w:rsidRPr="00846FA8">
        <w:rPr>
          <w:rFonts w:ascii="Times New Roman" w:eastAsia="Times New Roman" w:hAnsi="Times New Roman" w:cs="Times New Roman"/>
          <w:color w:val="0D0D0D" w:themeColor="text1" w:themeTint="F2"/>
          <w:sz w:val="24"/>
          <w:szCs w:val="24"/>
        </w:rPr>
        <w:t xml:space="preserve">) from central and eastern provinces, </w:t>
      </w:r>
      <w:r>
        <w:rPr>
          <w:rFonts w:ascii="Times New Roman" w:eastAsia="Times New Roman" w:hAnsi="Times New Roman" w:cs="Times New Roman"/>
          <w:color w:val="0D0D0D" w:themeColor="text1" w:themeTint="F2"/>
          <w:sz w:val="24"/>
          <w:szCs w:val="24"/>
        </w:rPr>
        <w:t>K</w:t>
      </w:r>
      <w:r w:rsidRPr="00846FA8">
        <w:rPr>
          <w:rFonts w:ascii="Times New Roman" w:eastAsia="Times New Roman" w:hAnsi="Times New Roman" w:cs="Times New Roman"/>
          <w:color w:val="0D0D0D" w:themeColor="text1" w:themeTint="F2"/>
          <w:sz w:val="24"/>
          <w:szCs w:val="24"/>
        </w:rPr>
        <w:t xml:space="preserve">enya </w:t>
      </w:r>
    </w:p>
    <w:p w14:paraId="36851458" w14:textId="4FCA0245" w:rsidR="00F477A5" w:rsidRPr="009A16F2" w:rsidRDefault="00F477A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9A16F2">
        <w:rPr>
          <w:rFonts w:ascii="Times New Roman" w:eastAsia="Times New Roman" w:hAnsi="Times New Roman" w:cs="Times New Roman"/>
          <w:b/>
          <w:bCs/>
          <w:color w:val="0D0D0D" w:themeColor="text1" w:themeTint="F2"/>
          <w:sz w:val="24"/>
          <w:szCs w:val="24"/>
        </w:rPr>
        <w:t>Paredes-Trujillo A., Velázquez-</w:t>
      </w:r>
      <w:proofErr w:type="spellStart"/>
      <w:r w:rsidRPr="009A16F2">
        <w:rPr>
          <w:rFonts w:ascii="Times New Roman" w:eastAsia="Times New Roman" w:hAnsi="Times New Roman" w:cs="Times New Roman"/>
          <w:b/>
          <w:bCs/>
          <w:color w:val="0D0D0D" w:themeColor="text1" w:themeTint="F2"/>
          <w:sz w:val="24"/>
          <w:szCs w:val="24"/>
        </w:rPr>
        <w:t>Abunader</w:t>
      </w:r>
      <w:proofErr w:type="spellEnd"/>
      <w:r w:rsidRPr="009A16F2">
        <w:rPr>
          <w:rFonts w:ascii="Times New Roman" w:eastAsia="Times New Roman" w:hAnsi="Times New Roman" w:cs="Times New Roman"/>
          <w:b/>
          <w:bCs/>
          <w:color w:val="0D0D0D" w:themeColor="text1" w:themeTint="F2"/>
          <w:sz w:val="24"/>
          <w:szCs w:val="24"/>
        </w:rPr>
        <w:t xml:space="preserve"> I., </w:t>
      </w:r>
      <w:proofErr w:type="spellStart"/>
      <w:r w:rsidRPr="009A16F2">
        <w:rPr>
          <w:rFonts w:ascii="Times New Roman" w:eastAsia="Times New Roman" w:hAnsi="Times New Roman" w:cs="Times New Roman"/>
          <w:b/>
          <w:bCs/>
          <w:color w:val="0D0D0D" w:themeColor="text1" w:themeTint="F2"/>
          <w:sz w:val="24"/>
          <w:szCs w:val="24"/>
        </w:rPr>
        <w:t>Papiol</w:t>
      </w:r>
      <w:proofErr w:type="spellEnd"/>
      <w:r w:rsidRPr="009A16F2">
        <w:rPr>
          <w:rFonts w:ascii="Times New Roman" w:eastAsia="Times New Roman" w:hAnsi="Times New Roman" w:cs="Times New Roman"/>
          <w:b/>
          <w:bCs/>
          <w:color w:val="0D0D0D" w:themeColor="text1" w:themeTint="F2"/>
          <w:sz w:val="24"/>
          <w:szCs w:val="24"/>
        </w:rPr>
        <w:t xml:space="preserve"> V., del Rio-Rodríguez R.E. and Vidal-Martínez V.M. (2021): </w:t>
      </w:r>
      <w:r w:rsidRPr="009A16F2">
        <w:rPr>
          <w:rFonts w:ascii="Times New Roman" w:eastAsia="Times New Roman" w:hAnsi="Times New Roman" w:cs="Times New Roman"/>
          <w:color w:val="0D0D0D" w:themeColor="text1" w:themeTint="F2"/>
          <w:sz w:val="24"/>
          <w:szCs w:val="24"/>
        </w:rPr>
        <w:t xml:space="preserve">Negative effect of ectoparasite burdens on the condition factor from farmed tilapia </w:t>
      </w:r>
      <w:r w:rsidRPr="009A16F2">
        <w:rPr>
          <w:rFonts w:ascii="Times New Roman" w:eastAsia="Times New Roman" w:hAnsi="Times New Roman" w:cs="Times New Roman"/>
          <w:i/>
          <w:iCs/>
          <w:color w:val="0D0D0D" w:themeColor="text1" w:themeTint="F2"/>
          <w:sz w:val="24"/>
          <w:szCs w:val="24"/>
        </w:rPr>
        <w:t xml:space="preserve">Oreochromis </w:t>
      </w:r>
      <w:proofErr w:type="spellStart"/>
      <w:r w:rsidRPr="009A16F2">
        <w:rPr>
          <w:rFonts w:ascii="Times New Roman" w:eastAsia="Times New Roman" w:hAnsi="Times New Roman" w:cs="Times New Roman"/>
          <w:i/>
          <w:iCs/>
          <w:color w:val="0D0D0D" w:themeColor="text1" w:themeTint="F2"/>
          <w:sz w:val="24"/>
          <w:szCs w:val="24"/>
        </w:rPr>
        <w:t>niloticus</w:t>
      </w:r>
      <w:proofErr w:type="spellEnd"/>
      <w:r w:rsidRPr="009A16F2">
        <w:rPr>
          <w:rFonts w:ascii="Times New Roman" w:eastAsia="Times New Roman" w:hAnsi="Times New Roman" w:cs="Times New Roman"/>
          <w:color w:val="0D0D0D" w:themeColor="text1" w:themeTint="F2"/>
          <w:sz w:val="24"/>
          <w:szCs w:val="24"/>
        </w:rPr>
        <w:t xml:space="preserve"> in the Yucatan, Mexico. V</w:t>
      </w:r>
      <w:r w:rsidR="00CC7066">
        <w:rPr>
          <w:rFonts w:ascii="Times New Roman" w:eastAsia="Times New Roman" w:hAnsi="Times New Roman" w:cs="Times New Roman"/>
          <w:i/>
          <w:color w:val="0D0D0D" w:themeColor="text1" w:themeTint="F2"/>
          <w:sz w:val="24"/>
          <w:szCs w:val="24"/>
        </w:rPr>
        <w:t>et</w:t>
      </w:r>
      <w:r w:rsidRPr="009A16F2">
        <w:rPr>
          <w:rFonts w:ascii="Times New Roman" w:eastAsia="Times New Roman" w:hAnsi="Times New Roman" w:cs="Times New Roman"/>
          <w:color w:val="0D0D0D" w:themeColor="text1" w:themeTint="F2"/>
          <w:sz w:val="24"/>
          <w:szCs w:val="24"/>
        </w:rPr>
        <w:t>erinary Parasitology, 292. https://doi.org/10.1016/j.v</w:t>
      </w:r>
      <w:r w:rsidR="00CC7066">
        <w:rPr>
          <w:rFonts w:ascii="Times New Roman" w:eastAsia="Times New Roman" w:hAnsi="Times New Roman" w:cs="Times New Roman"/>
          <w:i/>
          <w:color w:val="0D0D0D" w:themeColor="text1" w:themeTint="F2"/>
          <w:sz w:val="24"/>
          <w:szCs w:val="24"/>
        </w:rPr>
        <w:t>et</w:t>
      </w:r>
      <w:r w:rsidRPr="009A16F2">
        <w:rPr>
          <w:rFonts w:ascii="Times New Roman" w:eastAsia="Times New Roman" w:hAnsi="Times New Roman" w:cs="Times New Roman"/>
          <w:color w:val="0D0D0D" w:themeColor="text1" w:themeTint="F2"/>
          <w:sz w:val="24"/>
          <w:szCs w:val="24"/>
        </w:rPr>
        <w:t>par.2021.109393</w:t>
      </w:r>
    </w:p>
    <w:p w14:paraId="2A6A3A1A" w14:textId="297007DD" w:rsidR="00F477A5" w:rsidRPr="009A16F2" w:rsidRDefault="00F477A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rPr>
      </w:pPr>
      <w:proofErr w:type="spellStart"/>
      <w:r w:rsidRPr="009A16F2">
        <w:rPr>
          <w:rFonts w:ascii="Times New Roman" w:eastAsia="Times New Roman" w:hAnsi="Times New Roman" w:cs="Times New Roman"/>
          <w:b/>
          <w:bCs/>
          <w:color w:val="0D0D0D" w:themeColor="text1" w:themeTint="F2"/>
          <w:sz w:val="24"/>
          <w:szCs w:val="24"/>
        </w:rPr>
        <w:t>Pratoomyot</w:t>
      </w:r>
      <w:proofErr w:type="spellEnd"/>
      <w:r w:rsidRPr="009A16F2">
        <w:rPr>
          <w:rFonts w:ascii="Times New Roman" w:eastAsia="Times New Roman" w:hAnsi="Times New Roman" w:cs="Times New Roman"/>
          <w:b/>
          <w:bCs/>
          <w:color w:val="0D0D0D" w:themeColor="text1" w:themeTint="F2"/>
          <w:sz w:val="24"/>
          <w:szCs w:val="24"/>
        </w:rPr>
        <w:t xml:space="preserve"> J., Bron J. E. and Paladini G. (2015):</w:t>
      </w:r>
      <w:r w:rsidRPr="009A16F2">
        <w:rPr>
          <w:rFonts w:ascii="Times New Roman" w:eastAsia="Times New Roman" w:hAnsi="Times New Roman" w:cs="Times New Roman"/>
          <w:color w:val="0D0D0D" w:themeColor="text1" w:themeTint="F2"/>
          <w:sz w:val="24"/>
          <w:szCs w:val="24"/>
        </w:rPr>
        <w:t xml:space="preserve"> Economic impacts of aquatic parasites on global finfish production. https://www.researchgate.n</w:t>
      </w:r>
      <w:r w:rsidR="00CC7066">
        <w:rPr>
          <w:rFonts w:ascii="Times New Roman" w:eastAsia="Times New Roman" w:hAnsi="Times New Roman" w:cs="Times New Roman"/>
          <w:i/>
          <w:color w:val="0D0D0D" w:themeColor="text1" w:themeTint="F2"/>
          <w:sz w:val="24"/>
          <w:szCs w:val="24"/>
        </w:rPr>
        <w:t>et</w:t>
      </w:r>
      <w:r w:rsidRPr="009A16F2">
        <w:rPr>
          <w:rFonts w:ascii="Times New Roman" w:eastAsia="Times New Roman" w:hAnsi="Times New Roman" w:cs="Times New Roman"/>
          <w:color w:val="0D0D0D" w:themeColor="text1" w:themeTint="F2"/>
          <w:sz w:val="24"/>
          <w:szCs w:val="24"/>
        </w:rPr>
        <w:t>/publication/283506528</w:t>
      </w:r>
    </w:p>
    <w:p w14:paraId="4843D1E2" w14:textId="77777777" w:rsidR="00F477A5" w:rsidRPr="00F32D91" w:rsidRDefault="00F477A5" w:rsidP="00F32D91">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F32D91">
        <w:rPr>
          <w:rFonts w:ascii="Times New Roman" w:hAnsi="Times New Roman" w:cs="Times New Roman"/>
          <w:b/>
          <w:bCs/>
          <w:color w:val="0D0D0D" w:themeColor="text1" w:themeTint="F2"/>
          <w:sz w:val="24"/>
          <w:szCs w:val="24"/>
          <w:shd w:val="clear" w:color="auto" w:fill="FFFFFF"/>
        </w:rPr>
        <w:t xml:space="preserve">Přikrylová, I., &amp; </w:t>
      </w:r>
      <w:proofErr w:type="spellStart"/>
      <w:r w:rsidRPr="00F32D91">
        <w:rPr>
          <w:rFonts w:ascii="Times New Roman" w:hAnsi="Times New Roman" w:cs="Times New Roman"/>
          <w:b/>
          <w:bCs/>
          <w:color w:val="0D0D0D" w:themeColor="text1" w:themeTint="F2"/>
          <w:sz w:val="24"/>
          <w:szCs w:val="24"/>
          <w:shd w:val="clear" w:color="auto" w:fill="FFFFFF"/>
        </w:rPr>
        <w:t>Gelnar</w:t>
      </w:r>
      <w:proofErr w:type="spellEnd"/>
      <w:r w:rsidRPr="00F32D91">
        <w:rPr>
          <w:rFonts w:ascii="Times New Roman" w:hAnsi="Times New Roman" w:cs="Times New Roman"/>
          <w:b/>
          <w:bCs/>
          <w:color w:val="0D0D0D" w:themeColor="text1" w:themeTint="F2"/>
          <w:sz w:val="24"/>
          <w:szCs w:val="24"/>
          <w:shd w:val="clear" w:color="auto" w:fill="FFFFFF"/>
        </w:rPr>
        <w:t>, M. (2008).</w:t>
      </w:r>
      <w:r w:rsidRPr="00F32D91">
        <w:rPr>
          <w:rFonts w:ascii="Times New Roman" w:hAnsi="Times New Roman" w:cs="Times New Roman"/>
          <w:color w:val="0D0D0D" w:themeColor="text1" w:themeTint="F2"/>
          <w:sz w:val="24"/>
          <w:szCs w:val="24"/>
          <w:shd w:val="clear" w:color="auto" w:fill="FFFFFF"/>
        </w:rPr>
        <w:t xml:space="preserve"> The first record of </w:t>
      </w:r>
      <w:proofErr w:type="spellStart"/>
      <w:r w:rsidRPr="00F32D91">
        <w:rPr>
          <w:rFonts w:ascii="Times New Roman" w:hAnsi="Times New Roman" w:cs="Times New Roman"/>
          <w:color w:val="0D0D0D" w:themeColor="text1" w:themeTint="F2"/>
          <w:sz w:val="24"/>
          <w:szCs w:val="24"/>
          <w:shd w:val="clear" w:color="auto" w:fill="FFFFFF"/>
        </w:rPr>
        <w:t>Macrogyrodactylus</w:t>
      </w:r>
      <w:proofErr w:type="spellEnd"/>
      <w:r w:rsidRPr="00F32D91">
        <w:rPr>
          <w:rFonts w:ascii="Times New Roman" w:hAnsi="Times New Roman" w:cs="Times New Roman"/>
          <w:color w:val="0D0D0D" w:themeColor="text1" w:themeTint="F2"/>
          <w:sz w:val="24"/>
          <w:szCs w:val="24"/>
          <w:shd w:val="clear" w:color="auto" w:fill="FFFFFF"/>
        </w:rPr>
        <w:t xml:space="preserve"> species (</w:t>
      </w:r>
      <w:proofErr w:type="spellStart"/>
      <w:r w:rsidRPr="00F32D91">
        <w:rPr>
          <w:rFonts w:ascii="Times New Roman" w:hAnsi="Times New Roman" w:cs="Times New Roman"/>
          <w:color w:val="0D0D0D" w:themeColor="text1" w:themeTint="F2"/>
          <w:sz w:val="24"/>
          <w:szCs w:val="24"/>
          <w:shd w:val="clear" w:color="auto" w:fill="FFFFFF"/>
        </w:rPr>
        <w:t>Monogenea</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Gyrodactylidae</w:t>
      </w:r>
      <w:proofErr w:type="spellEnd"/>
      <w:r w:rsidRPr="00F32D91">
        <w:rPr>
          <w:rFonts w:ascii="Times New Roman" w:hAnsi="Times New Roman" w:cs="Times New Roman"/>
          <w:color w:val="0D0D0D" w:themeColor="text1" w:themeTint="F2"/>
          <w:sz w:val="24"/>
          <w:szCs w:val="24"/>
          <w:shd w:val="clear" w:color="auto" w:fill="FFFFFF"/>
        </w:rPr>
        <w:t xml:space="preserve">) on freshwater fishes in Senegal with the description of </w:t>
      </w:r>
      <w:proofErr w:type="spellStart"/>
      <w:r w:rsidRPr="00F32D91">
        <w:rPr>
          <w:rFonts w:ascii="Times New Roman" w:hAnsi="Times New Roman" w:cs="Times New Roman"/>
          <w:color w:val="0D0D0D" w:themeColor="text1" w:themeTint="F2"/>
          <w:sz w:val="24"/>
          <w:szCs w:val="24"/>
          <w:shd w:val="clear" w:color="auto" w:fill="FFFFFF"/>
        </w:rPr>
        <w:t>Macrogyrodactylus</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simentiensis</w:t>
      </w:r>
      <w:proofErr w:type="spellEnd"/>
      <w:r w:rsidRPr="00F32D91">
        <w:rPr>
          <w:rFonts w:ascii="Times New Roman" w:hAnsi="Times New Roman" w:cs="Times New Roman"/>
          <w:color w:val="0D0D0D" w:themeColor="text1" w:themeTint="F2"/>
          <w:sz w:val="24"/>
          <w:szCs w:val="24"/>
          <w:shd w:val="clear" w:color="auto" w:fill="FFFFFF"/>
        </w:rPr>
        <w:t xml:space="preserve"> sp. </w:t>
      </w:r>
      <w:proofErr w:type="spellStart"/>
      <w:r w:rsidRPr="00F32D91">
        <w:rPr>
          <w:rFonts w:ascii="Times New Roman" w:hAnsi="Times New Roman" w:cs="Times New Roman"/>
          <w:color w:val="0D0D0D" w:themeColor="text1" w:themeTint="F2"/>
          <w:sz w:val="24"/>
          <w:szCs w:val="24"/>
          <w:shd w:val="clear" w:color="auto" w:fill="FFFFFF"/>
        </w:rPr>
        <w:t>nov.</w:t>
      </w:r>
      <w:proofErr w:type="spellEnd"/>
      <w:r w:rsidRPr="00F32D91">
        <w:rPr>
          <w:rFonts w:ascii="Times New Roman" w:hAnsi="Times New Roman" w:cs="Times New Roman"/>
          <w:color w:val="0D0D0D" w:themeColor="text1" w:themeTint="F2"/>
          <w:sz w:val="24"/>
          <w:szCs w:val="24"/>
          <w:shd w:val="clear" w:color="auto" w:fill="FFFFFF"/>
        </w:rPr>
        <w:t xml:space="preserve">, a parasite of </w:t>
      </w:r>
      <w:proofErr w:type="spellStart"/>
      <w:r w:rsidRPr="00F32D91">
        <w:rPr>
          <w:rFonts w:ascii="Times New Roman" w:hAnsi="Times New Roman" w:cs="Times New Roman"/>
          <w:color w:val="0D0D0D" w:themeColor="text1" w:themeTint="F2"/>
          <w:sz w:val="24"/>
          <w:szCs w:val="24"/>
          <w:shd w:val="clear" w:color="auto" w:fill="FFFFFF"/>
        </w:rPr>
        <w:t>Polypterus</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senegalus</w:t>
      </w:r>
      <w:proofErr w:type="spellEnd"/>
      <w:r w:rsidRPr="00F32D91">
        <w:rPr>
          <w:rFonts w:ascii="Times New Roman" w:hAnsi="Times New Roman" w:cs="Times New Roman"/>
          <w:color w:val="0D0D0D" w:themeColor="text1" w:themeTint="F2"/>
          <w:sz w:val="24"/>
          <w:szCs w:val="24"/>
          <w:shd w:val="clear" w:color="auto" w:fill="FFFFFF"/>
        </w:rPr>
        <w:t xml:space="preserve"> Cuvier. Acta </w:t>
      </w:r>
      <w:proofErr w:type="spellStart"/>
      <w:r w:rsidRPr="00F32D91">
        <w:rPr>
          <w:rFonts w:ascii="Times New Roman" w:hAnsi="Times New Roman" w:cs="Times New Roman"/>
          <w:color w:val="0D0D0D" w:themeColor="text1" w:themeTint="F2"/>
          <w:sz w:val="24"/>
          <w:szCs w:val="24"/>
          <w:shd w:val="clear" w:color="auto" w:fill="FFFFFF"/>
        </w:rPr>
        <w:t>Parasitologica</w:t>
      </w:r>
      <w:proofErr w:type="spellEnd"/>
      <w:r w:rsidRPr="00F32D91">
        <w:rPr>
          <w:rFonts w:ascii="Times New Roman" w:hAnsi="Times New Roman" w:cs="Times New Roman"/>
          <w:color w:val="0D0D0D" w:themeColor="text1" w:themeTint="F2"/>
          <w:sz w:val="24"/>
          <w:szCs w:val="24"/>
          <w:shd w:val="clear" w:color="auto" w:fill="FFFFFF"/>
        </w:rPr>
        <w:t xml:space="preserve">, </w:t>
      </w:r>
      <w:r w:rsidRPr="00F32D91">
        <w:rPr>
          <w:rFonts w:ascii="Times New Roman" w:hAnsi="Times New Roman" w:cs="Times New Roman"/>
          <w:b/>
          <w:bCs/>
          <w:color w:val="0D0D0D" w:themeColor="text1" w:themeTint="F2"/>
          <w:sz w:val="24"/>
          <w:szCs w:val="24"/>
          <w:shd w:val="clear" w:color="auto" w:fill="FFFFFF"/>
        </w:rPr>
        <w:t>53(1),</w:t>
      </w:r>
      <w:r w:rsidRPr="00F32D91">
        <w:rPr>
          <w:rFonts w:ascii="Times New Roman" w:hAnsi="Times New Roman" w:cs="Times New Roman"/>
          <w:color w:val="0D0D0D" w:themeColor="text1" w:themeTint="F2"/>
          <w:sz w:val="24"/>
          <w:szCs w:val="24"/>
          <w:shd w:val="clear" w:color="auto" w:fill="FFFFFF"/>
        </w:rPr>
        <w:t xml:space="preserve"> 1–8. https://doi.org/10.2478/s11686-008-0001-3</w:t>
      </w:r>
    </w:p>
    <w:p w14:paraId="6CD7AE28" w14:textId="77777777" w:rsidR="00F477A5" w:rsidRPr="00F32D91" w:rsidRDefault="00F477A5" w:rsidP="00F32D91">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F32D91">
        <w:rPr>
          <w:rFonts w:ascii="Times New Roman" w:hAnsi="Times New Roman" w:cs="Times New Roman"/>
          <w:b/>
          <w:bCs/>
          <w:color w:val="0D0D0D" w:themeColor="text1" w:themeTint="F2"/>
          <w:sz w:val="24"/>
          <w:szCs w:val="24"/>
          <w:shd w:val="clear" w:color="auto" w:fill="FFFFFF"/>
        </w:rPr>
        <w:t xml:space="preserve">Přikrylová, I., Blažek, R., &amp; </w:t>
      </w:r>
      <w:proofErr w:type="spellStart"/>
      <w:r w:rsidRPr="00F32D91">
        <w:rPr>
          <w:rFonts w:ascii="Times New Roman" w:hAnsi="Times New Roman" w:cs="Times New Roman"/>
          <w:b/>
          <w:bCs/>
          <w:color w:val="0D0D0D" w:themeColor="text1" w:themeTint="F2"/>
          <w:sz w:val="24"/>
          <w:szCs w:val="24"/>
          <w:shd w:val="clear" w:color="auto" w:fill="FFFFFF"/>
        </w:rPr>
        <w:t>Gelnar</w:t>
      </w:r>
      <w:proofErr w:type="spellEnd"/>
      <w:r w:rsidRPr="00F32D91">
        <w:rPr>
          <w:rFonts w:ascii="Times New Roman" w:hAnsi="Times New Roman" w:cs="Times New Roman"/>
          <w:b/>
          <w:bCs/>
          <w:color w:val="0D0D0D" w:themeColor="text1" w:themeTint="F2"/>
          <w:sz w:val="24"/>
          <w:szCs w:val="24"/>
          <w:shd w:val="clear" w:color="auto" w:fill="FFFFFF"/>
        </w:rPr>
        <w:t>, M. (2012).</w:t>
      </w:r>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Gyrodactylus</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malalai</w:t>
      </w:r>
      <w:proofErr w:type="spellEnd"/>
      <w:r w:rsidRPr="00F32D91">
        <w:rPr>
          <w:rFonts w:ascii="Times New Roman" w:hAnsi="Times New Roman" w:cs="Times New Roman"/>
          <w:color w:val="0D0D0D" w:themeColor="text1" w:themeTint="F2"/>
          <w:sz w:val="24"/>
          <w:szCs w:val="24"/>
          <w:shd w:val="clear" w:color="auto" w:fill="FFFFFF"/>
        </w:rPr>
        <w:t xml:space="preserve"> sp. </w:t>
      </w:r>
      <w:proofErr w:type="spellStart"/>
      <w:r w:rsidRPr="00F32D91">
        <w:rPr>
          <w:rFonts w:ascii="Times New Roman" w:hAnsi="Times New Roman" w:cs="Times New Roman"/>
          <w:color w:val="0D0D0D" w:themeColor="text1" w:themeTint="F2"/>
          <w:sz w:val="24"/>
          <w:szCs w:val="24"/>
          <w:shd w:val="clear" w:color="auto" w:fill="FFFFFF"/>
        </w:rPr>
        <w:t>nov.</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Monogenea</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Gyrodactylidae</w:t>
      </w:r>
      <w:proofErr w:type="spellEnd"/>
      <w:r w:rsidRPr="00F32D91">
        <w:rPr>
          <w:rFonts w:ascii="Times New Roman" w:hAnsi="Times New Roman" w:cs="Times New Roman"/>
          <w:color w:val="0D0D0D" w:themeColor="text1" w:themeTint="F2"/>
          <w:sz w:val="24"/>
          <w:szCs w:val="24"/>
          <w:shd w:val="clear" w:color="auto" w:fill="FFFFFF"/>
        </w:rPr>
        <w:t xml:space="preserve">) from Nile tilapia, Oreochromis </w:t>
      </w:r>
      <w:proofErr w:type="spellStart"/>
      <w:r w:rsidRPr="00F32D91">
        <w:rPr>
          <w:rFonts w:ascii="Times New Roman" w:hAnsi="Times New Roman" w:cs="Times New Roman"/>
          <w:color w:val="0D0D0D" w:themeColor="text1" w:themeTint="F2"/>
          <w:sz w:val="24"/>
          <w:szCs w:val="24"/>
          <w:shd w:val="clear" w:color="auto" w:fill="FFFFFF"/>
        </w:rPr>
        <w:t>niloticus</w:t>
      </w:r>
      <w:proofErr w:type="spellEnd"/>
      <w:r w:rsidRPr="00F32D91">
        <w:rPr>
          <w:rFonts w:ascii="Times New Roman" w:hAnsi="Times New Roman" w:cs="Times New Roman"/>
          <w:color w:val="0D0D0D" w:themeColor="text1" w:themeTint="F2"/>
          <w:sz w:val="24"/>
          <w:szCs w:val="24"/>
          <w:shd w:val="clear" w:color="auto" w:fill="FFFFFF"/>
        </w:rPr>
        <w:t xml:space="preserve"> (L.) and Redbelly tilapia, Tilapia </w:t>
      </w:r>
      <w:proofErr w:type="spellStart"/>
      <w:r w:rsidRPr="00F32D91">
        <w:rPr>
          <w:rFonts w:ascii="Times New Roman" w:hAnsi="Times New Roman" w:cs="Times New Roman"/>
          <w:color w:val="0D0D0D" w:themeColor="text1" w:themeTint="F2"/>
          <w:sz w:val="24"/>
          <w:szCs w:val="24"/>
          <w:shd w:val="clear" w:color="auto" w:fill="FFFFFF"/>
        </w:rPr>
        <w:t>zillii</w:t>
      </w:r>
      <w:proofErr w:type="spellEnd"/>
      <w:r w:rsidRPr="00F32D91">
        <w:rPr>
          <w:rFonts w:ascii="Times New Roman" w:hAnsi="Times New Roman" w:cs="Times New Roman"/>
          <w:color w:val="0D0D0D" w:themeColor="text1" w:themeTint="F2"/>
          <w:sz w:val="24"/>
          <w:szCs w:val="24"/>
          <w:shd w:val="clear" w:color="auto" w:fill="FFFFFF"/>
        </w:rPr>
        <w:t xml:space="preserve"> (Gervais) (Teleostei, </w:t>
      </w:r>
      <w:proofErr w:type="spellStart"/>
      <w:r w:rsidRPr="00F32D91">
        <w:rPr>
          <w:rFonts w:ascii="Times New Roman" w:hAnsi="Times New Roman" w:cs="Times New Roman"/>
          <w:color w:val="0D0D0D" w:themeColor="text1" w:themeTint="F2"/>
          <w:sz w:val="24"/>
          <w:szCs w:val="24"/>
          <w:shd w:val="clear" w:color="auto" w:fill="FFFFFF"/>
        </w:rPr>
        <w:t>Cichlidae</w:t>
      </w:r>
      <w:proofErr w:type="spellEnd"/>
      <w:r w:rsidRPr="00F32D91">
        <w:rPr>
          <w:rFonts w:ascii="Times New Roman" w:hAnsi="Times New Roman" w:cs="Times New Roman"/>
          <w:color w:val="0D0D0D" w:themeColor="text1" w:themeTint="F2"/>
          <w:sz w:val="24"/>
          <w:szCs w:val="24"/>
          <w:shd w:val="clear" w:color="auto" w:fill="FFFFFF"/>
        </w:rPr>
        <w:t xml:space="preserve">) in the Lake Turkana, Kenya. Acta </w:t>
      </w:r>
      <w:proofErr w:type="spellStart"/>
      <w:r w:rsidRPr="00F32D91">
        <w:rPr>
          <w:rFonts w:ascii="Times New Roman" w:hAnsi="Times New Roman" w:cs="Times New Roman"/>
          <w:color w:val="0D0D0D" w:themeColor="text1" w:themeTint="F2"/>
          <w:sz w:val="24"/>
          <w:szCs w:val="24"/>
          <w:shd w:val="clear" w:color="auto" w:fill="FFFFFF"/>
        </w:rPr>
        <w:t>Parasitologica</w:t>
      </w:r>
      <w:proofErr w:type="spellEnd"/>
      <w:r w:rsidRPr="00F32D91">
        <w:rPr>
          <w:rFonts w:ascii="Times New Roman" w:hAnsi="Times New Roman" w:cs="Times New Roman"/>
          <w:color w:val="0D0D0D" w:themeColor="text1" w:themeTint="F2"/>
          <w:sz w:val="24"/>
          <w:szCs w:val="24"/>
          <w:shd w:val="clear" w:color="auto" w:fill="FFFFFF"/>
        </w:rPr>
        <w:t xml:space="preserve">, </w:t>
      </w:r>
      <w:r w:rsidRPr="00F32D91">
        <w:rPr>
          <w:rFonts w:ascii="Times New Roman" w:hAnsi="Times New Roman" w:cs="Times New Roman"/>
          <w:b/>
          <w:bCs/>
          <w:color w:val="0D0D0D" w:themeColor="text1" w:themeTint="F2"/>
          <w:sz w:val="24"/>
          <w:szCs w:val="24"/>
          <w:shd w:val="clear" w:color="auto" w:fill="FFFFFF"/>
        </w:rPr>
        <w:t>57(2),</w:t>
      </w:r>
      <w:r w:rsidRPr="00F32D91">
        <w:rPr>
          <w:rFonts w:ascii="Times New Roman" w:hAnsi="Times New Roman" w:cs="Times New Roman"/>
          <w:color w:val="0D0D0D" w:themeColor="text1" w:themeTint="F2"/>
          <w:sz w:val="24"/>
          <w:szCs w:val="24"/>
          <w:shd w:val="clear" w:color="auto" w:fill="FFFFFF"/>
        </w:rPr>
        <w:t xml:space="preserve"> 122–130. https://doi.org/10.2478/s11686-012-0017-6</w:t>
      </w:r>
    </w:p>
    <w:p w14:paraId="29411351" w14:textId="401D8931" w:rsidR="00F477A5" w:rsidRPr="00F32D91" w:rsidRDefault="00F477A5" w:rsidP="00F32D91">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F32D91">
        <w:rPr>
          <w:rFonts w:ascii="Times New Roman" w:hAnsi="Times New Roman" w:cs="Times New Roman"/>
          <w:b/>
          <w:bCs/>
          <w:color w:val="0D0D0D" w:themeColor="text1" w:themeTint="F2"/>
          <w:sz w:val="24"/>
          <w:szCs w:val="24"/>
          <w:shd w:val="clear" w:color="auto" w:fill="FFFFFF"/>
        </w:rPr>
        <w:lastRenderedPageBreak/>
        <w:t>Raghavan, R., Philip, S., Dahanukar, N., &amp; Ali, A. (2013).</w:t>
      </w:r>
      <w:r w:rsidRPr="00F32D91">
        <w:rPr>
          <w:rFonts w:ascii="Times New Roman" w:hAnsi="Times New Roman" w:cs="Times New Roman"/>
          <w:color w:val="0D0D0D" w:themeColor="text1" w:themeTint="F2"/>
          <w:sz w:val="24"/>
          <w:szCs w:val="24"/>
          <w:shd w:val="clear" w:color="auto" w:fill="FFFFFF"/>
        </w:rPr>
        <w:t xml:space="preserve"> Freshwater biodiversity of India: A response to Sarkar </w:t>
      </w:r>
      <w:r w:rsidR="00CC7066">
        <w:rPr>
          <w:rFonts w:ascii="Times New Roman" w:hAnsi="Times New Roman" w:cs="Times New Roman"/>
          <w:i/>
          <w:color w:val="0D0D0D" w:themeColor="text1" w:themeTint="F2"/>
          <w:sz w:val="24"/>
          <w:szCs w:val="24"/>
          <w:shd w:val="clear" w:color="auto" w:fill="FFFFFF"/>
        </w:rPr>
        <w:t>et</w:t>
      </w:r>
      <w:r w:rsidR="009027E4" w:rsidRPr="009027E4">
        <w:rPr>
          <w:rFonts w:ascii="Times New Roman" w:hAnsi="Times New Roman" w:cs="Times New Roman"/>
          <w:i/>
          <w:color w:val="0D0D0D" w:themeColor="text1" w:themeTint="F2"/>
          <w:sz w:val="24"/>
          <w:szCs w:val="24"/>
          <w:shd w:val="clear" w:color="auto" w:fill="FFFFFF"/>
        </w:rPr>
        <w:t xml:space="preserve"> al</w:t>
      </w:r>
      <w:r w:rsidRPr="00F32D91">
        <w:rPr>
          <w:rFonts w:ascii="Times New Roman" w:hAnsi="Times New Roman" w:cs="Times New Roman"/>
          <w:color w:val="0D0D0D" w:themeColor="text1" w:themeTint="F2"/>
          <w:sz w:val="24"/>
          <w:szCs w:val="24"/>
          <w:shd w:val="clear" w:color="auto" w:fill="FFFFFF"/>
        </w:rPr>
        <w:t>. (2013). In Reviews in Fish Biology and Fisheries (</w:t>
      </w:r>
      <w:r w:rsidRPr="00F32D91">
        <w:rPr>
          <w:rFonts w:ascii="Times New Roman" w:hAnsi="Times New Roman" w:cs="Times New Roman"/>
          <w:b/>
          <w:bCs/>
          <w:color w:val="0D0D0D" w:themeColor="text1" w:themeTint="F2"/>
          <w:sz w:val="24"/>
          <w:szCs w:val="24"/>
          <w:shd w:val="clear" w:color="auto" w:fill="FFFFFF"/>
        </w:rPr>
        <w:t>Vol. 23, Issue 4,</w:t>
      </w:r>
      <w:r w:rsidRPr="00F32D91">
        <w:rPr>
          <w:rFonts w:ascii="Times New Roman" w:hAnsi="Times New Roman" w:cs="Times New Roman"/>
          <w:color w:val="0D0D0D" w:themeColor="text1" w:themeTint="F2"/>
          <w:sz w:val="24"/>
          <w:szCs w:val="24"/>
          <w:shd w:val="clear" w:color="auto" w:fill="FFFFFF"/>
        </w:rPr>
        <w:t xml:space="preserve"> pp. 547–554). https://doi.org/10.1007/s11160-013-9315-9</w:t>
      </w:r>
    </w:p>
    <w:p w14:paraId="45F9CA36" w14:textId="77777777" w:rsidR="000B2B72" w:rsidRDefault="00F477A5" w:rsidP="00F32D91">
      <w:pPr>
        <w:autoSpaceDE w:val="0"/>
        <w:autoSpaceDN w:val="0"/>
        <w:spacing w:line="360" w:lineRule="auto"/>
        <w:ind w:hanging="480"/>
      </w:pPr>
      <w:r w:rsidRPr="00F32D91">
        <w:rPr>
          <w:rFonts w:ascii="Times New Roman" w:hAnsi="Times New Roman" w:cs="Times New Roman"/>
          <w:b/>
          <w:bCs/>
          <w:color w:val="0D0D0D" w:themeColor="text1" w:themeTint="F2"/>
          <w:sz w:val="24"/>
          <w:szCs w:val="24"/>
          <w:shd w:val="clear" w:color="auto" w:fill="FFFFFF"/>
        </w:rPr>
        <w:t xml:space="preserve">Raveendra, M., Suresh, G., Nehru, E., </w:t>
      </w:r>
      <w:proofErr w:type="spellStart"/>
      <w:r w:rsidRPr="00F32D91">
        <w:rPr>
          <w:rFonts w:ascii="Times New Roman" w:hAnsi="Times New Roman" w:cs="Times New Roman"/>
          <w:b/>
          <w:bCs/>
          <w:color w:val="0D0D0D" w:themeColor="text1" w:themeTint="F2"/>
          <w:sz w:val="24"/>
          <w:szCs w:val="24"/>
          <w:shd w:val="clear" w:color="auto" w:fill="FFFFFF"/>
        </w:rPr>
        <w:t>Pamanna</w:t>
      </w:r>
      <w:proofErr w:type="spellEnd"/>
      <w:r w:rsidRPr="00F32D91">
        <w:rPr>
          <w:rFonts w:ascii="Times New Roman" w:hAnsi="Times New Roman" w:cs="Times New Roman"/>
          <w:b/>
          <w:bCs/>
          <w:color w:val="0D0D0D" w:themeColor="text1" w:themeTint="F2"/>
          <w:sz w:val="24"/>
          <w:szCs w:val="24"/>
          <w:shd w:val="clear" w:color="auto" w:fill="FFFFFF"/>
        </w:rPr>
        <w:t>, D., Venkatesh, D., Yugandhar Kumar, M., Sahul Hameed, A. S., Srilatha, Ch., Hari Babu, P., &amp; Neeraja, T. (2018).</w:t>
      </w:r>
      <w:r w:rsidRPr="00F32D91">
        <w:rPr>
          <w:rFonts w:ascii="Times New Roman" w:hAnsi="Times New Roman" w:cs="Times New Roman"/>
          <w:color w:val="0D0D0D" w:themeColor="text1" w:themeTint="F2"/>
          <w:sz w:val="24"/>
          <w:szCs w:val="24"/>
          <w:shd w:val="clear" w:color="auto" w:fill="FFFFFF"/>
        </w:rPr>
        <w:t xml:space="preserve"> Effect of Microsporidian Parasite </w:t>
      </w:r>
      <w:proofErr w:type="spellStart"/>
      <w:r w:rsidRPr="00F32D91">
        <w:rPr>
          <w:rFonts w:ascii="Times New Roman" w:hAnsi="Times New Roman" w:cs="Times New Roman"/>
          <w:color w:val="0D0D0D" w:themeColor="text1" w:themeTint="F2"/>
          <w:sz w:val="24"/>
          <w:szCs w:val="24"/>
          <w:shd w:val="clear" w:color="auto" w:fill="FFFFFF"/>
        </w:rPr>
        <w:t>Enterocytozoon</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hepatopenaei</w:t>
      </w:r>
      <w:proofErr w:type="spellEnd"/>
      <w:r w:rsidRPr="00F32D91">
        <w:rPr>
          <w:rFonts w:ascii="Times New Roman" w:hAnsi="Times New Roman" w:cs="Times New Roman"/>
          <w:color w:val="0D0D0D" w:themeColor="text1" w:themeTint="F2"/>
          <w:sz w:val="24"/>
          <w:szCs w:val="24"/>
          <w:shd w:val="clear" w:color="auto" w:fill="FFFFFF"/>
        </w:rPr>
        <w:t xml:space="preserve"> (EHP) on Pond Profitability in Farmed Pacific White Leg Shrimp </w:t>
      </w:r>
      <w:proofErr w:type="spellStart"/>
      <w:r w:rsidRPr="00F32D91">
        <w:rPr>
          <w:rFonts w:ascii="Times New Roman" w:hAnsi="Times New Roman" w:cs="Times New Roman"/>
          <w:color w:val="0D0D0D" w:themeColor="text1" w:themeTint="F2"/>
          <w:sz w:val="24"/>
          <w:szCs w:val="24"/>
          <w:shd w:val="clear" w:color="auto" w:fill="FFFFFF"/>
        </w:rPr>
        <w:t>Litopenaeus</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vannamei</w:t>
      </w:r>
      <w:proofErr w:type="spellEnd"/>
      <w:r w:rsidRPr="00F32D91">
        <w:rPr>
          <w:rFonts w:ascii="Times New Roman" w:hAnsi="Times New Roman" w:cs="Times New Roman"/>
          <w:color w:val="0D0D0D" w:themeColor="text1" w:themeTint="F2"/>
          <w:sz w:val="24"/>
          <w:szCs w:val="24"/>
          <w:shd w:val="clear" w:color="auto" w:fill="FFFFFF"/>
        </w:rPr>
        <w:t xml:space="preserve">. International Journal of Current Microbiology and Applied Sciences, </w:t>
      </w:r>
      <w:r w:rsidRPr="00F32D91">
        <w:rPr>
          <w:rFonts w:ascii="Times New Roman" w:hAnsi="Times New Roman" w:cs="Times New Roman"/>
          <w:b/>
          <w:bCs/>
          <w:color w:val="0D0D0D" w:themeColor="text1" w:themeTint="F2"/>
          <w:sz w:val="24"/>
          <w:szCs w:val="24"/>
          <w:shd w:val="clear" w:color="auto" w:fill="FFFFFF"/>
        </w:rPr>
        <w:t>7(05),</w:t>
      </w:r>
      <w:r w:rsidRPr="00F32D91">
        <w:rPr>
          <w:rFonts w:ascii="Times New Roman" w:hAnsi="Times New Roman" w:cs="Times New Roman"/>
          <w:color w:val="0D0D0D" w:themeColor="text1" w:themeTint="F2"/>
          <w:sz w:val="24"/>
          <w:szCs w:val="24"/>
          <w:shd w:val="clear" w:color="auto" w:fill="FFFFFF"/>
        </w:rPr>
        <w:t xml:space="preserve"> 1625–1638. </w:t>
      </w:r>
      <w:hyperlink r:id="rId90" w:history="1">
        <w:r w:rsidR="000B2B72" w:rsidRPr="00490BC7">
          <w:rPr>
            <w:rStyle w:val="Hyperlink"/>
            <w:rFonts w:ascii="Times New Roman" w:hAnsi="Times New Roman" w:cs="Times New Roman"/>
            <w:sz w:val="24"/>
            <w:szCs w:val="24"/>
            <w:shd w:val="clear" w:color="auto" w:fill="FFFFFF"/>
          </w:rPr>
          <w:t>https://doi.org/10.20546/ijcmas.2018.705.192</w:t>
        </w:r>
      </w:hyperlink>
    </w:p>
    <w:p w14:paraId="7E9DFD08" w14:textId="1D79DB63" w:rsidR="000B2B72" w:rsidRPr="00312F08" w:rsidRDefault="000B2B72" w:rsidP="000B2B72">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lang w:val="nb-NO"/>
        </w:rPr>
      </w:pPr>
      <w:r w:rsidRPr="000B2B72">
        <w:rPr>
          <w:rFonts w:ascii="Times New Roman" w:hAnsi="Times New Roman" w:cs="Times New Roman"/>
          <w:b/>
          <w:bCs/>
          <w:color w:val="0D0D0D" w:themeColor="text1" w:themeTint="F2"/>
          <w:sz w:val="24"/>
          <w:szCs w:val="24"/>
          <w:shd w:val="clear" w:color="auto" w:fill="FFFFFF"/>
        </w:rPr>
        <w:t>Richards, E. L., van Oosterhout, C., &amp; Cable, J. (2010).</w:t>
      </w:r>
      <w:r w:rsidRPr="000B2B72">
        <w:rPr>
          <w:rFonts w:ascii="Times New Roman" w:hAnsi="Times New Roman" w:cs="Times New Roman"/>
          <w:color w:val="0D0D0D" w:themeColor="text1" w:themeTint="F2"/>
          <w:sz w:val="24"/>
          <w:szCs w:val="24"/>
          <w:shd w:val="clear" w:color="auto" w:fill="FFFFFF"/>
        </w:rPr>
        <w:t xml:space="preserve"> Sex-specific differences in shoaling affect parasite transmission in guppies. </w:t>
      </w:r>
      <w:r w:rsidRPr="00312F08">
        <w:rPr>
          <w:rFonts w:ascii="Times New Roman" w:hAnsi="Times New Roman" w:cs="Times New Roman"/>
          <w:color w:val="0D0D0D" w:themeColor="text1" w:themeTint="F2"/>
          <w:sz w:val="24"/>
          <w:szCs w:val="24"/>
          <w:shd w:val="clear" w:color="auto" w:fill="FFFFFF"/>
          <w:lang w:val="nb-NO"/>
        </w:rPr>
        <w:t>PLoS ONE, 5(10).https://doi.org/10.1371/journal.pone.0013285</w:t>
      </w:r>
    </w:p>
    <w:p w14:paraId="4390251E" w14:textId="4CA6A84B" w:rsidR="00F477A5" w:rsidRPr="00F32D91" w:rsidRDefault="00F477A5" w:rsidP="00F32D91">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312F08">
        <w:rPr>
          <w:rFonts w:ascii="Times New Roman" w:hAnsi="Times New Roman" w:cs="Times New Roman"/>
          <w:b/>
          <w:bCs/>
          <w:color w:val="0D0D0D" w:themeColor="text1" w:themeTint="F2"/>
          <w:sz w:val="24"/>
          <w:szCs w:val="24"/>
          <w:shd w:val="clear" w:color="auto" w:fill="FFFFFF"/>
          <w:lang w:val="nb-NO"/>
        </w:rPr>
        <w:t>Rintamäki-Kinnunen, P., Karvonen, A., Anttila, P., &amp; Valtonen, E. T. (2004</w:t>
      </w:r>
      <w:r w:rsidRPr="00312F08">
        <w:rPr>
          <w:rFonts w:ascii="Times New Roman" w:hAnsi="Times New Roman" w:cs="Times New Roman"/>
          <w:color w:val="0D0D0D" w:themeColor="text1" w:themeTint="F2"/>
          <w:sz w:val="24"/>
          <w:szCs w:val="24"/>
          <w:shd w:val="clear" w:color="auto" w:fill="FFFFFF"/>
          <w:lang w:val="nb-NO"/>
        </w:rPr>
        <w:t xml:space="preserve">). </w:t>
      </w:r>
      <w:proofErr w:type="spellStart"/>
      <w:r w:rsidRPr="00F32D91">
        <w:rPr>
          <w:rFonts w:ascii="Times New Roman" w:hAnsi="Times New Roman" w:cs="Times New Roman"/>
          <w:color w:val="0D0D0D" w:themeColor="text1" w:themeTint="F2"/>
          <w:sz w:val="24"/>
          <w:szCs w:val="24"/>
          <w:shd w:val="clear" w:color="auto" w:fill="FFFFFF"/>
        </w:rPr>
        <w:t>Diplostomum</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spathaceum</w:t>
      </w:r>
      <w:proofErr w:type="spellEnd"/>
      <w:r w:rsidRPr="00F32D91">
        <w:rPr>
          <w:rFonts w:ascii="Times New Roman" w:hAnsi="Times New Roman" w:cs="Times New Roman"/>
          <w:color w:val="0D0D0D" w:themeColor="text1" w:themeTint="F2"/>
          <w:sz w:val="24"/>
          <w:szCs w:val="24"/>
          <w:shd w:val="clear" w:color="auto" w:fill="FFFFFF"/>
        </w:rPr>
        <w:t xml:space="preserve"> m</w:t>
      </w:r>
      <w:r w:rsidR="00CC7066">
        <w:rPr>
          <w:rFonts w:ascii="Times New Roman" w:hAnsi="Times New Roman" w:cs="Times New Roman"/>
          <w:i/>
          <w:color w:val="0D0D0D" w:themeColor="text1" w:themeTint="F2"/>
          <w:sz w:val="24"/>
          <w:szCs w:val="24"/>
          <w:shd w:val="clear" w:color="auto" w:fill="FFFFFF"/>
        </w:rPr>
        <w:t>et</w:t>
      </w:r>
      <w:r w:rsidRPr="00F32D91">
        <w:rPr>
          <w:rFonts w:ascii="Times New Roman" w:hAnsi="Times New Roman" w:cs="Times New Roman"/>
          <w:color w:val="0D0D0D" w:themeColor="text1" w:themeTint="F2"/>
          <w:sz w:val="24"/>
          <w:szCs w:val="24"/>
          <w:shd w:val="clear" w:color="auto" w:fill="FFFFFF"/>
        </w:rPr>
        <w:t xml:space="preserve">acercarial infection and </w:t>
      </w:r>
      <w:proofErr w:type="spellStart"/>
      <w:r w:rsidRPr="00F32D91">
        <w:rPr>
          <w:rFonts w:ascii="Times New Roman" w:hAnsi="Times New Roman" w:cs="Times New Roman"/>
          <w:color w:val="0D0D0D" w:themeColor="text1" w:themeTint="F2"/>
          <w:sz w:val="24"/>
          <w:szCs w:val="24"/>
          <w:shd w:val="clear" w:color="auto" w:fill="FFFFFF"/>
        </w:rPr>
        <w:t>colour</w:t>
      </w:r>
      <w:proofErr w:type="spellEnd"/>
      <w:r w:rsidRPr="00F32D91">
        <w:rPr>
          <w:rFonts w:ascii="Times New Roman" w:hAnsi="Times New Roman" w:cs="Times New Roman"/>
          <w:color w:val="0D0D0D" w:themeColor="text1" w:themeTint="F2"/>
          <w:sz w:val="24"/>
          <w:szCs w:val="24"/>
          <w:shd w:val="clear" w:color="auto" w:fill="FFFFFF"/>
        </w:rPr>
        <w:t xml:space="preserve"> change in salmonid fish. Parasitology Research, </w:t>
      </w:r>
      <w:r w:rsidRPr="00F32D91">
        <w:rPr>
          <w:rFonts w:ascii="Times New Roman" w:hAnsi="Times New Roman" w:cs="Times New Roman"/>
          <w:b/>
          <w:bCs/>
          <w:color w:val="0D0D0D" w:themeColor="text1" w:themeTint="F2"/>
          <w:sz w:val="24"/>
          <w:szCs w:val="24"/>
          <w:shd w:val="clear" w:color="auto" w:fill="FFFFFF"/>
        </w:rPr>
        <w:t>93(1),</w:t>
      </w:r>
      <w:r w:rsidRPr="00F32D91">
        <w:rPr>
          <w:rFonts w:ascii="Times New Roman" w:hAnsi="Times New Roman" w:cs="Times New Roman"/>
          <w:color w:val="0D0D0D" w:themeColor="text1" w:themeTint="F2"/>
          <w:sz w:val="24"/>
          <w:szCs w:val="24"/>
          <w:shd w:val="clear" w:color="auto" w:fill="FFFFFF"/>
        </w:rPr>
        <w:t xml:space="preserve"> 51–55. https://doi.org/10.1007/s00436-004-1092-x</w:t>
      </w:r>
    </w:p>
    <w:p w14:paraId="0BECD2BB" w14:textId="77777777" w:rsidR="00F477A5" w:rsidRPr="00F32D91" w:rsidRDefault="00F477A5" w:rsidP="003730D9">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9A16F2">
        <w:rPr>
          <w:rStyle w:val="Strong"/>
          <w:rFonts w:ascii="Times New Roman" w:hAnsi="Times New Roman" w:cs="Times New Roman"/>
          <w:color w:val="0D0D0D" w:themeColor="text1" w:themeTint="F2"/>
          <w:sz w:val="24"/>
          <w:szCs w:val="24"/>
          <w:shd w:val="clear" w:color="auto" w:fill="FFFFFF"/>
        </w:rPr>
        <w:t>Robert J R 2012:</w:t>
      </w:r>
      <w:r w:rsidRPr="009A16F2">
        <w:rPr>
          <w:rFonts w:ascii="Times New Roman" w:hAnsi="Times New Roman" w:cs="Times New Roman"/>
          <w:color w:val="0D0D0D" w:themeColor="text1" w:themeTint="F2"/>
          <w:sz w:val="24"/>
          <w:szCs w:val="24"/>
          <w:shd w:val="clear" w:color="auto" w:fill="FFFFFF"/>
        </w:rPr>
        <w:t> Fish Pathology. Fourth Edition. Edited by J R Robert. Wiley-</w:t>
      </w:r>
      <w:proofErr w:type="spellStart"/>
      <w:r w:rsidRPr="009A16F2">
        <w:rPr>
          <w:rFonts w:ascii="Times New Roman" w:hAnsi="Times New Roman" w:cs="Times New Roman"/>
          <w:color w:val="0D0D0D" w:themeColor="text1" w:themeTint="F2"/>
          <w:sz w:val="24"/>
          <w:szCs w:val="24"/>
          <w:shd w:val="clear" w:color="auto" w:fill="FFFFFF"/>
        </w:rPr>
        <w:t>Blackbell</w:t>
      </w:r>
      <w:proofErr w:type="spellEnd"/>
      <w:r w:rsidRPr="009A16F2">
        <w:rPr>
          <w:rFonts w:ascii="Times New Roman" w:hAnsi="Times New Roman" w:cs="Times New Roman"/>
          <w:color w:val="0D0D0D" w:themeColor="text1" w:themeTint="F2"/>
          <w:sz w:val="24"/>
          <w:szCs w:val="24"/>
          <w:shd w:val="clear" w:color="auto" w:fill="FFFFFF"/>
        </w:rPr>
        <w:t>, West Sussex UK.</w:t>
      </w:r>
    </w:p>
    <w:p w14:paraId="175D19D1" w14:textId="1821F4E6" w:rsidR="00F477A5" w:rsidRPr="00F32D91" w:rsidRDefault="00F477A5" w:rsidP="00F32D91">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F32D91">
        <w:rPr>
          <w:rFonts w:ascii="Times New Roman" w:hAnsi="Times New Roman" w:cs="Times New Roman"/>
          <w:b/>
          <w:bCs/>
          <w:color w:val="0D0D0D" w:themeColor="text1" w:themeTint="F2"/>
          <w:sz w:val="24"/>
          <w:szCs w:val="24"/>
          <w:shd w:val="clear" w:color="auto" w:fill="FFFFFF"/>
        </w:rPr>
        <w:t>Roohi, D. J. (2020).</w:t>
      </w:r>
      <w:r w:rsidRPr="00F32D91">
        <w:rPr>
          <w:rFonts w:ascii="Times New Roman" w:hAnsi="Times New Roman" w:cs="Times New Roman"/>
          <w:color w:val="0D0D0D" w:themeColor="text1" w:themeTint="F2"/>
          <w:sz w:val="24"/>
          <w:szCs w:val="24"/>
          <w:shd w:val="clear" w:color="auto" w:fill="FFFFFF"/>
        </w:rPr>
        <w:t xml:space="preserve"> Morphom</w:t>
      </w:r>
      <w:r w:rsidR="00CC7066">
        <w:rPr>
          <w:rFonts w:ascii="Times New Roman" w:hAnsi="Times New Roman" w:cs="Times New Roman"/>
          <w:i/>
          <w:color w:val="0D0D0D" w:themeColor="text1" w:themeTint="F2"/>
          <w:sz w:val="24"/>
          <w:szCs w:val="24"/>
          <w:shd w:val="clear" w:color="auto" w:fill="FFFFFF"/>
        </w:rPr>
        <w:t>et</w:t>
      </w:r>
      <w:r w:rsidRPr="00F32D91">
        <w:rPr>
          <w:rFonts w:ascii="Times New Roman" w:hAnsi="Times New Roman" w:cs="Times New Roman"/>
          <w:color w:val="0D0D0D" w:themeColor="text1" w:themeTint="F2"/>
          <w:sz w:val="24"/>
          <w:szCs w:val="24"/>
          <w:shd w:val="clear" w:color="auto" w:fill="FFFFFF"/>
        </w:rPr>
        <w:t xml:space="preserve">ric and molecular characterization of </w:t>
      </w:r>
      <w:proofErr w:type="spellStart"/>
      <w:r w:rsidRPr="00F32D91">
        <w:rPr>
          <w:rFonts w:ascii="Times New Roman" w:hAnsi="Times New Roman" w:cs="Times New Roman"/>
          <w:color w:val="0D0D0D" w:themeColor="text1" w:themeTint="F2"/>
          <w:sz w:val="24"/>
          <w:szCs w:val="24"/>
          <w:shd w:val="clear" w:color="auto" w:fill="FFFFFF"/>
        </w:rPr>
        <w:t>Dactylogyrus</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lamellatus</w:t>
      </w:r>
      <w:proofErr w:type="spellEnd"/>
      <w:r w:rsidRPr="00F32D91">
        <w:rPr>
          <w:rFonts w:ascii="Times New Roman" w:hAnsi="Times New Roman" w:cs="Times New Roman"/>
          <w:color w:val="0D0D0D" w:themeColor="text1" w:themeTint="F2"/>
          <w:sz w:val="24"/>
          <w:szCs w:val="24"/>
          <w:shd w:val="clear" w:color="auto" w:fill="FFFFFF"/>
        </w:rPr>
        <w:t xml:space="preserve"> isolated from farmed Grass carp, </w:t>
      </w:r>
      <w:proofErr w:type="spellStart"/>
      <w:r w:rsidRPr="00F32D91">
        <w:rPr>
          <w:rFonts w:ascii="Times New Roman" w:hAnsi="Times New Roman" w:cs="Times New Roman"/>
          <w:color w:val="0D0D0D" w:themeColor="text1" w:themeTint="F2"/>
          <w:sz w:val="24"/>
          <w:szCs w:val="24"/>
          <w:shd w:val="clear" w:color="auto" w:fill="FFFFFF"/>
        </w:rPr>
        <w:t>Ctenopharyngodon</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idella</w:t>
      </w:r>
      <w:proofErr w:type="spellEnd"/>
      <w:r w:rsidRPr="00F32D91">
        <w:rPr>
          <w:rFonts w:ascii="Times New Roman" w:hAnsi="Times New Roman" w:cs="Times New Roman"/>
          <w:color w:val="0D0D0D" w:themeColor="text1" w:themeTint="F2"/>
          <w:sz w:val="24"/>
          <w:szCs w:val="24"/>
          <w:shd w:val="clear" w:color="auto" w:fill="FFFFFF"/>
        </w:rPr>
        <w:t xml:space="preserve"> (Valenciennes, 1844), in </w:t>
      </w:r>
      <w:proofErr w:type="spellStart"/>
      <w:r w:rsidRPr="00F32D91">
        <w:rPr>
          <w:rFonts w:ascii="Times New Roman" w:hAnsi="Times New Roman" w:cs="Times New Roman"/>
          <w:color w:val="0D0D0D" w:themeColor="text1" w:themeTint="F2"/>
          <w:sz w:val="24"/>
          <w:szCs w:val="24"/>
          <w:shd w:val="clear" w:color="auto" w:fill="FFFFFF"/>
        </w:rPr>
        <w:t>Guilan</w:t>
      </w:r>
      <w:proofErr w:type="spellEnd"/>
      <w:r w:rsidRPr="00F32D91">
        <w:rPr>
          <w:rFonts w:ascii="Times New Roman" w:hAnsi="Times New Roman" w:cs="Times New Roman"/>
          <w:color w:val="0D0D0D" w:themeColor="text1" w:themeTint="F2"/>
          <w:sz w:val="24"/>
          <w:szCs w:val="24"/>
          <w:shd w:val="clear" w:color="auto" w:fill="FFFFFF"/>
        </w:rPr>
        <w:t xml:space="preserve"> Province, Iran. In Iranian Journal of Fisheries Sciences.</w:t>
      </w:r>
    </w:p>
    <w:p w14:paraId="3DF56CA0" w14:textId="0C98897C" w:rsidR="00F477A5" w:rsidRPr="00F32D91" w:rsidRDefault="00F477A5" w:rsidP="00645CC3">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F32D91">
        <w:rPr>
          <w:rFonts w:ascii="Times New Roman" w:hAnsi="Times New Roman" w:cs="Times New Roman"/>
          <w:b/>
          <w:bCs/>
          <w:color w:val="0D0D0D" w:themeColor="text1" w:themeTint="F2"/>
          <w:sz w:val="24"/>
          <w:szCs w:val="24"/>
          <w:shd w:val="clear" w:color="auto" w:fill="FFFFFF"/>
        </w:rPr>
        <w:t>Salem, M. A., Abdel-</w:t>
      </w:r>
      <w:proofErr w:type="spellStart"/>
      <w:r w:rsidRPr="00F32D91">
        <w:rPr>
          <w:rFonts w:ascii="Times New Roman" w:hAnsi="Times New Roman" w:cs="Times New Roman"/>
          <w:b/>
          <w:bCs/>
          <w:color w:val="0D0D0D" w:themeColor="text1" w:themeTint="F2"/>
          <w:sz w:val="24"/>
          <w:szCs w:val="24"/>
          <w:shd w:val="clear" w:color="auto" w:fill="FFFFFF"/>
        </w:rPr>
        <w:t>Maogood</w:t>
      </w:r>
      <w:proofErr w:type="spellEnd"/>
      <w:r w:rsidRPr="00F32D91">
        <w:rPr>
          <w:rFonts w:ascii="Times New Roman" w:hAnsi="Times New Roman" w:cs="Times New Roman"/>
          <w:b/>
          <w:bCs/>
          <w:color w:val="0D0D0D" w:themeColor="text1" w:themeTint="F2"/>
          <w:sz w:val="24"/>
          <w:szCs w:val="24"/>
          <w:shd w:val="clear" w:color="auto" w:fill="FFFFFF"/>
        </w:rPr>
        <w:t>, S. Z., Abdelsalam, M., &amp; Mahdy, O. A. (2021</w:t>
      </w:r>
      <w:r w:rsidRPr="00F32D91">
        <w:rPr>
          <w:rFonts w:ascii="Times New Roman" w:hAnsi="Times New Roman" w:cs="Times New Roman"/>
          <w:color w:val="0D0D0D" w:themeColor="text1" w:themeTint="F2"/>
          <w:sz w:val="24"/>
          <w:szCs w:val="24"/>
          <w:shd w:val="clear" w:color="auto" w:fill="FFFFFF"/>
        </w:rPr>
        <w:t xml:space="preserve">). Comparative morpho-molecular identification of </w:t>
      </w:r>
      <w:proofErr w:type="spellStart"/>
      <w:r w:rsidRPr="00F32D91">
        <w:rPr>
          <w:rFonts w:ascii="Times New Roman" w:hAnsi="Times New Roman" w:cs="Times New Roman"/>
          <w:color w:val="0D0D0D" w:themeColor="text1" w:themeTint="F2"/>
          <w:sz w:val="24"/>
          <w:szCs w:val="24"/>
          <w:shd w:val="clear" w:color="auto" w:fill="FFFFFF"/>
        </w:rPr>
        <w:t>Clinostomum</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phalacrocoracis</w:t>
      </w:r>
      <w:proofErr w:type="spellEnd"/>
      <w:r w:rsidRPr="00F32D91">
        <w:rPr>
          <w:rFonts w:ascii="Times New Roman" w:hAnsi="Times New Roman" w:cs="Times New Roman"/>
          <w:color w:val="0D0D0D" w:themeColor="text1" w:themeTint="F2"/>
          <w:sz w:val="24"/>
          <w:szCs w:val="24"/>
          <w:shd w:val="clear" w:color="auto" w:fill="FFFFFF"/>
        </w:rPr>
        <w:t xml:space="preserve"> and </w:t>
      </w:r>
      <w:proofErr w:type="spellStart"/>
      <w:r w:rsidRPr="00F32D91">
        <w:rPr>
          <w:rFonts w:ascii="Times New Roman" w:hAnsi="Times New Roman" w:cs="Times New Roman"/>
          <w:color w:val="0D0D0D" w:themeColor="text1" w:themeTint="F2"/>
          <w:sz w:val="24"/>
          <w:szCs w:val="24"/>
          <w:shd w:val="clear" w:color="auto" w:fill="FFFFFF"/>
        </w:rPr>
        <w:t>Clinostomum</w:t>
      </w:r>
      <w:proofErr w:type="spellEnd"/>
      <w:r w:rsidRPr="00F32D91">
        <w:rPr>
          <w:rFonts w:ascii="Times New Roman" w:hAnsi="Times New Roman" w:cs="Times New Roman"/>
          <w:color w:val="0D0D0D" w:themeColor="text1" w:themeTint="F2"/>
          <w:sz w:val="24"/>
          <w:szCs w:val="24"/>
          <w:shd w:val="clear" w:color="auto" w:fill="FFFFFF"/>
        </w:rPr>
        <w:t xml:space="preserve"> </w:t>
      </w:r>
      <w:proofErr w:type="spellStart"/>
      <w:r w:rsidRPr="00F32D91">
        <w:rPr>
          <w:rFonts w:ascii="Times New Roman" w:hAnsi="Times New Roman" w:cs="Times New Roman"/>
          <w:color w:val="0D0D0D" w:themeColor="text1" w:themeTint="F2"/>
          <w:sz w:val="24"/>
          <w:szCs w:val="24"/>
          <w:shd w:val="clear" w:color="auto" w:fill="FFFFFF"/>
        </w:rPr>
        <w:t>complanatum</w:t>
      </w:r>
      <w:proofErr w:type="spellEnd"/>
      <w:r w:rsidRPr="00F32D91">
        <w:rPr>
          <w:rFonts w:ascii="Times New Roman" w:hAnsi="Times New Roman" w:cs="Times New Roman"/>
          <w:color w:val="0D0D0D" w:themeColor="text1" w:themeTint="F2"/>
          <w:sz w:val="24"/>
          <w:szCs w:val="24"/>
          <w:shd w:val="clear" w:color="auto" w:fill="FFFFFF"/>
        </w:rPr>
        <w:t xml:space="preserve"> m</w:t>
      </w:r>
      <w:r w:rsidR="00CC7066">
        <w:rPr>
          <w:rFonts w:ascii="Times New Roman" w:hAnsi="Times New Roman" w:cs="Times New Roman"/>
          <w:i/>
          <w:color w:val="0D0D0D" w:themeColor="text1" w:themeTint="F2"/>
          <w:sz w:val="24"/>
          <w:szCs w:val="24"/>
          <w:shd w:val="clear" w:color="auto" w:fill="FFFFFF"/>
        </w:rPr>
        <w:t>et</w:t>
      </w:r>
      <w:r w:rsidRPr="00F32D91">
        <w:rPr>
          <w:rFonts w:ascii="Times New Roman" w:hAnsi="Times New Roman" w:cs="Times New Roman"/>
          <w:color w:val="0D0D0D" w:themeColor="text1" w:themeTint="F2"/>
          <w:sz w:val="24"/>
          <w:szCs w:val="24"/>
          <w:shd w:val="clear" w:color="auto" w:fill="FFFFFF"/>
        </w:rPr>
        <w:t>acercaria coinfecting Nile tilapia in Egypt (</w:t>
      </w:r>
      <w:r w:rsidRPr="00F32D91">
        <w:rPr>
          <w:rFonts w:ascii="Times New Roman" w:hAnsi="Times New Roman" w:cs="Times New Roman"/>
          <w:b/>
          <w:bCs/>
          <w:color w:val="0D0D0D" w:themeColor="text1" w:themeTint="F2"/>
          <w:sz w:val="24"/>
          <w:szCs w:val="24"/>
          <w:shd w:val="clear" w:color="auto" w:fill="FFFFFF"/>
        </w:rPr>
        <w:t>Vol. 25</w:t>
      </w:r>
      <w:r w:rsidRPr="00F32D91">
        <w:rPr>
          <w:rFonts w:ascii="Times New Roman" w:hAnsi="Times New Roman" w:cs="Times New Roman"/>
          <w:color w:val="0D0D0D" w:themeColor="text1" w:themeTint="F2"/>
          <w:sz w:val="24"/>
          <w:szCs w:val="24"/>
          <w:shd w:val="clear" w:color="auto" w:fill="FFFFFF"/>
        </w:rPr>
        <w:t xml:space="preserve">, Issue 1). </w:t>
      </w:r>
      <w:hyperlink r:id="rId91" w:history="1">
        <w:r w:rsidRPr="00954CFB">
          <w:rPr>
            <w:rStyle w:val="Hyperlink"/>
            <w:rFonts w:ascii="Times New Roman" w:hAnsi="Times New Roman" w:cs="Times New Roman"/>
            <w:sz w:val="24"/>
            <w:szCs w:val="24"/>
            <w:shd w:val="clear" w:color="auto" w:fill="FFFFFF"/>
          </w:rPr>
          <w:t>www.ejabf.journals.ekb.eg</w:t>
        </w:r>
      </w:hyperlink>
    </w:p>
    <w:p w14:paraId="0B550148" w14:textId="53B1ACDB" w:rsidR="00F477A5" w:rsidRDefault="00F477A5" w:rsidP="00645CC3">
      <w:pPr>
        <w:autoSpaceDE w:val="0"/>
        <w:autoSpaceDN w:val="0"/>
        <w:spacing w:line="360" w:lineRule="auto"/>
        <w:ind w:hanging="480"/>
        <w:rPr>
          <w:rStyle w:val="Hyperlink"/>
          <w:rFonts w:ascii="Times New Roman" w:eastAsia="Times New Roman" w:hAnsi="Times New Roman" w:cs="Times New Roman"/>
          <w:sz w:val="24"/>
          <w:szCs w:val="24"/>
        </w:rPr>
      </w:pPr>
      <w:proofErr w:type="spellStart"/>
      <w:r w:rsidRPr="009A16F2">
        <w:rPr>
          <w:rFonts w:ascii="Times New Roman" w:eastAsia="Times New Roman" w:hAnsi="Times New Roman" w:cs="Times New Roman"/>
          <w:b/>
          <w:bCs/>
          <w:color w:val="0D0D0D" w:themeColor="text1" w:themeTint="F2"/>
          <w:sz w:val="24"/>
          <w:szCs w:val="24"/>
        </w:rPr>
        <w:t>Sampantamit</w:t>
      </w:r>
      <w:proofErr w:type="spellEnd"/>
      <w:r w:rsidRPr="009A16F2">
        <w:rPr>
          <w:rFonts w:ascii="Times New Roman" w:eastAsia="Times New Roman" w:hAnsi="Times New Roman" w:cs="Times New Roman"/>
          <w:b/>
          <w:bCs/>
          <w:color w:val="0D0D0D" w:themeColor="text1" w:themeTint="F2"/>
          <w:sz w:val="24"/>
          <w:szCs w:val="24"/>
        </w:rPr>
        <w:t xml:space="preserve"> T., Ho L., Lachat C., Hanley-Cook G. and Go</w:t>
      </w:r>
      <w:r w:rsidR="00CC7066">
        <w:rPr>
          <w:rFonts w:ascii="Times New Roman" w:eastAsia="Times New Roman" w:hAnsi="Times New Roman" w:cs="Times New Roman"/>
          <w:b/>
          <w:bCs/>
          <w:i/>
          <w:color w:val="0D0D0D" w:themeColor="text1" w:themeTint="F2"/>
          <w:sz w:val="24"/>
          <w:szCs w:val="24"/>
        </w:rPr>
        <w:t>et</w:t>
      </w:r>
      <w:r w:rsidRPr="009A16F2">
        <w:rPr>
          <w:rFonts w:ascii="Times New Roman" w:eastAsia="Times New Roman" w:hAnsi="Times New Roman" w:cs="Times New Roman"/>
          <w:b/>
          <w:bCs/>
          <w:color w:val="0D0D0D" w:themeColor="text1" w:themeTint="F2"/>
          <w:sz w:val="24"/>
          <w:szCs w:val="24"/>
        </w:rPr>
        <w:t>hals P. (2021):</w:t>
      </w:r>
      <w:r w:rsidRPr="009A16F2">
        <w:rPr>
          <w:rFonts w:ascii="Times New Roman" w:eastAsia="Times New Roman" w:hAnsi="Times New Roman" w:cs="Times New Roman"/>
          <w:color w:val="0D0D0D" w:themeColor="text1" w:themeTint="F2"/>
          <w:sz w:val="24"/>
          <w:szCs w:val="24"/>
        </w:rPr>
        <w:t xml:space="preserve"> The contribution of </w:t>
      </w:r>
      <w:proofErr w:type="spellStart"/>
      <w:r w:rsidRPr="009A16F2">
        <w:rPr>
          <w:rFonts w:ascii="Times New Roman" w:eastAsia="Times New Roman" w:hAnsi="Times New Roman" w:cs="Times New Roman"/>
          <w:color w:val="0D0D0D" w:themeColor="text1" w:themeTint="F2"/>
          <w:sz w:val="24"/>
          <w:szCs w:val="24"/>
        </w:rPr>
        <w:t>thai</w:t>
      </w:r>
      <w:proofErr w:type="spellEnd"/>
      <w:r w:rsidRPr="009A16F2">
        <w:rPr>
          <w:rFonts w:ascii="Times New Roman" w:eastAsia="Times New Roman" w:hAnsi="Times New Roman" w:cs="Times New Roman"/>
          <w:color w:val="0D0D0D" w:themeColor="text1" w:themeTint="F2"/>
          <w:sz w:val="24"/>
          <w:szCs w:val="24"/>
        </w:rPr>
        <w:t xml:space="preserve"> fisheries to sustainable seafood consumption: National trends and future projections. Foods, </w:t>
      </w:r>
      <w:r w:rsidRPr="009A16F2">
        <w:rPr>
          <w:rFonts w:ascii="Times New Roman" w:eastAsia="Times New Roman" w:hAnsi="Times New Roman" w:cs="Times New Roman"/>
          <w:b/>
          <w:bCs/>
          <w:color w:val="0D0D0D" w:themeColor="text1" w:themeTint="F2"/>
          <w:sz w:val="24"/>
          <w:szCs w:val="24"/>
        </w:rPr>
        <w:t>10(4).</w:t>
      </w:r>
      <w:r w:rsidRPr="009A16F2">
        <w:rPr>
          <w:rFonts w:ascii="Times New Roman" w:eastAsia="Times New Roman" w:hAnsi="Times New Roman" w:cs="Times New Roman"/>
          <w:color w:val="0D0D0D" w:themeColor="text1" w:themeTint="F2"/>
          <w:sz w:val="24"/>
          <w:szCs w:val="24"/>
        </w:rPr>
        <w:t xml:space="preserve"> </w:t>
      </w:r>
      <w:hyperlink r:id="rId92" w:history="1">
        <w:r w:rsidRPr="00B111C5">
          <w:rPr>
            <w:rStyle w:val="Hyperlink"/>
            <w:rFonts w:ascii="Times New Roman" w:eastAsia="Times New Roman" w:hAnsi="Times New Roman" w:cs="Times New Roman"/>
            <w:sz w:val="24"/>
            <w:szCs w:val="24"/>
          </w:rPr>
          <w:t>https://doi.org/10.3390/foods10040880</w:t>
        </w:r>
      </w:hyperlink>
    </w:p>
    <w:p w14:paraId="571EE1C0" w14:textId="77777777" w:rsidR="00F477A5" w:rsidRPr="00F32D91" w:rsidRDefault="00F477A5" w:rsidP="00F32D91">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F32D91">
        <w:rPr>
          <w:rFonts w:ascii="Times New Roman" w:hAnsi="Times New Roman" w:cs="Times New Roman"/>
          <w:b/>
          <w:bCs/>
          <w:color w:val="0D0D0D" w:themeColor="text1" w:themeTint="F2"/>
          <w:sz w:val="24"/>
          <w:szCs w:val="24"/>
          <w:shd w:val="clear" w:color="auto" w:fill="FFFFFF"/>
        </w:rPr>
        <w:t>Sanil, N. K., Asokan, P. K., John, L., &amp; Vijayan, K. K. (2011).</w:t>
      </w:r>
      <w:r w:rsidRPr="00F32D91">
        <w:rPr>
          <w:rFonts w:ascii="Times New Roman" w:hAnsi="Times New Roman" w:cs="Times New Roman"/>
          <w:color w:val="0D0D0D" w:themeColor="text1" w:themeTint="F2"/>
          <w:sz w:val="24"/>
          <w:szCs w:val="24"/>
          <w:shd w:val="clear" w:color="auto" w:fill="FFFFFF"/>
        </w:rPr>
        <w:t xml:space="preserve"> Pathological manifestations of the acanthocephalan parasite, </w:t>
      </w:r>
      <w:proofErr w:type="spellStart"/>
      <w:r w:rsidRPr="00F32D91">
        <w:rPr>
          <w:rFonts w:ascii="Times New Roman" w:hAnsi="Times New Roman" w:cs="Times New Roman"/>
          <w:color w:val="0D0D0D" w:themeColor="text1" w:themeTint="F2"/>
          <w:sz w:val="24"/>
          <w:szCs w:val="24"/>
          <w:shd w:val="clear" w:color="auto" w:fill="FFFFFF"/>
        </w:rPr>
        <w:t>Tenuiproboscis</w:t>
      </w:r>
      <w:proofErr w:type="spellEnd"/>
      <w:r w:rsidRPr="00F32D91">
        <w:rPr>
          <w:rFonts w:ascii="Times New Roman" w:hAnsi="Times New Roman" w:cs="Times New Roman"/>
          <w:color w:val="0D0D0D" w:themeColor="text1" w:themeTint="F2"/>
          <w:sz w:val="24"/>
          <w:szCs w:val="24"/>
          <w:shd w:val="clear" w:color="auto" w:fill="FFFFFF"/>
        </w:rPr>
        <w:t xml:space="preserve"> sp. In the mangrove red snapper (Lutjanus </w:t>
      </w:r>
      <w:proofErr w:type="spellStart"/>
      <w:r w:rsidRPr="00F32D91">
        <w:rPr>
          <w:rFonts w:ascii="Times New Roman" w:hAnsi="Times New Roman" w:cs="Times New Roman"/>
          <w:color w:val="0D0D0D" w:themeColor="text1" w:themeTint="F2"/>
          <w:sz w:val="24"/>
          <w:szCs w:val="24"/>
          <w:shd w:val="clear" w:color="auto" w:fill="FFFFFF"/>
        </w:rPr>
        <w:lastRenderedPageBreak/>
        <w:t>argentimaculatus</w:t>
      </w:r>
      <w:proofErr w:type="spellEnd"/>
      <w:r w:rsidRPr="00F32D91">
        <w:rPr>
          <w:rFonts w:ascii="Times New Roman" w:hAnsi="Times New Roman" w:cs="Times New Roman"/>
          <w:color w:val="0D0D0D" w:themeColor="text1" w:themeTint="F2"/>
          <w:sz w:val="24"/>
          <w:szCs w:val="24"/>
          <w:shd w:val="clear" w:color="auto" w:fill="FFFFFF"/>
        </w:rPr>
        <w:t>) (</w:t>
      </w:r>
      <w:proofErr w:type="spellStart"/>
      <w:r w:rsidRPr="00F32D91">
        <w:rPr>
          <w:rFonts w:ascii="Times New Roman" w:hAnsi="Times New Roman" w:cs="Times New Roman"/>
          <w:color w:val="0D0D0D" w:themeColor="text1" w:themeTint="F2"/>
          <w:sz w:val="24"/>
          <w:szCs w:val="24"/>
          <w:shd w:val="clear" w:color="auto" w:fill="FFFFFF"/>
        </w:rPr>
        <w:t>Forsskål</w:t>
      </w:r>
      <w:proofErr w:type="spellEnd"/>
      <w:r w:rsidRPr="00F32D91">
        <w:rPr>
          <w:rFonts w:ascii="Times New Roman" w:hAnsi="Times New Roman" w:cs="Times New Roman"/>
          <w:color w:val="0D0D0D" w:themeColor="text1" w:themeTint="F2"/>
          <w:sz w:val="24"/>
          <w:szCs w:val="24"/>
          <w:shd w:val="clear" w:color="auto" w:fill="FFFFFF"/>
        </w:rPr>
        <w:t xml:space="preserve">, 1775), a candidate species for aquaculture from Southern India. Aquaculture, </w:t>
      </w:r>
      <w:r w:rsidRPr="00F32D91">
        <w:rPr>
          <w:rFonts w:ascii="Times New Roman" w:hAnsi="Times New Roman" w:cs="Times New Roman"/>
          <w:b/>
          <w:bCs/>
          <w:color w:val="0D0D0D" w:themeColor="text1" w:themeTint="F2"/>
          <w:sz w:val="24"/>
          <w:szCs w:val="24"/>
          <w:shd w:val="clear" w:color="auto" w:fill="FFFFFF"/>
        </w:rPr>
        <w:t>310</w:t>
      </w:r>
      <w:r w:rsidRPr="00F32D91">
        <w:rPr>
          <w:rFonts w:ascii="Times New Roman" w:hAnsi="Times New Roman" w:cs="Times New Roman"/>
          <w:color w:val="0D0D0D" w:themeColor="text1" w:themeTint="F2"/>
          <w:sz w:val="24"/>
          <w:szCs w:val="24"/>
          <w:shd w:val="clear" w:color="auto" w:fill="FFFFFF"/>
        </w:rPr>
        <w:t>(3–4), 259–266. https://doi.org/10.1016/j.aquaculture.2010.10.027</w:t>
      </w:r>
    </w:p>
    <w:p w14:paraId="56C75E3D" w14:textId="77777777" w:rsidR="00F477A5" w:rsidRPr="00F32D91" w:rsidRDefault="00F477A5" w:rsidP="00F32D91">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F32D91">
        <w:rPr>
          <w:rFonts w:ascii="Times New Roman" w:hAnsi="Times New Roman" w:cs="Times New Roman"/>
          <w:b/>
          <w:bCs/>
          <w:color w:val="0D0D0D" w:themeColor="text1" w:themeTint="F2"/>
          <w:sz w:val="24"/>
          <w:szCs w:val="24"/>
          <w:shd w:val="clear" w:color="auto" w:fill="FFFFFF"/>
        </w:rPr>
        <w:t>Santoro, M., Iaccarino, D., &amp; Bellisario, B. (2020</w:t>
      </w:r>
      <w:r w:rsidRPr="00F32D91">
        <w:rPr>
          <w:rFonts w:ascii="Times New Roman" w:hAnsi="Times New Roman" w:cs="Times New Roman"/>
          <w:color w:val="0D0D0D" w:themeColor="text1" w:themeTint="F2"/>
          <w:sz w:val="24"/>
          <w:szCs w:val="24"/>
          <w:shd w:val="clear" w:color="auto" w:fill="FFFFFF"/>
        </w:rPr>
        <w:t xml:space="preserve">). Host biological factors and geographic locality influence predictors of parasite communities in sympatric sparid fishes off the southern Italian coast. Scientific Reports, </w:t>
      </w:r>
      <w:r w:rsidRPr="00F32D91">
        <w:rPr>
          <w:rFonts w:ascii="Times New Roman" w:hAnsi="Times New Roman" w:cs="Times New Roman"/>
          <w:b/>
          <w:bCs/>
          <w:color w:val="0D0D0D" w:themeColor="text1" w:themeTint="F2"/>
          <w:sz w:val="24"/>
          <w:szCs w:val="24"/>
          <w:shd w:val="clear" w:color="auto" w:fill="FFFFFF"/>
        </w:rPr>
        <w:t>10(1</w:t>
      </w:r>
      <w:r w:rsidRPr="00F32D91">
        <w:rPr>
          <w:rFonts w:ascii="Times New Roman" w:hAnsi="Times New Roman" w:cs="Times New Roman"/>
          <w:color w:val="0D0D0D" w:themeColor="text1" w:themeTint="F2"/>
          <w:sz w:val="24"/>
          <w:szCs w:val="24"/>
          <w:shd w:val="clear" w:color="auto" w:fill="FFFFFF"/>
        </w:rPr>
        <w:t>). https://doi.org/10.1038/s41598-020-69628-1</w:t>
      </w:r>
    </w:p>
    <w:p w14:paraId="39771BAF" w14:textId="77777777" w:rsidR="00F477A5" w:rsidRPr="00F32D91" w:rsidRDefault="00F477A5" w:rsidP="00F32D91">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F32D91">
        <w:rPr>
          <w:rFonts w:ascii="Times New Roman" w:hAnsi="Times New Roman" w:cs="Times New Roman"/>
          <w:b/>
          <w:bCs/>
          <w:color w:val="0D0D0D" w:themeColor="text1" w:themeTint="F2"/>
          <w:sz w:val="24"/>
          <w:szCs w:val="24"/>
          <w:shd w:val="clear" w:color="auto" w:fill="FFFFFF"/>
        </w:rPr>
        <w:t>Scholz, T., &amp; Kuchta, R. (2016).</w:t>
      </w:r>
      <w:r w:rsidRPr="00F32D91">
        <w:rPr>
          <w:rFonts w:ascii="Times New Roman" w:hAnsi="Times New Roman" w:cs="Times New Roman"/>
          <w:color w:val="0D0D0D" w:themeColor="text1" w:themeTint="F2"/>
          <w:sz w:val="24"/>
          <w:szCs w:val="24"/>
          <w:shd w:val="clear" w:color="auto" w:fill="FFFFFF"/>
        </w:rPr>
        <w:t xml:space="preserve"> Fish-borne, zoonotic cestodes (Diphyllobothrium and relatives) in cold climates: A never-ending story of neglected and (re)-emergent parasites. In Food and Waterborne Parasitology (</w:t>
      </w:r>
      <w:r w:rsidRPr="00F32D91">
        <w:rPr>
          <w:rFonts w:ascii="Times New Roman" w:hAnsi="Times New Roman" w:cs="Times New Roman"/>
          <w:b/>
          <w:bCs/>
          <w:color w:val="0D0D0D" w:themeColor="text1" w:themeTint="F2"/>
          <w:sz w:val="24"/>
          <w:szCs w:val="24"/>
          <w:shd w:val="clear" w:color="auto" w:fill="FFFFFF"/>
        </w:rPr>
        <w:t>Vol. 4,</w:t>
      </w:r>
      <w:r w:rsidRPr="00F32D91">
        <w:rPr>
          <w:rFonts w:ascii="Times New Roman" w:hAnsi="Times New Roman" w:cs="Times New Roman"/>
          <w:color w:val="0D0D0D" w:themeColor="text1" w:themeTint="F2"/>
          <w:sz w:val="24"/>
          <w:szCs w:val="24"/>
          <w:shd w:val="clear" w:color="auto" w:fill="FFFFFF"/>
        </w:rPr>
        <w:t xml:space="preserve"> pp. 23–38). Elsevier Inc. https://doi.org/10.1016/j.fawpar.2016.07.002</w:t>
      </w:r>
    </w:p>
    <w:p w14:paraId="296DD407" w14:textId="77777777" w:rsidR="00F477A5" w:rsidRDefault="00F477A5" w:rsidP="006F765F">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F32D91">
        <w:rPr>
          <w:rFonts w:ascii="Times New Roman" w:hAnsi="Times New Roman" w:cs="Times New Roman"/>
          <w:b/>
          <w:bCs/>
          <w:color w:val="0D0D0D" w:themeColor="text1" w:themeTint="F2"/>
          <w:sz w:val="24"/>
          <w:szCs w:val="24"/>
          <w:shd w:val="clear" w:color="auto" w:fill="FFFFFF"/>
        </w:rPr>
        <w:t>Sharma, P., Agarwal, N., &amp; Kumar, S. (2011).</w:t>
      </w:r>
      <w:r w:rsidRPr="00F32D91">
        <w:rPr>
          <w:rFonts w:ascii="Times New Roman" w:hAnsi="Times New Roman" w:cs="Times New Roman"/>
          <w:color w:val="0D0D0D" w:themeColor="text1" w:themeTint="F2"/>
          <w:sz w:val="24"/>
          <w:szCs w:val="24"/>
          <w:shd w:val="clear" w:color="auto" w:fill="FFFFFF"/>
        </w:rPr>
        <w:t xml:space="preserve"> Ribosomal DNA and morphological analysis of </w:t>
      </w:r>
      <w:proofErr w:type="spellStart"/>
      <w:r w:rsidRPr="00F32D91">
        <w:rPr>
          <w:rFonts w:ascii="Times New Roman" w:hAnsi="Times New Roman" w:cs="Times New Roman"/>
          <w:color w:val="0D0D0D" w:themeColor="text1" w:themeTint="F2"/>
          <w:sz w:val="24"/>
          <w:szCs w:val="24"/>
          <w:shd w:val="clear" w:color="auto" w:fill="FFFFFF"/>
        </w:rPr>
        <w:t>Dactylogyrus</w:t>
      </w:r>
      <w:proofErr w:type="spellEnd"/>
      <w:r w:rsidRPr="00F32D91">
        <w:rPr>
          <w:rFonts w:ascii="Times New Roman" w:hAnsi="Times New Roman" w:cs="Times New Roman"/>
          <w:color w:val="0D0D0D" w:themeColor="text1" w:themeTint="F2"/>
          <w:sz w:val="24"/>
          <w:szCs w:val="24"/>
          <w:shd w:val="clear" w:color="auto" w:fill="FFFFFF"/>
        </w:rPr>
        <w:t xml:space="preserve"> species from freshwater fishes of India. Journal of Parasitic Diseases, </w:t>
      </w:r>
      <w:r w:rsidRPr="00F32D91">
        <w:rPr>
          <w:rFonts w:ascii="Times New Roman" w:hAnsi="Times New Roman" w:cs="Times New Roman"/>
          <w:b/>
          <w:bCs/>
          <w:color w:val="0D0D0D" w:themeColor="text1" w:themeTint="F2"/>
          <w:sz w:val="24"/>
          <w:szCs w:val="24"/>
          <w:shd w:val="clear" w:color="auto" w:fill="FFFFFF"/>
        </w:rPr>
        <w:t>35(2),</w:t>
      </w:r>
      <w:r w:rsidRPr="00F32D91">
        <w:rPr>
          <w:rFonts w:ascii="Times New Roman" w:hAnsi="Times New Roman" w:cs="Times New Roman"/>
          <w:color w:val="0D0D0D" w:themeColor="text1" w:themeTint="F2"/>
          <w:sz w:val="24"/>
          <w:szCs w:val="24"/>
          <w:shd w:val="clear" w:color="auto" w:fill="FFFFFF"/>
        </w:rPr>
        <w:t xml:space="preserve"> 210–214. </w:t>
      </w:r>
      <w:hyperlink r:id="rId93" w:history="1">
        <w:r w:rsidRPr="00954CFB">
          <w:rPr>
            <w:rStyle w:val="Hyperlink"/>
            <w:rFonts w:ascii="Times New Roman" w:hAnsi="Times New Roman" w:cs="Times New Roman"/>
            <w:sz w:val="24"/>
            <w:szCs w:val="24"/>
            <w:shd w:val="clear" w:color="auto" w:fill="FFFFFF"/>
          </w:rPr>
          <w:t>https://doi.org/10.1007/s12639-011-0060-5</w:t>
        </w:r>
      </w:hyperlink>
    </w:p>
    <w:p w14:paraId="756BE702" w14:textId="7C2BFC36" w:rsidR="00F477A5" w:rsidRPr="00F32D91" w:rsidRDefault="00F477A5" w:rsidP="00F32D91">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6F765F">
        <w:rPr>
          <w:rFonts w:ascii="Times New Roman" w:hAnsi="Times New Roman" w:cs="Times New Roman"/>
          <w:b/>
          <w:bCs/>
          <w:color w:val="0D0D0D" w:themeColor="text1" w:themeTint="F2"/>
          <w:sz w:val="24"/>
          <w:szCs w:val="24"/>
          <w:shd w:val="clear" w:color="auto" w:fill="FFFFFF"/>
        </w:rPr>
        <w:t>Smith, S. A. (2019).</w:t>
      </w:r>
      <w:r w:rsidRPr="00F32D91">
        <w:rPr>
          <w:rFonts w:ascii="Times New Roman" w:hAnsi="Times New Roman" w:cs="Times New Roman"/>
          <w:color w:val="0D0D0D" w:themeColor="text1" w:themeTint="F2"/>
          <w:sz w:val="24"/>
          <w:szCs w:val="24"/>
          <w:shd w:val="clear" w:color="auto" w:fill="FFFFFF"/>
        </w:rPr>
        <w:t xml:space="preserve"> Dealing with </w:t>
      </w:r>
      <w:proofErr w:type="spellStart"/>
      <w:r w:rsidRPr="00F32D91">
        <w:rPr>
          <w:rFonts w:ascii="Times New Roman" w:hAnsi="Times New Roman" w:cs="Times New Roman"/>
          <w:color w:val="0D0D0D" w:themeColor="text1" w:themeTint="F2"/>
          <w:sz w:val="24"/>
          <w:szCs w:val="24"/>
          <w:shd w:val="clear" w:color="auto" w:fill="FFFFFF"/>
        </w:rPr>
        <w:t>Trichodina</w:t>
      </w:r>
      <w:proofErr w:type="spellEnd"/>
      <w:r w:rsidRPr="00F32D91">
        <w:rPr>
          <w:rFonts w:ascii="Times New Roman" w:hAnsi="Times New Roman" w:cs="Times New Roman"/>
          <w:color w:val="0D0D0D" w:themeColor="text1" w:themeTint="F2"/>
          <w:sz w:val="24"/>
          <w:szCs w:val="24"/>
          <w:shd w:val="clear" w:color="auto" w:fill="FFFFFF"/>
        </w:rPr>
        <w:t xml:space="preserve"> and </w:t>
      </w:r>
      <w:proofErr w:type="spellStart"/>
      <w:r w:rsidRPr="00F32D91">
        <w:rPr>
          <w:rFonts w:ascii="Times New Roman" w:hAnsi="Times New Roman" w:cs="Times New Roman"/>
          <w:color w:val="0D0D0D" w:themeColor="text1" w:themeTint="F2"/>
          <w:sz w:val="24"/>
          <w:szCs w:val="24"/>
          <w:shd w:val="clear" w:color="auto" w:fill="FFFFFF"/>
        </w:rPr>
        <w:t>Trichodina</w:t>
      </w:r>
      <w:proofErr w:type="spellEnd"/>
      <w:r w:rsidRPr="00F32D91">
        <w:rPr>
          <w:rFonts w:ascii="Times New Roman" w:hAnsi="Times New Roman" w:cs="Times New Roman"/>
          <w:color w:val="0D0D0D" w:themeColor="text1" w:themeTint="F2"/>
          <w:sz w:val="24"/>
          <w:szCs w:val="24"/>
          <w:shd w:val="clear" w:color="auto" w:fill="FFFFFF"/>
        </w:rPr>
        <w:t xml:space="preserve">-like species What are </w:t>
      </w:r>
      <w:proofErr w:type="spellStart"/>
      <w:r w:rsidRPr="00F32D91">
        <w:rPr>
          <w:rFonts w:ascii="Times New Roman" w:hAnsi="Times New Roman" w:cs="Times New Roman"/>
          <w:color w:val="0D0D0D" w:themeColor="text1" w:themeTint="F2"/>
          <w:sz w:val="24"/>
          <w:szCs w:val="24"/>
          <w:shd w:val="clear" w:color="auto" w:fill="FFFFFF"/>
        </w:rPr>
        <w:t>Trichodina</w:t>
      </w:r>
      <w:proofErr w:type="spellEnd"/>
      <w:r w:rsidRPr="00F32D91">
        <w:rPr>
          <w:rFonts w:ascii="Times New Roman" w:hAnsi="Times New Roman" w:cs="Times New Roman"/>
          <w:color w:val="0D0D0D" w:themeColor="text1" w:themeTint="F2"/>
          <w:sz w:val="24"/>
          <w:szCs w:val="24"/>
          <w:shd w:val="clear" w:color="auto" w:fill="FFFFFF"/>
        </w:rPr>
        <w:t xml:space="preserve"> and </w:t>
      </w:r>
      <w:proofErr w:type="spellStart"/>
      <w:r w:rsidRPr="00F32D91">
        <w:rPr>
          <w:rFonts w:ascii="Times New Roman" w:hAnsi="Times New Roman" w:cs="Times New Roman"/>
          <w:color w:val="0D0D0D" w:themeColor="text1" w:themeTint="F2"/>
          <w:sz w:val="24"/>
          <w:szCs w:val="24"/>
          <w:shd w:val="clear" w:color="auto" w:fill="FFFFFF"/>
        </w:rPr>
        <w:t>Trichodina</w:t>
      </w:r>
      <w:proofErr w:type="spellEnd"/>
      <w:r w:rsidRPr="00F32D91">
        <w:rPr>
          <w:rFonts w:ascii="Times New Roman" w:hAnsi="Times New Roman" w:cs="Times New Roman"/>
          <w:color w:val="0D0D0D" w:themeColor="text1" w:themeTint="F2"/>
          <w:sz w:val="24"/>
          <w:szCs w:val="24"/>
          <w:shd w:val="clear" w:color="auto" w:fill="FFFFFF"/>
        </w:rPr>
        <w:t>-like species? Commercial Fish &amp; Shellfish Technology Fact She</w:t>
      </w:r>
      <w:r w:rsidR="00CC7066">
        <w:rPr>
          <w:rFonts w:ascii="Times New Roman" w:hAnsi="Times New Roman" w:cs="Times New Roman"/>
          <w:i/>
          <w:color w:val="0D0D0D" w:themeColor="text1" w:themeTint="F2"/>
          <w:sz w:val="24"/>
          <w:szCs w:val="24"/>
          <w:shd w:val="clear" w:color="auto" w:fill="FFFFFF"/>
        </w:rPr>
        <w:t>et</w:t>
      </w:r>
      <w:r w:rsidRPr="00F32D91">
        <w:rPr>
          <w:rFonts w:ascii="Times New Roman" w:hAnsi="Times New Roman" w:cs="Times New Roman"/>
          <w:color w:val="0D0D0D" w:themeColor="text1" w:themeTint="F2"/>
          <w:sz w:val="24"/>
          <w:szCs w:val="24"/>
          <w:shd w:val="clear" w:color="auto" w:fill="FFFFFF"/>
        </w:rPr>
        <w:t xml:space="preserve"> How does </w:t>
      </w:r>
      <w:proofErr w:type="spellStart"/>
      <w:r w:rsidRPr="00F32D91">
        <w:rPr>
          <w:rFonts w:ascii="Times New Roman" w:hAnsi="Times New Roman" w:cs="Times New Roman"/>
          <w:color w:val="0D0D0D" w:themeColor="text1" w:themeTint="F2"/>
          <w:sz w:val="24"/>
          <w:szCs w:val="24"/>
          <w:shd w:val="clear" w:color="auto" w:fill="FFFFFF"/>
        </w:rPr>
        <w:t>Trichodina</w:t>
      </w:r>
      <w:proofErr w:type="spellEnd"/>
      <w:r w:rsidRPr="00F32D91">
        <w:rPr>
          <w:rFonts w:ascii="Times New Roman" w:hAnsi="Times New Roman" w:cs="Times New Roman"/>
          <w:color w:val="0D0D0D" w:themeColor="text1" w:themeTint="F2"/>
          <w:sz w:val="24"/>
          <w:szCs w:val="24"/>
          <w:shd w:val="clear" w:color="auto" w:fill="FFFFFF"/>
        </w:rPr>
        <w:t xml:space="preserve"> spp. affect the fish? www.ext.vt.edu</w:t>
      </w:r>
    </w:p>
    <w:p w14:paraId="5E927550" w14:textId="77777777" w:rsidR="00CC4F65" w:rsidRDefault="00F477A5" w:rsidP="006B5964">
      <w:pPr>
        <w:autoSpaceDE w:val="0"/>
        <w:autoSpaceDN w:val="0"/>
        <w:spacing w:line="360" w:lineRule="auto"/>
        <w:ind w:hanging="480"/>
      </w:pPr>
      <w:r w:rsidRPr="00312F08">
        <w:rPr>
          <w:rFonts w:ascii="Times New Roman" w:eastAsia="Times New Roman" w:hAnsi="Times New Roman" w:cs="Times New Roman"/>
          <w:b/>
          <w:bCs/>
          <w:color w:val="0D0D0D" w:themeColor="text1" w:themeTint="F2"/>
          <w:sz w:val="24"/>
          <w:szCs w:val="24"/>
          <w:lang w:val="de-DE"/>
        </w:rPr>
        <w:t>Steckler, N., &amp; Yanong, R. P. E. (2011).</w:t>
      </w:r>
      <w:r w:rsidRPr="00312F08">
        <w:rPr>
          <w:rFonts w:ascii="Times New Roman" w:eastAsia="Times New Roman" w:hAnsi="Times New Roman" w:cs="Times New Roman"/>
          <w:color w:val="0D0D0D" w:themeColor="text1" w:themeTint="F2"/>
          <w:sz w:val="24"/>
          <w:szCs w:val="24"/>
          <w:lang w:val="de-DE"/>
        </w:rPr>
        <w:t xml:space="preserve"> </w:t>
      </w:r>
      <w:r w:rsidRPr="00056426">
        <w:rPr>
          <w:rFonts w:ascii="Times New Roman" w:eastAsia="Times New Roman" w:hAnsi="Times New Roman" w:cs="Times New Roman"/>
          <w:color w:val="0D0D0D" w:themeColor="text1" w:themeTint="F2"/>
          <w:sz w:val="24"/>
          <w:szCs w:val="24"/>
        </w:rPr>
        <w:t xml:space="preserve">Argulus (Fish Louse) Infections in Fish 1. </w:t>
      </w:r>
      <w:hyperlink r:id="rId94" w:history="1">
        <w:r w:rsidR="00CC4F65" w:rsidRPr="00490BC7">
          <w:rPr>
            <w:rStyle w:val="Hyperlink"/>
            <w:rFonts w:ascii="Times New Roman" w:eastAsia="Times New Roman" w:hAnsi="Times New Roman" w:cs="Times New Roman"/>
            <w:sz w:val="24"/>
            <w:szCs w:val="24"/>
          </w:rPr>
          <w:t>http://edis.ifas</w:t>
        </w:r>
      </w:hyperlink>
      <w:r w:rsidRPr="00056426">
        <w:rPr>
          <w:rFonts w:ascii="Times New Roman" w:eastAsia="Times New Roman" w:hAnsi="Times New Roman" w:cs="Times New Roman"/>
          <w:color w:val="0D0D0D" w:themeColor="text1" w:themeTint="F2"/>
          <w:sz w:val="24"/>
          <w:szCs w:val="24"/>
        </w:rPr>
        <w:t>.</w:t>
      </w:r>
    </w:p>
    <w:p w14:paraId="478A2918" w14:textId="0BFD41D5" w:rsidR="00F477A5" w:rsidRPr="00312F08" w:rsidRDefault="00CC4F6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lang w:val="de-DE"/>
        </w:rPr>
      </w:pPr>
      <w:r w:rsidRPr="00CC4F65">
        <w:rPr>
          <w:rFonts w:ascii="Times New Roman" w:eastAsia="Times New Roman" w:hAnsi="Times New Roman" w:cs="Times New Roman"/>
          <w:b/>
          <w:bCs/>
          <w:color w:val="0D0D0D" w:themeColor="text1" w:themeTint="F2"/>
          <w:sz w:val="24"/>
          <w:szCs w:val="24"/>
        </w:rPr>
        <w:t>Stefanakis, A. I. (2020).</w:t>
      </w:r>
      <w:r w:rsidRPr="00CC4F65">
        <w:rPr>
          <w:rFonts w:ascii="Times New Roman" w:eastAsia="Times New Roman" w:hAnsi="Times New Roman" w:cs="Times New Roman"/>
          <w:color w:val="0D0D0D" w:themeColor="text1" w:themeTint="F2"/>
          <w:sz w:val="24"/>
          <w:szCs w:val="24"/>
        </w:rPr>
        <w:t xml:space="preserve"> Constructed w</w:t>
      </w:r>
      <w:r w:rsidR="00CC7066">
        <w:rPr>
          <w:rFonts w:ascii="Times New Roman" w:eastAsia="Times New Roman" w:hAnsi="Times New Roman" w:cs="Times New Roman"/>
          <w:i/>
          <w:color w:val="0D0D0D" w:themeColor="text1" w:themeTint="F2"/>
          <w:sz w:val="24"/>
          <w:szCs w:val="24"/>
        </w:rPr>
        <w:t>et</w:t>
      </w:r>
      <w:r w:rsidRPr="00CC4F65">
        <w:rPr>
          <w:rFonts w:ascii="Times New Roman" w:eastAsia="Times New Roman" w:hAnsi="Times New Roman" w:cs="Times New Roman"/>
          <w:color w:val="0D0D0D" w:themeColor="text1" w:themeTint="F2"/>
          <w:sz w:val="24"/>
          <w:szCs w:val="24"/>
        </w:rPr>
        <w:t xml:space="preserve">lands for sustainable wastewater treatment in hot and arid climates: Opportunities, challenges and case studies in the Middle East. </w:t>
      </w:r>
      <w:r w:rsidRPr="00312F08">
        <w:rPr>
          <w:rFonts w:ascii="Times New Roman" w:eastAsia="Times New Roman" w:hAnsi="Times New Roman" w:cs="Times New Roman"/>
          <w:color w:val="0D0D0D" w:themeColor="text1" w:themeTint="F2"/>
          <w:sz w:val="24"/>
          <w:szCs w:val="24"/>
          <w:lang w:val="de-DE"/>
        </w:rPr>
        <w:t>In Water (Switzerland) (</w:t>
      </w:r>
      <w:r w:rsidRPr="00312F08">
        <w:rPr>
          <w:rFonts w:ascii="Times New Roman" w:eastAsia="Times New Roman" w:hAnsi="Times New Roman" w:cs="Times New Roman"/>
          <w:b/>
          <w:bCs/>
          <w:color w:val="0D0D0D" w:themeColor="text1" w:themeTint="F2"/>
          <w:sz w:val="24"/>
          <w:szCs w:val="24"/>
          <w:lang w:val="de-DE"/>
        </w:rPr>
        <w:t>Vol. 12, Issue 6</w:t>
      </w:r>
      <w:r w:rsidRPr="00312F08">
        <w:rPr>
          <w:rFonts w:ascii="Times New Roman" w:eastAsia="Times New Roman" w:hAnsi="Times New Roman" w:cs="Times New Roman"/>
          <w:color w:val="0D0D0D" w:themeColor="text1" w:themeTint="F2"/>
          <w:sz w:val="24"/>
          <w:szCs w:val="24"/>
          <w:lang w:val="de-DE"/>
        </w:rPr>
        <w:t>). MDPI AG. https://doi.org/10.3390/W12061665</w:t>
      </w:r>
    </w:p>
    <w:p w14:paraId="747A0A91" w14:textId="77777777" w:rsidR="00CC4F65" w:rsidRPr="00312F08" w:rsidRDefault="00CC4F6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lang w:val="de-DE"/>
        </w:rPr>
      </w:pPr>
    </w:p>
    <w:p w14:paraId="1A5750D1" w14:textId="7EB70F2E" w:rsidR="00F477A5" w:rsidRPr="00F32D91" w:rsidRDefault="00F477A5" w:rsidP="00645CC3">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6F765F">
        <w:rPr>
          <w:rFonts w:ascii="Times New Roman" w:hAnsi="Times New Roman" w:cs="Times New Roman"/>
          <w:b/>
          <w:bCs/>
          <w:color w:val="0D0D0D" w:themeColor="text1" w:themeTint="F2"/>
          <w:sz w:val="24"/>
          <w:szCs w:val="24"/>
          <w:shd w:val="clear" w:color="auto" w:fill="FFFFFF"/>
        </w:rPr>
        <w:t>Summerfelt, R. C., &amp; Goodwin, A. E. (2010).</w:t>
      </w:r>
      <w:r w:rsidRPr="006F765F">
        <w:rPr>
          <w:rFonts w:ascii="Times New Roman" w:hAnsi="Times New Roman" w:cs="Times New Roman"/>
          <w:color w:val="0D0D0D" w:themeColor="text1" w:themeTint="F2"/>
          <w:sz w:val="24"/>
          <w:szCs w:val="24"/>
          <w:shd w:val="clear" w:color="auto" w:fill="FFFFFF"/>
        </w:rPr>
        <w:t xml:space="preserve"> A. Name of Disease or </w:t>
      </w:r>
      <w:r w:rsidR="00CC7066">
        <w:rPr>
          <w:rFonts w:ascii="Times New Roman" w:hAnsi="Times New Roman" w:cs="Times New Roman"/>
          <w:i/>
          <w:color w:val="0D0D0D" w:themeColor="text1" w:themeTint="F2"/>
          <w:sz w:val="24"/>
          <w:szCs w:val="24"/>
          <w:shd w:val="clear" w:color="auto" w:fill="FFFFFF"/>
        </w:rPr>
        <w:t>Et</w:t>
      </w:r>
      <w:r w:rsidRPr="006F765F">
        <w:rPr>
          <w:rFonts w:ascii="Times New Roman" w:hAnsi="Times New Roman" w:cs="Times New Roman"/>
          <w:color w:val="0D0D0D" w:themeColor="text1" w:themeTint="F2"/>
          <w:sz w:val="24"/>
          <w:szCs w:val="24"/>
          <w:shd w:val="clear" w:color="auto" w:fill="FFFFFF"/>
        </w:rPr>
        <w:t>iological Agent.</w:t>
      </w:r>
    </w:p>
    <w:p w14:paraId="22C42643" w14:textId="77777777" w:rsidR="00F477A5" w:rsidRPr="00DA59E1" w:rsidRDefault="00F477A5" w:rsidP="00DA59E1">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DA59E1">
        <w:rPr>
          <w:rFonts w:ascii="Times New Roman" w:eastAsia="Times New Roman" w:hAnsi="Times New Roman" w:cs="Times New Roman"/>
          <w:b/>
          <w:bCs/>
          <w:color w:val="0D0D0D" w:themeColor="text1" w:themeTint="F2"/>
          <w:sz w:val="24"/>
          <w:szCs w:val="24"/>
        </w:rPr>
        <w:t xml:space="preserve">Székely, C., </w:t>
      </w:r>
      <w:proofErr w:type="spellStart"/>
      <w:r w:rsidRPr="00DA59E1">
        <w:rPr>
          <w:rFonts w:ascii="Times New Roman" w:eastAsia="Times New Roman" w:hAnsi="Times New Roman" w:cs="Times New Roman"/>
          <w:b/>
          <w:bCs/>
          <w:color w:val="0D0D0D" w:themeColor="text1" w:themeTint="F2"/>
          <w:sz w:val="24"/>
          <w:szCs w:val="24"/>
        </w:rPr>
        <w:t>Borkhanuddin</w:t>
      </w:r>
      <w:proofErr w:type="spellEnd"/>
      <w:r w:rsidRPr="00DA59E1">
        <w:rPr>
          <w:rFonts w:ascii="Times New Roman" w:eastAsia="Times New Roman" w:hAnsi="Times New Roman" w:cs="Times New Roman"/>
          <w:b/>
          <w:bCs/>
          <w:color w:val="0D0D0D" w:themeColor="text1" w:themeTint="F2"/>
          <w:sz w:val="24"/>
          <w:szCs w:val="24"/>
        </w:rPr>
        <w:t>, M. H., Cech, G., Kelemen, O., &amp; Molnár, K. (2014).</w:t>
      </w:r>
      <w:r w:rsidRPr="00DA59E1">
        <w:rPr>
          <w:rFonts w:ascii="Times New Roman" w:eastAsia="Times New Roman" w:hAnsi="Times New Roman" w:cs="Times New Roman"/>
          <w:color w:val="0D0D0D" w:themeColor="text1" w:themeTint="F2"/>
          <w:sz w:val="24"/>
          <w:szCs w:val="24"/>
        </w:rPr>
        <w:t xml:space="preserve"> Life cycles of three </w:t>
      </w:r>
      <w:proofErr w:type="spellStart"/>
      <w:r w:rsidRPr="00DA59E1">
        <w:rPr>
          <w:rFonts w:ascii="Times New Roman" w:eastAsia="Times New Roman" w:hAnsi="Times New Roman" w:cs="Times New Roman"/>
          <w:color w:val="0D0D0D" w:themeColor="text1" w:themeTint="F2"/>
          <w:sz w:val="24"/>
          <w:szCs w:val="24"/>
        </w:rPr>
        <w:t>Myxobolus</w:t>
      </w:r>
      <w:proofErr w:type="spellEnd"/>
      <w:r w:rsidRPr="00DA59E1">
        <w:rPr>
          <w:rFonts w:ascii="Times New Roman" w:eastAsia="Times New Roman" w:hAnsi="Times New Roman" w:cs="Times New Roman"/>
          <w:color w:val="0D0D0D" w:themeColor="text1" w:themeTint="F2"/>
          <w:sz w:val="24"/>
          <w:szCs w:val="24"/>
        </w:rPr>
        <w:t xml:space="preserve"> spp. from cyprinid fishes of Lake Balaton, Hungary involve triactinomyxon-type actinospores. Parasitology Research, </w:t>
      </w:r>
      <w:r w:rsidRPr="00DA59E1">
        <w:rPr>
          <w:rFonts w:ascii="Times New Roman" w:eastAsia="Times New Roman" w:hAnsi="Times New Roman" w:cs="Times New Roman"/>
          <w:b/>
          <w:bCs/>
          <w:color w:val="0D0D0D" w:themeColor="text1" w:themeTint="F2"/>
          <w:sz w:val="24"/>
          <w:szCs w:val="24"/>
        </w:rPr>
        <w:t>113(8),</w:t>
      </w:r>
      <w:r w:rsidRPr="00DA59E1">
        <w:rPr>
          <w:rFonts w:ascii="Times New Roman" w:eastAsia="Times New Roman" w:hAnsi="Times New Roman" w:cs="Times New Roman"/>
          <w:color w:val="0D0D0D" w:themeColor="text1" w:themeTint="F2"/>
          <w:sz w:val="24"/>
          <w:szCs w:val="24"/>
        </w:rPr>
        <w:t xml:space="preserve"> 2817–2825. https://doi.org/10.1007/s00436-014-3942-5</w:t>
      </w:r>
    </w:p>
    <w:p w14:paraId="59FCA4FD" w14:textId="77777777" w:rsidR="00F477A5" w:rsidRPr="00DA59E1" w:rsidRDefault="00F477A5" w:rsidP="00DA59E1">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DA59E1">
        <w:rPr>
          <w:rFonts w:ascii="Times New Roman" w:eastAsia="Times New Roman" w:hAnsi="Times New Roman" w:cs="Times New Roman"/>
          <w:b/>
          <w:bCs/>
          <w:color w:val="0D0D0D" w:themeColor="text1" w:themeTint="F2"/>
          <w:sz w:val="24"/>
          <w:szCs w:val="24"/>
        </w:rPr>
        <w:t xml:space="preserve">Székely, C., Ghosh, S., </w:t>
      </w:r>
      <w:proofErr w:type="spellStart"/>
      <w:r w:rsidRPr="00DA59E1">
        <w:rPr>
          <w:rFonts w:ascii="Times New Roman" w:eastAsia="Times New Roman" w:hAnsi="Times New Roman" w:cs="Times New Roman"/>
          <w:b/>
          <w:bCs/>
          <w:color w:val="0D0D0D" w:themeColor="text1" w:themeTint="F2"/>
          <w:sz w:val="24"/>
          <w:szCs w:val="24"/>
        </w:rPr>
        <w:t>Borzák</w:t>
      </w:r>
      <w:proofErr w:type="spellEnd"/>
      <w:r w:rsidRPr="00DA59E1">
        <w:rPr>
          <w:rFonts w:ascii="Times New Roman" w:eastAsia="Times New Roman" w:hAnsi="Times New Roman" w:cs="Times New Roman"/>
          <w:b/>
          <w:bCs/>
          <w:color w:val="0D0D0D" w:themeColor="text1" w:themeTint="F2"/>
          <w:sz w:val="24"/>
          <w:szCs w:val="24"/>
        </w:rPr>
        <w:t>, R., Goswami, U., Molnár, K., &amp; Cech, G. (2021).</w:t>
      </w:r>
      <w:r w:rsidRPr="00DA59E1">
        <w:rPr>
          <w:rFonts w:ascii="Times New Roman" w:eastAsia="Times New Roman" w:hAnsi="Times New Roman" w:cs="Times New Roman"/>
          <w:color w:val="0D0D0D" w:themeColor="text1" w:themeTint="F2"/>
          <w:sz w:val="24"/>
          <w:szCs w:val="24"/>
        </w:rPr>
        <w:t xml:space="preserve"> The occurrence of known </w:t>
      </w:r>
      <w:proofErr w:type="spellStart"/>
      <w:r w:rsidRPr="00DA59E1">
        <w:rPr>
          <w:rFonts w:ascii="Times New Roman" w:eastAsia="Times New Roman" w:hAnsi="Times New Roman" w:cs="Times New Roman"/>
          <w:color w:val="0D0D0D" w:themeColor="text1" w:themeTint="F2"/>
          <w:sz w:val="24"/>
          <w:szCs w:val="24"/>
        </w:rPr>
        <w:t>Myxobolus</w:t>
      </w:r>
      <w:proofErr w:type="spellEnd"/>
      <w:r w:rsidRPr="00DA59E1">
        <w:rPr>
          <w:rFonts w:ascii="Times New Roman" w:eastAsia="Times New Roman" w:hAnsi="Times New Roman" w:cs="Times New Roman"/>
          <w:color w:val="0D0D0D" w:themeColor="text1" w:themeTint="F2"/>
          <w:sz w:val="24"/>
          <w:szCs w:val="24"/>
        </w:rPr>
        <w:t xml:space="preserve"> and </w:t>
      </w:r>
      <w:proofErr w:type="spellStart"/>
      <w:r w:rsidRPr="00DA59E1">
        <w:rPr>
          <w:rFonts w:ascii="Times New Roman" w:eastAsia="Times New Roman" w:hAnsi="Times New Roman" w:cs="Times New Roman"/>
          <w:color w:val="0D0D0D" w:themeColor="text1" w:themeTint="F2"/>
          <w:sz w:val="24"/>
          <w:szCs w:val="24"/>
        </w:rPr>
        <w:t>Thelohanellus</w:t>
      </w:r>
      <w:proofErr w:type="spellEnd"/>
      <w:r w:rsidRPr="00DA59E1">
        <w:rPr>
          <w:rFonts w:ascii="Times New Roman" w:eastAsia="Times New Roman" w:hAnsi="Times New Roman" w:cs="Times New Roman"/>
          <w:color w:val="0D0D0D" w:themeColor="text1" w:themeTint="F2"/>
          <w:sz w:val="24"/>
          <w:szCs w:val="24"/>
        </w:rPr>
        <w:t xml:space="preserve"> species (Myxozoa, </w:t>
      </w:r>
      <w:proofErr w:type="spellStart"/>
      <w:r w:rsidRPr="00DA59E1">
        <w:rPr>
          <w:rFonts w:ascii="Times New Roman" w:eastAsia="Times New Roman" w:hAnsi="Times New Roman" w:cs="Times New Roman"/>
          <w:color w:val="0D0D0D" w:themeColor="text1" w:themeTint="F2"/>
          <w:sz w:val="24"/>
          <w:szCs w:val="24"/>
        </w:rPr>
        <w:t>Myxosporea</w:t>
      </w:r>
      <w:proofErr w:type="spellEnd"/>
      <w:r w:rsidRPr="00DA59E1">
        <w:rPr>
          <w:rFonts w:ascii="Times New Roman" w:eastAsia="Times New Roman" w:hAnsi="Times New Roman" w:cs="Times New Roman"/>
          <w:color w:val="0D0D0D" w:themeColor="text1" w:themeTint="F2"/>
          <w:sz w:val="24"/>
          <w:szCs w:val="24"/>
        </w:rPr>
        <w:t xml:space="preserve">) from Indian major </w:t>
      </w:r>
      <w:r w:rsidRPr="00DA59E1">
        <w:rPr>
          <w:rFonts w:ascii="Times New Roman" w:eastAsia="Times New Roman" w:hAnsi="Times New Roman" w:cs="Times New Roman"/>
          <w:color w:val="0D0D0D" w:themeColor="text1" w:themeTint="F2"/>
          <w:sz w:val="24"/>
          <w:szCs w:val="24"/>
        </w:rPr>
        <w:lastRenderedPageBreak/>
        <w:t xml:space="preserve">carps with the description of </w:t>
      </w:r>
      <w:proofErr w:type="spellStart"/>
      <w:r w:rsidRPr="00DA59E1">
        <w:rPr>
          <w:rFonts w:ascii="Times New Roman" w:eastAsia="Times New Roman" w:hAnsi="Times New Roman" w:cs="Times New Roman"/>
          <w:color w:val="0D0D0D" w:themeColor="text1" w:themeTint="F2"/>
          <w:sz w:val="24"/>
          <w:szCs w:val="24"/>
        </w:rPr>
        <w:t>Myxobolus</w:t>
      </w:r>
      <w:proofErr w:type="spellEnd"/>
      <w:r w:rsidRPr="00DA59E1">
        <w:rPr>
          <w:rFonts w:ascii="Times New Roman" w:eastAsia="Times New Roman" w:hAnsi="Times New Roman" w:cs="Times New Roman"/>
          <w:color w:val="0D0D0D" w:themeColor="text1" w:themeTint="F2"/>
          <w:sz w:val="24"/>
          <w:szCs w:val="24"/>
        </w:rPr>
        <w:t xml:space="preserve"> </w:t>
      </w:r>
      <w:proofErr w:type="spellStart"/>
      <w:r w:rsidRPr="00DA59E1">
        <w:rPr>
          <w:rFonts w:ascii="Times New Roman" w:eastAsia="Times New Roman" w:hAnsi="Times New Roman" w:cs="Times New Roman"/>
          <w:color w:val="0D0D0D" w:themeColor="text1" w:themeTint="F2"/>
          <w:sz w:val="24"/>
          <w:szCs w:val="24"/>
        </w:rPr>
        <w:t>bandyopadhyayi</w:t>
      </w:r>
      <w:proofErr w:type="spellEnd"/>
      <w:r w:rsidRPr="00DA59E1">
        <w:rPr>
          <w:rFonts w:ascii="Times New Roman" w:eastAsia="Times New Roman" w:hAnsi="Times New Roman" w:cs="Times New Roman"/>
          <w:color w:val="0D0D0D" w:themeColor="text1" w:themeTint="F2"/>
          <w:sz w:val="24"/>
          <w:szCs w:val="24"/>
        </w:rPr>
        <w:t xml:space="preserve"> n. sp. in West Bengal. International Journal for Parasitology: Parasites and Wildlife, </w:t>
      </w:r>
      <w:r w:rsidRPr="00DA59E1">
        <w:rPr>
          <w:rFonts w:ascii="Times New Roman" w:eastAsia="Times New Roman" w:hAnsi="Times New Roman" w:cs="Times New Roman"/>
          <w:b/>
          <w:bCs/>
          <w:color w:val="0D0D0D" w:themeColor="text1" w:themeTint="F2"/>
          <w:sz w:val="24"/>
          <w:szCs w:val="24"/>
        </w:rPr>
        <w:t>16,</w:t>
      </w:r>
      <w:r w:rsidRPr="00DA59E1">
        <w:rPr>
          <w:rFonts w:ascii="Times New Roman" w:eastAsia="Times New Roman" w:hAnsi="Times New Roman" w:cs="Times New Roman"/>
          <w:color w:val="0D0D0D" w:themeColor="text1" w:themeTint="F2"/>
          <w:sz w:val="24"/>
          <w:szCs w:val="24"/>
        </w:rPr>
        <w:t xml:space="preserve"> 18–25. https://doi.org/10.1016/j.ijppaw.2021.07.008</w:t>
      </w:r>
    </w:p>
    <w:p w14:paraId="4C527725" w14:textId="77777777" w:rsidR="00F477A5" w:rsidRPr="009A16F2" w:rsidRDefault="00F477A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C1091B">
        <w:rPr>
          <w:rFonts w:ascii="Times New Roman" w:eastAsia="Times New Roman" w:hAnsi="Times New Roman" w:cs="Times New Roman"/>
          <w:b/>
          <w:bCs/>
          <w:color w:val="0D0D0D" w:themeColor="text1" w:themeTint="F2"/>
          <w:sz w:val="24"/>
          <w:szCs w:val="24"/>
        </w:rPr>
        <w:t>Walsh, H. L., Blazer, V. S., &amp; Mazik, P. M. (2022).</w:t>
      </w:r>
      <w:r w:rsidRPr="00C1091B">
        <w:rPr>
          <w:rFonts w:ascii="Times New Roman" w:eastAsia="Times New Roman" w:hAnsi="Times New Roman" w:cs="Times New Roman"/>
          <w:color w:val="0D0D0D" w:themeColor="text1" w:themeTint="F2"/>
          <w:sz w:val="24"/>
          <w:szCs w:val="24"/>
        </w:rPr>
        <w:t xml:space="preserve"> Development of a Multiplex Fluorescence in Situ Hybridization Assay to Identify Coinfections in Young-of-the-Year Smallmouth Bass. Journal of Aquatic Animal Health, 34(1), 12–19. https://doi.org/10.1002/aah.10144</w:t>
      </w:r>
    </w:p>
    <w:p w14:paraId="12B19C3D" w14:textId="395A65D4" w:rsidR="00F477A5" w:rsidRPr="009A16F2" w:rsidRDefault="00F477A5" w:rsidP="006B5964">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9A16F2">
        <w:rPr>
          <w:rFonts w:ascii="Times New Roman" w:eastAsia="Times New Roman" w:hAnsi="Times New Roman" w:cs="Times New Roman"/>
          <w:b/>
          <w:bCs/>
          <w:color w:val="0D0D0D" w:themeColor="text1" w:themeTint="F2"/>
          <w:sz w:val="24"/>
          <w:szCs w:val="24"/>
        </w:rPr>
        <w:t xml:space="preserve">Wanja D.W., Mbuthia P.G., </w:t>
      </w:r>
      <w:proofErr w:type="spellStart"/>
      <w:r w:rsidRPr="009A16F2">
        <w:rPr>
          <w:rFonts w:ascii="Times New Roman" w:eastAsia="Times New Roman" w:hAnsi="Times New Roman" w:cs="Times New Roman"/>
          <w:b/>
          <w:bCs/>
          <w:color w:val="0D0D0D" w:themeColor="text1" w:themeTint="F2"/>
          <w:sz w:val="24"/>
          <w:szCs w:val="24"/>
        </w:rPr>
        <w:t>Waruiru</w:t>
      </w:r>
      <w:proofErr w:type="spellEnd"/>
      <w:r w:rsidRPr="009A16F2">
        <w:rPr>
          <w:rFonts w:ascii="Times New Roman" w:eastAsia="Times New Roman" w:hAnsi="Times New Roman" w:cs="Times New Roman"/>
          <w:b/>
          <w:bCs/>
          <w:color w:val="0D0D0D" w:themeColor="text1" w:themeTint="F2"/>
          <w:sz w:val="24"/>
          <w:szCs w:val="24"/>
        </w:rPr>
        <w:t xml:space="preserve"> R.M., </w:t>
      </w:r>
      <w:proofErr w:type="spellStart"/>
      <w:r w:rsidRPr="009A16F2">
        <w:rPr>
          <w:rFonts w:ascii="Times New Roman" w:eastAsia="Times New Roman" w:hAnsi="Times New Roman" w:cs="Times New Roman"/>
          <w:b/>
          <w:bCs/>
          <w:color w:val="0D0D0D" w:themeColor="text1" w:themeTint="F2"/>
          <w:sz w:val="24"/>
          <w:szCs w:val="24"/>
        </w:rPr>
        <w:t>Bebora</w:t>
      </w:r>
      <w:proofErr w:type="spellEnd"/>
      <w:r w:rsidRPr="009A16F2">
        <w:rPr>
          <w:rFonts w:ascii="Times New Roman" w:eastAsia="Times New Roman" w:hAnsi="Times New Roman" w:cs="Times New Roman"/>
          <w:b/>
          <w:bCs/>
          <w:color w:val="0D0D0D" w:themeColor="text1" w:themeTint="F2"/>
          <w:sz w:val="24"/>
          <w:szCs w:val="24"/>
        </w:rPr>
        <w:t xml:space="preserve"> L.C. and </w:t>
      </w:r>
      <w:proofErr w:type="spellStart"/>
      <w:r w:rsidRPr="009A16F2">
        <w:rPr>
          <w:rFonts w:ascii="Times New Roman" w:eastAsia="Times New Roman" w:hAnsi="Times New Roman" w:cs="Times New Roman"/>
          <w:b/>
          <w:bCs/>
          <w:color w:val="0D0D0D" w:themeColor="text1" w:themeTint="F2"/>
          <w:sz w:val="24"/>
          <w:szCs w:val="24"/>
        </w:rPr>
        <w:t>Ngowi</w:t>
      </w:r>
      <w:proofErr w:type="spellEnd"/>
      <w:r w:rsidRPr="009A16F2">
        <w:rPr>
          <w:rFonts w:ascii="Times New Roman" w:eastAsia="Times New Roman" w:hAnsi="Times New Roman" w:cs="Times New Roman"/>
          <w:b/>
          <w:bCs/>
          <w:color w:val="0D0D0D" w:themeColor="text1" w:themeTint="F2"/>
          <w:sz w:val="24"/>
          <w:szCs w:val="24"/>
        </w:rPr>
        <w:t xml:space="preserve"> H.A. (2020a):</w:t>
      </w:r>
      <w:r w:rsidRPr="009A16F2">
        <w:rPr>
          <w:rFonts w:ascii="Times New Roman" w:eastAsia="Times New Roman" w:hAnsi="Times New Roman" w:cs="Times New Roman"/>
          <w:color w:val="0D0D0D" w:themeColor="text1" w:themeTint="F2"/>
          <w:sz w:val="24"/>
          <w:szCs w:val="24"/>
        </w:rPr>
        <w:t xml:space="preserve"> Natural concurrent infections with black spot disease and multiple </w:t>
      </w:r>
      <w:proofErr w:type="spellStart"/>
      <w:r w:rsidRPr="009A16F2">
        <w:rPr>
          <w:rFonts w:ascii="Times New Roman" w:eastAsia="Times New Roman" w:hAnsi="Times New Roman" w:cs="Times New Roman"/>
          <w:color w:val="0D0D0D" w:themeColor="text1" w:themeTint="F2"/>
          <w:sz w:val="24"/>
          <w:szCs w:val="24"/>
        </w:rPr>
        <w:t>bacteriosis</w:t>
      </w:r>
      <w:proofErr w:type="spellEnd"/>
      <w:r w:rsidRPr="009A16F2">
        <w:rPr>
          <w:rFonts w:ascii="Times New Roman" w:eastAsia="Times New Roman" w:hAnsi="Times New Roman" w:cs="Times New Roman"/>
          <w:color w:val="0D0D0D" w:themeColor="text1" w:themeTint="F2"/>
          <w:sz w:val="24"/>
          <w:szCs w:val="24"/>
        </w:rPr>
        <w:t xml:space="preserve"> in farmed Nile tilapia in central Kenya. V</w:t>
      </w:r>
      <w:r w:rsidR="00CC7066">
        <w:rPr>
          <w:rFonts w:ascii="Times New Roman" w:eastAsia="Times New Roman" w:hAnsi="Times New Roman" w:cs="Times New Roman"/>
          <w:i/>
          <w:color w:val="0D0D0D" w:themeColor="text1" w:themeTint="F2"/>
          <w:sz w:val="24"/>
          <w:szCs w:val="24"/>
        </w:rPr>
        <w:t>et</w:t>
      </w:r>
      <w:r w:rsidRPr="009A16F2">
        <w:rPr>
          <w:rFonts w:ascii="Times New Roman" w:eastAsia="Times New Roman" w:hAnsi="Times New Roman" w:cs="Times New Roman"/>
          <w:color w:val="0D0D0D" w:themeColor="text1" w:themeTint="F2"/>
          <w:sz w:val="24"/>
          <w:szCs w:val="24"/>
        </w:rPr>
        <w:t>erinary Medicine International, https://doi.org/10.1155/2020/8821324</w:t>
      </w:r>
    </w:p>
    <w:p w14:paraId="42C382D0" w14:textId="37FA0666" w:rsidR="00F477A5" w:rsidRDefault="00F477A5" w:rsidP="00645CC3">
      <w:pPr>
        <w:autoSpaceDE w:val="0"/>
        <w:autoSpaceDN w:val="0"/>
        <w:spacing w:line="360" w:lineRule="auto"/>
        <w:ind w:hanging="480"/>
        <w:rPr>
          <w:rFonts w:ascii="Times New Roman" w:eastAsia="Times New Roman" w:hAnsi="Times New Roman" w:cs="Times New Roman"/>
          <w:color w:val="0D0D0D" w:themeColor="text1" w:themeTint="F2"/>
          <w:sz w:val="24"/>
          <w:szCs w:val="24"/>
        </w:rPr>
      </w:pPr>
      <w:r w:rsidRPr="009A16F2">
        <w:rPr>
          <w:rFonts w:ascii="Times New Roman" w:eastAsia="Times New Roman" w:hAnsi="Times New Roman" w:cs="Times New Roman"/>
          <w:b/>
          <w:bCs/>
          <w:color w:val="0D0D0D" w:themeColor="text1" w:themeTint="F2"/>
          <w:sz w:val="24"/>
          <w:szCs w:val="24"/>
        </w:rPr>
        <w:t xml:space="preserve">Wanja D.W., Mbuthia P.G., </w:t>
      </w:r>
      <w:proofErr w:type="spellStart"/>
      <w:r w:rsidRPr="009A16F2">
        <w:rPr>
          <w:rFonts w:ascii="Times New Roman" w:eastAsia="Times New Roman" w:hAnsi="Times New Roman" w:cs="Times New Roman"/>
          <w:b/>
          <w:bCs/>
          <w:color w:val="0D0D0D" w:themeColor="text1" w:themeTint="F2"/>
          <w:sz w:val="24"/>
          <w:szCs w:val="24"/>
        </w:rPr>
        <w:t>Waruiru</w:t>
      </w:r>
      <w:proofErr w:type="spellEnd"/>
      <w:r w:rsidRPr="009A16F2">
        <w:rPr>
          <w:rFonts w:ascii="Times New Roman" w:eastAsia="Times New Roman" w:hAnsi="Times New Roman" w:cs="Times New Roman"/>
          <w:b/>
          <w:bCs/>
          <w:color w:val="0D0D0D" w:themeColor="text1" w:themeTint="F2"/>
          <w:sz w:val="24"/>
          <w:szCs w:val="24"/>
        </w:rPr>
        <w:t xml:space="preserve"> R.M., Mwadime J.M., </w:t>
      </w:r>
      <w:proofErr w:type="spellStart"/>
      <w:r w:rsidRPr="009A16F2">
        <w:rPr>
          <w:rFonts w:ascii="Times New Roman" w:eastAsia="Times New Roman" w:hAnsi="Times New Roman" w:cs="Times New Roman"/>
          <w:b/>
          <w:bCs/>
          <w:color w:val="0D0D0D" w:themeColor="text1" w:themeTint="F2"/>
          <w:sz w:val="24"/>
          <w:szCs w:val="24"/>
        </w:rPr>
        <w:t>Bebora</w:t>
      </w:r>
      <w:proofErr w:type="spellEnd"/>
      <w:r w:rsidRPr="009A16F2">
        <w:rPr>
          <w:rFonts w:ascii="Times New Roman" w:eastAsia="Times New Roman" w:hAnsi="Times New Roman" w:cs="Times New Roman"/>
          <w:b/>
          <w:bCs/>
          <w:color w:val="0D0D0D" w:themeColor="text1" w:themeTint="F2"/>
          <w:sz w:val="24"/>
          <w:szCs w:val="24"/>
        </w:rPr>
        <w:t xml:space="preserve"> L.C., Nyaga P.N. and </w:t>
      </w:r>
      <w:proofErr w:type="spellStart"/>
      <w:r w:rsidRPr="009A16F2">
        <w:rPr>
          <w:rFonts w:ascii="Times New Roman" w:eastAsia="Times New Roman" w:hAnsi="Times New Roman" w:cs="Times New Roman"/>
          <w:b/>
          <w:bCs/>
          <w:color w:val="0D0D0D" w:themeColor="text1" w:themeTint="F2"/>
          <w:sz w:val="24"/>
          <w:szCs w:val="24"/>
        </w:rPr>
        <w:t>Ngowi</w:t>
      </w:r>
      <w:proofErr w:type="spellEnd"/>
      <w:r w:rsidRPr="009A16F2">
        <w:rPr>
          <w:rFonts w:ascii="Times New Roman" w:eastAsia="Times New Roman" w:hAnsi="Times New Roman" w:cs="Times New Roman"/>
          <w:b/>
          <w:bCs/>
          <w:color w:val="0D0D0D" w:themeColor="text1" w:themeTint="F2"/>
          <w:sz w:val="24"/>
          <w:szCs w:val="24"/>
        </w:rPr>
        <w:t xml:space="preserve"> H. A. (2020b):</w:t>
      </w:r>
      <w:r w:rsidRPr="009A16F2">
        <w:rPr>
          <w:rFonts w:ascii="Times New Roman" w:eastAsia="Times New Roman" w:hAnsi="Times New Roman" w:cs="Times New Roman"/>
          <w:color w:val="0D0D0D" w:themeColor="text1" w:themeTint="F2"/>
          <w:sz w:val="24"/>
          <w:szCs w:val="24"/>
        </w:rPr>
        <w:t xml:space="preserve"> Fish husbandry practices and water quality in central Kenya: potential risk factors for fish mortality and infectious diseases. </w:t>
      </w:r>
      <w:r w:rsidRPr="009A16F2">
        <w:rPr>
          <w:rFonts w:ascii="Times New Roman" w:eastAsia="Times New Roman" w:hAnsi="Times New Roman" w:cs="Times New Roman"/>
          <w:i/>
          <w:iCs/>
          <w:color w:val="0D0D0D" w:themeColor="text1" w:themeTint="F2"/>
          <w:sz w:val="24"/>
          <w:szCs w:val="24"/>
        </w:rPr>
        <w:t>V</w:t>
      </w:r>
      <w:r w:rsidR="00CC7066">
        <w:rPr>
          <w:rFonts w:ascii="Times New Roman" w:eastAsia="Times New Roman" w:hAnsi="Times New Roman" w:cs="Times New Roman"/>
          <w:i/>
          <w:iCs/>
          <w:color w:val="0D0D0D" w:themeColor="text1" w:themeTint="F2"/>
          <w:sz w:val="24"/>
          <w:szCs w:val="24"/>
        </w:rPr>
        <w:t>et</w:t>
      </w:r>
      <w:r w:rsidRPr="009A16F2">
        <w:rPr>
          <w:rFonts w:ascii="Times New Roman" w:eastAsia="Times New Roman" w:hAnsi="Times New Roman" w:cs="Times New Roman"/>
          <w:i/>
          <w:iCs/>
          <w:color w:val="0D0D0D" w:themeColor="text1" w:themeTint="F2"/>
          <w:sz w:val="24"/>
          <w:szCs w:val="24"/>
        </w:rPr>
        <w:t>erinary Medicine International</w:t>
      </w:r>
      <w:r w:rsidRPr="009A16F2">
        <w:rPr>
          <w:rFonts w:ascii="Times New Roman" w:eastAsia="Times New Roman" w:hAnsi="Times New Roman" w:cs="Times New Roman"/>
          <w:color w:val="0D0D0D" w:themeColor="text1" w:themeTint="F2"/>
          <w:sz w:val="24"/>
          <w:szCs w:val="24"/>
        </w:rPr>
        <w:t xml:space="preserve">, </w:t>
      </w:r>
      <w:hyperlink r:id="rId95" w:history="1">
        <w:r w:rsidRPr="00B111C5">
          <w:rPr>
            <w:rStyle w:val="Hyperlink"/>
            <w:rFonts w:ascii="Times New Roman" w:eastAsia="Times New Roman" w:hAnsi="Times New Roman" w:cs="Times New Roman"/>
            <w:sz w:val="24"/>
            <w:szCs w:val="24"/>
          </w:rPr>
          <w:t>https://doi.org/10.1155/2020/6839354</w:t>
        </w:r>
      </w:hyperlink>
    </w:p>
    <w:p w14:paraId="617E374F" w14:textId="21D4B989" w:rsidR="00F477A5" w:rsidRPr="009A16F2" w:rsidRDefault="00F477A5" w:rsidP="006B5964">
      <w:pPr>
        <w:autoSpaceDE w:val="0"/>
        <w:autoSpaceDN w:val="0"/>
        <w:spacing w:line="360" w:lineRule="auto"/>
        <w:ind w:hanging="480"/>
        <w:rPr>
          <w:rFonts w:ascii="Times New Roman" w:hAnsi="Times New Roman" w:cs="Times New Roman"/>
          <w:color w:val="0D0D0D" w:themeColor="text1" w:themeTint="F2"/>
          <w:sz w:val="24"/>
          <w:szCs w:val="24"/>
        </w:rPr>
      </w:pPr>
      <w:proofErr w:type="spellStart"/>
      <w:r w:rsidRPr="009A16F2">
        <w:rPr>
          <w:rFonts w:ascii="Times New Roman" w:hAnsi="Times New Roman" w:cs="Times New Roman"/>
          <w:b/>
          <w:bCs/>
          <w:color w:val="0D0D0D" w:themeColor="text1" w:themeTint="F2"/>
          <w:sz w:val="24"/>
          <w:szCs w:val="24"/>
        </w:rPr>
        <w:t>Waruiru</w:t>
      </w:r>
      <w:proofErr w:type="spellEnd"/>
      <w:r w:rsidRPr="009A16F2">
        <w:rPr>
          <w:rFonts w:ascii="Times New Roman" w:hAnsi="Times New Roman" w:cs="Times New Roman"/>
          <w:b/>
          <w:bCs/>
          <w:color w:val="0D0D0D" w:themeColor="text1" w:themeTint="F2"/>
          <w:sz w:val="24"/>
          <w:szCs w:val="24"/>
        </w:rPr>
        <w:t xml:space="preserve"> R.M., Mbuthia P.G., Wanja D.W. and Mwadime J.M. (2020): </w:t>
      </w:r>
      <w:r w:rsidRPr="009A16F2">
        <w:rPr>
          <w:rFonts w:ascii="Times New Roman" w:hAnsi="Times New Roman" w:cs="Times New Roman"/>
          <w:color w:val="0D0D0D" w:themeColor="text1" w:themeTint="F2"/>
          <w:sz w:val="24"/>
          <w:szCs w:val="24"/>
        </w:rPr>
        <w:t>Prevalence, intensity and influence of water quality on parasites of farmed fish in Kirinyaga County, Kenya. </w:t>
      </w:r>
      <w:r w:rsidRPr="009A16F2">
        <w:rPr>
          <w:rStyle w:val="Emphasis"/>
          <w:rFonts w:ascii="Times New Roman" w:hAnsi="Times New Roman" w:cs="Times New Roman"/>
          <w:i w:val="0"/>
          <w:iCs w:val="0"/>
          <w:color w:val="0D0D0D" w:themeColor="text1" w:themeTint="F2"/>
          <w:sz w:val="24"/>
          <w:szCs w:val="24"/>
        </w:rPr>
        <w:t>Livestock Research for Rural Development. Volume 32, Article #164. </w:t>
      </w:r>
      <w:r w:rsidRPr="009A16F2">
        <w:rPr>
          <w:rFonts w:ascii="Times New Roman" w:hAnsi="Times New Roman" w:cs="Times New Roman"/>
          <w:i/>
          <w:iCs/>
          <w:color w:val="0D0D0D" w:themeColor="text1" w:themeTint="F2"/>
          <w:sz w:val="24"/>
          <w:szCs w:val="24"/>
        </w:rPr>
        <w:t>R</w:t>
      </w:r>
      <w:r w:rsidR="00CC7066">
        <w:rPr>
          <w:rFonts w:ascii="Times New Roman" w:hAnsi="Times New Roman" w:cs="Times New Roman"/>
          <w:i/>
          <w:iCs/>
          <w:color w:val="0D0D0D" w:themeColor="text1" w:themeTint="F2"/>
          <w:sz w:val="24"/>
          <w:szCs w:val="24"/>
        </w:rPr>
        <w:t>et</w:t>
      </w:r>
      <w:r w:rsidRPr="009A16F2">
        <w:rPr>
          <w:rFonts w:ascii="Times New Roman" w:hAnsi="Times New Roman" w:cs="Times New Roman"/>
          <w:i/>
          <w:iCs/>
          <w:color w:val="0D0D0D" w:themeColor="text1" w:themeTint="F2"/>
          <w:sz w:val="24"/>
          <w:szCs w:val="24"/>
        </w:rPr>
        <w:t xml:space="preserve">rieved January 26, </w:t>
      </w:r>
      <w:r w:rsidRPr="009A16F2">
        <w:rPr>
          <w:rFonts w:ascii="Times New Roman" w:hAnsi="Times New Roman" w:cs="Times New Roman"/>
          <w:color w:val="0D0D0D" w:themeColor="text1" w:themeTint="F2"/>
          <w:sz w:val="24"/>
          <w:szCs w:val="24"/>
        </w:rPr>
        <w:t xml:space="preserve">2023, from </w:t>
      </w:r>
      <w:hyperlink r:id="rId96" w:history="1">
        <w:r w:rsidRPr="009A16F2">
          <w:rPr>
            <w:rStyle w:val="Hyperlink"/>
            <w:rFonts w:ascii="Times New Roman" w:hAnsi="Times New Roman" w:cs="Times New Roman"/>
            <w:color w:val="0D0D0D" w:themeColor="text1" w:themeTint="F2"/>
            <w:sz w:val="24"/>
            <w:szCs w:val="24"/>
          </w:rPr>
          <w:t>http://www.lrrd.org/lrrd32/10/rmwar32164.html</w:t>
        </w:r>
      </w:hyperlink>
    </w:p>
    <w:p w14:paraId="2359B8A6" w14:textId="09230B73" w:rsidR="00E73E5A" w:rsidRDefault="00F477A5" w:rsidP="006B5964">
      <w:pPr>
        <w:autoSpaceDE w:val="0"/>
        <w:autoSpaceDN w:val="0"/>
        <w:spacing w:line="360" w:lineRule="auto"/>
        <w:ind w:hanging="480"/>
      </w:pPr>
      <w:r w:rsidRPr="009A16F2">
        <w:rPr>
          <w:rStyle w:val="Strong"/>
          <w:rFonts w:ascii="Times New Roman" w:hAnsi="Times New Roman" w:cs="Times New Roman"/>
          <w:color w:val="0D0D0D" w:themeColor="text1" w:themeTint="F2"/>
          <w:sz w:val="24"/>
          <w:szCs w:val="24"/>
          <w:shd w:val="clear" w:color="auto" w:fill="FFFFFF"/>
        </w:rPr>
        <w:t>Woo P T K 2006:</w:t>
      </w:r>
      <w:r w:rsidRPr="009A16F2">
        <w:rPr>
          <w:rFonts w:ascii="Times New Roman" w:hAnsi="Times New Roman" w:cs="Times New Roman"/>
          <w:color w:val="0D0D0D" w:themeColor="text1" w:themeTint="F2"/>
          <w:sz w:val="24"/>
          <w:szCs w:val="24"/>
          <w:shd w:val="clear" w:color="auto" w:fill="FFFFFF"/>
        </w:rPr>
        <w:t> Fish diseases and disorders volume 1 protozoan and m</w:t>
      </w:r>
      <w:r w:rsidR="00CC7066">
        <w:rPr>
          <w:rFonts w:ascii="Times New Roman" w:hAnsi="Times New Roman" w:cs="Times New Roman"/>
          <w:i/>
          <w:color w:val="0D0D0D" w:themeColor="text1" w:themeTint="F2"/>
          <w:sz w:val="24"/>
          <w:szCs w:val="24"/>
          <w:shd w:val="clear" w:color="auto" w:fill="FFFFFF"/>
        </w:rPr>
        <w:t>et</w:t>
      </w:r>
      <w:r w:rsidRPr="009A16F2">
        <w:rPr>
          <w:rFonts w:ascii="Times New Roman" w:hAnsi="Times New Roman" w:cs="Times New Roman"/>
          <w:color w:val="0D0D0D" w:themeColor="text1" w:themeTint="F2"/>
          <w:sz w:val="24"/>
          <w:szCs w:val="24"/>
          <w:shd w:val="clear" w:color="auto" w:fill="FFFFFF"/>
        </w:rPr>
        <w:t xml:space="preserve">azoan infections. 2nd </w:t>
      </w:r>
      <w:r w:rsidRPr="009823CA">
        <w:rPr>
          <w:rFonts w:ascii="Times New Roman" w:hAnsi="Times New Roman" w:cs="Times New Roman"/>
          <w:color w:val="0D0D0D" w:themeColor="text1" w:themeTint="F2"/>
          <w:sz w:val="24"/>
          <w:szCs w:val="24"/>
          <w:shd w:val="clear" w:color="auto" w:fill="FFFFFF"/>
        </w:rPr>
        <w:t>edition. Edited by W P T K. University of Guelph, Canada.</w:t>
      </w:r>
      <w:r w:rsidR="00E73E5A" w:rsidRPr="00E73E5A">
        <w:t xml:space="preserve"> </w:t>
      </w:r>
    </w:p>
    <w:p w14:paraId="421CB20F" w14:textId="3D7DEF7F" w:rsidR="00F477A5" w:rsidRDefault="00E73E5A" w:rsidP="006B5964">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E73E5A">
        <w:rPr>
          <w:rFonts w:ascii="Times New Roman" w:hAnsi="Times New Roman" w:cs="Times New Roman"/>
          <w:b/>
          <w:bCs/>
          <w:color w:val="0D0D0D" w:themeColor="text1" w:themeTint="F2"/>
          <w:sz w:val="24"/>
          <w:szCs w:val="24"/>
          <w:shd w:val="clear" w:color="auto" w:fill="FFFFFF"/>
        </w:rPr>
        <w:t>Yusuf, A. A., Saini, G., Idris, S., &amp; Abdulfatah Abdu, Y. (2016).</w:t>
      </w:r>
      <w:r w:rsidRPr="00E73E5A">
        <w:rPr>
          <w:rFonts w:ascii="Times New Roman" w:hAnsi="Times New Roman" w:cs="Times New Roman"/>
          <w:color w:val="0D0D0D" w:themeColor="text1" w:themeTint="F2"/>
          <w:sz w:val="24"/>
          <w:szCs w:val="24"/>
          <w:shd w:val="clear" w:color="auto" w:fill="FFFFFF"/>
        </w:rPr>
        <w:t xml:space="preserve"> Assessment of Surface Water Quality Using Qual2k Software: A Case Study of River Yamuna, India. In European Journal of Advances in Engineering and Technology (</w:t>
      </w:r>
      <w:r w:rsidRPr="00E73E5A">
        <w:rPr>
          <w:rFonts w:ascii="Times New Roman" w:hAnsi="Times New Roman" w:cs="Times New Roman"/>
          <w:b/>
          <w:bCs/>
          <w:color w:val="0D0D0D" w:themeColor="text1" w:themeTint="F2"/>
          <w:sz w:val="24"/>
          <w:szCs w:val="24"/>
          <w:shd w:val="clear" w:color="auto" w:fill="FFFFFF"/>
        </w:rPr>
        <w:t>Vol. 3, Issue 7</w:t>
      </w:r>
      <w:r w:rsidRPr="00E73E5A">
        <w:rPr>
          <w:rFonts w:ascii="Times New Roman" w:hAnsi="Times New Roman" w:cs="Times New Roman"/>
          <w:color w:val="0D0D0D" w:themeColor="text1" w:themeTint="F2"/>
          <w:sz w:val="24"/>
          <w:szCs w:val="24"/>
          <w:shd w:val="clear" w:color="auto" w:fill="FFFFFF"/>
        </w:rPr>
        <w:t>).</w:t>
      </w:r>
    </w:p>
    <w:p w14:paraId="0229722B" w14:textId="77777777" w:rsidR="00E73E5A" w:rsidRDefault="00E73E5A" w:rsidP="006B5964">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p>
    <w:p w14:paraId="73224D27" w14:textId="619F3A22" w:rsidR="000371A1" w:rsidRDefault="00F477A5" w:rsidP="000371A1">
      <w:pPr>
        <w:autoSpaceDE w:val="0"/>
        <w:autoSpaceDN w:val="0"/>
        <w:spacing w:line="360" w:lineRule="auto"/>
        <w:ind w:hanging="480"/>
        <w:rPr>
          <w:rFonts w:ascii="Times New Roman" w:hAnsi="Times New Roman" w:cs="Times New Roman"/>
          <w:color w:val="0D0D0D" w:themeColor="text1" w:themeTint="F2"/>
          <w:sz w:val="24"/>
          <w:szCs w:val="24"/>
          <w:shd w:val="clear" w:color="auto" w:fill="FFFFFF"/>
        </w:rPr>
      </w:pPr>
      <w:r w:rsidRPr="001475E4">
        <w:rPr>
          <w:rFonts w:ascii="Times New Roman" w:hAnsi="Times New Roman" w:cs="Times New Roman"/>
          <w:b/>
          <w:bCs/>
          <w:color w:val="0D0D0D" w:themeColor="text1" w:themeTint="F2"/>
          <w:sz w:val="24"/>
          <w:szCs w:val="24"/>
          <w:shd w:val="clear" w:color="auto" w:fill="FFFFFF"/>
        </w:rPr>
        <w:t>Zargar, U. R., Yousuf, a. R., Chishti, M. Z., Ahmed, F., Bashir, H., &amp; Ahmed, F. (2012</w:t>
      </w:r>
      <w:r w:rsidRPr="001475E4">
        <w:rPr>
          <w:rFonts w:ascii="Times New Roman" w:hAnsi="Times New Roman" w:cs="Times New Roman"/>
          <w:color w:val="0D0D0D" w:themeColor="text1" w:themeTint="F2"/>
          <w:sz w:val="24"/>
          <w:szCs w:val="24"/>
          <w:shd w:val="clear" w:color="auto" w:fill="FFFFFF"/>
        </w:rPr>
        <w:t xml:space="preserve">). Effects of water quality and trophic status on helminth infections in the cyprinid fish, </w:t>
      </w:r>
      <w:proofErr w:type="spellStart"/>
      <w:r w:rsidRPr="001475E4">
        <w:rPr>
          <w:rFonts w:ascii="Times New Roman" w:hAnsi="Times New Roman" w:cs="Times New Roman"/>
          <w:color w:val="0D0D0D" w:themeColor="text1" w:themeTint="F2"/>
          <w:sz w:val="24"/>
          <w:szCs w:val="24"/>
          <w:shd w:val="clear" w:color="auto" w:fill="FFFFFF"/>
        </w:rPr>
        <w:t>Schizothorax</w:t>
      </w:r>
      <w:proofErr w:type="spellEnd"/>
      <w:r w:rsidRPr="001475E4">
        <w:rPr>
          <w:rFonts w:ascii="Times New Roman" w:hAnsi="Times New Roman" w:cs="Times New Roman"/>
          <w:color w:val="0D0D0D" w:themeColor="text1" w:themeTint="F2"/>
          <w:sz w:val="24"/>
          <w:szCs w:val="24"/>
          <w:shd w:val="clear" w:color="auto" w:fill="FFFFFF"/>
        </w:rPr>
        <w:t xml:space="preserve"> </w:t>
      </w:r>
      <w:proofErr w:type="spellStart"/>
      <w:r w:rsidRPr="001475E4">
        <w:rPr>
          <w:rFonts w:ascii="Times New Roman" w:hAnsi="Times New Roman" w:cs="Times New Roman"/>
          <w:color w:val="0D0D0D" w:themeColor="text1" w:themeTint="F2"/>
          <w:sz w:val="24"/>
          <w:szCs w:val="24"/>
          <w:shd w:val="clear" w:color="auto" w:fill="FFFFFF"/>
        </w:rPr>
        <w:t>niger</w:t>
      </w:r>
      <w:proofErr w:type="spellEnd"/>
      <w:r w:rsidRPr="001475E4">
        <w:rPr>
          <w:rFonts w:ascii="Times New Roman" w:hAnsi="Times New Roman" w:cs="Times New Roman"/>
          <w:color w:val="0D0D0D" w:themeColor="text1" w:themeTint="F2"/>
          <w:sz w:val="24"/>
          <w:szCs w:val="24"/>
          <w:shd w:val="clear" w:color="auto" w:fill="FFFFFF"/>
        </w:rPr>
        <w:t xml:space="preserve"> Heckel, 1838 from three lakes in the Kashmir Himalayas. Journal of Helminthology, </w:t>
      </w:r>
      <w:r w:rsidRPr="001475E4">
        <w:rPr>
          <w:rFonts w:ascii="Times New Roman" w:hAnsi="Times New Roman" w:cs="Times New Roman"/>
          <w:b/>
          <w:bCs/>
          <w:color w:val="0D0D0D" w:themeColor="text1" w:themeTint="F2"/>
          <w:sz w:val="24"/>
          <w:szCs w:val="24"/>
          <w:shd w:val="clear" w:color="auto" w:fill="FFFFFF"/>
        </w:rPr>
        <w:t>86(</w:t>
      </w:r>
      <w:r w:rsidRPr="001475E4">
        <w:rPr>
          <w:rFonts w:ascii="Times New Roman" w:hAnsi="Times New Roman" w:cs="Times New Roman"/>
          <w:color w:val="0D0D0D" w:themeColor="text1" w:themeTint="F2"/>
          <w:sz w:val="24"/>
          <w:szCs w:val="24"/>
          <w:shd w:val="clear" w:color="auto" w:fill="FFFFFF"/>
        </w:rPr>
        <w:t xml:space="preserve">01), 70–76. </w:t>
      </w:r>
      <w:hyperlink r:id="rId97" w:history="1">
        <w:r w:rsidR="000371A1" w:rsidRPr="00490BC7">
          <w:rPr>
            <w:rStyle w:val="Hyperlink"/>
            <w:rFonts w:ascii="Times New Roman" w:hAnsi="Times New Roman" w:cs="Times New Roman"/>
            <w:sz w:val="24"/>
            <w:szCs w:val="24"/>
            <w:shd w:val="clear" w:color="auto" w:fill="FFFFFF"/>
          </w:rPr>
          <w:t>https://doi.org/10.1017/S0022149X11000071</w:t>
        </w:r>
      </w:hyperlink>
    </w:p>
    <w:p w14:paraId="3E8FB185" w14:textId="44545A8B" w:rsidR="00A47603" w:rsidRDefault="00A47603" w:rsidP="000371A1">
      <w:pPr>
        <w:autoSpaceDE w:val="0"/>
        <w:autoSpaceDN w:val="0"/>
        <w:spacing w:line="360" w:lineRule="auto"/>
        <w:ind w:hanging="480"/>
        <w:rPr>
          <w:rFonts w:ascii="Times New Roman" w:hAnsi="Times New Roman" w:cs="Times New Roman"/>
          <w:b/>
          <w:bCs/>
          <w:sz w:val="24"/>
          <w:szCs w:val="24"/>
        </w:rPr>
      </w:pPr>
      <w:r w:rsidRPr="009823CA">
        <w:rPr>
          <w:rFonts w:ascii="Times New Roman" w:hAnsi="Times New Roman" w:cs="Times New Roman"/>
          <w:b/>
          <w:bCs/>
          <w:sz w:val="24"/>
          <w:szCs w:val="24"/>
        </w:rPr>
        <w:lastRenderedPageBreak/>
        <w:t>7.0 APPENDICES</w:t>
      </w:r>
    </w:p>
    <w:p w14:paraId="4A935C80" w14:textId="1A7E303E" w:rsidR="00A47603" w:rsidRPr="00116B07" w:rsidRDefault="00A47603" w:rsidP="006B5964">
      <w:pPr>
        <w:pStyle w:val="Heading2"/>
        <w:spacing w:line="360" w:lineRule="auto"/>
        <w:rPr>
          <w:rFonts w:ascii="Times New Roman" w:hAnsi="Times New Roman" w:cs="Times New Roman"/>
          <w:b/>
          <w:sz w:val="24"/>
          <w:szCs w:val="24"/>
        </w:rPr>
      </w:pPr>
      <w:bookmarkStart w:id="549" w:name="_Toc146699002"/>
      <w:r>
        <w:rPr>
          <w:rFonts w:ascii="Times New Roman" w:hAnsi="Times New Roman" w:cs="Times New Roman"/>
          <w:b/>
          <w:sz w:val="24"/>
          <w:szCs w:val="24"/>
        </w:rPr>
        <w:t>7.</w:t>
      </w:r>
      <w:r w:rsidR="00871FA7">
        <w:rPr>
          <w:rFonts w:ascii="Times New Roman" w:hAnsi="Times New Roman" w:cs="Times New Roman"/>
          <w:b/>
          <w:sz w:val="24"/>
          <w:szCs w:val="24"/>
        </w:rPr>
        <w:t>1</w:t>
      </w:r>
      <w:r w:rsidRPr="00116B07">
        <w:rPr>
          <w:rFonts w:ascii="Times New Roman" w:hAnsi="Times New Roman" w:cs="Times New Roman"/>
          <w:b/>
          <w:sz w:val="24"/>
          <w:szCs w:val="24"/>
        </w:rPr>
        <w:t xml:space="preserve">:  Study </w:t>
      </w:r>
      <w:r>
        <w:rPr>
          <w:rFonts w:ascii="Times New Roman" w:hAnsi="Times New Roman" w:cs="Times New Roman"/>
          <w:b/>
          <w:sz w:val="24"/>
          <w:szCs w:val="24"/>
        </w:rPr>
        <w:t>q</w:t>
      </w:r>
      <w:r w:rsidRPr="00116B07">
        <w:rPr>
          <w:rFonts w:ascii="Times New Roman" w:hAnsi="Times New Roman" w:cs="Times New Roman"/>
          <w:b/>
          <w:sz w:val="24"/>
          <w:szCs w:val="24"/>
        </w:rPr>
        <w:t>uestionnaire</w:t>
      </w:r>
      <w:bookmarkEnd w:id="549"/>
    </w:p>
    <w:p w14:paraId="12508307" w14:textId="278BBFDB" w:rsidR="00A47603" w:rsidRPr="00645E5E" w:rsidRDefault="00A47603" w:rsidP="006B5964">
      <w:pPr>
        <w:spacing w:line="360" w:lineRule="auto"/>
        <w:jc w:val="both"/>
        <w:rPr>
          <w:rFonts w:ascii="Times New Roman" w:hAnsi="Times New Roman" w:cs="Times New Roman"/>
          <w:b/>
          <w:color w:val="0D0D0D" w:themeColor="text1" w:themeTint="F2"/>
          <w:sz w:val="24"/>
          <w:szCs w:val="24"/>
        </w:rPr>
      </w:pPr>
      <w:r w:rsidRPr="00645E5E">
        <w:rPr>
          <w:rFonts w:ascii="Times New Roman" w:hAnsi="Times New Roman" w:cs="Times New Roman"/>
          <w:b/>
          <w:color w:val="0D0D0D" w:themeColor="text1" w:themeTint="F2"/>
          <w:sz w:val="24"/>
          <w:szCs w:val="24"/>
        </w:rPr>
        <w:t xml:space="preserve">A questionnaire to assess potential risk factors of water quality in fish farms in Kericho and </w:t>
      </w:r>
      <w:proofErr w:type="spellStart"/>
      <w:r w:rsidRPr="00645E5E">
        <w:rPr>
          <w:rFonts w:ascii="Times New Roman" w:hAnsi="Times New Roman" w:cs="Times New Roman"/>
          <w:b/>
          <w:color w:val="0D0D0D" w:themeColor="text1" w:themeTint="F2"/>
          <w:sz w:val="24"/>
          <w:szCs w:val="24"/>
        </w:rPr>
        <w:t>Bom</w:t>
      </w:r>
      <w:r w:rsidR="00CC7066" w:rsidRPr="00D0401F">
        <w:rPr>
          <w:rFonts w:ascii="Times New Roman" w:hAnsi="Times New Roman" w:cs="Times New Roman"/>
          <w:b/>
          <w:iCs/>
          <w:color w:val="0D0D0D" w:themeColor="text1" w:themeTint="F2"/>
          <w:sz w:val="24"/>
          <w:szCs w:val="24"/>
        </w:rPr>
        <w:t>et</w:t>
      </w:r>
      <w:proofErr w:type="spellEnd"/>
      <w:r w:rsidRPr="00645E5E">
        <w:rPr>
          <w:rFonts w:ascii="Times New Roman" w:hAnsi="Times New Roman" w:cs="Times New Roman"/>
          <w:b/>
          <w:color w:val="0D0D0D" w:themeColor="text1" w:themeTint="F2"/>
          <w:sz w:val="24"/>
          <w:szCs w:val="24"/>
        </w:rPr>
        <w:t xml:space="preserve"> counties, Kenya </w:t>
      </w:r>
    </w:p>
    <w:p w14:paraId="35BF65EE" w14:textId="77777777" w:rsidR="00A47603" w:rsidRPr="00692C33" w:rsidRDefault="00A47603" w:rsidP="006B5964">
      <w:pPr>
        <w:spacing w:line="360" w:lineRule="auto"/>
        <w:ind w:firstLine="720"/>
        <w:jc w:val="both"/>
        <w:rPr>
          <w:rFonts w:ascii="Times New Roman" w:hAnsi="Times New Roman"/>
          <w:b/>
          <w:color w:val="000000"/>
          <w:sz w:val="24"/>
          <w:szCs w:val="24"/>
        </w:rPr>
      </w:pPr>
      <w:r w:rsidRPr="00692C33">
        <w:rPr>
          <w:rFonts w:ascii="Times New Roman" w:hAnsi="Times New Roman"/>
          <w:b/>
          <w:color w:val="000000"/>
          <w:sz w:val="24"/>
          <w:szCs w:val="24"/>
        </w:rPr>
        <w:t>Serial NO: ……...</w:t>
      </w:r>
    </w:p>
    <w:p w14:paraId="0AB632C2" w14:textId="77777777" w:rsidR="00A47603" w:rsidRPr="00692C33" w:rsidRDefault="00A47603" w:rsidP="006B5964">
      <w:pPr>
        <w:spacing w:line="360" w:lineRule="auto"/>
        <w:jc w:val="both"/>
        <w:rPr>
          <w:rFonts w:ascii="Times New Roman" w:hAnsi="Times New Roman"/>
          <w:color w:val="000000"/>
          <w:sz w:val="24"/>
          <w:szCs w:val="24"/>
        </w:rPr>
      </w:pPr>
      <w:r w:rsidRPr="002E4A58">
        <w:rPr>
          <w:rFonts w:ascii="Times New Roman" w:hAnsi="Times New Roman"/>
          <w:color w:val="000000"/>
          <w:sz w:val="24"/>
          <w:szCs w:val="24"/>
        </w:rPr>
        <w:t>Sub-county</w:t>
      </w:r>
      <w:r w:rsidRPr="00692C33">
        <w:rPr>
          <w:rFonts w:ascii="Times New Roman" w:hAnsi="Times New Roman"/>
          <w:color w:val="000000"/>
          <w:sz w:val="24"/>
          <w:szCs w:val="24"/>
        </w:rPr>
        <w:t>/Ward</w:t>
      </w:r>
      <w:r>
        <w:rPr>
          <w:rFonts w:ascii="Times New Roman" w:hAnsi="Times New Roman"/>
          <w:color w:val="000000"/>
          <w:sz w:val="24"/>
          <w:szCs w:val="24"/>
        </w:rPr>
        <w:t xml:space="preserve">__________________ Name of the </w:t>
      </w:r>
      <w:r w:rsidRPr="002E4A58">
        <w:rPr>
          <w:rFonts w:ascii="Times New Roman" w:hAnsi="Times New Roman"/>
          <w:color w:val="000000"/>
          <w:sz w:val="24"/>
          <w:szCs w:val="24"/>
        </w:rPr>
        <w:t>farmer</w:t>
      </w:r>
      <w:r w:rsidRPr="00692C33">
        <w:rPr>
          <w:rFonts w:ascii="Times New Roman" w:hAnsi="Times New Roman"/>
          <w:color w:val="000000"/>
          <w:sz w:val="24"/>
          <w:szCs w:val="24"/>
        </w:rPr>
        <w:t xml:space="preserve"> (Optional): ____________________ Name of respondent_________________ Education and role of respondent_________/________</w:t>
      </w:r>
    </w:p>
    <w:p w14:paraId="0AC5E10C" w14:textId="77777777" w:rsidR="00A47603" w:rsidRPr="00692C33" w:rsidRDefault="00A47603" w:rsidP="006B5964">
      <w:p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Age and gender of the respondent: ________M </w:t>
      </w:r>
      <w:r w:rsidRPr="00692C33">
        <w:rPr>
          <w:rFonts w:ascii="Times New Roman" w:hAnsi="Times New Roman"/>
          <w:color w:val="000000"/>
          <w:sz w:val="24"/>
          <w:szCs w:val="24"/>
        </w:rPr>
        <w:t xml:space="preserve"> F </w:t>
      </w:r>
      <w:r w:rsidRPr="00692C33">
        <w:rPr>
          <w:rFonts w:ascii="Times New Roman" w:hAnsi="Times New Roman"/>
          <w:color w:val="000000"/>
          <w:sz w:val="24"/>
          <w:szCs w:val="24"/>
        </w:rPr>
        <w:t xml:space="preserve"> </w:t>
      </w:r>
    </w:p>
    <w:p w14:paraId="64572F0C" w14:textId="77777777" w:rsidR="00A47603" w:rsidRPr="00692C33" w:rsidRDefault="00A47603" w:rsidP="006B5964">
      <w:pPr>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Date of </w:t>
      </w:r>
      <w:r w:rsidRPr="002E4A58">
        <w:rPr>
          <w:rFonts w:ascii="Times New Roman" w:hAnsi="Times New Roman"/>
          <w:color w:val="000000"/>
          <w:sz w:val="24"/>
          <w:szCs w:val="24"/>
        </w:rPr>
        <w:t>interview</w:t>
      </w:r>
      <w:r w:rsidRPr="00692C33">
        <w:rPr>
          <w:rFonts w:ascii="Times New Roman" w:hAnsi="Times New Roman"/>
          <w:color w:val="000000"/>
          <w:sz w:val="24"/>
          <w:szCs w:val="24"/>
        </w:rPr>
        <w:t>: __</w:t>
      </w:r>
      <w:r>
        <w:rPr>
          <w:rFonts w:ascii="Times New Roman" w:hAnsi="Times New Roman"/>
          <w:color w:val="000000"/>
          <w:sz w:val="24"/>
          <w:szCs w:val="24"/>
        </w:rPr>
        <w:t xml:space="preserve">__/____/23   / </w:t>
      </w:r>
      <w:r w:rsidRPr="002E4A58">
        <w:rPr>
          <w:rFonts w:ascii="Times New Roman" w:hAnsi="Times New Roman"/>
          <w:color w:val="000000"/>
          <w:sz w:val="24"/>
          <w:szCs w:val="24"/>
        </w:rPr>
        <w:t>Time of interview</w:t>
      </w:r>
      <w:r w:rsidRPr="00692C33">
        <w:rPr>
          <w:rFonts w:ascii="Times New Roman" w:hAnsi="Times New Roman"/>
          <w:color w:val="000000"/>
          <w:sz w:val="24"/>
          <w:szCs w:val="24"/>
        </w:rPr>
        <w:t>____: ____ a.m. /p.m.</w:t>
      </w:r>
    </w:p>
    <w:p w14:paraId="7FB4C735" w14:textId="77777777" w:rsidR="00A47603" w:rsidRPr="00692C33" w:rsidRDefault="00A47603" w:rsidP="006B5964">
      <w:pPr>
        <w:spacing w:line="360" w:lineRule="auto"/>
        <w:jc w:val="both"/>
        <w:rPr>
          <w:rFonts w:ascii="Times New Roman" w:hAnsi="Times New Roman"/>
          <w:b/>
          <w:color w:val="000000"/>
          <w:sz w:val="24"/>
          <w:szCs w:val="24"/>
        </w:rPr>
      </w:pPr>
      <w:r w:rsidRPr="00692C33">
        <w:rPr>
          <w:rFonts w:ascii="Times New Roman" w:hAnsi="Times New Roman"/>
          <w:b/>
          <w:color w:val="000000"/>
          <w:sz w:val="24"/>
          <w:szCs w:val="24"/>
        </w:rPr>
        <w:t>GENERAL INFORMATION</w:t>
      </w:r>
    </w:p>
    <w:p w14:paraId="554B3304" w14:textId="77777777" w:rsidR="00A47603" w:rsidRPr="00692C33" w:rsidRDefault="00A47603" w:rsidP="006B5964">
      <w:pPr>
        <w:pStyle w:val="ListParagraph"/>
        <w:numPr>
          <w:ilvl w:val="0"/>
          <w:numId w:val="14"/>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How many pond(s) do you have? ____________ </w:t>
      </w:r>
    </w:p>
    <w:p w14:paraId="40F0F68C" w14:textId="77777777" w:rsidR="00A47603" w:rsidRPr="00692C33" w:rsidRDefault="00A47603" w:rsidP="006B5964">
      <w:pPr>
        <w:pStyle w:val="ListParagraph"/>
        <w:numPr>
          <w:ilvl w:val="0"/>
          <w:numId w:val="14"/>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What type of fish holding system do you use?</w:t>
      </w:r>
    </w:p>
    <w:p w14:paraId="772F2762" w14:textId="08173D54" w:rsidR="00A47603" w:rsidRPr="00692C33" w:rsidRDefault="00A47603" w:rsidP="006B5964">
      <w:pPr>
        <w:spacing w:line="360" w:lineRule="auto"/>
        <w:ind w:left="720"/>
        <w:jc w:val="both"/>
        <w:rPr>
          <w:rFonts w:ascii="Times New Roman" w:hAnsi="Times New Roman"/>
          <w:color w:val="000000"/>
          <w:sz w:val="24"/>
          <w:szCs w:val="24"/>
        </w:rPr>
      </w:pPr>
      <w:r w:rsidRPr="00692C33">
        <w:rPr>
          <w:rFonts w:ascii="Times New Roman" w:hAnsi="Times New Roman"/>
          <w:color w:val="000000"/>
          <w:sz w:val="24"/>
          <w:szCs w:val="24"/>
        </w:rPr>
        <w:t>1= Earthen ponds 2= Concr</w:t>
      </w:r>
      <w:r w:rsidR="00CC7066">
        <w:rPr>
          <w:rFonts w:ascii="Times New Roman" w:hAnsi="Times New Roman"/>
          <w:i/>
          <w:color w:val="000000"/>
          <w:sz w:val="24"/>
          <w:szCs w:val="24"/>
        </w:rPr>
        <w:t>et</w:t>
      </w:r>
      <w:r w:rsidRPr="00692C33">
        <w:rPr>
          <w:rFonts w:ascii="Times New Roman" w:hAnsi="Times New Roman"/>
          <w:color w:val="000000"/>
          <w:sz w:val="24"/>
          <w:szCs w:val="24"/>
        </w:rPr>
        <w:t>e ponds 3= High density poly</w:t>
      </w:r>
      <w:r w:rsidR="00CC7066">
        <w:rPr>
          <w:rFonts w:ascii="Times New Roman" w:hAnsi="Times New Roman"/>
          <w:i/>
          <w:color w:val="000000"/>
          <w:sz w:val="24"/>
          <w:szCs w:val="24"/>
        </w:rPr>
        <w:t>et</w:t>
      </w:r>
      <w:r w:rsidRPr="00692C33">
        <w:rPr>
          <w:rFonts w:ascii="Times New Roman" w:hAnsi="Times New Roman"/>
          <w:color w:val="000000"/>
          <w:sz w:val="24"/>
          <w:szCs w:val="24"/>
        </w:rPr>
        <w:t>hylene- lined earthen ponds 4 = Others (Specify): ____</w:t>
      </w:r>
    </w:p>
    <w:p w14:paraId="6706C23A" w14:textId="77777777" w:rsidR="00A47603" w:rsidRPr="00692C33" w:rsidRDefault="00A47603" w:rsidP="006B5964">
      <w:pPr>
        <w:pStyle w:val="ListParagraph"/>
        <w:numPr>
          <w:ilvl w:val="0"/>
          <w:numId w:val="14"/>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What is the average size of pond(s) (</w:t>
      </w:r>
      <w:r w:rsidRPr="002E4A58">
        <w:rPr>
          <w:rFonts w:ascii="Times New Roman" w:hAnsi="Times New Roman"/>
          <w:color w:val="000000"/>
          <w:sz w:val="24"/>
          <w:szCs w:val="24"/>
        </w:rPr>
        <w:t>m</w:t>
      </w:r>
      <w:r w:rsidRPr="00614129">
        <w:rPr>
          <w:rFonts w:ascii="Times New Roman" w:hAnsi="Times New Roman"/>
          <w:color w:val="000000"/>
          <w:sz w:val="24"/>
          <w:szCs w:val="24"/>
          <w:vertAlign w:val="superscript"/>
        </w:rPr>
        <w:t>2</w:t>
      </w:r>
      <w:r w:rsidRPr="00692C33">
        <w:rPr>
          <w:rFonts w:ascii="Times New Roman" w:hAnsi="Times New Roman"/>
          <w:color w:val="000000"/>
          <w:sz w:val="24"/>
          <w:szCs w:val="24"/>
        </w:rPr>
        <w:t>)? _______</w:t>
      </w:r>
    </w:p>
    <w:p w14:paraId="09560D01" w14:textId="77777777" w:rsidR="00A47603" w:rsidRPr="00692C33" w:rsidRDefault="00A47603" w:rsidP="006B5964">
      <w:pPr>
        <w:pStyle w:val="ListParagraph"/>
        <w:numPr>
          <w:ilvl w:val="0"/>
          <w:numId w:val="14"/>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Where are your ponds located? </w:t>
      </w:r>
    </w:p>
    <w:p w14:paraId="453DA259" w14:textId="77777777" w:rsidR="00A47603" w:rsidRPr="00692C33" w:rsidRDefault="00A47603" w:rsidP="006B5964">
      <w:pPr>
        <w:spacing w:line="360" w:lineRule="auto"/>
        <w:ind w:firstLine="720"/>
        <w:jc w:val="both"/>
        <w:rPr>
          <w:rFonts w:ascii="Times New Roman" w:hAnsi="Times New Roman"/>
          <w:color w:val="000000"/>
          <w:sz w:val="24"/>
          <w:szCs w:val="24"/>
        </w:rPr>
      </w:pPr>
      <w:r w:rsidRPr="00692C33">
        <w:rPr>
          <w:rFonts w:ascii="Times New Roman" w:hAnsi="Times New Roman"/>
          <w:color w:val="000000"/>
          <w:sz w:val="24"/>
          <w:szCs w:val="24"/>
        </w:rPr>
        <w:t>1 = Residential areas, 2 = Rice fields, 3 = At the valley, 4 = Others (Specify).</w:t>
      </w:r>
    </w:p>
    <w:p w14:paraId="688A1901" w14:textId="77777777" w:rsidR="00A47603" w:rsidRPr="00692C33" w:rsidRDefault="00A47603" w:rsidP="006B5964">
      <w:pPr>
        <w:pStyle w:val="ListParagraph"/>
        <w:numPr>
          <w:ilvl w:val="0"/>
          <w:numId w:val="14"/>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How do you use the ponds? 1 = Rearing fish, 2 = Hatchery/Nursery, 3= Breeding 4= Production 5 = Others (Specify): ____)</w:t>
      </w:r>
    </w:p>
    <w:p w14:paraId="14EE320D" w14:textId="77777777" w:rsidR="00A47603" w:rsidRPr="00692C33" w:rsidRDefault="00A47603" w:rsidP="006B5964">
      <w:pPr>
        <w:pStyle w:val="ListParagraph"/>
        <w:numPr>
          <w:ilvl w:val="0"/>
          <w:numId w:val="14"/>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Where do you source seeds from?</w:t>
      </w:r>
    </w:p>
    <w:p w14:paraId="1102EBC6" w14:textId="3BE49066" w:rsidR="00A47603" w:rsidRPr="00692C33" w:rsidRDefault="00A47603" w:rsidP="006B5964">
      <w:pPr>
        <w:spacing w:line="360" w:lineRule="auto"/>
        <w:ind w:left="720"/>
        <w:jc w:val="both"/>
        <w:rPr>
          <w:rFonts w:ascii="Times New Roman" w:hAnsi="Times New Roman"/>
          <w:color w:val="000000"/>
          <w:sz w:val="24"/>
          <w:szCs w:val="24"/>
        </w:rPr>
      </w:pPr>
      <w:r w:rsidRPr="00692C33">
        <w:rPr>
          <w:rFonts w:ascii="Times New Roman" w:hAnsi="Times New Roman"/>
          <w:color w:val="000000"/>
          <w:sz w:val="24"/>
          <w:szCs w:val="24"/>
        </w:rPr>
        <w:t>1=Own 2=Bought from mark</w:t>
      </w:r>
      <w:r w:rsidR="00CC7066">
        <w:rPr>
          <w:rFonts w:ascii="Times New Roman" w:hAnsi="Times New Roman"/>
          <w:i/>
          <w:color w:val="000000"/>
          <w:sz w:val="24"/>
          <w:szCs w:val="24"/>
        </w:rPr>
        <w:t>et</w:t>
      </w:r>
      <w:r w:rsidRPr="00692C33">
        <w:rPr>
          <w:rFonts w:ascii="Times New Roman" w:hAnsi="Times New Roman"/>
          <w:color w:val="000000"/>
          <w:sz w:val="24"/>
          <w:szCs w:val="24"/>
        </w:rPr>
        <w:t xml:space="preserve"> through agents 3=Bought from hatchery 4=Others/local farmers</w:t>
      </w:r>
    </w:p>
    <w:p w14:paraId="381BD69C" w14:textId="77777777" w:rsidR="00A47603" w:rsidRPr="00692C33" w:rsidRDefault="00A47603" w:rsidP="006B5964">
      <w:pPr>
        <w:pStyle w:val="ListParagraph"/>
        <w:numPr>
          <w:ilvl w:val="0"/>
          <w:numId w:val="14"/>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How many grow-out have you stoked/M2? _____________</w:t>
      </w:r>
    </w:p>
    <w:p w14:paraId="1F04E3AF" w14:textId="77777777" w:rsidR="00A47603" w:rsidRPr="00692C33" w:rsidRDefault="00A47603" w:rsidP="006B5964">
      <w:pPr>
        <w:pStyle w:val="ListParagraph"/>
        <w:numPr>
          <w:ilvl w:val="0"/>
          <w:numId w:val="14"/>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How many fish seed have you stocked/M2? _____________</w:t>
      </w:r>
    </w:p>
    <w:p w14:paraId="199F6F38" w14:textId="77777777" w:rsidR="00A47603" w:rsidRPr="00692C33" w:rsidRDefault="00A47603" w:rsidP="006B5964">
      <w:pPr>
        <w:pStyle w:val="ListParagraph"/>
        <w:numPr>
          <w:ilvl w:val="0"/>
          <w:numId w:val="14"/>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For how long have you been farming fish? _____________</w:t>
      </w:r>
    </w:p>
    <w:p w14:paraId="147A6521" w14:textId="77777777" w:rsidR="00A47603" w:rsidRDefault="00A47603" w:rsidP="006B5964">
      <w:pPr>
        <w:spacing w:line="360" w:lineRule="auto"/>
        <w:jc w:val="both"/>
        <w:rPr>
          <w:rFonts w:ascii="Times New Roman" w:hAnsi="Times New Roman"/>
          <w:b/>
          <w:color w:val="000000"/>
          <w:sz w:val="24"/>
          <w:szCs w:val="24"/>
        </w:rPr>
      </w:pPr>
    </w:p>
    <w:p w14:paraId="368655CA" w14:textId="77777777" w:rsidR="00A47603" w:rsidRPr="00692C33" w:rsidRDefault="00A47603" w:rsidP="006B5964">
      <w:pPr>
        <w:spacing w:line="360" w:lineRule="auto"/>
        <w:jc w:val="both"/>
        <w:rPr>
          <w:rFonts w:ascii="Times New Roman" w:hAnsi="Times New Roman"/>
          <w:b/>
          <w:color w:val="000000"/>
          <w:sz w:val="24"/>
          <w:szCs w:val="24"/>
        </w:rPr>
      </w:pPr>
      <w:r w:rsidRPr="00692C33">
        <w:rPr>
          <w:rFonts w:ascii="Times New Roman" w:hAnsi="Times New Roman"/>
          <w:b/>
          <w:color w:val="000000"/>
          <w:sz w:val="24"/>
          <w:szCs w:val="24"/>
        </w:rPr>
        <w:t>WATER USE &amp; MONITORING</w:t>
      </w:r>
    </w:p>
    <w:p w14:paraId="5A960611" w14:textId="77777777" w:rsidR="00A47603" w:rsidRPr="00692C33" w:rsidRDefault="00A47603" w:rsidP="006B5964">
      <w:pPr>
        <w:pStyle w:val="ListParagraph"/>
        <w:numPr>
          <w:ilvl w:val="0"/>
          <w:numId w:val="11"/>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Do you normally use the ponds throughout the year or mainly during rainy seasons?</w:t>
      </w:r>
    </w:p>
    <w:p w14:paraId="4873924B" w14:textId="77777777" w:rsidR="00A47603" w:rsidRPr="00692C33" w:rsidRDefault="00A47603" w:rsidP="006B5964">
      <w:pPr>
        <w:spacing w:line="360" w:lineRule="auto"/>
        <w:ind w:left="720"/>
        <w:jc w:val="both"/>
        <w:rPr>
          <w:rFonts w:ascii="Times New Roman" w:hAnsi="Times New Roman"/>
          <w:color w:val="000000"/>
          <w:sz w:val="24"/>
          <w:szCs w:val="24"/>
        </w:rPr>
      </w:pPr>
      <w:r w:rsidRPr="00692C33">
        <w:rPr>
          <w:rFonts w:ascii="Times New Roman" w:hAnsi="Times New Roman"/>
          <w:color w:val="000000"/>
          <w:sz w:val="24"/>
          <w:szCs w:val="24"/>
        </w:rPr>
        <w:t>1 = Throughout the year 2 = Rainy season 3 = Others (Specify) ___________________</w:t>
      </w:r>
    </w:p>
    <w:p w14:paraId="14C0121A" w14:textId="77777777" w:rsidR="00A47603" w:rsidRPr="00692C33" w:rsidRDefault="00A47603" w:rsidP="006B5964">
      <w:pPr>
        <w:spacing w:line="360" w:lineRule="auto"/>
        <w:ind w:firstLine="720"/>
        <w:jc w:val="both"/>
        <w:rPr>
          <w:rFonts w:ascii="Times New Roman" w:hAnsi="Times New Roman"/>
          <w:color w:val="000000"/>
          <w:sz w:val="24"/>
          <w:szCs w:val="24"/>
        </w:rPr>
      </w:pPr>
      <w:r w:rsidRPr="00692C33">
        <w:rPr>
          <w:rFonts w:ascii="Times New Roman" w:hAnsi="Times New Roman"/>
          <w:color w:val="000000"/>
          <w:sz w:val="24"/>
          <w:szCs w:val="24"/>
        </w:rPr>
        <w:t>What is the source of water used in ponds?</w:t>
      </w:r>
    </w:p>
    <w:p w14:paraId="27833488" w14:textId="77777777" w:rsidR="00A47603" w:rsidRPr="00692C33" w:rsidRDefault="00A47603" w:rsidP="006B5964">
      <w:pPr>
        <w:pStyle w:val="ListParagraph"/>
        <w:numPr>
          <w:ilvl w:val="0"/>
          <w:numId w:val="12"/>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Well 2 = Rain water, 4 = Borehole 5=Tap water 6= River 7= Others (Specify) _______</w:t>
      </w:r>
    </w:p>
    <w:p w14:paraId="6F830B03" w14:textId="77777777" w:rsidR="00A47603" w:rsidRPr="00692C33" w:rsidRDefault="00A47603" w:rsidP="006B5964">
      <w:pPr>
        <w:pStyle w:val="ListParagraph"/>
        <w:numPr>
          <w:ilvl w:val="0"/>
          <w:numId w:val="11"/>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Do you have water flowing through the ponds? Yes </w:t>
      </w:r>
      <w:r w:rsidRPr="00692C33">
        <w:rPr>
          <w:rFonts w:ascii="Times New Roman" w:hAnsi="Times New Roman"/>
          <w:color w:val="000000"/>
          <w:sz w:val="24"/>
          <w:szCs w:val="24"/>
        </w:rPr>
        <w:t xml:space="preserve"> No </w:t>
      </w:r>
      <w:r w:rsidRPr="00692C33">
        <w:rPr>
          <w:rFonts w:ascii="Times New Roman" w:hAnsi="Times New Roman"/>
          <w:color w:val="000000"/>
          <w:sz w:val="24"/>
          <w:szCs w:val="24"/>
        </w:rPr>
        <w:t> If yes which months? _____________________</w:t>
      </w:r>
    </w:p>
    <w:p w14:paraId="114A687B" w14:textId="77777777" w:rsidR="00A47603" w:rsidRPr="00692C33" w:rsidRDefault="00A47603" w:rsidP="006B5964">
      <w:pPr>
        <w:pStyle w:val="ListParagraph"/>
        <w:numPr>
          <w:ilvl w:val="0"/>
          <w:numId w:val="11"/>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Does the water flow through rice paddy or other ponds or other agricultural land before emptying into your ponds</w:t>
      </w:r>
    </w:p>
    <w:p w14:paraId="6E96E9DB" w14:textId="77777777" w:rsidR="00A47603" w:rsidRPr="00692C33" w:rsidRDefault="00A47603" w:rsidP="006B5964">
      <w:pPr>
        <w:spacing w:line="360" w:lineRule="auto"/>
        <w:ind w:left="1080"/>
        <w:jc w:val="both"/>
        <w:rPr>
          <w:rFonts w:ascii="Times New Roman" w:hAnsi="Times New Roman"/>
          <w:color w:val="000000"/>
          <w:sz w:val="24"/>
          <w:szCs w:val="24"/>
        </w:rPr>
      </w:pPr>
      <w:r w:rsidRPr="00692C33">
        <w:rPr>
          <w:rFonts w:ascii="Times New Roman" w:hAnsi="Times New Roman"/>
          <w:color w:val="000000"/>
          <w:sz w:val="24"/>
          <w:szCs w:val="24"/>
        </w:rPr>
        <w:t>1 = Rice paddy 2 = Ponds 3 = water does not flow into the ponds 4 = Others (Specify): _____________________</w:t>
      </w:r>
    </w:p>
    <w:p w14:paraId="2E967916" w14:textId="77777777" w:rsidR="00A47603" w:rsidRPr="00692C33" w:rsidRDefault="00A47603" w:rsidP="006B5964">
      <w:pPr>
        <w:pStyle w:val="ListParagraph"/>
        <w:numPr>
          <w:ilvl w:val="0"/>
          <w:numId w:val="11"/>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Where do you normally drain used water from ponds? </w:t>
      </w:r>
    </w:p>
    <w:p w14:paraId="5DB004A7" w14:textId="77777777" w:rsidR="00A47603" w:rsidRPr="00692C33" w:rsidRDefault="00A47603" w:rsidP="006B5964">
      <w:pPr>
        <w:spacing w:line="360" w:lineRule="auto"/>
        <w:ind w:left="720"/>
        <w:jc w:val="both"/>
        <w:rPr>
          <w:rFonts w:ascii="Times New Roman" w:hAnsi="Times New Roman"/>
          <w:color w:val="000000"/>
          <w:sz w:val="24"/>
          <w:szCs w:val="24"/>
        </w:rPr>
      </w:pPr>
      <w:r w:rsidRPr="00692C33">
        <w:rPr>
          <w:rFonts w:ascii="Times New Roman" w:hAnsi="Times New Roman"/>
          <w:color w:val="000000"/>
          <w:sz w:val="24"/>
          <w:szCs w:val="24"/>
        </w:rPr>
        <w:t>1 = Rice paddy 2 = Other ponds, 3 = River 4 = Agricultural lands 5 = Others (Specify) ___________________</w:t>
      </w:r>
    </w:p>
    <w:p w14:paraId="44AF5555" w14:textId="77777777" w:rsidR="00A47603" w:rsidRPr="00692C33" w:rsidRDefault="00A47603" w:rsidP="006B5964">
      <w:pPr>
        <w:pStyle w:val="ListParagraph"/>
        <w:numPr>
          <w:ilvl w:val="0"/>
          <w:numId w:val="11"/>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Do you think water quality is influenced by water source? Yes </w:t>
      </w:r>
      <w:r w:rsidRPr="00692C33">
        <w:rPr>
          <w:rFonts w:ascii="Times New Roman" w:hAnsi="Times New Roman"/>
          <w:color w:val="000000"/>
          <w:sz w:val="24"/>
          <w:szCs w:val="24"/>
        </w:rPr>
        <w:t xml:space="preserve"> No </w:t>
      </w:r>
      <w:proofErr w:type="gramStart"/>
      <w:r w:rsidRPr="00692C33">
        <w:rPr>
          <w:rFonts w:ascii="Times New Roman" w:hAnsi="Times New Roman"/>
          <w:color w:val="000000"/>
          <w:sz w:val="24"/>
          <w:szCs w:val="24"/>
        </w:rPr>
        <w:t> .</w:t>
      </w:r>
      <w:proofErr w:type="gramEnd"/>
      <w:r>
        <w:rPr>
          <w:rFonts w:ascii="Times New Roman" w:hAnsi="Times New Roman"/>
          <w:color w:val="000000"/>
          <w:sz w:val="24"/>
          <w:szCs w:val="24"/>
        </w:rPr>
        <w:t xml:space="preserve"> </w:t>
      </w:r>
      <w:r w:rsidRPr="00692C33">
        <w:rPr>
          <w:rFonts w:ascii="Times New Roman" w:hAnsi="Times New Roman"/>
          <w:color w:val="000000"/>
          <w:sz w:val="24"/>
          <w:szCs w:val="24"/>
        </w:rPr>
        <w:t xml:space="preserve">If yes, which water sources do you think is suitable for fish rearing? Why? </w:t>
      </w:r>
    </w:p>
    <w:p w14:paraId="15696F7B" w14:textId="77777777" w:rsidR="00A47603" w:rsidRPr="00692C33" w:rsidRDefault="00A47603" w:rsidP="006B5964">
      <w:pPr>
        <w:spacing w:line="360" w:lineRule="auto"/>
        <w:ind w:left="720"/>
        <w:jc w:val="both"/>
        <w:rPr>
          <w:rFonts w:ascii="Times New Roman" w:hAnsi="Times New Roman"/>
          <w:color w:val="000000"/>
          <w:sz w:val="24"/>
          <w:szCs w:val="24"/>
        </w:rPr>
      </w:pPr>
      <w:r w:rsidRPr="00692C33">
        <w:rPr>
          <w:rFonts w:ascii="Times New Roman" w:hAnsi="Times New Roman"/>
          <w:color w:val="000000"/>
          <w:sz w:val="24"/>
          <w:szCs w:val="24"/>
        </w:rPr>
        <w:t>_________________________________________________________________________________________________</w:t>
      </w:r>
    </w:p>
    <w:p w14:paraId="08E66DBF" w14:textId="56D9859F" w:rsidR="00A47603" w:rsidRPr="00692C33" w:rsidRDefault="00A47603" w:rsidP="006B5964">
      <w:pPr>
        <w:pStyle w:val="ListParagraph"/>
        <w:numPr>
          <w:ilvl w:val="0"/>
          <w:numId w:val="11"/>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Do you usually monitor water quality? Yes: _______ No: ________ If yes, which particular param</w:t>
      </w:r>
      <w:r w:rsidR="00CC7066">
        <w:rPr>
          <w:rFonts w:ascii="Times New Roman" w:hAnsi="Times New Roman"/>
          <w:i/>
          <w:color w:val="000000"/>
          <w:sz w:val="24"/>
          <w:szCs w:val="24"/>
        </w:rPr>
        <w:t>et</w:t>
      </w:r>
      <w:r w:rsidRPr="00692C33">
        <w:rPr>
          <w:rFonts w:ascii="Times New Roman" w:hAnsi="Times New Roman"/>
          <w:color w:val="000000"/>
          <w:sz w:val="24"/>
          <w:szCs w:val="24"/>
        </w:rPr>
        <w:t xml:space="preserve">ers do you monitor? </w:t>
      </w:r>
    </w:p>
    <w:p w14:paraId="0B0CE460" w14:textId="77777777" w:rsidR="00A47603" w:rsidRPr="00692C33" w:rsidRDefault="00A47603" w:rsidP="006B5964">
      <w:pPr>
        <w:spacing w:line="360" w:lineRule="auto"/>
        <w:ind w:left="720"/>
        <w:jc w:val="both"/>
        <w:rPr>
          <w:rFonts w:ascii="Times New Roman" w:hAnsi="Times New Roman"/>
          <w:color w:val="000000"/>
          <w:sz w:val="24"/>
          <w:szCs w:val="24"/>
        </w:rPr>
      </w:pPr>
      <w:r w:rsidRPr="00692C33">
        <w:rPr>
          <w:rFonts w:ascii="Times New Roman" w:hAnsi="Times New Roman"/>
          <w:color w:val="000000"/>
          <w:sz w:val="24"/>
          <w:szCs w:val="24"/>
        </w:rPr>
        <w:t>1= Temperature 2=Dissolved Oxygen 3= Salinity 4=Ammonia 5=pH 6= Others (Specify) _________________</w:t>
      </w:r>
    </w:p>
    <w:p w14:paraId="08A1DBE5" w14:textId="77777777" w:rsidR="00A47603" w:rsidRPr="00692C33" w:rsidRDefault="00A47603" w:rsidP="006B5964">
      <w:pPr>
        <w:pStyle w:val="ListParagraph"/>
        <w:numPr>
          <w:ilvl w:val="0"/>
          <w:numId w:val="11"/>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Have you at any time been faced by acute water shortage? Yes </w:t>
      </w:r>
      <w:r w:rsidRPr="00692C33">
        <w:rPr>
          <w:rFonts w:ascii="Times New Roman" w:hAnsi="Times New Roman"/>
          <w:color w:val="000000"/>
          <w:sz w:val="24"/>
          <w:szCs w:val="24"/>
        </w:rPr>
        <w:t xml:space="preserve"> No </w:t>
      </w:r>
      <w:r w:rsidRPr="00692C33">
        <w:rPr>
          <w:rFonts w:ascii="Times New Roman" w:hAnsi="Times New Roman"/>
          <w:color w:val="000000"/>
          <w:sz w:val="24"/>
          <w:szCs w:val="24"/>
        </w:rPr>
        <w:t> If yes, which months? __________________</w:t>
      </w:r>
    </w:p>
    <w:p w14:paraId="447D8954" w14:textId="77777777" w:rsidR="00A47603" w:rsidRPr="00692C33" w:rsidRDefault="00A47603" w:rsidP="006B5964">
      <w:pPr>
        <w:pStyle w:val="ListParagraph"/>
        <w:numPr>
          <w:ilvl w:val="0"/>
          <w:numId w:val="11"/>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lastRenderedPageBreak/>
        <w:t xml:space="preserve">Have you ever experienced floods before? Yes </w:t>
      </w:r>
      <w:r w:rsidRPr="00692C33">
        <w:rPr>
          <w:rFonts w:ascii="Times New Roman" w:hAnsi="Times New Roman"/>
          <w:color w:val="000000"/>
          <w:sz w:val="24"/>
          <w:szCs w:val="24"/>
        </w:rPr>
        <w:t xml:space="preserve"> No </w:t>
      </w:r>
      <w:r w:rsidRPr="00692C33">
        <w:rPr>
          <w:rFonts w:ascii="Times New Roman" w:hAnsi="Times New Roman"/>
          <w:color w:val="000000"/>
          <w:sz w:val="24"/>
          <w:szCs w:val="24"/>
        </w:rPr>
        <w:t> If yes, what happened?</w:t>
      </w:r>
    </w:p>
    <w:p w14:paraId="1F0A2AA4" w14:textId="77777777" w:rsidR="00A47603" w:rsidRPr="00692C33" w:rsidRDefault="00A47603" w:rsidP="006B5964">
      <w:pPr>
        <w:pStyle w:val="ListParagraph"/>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Outbreak of diseases </w:t>
      </w:r>
      <w:proofErr w:type="gramStart"/>
      <w:r w:rsidRPr="00692C33">
        <w:rPr>
          <w:rFonts w:ascii="Times New Roman" w:hAnsi="Times New Roman"/>
          <w:color w:val="000000"/>
          <w:sz w:val="24"/>
          <w:szCs w:val="24"/>
        </w:rPr>
        <w:t xml:space="preserve">  </w:t>
      </w:r>
      <w:r w:rsidRPr="00692C33">
        <w:rPr>
          <w:rFonts w:ascii="Times New Roman" w:hAnsi="Times New Roman"/>
          <w:color w:val="000000"/>
          <w:sz w:val="24"/>
          <w:szCs w:val="24"/>
        </w:rPr>
        <w:tab/>
      </w:r>
      <w:proofErr w:type="gramEnd"/>
      <w:r w:rsidRPr="00692C33">
        <w:rPr>
          <w:rFonts w:ascii="Times New Roman" w:hAnsi="Times New Roman"/>
          <w:color w:val="000000"/>
          <w:sz w:val="24"/>
          <w:szCs w:val="24"/>
        </w:rPr>
        <w:t xml:space="preserve">Escape of fish from ponds </w:t>
      </w:r>
      <w:r w:rsidRPr="00692C33">
        <w:rPr>
          <w:rFonts w:ascii="Times New Roman" w:hAnsi="Times New Roman"/>
          <w:color w:val="000000"/>
          <w:sz w:val="24"/>
          <w:szCs w:val="24"/>
        </w:rPr>
        <w:t xml:space="preserve">   Introduced predators </w:t>
      </w:r>
      <w:r w:rsidRPr="00692C33">
        <w:rPr>
          <w:rFonts w:ascii="Times New Roman" w:hAnsi="Times New Roman"/>
          <w:color w:val="000000"/>
          <w:sz w:val="24"/>
          <w:szCs w:val="24"/>
        </w:rPr>
        <w:t></w:t>
      </w:r>
    </w:p>
    <w:p w14:paraId="6412A839" w14:textId="77777777" w:rsidR="00A47603" w:rsidRPr="00692C33" w:rsidRDefault="00A47603" w:rsidP="006B5964">
      <w:pPr>
        <w:pStyle w:val="ListParagraph"/>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Others__________________</w:t>
      </w:r>
    </w:p>
    <w:p w14:paraId="3ACC79F5" w14:textId="77777777" w:rsidR="00A47603" w:rsidRPr="00692C33" w:rsidRDefault="00A47603" w:rsidP="006B5964">
      <w:pPr>
        <w:pStyle w:val="ListParagraph"/>
        <w:numPr>
          <w:ilvl w:val="0"/>
          <w:numId w:val="11"/>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Are you able to drain water from ponds? Yes </w:t>
      </w:r>
      <w:r w:rsidRPr="00692C33">
        <w:rPr>
          <w:rFonts w:ascii="Times New Roman" w:hAnsi="Times New Roman"/>
          <w:color w:val="000000"/>
          <w:sz w:val="24"/>
          <w:szCs w:val="24"/>
        </w:rPr>
        <w:t xml:space="preserve"> No </w:t>
      </w:r>
      <w:r w:rsidRPr="00692C33">
        <w:rPr>
          <w:rFonts w:ascii="Times New Roman" w:hAnsi="Times New Roman"/>
          <w:color w:val="000000"/>
          <w:sz w:val="24"/>
          <w:szCs w:val="24"/>
        </w:rPr>
        <w:t xml:space="preserve"> If yes, does draining ponds depends on other agricultural activities? Yes </w:t>
      </w:r>
      <w:r w:rsidRPr="00692C33">
        <w:rPr>
          <w:rFonts w:ascii="Times New Roman" w:hAnsi="Times New Roman"/>
          <w:color w:val="000000"/>
          <w:sz w:val="24"/>
          <w:szCs w:val="24"/>
        </w:rPr>
        <w:t xml:space="preserve"> No </w:t>
      </w:r>
      <w:r w:rsidRPr="00692C33">
        <w:rPr>
          <w:rFonts w:ascii="Times New Roman" w:hAnsi="Times New Roman"/>
          <w:color w:val="000000"/>
          <w:sz w:val="24"/>
          <w:szCs w:val="24"/>
        </w:rPr>
        <w:t xml:space="preserve"> </w:t>
      </w:r>
    </w:p>
    <w:p w14:paraId="516F9162" w14:textId="77777777" w:rsidR="00A47603" w:rsidRPr="00692C33" w:rsidRDefault="00A47603" w:rsidP="006B5964">
      <w:pPr>
        <w:pStyle w:val="ListParagraph"/>
        <w:numPr>
          <w:ilvl w:val="0"/>
          <w:numId w:val="11"/>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Do you normally clean and dry the ponds before restocking? </w:t>
      </w:r>
    </w:p>
    <w:p w14:paraId="40292D3A" w14:textId="6FA9EB1F" w:rsidR="00A47603" w:rsidRPr="00692C33" w:rsidRDefault="00A47603" w:rsidP="006B5964">
      <w:pPr>
        <w:spacing w:line="360" w:lineRule="auto"/>
        <w:ind w:firstLine="720"/>
        <w:jc w:val="both"/>
        <w:rPr>
          <w:rFonts w:ascii="Times New Roman" w:hAnsi="Times New Roman"/>
          <w:color w:val="000000"/>
          <w:sz w:val="24"/>
          <w:szCs w:val="24"/>
        </w:rPr>
      </w:pPr>
      <w:r w:rsidRPr="00692C33">
        <w:rPr>
          <w:rFonts w:ascii="Times New Roman" w:hAnsi="Times New Roman"/>
          <w:color w:val="000000"/>
          <w:sz w:val="24"/>
          <w:szCs w:val="24"/>
        </w:rPr>
        <w:t xml:space="preserve">1 = Yes, Often, 2 = Yes, </w:t>
      </w:r>
      <w:r w:rsidR="00D0401F" w:rsidRPr="00692C33">
        <w:rPr>
          <w:rFonts w:ascii="Times New Roman" w:hAnsi="Times New Roman"/>
          <w:color w:val="000000"/>
          <w:sz w:val="24"/>
          <w:szCs w:val="24"/>
        </w:rPr>
        <w:t>sometimes</w:t>
      </w:r>
      <w:r w:rsidRPr="00692C33">
        <w:rPr>
          <w:rFonts w:ascii="Times New Roman" w:hAnsi="Times New Roman"/>
          <w:color w:val="000000"/>
          <w:sz w:val="24"/>
          <w:szCs w:val="24"/>
        </w:rPr>
        <w:t xml:space="preserve"> 3 = Rarely/Never, 4 = Others_____________</w:t>
      </w:r>
    </w:p>
    <w:p w14:paraId="06B8CEA2" w14:textId="77777777" w:rsidR="00A47603" w:rsidRPr="00692C33" w:rsidRDefault="00A47603" w:rsidP="006B5964">
      <w:pPr>
        <w:pStyle w:val="ListParagraph"/>
        <w:numPr>
          <w:ilvl w:val="0"/>
          <w:numId w:val="11"/>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Do you usually remove the bottom mud after harvesting?  </w:t>
      </w:r>
    </w:p>
    <w:p w14:paraId="7ADBD80B" w14:textId="315F21D8" w:rsidR="00A47603" w:rsidRPr="00692C33" w:rsidRDefault="00A47603" w:rsidP="006B5964">
      <w:pPr>
        <w:spacing w:line="360" w:lineRule="auto"/>
        <w:ind w:firstLine="720"/>
        <w:jc w:val="both"/>
        <w:rPr>
          <w:rFonts w:ascii="Times New Roman" w:hAnsi="Times New Roman"/>
          <w:color w:val="000000"/>
          <w:sz w:val="24"/>
          <w:szCs w:val="24"/>
        </w:rPr>
      </w:pPr>
      <w:r w:rsidRPr="00692C33">
        <w:rPr>
          <w:rFonts w:ascii="Times New Roman" w:hAnsi="Times New Roman"/>
          <w:color w:val="000000"/>
          <w:sz w:val="24"/>
          <w:szCs w:val="24"/>
        </w:rPr>
        <w:t>1 = Yes, Each time, 2 = Yes, Som</w:t>
      </w:r>
      <w:r w:rsidR="00CC7066">
        <w:rPr>
          <w:rFonts w:ascii="Times New Roman" w:hAnsi="Times New Roman"/>
          <w:i/>
          <w:color w:val="000000"/>
          <w:sz w:val="24"/>
          <w:szCs w:val="24"/>
        </w:rPr>
        <w:t>et</w:t>
      </w:r>
      <w:r w:rsidRPr="00692C33">
        <w:rPr>
          <w:rFonts w:ascii="Times New Roman" w:hAnsi="Times New Roman"/>
          <w:color w:val="000000"/>
          <w:sz w:val="24"/>
          <w:szCs w:val="24"/>
        </w:rPr>
        <w:t>imes, 3=Never, 4=Others__________________</w:t>
      </w:r>
    </w:p>
    <w:p w14:paraId="5EFC0ADE" w14:textId="77777777" w:rsidR="00A47603" w:rsidRPr="00692C33" w:rsidRDefault="00A47603" w:rsidP="006B5964">
      <w:pPr>
        <w:spacing w:line="360" w:lineRule="auto"/>
        <w:jc w:val="both"/>
        <w:rPr>
          <w:rFonts w:ascii="Times New Roman" w:hAnsi="Times New Roman"/>
          <w:b/>
          <w:color w:val="000000"/>
          <w:sz w:val="24"/>
          <w:szCs w:val="24"/>
        </w:rPr>
      </w:pPr>
      <w:r w:rsidRPr="00692C33">
        <w:rPr>
          <w:rFonts w:ascii="Times New Roman" w:hAnsi="Times New Roman"/>
          <w:b/>
          <w:color w:val="000000"/>
          <w:sz w:val="24"/>
          <w:szCs w:val="24"/>
        </w:rPr>
        <w:t>FEEDS AND POND FERTILIZATION</w:t>
      </w:r>
    </w:p>
    <w:p w14:paraId="0639BDA5" w14:textId="77777777" w:rsidR="00A47603" w:rsidRPr="00692C33" w:rsidRDefault="00A47603" w:rsidP="006B5964">
      <w:pPr>
        <w:pStyle w:val="ListParagraph"/>
        <w:numPr>
          <w:ilvl w:val="0"/>
          <w:numId w:val="13"/>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What type of fish feed do you use? </w:t>
      </w:r>
    </w:p>
    <w:p w14:paraId="702D11FE" w14:textId="77777777" w:rsidR="00A47603" w:rsidRPr="00692C33" w:rsidRDefault="00A47603" w:rsidP="006B5964">
      <w:pPr>
        <w:spacing w:line="360" w:lineRule="auto"/>
        <w:ind w:left="720"/>
        <w:jc w:val="both"/>
        <w:rPr>
          <w:rFonts w:ascii="Times New Roman" w:hAnsi="Times New Roman"/>
          <w:color w:val="000000"/>
          <w:sz w:val="24"/>
          <w:szCs w:val="24"/>
        </w:rPr>
      </w:pPr>
      <w:r w:rsidRPr="00692C33">
        <w:rPr>
          <w:rFonts w:ascii="Times New Roman" w:hAnsi="Times New Roman"/>
          <w:color w:val="000000"/>
          <w:sz w:val="24"/>
          <w:szCs w:val="24"/>
        </w:rPr>
        <w:t>1=Rice/wheat bran and husk 2= Weeds, duckweed 3= No feed 4= Commercial fish feeds 5= Others (Specify) ________________</w:t>
      </w:r>
    </w:p>
    <w:p w14:paraId="0C18402D" w14:textId="77777777" w:rsidR="00A47603" w:rsidRPr="00692C33" w:rsidRDefault="00A47603" w:rsidP="006B5964">
      <w:pPr>
        <w:pStyle w:val="ListParagraph"/>
        <w:numPr>
          <w:ilvl w:val="0"/>
          <w:numId w:val="13"/>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How many times do you feed </w:t>
      </w:r>
      <w:r w:rsidRPr="002E4A58">
        <w:rPr>
          <w:rFonts w:ascii="Times New Roman" w:hAnsi="Times New Roman"/>
          <w:color w:val="000000"/>
          <w:sz w:val="24"/>
          <w:szCs w:val="24"/>
        </w:rPr>
        <w:t>your fish</w:t>
      </w:r>
      <w:r>
        <w:rPr>
          <w:rFonts w:ascii="Times New Roman" w:hAnsi="Times New Roman"/>
          <w:color w:val="000000"/>
          <w:sz w:val="24"/>
          <w:szCs w:val="24"/>
        </w:rPr>
        <w:t xml:space="preserve"> </w:t>
      </w:r>
      <w:r w:rsidRPr="00692C33">
        <w:rPr>
          <w:rFonts w:ascii="Times New Roman" w:hAnsi="Times New Roman"/>
          <w:color w:val="000000"/>
          <w:sz w:val="24"/>
          <w:szCs w:val="24"/>
        </w:rPr>
        <w:t xml:space="preserve">in a day? </w:t>
      </w:r>
    </w:p>
    <w:p w14:paraId="1962BE6A" w14:textId="77777777" w:rsidR="00A47603" w:rsidRPr="00692C33" w:rsidRDefault="00A47603" w:rsidP="006B5964">
      <w:pPr>
        <w:pStyle w:val="ListParagraph"/>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1 = Once, 2 = Twice, 3 = Less frequently, 4 = Never</w:t>
      </w:r>
    </w:p>
    <w:p w14:paraId="7C2FA798" w14:textId="77777777" w:rsidR="00A47603" w:rsidRPr="00692C33" w:rsidRDefault="00A47603" w:rsidP="006B5964">
      <w:pPr>
        <w:pStyle w:val="ListParagraph"/>
        <w:numPr>
          <w:ilvl w:val="0"/>
          <w:numId w:val="13"/>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Are you, at any point faced by feed shortage? Yes </w:t>
      </w:r>
      <w:r w:rsidRPr="00692C33">
        <w:rPr>
          <w:rFonts w:ascii="Times New Roman" w:hAnsi="Times New Roman"/>
          <w:color w:val="000000"/>
          <w:sz w:val="24"/>
          <w:szCs w:val="24"/>
        </w:rPr>
        <w:t xml:space="preserve"> No </w:t>
      </w:r>
      <w:r w:rsidRPr="00692C33">
        <w:rPr>
          <w:rFonts w:ascii="Times New Roman" w:hAnsi="Times New Roman"/>
          <w:color w:val="000000"/>
          <w:sz w:val="24"/>
          <w:szCs w:val="24"/>
        </w:rPr>
        <w:t xml:space="preserve"> If yes, which period do you experience such shortage? </w:t>
      </w:r>
    </w:p>
    <w:p w14:paraId="4B3D702C" w14:textId="77777777" w:rsidR="00A47603" w:rsidRPr="00692C33" w:rsidRDefault="00A47603" w:rsidP="006B5964">
      <w:pPr>
        <w:pStyle w:val="ListParagraph"/>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__________________________</w:t>
      </w:r>
    </w:p>
    <w:p w14:paraId="0F052EDD" w14:textId="77777777" w:rsidR="00A47603" w:rsidRPr="00692C33" w:rsidRDefault="00A47603" w:rsidP="006B5964">
      <w:pPr>
        <w:pStyle w:val="ListParagraph"/>
        <w:numPr>
          <w:ilvl w:val="0"/>
          <w:numId w:val="13"/>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Do you think, all the fish in the ponds are having enough feeds? Yes </w:t>
      </w:r>
      <w:r w:rsidRPr="00692C33">
        <w:rPr>
          <w:rFonts w:ascii="Times New Roman" w:hAnsi="Times New Roman"/>
          <w:color w:val="000000"/>
          <w:sz w:val="24"/>
          <w:szCs w:val="24"/>
        </w:rPr>
        <w:t xml:space="preserve"> No </w:t>
      </w:r>
      <w:r w:rsidRPr="00692C33">
        <w:rPr>
          <w:rFonts w:ascii="Times New Roman" w:hAnsi="Times New Roman"/>
          <w:color w:val="000000"/>
          <w:sz w:val="24"/>
          <w:szCs w:val="24"/>
        </w:rPr>
        <w:t xml:space="preserve"> </w:t>
      </w:r>
    </w:p>
    <w:p w14:paraId="54E396D2" w14:textId="77777777" w:rsidR="00A47603" w:rsidRPr="00692C33" w:rsidRDefault="00A47603" w:rsidP="006B5964">
      <w:pPr>
        <w:pStyle w:val="ListParagraph"/>
        <w:numPr>
          <w:ilvl w:val="0"/>
          <w:numId w:val="13"/>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Do you use manure in your ponds? Yes </w:t>
      </w:r>
      <w:r w:rsidRPr="00692C33">
        <w:rPr>
          <w:rFonts w:ascii="Times New Roman" w:hAnsi="Times New Roman"/>
          <w:color w:val="000000"/>
          <w:sz w:val="24"/>
          <w:szCs w:val="24"/>
        </w:rPr>
        <w:t xml:space="preserve"> No </w:t>
      </w:r>
      <w:r w:rsidRPr="00692C33">
        <w:rPr>
          <w:rFonts w:ascii="Times New Roman" w:hAnsi="Times New Roman"/>
          <w:color w:val="000000"/>
          <w:sz w:val="24"/>
          <w:szCs w:val="24"/>
        </w:rPr>
        <w:t xml:space="preserve">  </w:t>
      </w:r>
    </w:p>
    <w:p w14:paraId="3A1DDB85" w14:textId="77777777" w:rsidR="00A47603" w:rsidRPr="00692C33" w:rsidRDefault="00A47603" w:rsidP="006B5964">
      <w:pPr>
        <w:pStyle w:val="ListParagraph"/>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If yes, which particular pond (s)? A: _____ B: ____ C: ____</w:t>
      </w:r>
    </w:p>
    <w:p w14:paraId="267B4001" w14:textId="77777777" w:rsidR="00A47603" w:rsidRPr="00692C33" w:rsidRDefault="00A47603" w:rsidP="006B5964">
      <w:pPr>
        <w:pStyle w:val="ListParagraph"/>
        <w:numPr>
          <w:ilvl w:val="0"/>
          <w:numId w:val="13"/>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Which source of manure do you frequently use? </w:t>
      </w:r>
    </w:p>
    <w:p w14:paraId="6153332A" w14:textId="77777777" w:rsidR="00A47603" w:rsidRPr="00692C33" w:rsidRDefault="00A47603" w:rsidP="006B5964">
      <w:pPr>
        <w:pStyle w:val="ListParagraph"/>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1= Cattle/Goat/Sheep, 2 = Pig, 3 = Poultry, 4 = Others (Specify)______________</w:t>
      </w:r>
    </w:p>
    <w:p w14:paraId="4FDEB311" w14:textId="77777777" w:rsidR="00A47603" w:rsidRPr="00692C33" w:rsidRDefault="00A47603" w:rsidP="006B5964">
      <w:pPr>
        <w:pStyle w:val="ListParagraph"/>
        <w:numPr>
          <w:ilvl w:val="0"/>
          <w:numId w:val="13"/>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What is the amount of manure used per </w:t>
      </w:r>
      <w:proofErr w:type="spellStart"/>
      <w:r w:rsidRPr="00692C33">
        <w:rPr>
          <w:rFonts w:ascii="Times New Roman" w:hAnsi="Times New Roman"/>
          <w:color w:val="000000"/>
          <w:sz w:val="24"/>
          <w:szCs w:val="24"/>
        </w:rPr>
        <w:t>pond</w:t>
      </w:r>
      <w:proofErr w:type="spellEnd"/>
      <w:r w:rsidRPr="00692C33">
        <w:rPr>
          <w:rFonts w:ascii="Times New Roman" w:hAnsi="Times New Roman"/>
          <w:color w:val="000000"/>
          <w:sz w:val="24"/>
          <w:szCs w:val="24"/>
        </w:rPr>
        <w:t xml:space="preserve"> and how often?</w:t>
      </w:r>
    </w:p>
    <w:p w14:paraId="2D8860BA" w14:textId="77777777" w:rsidR="00A47603" w:rsidRPr="00692C33" w:rsidRDefault="00A47603" w:rsidP="006B5964">
      <w:pPr>
        <w:spacing w:line="360" w:lineRule="auto"/>
        <w:ind w:left="360" w:firstLine="360"/>
        <w:jc w:val="both"/>
        <w:rPr>
          <w:rFonts w:ascii="Times New Roman" w:hAnsi="Times New Roman"/>
          <w:color w:val="000000"/>
          <w:sz w:val="24"/>
          <w:szCs w:val="24"/>
        </w:rPr>
      </w:pPr>
      <w:r w:rsidRPr="00692C33">
        <w:rPr>
          <w:rFonts w:ascii="Times New Roman" w:hAnsi="Times New Roman"/>
          <w:color w:val="000000"/>
          <w:sz w:val="24"/>
          <w:szCs w:val="24"/>
        </w:rPr>
        <w:t>A: ____/____ B: ____/____ C: ____/____ (</w:t>
      </w:r>
      <w:proofErr w:type="gramStart"/>
      <w:r w:rsidRPr="00692C33">
        <w:rPr>
          <w:rFonts w:ascii="Times New Roman" w:hAnsi="Times New Roman"/>
          <w:color w:val="000000"/>
          <w:sz w:val="24"/>
          <w:szCs w:val="24"/>
        </w:rPr>
        <w:t>E.g.</w:t>
      </w:r>
      <w:proofErr w:type="gramEnd"/>
      <w:r w:rsidRPr="00692C33">
        <w:rPr>
          <w:rFonts w:ascii="Times New Roman" w:hAnsi="Times New Roman"/>
          <w:color w:val="000000"/>
          <w:sz w:val="24"/>
          <w:szCs w:val="24"/>
        </w:rPr>
        <w:t xml:space="preserve"> 3kgs twice per week)</w:t>
      </w:r>
    </w:p>
    <w:p w14:paraId="63F39955" w14:textId="77777777" w:rsidR="00A47603" w:rsidRPr="00692C33" w:rsidRDefault="00A47603" w:rsidP="006B5964">
      <w:pPr>
        <w:pStyle w:val="ListParagraph"/>
        <w:numPr>
          <w:ilvl w:val="0"/>
          <w:numId w:val="13"/>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t xml:space="preserve">In what form do you usually use manure? </w:t>
      </w:r>
    </w:p>
    <w:p w14:paraId="134E42F3" w14:textId="77777777" w:rsidR="00A47603" w:rsidRPr="00692C33" w:rsidRDefault="00A47603" w:rsidP="006B5964">
      <w:pPr>
        <w:spacing w:line="360" w:lineRule="auto"/>
        <w:ind w:left="360" w:firstLine="360"/>
        <w:jc w:val="both"/>
        <w:rPr>
          <w:rFonts w:ascii="Times New Roman" w:hAnsi="Times New Roman"/>
          <w:color w:val="000000"/>
          <w:sz w:val="24"/>
          <w:szCs w:val="24"/>
        </w:rPr>
      </w:pPr>
      <w:r w:rsidRPr="00692C33">
        <w:rPr>
          <w:rFonts w:ascii="Times New Roman" w:hAnsi="Times New Roman"/>
          <w:color w:val="000000"/>
          <w:sz w:val="24"/>
          <w:szCs w:val="24"/>
        </w:rPr>
        <w:t>1 =Mixed with water 2 = Dry 3= Others___________</w:t>
      </w:r>
    </w:p>
    <w:p w14:paraId="3C6B1B6D" w14:textId="77777777" w:rsidR="00A47603" w:rsidRPr="00692C33" w:rsidRDefault="00A47603" w:rsidP="006B5964">
      <w:pPr>
        <w:pStyle w:val="ListParagraph"/>
        <w:numPr>
          <w:ilvl w:val="0"/>
          <w:numId w:val="13"/>
        </w:numPr>
        <w:spacing w:line="360" w:lineRule="auto"/>
        <w:jc w:val="both"/>
        <w:rPr>
          <w:rFonts w:ascii="Times New Roman" w:hAnsi="Times New Roman"/>
          <w:color w:val="000000"/>
          <w:sz w:val="24"/>
          <w:szCs w:val="24"/>
        </w:rPr>
      </w:pPr>
      <w:r w:rsidRPr="00692C33">
        <w:rPr>
          <w:rFonts w:ascii="Times New Roman" w:hAnsi="Times New Roman"/>
          <w:color w:val="000000"/>
          <w:sz w:val="24"/>
          <w:szCs w:val="24"/>
        </w:rPr>
        <w:lastRenderedPageBreak/>
        <w:t xml:space="preserve">Have you integrated fish farming with other animals like poultry, pigs? </w:t>
      </w:r>
    </w:p>
    <w:p w14:paraId="7407F272" w14:textId="77777777" w:rsidR="00A47603" w:rsidRDefault="00A47603" w:rsidP="006B5964">
      <w:pPr>
        <w:spacing w:line="360" w:lineRule="auto"/>
        <w:ind w:firstLine="720"/>
        <w:jc w:val="both"/>
        <w:rPr>
          <w:rFonts w:ascii="Times New Roman" w:hAnsi="Times New Roman"/>
          <w:sz w:val="24"/>
          <w:szCs w:val="24"/>
        </w:rPr>
      </w:pPr>
      <w:r w:rsidRPr="00692C33">
        <w:rPr>
          <w:rFonts w:ascii="Times New Roman" w:hAnsi="Times New Roman"/>
          <w:color w:val="000000"/>
          <w:sz w:val="24"/>
          <w:szCs w:val="24"/>
        </w:rPr>
        <w:t xml:space="preserve">Yes </w:t>
      </w:r>
      <w:r w:rsidRPr="00692C33">
        <w:rPr>
          <w:rFonts w:ascii="Times New Roman" w:hAnsi="Times New Roman"/>
          <w:color w:val="000000"/>
          <w:sz w:val="24"/>
          <w:szCs w:val="24"/>
        </w:rPr>
        <w:t xml:space="preserve"> No </w:t>
      </w:r>
      <w:r w:rsidRPr="00692C33">
        <w:rPr>
          <w:rFonts w:ascii="Times New Roman" w:hAnsi="Times New Roman"/>
          <w:color w:val="000000"/>
          <w:sz w:val="24"/>
          <w:szCs w:val="24"/>
        </w:rPr>
        <w:t> If yes, which particular ponds___________________________________</w:t>
      </w:r>
      <w:r w:rsidRPr="00692C33">
        <w:rPr>
          <w:rFonts w:ascii="Times New Roman" w:hAnsi="Times New Roman"/>
          <w:sz w:val="24"/>
          <w:szCs w:val="24"/>
        </w:rPr>
        <w:t xml:space="preserve"> </w:t>
      </w:r>
    </w:p>
    <w:p w14:paraId="2D56FA30" w14:textId="43F8C562" w:rsidR="00694185" w:rsidRDefault="00694185" w:rsidP="00694185">
      <w:pPr>
        <w:pStyle w:val="Heading1"/>
        <w:rPr>
          <w:rFonts w:ascii="Times New Roman" w:hAnsi="Times New Roman" w:cs="Times New Roman"/>
          <w:b/>
          <w:bCs/>
          <w:sz w:val="24"/>
          <w:szCs w:val="24"/>
        </w:rPr>
      </w:pPr>
      <w:bookmarkStart w:id="550" w:name="_Toc146699003"/>
      <w:r w:rsidRPr="00694185">
        <w:rPr>
          <w:rFonts w:ascii="Times New Roman" w:hAnsi="Times New Roman" w:cs="Times New Roman"/>
          <w:b/>
          <w:bCs/>
          <w:sz w:val="24"/>
          <w:szCs w:val="24"/>
        </w:rPr>
        <w:t>7.2 Ethical clearance letter</w:t>
      </w:r>
      <w:bookmarkEnd w:id="550"/>
    </w:p>
    <w:p w14:paraId="24F58B04" w14:textId="77777777" w:rsidR="00694185" w:rsidRPr="00694185" w:rsidRDefault="00694185" w:rsidP="00694185"/>
    <w:p w14:paraId="6FECF50D" w14:textId="5F7B345B" w:rsidR="00A47603" w:rsidRPr="00692C33" w:rsidRDefault="00694185" w:rsidP="00694185">
      <w:pPr>
        <w:spacing w:after="0" w:line="360" w:lineRule="auto"/>
        <w:jc w:val="center"/>
        <w:rPr>
          <w:rFonts w:ascii="Times New Roman" w:hAnsi="Times New Roman"/>
          <w:b/>
          <w:color w:val="000000"/>
          <w:sz w:val="24"/>
          <w:szCs w:val="24"/>
        </w:rPr>
      </w:pPr>
      <w:r w:rsidRPr="00694185">
        <w:rPr>
          <w:noProof/>
        </w:rPr>
        <w:drawing>
          <wp:inline distT="0" distB="0" distL="0" distR="0" wp14:anchorId="0E97AE21" wp14:editId="1CB3E9B7">
            <wp:extent cx="6391275" cy="5953125"/>
            <wp:effectExtent l="0" t="0" r="0" b="9525"/>
            <wp:docPr id="47609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1275" cy="5953125"/>
                    </a:xfrm>
                    <a:prstGeom prst="rect">
                      <a:avLst/>
                    </a:prstGeom>
                    <a:noFill/>
                    <a:ln>
                      <a:noFill/>
                    </a:ln>
                  </pic:spPr>
                </pic:pic>
              </a:graphicData>
            </a:graphic>
          </wp:inline>
        </w:drawing>
      </w:r>
    </w:p>
    <w:sectPr w:rsidR="00A47603" w:rsidRPr="00692C33" w:rsidSect="002C4E7B">
      <w:footerReference w:type="default" r:id="rId99"/>
      <w:type w:val="continuous"/>
      <w:pgSz w:w="12240" w:h="15840"/>
      <w:pgMar w:top="156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5" w:author="Administrator" w:date="2023-09-03T15:23:00Z" w:initials="A">
    <w:p w14:paraId="47156B2E" w14:textId="29B82500" w:rsidR="004F731E" w:rsidRDefault="004F731E">
      <w:pPr>
        <w:pStyle w:val="CommentText"/>
      </w:pPr>
      <w:r>
        <w:rPr>
          <w:rStyle w:val="CommentReference"/>
        </w:rPr>
        <w:annotationRef/>
      </w:r>
      <w:r>
        <w:t>Where are the other counties? – Taita Taveta and Nakuru – they are missing in these hypotheses</w:t>
      </w:r>
    </w:p>
  </w:comment>
  <w:comment w:id="253" w:author="Administrator" w:date="2023-09-04T11:18:00Z" w:initials="A">
    <w:p w14:paraId="4C4866B9" w14:textId="0DD8459A" w:rsidR="000271F3" w:rsidRDefault="000271F3" w:rsidP="000271F3">
      <w:pPr>
        <w:pStyle w:val="CommentText"/>
        <w:numPr>
          <w:ilvl w:val="0"/>
          <w:numId w:val="25"/>
        </w:numPr>
      </w:pPr>
      <w:r>
        <w:rPr>
          <w:rStyle w:val="CommentReference"/>
        </w:rPr>
        <w:annotationRef/>
      </w:r>
      <w:r>
        <w:t xml:space="preserve"> 1</w:t>
      </w:r>
      <w:r w:rsidRPr="000271F3">
        <w:rPr>
          <w:vertAlign w:val="superscript"/>
        </w:rPr>
        <w:t>st</w:t>
      </w:r>
      <w:r>
        <w:t xml:space="preserve"> specific objective is on KAP. In the results </w:t>
      </w:r>
      <w:proofErr w:type="gramStart"/>
      <w:r>
        <w:t>there</w:t>
      </w:r>
      <w:proofErr w:type="gramEnd"/>
      <w:r>
        <w:t xml:space="preserve"> practices but it is missing Knowledge and attitude. Include them to answer this objective</w:t>
      </w:r>
    </w:p>
  </w:comment>
  <w:comment w:id="260" w:author="Administrator" w:date="2023-09-04T11:35:00Z" w:initials="A">
    <w:p w14:paraId="6C8D4323" w14:textId="42D865FD" w:rsidR="006162C5" w:rsidRDefault="006162C5">
      <w:pPr>
        <w:pStyle w:val="CommentText"/>
      </w:pPr>
      <w:r>
        <w:rPr>
          <w:rStyle w:val="CommentReference"/>
        </w:rPr>
        <w:annotationRef/>
      </w:r>
      <w:r>
        <w:t>Name the genera observed</w:t>
      </w:r>
    </w:p>
  </w:comment>
  <w:comment w:id="261" w:author="Administrator" w:date="2023-09-04T13:43:00Z" w:initials="A">
    <w:p w14:paraId="7194DCEF" w14:textId="395DFC52" w:rsidR="00CC6CB0" w:rsidRDefault="00CC6CB0">
      <w:pPr>
        <w:pStyle w:val="CommentText"/>
      </w:pPr>
      <w:r>
        <w:rPr>
          <w:rStyle w:val="CommentReference"/>
        </w:rPr>
        <w:annotationRef/>
      </w:r>
      <w:r>
        <w:t>How many genera were observed in Nakuru</w:t>
      </w:r>
    </w:p>
  </w:comment>
  <w:comment w:id="265" w:author="Administrator" w:date="2023-09-04T13:57:00Z" w:initials="A">
    <w:p w14:paraId="51CCEEBA" w14:textId="538D7DBD" w:rsidR="004C30D2" w:rsidRDefault="004C30D2">
      <w:pPr>
        <w:pStyle w:val="CommentText"/>
      </w:pPr>
      <w:r>
        <w:rPr>
          <w:rStyle w:val="CommentReference"/>
        </w:rPr>
        <w:annotationRef/>
      </w:r>
      <w:r>
        <w:t>Use a decreasing order for prevalence for all parasites in the tabulation of the results for ease of readership</w:t>
      </w:r>
    </w:p>
  </w:comment>
  <w:comment w:id="267" w:author="Administrator" w:date="2023-09-04T13:51:00Z" w:initials="A">
    <w:p w14:paraId="1865F386" w14:textId="2F6FBBA4" w:rsidR="004C30D2" w:rsidRDefault="004C30D2">
      <w:pPr>
        <w:pStyle w:val="CommentText"/>
      </w:pPr>
      <w:r>
        <w:rPr>
          <w:rStyle w:val="CommentReference"/>
        </w:rPr>
        <w:annotationRef/>
      </w:r>
      <w:r>
        <w:t>Delete this worm in all places; unless you are considering other types of mean intensity</w:t>
      </w:r>
    </w:p>
  </w:comment>
  <w:comment w:id="268" w:author="Administrator" w:date="2023-09-04T14:01:00Z" w:initials="A">
    <w:p w14:paraId="7D009191" w14:textId="12D149A7" w:rsidR="00EE5DC4" w:rsidRDefault="00EE5DC4">
      <w:pPr>
        <w:pStyle w:val="CommentText"/>
      </w:pPr>
      <w:r>
        <w:rPr>
          <w:rStyle w:val="CommentReference"/>
        </w:rPr>
        <w:annotationRef/>
      </w:r>
      <w:r>
        <w:t>Use same way of tabulation</w:t>
      </w:r>
    </w:p>
  </w:comment>
  <w:comment w:id="269" w:author="Administrator" w:date="2023-09-04T14:02:00Z" w:initials="A">
    <w:p w14:paraId="5C5B27EE" w14:textId="7C7EBF04" w:rsidR="00EE5DC4" w:rsidRDefault="00EE5DC4">
      <w:pPr>
        <w:pStyle w:val="CommentText"/>
      </w:pPr>
      <w:r>
        <w:rPr>
          <w:rStyle w:val="CommentReference"/>
        </w:rPr>
        <w:annotationRef/>
      </w:r>
      <w:r>
        <w:t>See previous remark</w:t>
      </w:r>
    </w:p>
  </w:comment>
  <w:comment w:id="271" w:author="Administrator" w:date="2023-09-04T14:03:00Z" w:initials="A">
    <w:p w14:paraId="73A79391" w14:textId="7D2BD4BC" w:rsidR="00EE5DC4" w:rsidRDefault="00EE5DC4">
      <w:pPr>
        <w:pStyle w:val="CommentText"/>
      </w:pPr>
      <w:r>
        <w:rPr>
          <w:rStyle w:val="CommentReference"/>
        </w:rPr>
        <w:annotationRef/>
      </w:r>
      <w:r>
        <w:t>See previous remarks</w:t>
      </w:r>
    </w:p>
  </w:comment>
  <w:comment w:id="273" w:author="Administrator" w:date="2023-09-04T14:04:00Z" w:initials="A">
    <w:p w14:paraId="34A9F2CE" w14:textId="04DC36D4" w:rsidR="00EE5DC4" w:rsidRDefault="00EE5DC4">
      <w:pPr>
        <w:pStyle w:val="CommentText"/>
      </w:pPr>
      <w:r>
        <w:rPr>
          <w:rStyle w:val="CommentReference"/>
        </w:rPr>
        <w:annotationRef/>
      </w:r>
      <w:r>
        <w:t>Cite the fig. numbers in the write up</w:t>
      </w:r>
    </w:p>
  </w:comment>
  <w:comment w:id="276" w:author="Administrator" w:date="2023-09-04T14:04:00Z" w:initials="A">
    <w:p w14:paraId="239EF09F" w14:textId="0B8A68BB" w:rsidR="00EE5DC4" w:rsidRDefault="00EE5DC4" w:rsidP="00EE5DC4">
      <w:pPr>
        <w:pStyle w:val="CommentText"/>
        <w:numPr>
          <w:ilvl w:val="0"/>
          <w:numId w:val="27"/>
        </w:numPr>
      </w:pPr>
      <w:r>
        <w:rPr>
          <w:rStyle w:val="CommentReference"/>
        </w:rPr>
        <w:annotationRef/>
      </w:r>
      <w:r>
        <w:t>Re-phrase the title to reflect the contents</w:t>
      </w:r>
    </w:p>
    <w:p w14:paraId="27B01C12" w14:textId="77777777" w:rsidR="00EE5DC4" w:rsidRDefault="00EE5DC4" w:rsidP="00EE5DC4">
      <w:pPr>
        <w:pStyle w:val="CommentText"/>
        <w:numPr>
          <w:ilvl w:val="0"/>
          <w:numId w:val="27"/>
        </w:numPr>
      </w:pPr>
      <w:r>
        <w:t>Fig. caption to be at the bottom</w:t>
      </w:r>
    </w:p>
    <w:p w14:paraId="772156D2" w14:textId="77777777" w:rsidR="00EE5DC4" w:rsidRDefault="00EE5DC4" w:rsidP="00EE5DC4">
      <w:pPr>
        <w:pStyle w:val="CommentText"/>
        <w:numPr>
          <w:ilvl w:val="0"/>
          <w:numId w:val="27"/>
        </w:numPr>
      </w:pPr>
      <w:r>
        <w:t>Label the Y-axis in all figures</w:t>
      </w:r>
    </w:p>
    <w:p w14:paraId="2BFDBA5E" w14:textId="49518169" w:rsidR="00EE5DC4" w:rsidRDefault="00EE5DC4" w:rsidP="00EE5DC4">
      <w:pPr>
        <w:pStyle w:val="CommentText"/>
        <w:numPr>
          <w:ilvl w:val="0"/>
          <w:numId w:val="27"/>
        </w:numPr>
      </w:pPr>
      <w:r>
        <w:t>Spread the figures well for clarity</w:t>
      </w:r>
    </w:p>
  </w:comment>
  <w:comment w:id="283" w:author="Administrator" w:date="2023-09-04T14:12:00Z" w:initials="A">
    <w:p w14:paraId="25094D05" w14:textId="272D4F9C" w:rsidR="00DC7250" w:rsidRDefault="00DC7250">
      <w:pPr>
        <w:pStyle w:val="CommentText"/>
      </w:pPr>
      <w:r>
        <w:rPr>
          <w:rStyle w:val="CommentReference"/>
        </w:rPr>
        <w:annotationRef/>
      </w:r>
      <w:r>
        <w:t>See previous remarks</w:t>
      </w:r>
    </w:p>
  </w:comment>
  <w:comment w:id="301" w:author="Administrator" w:date="2023-09-04T14:20:00Z" w:initials="A">
    <w:p w14:paraId="195942D0" w14:textId="10F7B49A" w:rsidR="00DC7250" w:rsidRDefault="00DC7250">
      <w:pPr>
        <w:pStyle w:val="CommentText"/>
      </w:pPr>
      <w:r>
        <w:rPr>
          <w:rStyle w:val="CommentReference"/>
        </w:rPr>
        <w:annotationRef/>
      </w:r>
      <w:r>
        <w:t>Theses can fit well after paragraph one in section 5.1.2 before county analysis</w:t>
      </w:r>
    </w:p>
  </w:comment>
  <w:comment w:id="306" w:author="Administrator" w:date="2023-09-04T14:17:00Z" w:initials="A">
    <w:p w14:paraId="42151BD8" w14:textId="309F7C2C" w:rsidR="00DC7250" w:rsidRDefault="00DC7250">
      <w:pPr>
        <w:pStyle w:val="CommentText"/>
      </w:pPr>
      <w:r>
        <w:rPr>
          <w:rStyle w:val="CommentReference"/>
        </w:rPr>
        <w:annotationRef/>
      </w:r>
      <w:r>
        <w:t>Illustrate the parasite on the figure</w:t>
      </w:r>
    </w:p>
  </w:comment>
  <w:comment w:id="363" w:author="Administrator" w:date="2023-09-04T14:28:00Z" w:initials="A">
    <w:p w14:paraId="25749CF6" w14:textId="0B651487" w:rsidR="00774AEC" w:rsidRDefault="00774AEC">
      <w:pPr>
        <w:pStyle w:val="CommentText"/>
      </w:pPr>
      <w:r>
        <w:rPr>
          <w:rStyle w:val="CommentReference"/>
        </w:rPr>
        <w:annotationRef/>
      </w:r>
      <w:r>
        <w:t xml:space="preserve">Delete </w:t>
      </w:r>
      <w:proofErr w:type="spellStart"/>
      <w:r>
        <w:t>fullstop</w:t>
      </w:r>
      <w:proofErr w:type="spellEnd"/>
      <w:r>
        <w:t xml:space="preserve"> at end of a title or </w:t>
      </w:r>
      <w:proofErr w:type="spellStart"/>
      <w:r>
        <w:t>su</w:t>
      </w:r>
      <w:proofErr w:type="spellEnd"/>
      <w:r>
        <w:t>-title</w:t>
      </w:r>
    </w:p>
  </w:comment>
  <w:comment w:id="377" w:author="Administrator" w:date="2023-09-05T09:50:00Z" w:initials="A">
    <w:p w14:paraId="24D127C0" w14:textId="77777777" w:rsidR="009B7903" w:rsidRDefault="009B7903">
      <w:pPr>
        <w:pStyle w:val="CommentText"/>
      </w:pPr>
      <w:r>
        <w:rPr>
          <w:rStyle w:val="CommentReference"/>
        </w:rPr>
        <w:annotationRef/>
      </w:r>
      <w:r>
        <w:t>What about Lake Jibe?</w:t>
      </w:r>
    </w:p>
    <w:p w14:paraId="242FC958" w14:textId="505BAE27" w:rsidR="009B7903" w:rsidRDefault="009B7903">
      <w:pPr>
        <w:pStyle w:val="CommentText"/>
      </w:pPr>
      <w:r>
        <w:t>Insert its parameters for DO, Temperature and pH</w:t>
      </w:r>
    </w:p>
  </w:comment>
  <w:comment w:id="413" w:author="Administrator" w:date="2023-09-05T09:46:00Z" w:initials="A">
    <w:p w14:paraId="2FAF22A4" w14:textId="5F0757D5" w:rsidR="009B7903" w:rsidRDefault="009B7903">
      <w:pPr>
        <w:pStyle w:val="CommentText"/>
      </w:pPr>
      <w:r>
        <w:rPr>
          <w:rStyle w:val="CommentReference"/>
        </w:rPr>
        <w:annotationRef/>
      </w:r>
      <w:r>
        <w:t xml:space="preserve">‘T’ in </w:t>
      </w:r>
      <w:proofErr w:type="spellStart"/>
      <w:r w:rsidRPr="009B7903">
        <w:rPr>
          <w:highlight w:val="yellow"/>
        </w:rPr>
        <w:t>t</w:t>
      </w:r>
      <w:r>
        <w:t>aveta</w:t>
      </w:r>
      <w:proofErr w:type="spellEnd"/>
      <w:r>
        <w:t xml:space="preserve"> is Capital – it is a proper noun. Change here and in the whole thesis</w:t>
      </w:r>
    </w:p>
  </w:comment>
  <w:comment w:id="418" w:author="Administrator" w:date="2023-09-05T09:45:00Z" w:initials="A">
    <w:p w14:paraId="233C4F6C" w14:textId="1E89AEDE" w:rsidR="009B7903" w:rsidRDefault="009B7903">
      <w:pPr>
        <w:pStyle w:val="CommentText"/>
      </w:pPr>
      <w:r>
        <w:rPr>
          <w:rStyle w:val="CommentReference"/>
        </w:rPr>
        <w:annotationRef/>
      </w:r>
      <w:r>
        <w:t>Check this. It is unlikely that 22 &amp; 25 will have a significant difference.</w:t>
      </w:r>
    </w:p>
  </w:comment>
  <w:comment w:id="456" w:author="Administrator" w:date="2023-09-05T09:59:00Z" w:initials="A">
    <w:p w14:paraId="590C3299" w14:textId="0EF75536" w:rsidR="00890949" w:rsidRDefault="00890949" w:rsidP="00890949">
      <w:pPr>
        <w:pStyle w:val="CommentText"/>
        <w:numPr>
          <w:ilvl w:val="0"/>
          <w:numId w:val="28"/>
        </w:numPr>
      </w:pPr>
      <w:r>
        <w:rPr>
          <w:rStyle w:val="CommentReference"/>
        </w:rPr>
        <w:annotationRef/>
      </w:r>
      <w:r>
        <w:t>Insert a table of all sites to support your data here.</w:t>
      </w:r>
    </w:p>
    <w:p w14:paraId="5F5D078B" w14:textId="031BADC8" w:rsidR="00890949" w:rsidRDefault="00890949" w:rsidP="00890949">
      <w:pPr>
        <w:pStyle w:val="CommentText"/>
        <w:numPr>
          <w:ilvl w:val="0"/>
          <w:numId w:val="28"/>
        </w:numPr>
      </w:pPr>
      <w:r>
        <w:t>This will rule out – a single site, influencing a whole county.</w:t>
      </w:r>
    </w:p>
    <w:p w14:paraId="18D7675A" w14:textId="3203009A" w:rsidR="0092075E" w:rsidRDefault="0092075E" w:rsidP="00890949">
      <w:pPr>
        <w:pStyle w:val="CommentText"/>
        <w:numPr>
          <w:ilvl w:val="0"/>
          <w:numId w:val="28"/>
        </w:numPr>
      </w:pPr>
      <w:r>
        <w:t>In case they are bulky – put the table as appendix.</w:t>
      </w:r>
    </w:p>
    <w:p w14:paraId="378854F7" w14:textId="4B7CACA1" w:rsidR="0092075E" w:rsidRDefault="0092075E" w:rsidP="00890949">
      <w:pPr>
        <w:pStyle w:val="CommentText"/>
        <w:numPr>
          <w:ilvl w:val="0"/>
          <w:numId w:val="28"/>
        </w:numPr>
      </w:pPr>
      <w:r>
        <w:t>Remember the gist of your thesis is water quality</w:t>
      </w:r>
    </w:p>
    <w:p w14:paraId="195A1812" w14:textId="5321AB9E" w:rsidR="00890949" w:rsidRDefault="00890949">
      <w:pPr>
        <w:pStyle w:val="CommentText"/>
      </w:pPr>
    </w:p>
  </w:comment>
  <w:comment w:id="461" w:author="Administrator" w:date="2023-09-05T10:01:00Z" w:initials="A">
    <w:p w14:paraId="5FA33B2D" w14:textId="700481DA" w:rsidR="00890949" w:rsidRDefault="00890949" w:rsidP="0092075E">
      <w:pPr>
        <w:pStyle w:val="CommentText"/>
        <w:numPr>
          <w:ilvl w:val="0"/>
          <w:numId w:val="29"/>
        </w:numPr>
      </w:pPr>
      <w:r>
        <w:rPr>
          <w:rStyle w:val="CommentReference"/>
        </w:rPr>
        <w:annotationRef/>
      </w:r>
      <w:r>
        <w:t>Re-write as shown previously</w:t>
      </w:r>
    </w:p>
    <w:p w14:paraId="57A1CAEE" w14:textId="77777777" w:rsidR="0092075E" w:rsidRDefault="0092075E" w:rsidP="0092075E">
      <w:pPr>
        <w:pStyle w:val="CommentText"/>
        <w:numPr>
          <w:ilvl w:val="0"/>
          <w:numId w:val="29"/>
        </w:numPr>
      </w:pPr>
      <w:r>
        <w:t>The whole thesis should be in Times New Romans, not other fonts</w:t>
      </w:r>
    </w:p>
    <w:p w14:paraId="669B9F62" w14:textId="59645819" w:rsidR="0092075E" w:rsidRDefault="0092075E" w:rsidP="0092075E">
      <w:pPr>
        <w:pStyle w:val="CommentText"/>
        <w:numPr>
          <w:ilvl w:val="0"/>
          <w:numId w:val="29"/>
        </w:numPr>
      </w:pPr>
      <w:r>
        <w:t>There is need to show a table showing which parameters are different from which as some are the same. Here and in the whole thesis.</w:t>
      </w:r>
    </w:p>
  </w:comment>
  <w:comment w:id="457" w:author="Administrator" w:date="2023-09-05T10:13:00Z" w:initials="A">
    <w:p w14:paraId="7006D573" w14:textId="44871360" w:rsidR="0026597A" w:rsidRDefault="0026597A">
      <w:pPr>
        <w:pStyle w:val="CommentText"/>
      </w:pPr>
      <w:r>
        <w:rPr>
          <w:rStyle w:val="CommentReference"/>
        </w:rPr>
        <w:annotationRef/>
      </w:r>
      <w:r>
        <w:t>This is not physical parameter, insert in the correct area</w:t>
      </w:r>
    </w:p>
  </w:comment>
  <w:comment w:id="462" w:author="Administrator" w:date="2023-09-05T10:10:00Z" w:initials="A">
    <w:p w14:paraId="27468072" w14:textId="18FD9140" w:rsidR="0092075E" w:rsidRDefault="0092075E">
      <w:pPr>
        <w:pStyle w:val="CommentText"/>
      </w:pPr>
      <w:r>
        <w:rPr>
          <w:rStyle w:val="CommentReference"/>
        </w:rPr>
        <w:annotationRef/>
      </w:r>
      <w:r>
        <w:t>Where are the others?</w:t>
      </w:r>
    </w:p>
  </w:comment>
  <w:comment w:id="463" w:author="Administrator" w:date="2023-09-05T10:11:00Z" w:initials="A">
    <w:p w14:paraId="47E8A554" w14:textId="77777777" w:rsidR="0092075E" w:rsidRDefault="0092075E">
      <w:pPr>
        <w:pStyle w:val="CommentText"/>
      </w:pPr>
      <w:r>
        <w:rPr>
          <w:rStyle w:val="CommentReference"/>
        </w:rPr>
        <w:annotationRef/>
      </w:r>
      <w:r>
        <w:t>Where are the others?</w:t>
      </w:r>
    </w:p>
    <w:p w14:paraId="5B793746" w14:textId="5F27A05F" w:rsidR="0092075E" w:rsidRDefault="0092075E">
      <w:pPr>
        <w:pStyle w:val="CommentText"/>
      </w:pPr>
      <w:r>
        <w:t>Put up a table as previously suggested</w:t>
      </w:r>
    </w:p>
  </w:comment>
  <w:comment w:id="465" w:author="Administrator" w:date="2023-09-05T10:15:00Z" w:initials="A">
    <w:p w14:paraId="77D16D11" w14:textId="77777777" w:rsidR="0026597A" w:rsidRDefault="0026597A">
      <w:pPr>
        <w:pStyle w:val="CommentText"/>
      </w:pPr>
      <w:r>
        <w:rPr>
          <w:rStyle w:val="CommentReference"/>
        </w:rPr>
        <w:annotationRef/>
      </w:r>
      <w:r>
        <w:t>For each parameter give its level for all counties &amp; lake.</w:t>
      </w:r>
    </w:p>
    <w:p w14:paraId="1A335BF4" w14:textId="64DBBF9E" w:rsidR="0026597A" w:rsidRDefault="0026597A">
      <w:pPr>
        <w:pStyle w:val="CommentText"/>
      </w:pPr>
      <w:r>
        <w:t>You tabling results – not discussing them</w:t>
      </w:r>
    </w:p>
  </w:comment>
  <w:comment w:id="466" w:author="Administrator" w:date="2023-09-05T10:17:00Z" w:initials="A">
    <w:p w14:paraId="03589060" w14:textId="53C07EBC" w:rsidR="0026597A" w:rsidRDefault="0026597A">
      <w:pPr>
        <w:pStyle w:val="CommentText"/>
      </w:pPr>
      <w:r>
        <w:rPr>
          <w:rStyle w:val="CommentReference"/>
        </w:rPr>
        <w:annotationRef/>
      </w:r>
      <w:r>
        <w:t>What is this? P= or what?</w:t>
      </w:r>
    </w:p>
  </w:comment>
  <w:comment w:id="468" w:author="Administrator" w:date="2023-09-05T10:21:00Z" w:initials="A">
    <w:p w14:paraId="405F6945" w14:textId="46491CCE" w:rsidR="0026597A" w:rsidRDefault="0026597A">
      <w:pPr>
        <w:pStyle w:val="CommentText"/>
      </w:pPr>
      <w:r>
        <w:rPr>
          <w:rStyle w:val="CommentReference"/>
        </w:rPr>
        <w:annotationRef/>
      </w:r>
      <w:r>
        <w:t>Ammonia is NH</w:t>
      </w:r>
      <w:r w:rsidRPr="0026597A">
        <w:rPr>
          <w:vertAlign w:val="subscript"/>
        </w:rPr>
        <w:t>4</w:t>
      </w:r>
    </w:p>
  </w:comment>
  <w:comment w:id="469" w:author="Administrator" w:date="2023-09-05T10:22:00Z" w:initials="A">
    <w:p w14:paraId="7A6F0756" w14:textId="2CA6FF2E" w:rsidR="0026597A" w:rsidRDefault="0026597A">
      <w:pPr>
        <w:pStyle w:val="CommentText"/>
      </w:pPr>
      <w:r>
        <w:rPr>
          <w:rStyle w:val="CommentReference"/>
        </w:rPr>
        <w:annotationRef/>
      </w:r>
      <w:r w:rsidR="00B85F19">
        <w:t>R</w:t>
      </w:r>
      <w:r>
        <w:t>ephrase</w:t>
      </w:r>
      <w:r w:rsidR="00B85F19">
        <w:t>. You tabling results not discussing them</w:t>
      </w:r>
    </w:p>
  </w:comment>
  <w:comment w:id="484" w:author="Administrator" w:date="2023-09-05T10:26:00Z" w:initials="A">
    <w:p w14:paraId="7FC73730" w14:textId="20B21A67" w:rsidR="00B85F19" w:rsidRDefault="00B85F19">
      <w:pPr>
        <w:pStyle w:val="CommentText"/>
      </w:pPr>
      <w:r>
        <w:rPr>
          <w:rStyle w:val="CommentReference"/>
        </w:rPr>
        <w:annotationRef/>
      </w:r>
      <w:r>
        <w:t>1. Insert correlation tables and/or graphs of all these parameters to support your write-up.</w:t>
      </w:r>
    </w:p>
    <w:p w14:paraId="17E7A4C4" w14:textId="4DF8755F" w:rsidR="00B85F19" w:rsidRDefault="00B85F19">
      <w:pPr>
        <w:pStyle w:val="CommentText"/>
      </w:pPr>
      <w:r>
        <w:t>2. It can thereafter be decided which one remains in the body of the thesis and which goes to appendix</w:t>
      </w:r>
    </w:p>
  </w:comment>
  <w:comment w:id="503" w:author="Administrator" w:date="2023-09-05T10:28:00Z" w:initials="A">
    <w:p w14:paraId="1FB6470B" w14:textId="60F8EF34" w:rsidR="00B85F19" w:rsidRDefault="00B85F19">
      <w:pPr>
        <w:pStyle w:val="CommentText"/>
      </w:pPr>
      <w:r>
        <w:rPr>
          <w:rStyle w:val="CommentReference"/>
        </w:rPr>
        <w:annotationRef/>
      </w:r>
      <w:r>
        <w:t>These are missing at end of discussion</w:t>
      </w:r>
    </w:p>
  </w:comment>
  <w:comment w:id="505" w:author="Administrator" w:date="2023-09-05T10:43:00Z" w:initials="A">
    <w:p w14:paraId="27D86F04" w14:textId="3E21FCA1" w:rsidR="001C32A1" w:rsidRDefault="001C32A1">
      <w:pPr>
        <w:pStyle w:val="CommentText"/>
      </w:pPr>
      <w:r>
        <w:rPr>
          <w:rStyle w:val="CommentReference"/>
        </w:rPr>
        <w:annotationRef/>
      </w:r>
      <w:r>
        <w:t>Subheadings are not necessary- I suggest that they may be deleted. Unless it is the current FVM requirements.</w:t>
      </w:r>
    </w:p>
  </w:comment>
  <w:comment w:id="507" w:author="Administrator" w:date="2023-09-05T10:45:00Z" w:initials="A">
    <w:p w14:paraId="4AF8027F" w14:textId="0369C76C" w:rsidR="00A6297D" w:rsidRDefault="00A6297D">
      <w:pPr>
        <w:pStyle w:val="CommentText"/>
      </w:pPr>
      <w:r>
        <w:rPr>
          <w:rStyle w:val="CommentReference"/>
        </w:rPr>
        <w:annotationRef/>
      </w:r>
      <w:r>
        <w:t>Remove all subheadings</w:t>
      </w:r>
    </w:p>
  </w:comment>
  <w:comment w:id="512" w:author="Administrator" w:date="2023-09-05T10:47:00Z" w:initials="A">
    <w:p w14:paraId="4B06EC34" w14:textId="7E279409" w:rsidR="00A6297D" w:rsidRDefault="00A6297D">
      <w:pPr>
        <w:pStyle w:val="CommentText"/>
      </w:pPr>
      <w:r>
        <w:rPr>
          <w:rStyle w:val="CommentReference"/>
        </w:rPr>
        <w:annotationRef/>
      </w:r>
      <w:r>
        <w:t>Remove subheadings</w:t>
      </w:r>
    </w:p>
  </w:comment>
  <w:comment w:id="547" w:author="Administrator" w:date="2023-09-05T10:39:00Z" w:initials="A">
    <w:p w14:paraId="553AA373" w14:textId="1021C4F1" w:rsidR="001C32A1" w:rsidRDefault="001C32A1">
      <w:pPr>
        <w:pStyle w:val="CommentText"/>
      </w:pPr>
      <w:r>
        <w:rPr>
          <w:rStyle w:val="CommentReference"/>
        </w:rPr>
        <w:annotationRef/>
      </w:r>
      <w:r>
        <w:t>Wrongly cited. correct</w:t>
      </w:r>
    </w:p>
  </w:comment>
  <w:comment w:id="548" w:author="Administrator" w:date="2023-09-05T10:40:00Z" w:initials="A">
    <w:p w14:paraId="595B9548" w14:textId="028FE878" w:rsidR="001C32A1" w:rsidRDefault="001C32A1">
      <w:pPr>
        <w:pStyle w:val="CommentText"/>
      </w:pPr>
      <w:r>
        <w:rPr>
          <w:rStyle w:val="CommentReference"/>
        </w:rPr>
        <w:annotationRef/>
      </w:r>
      <w:r>
        <w:t>Correct this – it is incorrect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156B2E" w15:done="0"/>
  <w15:commentEx w15:paraId="4C4866B9" w15:done="0"/>
  <w15:commentEx w15:paraId="6C8D4323" w15:done="0"/>
  <w15:commentEx w15:paraId="7194DCEF" w15:done="0"/>
  <w15:commentEx w15:paraId="51CCEEBA" w15:done="0"/>
  <w15:commentEx w15:paraId="1865F386" w15:done="0"/>
  <w15:commentEx w15:paraId="7D009191" w15:done="0"/>
  <w15:commentEx w15:paraId="5C5B27EE" w15:done="0"/>
  <w15:commentEx w15:paraId="73A79391" w15:done="0"/>
  <w15:commentEx w15:paraId="34A9F2CE" w15:done="0"/>
  <w15:commentEx w15:paraId="2BFDBA5E" w15:done="0"/>
  <w15:commentEx w15:paraId="25094D05" w15:done="0"/>
  <w15:commentEx w15:paraId="195942D0" w15:done="0"/>
  <w15:commentEx w15:paraId="42151BD8" w15:done="0"/>
  <w15:commentEx w15:paraId="25749CF6" w15:done="0"/>
  <w15:commentEx w15:paraId="242FC958" w15:done="0"/>
  <w15:commentEx w15:paraId="2FAF22A4" w15:done="0"/>
  <w15:commentEx w15:paraId="233C4F6C" w15:done="0"/>
  <w15:commentEx w15:paraId="195A1812" w15:done="0"/>
  <w15:commentEx w15:paraId="669B9F62" w15:done="0"/>
  <w15:commentEx w15:paraId="7006D573" w15:done="0"/>
  <w15:commentEx w15:paraId="27468072" w15:done="0"/>
  <w15:commentEx w15:paraId="5B793746" w15:done="0"/>
  <w15:commentEx w15:paraId="1A335BF4" w15:done="0"/>
  <w15:commentEx w15:paraId="03589060" w15:done="0"/>
  <w15:commentEx w15:paraId="405F6945" w15:done="0"/>
  <w15:commentEx w15:paraId="7A6F0756" w15:done="0"/>
  <w15:commentEx w15:paraId="17E7A4C4" w15:done="0"/>
  <w15:commentEx w15:paraId="1FB6470B" w15:done="0"/>
  <w15:commentEx w15:paraId="27D86F04" w15:done="0"/>
  <w15:commentEx w15:paraId="4AF8027F" w15:done="0"/>
  <w15:commentEx w15:paraId="4B06EC34" w15:done="0"/>
  <w15:commentEx w15:paraId="553AA373" w15:done="0"/>
  <w15:commentEx w15:paraId="595B95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9F236E" w16cex:dateUtc="2023-09-03T12:23:00Z"/>
  <w16cex:commentExtensible w16cex:durableId="28A03B69" w16cex:dateUtc="2023-09-04T08:18:00Z"/>
  <w16cex:commentExtensible w16cex:durableId="28A03F90" w16cex:dateUtc="2023-09-04T08:35:00Z"/>
  <w16cex:commentExtensible w16cex:durableId="28A05D75" w16cex:dateUtc="2023-09-04T10:43:00Z"/>
  <w16cex:commentExtensible w16cex:durableId="28A060B6" w16cex:dateUtc="2023-09-04T10:57:00Z"/>
  <w16cex:commentExtensible w16cex:durableId="28A05F6D" w16cex:dateUtc="2023-09-04T10:51:00Z"/>
  <w16cex:commentExtensible w16cex:durableId="28A061C9" w16cex:dateUtc="2023-09-04T11:01:00Z"/>
  <w16cex:commentExtensible w16cex:durableId="28A061EA" w16cex:dateUtc="2023-09-04T11:02:00Z"/>
  <w16cex:commentExtensible w16cex:durableId="28A0622A" w16cex:dateUtc="2023-09-04T11:03:00Z"/>
  <w16cex:commentExtensible w16cex:durableId="28A06278" w16cex:dateUtc="2023-09-04T11:04:00Z"/>
  <w16cex:commentExtensible w16cex:durableId="28A06251" w16cex:dateUtc="2023-09-04T11:04:00Z"/>
  <w16cex:commentExtensible w16cex:durableId="28A0645C" w16cex:dateUtc="2023-09-04T11:12:00Z"/>
  <w16cex:commentExtensible w16cex:durableId="28A06613" w16cex:dateUtc="2023-09-04T11:20:00Z"/>
  <w16cex:commentExtensible w16cex:durableId="28A06573" w16cex:dateUtc="2023-09-04T11:17:00Z"/>
  <w16cex:commentExtensible w16cex:durableId="28A06814" w16cex:dateUtc="2023-09-04T11:28:00Z"/>
  <w16cex:commentExtensible w16cex:durableId="28A1787B" w16cex:dateUtc="2023-09-05T06:50:00Z"/>
  <w16cex:commentExtensible w16cex:durableId="28A17787" w16cex:dateUtc="2023-09-05T06:46:00Z"/>
  <w16cex:commentExtensible w16cex:durableId="28A1772B" w16cex:dateUtc="2023-09-05T06:45:00Z"/>
  <w16cex:commentExtensible w16cex:durableId="28A17A67" w16cex:dateUtc="2023-09-05T06:59:00Z"/>
  <w16cex:commentExtensible w16cex:durableId="28A17B0F" w16cex:dateUtc="2023-09-05T07:01:00Z"/>
  <w16cex:commentExtensible w16cex:durableId="28A17DD1" w16cex:dateUtc="2023-09-05T07:13:00Z"/>
  <w16cex:commentExtensible w16cex:durableId="28A17D2A" w16cex:dateUtc="2023-09-05T07:10:00Z"/>
  <w16cex:commentExtensible w16cex:durableId="28A17D59" w16cex:dateUtc="2023-09-05T07:11:00Z"/>
  <w16cex:commentExtensible w16cex:durableId="28A17E3A" w16cex:dateUtc="2023-09-05T07:15:00Z"/>
  <w16cex:commentExtensible w16cex:durableId="28A17EA7" w16cex:dateUtc="2023-09-05T07:17:00Z"/>
  <w16cex:commentExtensible w16cex:durableId="28A17FA4" w16cex:dateUtc="2023-09-05T07:21:00Z"/>
  <w16cex:commentExtensible w16cex:durableId="28A17FE6" w16cex:dateUtc="2023-09-05T07:22:00Z"/>
  <w16cex:commentExtensible w16cex:durableId="28A180BA" w16cex:dateUtc="2023-09-05T07:26:00Z"/>
  <w16cex:commentExtensible w16cex:durableId="28A1816B" w16cex:dateUtc="2023-09-05T07:28:00Z"/>
  <w16cex:commentExtensible w16cex:durableId="28A184DF" w16cex:dateUtc="2023-09-05T07:43:00Z"/>
  <w16cex:commentExtensible w16cex:durableId="28A1855A" w16cex:dateUtc="2023-09-05T07:45:00Z"/>
  <w16cex:commentExtensible w16cex:durableId="28A185B4" w16cex:dateUtc="2023-09-05T07:47:00Z"/>
  <w16cex:commentExtensible w16cex:durableId="28A183EF" w16cex:dateUtc="2023-09-05T07:39:00Z"/>
  <w16cex:commentExtensible w16cex:durableId="28A1840D" w16cex:dateUtc="2023-09-05T07: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156B2E" w16cid:durableId="289F236E"/>
  <w16cid:commentId w16cid:paraId="4C4866B9" w16cid:durableId="28A03B69"/>
  <w16cid:commentId w16cid:paraId="6C8D4323" w16cid:durableId="28A03F90"/>
  <w16cid:commentId w16cid:paraId="7194DCEF" w16cid:durableId="28A05D75"/>
  <w16cid:commentId w16cid:paraId="51CCEEBA" w16cid:durableId="28A060B6"/>
  <w16cid:commentId w16cid:paraId="1865F386" w16cid:durableId="28A05F6D"/>
  <w16cid:commentId w16cid:paraId="7D009191" w16cid:durableId="28A061C9"/>
  <w16cid:commentId w16cid:paraId="5C5B27EE" w16cid:durableId="28A061EA"/>
  <w16cid:commentId w16cid:paraId="73A79391" w16cid:durableId="28A0622A"/>
  <w16cid:commentId w16cid:paraId="34A9F2CE" w16cid:durableId="28A06278"/>
  <w16cid:commentId w16cid:paraId="2BFDBA5E" w16cid:durableId="28A06251"/>
  <w16cid:commentId w16cid:paraId="25094D05" w16cid:durableId="28A0645C"/>
  <w16cid:commentId w16cid:paraId="195942D0" w16cid:durableId="28A06613"/>
  <w16cid:commentId w16cid:paraId="42151BD8" w16cid:durableId="28A06573"/>
  <w16cid:commentId w16cid:paraId="25749CF6" w16cid:durableId="28A06814"/>
  <w16cid:commentId w16cid:paraId="242FC958" w16cid:durableId="28A1787B"/>
  <w16cid:commentId w16cid:paraId="2FAF22A4" w16cid:durableId="28A17787"/>
  <w16cid:commentId w16cid:paraId="233C4F6C" w16cid:durableId="28A1772B"/>
  <w16cid:commentId w16cid:paraId="195A1812" w16cid:durableId="28A17A67"/>
  <w16cid:commentId w16cid:paraId="669B9F62" w16cid:durableId="28A17B0F"/>
  <w16cid:commentId w16cid:paraId="7006D573" w16cid:durableId="28A17DD1"/>
  <w16cid:commentId w16cid:paraId="27468072" w16cid:durableId="28A17D2A"/>
  <w16cid:commentId w16cid:paraId="5B793746" w16cid:durableId="28A17D59"/>
  <w16cid:commentId w16cid:paraId="1A335BF4" w16cid:durableId="28A17E3A"/>
  <w16cid:commentId w16cid:paraId="03589060" w16cid:durableId="28A17EA7"/>
  <w16cid:commentId w16cid:paraId="405F6945" w16cid:durableId="28A17FA4"/>
  <w16cid:commentId w16cid:paraId="7A6F0756" w16cid:durableId="28A17FE6"/>
  <w16cid:commentId w16cid:paraId="17E7A4C4" w16cid:durableId="28A180BA"/>
  <w16cid:commentId w16cid:paraId="1FB6470B" w16cid:durableId="28A1816B"/>
  <w16cid:commentId w16cid:paraId="27D86F04" w16cid:durableId="28A184DF"/>
  <w16cid:commentId w16cid:paraId="4AF8027F" w16cid:durableId="28A1855A"/>
  <w16cid:commentId w16cid:paraId="4B06EC34" w16cid:durableId="28A185B4"/>
  <w16cid:commentId w16cid:paraId="553AA373" w16cid:durableId="28A183EF"/>
  <w16cid:commentId w16cid:paraId="595B9548" w16cid:durableId="28A184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8497D" w14:textId="77777777" w:rsidR="00EC092B" w:rsidRDefault="00EC092B" w:rsidP="0067135B">
      <w:pPr>
        <w:spacing w:after="0" w:line="240" w:lineRule="auto"/>
      </w:pPr>
      <w:r>
        <w:separator/>
      </w:r>
    </w:p>
  </w:endnote>
  <w:endnote w:type="continuationSeparator" w:id="0">
    <w:p w14:paraId="359B15F4" w14:textId="77777777" w:rsidR="00EC092B" w:rsidRDefault="00EC092B" w:rsidP="00671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dvimpSR">
    <w:altName w:val="MS Gothic"/>
    <w:panose1 w:val="00000000000000000000"/>
    <w:charset w:val="80"/>
    <w:family w:val="auto"/>
    <w:notTrueType/>
    <w:pitch w:val="default"/>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3559711"/>
      <w:docPartObj>
        <w:docPartGallery w:val="Page Numbers (Bottom of Page)"/>
        <w:docPartUnique/>
      </w:docPartObj>
    </w:sdtPr>
    <w:sdtEndPr>
      <w:rPr>
        <w:noProof/>
      </w:rPr>
    </w:sdtEndPr>
    <w:sdtContent>
      <w:p w14:paraId="069102DC" w14:textId="7A0F2456" w:rsidR="00240FA6" w:rsidRDefault="00240FA6">
        <w:pPr>
          <w:pStyle w:val="Footer"/>
          <w:jc w:val="right"/>
        </w:pPr>
        <w:r>
          <w:fldChar w:fldCharType="begin"/>
        </w:r>
        <w:r>
          <w:instrText xml:space="preserve"> PAGE   \* MERGEFORMAT </w:instrText>
        </w:r>
        <w:r>
          <w:fldChar w:fldCharType="separate"/>
        </w:r>
        <w:r w:rsidR="000716B8">
          <w:rPr>
            <w:noProof/>
          </w:rPr>
          <w:t>5</w:t>
        </w:r>
        <w:r>
          <w:rPr>
            <w:noProof/>
          </w:rPr>
          <w:fldChar w:fldCharType="end"/>
        </w:r>
      </w:p>
    </w:sdtContent>
  </w:sdt>
  <w:p w14:paraId="7C7426F9" w14:textId="77777777" w:rsidR="00240FA6" w:rsidRDefault="00240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EC2DB" w14:textId="77777777" w:rsidR="00EC092B" w:rsidRDefault="00EC092B" w:rsidP="0067135B">
      <w:pPr>
        <w:spacing w:after="0" w:line="240" w:lineRule="auto"/>
      </w:pPr>
      <w:r>
        <w:separator/>
      </w:r>
    </w:p>
  </w:footnote>
  <w:footnote w:type="continuationSeparator" w:id="0">
    <w:p w14:paraId="53270B44" w14:textId="77777777" w:rsidR="00EC092B" w:rsidRDefault="00EC092B" w:rsidP="006713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65D7"/>
    <w:multiLevelType w:val="hybridMultilevel"/>
    <w:tmpl w:val="7B144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34F1B"/>
    <w:multiLevelType w:val="hybridMultilevel"/>
    <w:tmpl w:val="0A0E1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24322"/>
    <w:multiLevelType w:val="hybridMultilevel"/>
    <w:tmpl w:val="B6569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8D10F7"/>
    <w:multiLevelType w:val="hybridMultilevel"/>
    <w:tmpl w:val="2B945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2525CB"/>
    <w:multiLevelType w:val="hybridMultilevel"/>
    <w:tmpl w:val="2522173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25071C"/>
    <w:multiLevelType w:val="hybridMultilevel"/>
    <w:tmpl w:val="16726492"/>
    <w:lvl w:ilvl="0" w:tplc="97341E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20727D"/>
    <w:multiLevelType w:val="hybridMultilevel"/>
    <w:tmpl w:val="7ED8B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7178AD"/>
    <w:multiLevelType w:val="hybridMultilevel"/>
    <w:tmpl w:val="B5C86D16"/>
    <w:lvl w:ilvl="0" w:tplc="762CDDBA">
      <w:start w:val="1"/>
      <w:numFmt w:val="bullet"/>
      <w:lvlText w:val=""/>
      <w:lvlJc w:val="left"/>
      <w:pPr>
        <w:tabs>
          <w:tab w:val="num" w:pos="720"/>
        </w:tabs>
        <w:ind w:left="720" w:hanging="360"/>
      </w:pPr>
      <w:rPr>
        <w:rFonts w:ascii="Wingdings" w:hAnsi="Wingdings" w:hint="default"/>
      </w:rPr>
    </w:lvl>
    <w:lvl w:ilvl="1" w:tplc="A8E85FDE">
      <w:start w:val="1"/>
      <w:numFmt w:val="bullet"/>
      <w:lvlText w:val=""/>
      <w:lvlJc w:val="left"/>
      <w:pPr>
        <w:tabs>
          <w:tab w:val="num" w:pos="1440"/>
        </w:tabs>
        <w:ind w:left="1440" w:hanging="360"/>
      </w:pPr>
      <w:rPr>
        <w:rFonts w:ascii="Wingdings" w:hAnsi="Wingdings" w:hint="default"/>
      </w:rPr>
    </w:lvl>
    <w:lvl w:ilvl="2" w:tplc="48BA70C8" w:tentative="1">
      <w:start w:val="1"/>
      <w:numFmt w:val="bullet"/>
      <w:lvlText w:val=""/>
      <w:lvlJc w:val="left"/>
      <w:pPr>
        <w:tabs>
          <w:tab w:val="num" w:pos="2160"/>
        </w:tabs>
        <w:ind w:left="2160" w:hanging="360"/>
      </w:pPr>
      <w:rPr>
        <w:rFonts w:ascii="Wingdings" w:hAnsi="Wingdings" w:hint="default"/>
      </w:rPr>
    </w:lvl>
    <w:lvl w:ilvl="3" w:tplc="154EBB2C" w:tentative="1">
      <w:start w:val="1"/>
      <w:numFmt w:val="bullet"/>
      <w:lvlText w:val=""/>
      <w:lvlJc w:val="left"/>
      <w:pPr>
        <w:tabs>
          <w:tab w:val="num" w:pos="2880"/>
        </w:tabs>
        <w:ind w:left="2880" w:hanging="360"/>
      </w:pPr>
      <w:rPr>
        <w:rFonts w:ascii="Wingdings" w:hAnsi="Wingdings" w:hint="default"/>
      </w:rPr>
    </w:lvl>
    <w:lvl w:ilvl="4" w:tplc="0406DB28" w:tentative="1">
      <w:start w:val="1"/>
      <w:numFmt w:val="bullet"/>
      <w:lvlText w:val=""/>
      <w:lvlJc w:val="left"/>
      <w:pPr>
        <w:tabs>
          <w:tab w:val="num" w:pos="3600"/>
        </w:tabs>
        <w:ind w:left="3600" w:hanging="360"/>
      </w:pPr>
      <w:rPr>
        <w:rFonts w:ascii="Wingdings" w:hAnsi="Wingdings" w:hint="default"/>
      </w:rPr>
    </w:lvl>
    <w:lvl w:ilvl="5" w:tplc="11949DEE" w:tentative="1">
      <w:start w:val="1"/>
      <w:numFmt w:val="bullet"/>
      <w:lvlText w:val=""/>
      <w:lvlJc w:val="left"/>
      <w:pPr>
        <w:tabs>
          <w:tab w:val="num" w:pos="4320"/>
        </w:tabs>
        <w:ind w:left="4320" w:hanging="360"/>
      </w:pPr>
      <w:rPr>
        <w:rFonts w:ascii="Wingdings" w:hAnsi="Wingdings" w:hint="default"/>
      </w:rPr>
    </w:lvl>
    <w:lvl w:ilvl="6" w:tplc="387E942A" w:tentative="1">
      <w:start w:val="1"/>
      <w:numFmt w:val="bullet"/>
      <w:lvlText w:val=""/>
      <w:lvlJc w:val="left"/>
      <w:pPr>
        <w:tabs>
          <w:tab w:val="num" w:pos="5040"/>
        </w:tabs>
        <w:ind w:left="5040" w:hanging="360"/>
      </w:pPr>
      <w:rPr>
        <w:rFonts w:ascii="Wingdings" w:hAnsi="Wingdings" w:hint="default"/>
      </w:rPr>
    </w:lvl>
    <w:lvl w:ilvl="7" w:tplc="A0B4C724" w:tentative="1">
      <w:start w:val="1"/>
      <w:numFmt w:val="bullet"/>
      <w:lvlText w:val=""/>
      <w:lvlJc w:val="left"/>
      <w:pPr>
        <w:tabs>
          <w:tab w:val="num" w:pos="5760"/>
        </w:tabs>
        <w:ind w:left="5760" w:hanging="360"/>
      </w:pPr>
      <w:rPr>
        <w:rFonts w:ascii="Wingdings" w:hAnsi="Wingdings" w:hint="default"/>
      </w:rPr>
    </w:lvl>
    <w:lvl w:ilvl="8" w:tplc="561CCAD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9C2309D"/>
    <w:multiLevelType w:val="hybridMultilevel"/>
    <w:tmpl w:val="86063744"/>
    <w:lvl w:ilvl="0" w:tplc="A0B24AC0">
      <w:start w:val="1"/>
      <w:numFmt w:val="bullet"/>
      <w:lvlText w:val=""/>
      <w:lvlJc w:val="left"/>
      <w:pPr>
        <w:tabs>
          <w:tab w:val="num" w:pos="720"/>
        </w:tabs>
        <w:ind w:left="720" w:hanging="360"/>
      </w:pPr>
      <w:rPr>
        <w:rFonts w:ascii="Wingdings 2" w:hAnsi="Wingdings 2" w:hint="default"/>
      </w:rPr>
    </w:lvl>
    <w:lvl w:ilvl="1" w:tplc="3C4EC8DA" w:tentative="1">
      <w:start w:val="1"/>
      <w:numFmt w:val="bullet"/>
      <w:lvlText w:val=""/>
      <w:lvlJc w:val="left"/>
      <w:pPr>
        <w:tabs>
          <w:tab w:val="num" w:pos="1440"/>
        </w:tabs>
        <w:ind w:left="1440" w:hanging="360"/>
      </w:pPr>
      <w:rPr>
        <w:rFonts w:ascii="Wingdings 2" w:hAnsi="Wingdings 2" w:hint="default"/>
      </w:rPr>
    </w:lvl>
    <w:lvl w:ilvl="2" w:tplc="DBC6F76C" w:tentative="1">
      <w:start w:val="1"/>
      <w:numFmt w:val="bullet"/>
      <w:lvlText w:val=""/>
      <w:lvlJc w:val="left"/>
      <w:pPr>
        <w:tabs>
          <w:tab w:val="num" w:pos="2160"/>
        </w:tabs>
        <w:ind w:left="2160" w:hanging="360"/>
      </w:pPr>
      <w:rPr>
        <w:rFonts w:ascii="Wingdings 2" w:hAnsi="Wingdings 2" w:hint="default"/>
      </w:rPr>
    </w:lvl>
    <w:lvl w:ilvl="3" w:tplc="80C48834" w:tentative="1">
      <w:start w:val="1"/>
      <w:numFmt w:val="bullet"/>
      <w:lvlText w:val=""/>
      <w:lvlJc w:val="left"/>
      <w:pPr>
        <w:tabs>
          <w:tab w:val="num" w:pos="2880"/>
        </w:tabs>
        <w:ind w:left="2880" w:hanging="360"/>
      </w:pPr>
      <w:rPr>
        <w:rFonts w:ascii="Wingdings 2" w:hAnsi="Wingdings 2" w:hint="default"/>
      </w:rPr>
    </w:lvl>
    <w:lvl w:ilvl="4" w:tplc="949494BC" w:tentative="1">
      <w:start w:val="1"/>
      <w:numFmt w:val="bullet"/>
      <w:lvlText w:val=""/>
      <w:lvlJc w:val="left"/>
      <w:pPr>
        <w:tabs>
          <w:tab w:val="num" w:pos="3600"/>
        </w:tabs>
        <w:ind w:left="3600" w:hanging="360"/>
      </w:pPr>
      <w:rPr>
        <w:rFonts w:ascii="Wingdings 2" w:hAnsi="Wingdings 2" w:hint="default"/>
      </w:rPr>
    </w:lvl>
    <w:lvl w:ilvl="5" w:tplc="967803DA" w:tentative="1">
      <w:start w:val="1"/>
      <w:numFmt w:val="bullet"/>
      <w:lvlText w:val=""/>
      <w:lvlJc w:val="left"/>
      <w:pPr>
        <w:tabs>
          <w:tab w:val="num" w:pos="4320"/>
        </w:tabs>
        <w:ind w:left="4320" w:hanging="360"/>
      </w:pPr>
      <w:rPr>
        <w:rFonts w:ascii="Wingdings 2" w:hAnsi="Wingdings 2" w:hint="default"/>
      </w:rPr>
    </w:lvl>
    <w:lvl w:ilvl="6" w:tplc="2D601820" w:tentative="1">
      <w:start w:val="1"/>
      <w:numFmt w:val="bullet"/>
      <w:lvlText w:val=""/>
      <w:lvlJc w:val="left"/>
      <w:pPr>
        <w:tabs>
          <w:tab w:val="num" w:pos="5040"/>
        </w:tabs>
        <w:ind w:left="5040" w:hanging="360"/>
      </w:pPr>
      <w:rPr>
        <w:rFonts w:ascii="Wingdings 2" w:hAnsi="Wingdings 2" w:hint="default"/>
      </w:rPr>
    </w:lvl>
    <w:lvl w:ilvl="7" w:tplc="DD964ED0" w:tentative="1">
      <w:start w:val="1"/>
      <w:numFmt w:val="bullet"/>
      <w:lvlText w:val=""/>
      <w:lvlJc w:val="left"/>
      <w:pPr>
        <w:tabs>
          <w:tab w:val="num" w:pos="5760"/>
        </w:tabs>
        <w:ind w:left="5760" w:hanging="360"/>
      </w:pPr>
      <w:rPr>
        <w:rFonts w:ascii="Wingdings 2" w:hAnsi="Wingdings 2" w:hint="default"/>
      </w:rPr>
    </w:lvl>
    <w:lvl w:ilvl="8" w:tplc="FAF6375E"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3C611C73"/>
    <w:multiLevelType w:val="hybridMultilevel"/>
    <w:tmpl w:val="1A8831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DB80ECC"/>
    <w:multiLevelType w:val="hybridMultilevel"/>
    <w:tmpl w:val="CF2C8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1F2B43"/>
    <w:multiLevelType w:val="hybridMultilevel"/>
    <w:tmpl w:val="F5240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B036E0"/>
    <w:multiLevelType w:val="hybridMultilevel"/>
    <w:tmpl w:val="5F4431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150476"/>
    <w:multiLevelType w:val="hybridMultilevel"/>
    <w:tmpl w:val="8712588A"/>
    <w:lvl w:ilvl="0" w:tplc="009238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3241C7"/>
    <w:multiLevelType w:val="hybridMultilevel"/>
    <w:tmpl w:val="731E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0092E"/>
    <w:multiLevelType w:val="hybridMultilevel"/>
    <w:tmpl w:val="7092E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6243D3"/>
    <w:multiLevelType w:val="hybridMultilevel"/>
    <w:tmpl w:val="7B64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7D475E"/>
    <w:multiLevelType w:val="hybridMultilevel"/>
    <w:tmpl w:val="E2FED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460C44"/>
    <w:multiLevelType w:val="hybridMultilevel"/>
    <w:tmpl w:val="B68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956513"/>
    <w:multiLevelType w:val="hybridMultilevel"/>
    <w:tmpl w:val="B562DD70"/>
    <w:lvl w:ilvl="0" w:tplc="9D3EE8EC">
      <w:start w:val="1"/>
      <w:numFmt w:val="bullet"/>
      <w:lvlText w:val=""/>
      <w:lvlJc w:val="left"/>
      <w:pPr>
        <w:tabs>
          <w:tab w:val="num" w:pos="720"/>
        </w:tabs>
        <w:ind w:left="720" w:hanging="360"/>
      </w:pPr>
      <w:rPr>
        <w:rFonts w:ascii="Wingdings 2" w:hAnsi="Wingdings 2" w:hint="default"/>
      </w:rPr>
    </w:lvl>
    <w:lvl w:ilvl="1" w:tplc="51687480" w:tentative="1">
      <w:start w:val="1"/>
      <w:numFmt w:val="bullet"/>
      <w:lvlText w:val=""/>
      <w:lvlJc w:val="left"/>
      <w:pPr>
        <w:tabs>
          <w:tab w:val="num" w:pos="1440"/>
        </w:tabs>
        <w:ind w:left="1440" w:hanging="360"/>
      </w:pPr>
      <w:rPr>
        <w:rFonts w:ascii="Wingdings 2" w:hAnsi="Wingdings 2" w:hint="default"/>
      </w:rPr>
    </w:lvl>
    <w:lvl w:ilvl="2" w:tplc="CD2A4716" w:tentative="1">
      <w:start w:val="1"/>
      <w:numFmt w:val="bullet"/>
      <w:lvlText w:val=""/>
      <w:lvlJc w:val="left"/>
      <w:pPr>
        <w:tabs>
          <w:tab w:val="num" w:pos="2160"/>
        </w:tabs>
        <w:ind w:left="2160" w:hanging="360"/>
      </w:pPr>
      <w:rPr>
        <w:rFonts w:ascii="Wingdings 2" w:hAnsi="Wingdings 2" w:hint="default"/>
      </w:rPr>
    </w:lvl>
    <w:lvl w:ilvl="3" w:tplc="A760AA26" w:tentative="1">
      <w:start w:val="1"/>
      <w:numFmt w:val="bullet"/>
      <w:lvlText w:val=""/>
      <w:lvlJc w:val="left"/>
      <w:pPr>
        <w:tabs>
          <w:tab w:val="num" w:pos="2880"/>
        </w:tabs>
        <w:ind w:left="2880" w:hanging="360"/>
      </w:pPr>
      <w:rPr>
        <w:rFonts w:ascii="Wingdings 2" w:hAnsi="Wingdings 2" w:hint="default"/>
      </w:rPr>
    </w:lvl>
    <w:lvl w:ilvl="4" w:tplc="FD5435B0" w:tentative="1">
      <w:start w:val="1"/>
      <w:numFmt w:val="bullet"/>
      <w:lvlText w:val=""/>
      <w:lvlJc w:val="left"/>
      <w:pPr>
        <w:tabs>
          <w:tab w:val="num" w:pos="3600"/>
        </w:tabs>
        <w:ind w:left="3600" w:hanging="360"/>
      </w:pPr>
      <w:rPr>
        <w:rFonts w:ascii="Wingdings 2" w:hAnsi="Wingdings 2" w:hint="default"/>
      </w:rPr>
    </w:lvl>
    <w:lvl w:ilvl="5" w:tplc="0B1ED68C" w:tentative="1">
      <w:start w:val="1"/>
      <w:numFmt w:val="bullet"/>
      <w:lvlText w:val=""/>
      <w:lvlJc w:val="left"/>
      <w:pPr>
        <w:tabs>
          <w:tab w:val="num" w:pos="4320"/>
        </w:tabs>
        <w:ind w:left="4320" w:hanging="360"/>
      </w:pPr>
      <w:rPr>
        <w:rFonts w:ascii="Wingdings 2" w:hAnsi="Wingdings 2" w:hint="default"/>
      </w:rPr>
    </w:lvl>
    <w:lvl w:ilvl="6" w:tplc="436AA820" w:tentative="1">
      <w:start w:val="1"/>
      <w:numFmt w:val="bullet"/>
      <w:lvlText w:val=""/>
      <w:lvlJc w:val="left"/>
      <w:pPr>
        <w:tabs>
          <w:tab w:val="num" w:pos="5040"/>
        </w:tabs>
        <w:ind w:left="5040" w:hanging="360"/>
      </w:pPr>
      <w:rPr>
        <w:rFonts w:ascii="Wingdings 2" w:hAnsi="Wingdings 2" w:hint="default"/>
      </w:rPr>
    </w:lvl>
    <w:lvl w:ilvl="7" w:tplc="49964E9E" w:tentative="1">
      <w:start w:val="1"/>
      <w:numFmt w:val="bullet"/>
      <w:lvlText w:val=""/>
      <w:lvlJc w:val="left"/>
      <w:pPr>
        <w:tabs>
          <w:tab w:val="num" w:pos="5760"/>
        </w:tabs>
        <w:ind w:left="5760" w:hanging="360"/>
      </w:pPr>
      <w:rPr>
        <w:rFonts w:ascii="Wingdings 2" w:hAnsi="Wingdings 2" w:hint="default"/>
      </w:rPr>
    </w:lvl>
    <w:lvl w:ilvl="8" w:tplc="575AB3B0"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61C21E4D"/>
    <w:multiLevelType w:val="hybridMultilevel"/>
    <w:tmpl w:val="5A5AA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DC1629"/>
    <w:multiLevelType w:val="hybridMultilevel"/>
    <w:tmpl w:val="9D02E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2933BC"/>
    <w:multiLevelType w:val="hybridMultilevel"/>
    <w:tmpl w:val="75141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093C5A"/>
    <w:multiLevelType w:val="hybridMultilevel"/>
    <w:tmpl w:val="3FC49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53322E"/>
    <w:multiLevelType w:val="hybridMultilevel"/>
    <w:tmpl w:val="75720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80339A"/>
    <w:multiLevelType w:val="hybridMultilevel"/>
    <w:tmpl w:val="28D86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CB7BA1"/>
    <w:multiLevelType w:val="hybridMultilevel"/>
    <w:tmpl w:val="71568C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E25ED4"/>
    <w:multiLevelType w:val="hybridMultilevel"/>
    <w:tmpl w:val="F3768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38264E"/>
    <w:multiLevelType w:val="hybridMultilevel"/>
    <w:tmpl w:val="704CA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1066F9"/>
    <w:multiLevelType w:val="hybridMultilevel"/>
    <w:tmpl w:val="41188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7969162">
    <w:abstractNumId w:val="28"/>
  </w:num>
  <w:num w:numId="2" w16cid:durableId="1530921426">
    <w:abstractNumId w:val="15"/>
  </w:num>
  <w:num w:numId="3" w16cid:durableId="1874461652">
    <w:abstractNumId w:val="9"/>
  </w:num>
  <w:num w:numId="4" w16cid:durableId="2105109844">
    <w:abstractNumId w:val="14"/>
  </w:num>
  <w:num w:numId="5" w16cid:durableId="1251550894">
    <w:abstractNumId w:val="0"/>
  </w:num>
  <w:num w:numId="6" w16cid:durableId="300308022">
    <w:abstractNumId w:val="16"/>
  </w:num>
  <w:num w:numId="7" w16cid:durableId="1663584734">
    <w:abstractNumId w:val="3"/>
  </w:num>
  <w:num w:numId="8" w16cid:durableId="1930498557">
    <w:abstractNumId w:val="8"/>
  </w:num>
  <w:num w:numId="9" w16cid:durableId="544759177">
    <w:abstractNumId w:val="7"/>
  </w:num>
  <w:num w:numId="10" w16cid:durableId="1250122464">
    <w:abstractNumId w:val="19"/>
  </w:num>
  <w:num w:numId="11" w16cid:durableId="2121336315">
    <w:abstractNumId w:val="26"/>
  </w:num>
  <w:num w:numId="12" w16cid:durableId="849294728">
    <w:abstractNumId w:val="5"/>
  </w:num>
  <w:num w:numId="13" w16cid:durableId="2094744049">
    <w:abstractNumId w:val="12"/>
  </w:num>
  <w:num w:numId="14" w16cid:durableId="316107178">
    <w:abstractNumId w:val="4"/>
  </w:num>
  <w:num w:numId="15" w16cid:durableId="2130002205">
    <w:abstractNumId w:val="18"/>
  </w:num>
  <w:num w:numId="16" w16cid:durableId="2127964537">
    <w:abstractNumId w:val="20"/>
  </w:num>
  <w:num w:numId="17" w16cid:durableId="1285582037">
    <w:abstractNumId w:val="25"/>
  </w:num>
  <w:num w:numId="18" w16cid:durableId="2123642169">
    <w:abstractNumId w:val="21"/>
  </w:num>
  <w:num w:numId="19" w16cid:durableId="572853877">
    <w:abstractNumId w:val="13"/>
  </w:num>
  <w:num w:numId="20" w16cid:durableId="917515413">
    <w:abstractNumId w:val="27"/>
  </w:num>
  <w:num w:numId="21" w16cid:durableId="1713268167">
    <w:abstractNumId w:val="6"/>
  </w:num>
  <w:num w:numId="22" w16cid:durableId="2051105072">
    <w:abstractNumId w:val="24"/>
  </w:num>
  <w:num w:numId="23" w16cid:durableId="1157964511">
    <w:abstractNumId w:val="17"/>
  </w:num>
  <w:num w:numId="24" w16cid:durableId="1644038103">
    <w:abstractNumId w:val="11"/>
  </w:num>
  <w:num w:numId="25" w16cid:durableId="2094351222">
    <w:abstractNumId w:val="2"/>
  </w:num>
  <w:num w:numId="26" w16cid:durableId="763696543">
    <w:abstractNumId w:val="29"/>
  </w:num>
  <w:num w:numId="27" w16cid:durableId="1317757513">
    <w:abstractNumId w:val="10"/>
  </w:num>
  <w:num w:numId="28" w16cid:durableId="807360935">
    <w:abstractNumId w:val="23"/>
  </w:num>
  <w:num w:numId="29" w16cid:durableId="741565239">
    <w:abstractNumId w:val="1"/>
  </w:num>
  <w:num w:numId="30" w16cid:durableId="42469205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B5B"/>
    <w:rsid w:val="000005BE"/>
    <w:rsid w:val="00001051"/>
    <w:rsid w:val="00002341"/>
    <w:rsid w:val="0000340F"/>
    <w:rsid w:val="00003C5D"/>
    <w:rsid w:val="00003EDB"/>
    <w:rsid w:val="00003F2C"/>
    <w:rsid w:val="00004137"/>
    <w:rsid w:val="000048CE"/>
    <w:rsid w:val="00005BDA"/>
    <w:rsid w:val="00006833"/>
    <w:rsid w:val="00006B94"/>
    <w:rsid w:val="00006C42"/>
    <w:rsid w:val="00006DCD"/>
    <w:rsid w:val="000079FE"/>
    <w:rsid w:val="000109F4"/>
    <w:rsid w:val="000122AA"/>
    <w:rsid w:val="000122B6"/>
    <w:rsid w:val="000133F6"/>
    <w:rsid w:val="00013791"/>
    <w:rsid w:val="00013B03"/>
    <w:rsid w:val="00013F53"/>
    <w:rsid w:val="00014043"/>
    <w:rsid w:val="00015792"/>
    <w:rsid w:val="000164B1"/>
    <w:rsid w:val="000168F0"/>
    <w:rsid w:val="000179F5"/>
    <w:rsid w:val="00021231"/>
    <w:rsid w:val="00021BD4"/>
    <w:rsid w:val="00022884"/>
    <w:rsid w:val="00023D18"/>
    <w:rsid w:val="00023EC6"/>
    <w:rsid w:val="00024446"/>
    <w:rsid w:val="000253A3"/>
    <w:rsid w:val="00025420"/>
    <w:rsid w:val="00025808"/>
    <w:rsid w:val="00025E0A"/>
    <w:rsid w:val="00026833"/>
    <w:rsid w:val="00026932"/>
    <w:rsid w:val="0002698A"/>
    <w:rsid w:val="000271F3"/>
    <w:rsid w:val="00030817"/>
    <w:rsid w:val="00030EFE"/>
    <w:rsid w:val="00032021"/>
    <w:rsid w:val="000321A5"/>
    <w:rsid w:val="00032D75"/>
    <w:rsid w:val="0003418A"/>
    <w:rsid w:val="00035514"/>
    <w:rsid w:val="00036574"/>
    <w:rsid w:val="00036E72"/>
    <w:rsid w:val="000371A1"/>
    <w:rsid w:val="00037BC6"/>
    <w:rsid w:val="00040A22"/>
    <w:rsid w:val="00042C07"/>
    <w:rsid w:val="0004307D"/>
    <w:rsid w:val="00043C7A"/>
    <w:rsid w:val="00045B47"/>
    <w:rsid w:val="00045BE7"/>
    <w:rsid w:val="00046E17"/>
    <w:rsid w:val="00050B39"/>
    <w:rsid w:val="000511D2"/>
    <w:rsid w:val="000514AF"/>
    <w:rsid w:val="0005199E"/>
    <w:rsid w:val="00052768"/>
    <w:rsid w:val="0005314A"/>
    <w:rsid w:val="0005577A"/>
    <w:rsid w:val="00055979"/>
    <w:rsid w:val="00056119"/>
    <w:rsid w:val="00056426"/>
    <w:rsid w:val="00056877"/>
    <w:rsid w:val="00056BBA"/>
    <w:rsid w:val="00057671"/>
    <w:rsid w:val="00060138"/>
    <w:rsid w:val="00061464"/>
    <w:rsid w:val="00061BB7"/>
    <w:rsid w:val="00061F5E"/>
    <w:rsid w:val="000642CC"/>
    <w:rsid w:val="000649A5"/>
    <w:rsid w:val="00066813"/>
    <w:rsid w:val="00066948"/>
    <w:rsid w:val="0007093B"/>
    <w:rsid w:val="000716B8"/>
    <w:rsid w:val="00071EFB"/>
    <w:rsid w:val="00072D21"/>
    <w:rsid w:val="00072DD9"/>
    <w:rsid w:val="00073138"/>
    <w:rsid w:val="00077C33"/>
    <w:rsid w:val="0008001E"/>
    <w:rsid w:val="00080EF8"/>
    <w:rsid w:val="00081AEE"/>
    <w:rsid w:val="0008320D"/>
    <w:rsid w:val="00083E9D"/>
    <w:rsid w:val="000850C2"/>
    <w:rsid w:val="00087AC7"/>
    <w:rsid w:val="0009132F"/>
    <w:rsid w:val="000958BD"/>
    <w:rsid w:val="000967AE"/>
    <w:rsid w:val="00096809"/>
    <w:rsid w:val="00096F47"/>
    <w:rsid w:val="000A10C8"/>
    <w:rsid w:val="000A20F9"/>
    <w:rsid w:val="000A20FE"/>
    <w:rsid w:val="000A2573"/>
    <w:rsid w:val="000A31E8"/>
    <w:rsid w:val="000A34D8"/>
    <w:rsid w:val="000A356D"/>
    <w:rsid w:val="000A3E95"/>
    <w:rsid w:val="000A5FA0"/>
    <w:rsid w:val="000A6C58"/>
    <w:rsid w:val="000A7A3F"/>
    <w:rsid w:val="000B0F3E"/>
    <w:rsid w:val="000B1227"/>
    <w:rsid w:val="000B21BC"/>
    <w:rsid w:val="000B2B72"/>
    <w:rsid w:val="000B34D6"/>
    <w:rsid w:val="000B3897"/>
    <w:rsid w:val="000B3EA6"/>
    <w:rsid w:val="000B3FAB"/>
    <w:rsid w:val="000B549C"/>
    <w:rsid w:val="000B5993"/>
    <w:rsid w:val="000B5B79"/>
    <w:rsid w:val="000B6014"/>
    <w:rsid w:val="000B73EA"/>
    <w:rsid w:val="000C0B93"/>
    <w:rsid w:val="000C2409"/>
    <w:rsid w:val="000C2AAE"/>
    <w:rsid w:val="000C2DA5"/>
    <w:rsid w:val="000C5CE2"/>
    <w:rsid w:val="000C6E31"/>
    <w:rsid w:val="000C7B91"/>
    <w:rsid w:val="000C7EB7"/>
    <w:rsid w:val="000D1763"/>
    <w:rsid w:val="000D2B98"/>
    <w:rsid w:val="000D34B8"/>
    <w:rsid w:val="000D3A98"/>
    <w:rsid w:val="000D3AD4"/>
    <w:rsid w:val="000D6278"/>
    <w:rsid w:val="000D634D"/>
    <w:rsid w:val="000D6DEB"/>
    <w:rsid w:val="000D7433"/>
    <w:rsid w:val="000D758E"/>
    <w:rsid w:val="000D7A78"/>
    <w:rsid w:val="000D7BFB"/>
    <w:rsid w:val="000E02A0"/>
    <w:rsid w:val="000E049A"/>
    <w:rsid w:val="000E1D28"/>
    <w:rsid w:val="000E215B"/>
    <w:rsid w:val="000E2754"/>
    <w:rsid w:val="000E5494"/>
    <w:rsid w:val="000E72FF"/>
    <w:rsid w:val="000E73FD"/>
    <w:rsid w:val="000F0094"/>
    <w:rsid w:val="000F0120"/>
    <w:rsid w:val="000F0DDC"/>
    <w:rsid w:val="000F149E"/>
    <w:rsid w:val="000F2242"/>
    <w:rsid w:val="000F2462"/>
    <w:rsid w:val="000F2D02"/>
    <w:rsid w:val="000F38D0"/>
    <w:rsid w:val="000F4AFD"/>
    <w:rsid w:val="000F5F52"/>
    <w:rsid w:val="000F6B2B"/>
    <w:rsid w:val="000F70FC"/>
    <w:rsid w:val="000F7BA6"/>
    <w:rsid w:val="000F7DC6"/>
    <w:rsid w:val="000F7E74"/>
    <w:rsid w:val="00101489"/>
    <w:rsid w:val="00101C35"/>
    <w:rsid w:val="0010270D"/>
    <w:rsid w:val="00102CCC"/>
    <w:rsid w:val="00103021"/>
    <w:rsid w:val="001034CE"/>
    <w:rsid w:val="0010591E"/>
    <w:rsid w:val="00106D14"/>
    <w:rsid w:val="001077D4"/>
    <w:rsid w:val="0011023F"/>
    <w:rsid w:val="001113A6"/>
    <w:rsid w:val="001120CE"/>
    <w:rsid w:val="00112AE7"/>
    <w:rsid w:val="001133CC"/>
    <w:rsid w:val="00113AB9"/>
    <w:rsid w:val="001140FB"/>
    <w:rsid w:val="00114399"/>
    <w:rsid w:val="00114935"/>
    <w:rsid w:val="00115104"/>
    <w:rsid w:val="00115195"/>
    <w:rsid w:val="00116CBF"/>
    <w:rsid w:val="0011793F"/>
    <w:rsid w:val="00117D11"/>
    <w:rsid w:val="00117F8E"/>
    <w:rsid w:val="00117FFA"/>
    <w:rsid w:val="00120816"/>
    <w:rsid w:val="00120A96"/>
    <w:rsid w:val="0012121B"/>
    <w:rsid w:val="00121AC6"/>
    <w:rsid w:val="001234D7"/>
    <w:rsid w:val="001246AA"/>
    <w:rsid w:val="00125133"/>
    <w:rsid w:val="001254A6"/>
    <w:rsid w:val="00126F51"/>
    <w:rsid w:val="001271EB"/>
    <w:rsid w:val="001302DC"/>
    <w:rsid w:val="0013071E"/>
    <w:rsid w:val="00131772"/>
    <w:rsid w:val="0013181D"/>
    <w:rsid w:val="0013191A"/>
    <w:rsid w:val="00132705"/>
    <w:rsid w:val="00132F55"/>
    <w:rsid w:val="00133DE9"/>
    <w:rsid w:val="0013587C"/>
    <w:rsid w:val="00136BCF"/>
    <w:rsid w:val="00140AD5"/>
    <w:rsid w:val="00141ADF"/>
    <w:rsid w:val="00142763"/>
    <w:rsid w:val="00143B85"/>
    <w:rsid w:val="00143C2E"/>
    <w:rsid w:val="00143C53"/>
    <w:rsid w:val="00143EB6"/>
    <w:rsid w:val="001441C6"/>
    <w:rsid w:val="00144808"/>
    <w:rsid w:val="0014564E"/>
    <w:rsid w:val="00145BEF"/>
    <w:rsid w:val="00146DFB"/>
    <w:rsid w:val="00146F4F"/>
    <w:rsid w:val="001475E4"/>
    <w:rsid w:val="00147D41"/>
    <w:rsid w:val="001503C0"/>
    <w:rsid w:val="0015186E"/>
    <w:rsid w:val="00151EC6"/>
    <w:rsid w:val="0015257C"/>
    <w:rsid w:val="0015338B"/>
    <w:rsid w:val="001560C2"/>
    <w:rsid w:val="001564EF"/>
    <w:rsid w:val="00156974"/>
    <w:rsid w:val="00160CFB"/>
    <w:rsid w:val="00161DBF"/>
    <w:rsid w:val="00163B29"/>
    <w:rsid w:val="00164ECE"/>
    <w:rsid w:val="001654CE"/>
    <w:rsid w:val="001656A1"/>
    <w:rsid w:val="001659D9"/>
    <w:rsid w:val="0016614B"/>
    <w:rsid w:val="001675AE"/>
    <w:rsid w:val="00167AC1"/>
    <w:rsid w:val="0017036C"/>
    <w:rsid w:val="00171187"/>
    <w:rsid w:val="00172352"/>
    <w:rsid w:val="0017237E"/>
    <w:rsid w:val="00172695"/>
    <w:rsid w:val="00173910"/>
    <w:rsid w:val="00173C32"/>
    <w:rsid w:val="00173FEE"/>
    <w:rsid w:val="00174BA1"/>
    <w:rsid w:val="001752A9"/>
    <w:rsid w:val="0017760B"/>
    <w:rsid w:val="001804DE"/>
    <w:rsid w:val="00180D90"/>
    <w:rsid w:val="00180FE4"/>
    <w:rsid w:val="00181DEB"/>
    <w:rsid w:val="0018227D"/>
    <w:rsid w:val="00183DA5"/>
    <w:rsid w:val="00183FEE"/>
    <w:rsid w:val="001849D4"/>
    <w:rsid w:val="00184B4F"/>
    <w:rsid w:val="001851DE"/>
    <w:rsid w:val="00185C97"/>
    <w:rsid w:val="00185D62"/>
    <w:rsid w:val="00190529"/>
    <w:rsid w:val="001919B2"/>
    <w:rsid w:val="00191B47"/>
    <w:rsid w:val="00192AB4"/>
    <w:rsid w:val="00193530"/>
    <w:rsid w:val="00193789"/>
    <w:rsid w:val="00194C83"/>
    <w:rsid w:val="001959EE"/>
    <w:rsid w:val="00197710"/>
    <w:rsid w:val="001A0AFC"/>
    <w:rsid w:val="001A0C39"/>
    <w:rsid w:val="001A0F1B"/>
    <w:rsid w:val="001A304B"/>
    <w:rsid w:val="001A3E6E"/>
    <w:rsid w:val="001A44A8"/>
    <w:rsid w:val="001A4705"/>
    <w:rsid w:val="001A6F79"/>
    <w:rsid w:val="001A784A"/>
    <w:rsid w:val="001B0334"/>
    <w:rsid w:val="001B0776"/>
    <w:rsid w:val="001B1B90"/>
    <w:rsid w:val="001B2B7C"/>
    <w:rsid w:val="001B3877"/>
    <w:rsid w:val="001B4851"/>
    <w:rsid w:val="001B5887"/>
    <w:rsid w:val="001B692B"/>
    <w:rsid w:val="001B6C32"/>
    <w:rsid w:val="001B6C67"/>
    <w:rsid w:val="001B7AF1"/>
    <w:rsid w:val="001C0335"/>
    <w:rsid w:val="001C32A1"/>
    <w:rsid w:val="001C3529"/>
    <w:rsid w:val="001C4DC3"/>
    <w:rsid w:val="001C511F"/>
    <w:rsid w:val="001C5557"/>
    <w:rsid w:val="001C6922"/>
    <w:rsid w:val="001C6940"/>
    <w:rsid w:val="001C72A4"/>
    <w:rsid w:val="001C782B"/>
    <w:rsid w:val="001D1441"/>
    <w:rsid w:val="001D29BE"/>
    <w:rsid w:val="001D41F0"/>
    <w:rsid w:val="001D4C08"/>
    <w:rsid w:val="001D4EF4"/>
    <w:rsid w:val="001D6F1E"/>
    <w:rsid w:val="001E15B3"/>
    <w:rsid w:val="001E1BCD"/>
    <w:rsid w:val="001E1DF3"/>
    <w:rsid w:val="001E2316"/>
    <w:rsid w:val="001E2BC7"/>
    <w:rsid w:val="001E2FE7"/>
    <w:rsid w:val="001E6F67"/>
    <w:rsid w:val="001F12C3"/>
    <w:rsid w:val="001F19D8"/>
    <w:rsid w:val="001F1C0A"/>
    <w:rsid w:val="001F210C"/>
    <w:rsid w:val="001F226F"/>
    <w:rsid w:val="001F394E"/>
    <w:rsid w:val="001F3B4D"/>
    <w:rsid w:val="001F449A"/>
    <w:rsid w:val="001F6395"/>
    <w:rsid w:val="0020056F"/>
    <w:rsid w:val="00200671"/>
    <w:rsid w:val="002015CB"/>
    <w:rsid w:val="00201E05"/>
    <w:rsid w:val="002026B2"/>
    <w:rsid w:val="00202D51"/>
    <w:rsid w:val="00204956"/>
    <w:rsid w:val="00204AEA"/>
    <w:rsid w:val="002052E0"/>
    <w:rsid w:val="002077E9"/>
    <w:rsid w:val="00207D4B"/>
    <w:rsid w:val="00210301"/>
    <w:rsid w:val="00210D5D"/>
    <w:rsid w:val="00210F1C"/>
    <w:rsid w:val="00211A95"/>
    <w:rsid w:val="00212244"/>
    <w:rsid w:val="00212FA7"/>
    <w:rsid w:val="00213505"/>
    <w:rsid w:val="0021481C"/>
    <w:rsid w:val="00214D45"/>
    <w:rsid w:val="00214F73"/>
    <w:rsid w:val="002152FE"/>
    <w:rsid w:val="00216BA4"/>
    <w:rsid w:val="00217B06"/>
    <w:rsid w:val="002200D2"/>
    <w:rsid w:val="00220C68"/>
    <w:rsid w:val="00221361"/>
    <w:rsid w:val="00221566"/>
    <w:rsid w:val="00221EEF"/>
    <w:rsid w:val="00223D58"/>
    <w:rsid w:val="002261BB"/>
    <w:rsid w:val="00226CFC"/>
    <w:rsid w:val="00227553"/>
    <w:rsid w:val="00232062"/>
    <w:rsid w:val="00233154"/>
    <w:rsid w:val="00234EFE"/>
    <w:rsid w:val="002352A8"/>
    <w:rsid w:val="002352C8"/>
    <w:rsid w:val="00235735"/>
    <w:rsid w:val="002360CE"/>
    <w:rsid w:val="00240E7B"/>
    <w:rsid w:val="00240E87"/>
    <w:rsid w:val="00240FA6"/>
    <w:rsid w:val="00242795"/>
    <w:rsid w:val="002429C0"/>
    <w:rsid w:val="00243608"/>
    <w:rsid w:val="00243EDB"/>
    <w:rsid w:val="00243FB2"/>
    <w:rsid w:val="0024745F"/>
    <w:rsid w:val="00247DCD"/>
    <w:rsid w:val="002507B9"/>
    <w:rsid w:val="00250FA4"/>
    <w:rsid w:val="002520B8"/>
    <w:rsid w:val="00253DCC"/>
    <w:rsid w:val="002546ED"/>
    <w:rsid w:val="0025505E"/>
    <w:rsid w:val="002556A3"/>
    <w:rsid w:val="00255CEB"/>
    <w:rsid w:val="0025607B"/>
    <w:rsid w:val="00256230"/>
    <w:rsid w:val="00256508"/>
    <w:rsid w:val="00257ADE"/>
    <w:rsid w:val="00257D28"/>
    <w:rsid w:val="00257E25"/>
    <w:rsid w:val="00257EDF"/>
    <w:rsid w:val="002607C1"/>
    <w:rsid w:val="00260BE7"/>
    <w:rsid w:val="00260CD8"/>
    <w:rsid w:val="00260EDD"/>
    <w:rsid w:val="00261012"/>
    <w:rsid w:val="00261547"/>
    <w:rsid w:val="002618B3"/>
    <w:rsid w:val="00262E9E"/>
    <w:rsid w:val="002634FD"/>
    <w:rsid w:val="0026388C"/>
    <w:rsid w:val="00263892"/>
    <w:rsid w:val="00264734"/>
    <w:rsid w:val="0026597A"/>
    <w:rsid w:val="00265BBB"/>
    <w:rsid w:val="00266517"/>
    <w:rsid w:val="00266D81"/>
    <w:rsid w:val="00266EDD"/>
    <w:rsid w:val="00267278"/>
    <w:rsid w:val="00267908"/>
    <w:rsid w:val="00267928"/>
    <w:rsid w:val="00267D07"/>
    <w:rsid w:val="00267E84"/>
    <w:rsid w:val="0027092B"/>
    <w:rsid w:val="00270AA9"/>
    <w:rsid w:val="002717E8"/>
    <w:rsid w:val="00271A71"/>
    <w:rsid w:val="00271B89"/>
    <w:rsid w:val="00271DE5"/>
    <w:rsid w:val="00272B73"/>
    <w:rsid w:val="002734DA"/>
    <w:rsid w:val="00274876"/>
    <w:rsid w:val="00274D09"/>
    <w:rsid w:val="002764D8"/>
    <w:rsid w:val="00277243"/>
    <w:rsid w:val="002774AC"/>
    <w:rsid w:val="00277582"/>
    <w:rsid w:val="002775AE"/>
    <w:rsid w:val="00277BD9"/>
    <w:rsid w:val="00281E45"/>
    <w:rsid w:val="00282423"/>
    <w:rsid w:val="00282963"/>
    <w:rsid w:val="00282DCB"/>
    <w:rsid w:val="0028374D"/>
    <w:rsid w:val="00283AAD"/>
    <w:rsid w:val="00284163"/>
    <w:rsid w:val="00285A18"/>
    <w:rsid w:val="00285FDE"/>
    <w:rsid w:val="002863B2"/>
    <w:rsid w:val="00287114"/>
    <w:rsid w:val="002876FD"/>
    <w:rsid w:val="00287C3F"/>
    <w:rsid w:val="0029010A"/>
    <w:rsid w:val="002905E3"/>
    <w:rsid w:val="002907BF"/>
    <w:rsid w:val="00290DE7"/>
    <w:rsid w:val="0029283C"/>
    <w:rsid w:val="0029375E"/>
    <w:rsid w:val="002946B4"/>
    <w:rsid w:val="0029683A"/>
    <w:rsid w:val="002968D0"/>
    <w:rsid w:val="00297EF2"/>
    <w:rsid w:val="002A0022"/>
    <w:rsid w:val="002A0ADE"/>
    <w:rsid w:val="002A0F2E"/>
    <w:rsid w:val="002A3296"/>
    <w:rsid w:val="002A3E1C"/>
    <w:rsid w:val="002A4773"/>
    <w:rsid w:val="002A4E36"/>
    <w:rsid w:val="002A6608"/>
    <w:rsid w:val="002A6704"/>
    <w:rsid w:val="002B09E5"/>
    <w:rsid w:val="002B0C88"/>
    <w:rsid w:val="002B1287"/>
    <w:rsid w:val="002B1E76"/>
    <w:rsid w:val="002B1ED4"/>
    <w:rsid w:val="002B2013"/>
    <w:rsid w:val="002B2500"/>
    <w:rsid w:val="002B4649"/>
    <w:rsid w:val="002C117E"/>
    <w:rsid w:val="002C1551"/>
    <w:rsid w:val="002C22F6"/>
    <w:rsid w:val="002C2C21"/>
    <w:rsid w:val="002C3EBD"/>
    <w:rsid w:val="002C4D57"/>
    <w:rsid w:val="002C4E7B"/>
    <w:rsid w:val="002C5005"/>
    <w:rsid w:val="002C5BAB"/>
    <w:rsid w:val="002C5E00"/>
    <w:rsid w:val="002C692E"/>
    <w:rsid w:val="002D0089"/>
    <w:rsid w:val="002D0404"/>
    <w:rsid w:val="002D060C"/>
    <w:rsid w:val="002D1AE9"/>
    <w:rsid w:val="002D1D64"/>
    <w:rsid w:val="002D1D7A"/>
    <w:rsid w:val="002D27C6"/>
    <w:rsid w:val="002D5831"/>
    <w:rsid w:val="002D5CEA"/>
    <w:rsid w:val="002D5DC1"/>
    <w:rsid w:val="002D6506"/>
    <w:rsid w:val="002D6B8E"/>
    <w:rsid w:val="002E0C3F"/>
    <w:rsid w:val="002E1EB5"/>
    <w:rsid w:val="002E315C"/>
    <w:rsid w:val="002E4A58"/>
    <w:rsid w:val="002E5163"/>
    <w:rsid w:val="002E55F8"/>
    <w:rsid w:val="002E5617"/>
    <w:rsid w:val="002E5F10"/>
    <w:rsid w:val="002E69D8"/>
    <w:rsid w:val="002E6C02"/>
    <w:rsid w:val="002E6C5D"/>
    <w:rsid w:val="002F0E67"/>
    <w:rsid w:val="002F0F37"/>
    <w:rsid w:val="002F1442"/>
    <w:rsid w:val="002F15E2"/>
    <w:rsid w:val="002F165A"/>
    <w:rsid w:val="002F1A1B"/>
    <w:rsid w:val="002F2E3F"/>
    <w:rsid w:val="002F33D9"/>
    <w:rsid w:val="002F407D"/>
    <w:rsid w:val="002F5F55"/>
    <w:rsid w:val="002F6502"/>
    <w:rsid w:val="002F672E"/>
    <w:rsid w:val="002F6784"/>
    <w:rsid w:val="002F7816"/>
    <w:rsid w:val="002F7FBE"/>
    <w:rsid w:val="00300E2F"/>
    <w:rsid w:val="0030170F"/>
    <w:rsid w:val="0030171B"/>
    <w:rsid w:val="003020CE"/>
    <w:rsid w:val="0030223F"/>
    <w:rsid w:val="00302591"/>
    <w:rsid w:val="00302C3B"/>
    <w:rsid w:val="0030393A"/>
    <w:rsid w:val="00303EF6"/>
    <w:rsid w:val="0030414A"/>
    <w:rsid w:val="00304A20"/>
    <w:rsid w:val="00304A7B"/>
    <w:rsid w:val="00304EDF"/>
    <w:rsid w:val="00304FD4"/>
    <w:rsid w:val="00305E7D"/>
    <w:rsid w:val="00306D35"/>
    <w:rsid w:val="00307565"/>
    <w:rsid w:val="00307A86"/>
    <w:rsid w:val="00307D8F"/>
    <w:rsid w:val="00307DD1"/>
    <w:rsid w:val="0031039F"/>
    <w:rsid w:val="00310B93"/>
    <w:rsid w:val="00311289"/>
    <w:rsid w:val="003116A3"/>
    <w:rsid w:val="00312F08"/>
    <w:rsid w:val="00314EDA"/>
    <w:rsid w:val="00314F35"/>
    <w:rsid w:val="00315E0A"/>
    <w:rsid w:val="0031632F"/>
    <w:rsid w:val="00316DC0"/>
    <w:rsid w:val="00317F23"/>
    <w:rsid w:val="00323B8B"/>
    <w:rsid w:val="00323BE0"/>
    <w:rsid w:val="003240F3"/>
    <w:rsid w:val="00324285"/>
    <w:rsid w:val="0032496B"/>
    <w:rsid w:val="00324FE4"/>
    <w:rsid w:val="003250F0"/>
    <w:rsid w:val="00325B4D"/>
    <w:rsid w:val="0032620D"/>
    <w:rsid w:val="00326F63"/>
    <w:rsid w:val="00327C24"/>
    <w:rsid w:val="003306B1"/>
    <w:rsid w:val="00330F91"/>
    <w:rsid w:val="003313A9"/>
    <w:rsid w:val="00332DE3"/>
    <w:rsid w:val="00333333"/>
    <w:rsid w:val="003336BF"/>
    <w:rsid w:val="00335C01"/>
    <w:rsid w:val="003362EB"/>
    <w:rsid w:val="0033664F"/>
    <w:rsid w:val="00336FA9"/>
    <w:rsid w:val="00337307"/>
    <w:rsid w:val="003410FE"/>
    <w:rsid w:val="0034111F"/>
    <w:rsid w:val="0034124F"/>
    <w:rsid w:val="0034176D"/>
    <w:rsid w:val="003429A9"/>
    <w:rsid w:val="00342AE4"/>
    <w:rsid w:val="00343C32"/>
    <w:rsid w:val="003449E7"/>
    <w:rsid w:val="00346183"/>
    <w:rsid w:val="00346425"/>
    <w:rsid w:val="00346462"/>
    <w:rsid w:val="00346D73"/>
    <w:rsid w:val="00350F51"/>
    <w:rsid w:val="00351D2D"/>
    <w:rsid w:val="00353748"/>
    <w:rsid w:val="00353E6A"/>
    <w:rsid w:val="00354C79"/>
    <w:rsid w:val="00354F2F"/>
    <w:rsid w:val="0035691C"/>
    <w:rsid w:val="00356FF9"/>
    <w:rsid w:val="00357A1F"/>
    <w:rsid w:val="00357DBC"/>
    <w:rsid w:val="00360A00"/>
    <w:rsid w:val="00360CE9"/>
    <w:rsid w:val="00361834"/>
    <w:rsid w:val="0036295B"/>
    <w:rsid w:val="00363281"/>
    <w:rsid w:val="00363F75"/>
    <w:rsid w:val="00364758"/>
    <w:rsid w:val="00364D41"/>
    <w:rsid w:val="00364F81"/>
    <w:rsid w:val="003652AA"/>
    <w:rsid w:val="0036567E"/>
    <w:rsid w:val="003658FE"/>
    <w:rsid w:val="00367CD9"/>
    <w:rsid w:val="003700B7"/>
    <w:rsid w:val="003715FD"/>
    <w:rsid w:val="003730D9"/>
    <w:rsid w:val="00374415"/>
    <w:rsid w:val="0037450E"/>
    <w:rsid w:val="00374FC8"/>
    <w:rsid w:val="00374FDA"/>
    <w:rsid w:val="0037511B"/>
    <w:rsid w:val="00375758"/>
    <w:rsid w:val="00375AAD"/>
    <w:rsid w:val="00376488"/>
    <w:rsid w:val="003764DB"/>
    <w:rsid w:val="003765FD"/>
    <w:rsid w:val="00376793"/>
    <w:rsid w:val="00380562"/>
    <w:rsid w:val="00380708"/>
    <w:rsid w:val="0038119C"/>
    <w:rsid w:val="00381CB9"/>
    <w:rsid w:val="00382623"/>
    <w:rsid w:val="00382E40"/>
    <w:rsid w:val="0038330B"/>
    <w:rsid w:val="003835AA"/>
    <w:rsid w:val="003836E3"/>
    <w:rsid w:val="00384480"/>
    <w:rsid w:val="00384BBB"/>
    <w:rsid w:val="00384D9D"/>
    <w:rsid w:val="00385B94"/>
    <w:rsid w:val="003864C4"/>
    <w:rsid w:val="00386E33"/>
    <w:rsid w:val="00387FB8"/>
    <w:rsid w:val="00390124"/>
    <w:rsid w:val="003917CC"/>
    <w:rsid w:val="00391CD8"/>
    <w:rsid w:val="0039291B"/>
    <w:rsid w:val="00393444"/>
    <w:rsid w:val="00395015"/>
    <w:rsid w:val="00395ED6"/>
    <w:rsid w:val="0039609B"/>
    <w:rsid w:val="00396F0C"/>
    <w:rsid w:val="003A01F2"/>
    <w:rsid w:val="003A0847"/>
    <w:rsid w:val="003A25F6"/>
    <w:rsid w:val="003A35E0"/>
    <w:rsid w:val="003A389B"/>
    <w:rsid w:val="003A518D"/>
    <w:rsid w:val="003A5707"/>
    <w:rsid w:val="003A64E9"/>
    <w:rsid w:val="003B0A07"/>
    <w:rsid w:val="003B146F"/>
    <w:rsid w:val="003B152A"/>
    <w:rsid w:val="003B2964"/>
    <w:rsid w:val="003B458B"/>
    <w:rsid w:val="003B5A2B"/>
    <w:rsid w:val="003B77BE"/>
    <w:rsid w:val="003B7D22"/>
    <w:rsid w:val="003C00D2"/>
    <w:rsid w:val="003C0745"/>
    <w:rsid w:val="003C1122"/>
    <w:rsid w:val="003C1995"/>
    <w:rsid w:val="003C20D2"/>
    <w:rsid w:val="003C215E"/>
    <w:rsid w:val="003C2F58"/>
    <w:rsid w:val="003C52FD"/>
    <w:rsid w:val="003C5CAB"/>
    <w:rsid w:val="003C6C64"/>
    <w:rsid w:val="003D098F"/>
    <w:rsid w:val="003D1366"/>
    <w:rsid w:val="003D1CB2"/>
    <w:rsid w:val="003D1E7B"/>
    <w:rsid w:val="003D2241"/>
    <w:rsid w:val="003D237A"/>
    <w:rsid w:val="003D2543"/>
    <w:rsid w:val="003D3739"/>
    <w:rsid w:val="003D577A"/>
    <w:rsid w:val="003D6DB7"/>
    <w:rsid w:val="003D7DB2"/>
    <w:rsid w:val="003D7DCE"/>
    <w:rsid w:val="003E0FF0"/>
    <w:rsid w:val="003E0FFC"/>
    <w:rsid w:val="003E2405"/>
    <w:rsid w:val="003E2503"/>
    <w:rsid w:val="003E28BF"/>
    <w:rsid w:val="003E3007"/>
    <w:rsid w:val="003E3702"/>
    <w:rsid w:val="003E3878"/>
    <w:rsid w:val="003E3E88"/>
    <w:rsid w:val="003E5F02"/>
    <w:rsid w:val="003E6F94"/>
    <w:rsid w:val="003E7F23"/>
    <w:rsid w:val="003F015B"/>
    <w:rsid w:val="003F096B"/>
    <w:rsid w:val="003F1AC2"/>
    <w:rsid w:val="003F1C8D"/>
    <w:rsid w:val="003F2E44"/>
    <w:rsid w:val="003F412A"/>
    <w:rsid w:val="003F484E"/>
    <w:rsid w:val="003F4DAB"/>
    <w:rsid w:val="003F5661"/>
    <w:rsid w:val="003F64BD"/>
    <w:rsid w:val="003F6986"/>
    <w:rsid w:val="003F74AF"/>
    <w:rsid w:val="0040079B"/>
    <w:rsid w:val="00400809"/>
    <w:rsid w:val="00400DEF"/>
    <w:rsid w:val="00401229"/>
    <w:rsid w:val="00401622"/>
    <w:rsid w:val="004018BC"/>
    <w:rsid w:val="004019C5"/>
    <w:rsid w:val="00402883"/>
    <w:rsid w:val="00402EE4"/>
    <w:rsid w:val="004032AF"/>
    <w:rsid w:val="00403A2F"/>
    <w:rsid w:val="00403EB8"/>
    <w:rsid w:val="0040426E"/>
    <w:rsid w:val="00406100"/>
    <w:rsid w:val="00406872"/>
    <w:rsid w:val="00406F96"/>
    <w:rsid w:val="00407346"/>
    <w:rsid w:val="004100A2"/>
    <w:rsid w:val="004108A1"/>
    <w:rsid w:val="00411B09"/>
    <w:rsid w:val="00411F04"/>
    <w:rsid w:val="004120D8"/>
    <w:rsid w:val="00412740"/>
    <w:rsid w:val="00412A5C"/>
    <w:rsid w:val="004153E4"/>
    <w:rsid w:val="0041542F"/>
    <w:rsid w:val="00415DAB"/>
    <w:rsid w:val="00416175"/>
    <w:rsid w:val="004166FA"/>
    <w:rsid w:val="004172BF"/>
    <w:rsid w:val="004179A5"/>
    <w:rsid w:val="00417AAA"/>
    <w:rsid w:val="0042084F"/>
    <w:rsid w:val="004209AC"/>
    <w:rsid w:val="00423F33"/>
    <w:rsid w:val="00424768"/>
    <w:rsid w:val="0042490B"/>
    <w:rsid w:val="00424F88"/>
    <w:rsid w:val="00425339"/>
    <w:rsid w:val="00427D4D"/>
    <w:rsid w:val="004305CB"/>
    <w:rsid w:val="00430BA7"/>
    <w:rsid w:val="00432924"/>
    <w:rsid w:val="00432D69"/>
    <w:rsid w:val="00433141"/>
    <w:rsid w:val="0043333F"/>
    <w:rsid w:val="00433A4B"/>
    <w:rsid w:val="00433C65"/>
    <w:rsid w:val="0043450D"/>
    <w:rsid w:val="00437C03"/>
    <w:rsid w:val="004409F7"/>
    <w:rsid w:val="00440B78"/>
    <w:rsid w:val="00440CE8"/>
    <w:rsid w:val="00441BF5"/>
    <w:rsid w:val="00442798"/>
    <w:rsid w:val="00442DEC"/>
    <w:rsid w:val="00443BA1"/>
    <w:rsid w:val="00445F95"/>
    <w:rsid w:val="004474D0"/>
    <w:rsid w:val="0045011C"/>
    <w:rsid w:val="004502F3"/>
    <w:rsid w:val="004513A9"/>
    <w:rsid w:val="00451D31"/>
    <w:rsid w:val="0045323F"/>
    <w:rsid w:val="004535AA"/>
    <w:rsid w:val="00454480"/>
    <w:rsid w:val="00454983"/>
    <w:rsid w:val="00454B1B"/>
    <w:rsid w:val="00455A55"/>
    <w:rsid w:val="00457B08"/>
    <w:rsid w:val="00457C13"/>
    <w:rsid w:val="00460A8E"/>
    <w:rsid w:val="004616A5"/>
    <w:rsid w:val="0046229B"/>
    <w:rsid w:val="00462CB6"/>
    <w:rsid w:val="004642F2"/>
    <w:rsid w:val="004645B1"/>
    <w:rsid w:val="004645E5"/>
    <w:rsid w:val="0046479B"/>
    <w:rsid w:val="004647A7"/>
    <w:rsid w:val="004648FF"/>
    <w:rsid w:val="00464C51"/>
    <w:rsid w:val="004662C9"/>
    <w:rsid w:val="0046774F"/>
    <w:rsid w:val="00467D31"/>
    <w:rsid w:val="004701E6"/>
    <w:rsid w:val="00470F6D"/>
    <w:rsid w:val="00471D64"/>
    <w:rsid w:val="0047266E"/>
    <w:rsid w:val="00472D47"/>
    <w:rsid w:val="00473699"/>
    <w:rsid w:val="00475792"/>
    <w:rsid w:val="0047684C"/>
    <w:rsid w:val="00476B0D"/>
    <w:rsid w:val="00476CB1"/>
    <w:rsid w:val="004778E2"/>
    <w:rsid w:val="00477A54"/>
    <w:rsid w:val="004806CD"/>
    <w:rsid w:val="004815D6"/>
    <w:rsid w:val="00481C22"/>
    <w:rsid w:val="00482C82"/>
    <w:rsid w:val="00486018"/>
    <w:rsid w:val="00486935"/>
    <w:rsid w:val="00487103"/>
    <w:rsid w:val="004876A4"/>
    <w:rsid w:val="004877C8"/>
    <w:rsid w:val="00487847"/>
    <w:rsid w:val="00490379"/>
    <w:rsid w:val="00490A17"/>
    <w:rsid w:val="004910AA"/>
    <w:rsid w:val="004912A5"/>
    <w:rsid w:val="00492982"/>
    <w:rsid w:val="00492D33"/>
    <w:rsid w:val="00492E94"/>
    <w:rsid w:val="004938FE"/>
    <w:rsid w:val="00495166"/>
    <w:rsid w:val="00497642"/>
    <w:rsid w:val="00497AF9"/>
    <w:rsid w:val="004A1280"/>
    <w:rsid w:val="004A32D4"/>
    <w:rsid w:val="004A3FEC"/>
    <w:rsid w:val="004A588E"/>
    <w:rsid w:val="004A644A"/>
    <w:rsid w:val="004A7276"/>
    <w:rsid w:val="004B07D8"/>
    <w:rsid w:val="004B12AA"/>
    <w:rsid w:val="004B19E4"/>
    <w:rsid w:val="004B20AE"/>
    <w:rsid w:val="004B47DA"/>
    <w:rsid w:val="004B4FD5"/>
    <w:rsid w:val="004C0B93"/>
    <w:rsid w:val="004C0CBA"/>
    <w:rsid w:val="004C1BAD"/>
    <w:rsid w:val="004C1CE6"/>
    <w:rsid w:val="004C22BF"/>
    <w:rsid w:val="004C27DC"/>
    <w:rsid w:val="004C286A"/>
    <w:rsid w:val="004C2C48"/>
    <w:rsid w:val="004C2F08"/>
    <w:rsid w:val="004C30D2"/>
    <w:rsid w:val="004C4C17"/>
    <w:rsid w:val="004C4D5A"/>
    <w:rsid w:val="004C524A"/>
    <w:rsid w:val="004C528B"/>
    <w:rsid w:val="004C5ED2"/>
    <w:rsid w:val="004C7744"/>
    <w:rsid w:val="004C7A54"/>
    <w:rsid w:val="004D0582"/>
    <w:rsid w:val="004D0A89"/>
    <w:rsid w:val="004D0DD6"/>
    <w:rsid w:val="004D0ED2"/>
    <w:rsid w:val="004D34C4"/>
    <w:rsid w:val="004D3C60"/>
    <w:rsid w:val="004D3FCE"/>
    <w:rsid w:val="004D40E7"/>
    <w:rsid w:val="004D58B8"/>
    <w:rsid w:val="004E1555"/>
    <w:rsid w:val="004E15FC"/>
    <w:rsid w:val="004E1821"/>
    <w:rsid w:val="004E22EF"/>
    <w:rsid w:val="004E41D2"/>
    <w:rsid w:val="004E4F28"/>
    <w:rsid w:val="004E6E26"/>
    <w:rsid w:val="004E7290"/>
    <w:rsid w:val="004E77EC"/>
    <w:rsid w:val="004E7CBF"/>
    <w:rsid w:val="004E7D68"/>
    <w:rsid w:val="004F0316"/>
    <w:rsid w:val="004F0CB1"/>
    <w:rsid w:val="004F0ED6"/>
    <w:rsid w:val="004F3193"/>
    <w:rsid w:val="004F52F6"/>
    <w:rsid w:val="004F689C"/>
    <w:rsid w:val="004F731E"/>
    <w:rsid w:val="004F79DB"/>
    <w:rsid w:val="005018E9"/>
    <w:rsid w:val="005020E0"/>
    <w:rsid w:val="005023DD"/>
    <w:rsid w:val="00503084"/>
    <w:rsid w:val="00504DAF"/>
    <w:rsid w:val="005057B7"/>
    <w:rsid w:val="00505A62"/>
    <w:rsid w:val="00505B52"/>
    <w:rsid w:val="00507485"/>
    <w:rsid w:val="005110B1"/>
    <w:rsid w:val="0051117A"/>
    <w:rsid w:val="005112E9"/>
    <w:rsid w:val="00511372"/>
    <w:rsid w:val="00511486"/>
    <w:rsid w:val="005116C2"/>
    <w:rsid w:val="005120FC"/>
    <w:rsid w:val="00513362"/>
    <w:rsid w:val="00514ACD"/>
    <w:rsid w:val="00514B53"/>
    <w:rsid w:val="005158F0"/>
    <w:rsid w:val="00520A02"/>
    <w:rsid w:val="00524E91"/>
    <w:rsid w:val="0052635E"/>
    <w:rsid w:val="00527FA3"/>
    <w:rsid w:val="00530A96"/>
    <w:rsid w:val="00530CC2"/>
    <w:rsid w:val="0053145E"/>
    <w:rsid w:val="0053179D"/>
    <w:rsid w:val="0053388B"/>
    <w:rsid w:val="00533F5A"/>
    <w:rsid w:val="0053440A"/>
    <w:rsid w:val="00534B4B"/>
    <w:rsid w:val="00535AB3"/>
    <w:rsid w:val="00535B41"/>
    <w:rsid w:val="00536CEB"/>
    <w:rsid w:val="00537E33"/>
    <w:rsid w:val="00537F9C"/>
    <w:rsid w:val="0054092C"/>
    <w:rsid w:val="00542890"/>
    <w:rsid w:val="00542A23"/>
    <w:rsid w:val="00543575"/>
    <w:rsid w:val="00543E25"/>
    <w:rsid w:val="00545764"/>
    <w:rsid w:val="00546315"/>
    <w:rsid w:val="00546BDA"/>
    <w:rsid w:val="00546EDF"/>
    <w:rsid w:val="00547BE9"/>
    <w:rsid w:val="00551AD7"/>
    <w:rsid w:val="00553541"/>
    <w:rsid w:val="00553B0A"/>
    <w:rsid w:val="00554763"/>
    <w:rsid w:val="00555886"/>
    <w:rsid w:val="00555CB5"/>
    <w:rsid w:val="00556478"/>
    <w:rsid w:val="00556BB7"/>
    <w:rsid w:val="00560B06"/>
    <w:rsid w:val="00562C5C"/>
    <w:rsid w:val="005638EB"/>
    <w:rsid w:val="00563F8A"/>
    <w:rsid w:val="00564E4E"/>
    <w:rsid w:val="00565367"/>
    <w:rsid w:val="005657F3"/>
    <w:rsid w:val="00566DF6"/>
    <w:rsid w:val="00570954"/>
    <w:rsid w:val="0057121D"/>
    <w:rsid w:val="00572B94"/>
    <w:rsid w:val="00572D8A"/>
    <w:rsid w:val="00572FAC"/>
    <w:rsid w:val="0057353F"/>
    <w:rsid w:val="0057358D"/>
    <w:rsid w:val="00573ED2"/>
    <w:rsid w:val="00575F6A"/>
    <w:rsid w:val="00576273"/>
    <w:rsid w:val="00576E6D"/>
    <w:rsid w:val="00577460"/>
    <w:rsid w:val="00577471"/>
    <w:rsid w:val="005774D8"/>
    <w:rsid w:val="0057786A"/>
    <w:rsid w:val="00577910"/>
    <w:rsid w:val="005779B7"/>
    <w:rsid w:val="0058013A"/>
    <w:rsid w:val="0058075A"/>
    <w:rsid w:val="00581D82"/>
    <w:rsid w:val="0058235C"/>
    <w:rsid w:val="00582412"/>
    <w:rsid w:val="005824FB"/>
    <w:rsid w:val="00583D91"/>
    <w:rsid w:val="00583EB2"/>
    <w:rsid w:val="00584353"/>
    <w:rsid w:val="0058735E"/>
    <w:rsid w:val="00587B38"/>
    <w:rsid w:val="00587D9B"/>
    <w:rsid w:val="005904BC"/>
    <w:rsid w:val="00590CB9"/>
    <w:rsid w:val="005911D2"/>
    <w:rsid w:val="005922F9"/>
    <w:rsid w:val="00592724"/>
    <w:rsid w:val="00594770"/>
    <w:rsid w:val="00595134"/>
    <w:rsid w:val="00595474"/>
    <w:rsid w:val="00596369"/>
    <w:rsid w:val="00596415"/>
    <w:rsid w:val="005964E2"/>
    <w:rsid w:val="00596E6B"/>
    <w:rsid w:val="00596F2F"/>
    <w:rsid w:val="00597DAA"/>
    <w:rsid w:val="005A1830"/>
    <w:rsid w:val="005A2778"/>
    <w:rsid w:val="005A306B"/>
    <w:rsid w:val="005A33CD"/>
    <w:rsid w:val="005A37CA"/>
    <w:rsid w:val="005A50DF"/>
    <w:rsid w:val="005A51AD"/>
    <w:rsid w:val="005A763B"/>
    <w:rsid w:val="005A7B94"/>
    <w:rsid w:val="005B0224"/>
    <w:rsid w:val="005B1406"/>
    <w:rsid w:val="005B3A79"/>
    <w:rsid w:val="005C0477"/>
    <w:rsid w:val="005C0BD9"/>
    <w:rsid w:val="005C0C8F"/>
    <w:rsid w:val="005C11C2"/>
    <w:rsid w:val="005C2633"/>
    <w:rsid w:val="005C338C"/>
    <w:rsid w:val="005C4276"/>
    <w:rsid w:val="005C46BA"/>
    <w:rsid w:val="005C482C"/>
    <w:rsid w:val="005C62BF"/>
    <w:rsid w:val="005C6BAE"/>
    <w:rsid w:val="005C6F11"/>
    <w:rsid w:val="005D0010"/>
    <w:rsid w:val="005D0D16"/>
    <w:rsid w:val="005D1955"/>
    <w:rsid w:val="005D2468"/>
    <w:rsid w:val="005D28BF"/>
    <w:rsid w:val="005D459D"/>
    <w:rsid w:val="005D4B55"/>
    <w:rsid w:val="005D51FD"/>
    <w:rsid w:val="005D596A"/>
    <w:rsid w:val="005D5F54"/>
    <w:rsid w:val="005D6B3C"/>
    <w:rsid w:val="005D6F9D"/>
    <w:rsid w:val="005D7004"/>
    <w:rsid w:val="005E1150"/>
    <w:rsid w:val="005E22B6"/>
    <w:rsid w:val="005E26CE"/>
    <w:rsid w:val="005E2D31"/>
    <w:rsid w:val="005E3992"/>
    <w:rsid w:val="005E3C9E"/>
    <w:rsid w:val="005E531C"/>
    <w:rsid w:val="005E628C"/>
    <w:rsid w:val="005E6E47"/>
    <w:rsid w:val="005F0003"/>
    <w:rsid w:val="005F061C"/>
    <w:rsid w:val="005F0641"/>
    <w:rsid w:val="005F0D60"/>
    <w:rsid w:val="005F1C29"/>
    <w:rsid w:val="005F2380"/>
    <w:rsid w:val="005F2825"/>
    <w:rsid w:val="005F2E53"/>
    <w:rsid w:val="005F2F22"/>
    <w:rsid w:val="005F3768"/>
    <w:rsid w:val="005F5559"/>
    <w:rsid w:val="005F5A31"/>
    <w:rsid w:val="005F644B"/>
    <w:rsid w:val="0060273E"/>
    <w:rsid w:val="00602AAE"/>
    <w:rsid w:val="00603321"/>
    <w:rsid w:val="0060382E"/>
    <w:rsid w:val="00603AB8"/>
    <w:rsid w:val="006065D0"/>
    <w:rsid w:val="00607320"/>
    <w:rsid w:val="00607AF3"/>
    <w:rsid w:val="00607BA5"/>
    <w:rsid w:val="00610562"/>
    <w:rsid w:val="00611159"/>
    <w:rsid w:val="00611263"/>
    <w:rsid w:val="00612143"/>
    <w:rsid w:val="00612C3C"/>
    <w:rsid w:val="006139BF"/>
    <w:rsid w:val="0061431E"/>
    <w:rsid w:val="006146D7"/>
    <w:rsid w:val="00615553"/>
    <w:rsid w:val="006160A0"/>
    <w:rsid w:val="006162C5"/>
    <w:rsid w:val="0061639C"/>
    <w:rsid w:val="0061730B"/>
    <w:rsid w:val="00617327"/>
    <w:rsid w:val="006176FC"/>
    <w:rsid w:val="00617C97"/>
    <w:rsid w:val="006201B9"/>
    <w:rsid w:val="00620688"/>
    <w:rsid w:val="00621CA0"/>
    <w:rsid w:val="006226AF"/>
    <w:rsid w:val="00622B7A"/>
    <w:rsid w:val="00622BED"/>
    <w:rsid w:val="006237FF"/>
    <w:rsid w:val="0062618B"/>
    <w:rsid w:val="006264AC"/>
    <w:rsid w:val="00626AD0"/>
    <w:rsid w:val="00626E1D"/>
    <w:rsid w:val="006274E0"/>
    <w:rsid w:val="00627FD0"/>
    <w:rsid w:val="00631980"/>
    <w:rsid w:val="006319A0"/>
    <w:rsid w:val="006320B9"/>
    <w:rsid w:val="006320EC"/>
    <w:rsid w:val="0063421B"/>
    <w:rsid w:val="0063462B"/>
    <w:rsid w:val="00635A11"/>
    <w:rsid w:val="00635D19"/>
    <w:rsid w:val="0063650F"/>
    <w:rsid w:val="006365B5"/>
    <w:rsid w:val="00636AF6"/>
    <w:rsid w:val="006370AD"/>
    <w:rsid w:val="006376C1"/>
    <w:rsid w:val="006376E5"/>
    <w:rsid w:val="00637C9D"/>
    <w:rsid w:val="00640030"/>
    <w:rsid w:val="00640A6C"/>
    <w:rsid w:val="006418AE"/>
    <w:rsid w:val="00641F86"/>
    <w:rsid w:val="0064292B"/>
    <w:rsid w:val="00642F8A"/>
    <w:rsid w:val="00643E82"/>
    <w:rsid w:val="00644953"/>
    <w:rsid w:val="006453A4"/>
    <w:rsid w:val="0064550E"/>
    <w:rsid w:val="00645656"/>
    <w:rsid w:val="00645883"/>
    <w:rsid w:val="00645CC3"/>
    <w:rsid w:val="00645E5E"/>
    <w:rsid w:val="0064616A"/>
    <w:rsid w:val="006474F5"/>
    <w:rsid w:val="00647DA7"/>
    <w:rsid w:val="00647EF7"/>
    <w:rsid w:val="006509DE"/>
    <w:rsid w:val="006516C2"/>
    <w:rsid w:val="006517DE"/>
    <w:rsid w:val="00652FC1"/>
    <w:rsid w:val="00653168"/>
    <w:rsid w:val="00655606"/>
    <w:rsid w:val="0065589D"/>
    <w:rsid w:val="00656D7C"/>
    <w:rsid w:val="0065760E"/>
    <w:rsid w:val="006601D2"/>
    <w:rsid w:val="006605D9"/>
    <w:rsid w:val="00662F62"/>
    <w:rsid w:val="006635EF"/>
    <w:rsid w:val="00663C01"/>
    <w:rsid w:val="0066458A"/>
    <w:rsid w:val="00664DE0"/>
    <w:rsid w:val="00665606"/>
    <w:rsid w:val="00666D12"/>
    <w:rsid w:val="00666D51"/>
    <w:rsid w:val="00667BA4"/>
    <w:rsid w:val="00670049"/>
    <w:rsid w:val="00670067"/>
    <w:rsid w:val="006700EF"/>
    <w:rsid w:val="0067135B"/>
    <w:rsid w:val="00672868"/>
    <w:rsid w:val="006739E3"/>
    <w:rsid w:val="00673B6D"/>
    <w:rsid w:val="0067417D"/>
    <w:rsid w:val="00674D4A"/>
    <w:rsid w:val="00675FCF"/>
    <w:rsid w:val="0068118F"/>
    <w:rsid w:val="0068184B"/>
    <w:rsid w:val="00681CE1"/>
    <w:rsid w:val="006825FE"/>
    <w:rsid w:val="006867F8"/>
    <w:rsid w:val="0068783D"/>
    <w:rsid w:val="00691348"/>
    <w:rsid w:val="00691CE2"/>
    <w:rsid w:val="006922EC"/>
    <w:rsid w:val="0069243E"/>
    <w:rsid w:val="006938F3"/>
    <w:rsid w:val="00694185"/>
    <w:rsid w:val="0069468C"/>
    <w:rsid w:val="006947ED"/>
    <w:rsid w:val="0069506A"/>
    <w:rsid w:val="006960AA"/>
    <w:rsid w:val="006960CD"/>
    <w:rsid w:val="0069612B"/>
    <w:rsid w:val="00696135"/>
    <w:rsid w:val="0069616B"/>
    <w:rsid w:val="0069639C"/>
    <w:rsid w:val="00696AAE"/>
    <w:rsid w:val="006977E6"/>
    <w:rsid w:val="006A011B"/>
    <w:rsid w:val="006A1BE8"/>
    <w:rsid w:val="006A2031"/>
    <w:rsid w:val="006A2FB4"/>
    <w:rsid w:val="006A3474"/>
    <w:rsid w:val="006A508E"/>
    <w:rsid w:val="006A55A6"/>
    <w:rsid w:val="006A5C4C"/>
    <w:rsid w:val="006A5D11"/>
    <w:rsid w:val="006A5F68"/>
    <w:rsid w:val="006A5F6F"/>
    <w:rsid w:val="006A62E8"/>
    <w:rsid w:val="006A6707"/>
    <w:rsid w:val="006A67F4"/>
    <w:rsid w:val="006A78E5"/>
    <w:rsid w:val="006A7D36"/>
    <w:rsid w:val="006B02CD"/>
    <w:rsid w:val="006B09D3"/>
    <w:rsid w:val="006B0A02"/>
    <w:rsid w:val="006B16FE"/>
    <w:rsid w:val="006B4E38"/>
    <w:rsid w:val="006B580F"/>
    <w:rsid w:val="006B5964"/>
    <w:rsid w:val="006B5FE2"/>
    <w:rsid w:val="006B666C"/>
    <w:rsid w:val="006B66F3"/>
    <w:rsid w:val="006B7150"/>
    <w:rsid w:val="006B7247"/>
    <w:rsid w:val="006C23E6"/>
    <w:rsid w:val="006C3181"/>
    <w:rsid w:val="006C6B9A"/>
    <w:rsid w:val="006C760C"/>
    <w:rsid w:val="006D004F"/>
    <w:rsid w:val="006D0162"/>
    <w:rsid w:val="006D197C"/>
    <w:rsid w:val="006D1B8D"/>
    <w:rsid w:val="006D33F6"/>
    <w:rsid w:val="006D3A6B"/>
    <w:rsid w:val="006D40C6"/>
    <w:rsid w:val="006D446B"/>
    <w:rsid w:val="006D4976"/>
    <w:rsid w:val="006D49AF"/>
    <w:rsid w:val="006D5884"/>
    <w:rsid w:val="006D669F"/>
    <w:rsid w:val="006D68A1"/>
    <w:rsid w:val="006D69EF"/>
    <w:rsid w:val="006D6C49"/>
    <w:rsid w:val="006E0EBD"/>
    <w:rsid w:val="006E1159"/>
    <w:rsid w:val="006E123A"/>
    <w:rsid w:val="006E1459"/>
    <w:rsid w:val="006E2286"/>
    <w:rsid w:val="006E3B0A"/>
    <w:rsid w:val="006E45D9"/>
    <w:rsid w:val="006E53A6"/>
    <w:rsid w:val="006E57DA"/>
    <w:rsid w:val="006E5B0A"/>
    <w:rsid w:val="006E6838"/>
    <w:rsid w:val="006E6935"/>
    <w:rsid w:val="006E7178"/>
    <w:rsid w:val="006E7C09"/>
    <w:rsid w:val="006F00A3"/>
    <w:rsid w:val="006F0ADB"/>
    <w:rsid w:val="006F451B"/>
    <w:rsid w:val="006F57F9"/>
    <w:rsid w:val="006F5C90"/>
    <w:rsid w:val="006F765F"/>
    <w:rsid w:val="0070097E"/>
    <w:rsid w:val="00700D77"/>
    <w:rsid w:val="00701777"/>
    <w:rsid w:val="00702A0E"/>
    <w:rsid w:val="00703D3B"/>
    <w:rsid w:val="00704EBE"/>
    <w:rsid w:val="00705323"/>
    <w:rsid w:val="00706537"/>
    <w:rsid w:val="00706A7E"/>
    <w:rsid w:val="0070714D"/>
    <w:rsid w:val="007078D7"/>
    <w:rsid w:val="007107D3"/>
    <w:rsid w:val="007113D5"/>
    <w:rsid w:val="007124B8"/>
    <w:rsid w:val="00712ECF"/>
    <w:rsid w:val="00714D31"/>
    <w:rsid w:val="007209FB"/>
    <w:rsid w:val="00720E22"/>
    <w:rsid w:val="007213DD"/>
    <w:rsid w:val="00722236"/>
    <w:rsid w:val="00722979"/>
    <w:rsid w:val="00723819"/>
    <w:rsid w:val="00724F9D"/>
    <w:rsid w:val="00724FA0"/>
    <w:rsid w:val="00724FC9"/>
    <w:rsid w:val="00725586"/>
    <w:rsid w:val="00725D08"/>
    <w:rsid w:val="00726D31"/>
    <w:rsid w:val="00727B13"/>
    <w:rsid w:val="00727C90"/>
    <w:rsid w:val="00730280"/>
    <w:rsid w:val="007314F6"/>
    <w:rsid w:val="007315F2"/>
    <w:rsid w:val="0073180A"/>
    <w:rsid w:val="00732B5F"/>
    <w:rsid w:val="00733EEF"/>
    <w:rsid w:val="0073417B"/>
    <w:rsid w:val="00735490"/>
    <w:rsid w:val="00735EBE"/>
    <w:rsid w:val="0073724B"/>
    <w:rsid w:val="0073737E"/>
    <w:rsid w:val="00740288"/>
    <w:rsid w:val="00740423"/>
    <w:rsid w:val="007411EB"/>
    <w:rsid w:val="00741324"/>
    <w:rsid w:val="007418B7"/>
    <w:rsid w:val="00742224"/>
    <w:rsid w:val="00743456"/>
    <w:rsid w:val="007455AE"/>
    <w:rsid w:val="00745D91"/>
    <w:rsid w:val="007461E1"/>
    <w:rsid w:val="007469A3"/>
    <w:rsid w:val="00747505"/>
    <w:rsid w:val="0075081B"/>
    <w:rsid w:val="00752DCA"/>
    <w:rsid w:val="00752FCC"/>
    <w:rsid w:val="0075329E"/>
    <w:rsid w:val="00754036"/>
    <w:rsid w:val="00754712"/>
    <w:rsid w:val="00755031"/>
    <w:rsid w:val="00756ABF"/>
    <w:rsid w:val="0075796E"/>
    <w:rsid w:val="0076095F"/>
    <w:rsid w:val="00760979"/>
    <w:rsid w:val="00760CEB"/>
    <w:rsid w:val="00761981"/>
    <w:rsid w:val="00762028"/>
    <w:rsid w:val="0076297D"/>
    <w:rsid w:val="00762C9F"/>
    <w:rsid w:val="007632A7"/>
    <w:rsid w:val="007632BB"/>
    <w:rsid w:val="00765045"/>
    <w:rsid w:val="00765274"/>
    <w:rsid w:val="0076537C"/>
    <w:rsid w:val="007663D6"/>
    <w:rsid w:val="007665EE"/>
    <w:rsid w:val="00770D2D"/>
    <w:rsid w:val="00771E1C"/>
    <w:rsid w:val="00772112"/>
    <w:rsid w:val="0077243E"/>
    <w:rsid w:val="00773A0C"/>
    <w:rsid w:val="00773D65"/>
    <w:rsid w:val="00774298"/>
    <w:rsid w:val="007742A2"/>
    <w:rsid w:val="00774AEC"/>
    <w:rsid w:val="0077660D"/>
    <w:rsid w:val="00777F40"/>
    <w:rsid w:val="007801D8"/>
    <w:rsid w:val="00780213"/>
    <w:rsid w:val="00781035"/>
    <w:rsid w:val="00781042"/>
    <w:rsid w:val="00781160"/>
    <w:rsid w:val="00781312"/>
    <w:rsid w:val="00781B06"/>
    <w:rsid w:val="00781B86"/>
    <w:rsid w:val="00783CB5"/>
    <w:rsid w:val="0078435E"/>
    <w:rsid w:val="0078454B"/>
    <w:rsid w:val="00784E5B"/>
    <w:rsid w:val="00785214"/>
    <w:rsid w:val="007852DA"/>
    <w:rsid w:val="00785A15"/>
    <w:rsid w:val="00786D4D"/>
    <w:rsid w:val="00787905"/>
    <w:rsid w:val="00790942"/>
    <w:rsid w:val="00790F4A"/>
    <w:rsid w:val="0079308F"/>
    <w:rsid w:val="00793A13"/>
    <w:rsid w:val="00793DA5"/>
    <w:rsid w:val="0079494E"/>
    <w:rsid w:val="00794B97"/>
    <w:rsid w:val="00794EC5"/>
    <w:rsid w:val="00795094"/>
    <w:rsid w:val="00795895"/>
    <w:rsid w:val="00796FBB"/>
    <w:rsid w:val="00797439"/>
    <w:rsid w:val="007A0868"/>
    <w:rsid w:val="007A1F3E"/>
    <w:rsid w:val="007A2750"/>
    <w:rsid w:val="007A3627"/>
    <w:rsid w:val="007A38DF"/>
    <w:rsid w:val="007A3B1F"/>
    <w:rsid w:val="007A4019"/>
    <w:rsid w:val="007A4F75"/>
    <w:rsid w:val="007B051D"/>
    <w:rsid w:val="007B2848"/>
    <w:rsid w:val="007B2EA8"/>
    <w:rsid w:val="007B34F2"/>
    <w:rsid w:val="007B34F8"/>
    <w:rsid w:val="007B4481"/>
    <w:rsid w:val="007B57D8"/>
    <w:rsid w:val="007B6051"/>
    <w:rsid w:val="007B663A"/>
    <w:rsid w:val="007B686C"/>
    <w:rsid w:val="007B6AC9"/>
    <w:rsid w:val="007B6CE7"/>
    <w:rsid w:val="007B703B"/>
    <w:rsid w:val="007B7A2F"/>
    <w:rsid w:val="007C0310"/>
    <w:rsid w:val="007C0805"/>
    <w:rsid w:val="007C08FD"/>
    <w:rsid w:val="007C0FFB"/>
    <w:rsid w:val="007C127F"/>
    <w:rsid w:val="007C3AC8"/>
    <w:rsid w:val="007C3C4A"/>
    <w:rsid w:val="007C5D21"/>
    <w:rsid w:val="007C5E65"/>
    <w:rsid w:val="007C5F1B"/>
    <w:rsid w:val="007C7664"/>
    <w:rsid w:val="007C7967"/>
    <w:rsid w:val="007D0FB1"/>
    <w:rsid w:val="007D1DF5"/>
    <w:rsid w:val="007D1FE9"/>
    <w:rsid w:val="007D202E"/>
    <w:rsid w:val="007D2889"/>
    <w:rsid w:val="007D53B7"/>
    <w:rsid w:val="007D557C"/>
    <w:rsid w:val="007D7BF0"/>
    <w:rsid w:val="007E0D5C"/>
    <w:rsid w:val="007E0F51"/>
    <w:rsid w:val="007E1172"/>
    <w:rsid w:val="007E15D1"/>
    <w:rsid w:val="007E277C"/>
    <w:rsid w:val="007E297E"/>
    <w:rsid w:val="007E313F"/>
    <w:rsid w:val="007E35FB"/>
    <w:rsid w:val="007E462A"/>
    <w:rsid w:val="007E52C8"/>
    <w:rsid w:val="007E6052"/>
    <w:rsid w:val="007E61DE"/>
    <w:rsid w:val="007E698E"/>
    <w:rsid w:val="007E74EE"/>
    <w:rsid w:val="007E7619"/>
    <w:rsid w:val="007E781D"/>
    <w:rsid w:val="007F0862"/>
    <w:rsid w:val="007F1D1F"/>
    <w:rsid w:val="007F3605"/>
    <w:rsid w:val="007F39C4"/>
    <w:rsid w:val="007F4343"/>
    <w:rsid w:val="007F542E"/>
    <w:rsid w:val="007F57FF"/>
    <w:rsid w:val="007F666D"/>
    <w:rsid w:val="007F6AAB"/>
    <w:rsid w:val="007F6D73"/>
    <w:rsid w:val="007F6E89"/>
    <w:rsid w:val="007F7008"/>
    <w:rsid w:val="007F7BB7"/>
    <w:rsid w:val="007F7D08"/>
    <w:rsid w:val="00802A56"/>
    <w:rsid w:val="00802BA1"/>
    <w:rsid w:val="0080342F"/>
    <w:rsid w:val="008036AA"/>
    <w:rsid w:val="008039CB"/>
    <w:rsid w:val="00803D62"/>
    <w:rsid w:val="008044A6"/>
    <w:rsid w:val="00805053"/>
    <w:rsid w:val="0080547E"/>
    <w:rsid w:val="0080690B"/>
    <w:rsid w:val="00807869"/>
    <w:rsid w:val="00810320"/>
    <w:rsid w:val="00810625"/>
    <w:rsid w:val="00810BD6"/>
    <w:rsid w:val="008120D6"/>
    <w:rsid w:val="008151D9"/>
    <w:rsid w:val="008157DB"/>
    <w:rsid w:val="0081637E"/>
    <w:rsid w:val="0081741C"/>
    <w:rsid w:val="0081749F"/>
    <w:rsid w:val="0082028A"/>
    <w:rsid w:val="00820C67"/>
    <w:rsid w:val="00820F07"/>
    <w:rsid w:val="008220E8"/>
    <w:rsid w:val="00823FB6"/>
    <w:rsid w:val="008241AF"/>
    <w:rsid w:val="008241EA"/>
    <w:rsid w:val="008244A6"/>
    <w:rsid w:val="00824F04"/>
    <w:rsid w:val="00827A73"/>
    <w:rsid w:val="00827B5D"/>
    <w:rsid w:val="00830009"/>
    <w:rsid w:val="008310E2"/>
    <w:rsid w:val="0083188E"/>
    <w:rsid w:val="008318A0"/>
    <w:rsid w:val="00831F2E"/>
    <w:rsid w:val="0083200D"/>
    <w:rsid w:val="00832264"/>
    <w:rsid w:val="0083383A"/>
    <w:rsid w:val="00834008"/>
    <w:rsid w:val="008342CF"/>
    <w:rsid w:val="008365A1"/>
    <w:rsid w:val="0083741B"/>
    <w:rsid w:val="008377C8"/>
    <w:rsid w:val="00840042"/>
    <w:rsid w:val="00840629"/>
    <w:rsid w:val="0084094C"/>
    <w:rsid w:val="008412A8"/>
    <w:rsid w:val="008440E9"/>
    <w:rsid w:val="0084453A"/>
    <w:rsid w:val="00844EA8"/>
    <w:rsid w:val="00845B5A"/>
    <w:rsid w:val="00846FA8"/>
    <w:rsid w:val="0084718B"/>
    <w:rsid w:val="008479F2"/>
    <w:rsid w:val="00847A49"/>
    <w:rsid w:val="00850A10"/>
    <w:rsid w:val="00850BA9"/>
    <w:rsid w:val="00850FCD"/>
    <w:rsid w:val="00852045"/>
    <w:rsid w:val="00852554"/>
    <w:rsid w:val="00852B7F"/>
    <w:rsid w:val="00853126"/>
    <w:rsid w:val="0085334B"/>
    <w:rsid w:val="00853950"/>
    <w:rsid w:val="00853DB4"/>
    <w:rsid w:val="008546F1"/>
    <w:rsid w:val="0085577E"/>
    <w:rsid w:val="008577C7"/>
    <w:rsid w:val="0085780B"/>
    <w:rsid w:val="008578DB"/>
    <w:rsid w:val="008627F0"/>
    <w:rsid w:val="00862BFA"/>
    <w:rsid w:val="00862D81"/>
    <w:rsid w:val="0086349B"/>
    <w:rsid w:val="00863E00"/>
    <w:rsid w:val="00866070"/>
    <w:rsid w:val="008667E1"/>
    <w:rsid w:val="0086698F"/>
    <w:rsid w:val="00866D4E"/>
    <w:rsid w:val="0086746E"/>
    <w:rsid w:val="008677BA"/>
    <w:rsid w:val="00871A3F"/>
    <w:rsid w:val="00871FA7"/>
    <w:rsid w:val="00872F3E"/>
    <w:rsid w:val="008730EA"/>
    <w:rsid w:val="00873240"/>
    <w:rsid w:val="008742D0"/>
    <w:rsid w:val="00874475"/>
    <w:rsid w:val="008762E3"/>
    <w:rsid w:val="0087646A"/>
    <w:rsid w:val="00876F40"/>
    <w:rsid w:val="0087709F"/>
    <w:rsid w:val="00877901"/>
    <w:rsid w:val="00877AFC"/>
    <w:rsid w:val="008810CF"/>
    <w:rsid w:val="00881807"/>
    <w:rsid w:val="00881812"/>
    <w:rsid w:val="00883D72"/>
    <w:rsid w:val="00884220"/>
    <w:rsid w:val="00884852"/>
    <w:rsid w:val="00884CE7"/>
    <w:rsid w:val="00884E15"/>
    <w:rsid w:val="00885BD6"/>
    <w:rsid w:val="0088641C"/>
    <w:rsid w:val="008866BB"/>
    <w:rsid w:val="00887B5C"/>
    <w:rsid w:val="00890949"/>
    <w:rsid w:val="00891334"/>
    <w:rsid w:val="0089231C"/>
    <w:rsid w:val="00892D6F"/>
    <w:rsid w:val="0089333F"/>
    <w:rsid w:val="0089358E"/>
    <w:rsid w:val="00893D4D"/>
    <w:rsid w:val="00893D67"/>
    <w:rsid w:val="00895636"/>
    <w:rsid w:val="00895DE1"/>
    <w:rsid w:val="008971F3"/>
    <w:rsid w:val="00897D9E"/>
    <w:rsid w:val="00897DBB"/>
    <w:rsid w:val="008A144C"/>
    <w:rsid w:val="008A158D"/>
    <w:rsid w:val="008A1B31"/>
    <w:rsid w:val="008A3D40"/>
    <w:rsid w:val="008A51EA"/>
    <w:rsid w:val="008A52A2"/>
    <w:rsid w:val="008A56AE"/>
    <w:rsid w:val="008A5BBC"/>
    <w:rsid w:val="008A6358"/>
    <w:rsid w:val="008A681A"/>
    <w:rsid w:val="008A7010"/>
    <w:rsid w:val="008A7AD8"/>
    <w:rsid w:val="008B020F"/>
    <w:rsid w:val="008B0D82"/>
    <w:rsid w:val="008B1367"/>
    <w:rsid w:val="008B286B"/>
    <w:rsid w:val="008B4B94"/>
    <w:rsid w:val="008B617B"/>
    <w:rsid w:val="008B7301"/>
    <w:rsid w:val="008C1C2F"/>
    <w:rsid w:val="008C1D49"/>
    <w:rsid w:val="008C30E7"/>
    <w:rsid w:val="008C4991"/>
    <w:rsid w:val="008C52C1"/>
    <w:rsid w:val="008C5DDB"/>
    <w:rsid w:val="008C618C"/>
    <w:rsid w:val="008C66D4"/>
    <w:rsid w:val="008C7C37"/>
    <w:rsid w:val="008D0358"/>
    <w:rsid w:val="008D3E82"/>
    <w:rsid w:val="008D4680"/>
    <w:rsid w:val="008D546F"/>
    <w:rsid w:val="008D596B"/>
    <w:rsid w:val="008D7C7B"/>
    <w:rsid w:val="008E0E41"/>
    <w:rsid w:val="008E2B7F"/>
    <w:rsid w:val="008E49F8"/>
    <w:rsid w:val="008E4D0F"/>
    <w:rsid w:val="008E573D"/>
    <w:rsid w:val="008E72CF"/>
    <w:rsid w:val="008F015A"/>
    <w:rsid w:val="008F0EB1"/>
    <w:rsid w:val="008F1C6B"/>
    <w:rsid w:val="008F1F83"/>
    <w:rsid w:val="008F3635"/>
    <w:rsid w:val="008F3EAB"/>
    <w:rsid w:val="008F43D4"/>
    <w:rsid w:val="008F6A40"/>
    <w:rsid w:val="008F6A47"/>
    <w:rsid w:val="00900D03"/>
    <w:rsid w:val="00901400"/>
    <w:rsid w:val="009020D2"/>
    <w:rsid w:val="00902173"/>
    <w:rsid w:val="009027E4"/>
    <w:rsid w:val="009032DA"/>
    <w:rsid w:val="00903FFF"/>
    <w:rsid w:val="0090417E"/>
    <w:rsid w:val="0090519D"/>
    <w:rsid w:val="00905FF4"/>
    <w:rsid w:val="00906DED"/>
    <w:rsid w:val="00907FCB"/>
    <w:rsid w:val="00910398"/>
    <w:rsid w:val="0091058E"/>
    <w:rsid w:val="00912D6D"/>
    <w:rsid w:val="0091324E"/>
    <w:rsid w:val="00913E7C"/>
    <w:rsid w:val="00913FC6"/>
    <w:rsid w:val="009145CC"/>
    <w:rsid w:val="0091461C"/>
    <w:rsid w:val="00915203"/>
    <w:rsid w:val="009159DA"/>
    <w:rsid w:val="00915D17"/>
    <w:rsid w:val="009165B6"/>
    <w:rsid w:val="009170C5"/>
    <w:rsid w:val="00917BD7"/>
    <w:rsid w:val="00920083"/>
    <w:rsid w:val="0092075E"/>
    <w:rsid w:val="009210FC"/>
    <w:rsid w:val="00921902"/>
    <w:rsid w:val="009239F0"/>
    <w:rsid w:val="00923C2F"/>
    <w:rsid w:val="0092404E"/>
    <w:rsid w:val="00924AE0"/>
    <w:rsid w:val="0092558A"/>
    <w:rsid w:val="00925836"/>
    <w:rsid w:val="00926638"/>
    <w:rsid w:val="009267CC"/>
    <w:rsid w:val="00930B22"/>
    <w:rsid w:val="009324F1"/>
    <w:rsid w:val="00933087"/>
    <w:rsid w:val="00933919"/>
    <w:rsid w:val="009343DA"/>
    <w:rsid w:val="00935BE9"/>
    <w:rsid w:val="00936179"/>
    <w:rsid w:val="009365FC"/>
    <w:rsid w:val="00936EF4"/>
    <w:rsid w:val="0093782C"/>
    <w:rsid w:val="00940044"/>
    <w:rsid w:val="00940241"/>
    <w:rsid w:val="00941DF1"/>
    <w:rsid w:val="00942FD9"/>
    <w:rsid w:val="00943556"/>
    <w:rsid w:val="00945021"/>
    <w:rsid w:val="00953077"/>
    <w:rsid w:val="00953C3C"/>
    <w:rsid w:val="00954073"/>
    <w:rsid w:val="00954BF3"/>
    <w:rsid w:val="00956903"/>
    <w:rsid w:val="00957DBC"/>
    <w:rsid w:val="00960BF7"/>
    <w:rsid w:val="0096185E"/>
    <w:rsid w:val="00962F4D"/>
    <w:rsid w:val="0096332F"/>
    <w:rsid w:val="00964228"/>
    <w:rsid w:val="00965644"/>
    <w:rsid w:val="00965EB6"/>
    <w:rsid w:val="00966087"/>
    <w:rsid w:val="009716EF"/>
    <w:rsid w:val="00971EFF"/>
    <w:rsid w:val="00971FEA"/>
    <w:rsid w:val="00972575"/>
    <w:rsid w:val="00972742"/>
    <w:rsid w:val="0097287D"/>
    <w:rsid w:val="00973B5B"/>
    <w:rsid w:val="00974EE6"/>
    <w:rsid w:val="0097538C"/>
    <w:rsid w:val="009753B4"/>
    <w:rsid w:val="0097541F"/>
    <w:rsid w:val="009772A4"/>
    <w:rsid w:val="00977487"/>
    <w:rsid w:val="00977684"/>
    <w:rsid w:val="00977748"/>
    <w:rsid w:val="0098100C"/>
    <w:rsid w:val="00981133"/>
    <w:rsid w:val="0098119E"/>
    <w:rsid w:val="009823CA"/>
    <w:rsid w:val="009825BD"/>
    <w:rsid w:val="00982762"/>
    <w:rsid w:val="00983460"/>
    <w:rsid w:val="00983BF1"/>
    <w:rsid w:val="00984414"/>
    <w:rsid w:val="00984D83"/>
    <w:rsid w:val="00985164"/>
    <w:rsid w:val="00985A04"/>
    <w:rsid w:val="00985E58"/>
    <w:rsid w:val="0099131B"/>
    <w:rsid w:val="00991E5C"/>
    <w:rsid w:val="009930FE"/>
    <w:rsid w:val="00994576"/>
    <w:rsid w:val="0099459D"/>
    <w:rsid w:val="009951D3"/>
    <w:rsid w:val="0099529A"/>
    <w:rsid w:val="00995EEA"/>
    <w:rsid w:val="00996285"/>
    <w:rsid w:val="00996724"/>
    <w:rsid w:val="00996D0A"/>
    <w:rsid w:val="00997BCB"/>
    <w:rsid w:val="009A16F2"/>
    <w:rsid w:val="009A1F5B"/>
    <w:rsid w:val="009A358E"/>
    <w:rsid w:val="009A36FD"/>
    <w:rsid w:val="009A3E26"/>
    <w:rsid w:val="009A5954"/>
    <w:rsid w:val="009A5E2B"/>
    <w:rsid w:val="009A764B"/>
    <w:rsid w:val="009A77F7"/>
    <w:rsid w:val="009B1053"/>
    <w:rsid w:val="009B1B0A"/>
    <w:rsid w:val="009B1D18"/>
    <w:rsid w:val="009B2AA3"/>
    <w:rsid w:val="009B5314"/>
    <w:rsid w:val="009B5D73"/>
    <w:rsid w:val="009B7399"/>
    <w:rsid w:val="009B7903"/>
    <w:rsid w:val="009B7F43"/>
    <w:rsid w:val="009C38A4"/>
    <w:rsid w:val="009C3D82"/>
    <w:rsid w:val="009C425F"/>
    <w:rsid w:val="009C4CA0"/>
    <w:rsid w:val="009C518E"/>
    <w:rsid w:val="009C6032"/>
    <w:rsid w:val="009C6356"/>
    <w:rsid w:val="009C6ADF"/>
    <w:rsid w:val="009C6E20"/>
    <w:rsid w:val="009D0571"/>
    <w:rsid w:val="009D0BCF"/>
    <w:rsid w:val="009D1BCA"/>
    <w:rsid w:val="009D3084"/>
    <w:rsid w:val="009D3921"/>
    <w:rsid w:val="009D6520"/>
    <w:rsid w:val="009D6599"/>
    <w:rsid w:val="009D6C17"/>
    <w:rsid w:val="009D78BE"/>
    <w:rsid w:val="009E03B5"/>
    <w:rsid w:val="009E0BD4"/>
    <w:rsid w:val="009E0FDE"/>
    <w:rsid w:val="009E1C44"/>
    <w:rsid w:val="009E1C5C"/>
    <w:rsid w:val="009E1C73"/>
    <w:rsid w:val="009E1E36"/>
    <w:rsid w:val="009E331D"/>
    <w:rsid w:val="009E43C0"/>
    <w:rsid w:val="009E4B86"/>
    <w:rsid w:val="009F02FA"/>
    <w:rsid w:val="009F0EBC"/>
    <w:rsid w:val="009F1D39"/>
    <w:rsid w:val="009F29BD"/>
    <w:rsid w:val="009F32B9"/>
    <w:rsid w:val="009F33B0"/>
    <w:rsid w:val="009F3DB5"/>
    <w:rsid w:val="009F3E7D"/>
    <w:rsid w:val="009F3EA8"/>
    <w:rsid w:val="009F47DB"/>
    <w:rsid w:val="009F5845"/>
    <w:rsid w:val="009F5A96"/>
    <w:rsid w:val="009F665C"/>
    <w:rsid w:val="009F69E6"/>
    <w:rsid w:val="009F6C8F"/>
    <w:rsid w:val="00A01AF3"/>
    <w:rsid w:val="00A01B2E"/>
    <w:rsid w:val="00A01E59"/>
    <w:rsid w:val="00A01EC4"/>
    <w:rsid w:val="00A027A7"/>
    <w:rsid w:val="00A044A3"/>
    <w:rsid w:val="00A04C0F"/>
    <w:rsid w:val="00A04F27"/>
    <w:rsid w:val="00A052A1"/>
    <w:rsid w:val="00A064AC"/>
    <w:rsid w:val="00A06FBB"/>
    <w:rsid w:val="00A07AEE"/>
    <w:rsid w:val="00A07CB7"/>
    <w:rsid w:val="00A07ED9"/>
    <w:rsid w:val="00A10643"/>
    <w:rsid w:val="00A11960"/>
    <w:rsid w:val="00A11C79"/>
    <w:rsid w:val="00A121D8"/>
    <w:rsid w:val="00A12751"/>
    <w:rsid w:val="00A13450"/>
    <w:rsid w:val="00A13A2A"/>
    <w:rsid w:val="00A14594"/>
    <w:rsid w:val="00A1525B"/>
    <w:rsid w:val="00A15382"/>
    <w:rsid w:val="00A1596F"/>
    <w:rsid w:val="00A15DCB"/>
    <w:rsid w:val="00A166B5"/>
    <w:rsid w:val="00A174E1"/>
    <w:rsid w:val="00A17C9B"/>
    <w:rsid w:val="00A2049D"/>
    <w:rsid w:val="00A204B0"/>
    <w:rsid w:val="00A20578"/>
    <w:rsid w:val="00A2106B"/>
    <w:rsid w:val="00A214AC"/>
    <w:rsid w:val="00A22670"/>
    <w:rsid w:val="00A243FF"/>
    <w:rsid w:val="00A26A34"/>
    <w:rsid w:val="00A26CE8"/>
    <w:rsid w:val="00A272B2"/>
    <w:rsid w:val="00A314DB"/>
    <w:rsid w:val="00A321F1"/>
    <w:rsid w:val="00A32273"/>
    <w:rsid w:val="00A3318A"/>
    <w:rsid w:val="00A339B6"/>
    <w:rsid w:val="00A356FC"/>
    <w:rsid w:val="00A36ECC"/>
    <w:rsid w:val="00A37B45"/>
    <w:rsid w:val="00A43AC5"/>
    <w:rsid w:val="00A46307"/>
    <w:rsid w:val="00A46BE4"/>
    <w:rsid w:val="00A47100"/>
    <w:rsid w:val="00A47495"/>
    <w:rsid w:val="00A47603"/>
    <w:rsid w:val="00A52DFE"/>
    <w:rsid w:val="00A53825"/>
    <w:rsid w:val="00A53E57"/>
    <w:rsid w:val="00A54190"/>
    <w:rsid w:val="00A55045"/>
    <w:rsid w:val="00A5558A"/>
    <w:rsid w:val="00A555C1"/>
    <w:rsid w:val="00A57FB4"/>
    <w:rsid w:val="00A60A72"/>
    <w:rsid w:val="00A60DD7"/>
    <w:rsid w:val="00A61C1C"/>
    <w:rsid w:val="00A61CF5"/>
    <w:rsid w:val="00A6297D"/>
    <w:rsid w:val="00A62C85"/>
    <w:rsid w:val="00A6389A"/>
    <w:rsid w:val="00A67BE2"/>
    <w:rsid w:val="00A705A8"/>
    <w:rsid w:val="00A70C30"/>
    <w:rsid w:val="00A70CD1"/>
    <w:rsid w:val="00A71F5D"/>
    <w:rsid w:val="00A72666"/>
    <w:rsid w:val="00A73348"/>
    <w:rsid w:val="00A74775"/>
    <w:rsid w:val="00A748ED"/>
    <w:rsid w:val="00A753DB"/>
    <w:rsid w:val="00A75C1A"/>
    <w:rsid w:val="00A76397"/>
    <w:rsid w:val="00A77E0F"/>
    <w:rsid w:val="00A77E3B"/>
    <w:rsid w:val="00A801C7"/>
    <w:rsid w:val="00A80F59"/>
    <w:rsid w:val="00A813A5"/>
    <w:rsid w:val="00A813B3"/>
    <w:rsid w:val="00A81A08"/>
    <w:rsid w:val="00A81BF0"/>
    <w:rsid w:val="00A8292C"/>
    <w:rsid w:val="00A851D9"/>
    <w:rsid w:val="00A861A9"/>
    <w:rsid w:val="00A86209"/>
    <w:rsid w:val="00A877F0"/>
    <w:rsid w:val="00A87FDD"/>
    <w:rsid w:val="00A92551"/>
    <w:rsid w:val="00A926D0"/>
    <w:rsid w:val="00A93566"/>
    <w:rsid w:val="00A94B20"/>
    <w:rsid w:val="00A95A06"/>
    <w:rsid w:val="00A96BEF"/>
    <w:rsid w:val="00A97952"/>
    <w:rsid w:val="00A97F0C"/>
    <w:rsid w:val="00AA04B5"/>
    <w:rsid w:val="00AA0CE7"/>
    <w:rsid w:val="00AA1D8D"/>
    <w:rsid w:val="00AA240E"/>
    <w:rsid w:val="00AA305F"/>
    <w:rsid w:val="00AA3A7E"/>
    <w:rsid w:val="00AA3B17"/>
    <w:rsid w:val="00AA4B89"/>
    <w:rsid w:val="00AA5EE8"/>
    <w:rsid w:val="00AA6ECC"/>
    <w:rsid w:val="00AA7914"/>
    <w:rsid w:val="00AA7DC2"/>
    <w:rsid w:val="00AB043B"/>
    <w:rsid w:val="00AB080A"/>
    <w:rsid w:val="00AB1DE9"/>
    <w:rsid w:val="00AB1E82"/>
    <w:rsid w:val="00AB260C"/>
    <w:rsid w:val="00AB2EF5"/>
    <w:rsid w:val="00AB39BB"/>
    <w:rsid w:val="00AB47E3"/>
    <w:rsid w:val="00AB521C"/>
    <w:rsid w:val="00AB5272"/>
    <w:rsid w:val="00AB5EBF"/>
    <w:rsid w:val="00AB666D"/>
    <w:rsid w:val="00AB6BB4"/>
    <w:rsid w:val="00AB738F"/>
    <w:rsid w:val="00AB76D5"/>
    <w:rsid w:val="00AB7D93"/>
    <w:rsid w:val="00AC05FC"/>
    <w:rsid w:val="00AC1ED0"/>
    <w:rsid w:val="00AC6D3D"/>
    <w:rsid w:val="00AC7073"/>
    <w:rsid w:val="00AC7F22"/>
    <w:rsid w:val="00AD0313"/>
    <w:rsid w:val="00AD06C5"/>
    <w:rsid w:val="00AD101A"/>
    <w:rsid w:val="00AD37AE"/>
    <w:rsid w:val="00AD380D"/>
    <w:rsid w:val="00AD3CFF"/>
    <w:rsid w:val="00AD3D79"/>
    <w:rsid w:val="00AD5271"/>
    <w:rsid w:val="00AD5456"/>
    <w:rsid w:val="00AD61FA"/>
    <w:rsid w:val="00AD76D3"/>
    <w:rsid w:val="00AD77B5"/>
    <w:rsid w:val="00AD7D11"/>
    <w:rsid w:val="00AE0CDA"/>
    <w:rsid w:val="00AE0E4B"/>
    <w:rsid w:val="00AE1390"/>
    <w:rsid w:val="00AE186A"/>
    <w:rsid w:val="00AE1C1E"/>
    <w:rsid w:val="00AE2795"/>
    <w:rsid w:val="00AE2E0A"/>
    <w:rsid w:val="00AE3A45"/>
    <w:rsid w:val="00AE4542"/>
    <w:rsid w:val="00AE5E8F"/>
    <w:rsid w:val="00AE70A0"/>
    <w:rsid w:val="00AE7599"/>
    <w:rsid w:val="00AE79C1"/>
    <w:rsid w:val="00AF0375"/>
    <w:rsid w:val="00AF101B"/>
    <w:rsid w:val="00AF268B"/>
    <w:rsid w:val="00AF7031"/>
    <w:rsid w:val="00B0058E"/>
    <w:rsid w:val="00B0063B"/>
    <w:rsid w:val="00B006E2"/>
    <w:rsid w:val="00B01364"/>
    <w:rsid w:val="00B04E8C"/>
    <w:rsid w:val="00B05DE6"/>
    <w:rsid w:val="00B075CF"/>
    <w:rsid w:val="00B07B6C"/>
    <w:rsid w:val="00B07E6C"/>
    <w:rsid w:val="00B110AA"/>
    <w:rsid w:val="00B116D8"/>
    <w:rsid w:val="00B11889"/>
    <w:rsid w:val="00B11A29"/>
    <w:rsid w:val="00B12012"/>
    <w:rsid w:val="00B120BD"/>
    <w:rsid w:val="00B12F0F"/>
    <w:rsid w:val="00B12F79"/>
    <w:rsid w:val="00B157AD"/>
    <w:rsid w:val="00B1612D"/>
    <w:rsid w:val="00B165D0"/>
    <w:rsid w:val="00B175B7"/>
    <w:rsid w:val="00B20955"/>
    <w:rsid w:val="00B224DE"/>
    <w:rsid w:val="00B2290F"/>
    <w:rsid w:val="00B23400"/>
    <w:rsid w:val="00B2380A"/>
    <w:rsid w:val="00B23E6B"/>
    <w:rsid w:val="00B24E05"/>
    <w:rsid w:val="00B2542C"/>
    <w:rsid w:val="00B255B6"/>
    <w:rsid w:val="00B26992"/>
    <w:rsid w:val="00B27F59"/>
    <w:rsid w:val="00B329AC"/>
    <w:rsid w:val="00B33527"/>
    <w:rsid w:val="00B35040"/>
    <w:rsid w:val="00B36309"/>
    <w:rsid w:val="00B36D2E"/>
    <w:rsid w:val="00B431D5"/>
    <w:rsid w:val="00B43B51"/>
    <w:rsid w:val="00B45AF0"/>
    <w:rsid w:val="00B4648B"/>
    <w:rsid w:val="00B46A50"/>
    <w:rsid w:val="00B50282"/>
    <w:rsid w:val="00B5123A"/>
    <w:rsid w:val="00B51A34"/>
    <w:rsid w:val="00B51B61"/>
    <w:rsid w:val="00B524ED"/>
    <w:rsid w:val="00B53F2A"/>
    <w:rsid w:val="00B54ACE"/>
    <w:rsid w:val="00B56A7D"/>
    <w:rsid w:val="00B57D6C"/>
    <w:rsid w:val="00B57EC0"/>
    <w:rsid w:val="00B61F3B"/>
    <w:rsid w:val="00B62279"/>
    <w:rsid w:val="00B62684"/>
    <w:rsid w:val="00B62D19"/>
    <w:rsid w:val="00B641C6"/>
    <w:rsid w:val="00B647AA"/>
    <w:rsid w:val="00B64ECB"/>
    <w:rsid w:val="00B656FB"/>
    <w:rsid w:val="00B65D66"/>
    <w:rsid w:val="00B6656C"/>
    <w:rsid w:val="00B66648"/>
    <w:rsid w:val="00B66815"/>
    <w:rsid w:val="00B674E9"/>
    <w:rsid w:val="00B67533"/>
    <w:rsid w:val="00B676EA"/>
    <w:rsid w:val="00B67D81"/>
    <w:rsid w:val="00B70B7B"/>
    <w:rsid w:val="00B7174B"/>
    <w:rsid w:val="00B71AF3"/>
    <w:rsid w:val="00B72BB5"/>
    <w:rsid w:val="00B72F65"/>
    <w:rsid w:val="00B741FD"/>
    <w:rsid w:val="00B746AE"/>
    <w:rsid w:val="00B747E1"/>
    <w:rsid w:val="00B74E5F"/>
    <w:rsid w:val="00B75708"/>
    <w:rsid w:val="00B767E6"/>
    <w:rsid w:val="00B773ED"/>
    <w:rsid w:val="00B77C13"/>
    <w:rsid w:val="00B80E17"/>
    <w:rsid w:val="00B814B9"/>
    <w:rsid w:val="00B81CB2"/>
    <w:rsid w:val="00B81D66"/>
    <w:rsid w:val="00B81F62"/>
    <w:rsid w:val="00B82949"/>
    <w:rsid w:val="00B82E4B"/>
    <w:rsid w:val="00B832A0"/>
    <w:rsid w:val="00B840E3"/>
    <w:rsid w:val="00B84865"/>
    <w:rsid w:val="00B84B88"/>
    <w:rsid w:val="00B85833"/>
    <w:rsid w:val="00B85928"/>
    <w:rsid w:val="00B85F19"/>
    <w:rsid w:val="00B86D88"/>
    <w:rsid w:val="00B9037D"/>
    <w:rsid w:val="00B9388A"/>
    <w:rsid w:val="00B93F13"/>
    <w:rsid w:val="00B95181"/>
    <w:rsid w:val="00B9537B"/>
    <w:rsid w:val="00B9584F"/>
    <w:rsid w:val="00B96051"/>
    <w:rsid w:val="00B9789D"/>
    <w:rsid w:val="00BA065D"/>
    <w:rsid w:val="00BA090F"/>
    <w:rsid w:val="00BA09FC"/>
    <w:rsid w:val="00BA0D5D"/>
    <w:rsid w:val="00BA1640"/>
    <w:rsid w:val="00BA1F80"/>
    <w:rsid w:val="00BA27E8"/>
    <w:rsid w:val="00BA2E6D"/>
    <w:rsid w:val="00BA3F06"/>
    <w:rsid w:val="00BA4955"/>
    <w:rsid w:val="00BA5EEE"/>
    <w:rsid w:val="00BA67F6"/>
    <w:rsid w:val="00BA7543"/>
    <w:rsid w:val="00BA7753"/>
    <w:rsid w:val="00BB027E"/>
    <w:rsid w:val="00BB0AC9"/>
    <w:rsid w:val="00BB0E7D"/>
    <w:rsid w:val="00BB1EE2"/>
    <w:rsid w:val="00BB2621"/>
    <w:rsid w:val="00BB3C95"/>
    <w:rsid w:val="00BB3DE0"/>
    <w:rsid w:val="00BB40CE"/>
    <w:rsid w:val="00BB4E1F"/>
    <w:rsid w:val="00BB5D37"/>
    <w:rsid w:val="00BB7768"/>
    <w:rsid w:val="00BB7914"/>
    <w:rsid w:val="00BC0187"/>
    <w:rsid w:val="00BC0282"/>
    <w:rsid w:val="00BC076C"/>
    <w:rsid w:val="00BC0830"/>
    <w:rsid w:val="00BC2583"/>
    <w:rsid w:val="00BC335C"/>
    <w:rsid w:val="00BC3AEC"/>
    <w:rsid w:val="00BC55C9"/>
    <w:rsid w:val="00BC5DED"/>
    <w:rsid w:val="00BC71AA"/>
    <w:rsid w:val="00BC7AF3"/>
    <w:rsid w:val="00BD0CAF"/>
    <w:rsid w:val="00BD1834"/>
    <w:rsid w:val="00BD1B0F"/>
    <w:rsid w:val="00BD24E2"/>
    <w:rsid w:val="00BD2F54"/>
    <w:rsid w:val="00BD3519"/>
    <w:rsid w:val="00BD593C"/>
    <w:rsid w:val="00BD6401"/>
    <w:rsid w:val="00BD736F"/>
    <w:rsid w:val="00BD7A1F"/>
    <w:rsid w:val="00BE09D1"/>
    <w:rsid w:val="00BE2C69"/>
    <w:rsid w:val="00BE2F12"/>
    <w:rsid w:val="00BE3D40"/>
    <w:rsid w:val="00BE4A59"/>
    <w:rsid w:val="00BE5019"/>
    <w:rsid w:val="00BE52D5"/>
    <w:rsid w:val="00BE666E"/>
    <w:rsid w:val="00BE68A1"/>
    <w:rsid w:val="00BE790E"/>
    <w:rsid w:val="00BE7C38"/>
    <w:rsid w:val="00BE7CDC"/>
    <w:rsid w:val="00BE7DDB"/>
    <w:rsid w:val="00BF1B40"/>
    <w:rsid w:val="00BF2789"/>
    <w:rsid w:val="00BF3B2D"/>
    <w:rsid w:val="00BF3DC9"/>
    <w:rsid w:val="00BF4354"/>
    <w:rsid w:val="00C00071"/>
    <w:rsid w:val="00C0174B"/>
    <w:rsid w:val="00C03573"/>
    <w:rsid w:val="00C03622"/>
    <w:rsid w:val="00C03624"/>
    <w:rsid w:val="00C038D8"/>
    <w:rsid w:val="00C04D22"/>
    <w:rsid w:val="00C05793"/>
    <w:rsid w:val="00C05A92"/>
    <w:rsid w:val="00C0661B"/>
    <w:rsid w:val="00C078E1"/>
    <w:rsid w:val="00C07A45"/>
    <w:rsid w:val="00C102EE"/>
    <w:rsid w:val="00C1091B"/>
    <w:rsid w:val="00C1104F"/>
    <w:rsid w:val="00C114F8"/>
    <w:rsid w:val="00C11EFC"/>
    <w:rsid w:val="00C134FC"/>
    <w:rsid w:val="00C14648"/>
    <w:rsid w:val="00C14FA6"/>
    <w:rsid w:val="00C15F29"/>
    <w:rsid w:val="00C17246"/>
    <w:rsid w:val="00C205F8"/>
    <w:rsid w:val="00C20937"/>
    <w:rsid w:val="00C21E26"/>
    <w:rsid w:val="00C22A0D"/>
    <w:rsid w:val="00C22FBD"/>
    <w:rsid w:val="00C23A7B"/>
    <w:rsid w:val="00C23C86"/>
    <w:rsid w:val="00C240BD"/>
    <w:rsid w:val="00C242CB"/>
    <w:rsid w:val="00C24D22"/>
    <w:rsid w:val="00C253CF"/>
    <w:rsid w:val="00C25534"/>
    <w:rsid w:val="00C25A0C"/>
    <w:rsid w:val="00C2605E"/>
    <w:rsid w:val="00C262E0"/>
    <w:rsid w:val="00C26599"/>
    <w:rsid w:val="00C26B0B"/>
    <w:rsid w:val="00C30010"/>
    <w:rsid w:val="00C30199"/>
    <w:rsid w:val="00C30976"/>
    <w:rsid w:val="00C309EE"/>
    <w:rsid w:val="00C32187"/>
    <w:rsid w:val="00C33EFE"/>
    <w:rsid w:val="00C33F6B"/>
    <w:rsid w:val="00C3471D"/>
    <w:rsid w:val="00C35342"/>
    <w:rsid w:val="00C37574"/>
    <w:rsid w:val="00C4069F"/>
    <w:rsid w:val="00C43080"/>
    <w:rsid w:val="00C430CE"/>
    <w:rsid w:val="00C449CA"/>
    <w:rsid w:val="00C44A9B"/>
    <w:rsid w:val="00C46E2A"/>
    <w:rsid w:val="00C47843"/>
    <w:rsid w:val="00C4799D"/>
    <w:rsid w:val="00C50D90"/>
    <w:rsid w:val="00C51679"/>
    <w:rsid w:val="00C51CE3"/>
    <w:rsid w:val="00C54873"/>
    <w:rsid w:val="00C55122"/>
    <w:rsid w:val="00C57181"/>
    <w:rsid w:val="00C57CA4"/>
    <w:rsid w:val="00C60190"/>
    <w:rsid w:val="00C61053"/>
    <w:rsid w:val="00C619C1"/>
    <w:rsid w:val="00C62533"/>
    <w:rsid w:val="00C62B8F"/>
    <w:rsid w:val="00C62BAD"/>
    <w:rsid w:val="00C62CDC"/>
    <w:rsid w:val="00C63102"/>
    <w:rsid w:val="00C63C44"/>
    <w:rsid w:val="00C641C3"/>
    <w:rsid w:val="00C647DB"/>
    <w:rsid w:val="00C65B4E"/>
    <w:rsid w:val="00C65DAB"/>
    <w:rsid w:val="00C661D6"/>
    <w:rsid w:val="00C66AD8"/>
    <w:rsid w:val="00C67B6A"/>
    <w:rsid w:val="00C67DC2"/>
    <w:rsid w:val="00C705DA"/>
    <w:rsid w:val="00C70E81"/>
    <w:rsid w:val="00C710E0"/>
    <w:rsid w:val="00C71C16"/>
    <w:rsid w:val="00C72208"/>
    <w:rsid w:val="00C7351B"/>
    <w:rsid w:val="00C73E5A"/>
    <w:rsid w:val="00C742CE"/>
    <w:rsid w:val="00C74A56"/>
    <w:rsid w:val="00C7555B"/>
    <w:rsid w:val="00C75E57"/>
    <w:rsid w:val="00C76677"/>
    <w:rsid w:val="00C812CD"/>
    <w:rsid w:val="00C8155D"/>
    <w:rsid w:val="00C81FAC"/>
    <w:rsid w:val="00C82595"/>
    <w:rsid w:val="00C82992"/>
    <w:rsid w:val="00C82DEE"/>
    <w:rsid w:val="00C833BB"/>
    <w:rsid w:val="00C83BA6"/>
    <w:rsid w:val="00C84509"/>
    <w:rsid w:val="00C84914"/>
    <w:rsid w:val="00C85476"/>
    <w:rsid w:val="00C85EAB"/>
    <w:rsid w:val="00C86063"/>
    <w:rsid w:val="00C875AD"/>
    <w:rsid w:val="00C90CC4"/>
    <w:rsid w:val="00C94D0F"/>
    <w:rsid w:val="00C95172"/>
    <w:rsid w:val="00C9540E"/>
    <w:rsid w:val="00CA38CD"/>
    <w:rsid w:val="00CA3BA0"/>
    <w:rsid w:val="00CA4FD0"/>
    <w:rsid w:val="00CA54FC"/>
    <w:rsid w:val="00CA5B1B"/>
    <w:rsid w:val="00CA6355"/>
    <w:rsid w:val="00CA64C5"/>
    <w:rsid w:val="00CA6AA6"/>
    <w:rsid w:val="00CA6D89"/>
    <w:rsid w:val="00CA716C"/>
    <w:rsid w:val="00CB05E1"/>
    <w:rsid w:val="00CB19E0"/>
    <w:rsid w:val="00CB2096"/>
    <w:rsid w:val="00CB3643"/>
    <w:rsid w:val="00CB3D4E"/>
    <w:rsid w:val="00CB3E20"/>
    <w:rsid w:val="00CB4907"/>
    <w:rsid w:val="00CB5937"/>
    <w:rsid w:val="00CB6068"/>
    <w:rsid w:val="00CB615C"/>
    <w:rsid w:val="00CB63B9"/>
    <w:rsid w:val="00CB655C"/>
    <w:rsid w:val="00CB6741"/>
    <w:rsid w:val="00CB74F9"/>
    <w:rsid w:val="00CB7651"/>
    <w:rsid w:val="00CC1086"/>
    <w:rsid w:val="00CC2030"/>
    <w:rsid w:val="00CC37CC"/>
    <w:rsid w:val="00CC3D4D"/>
    <w:rsid w:val="00CC42DA"/>
    <w:rsid w:val="00CC4F65"/>
    <w:rsid w:val="00CC53E6"/>
    <w:rsid w:val="00CC5FF5"/>
    <w:rsid w:val="00CC6CB0"/>
    <w:rsid w:val="00CC7066"/>
    <w:rsid w:val="00CC74DA"/>
    <w:rsid w:val="00CC7DFB"/>
    <w:rsid w:val="00CD0A6A"/>
    <w:rsid w:val="00CD0ADB"/>
    <w:rsid w:val="00CD0CAC"/>
    <w:rsid w:val="00CD114A"/>
    <w:rsid w:val="00CD132A"/>
    <w:rsid w:val="00CD19D7"/>
    <w:rsid w:val="00CD1CB3"/>
    <w:rsid w:val="00CD2394"/>
    <w:rsid w:val="00CD2433"/>
    <w:rsid w:val="00CD285E"/>
    <w:rsid w:val="00CD585E"/>
    <w:rsid w:val="00CD74B9"/>
    <w:rsid w:val="00CE19D7"/>
    <w:rsid w:val="00CE1E08"/>
    <w:rsid w:val="00CE1FAF"/>
    <w:rsid w:val="00CE2284"/>
    <w:rsid w:val="00CE417A"/>
    <w:rsid w:val="00CE424C"/>
    <w:rsid w:val="00CE448C"/>
    <w:rsid w:val="00CE4673"/>
    <w:rsid w:val="00CE4E3D"/>
    <w:rsid w:val="00CE536D"/>
    <w:rsid w:val="00CE5970"/>
    <w:rsid w:val="00CE6CAD"/>
    <w:rsid w:val="00CE7307"/>
    <w:rsid w:val="00CE7E6B"/>
    <w:rsid w:val="00CF15A8"/>
    <w:rsid w:val="00CF2387"/>
    <w:rsid w:val="00CF3923"/>
    <w:rsid w:val="00CF4278"/>
    <w:rsid w:val="00CF4ECE"/>
    <w:rsid w:val="00CF51EF"/>
    <w:rsid w:val="00CF5428"/>
    <w:rsid w:val="00CF5D89"/>
    <w:rsid w:val="00CF7479"/>
    <w:rsid w:val="00CF76F4"/>
    <w:rsid w:val="00CF7AB3"/>
    <w:rsid w:val="00D001C0"/>
    <w:rsid w:val="00D00823"/>
    <w:rsid w:val="00D00DA7"/>
    <w:rsid w:val="00D0190F"/>
    <w:rsid w:val="00D01BC9"/>
    <w:rsid w:val="00D03112"/>
    <w:rsid w:val="00D031CB"/>
    <w:rsid w:val="00D0401F"/>
    <w:rsid w:val="00D043A9"/>
    <w:rsid w:val="00D06041"/>
    <w:rsid w:val="00D066FC"/>
    <w:rsid w:val="00D074C8"/>
    <w:rsid w:val="00D07911"/>
    <w:rsid w:val="00D101CD"/>
    <w:rsid w:val="00D10FDE"/>
    <w:rsid w:val="00D127C8"/>
    <w:rsid w:val="00D15D8A"/>
    <w:rsid w:val="00D15F4B"/>
    <w:rsid w:val="00D15F94"/>
    <w:rsid w:val="00D165E4"/>
    <w:rsid w:val="00D167E7"/>
    <w:rsid w:val="00D17165"/>
    <w:rsid w:val="00D17AE5"/>
    <w:rsid w:val="00D203E4"/>
    <w:rsid w:val="00D22EBB"/>
    <w:rsid w:val="00D23256"/>
    <w:rsid w:val="00D23441"/>
    <w:rsid w:val="00D23B7E"/>
    <w:rsid w:val="00D23D0D"/>
    <w:rsid w:val="00D23D12"/>
    <w:rsid w:val="00D24615"/>
    <w:rsid w:val="00D24684"/>
    <w:rsid w:val="00D24CD1"/>
    <w:rsid w:val="00D25D1F"/>
    <w:rsid w:val="00D261F8"/>
    <w:rsid w:val="00D263B9"/>
    <w:rsid w:val="00D271FA"/>
    <w:rsid w:val="00D27612"/>
    <w:rsid w:val="00D2765A"/>
    <w:rsid w:val="00D31883"/>
    <w:rsid w:val="00D320C0"/>
    <w:rsid w:val="00D337A9"/>
    <w:rsid w:val="00D373C5"/>
    <w:rsid w:val="00D375C1"/>
    <w:rsid w:val="00D4110C"/>
    <w:rsid w:val="00D412A5"/>
    <w:rsid w:val="00D415E0"/>
    <w:rsid w:val="00D421FB"/>
    <w:rsid w:val="00D447FA"/>
    <w:rsid w:val="00D4575A"/>
    <w:rsid w:val="00D4585C"/>
    <w:rsid w:val="00D46471"/>
    <w:rsid w:val="00D466E1"/>
    <w:rsid w:val="00D467D7"/>
    <w:rsid w:val="00D46914"/>
    <w:rsid w:val="00D46B2F"/>
    <w:rsid w:val="00D46D89"/>
    <w:rsid w:val="00D46F1C"/>
    <w:rsid w:val="00D474A1"/>
    <w:rsid w:val="00D5018A"/>
    <w:rsid w:val="00D50237"/>
    <w:rsid w:val="00D51F9B"/>
    <w:rsid w:val="00D534C5"/>
    <w:rsid w:val="00D53A55"/>
    <w:rsid w:val="00D54F07"/>
    <w:rsid w:val="00D55A2B"/>
    <w:rsid w:val="00D55E6C"/>
    <w:rsid w:val="00D56CA3"/>
    <w:rsid w:val="00D57203"/>
    <w:rsid w:val="00D600A0"/>
    <w:rsid w:val="00D610B9"/>
    <w:rsid w:val="00D63C91"/>
    <w:rsid w:val="00D64286"/>
    <w:rsid w:val="00D64A44"/>
    <w:rsid w:val="00D64C8A"/>
    <w:rsid w:val="00D656B2"/>
    <w:rsid w:val="00D7039D"/>
    <w:rsid w:val="00D70963"/>
    <w:rsid w:val="00D720E3"/>
    <w:rsid w:val="00D727EC"/>
    <w:rsid w:val="00D746D1"/>
    <w:rsid w:val="00D747FF"/>
    <w:rsid w:val="00D752A0"/>
    <w:rsid w:val="00D765E2"/>
    <w:rsid w:val="00D76984"/>
    <w:rsid w:val="00D76D45"/>
    <w:rsid w:val="00D80764"/>
    <w:rsid w:val="00D8083E"/>
    <w:rsid w:val="00D80D94"/>
    <w:rsid w:val="00D8348C"/>
    <w:rsid w:val="00D83DE0"/>
    <w:rsid w:val="00D842C4"/>
    <w:rsid w:val="00D85364"/>
    <w:rsid w:val="00D85AEC"/>
    <w:rsid w:val="00D86B42"/>
    <w:rsid w:val="00D87339"/>
    <w:rsid w:val="00D87499"/>
    <w:rsid w:val="00D905CD"/>
    <w:rsid w:val="00D907DB"/>
    <w:rsid w:val="00D90EE7"/>
    <w:rsid w:val="00D91B1C"/>
    <w:rsid w:val="00D94105"/>
    <w:rsid w:val="00D94F24"/>
    <w:rsid w:val="00D953E1"/>
    <w:rsid w:val="00D9545B"/>
    <w:rsid w:val="00D965D1"/>
    <w:rsid w:val="00D96AA4"/>
    <w:rsid w:val="00D97278"/>
    <w:rsid w:val="00D97434"/>
    <w:rsid w:val="00D97716"/>
    <w:rsid w:val="00DA004B"/>
    <w:rsid w:val="00DA08A4"/>
    <w:rsid w:val="00DA2635"/>
    <w:rsid w:val="00DA2EB2"/>
    <w:rsid w:val="00DA3FA1"/>
    <w:rsid w:val="00DA53A9"/>
    <w:rsid w:val="00DA55CE"/>
    <w:rsid w:val="00DA59E1"/>
    <w:rsid w:val="00DA6F8B"/>
    <w:rsid w:val="00DA7372"/>
    <w:rsid w:val="00DB02FB"/>
    <w:rsid w:val="00DB0C3C"/>
    <w:rsid w:val="00DB1269"/>
    <w:rsid w:val="00DB28BD"/>
    <w:rsid w:val="00DB3225"/>
    <w:rsid w:val="00DB4EEF"/>
    <w:rsid w:val="00DB5068"/>
    <w:rsid w:val="00DB6800"/>
    <w:rsid w:val="00DB6BCA"/>
    <w:rsid w:val="00DB6CDA"/>
    <w:rsid w:val="00DB7166"/>
    <w:rsid w:val="00DB78E6"/>
    <w:rsid w:val="00DB7BAF"/>
    <w:rsid w:val="00DB7F14"/>
    <w:rsid w:val="00DC0D65"/>
    <w:rsid w:val="00DC2195"/>
    <w:rsid w:val="00DC2835"/>
    <w:rsid w:val="00DC2841"/>
    <w:rsid w:val="00DC298A"/>
    <w:rsid w:val="00DC2E36"/>
    <w:rsid w:val="00DC34FB"/>
    <w:rsid w:val="00DC4596"/>
    <w:rsid w:val="00DC5993"/>
    <w:rsid w:val="00DC5F83"/>
    <w:rsid w:val="00DC61B7"/>
    <w:rsid w:val="00DC64EE"/>
    <w:rsid w:val="00DC6551"/>
    <w:rsid w:val="00DC6762"/>
    <w:rsid w:val="00DC7250"/>
    <w:rsid w:val="00DC7B6E"/>
    <w:rsid w:val="00DD0AC0"/>
    <w:rsid w:val="00DD0D7D"/>
    <w:rsid w:val="00DD246C"/>
    <w:rsid w:val="00DD2FEF"/>
    <w:rsid w:val="00DD3ABB"/>
    <w:rsid w:val="00DD4A11"/>
    <w:rsid w:val="00DD6438"/>
    <w:rsid w:val="00DD7D25"/>
    <w:rsid w:val="00DD7DD4"/>
    <w:rsid w:val="00DE063E"/>
    <w:rsid w:val="00DE0818"/>
    <w:rsid w:val="00DE13FD"/>
    <w:rsid w:val="00DE17C0"/>
    <w:rsid w:val="00DE2665"/>
    <w:rsid w:val="00DE2A1C"/>
    <w:rsid w:val="00DE2B5D"/>
    <w:rsid w:val="00DE3BBE"/>
    <w:rsid w:val="00DE3D5C"/>
    <w:rsid w:val="00DE3DE0"/>
    <w:rsid w:val="00DE55D4"/>
    <w:rsid w:val="00DE5DEE"/>
    <w:rsid w:val="00DE682A"/>
    <w:rsid w:val="00DE7188"/>
    <w:rsid w:val="00DE77EC"/>
    <w:rsid w:val="00DE7D6B"/>
    <w:rsid w:val="00DF04E7"/>
    <w:rsid w:val="00DF1073"/>
    <w:rsid w:val="00DF2BDA"/>
    <w:rsid w:val="00DF411E"/>
    <w:rsid w:val="00DF48EB"/>
    <w:rsid w:val="00DF4BC2"/>
    <w:rsid w:val="00DF4BD8"/>
    <w:rsid w:val="00DF4E6B"/>
    <w:rsid w:val="00DF5624"/>
    <w:rsid w:val="00DF7430"/>
    <w:rsid w:val="00DF7CEE"/>
    <w:rsid w:val="00E01A1C"/>
    <w:rsid w:val="00E01CEF"/>
    <w:rsid w:val="00E01EAC"/>
    <w:rsid w:val="00E01F89"/>
    <w:rsid w:val="00E026D0"/>
    <w:rsid w:val="00E02AF9"/>
    <w:rsid w:val="00E03374"/>
    <w:rsid w:val="00E03D34"/>
    <w:rsid w:val="00E043F8"/>
    <w:rsid w:val="00E04C78"/>
    <w:rsid w:val="00E060CD"/>
    <w:rsid w:val="00E0610A"/>
    <w:rsid w:val="00E06519"/>
    <w:rsid w:val="00E06E50"/>
    <w:rsid w:val="00E07281"/>
    <w:rsid w:val="00E07413"/>
    <w:rsid w:val="00E0790E"/>
    <w:rsid w:val="00E10188"/>
    <w:rsid w:val="00E11852"/>
    <w:rsid w:val="00E12972"/>
    <w:rsid w:val="00E1359E"/>
    <w:rsid w:val="00E14D82"/>
    <w:rsid w:val="00E14E42"/>
    <w:rsid w:val="00E15876"/>
    <w:rsid w:val="00E15C7C"/>
    <w:rsid w:val="00E163CB"/>
    <w:rsid w:val="00E166CC"/>
    <w:rsid w:val="00E16CD2"/>
    <w:rsid w:val="00E1772B"/>
    <w:rsid w:val="00E20AD3"/>
    <w:rsid w:val="00E212CA"/>
    <w:rsid w:val="00E22181"/>
    <w:rsid w:val="00E229E8"/>
    <w:rsid w:val="00E23126"/>
    <w:rsid w:val="00E23AD8"/>
    <w:rsid w:val="00E240FC"/>
    <w:rsid w:val="00E2496D"/>
    <w:rsid w:val="00E265AD"/>
    <w:rsid w:val="00E2718C"/>
    <w:rsid w:val="00E27801"/>
    <w:rsid w:val="00E30166"/>
    <w:rsid w:val="00E30E19"/>
    <w:rsid w:val="00E318D9"/>
    <w:rsid w:val="00E31D4F"/>
    <w:rsid w:val="00E33B1A"/>
    <w:rsid w:val="00E34EE4"/>
    <w:rsid w:val="00E358AA"/>
    <w:rsid w:val="00E4021A"/>
    <w:rsid w:val="00E404A1"/>
    <w:rsid w:val="00E4102F"/>
    <w:rsid w:val="00E41962"/>
    <w:rsid w:val="00E41FAD"/>
    <w:rsid w:val="00E420D1"/>
    <w:rsid w:val="00E42254"/>
    <w:rsid w:val="00E42390"/>
    <w:rsid w:val="00E45220"/>
    <w:rsid w:val="00E4672F"/>
    <w:rsid w:val="00E470D6"/>
    <w:rsid w:val="00E47955"/>
    <w:rsid w:val="00E50123"/>
    <w:rsid w:val="00E50133"/>
    <w:rsid w:val="00E50704"/>
    <w:rsid w:val="00E5115A"/>
    <w:rsid w:val="00E519C5"/>
    <w:rsid w:val="00E52603"/>
    <w:rsid w:val="00E52C35"/>
    <w:rsid w:val="00E53916"/>
    <w:rsid w:val="00E54CE2"/>
    <w:rsid w:val="00E572B8"/>
    <w:rsid w:val="00E6119B"/>
    <w:rsid w:val="00E6156B"/>
    <w:rsid w:val="00E617D9"/>
    <w:rsid w:val="00E61DE4"/>
    <w:rsid w:val="00E61E44"/>
    <w:rsid w:val="00E61F2A"/>
    <w:rsid w:val="00E63301"/>
    <w:rsid w:val="00E63B87"/>
    <w:rsid w:val="00E64553"/>
    <w:rsid w:val="00E6564B"/>
    <w:rsid w:val="00E65769"/>
    <w:rsid w:val="00E6592D"/>
    <w:rsid w:val="00E66AE4"/>
    <w:rsid w:val="00E707D9"/>
    <w:rsid w:val="00E70B50"/>
    <w:rsid w:val="00E70F00"/>
    <w:rsid w:val="00E726E7"/>
    <w:rsid w:val="00E73151"/>
    <w:rsid w:val="00E73827"/>
    <w:rsid w:val="00E73E5A"/>
    <w:rsid w:val="00E74B5B"/>
    <w:rsid w:val="00E77052"/>
    <w:rsid w:val="00E80D17"/>
    <w:rsid w:val="00E815C3"/>
    <w:rsid w:val="00E822A9"/>
    <w:rsid w:val="00E822FC"/>
    <w:rsid w:val="00E84156"/>
    <w:rsid w:val="00E84C10"/>
    <w:rsid w:val="00E85C43"/>
    <w:rsid w:val="00E903A9"/>
    <w:rsid w:val="00E908E4"/>
    <w:rsid w:val="00E92E9F"/>
    <w:rsid w:val="00E967B4"/>
    <w:rsid w:val="00E96E38"/>
    <w:rsid w:val="00EA0496"/>
    <w:rsid w:val="00EA120F"/>
    <w:rsid w:val="00EA1429"/>
    <w:rsid w:val="00EA144E"/>
    <w:rsid w:val="00EA68DC"/>
    <w:rsid w:val="00EA6D82"/>
    <w:rsid w:val="00EA6F4F"/>
    <w:rsid w:val="00EA769F"/>
    <w:rsid w:val="00EA7AFB"/>
    <w:rsid w:val="00EA7C15"/>
    <w:rsid w:val="00EB0E31"/>
    <w:rsid w:val="00EB1470"/>
    <w:rsid w:val="00EB168C"/>
    <w:rsid w:val="00EB22CD"/>
    <w:rsid w:val="00EB2552"/>
    <w:rsid w:val="00EB3E72"/>
    <w:rsid w:val="00EB6176"/>
    <w:rsid w:val="00EB669A"/>
    <w:rsid w:val="00EC0426"/>
    <w:rsid w:val="00EC092B"/>
    <w:rsid w:val="00EC1E49"/>
    <w:rsid w:val="00EC2753"/>
    <w:rsid w:val="00EC34FF"/>
    <w:rsid w:val="00EC495B"/>
    <w:rsid w:val="00EC5152"/>
    <w:rsid w:val="00EC53B7"/>
    <w:rsid w:val="00EC67D0"/>
    <w:rsid w:val="00EC7089"/>
    <w:rsid w:val="00ED0A51"/>
    <w:rsid w:val="00ED22C3"/>
    <w:rsid w:val="00ED271B"/>
    <w:rsid w:val="00ED2EFD"/>
    <w:rsid w:val="00ED4047"/>
    <w:rsid w:val="00ED4483"/>
    <w:rsid w:val="00ED4F84"/>
    <w:rsid w:val="00ED50E1"/>
    <w:rsid w:val="00ED53E1"/>
    <w:rsid w:val="00ED683C"/>
    <w:rsid w:val="00ED6D84"/>
    <w:rsid w:val="00EE1002"/>
    <w:rsid w:val="00EE3089"/>
    <w:rsid w:val="00EE386E"/>
    <w:rsid w:val="00EE5DC4"/>
    <w:rsid w:val="00EE6986"/>
    <w:rsid w:val="00EF0F0C"/>
    <w:rsid w:val="00EF0F51"/>
    <w:rsid w:val="00EF185F"/>
    <w:rsid w:val="00EF258D"/>
    <w:rsid w:val="00EF2894"/>
    <w:rsid w:val="00EF33F3"/>
    <w:rsid w:val="00EF3607"/>
    <w:rsid w:val="00EF4321"/>
    <w:rsid w:val="00EF4682"/>
    <w:rsid w:val="00EF4C6A"/>
    <w:rsid w:val="00EF5B1C"/>
    <w:rsid w:val="00EF6B15"/>
    <w:rsid w:val="00EF7A5A"/>
    <w:rsid w:val="00EF7D53"/>
    <w:rsid w:val="00F0038D"/>
    <w:rsid w:val="00F01081"/>
    <w:rsid w:val="00F01D77"/>
    <w:rsid w:val="00F01E46"/>
    <w:rsid w:val="00F0569D"/>
    <w:rsid w:val="00F073AD"/>
    <w:rsid w:val="00F119F4"/>
    <w:rsid w:val="00F1269D"/>
    <w:rsid w:val="00F13E00"/>
    <w:rsid w:val="00F14CE4"/>
    <w:rsid w:val="00F153E7"/>
    <w:rsid w:val="00F15D61"/>
    <w:rsid w:val="00F15F2D"/>
    <w:rsid w:val="00F161B8"/>
    <w:rsid w:val="00F22676"/>
    <w:rsid w:val="00F22D2E"/>
    <w:rsid w:val="00F24CAA"/>
    <w:rsid w:val="00F24CCB"/>
    <w:rsid w:val="00F24E68"/>
    <w:rsid w:val="00F250C9"/>
    <w:rsid w:val="00F25428"/>
    <w:rsid w:val="00F255DA"/>
    <w:rsid w:val="00F25DD2"/>
    <w:rsid w:val="00F2714B"/>
    <w:rsid w:val="00F27964"/>
    <w:rsid w:val="00F3003A"/>
    <w:rsid w:val="00F30431"/>
    <w:rsid w:val="00F31F5E"/>
    <w:rsid w:val="00F32D91"/>
    <w:rsid w:val="00F352AB"/>
    <w:rsid w:val="00F357F6"/>
    <w:rsid w:val="00F36D79"/>
    <w:rsid w:val="00F3723E"/>
    <w:rsid w:val="00F42907"/>
    <w:rsid w:val="00F44748"/>
    <w:rsid w:val="00F44826"/>
    <w:rsid w:val="00F463D2"/>
    <w:rsid w:val="00F46DC3"/>
    <w:rsid w:val="00F47712"/>
    <w:rsid w:val="00F477A5"/>
    <w:rsid w:val="00F50864"/>
    <w:rsid w:val="00F50C46"/>
    <w:rsid w:val="00F5214C"/>
    <w:rsid w:val="00F52C95"/>
    <w:rsid w:val="00F53883"/>
    <w:rsid w:val="00F54032"/>
    <w:rsid w:val="00F54B02"/>
    <w:rsid w:val="00F54C49"/>
    <w:rsid w:val="00F550F1"/>
    <w:rsid w:val="00F55447"/>
    <w:rsid w:val="00F55DDA"/>
    <w:rsid w:val="00F55E54"/>
    <w:rsid w:val="00F56446"/>
    <w:rsid w:val="00F57446"/>
    <w:rsid w:val="00F60DFD"/>
    <w:rsid w:val="00F61066"/>
    <w:rsid w:val="00F61926"/>
    <w:rsid w:val="00F620F5"/>
    <w:rsid w:val="00F64D16"/>
    <w:rsid w:val="00F65DFC"/>
    <w:rsid w:val="00F67D19"/>
    <w:rsid w:val="00F67FD4"/>
    <w:rsid w:val="00F701A1"/>
    <w:rsid w:val="00F7103F"/>
    <w:rsid w:val="00F71273"/>
    <w:rsid w:val="00F71A0B"/>
    <w:rsid w:val="00F71D89"/>
    <w:rsid w:val="00F73331"/>
    <w:rsid w:val="00F73642"/>
    <w:rsid w:val="00F7391D"/>
    <w:rsid w:val="00F73E2F"/>
    <w:rsid w:val="00F743FC"/>
    <w:rsid w:val="00F74618"/>
    <w:rsid w:val="00F74784"/>
    <w:rsid w:val="00F74C30"/>
    <w:rsid w:val="00F757AC"/>
    <w:rsid w:val="00F775F4"/>
    <w:rsid w:val="00F8018B"/>
    <w:rsid w:val="00F81C94"/>
    <w:rsid w:val="00F823A6"/>
    <w:rsid w:val="00F83626"/>
    <w:rsid w:val="00F83C52"/>
    <w:rsid w:val="00F83DF2"/>
    <w:rsid w:val="00F83EA2"/>
    <w:rsid w:val="00F840ED"/>
    <w:rsid w:val="00F84595"/>
    <w:rsid w:val="00F84CAE"/>
    <w:rsid w:val="00F85912"/>
    <w:rsid w:val="00F85F3B"/>
    <w:rsid w:val="00F86582"/>
    <w:rsid w:val="00F8666D"/>
    <w:rsid w:val="00F87743"/>
    <w:rsid w:val="00F87EE2"/>
    <w:rsid w:val="00F90005"/>
    <w:rsid w:val="00F90825"/>
    <w:rsid w:val="00F920C6"/>
    <w:rsid w:val="00F9244A"/>
    <w:rsid w:val="00F9319D"/>
    <w:rsid w:val="00F9397D"/>
    <w:rsid w:val="00F93C8F"/>
    <w:rsid w:val="00F94B3A"/>
    <w:rsid w:val="00F95D51"/>
    <w:rsid w:val="00F95DFC"/>
    <w:rsid w:val="00F9744C"/>
    <w:rsid w:val="00F974F3"/>
    <w:rsid w:val="00F97CF0"/>
    <w:rsid w:val="00FA1A41"/>
    <w:rsid w:val="00FA2F47"/>
    <w:rsid w:val="00FA475C"/>
    <w:rsid w:val="00FA4B61"/>
    <w:rsid w:val="00FA5999"/>
    <w:rsid w:val="00FA5A58"/>
    <w:rsid w:val="00FA66D5"/>
    <w:rsid w:val="00FA688B"/>
    <w:rsid w:val="00FA6EBC"/>
    <w:rsid w:val="00FA7A41"/>
    <w:rsid w:val="00FA7BCB"/>
    <w:rsid w:val="00FA7E30"/>
    <w:rsid w:val="00FA7EE8"/>
    <w:rsid w:val="00FB035A"/>
    <w:rsid w:val="00FB0C2E"/>
    <w:rsid w:val="00FB0E18"/>
    <w:rsid w:val="00FB1899"/>
    <w:rsid w:val="00FB3FB0"/>
    <w:rsid w:val="00FB582A"/>
    <w:rsid w:val="00FB5830"/>
    <w:rsid w:val="00FB5CDE"/>
    <w:rsid w:val="00FB5E6A"/>
    <w:rsid w:val="00FB6AF2"/>
    <w:rsid w:val="00FB785A"/>
    <w:rsid w:val="00FC0473"/>
    <w:rsid w:val="00FC102D"/>
    <w:rsid w:val="00FC1E28"/>
    <w:rsid w:val="00FC2177"/>
    <w:rsid w:val="00FC2205"/>
    <w:rsid w:val="00FC3275"/>
    <w:rsid w:val="00FC3C0B"/>
    <w:rsid w:val="00FC4185"/>
    <w:rsid w:val="00FC461D"/>
    <w:rsid w:val="00FC5CFA"/>
    <w:rsid w:val="00FC70D6"/>
    <w:rsid w:val="00FC7565"/>
    <w:rsid w:val="00FC7BCF"/>
    <w:rsid w:val="00FC7D4E"/>
    <w:rsid w:val="00FC7EFE"/>
    <w:rsid w:val="00FD0504"/>
    <w:rsid w:val="00FD05E7"/>
    <w:rsid w:val="00FD05FD"/>
    <w:rsid w:val="00FD1288"/>
    <w:rsid w:val="00FD1AD8"/>
    <w:rsid w:val="00FD1BD3"/>
    <w:rsid w:val="00FD2ABE"/>
    <w:rsid w:val="00FD363D"/>
    <w:rsid w:val="00FD48CE"/>
    <w:rsid w:val="00FD541B"/>
    <w:rsid w:val="00FD6348"/>
    <w:rsid w:val="00FD6CBD"/>
    <w:rsid w:val="00FD7A83"/>
    <w:rsid w:val="00FD7A97"/>
    <w:rsid w:val="00FE035C"/>
    <w:rsid w:val="00FE1582"/>
    <w:rsid w:val="00FE1D51"/>
    <w:rsid w:val="00FE23AC"/>
    <w:rsid w:val="00FE2533"/>
    <w:rsid w:val="00FE52A1"/>
    <w:rsid w:val="00FE56C1"/>
    <w:rsid w:val="00FE6C4F"/>
    <w:rsid w:val="00FE6CE6"/>
    <w:rsid w:val="00FF053C"/>
    <w:rsid w:val="00FF07DE"/>
    <w:rsid w:val="00FF3FBF"/>
    <w:rsid w:val="00FF48A7"/>
    <w:rsid w:val="00FF52C3"/>
    <w:rsid w:val="00FF587B"/>
    <w:rsid w:val="00FF738B"/>
    <w:rsid w:val="00FF7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C64714"/>
  <w15:docId w15:val="{0A87235F-08FF-46D9-97CD-9432DA632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58AA"/>
    <w:pPr>
      <w:keepNext/>
      <w:keepLines/>
      <w:spacing w:before="240" w:after="0"/>
      <w:outlineLvl w:val="0"/>
    </w:pPr>
    <w:rPr>
      <w:rFonts w:asciiTheme="majorHAnsi" w:eastAsiaTheme="majorEastAsia" w:hAnsiTheme="majorHAnsi" w:cstheme="majorBidi"/>
      <w:color w:val="0D0D0D" w:themeColor="text1" w:themeTint="F2"/>
      <w:sz w:val="32"/>
      <w:szCs w:val="32"/>
    </w:rPr>
  </w:style>
  <w:style w:type="paragraph" w:styleId="Heading2">
    <w:name w:val="heading 2"/>
    <w:basedOn w:val="Normal"/>
    <w:next w:val="Normal"/>
    <w:link w:val="Heading2Char"/>
    <w:uiPriority w:val="9"/>
    <w:unhideWhenUsed/>
    <w:qFormat/>
    <w:rsid w:val="00D747FF"/>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B1E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6960C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29BD"/>
    <w:rPr>
      <w:color w:val="808080"/>
    </w:rPr>
  </w:style>
  <w:style w:type="table" w:styleId="TableGrid">
    <w:name w:val="Table Grid"/>
    <w:basedOn w:val="TableNormal"/>
    <w:uiPriority w:val="39"/>
    <w:rsid w:val="006D49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358AA"/>
    <w:rPr>
      <w:rFonts w:asciiTheme="majorHAnsi" w:eastAsiaTheme="majorEastAsia" w:hAnsiTheme="majorHAnsi" w:cstheme="majorBidi"/>
      <w:color w:val="0D0D0D" w:themeColor="text1" w:themeTint="F2"/>
      <w:sz w:val="32"/>
      <w:szCs w:val="32"/>
    </w:rPr>
  </w:style>
  <w:style w:type="character" w:customStyle="1" w:styleId="Heading2Char">
    <w:name w:val="Heading 2 Char"/>
    <w:basedOn w:val="DefaultParagraphFont"/>
    <w:link w:val="Heading2"/>
    <w:uiPriority w:val="9"/>
    <w:rsid w:val="00D747FF"/>
    <w:rPr>
      <w:rFonts w:asciiTheme="majorHAnsi" w:eastAsiaTheme="majorEastAsia" w:hAnsiTheme="majorHAnsi" w:cstheme="majorBidi"/>
      <w:color w:val="000000" w:themeColor="text1"/>
      <w:sz w:val="26"/>
      <w:szCs w:val="26"/>
    </w:rPr>
  </w:style>
  <w:style w:type="character" w:customStyle="1" w:styleId="Heading3Char">
    <w:name w:val="Heading 3 Char"/>
    <w:basedOn w:val="DefaultParagraphFont"/>
    <w:link w:val="Heading3"/>
    <w:uiPriority w:val="9"/>
    <w:rsid w:val="002B1E76"/>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6713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35B"/>
  </w:style>
  <w:style w:type="paragraph" w:styleId="Footer">
    <w:name w:val="footer"/>
    <w:basedOn w:val="Normal"/>
    <w:link w:val="FooterChar"/>
    <w:uiPriority w:val="99"/>
    <w:unhideWhenUsed/>
    <w:rsid w:val="006713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35B"/>
  </w:style>
  <w:style w:type="paragraph" w:styleId="TOCHeading">
    <w:name w:val="TOC Heading"/>
    <w:basedOn w:val="Heading1"/>
    <w:next w:val="Normal"/>
    <w:uiPriority w:val="39"/>
    <w:unhideWhenUsed/>
    <w:qFormat/>
    <w:rsid w:val="0067135B"/>
    <w:pPr>
      <w:outlineLvl w:val="9"/>
    </w:pPr>
  </w:style>
  <w:style w:type="paragraph" w:styleId="TOC1">
    <w:name w:val="toc 1"/>
    <w:basedOn w:val="Normal"/>
    <w:next w:val="Normal"/>
    <w:autoRedefine/>
    <w:uiPriority w:val="39"/>
    <w:unhideWhenUsed/>
    <w:rsid w:val="00C23A7B"/>
    <w:pPr>
      <w:tabs>
        <w:tab w:val="right" w:leader="dot" w:pos="9350"/>
      </w:tabs>
      <w:spacing w:after="100"/>
    </w:pPr>
  </w:style>
  <w:style w:type="paragraph" w:styleId="TOC2">
    <w:name w:val="toc 2"/>
    <w:basedOn w:val="Normal"/>
    <w:next w:val="Normal"/>
    <w:autoRedefine/>
    <w:uiPriority w:val="39"/>
    <w:unhideWhenUsed/>
    <w:rsid w:val="0067135B"/>
    <w:pPr>
      <w:spacing w:after="100"/>
      <w:ind w:left="220"/>
    </w:pPr>
  </w:style>
  <w:style w:type="paragraph" w:styleId="TOC3">
    <w:name w:val="toc 3"/>
    <w:basedOn w:val="Normal"/>
    <w:next w:val="Normal"/>
    <w:autoRedefine/>
    <w:uiPriority w:val="39"/>
    <w:unhideWhenUsed/>
    <w:rsid w:val="00C23A7B"/>
    <w:pPr>
      <w:tabs>
        <w:tab w:val="right" w:leader="dot" w:pos="9350"/>
      </w:tabs>
      <w:spacing w:after="100"/>
      <w:ind w:left="440"/>
    </w:pPr>
  </w:style>
  <w:style w:type="character" w:styleId="Hyperlink">
    <w:name w:val="Hyperlink"/>
    <w:basedOn w:val="DefaultParagraphFont"/>
    <w:uiPriority w:val="99"/>
    <w:unhideWhenUsed/>
    <w:rsid w:val="0067135B"/>
    <w:rPr>
      <w:color w:val="0563C1" w:themeColor="hyperlink"/>
      <w:u w:val="single"/>
    </w:rPr>
  </w:style>
  <w:style w:type="paragraph" w:customStyle="1" w:styleId="Default">
    <w:name w:val="Default"/>
    <w:rsid w:val="001E2316"/>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1E2316"/>
    <w:rPr>
      <w:b/>
      <w:bCs/>
    </w:rPr>
  </w:style>
  <w:style w:type="paragraph" w:styleId="ListParagraph">
    <w:name w:val="List Paragraph"/>
    <w:basedOn w:val="Normal"/>
    <w:uiPriority w:val="34"/>
    <w:qFormat/>
    <w:rsid w:val="00ED50E1"/>
    <w:pPr>
      <w:ind w:left="720"/>
      <w:contextualSpacing/>
    </w:pPr>
  </w:style>
  <w:style w:type="paragraph" w:styleId="NoSpacing">
    <w:name w:val="No Spacing"/>
    <w:uiPriority w:val="1"/>
    <w:qFormat/>
    <w:rsid w:val="00E63301"/>
    <w:pPr>
      <w:spacing w:after="0" w:line="240" w:lineRule="auto"/>
    </w:pPr>
  </w:style>
  <w:style w:type="paragraph" w:styleId="Caption">
    <w:name w:val="caption"/>
    <w:basedOn w:val="Normal"/>
    <w:next w:val="Normal"/>
    <w:uiPriority w:val="35"/>
    <w:unhideWhenUsed/>
    <w:qFormat/>
    <w:rsid w:val="001077D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410FE"/>
    <w:pPr>
      <w:spacing w:after="0"/>
    </w:pPr>
  </w:style>
  <w:style w:type="paragraph" w:styleId="Index1">
    <w:name w:val="index 1"/>
    <w:basedOn w:val="Normal"/>
    <w:next w:val="Normal"/>
    <w:autoRedefine/>
    <w:uiPriority w:val="99"/>
    <w:unhideWhenUsed/>
    <w:rsid w:val="00E41FAD"/>
    <w:pPr>
      <w:spacing w:after="0"/>
      <w:ind w:left="220" w:hanging="220"/>
    </w:pPr>
    <w:rPr>
      <w:rFonts w:cstheme="minorHAnsi"/>
      <w:sz w:val="18"/>
      <w:szCs w:val="18"/>
    </w:rPr>
  </w:style>
  <w:style w:type="paragraph" w:styleId="Index2">
    <w:name w:val="index 2"/>
    <w:basedOn w:val="Normal"/>
    <w:next w:val="Normal"/>
    <w:autoRedefine/>
    <w:uiPriority w:val="99"/>
    <w:unhideWhenUsed/>
    <w:rsid w:val="00E41FAD"/>
    <w:pPr>
      <w:spacing w:after="0"/>
      <w:ind w:left="440" w:hanging="220"/>
    </w:pPr>
    <w:rPr>
      <w:rFonts w:cstheme="minorHAnsi"/>
      <w:sz w:val="18"/>
      <w:szCs w:val="18"/>
    </w:rPr>
  </w:style>
  <w:style w:type="paragraph" w:styleId="Index3">
    <w:name w:val="index 3"/>
    <w:basedOn w:val="Normal"/>
    <w:next w:val="Normal"/>
    <w:autoRedefine/>
    <w:uiPriority w:val="99"/>
    <w:unhideWhenUsed/>
    <w:rsid w:val="00E41FAD"/>
    <w:pPr>
      <w:spacing w:after="0"/>
      <w:ind w:left="660" w:hanging="220"/>
    </w:pPr>
    <w:rPr>
      <w:rFonts w:cstheme="minorHAnsi"/>
      <w:sz w:val="18"/>
      <w:szCs w:val="18"/>
    </w:rPr>
  </w:style>
  <w:style w:type="paragraph" w:styleId="Index4">
    <w:name w:val="index 4"/>
    <w:basedOn w:val="Normal"/>
    <w:next w:val="Normal"/>
    <w:autoRedefine/>
    <w:uiPriority w:val="99"/>
    <w:unhideWhenUsed/>
    <w:rsid w:val="00E41FAD"/>
    <w:pPr>
      <w:spacing w:after="0"/>
      <w:ind w:left="880" w:hanging="220"/>
    </w:pPr>
    <w:rPr>
      <w:rFonts w:cstheme="minorHAnsi"/>
      <w:sz w:val="18"/>
      <w:szCs w:val="18"/>
    </w:rPr>
  </w:style>
  <w:style w:type="paragraph" w:styleId="Index5">
    <w:name w:val="index 5"/>
    <w:basedOn w:val="Normal"/>
    <w:next w:val="Normal"/>
    <w:autoRedefine/>
    <w:uiPriority w:val="99"/>
    <w:unhideWhenUsed/>
    <w:rsid w:val="00E41FAD"/>
    <w:pPr>
      <w:spacing w:after="0"/>
      <w:ind w:left="1100" w:hanging="220"/>
    </w:pPr>
    <w:rPr>
      <w:rFonts w:cstheme="minorHAnsi"/>
      <w:sz w:val="18"/>
      <w:szCs w:val="18"/>
    </w:rPr>
  </w:style>
  <w:style w:type="paragraph" w:styleId="Index6">
    <w:name w:val="index 6"/>
    <w:basedOn w:val="Normal"/>
    <w:next w:val="Normal"/>
    <w:autoRedefine/>
    <w:uiPriority w:val="99"/>
    <w:unhideWhenUsed/>
    <w:rsid w:val="00E41FAD"/>
    <w:pPr>
      <w:spacing w:after="0"/>
      <w:ind w:left="1320" w:hanging="220"/>
    </w:pPr>
    <w:rPr>
      <w:rFonts w:cstheme="minorHAnsi"/>
      <w:sz w:val="18"/>
      <w:szCs w:val="18"/>
    </w:rPr>
  </w:style>
  <w:style w:type="paragraph" w:styleId="Index7">
    <w:name w:val="index 7"/>
    <w:basedOn w:val="Normal"/>
    <w:next w:val="Normal"/>
    <w:autoRedefine/>
    <w:uiPriority w:val="99"/>
    <w:unhideWhenUsed/>
    <w:rsid w:val="00E41FAD"/>
    <w:pPr>
      <w:spacing w:after="0"/>
      <w:ind w:left="1540" w:hanging="220"/>
    </w:pPr>
    <w:rPr>
      <w:rFonts w:cstheme="minorHAnsi"/>
      <w:sz w:val="18"/>
      <w:szCs w:val="18"/>
    </w:rPr>
  </w:style>
  <w:style w:type="paragraph" w:styleId="Index8">
    <w:name w:val="index 8"/>
    <w:basedOn w:val="Normal"/>
    <w:next w:val="Normal"/>
    <w:autoRedefine/>
    <w:uiPriority w:val="99"/>
    <w:unhideWhenUsed/>
    <w:rsid w:val="00E41FAD"/>
    <w:pPr>
      <w:spacing w:after="0"/>
      <w:ind w:left="1760" w:hanging="220"/>
    </w:pPr>
    <w:rPr>
      <w:rFonts w:cstheme="minorHAnsi"/>
      <w:sz w:val="18"/>
      <w:szCs w:val="18"/>
    </w:rPr>
  </w:style>
  <w:style w:type="paragraph" w:styleId="Index9">
    <w:name w:val="index 9"/>
    <w:basedOn w:val="Normal"/>
    <w:next w:val="Normal"/>
    <w:autoRedefine/>
    <w:uiPriority w:val="99"/>
    <w:unhideWhenUsed/>
    <w:rsid w:val="00E41FAD"/>
    <w:pPr>
      <w:spacing w:after="0"/>
      <w:ind w:left="1980" w:hanging="220"/>
    </w:pPr>
    <w:rPr>
      <w:rFonts w:cstheme="minorHAnsi"/>
      <w:sz w:val="18"/>
      <w:szCs w:val="18"/>
    </w:rPr>
  </w:style>
  <w:style w:type="paragraph" w:styleId="IndexHeading">
    <w:name w:val="index heading"/>
    <w:basedOn w:val="Normal"/>
    <w:next w:val="Index1"/>
    <w:uiPriority w:val="99"/>
    <w:unhideWhenUsed/>
    <w:rsid w:val="00E41FAD"/>
    <w:pPr>
      <w:spacing w:before="240" w:after="120"/>
      <w:jc w:val="center"/>
    </w:pPr>
    <w:rPr>
      <w:rFonts w:cstheme="minorHAnsi"/>
      <w:b/>
      <w:bCs/>
      <w:sz w:val="26"/>
      <w:szCs w:val="26"/>
    </w:rPr>
  </w:style>
  <w:style w:type="paragraph" w:styleId="BalloonText">
    <w:name w:val="Balloon Text"/>
    <w:basedOn w:val="Normal"/>
    <w:link w:val="BalloonTextChar"/>
    <w:uiPriority w:val="99"/>
    <w:semiHidden/>
    <w:unhideWhenUsed/>
    <w:rsid w:val="007009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97E"/>
    <w:rPr>
      <w:rFonts w:ascii="Segoe UI" w:hAnsi="Segoe UI" w:cs="Segoe UI"/>
      <w:sz w:val="18"/>
      <w:szCs w:val="18"/>
    </w:rPr>
  </w:style>
  <w:style w:type="character" w:styleId="CommentReference">
    <w:name w:val="annotation reference"/>
    <w:basedOn w:val="DefaultParagraphFont"/>
    <w:uiPriority w:val="99"/>
    <w:semiHidden/>
    <w:unhideWhenUsed/>
    <w:rsid w:val="0058013A"/>
    <w:rPr>
      <w:sz w:val="16"/>
      <w:szCs w:val="16"/>
    </w:rPr>
  </w:style>
  <w:style w:type="paragraph" w:styleId="CommentText">
    <w:name w:val="annotation text"/>
    <w:basedOn w:val="Normal"/>
    <w:link w:val="CommentTextChar"/>
    <w:uiPriority w:val="99"/>
    <w:semiHidden/>
    <w:unhideWhenUsed/>
    <w:rsid w:val="0058013A"/>
    <w:pPr>
      <w:spacing w:line="240" w:lineRule="auto"/>
    </w:pPr>
    <w:rPr>
      <w:sz w:val="20"/>
      <w:szCs w:val="20"/>
    </w:rPr>
  </w:style>
  <w:style w:type="character" w:customStyle="1" w:styleId="CommentTextChar">
    <w:name w:val="Comment Text Char"/>
    <w:basedOn w:val="DefaultParagraphFont"/>
    <w:link w:val="CommentText"/>
    <w:uiPriority w:val="99"/>
    <w:semiHidden/>
    <w:rsid w:val="0058013A"/>
    <w:rPr>
      <w:sz w:val="20"/>
      <w:szCs w:val="20"/>
    </w:rPr>
  </w:style>
  <w:style w:type="paragraph" w:styleId="NormalWeb">
    <w:name w:val="Normal (Web)"/>
    <w:basedOn w:val="Normal"/>
    <w:uiPriority w:val="99"/>
    <w:semiHidden/>
    <w:unhideWhenUsed/>
    <w:rsid w:val="008338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A77E0F"/>
    <w:rPr>
      <w:color w:val="605E5C"/>
      <w:shd w:val="clear" w:color="auto" w:fill="E1DFDD"/>
    </w:rPr>
  </w:style>
  <w:style w:type="character" w:styleId="FollowedHyperlink">
    <w:name w:val="FollowedHyperlink"/>
    <w:basedOn w:val="DefaultParagraphFont"/>
    <w:uiPriority w:val="99"/>
    <w:semiHidden/>
    <w:unhideWhenUsed/>
    <w:rsid w:val="00D600A0"/>
    <w:rPr>
      <w:color w:val="954F72" w:themeColor="followedHyperlink"/>
      <w:u w:val="single"/>
    </w:rPr>
  </w:style>
  <w:style w:type="character" w:styleId="Emphasis">
    <w:name w:val="Emphasis"/>
    <w:basedOn w:val="DefaultParagraphFont"/>
    <w:uiPriority w:val="20"/>
    <w:qFormat/>
    <w:rsid w:val="004E7D68"/>
    <w:rPr>
      <w:i/>
      <w:iCs/>
    </w:rPr>
  </w:style>
  <w:style w:type="character" w:customStyle="1" w:styleId="Heading5Char">
    <w:name w:val="Heading 5 Char"/>
    <w:basedOn w:val="DefaultParagraphFont"/>
    <w:link w:val="Heading5"/>
    <w:uiPriority w:val="9"/>
    <w:semiHidden/>
    <w:rsid w:val="006960CD"/>
    <w:rPr>
      <w:rFonts w:asciiTheme="majorHAnsi" w:eastAsiaTheme="majorEastAsia" w:hAnsiTheme="majorHAnsi" w:cstheme="majorBidi"/>
      <w:color w:val="2F5496" w:themeColor="accent1" w:themeShade="BF"/>
    </w:rPr>
  </w:style>
  <w:style w:type="paragraph" w:customStyle="1" w:styleId="DecimalAligned">
    <w:name w:val="Decimal Aligned"/>
    <w:basedOn w:val="Normal"/>
    <w:uiPriority w:val="40"/>
    <w:qFormat/>
    <w:rsid w:val="00EA7C15"/>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EA7C15"/>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EA7C15"/>
    <w:rPr>
      <w:rFonts w:eastAsiaTheme="minorEastAsia" w:cs="Times New Roman"/>
      <w:sz w:val="20"/>
      <w:szCs w:val="20"/>
    </w:rPr>
  </w:style>
  <w:style w:type="character" w:styleId="SubtleEmphasis">
    <w:name w:val="Subtle Emphasis"/>
    <w:basedOn w:val="DefaultParagraphFont"/>
    <w:uiPriority w:val="19"/>
    <w:qFormat/>
    <w:rsid w:val="00EA7C15"/>
    <w:rPr>
      <w:i/>
      <w:iCs/>
    </w:rPr>
  </w:style>
  <w:style w:type="table" w:styleId="MediumShading2-Accent5">
    <w:name w:val="Medium Shading 2 Accent 5"/>
    <w:basedOn w:val="TableNormal"/>
    <w:uiPriority w:val="64"/>
    <w:rsid w:val="00EA7C15"/>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1">
    <w:name w:val="Light Shading Accent 1"/>
    <w:basedOn w:val="TableNormal"/>
    <w:uiPriority w:val="60"/>
    <w:rsid w:val="00615553"/>
    <w:pPr>
      <w:spacing w:after="0" w:line="240" w:lineRule="auto"/>
    </w:pPr>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TableofAuthorities">
    <w:name w:val="table of authorities"/>
    <w:basedOn w:val="Normal"/>
    <w:next w:val="Normal"/>
    <w:uiPriority w:val="99"/>
    <w:unhideWhenUsed/>
    <w:rsid w:val="00777F40"/>
    <w:pPr>
      <w:spacing w:after="0"/>
      <w:ind w:left="220" w:hanging="220"/>
    </w:pPr>
    <w:rPr>
      <w:rFonts w:cstheme="minorHAnsi"/>
      <w:sz w:val="20"/>
      <w:szCs w:val="20"/>
    </w:rPr>
  </w:style>
  <w:style w:type="paragraph" w:styleId="TOAHeading">
    <w:name w:val="toa heading"/>
    <w:basedOn w:val="Normal"/>
    <w:next w:val="Normal"/>
    <w:uiPriority w:val="99"/>
    <w:unhideWhenUsed/>
    <w:rsid w:val="00777F40"/>
    <w:pPr>
      <w:spacing w:before="120" w:after="120"/>
    </w:pPr>
    <w:rPr>
      <w:rFonts w:cstheme="minorHAnsi"/>
      <w:sz w:val="20"/>
      <w:szCs w:val="20"/>
      <w:u w:val="single"/>
    </w:rPr>
  </w:style>
  <w:style w:type="character" w:styleId="UnresolvedMention">
    <w:name w:val="Unresolved Mention"/>
    <w:basedOn w:val="DefaultParagraphFont"/>
    <w:uiPriority w:val="99"/>
    <w:semiHidden/>
    <w:unhideWhenUsed/>
    <w:rsid w:val="001B3877"/>
    <w:rPr>
      <w:color w:val="605E5C"/>
      <w:shd w:val="clear" w:color="auto" w:fill="E1DFDD"/>
    </w:rPr>
  </w:style>
  <w:style w:type="table" w:customStyle="1" w:styleId="TableGrid1">
    <w:name w:val="Table Grid1"/>
    <w:basedOn w:val="TableNormal"/>
    <w:next w:val="TableGrid"/>
    <w:uiPriority w:val="39"/>
    <w:rsid w:val="004F689C"/>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B329AC"/>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F238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BD0CAF"/>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BD0CAF"/>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E0F51"/>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A04C0F"/>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A22670"/>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3F4DAB"/>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1F449A"/>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3218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400DEF"/>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F073AD"/>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326F63"/>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553541"/>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7B34F2"/>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A01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A01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semiHidden/>
    <w:qFormat/>
    <w:rsid w:val="00725D08"/>
    <w:pPr>
      <w:spacing w:after="200" w:line="240" w:lineRule="auto"/>
    </w:pPr>
    <w:rPr>
      <w:rFonts w:ascii="Cambria" w:eastAsia="Cambria" w:hAnsi="Cambria" w:cs="Times New Roman"/>
      <w:sz w:val="24"/>
      <w:szCs w:val="24"/>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table" w:customStyle="1" w:styleId="Table1">
    <w:name w:val="Table1"/>
    <w:semiHidden/>
    <w:unhideWhenUsed/>
    <w:qFormat/>
    <w:rsid w:val="00972742"/>
    <w:pPr>
      <w:spacing w:after="200" w:line="240" w:lineRule="auto"/>
    </w:pPr>
    <w:rPr>
      <w:sz w:val="24"/>
      <w:szCs w:val="24"/>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table" w:customStyle="1" w:styleId="Table2">
    <w:name w:val="Table2"/>
    <w:semiHidden/>
    <w:unhideWhenUsed/>
    <w:qFormat/>
    <w:rsid w:val="00596E6B"/>
    <w:pPr>
      <w:spacing w:after="200" w:line="240" w:lineRule="auto"/>
    </w:pPr>
    <w:rPr>
      <w:sz w:val="24"/>
      <w:szCs w:val="24"/>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table" w:customStyle="1" w:styleId="Table3">
    <w:name w:val="Table3"/>
    <w:semiHidden/>
    <w:unhideWhenUsed/>
    <w:qFormat/>
    <w:rsid w:val="00596E6B"/>
    <w:pPr>
      <w:spacing w:after="200" w:line="240" w:lineRule="auto"/>
    </w:pPr>
    <w:rPr>
      <w:sz w:val="24"/>
      <w:szCs w:val="24"/>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table" w:customStyle="1" w:styleId="Table4">
    <w:name w:val="Table4"/>
    <w:semiHidden/>
    <w:unhideWhenUsed/>
    <w:qFormat/>
    <w:rsid w:val="000F0DDC"/>
    <w:pPr>
      <w:spacing w:after="200" w:line="240" w:lineRule="auto"/>
    </w:pPr>
    <w:rPr>
      <w:sz w:val="24"/>
      <w:szCs w:val="24"/>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table" w:customStyle="1" w:styleId="Table5">
    <w:name w:val="Table5"/>
    <w:semiHidden/>
    <w:unhideWhenUsed/>
    <w:qFormat/>
    <w:rsid w:val="000F0DDC"/>
    <w:pPr>
      <w:spacing w:after="200" w:line="240" w:lineRule="auto"/>
    </w:pPr>
    <w:rPr>
      <w:sz w:val="24"/>
      <w:szCs w:val="24"/>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table" w:customStyle="1" w:styleId="Table6">
    <w:name w:val="Table6"/>
    <w:semiHidden/>
    <w:unhideWhenUsed/>
    <w:qFormat/>
    <w:rsid w:val="00971EFF"/>
    <w:pPr>
      <w:spacing w:after="200" w:line="240" w:lineRule="auto"/>
    </w:pPr>
    <w:rPr>
      <w:sz w:val="24"/>
      <w:szCs w:val="24"/>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OC4">
    <w:name w:val="toc 4"/>
    <w:basedOn w:val="Normal"/>
    <w:next w:val="Normal"/>
    <w:autoRedefine/>
    <w:uiPriority w:val="39"/>
    <w:unhideWhenUsed/>
    <w:rsid w:val="00996285"/>
    <w:pPr>
      <w:spacing w:after="100"/>
      <w:ind w:left="660"/>
    </w:pPr>
    <w:rPr>
      <w:rFonts w:eastAsiaTheme="minorEastAsia"/>
      <w:kern w:val="2"/>
    </w:rPr>
  </w:style>
  <w:style w:type="paragraph" w:styleId="TOC5">
    <w:name w:val="toc 5"/>
    <w:basedOn w:val="Normal"/>
    <w:next w:val="Normal"/>
    <w:autoRedefine/>
    <w:uiPriority w:val="39"/>
    <w:unhideWhenUsed/>
    <w:rsid w:val="00996285"/>
    <w:pPr>
      <w:spacing w:after="100"/>
      <w:ind w:left="880"/>
    </w:pPr>
    <w:rPr>
      <w:rFonts w:eastAsiaTheme="minorEastAsia"/>
      <w:kern w:val="2"/>
    </w:rPr>
  </w:style>
  <w:style w:type="paragraph" w:styleId="TOC6">
    <w:name w:val="toc 6"/>
    <w:basedOn w:val="Normal"/>
    <w:next w:val="Normal"/>
    <w:autoRedefine/>
    <w:uiPriority w:val="39"/>
    <w:unhideWhenUsed/>
    <w:rsid w:val="00996285"/>
    <w:pPr>
      <w:spacing w:after="100"/>
      <w:ind w:left="1100"/>
    </w:pPr>
    <w:rPr>
      <w:rFonts w:eastAsiaTheme="minorEastAsia"/>
      <w:kern w:val="2"/>
    </w:rPr>
  </w:style>
  <w:style w:type="paragraph" w:styleId="TOC7">
    <w:name w:val="toc 7"/>
    <w:basedOn w:val="Normal"/>
    <w:next w:val="Normal"/>
    <w:autoRedefine/>
    <w:uiPriority w:val="39"/>
    <w:unhideWhenUsed/>
    <w:rsid w:val="00996285"/>
    <w:pPr>
      <w:spacing w:after="100"/>
      <w:ind w:left="1320"/>
    </w:pPr>
    <w:rPr>
      <w:rFonts w:eastAsiaTheme="minorEastAsia"/>
      <w:kern w:val="2"/>
    </w:rPr>
  </w:style>
  <w:style w:type="paragraph" w:styleId="TOC8">
    <w:name w:val="toc 8"/>
    <w:basedOn w:val="Normal"/>
    <w:next w:val="Normal"/>
    <w:autoRedefine/>
    <w:uiPriority w:val="39"/>
    <w:unhideWhenUsed/>
    <w:rsid w:val="00996285"/>
    <w:pPr>
      <w:spacing w:after="100"/>
      <w:ind w:left="1540"/>
    </w:pPr>
    <w:rPr>
      <w:rFonts w:eastAsiaTheme="minorEastAsia"/>
      <w:kern w:val="2"/>
    </w:rPr>
  </w:style>
  <w:style w:type="paragraph" w:styleId="TOC9">
    <w:name w:val="toc 9"/>
    <w:basedOn w:val="Normal"/>
    <w:next w:val="Normal"/>
    <w:autoRedefine/>
    <w:uiPriority w:val="39"/>
    <w:unhideWhenUsed/>
    <w:rsid w:val="00996285"/>
    <w:pPr>
      <w:spacing w:after="100"/>
      <w:ind w:left="1760"/>
    </w:pPr>
    <w:rPr>
      <w:rFonts w:eastAsiaTheme="minorEastAsia"/>
      <w:kern w:val="2"/>
    </w:rPr>
  </w:style>
  <w:style w:type="paragraph" w:styleId="Revision">
    <w:name w:val="Revision"/>
    <w:hidden/>
    <w:uiPriority w:val="99"/>
    <w:semiHidden/>
    <w:rsid w:val="00312F08"/>
    <w:pPr>
      <w:spacing w:after="0" w:line="240" w:lineRule="auto"/>
    </w:pPr>
  </w:style>
  <w:style w:type="paragraph" w:styleId="CommentSubject">
    <w:name w:val="annotation subject"/>
    <w:basedOn w:val="CommentText"/>
    <w:next w:val="CommentText"/>
    <w:link w:val="CommentSubjectChar"/>
    <w:uiPriority w:val="99"/>
    <w:semiHidden/>
    <w:unhideWhenUsed/>
    <w:rsid w:val="00312F08"/>
    <w:rPr>
      <w:b/>
      <w:bCs/>
    </w:rPr>
  </w:style>
  <w:style w:type="character" w:customStyle="1" w:styleId="CommentSubjectChar">
    <w:name w:val="Comment Subject Char"/>
    <w:basedOn w:val="CommentTextChar"/>
    <w:link w:val="CommentSubject"/>
    <w:uiPriority w:val="99"/>
    <w:semiHidden/>
    <w:rsid w:val="00312F0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864">
      <w:bodyDiv w:val="1"/>
      <w:marLeft w:val="0"/>
      <w:marRight w:val="0"/>
      <w:marTop w:val="0"/>
      <w:marBottom w:val="0"/>
      <w:divBdr>
        <w:top w:val="none" w:sz="0" w:space="0" w:color="auto"/>
        <w:left w:val="none" w:sz="0" w:space="0" w:color="auto"/>
        <w:bottom w:val="none" w:sz="0" w:space="0" w:color="auto"/>
        <w:right w:val="none" w:sz="0" w:space="0" w:color="auto"/>
      </w:divBdr>
    </w:div>
    <w:div w:id="788171">
      <w:bodyDiv w:val="1"/>
      <w:marLeft w:val="0"/>
      <w:marRight w:val="0"/>
      <w:marTop w:val="0"/>
      <w:marBottom w:val="0"/>
      <w:divBdr>
        <w:top w:val="none" w:sz="0" w:space="0" w:color="auto"/>
        <w:left w:val="none" w:sz="0" w:space="0" w:color="auto"/>
        <w:bottom w:val="none" w:sz="0" w:space="0" w:color="auto"/>
        <w:right w:val="none" w:sz="0" w:space="0" w:color="auto"/>
      </w:divBdr>
    </w:div>
    <w:div w:id="1321135">
      <w:bodyDiv w:val="1"/>
      <w:marLeft w:val="0"/>
      <w:marRight w:val="0"/>
      <w:marTop w:val="0"/>
      <w:marBottom w:val="0"/>
      <w:divBdr>
        <w:top w:val="none" w:sz="0" w:space="0" w:color="auto"/>
        <w:left w:val="none" w:sz="0" w:space="0" w:color="auto"/>
        <w:bottom w:val="none" w:sz="0" w:space="0" w:color="auto"/>
        <w:right w:val="none" w:sz="0" w:space="0" w:color="auto"/>
      </w:divBdr>
    </w:div>
    <w:div w:id="1470018">
      <w:bodyDiv w:val="1"/>
      <w:marLeft w:val="0"/>
      <w:marRight w:val="0"/>
      <w:marTop w:val="0"/>
      <w:marBottom w:val="0"/>
      <w:divBdr>
        <w:top w:val="none" w:sz="0" w:space="0" w:color="auto"/>
        <w:left w:val="none" w:sz="0" w:space="0" w:color="auto"/>
        <w:bottom w:val="none" w:sz="0" w:space="0" w:color="auto"/>
        <w:right w:val="none" w:sz="0" w:space="0" w:color="auto"/>
      </w:divBdr>
    </w:div>
    <w:div w:id="2366929">
      <w:bodyDiv w:val="1"/>
      <w:marLeft w:val="0"/>
      <w:marRight w:val="0"/>
      <w:marTop w:val="0"/>
      <w:marBottom w:val="0"/>
      <w:divBdr>
        <w:top w:val="none" w:sz="0" w:space="0" w:color="auto"/>
        <w:left w:val="none" w:sz="0" w:space="0" w:color="auto"/>
        <w:bottom w:val="none" w:sz="0" w:space="0" w:color="auto"/>
        <w:right w:val="none" w:sz="0" w:space="0" w:color="auto"/>
      </w:divBdr>
    </w:div>
    <w:div w:id="2900731">
      <w:bodyDiv w:val="1"/>
      <w:marLeft w:val="0"/>
      <w:marRight w:val="0"/>
      <w:marTop w:val="0"/>
      <w:marBottom w:val="0"/>
      <w:divBdr>
        <w:top w:val="none" w:sz="0" w:space="0" w:color="auto"/>
        <w:left w:val="none" w:sz="0" w:space="0" w:color="auto"/>
        <w:bottom w:val="none" w:sz="0" w:space="0" w:color="auto"/>
        <w:right w:val="none" w:sz="0" w:space="0" w:color="auto"/>
      </w:divBdr>
    </w:div>
    <w:div w:id="3023245">
      <w:bodyDiv w:val="1"/>
      <w:marLeft w:val="0"/>
      <w:marRight w:val="0"/>
      <w:marTop w:val="0"/>
      <w:marBottom w:val="0"/>
      <w:divBdr>
        <w:top w:val="none" w:sz="0" w:space="0" w:color="auto"/>
        <w:left w:val="none" w:sz="0" w:space="0" w:color="auto"/>
        <w:bottom w:val="none" w:sz="0" w:space="0" w:color="auto"/>
        <w:right w:val="none" w:sz="0" w:space="0" w:color="auto"/>
      </w:divBdr>
    </w:div>
    <w:div w:id="3409675">
      <w:bodyDiv w:val="1"/>
      <w:marLeft w:val="0"/>
      <w:marRight w:val="0"/>
      <w:marTop w:val="0"/>
      <w:marBottom w:val="0"/>
      <w:divBdr>
        <w:top w:val="none" w:sz="0" w:space="0" w:color="auto"/>
        <w:left w:val="none" w:sz="0" w:space="0" w:color="auto"/>
        <w:bottom w:val="none" w:sz="0" w:space="0" w:color="auto"/>
        <w:right w:val="none" w:sz="0" w:space="0" w:color="auto"/>
      </w:divBdr>
    </w:div>
    <w:div w:id="4678723">
      <w:bodyDiv w:val="1"/>
      <w:marLeft w:val="0"/>
      <w:marRight w:val="0"/>
      <w:marTop w:val="0"/>
      <w:marBottom w:val="0"/>
      <w:divBdr>
        <w:top w:val="none" w:sz="0" w:space="0" w:color="auto"/>
        <w:left w:val="none" w:sz="0" w:space="0" w:color="auto"/>
        <w:bottom w:val="none" w:sz="0" w:space="0" w:color="auto"/>
        <w:right w:val="none" w:sz="0" w:space="0" w:color="auto"/>
      </w:divBdr>
    </w:div>
    <w:div w:id="5058722">
      <w:bodyDiv w:val="1"/>
      <w:marLeft w:val="0"/>
      <w:marRight w:val="0"/>
      <w:marTop w:val="0"/>
      <w:marBottom w:val="0"/>
      <w:divBdr>
        <w:top w:val="none" w:sz="0" w:space="0" w:color="auto"/>
        <w:left w:val="none" w:sz="0" w:space="0" w:color="auto"/>
        <w:bottom w:val="none" w:sz="0" w:space="0" w:color="auto"/>
        <w:right w:val="none" w:sz="0" w:space="0" w:color="auto"/>
      </w:divBdr>
    </w:div>
    <w:div w:id="5207880">
      <w:bodyDiv w:val="1"/>
      <w:marLeft w:val="0"/>
      <w:marRight w:val="0"/>
      <w:marTop w:val="0"/>
      <w:marBottom w:val="0"/>
      <w:divBdr>
        <w:top w:val="none" w:sz="0" w:space="0" w:color="auto"/>
        <w:left w:val="none" w:sz="0" w:space="0" w:color="auto"/>
        <w:bottom w:val="none" w:sz="0" w:space="0" w:color="auto"/>
        <w:right w:val="none" w:sz="0" w:space="0" w:color="auto"/>
      </w:divBdr>
    </w:div>
    <w:div w:id="5447051">
      <w:bodyDiv w:val="1"/>
      <w:marLeft w:val="0"/>
      <w:marRight w:val="0"/>
      <w:marTop w:val="0"/>
      <w:marBottom w:val="0"/>
      <w:divBdr>
        <w:top w:val="none" w:sz="0" w:space="0" w:color="auto"/>
        <w:left w:val="none" w:sz="0" w:space="0" w:color="auto"/>
        <w:bottom w:val="none" w:sz="0" w:space="0" w:color="auto"/>
        <w:right w:val="none" w:sz="0" w:space="0" w:color="auto"/>
      </w:divBdr>
    </w:div>
    <w:div w:id="5718890">
      <w:bodyDiv w:val="1"/>
      <w:marLeft w:val="0"/>
      <w:marRight w:val="0"/>
      <w:marTop w:val="0"/>
      <w:marBottom w:val="0"/>
      <w:divBdr>
        <w:top w:val="none" w:sz="0" w:space="0" w:color="auto"/>
        <w:left w:val="none" w:sz="0" w:space="0" w:color="auto"/>
        <w:bottom w:val="none" w:sz="0" w:space="0" w:color="auto"/>
        <w:right w:val="none" w:sz="0" w:space="0" w:color="auto"/>
      </w:divBdr>
    </w:div>
    <w:div w:id="5906657">
      <w:bodyDiv w:val="1"/>
      <w:marLeft w:val="0"/>
      <w:marRight w:val="0"/>
      <w:marTop w:val="0"/>
      <w:marBottom w:val="0"/>
      <w:divBdr>
        <w:top w:val="none" w:sz="0" w:space="0" w:color="auto"/>
        <w:left w:val="none" w:sz="0" w:space="0" w:color="auto"/>
        <w:bottom w:val="none" w:sz="0" w:space="0" w:color="auto"/>
        <w:right w:val="none" w:sz="0" w:space="0" w:color="auto"/>
      </w:divBdr>
    </w:div>
    <w:div w:id="6636960">
      <w:bodyDiv w:val="1"/>
      <w:marLeft w:val="0"/>
      <w:marRight w:val="0"/>
      <w:marTop w:val="0"/>
      <w:marBottom w:val="0"/>
      <w:divBdr>
        <w:top w:val="none" w:sz="0" w:space="0" w:color="auto"/>
        <w:left w:val="none" w:sz="0" w:space="0" w:color="auto"/>
        <w:bottom w:val="none" w:sz="0" w:space="0" w:color="auto"/>
        <w:right w:val="none" w:sz="0" w:space="0" w:color="auto"/>
      </w:divBdr>
    </w:div>
    <w:div w:id="7489893">
      <w:bodyDiv w:val="1"/>
      <w:marLeft w:val="0"/>
      <w:marRight w:val="0"/>
      <w:marTop w:val="0"/>
      <w:marBottom w:val="0"/>
      <w:divBdr>
        <w:top w:val="none" w:sz="0" w:space="0" w:color="auto"/>
        <w:left w:val="none" w:sz="0" w:space="0" w:color="auto"/>
        <w:bottom w:val="none" w:sz="0" w:space="0" w:color="auto"/>
        <w:right w:val="none" w:sz="0" w:space="0" w:color="auto"/>
      </w:divBdr>
    </w:div>
    <w:div w:id="8067270">
      <w:bodyDiv w:val="1"/>
      <w:marLeft w:val="0"/>
      <w:marRight w:val="0"/>
      <w:marTop w:val="0"/>
      <w:marBottom w:val="0"/>
      <w:divBdr>
        <w:top w:val="none" w:sz="0" w:space="0" w:color="auto"/>
        <w:left w:val="none" w:sz="0" w:space="0" w:color="auto"/>
        <w:bottom w:val="none" w:sz="0" w:space="0" w:color="auto"/>
        <w:right w:val="none" w:sz="0" w:space="0" w:color="auto"/>
      </w:divBdr>
    </w:div>
    <w:div w:id="8148026">
      <w:bodyDiv w:val="1"/>
      <w:marLeft w:val="0"/>
      <w:marRight w:val="0"/>
      <w:marTop w:val="0"/>
      <w:marBottom w:val="0"/>
      <w:divBdr>
        <w:top w:val="none" w:sz="0" w:space="0" w:color="auto"/>
        <w:left w:val="none" w:sz="0" w:space="0" w:color="auto"/>
        <w:bottom w:val="none" w:sz="0" w:space="0" w:color="auto"/>
        <w:right w:val="none" w:sz="0" w:space="0" w:color="auto"/>
      </w:divBdr>
    </w:div>
    <w:div w:id="9571805">
      <w:bodyDiv w:val="1"/>
      <w:marLeft w:val="0"/>
      <w:marRight w:val="0"/>
      <w:marTop w:val="0"/>
      <w:marBottom w:val="0"/>
      <w:divBdr>
        <w:top w:val="none" w:sz="0" w:space="0" w:color="auto"/>
        <w:left w:val="none" w:sz="0" w:space="0" w:color="auto"/>
        <w:bottom w:val="none" w:sz="0" w:space="0" w:color="auto"/>
        <w:right w:val="none" w:sz="0" w:space="0" w:color="auto"/>
      </w:divBdr>
    </w:div>
    <w:div w:id="9650078">
      <w:bodyDiv w:val="1"/>
      <w:marLeft w:val="0"/>
      <w:marRight w:val="0"/>
      <w:marTop w:val="0"/>
      <w:marBottom w:val="0"/>
      <w:divBdr>
        <w:top w:val="none" w:sz="0" w:space="0" w:color="auto"/>
        <w:left w:val="none" w:sz="0" w:space="0" w:color="auto"/>
        <w:bottom w:val="none" w:sz="0" w:space="0" w:color="auto"/>
        <w:right w:val="none" w:sz="0" w:space="0" w:color="auto"/>
      </w:divBdr>
    </w:div>
    <w:div w:id="11033732">
      <w:bodyDiv w:val="1"/>
      <w:marLeft w:val="0"/>
      <w:marRight w:val="0"/>
      <w:marTop w:val="0"/>
      <w:marBottom w:val="0"/>
      <w:divBdr>
        <w:top w:val="none" w:sz="0" w:space="0" w:color="auto"/>
        <w:left w:val="none" w:sz="0" w:space="0" w:color="auto"/>
        <w:bottom w:val="none" w:sz="0" w:space="0" w:color="auto"/>
        <w:right w:val="none" w:sz="0" w:space="0" w:color="auto"/>
      </w:divBdr>
    </w:div>
    <w:div w:id="11614565">
      <w:bodyDiv w:val="1"/>
      <w:marLeft w:val="0"/>
      <w:marRight w:val="0"/>
      <w:marTop w:val="0"/>
      <w:marBottom w:val="0"/>
      <w:divBdr>
        <w:top w:val="none" w:sz="0" w:space="0" w:color="auto"/>
        <w:left w:val="none" w:sz="0" w:space="0" w:color="auto"/>
        <w:bottom w:val="none" w:sz="0" w:space="0" w:color="auto"/>
        <w:right w:val="none" w:sz="0" w:space="0" w:color="auto"/>
      </w:divBdr>
    </w:div>
    <w:div w:id="11999515">
      <w:bodyDiv w:val="1"/>
      <w:marLeft w:val="0"/>
      <w:marRight w:val="0"/>
      <w:marTop w:val="0"/>
      <w:marBottom w:val="0"/>
      <w:divBdr>
        <w:top w:val="none" w:sz="0" w:space="0" w:color="auto"/>
        <w:left w:val="none" w:sz="0" w:space="0" w:color="auto"/>
        <w:bottom w:val="none" w:sz="0" w:space="0" w:color="auto"/>
        <w:right w:val="none" w:sz="0" w:space="0" w:color="auto"/>
      </w:divBdr>
    </w:div>
    <w:div w:id="12267835">
      <w:bodyDiv w:val="1"/>
      <w:marLeft w:val="0"/>
      <w:marRight w:val="0"/>
      <w:marTop w:val="0"/>
      <w:marBottom w:val="0"/>
      <w:divBdr>
        <w:top w:val="none" w:sz="0" w:space="0" w:color="auto"/>
        <w:left w:val="none" w:sz="0" w:space="0" w:color="auto"/>
        <w:bottom w:val="none" w:sz="0" w:space="0" w:color="auto"/>
        <w:right w:val="none" w:sz="0" w:space="0" w:color="auto"/>
      </w:divBdr>
    </w:div>
    <w:div w:id="12536124">
      <w:bodyDiv w:val="1"/>
      <w:marLeft w:val="0"/>
      <w:marRight w:val="0"/>
      <w:marTop w:val="0"/>
      <w:marBottom w:val="0"/>
      <w:divBdr>
        <w:top w:val="none" w:sz="0" w:space="0" w:color="auto"/>
        <w:left w:val="none" w:sz="0" w:space="0" w:color="auto"/>
        <w:bottom w:val="none" w:sz="0" w:space="0" w:color="auto"/>
        <w:right w:val="none" w:sz="0" w:space="0" w:color="auto"/>
      </w:divBdr>
    </w:div>
    <w:div w:id="12732763">
      <w:bodyDiv w:val="1"/>
      <w:marLeft w:val="0"/>
      <w:marRight w:val="0"/>
      <w:marTop w:val="0"/>
      <w:marBottom w:val="0"/>
      <w:divBdr>
        <w:top w:val="none" w:sz="0" w:space="0" w:color="auto"/>
        <w:left w:val="none" w:sz="0" w:space="0" w:color="auto"/>
        <w:bottom w:val="none" w:sz="0" w:space="0" w:color="auto"/>
        <w:right w:val="none" w:sz="0" w:space="0" w:color="auto"/>
      </w:divBdr>
    </w:div>
    <w:div w:id="12808202">
      <w:bodyDiv w:val="1"/>
      <w:marLeft w:val="0"/>
      <w:marRight w:val="0"/>
      <w:marTop w:val="0"/>
      <w:marBottom w:val="0"/>
      <w:divBdr>
        <w:top w:val="none" w:sz="0" w:space="0" w:color="auto"/>
        <w:left w:val="none" w:sz="0" w:space="0" w:color="auto"/>
        <w:bottom w:val="none" w:sz="0" w:space="0" w:color="auto"/>
        <w:right w:val="none" w:sz="0" w:space="0" w:color="auto"/>
      </w:divBdr>
    </w:div>
    <w:div w:id="13002272">
      <w:bodyDiv w:val="1"/>
      <w:marLeft w:val="0"/>
      <w:marRight w:val="0"/>
      <w:marTop w:val="0"/>
      <w:marBottom w:val="0"/>
      <w:divBdr>
        <w:top w:val="none" w:sz="0" w:space="0" w:color="auto"/>
        <w:left w:val="none" w:sz="0" w:space="0" w:color="auto"/>
        <w:bottom w:val="none" w:sz="0" w:space="0" w:color="auto"/>
        <w:right w:val="none" w:sz="0" w:space="0" w:color="auto"/>
      </w:divBdr>
    </w:div>
    <w:div w:id="13072913">
      <w:bodyDiv w:val="1"/>
      <w:marLeft w:val="0"/>
      <w:marRight w:val="0"/>
      <w:marTop w:val="0"/>
      <w:marBottom w:val="0"/>
      <w:divBdr>
        <w:top w:val="none" w:sz="0" w:space="0" w:color="auto"/>
        <w:left w:val="none" w:sz="0" w:space="0" w:color="auto"/>
        <w:bottom w:val="none" w:sz="0" w:space="0" w:color="auto"/>
        <w:right w:val="none" w:sz="0" w:space="0" w:color="auto"/>
      </w:divBdr>
    </w:div>
    <w:div w:id="13852180">
      <w:bodyDiv w:val="1"/>
      <w:marLeft w:val="0"/>
      <w:marRight w:val="0"/>
      <w:marTop w:val="0"/>
      <w:marBottom w:val="0"/>
      <w:divBdr>
        <w:top w:val="none" w:sz="0" w:space="0" w:color="auto"/>
        <w:left w:val="none" w:sz="0" w:space="0" w:color="auto"/>
        <w:bottom w:val="none" w:sz="0" w:space="0" w:color="auto"/>
        <w:right w:val="none" w:sz="0" w:space="0" w:color="auto"/>
      </w:divBdr>
    </w:div>
    <w:div w:id="14163940">
      <w:bodyDiv w:val="1"/>
      <w:marLeft w:val="0"/>
      <w:marRight w:val="0"/>
      <w:marTop w:val="0"/>
      <w:marBottom w:val="0"/>
      <w:divBdr>
        <w:top w:val="none" w:sz="0" w:space="0" w:color="auto"/>
        <w:left w:val="none" w:sz="0" w:space="0" w:color="auto"/>
        <w:bottom w:val="none" w:sz="0" w:space="0" w:color="auto"/>
        <w:right w:val="none" w:sz="0" w:space="0" w:color="auto"/>
      </w:divBdr>
    </w:div>
    <w:div w:id="14499442">
      <w:bodyDiv w:val="1"/>
      <w:marLeft w:val="0"/>
      <w:marRight w:val="0"/>
      <w:marTop w:val="0"/>
      <w:marBottom w:val="0"/>
      <w:divBdr>
        <w:top w:val="none" w:sz="0" w:space="0" w:color="auto"/>
        <w:left w:val="none" w:sz="0" w:space="0" w:color="auto"/>
        <w:bottom w:val="none" w:sz="0" w:space="0" w:color="auto"/>
        <w:right w:val="none" w:sz="0" w:space="0" w:color="auto"/>
      </w:divBdr>
    </w:div>
    <w:div w:id="14768245">
      <w:bodyDiv w:val="1"/>
      <w:marLeft w:val="0"/>
      <w:marRight w:val="0"/>
      <w:marTop w:val="0"/>
      <w:marBottom w:val="0"/>
      <w:divBdr>
        <w:top w:val="none" w:sz="0" w:space="0" w:color="auto"/>
        <w:left w:val="none" w:sz="0" w:space="0" w:color="auto"/>
        <w:bottom w:val="none" w:sz="0" w:space="0" w:color="auto"/>
        <w:right w:val="none" w:sz="0" w:space="0" w:color="auto"/>
      </w:divBdr>
    </w:div>
    <w:div w:id="15039579">
      <w:bodyDiv w:val="1"/>
      <w:marLeft w:val="0"/>
      <w:marRight w:val="0"/>
      <w:marTop w:val="0"/>
      <w:marBottom w:val="0"/>
      <w:divBdr>
        <w:top w:val="none" w:sz="0" w:space="0" w:color="auto"/>
        <w:left w:val="none" w:sz="0" w:space="0" w:color="auto"/>
        <w:bottom w:val="none" w:sz="0" w:space="0" w:color="auto"/>
        <w:right w:val="none" w:sz="0" w:space="0" w:color="auto"/>
      </w:divBdr>
    </w:div>
    <w:div w:id="15235515">
      <w:bodyDiv w:val="1"/>
      <w:marLeft w:val="0"/>
      <w:marRight w:val="0"/>
      <w:marTop w:val="0"/>
      <w:marBottom w:val="0"/>
      <w:divBdr>
        <w:top w:val="none" w:sz="0" w:space="0" w:color="auto"/>
        <w:left w:val="none" w:sz="0" w:space="0" w:color="auto"/>
        <w:bottom w:val="none" w:sz="0" w:space="0" w:color="auto"/>
        <w:right w:val="none" w:sz="0" w:space="0" w:color="auto"/>
      </w:divBdr>
    </w:div>
    <w:div w:id="15467568">
      <w:bodyDiv w:val="1"/>
      <w:marLeft w:val="0"/>
      <w:marRight w:val="0"/>
      <w:marTop w:val="0"/>
      <w:marBottom w:val="0"/>
      <w:divBdr>
        <w:top w:val="none" w:sz="0" w:space="0" w:color="auto"/>
        <w:left w:val="none" w:sz="0" w:space="0" w:color="auto"/>
        <w:bottom w:val="none" w:sz="0" w:space="0" w:color="auto"/>
        <w:right w:val="none" w:sz="0" w:space="0" w:color="auto"/>
      </w:divBdr>
    </w:div>
    <w:div w:id="15743142">
      <w:bodyDiv w:val="1"/>
      <w:marLeft w:val="0"/>
      <w:marRight w:val="0"/>
      <w:marTop w:val="0"/>
      <w:marBottom w:val="0"/>
      <w:divBdr>
        <w:top w:val="none" w:sz="0" w:space="0" w:color="auto"/>
        <w:left w:val="none" w:sz="0" w:space="0" w:color="auto"/>
        <w:bottom w:val="none" w:sz="0" w:space="0" w:color="auto"/>
        <w:right w:val="none" w:sz="0" w:space="0" w:color="auto"/>
      </w:divBdr>
    </w:div>
    <w:div w:id="15812477">
      <w:bodyDiv w:val="1"/>
      <w:marLeft w:val="0"/>
      <w:marRight w:val="0"/>
      <w:marTop w:val="0"/>
      <w:marBottom w:val="0"/>
      <w:divBdr>
        <w:top w:val="none" w:sz="0" w:space="0" w:color="auto"/>
        <w:left w:val="none" w:sz="0" w:space="0" w:color="auto"/>
        <w:bottom w:val="none" w:sz="0" w:space="0" w:color="auto"/>
        <w:right w:val="none" w:sz="0" w:space="0" w:color="auto"/>
      </w:divBdr>
    </w:div>
    <w:div w:id="16082964">
      <w:bodyDiv w:val="1"/>
      <w:marLeft w:val="0"/>
      <w:marRight w:val="0"/>
      <w:marTop w:val="0"/>
      <w:marBottom w:val="0"/>
      <w:divBdr>
        <w:top w:val="none" w:sz="0" w:space="0" w:color="auto"/>
        <w:left w:val="none" w:sz="0" w:space="0" w:color="auto"/>
        <w:bottom w:val="none" w:sz="0" w:space="0" w:color="auto"/>
        <w:right w:val="none" w:sz="0" w:space="0" w:color="auto"/>
      </w:divBdr>
    </w:div>
    <w:div w:id="16349269">
      <w:bodyDiv w:val="1"/>
      <w:marLeft w:val="0"/>
      <w:marRight w:val="0"/>
      <w:marTop w:val="0"/>
      <w:marBottom w:val="0"/>
      <w:divBdr>
        <w:top w:val="none" w:sz="0" w:space="0" w:color="auto"/>
        <w:left w:val="none" w:sz="0" w:space="0" w:color="auto"/>
        <w:bottom w:val="none" w:sz="0" w:space="0" w:color="auto"/>
        <w:right w:val="none" w:sz="0" w:space="0" w:color="auto"/>
      </w:divBdr>
    </w:div>
    <w:div w:id="16542489">
      <w:bodyDiv w:val="1"/>
      <w:marLeft w:val="0"/>
      <w:marRight w:val="0"/>
      <w:marTop w:val="0"/>
      <w:marBottom w:val="0"/>
      <w:divBdr>
        <w:top w:val="none" w:sz="0" w:space="0" w:color="auto"/>
        <w:left w:val="none" w:sz="0" w:space="0" w:color="auto"/>
        <w:bottom w:val="none" w:sz="0" w:space="0" w:color="auto"/>
        <w:right w:val="none" w:sz="0" w:space="0" w:color="auto"/>
      </w:divBdr>
    </w:div>
    <w:div w:id="17583357">
      <w:bodyDiv w:val="1"/>
      <w:marLeft w:val="0"/>
      <w:marRight w:val="0"/>
      <w:marTop w:val="0"/>
      <w:marBottom w:val="0"/>
      <w:divBdr>
        <w:top w:val="none" w:sz="0" w:space="0" w:color="auto"/>
        <w:left w:val="none" w:sz="0" w:space="0" w:color="auto"/>
        <w:bottom w:val="none" w:sz="0" w:space="0" w:color="auto"/>
        <w:right w:val="none" w:sz="0" w:space="0" w:color="auto"/>
      </w:divBdr>
    </w:div>
    <w:div w:id="17703301">
      <w:bodyDiv w:val="1"/>
      <w:marLeft w:val="0"/>
      <w:marRight w:val="0"/>
      <w:marTop w:val="0"/>
      <w:marBottom w:val="0"/>
      <w:divBdr>
        <w:top w:val="none" w:sz="0" w:space="0" w:color="auto"/>
        <w:left w:val="none" w:sz="0" w:space="0" w:color="auto"/>
        <w:bottom w:val="none" w:sz="0" w:space="0" w:color="auto"/>
        <w:right w:val="none" w:sz="0" w:space="0" w:color="auto"/>
      </w:divBdr>
    </w:div>
    <w:div w:id="18241763">
      <w:bodyDiv w:val="1"/>
      <w:marLeft w:val="0"/>
      <w:marRight w:val="0"/>
      <w:marTop w:val="0"/>
      <w:marBottom w:val="0"/>
      <w:divBdr>
        <w:top w:val="none" w:sz="0" w:space="0" w:color="auto"/>
        <w:left w:val="none" w:sz="0" w:space="0" w:color="auto"/>
        <w:bottom w:val="none" w:sz="0" w:space="0" w:color="auto"/>
        <w:right w:val="none" w:sz="0" w:space="0" w:color="auto"/>
      </w:divBdr>
    </w:div>
    <w:div w:id="18744719">
      <w:bodyDiv w:val="1"/>
      <w:marLeft w:val="0"/>
      <w:marRight w:val="0"/>
      <w:marTop w:val="0"/>
      <w:marBottom w:val="0"/>
      <w:divBdr>
        <w:top w:val="none" w:sz="0" w:space="0" w:color="auto"/>
        <w:left w:val="none" w:sz="0" w:space="0" w:color="auto"/>
        <w:bottom w:val="none" w:sz="0" w:space="0" w:color="auto"/>
        <w:right w:val="none" w:sz="0" w:space="0" w:color="auto"/>
      </w:divBdr>
    </w:div>
    <w:div w:id="19357736">
      <w:bodyDiv w:val="1"/>
      <w:marLeft w:val="0"/>
      <w:marRight w:val="0"/>
      <w:marTop w:val="0"/>
      <w:marBottom w:val="0"/>
      <w:divBdr>
        <w:top w:val="none" w:sz="0" w:space="0" w:color="auto"/>
        <w:left w:val="none" w:sz="0" w:space="0" w:color="auto"/>
        <w:bottom w:val="none" w:sz="0" w:space="0" w:color="auto"/>
        <w:right w:val="none" w:sz="0" w:space="0" w:color="auto"/>
      </w:divBdr>
    </w:div>
    <w:div w:id="19742965">
      <w:bodyDiv w:val="1"/>
      <w:marLeft w:val="0"/>
      <w:marRight w:val="0"/>
      <w:marTop w:val="0"/>
      <w:marBottom w:val="0"/>
      <w:divBdr>
        <w:top w:val="none" w:sz="0" w:space="0" w:color="auto"/>
        <w:left w:val="none" w:sz="0" w:space="0" w:color="auto"/>
        <w:bottom w:val="none" w:sz="0" w:space="0" w:color="auto"/>
        <w:right w:val="none" w:sz="0" w:space="0" w:color="auto"/>
      </w:divBdr>
    </w:div>
    <w:div w:id="20209308">
      <w:bodyDiv w:val="1"/>
      <w:marLeft w:val="0"/>
      <w:marRight w:val="0"/>
      <w:marTop w:val="0"/>
      <w:marBottom w:val="0"/>
      <w:divBdr>
        <w:top w:val="none" w:sz="0" w:space="0" w:color="auto"/>
        <w:left w:val="none" w:sz="0" w:space="0" w:color="auto"/>
        <w:bottom w:val="none" w:sz="0" w:space="0" w:color="auto"/>
        <w:right w:val="none" w:sz="0" w:space="0" w:color="auto"/>
      </w:divBdr>
    </w:div>
    <w:div w:id="20739643">
      <w:bodyDiv w:val="1"/>
      <w:marLeft w:val="0"/>
      <w:marRight w:val="0"/>
      <w:marTop w:val="0"/>
      <w:marBottom w:val="0"/>
      <w:divBdr>
        <w:top w:val="none" w:sz="0" w:space="0" w:color="auto"/>
        <w:left w:val="none" w:sz="0" w:space="0" w:color="auto"/>
        <w:bottom w:val="none" w:sz="0" w:space="0" w:color="auto"/>
        <w:right w:val="none" w:sz="0" w:space="0" w:color="auto"/>
      </w:divBdr>
    </w:div>
    <w:div w:id="21249096">
      <w:bodyDiv w:val="1"/>
      <w:marLeft w:val="0"/>
      <w:marRight w:val="0"/>
      <w:marTop w:val="0"/>
      <w:marBottom w:val="0"/>
      <w:divBdr>
        <w:top w:val="none" w:sz="0" w:space="0" w:color="auto"/>
        <w:left w:val="none" w:sz="0" w:space="0" w:color="auto"/>
        <w:bottom w:val="none" w:sz="0" w:space="0" w:color="auto"/>
        <w:right w:val="none" w:sz="0" w:space="0" w:color="auto"/>
      </w:divBdr>
    </w:div>
    <w:div w:id="21321670">
      <w:bodyDiv w:val="1"/>
      <w:marLeft w:val="0"/>
      <w:marRight w:val="0"/>
      <w:marTop w:val="0"/>
      <w:marBottom w:val="0"/>
      <w:divBdr>
        <w:top w:val="none" w:sz="0" w:space="0" w:color="auto"/>
        <w:left w:val="none" w:sz="0" w:space="0" w:color="auto"/>
        <w:bottom w:val="none" w:sz="0" w:space="0" w:color="auto"/>
        <w:right w:val="none" w:sz="0" w:space="0" w:color="auto"/>
      </w:divBdr>
    </w:div>
    <w:div w:id="21325419">
      <w:bodyDiv w:val="1"/>
      <w:marLeft w:val="0"/>
      <w:marRight w:val="0"/>
      <w:marTop w:val="0"/>
      <w:marBottom w:val="0"/>
      <w:divBdr>
        <w:top w:val="none" w:sz="0" w:space="0" w:color="auto"/>
        <w:left w:val="none" w:sz="0" w:space="0" w:color="auto"/>
        <w:bottom w:val="none" w:sz="0" w:space="0" w:color="auto"/>
        <w:right w:val="none" w:sz="0" w:space="0" w:color="auto"/>
      </w:divBdr>
    </w:div>
    <w:div w:id="22562356">
      <w:bodyDiv w:val="1"/>
      <w:marLeft w:val="0"/>
      <w:marRight w:val="0"/>
      <w:marTop w:val="0"/>
      <w:marBottom w:val="0"/>
      <w:divBdr>
        <w:top w:val="none" w:sz="0" w:space="0" w:color="auto"/>
        <w:left w:val="none" w:sz="0" w:space="0" w:color="auto"/>
        <w:bottom w:val="none" w:sz="0" w:space="0" w:color="auto"/>
        <w:right w:val="none" w:sz="0" w:space="0" w:color="auto"/>
      </w:divBdr>
    </w:div>
    <w:div w:id="23022937">
      <w:bodyDiv w:val="1"/>
      <w:marLeft w:val="0"/>
      <w:marRight w:val="0"/>
      <w:marTop w:val="0"/>
      <w:marBottom w:val="0"/>
      <w:divBdr>
        <w:top w:val="none" w:sz="0" w:space="0" w:color="auto"/>
        <w:left w:val="none" w:sz="0" w:space="0" w:color="auto"/>
        <w:bottom w:val="none" w:sz="0" w:space="0" w:color="auto"/>
        <w:right w:val="none" w:sz="0" w:space="0" w:color="auto"/>
      </w:divBdr>
    </w:div>
    <w:div w:id="23210723">
      <w:bodyDiv w:val="1"/>
      <w:marLeft w:val="0"/>
      <w:marRight w:val="0"/>
      <w:marTop w:val="0"/>
      <w:marBottom w:val="0"/>
      <w:divBdr>
        <w:top w:val="none" w:sz="0" w:space="0" w:color="auto"/>
        <w:left w:val="none" w:sz="0" w:space="0" w:color="auto"/>
        <w:bottom w:val="none" w:sz="0" w:space="0" w:color="auto"/>
        <w:right w:val="none" w:sz="0" w:space="0" w:color="auto"/>
      </w:divBdr>
    </w:div>
    <w:div w:id="23596956">
      <w:bodyDiv w:val="1"/>
      <w:marLeft w:val="0"/>
      <w:marRight w:val="0"/>
      <w:marTop w:val="0"/>
      <w:marBottom w:val="0"/>
      <w:divBdr>
        <w:top w:val="none" w:sz="0" w:space="0" w:color="auto"/>
        <w:left w:val="none" w:sz="0" w:space="0" w:color="auto"/>
        <w:bottom w:val="none" w:sz="0" w:space="0" w:color="auto"/>
        <w:right w:val="none" w:sz="0" w:space="0" w:color="auto"/>
      </w:divBdr>
    </w:div>
    <w:div w:id="23942897">
      <w:bodyDiv w:val="1"/>
      <w:marLeft w:val="0"/>
      <w:marRight w:val="0"/>
      <w:marTop w:val="0"/>
      <w:marBottom w:val="0"/>
      <w:divBdr>
        <w:top w:val="none" w:sz="0" w:space="0" w:color="auto"/>
        <w:left w:val="none" w:sz="0" w:space="0" w:color="auto"/>
        <w:bottom w:val="none" w:sz="0" w:space="0" w:color="auto"/>
        <w:right w:val="none" w:sz="0" w:space="0" w:color="auto"/>
      </w:divBdr>
    </w:div>
    <w:div w:id="23949724">
      <w:bodyDiv w:val="1"/>
      <w:marLeft w:val="0"/>
      <w:marRight w:val="0"/>
      <w:marTop w:val="0"/>
      <w:marBottom w:val="0"/>
      <w:divBdr>
        <w:top w:val="none" w:sz="0" w:space="0" w:color="auto"/>
        <w:left w:val="none" w:sz="0" w:space="0" w:color="auto"/>
        <w:bottom w:val="none" w:sz="0" w:space="0" w:color="auto"/>
        <w:right w:val="none" w:sz="0" w:space="0" w:color="auto"/>
      </w:divBdr>
    </w:div>
    <w:div w:id="24062363">
      <w:bodyDiv w:val="1"/>
      <w:marLeft w:val="0"/>
      <w:marRight w:val="0"/>
      <w:marTop w:val="0"/>
      <w:marBottom w:val="0"/>
      <w:divBdr>
        <w:top w:val="none" w:sz="0" w:space="0" w:color="auto"/>
        <w:left w:val="none" w:sz="0" w:space="0" w:color="auto"/>
        <w:bottom w:val="none" w:sz="0" w:space="0" w:color="auto"/>
        <w:right w:val="none" w:sz="0" w:space="0" w:color="auto"/>
      </w:divBdr>
    </w:div>
    <w:div w:id="24138740">
      <w:bodyDiv w:val="1"/>
      <w:marLeft w:val="0"/>
      <w:marRight w:val="0"/>
      <w:marTop w:val="0"/>
      <w:marBottom w:val="0"/>
      <w:divBdr>
        <w:top w:val="none" w:sz="0" w:space="0" w:color="auto"/>
        <w:left w:val="none" w:sz="0" w:space="0" w:color="auto"/>
        <w:bottom w:val="none" w:sz="0" w:space="0" w:color="auto"/>
        <w:right w:val="none" w:sz="0" w:space="0" w:color="auto"/>
      </w:divBdr>
    </w:div>
    <w:div w:id="25059920">
      <w:bodyDiv w:val="1"/>
      <w:marLeft w:val="0"/>
      <w:marRight w:val="0"/>
      <w:marTop w:val="0"/>
      <w:marBottom w:val="0"/>
      <w:divBdr>
        <w:top w:val="none" w:sz="0" w:space="0" w:color="auto"/>
        <w:left w:val="none" w:sz="0" w:space="0" w:color="auto"/>
        <w:bottom w:val="none" w:sz="0" w:space="0" w:color="auto"/>
        <w:right w:val="none" w:sz="0" w:space="0" w:color="auto"/>
      </w:divBdr>
    </w:div>
    <w:div w:id="25060841">
      <w:bodyDiv w:val="1"/>
      <w:marLeft w:val="0"/>
      <w:marRight w:val="0"/>
      <w:marTop w:val="0"/>
      <w:marBottom w:val="0"/>
      <w:divBdr>
        <w:top w:val="none" w:sz="0" w:space="0" w:color="auto"/>
        <w:left w:val="none" w:sz="0" w:space="0" w:color="auto"/>
        <w:bottom w:val="none" w:sz="0" w:space="0" w:color="auto"/>
        <w:right w:val="none" w:sz="0" w:space="0" w:color="auto"/>
      </w:divBdr>
      <w:divsChild>
        <w:div w:id="111480656">
          <w:marLeft w:val="480"/>
          <w:marRight w:val="0"/>
          <w:marTop w:val="0"/>
          <w:marBottom w:val="0"/>
          <w:divBdr>
            <w:top w:val="none" w:sz="0" w:space="0" w:color="auto"/>
            <w:left w:val="none" w:sz="0" w:space="0" w:color="auto"/>
            <w:bottom w:val="none" w:sz="0" w:space="0" w:color="auto"/>
            <w:right w:val="none" w:sz="0" w:space="0" w:color="auto"/>
          </w:divBdr>
        </w:div>
        <w:div w:id="182287213">
          <w:marLeft w:val="480"/>
          <w:marRight w:val="0"/>
          <w:marTop w:val="0"/>
          <w:marBottom w:val="0"/>
          <w:divBdr>
            <w:top w:val="none" w:sz="0" w:space="0" w:color="auto"/>
            <w:left w:val="none" w:sz="0" w:space="0" w:color="auto"/>
            <w:bottom w:val="none" w:sz="0" w:space="0" w:color="auto"/>
            <w:right w:val="none" w:sz="0" w:space="0" w:color="auto"/>
          </w:divBdr>
        </w:div>
        <w:div w:id="234978996">
          <w:marLeft w:val="480"/>
          <w:marRight w:val="0"/>
          <w:marTop w:val="0"/>
          <w:marBottom w:val="0"/>
          <w:divBdr>
            <w:top w:val="none" w:sz="0" w:space="0" w:color="auto"/>
            <w:left w:val="none" w:sz="0" w:space="0" w:color="auto"/>
            <w:bottom w:val="none" w:sz="0" w:space="0" w:color="auto"/>
            <w:right w:val="none" w:sz="0" w:space="0" w:color="auto"/>
          </w:divBdr>
        </w:div>
        <w:div w:id="258370869">
          <w:marLeft w:val="480"/>
          <w:marRight w:val="0"/>
          <w:marTop w:val="0"/>
          <w:marBottom w:val="0"/>
          <w:divBdr>
            <w:top w:val="none" w:sz="0" w:space="0" w:color="auto"/>
            <w:left w:val="none" w:sz="0" w:space="0" w:color="auto"/>
            <w:bottom w:val="none" w:sz="0" w:space="0" w:color="auto"/>
            <w:right w:val="none" w:sz="0" w:space="0" w:color="auto"/>
          </w:divBdr>
        </w:div>
        <w:div w:id="272783346">
          <w:marLeft w:val="480"/>
          <w:marRight w:val="0"/>
          <w:marTop w:val="0"/>
          <w:marBottom w:val="0"/>
          <w:divBdr>
            <w:top w:val="none" w:sz="0" w:space="0" w:color="auto"/>
            <w:left w:val="none" w:sz="0" w:space="0" w:color="auto"/>
            <w:bottom w:val="none" w:sz="0" w:space="0" w:color="auto"/>
            <w:right w:val="none" w:sz="0" w:space="0" w:color="auto"/>
          </w:divBdr>
        </w:div>
        <w:div w:id="427044267">
          <w:marLeft w:val="480"/>
          <w:marRight w:val="0"/>
          <w:marTop w:val="0"/>
          <w:marBottom w:val="0"/>
          <w:divBdr>
            <w:top w:val="none" w:sz="0" w:space="0" w:color="auto"/>
            <w:left w:val="none" w:sz="0" w:space="0" w:color="auto"/>
            <w:bottom w:val="none" w:sz="0" w:space="0" w:color="auto"/>
            <w:right w:val="none" w:sz="0" w:space="0" w:color="auto"/>
          </w:divBdr>
        </w:div>
        <w:div w:id="687873572">
          <w:marLeft w:val="480"/>
          <w:marRight w:val="0"/>
          <w:marTop w:val="0"/>
          <w:marBottom w:val="0"/>
          <w:divBdr>
            <w:top w:val="none" w:sz="0" w:space="0" w:color="auto"/>
            <w:left w:val="none" w:sz="0" w:space="0" w:color="auto"/>
            <w:bottom w:val="none" w:sz="0" w:space="0" w:color="auto"/>
            <w:right w:val="none" w:sz="0" w:space="0" w:color="auto"/>
          </w:divBdr>
        </w:div>
        <w:div w:id="718624872">
          <w:marLeft w:val="480"/>
          <w:marRight w:val="0"/>
          <w:marTop w:val="0"/>
          <w:marBottom w:val="0"/>
          <w:divBdr>
            <w:top w:val="none" w:sz="0" w:space="0" w:color="auto"/>
            <w:left w:val="none" w:sz="0" w:space="0" w:color="auto"/>
            <w:bottom w:val="none" w:sz="0" w:space="0" w:color="auto"/>
            <w:right w:val="none" w:sz="0" w:space="0" w:color="auto"/>
          </w:divBdr>
        </w:div>
        <w:div w:id="728114943">
          <w:marLeft w:val="480"/>
          <w:marRight w:val="0"/>
          <w:marTop w:val="0"/>
          <w:marBottom w:val="0"/>
          <w:divBdr>
            <w:top w:val="none" w:sz="0" w:space="0" w:color="auto"/>
            <w:left w:val="none" w:sz="0" w:space="0" w:color="auto"/>
            <w:bottom w:val="none" w:sz="0" w:space="0" w:color="auto"/>
            <w:right w:val="none" w:sz="0" w:space="0" w:color="auto"/>
          </w:divBdr>
        </w:div>
        <w:div w:id="788477922">
          <w:marLeft w:val="480"/>
          <w:marRight w:val="0"/>
          <w:marTop w:val="0"/>
          <w:marBottom w:val="0"/>
          <w:divBdr>
            <w:top w:val="none" w:sz="0" w:space="0" w:color="auto"/>
            <w:left w:val="none" w:sz="0" w:space="0" w:color="auto"/>
            <w:bottom w:val="none" w:sz="0" w:space="0" w:color="auto"/>
            <w:right w:val="none" w:sz="0" w:space="0" w:color="auto"/>
          </w:divBdr>
        </w:div>
        <w:div w:id="1000503615">
          <w:marLeft w:val="480"/>
          <w:marRight w:val="0"/>
          <w:marTop w:val="0"/>
          <w:marBottom w:val="0"/>
          <w:divBdr>
            <w:top w:val="none" w:sz="0" w:space="0" w:color="auto"/>
            <w:left w:val="none" w:sz="0" w:space="0" w:color="auto"/>
            <w:bottom w:val="none" w:sz="0" w:space="0" w:color="auto"/>
            <w:right w:val="none" w:sz="0" w:space="0" w:color="auto"/>
          </w:divBdr>
        </w:div>
        <w:div w:id="1039354139">
          <w:marLeft w:val="480"/>
          <w:marRight w:val="0"/>
          <w:marTop w:val="0"/>
          <w:marBottom w:val="0"/>
          <w:divBdr>
            <w:top w:val="none" w:sz="0" w:space="0" w:color="auto"/>
            <w:left w:val="none" w:sz="0" w:space="0" w:color="auto"/>
            <w:bottom w:val="none" w:sz="0" w:space="0" w:color="auto"/>
            <w:right w:val="none" w:sz="0" w:space="0" w:color="auto"/>
          </w:divBdr>
        </w:div>
        <w:div w:id="1057365345">
          <w:marLeft w:val="480"/>
          <w:marRight w:val="0"/>
          <w:marTop w:val="0"/>
          <w:marBottom w:val="0"/>
          <w:divBdr>
            <w:top w:val="none" w:sz="0" w:space="0" w:color="auto"/>
            <w:left w:val="none" w:sz="0" w:space="0" w:color="auto"/>
            <w:bottom w:val="none" w:sz="0" w:space="0" w:color="auto"/>
            <w:right w:val="none" w:sz="0" w:space="0" w:color="auto"/>
          </w:divBdr>
        </w:div>
        <w:div w:id="1188526949">
          <w:marLeft w:val="480"/>
          <w:marRight w:val="0"/>
          <w:marTop w:val="0"/>
          <w:marBottom w:val="0"/>
          <w:divBdr>
            <w:top w:val="none" w:sz="0" w:space="0" w:color="auto"/>
            <w:left w:val="none" w:sz="0" w:space="0" w:color="auto"/>
            <w:bottom w:val="none" w:sz="0" w:space="0" w:color="auto"/>
            <w:right w:val="none" w:sz="0" w:space="0" w:color="auto"/>
          </w:divBdr>
        </w:div>
        <w:div w:id="1439060336">
          <w:marLeft w:val="480"/>
          <w:marRight w:val="0"/>
          <w:marTop w:val="0"/>
          <w:marBottom w:val="0"/>
          <w:divBdr>
            <w:top w:val="none" w:sz="0" w:space="0" w:color="auto"/>
            <w:left w:val="none" w:sz="0" w:space="0" w:color="auto"/>
            <w:bottom w:val="none" w:sz="0" w:space="0" w:color="auto"/>
            <w:right w:val="none" w:sz="0" w:space="0" w:color="auto"/>
          </w:divBdr>
        </w:div>
        <w:div w:id="1551304579">
          <w:marLeft w:val="480"/>
          <w:marRight w:val="0"/>
          <w:marTop w:val="0"/>
          <w:marBottom w:val="0"/>
          <w:divBdr>
            <w:top w:val="none" w:sz="0" w:space="0" w:color="auto"/>
            <w:left w:val="none" w:sz="0" w:space="0" w:color="auto"/>
            <w:bottom w:val="none" w:sz="0" w:space="0" w:color="auto"/>
            <w:right w:val="none" w:sz="0" w:space="0" w:color="auto"/>
          </w:divBdr>
        </w:div>
        <w:div w:id="1551574165">
          <w:marLeft w:val="480"/>
          <w:marRight w:val="0"/>
          <w:marTop w:val="0"/>
          <w:marBottom w:val="0"/>
          <w:divBdr>
            <w:top w:val="none" w:sz="0" w:space="0" w:color="auto"/>
            <w:left w:val="none" w:sz="0" w:space="0" w:color="auto"/>
            <w:bottom w:val="none" w:sz="0" w:space="0" w:color="auto"/>
            <w:right w:val="none" w:sz="0" w:space="0" w:color="auto"/>
          </w:divBdr>
        </w:div>
        <w:div w:id="1587348585">
          <w:marLeft w:val="480"/>
          <w:marRight w:val="0"/>
          <w:marTop w:val="0"/>
          <w:marBottom w:val="0"/>
          <w:divBdr>
            <w:top w:val="none" w:sz="0" w:space="0" w:color="auto"/>
            <w:left w:val="none" w:sz="0" w:space="0" w:color="auto"/>
            <w:bottom w:val="none" w:sz="0" w:space="0" w:color="auto"/>
            <w:right w:val="none" w:sz="0" w:space="0" w:color="auto"/>
          </w:divBdr>
        </w:div>
        <w:div w:id="1820416832">
          <w:marLeft w:val="480"/>
          <w:marRight w:val="0"/>
          <w:marTop w:val="0"/>
          <w:marBottom w:val="0"/>
          <w:divBdr>
            <w:top w:val="none" w:sz="0" w:space="0" w:color="auto"/>
            <w:left w:val="none" w:sz="0" w:space="0" w:color="auto"/>
            <w:bottom w:val="none" w:sz="0" w:space="0" w:color="auto"/>
            <w:right w:val="none" w:sz="0" w:space="0" w:color="auto"/>
          </w:divBdr>
        </w:div>
        <w:div w:id="1823159817">
          <w:marLeft w:val="480"/>
          <w:marRight w:val="0"/>
          <w:marTop w:val="0"/>
          <w:marBottom w:val="0"/>
          <w:divBdr>
            <w:top w:val="none" w:sz="0" w:space="0" w:color="auto"/>
            <w:left w:val="none" w:sz="0" w:space="0" w:color="auto"/>
            <w:bottom w:val="none" w:sz="0" w:space="0" w:color="auto"/>
            <w:right w:val="none" w:sz="0" w:space="0" w:color="auto"/>
          </w:divBdr>
        </w:div>
        <w:div w:id="1825386538">
          <w:marLeft w:val="480"/>
          <w:marRight w:val="0"/>
          <w:marTop w:val="0"/>
          <w:marBottom w:val="0"/>
          <w:divBdr>
            <w:top w:val="none" w:sz="0" w:space="0" w:color="auto"/>
            <w:left w:val="none" w:sz="0" w:space="0" w:color="auto"/>
            <w:bottom w:val="none" w:sz="0" w:space="0" w:color="auto"/>
            <w:right w:val="none" w:sz="0" w:space="0" w:color="auto"/>
          </w:divBdr>
        </w:div>
        <w:div w:id="1928272425">
          <w:marLeft w:val="480"/>
          <w:marRight w:val="0"/>
          <w:marTop w:val="0"/>
          <w:marBottom w:val="0"/>
          <w:divBdr>
            <w:top w:val="none" w:sz="0" w:space="0" w:color="auto"/>
            <w:left w:val="none" w:sz="0" w:space="0" w:color="auto"/>
            <w:bottom w:val="none" w:sz="0" w:space="0" w:color="auto"/>
            <w:right w:val="none" w:sz="0" w:space="0" w:color="auto"/>
          </w:divBdr>
        </w:div>
        <w:div w:id="1942030983">
          <w:marLeft w:val="480"/>
          <w:marRight w:val="0"/>
          <w:marTop w:val="0"/>
          <w:marBottom w:val="0"/>
          <w:divBdr>
            <w:top w:val="none" w:sz="0" w:space="0" w:color="auto"/>
            <w:left w:val="none" w:sz="0" w:space="0" w:color="auto"/>
            <w:bottom w:val="none" w:sz="0" w:space="0" w:color="auto"/>
            <w:right w:val="none" w:sz="0" w:space="0" w:color="auto"/>
          </w:divBdr>
        </w:div>
        <w:div w:id="1947999668">
          <w:marLeft w:val="480"/>
          <w:marRight w:val="0"/>
          <w:marTop w:val="0"/>
          <w:marBottom w:val="0"/>
          <w:divBdr>
            <w:top w:val="none" w:sz="0" w:space="0" w:color="auto"/>
            <w:left w:val="none" w:sz="0" w:space="0" w:color="auto"/>
            <w:bottom w:val="none" w:sz="0" w:space="0" w:color="auto"/>
            <w:right w:val="none" w:sz="0" w:space="0" w:color="auto"/>
          </w:divBdr>
        </w:div>
        <w:div w:id="2039432810">
          <w:marLeft w:val="480"/>
          <w:marRight w:val="0"/>
          <w:marTop w:val="0"/>
          <w:marBottom w:val="0"/>
          <w:divBdr>
            <w:top w:val="none" w:sz="0" w:space="0" w:color="auto"/>
            <w:left w:val="none" w:sz="0" w:space="0" w:color="auto"/>
            <w:bottom w:val="none" w:sz="0" w:space="0" w:color="auto"/>
            <w:right w:val="none" w:sz="0" w:space="0" w:color="auto"/>
          </w:divBdr>
        </w:div>
        <w:div w:id="2049797379">
          <w:marLeft w:val="480"/>
          <w:marRight w:val="0"/>
          <w:marTop w:val="0"/>
          <w:marBottom w:val="0"/>
          <w:divBdr>
            <w:top w:val="none" w:sz="0" w:space="0" w:color="auto"/>
            <w:left w:val="none" w:sz="0" w:space="0" w:color="auto"/>
            <w:bottom w:val="none" w:sz="0" w:space="0" w:color="auto"/>
            <w:right w:val="none" w:sz="0" w:space="0" w:color="auto"/>
          </w:divBdr>
        </w:div>
        <w:div w:id="2062291835">
          <w:marLeft w:val="480"/>
          <w:marRight w:val="0"/>
          <w:marTop w:val="0"/>
          <w:marBottom w:val="0"/>
          <w:divBdr>
            <w:top w:val="none" w:sz="0" w:space="0" w:color="auto"/>
            <w:left w:val="none" w:sz="0" w:space="0" w:color="auto"/>
            <w:bottom w:val="none" w:sz="0" w:space="0" w:color="auto"/>
            <w:right w:val="none" w:sz="0" w:space="0" w:color="auto"/>
          </w:divBdr>
        </w:div>
        <w:div w:id="2078671361">
          <w:marLeft w:val="480"/>
          <w:marRight w:val="0"/>
          <w:marTop w:val="0"/>
          <w:marBottom w:val="0"/>
          <w:divBdr>
            <w:top w:val="none" w:sz="0" w:space="0" w:color="auto"/>
            <w:left w:val="none" w:sz="0" w:space="0" w:color="auto"/>
            <w:bottom w:val="none" w:sz="0" w:space="0" w:color="auto"/>
            <w:right w:val="none" w:sz="0" w:space="0" w:color="auto"/>
          </w:divBdr>
        </w:div>
      </w:divsChild>
    </w:div>
    <w:div w:id="25064610">
      <w:bodyDiv w:val="1"/>
      <w:marLeft w:val="0"/>
      <w:marRight w:val="0"/>
      <w:marTop w:val="0"/>
      <w:marBottom w:val="0"/>
      <w:divBdr>
        <w:top w:val="none" w:sz="0" w:space="0" w:color="auto"/>
        <w:left w:val="none" w:sz="0" w:space="0" w:color="auto"/>
        <w:bottom w:val="none" w:sz="0" w:space="0" w:color="auto"/>
        <w:right w:val="none" w:sz="0" w:space="0" w:color="auto"/>
      </w:divBdr>
    </w:div>
    <w:div w:id="25177819">
      <w:bodyDiv w:val="1"/>
      <w:marLeft w:val="0"/>
      <w:marRight w:val="0"/>
      <w:marTop w:val="0"/>
      <w:marBottom w:val="0"/>
      <w:divBdr>
        <w:top w:val="none" w:sz="0" w:space="0" w:color="auto"/>
        <w:left w:val="none" w:sz="0" w:space="0" w:color="auto"/>
        <w:bottom w:val="none" w:sz="0" w:space="0" w:color="auto"/>
        <w:right w:val="none" w:sz="0" w:space="0" w:color="auto"/>
      </w:divBdr>
    </w:div>
    <w:div w:id="25328009">
      <w:bodyDiv w:val="1"/>
      <w:marLeft w:val="0"/>
      <w:marRight w:val="0"/>
      <w:marTop w:val="0"/>
      <w:marBottom w:val="0"/>
      <w:divBdr>
        <w:top w:val="none" w:sz="0" w:space="0" w:color="auto"/>
        <w:left w:val="none" w:sz="0" w:space="0" w:color="auto"/>
        <w:bottom w:val="none" w:sz="0" w:space="0" w:color="auto"/>
        <w:right w:val="none" w:sz="0" w:space="0" w:color="auto"/>
      </w:divBdr>
    </w:div>
    <w:div w:id="25565566">
      <w:bodyDiv w:val="1"/>
      <w:marLeft w:val="0"/>
      <w:marRight w:val="0"/>
      <w:marTop w:val="0"/>
      <w:marBottom w:val="0"/>
      <w:divBdr>
        <w:top w:val="none" w:sz="0" w:space="0" w:color="auto"/>
        <w:left w:val="none" w:sz="0" w:space="0" w:color="auto"/>
        <w:bottom w:val="none" w:sz="0" w:space="0" w:color="auto"/>
        <w:right w:val="none" w:sz="0" w:space="0" w:color="auto"/>
      </w:divBdr>
    </w:div>
    <w:div w:id="25570243">
      <w:bodyDiv w:val="1"/>
      <w:marLeft w:val="0"/>
      <w:marRight w:val="0"/>
      <w:marTop w:val="0"/>
      <w:marBottom w:val="0"/>
      <w:divBdr>
        <w:top w:val="none" w:sz="0" w:space="0" w:color="auto"/>
        <w:left w:val="none" w:sz="0" w:space="0" w:color="auto"/>
        <w:bottom w:val="none" w:sz="0" w:space="0" w:color="auto"/>
        <w:right w:val="none" w:sz="0" w:space="0" w:color="auto"/>
      </w:divBdr>
    </w:div>
    <w:div w:id="25716378">
      <w:bodyDiv w:val="1"/>
      <w:marLeft w:val="0"/>
      <w:marRight w:val="0"/>
      <w:marTop w:val="0"/>
      <w:marBottom w:val="0"/>
      <w:divBdr>
        <w:top w:val="none" w:sz="0" w:space="0" w:color="auto"/>
        <w:left w:val="none" w:sz="0" w:space="0" w:color="auto"/>
        <w:bottom w:val="none" w:sz="0" w:space="0" w:color="auto"/>
        <w:right w:val="none" w:sz="0" w:space="0" w:color="auto"/>
      </w:divBdr>
    </w:div>
    <w:div w:id="25915745">
      <w:bodyDiv w:val="1"/>
      <w:marLeft w:val="0"/>
      <w:marRight w:val="0"/>
      <w:marTop w:val="0"/>
      <w:marBottom w:val="0"/>
      <w:divBdr>
        <w:top w:val="none" w:sz="0" w:space="0" w:color="auto"/>
        <w:left w:val="none" w:sz="0" w:space="0" w:color="auto"/>
        <w:bottom w:val="none" w:sz="0" w:space="0" w:color="auto"/>
        <w:right w:val="none" w:sz="0" w:space="0" w:color="auto"/>
      </w:divBdr>
    </w:div>
    <w:div w:id="25956521">
      <w:bodyDiv w:val="1"/>
      <w:marLeft w:val="0"/>
      <w:marRight w:val="0"/>
      <w:marTop w:val="0"/>
      <w:marBottom w:val="0"/>
      <w:divBdr>
        <w:top w:val="none" w:sz="0" w:space="0" w:color="auto"/>
        <w:left w:val="none" w:sz="0" w:space="0" w:color="auto"/>
        <w:bottom w:val="none" w:sz="0" w:space="0" w:color="auto"/>
        <w:right w:val="none" w:sz="0" w:space="0" w:color="auto"/>
      </w:divBdr>
    </w:div>
    <w:div w:id="26026423">
      <w:bodyDiv w:val="1"/>
      <w:marLeft w:val="0"/>
      <w:marRight w:val="0"/>
      <w:marTop w:val="0"/>
      <w:marBottom w:val="0"/>
      <w:divBdr>
        <w:top w:val="none" w:sz="0" w:space="0" w:color="auto"/>
        <w:left w:val="none" w:sz="0" w:space="0" w:color="auto"/>
        <w:bottom w:val="none" w:sz="0" w:space="0" w:color="auto"/>
        <w:right w:val="none" w:sz="0" w:space="0" w:color="auto"/>
      </w:divBdr>
    </w:div>
    <w:div w:id="26028996">
      <w:bodyDiv w:val="1"/>
      <w:marLeft w:val="0"/>
      <w:marRight w:val="0"/>
      <w:marTop w:val="0"/>
      <w:marBottom w:val="0"/>
      <w:divBdr>
        <w:top w:val="none" w:sz="0" w:space="0" w:color="auto"/>
        <w:left w:val="none" w:sz="0" w:space="0" w:color="auto"/>
        <w:bottom w:val="none" w:sz="0" w:space="0" w:color="auto"/>
        <w:right w:val="none" w:sz="0" w:space="0" w:color="auto"/>
      </w:divBdr>
    </w:div>
    <w:div w:id="26033860">
      <w:bodyDiv w:val="1"/>
      <w:marLeft w:val="0"/>
      <w:marRight w:val="0"/>
      <w:marTop w:val="0"/>
      <w:marBottom w:val="0"/>
      <w:divBdr>
        <w:top w:val="none" w:sz="0" w:space="0" w:color="auto"/>
        <w:left w:val="none" w:sz="0" w:space="0" w:color="auto"/>
        <w:bottom w:val="none" w:sz="0" w:space="0" w:color="auto"/>
        <w:right w:val="none" w:sz="0" w:space="0" w:color="auto"/>
      </w:divBdr>
    </w:div>
    <w:div w:id="27026752">
      <w:bodyDiv w:val="1"/>
      <w:marLeft w:val="0"/>
      <w:marRight w:val="0"/>
      <w:marTop w:val="0"/>
      <w:marBottom w:val="0"/>
      <w:divBdr>
        <w:top w:val="none" w:sz="0" w:space="0" w:color="auto"/>
        <w:left w:val="none" w:sz="0" w:space="0" w:color="auto"/>
        <w:bottom w:val="none" w:sz="0" w:space="0" w:color="auto"/>
        <w:right w:val="none" w:sz="0" w:space="0" w:color="auto"/>
      </w:divBdr>
    </w:div>
    <w:div w:id="27413424">
      <w:bodyDiv w:val="1"/>
      <w:marLeft w:val="0"/>
      <w:marRight w:val="0"/>
      <w:marTop w:val="0"/>
      <w:marBottom w:val="0"/>
      <w:divBdr>
        <w:top w:val="none" w:sz="0" w:space="0" w:color="auto"/>
        <w:left w:val="none" w:sz="0" w:space="0" w:color="auto"/>
        <w:bottom w:val="none" w:sz="0" w:space="0" w:color="auto"/>
        <w:right w:val="none" w:sz="0" w:space="0" w:color="auto"/>
      </w:divBdr>
    </w:div>
    <w:div w:id="27490397">
      <w:bodyDiv w:val="1"/>
      <w:marLeft w:val="0"/>
      <w:marRight w:val="0"/>
      <w:marTop w:val="0"/>
      <w:marBottom w:val="0"/>
      <w:divBdr>
        <w:top w:val="none" w:sz="0" w:space="0" w:color="auto"/>
        <w:left w:val="none" w:sz="0" w:space="0" w:color="auto"/>
        <w:bottom w:val="none" w:sz="0" w:space="0" w:color="auto"/>
        <w:right w:val="none" w:sz="0" w:space="0" w:color="auto"/>
      </w:divBdr>
    </w:div>
    <w:div w:id="27685031">
      <w:bodyDiv w:val="1"/>
      <w:marLeft w:val="0"/>
      <w:marRight w:val="0"/>
      <w:marTop w:val="0"/>
      <w:marBottom w:val="0"/>
      <w:divBdr>
        <w:top w:val="none" w:sz="0" w:space="0" w:color="auto"/>
        <w:left w:val="none" w:sz="0" w:space="0" w:color="auto"/>
        <w:bottom w:val="none" w:sz="0" w:space="0" w:color="auto"/>
        <w:right w:val="none" w:sz="0" w:space="0" w:color="auto"/>
      </w:divBdr>
    </w:div>
    <w:div w:id="27686298">
      <w:bodyDiv w:val="1"/>
      <w:marLeft w:val="0"/>
      <w:marRight w:val="0"/>
      <w:marTop w:val="0"/>
      <w:marBottom w:val="0"/>
      <w:divBdr>
        <w:top w:val="none" w:sz="0" w:space="0" w:color="auto"/>
        <w:left w:val="none" w:sz="0" w:space="0" w:color="auto"/>
        <w:bottom w:val="none" w:sz="0" w:space="0" w:color="auto"/>
        <w:right w:val="none" w:sz="0" w:space="0" w:color="auto"/>
      </w:divBdr>
    </w:div>
    <w:div w:id="28645780">
      <w:bodyDiv w:val="1"/>
      <w:marLeft w:val="0"/>
      <w:marRight w:val="0"/>
      <w:marTop w:val="0"/>
      <w:marBottom w:val="0"/>
      <w:divBdr>
        <w:top w:val="none" w:sz="0" w:space="0" w:color="auto"/>
        <w:left w:val="none" w:sz="0" w:space="0" w:color="auto"/>
        <w:bottom w:val="none" w:sz="0" w:space="0" w:color="auto"/>
        <w:right w:val="none" w:sz="0" w:space="0" w:color="auto"/>
      </w:divBdr>
    </w:div>
    <w:div w:id="29309027">
      <w:bodyDiv w:val="1"/>
      <w:marLeft w:val="0"/>
      <w:marRight w:val="0"/>
      <w:marTop w:val="0"/>
      <w:marBottom w:val="0"/>
      <w:divBdr>
        <w:top w:val="none" w:sz="0" w:space="0" w:color="auto"/>
        <w:left w:val="none" w:sz="0" w:space="0" w:color="auto"/>
        <w:bottom w:val="none" w:sz="0" w:space="0" w:color="auto"/>
        <w:right w:val="none" w:sz="0" w:space="0" w:color="auto"/>
      </w:divBdr>
    </w:div>
    <w:div w:id="29764942">
      <w:bodyDiv w:val="1"/>
      <w:marLeft w:val="0"/>
      <w:marRight w:val="0"/>
      <w:marTop w:val="0"/>
      <w:marBottom w:val="0"/>
      <w:divBdr>
        <w:top w:val="none" w:sz="0" w:space="0" w:color="auto"/>
        <w:left w:val="none" w:sz="0" w:space="0" w:color="auto"/>
        <w:bottom w:val="none" w:sz="0" w:space="0" w:color="auto"/>
        <w:right w:val="none" w:sz="0" w:space="0" w:color="auto"/>
      </w:divBdr>
    </w:div>
    <w:div w:id="29846118">
      <w:bodyDiv w:val="1"/>
      <w:marLeft w:val="0"/>
      <w:marRight w:val="0"/>
      <w:marTop w:val="0"/>
      <w:marBottom w:val="0"/>
      <w:divBdr>
        <w:top w:val="none" w:sz="0" w:space="0" w:color="auto"/>
        <w:left w:val="none" w:sz="0" w:space="0" w:color="auto"/>
        <w:bottom w:val="none" w:sz="0" w:space="0" w:color="auto"/>
        <w:right w:val="none" w:sz="0" w:space="0" w:color="auto"/>
      </w:divBdr>
    </w:div>
    <w:div w:id="30617480">
      <w:bodyDiv w:val="1"/>
      <w:marLeft w:val="0"/>
      <w:marRight w:val="0"/>
      <w:marTop w:val="0"/>
      <w:marBottom w:val="0"/>
      <w:divBdr>
        <w:top w:val="none" w:sz="0" w:space="0" w:color="auto"/>
        <w:left w:val="none" w:sz="0" w:space="0" w:color="auto"/>
        <w:bottom w:val="none" w:sz="0" w:space="0" w:color="auto"/>
        <w:right w:val="none" w:sz="0" w:space="0" w:color="auto"/>
      </w:divBdr>
    </w:div>
    <w:div w:id="31929221">
      <w:bodyDiv w:val="1"/>
      <w:marLeft w:val="0"/>
      <w:marRight w:val="0"/>
      <w:marTop w:val="0"/>
      <w:marBottom w:val="0"/>
      <w:divBdr>
        <w:top w:val="none" w:sz="0" w:space="0" w:color="auto"/>
        <w:left w:val="none" w:sz="0" w:space="0" w:color="auto"/>
        <w:bottom w:val="none" w:sz="0" w:space="0" w:color="auto"/>
        <w:right w:val="none" w:sz="0" w:space="0" w:color="auto"/>
      </w:divBdr>
    </w:div>
    <w:div w:id="32773731">
      <w:bodyDiv w:val="1"/>
      <w:marLeft w:val="0"/>
      <w:marRight w:val="0"/>
      <w:marTop w:val="0"/>
      <w:marBottom w:val="0"/>
      <w:divBdr>
        <w:top w:val="none" w:sz="0" w:space="0" w:color="auto"/>
        <w:left w:val="none" w:sz="0" w:space="0" w:color="auto"/>
        <w:bottom w:val="none" w:sz="0" w:space="0" w:color="auto"/>
        <w:right w:val="none" w:sz="0" w:space="0" w:color="auto"/>
      </w:divBdr>
    </w:div>
    <w:div w:id="32849334">
      <w:bodyDiv w:val="1"/>
      <w:marLeft w:val="0"/>
      <w:marRight w:val="0"/>
      <w:marTop w:val="0"/>
      <w:marBottom w:val="0"/>
      <w:divBdr>
        <w:top w:val="none" w:sz="0" w:space="0" w:color="auto"/>
        <w:left w:val="none" w:sz="0" w:space="0" w:color="auto"/>
        <w:bottom w:val="none" w:sz="0" w:space="0" w:color="auto"/>
        <w:right w:val="none" w:sz="0" w:space="0" w:color="auto"/>
      </w:divBdr>
    </w:div>
    <w:div w:id="33165136">
      <w:bodyDiv w:val="1"/>
      <w:marLeft w:val="0"/>
      <w:marRight w:val="0"/>
      <w:marTop w:val="0"/>
      <w:marBottom w:val="0"/>
      <w:divBdr>
        <w:top w:val="none" w:sz="0" w:space="0" w:color="auto"/>
        <w:left w:val="none" w:sz="0" w:space="0" w:color="auto"/>
        <w:bottom w:val="none" w:sz="0" w:space="0" w:color="auto"/>
        <w:right w:val="none" w:sz="0" w:space="0" w:color="auto"/>
      </w:divBdr>
    </w:div>
    <w:div w:id="33317238">
      <w:bodyDiv w:val="1"/>
      <w:marLeft w:val="0"/>
      <w:marRight w:val="0"/>
      <w:marTop w:val="0"/>
      <w:marBottom w:val="0"/>
      <w:divBdr>
        <w:top w:val="none" w:sz="0" w:space="0" w:color="auto"/>
        <w:left w:val="none" w:sz="0" w:space="0" w:color="auto"/>
        <w:bottom w:val="none" w:sz="0" w:space="0" w:color="auto"/>
        <w:right w:val="none" w:sz="0" w:space="0" w:color="auto"/>
      </w:divBdr>
    </w:div>
    <w:div w:id="33702086">
      <w:bodyDiv w:val="1"/>
      <w:marLeft w:val="0"/>
      <w:marRight w:val="0"/>
      <w:marTop w:val="0"/>
      <w:marBottom w:val="0"/>
      <w:divBdr>
        <w:top w:val="none" w:sz="0" w:space="0" w:color="auto"/>
        <w:left w:val="none" w:sz="0" w:space="0" w:color="auto"/>
        <w:bottom w:val="none" w:sz="0" w:space="0" w:color="auto"/>
        <w:right w:val="none" w:sz="0" w:space="0" w:color="auto"/>
      </w:divBdr>
    </w:div>
    <w:div w:id="33848864">
      <w:bodyDiv w:val="1"/>
      <w:marLeft w:val="0"/>
      <w:marRight w:val="0"/>
      <w:marTop w:val="0"/>
      <w:marBottom w:val="0"/>
      <w:divBdr>
        <w:top w:val="none" w:sz="0" w:space="0" w:color="auto"/>
        <w:left w:val="none" w:sz="0" w:space="0" w:color="auto"/>
        <w:bottom w:val="none" w:sz="0" w:space="0" w:color="auto"/>
        <w:right w:val="none" w:sz="0" w:space="0" w:color="auto"/>
      </w:divBdr>
    </w:div>
    <w:div w:id="33896567">
      <w:bodyDiv w:val="1"/>
      <w:marLeft w:val="0"/>
      <w:marRight w:val="0"/>
      <w:marTop w:val="0"/>
      <w:marBottom w:val="0"/>
      <w:divBdr>
        <w:top w:val="none" w:sz="0" w:space="0" w:color="auto"/>
        <w:left w:val="none" w:sz="0" w:space="0" w:color="auto"/>
        <w:bottom w:val="none" w:sz="0" w:space="0" w:color="auto"/>
        <w:right w:val="none" w:sz="0" w:space="0" w:color="auto"/>
      </w:divBdr>
    </w:div>
    <w:div w:id="34039029">
      <w:bodyDiv w:val="1"/>
      <w:marLeft w:val="0"/>
      <w:marRight w:val="0"/>
      <w:marTop w:val="0"/>
      <w:marBottom w:val="0"/>
      <w:divBdr>
        <w:top w:val="none" w:sz="0" w:space="0" w:color="auto"/>
        <w:left w:val="none" w:sz="0" w:space="0" w:color="auto"/>
        <w:bottom w:val="none" w:sz="0" w:space="0" w:color="auto"/>
        <w:right w:val="none" w:sz="0" w:space="0" w:color="auto"/>
      </w:divBdr>
    </w:div>
    <w:div w:id="34234320">
      <w:bodyDiv w:val="1"/>
      <w:marLeft w:val="0"/>
      <w:marRight w:val="0"/>
      <w:marTop w:val="0"/>
      <w:marBottom w:val="0"/>
      <w:divBdr>
        <w:top w:val="none" w:sz="0" w:space="0" w:color="auto"/>
        <w:left w:val="none" w:sz="0" w:space="0" w:color="auto"/>
        <w:bottom w:val="none" w:sz="0" w:space="0" w:color="auto"/>
        <w:right w:val="none" w:sz="0" w:space="0" w:color="auto"/>
      </w:divBdr>
    </w:div>
    <w:div w:id="34547234">
      <w:bodyDiv w:val="1"/>
      <w:marLeft w:val="0"/>
      <w:marRight w:val="0"/>
      <w:marTop w:val="0"/>
      <w:marBottom w:val="0"/>
      <w:divBdr>
        <w:top w:val="none" w:sz="0" w:space="0" w:color="auto"/>
        <w:left w:val="none" w:sz="0" w:space="0" w:color="auto"/>
        <w:bottom w:val="none" w:sz="0" w:space="0" w:color="auto"/>
        <w:right w:val="none" w:sz="0" w:space="0" w:color="auto"/>
      </w:divBdr>
    </w:div>
    <w:div w:id="34819790">
      <w:bodyDiv w:val="1"/>
      <w:marLeft w:val="0"/>
      <w:marRight w:val="0"/>
      <w:marTop w:val="0"/>
      <w:marBottom w:val="0"/>
      <w:divBdr>
        <w:top w:val="none" w:sz="0" w:space="0" w:color="auto"/>
        <w:left w:val="none" w:sz="0" w:space="0" w:color="auto"/>
        <w:bottom w:val="none" w:sz="0" w:space="0" w:color="auto"/>
        <w:right w:val="none" w:sz="0" w:space="0" w:color="auto"/>
      </w:divBdr>
    </w:div>
    <w:div w:id="34931384">
      <w:bodyDiv w:val="1"/>
      <w:marLeft w:val="0"/>
      <w:marRight w:val="0"/>
      <w:marTop w:val="0"/>
      <w:marBottom w:val="0"/>
      <w:divBdr>
        <w:top w:val="none" w:sz="0" w:space="0" w:color="auto"/>
        <w:left w:val="none" w:sz="0" w:space="0" w:color="auto"/>
        <w:bottom w:val="none" w:sz="0" w:space="0" w:color="auto"/>
        <w:right w:val="none" w:sz="0" w:space="0" w:color="auto"/>
      </w:divBdr>
    </w:div>
    <w:div w:id="35083149">
      <w:bodyDiv w:val="1"/>
      <w:marLeft w:val="0"/>
      <w:marRight w:val="0"/>
      <w:marTop w:val="0"/>
      <w:marBottom w:val="0"/>
      <w:divBdr>
        <w:top w:val="none" w:sz="0" w:space="0" w:color="auto"/>
        <w:left w:val="none" w:sz="0" w:space="0" w:color="auto"/>
        <w:bottom w:val="none" w:sz="0" w:space="0" w:color="auto"/>
        <w:right w:val="none" w:sz="0" w:space="0" w:color="auto"/>
      </w:divBdr>
    </w:div>
    <w:div w:id="36202835">
      <w:bodyDiv w:val="1"/>
      <w:marLeft w:val="0"/>
      <w:marRight w:val="0"/>
      <w:marTop w:val="0"/>
      <w:marBottom w:val="0"/>
      <w:divBdr>
        <w:top w:val="none" w:sz="0" w:space="0" w:color="auto"/>
        <w:left w:val="none" w:sz="0" w:space="0" w:color="auto"/>
        <w:bottom w:val="none" w:sz="0" w:space="0" w:color="auto"/>
        <w:right w:val="none" w:sz="0" w:space="0" w:color="auto"/>
      </w:divBdr>
    </w:div>
    <w:div w:id="36514415">
      <w:bodyDiv w:val="1"/>
      <w:marLeft w:val="0"/>
      <w:marRight w:val="0"/>
      <w:marTop w:val="0"/>
      <w:marBottom w:val="0"/>
      <w:divBdr>
        <w:top w:val="none" w:sz="0" w:space="0" w:color="auto"/>
        <w:left w:val="none" w:sz="0" w:space="0" w:color="auto"/>
        <w:bottom w:val="none" w:sz="0" w:space="0" w:color="auto"/>
        <w:right w:val="none" w:sz="0" w:space="0" w:color="auto"/>
      </w:divBdr>
    </w:div>
    <w:div w:id="37167387">
      <w:bodyDiv w:val="1"/>
      <w:marLeft w:val="0"/>
      <w:marRight w:val="0"/>
      <w:marTop w:val="0"/>
      <w:marBottom w:val="0"/>
      <w:divBdr>
        <w:top w:val="none" w:sz="0" w:space="0" w:color="auto"/>
        <w:left w:val="none" w:sz="0" w:space="0" w:color="auto"/>
        <w:bottom w:val="none" w:sz="0" w:space="0" w:color="auto"/>
        <w:right w:val="none" w:sz="0" w:space="0" w:color="auto"/>
      </w:divBdr>
    </w:div>
    <w:div w:id="37168447">
      <w:bodyDiv w:val="1"/>
      <w:marLeft w:val="0"/>
      <w:marRight w:val="0"/>
      <w:marTop w:val="0"/>
      <w:marBottom w:val="0"/>
      <w:divBdr>
        <w:top w:val="none" w:sz="0" w:space="0" w:color="auto"/>
        <w:left w:val="none" w:sz="0" w:space="0" w:color="auto"/>
        <w:bottom w:val="none" w:sz="0" w:space="0" w:color="auto"/>
        <w:right w:val="none" w:sz="0" w:space="0" w:color="auto"/>
      </w:divBdr>
    </w:div>
    <w:div w:id="37707324">
      <w:bodyDiv w:val="1"/>
      <w:marLeft w:val="0"/>
      <w:marRight w:val="0"/>
      <w:marTop w:val="0"/>
      <w:marBottom w:val="0"/>
      <w:divBdr>
        <w:top w:val="none" w:sz="0" w:space="0" w:color="auto"/>
        <w:left w:val="none" w:sz="0" w:space="0" w:color="auto"/>
        <w:bottom w:val="none" w:sz="0" w:space="0" w:color="auto"/>
        <w:right w:val="none" w:sz="0" w:space="0" w:color="auto"/>
      </w:divBdr>
    </w:div>
    <w:div w:id="38019139">
      <w:bodyDiv w:val="1"/>
      <w:marLeft w:val="0"/>
      <w:marRight w:val="0"/>
      <w:marTop w:val="0"/>
      <w:marBottom w:val="0"/>
      <w:divBdr>
        <w:top w:val="none" w:sz="0" w:space="0" w:color="auto"/>
        <w:left w:val="none" w:sz="0" w:space="0" w:color="auto"/>
        <w:bottom w:val="none" w:sz="0" w:space="0" w:color="auto"/>
        <w:right w:val="none" w:sz="0" w:space="0" w:color="auto"/>
      </w:divBdr>
    </w:div>
    <w:div w:id="38362058">
      <w:bodyDiv w:val="1"/>
      <w:marLeft w:val="0"/>
      <w:marRight w:val="0"/>
      <w:marTop w:val="0"/>
      <w:marBottom w:val="0"/>
      <w:divBdr>
        <w:top w:val="none" w:sz="0" w:space="0" w:color="auto"/>
        <w:left w:val="none" w:sz="0" w:space="0" w:color="auto"/>
        <w:bottom w:val="none" w:sz="0" w:space="0" w:color="auto"/>
        <w:right w:val="none" w:sz="0" w:space="0" w:color="auto"/>
      </w:divBdr>
    </w:div>
    <w:div w:id="38408238">
      <w:bodyDiv w:val="1"/>
      <w:marLeft w:val="0"/>
      <w:marRight w:val="0"/>
      <w:marTop w:val="0"/>
      <w:marBottom w:val="0"/>
      <w:divBdr>
        <w:top w:val="none" w:sz="0" w:space="0" w:color="auto"/>
        <w:left w:val="none" w:sz="0" w:space="0" w:color="auto"/>
        <w:bottom w:val="none" w:sz="0" w:space="0" w:color="auto"/>
        <w:right w:val="none" w:sz="0" w:space="0" w:color="auto"/>
      </w:divBdr>
    </w:div>
    <w:div w:id="38629729">
      <w:bodyDiv w:val="1"/>
      <w:marLeft w:val="0"/>
      <w:marRight w:val="0"/>
      <w:marTop w:val="0"/>
      <w:marBottom w:val="0"/>
      <w:divBdr>
        <w:top w:val="none" w:sz="0" w:space="0" w:color="auto"/>
        <w:left w:val="none" w:sz="0" w:space="0" w:color="auto"/>
        <w:bottom w:val="none" w:sz="0" w:space="0" w:color="auto"/>
        <w:right w:val="none" w:sz="0" w:space="0" w:color="auto"/>
      </w:divBdr>
    </w:div>
    <w:div w:id="38894270">
      <w:bodyDiv w:val="1"/>
      <w:marLeft w:val="0"/>
      <w:marRight w:val="0"/>
      <w:marTop w:val="0"/>
      <w:marBottom w:val="0"/>
      <w:divBdr>
        <w:top w:val="none" w:sz="0" w:space="0" w:color="auto"/>
        <w:left w:val="none" w:sz="0" w:space="0" w:color="auto"/>
        <w:bottom w:val="none" w:sz="0" w:space="0" w:color="auto"/>
        <w:right w:val="none" w:sz="0" w:space="0" w:color="auto"/>
      </w:divBdr>
    </w:div>
    <w:div w:id="39282577">
      <w:bodyDiv w:val="1"/>
      <w:marLeft w:val="0"/>
      <w:marRight w:val="0"/>
      <w:marTop w:val="0"/>
      <w:marBottom w:val="0"/>
      <w:divBdr>
        <w:top w:val="none" w:sz="0" w:space="0" w:color="auto"/>
        <w:left w:val="none" w:sz="0" w:space="0" w:color="auto"/>
        <w:bottom w:val="none" w:sz="0" w:space="0" w:color="auto"/>
        <w:right w:val="none" w:sz="0" w:space="0" w:color="auto"/>
      </w:divBdr>
    </w:div>
    <w:div w:id="39592543">
      <w:bodyDiv w:val="1"/>
      <w:marLeft w:val="0"/>
      <w:marRight w:val="0"/>
      <w:marTop w:val="0"/>
      <w:marBottom w:val="0"/>
      <w:divBdr>
        <w:top w:val="none" w:sz="0" w:space="0" w:color="auto"/>
        <w:left w:val="none" w:sz="0" w:space="0" w:color="auto"/>
        <w:bottom w:val="none" w:sz="0" w:space="0" w:color="auto"/>
        <w:right w:val="none" w:sz="0" w:space="0" w:color="auto"/>
      </w:divBdr>
    </w:div>
    <w:div w:id="40520156">
      <w:bodyDiv w:val="1"/>
      <w:marLeft w:val="0"/>
      <w:marRight w:val="0"/>
      <w:marTop w:val="0"/>
      <w:marBottom w:val="0"/>
      <w:divBdr>
        <w:top w:val="none" w:sz="0" w:space="0" w:color="auto"/>
        <w:left w:val="none" w:sz="0" w:space="0" w:color="auto"/>
        <w:bottom w:val="none" w:sz="0" w:space="0" w:color="auto"/>
        <w:right w:val="none" w:sz="0" w:space="0" w:color="auto"/>
      </w:divBdr>
    </w:div>
    <w:div w:id="40909849">
      <w:bodyDiv w:val="1"/>
      <w:marLeft w:val="0"/>
      <w:marRight w:val="0"/>
      <w:marTop w:val="0"/>
      <w:marBottom w:val="0"/>
      <w:divBdr>
        <w:top w:val="none" w:sz="0" w:space="0" w:color="auto"/>
        <w:left w:val="none" w:sz="0" w:space="0" w:color="auto"/>
        <w:bottom w:val="none" w:sz="0" w:space="0" w:color="auto"/>
        <w:right w:val="none" w:sz="0" w:space="0" w:color="auto"/>
      </w:divBdr>
    </w:div>
    <w:div w:id="41178854">
      <w:bodyDiv w:val="1"/>
      <w:marLeft w:val="0"/>
      <w:marRight w:val="0"/>
      <w:marTop w:val="0"/>
      <w:marBottom w:val="0"/>
      <w:divBdr>
        <w:top w:val="none" w:sz="0" w:space="0" w:color="auto"/>
        <w:left w:val="none" w:sz="0" w:space="0" w:color="auto"/>
        <w:bottom w:val="none" w:sz="0" w:space="0" w:color="auto"/>
        <w:right w:val="none" w:sz="0" w:space="0" w:color="auto"/>
      </w:divBdr>
    </w:div>
    <w:div w:id="42289073">
      <w:bodyDiv w:val="1"/>
      <w:marLeft w:val="0"/>
      <w:marRight w:val="0"/>
      <w:marTop w:val="0"/>
      <w:marBottom w:val="0"/>
      <w:divBdr>
        <w:top w:val="none" w:sz="0" w:space="0" w:color="auto"/>
        <w:left w:val="none" w:sz="0" w:space="0" w:color="auto"/>
        <w:bottom w:val="none" w:sz="0" w:space="0" w:color="auto"/>
        <w:right w:val="none" w:sz="0" w:space="0" w:color="auto"/>
      </w:divBdr>
    </w:div>
    <w:div w:id="42406401">
      <w:bodyDiv w:val="1"/>
      <w:marLeft w:val="0"/>
      <w:marRight w:val="0"/>
      <w:marTop w:val="0"/>
      <w:marBottom w:val="0"/>
      <w:divBdr>
        <w:top w:val="none" w:sz="0" w:space="0" w:color="auto"/>
        <w:left w:val="none" w:sz="0" w:space="0" w:color="auto"/>
        <w:bottom w:val="none" w:sz="0" w:space="0" w:color="auto"/>
        <w:right w:val="none" w:sz="0" w:space="0" w:color="auto"/>
      </w:divBdr>
    </w:div>
    <w:div w:id="42483952">
      <w:bodyDiv w:val="1"/>
      <w:marLeft w:val="0"/>
      <w:marRight w:val="0"/>
      <w:marTop w:val="0"/>
      <w:marBottom w:val="0"/>
      <w:divBdr>
        <w:top w:val="none" w:sz="0" w:space="0" w:color="auto"/>
        <w:left w:val="none" w:sz="0" w:space="0" w:color="auto"/>
        <w:bottom w:val="none" w:sz="0" w:space="0" w:color="auto"/>
        <w:right w:val="none" w:sz="0" w:space="0" w:color="auto"/>
      </w:divBdr>
    </w:div>
    <w:div w:id="43794415">
      <w:bodyDiv w:val="1"/>
      <w:marLeft w:val="0"/>
      <w:marRight w:val="0"/>
      <w:marTop w:val="0"/>
      <w:marBottom w:val="0"/>
      <w:divBdr>
        <w:top w:val="none" w:sz="0" w:space="0" w:color="auto"/>
        <w:left w:val="none" w:sz="0" w:space="0" w:color="auto"/>
        <w:bottom w:val="none" w:sz="0" w:space="0" w:color="auto"/>
        <w:right w:val="none" w:sz="0" w:space="0" w:color="auto"/>
      </w:divBdr>
    </w:div>
    <w:div w:id="44064056">
      <w:bodyDiv w:val="1"/>
      <w:marLeft w:val="0"/>
      <w:marRight w:val="0"/>
      <w:marTop w:val="0"/>
      <w:marBottom w:val="0"/>
      <w:divBdr>
        <w:top w:val="none" w:sz="0" w:space="0" w:color="auto"/>
        <w:left w:val="none" w:sz="0" w:space="0" w:color="auto"/>
        <w:bottom w:val="none" w:sz="0" w:space="0" w:color="auto"/>
        <w:right w:val="none" w:sz="0" w:space="0" w:color="auto"/>
      </w:divBdr>
    </w:div>
    <w:div w:id="45953501">
      <w:bodyDiv w:val="1"/>
      <w:marLeft w:val="0"/>
      <w:marRight w:val="0"/>
      <w:marTop w:val="0"/>
      <w:marBottom w:val="0"/>
      <w:divBdr>
        <w:top w:val="none" w:sz="0" w:space="0" w:color="auto"/>
        <w:left w:val="none" w:sz="0" w:space="0" w:color="auto"/>
        <w:bottom w:val="none" w:sz="0" w:space="0" w:color="auto"/>
        <w:right w:val="none" w:sz="0" w:space="0" w:color="auto"/>
      </w:divBdr>
    </w:div>
    <w:div w:id="46800725">
      <w:bodyDiv w:val="1"/>
      <w:marLeft w:val="0"/>
      <w:marRight w:val="0"/>
      <w:marTop w:val="0"/>
      <w:marBottom w:val="0"/>
      <w:divBdr>
        <w:top w:val="none" w:sz="0" w:space="0" w:color="auto"/>
        <w:left w:val="none" w:sz="0" w:space="0" w:color="auto"/>
        <w:bottom w:val="none" w:sz="0" w:space="0" w:color="auto"/>
        <w:right w:val="none" w:sz="0" w:space="0" w:color="auto"/>
      </w:divBdr>
    </w:div>
    <w:div w:id="47270021">
      <w:bodyDiv w:val="1"/>
      <w:marLeft w:val="0"/>
      <w:marRight w:val="0"/>
      <w:marTop w:val="0"/>
      <w:marBottom w:val="0"/>
      <w:divBdr>
        <w:top w:val="none" w:sz="0" w:space="0" w:color="auto"/>
        <w:left w:val="none" w:sz="0" w:space="0" w:color="auto"/>
        <w:bottom w:val="none" w:sz="0" w:space="0" w:color="auto"/>
        <w:right w:val="none" w:sz="0" w:space="0" w:color="auto"/>
      </w:divBdr>
    </w:div>
    <w:div w:id="48654419">
      <w:bodyDiv w:val="1"/>
      <w:marLeft w:val="0"/>
      <w:marRight w:val="0"/>
      <w:marTop w:val="0"/>
      <w:marBottom w:val="0"/>
      <w:divBdr>
        <w:top w:val="none" w:sz="0" w:space="0" w:color="auto"/>
        <w:left w:val="none" w:sz="0" w:space="0" w:color="auto"/>
        <w:bottom w:val="none" w:sz="0" w:space="0" w:color="auto"/>
        <w:right w:val="none" w:sz="0" w:space="0" w:color="auto"/>
      </w:divBdr>
    </w:div>
    <w:div w:id="49035851">
      <w:bodyDiv w:val="1"/>
      <w:marLeft w:val="0"/>
      <w:marRight w:val="0"/>
      <w:marTop w:val="0"/>
      <w:marBottom w:val="0"/>
      <w:divBdr>
        <w:top w:val="none" w:sz="0" w:space="0" w:color="auto"/>
        <w:left w:val="none" w:sz="0" w:space="0" w:color="auto"/>
        <w:bottom w:val="none" w:sz="0" w:space="0" w:color="auto"/>
        <w:right w:val="none" w:sz="0" w:space="0" w:color="auto"/>
      </w:divBdr>
    </w:div>
    <w:div w:id="49041136">
      <w:bodyDiv w:val="1"/>
      <w:marLeft w:val="0"/>
      <w:marRight w:val="0"/>
      <w:marTop w:val="0"/>
      <w:marBottom w:val="0"/>
      <w:divBdr>
        <w:top w:val="none" w:sz="0" w:space="0" w:color="auto"/>
        <w:left w:val="none" w:sz="0" w:space="0" w:color="auto"/>
        <w:bottom w:val="none" w:sz="0" w:space="0" w:color="auto"/>
        <w:right w:val="none" w:sz="0" w:space="0" w:color="auto"/>
      </w:divBdr>
    </w:div>
    <w:div w:id="49111508">
      <w:bodyDiv w:val="1"/>
      <w:marLeft w:val="0"/>
      <w:marRight w:val="0"/>
      <w:marTop w:val="0"/>
      <w:marBottom w:val="0"/>
      <w:divBdr>
        <w:top w:val="none" w:sz="0" w:space="0" w:color="auto"/>
        <w:left w:val="none" w:sz="0" w:space="0" w:color="auto"/>
        <w:bottom w:val="none" w:sz="0" w:space="0" w:color="auto"/>
        <w:right w:val="none" w:sz="0" w:space="0" w:color="auto"/>
      </w:divBdr>
    </w:div>
    <w:div w:id="49306317">
      <w:bodyDiv w:val="1"/>
      <w:marLeft w:val="0"/>
      <w:marRight w:val="0"/>
      <w:marTop w:val="0"/>
      <w:marBottom w:val="0"/>
      <w:divBdr>
        <w:top w:val="none" w:sz="0" w:space="0" w:color="auto"/>
        <w:left w:val="none" w:sz="0" w:space="0" w:color="auto"/>
        <w:bottom w:val="none" w:sz="0" w:space="0" w:color="auto"/>
        <w:right w:val="none" w:sz="0" w:space="0" w:color="auto"/>
      </w:divBdr>
    </w:div>
    <w:div w:id="50546321">
      <w:bodyDiv w:val="1"/>
      <w:marLeft w:val="0"/>
      <w:marRight w:val="0"/>
      <w:marTop w:val="0"/>
      <w:marBottom w:val="0"/>
      <w:divBdr>
        <w:top w:val="none" w:sz="0" w:space="0" w:color="auto"/>
        <w:left w:val="none" w:sz="0" w:space="0" w:color="auto"/>
        <w:bottom w:val="none" w:sz="0" w:space="0" w:color="auto"/>
        <w:right w:val="none" w:sz="0" w:space="0" w:color="auto"/>
      </w:divBdr>
    </w:div>
    <w:div w:id="50622222">
      <w:bodyDiv w:val="1"/>
      <w:marLeft w:val="0"/>
      <w:marRight w:val="0"/>
      <w:marTop w:val="0"/>
      <w:marBottom w:val="0"/>
      <w:divBdr>
        <w:top w:val="none" w:sz="0" w:space="0" w:color="auto"/>
        <w:left w:val="none" w:sz="0" w:space="0" w:color="auto"/>
        <w:bottom w:val="none" w:sz="0" w:space="0" w:color="auto"/>
        <w:right w:val="none" w:sz="0" w:space="0" w:color="auto"/>
      </w:divBdr>
    </w:div>
    <w:div w:id="50735420">
      <w:bodyDiv w:val="1"/>
      <w:marLeft w:val="0"/>
      <w:marRight w:val="0"/>
      <w:marTop w:val="0"/>
      <w:marBottom w:val="0"/>
      <w:divBdr>
        <w:top w:val="none" w:sz="0" w:space="0" w:color="auto"/>
        <w:left w:val="none" w:sz="0" w:space="0" w:color="auto"/>
        <w:bottom w:val="none" w:sz="0" w:space="0" w:color="auto"/>
        <w:right w:val="none" w:sz="0" w:space="0" w:color="auto"/>
      </w:divBdr>
    </w:div>
    <w:div w:id="50736016">
      <w:bodyDiv w:val="1"/>
      <w:marLeft w:val="0"/>
      <w:marRight w:val="0"/>
      <w:marTop w:val="0"/>
      <w:marBottom w:val="0"/>
      <w:divBdr>
        <w:top w:val="none" w:sz="0" w:space="0" w:color="auto"/>
        <w:left w:val="none" w:sz="0" w:space="0" w:color="auto"/>
        <w:bottom w:val="none" w:sz="0" w:space="0" w:color="auto"/>
        <w:right w:val="none" w:sz="0" w:space="0" w:color="auto"/>
      </w:divBdr>
    </w:div>
    <w:div w:id="50932974">
      <w:bodyDiv w:val="1"/>
      <w:marLeft w:val="0"/>
      <w:marRight w:val="0"/>
      <w:marTop w:val="0"/>
      <w:marBottom w:val="0"/>
      <w:divBdr>
        <w:top w:val="none" w:sz="0" w:space="0" w:color="auto"/>
        <w:left w:val="none" w:sz="0" w:space="0" w:color="auto"/>
        <w:bottom w:val="none" w:sz="0" w:space="0" w:color="auto"/>
        <w:right w:val="none" w:sz="0" w:space="0" w:color="auto"/>
      </w:divBdr>
    </w:div>
    <w:div w:id="51126015">
      <w:bodyDiv w:val="1"/>
      <w:marLeft w:val="0"/>
      <w:marRight w:val="0"/>
      <w:marTop w:val="0"/>
      <w:marBottom w:val="0"/>
      <w:divBdr>
        <w:top w:val="none" w:sz="0" w:space="0" w:color="auto"/>
        <w:left w:val="none" w:sz="0" w:space="0" w:color="auto"/>
        <w:bottom w:val="none" w:sz="0" w:space="0" w:color="auto"/>
        <w:right w:val="none" w:sz="0" w:space="0" w:color="auto"/>
      </w:divBdr>
    </w:div>
    <w:div w:id="51346834">
      <w:bodyDiv w:val="1"/>
      <w:marLeft w:val="0"/>
      <w:marRight w:val="0"/>
      <w:marTop w:val="0"/>
      <w:marBottom w:val="0"/>
      <w:divBdr>
        <w:top w:val="none" w:sz="0" w:space="0" w:color="auto"/>
        <w:left w:val="none" w:sz="0" w:space="0" w:color="auto"/>
        <w:bottom w:val="none" w:sz="0" w:space="0" w:color="auto"/>
        <w:right w:val="none" w:sz="0" w:space="0" w:color="auto"/>
      </w:divBdr>
    </w:div>
    <w:div w:id="51659092">
      <w:bodyDiv w:val="1"/>
      <w:marLeft w:val="0"/>
      <w:marRight w:val="0"/>
      <w:marTop w:val="0"/>
      <w:marBottom w:val="0"/>
      <w:divBdr>
        <w:top w:val="none" w:sz="0" w:space="0" w:color="auto"/>
        <w:left w:val="none" w:sz="0" w:space="0" w:color="auto"/>
        <w:bottom w:val="none" w:sz="0" w:space="0" w:color="auto"/>
        <w:right w:val="none" w:sz="0" w:space="0" w:color="auto"/>
      </w:divBdr>
    </w:div>
    <w:div w:id="51777718">
      <w:bodyDiv w:val="1"/>
      <w:marLeft w:val="0"/>
      <w:marRight w:val="0"/>
      <w:marTop w:val="0"/>
      <w:marBottom w:val="0"/>
      <w:divBdr>
        <w:top w:val="none" w:sz="0" w:space="0" w:color="auto"/>
        <w:left w:val="none" w:sz="0" w:space="0" w:color="auto"/>
        <w:bottom w:val="none" w:sz="0" w:space="0" w:color="auto"/>
        <w:right w:val="none" w:sz="0" w:space="0" w:color="auto"/>
      </w:divBdr>
    </w:div>
    <w:div w:id="51931497">
      <w:bodyDiv w:val="1"/>
      <w:marLeft w:val="0"/>
      <w:marRight w:val="0"/>
      <w:marTop w:val="0"/>
      <w:marBottom w:val="0"/>
      <w:divBdr>
        <w:top w:val="none" w:sz="0" w:space="0" w:color="auto"/>
        <w:left w:val="none" w:sz="0" w:space="0" w:color="auto"/>
        <w:bottom w:val="none" w:sz="0" w:space="0" w:color="auto"/>
        <w:right w:val="none" w:sz="0" w:space="0" w:color="auto"/>
      </w:divBdr>
    </w:div>
    <w:div w:id="51999744">
      <w:bodyDiv w:val="1"/>
      <w:marLeft w:val="0"/>
      <w:marRight w:val="0"/>
      <w:marTop w:val="0"/>
      <w:marBottom w:val="0"/>
      <w:divBdr>
        <w:top w:val="none" w:sz="0" w:space="0" w:color="auto"/>
        <w:left w:val="none" w:sz="0" w:space="0" w:color="auto"/>
        <w:bottom w:val="none" w:sz="0" w:space="0" w:color="auto"/>
        <w:right w:val="none" w:sz="0" w:space="0" w:color="auto"/>
      </w:divBdr>
    </w:div>
    <w:div w:id="52628659">
      <w:bodyDiv w:val="1"/>
      <w:marLeft w:val="0"/>
      <w:marRight w:val="0"/>
      <w:marTop w:val="0"/>
      <w:marBottom w:val="0"/>
      <w:divBdr>
        <w:top w:val="none" w:sz="0" w:space="0" w:color="auto"/>
        <w:left w:val="none" w:sz="0" w:space="0" w:color="auto"/>
        <w:bottom w:val="none" w:sz="0" w:space="0" w:color="auto"/>
        <w:right w:val="none" w:sz="0" w:space="0" w:color="auto"/>
      </w:divBdr>
    </w:div>
    <w:div w:id="52969576">
      <w:bodyDiv w:val="1"/>
      <w:marLeft w:val="0"/>
      <w:marRight w:val="0"/>
      <w:marTop w:val="0"/>
      <w:marBottom w:val="0"/>
      <w:divBdr>
        <w:top w:val="none" w:sz="0" w:space="0" w:color="auto"/>
        <w:left w:val="none" w:sz="0" w:space="0" w:color="auto"/>
        <w:bottom w:val="none" w:sz="0" w:space="0" w:color="auto"/>
        <w:right w:val="none" w:sz="0" w:space="0" w:color="auto"/>
      </w:divBdr>
    </w:div>
    <w:div w:id="53042864">
      <w:bodyDiv w:val="1"/>
      <w:marLeft w:val="0"/>
      <w:marRight w:val="0"/>
      <w:marTop w:val="0"/>
      <w:marBottom w:val="0"/>
      <w:divBdr>
        <w:top w:val="none" w:sz="0" w:space="0" w:color="auto"/>
        <w:left w:val="none" w:sz="0" w:space="0" w:color="auto"/>
        <w:bottom w:val="none" w:sz="0" w:space="0" w:color="auto"/>
        <w:right w:val="none" w:sz="0" w:space="0" w:color="auto"/>
      </w:divBdr>
    </w:div>
    <w:div w:id="53087620">
      <w:bodyDiv w:val="1"/>
      <w:marLeft w:val="0"/>
      <w:marRight w:val="0"/>
      <w:marTop w:val="0"/>
      <w:marBottom w:val="0"/>
      <w:divBdr>
        <w:top w:val="none" w:sz="0" w:space="0" w:color="auto"/>
        <w:left w:val="none" w:sz="0" w:space="0" w:color="auto"/>
        <w:bottom w:val="none" w:sz="0" w:space="0" w:color="auto"/>
        <w:right w:val="none" w:sz="0" w:space="0" w:color="auto"/>
      </w:divBdr>
    </w:div>
    <w:div w:id="53162430">
      <w:bodyDiv w:val="1"/>
      <w:marLeft w:val="0"/>
      <w:marRight w:val="0"/>
      <w:marTop w:val="0"/>
      <w:marBottom w:val="0"/>
      <w:divBdr>
        <w:top w:val="none" w:sz="0" w:space="0" w:color="auto"/>
        <w:left w:val="none" w:sz="0" w:space="0" w:color="auto"/>
        <w:bottom w:val="none" w:sz="0" w:space="0" w:color="auto"/>
        <w:right w:val="none" w:sz="0" w:space="0" w:color="auto"/>
      </w:divBdr>
    </w:div>
    <w:div w:id="53629149">
      <w:bodyDiv w:val="1"/>
      <w:marLeft w:val="0"/>
      <w:marRight w:val="0"/>
      <w:marTop w:val="0"/>
      <w:marBottom w:val="0"/>
      <w:divBdr>
        <w:top w:val="none" w:sz="0" w:space="0" w:color="auto"/>
        <w:left w:val="none" w:sz="0" w:space="0" w:color="auto"/>
        <w:bottom w:val="none" w:sz="0" w:space="0" w:color="auto"/>
        <w:right w:val="none" w:sz="0" w:space="0" w:color="auto"/>
      </w:divBdr>
    </w:div>
    <w:div w:id="53697777">
      <w:bodyDiv w:val="1"/>
      <w:marLeft w:val="0"/>
      <w:marRight w:val="0"/>
      <w:marTop w:val="0"/>
      <w:marBottom w:val="0"/>
      <w:divBdr>
        <w:top w:val="none" w:sz="0" w:space="0" w:color="auto"/>
        <w:left w:val="none" w:sz="0" w:space="0" w:color="auto"/>
        <w:bottom w:val="none" w:sz="0" w:space="0" w:color="auto"/>
        <w:right w:val="none" w:sz="0" w:space="0" w:color="auto"/>
      </w:divBdr>
    </w:div>
    <w:div w:id="53822492">
      <w:bodyDiv w:val="1"/>
      <w:marLeft w:val="0"/>
      <w:marRight w:val="0"/>
      <w:marTop w:val="0"/>
      <w:marBottom w:val="0"/>
      <w:divBdr>
        <w:top w:val="none" w:sz="0" w:space="0" w:color="auto"/>
        <w:left w:val="none" w:sz="0" w:space="0" w:color="auto"/>
        <w:bottom w:val="none" w:sz="0" w:space="0" w:color="auto"/>
        <w:right w:val="none" w:sz="0" w:space="0" w:color="auto"/>
      </w:divBdr>
    </w:div>
    <w:div w:id="54209409">
      <w:bodyDiv w:val="1"/>
      <w:marLeft w:val="0"/>
      <w:marRight w:val="0"/>
      <w:marTop w:val="0"/>
      <w:marBottom w:val="0"/>
      <w:divBdr>
        <w:top w:val="none" w:sz="0" w:space="0" w:color="auto"/>
        <w:left w:val="none" w:sz="0" w:space="0" w:color="auto"/>
        <w:bottom w:val="none" w:sz="0" w:space="0" w:color="auto"/>
        <w:right w:val="none" w:sz="0" w:space="0" w:color="auto"/>
      </w:divBdr>
    </w:div>
    <w:div w:id="54595638">
      <w:bodyDiv w:val="1"/>
      <w:marLeft w:val="0"/>
      <w:marRight w:val="0"/>
      <w:marTop w:val="0"/>
      <w:marBottom w:val="0"/>
      <w:divBdr>
        <w:top w:val="none" w:sz="0" w:space="0" w:color="auto"/>
        <w:left w:val="none" w:sz="0" w:space="0" w:color="auto"/>
        <w:bottom w:val="none" w:sz="0" w:space="0" w:color="auto"/>
        <w:right w:val="none" w:sz="0" w:space="0" w:color="auto"/>
      </w:divBdr>
    </w:div>
    <w:div w:id="54671911">
      <w:bodyDiv w:val="1"/>
      <w:marLeft w:val="0"/>
      <w:marRight w:val="0"/>
      <w:marTop w:val="0"/>
      <w:marBottom w:val="0"/>
      <w:divBdr>
        <w:top w:val="none" w:sz="0" w:space="0" w:color="auto"/>
        <w:left w:val="none" w:sz="0" w:space="0" w:color="auto"/>
        <w:bottom w:val="none" w:sz="0" w:space="0" w:color="auto"/>
        <w:right w:val="none" w:sz="0" w:space="0" w:color="auto"/>
      </w:divBdr>
    </w:div>
    <w:div w:id="54741741">
      <w:bodyDiv w:val="1"/>
      <w:marLeft w:val="0"/>
      <w:marRight w:val="0"/>
      <w:marTop w:val="0"/>
      <w:marBottom w:val="0"/>
      <w:divBdr>
        <w:top w:val="none" w:sz="0" w:space="0" w:color="auto"/>
        <w:left w:val="none" w:sz="0" w:space="0" w:color="auto"/>
        <w:bottom w:val="none" w:sz="0" w:space="0" w:color="auto"/>
        <w:right w:val="none" w:sz="0" w:space="0" w:color="auto"/>
      </w:divBdr>
    </w:div>
    <w:div w:id="55012202">
      <w:bodyDiv w:val="1"/>
      <w:marLeft w:val="0"/>
      <w:marRight w:val="0"/>
      <w:marTop w:val="0"/>
      <w:marBottom w:val="0"/>
      <w:divBdr>
        <w:top w:val="none" w:sz="0" w:space="0" w:color="auto"/>
        <w:left w:val="none" w:sz="0" w:space="0" w:color="auto"/>
        <w:bottom w:val="none" w:sz="0" w:space="0" w:color="auto"/>
        <w:right w:val="none" w:sz="0" w:space="0" w:color="auto"/>
      </w:divBdr>
    </w:div>
    <w:div w:id="55323389">
      <w:bodyDiv w:val="1"/>
      <w:marLeft w:val="0"/>
      <w:marRight w:val="0"/>
      <w:marTop w:val="0"/>
      <w:marBottom w:val="0"/>
      <w:divBdr>
        <w:top w:val="none" w:sz="0" w:space="0" w:color="auto"/>
        <w:left w:val="none" w:sz="0" w:space="0" w:color="auto"/>
        <w:bottom w:val="none" w:sz="0" w:space="0" w:color="auto"/>
        <w:right w:val="none" w:sz="0" w:space="0" w:color="auto"/>
      </w:divBdr>
    </w:div>
    <w:div w:id="55663663">
      <w:bodyDiv w:val="1"/>
      <w:marLeft w:val="0"/>
      <w:marRight w:val="0"/>
      <w:marTop w:val="0"/>
      <w:marBottom w:val="0"/>
      <w:divBdr>
        <w:top w:val="none" w:sz="0" w:space="0" w:color="auto"/>
        <w:left w:val="none" w:sz="0" w:space="0" w:color="auto"/>
        <w:bottom w:val="none" w:sz="0" w:space="0" w:color="auto"/>
        <w:right w:val="none" w:sz="0" w:space="0" w:color="auto"/>
      </w:divBdr>
    </w:div>
    <w:div w:id="55706863">
      <w:bodyDiv w:val="1"/>
      <w:marLeft w:val="0"/>
      <w:marRight w:val="0"/>
      <w:marTop w:val="0"/>
      <w:marBottom w:val="0"/>
      <w:divBdr>
        <w:top w:val="none" w:sz="0" w:space="0" w:color="auto"/>
        <w:left w:val="none" w:sz="0" w:space="0" w:color="auto"/>
        <w:bottom w:val="none" w:sz="0" w:space="0" w:color="auto"/>
        <w:right w:val="none" w:sz="0" w:space="0" w:color="auto"/>
      </w:divBdr>
    </w:div>
    <w:div w:id="55860651">
      <w:bodyDiv w:val="1"/>
      <w:marLeft w:val="0"/>
      <w:marRight w:val="0"/>
      <w:marTop w:val="0"/>
      <w:marBottom w:val="0"/>
      <w:divBdr>
        <w:top w:val="none" w:sz="0" w:space="0" w:color="auto"/>
        <w:left w:val="none" w:sz="0" w:space="0" w:color="auto"/>
        <w:bottom w:val="none" w:sz="0" w:space="0" w:color="auto"/>
        <w:right w:val="none" w:sz="0" w:space="0" w:color="auto"/>
      </w:divBdr>
    </w:div>
    <w:div w:id="56127942">
      <w:bodyDiv w:val="1"/>
      <w:marLeft w:val="0"/>
      <w:marRight w:val="0"/>
      <w:marTop w:val="0"/>
      <w:marBottom w:val="0"/>
      <w:divBdr>
        <w:top w:val="none" w:sz="0" w:space="0" w:color="auto"/>
        <w:left w:val="none" w:sz="0" w:space="0" w:color="auto"/>
        <w:bottom w:val="none" w:sz="0" w:space="0" w:color="auto"/>
        <w:right w:val="none" w:sz="0" w:space="0" w:color="auto"/>
      </w:divBdr>
    </w:div>
    <w:div w:id="56828025">
      <w:bodyDiv w:val="1"/>
      <w:marLeft w:val="0"/>
      <w:marRight w:val="0"/>
      <w:marTop w:val="0"/>
      <w:marBottom w:val="0"/>
      <w:divBdr>
        <w:top w:val="none" w:sz="0" w:space="0" w:color="auto"/>
        <w:left w:val="none" w:sz="0" w:space="0" w:color="auto"/>
        <w:bottom w:val="none" w:sz="0" w:space="0" w:color="auto"/>
        <w:right w:val="none" w:sz="0" w:space="0" w:color="auto"/>
      </w:divBdr>
    </w:div>
    <w:div w:id="57093010">
      <w:bodyDiv w:val="1"/>
      <w:marLeft w:val="0"/>
      <w:marRight w:val="0"/>
      <w:marTop w:val="0"/>
      <w:marBottom w:val="0"/>
      <w:divBdr>
        <w:top w:val="none" w:sz="0" w:space="0" w:color="auto"/>
        <w:left w:val="none" w:sz="0" w:space="0" w:color="auto"/>
        <w:bottom w:val="none" w:sz="0" w:space="0" w:color="auto"/>
        <w:right w:val="none" w:sz="0" w:space="0" w:color="auto"/>
      </w:divBdr>
    </w:div>
    <w:div w:id="57097544">
      <w:bodyDiv w:val="1"/>
      <w:marLeft w:val="0"/>
      <w:marRight w:val="0"/>
      <w:marTop w:val="0"/>
      <w:marBottom w:val="0"/>
      <w:divBdr>
        <w:top w:val="none" w:sz="0" w:space="0" w:color="auto"/>
        <w:left w:val="none" w:sz="0" w:space="0" w:color="auto"/>
        <w:bottom w:val="none" w:sz="0" w:space="0" w:color="auto"/>
        <w:right w:val="none" w:sz="0" w:space="0" w:color="auto"/>
      </w:divBdr>
    </w:div>
    <w:div w:id="57100461">
      <w:bodyDiv w:val="1"/>
      <w:marLeft w:val="0"/>
      <w:marRight w:val="0"/>
      <w:marTop w:val="0"/>
      <w:marBottom w:val="0"/>
      <w:divBdr>
        <w:top w:val="none" w:sz="0" w:space="0" w:color="auto"/>
        <w:left w:val="none" w:sz="0" w:space="0" w:color="auto"/>
        <w:bottom w:val="none" w:sz="0" w:space="0" w:color="auto"/>
        <w:right w:val="none" w:sz="0" w:space="0" w:color="auto"/>
      </w:divBdr>
    </w:div>
    <w:div w:id="57214633">
      <w:bodyDiv w:val="1"/>
      <w:marLeft w:val="0"/>
      <w:marRight w:val="0"/>
      <w:marTop w:val="0"/>
      <w:marBottom w:val="0"/>
      <w:divBdr>
        <w:top w:val="none" w:sz="0" w:space="0" w:color="auto"/>
        <w:left w:val="none" w:sz="0" w:space="0" w:color="auto"/>
        <w:bottom w:val="none" w:sz="0" w:space="0" w:color="auto"/>
        <w:right w:val="none" w:sz="0" w:space="0" w:color="auto"/>
      </w:divBdr>
    </w:div>
    <w:div w:id="57241947">
      <w:bodyDiv w:val="1"/>
      <w:marLeft w:val="0"/>
      <w:marRight w:val="0"/>
      <w:marTop w:val="0"/>
      <w:marBottom w:val="0"/>
      <w:divBdr>
        <w:top w:val="none" w:sz="0" w:space="0" w:color="auto"/>
        <w:left w:val="none" w:sz="0" w:space="0" w:color="auto"/>
        <w:bottom w:val="none" w:sz="0" w:space="0" w:color="auto"/>
        <w:right w:val="none" w:sz="0" w:space="0" w:color="auto"/>
      </w:divBdr>
    </w:div>
    <w:div w:id="57482856">
      <w:bodyDiv w:val="1"/>
      <w:marLeft w:val="0"/>
      <w:marRight w:val="0"/>
      <w:marTop w:val="0"/>
      <w:marBottom w:val="0"/>
      <w:divBdr>
        <w:top w:val="none" w:sz="0" w:space="0" w:color="auto"/>
        <w:left w:val="none" w:sz="0" w:space="0" w:color="auto"/>
        <w:bottom w:val="none" w:sz="0" w:space="0" w:color="auto"/>
        <w:right w:val="none" w:sz="0" w:space="0" w:color="auto"/>
      </w:divBdr>
    </w:div>
    <w:div w:id="57486808">
      <w:bodyDiv w:val="1"/>
      <w:marLeft w:val="0"/>
      <w:marRight w:val="0"/>
      <w:marTop w:val="0"/>
      <w:marBottom w:val="0"/>
      <w:divBdr>
        <w:top w:val="none" w:sz="0" w:space="0" w:color="auto"/>
        <w:left w:val="none" w:sz="0" w:space="0" w:color="auto"/>
        <w:bottom w:val="none" w:sz="0" w:space="0" w:color="auto"/>
        <w:right w:val="none" w:sz="0" w:space="0" w:color="auto"/>
      </w:divBdr>
    </w:div>
    <w:div w:id="58015310">
      <w:bodyDiv w:val="1"/>
      <w:marLeft w:val="0"/>
      <w:marRight w:val="0"/>
      <w:marTop w:val="0"/>
      <w:marBottom w:val="0"/>
      <w:divBdr>
        <w:top w:val="none" w:sz="0" w:space="0" w:color="auto"/>
        <w:left w:val="none" w:sz="0" w:space="0" w:color="auto"/>
        <w:bottom w:val="none" w:sz="0" w:space="0" w:color="auto"/>
        <w:right w:val="none" w:sz="0" w:space="0" w:color="auto"/>
      </w:divBdr>
    </w:div>
    <w:div w:id="58210311">
      <w:bodyDiv w:val="1"/>
      <w:marLeft w:val="0"/>
      <w:marRight w:val="0"/>
      <w:marTop w:val="0"/>
      <w:marBottom w:val="0"/>
      <w:divBdr>
        <w:top w:val="none" w:sz="0" w:space="0" w:color="auto"/>
        <w:left w:val="none" w:sz="0" w:space="0" w:color="auto"/>
        <w:bottom w:val="none" w:sz="0" w:space="0" w:color="auto"/>
        <w:right w:val="none" w:sz="0" w:space="0" w:color="auto"/>
      </w:divBdr>
    </w:div>
    <w:div w:id="59211229">
      <w:bodyDiv w:val="1"/>
      <w:marLeft w:val="0"/>
      <w:marRight w:val="0"/>
      <w:marTop w:val="0"/>
      <w:marBottom w:val="0"/>
      <w:divBdr>
        <w:top w:val="none" w:sz="0" w:space="0" w:color="auto"/>
        <w:left w:val="none" w:sz="0" w:space="0" w:color="auto"/>
        <w:bottom w:val="none" w:sz="0" w:space="0" w:color="auto"/>
        <w:right w:val="none" w:sz="0" w:space="0" w:color="auto"/>
      </w:divBdr>
    </w:div>
    <w:div w:id="59450389">
      <w:bodyDiv w:val="1"/>
      <w:marLeft w:val="0"/>
      <w:marRight w:val="0"/>
      <w:marTop w:val="0"/>
      <w:marBottom w:val="0"/>
      <w:divBdr>
        <w:top w:val="none" w:sz="0" w:space="0" w:color="auto"/>
        <w:left w:val="none" w:sz="0" w:space="0" w:color="auto"/>
        <w:bottom w:val="none" w:sz="0" w:space="0" w:color="auto"/>
        <w:right w:val="none" w:sz="0" w:space="0" w:color="auto"/>
      </w:divBdr>
    </w:div>
    <w:div w:id="59790833">
      <w:bodyDiv w:val="1"/>
      <w:marLeft w:val="0"/>
      <w:marRight w:val="0"/>
      <w:marTop w:val="0"/>
      <w:marBottom w:val="0"/>
      <w:divBdr>
        <w:top w:val="none" w:sz="0" w:space="0" w:color="auto"/>
        <w:left w:val="none" w:sz="0" w:space="0" w:color="auto"/>
        <w:bottom w:val="none" w:sz="0" w:space="0" w:color="auto"/>
        <w:right w:val="none" w:sz="0" w:space="0" w:color="auto"/>
      </w:divBdr>
    </w:div>
    <w:div w:id="59989119">
      <w:bodyDiv w:val="1"/>
      <w:marLeft w:val="0"/>
      <w:marRight w:val="0"/>
      <w:marTop w:val="0"/>
      <w:marBottom w:val="0"/>
      <w:divBdr>
        <w:top w:val="none" w:sz="0" w:space="0" w:color="auto"/>
        <w:left w:val="none" w:sz="0" w:space="0" w:color="auto"/>
        <w:bottom w:val="none" w:sz="0" w:space="0" w:color="auto"/>
        <w:right w:val="none" w:sz="0" w:space="0" w:color="auto"/>
      </w:divBdr>
    </w:div>
    <w:div w:id="60250278">
      <w:bodyDiv w:val="1"/>
      <w:marLeft w:val="0"/>
      <w:marRight w:val="0"/>
      <w:marTop w:val="0"/>
      <w:marBottom w:val="0"/>
      <w:divBdr>
        <w:top w:val="none" w:sz="0" w:space="0" w:color="auto"/>
        <w:left w:val="none" w:sz="0" w:space="0" w:color="auto"/>
        <w:bottom w:val="none" w:sz="0" w:space="0" w:color="auto"/>
        <w:right w:val="none" w:sz="0" w:space="0" w:color="auto"/>
      </w:divBdr>
    </w:div>
    <w:div w:id="61100017">
      <w:bodyDiv w:val="1"/>
      <w:marLeft w:val="0"/>
      <w:marRight w:val="0"/>
      <w:marTop w:val="0"/>
      <w:marBottom w:val="0"/>
      <w:divBdr>
        <w:top w:val="none" w:sz="0" w:space="0" w:color="auto"/>
        <w:left w:val="none" w:sz="0" w:space="0" w:color="auto"/>
        <w:bottom w:val="none" w:sz="0" w:space="0" w:color="auto"/>
        <w:right w:val="none" w:sz="0" w:space="0" w:color="auto"/>
      </w:divBdr>
    </w:div>
    <w:div w:id="61606946">
      <w:bodyDiv w:val="1"/>
      <w:marLeft w:val="0"/>
      <w:marRight w:val="0"/>
      <w:marTop w:val="0"/>
      <w:marBottom w:val="0"/>
      <w:divBdr>
        <w:top w:val="none" w:sz="0" w:space="0" w:color="auto"/>
        <w:left w:val="none" w:sz="0" w:space="0" w:color="auto"/>
        <w:bottom w:val="none" w:sz="0" w:space="0" w:color="auto"/>
        <w:right w:val="none" w:sz="0" w:space="0" w:color="auto"/>
      </w:divBdr>
    </w:div>
    <w:div w:id="61682794">
      <w:bodyDiv w:val="1"/>
      <w:marLeft w:val="0"/>
      <w:marRight w:val="0"/>
      <w:marTop w:val="0"/>
      <w:marBottom w:val="0"/>
      <w:divBdr>
        <w:top w:val="none" w:sz="0" w:space="0" w:color="auto"/>
        <w:left w:val="none" w:sz="0" w:space="0" w:color="auto"/>
        <w:bottom w:val="none" w:sz="0" w:space="0" w:color="auto"/>
        <w:right w:val="none" w:sz="0" w:space="0" w:color="auto"/>
      </w:divBdr>
    </w:div>
    <w:div w:id="62459536">
      <w:bodyDiv w:val="1"/>
      <w:marLeft w:val="0"/>
      <w:marRight w:val="0"/>
      <w:marTop w:val="0"/>
      <w:marBottom w:val="0"/>
      <w:divBdr>
        <w:top w:val="none" w:sz="0" w:space="0" w:color="auto"/>
        <w:left w:val="none" w:sz="0" w:space="0" w:color="auto"/>
        <w:bottom w:val="none" w:sz="0" w:space="0" w:color="auto"/>
        <w:right w:val="none" w:sz="0" w:space="0" w:color="auto"/>
      </w:divBdr>
    </w:div>
    <w:div w:id="62487361">
      <w:bodyDiv w:val="1"/>
      <w:marLeft w:val="0"/>
      <w:marRight w:val="0"/>
      <w:marTop w:val="0"/>
      <w:marBottom w:val="0"/>
      <w:divBdr>
        <w:top w:val="none" w:sz="0" w:space="0" w:color="auto"/>
        <w:left w:val="none" w:sz="0" w:space="0" w:color="auto"/>
        <w:bottom w:val="none" w:sz="0" w:space="0" w:color="auto"/>
        <w:right w:val="none" w:sz="0" w:space="0" w:color="auto"/>
      </w:divBdr>
    </w:div>
    <w:div w:id="62487390">
      <w:bodyDiv w:val="1"/>
      <w:marLeft w:val="0"/>
      <w:marRight w:val="0"/>
      <w:marTop w:val="0"/>
      <w:marBottom w:val="0"/>
      <w:divBdr>
        <w:top w:val="none" w:sz="0" w:space="0" w:color="auto"/>
        <w:left w:val="none" w:sz="0" w:space="0" w:color="auto"/>
        <w:bottom w:val="none" w:sz="0" w:space="0" w:color="auto"/>
        <w:right w:val="none" w:sz="0" w:space="0" w:color="auto"/>
      </w:divBdr>
    </w:div>
    <w:div w:id="63143006">
      <w:bodyDiv w:val="1"/>
      <w:marLeft w:val="0"/>
      <w:marRight w:val="0"/>
      <w:marTop w:val="0"/>
      <w:marBottom w:val="0"/>
      <w:divBdr>
        <w:top w:val="none" w:sz="0" w:space="0" w:color="auto"/>
        <w:left w:val="none" w:sz="0" w:space="0" w:color="auto"/>
        <w:bottom w:val="none" w:sz="0" w:space="0" w:color="auto"/>
        <w:right w:val="none" w:sz="0" w:space="0" w:color="auto"/>
      </w:divBdr>
    </w:div>
    <w:div w:id="63963508">
      <w:bodyDiv w:val="1"/>
      <w:marLeft w:val="0"/>
      <w:marRight w:val="0"/>
      <w:marTop w:val="0"/>
      <w:marBottom w:val="0"/>
      <w:divBdr>
        <w:top w:val="none" w:sz="0" w:space="0" w:color="auto"/>
        <w:left w:val="none" w:sz="0" w:space="0" w:color="auto"/>
        <w:bottom w:val="none" w:sz="0" w:space="0" w:color="auto"/>
        <w:right w:val="none" w:sz="0" w:space="0" w:color="auto"/>
      </w:divBdr>
    </w:div>
    <w:div w:id="64304131">
      <w:bodyDiv w:val="1"/>
      <w:marLeft w:val="0"/>
      <w:marRight w:val="0"/>
      <w:marTop w:val="0"/>
      <w:marBottom w:val="0"/>
      <w:divBdr>
        <w:top w:val="none" w:sz="0" w:space="0" w:color="auto"/>
        <w:left w:val="none" w:sz="0" w:space="0" w:color="auto"/>
        <w:bottom w:val="none" w:sz="0" w:space="0" w:color="auto"/>
        <w:right w:val="none" w:sz="0" w:space="0" w:color="auto"/>
      </w:divBdr>
    </w:div>
    <w:div w:id="64382966">
      <w:bodyDiv w:val="1"/>
      <w:marLeft w:val="0"/>
      <w:marRight w:val="0"/>
      <w:marTop w:val="0"/>
      <w:marBottom w:val="0"/>
      <w:divBdr>
        <w:top w:val="none" w:sz="0" w:space="0" w:color="auto"/>
        <w:left w:val="none" w:sz="0" w:space="0" w:color="auto"/>
        <w:bottom w:val="none" w:sz="0" w:space="0" w:color="auto"/>
        <w:right w:val="none" w:sz="0" w:space="0" w:color="auto"/>
      </w:divBdr>
    </w:div>
    <w:div w:id="64572575">
      <w:bodyDiv w:val="1"/>
      <w:marLeft w:val="0"/>
      <w:marRight w:val="0"/>
      <w:marTop w:val="0"/>
      <w:marBottom w:val="0"/>
      <w:divBdr>
        <w:top w:val="none" w:sz="0" w:space="0" w:color="auto"/>
        <w:left w:val="none" w:sz="0" w:space="0" w:color="auto"/>
        <w:bottom w:val="none" w:sz="0" w:space="0" w:color="auto"/>
        <w:right w:val="none" w:sz="0" w:space="0" w:color="auto"/>
      </w:divBdr>
    </w:div>
    <w:div w:id="66150059">
      <w:bodyDiv w:val="1"/>
      <w:marLeft w:val="0"/>
      <w:marRight w:val="0"/>
      <w:marTop w:val="0"/>
      <w:marBottom w:val="0"/>
      <w:divBdr>
        <w:top w:val="none" w:sz="0" w:space="0" w:color="auto"/>
        <w:left w:val="none" w:sz="0" w:space="0" w:color="auto"/>
        <w:bottom w:val="none" w:sz="0" w:space="0" w:color="auto"/>
        <w:right w:val="none" w:sz="0" w:space="0" w:color="auto"/>
      </w:divBdr>
    </w:div>
    <w:div w:id="66534579">
      <w:bodyDiv w:val="1"/>
      <w:marLeft w:val="0"/>
      <w:marRight w:val="0"/>
      <w:marTop w:val="0"/>
      <w:marBottom w:val="0"/>
      <w:divBdr>
        <w:top w:val="none" w:sz="0" w:space="0" w:color="auto"/>
        <w:left w:val="none" w:sz="0" w:space="0" w:color="auto"/>
        <w:bottom w:val="none" w:sz="0" w:space="0" w:color="auto"/>
        <w:right w:val="none" w:sz="0" w:space="0" w:color="auto"/>
      </w:divBdr>
    </w:div>
    <w:div w:id="66996525">
      <w:bodyDiv w:val="1"/>
      <w:marLeft w:val="0"/>
      <w:marRight w:val="0"/>
      <w:marTop w:val="0"/>
      <w:marBottom w:val="0"/>
      <w:divBdr>
        <w:top w:val="none" w:sz="0" w:space="0" w:color="auto"/>
        <w:left w:val="none" w:sz="0" w:space="0" w:color="auto"/>
        <w:bottom w:val="none" w:sz="0" w:space="0" w:color="auto"/>
        <w:right w:val="none" w:sz="0" w:space="0" w:color="auto"/>
      </w:divBdr>
    </w:div>
    <w:div w:id="67197404">
      <w:bodyDiv w:val="1"/>
      <w:marLeft w:val="0"/>
      <w:marRight w:val="0"/>
      <w:marTop w:val="0"/>
      <w:marBottom w:val="0"/>
      <w:divBdr>
        <w:top w:val="none" w:sz="0" w:space="0" w:color="auto"/>
        <w:left w:val="none" w:sz="0" w:space="0" w:color="auto"/>
        <w:bottom w:val="none" w:sz="0" w:space="0" w:color="auto"/>
        <w:right w:val="none" w:sz="0" w:space="0" w:color="auto"/>
      </w:divBdr>
    </w:div>
    <w:div w:id="67308172">
      <w:bodyDiv w:val="1"/>
      <w:marLeft w:val="0"/>
      <w:marRight w:val="0"/>
      <w:marTop w:val="0"/>
      <w:marBottom w:val="0"/>
      <w:divBdr>
        <w:top w:val="none" w:sz="0" w:space="0" w:color="auto"/>
        <w:left w:val="none" w:sz="0" w:space="0" w:color="auto"/>
        <w:bottom w:val="none" w:sz="0" w:space="0" w:color="auto"/>
        <w:right w:val="none" w:sz="0" w:space="0" w:color="auto"/>
      </w:divBdr>
    </w:div>
    <w:div w:id="68314480">
      <w:bodyDiv w:val="1"/>
      <w:marLeft w:val="0"/>
      <w:marRight w:val="0"/>
      <w:marTop w:val="0"/>
      <w:marBottom w:val="0"/>
      <w:divBdr>
        <w:top w:val="none" w:sz="0" w:space="0" w:color="auto"/>
        <w:left w:val="none" w:sz="0" w:space="0" w:color="auto"/>
        <w:bottom w:val="none" w:sz="0" w:space="0" w:color="auto"/>
        <w:right w:val="none" w:sz="0" w:space="0" w:color="auto"/>
      </w:divBdr>
    </w:div>
    <w:div w:id="69353942">
      <w:bodyDiv w:val="1"/>
      <w:marLeft w:val="0"/>
      <w:marRight w:val="0"/>
      <w:marTop w:val="0"/>
      <w:marBottom w:val="0"/>
      <w:divBdr>
        <w:top w:val="none" w:sz="0" w:space="0" w:color="auto"/>
        <w:left w:val="none" w:sz="0" w:space="0" w:color="auto"/>
        <w:bottom w:val="none" w:sz="0" w:space="0" w:color="auto"/>
        <w:right w:val="none" w:sz="0" w:space="0" w:color="auto"/>
      </w:divBdr>
    </w:div>
    <w:div w:id="69691920">
      <w:bodyDiv w:val="1"/>
      <w:marLeft w:val="0"/>
      <w:marRight w:val="0"/>
      <w:marTop w:val="0"/>
      <w:marBottom w:val="0"/>
      <w:divBdr>
        <w:top w:val="none" w:sz="0" w:space="0" w:color="auto"/>
        <w:left w:val="none" w:sz="0" w:space="0" w:color="auto"/>
        <w:bottom w:val="none" w:sz="0" w:space="0" w:color="auto"/>
        <w:right w:val="none" w:sz="0" w:space="0" w:color="auto"/>
      </w:divBdr>
    </w:div>
    <w:div w:id="70976512">
      <w:bodyDiv w:val="1"/>
      <w:marLeft w:val="0"/>
      <w:marRight w:val="0"/>
      <w:marTop w:val="0"/>
      <w:marBottom w:val="0"/>
      <w:divBdr>
        <w:top w:val="none" w:sz="0" w:space="0" w:color="auto"/>
        <w:left w:val="none" w:sz="0" w:space="0" w:color="auto"/>
        <w:bottom w:val="none" w:sz="0" w:space="0" w:color="auto"/>
        <w:right w:val="none" w:sz="0" w:space="0" w:color="auto"/>
      </w:divBdr>
    </w:div>
    <w:div w:id="71587242">
      <w:bodyDiv w:val="1"/>
      <w:marLeft w:val="0"/>
      <w:marRight w:val="0"/>
      <w:marTop w:val="0"/>
      <w:marBottom w:val="0"/>
      <w:divBdr>
        <w:top w:val="none" w:sz="0" w:space="0" w:color="auto"/>
        <w:left w:val="none" w:sz="0" w:space="0" w:color="auto"/>
        <w:bottom w:val="none" w:sz="0" w:space="0" w:color="auto"/>
        <w:right w:val="none" w:sz="0" w:space="0" w:color="auto"/>
      </w:divBdr>
    </w:div>
    <w:div w:id="71631059">
      <w:bodyDiv w:val="1"/>
      <w:marLeft w:val="0"/>
      <w:marRight w:val="0"/>
      <w:marTop w:val="0"/>
      <w:marBottom w:val="0"/>
      <w:divBdr>
        <w:top w:val="none" w:sz="0" w:space="0" w:color="auto"/>
        <w:left w:val="none" w:sz="0" w:space="0" w:color="auto"/>
        <w:bottom w:val="none" w:sz="0" w:space="0" w:color="auto"/>
        <w:right w:val="none" w:sz="0" w:space="0" w:color="auto"/>
      </w:divBdr>
    </w:div>
    <w:div w:id="72701188">
      <w:bodyDiv w:val="1"/>
      <w:marLeft w:val="0"/>
      <w:marRight w:val="0"/>
      <w:marTop w:val="0"/>
      <w:marBottom w:val="0"/>
      <w:divBdr>
        <w:top w:val="none" w:sz="0" w:space="0" w:color="auto"/>
        <w:left w:val="none" w:sz="0" w:space="0" w:color="auto"/>
        <w:bottom w:val="none" w:sz="0" w:space="0" w:color="auto"/>
        <w:right w:val="none" w:sz="0" w:space="0" w:color="auto"/>
      </w:divBdr>
    </w:div>
    <w:div w:id="73207804">
      <w:bodyDiv w:val="1"/>
      <w:marLeft w:val="0"/>
      <w:marRight w:val="0"/>
      <w:marTop w:val="0"/>
      <w:marBottom w:val="0"/>
      <w:divBdr>
        <w:top w:val="none" w:sz="0" w:space="0" w:color="auto"/>
        <w:left w:val="none" w:sz="0" w:space="0" w:color="auto"/>
        <w:bottom w:val="none" w:sz="0" w:space="0" w:color="auto"/>
        <w:right w:val="none" w:sz="0" w:space="0" w:color="auto"/>
      </w:divBdr>
    </w:div>
    <w:div w:id="73284285">
      <w:bodyDiv w:val="1"/>
      <w:marLeft w:val="0"/>
      <w:marRight w:val="0"/>
      <w:marTop w:val="0"/>
      <w:marBottom w:val="0"/>
      <w:divBdr>
        <w:top w:val="none" w:sz="0" w:space="0" w:color="auto"/>
        <w:left w:val="none" w:sz="0" w:space="0" w:color="auto"/>
        <w:bottom w:val="none" w:sz="0" w:space="0" w:color="auto"/>
        <w:right w:val="none" w:sz="0" w:space="0" w:color="auto"/>
      </w:divBdr>
    </w:div>
    <w:div w:id="74910407">
      <w:bodyDiv w:val="1"/>
      <w:marLeft w:val="0"/>
      <w:marRight w:val="0"/>
      <w:marTop w:val="0"/>
      <w:marBottom w:val="0"/>
      <w:divBdr>
        <w:top w:val="none" w:sz="0" w:space="0" w:color="auto"/>
        <w:left w:val="none" w:sz="0" w:space="0" w:color="auto"/>
        <w:bottom w:val="none" w:sz="0" w:space="0" w:color="auto"/>
        <w:right w:val="none" w:sz="0" w:space="0" w:color="auto"/>
      </w:divBdr>
    </w:div>
    <w:div w:id="75909424">
      <w:bodyDiv w:val="1"/>
      <w:marLeft w:val="0"/>
      <w:marRight w:val="0"/>
      <w:marTop w:val="0"/>
      <w:marBottom w:val="0"/>
      <w:divBdr>
        <w:top w:val="none" w:sz="0" w:space="0" w:color="auto"/>
        <w:left w:val="none" w:sz="0" w:space="0" w:color="auto"/>
        <w:bottom w:val="none" w:sz="0" w:space="0" w:color="auto"/>
        <w:right w:val="none" w:sz="0" w:space="0" w:color="auto"/>
      </w:divBdr>
    </w:div>
    <w:div w:id="76022666">
      <w:bodyDiv w:val="1"/>
      <w:marLeft w:val="0"/>
      <w:marRight w:val="0"/>
      <w:marTop w:val="0"/>
      <w:marBottom w:val="0"/>
      <w:divBdr>
        <w:top w:val="none" w:sz="0" w:space="0" w:color="auto"/>
        <w:left w:val="none" w:sz="0" w:space="0" w:color="auto"/>
        <w:bottom w:val="none" w:sz="0" w:space="0" w:color="auto"/>
        <w:right w:val="none" w:sz="0" w:space="0" w:color="auto"/>
      </w:divBdr>
    </w:div>
    <w:div w:id="76487572">
      <w:bodyDiv w:val="1"/>
      <w:marLeft w:val="0"/>
      <w:marRight w:val="0"/>
      <w:marTop w:val="0"/>
      <w:marBottom w:val="0"/>
      <w:divBdr>
        <w:top w:val="none" w:sz="0" w:space="0" w:color="auto"/>
        <w:left w:val="none" w:sz="0" w:space="0" w:color="auto"/>
        <w:bottom w:val="none" w:sz="0" w:space="0" w:color="auto"/>
        <w:right w:val="none" w:sz="0" w:space="0" w:color="auto"/>
      </w:divBdr>
    </w:div>
    <w:div w:id="76831936">
      <w:bodyDiv w:val="1"/>
      <w:marLeft w:val="0"/>
      <w:marRight w:val="0"/>
      <w:marTop w:val="0"/>
      <w:marBottom w:val="0"/>
      <w:divBdr>
        <w:top w:val="none" w:sz="0" w:space="0" w:color="auto"/>
        <w:left w:val="none" w:sz="0" w:space="0" w:color="auto"/>
        <w:bottom w:val="none" w:sz="0" w:space="0" w:color="auto"/>
        <w:right w:val="none" w:sz="0" w:space="0" w:color="auto"/>
      </w:divBdr>
    </w:div>
    <w:div w:id="76900528">
      <w:bodyDiv w:val="1"/>
      <w:marLeft w:val="0"/>
      <w:marRight w:val="0"/>
      <w:marTop w:val="0"/>
      <w:marBottom w:val="0"/>
      <w:divBdr>
        <w:top w:val="none" w:sz="0" w:space="0" w:color="auto"/>
        <w:left w:val="none" w:sz="0" w:space="0" w:color="auto"/>
        <w:bottom w:val="none" w:sz="0" w:space="0" w:color="auto"/>
        <w:right w:val="none" w:sz="0" w:space="0" w:color="auto"/>
      </w:divBdr>
    </w:div>
    <w:div w:id="76902490">
      <w:bodyDiv w:val="1"/>
      <w:marLeft w:val="0"/>
      <w:marRight w:val="0"/>
      <w:marTop w:val="0"/>
      <w:marBottom w:val="0"/>
      <w:divBdr>
        <w:top w:val="none" w:sz="0" w:space="0" w:color="auto"/>
        <w:left w:val="none" w:sz="0" w:space="0" w:color="auto"/>
        <w:bottom w:val="none" w:sz="0" w:space="0" w:color="auto"/>
        <w:right w:val="none" w:sz="0" w:space="0" w:color="auto"/>
      </w:divBdr>
    </w:div>
    <w:div w:id="76944500">
      <w:bodyDiv w:val="1"/>
      <w:marLeft w:val="0"/>
      <w:marRight w:val="0"/>
      <w:marTop w:val="0"/>
      <w:marBottom w:val="0"/>
      <w:divBdr>
        <w:top w:val="none" w:sz="0" w:space="0" w:color="auto"/>
        <w:left w:val="none" w:sz="0" w:space="0" w:color="auto"/>
        <w:bottom w:val="none" w:sz="0" w:space="0" w:color="auto"/>
        <w:right w:val="none" w:sz="0" w:space="0" w:color="auto"/>
      </w:divBdr>
    </w:div>
    <w:div w:id="77295633">
      <w:bodyDiv w:val="1"/>
      <w:marLeft w:val="0"/>
      <w:marRight w:val="0"/>
      <w:marTop w:val="0"/>
      <w:marBottom w:val="0"/>
      <w:divBdr>
        <w:top w:val="none" w:sz="0" w:space="0" w:color="auto"/>
        <w:left w:val="none" w:sz="0" w:space="0" w:color="auto"/>
        <w:bottom w:val="none" w:sz="0" w:space="0" w:color="auto"/>
        <w:right w:val="none" w:sz="0" w:space="0" w:color="auto"/>
      </w:divBdr>
    </w:div>
    <w:div w:id="77404193">
      <w:bodyDiv w:val="1"/>
      <w:marLeft w:val="0"/>
      <w:marRight w:val="0"/>
      <w:marTop w:val="0"/>
      <w:marBottom w:val="0"/>
      <w:divBdr>
        <w:top w:val="none" w:sz="0" w:space="0" w:color="auto"/>
        <w:left w:val="none" w:sz="0" w:space="0" w:color="auto"/>
        <w:bottom w:val="none" w:sz="0" w:space="0" w:color="auto"/>
        <w:right w:val="none" w:sz="0" w:space="0" w:color="auto"/>
      </w:divBdr>
    </w:div>
    <w:div w:id="77557476">
      <w:bodyDiv w:val="1"/>
      <w:marLeft w:val="0"/>
      <w:marRight w:val="0"/>
      <w:marTop w:val="0"/>
      <w:marBottom w:val="0"/>
      <w:divBdr>
        <w:top w:val="none" w:sz="0" w:space="0" w:color="auto"/>
        <w:left w:val="none" w:sz="0" w:space="0" w:color="auto"/>
        <w:bottom w:val="none" w:sz="0" w:space="0" w:color="auto"/>
        <w:right w:val="none" w:sz="0" w:space="0" w:color="auto"/>
      </w:divBdr>
    </w:div>
    <w:div w:id="77601026">
      <w:bodyDiv w:val="1"/>
      <w:marLeft w:val="0"/>
      <w:marRight w:val="0"/>
      <w:marTop w:val="0"/>
      <w:marBottom w:val="0"/>
      <w:divBdr>
        <w:top w:val="none" w:sz="0" w:space="0" w:color="auto"/>
        <w:left w:val="none" w:sz="0" w:space="0" w:color="auto"/>
        <w:bottom w:val="none" w:sz="0" w:space="0" w:color="auto"/>
        <w:right w:val="none" w:sz="0" w:space="0" w:color="auto"/>
      </w:divBdr>
    </w:div>
    <w:div w:id="77950644">
      <w:bodyDiv w:val="1"/>
      <w:marLeft w:val="0"/>
      <w:marRight w:val="0"/>
      <w:marTop w:val="0"/>
      <w:marBottom w:val="0"/>
      <w:divBdr>
        <w:top w:val="none" w:sz="0" w:space="0" w:color="auto"/>
        <w:left w:val="none" w:sz="0" w:space="0" w:color="auto"/>
        <w:bottom w:val="none" w:sz="0" w:space="0" w:color="auto"/>
        <w:right w:val="none" w:sz="0" w:space="0" w:color="auto"/>
      </w:divBdr>
    </w:div>
    <w:div w:id="78720181">
      <w:bodyDiv w:val="1"/>
      <w:marLeft w:val="0"/>
      <w:marRight w:val="0"/>
      <w:marTop w:val="0"/>
      <w:marBottom w:val="0"/>
      <w:divBdr>
        <w:top w:val="none" w:sz="0" w:space="0" w:color="auto"/>
        <w:left w:val="none" w:sz="0" w:space="0" w:color="auto"/>
        <w:bottom w:val="none" w:sz="0" w:space="0" w:color="auto"/>
        <w:right w:val="none" w:sz="0" w:space="0" w:color="auto"/>
      </w:divBdr>
    </w:div>
    <w:div w:id="78914046">
      <w:bodyDiv w:val="1"/>
      <w:marLeft w:val="0"/>
      <w:marRight w:val="0"/>
      <w:marTop w:val="0"/>
      <w:marBottom w:val="0"/>
      <w:divBdr>
        <w:top w:val="none" w:sz="0" w:space="0" w:color="auto"/>
        <w:left w:val="none" w:sz="0" w:space="0" w:color="auto"/>
        <w:bottom w:val="none" w:sz="0" w:space="0" w:color="auto"/>
        <w:right w:val="none" w:sz="0" w:space="0" w:color="auto"/>
      </w:divBdr>
    </w:div>
    <w:div w:id="79058725">
      <w:bodyDiv w:val="1"/>
      <w:marLeft w:val="0"/>
      <w:marRight w:val="0"/>
      <w:marTop w:val="0"/>
      <w:marBottom w:val="0"/>
      <w:divBdr>
        <w:top w:val="none" w:sz="0" w:space="0" w:color="auto"/>
        <w:left w:val="none" w:sz="0" w:space="0" w:color="auto"/>
        <w:bottom w:val="none" w:sz="0" w:space="0" w:color="auto"/>
        <w:right w:val="none" w:sz="0" w:space="0" w:color="auto"/>
      </w:divBdr>
    </w:div>
    <w:div w:id="79525955">
      <w:bodyDiv w:val="1"/>
      <w:marLeft w:val="0"/>
      <w:marRight w:val="0"/>
      <w:marTop w:val="0"/>
      <w:marBottom w:val="0"/>
      <w:divBdr>
        <w:top w:val="none" w:sz="0" w:space="0" w:color="auto"/>
        <w:left w:val="none" w:sz="0" w:space="0" w:color="auto"/>
        <w:bottom w:val="none" w:sz="0" w:space="0" w:color="auto"/>
        <w:right w:val="none" w:sz="0" w:space="0" w:color="auto"/>
      </w:divBdr>
    </w:div>
    <w:div w:id="79763488">
      <w:bodyDiv w:val="1"/>
      <w:marLeft w:val="0"/>
      <w:marRight w:val="0"/>
      <w:marTop w:val="0"/>
      <w:marBottom w:val="0"/>
      <w:divBdr>
        <w:top w:val="none" w:sz="0" w:space="0" w:color="auto"/>
        <w:left w:val="none" w:sz="0" w:space="0" w:color="auto"/>
        <w:bottom w:val="none" w:sz="0" w:space="0" w:color="auto"/>
        <w:right w:val="none" w:sz="0" w:space="0" w:color="auto"/>
      </w:divBdr>
    </w:div>
    <w:div w:id="79833172">
      <w:bodyDiv w:val="1"/>
      <w:marLeft w:val="0"/>
      <w:marRight w:val="0"/>
      <w:marTop w:val="0"/>
      <w:marBottom w:val="0"/>
      <w:divBdr>
        <w:top w:val="none" w:sz="0" w:space="0" w:color="auto"/>
        <w:left w:val="none" w:sz="0" w:space="0" w:color="auto"/>
        <w:bottom w:val="none" w:sz="0" w:space="0" w:color="auto"/>
        <w:right w:val="none" w:sz="0" w:space="0" w:color="auto"/>
      </w:divBdr>
    </w:div>
    <w:div w:id="79982798">
      <w:bodyDiv w:val="1"/>
      <w:marLeft w:val="0"/>
      <w:marRight w:val="0"/>
      <w:marTop w:val="0"/>
      <w:marBottom w:val="0"/>
      <w:divBdr>
        <w:top w:val="none" w:sz="0" w:space="0" w:color="auto"/>
        <w:left w:val="none" w:sz="0" w:space="0" w:color="auto"/>
        <w:bottom w:val="none" w:sz="0" w:space="0" w:color="auto"/>
        <w:right w:val="none" w:sz="0" w:space="0" w:color="auto"/>
      </w:divBdr>
    </w:div>
    <w:div w:id="80420704">
      <w:bodyDiv w:val="1"/>
      <w:marLeft w:val="0"/>
      <w:marRight w:val="0"/>
      <w:marTop w:val="0"/>
      <w:marBottom w:val="0"/>
      <w:divBdr>
        <w:top w:val="none" w:sz="0" w:space="0" w:color="auto"/>
        <w:left w:val="none" w:sz="0" w:space="0" w:color="auto"/>
        <w:bottom w:val="none" w:sz="0" w:space="0" w:color="auto"/>
        <w:right w:val="none" w:sz="0" w:space="0" w:color="auto"/>
      </w:divBdr>
      <w:divsChild>
        <w:div w:id="18361042">
          <w:marLeft w:val="480"/>
          <w:marRight w:val="0"/>
          <w:marTop w:val="0"/>
          <w:marBottom w:val="0"/>
          <w:divBdr>
            <w:top w:val="none" w:sz="0" w:space="0" w:color="auto"/>
            <w:left w:val="none" w:sz="0" w:space="0" w:color="auto"/>
            <w:bottom w:val="none" w:sz="0" w:space="0" w:color="auto"/>
            <w:right w:val="none" w:sz="0" w:space="0" w:color="auto"/>
          </w:divBdr>
        </w:div>
        <w:div w:id="56830145">
          <w:marLeft w:val="480"/>
          <w:marRight w:val="0"/>
          <w:marTop w:val="0"/>
          <w:marBottom w:val="0"/>
          <w:divBdr>
            <w:top w:val="none" w:sz="0" w:space="0" w:color="auto"/>
            <w:left w:val="none" w:sz="0" w:space="0" w:color="auto"/>
            <w:bottom w:val="none" w:sz="0" w:space="0" w:color="auto"/>
            <w:right w:val="none" w:sz="0" w:space="0" w:color="auto"/>
          </w:divBdr>
        </w:div>
        <w:div w:id="157817397">
          <w:marLeft w:val="480"/>
          <w:marRight w:val="0"/>
          <w:marTop w:val="0"/>
          <w:marBottom w:val="0"/>
          <w:divBdr>
            <w:top w:val="none" w:sz="0" w:space="0" w:color="auto"/>
            <w:left w:val="none" w:sz="0" w:space="0" w:color="auto"/>
            <w:bottom w:val="none" w:sz="0" w:space="0" w:color="auto"/>
            <w:right w:val="none" w:sz="0" w:space="0" w:color="auto"/>
          </w:divBdr>
        </w:div>
        <w:div w:id="304238294">
          <w:marLeft w:val="480"/>
          <w:marRight w:val="0"/>
          <w:marTop w:val="0"/>
          <w:marBottom w:val="0"/>
          <w:divBdr>
            <w:top w:val="none" w:sz="0" w:space="0" w:color="auto"/>
            <w:left w:val="none" w:sz="0" w:space="0" w:color="auto"/>
            <w:bottom w:val="none" w:sz="0" w:space="0" w:color="auto"/>
            <w:right w:val="none" w:sz="0" w:space="0" w:color="auto"/>
          </w:divBdr>
        </w:div>
        <w:div w:id="323971797">
          <w:marLeft w:val="480"/>
          <w:marRight w:val="0"/>
          <w:marTop w:val="0"/>
          <w:marBottom w:val="0"/>
          <w:divBdr>
            <w:top w:val="none" w:sz="0" w:space="0" w:color="auto"/>
            <w:left w:val="none" w:sz="0" w:space="0" w:color="auto"/>
            <w:bottom w:val="none" w:sz="0" w:space="0" w:color="auto"/>
            <w:right w:val="none" w:sz="0" w:space="0" w:color="auto"/>
          </w:divBdr>
        </w:div>
        <w:div w:id="330957063">
          <w:marLeft w:val="480"/>
          <w:marRight w:val="0"/>
          <w:marTop w:val="0"/>
          <w:marBottom w:val="0"/>
          <w:divBdr>
            <w:top w:val="none" w:sz="0" w:space="0" w:color="auto"/>
            <w:left w:val="none" w:sz="0" w:space="0" w:color="auto"/>
            <w:bottom w:val="none" w:sz="0" w:space="0" w:color="auto"/>
            <w:right w:val="none" w:sz="0" w:space="0" w:color="auto"/>
          </w:divBdr>
        </w:div>
        <w:div w:id="418253116">
          <w:marLeft w:val="480"/>
          <w:marRight w:val="0"/>
          <w:marTop w:val="0"/>
          <w:marBottom w:val="0"/>
          <w:divBdr>
            <w:top w:val="none" w:sz="0" w:space="0" w:color="auto"/>
            <w:left w:val="none" w:sz="0" w:space="0" w:color="auto"/>
            <w:bottom w:val="none" w:sz="0" w:space="0" w:color="auto"/>
            <w:right w:val="none" w:sz="0" w:space="0" w:color="auto"/>
          </w:divBdr>
        </w:div>
        <w:div w:id="472912057">
          <w:marLeft w:val="480"/>
          <w:marRight w:val="0"/>
          <w:marTop w:val="0"/>
          <w:marBottom w:val="0"/>
          <w:divBdr>
            <w:top w:val="none" w:sz="0" w:space="0" w:color="auto"/>
            <w:left w:val="none" w:sz="0" w:space="0" w:color="auto"/>
            <w:bottom w:val="none" w:sz="0" w:space="0" w:color="auto"/>
            <w:right w:val="none" w:sz="0" w:space="0" w:color="auto"/>
          </w:divBdr>
        </w:div>
        <w:div w:id="607615658">
          <w:marLeft w:val="480"/>
          <w:marRight w:val="0"/>
          <w:marTop w:val="0"/>
          <w:marBottom w:val="0"/>
          <w:divBdr>
            <w:top w:val="none" w:sz="0" w:space="0" w:color="auto"/>
            <w:left w:val="none" w:sz="0" w:space="0" w:color="auto"/>
            <w:bottom w:val="none" w:sz="0" w:space="0" w:color="auto"/>
            <w:right w:val="none" w:sz="0" w:space="0" w:color="auto"/>
          </w:divBdr>
        </w:div>
        <w:div w:id="792477613">
          <w:marLeft w:val="480"/>
          <w:marRight w:val="0"/>
          <w:marTop w:val="0"/>
          <w:marBottom w:val="0"/>
          <w:divBdr>
            <w:top w:val="none" w:sz="0" w:space="0" w:color="auto"/>
            <w:left w:val="none" w:sz="0" w:space="0" w:color="auto"/>
            <w:bottom w:val="none" w:sz="0" w:space="0" w:color="auto"/>
            <w:right w:val="none" w:sz="0" w:space="0" w:color="auto"/>
          </w:divBdr>
        </w:div>
        <w:div w:id="835609960">
          <w:marLeft w:val="480"/>
          <w:marRight w:val="0"/>
          <w:marTop w:val="0"/>
          <w:marBottom w:val="0"/>
          <w:divBdr>
            <w:top w:val="none" w:sz="0" w:space="0" w:color="auto"/>
            <w:left w:val="none" w:sz="0" w:space="0" w:color="auto"/>
            <w:bottom w:val="none" w:sz="0" w:space="0" w:color="auto"/>
            <w:right w:val="none" w:sz="0" w:space="0" w:color="auto"/>
          </w:divBdr>
        </w:div>
        <w:div w:id="1000236805">
          <w:marLeft w:val="480"/>
          <w:marRight w:val="0"/>
          <w:marTop w:val="0"/>
          <w:marBottom w:val="0"/>
          <w:divBdr>
            <w:top w:val="none" w:sz="0" w:space="0" w:color="auto"/>
            <w:left w:val="none" w:sz="0" w:space="0" w:color="auto"/>
            <w:bottom w:val="none" w:sz="0" w:space="0" w:color="auto"/>
            <w:right w:val="none" w:sz="0" w:space="0" w:color="auto"/>
          </w:divBdr>
        </w:div>
        <w:div w:id="1209806768">
          <w:marLeft w:val="480"/>
          <w:marRight w:val="0"/>
          <w:marTop w:val="0"/>
          <w:marBottom w:val="0"/>
          <w:divBdr>
            <w:top w:val="none" w:sz="0" w:space="0" w:color="auto"/>
            <w:left w:val="none" w:sz="0" w:space="0" w:color="auto"/>
            <w:bottom w:val="none" w:sz="0" w:space="0" w:color="auto"/>
            <w:right w:val="none" w:sz="0" w:space="0" w:color="auto"/>
          </w:divBdr>
        </w:div>
        <w:div w:id="1210844359">
          <w:marLeft w:val="480"/>
          <w:marRight w:val="0"/>
          <w:marTop w:val="0"/>
          <w:marBottom w:val="0"/>
          <w:divBdr>
            <w:top w:val="none" w:sz="0" w:space="0" w:color="auto"/>
            <w:left w:val="none" w:sz="0" w:space="0" w:color="auto"/>
            <w:bottom w:val="none" w:sz="0" w:space="0" w:color="auto"/>
            <w:right w:val="none" w:sz="0" w:space="0" w:color="auto"/>
          </w:divBdr>
        </w:div>
        <w:div w:id="1240095737">
          <w:marLeft w:val="480"/>
          <w:marRight w:val="0"/>
          <w:marTop w:val="0"/>
          <w:marBottom w:val="0"/>
          <w:divBdr>
            <w:top w:val="none" w:sz="0" w:space="0" w:color="auto"/>
            <w:left w:val="none" w:sz="0" w:space="0" w:color="auto"/>
            <w:bottom w:val="none" w:sz="0" w:space="0" w:color="auto"/>
            <w:right w:val="none" w:sz="0" w:space="0" w:color="auto"/>
          </w:divBdr>
        </w:div>
        <w:div w:id="1344018301">
          <w:marLeft w:val="480"/>
          <w:marRight w:val="0"/>
          <w:marTop w:val="0"/>
          <w:marBottom w:val="0"/>
          <w:divBdr>
            <w:top w:val="none" w:sz="0" w:space="0" w:color="auto"/>
            <w:left w:val="none" w:sz="0" w:space="0" w:color="auto"/>
            <w:bottom w:val="none" w:sz="0" w:space="0" w:color="auto"/>
            <w:right w:val="none" w:sz="0" w:space="0" w:color="auto"/>
          </w:divBdr>
        </w:div>
        <w:div w:id="1367369529">
          <w:marLeft w:val="480"/>
          <w:marRight w:val="0"/>
          <w:marTop w:val="0"/>
          <w:marBottom w:val="0"/>
          <w:divBdr>
            <w:top w:val="none" w:sz="0" w:space="0" w:color="auto"/>
            <w:left w:val="none" w:sz="0" w:space="0" w:color="auto"/>
            <w:bottom w:val="none" w:sz="0" w:space="0" w:color="auto"/>
            <w:right w:val="none" w:sz="0" w:space="0" w:color="auto"/>
          </w:divBdr>
        </w:div>
        <w:div w:id="1486781116">
          <w:marLeft w:val="480"/>
          <w:marRight w:val="0"/>
          <w:marTop w:val="0"/>
          <w:marBottom w:val="0"/>
          <w:divBdr>
            <w:top w:val="none" w:sz="0" w:space="0" w:color="auto"/>
            <w:left w:val="none" w:sz="0" w:space="0" w:color="auto"/>
            <w:bottom w:val="none" w:sz="0" w:space="0" w:color="auto"/>
            <w:right w:val="none" w:sz="0" w:space="0" w:color="auto"/>
          </w:divBdr>
        </w:div>
        <w:div w:id="1496652760">
          <w:marLeft w:val="480"/>
          <w:marRight w:val="0"/>
          <w:marTop w:val="0"/>
          <w:marBottom w:val="0"/>
          <w:divBdr>
            <w:top w:val="none" w:sz="0" w:space="0" w:color="auto"/>
            <w:left w:val="none" w:sz="0" w:space="0" w:color="auto"/>
            <w:bottom w:val="none" w:sz="0" w:space="0" w:color="auto"/>
            <w:right w:val="none" w:sz="0" w:space="0" w:color="auto"/>
          </w:divBdr>
        </w:div>
        <w:div w:id="1630740780">
          <w:marLeft w:val="480"/>
          <w:marRight w:val="0"/>
          <w:marTop w:val="0"/>
          <w:marBottom w:val="0"/>
          <w:divBdr>
            <w:top w:val="none" w:sz="0" w:space="0" w:color="auto"/>
            <w:left w:val="none" w:sz="0" w:space="0" w:color="auto"/>
            <w:bottom w:val="none" w:sz="0" w:space="0" w:color="auto"/>
            <w:right w:val="none" w:sz="0" w:space="0" w:color="auto"/>
          </w:divBdr>
        </w:div>
        <w:div w:id="1737508088">
          <w:marLeft w:val="480"/>
          <w:marRight w:val="0"/>
          <w:marTop w:val="0"/>
          <w:marBottom w:val="0"/>
          <w:divBdr>
            <w:top w:val="none" w:sz="0" w:space="0" w:color="auto"/>
            <w:left w:val="none" w:sz="0" w:space="0" w:color="auto"/>
            <w:bottom w:val="none" w:sz="0" w:space="0" w:color="auto"/>
            <w:right w:val="none" w:sz="0" w:space="0" w:color="auto"/>
          </w:divBdr>
        </w:div>
        <w:div w:id="1853913165">
          <w:marLeft w:val="480"/>
          <w:marRight w:val="0"/>
          <w:marTop w:val="0"/>
          <w:marBottom w:val="0"/>
          <w:divBdr>
            <w:top w:val="none" w:sz="0" w:space="0" w:color="auto"/>
            <w:left w:val="none" w:sz="0" w:space="0" w:color="auto"/>
            <w:bottom w:val="none" w:sz="0" w:space="0" w:color="auto"/>
            <w:right w:val="none" w:sz="0" w:space="0" w:color="auto"/>
          </w:divBdr>
        </w:div>
        <w:div w:id="1917207875">
          <w:marLeft w:val="480"/>
          <w:marRight w:val="0"/>
          <w:marTop w:val="0"/>
          <w:marBottom w:val="0"/>
          <w:divBdr>
            <w:top w:val="none" w:sz="0" w:space="0" w:color="auto"/>
            <w:left w:val="none" w:sz="0" w:space="0" w:color="auto"/>
            <w:bottom w:val="none" w:sz="0" w:space="0" w:color="auto"/>
            <w:right w:val="none" w:sz="0" w:space="0" w:color="auto"/>
          </w:divBdr>
        </w:div>
        <w:div w:id="2078355798">
          <w:marLeft w:val="480"/>
          <w:marRight w:val="0"/>
          <w:marTop w:val="0"/>
          <w:marBottom w:val="0"/>
          <w:divBdr>
            <w:top w:val="none" w:sz="0" w:space="0" w:color="auto"/>
            <w:left w:val="none" w:sz="0" w:space="0" w:color="auto"/>
            <w:bottom w:val="none" w:sz="0" w:space="0" w:color="auto"/>
            <w:right w:val="none" w:sz="0" w:space="0" w:color="auto"/>
          </w:divBdr>
        </w:div>
      </w:divsChild>
    </w:div>
    <w:div w:id="81068975">
      <w:bodyDiv w:val="1"/>
      <w:marLeft w:val="0"/>
      <w:marRight w:val="0"/>
      <w:marTop w:val="0"/>
      <w:marBottom w:val="0"/>
      <w:divBdr>
        <w:top w:val="none" w:sz="0" w:space="0" w:color="auto"/>
        <w:left w:val="none" w:sz="0" w:space="0" w:color="auto"/>
        <w:bottom w:val="none" w:sz="0" w:space="0" w:color="auto"/>
        <w:right w:val="none" w:sz="0" w:space="0" w:color="auto"/>
      </w:divBdr>
    </w:div>
    <w:div w:id="81488201">
      <w:bodyDiv w:val="1"/>
      <w:marLeft w:val="0"/>
      <w:marRight w:val="0"/>
      <w:marTop w:val="0"/>
      <w:marBottom w:val="0"/>
      <w:divBdr>
        <w:top w:val="none" w:sz="0" w:space="0" w:color="auto"/>
        <w:left w:val="none" w:sz="0" w:space="0" w:color="auto"/>
        <w:bottom w:val="none" w:sz="0" w:space="0" w:color="auto"/>
        <w:right w:val="none" w:sz="0" w:space="0" w:color="auto"/>
      </w:divBdr>
    </w:div>
    <w:div w:id="82193917">
      <w:bodyDiv w:val="1"/>
      <w:marLeft w:val="0"/>
      <w:marRight w:val="0"/>
      <w:marTop w:val="0"/>
      <w:marBottom w:val="0"/>
      <w:divBdr>
        <w:top w:val="none" w:sz="0" w:space="0" w:color="auto"/>
        <w:left w:val="none" w:sz="0" w:space="0" w:color="auto"/>
        <w:bottom w:val="none" w:sz="0" w:space="0" w:color="auto"/>
        <w:right w:val="none" w:sz="0" w:space="0" w:color="auto"/>
      </w:divBdr>
    </w:div>
    <w:div w:id="82262198">
      <w:bodyDiv w:val="1"/>
      <w:marLeft w:val="0"/>
      <w:marRight w:val="0"/>
      <w:marTop w:val="0"/>
      <w:marBottom w:val="0"/>
      <w:divBdr>
        <w:top w:val="none" w:sz="0" w:space="0" w:color="auto"/>
        <w:left w:val="none" w:sz="0" w:space="0" w:color="auto"/>
        <w:bottom w:val="none" w:sz="0" w:space="0" w:color="auto"/>
        <w:right w:val="none" w:sz="0" w:space="0" w:color="auto"/>
      </w:divBdr>
    </w:div>
    <w:div w:id="82990815">
      <w:bodyDiv w:val="1"/>
      <w:marLeft w:val="0"/>
      <w:marRight w:val="0"/>
      <w:marTop w:val="0"/>
      <w:marBottom w:val="0"/>
      <w:divBdr>
        <w:top w:val="none" w:sz="0" w:space="0" w:color="auto"/>
        <w:left w:val="none" w:sz="0" w:space="0" w:color="auto"/>
        <w:bottom w:val="none" w:sz="0" w:space="0" w:color="auto"/>
        <w:right w:val="none" w:sz="0" w:space="0" w:color="auto"/>
      </w:divBdr>
      <w:divsChild>
        <w:div w:id="89010153">
          <w:marLeft w:val="1008"/>
          <w:marRight w:val="0"/>
          <w:marTop w:val="134"/>
          <w:marBottom w:val="0"/>
          <w:divBdr>
            <w:top w:val="none" w:sz="0" w:space="0" w:color="auto"/>
            <w:left w:val="none" w:sz="0" w:space="0" w:color="auto"/>
            <w:bottom w:val="none" w:sz="0" w:space="0" w:color="auto"/>
            <w:right w:val="none" w:sz="0" w:space="0" w:color="auto"/>
          </w:divBdr>
        </w:div>
      </w:divsChild>
    </w:div>
    <w:div w:id="83262660">
      <w:bodyDiv w:val="1"/>
      <w:marLeft w:val="0"/>
      <w:marRight w:val="0"/>
      <w:marTop w:val="0"/>
      <w:marBottom w:val="0"/>
      <w:divBdr>
        <w:top w:val="none" w:sz="0" w:space="0" w:color="auto"/>
        <w:left w:val="none" w:sz="0" w:space="0" w:color="auto"/>
        <w:bottom w:val="none" w:sz="0" w:space="0" w:color="auto"/>
        <w:right w:val="none" w:sz="0" w:space="0" w:color="auto"/>
      </w:divBdr>
    </w:div>
    <w:div w:id="83957833">
      <w:bodyDiv w:val="1"/>
      <w:marLeft w:val="0"/>
      <w:marRight w:val="0"/>
      <w:marTop w:val="0"/>
      <w:marBottom w:val="0"/>
      <w:divBdr>
        <w:top w:val="none" w:sz="0" w:space="0" w:color="auto"/>
        <w:left w:val="none" w:sz="0" w:space="0" w:color="auto"/>
        <w:bottom w:val="none" w:sz="0" w:space="0" w:color="auto"/>
        <w:right w:val="none" w:sz="0" w:space="0" w:color="auto"/>
      </w:divBdr>
    </w:div>
    <w:div w:id="84154707">
      <w:bodyDiv w:val="1"/>
      <w:marLeft w:val="0"/>
      <w:marRight w:val="0"/>
      <w:marTop w:val="0"/>
      <w:marBottom w:val="0"/>
      <w:divBdr>
        <w:top w:val="none" w:sz="0" w:space="0" w:color="auto"/>
        <w:left w:val="none" w:sz="0" w:space="0" w:color="auto"/>
        <w:bottom w:val="none" w:sz="0" w:space="0" w:color="auto"/>
        <w:right w:val="none" w:sz="0" w:space="0" w:color="auto"/>
      </w:divBdr>
    </w:div>
    <w:div w:id="84498722">
      <w:bodyDiv w:val="1"/>
      <w:marLeft w:val="0"/>
      <w:marRight w:val="0"/>
      <w:marTop w:val="0"/>
      <w:marBottom w:val="0"/>
      <w:divBdr>
        <w:top w:val="none" w:sz="0" w:space="0" w:color="auto"/>
        <w:left w:val="none" w:sz="0" w:space="0" w:color="auto"/>
        <w:bottom w:val="none" w:sz="0" w:space="0" w:color="auto"/>
        <w:right w:val="none" w:sz="0" w:space="0" w:color="auto"/>
      </w:divBdr>
    </w:div>
    <w:div w:id="84765300">
      <w:bodyDiv w:val="1"/>
      <w:marLeft w:val="0"/>
      <w:marRight w:val="0"/>
      <w:marTop w:val="0"/>
      <w:marBottom w:val="0"/>
      <w:divBdr>
        <w:top w:val="none" w:sz="0" w:space="0" w:color="auto"/>
        <w:left w:val="none" w:sz="0" w:space="0" w:color="auto"/>
        <w:bottom w:val="none" w:sz="0" w:space="0" w:color="auto"/>
        <w:right w:val="none" w:sz="0" w:space="0" w:color="auto"/>
      </w:divBdr>
      <w:divsChild>
        <w:div w:id="4134857">
          <w:marLeft w:val="480"/>
          <w:marRight w:val="0"/>
          <w:marTop w:val="0"/>
          <w:marBottom w:val="0"/>
          <w:divBdr>
            <w:top w:val="none" w:sz="0" w:space="0" w:color="auto"/>
            <w:left w:val="none" w:sz="0" w:space="0" w:color="auto"/>
            <w:bottom w:val="none" w:sz="0" w:space="0" w:color="auto"/>
            <w:right w:val="none" w:sz="0" w:space="0" w:color="auto"/>
          </w:divBdr>
        </w:div>
        <w:div w:id="6299540">
          <w:marLeft w:val="480"/>
          <w:marRight w:val="0"/>
          <w:marTop w:val="0"/>
          <w:marBottom w:val="0"/>
          <w:divBdr>
            <w:top w:val="none" w:sz="0" w:space="0" w:color="auto"/>
            <w:left w:val="none" w:sz="0" w:space="0" w:color="auto"/>
            <w:bottom w:val="none" w:sz="0" w:space="0" w:color="auto"/>
            <w:right w:val="none" w:sz="0" w:space="0" w:color="auto"/>
          </w:divBdr>
        </w:div>
        <w:div w:id="48765824">
          <w:marLeft w:val="480"/>
          <w:marRight w:val="0"/>
          <w:marTop w:val="0"/>
          <w:marBottom w:val="0"/>
          <w:divBdr>
            <w:top w:val="none" w:sz="0" w:space="0" w:color="auto"/>
            <w:left w:val="none" w:sz="0" w:space="0" w:color="auto"/>
            <w:bottom w:val="none" w:sz="0" w:space="0" w:color="auto"/>
            <w:right w:val="none" w:sz="0" w:space="0" w:color="auto"/>
          </w:divBdr>
        </w:div>
        <w:div w:id="149295061">
          <w:marLeft w:val="480"/>
          <w:marRight w:val="0"/>
          <w:marTop w:val="0"/>
          <w:marBottom w:val="0"/>
          <w:divBdr>
            <w:top w:val="none" w:sz="0" w:space="0" w:color="auto"/>
            <w:left w:val="none" w:sz="0" w:space="0" w:color="auto"/>
            <w:bottom w:val="none" w:sz="0" w:space="0" w:color="auto"/>
            <w:right w:val="none" w:sz="0" w:space="0" w:color="auto"/>
          </w:divBdr>
        </w:div>
        <w:div w:id="164057786">
          <w:marLeft w:val="480"/>
          <w:marRight w:val="0"/>
          <w:marTop w:val="0"/>
          <w:marBottom w:val="0"/>
          <w:divBdr>
            <w:top w:val="none" w:sz="0" w:space="0" w:color="auto"/>
            <w:left w:val="none" w:sz="0" w:space="0" w:color="auto"/>
            <w:bottom w:val="none" w:sz="0" w:space="0" w:color="auto"/>
            <w:right w:val="none" w:sz="0" w:space="0" w:color="auto"/>
          </w:divBdr>
        </w:div>
        <w:div w:id="381292834">
          <w:marLeft w:val="480"/>
          <w:marRight w:val="0"/>
          <w:marTop w:val="0"/>
          <w:marBottom w:val="0"/>
          <w:divBdr>
            <w:top w:val="none" w:sz="0" w:space="0" w:color="auto"/>
            <w:left w:val="none" w:sz="0" w:space="0" w:color="auto"/>
            <w:bottom w:val="none" w:sz="0" w:space="0" w:color="auto"/>
            <w:right w:val="none" w:sz="0" w:space="0" w:color="auto"/>
          </w:divBdr>
        </w:div>
        <w:div w:id="440807471">
          <w:marLeft w:val="480"/>
          <w:marRight w:val="0"/>
          <w:marTop w:val="0"/>
          <w:marBottom w:val="0"/>
          <w:divBdr>
            <w:top w:val="none" w:sz="0" w:space="0" w:color="auto"/>
            <w:left w:val="none" w:sz="0" w:space="0" w:color="auto"/>
            <w:bottom w:val="none" w:sz="0" w:space="0" w:color="auto"/>
            <w:right w:val="none" w:sz="0" w:space="0" w:color="auto"/>
          </w:divBdr>
        </w:div>
        <w:div w:id="508914127">
          <w:marLeft w:val="480"/>
          <w:marRight w:val="0"/>
          <w:marTop w:val="0"/>
          <w:marBottom w:val="0"/>
          <w:divBdr>
            <w:top w:val="none" w:sz="0" w:space="0" w:color="auto"/>
            <w:left w:val="none" w:sz="0" w:space="0" w:color="auto"/>
            <w:bottom w:val="none" w:sz="0" w:space="0" w:color="auto"/>
            <w:right w:val="none" w:sz="0" w:space="0" w:color="auto"/>
          </w:divBdr>
        </w:div>
        <w:div w:id="596451682">
          <w:marLeft w:val="480"/>
          <w:marRight w:val="0"/>
          <w:marTop w:val="0"/>
          <w:marBottom w:val="0"/>
          <w:divBdr>
            <w:top w:val="none" w:sz="0" w:space="0" w:color="auto"/>
            <w:left w:val="none" w:sz="0" w:space="0" w:color="auto"/>
            <w:bottom w:val="none" w:sz="0" w:space="0" w:color="auto"/>
            <w:right w:val="none" w:sz="0" w:space="0" w:color="auto"/>
          </w:divBdr>
        </w:div>
        <w:div w:id="617221753">
          <w:marLeft w:val="480"/>
          <w:marRight w:val="0"/>
          <w:marTop w:val="0"/>
          <w:marBottom w:val="0"/>
          <w:divBdr>
            <w:top w:val="none" w:sz="0" w:space="0" w:color="auto"/>
            <w:left w:val="none" w:sz="0" w:space="0" w:color="auto"/>
            <w:bottom w:val="none" w:sz="0" w:space="0" w:color="auto"/>
            <w:right w:val="none" w:sz="0" w:space="0" w:color="auto"/>
          </w:divBdr>
        </w:div>
        <w:div w:id="626619655">
          <w:marLeft w:val="480"/>
          <w:marRight w:val="0"/>
          <w:marTop w:val="0"/>
          <w:marBottom w:val="0"/>
          <w:divBdr>
            <w:top w:val="none" w:sz="0" w:space="0" w:color="auto"/>
            <w:left w:val="none" w:sz="0" w:space="0" w:color="auto"/>
            <w:bottom w:val="none" w:sz="0" w:space="0" w:color="auto"/>
            <w:right w:val="none" w:sz="0" w:space="0" w:color="auto"/>
          </w:divBdr>
        </w:div>
        <w:div w:id="694844171">
          <w:marLeft w:val="480"/>
          <w:marRight w:val="0"/>
          <w:marTop w:val="0"/>
          <w:marBottom w:val="0"/>
          <w:divBdr>
            <w:top w:val="none" w:sz="0" w:space="0" w:color="auto"/>
            <w:left w:val="none" w:sz="0" w:space="0" w:color="auto"/>
            <w:bottom w:val="none" w:sz="0" w:space="0" w:color="auto"/>
            <w:right w:val="none" w:sz="0" w:space="0" w:color="auto"/>
          </w:divBdr>
        </w:div>
        <w:div w:id="798839157">
          <w:marLeft w:val="480"/>
          <w:marRight w:val="0"/>
          <w:marTop w:val="0"/>
          <w:marBottom w:val="0"/>
          <w:divBdr>
            <w:top w:val="none" w:sz="0" w:space="0" w:color="auto"/>
            <w:left w:val="none" w:sz="0" w:space="0" w:color="auto"/>
            <w:bottom w:val="none" w:sz="0" w:space="0" w:color="auto"/>
            <w:right w:val="none" w:sz="0" w:space="0" w:color="auto"/>
          </w:divBdr>
        </w:div>
        <w:div w:id="827213611">
          <w:marLeft w:val="480"/>
          <w:marRight w:val="0"/>
          <w:marTop w:val="0"/>
          <w:marBottom w:val="0"/>
          <w:divBdr>
            <w:top w:val="none" w:sz="0" w:space="0" w:color="auto"/>
            <w:left w:val="none" w:sz="0" w:space="0" w:color="auto"/>
            <w:bottom w:val="none" w:sz="0" w:space="0" w:color="auto"/>
            <w:right w:val="none" w:sz="0" w:space="0" w:color="auto"/>
          </w:divBdr>
        </w:div>
        <w:div w:id="885992216">
          <w:marLeft w:val="480"/>
          <w:marRight w:val="0"/>
          <w:marTop w:val="0"/>
          <w:marBottom w:val="0"/>
          <w:divBdr>
            <w:top w:val="none" w:sz="0" w:space="0" w:color="auto"/>
            <w:left w:val="none" w:sz="0" w:space="0" w:color="auto"/>
            <w:bottom w:val="none" w:sz="0" w:space="0" w:color="auto"/>
            <w:right w:val="none" w:sz="0" w:space="0" w:color="auto"/>
          </w:divBdr>
        </w:div>
        <w:div w:id="1202666720">
          <w:marLeft w:val="480"/>
          <w:marRight w:val="0"/>
          <w:marTop w:val="0"/>
          <w:marBottom w:val="0"/>
          <w:divBdr>
            <w:top w:val="none" w:sz="0" w:space="0" w:color="auto"/>
            <w:left w:val="none" w:sz="0" w:space="0" w:color="auto"/>
            <w:bottom w:val="none" w:sz="0" w:space="0" w:color="auto"/>
            <w:right w:val="none" w:sz="0" w:space="0" w:color="auto"/>
          </w:divBdr>
        </w:div>
        <w:div w:id="1274508941">
          <w:marLeft w:val="480"/>
          <w:marRight w:val="0"/>
          <w:marTop w:val="0"/>
          <w:marBottom w:val="0"/>
          <w:divBdr>
            <w:top w:val="none" w:sz="0" w:space="0" w:color="auto"/>
            <w:left w:val="none" w:sz="0" w:space="0" w:color="auto"/>
            <w:bottom w:val="none" w:sz="0" w:space="0" w:color="auto"/>
            <w:right w:val="none" w:sz="0" w:space="0" w:color="auto"/>
          </w:divBdr>
        </w:div>
        <w:div w:id="1293441294">
          <w:marLeft w:val="480"/>
          <w:marRight w:val="0"/>
          <w:marTop w:val="0"/>
          <w:marBottom w:val="0"/>
          <w:divBdr>
            <w:top w:val="none" w:sz="0" w:space="0" w:color="auto"/>
            <w:left w:val="none" w:sz="0" w:space="0" w:color="auto"/>
            <w:bottom w:val="none" w:sz="0" w:space="0" w:color="auto"/>
            <w:right w:val="none" w:sz="0" w:space="0" w:color="auto"/>
          </w:divBdr>
        </w:div>
        <w:div w:id="1301686765">
          <w:marLeft w:val="480"/>
          <w:marRight w:val="0"/>
          <w:marTop w:val="0"/>
          <w:marBottom w:val="0"/>
          <w:divBdr>
            <w:top w:val="none" w:sz="0" w:space="0" w:color="auto"/>
            <w:left w:val="none" w:sz="0" w:space="0" w:color="auto"/>
            <w:bottom w:val="none" w:sz="0" w:space="0" w:color="auto"/>
            <w:right w:val="none" w:sz="0" w:space="0" w:color="auto"/>
          </w:divBdr>
        </w:div>
        <w:div w:id="1315641460">
          <w:marLeft w:val="480"/>
          <w:marRight w:val="0"/>
          <w:marTop w:val="0"/>
          <w:marBottom w:val="0"/>
          <w:divBdr>
            <w:top w:val="none" w:sz="0" w:space="0" w:color="auto"/>
            <w:left w:val="none" w:sz="0" w:space="0" w:color="auto"/>
            <w:bottom w:val="none" w:sz="0" w:space="0" w:color="auto"/>
            <w:right w:val="none" w:sz="0" w:space="0" w:color="auto"/>
          </w:divBdr>
        </w:div>
        <w:div w:id="1342393284">
          <w:marLeft w:val="480"/>
          <w:marRight w:val="0"/>
          <w:marTop w:val="0"/>
          <w:marBottom w:val="0"/>
          <w:divBdr>
            <w:top w:val="none" w:sz="0" w:space="0" w:color="auto"/>
            <w:left w:val="none" w:sz="0" w:space="0" w:color="auto"/>
            <w:bottom w:val="none" w:sz="0" w:space="0" w:color="auto"/>
            <w:right w:val="none" w:sz="0" w:space="0" w:color="auto"/>
          </w:divBdr>
        </w:div>
        <w:div w:id="1343630863">
          <w:marLeft w:val="480"/>
          <w:marRight w:val="0"/>
          <w:marTop w:val="0"/>
          <w:marBottom w:val="0"/>
          <w:divBdr>
            <w:top w:val="none" w:sz="0" w:space="0" w:color="auto"/>
            <w:left w:val="none" w:sz="0" w:space="0" w:color="auto"/>
            <w:bottom w:val="none" w:sz="0" w:space="0" w:color="auto"/>
            <w:right w:val="none" w:sz="0" w:space="0" w:color="auto"/>
          </w:divBdr>
        </w:div>
        <w:div w:id="1806507090">
          <w:marLeft w:val="480"/>
          <w:marRight w:val="0"/>
          <w:marTop w:val="0"/>
          <w:marBottom w:val="0"/>
          <w:divBdr>
            <w:top w:val="none" w:sz="0" w:space="0" w:color="auto"/>
            <w:left w:val="none" w:sz="0" w:space="0" w:color="auto"/>
            <w:bottom w:val="none" w:sz="0" w:space="0" w:color="auto"/>
            <w:right w:val="none" w:sz="0" w:space="0" w:color="auto"/>
          </w:divBdr>
        </w:div>
        <w:div w:id="1821969169">
          <w:marLeft w:val="480"/>
          <w:marRight w:val="0"/>
          <w:marTop w:val="0"/>
          <w:marBottom w:val="0"/>
          <w:divBdr>
            <w:top w:val="none" w:sz="0" w:space="0" w:color="auto"/>
            <w:left w:val="none" w:sz="0" w:space="0" w:color="auto"/>
            <w:bottom w:val="none" w:sz="0" w:space="0" w:color="auto"/>
            <w:right w:val="none" w:sz="0" w:space="0" w:color="auto"/>
          </w:divBdr>
        </w:div>
        <w:div w:id="1865823784">
          <w:marLeft w:val="480"/>
          <w:marRight w:val="0"/>
          <w:marTop w:val="0"/>
          <w:marBottom w:val="0"/>
          <w:divBdr>
            <w:top w:val="none" w:sz="0" w:space="0" w:color="auto"/>
            <w:left w:val="none" w:sz="0" w:space="0" w:color="auto"/>
            <w:bottom w:val="none" w:sz="0" w:space="0" w:color="auto"/>
            <w:right w:val="none" w:sz="0" w:space="0" w:color="auto"/>
          </w:divBdr>
        </w:div>
        <w:div w:id="1895434682">
          <w:marLeft w:val="480"/>
          <w:marRight w:val="0"/>
          <w:marTop w:val="0"/>
          <w:marBottom w:val="0"/>
          <w:divBdr>
            <w:top w:val="none" w:sz="0" w:space="0" w:color="auto"/>
            <w:left w:val="none" w:sz="0" w:space="0" w:color="auto"/>
            <w:bottom w:val="none" w:sz="0" w:space="0" w:color="auto"/>
            <w:right w:val="none" w:sz="0" w:space="0" w:color="auto"/>
          </w:divBdr>
        </w:div>
        <w:div w:id="2040275406">
          <w:marLeft w:val="480"/>
          <w:marRight w:val="0"/>
          <w:marTop w:val="0"/>
          <w:marBottom w:val="0"/>
          <w:divBdr>
            <w:top w:val="none" w:sz="0" w:space="0" w:color="auto"/>
            <w:left w:val="none" w:sz="0" w:space="0" w:color="auto"/>
            <w:bottom w:val="none" w:sz="0" w:space="0" w:color="auto"/>
            <w:right w:val="none" w:sz="0" w:space="0" w:color="auto"/>
          </w:divBdr>
        </w:div>
        <w:div w:id="2128959948">
          <w:marLeft w:val="480"/>
          <w:marRight w:val="0"/>
          <w:marTop w:val="0"/>
          <w:marBottom w:val="0"/>
          <w:divBdr>
            <w:top w:val="none" w:sz="0" w:space="0" w:color="auto"/>
            <w:left w:val="none" w:sz="0" w:space="0" w:color="auto"/>
            <w:bottom w:val="none" w:sz="0" w:space="0" w:color="auto"/>
            <w:right w:val="none" w:sz="0" w:space="0" w:color="auto"/>
          </w:divBdr>
        </w:div>
        <w:div w:id="2143647103">
          <w:marLeft w:val="480"/>
          <w:marRight w:val="0"/>
          <w:marTop w:val="0"/>
          <w:marBottom w:val="0"/>
          <w:divBdr>
            <w:top w:val="none" w:sz="0" w:space="0" w:color="auto"/>
            <w:left w:val="none" w:sz="0" w:space="0" w:color="auto"/>
            <w:bottom w:val="none" w:sz="0" w:space="0" w:color="auto"/>
            <w:right w:val="none" w:sz="0" w:space="0" w:color="auto"/>
          </w:divBdr>
        </w:div>
      </w:divsChild>
    </w:div>
    <w:div w:id="85541123">
      <w:bodyDiv w:val="1"/>
      <w:marLeft w:val="0"/>
      <w:marRight w:val="0"/>
      <w:marTop w:val="0"/>
      <w:marBottom w:val="0"/>
      <w:divBdr>
        <w:top w:val="none" w:sz="0" w:space="0" w:color="auto"/>
        <w:left w:val="none" w:sz="0" w:space="0" w:color="auto"/>
        <w:bottom w:val="none" w:sz="0" w:space="0" w:color="auto"/>
        <w:right w:val="none" w:sz="0" w:space="0" w:color="auto"/>
      </w:divBdr>
    </w:div>
    <w:div w:id="85736331">
      <w:bodyDiv w:val="1"/>
      <w:marLeft w:val="0"/>
      <w:marRight w:val="0"/>
      <w:marTop w:val="0"/>
      <w:marBottom w:val="0"/>
      <w:divBdr>
        <w:top w:val="none" w:sz="0" w:space="0" w:color="auto"/>
        <w:left w:val="none" w:sz="0" w:space="0" w:color="auto"/>
        <w:bottom w:val="none" w:sz="0" w:space="0" w:color="auto"/>
        <w:right w:val="none" w:sz="0" w:space="0" w:color="auto"/>
      </w:divBdr>
    </w:div>
    <w:div w:id="86076108">
      <w:bodyDiv w:val="1"/>
      <w:marLeft w:val="0"/>
      <w:marRight w:val="0"/>
      <w:marTop w:val="0"/>
      <w:marBottom w:val="0"/>
      <w:divBdr>
        <w:top w:val="none" w:sz="0" w:space="0" w:color="auto"/>
        <w:left w:val="none" w:sz="0" w:space="0" w:color="auto"/>
        <w:bottom w:val="none" w:sz="0" w:space="0" w:color="auto"/>
        <w:right w:val="none" w:sz="0" w:space="0" w:color="auto"/>
      </w:divBdr>
      <w:divsChild>
        <w:div w:id="258372863">
          <w:marLeft w:val="480"/>
          <w:marRight w:val="0"/>
          <w:marTop w:val="0"/>
          <w:marBottom w:val="0"/>
          <w:divBdr>
            <w:top w:val="none" w:sz="0" w:space="0" w:color="auto"/>
            <w:left w:val="none" w:sz="0" w:space="0" w:color="auto"/>
            <w:bottom w:val="none" w:sz="0" w:space="0" w:color="auto"/>
            <w:right w:val="none" w:sz="0" w:space="0" w:color="auto"/>
          </w:divBdr>
        </w:div>
        <w:div w:id="358899168">
          <w:marLeft w:val="480"/>
          <w:marRight w:val="0"/>
          <w:marTop w:val="0"/>
          <w:marBottom w:val="0"/>
          <w:divBdr>
            <w:top w:val="none" w:sz="0" w:space="0" w:color="auto"/>
            <w:left w:val="none" w:sz="0" w:space="0" w:color="auto"/>
            <w:bottom w:val="none" w:sz="0" w:space="0" w:color="auto"/>
            <w:right w:val="none" w:sz="0" w:space="0" w:color="auto"/>
          </w:divBdr>
        </w:div>
        <w:div w:id="463239226">
          <w:marLeft w:val="480"/>
          <w:marRight w:val="0"/>
          <w:marTop w:val="0"/>
          <w:marBottom w:val="0"/>
          <w:divBdr>
            <w:top w:val="none" w:sz="0" w:space="0" w:color="auto"/>
            <w:left w:val="none" w:sz="0" w:space="0" w:color="auto"/>
            <w:bottom w:val="none" w:sz="0" w:space="0" w:color="auto"/>
            <w:right w:val="none" w:sz="0" w:space="0" w:color="auto"/>
          </w:divBdr>
        </w:div>
        <w:div w:id="496045440">
          <w:marLeft w:val="480"/>
          <w:marRight w:val="0"/>
          <w:marTop w:val="0"/>
          <w:marBottom w:val="0"/>
          <w:divBdr>
            <w:top w:val="none" w:sz="0" w:space="0" w:color="auto"/>
            <w:left w:val="none" w:sz="0" w:space="0" w:color="auto"/>
            <w:bottom w:val="none" w:sz="0" w:space="0" w:color="auto"/>
            <w:right w:val="none" w:sz="0" w:space="0" w:color="auto"/>
          </w:divBdr>
        </w:div>
        <w:div w:id="535390533">
          <w:marLeft w:val="480"/>
          <w:marRight w:val="0"/>
          <w:marTop w:val="0"/>
          <w:marBottom w:val="0"/>
          <w:divBdr>
            <w:top w:val="none" w:sz="0" w:space="0" w:color="auto"/>
            <w:left w:val="none" w:sz="0" w:space="0" w:color="auto"/>
            <w:bottom w:val="none" w:sz="0" w:space="0" w:color="auto"/>
            <w:right w:val="none" w:sz="0" w:space="0" w:color="auto"/>
          </w:divBdr>
        </w:div>
        <w:div w:id="563107189">
          <w:marLeft w:val="480"/>
          <w:marRight w:val="0"/>
          <w:marTop w:val="0"/>
          <w:marBottom w:val="0"/>
          <w:divBdr>
            <w:top w:val="none" w:sz="0" w:space="0" w:color="auto"/>
            <w:left w:val="none" w:sz="0" w:space="0" w:color="auto"/>
            <w:bottom w:val="none" w:sz="0" w:space="0" w:color="auto"/>
            <w:right w:val="none" w:sz="0" w:space="0" w:color="auto"/>
          </w:divBdr>
        </w:div>
        <w:div w:id="592056014">
          <w:marLeft w:val="480"/>
          <w:marRight w:val="0"/>
          <w:marTop w:val="0"/>
          <w:marBottom w:val="0"/>
          <w:divBdr>
            <w:top w:val="none" w:sz="0" w:space="0" w:color="auto"/>
            <w:left w:val="none" w:sz="0" w:space="0" w:color="auto"/>
            <w:bottom w:val="none" w:sz="0" w:space="0" w:color="auto"/>
            <w:right w:val="none" w:sz="0" w:space="0" w:color="auto"/>
          </w:divBdr>
        </w:div>
        <w:div w:id="606231948">
          <w:marLeft w:val="480"/>
          <w:marRight w:val="0"/>
          <w:marTop w:val="0"/>
          <w:marBottom w:val="0"/>
          <w:divBdr>
            <w:top w:val="none" w:sz="0" w:space="0" w:color="auto"/>
            <w:left w:val="none" w:sz="0" w:space="0" w:color="auto"/>
            <w:bottom w:val="none" w:sz="0" w:space="0" w:color="auto"/>
            <w:right w:val="none" w:sz="0" w:space="0" w:color="auto"/>
          </w:divBdr>
        </w:div>
        <w:div w:id="712466798">
          <w:marLeft w:val="480"/>
          <w:marRight w:val="0"/>
          <w:marTop w:val="0"/>
          <w:marBottom w:val="0"/>
          <w:divBdr>
            <w:top w:val="none" w:sz="0" w:space="0" w:color="auto"/>
            <w:left w:val="none" w:sz="0" w:space="0" w:color="auto"/>
            <w:bottom w:val="none" w:sz="0" w:space="0" w:color="auto"/>
            <w:right w:val="none" w:sz="0" w:space="0" w:color="auto"/>
          </w:divBdr>
        </w:div>
        <w:div w:id="818498064">
          <w:marLeft w:val="480"/>
          <w:marRight w:val="0"/>
          <w:marTop w:val="0"/>
          <w:marBottom w:val="0"/>
          <w:divBdr>
            <w:top w:val="none" w:sz="0" w:space="0" w:color="auto"/>
            <w:left w:val="none" w:sz="0" w:space="0" w:color="auto"/>
            <w:bottom w:val="none" w:sz="0" w:space="0" w:color="auto"/>
            <w:right w:val="none" w:sz="0" w:space="0" w:color="auto"/>
          </w:divBdr>
        </w:div>
        <w:div w:id="914894286">
          <w:marLeft w:val="480"/>
          <w:marRight w:val="0"/>
          <w:marTop w:val="0"/>
          <w:marBottom w:val="0"/>
          <w:divBdr>
            <w:top w:val="none" w:sz="0" w:space="0" w:color="auto"/>
            <w:left w:val="none" w:sz="0" w:space="0" w:color="auto"/>
            <w:bottom w:val="none" w:sz="0" w:space="0" w:color="auto"/>
            <w:right w:val="none" w:sz="0" w:space="0" w:color="auto"/>
          </w:divBdr>
        </w:div>
        <w:div w:id="946891597">
          <w:marLeft w:val="480"/>
          <w:marRight w:val="0"/>
          <w:marTop w:val="0"/>
          <w:marBottom w:val="0"/>
          <w:divBdr>
            <w:top w:val="none" w:sz="0" w:space="0" w:color="auto"/>
            <w:left w:val="none" w:sz="0" w:space="0" w:color="auto"/>
            <w:bottom w:val="none" w:sz="0" w:space="0" w:color="auto"/>
            <w:right w:val="none" w:sz="0" w:space="0" w:color="auto"/>
          </w:divBdr>
        </w:div>
        <w:div w:id="1002702816">
          <w:marLeft w:val="480"/>
          <w:marRight w:val="0"/>
          <w:marTop w:val="0"/>
          <w:marBottom w:val="0"/>
          <w:divBdr>
            <w:top w:val="none" w:sz="0" w:space="0" w:color="auto"/>
            <w:left w:val="none" w:sz="0" w:space="0" w:color="auto"/>
            <w:bottom w:val="none" w:sz="0" w:space="0" w:color="auto"/>
            <w:right w:val="none" w:sz="0" w:space="0" w:color="auto"/>
          </w:divBdr>
        </w:div>
        <w:div w:id="1015110914">
          <w:marLeft w:val="480"/>
          <w:marRight w:val="0"/>
          <w:marTop w:val="0"/>
          <w:marBottom w:val="0"/>
          <w:divBdr>
            <w:top w:val="none" w:sz="0" w:space="0" w:color="auto"/>
            <w:left w:val="none" w:sz="0" w:space="0" w:color="auto"/>
            <w:bottom w:val="none" w:sz="0" w:space="0" w:color="auto"/>
            <w:right w:val="none" w:sz="0" w:space="0" w:color="auto"/>
          </w:divBdr>
        </w:div>
        <w:div w:id="1083836335">
          <w:marLeft w:val="480"/>
          <w:marRight w:val="0"/>
          <w:marTop w:val="0"/>
          <w:marBottom w:val="0"/>
          <w:divBdr>
            <w:top w:val="none" w:sz="0" w:space="0" w:color="auto"/>
            <w:left w:val="none" w:sz="0" w:space="0" w:color="auto"/>
            <w:bottom w:val="none" w:sz="0" w:space="0" w:color="auto"/>
            <w:right w:val="none" w:sz="0" w:space="0" w:color="auto"/>
          </w:divBdr>
        </w:div>
        <w:div w:id="1168132826">
          <w:marLeft w:val="480"/>
          <w:marRight w:val="0"/>
          <w:marTop w:val="0"/>
          <w:marBottom w:val="0"/>
          <w:divBdr>
            <w:top w:val="none" w:sz="0" w:space="0" w:color="auto"/>
            <w:left w:val="none" w:sz="0" w:space="0" w:color="auto"/>
            <w:bottom w:val="none" w:sz="0" w:space="0" w:color="auto"/>
            <w:right w:val="none" w:sz="0" w:space="0" w:color="auto"/>
          </w:divBdr>
        </w:div>
        <w:div w:id="1335648163">
          <w:marLeft w:val="480"/>
          <w:marRight w:val="0"/>
          <w:marTop w:val="0"/>
          <w:marBottom w:val="0"/>
          <w:divBdr>
            <w:top w:val="none" w:sz="0" w:space="0" w:color="auto"/>
            <w:left w:val="none" w:sz="0" w:space="0" w:color="auto"/>
            <w:bottom w:val="none" w:sz="0" w:space="0" w:color="auto"/>
            <w:right w:val="none" w:sz="0" w:space="0" w:color="auto"/>
          </w:divBdr>
        </w:div>
        <w:div w:id="1406877197">
          <w:marLeft w:val="480"/>
          <w:marRight w:val="0"/>
          <w:marTop w:val="0"/>
          <w:marBottom w:val="0"/>
          <w:divBdr>
            <w:top w:val="none" w:sz="0" w:space="0" w:color="auto"/>
            <w:left w:val="none" w:sz="0" w:space="0" w:color="auto"/>
            <w:bottom w:val="none" w:sz="0" w:space="0" w:color="auto"/>
            <w:right w:val="none" w:sz="0" w:space="0" w:color="auto"/>
          </w:divBdr>
        </w:div>
        <w:div w:id="1555848937">
          <w:marLeft w:val="480"/>
          <w:marRight w:val="0"/>
          <w:marTop w:val="0"/>
          <w:marBottom w:val="0"/>
          <w:divBdr>
            <w:top w:val="none" w:sz="0" w:space="0" w:color="auto"/>
            <w:left w:val="none" w:sz="0" w:space="0" w:color="auto"/>
            <w:bottom w:val="none" w:sz="0" w:space="0" w:color="auto"/>
            <w:right w:val="none" w:sz="0" w:space="0" w:color="auto"/>
          </w:divBdr>
        </w:div>
        <w:div w:id="1573731024">
          <w:marLeft w:val="480"/>
          <w:marRight w:val="0"/>
          <w:marTop w:val="0"/>
          <w:marBottom w:val="0"/>
          <w:divBdr>
            <w:top w:val="none" w:sz="0" w:space="0" w:color="auto"/>
            <w:left w:val="none" w:sz="0" w:space="0" w:color="auto"/>
            <w:bottom w:val="none" w:sz="0" w:space="0" w:color="auto"/>
            <w:right w:val="none" w:sz="0" w:space="0" w:color="auto"/>
          </w:divBdr>
        </w:div>
        <w:div w:id="1601140793">
          <w:marLeft w:val="480"/>
          <w:marRight w:val="0"/>
          <w:marTop w:val="0"/>
          <w:marBottom w:val="0"/>
          <w:divBdr>
            <w:top w:val="none" w:sz="0" w:space="0" w:color="auto"/>
            <w:left w:val="none" w:sz="0" w:space="0" w:color="auto"/>
            <w:bottom w:val="none" w:sz="0" w:space="0" w:color="auto"/>
            <w:right w:val="none" w:sz="0" w:space="0" w:color="auto"/>
          </w:divBdr>
        </w:div>
        <w:div w:id="1630669198">
          <w:marLeft w:val="480"/>
          <w:marRight w:val="0"/>
          <w:marTop w:val="0"/>
          <w:marBottom w:val="0"/>
          <w:divBdr>
            <w:top w:val="none" w:sz="0" w:space="0" w:color="auto"/>
            <w:left w:val="none" w:sz="0" w:space="0" w:color="auto"/>
            <w:bottom w:val="none" w:sz="0" w:space="0" w:color="auto"/>
            <w:right w:val="none" w:sz="0" w:space="0" w:color="auto"/>
          </w:divBdr>
        </w:div>
        <w:div w:id="1732460853">
          <w:marLeft w:val="480"/>
          <w:marRight w:val="0"/>
          <w:marTop w:val="0"/>
          <w:marBottom w:val="0"/>
          <w:divBdr>
            <w:top w:val="none" w:sz="0" w:space="0" w:color="auto"/>
            <w:left w:val="none" w:sz="0" w:space="0" w:color="auto"/>
            <w:bottom w:val="none" w:sz="0" w:space="0" w:color="auto"/>
            <w:right w:val="none" w:sz="0" w:space="0" w:color="auto"/>
          </w:divBdr>
        </w:div>
        <w:div w:id="1737126273">
          <w:marLeft w:val="480"/>
          <w:marRight w:val="0"/>
          <w:marTop w:val="0"/>
          <w:marBottom w:val="0"/>
          <w:divBdr>
            <w:top w:val="none" w:sz="0" w:space="0" w:color="auto"/>
            <w:left w:val="none" w:sz="0" w:space="0" w:color="auto"/>
            <w:bottom w:val="none" w:sz="0" w:space="0" w:color="auto"/>
            <w:right w:val="none" w:sz="0" w:space="0" w:color="auto"/>
          </w:divBdr>
        </w:div>
        <w:div w:id="1817607200">
          <w:marLeft w:val="480"/>
          <w:marRight w:val="0"/>
          <w:marTop w:val="0"/>
          <w:marBottom w:val="0"/>
          <w:divBdr>
            <w:top w:val="none" w:sz="0" w:space="0" w:color="auto"/>
            <w:left w:val="none" w:sz="0" w:space="0" w:color="auto"/>
            <w:bottom w:val="none" w:sz="0" w:space="0" w:color="auto"/>
            <w:right w:val="none" w:sz="0" w:space="0" w:color="auto"/>
          </w:divBdr>
        </w:div>
        <w:div w:id="1873347453">
          <w:marLeft w:val="480"/>
          <w:marRight w:val="0"/>
          <w:marTop w:val="0"/>
          <w:marBottom w:val="0"/>
          <w:divBdr>
            <w:top w:val="none" w:sz="0" w:space="0" w:color="auto"/>
            <w:left w:val="none" w:sz="0" w:space="0" w:color="auto"/>
            <w:bottom w:val="none" w:sz="0" w:space="0" w:color="auto"/>
            <w:right w:val="none" w:sz="0" w:space="0" w:color="auto"/>
          </w:divBdr>
        </w:div>
        <w:div w:id="1878620408">
          <w:marLeft w:val="480"/>
          <w:marRight w:val="0"/>
          <w:marTop w:val="0"/>
          <w:marBottom w:val="0"/>
          <w:divBdr>
            <w:top w:val="none" w:sz="0" w:space="0" w:color="auto"/>
            <w:left w:val="none" w:sz="0" w:space="0" w:color="auto"/>
            <w:bottom w:val="none" w:sz="0" w:space="0" w:color="auto"/>
            <w:right w:val="none" w:sz="0" w:space="0" w:color="auto"/>
          </w:divBdr>
        </w:div>
        <w:div w:id="1973749468">
          <w:marLeft w:val="480"/>
          <w:marRight w:val="0"/>
          <w:marTop w:val="0"/>
          <w:marBottom w:val="0"/>
          <w:divBdr>
            <w:top w:val="none" w:sz="0" w:space="0" w:color="auto"/>
            <w:left w:val="none" w:sz="0" w:space="0" w:color="auto"/>
            <w:bottom w:val="none" w:sz="0" w:space="0" w:color="auto"/>
            <w:right w:val="none" w:sz="0" w:space="0" w:color="auto"/>
          </w:divBdr>
        </w:div>
        <w:div w:id="2029672583">
          <w:marLeft w:val="480"/>
          <w:marRight w:val="0"/>
          <w:marTop w:val="0"/>
          <w:marBottom w:val="0"/>
          <w:divBdr>
            <w:top w:val="none" w:sz="0" w:space="0" w:color="auto"/>
            <w:left w:val="none" w:sz="0" w:space="0" w:color="auto"/>
            <w:bottom w:val="none" w:sz="0" w:space="0" w:color="auto"/>
            <w:right w:val="none" w:sz="0" w:space="0" w:color="auto"/>
          </w:divBdr>
        </w:div>
        <w:div w:id="2029986941">
          <w:marLeft w:val="480"/>
          <w:marRight w:val="0"/>
          <w:marTop w:val="0"/>
          <w:marBottom w:val="0"/>
          <w:divBdr>
            <w:top w:val="none" w:sz="0" w:space="0" w:color="auto"/>
            <w:left w:val="none" w:sz="0" w:space="0" w:color="auto"/>
            <w:bottom w:val="none" w:sz="0" w:space="0" w:color="auto"/>
            <w:right w:val="none" w:sz="0" w:space="0" w:color="auto"/>
          </w:divBdr>
        </w:div>
        <w:div w:id="2074162070">
          <w:marLeft w:val="480"/>
          <w:marRight w:val="0"/>
          <w:marTop w:val="0"/>
          <w:marBottom w:val="0"/>
          <w:divBdr>
            <w:top w:val="none" w:sz="0" w:space="0" w:color="auto"/>
            <w:left w:val="none" w:sz="0" w:space="0" w:color="auto"/>
            <w:bottom w:val="none" w:sz="0" w:space="0" w:color="auto"/>
            <w:right w:val="none" w:sz="0" w:space="0" w:color="auto"/>
          </w:divBdr>
        </w:div>
        <w:div w:id="2104719502">
          <w:marLeft w:val="480"/>
          <w:marRight w:val="0"/>
          <w:marTop w:val="0"/>
          <w:marBottom w:val="0"/>
          <w:divBdr>
            <w:top w:val="none" w:sz="0" w:space="0" w:color="auto"/>
            <w:left w:val="none" w:sz="0" w:space="0" w:color="auto"/>
            <w:bottom w:val="none" w:sz="0" w:space="0" w:color="auto"/>
            <w:right w:val="none" w:sz="0" w:space="0" w:color="auto"/>
          </w:divBdr>
        </w:div>
      </w:divsChild>
    </w:div>
    <w:div w:id="86468290">
      <w:bodyDiv w:val="1"/>
      <w:marLeft w:val="0"/>
      <w:marRight w:val="0"/>
      <w:marTop w:val="0"/>
      <w:marBottom w:val="0"/>
      <w:divBdr>
        <w:top w:val="none" w:sz="0" w:space="0" w:color="auto"/>
        <w:left w:val="none" w:sz="0" w:space="0" w:color="auto"/>
        <w:bottom w:val="none" w:sz="0" w:space="0" w:color="auto"/>
        <w:right w:val="none" w:sz="0" w:space="0" w:color="auto"/>
      </w:divBdr>
    </w:div>
    <w:div w:id="86853934">
      <w:bodyDiv w:val="1"/>
      <w:marLeft w:val="0"/>
      <w:marRight w:val="0"/>
      <w:marTop w:val="0"/>
      <w:marBottom w:val="0"/>
      <w:divBdr>
        <w:top w:val="none" w:sz="0" w:space="0" w:color="auto"/>
        <w:left w:val="none" w:sz="0" w:space="0" w:color="auto"/>
        <w:bottom w:val="none" w:sz="0" w:space="0" w:color="auto"/>
        <w:right w:val="none" w:sz="0" w:space="0" w:color="auto"/>
      </w:divBdr>
    </w:div>
    <w:div w:id="86855844">
      <w:bodyDiv w:val="1"/>
      <w:marLeft w:val="0"/>
      <w:marRight w:val="0"/>
      <w:marTop w:val="0"/>
      <w:marBottom w:val="0"/>
      <w:divBdr>
        <w:top w:val="none" w:sz="0" w:space="0" w:color="auto"/>
        <w:left w:val="none" w:sz="0" w:space="0" w:color="auto"/>
        <w:bottom w:val="none" w:sz="0" w:space="0" w:color="auto"/>
        <w:right w:val="none" w:sz="0" w:space="0" w:color="auto"/>
      </w:divBdr>
    </w:div>
    <w:div w:id="87119297">
      <w:bodyDiv w:val="1"/>
      <w:marLeft w:val="0"/>
      <w:marRight w:val="0"/>
      <w:marTop w:val="0"/>
      <w:marBottom w:val="0"/>
      <w:divBdr>
        <w:top w:val="none" w:sz="0" w:space="0" w:color="auto"/>
        <w:left w:val="none" w:sz="0" w:space="0" w:color="auto"/>
        <w:bottom w:val="none" w:sz="0" w:space="0" w:color="auto"/>
        <w:right w:val="none" w:sz="0" w:space="0" w:color="auto"/>
      </w:divBdr>
    </w:div>
    <w:div w:id="87508990">
      <w:bodyDiv w:val="1"/>
      <w:marLeft w:val="0"/>
      <w:marRight w:val="0"/>
      <w:marTop w:val="0"/>
      <w:marBottom w:val="0"/>
      <w:divBdr>
        <w:top w:val="none" w:sz="0" w:space="0" w:color="auto"/>
        <w:left w:val="none" w:sz="0" w:space="0" w:color="auto"/>
        <w:bottom w:val="none" w:sz="0" w:space="0" w:color="auto"/>
        <w:right w:val="none" w:sz="0" w:space="0" w:color="auto"/>
      </w:divBdr>
    </w:div>
    <w:div w:id="87626629">
      <w:bodyDiv w:val="1"/>
      <w:marLeft w:val="0"/>
      <w:marRight w:val="0"/>
      <w:marTop w:val="0"/>
      <w:marBottom w:val="0"/>
      <w:divBdr>
        <w:top w:val="none" w:sz="0" w:space="0" w:color="auto"/>
        <w:left w:val="none" w:sz="0" w:space="0" w:color="auto"/>
        <w:bottom w:val="none" w:sz="0" w:space="0" w:color="auto"/>
        <w:right w:val="none" w:sz="0" w:space="0" w:color="auto"/>
      </w:divBdr>
    </w:div>
    <w:div w:id="88161915">
      <w:bodyDiv w:val="1"/>
      <w:marLeft w:val="0"/>
      <w:marRight w:val="0"/>
      <w:marTop w:val="0"/>
      <w:marBottom w:val="0"/>
      <w:divBdr>
        <w:top w:val="none" w:sz="0" w:space="0" w:color="auto"/>
        <w:left w:val="none" w:sz="0" w:space="0" w:color="auto"/>
        <w:bottom w:val="none" w:sz="0" w:space="0" w:color="auto"/>
        <w:right w:val="none" w:sz="0" w:space="0" w:color="auto"/>
      </w:divBdr>
    </w:div>
    <w:div w:id="88239044">
      <w:bodyDiv w:val="1"/>
      <w:marLeft w:val="0"/>
      <w:marRight w:val="0"/>
      <w:marTop w:val="0"/>
      <w:marBottom w:val="0"/>
      <w:divBdr>
        <w:top w:val="none" w:sz="0" w:space="0" w:color="auto"/>
        <w:left w:val="none" w:sz="0" w:space="0" w:color="auto"/>
        <w:bottom w:val="none" w:sz="0" w:space="0" w:color="auto"/>
        <w:right w:val="none" w:sz="0" w:space="0" w:color="auto"/>
      </w:divBdr>
    </w:div>
    <w:div w:id="89279643">
      <w:bodyDiv w:val="1"/>
      <w:marLeft w:val="0"/>
      <w:marRight w:val="0"/>
      <w:marTop w:val="0"/>
      <w:marBottom w:val="0"/>
      <w:divBdr>
        <w:top w:val="none" w:sz="0" w:space="0" w:color="auto"/>
        <w:left w:val="none" w:sz="0" w:space="0" w:color="auto"/>
        <w:bottom w:val="none" w:sz="0" w:space="0" w:color="auto"/>
        <w:right w:val="none" w:sz="0" w:space="0" w:color="auto"/>
      </w:divBdr>
    </w:div>
    <w:div w:id="89350471">
      <w:bodyDiv w:val="1"/>
      <w:marLeft w:val="0"/>
      <w:marRight w:val="0"/>
      <w:marTop w:val="0"/>
      <w:marBottom w:val="0"/>
      <w:divBdr>
        <w:top w:val="none" w:sz="0" w:space="0" w:color="auto"/>
        <w:left w:val="none" w:sz="0" w:space="0" w:color="auto"/>
        <w:bottom w:val="none" w:sz="0" w:space="0" w:color="auto"/>
        <w:right w:val="none" w:sz="0" w:space="0" w:color="auto"/>
      </w:divBdr>
    </w:div>
    <w:div w:id="89663540">
      <w:bodyDiv w:val="1"/>
      <w:marLeft w:val="0"/>
      <w:marRight w:val="0"/>
      <w:marTop w:val="0"/>
      <w:marBottom w:val="0"/>
      <w:divBdr>
        <w:top w:val="none" w:sz="0" w:space="0" w:color="auto"/>
        <w:left w:val="none" w:sz="0" w:space="0" w:color="auto"/>
        <w:bottom w:val="none" w:sz="0" w:space="0" w:color="auto"/>
        <w:right w:val="none" w:sz="0" w:space="0" w:color="auto"/>
      </w:divBdr>
    </w:div>
    <w:div w:id="90053805">
      <w:bodyDiv w:val="1"/>
      <w:marLeft w:val="0"/>
      <w:marRight w:val="0"/>
      <w:marTop w:val="0"/>
      <w:marBottom w:val="0"/>
      <w:divBdr>
        <w:top w:val="none" w:sz="0" w:space="0" w:color="auto"/>
        <w:left w:val="none" w:sz="0" w:space="0" w:color="auto"/>
        <w:bottom w:val="none" w:sz="0" w:space="0" w:color="auto"/>
        <w:right w:val="none" w:sz="0" w:space="0" w:color="auto"/>
      </w:divBdr>
    </w:div>
    <w:div w:id="90124407">
      <w:bodyDiv w:val="1"/>
      <w:marLeft w:val="0"/>
      <w:marRight w:val="0"/>
      <w:marTop w:val="0"/>
      <w:marBottom w:val="0"/>
      <w:divBdr>
        <w:top w:val="none" w:sz="0" w:space="0" w:color="auto"/>
        <w:left w:val="none" w:sz="0" w:space="0" w:color="auto"/>
        <w:bottom w:val="none" w:sz="0" w:space="0" w:color="auto"/>
        <w:right w:val="none" w:sz="0" w:space="0" w:color="auto"/>
      </w:divBdr>
    </w:div>
    <w:div w:id="90202181">
      <w:bodyDiv w:val="1"/>
      <w:marLeft w:val="0"/>
      <w:marRight w:val="0"/>
      <w:marTop w:val="0"/>
      <w:marBottom w:val="0"/>
      <w:divBdr>
        <w:top w:val="none" w:sz="0" w:space="0" w:color="auto"/>
        <w:left w:val="none" w:sz="0" w:space="0" w:color="auto"/>
        <w:bottom w:val="none" w:sz="0" w:space="0" w:color="auto"/>
        <w:right w:val="none" w:sz="0" w:space="0" w:color="auto"/>
      </w:divBdr>
    </w:div>
    <w:div w:id="90317120">
      <w:bodyDiv w:val="1"/>
      <w:marLeft w:val="0"/>
      <w:marRight w:val="0"/>
      <w:marTop w:val="0"/>
      <w:marBottom w:val="0"/>
      <w:divBdr>
        <w:top w:val="none" w:sz="0" w:space="0" w:color="auto"/>
        <w:left w:val="none" w:sz="0" w:space="0" w:color="auto"/>
        <w:bottom w:val="none" w:sz="0" w:space="0" w:color="auto"/>
        <w:right w:val="none" w:sz="0" w:space="0" w:color="auto"/>
      </w:divBdr>
    </w:div>
    <w:div w:id="90513865">
      <w:bodyDiv w:val="1"/>
      <w:marLeft w:val="0"/>
      <w:marRight w:val="0"/>
      <w:marTop w:val="0"/>
      <w:marBottom w:val="0"/>
      <w:divBdr>
        <w:top w:val="none" w:sz="0" w:space="0" w:color="auto"/>
        <w:left w:val="none" w:sz="0" w:space="0" w:color="auto"/>
        <w:bottom w:val="none" w:sz="0" w:space="0" w:color="auto"/>
        <w:right w:val="none" w:sz="0" w:space="0" w:color="auto"/>
      </w:divBdr>
    </w:div>
    <w:div w:id="91365766">
      <w:bodyDiv w:val="1"/>
      <w:marLeft w:val="0"/>
      <w:marRight w:val="0"/>
      <w:marTop w:val="0"/>
      <w:marBottom w:val="0"/>
      <w:divBdr>
        <w:top w:val="none" w:sz="0" w:space="0" w:color="auto"/>
        <w:left w:val="none" w:sz="0" w:space="0" w:color="auto"/>
        <w:bottom w:val="none" w:sz="0" w:space="0" w:color="auto"/>
        <w:right w:val="none" w:sz="0" w:space="0" w:color="auto"/>
      </w:divBdr>
    </w:div>
    <w:div w:id="92013250">
      <w:bodyDiv w:val="1"/>
      <w:marLeft w:val="0"/>
      <w:marRight w:val="0"/>
      <w:marTop w:val="0"/>
      <w:marBottom w:val="0"/>
      <w:divBdr>
        <w:top w:val="none" w:sz="0" w:space="0" w:color="auto"/>
        <w:left w:val="none" w:sz="0" w:space="0" w:color="auto"/>
        <w:bottom w:val="none" w:sz="0" w:space="0" w:color="auto"/>
        <w:right w:val="none" w:sz="0" w:space="0" w:color="auto"/>
      </w:divBdr>
    </w:div>
    <w:div w:id="92211168">
      <w:bodyDiv w:val="1"/>
      <w:marLeft w:val="0"/>
      <w:marRight w:val="0"/>
      <w:marTop w:val="0"/>
      <w:marBottom w:val="0"/>
      <w:divBdr>
        <w:top w:val="none" w:sz="0" w:space="0" w:color="auto"/>
        <w:left w:val="none" w:sz="0" w:space="0" w:color="auto"/>
        <w:bottom w:val="none" w:sz="0" w:space="0" w:color="auto"/>
        <w:right w:val="none" w:sz="0" w:space="0" w:color="auto"/>
      </w:divBdr>
    </w:div>
    <w:div w:id="93669408">
      <w:bodyDiv w:val="1"/>
      <w:marLeft w:val="0"/>
      <w:marRight w:val="0"/>
      <w:marTop w:val="0"/>
      <w:marBottom w:val="0"/>
      <w:divBdr>
        <w:top w:val="none" w:sz="0" w:space="0" w:color="auto"/>
        <w:left w:val="none" w:sz="0" w:space="0" w:color="auto"/>
        <w:bottom w:val="none" w:sz="0" w:space="0" w:color="auto"/>
        <w:right w:val="none" w:sz="0" w:space="0" w:color="auto"/>
      </w:divBdr>
    </w:div>
    <w:div w:id="93789757">
      <w:bodyDiv w:val="1"/>
      <w:marLeft w:val="0"/>
      <w:marRight w:val="0"/>
      <w:marTop w:val="0"/>
      <w:marBottom w:val="0"/>
      <w:divBdr>
        <w:top w:val="none" w:sz="0" w:space="0" w:color="auto"/>
        <w:left w:val="none" w:sz="0" w:space="0" w:color="auto"/>
        <w:bottom w:val="none" w:sz="0" w:space="0" w:color="auto"/>
        <w:right w:val="none" w:sz="0" w:space="0" w:color="auto"/>
      </w:divBdr>
    </w:div>
    <w:div w:id="94594573">
      <w:bodyDiv w:val="1"/>
      <w:marLeft w:val="0"/>
      <w:marRight w:val="0"/>
      <w:marTop w:val="0"/>
      <w:marBottom w:val="0"/>
      <w:divBdr>
        <w:top w:val="none" w:sz="0" w:space="0" w:color="auto"/>
        <w:left w:val="none" w:sz="0" w:space="0" w:color="auto"/>
        <w:bottom w:val="none" w:sz="0" w:space="0" w:color="auto"/>
        <w:right w:val="none" w:sz="0" w:space="0" w:color="auto"/>
      </w:divBdr>
    </w:div>
    <w:div w:id="95255768">
      <w:bodyDiv w:val="1"/>
      <w:marLeft w:val="0"/>
      <w:marRight w:val="0"/>
      <w:marTop w:val="0"/>
      <w:marBottom w:val="0"/>
      <w:divBdr>
        <w:top w:val="none" w:sz="0" w:space="0" w:color="auto"/>
        <w:left w:val="none" w:sz="0" w:space="0" w:color="auto"/>
        <w:bottom w:val="none" w:sz="0" w:space="0" w:color="auto"/>
        <w:right w:val="none" w:sz="0" w:space="0" w:color="auto"/>
      </w:divBdr>
    </w:div>
    <w:div w:id="95256369">
      <w:bodyDiv w:val="1"/>
      <w:marLeft w:val="0"/>
      <w:marRight w:val="0"/>
      <w:marTop w:val="0"/>
      <w:marBottom w:val="0"/>
      <w:divBdr>
        <w:top w:val="none" w:sz="0" w:space="0" w:color="auto"/>
        <w:left w:val="none" w:sz="0" w:space="0" w:color="auto"/>
        <w:bottom w:val="none" w:sz="0" w:space="0" w:color="auto"/>
        <w:right w:val="none" w:sz="0" w:space="0" w:color="auto"/>
      </w:divBdr>
      <w:divsChild>
        <w:div w:id="24646847">
          <w:marLeft w:val="480"/>
          <w:marRight w:val="0"/>
          <w:marTop w:val="0"/>
          <w:marBottom w:val="0"/>
          <w:divBdr>
            <w:top w:val="none" w:sz="0" w:space="0" w:color="auto"/>
            <w:left w:val="none" w:sz="0" w:space="0" w:color="auto"/>
            <w:bottom w:val="none" w:sz="0" w:space="0" w:color="auto"/>
            <w:right w:val="none" w:sz="0" w:space="0" w:color="auto"/>
          </w:divBdr>
        </w:div>
        <w:div w:id="31463352">
          <w:marLeft w:val="480"/>
          <w:marRight w:val="0"/>
          <w:marTop w:val="0"/>
          <w:marBottom w:val="0"/>
          <w:divBdr>
            <w:top w:val="none" w:sz="0" w:space="0" w:color="auto"/>
            <w:left w:val="none" w:sz="0" w:space="0" w:color="auto"/>
            <w:bottom w:val="none" w:sz="0" w:space="0" w:color="auto"/>
            <w:right w:val="none" w:sz="0" w:space="0" w:color="auto"/>
          </w:divBdr>
        </w:div>
        <w:div w:id="59401957">
          <w:marLeft w:val="480"/>
          <w:marRight w:val="0"/>
          <w:marTop w:val="0"/>
          <w:marBottom w:val="0"/>
          <w:divBdr>
            <w:top w:val="none" w:sz="0" w:space="0" w:color="auto"/>
            <w:left w:val="none" w:sz="0" w:space="0" w:color="auto"/>
            <w:bottom w:val="none" w:sz="0" w:space="0" w:color="auto"/>
            <w:right w:val="none" w:sz="0" w:space="0" w:color="auto"/>
          </w:divBdr>
        </w:div>
        <w:div w:id="123353256">
          <w:marLeft w:val="480"/>
          <w:marRight w:val="0"/>
          <w:marTop w:val="0"/>
          <w:marBottom w:val="0"/>
          <w:divBdr>
            <w:top w:val="none" w:sz="0" w:space="0" w:color="auto"/>
            <w:left w:val="none" w:sz="0" w:space="0" w:color="auto"/>
            <w:bottom w:val="none" w:sz="0" w:space="0" w:color="auto"/>
            <w:right w:val="none" w:sz="0" w:space="0" w:color="auto"/>
          </w:divBdr>
        </w:div>
        <w:div w:id="259486762">
          <w:marLeft w:val="480"/>
          <w:marRight w:val="0"/>
          <w:marTop w:val="0"/>
          <w:marBottom w:val="0"/>
          <w:divBdr>
            <w:top w:val="none" w:sz="0" w:space="0" w:color="auto"/>
            <w:left w:val="none" w:sz="0" w:space="0" w:color="auto"/>
            <w:bottom w:val="none" w:sz="0" w:space="0" w:color="auto"/>
            <w:right w:val="none" w:sz="0" w:space="0" w:color="auto"/>
          </w:divBdr>
        </w:div>
        <w:div w:id="473791407">
          <w:marLeft w:val="480"/>
          <w:marRight w:val="0"/>
          <w:marTop w:val="0"/>
          <w:marBottom w:val="0"/>
          <w:divBdr>
            <w:top w:val="none" w:sz="0" w:space="0" w:color="auto"/>
            <w:left w:val="none" w:sz="0" w:space="0" w:color="auto"/>
            <w:bottom w:val="none" w:sz="0" w:space="0" w:color="auto"/>
            <w:right w:val="none" w:sz="0" w:space="0" w:color="auto"/>
          </w:divBdr>
        </w:div>
        <w:div w:id="546376503">
          <w:marLeft w:val="480"/>
          <w:marRight w:val="0"/>
          <w:marTop w:val="0"/>
          <w:marBottom w:val="0"/>
          <w:divBdr>
            <w:top w:val="none" w:sz="0" w:space="0" w:color="auto"/>
            <w:left w:val="none" w:sz="0" w:space="0" w:color="auto"/>
            <w:bottom w:val="none" w:sz="0" w:space="0" w:color="auto"/>
            <w:right w:val="none" w:sz="0" w:space="0" w:color="auto"/>
          </w:divBdr>
        </w:div>
        <w:div w:id="573734438">
          <w:marLeft w:val="480"/>
          <w:marRight w:val="0"/>
          <w:marTop w:val="0"/>
          <w:marBottom w:val="0"/>
          <w:divBdr>
            <w:top w:val="none" w:sz="0" w:space="0" w:color="auto"/>
            <w:left w:val="none" w:sz="0" w:space="0" w:color="auto"/>
            <w:bottom w:val="none" w:sz="0" w:space="0" w:color="auto"/>
            <w:right w:val="none" w:sz="0" w:space="0" w:color="auto"/>
          </w:divBdr>
        </w:div>
        <w:div w:id="576742533">
          <w:marLeft w:val="480"/>
          <w:marRight w:val="0"/>
          <w:marTop w:val="0"/>
          <w:marBottom w:val="0"/>
          <w:divBdr>
            <w:top w:val="none" w:sz="0" w:space="0" w:color="auto"/>
            <w:left w:val="none" w:sz="0" w:space="0" w:color="auto"/>
            <w:bottom w:val="none" w:sz="0" w:space="0" w:color="auto"/>
            <w:right w:val="none" w:sz="0" w:space="0" w:color="auto"/>
          </w:divBdr>
        </w:div>
        <w:div w:id="727607381">
          <w:marLeft w:val="480"/>
          <w:marRight w:val="0"/>
          <w:marTop w:val="0"/>
          <w:marBottom w:val="0"/>
          <w:divBdr>
            <w:top w:val="none" w:sz="0" w:space="0" w:color="auto"/>
            <w:left w:val="none" w:sz="0" w:space="0" w:color="auto"/>
            <w:bottom w:val="none" w:sz="0" w:space="0" w:color="auto"/>
            <w:right w:val="none" w:sz="0" w:space="0" w:color="auto"/>
          </w:divBdr>
        </w:div>
        <w:div w:id="828905912">
          <w:marLeft w:val="480"/>
          <w:marRight w:val="0"/>
          <w:marTop w:val="0"/>
          <w:marBottom w:val="0"/>
          <w:divBdr>
            <w:top w:val="none" w:sz="0" w:space="0" w:color="auto"/>
            <w:left w:val="none" w:sz="0" w:space="0" w:color="auto"/>
            <w:bottom w:val="none" w:sz="0" w:space="0" w:color="auto"/>
            <w:right w:val="none" w:sz="0" w:space="0" w:color="auto"/>
          </w:divBdr>
        </w:div>
        <w:div w:id="931739080">
          <w:marLeft w:val="480"/>
          <w:marRight w:val="0"/>
          <w:marTop w:val="0"/>
          <w:marBottom w:val="0"/>
          <w:divBdr>
            <w:top w:val="none" w:sz="0" w:space="0" w:color="auto"/>
            <w:left w:val="none" w:sz="0" w:space="0" w:color="auto"/>
            <w:bottom w:val="none" w:sz="0" w:space="0" w:color="auto"/>
            <w:right w:val="none" w:sz="0" w:space="0" w:color="auto"/>
          </w:divBdr>
        </w:div>
        <w:div w:id="941568814">
          <w:marLeft w:val="480"/>
          <w:marRight w:val="0"/>
          <w:marTop w:val="0"/>
          <w:marBottom w:val="0"/>
          <w:divBdr>
            <w:top w:val="none" w:sz="0" w:space="0" w:color="auto"/>
            <w:left w:val="none" w:sz="0" w:space="0" w:color="auto"/>
            <w:bottom w:val="none" w:sz="0" w:space="0" w:color="auto"/>
            <w:right w:val="none" w:sz="0" w:space="0" w:color="auto"/>
          </w:divBdr>
        </w:div>
        <w:div w:id="1000348066">
          <w:marLeft w:val="480"/>
          <w:marRight w:val="0"/>
          <w:marTop w:val="0"/>
          <w:marBottom w:val="0"/>
          <w:divBdr>
            <w:top w:val="none" w:sz="0" w:space="0" w:color="auto"/>
            <w:left w:val="none" w:sz="0" w:space="0" w:color="auto"/>
            <w:bottom w:val="none" w:sz="0" w:space="0" w:color="auto"/>
            <w:right w:val="none" w:sz="0" w:space="0" w:color="auto"/>
          </w:divBdr>
        </w:div>
        <w:div w:id="1106080279">
          <w:marLeft w:val="480"/>
          <w:marRight w:val="0"/>
          <w:marTop w:val="0"/>
          <w:marBottom w:val="0"/>
          <w:divBdr>
            <w:top w:val="none" w:sz="0" w:space="0" w:color="auto"/>
            <w:left w:val="none" w:sz="0" w:space="0" w:color="auto"/>
            <w:bottom w:val="none" w:sz="0" w:space="0" w:color="auto"/>
            <w:right w:val="none" w:sz="0" w:space="0" w:color="auto"/>
          </w:divBdr>
        </w:div>
        <w:div w:id="1155295164">
          <w:marLeft w:val="480"/>
          <w:marRight w:val="0"/>
          <w:marTop w:val="0"/>
          <w:marBottom w:val="0"/>
          <w:divBdr>
            <w:top w:val="none" w:sz="0" w:space="0" w:color="auto"/>
            <w:left w:val="none" w:sz="0" w:space="0" w:color="auto"/>
            <w:bottom w:val="none" w:sz="0" w:space="0" w:color="auto"/>
            <w:right w:val="none" w:sz="0" w:space="0" w:color="auto"/>
          </w:divBdr>
        </w:div>
        <w:div w:id="1398479748">
          <w:marLeft w:val="480"/>
          <w:marRight w:val="0"/>
          <w:marTop w:val="0"/>
          <w:marBottom w:val="0"/>
          <w:divBdr>
            <w:top w:val="none" w:sz="0" w:space="0" w:color="auto"/>
            <w:left w:val="none" w:sz="0" w:space="0" w:color="auto"/>
            <w:bottom w:val="none" w:sz="0" w:space="0" w:color="auto"/>
            <w:right w:val="none" w:sz="0" w:space="0" w:color="auto"/>
          </w:divBdr>
        </w:div>
        <w:div w:id="1461339057">
          <w:marLeft w:val="480"/>
          <w:marRight w:val="0"/>
          <w:marTop w:val="0"/>
          <w:marBottom w:val="0"/>
          <w:divBdr>
            <w:top w:val="none" w:sz="0" w:space="0" w:color="auto"/>
            <w:left w:val="none" w:sz="0" w:space="0" w:color="auto"/>
            <w:bottom w:val="none" w:sz="0" w:space="0" w:color="auto"/>
            <w:right w:val="none" w:sz="0" w:space="0" w:color="auto"/>
          </w:divBdr>
        </w:div>
        <w:div w:id="1499267948">
          <w:marLeft w:val="480"/>
          <w:marRight w:val="0"/>
          <w:marTop w:val="0"/>
          <w:marBottom w:val="0"/>
          <w:divBdr>
            <w:top w:val="none" w:sz="0" w:space="0" w:color="auto"/>
            <w:left w:val="none" w:sz="0" w:space="0" w:color="auto"/>
            <w:bottom w:val="none" w:sz="0" w:space="0" w:color="auto"/>
            <w:right w:val="none" w:sz="0" w:space="0" w:color="auto"/>
          </w:divBdr>
        </w:div>
        <w:div w:id="1588882379">
          <w:marLeft w:val="480"/>
          <w:marRight w:val="0"/>
          <w:marTop w:val="0"/>
          <w:marBottom w:val="0"/>
          <w:divBdr>
            <w:top w:val="none" w:sz="0" w:space="0" w:color="auto"/>
            <w:left w:val="none" w:sz="0" w:space="0" w:color="auto"/>
            <w:bottom w:val="none" w:sz="0" w:space="0" w:color="auto"/>
            <w:right w:val="none" w:sz="0" w:space="0" w:color="auto"/>
          </w:divBdr>
        </w:div>
        <w:div w:id="1657148881">
          <w:marLeft w:val="480"/>
          <w:marRight w:val="0"/>
          <w:marTop w:val="0"/>
          <w:marBottom w:val="0"/>
          <w:divBdr>
            <w:top w:val="none" w:sz="0" w:space="0" w:color="auto"/>
            <w:left w:val="none" w:sz="0" w:space="0" w:color="auto"/>
            <w:bottom w:val="none" w:sz="0" w:space="0" w:color="auto"/>
            <w:right w:val="none" w:sz="0" w:space="0" w:color="auto"/>
          </w:divBdr>
        </w:div>
        <w:div w:id="1707949732">
          <w:marLeft w:val="480"/>
          <w:marRight w:val="0"/>
          <w:marTop w:val="0"/>
          <w:marBottom w:val="0"/>
          <w:divBdr>
            <w:top w:val="none" w:sz="0" w:space="0" w:color="auto"/>
            <w:left w:val="none" w:sz="0" w:space="0" w:color="auto"/>
            <w:bottom w:val="none" w:sz="0" w:space="0" w:color="auto"/>
            <w:right w:val="none" w:sz="0" w:space="0" w:color="auto"/>
          </w:divBdr>
        </w:div>
        <w:div w:id="1729373352">
          <w:marLeft w:val="480"/>
          <w:marRight w:val="0"/>
          <w:marTop w:val="0"/>
          <w:marBottom w:val="0"/>
          <w:divBdr>
            <w:top w:val="none" w:sz="0" w:space="0" w:color="auto"/>
            <w:left w:val="none" w:sz="0" w:space="0" w:color="auto"/>
            <w:bottom w:val="none" w:sz="0" w:space="0" w:color="auto"/>
            <w:right w:val="none" w:sz="0" w:space="0" w:color="auto"/>
          </w:divBdr>
        </w:div>
        <w:div w:id="1730421836">
          <w:marLeft w:val="480"/>
          <w:marRight w:val="0"/>
          <w:marTop w:val="0"/>
          <w:marBottom w:val="0"/>
          <w:divBdr>
            <w:top w:val="none" w:sz="0" w:space="0" w:color="auto"/>
            <w:left w:val="none" w:sz="0" w:space="0" w:color="auto"/>
            <w:bottom w:val="none" w:sz="0" w:space="0" w:color="auto"/>
            <w:right w:val="none" w:sz="0" w:space="0" w:color="auto"/>
          </w:divBdr>
        </w:div>
        <w:div w:id="1769503780">
          <w:marLeft w:val="480"/>
          <w:marRight w:val="0"/>
          <w:marTop w:val="0"/>
          <w:marBottom w:val="0"/>
          <w:divBdr>
            <w:top w:val="none" w:sz="0" w:space="0" w:color="auto"/>
            <w:left w:val="none" w:sz="0" w:space="0" w:color="auto"/>
            <w:bottom w:val="none" w:sz="0" w:space="0" w:color="auto"/>
            <w:right w:val="none" w:sz="0" w:space="0" w:color="auto"/>
          </w:divBdr>
        </w:div>
        <w:div w:id="1898124786">
          <w:marLeft w:val="480"/>
          <w:marRight w:val="0"/>
          <w:marTop w:val="0"/>
          <w:marBottom w:val="0"/>
          <w:divBdr>
            <w:top w:val="none" w:sz="0" w:space="0" w:color="auto"/>
            <w:left w:val="none" w:sz="0" w:space="0" w:color="auto"/>
            <w:bottom w:val="none" w:sz="0" w:space="0" w:color="auto"/>
            <w:right w:val="none" w:sz="0" w:space="0" w:color="auto"/>
          </w:divBdr>
        </w:div>
        <w:div w:id="1928535224">
          <w:marLeft w:val="480"/>
          <w:marRight w:val="0"/>
          <w:marTop w:val="0"/>
          <w:marBottom w:val="0"/>
          <w:divBdr>
            <w:top w:val="none" w:sz="0" w:space="0" w:color="auto"/>
            <w:left w:val="none" w:sz="0" w:space="0" w:color="auto"/>
            <w:bottom w:val="none" w:sz="0" w:space="0" w:color="auto"/>
            <w:right w:val="none" w:sz="0" w:space="0" w:color="auto"/>
          </w:divBdr>
        </w:div>
        <w:div w:id="1943297136">
          <w:marLeft w:val="480"/>
          <w:marRight w:val="0"/>
          <w:marTop w:val="0"/>
          <w:marBottom w:val="0"/>
          <w:divBdr>
            <w:top w:val="none" w:sz="0" w:space="0" w:color="auto"/>
            <w:left w:val="none" w:sz="0" w:space="0" w:color="auto"/>
            <w:bottom w:val="none" w:sz="0" w:space="0" w:color="auto"/>
            <w:right w:val="none" w:sz="0" w:space="0" w:color="auto"/>
          </w:divBdr>
        </w:div>
        <w:div w:id="2047631066">
          <w:marLeft w:val="480"/>
          <w:marRight w:val="0"/>
          <w:marTop w:val="0"/>
          <w:marBottom w:val="0"/>
          <w:divBdr>
            <w:top w:val="none" w:sz="0" w:space="0" w:color="auto"/>
            <w:left w:val="none" w:sz="0" w:space="0" w:color="auto"/>
            <w:bottom w:val="none" w:sz="0" w:space="0" w:color="auto"/>
            <w:right w:val="none" w:sz="0" w:space="0" w:color="auto"/>
          </w:divBdr>
        </w:div>
        <w:div w:id="2104565610">
          <w:marLeft w:val="480"/>
          <w:marRight w:val="0"/>
          <w:marTop w:val="0"/>
          <w:marBottom w:val="0"/>
          <w:divBdr>
            <w:top w:val="none" w:sz="0" w:space="0" w:color="auto"/>
            <w:left w:val="none" w:sz="0" w:space="0" w:color="auto"/>
            <w:bottom w:val="none" w:sz="0" w:space="0" w:color="auto"/>
            <w:right w:val="none" w:sz="0" w:space="0" w:color="auto"/>
          </w:divBdr>
        </w:div>
        <w:div w:id="2141878153">
          <w:marLeft w:val="480"/>
          <w:marRight w:val="0"/>
          <w:marTop w:val="0"/>
          <w:marBottom w:val="0"/>
          <w:divBdr>
            <w:top w:val="none" w:sz="0" w:space="0" w:color="auto"/>
            <w:left w:val="none" w:sz="0" w:space="0" w:color="auto"/>
            <w:bottom w:val="none" w:sz="0" w:space="0" w:color="auto"/>
            <w:right w:val="none" w:sz="0" w:space="0" w:color="auto"/>
          </w:divBdr>
        </w:div>
      </w:divsChild>
    </w:div>
    <w:div w:id="95489421">
      <w:bodyDiv w:val="1"/>
      <w:marLeft w:val="0"/>
      <w:marRight w:val="0"/>
      <w:marTop w:val="0"/>
      <w:marBottom w:val="0"/>
      <w:divBdr>
        <w:top w:val="none" w:sz="0" w:space="0" w:color="auto"/>
        <w:left w:val="none" w:sz="0" w:space="0" w:color="auto"/>
        <w:bottom w:val="none" w:sz="0" w:space="0" w:color="auto"/>
        <w:right w:val="none" w:sz="0" w:space="0" w:color="auto"/>
      </w:divBdr>
    </w:div>
    <w:div w:id="95907215">
      <w:bodyDiv w:val="1"/>
      <w:marLeft w:val="0"/>
      <w:marRight w:val="0"/>
      <w:marTop w:val="0"/>
      <w:marBottom w:val="0"/>
      <w:divBdr>
        <w:top w:val="none" w:sz="0" w:space="0" w:color="auto"/>
        <w:left w:val="none" w:sz="0" w:space="0" w:color="auto"/>
        <w:bottom w:val="none" w:sz="0" w:space="0" w:color="auto"/>
        <w:right w:val="none" w:sz="0" w:space="0" w:color="auto"/>
      </w:divBdr>
    </w:div>
    <w:div w:id="96603476">
      <w:bodyDiv w:val="1"/>
      <w:marLeft w:val="0"/>
      <w:marRight w:val="0"/>
      <w:marTop w:val="0"/>
      <w:marBottom w:val="0"/>
      <w:divBdr>
        <w:top w:val="none" w:sz="0" w:space="0" w:color="auto"/>
        <w:left w:val="none" w:sz="0" w:space="0" w:color="auto"/>
        <w:bottom w:val="none" w:sz="0" w:space="0" w:color="auto"/>
        <w:right w:val="none" w:sz="0" w:space="0" w:color="auto"/>
      </w:divBdr>
    </w:div>
    <w:div w:id="96797940">
      <w:bodyDiv w:val="1"/>
      <w:marLeft w:val="0"/>
      <w:marRight w:val="0"/>
      <w:marTop w:val="0"/>
      <w:marBottom w:val="0"/>
      <w:divBdr>
        <w:top w:val="none" w:sz="0" w:space="0" w:color="auto"/>
        <w:left w:val="none" w:sz="0" w:space="0" w:color="auto"/>
        <w:bottom w:val="none" w:sz="0" w:space="0" w:color="auto"/>
        <w:right w:val="none" w:sz="0" w:space="0" w:color="auto"/>
      </w:divBdr>
    </w:div>
    <w:div w:id="97333543">
      <w:bodyDiv w:val="1"/>
      <w:marLeft w:val="0"/>
      <w:marRight w:val="0"/>
      <w:marTop w:val="0"/>
      <w:marBottom w:val="0"/>
      <w:divBdr>
        <w:top w:val="none" w:sz="0" w:space="0" w:color="auto"/>
        <w:left w:val="none" w:sz="0" w:space="0" w:color="auto"/>
        <w:bottom w:val="none" w:sz="0" w:space="0" w:color="auto"/>
        <w:right w:val="none" w:sz="0" w:space="0" w:color="auto"/>
      </w:divBdr>
    </w:div>
    <w:div w:id="97412184">
      <w:bodyDiv w:val="1"/>
      <w:marLeft w:val="0"/>
      <w:marRight w:val="0"/>
      <w:marTop w:val="0"/>
      <w:marBottom w:val="0"/>
      <w:divBdr>
        <w:top w:val="none" w:sz="0" w:space="0" w:color="auto"/>
        <w:left w:val="none" w:sz="0" w:space="0" w:color="auto"/>
        <w:bottom w:val="none" w:sz="0" w:space="0" w:color="auto"/>
        <w:right w:val="none" w:sz="0" w:space="0" w:color="auto"/>
      </w:divBdr>
    </w:div>
    <w:div w:id="97987321">
      <w:bodyDiv w:val="1"/>
      <w:marLeft w:val="0"/>
      <w:marRight w:val="0"/>
      <w:marTop w:val="0"/>
      <w:marBottom w:val="0"/>
      <w:divBdr>
        <w:top w:val="none" w:sz="0" w:space="0" w:color="auto"/>
        <w:left w:val="none" w:sz="0" w:space="0" w:color="auto"/>
        <w:bottom w:val="none" w:sz="0" w:space="0" w:color="auto"/>
        <w:right w:val="none" w:sz="0" w:space="0" w:color="auto"/>
      </w:divBdr>
    </w:div>
    <w:div w:id="97990347">
      <w:bodyDiv w:val="1"/>
      <w:marLeft w:val="0"/>
      <w:marRight w:val="0"/>
      <w:marTop w:val="0"/>
      <w:marBottom w:val="0"/>
      <w:divBdr>
        <w:top w:val="none" w:sz="0" w:space="0" w:color="auto"/>
        <w:left w:val="none" w:sz="0" w:space="0" w:color="auto"/>
        <w:bottom w:val="none" w:sz="0" w:space="0" w:color="auto"/>
        <w:right w:val="none" w:sz="0" w:space="0" w:color="auto"/>
      </w:divBdr>
    </w:div>
    <w:div w:id="97992269">
      <w:bodyDiv w:val="1"/>
      <w:marLeft w:val="0"/>
      <w:marRight w:val="0"/>
      <w:marTop w:val="0"/>
      <w:marBottom w:val="0"/>
      <w:divBdr>
        <w:top w:val="none" w:sz="0" w:space="0" w:color="auto"/>
        <w:left w:val="none" w:sz="0" w:space="0" w:color="auto"/>
        <w:bottom w:val="none" w:sz="0" w:space="0" w:color="auto"/>
        <w:right w:val="none" w:sz="0" w:space="0" w:color="auto"/>
      </w:divBdr>
    </w:div>
    <w:div w:id="98181218">
      <w:bodyDiv w:val="1"/>
      <w:marLeft w:val="0"/>
      <w:marRight w:val="0"/>
      <w:marTop w:val="0"/>
      <w:marBottom w:val="0"/>
      <w:divBdr>
        <w:top w:val="none" w:sz="0" w:space="0" w:color="auto"/>
        <w:left w:val="none" w:sz="0" w:space="0" w:color="auto"/>
        <w:bottom w:val="none" w:sz="0" w:space="0" w:color="auto"/>
        <w:right w:val="none" w:sz="0" w:space="0" w:color="auto"/>
      </w:divBdr>
    </w:div>
    <w:div w:id="98335567">
      <w:bodyDiv w:val="1"/>
      <w:marLeft w:val="0"/>
      <w:marRight w:val="0"/>
      <w:marTop w:val="0"/>
      <w:marBottom w:val="0"/>
      <w:divBdr>
        <w:top w:val="none" w:sz="0" w:space="0" w:color="auto"/>
        <w:left w:val="none" w:sz="0" w:space="0" w:color="auto"/>
        <w:bottom w:val="none" w:sz="0" w:space="0" w:color="auto"/>
        <w:right w:val="none" w:sz="0" w:space="0" w:color="auto"/>
      </w:divBdr>
    </w:div>
    <w:div w:id="98725813">
      <w:bodyDiv w:val="1"/>
      <w:marLeft w:val="0"/>
      <w:marRight w:val="0"/>
      <w:marTop w:val="0"/>
      <w:marBottom w:val="0"/>
      <w:divBdr>
        <w:top w:val="none" w:sz="0" w:space="0" w:color="auto"/>
        <w:left w:val="none" w:sz="0" w:space="0" w:color="auto"/>
        <w:bottom w:val="none" w:sz="0" w:space="0" w:color="auto"/>
        <w:right w:val="none" w:sz="0" w:space="0" w:color="auto"/>
      </w:divBdr>
    </w:div>
    <w:div w:id="99419106">
      <w:bodyDiv w:val="1"/>
      <w:marLeft w:val="0"/>
      <w:marRight w:val="0"/>
      <w:marTop w:val="0"/>
      <w:marBottom w:val="0"/>
      <w:divBdr>
        <w:top w:val="none" w:sz="0" w:space="0" w:color="auto"/>
        <w:left w:val="none" w:sz="0" w:space="0" w:color="auto"/>
        <w:bottom w:val="none" w:sz="0" w:space="0" w:color="auto"/>
        <w:right w:val="none" w:sz="0" w:space="0" w:color="auto"/>
      </w:divBdr>
    </w:div>
    <w:div w:id="100926099">
      <w:bodyDiv w:val="1"/>
      <w:marLeft w:val="0"/>
      <w:marRight w:val="0"/>
      <w:marTop w:val="0"/>
      <w:marBottom w:val="0"/>
      <w:divBdr>
        <w:top w:val="none" w:sz="0" w:space="0" w:color="auto"/>
        <w:left w:val="none" w:sz="0" w:space="0" w:color="auto"/>
        <w:bottom w:val="none" w:sz="0" w:space="0" w:color="auto"/>
        <w:right w:val="none" w:sz="0" w:space="0" w:color="auto"/>
      </w:divBdr>
    </w:div>
    <w:div w:id="100994067">
      <w:bodyDiv w:val="1"/>
      <w:marLeft w:val="0"/>
      <w:marRight w:val="0"/>
      <w:marTop w:val="0"/>
      <w:marBottom w:val="0"/>
      <w:divBdr>
        <w:top w:val="none" w:sz="0" w:space="0" w:color="auto"/>
        <w:left w:val="none" w:sz="0" w:space="0" w:color="auto"/>
        <w:bottom w:val="none" w:sz="0" w:space="0" w:color="auto"/>
        <w:right w:val="none" w:sz="0" w:space="0" w:color="auto"/>
      </w:divBdr>
    </w:div>
    <w:div w:id="102312051">
      <w:bodyDiv w:val="1"/>
      <w:marLeft w:val="0"/>
      <w:marRight w:val="0"/>
      <w:marTop w:val="0"/>
      <w:marBottom w:val="0"/>
      <w:divBdr>
        <w:top w:val="none" w:sz="0" w:space="0" w:color="auto"/>
        <w:left w:val="none" w:sz="0" w:space="0" w:color="auto"/>
        <w:bottom w:val="none" w:sz="0" w:space="0" w:color="auto"/>
        <w:right w:val="none" w:sz="0" w:space="0" w:color="auto"/>
      </w:divBdr>
    </w:div>
    <w:div w:id="102312927">
      <w:bodyDiv w:val="1"/>
      <w:marLeft w:val="0"/>
      <w:marRight w:val="0"/>
      <w:marTop w:val="0"/>
      <w:marBottom w:val="0"/>
      <w:divBdr>
        <w:top w:val="none" w:sz="0" w:space="0" w:color="auto"/>
        <w:left w:val="none" w:sz="0" w:space="0" w:color="auto"/>
        <w:bottom w:val="none" w:sz="0" w:space="0" w:color="auto"/>
        <w:right w:val="none" w:sz="0" w:space="0" w:color="auto"/>
      </w:divBdr>
    </w:div>
    <w:div w:id="103037793">
      <w:bodyDiv w:val="1"/>
      <w:marLeft w:val="0"/>
      <w:marRight w:val="0"/>
      <w:marTop w:val="0"/>
      <w:marBottom w:val="0"/>
      <w:divBdr>
        <w:top w:val="none" w:sz="0" w:space="0" w:color="auto"/>
        <w:left w:val="none" w:sz="0" w:space="0" w:color="auto"/>
        <w:bottom w:val="none" w:sz="0" w:space="0" w:color="auto"/>
        <w:right w:val="none" w:sz="0" w:space="0" w:color="auto"/>
      </w:divBdr>
    </w:div>
    <w:div w:id="103159239">
      <w:bodyDiv w:val="1"/>
      <w:marLeft w:val="0"/>
      <w:marRight w:val="0"/>
      <w:marTop w:val="0"/>
      <w:marBottom w:val="0"/>
      <w:divBdr>
        <w:top w:val="none" w:sz="0" w:space="0" w:color="auto"/>
        <w:left w:val="none" w:sz="0" w:space="0" w:color="auto"/>
        <w:bottom w:val="none" w:sz="0" w:space="0" w:color="auto"/>
        <w:right w:val="none" w:sz="0" w:space="0" w:color="auto"/>
      </w:divBdr>
    </w:div>
    <w:div w:id="104203669">
      <w:bodyDiv w:val="1"/>
      <w:marLeft w:val="0"/>
      <w:marRight w:val="0"/>
      <w:marTop w:val="0"/>
      <w:marBottom w:val="0"/>
      <w:divBdr>
        <w:top w:val="none" w:sz="0" w:space="0" w:color="auto"/>
        <w:left w:val="none" w:sz="0" w:space="0" w:color="auto"/>
        <w:bottom w:val="none" w:sz="0" w:space="0" w:color="auto"/>
        <w:right w:val="none" w:sz="0" w:space="0" w:color="auto"/>
      </w:divBdr>
    </w:div>
    <w:div w:id="104737890">
      <w:bodyDiv w:val="1"/>
      <w:marLeft w:val="0"/>
      <w:marRight w:val="0"/>
      <w:marTop w:val="0"/>
      <w:marBottom w:val="0"/>
      <w:divBdr>
        <w:top w:val="none" w:sz="0" w:space="0" w:color="auto"/>
        <w:left w:val="none" w:sz="0" w:space="0" w:color="auto"/>
        <w:bottom w:val="none" w:sz="0" w:space="0" w:color="auto"/>
        <w:right w:val="none" w:sz="0" w:space="0" w:color="auto"/>
      </w:divBdr>
    </w:div>
    <w:div w:id="106432358">
      <w:bodyDiv w:val="1"/>
      <w:marLeft w:val="0"/>
      <w:marRight w:val="0"/>
      <w:marTop w:val="0"/>
      <w:marBottom w:val="0"/>
      <w:divBdr>
        <w:top w:val="none" w:sz="0" w:space="0" w:color="auto"/>
        <w:left w:val="none" w:sz="0" w:space="0" w:color="auto"/>
        <w:bottom w:val="none" w:sz="0" w:space="0" w:color="auto"/>
        <w:right w:val="none" w:sz="0" w:space="0" w:color="auto"/>
      </w:divBdr>
    </w:div>
    <w:div w:id="107746750">
      <w:bodyDiv w:val="1"/>
      <w:marLeft w:val="0"/>
      <w:marRight w:val="0"/>
      <w:marTop w:val="0"/>
      <w:marBottom w:val="0"/>
      <w:divBdr>
        <w:top w:val="none" w:sz="0" w:space="0" w:color="auto"/>
        <w:left w:val="none" w:sz="0" w:space="0" w:color="auto"/>
        <w:bottom w:val="none" w:sz="0" w:space="0" w:color="auto"/>
        <w:right w:val="none" w:sz="0" w:space="0" w:color="auto"/>
      </w:divBdr>
    </w:div>
    <w:div w:id="107940450">
      <w:bodyDiv w:val="1"/>
      <w:marLeft w:val="0"/>
      <w:marRight w:val="0"/>
      <w:marTop w:val="0"/>
      <w:marBottom w:val="0"/>
      <w:divBdr>
        <w:top w:val="none" w:sz="0" w:space="0" w:color="auto"/>
        <w:left w:val="none" w:sz="0" w:space="0" w:color="auto"/>
        <w:bottom w:val="none" w:sz="0" w:space="0" w:color="auto"/>
        <w:right w:val="none" w:sz="0" w:space="0" w:color="auto"/>
      </w:divBdr>
    </w:div>
    <w:div w:id="108166522">
      <w:bodyDiv w:val="1"/>
      <w:marLeft w:val="0"/>
      <w:marRight w:val="0"/>
      <w:marTop w:val="0"/>
      <w:marBottom w:val="0"/>
      <w:divBdr>
        <w:top w:val="none" w:sz="0" w:space="0" w:color="auto"/>
        <w:left w:val="none" w:sz="0" w:space="0" w:color="auto"/>
        <w:bottom w:val="none" w:sz="0" w:space="0" w:color="auto"/>
        <w:right w:val="none" w:sz="0" w:space="0" w:color="auto"/>
      </w:divBdr>
    </w:div>
    <w:div w:id="108819166">
      <w:bodyDiv w:val="1"/>
      <w:marLeft w:val="0"/>
      <w:marRight w:val="0"/>
      <w:marTop w:val="0"/>
      <w:marBottom w:val="0"/>
      <w:divBdr>
        <w:top w:val="none" w:sz="0" w:space="0" w:color="auto"/>
        <w:left w:val="none" w:sz="0" w:space="0" w:color="auto"/>
        <w:bottom w:val="none" w:sz="0" w:space="0" w:color="auto"/>
        <w:right w:val="none" w:sz="0" w:space="0" w:color="auto"/>
      </w:divBdr>
    </w:div>
    <w:div w:id="108932611">
      <w:bodyDiv w:val="1"/>
      <w:marLeft w:val="0"/>
      <w:marRight w:val="0"/>
      <w:marTop w:val="0"/>
      <w:marBottom w:val="0"/>
      <w:divBdr>
        <w:top w:val="none" w:sz="0" w:space="0" w:color="auto"/>
        <w:left w:val="none" w:sz="0" w:space="0" w:color="auto"/>
        <w:bottom w:val="none" w:sz="0" w:space="0" w:color="auto"/>
        <w:right w:val="none" w:sz="0" w:space="0" w:color="auto"/>
      </w:divBdr>
    </w:div>
    <w:div w:id="109201338">
      <w:bodyDiv w:val="1"/>
      <w:marLeft w:val="0"/>
      <w:marRight w:val="0"/>
      <w:marTop w:val="0"/>
      <w:marBottom w:val="0"/>
      <w:divBdr>
        <w:top w:val="none" w:sz="0" w:space="0" w:color="auto"/>
        <w:left w:val="none" w:sz="0" w:space="0" w:color="auto"/>
        <w:bottom w:val="none" w:sz="0" w:space="0" w:color="auto"/>
        <w:right w:val="none" w:sz="0" w:space="0" w:color="auto"/>
      </w:divBdr>
    </w:div>
    <w:div w:id="109445596">
      <w:bodyDiv w:val="1"/>
      <w:marLeft w:val="0"/>
      <w:marRight w:val="0"/>
      <w:marTop w:val="0"/>
      <w:marBottom w:val="0"/>
      <w:divBdr>
        <w:top w:val="none" w:sz="0" w:space="0" w:color="auto"/>
        <w:left w:val="none" w:sz="0" w:space="0" w:color="auto"/>
        <w:bottom w:val="none" w:sz="0" w:space="0" w:color="auto"/>
        <w:right w:val="none" w:sz="0" w:space="0" w:color="auto"/>
      </w:divBdr>
    </w:div>
    <w:div w:id="109907155">
      <w:bodyDiv w:val="1"/>
      <w:marLeft w:val="0"/>
      <w:marRight w:val="0"/>
      <w:marTop w:val="0"/>
      <w:marBottom w:val="0"/>
      <w:divBdr>
        <w:top w:val="none" w:sz="0" w:space="0" w:color="auto"/>
        <w:left w:val="none" w:sz="0" w:space="0" w:color="auto"/>
        <w:bottom w:val="none" w:sz="0" w:space="0" w:color="auto"/>
        <w:right w:val="none" w:sz="0" w:space="0" w:color="auto"/>
      </w:divBdr>
    </w:div>
    <w:div w:id="110252360">
      <w:bodyDiv w:val="1"/>
      <w:marLeft w:val="0"/>
      <w:marRight w:val="0"/>
      <w:marTop w:val="0"/>
      <w:marBottom w:val="0"/>
      <w:divBdr>
        <w:top w:val="none" w:sz="0" w:space="0" w:color="auto"/>
        <w:left w:val="none" w:sz="0" w:space="0" w:color="auto"/>
        <w:bottom w:val="none" w:sz="0" w:space="0" w:color="auto"/>
        <w:right w:val="none" w:sz="0" w:space="0" w:color="auto"/>
      </w:divBdr>
    </w:div>
    <w:div w:id="110756882">
      <w:bodyDiv w:val="1"/>
      <w:marLeft w:val="0"/>
      <w:marRight w:val="0"/>
      <w:marTop w:val="0"/>
      <w:marBottom w:val="0"/>
      <w:divBdr>
        <w:top w:val="none" w:sz="0" w:space="0" w:color="auto"/>
        <w:left w:val="none" w:sz="0" w:space="0" w:color="auto"/>
        <w:bottom w:val="none" w:sz="0" w:space="0" w:color="auto"/>
        <w:right w:val="none" w:sz="0" w:space="0" w:color="auto"/>
      </w:divBdr>
    </w:div>
    <w:div w:id="110824648">
      <w:bodyDiv w:val="1"/>
      <w:marLeft w:val="0"/>
      <w:marRight w:val="0"/>
      <w:marTop w:val="0"/>
      <w:marBottom w:val="0"/>
      <w:divBdr>
        <w:top w:val="none" w:sz="0" w:space="0" w:color="auto"/>
        <w:left w:val="none" w:sz="0" w:space="0" w:color="auto"/>
        <w:bottom w:val="none" w:sz="0" w:space="0" w:color="auto"/>
        <w:right w:val="none" w:sz="0" w:space="0" w:color="auto"/>
      </w:divBdr>
    </w:div>
    <w:div w:id="111245344">
      <w:bodyDiv w:val="1"/>
      <w:marLeft w:val="0"/>
      <w:marRight w:val="0"/>
      <w:marTop w:val="0"/>
      <w:marBottom w:val="0"/>
      <w:divBdr>
        <w:top w:val="none" w:sz="0" w:space="0" w:color="auto"/>
        <w:left w:val="none" w:sz="0" w:space="0" w:color="auto"/>
        <w:bottom w:val="none" w:sz="0" w:space="0" w:color="auto"/>
        <w:right w:val="none" w:sz="0" w:space="0" w:color="auto"/>
      </w:divBdr>
    </w:div>
    <w:div w:id="111368384">
      <w:bodyDiv w:val="1"/>
      <w:marLeft w:val="0"/>
      <w:marRight w:val="0"/>
      <w:marTop w:val="0"/>
      <w:marBottom w:val="0"/>
      <w:divBdr>
        <w:top w:val="none" w:sz="0" w:space="0" w:color="auto"/>
        <w:left w:val="none" w:sz="0" w:space="0" w:color="auto"/>
        <w:bottom w:val="none" w:sz="0" w:space="0" w:color="auto"/>
        <w:right w:val="none" w:sz="0" w:space="0" w:color="auto"/>
      </w:divBdr>
    </w:div>
    <w:div w:id="111630085">
      <w:bodyDiv w:val="1"/>
      <w:marLeft w:val="0"/>
      <w:marRight w:val="0"/>
      <w:marTop w:val="0"/>
      <w:marBottom w:val="0"/>
      <w:divBdr>
        <w:top w:val="none" w:sz="0" w:space="0" w:color="auto"/>
        <w:left w:val="none" w:sz="0" w:space="0" w:color="auto"/>
        <w:bottom w:val="none" w:sz="0" w:space="0" w:color="auto"/>
        <w:right w:val="none" w:sz="0" w:space="0" w:color="auto"/>
      </w:divBdr>
    </w:div>
    <w:div w:id="112017266">
      <w:bodyDiv w:val="1"/>
      <w:marLeft w:val="0"/>
      <w:marRight w:val="0"/>
      <w:marTop w:val="0"/>
      <w:marBottom w:val="0"/>
      <w:divBdr>
        <w:top w:val="none" w:sz="0" w:space="0" w:color="auto"/>
        <w:left w:val="none" w:sz="0" w:space="0" w:color="auto"/>
        <w:bottom w:val="none" w:sz="0" w:space="0" w:color="auto"/>
        <w:right w:val="none" w:sz="0" w:space="0" w:color="auto"/>
      </w:divBdr>
    </w:div>
    <w:div w:id="112139230">
      <w:bodyDiv w:val="1"/>
      <w:marLeft w:val="0"/>
      <w:marRight w:val="0"/>
      <w:marTop w:val="0"/>
      <w:marBottom w:val="0"/>
      <w:divBdr>
        <w:top w:val="none" w:sz="0" w:space="0" w:color="auto"/>
        <w:left w:val="none" w:sz="0" w:space="0" w:color="auto"/>
        <w:bottom w:val="none" w:sz="0" w:space="0" w:color="auto"/>
        <w:right w:val="none" w:sz="0" w:space="0" w:color="auto"/>
      </w:divBdr>
    </w:div>
    <w:div w:id="112405260">
      <w:bodyDiv w:val="1"/>
      <w:marLeft w:val="0"/>
      <w:marRight w:val="0"/>
      <w:marTop w:val="0"/>
      <w:marBottom w:val="0"/>
      <w:divBdr>
        <w:top w:val="none" w:sz="0" w:space="0" w:color="auto"/>
        <w:left w:val="none" w:sz="0" w:space="0" w:color="auto"/>
        <w:bottom w:val="none" w:sz="0" w:space="0" w:color="auto"/>
        <w:right w:val="none" w:sz="0" w:space="0" w:color="auto"/>
      </w:divBdr>
    </w:div>
    <w:div w:id="112479218">
      <w:bodyDiv w:val="1"/>
      <w:marLeft w:val="0"/>
      <w:marRight w:val="0"/>
      <w:marTop w:val="0"/>
      <w:marBottom w:val="0"/>
      <w:divBdr>
        <w:top w:val="none" w:sz="0" w:space="0" w:color="auto"/>
        <w:left w:val="none" w:sz="0" w:space="0" w:color="auto"/>
        <w:bottom w:val="none" w:sz="0" w:space="0" w:color="auto"/>
        <w:right w:val="none" w:sz="0" w:space="0" w:color="auto"/>
      </w:divBdr>
    </w:div>
    <w:div w:id="113644033">
      <w:bodyDiv w:val="1"/>
      <w:marLeft w:val="0"/>
      <w:marRight w:val="0"/>
      <w:marTop w:val="0"/>
      <w:marBottom w:val="0"/>
      <w:divBdr>
        <w:top w:val="none" w:sz="0" w:space="0" w:color="auto"/>
        <w:left w:val="none" w:sz="0" w:space="0" w:color="auto"/>
        <w:bottom w:val="none" w:sz="0" w:space="0" w:color="auto"/>
        <w:right w:val="none" w:sz="0" w:space="0" w:color="auto"/>
      </w:divBdr>
    </w:div>
    <w:div w:id="113908547">
      <w:bodyDiv w:val="1"/>
      <w:marLeft w:val="0"/>
      <w:marRight w:val="0"/>
      <w:marTop w:val="0"/>
      <w:marBottom w:val="0"/>
      <w:divBdr>
        <w:top w:val="none" w:sz="0" w:space="0" w:color="auto"/>
        <w:left w:val="none" w:sz="0" w:space="0" w:color="auto"/>
        <w:bottom w:val="none" w:sz="0" w:space="0" w:color="auto"/>
        <w:right w:val="none" w:sz="0" w:space="0" w:color="auto"/>
      </w:divBdr>
    </w:div>
    <w:div w:id="113989765">
      <w:bodyDiv w:val="1"/>
      <w:marLeft w:val="0"/>
      <w:marRight w:val="0"/>
      <w:marTop w:val="0"/>
      <w:marBottom w:val="0"/>
      <w:divBdr>
        <w:top w:val="none" w:sz="0" w:space="0" w:color="auto"/>
        <w:left w:val="none" w:sz="0" w:space="0" w:color="auto"/>
        <w:bottom w:val="none" w:sz="0" w:space="0" w:color="auto"/>
        <w:right w:val="none" w:sz="0" w:space="0" w:color="auto"/>
      </w:divBdr>
    </w:div>
    <w:div w:id="114058453">
      <w:bodyDiv w:val="1"/>
      <w:marLeft w:val="0"/>
      <w:marRight w:val="0"/>
      <w:marTop w:val="0"/>
      <w:marBottom w:val="0"/>
      <w:divBdr>
        <w:top w:val="none" w:sz="0" w:space="0" w:color="auto"/>
        <w:left w:val="none" w:sz="0" w:space="0" w:color="auto"/>
        <w:bottom w:val="none" w:sz="0" w:space="0" w:color="auto"/>
        <w:right w:val="none" w:sz="0" w:space="0" w:color="auto"/>
      </w:divBdr>
    </w:div>
    <w:div w:id="114376694">
      <w:bodyDiv w:val="1"/>
      <w:marLeft w:val="0"/>
      <w:marRight w:val="0"/>
      <w:marTop w:val="0"/>
      <w:marBottom w:val="0"/>
      <w:divBdr>
        <w:top w:val="none" w:sz="0" w:space="0" w:color="auto"/>
        <w:left w:val="none" w:sz="0" w:space="0" w:color="auto"/>
        <w:bottom w:val="none" w:sz="0" w:space="0" w:color="auto"/>
        <w:right w:val="none" w:sz="0" w:space="0" w:color="auto"/>
      </w:divBdr>
    </w:div>
    <w:div w:id="114646189">
      <w:bodyDiv w:val="1"/>
      <w:marLeft w:val="0"/>
      <w:marRight w:val="0"/>
      <w:marTop w:val="0"/>
      <w:marBottom w:val="0"/>
      <w:divBdr>
        <w:top w:val="none" w:sz="0" w:space="0" w:color="auto"/>
        <w:left w:val="none" w:sz="0" w:space="0" w:color="auto"/>
        <w:bottom w:val="none" w:sz="0" w:space="0" w:color="auto"/>
        <w:right w:val="none" w:sz="0" w:space="0" w:color="auto"/>
      </w:divBdr>
    </w:div>
    <w:div w:id="114950979">
      <w:bodyDiv w:val="1"/>
      <w:marLeft w:val="0"/>
      <w:marRight w:val="0"/>
      <w:marTop w:val="0"/>
      <w:marBottom w:val="0"/>
      <w:divBdr>
        <w:top w:val="none" w:sz="0" w:space="0" w:color="auto"/>
        <w:left w:val="none" w:sz="0" w:space="0" w:color="auto"/>
        <w:bottom w:val="none" w:sz="0" w:space="0" w:color="auto"/>
        <w:right w:val="none" w:sz="0" w:space="0" w:color="auto"/>
      </w:divBdr>
    </w:div>
    <w:div w:id="115102440">
      <w:bodyDiv w:val="1"/>
      <w:marLeft w:val="0"/>
      <w:marRight w:val="0"/>
      <w:marTop w:val="0"/>
      <w:marBottom w:val="0"/>
      <w:divBdr>
        <w:top w:val="none" w:sz="0" w:space="0" w:color="auto"/>
        <w:left w:val="none" w:sz="0" w:space="0" w:color="auto"/>
        <w:bottom w:val="none" w:sz="0" w:space="0" w:color="auto"/>
        <w:right w:val="none" w:sz="0" w:space="0" w:color="auto"/>
      </w:divBdr>
    </w:div>
    <w:div w:id="115294403">
      <w:bodyDiv w:val="1"/>
      <w:marLeft w:val="0"/>
      <w:marRight w:val="0"/>
      <w:marTop w:val="0"/>
      <w:marBottom w:val="0"/>
      <w:divBdr>
        <w:top w:val="none" w:sz="0" w:space="0" w:color="auto"/>
        <w:left w:val="none" w:sz="0" w:space="0" w:color="auto"/>
        <w:bottom w:val="none" w:sz="0" w:space="0" w:color="auto"/>
        <w:right w:val="none" w:sz="0" w:space="0" w:color="auto"/>
      </w:divBdr>
    </w:div>
    <w:div w:id="115684392">
      <w:bodyDiv w:val="1"/>
      <w:marLeft w:val="0"/>
      <w:marRight w:val="0"/>
      <w:marTop w:val="0"/>
      <w:marBottom w:val="0"/>
      <w:divBdr>
        <w:top w:val="none" w:sz="0" w:space="0" w:color="auto"/>
        <w:left w:val="none" w:sz="0" w:space="0" w:color="auto"/>
        <w:bottom w:val="none" w:sz="0" w:space="0" w:color="auto"/>
        <w:right w:val="none" w:sz="0" w:space="0" w:color="auto"/>
      </w:divBdr>
    </w:div>
    <w:div w:id="115754767">
      <w:bodyDiv w:val="1"/>
      <w:marLeft w:val="0"/>
      <w:marRight w:val="0"/>
      <w:marTop w:val="0"/>
      <w:marBottom w:val="0"/>
      <w:divBdr>
        <w:top w:val="none" w:sz="0" w:space="0" w:color="auto"/>
        <w:left w:val="none" w:sz="0" w:space="0" w:color="auto"/>
        <w:bottom w:val="none" w:sz="0" w:space="0" w:color="auto"/>
        <w:right w:val="none" w:sz="0" w:space="0" w:color="auto"/>
      </w:divBdr>
    </w:div>
    <w:div w:id="116023837">
      <w:bodyDiv w:val="1"/>
      <w:marLeft w:val="0"/>
      <w:marRight w:val="0"/>
      <w:marTop w:val="0"/>
      <w:marBottom w:val="0"/>
      <w:divBdr>
        <w:top w:val="none" w:sz="0" w:space="0" w:color="auto"/>
        <w:left w:val="none" w:sz="0" w:space="0" w:color="auto"/>
        <w:bottom w:val="none" w:sz="0" w:space="0" w:color="auto"/>
        <w:right w:val="none" w:sz="0" w:space="0" w:color="auto"/>
      </w:divBdr>
    </w:div>
    <w:div w:id="116342561">
      <w:bodyDiv w:val="1"/>
      <w:marLeft w:val="0"/>
      <w:marRight w:val="0"/>
      <w:marTop w:val="0"/>
      <w:marBottom w:val="0"/>
      <w:divBdr>
        <w:top w:val="none" w:sz="0" w:space="0" w:color="auto"/>
        <w:left w:val="none" w:sz="0" w:space="0" w:color="auto"/>
        <w:bottom w:val="none" w:sz="0" w:space="0" w:color="auto"/>
        <w:right w:val="none" w:sz="0" w:space="0" w:color="auto"/>
      </w:divBdr>
    </w:div>
    <w:div w:id="117260223">
      <w:bodyDiv w:val="1"/>
      <w:marLeft w:val="0"/>
      <w:marRight w:val="0"/>
      <w:marTop w:val="0"/>
      <w:marBottom w:val="0"/>
      <w:divBdr>
        <w:top w:val="none" w:sz="0" w:space="0" w:color="auto"/>
        <w:left w:val="none" w:sz="0" w:space="0" w:color="auto"/>
        <w:bottom w:val="none" w:sz="0" w:space="0" w:color="auto"/>
        <w:right w:val="none" w:sz="0" w:space="0" w:color="auto"/>
      </w:divBdr>
    </w:div>
    <w:div w:id="117719746">
      <w:bodyDiv w:val="1"/>
      <w:marLeft w:val="0"/>
      <w:marRight w:val="0"/>
      <w:marTop w:val="0"/>
      <w:marBottom w:val="0"/>
      <w:divBdr>
        <w:top w:val="none" w:sz="0" w:space="0" w:color="auto"/>
        <w:left w:val="none" w:sz="0" w:space="0" w:color="auto"/>
        <w:bottom w:val="none" w:sz="0" w:space="0" w:color="auto"/>
        <w:right w:val="none" w:sz="0" w:space="0" w:color="auto"/>
      </w:divBdr>
    </w:div>
    <w:div w:id="117988931">
      <w:bodyDiv w:val="1"/>
      <w:marLeft w:val="0"/>
      <w:marRight w:val="0"/>
      <w:marTop w:val="0"/>
      <w:marBottom w:val="0"/>
      <w:divBdr>
        <w:top w:val="none" w:sz="0" w:space="0" w:color="auto"/>
        <w:left w:val="none" w:sz="0" w:space="0" w:color="auto"/>
        <w:bottom w:val="none" w:sz="0" w:space="0" w:color="auto"/>
        <w:right w:val="none" w:sz="0" w:space="0" w:color="auto"/>
      </w:divBdr>
    </w:div>
    <w:div w:id="118115657">
      <w:bodyDiv w:val="1"/>
      <w:marLeft w:val="0"/>
      <w:marRight w:val="0"/>
      <w:marTop w:val="0"/>
      <w:marBottom w:val="0"/>
      <w:divBdr>
        <w:top w:val="none" w:sz="0" w:space="0" w:color="auto"/>
        <w:left w:val="none" w:sz="0" w:space="0" w:color="auto"/>
        <w:bottom w:val="none" w:sz="0" w:space="0" w:color="auto"/>
        <w:right w:val="none" w:sz="0" w:space="0" w:color="auto"/>
      </w:divBdr>
    </w:div>
    <w:div w:id="118689600">
      <w:bodyDiv w:val="1"/>
      <w:marLeft w:val="0"/>
      <w:marRight w:val="0"/>
      <w:marTop w:val="0"/>
      <w:marBottom w:val="0"/>
      <w:divBdr>
        <w:top w:val="none" w:sz="0" w:space="0" w:color="auto"/>
        <w:left w:val="none" w:sz="0" w:space="0" w:color="auto"/>
        <w:bottom w:val="none" w:sz="0" w:space="0" w:color="auto"/>
        <w:right w:val="none" w:sz="0" w:space="0" w:color="auto"/>
      </w:divBdr>
    </w:div>
    <w:div w:id="119154175">
      <w:bodyDiv w:val="1"/>
      <w:marLeft w:val="0"/>
      <w:marRight w:val="0"/>
      <w:marTop w:val="0"/>
      <w:marBottom w:val="0"/>
      <w:divBdr>
        <w:top w:val="none" w:sz="0" w:space="0" w:color="auto"/>
        <w:left w:val="none" w:sz="0" w:space="0" w:color="auto"/>
        <w:bottom w:val="none" w:sz="0" w:space="0" w:color="auto"/>
        <w:right w:val="none" w:sz="0" w:space="0" w:color="auto"/>
      </w:divBdr>
    </w:div>
    <w:div w:id="119226578">
      <w:bodyDiv w:val="1"/>
      <w:marLeft w:val="0"/>
      <w:marRight w:val="0"/>
      <w:marTop w:val="0"/>
      <w:marBottom w:val="0"/>
      <w:divBdr>
        <w:top w:val="none" w:sz="0" w:space="0" w:color="auto"/>
        <w:left w:val="none" w:sz="0" w:space="0" w:color="auto"/>
        <w:bottom w:val="none" w:sz="0" w:space="0" w:color="auto"/>
        <w:right w:val="none" w:sz="0" w:space="0" w:color="auto"/>
      </w:divBdr>
    </w:div>
    <w:div w:id="119302643">
      <w:bodyDiv w:val="1"/>
      <w:marLeft w:val="0"/>
      <w:marRight w:val="0"/>
      <w:marTop w:val="0"/>
      <w:marBottom w:val="0"/>
      <w:divBdr>
        <w:top w:val="none" w:sz="0" w:space="0" w:color="auto"/>
        <w:left w:val="none" w:sz="0" w:space="0" w:color="auto"/>
        <w:bottom w:val="none" w:sz="0" w:space="0" w:color="auto"/>
        <w:right w:val="none" w:sz="0" w:space="0" w:color="auto"/>
      </w:divBdr>
    </w:div>
    <w:div w:id="119418783">
      <w:bodyDiv w:val="1"/>
      <w:marLeft w:val="0"/>
      <w:marRight w:val="0"/>
      <w:marTop w:val="0"/>
      <w:marBottom w:val="0"/>
      <w:divBdr>
        <w:top w:val="none" w:sz="0" w:space="0" w:color="auto"/>
        <w:left w:val="none" w:sz="0" w:space="0" w:color="auto"/>
        <w:bottom w:val="none" w:sz="0" w:space="0" w:color="auto"/>
        <w:right w:val="none" w:sz="0" w:space="0" w:color="auto"/>
      </w:divBdr>
    </w:div>
    <w:div w:id="119499851">
      <w:bodyDiv w:val="1"/>
      <w:marLeft w:val="0"/>
      <w:marRight w:val="0"/>
      <w:marTop w:val="0"/>
      <w:marBottom w:val="0"/>
      <w:divBdr>
        <w:top w:val="none" w:sz="0" w:space="0" w:color="auto"/>
        <w:left w:val="none" w:sz="0" w:space="0" w:color="auto"/>
        <w:bottom w:val="none" w:sz="0" w:space="0" w:color="auto"/>
        <w:right w:val="none" w:sz="0" w:space="0" w:color="auto"/>
      </w:divBdr>
    </w:div>
    <w:div w:id="119567910">
      <w:bodyDiv w:val="1"/>
      <w:marLeft w:val="0"/>
      <w:marRight w:val="0"/>
      <w:marTop w:val="0"/>
      <w:marBottom w:val="0"/>
      <w:divBdr>
        <w:top w:val="none" w:sz="0" w:space="0" w:color="auto"/>
        <w:left w:val="none" w:sz="0" w:space="0" w:color="auto"/>
        <w:bottom w:val="none" w:sz="0" w:space="0" w:color="auto"/>
        <w:right w:val="none" w:sz="0" w:space="0" w:color="auto"/>
      </w:divBdr>
    </w:div>
    <w:div w:id="119885300">
      <w:bodyDiv w:val="1"/>
      <w:marLeft w:val="0"/>
      <w:marRight w:val="0"/>
      <w:marTop w:val="0"/>
      <w:marBottom w:val="0"/>
      <w:divBdr>
        <w:top w:val="none" w:sz="0" w:space="0" w:color="auto"/>
        <w:left w:val="none" w:sz="0" w:space="0" w:color="auto"/>
        <w:bottom w:val="none" w:sz="0" w:space="0" w:color="auto"/>
        <w:right w:val="none" w:sz="0" w:space="0" w:color="auto"/>
      </w:divBdr>
    </w:div>
    <w:div w:id="120270304">
      <w:bodyDiv w:val="1"/>
      <w:marLeft w:val="0"/>
      <w:marRight w:val="0"/>
      <w:marTop w:val="0"/>
      <w:marBottom w:val="0"/>
      <w:divBdr>
        <w:top w:val="none" w:sz="0" w:space="0" w:color="auto"/>
        <w:left w:val="none" w:sz="0" w:space="0" w:color="auto"/>
        <w:bottom w:val="none" w:sz="0" w:space="0" w:color="auto"/>
        <w:right w:val="none" w:sz="0" w:space="0" w:color="auto"/>
      </w:divBdr>
    </w:div>
    <w:div w:id="120543355">
      <w:bodyDiv w:val="1"/>
      <w:marLeft w:val="0"/>
      <w:marRight w:val="0"/>
      <w:marTop w:val="0"/>
      <w:marBottom w:val="0"/>
      <w:divBdr>
        <w:top w:val="none" w:sz="0" w:space="0" w:color="auto"/>
        <w:left w:val="none" w:sz="0" w:space="0" w:color="auto"/>
        <w:bottom w:val="none" w:sz="0" w:space="0" w:color="auto"/>
        <w:right w:val="none" w:sz="0" w:space="0" w:color="auto"/>
      </w:divBdr>
    </w:div>
    <w:div w:id="120612037">
      <w:bodyDiv w:val="1"/>
      <w:marLeft w:val="0"/>
      <w:marRight w:val="0"/>
      <w:marTop w:val="0"/>
      <w:marBottom w:val="0"/>
      <w:divBdr>
        <w:top w:val="none" w:sz="0" w:space="0" w:color="auto"/>
        <w:left w:val="none" w:sz="0" w:space="0" w:color="auto"/>
        <w:bottom w:val="none" w:sz="0" w:space="0" w:color="auto"/>
        <w:right w:val="none" w:sz="0" w:space="0" w:color="auto"/>
      </w:divBdr>
    </w:div>
    <w:div w:id="120854227">
      <w:bodyDiv w:val="1"/>
      <w:marLeft w:val="0"/>
      <w:marRight w:val="0"/>
      <w:marTop w:val="0"/>
      <w:marBottom w:val="0"/>
      <w:divBdr>
        <w:top w:val="none" w:sz="0" w:space="0" w:color="auto"/>
        <w:left w:val="none" w:sz="0" w:space="0" w:color="auto"/>
        <w:bottom w:val="none" w:sz="0" w:space="0" w:color="auto"/>
        <w:right w:val="none" w:sz="0" w:space="0" w:color="auto"/>
      </w:divBdr>
    </w:div>
    <w:div w:id="121004638">
      <w:bodyDiv w:val="1"/>
      <w:marLeft w:val="0"/>
      <w:marRight w:val="0"/>
      <w:marTop w:val="0"/>
      <w:marBottom w:val="0"/>
      <w:divBdr>
        <w:top w:val="none" w:sz="0" w:space="0" w:color="auto"/>
        <w:left w:val="none" w:sz="0" w:space="0" w:color="auto"/>
        <w:bottom w:val="none" w:sz="0" w:space="0" w:color="auto"/>
        <w:right w:val="none" w:sz="0" w:space="0" w:color="auto"/>
      </w:divBdr>
    </w:div>
    <w:div w:id="121046921">
      <w:bodyDiv w:val="1"/>
      <w:marLeft w:val="0"/>
      <w:marRight w:val="0"/>
      <w:marTop w:val="0"/>
      <w:marBottom w:val="0"/>
      <w:divBdr>
        <w:top w:val="none" w:sz="0" w:space="0" w:color="auto"/>
        <w:left w:val="none" w:sz="0" w:space="0" w:color="auto"/>
        <w:bottom w:val="none" w:sz="0" w:space="0" w:color="auto"/>
        <w:right w:val="none" w:sz="0" w:space="0" w:color="auto"/>
      </w:divBdr>
    </w:div>
    <w:div w:id="121309332">
      <w:bodyDiv w:val="1"/>
      <w:marLeft w:val="0"/>
      <w:marRight w:val="0"/>
      <w:marTop w:val="0"/>
      <w:marBottom w:val="0"/>
      <w:divBdr>
        <w:top w:val="none" w:sz="0" w:space="0" w:color="auto"/>
        <w:left w:val="none" w:sz="0" w:space="0" w:color="auto"/>
        <w:bottom w:val="none" w:sz="0" w:space="0" w:color="auto"/>
        <w:right w:val="none" w:sz="0" w:space="0" w:color="auto"/>
      </w:divBdr>
    </w:div>
    <w:div w:id="121506119">
      <w:bodyDiv w:val="1"/>
      <w:marLeft w:val="0"/>
      <w:marRight w:val="0"/>
      <w:marTop w:val="0"/>
      <w:marBottom w:val="0"/>
      <w:divBdr>
        <w:top w:val="none" w:sz="0" w:space="0" w:color="auto"/>
        <w:left w:val="none" w:sz="0" w:space="0" w:color="auto"/>
        <w:bottom w:val="none" w:sz="0" w:space="0" w:color="auto"/>
        <w:right w:val="none" w:sz="0" w:space="0" w:color="auto"/>
      </w:divBdr>
    </w:div>
    <w:div w:id="121852558">
      <w:bodyDiv w:val="1"/>
      <w:marLeft w:val="0"/>
      <w:marRight w:val="0"/>
      <w:marTop w:val="0"/>
      <w:marBottom w:val="0"/>
      <w:divBdr>
        <w:top w:val="none" w:sz="0" w:space="0" w:color="auto"/>
        <w:left w:val="none" w:sz="0" w:space="0" w:color="auto"/>
        <w:bottom w:val="none" w:sz="0" w:space="0" w:color="auto"/>
        <w:right w:val="none" w:sz="0" w:space="0" w:color="auto"/>
      </w:divBdr>
    </w:div>
    <w:div w:id="123234175">
      <w:bodyDiv w:val="1"/>
      <w:marLeft w:val="0"/>
      <w:marRight w:val="0"/>
      <w:marTop w:val="0"/>
      <w:marBottom w:val="0"/>
      <w:divBdr>
        <w:top w:val="none" w:sz="0" w:space="0" w:color="auto"/>
        <w:left w:val="none" w:sz="0" w:space="0" w:color="auto"/>
        <w:bottom w:val="none" w:sz="0" w:space="0" w:color="auto"/>
        <w:right w:val="none" w:sz="0" w:space="0" w:color="auto"/>
      </w:divBdr>
    </w:div>
    <w:div w:id="123545655">
      <w:bodyDiv w:val="1"/>
      <w:marLeft w:val="0"/>
      <w:marRight w:val="0"/>
      <w:marTop w:val="0"/>
      <w:marBottom w:val="0"/>
      <w:divBdr>
        <w:top w:val="none" w:sz="0" w:space="0" w:color="auto"/>
        <w:left w:val="none" w:sz="0" w:space="0" w:color="auto"/>
        <w:bottom w:val="none" w:sz="0" w:space="0" w:color="auto"/>
        <w:right w:val="none" w:sz="0" w:space="0" w:color="auto"/>
      </w:divBdr>
    </w:div>
    <w:div w:id="123626079">
      <w:bodyDiv w:val="1"/>
      <w:marLeft w:val="0"/>
      <w:marRight w:val="0"/>
      <w:marTop w:val="0"/>
      <w:marBottom w:val="0"/>
      <w:divBdr>
        <w:top w:val="none" w:sz="0" w:space="0" w:color="auto"/>
        <w:left w:val="none" w:sz="0" w:space="0" w:color="auto"/>
        <w:bottom w:val="none" w:sz="0" w:space="0" w:color="auto"/>
        <w:right w:val="none" w:sz="0" w:space="0" w:color="auto"/>
      </w:divBdr>
    </w:div>
    <w:div w:id="123696607">
      <w:bodyDiv w:val="1"/>
      <w:marLeft w:val="0"/>
      <w:marRight w:val="0"/>
      <w:marTop w:val="0"/>
      <w:marBottom w:val="0"/>
      <w:divBdr>
        <w:top w:val="none" w:sz="0" w:space="0" w:color="auto"/>
        <w:left w:val="none" w:sz="0" w:space="0" w:color="auto"/>
        <w:bottom w:val="none" w:sz="0" w:space="0" w:color="auto"/>
        <w:right w:val="none" w:sz="0" w:space="0" w:color="auto"/>
      </w:divBdr>
    </w:div>
    <w:div w:id="123743056">
      <w:bodyDiv w:val="1"/>
      <w:marLeft w:val="0"/>
      <w:marRight w:val="0"/>
      <w:marTop w:val="0"/>
      <w:marBottom w:val="0"/>
      <w:divBdr>
        <w:top w:val="none" w:sz="0" w:space="0" w:color="auto"/>
        <w:left w:val="none" w:sz="0" w:space="0" w:color="auto"/>
        <w:bottom w:val="none" w:sz="0" w:space="0" w:color="auto"/>
        <w:right w:val="none" w:sz="0" w:space="0" w:color="auto"/>
      </w:divBdr>
    </w:div>
    <w:div w:id="123815587">
      <w:bodyDiv w:val="1"/>
      <w:marLeft w:val="0"/>
      <w:marRight w:val="0"/>
      <w:marTop w:val="0"/>
      <w:marBottom w:val="0"/>
      <w:divBdr>
        <w:top w:val="none" w:sz="0" w:space="0" w:color="auto"/>
        <w:left w:val="none" w:sz="0" w:space="0" w:color="auto"/>
        <w:bottom w:val="none" w:sz="0" w:space="0" w:color="auto"/>
        <w:right w:val="none" w:sz="0" w:space="0" w:color="auto"/>
      </w:divBdr>
    </w:div>
    <w:div w:id="124394035">
      <w:bodyDiv w:val="1"/>
      <w:marLeft w:val="0"/>
      <w:marRight w:val="0"/>
      <w:marTop w:val="0"/>
      <w:marBottom w:val="0"/>
      <w:divBdr>
        <w:top w:val="none" w:sz="0" w:space="0" w:color="auto"/>
        <w:left w:val="none" w:sz="0" w:space="0" w:color="auto"/>
        <w:bottom w:val="none" w:sz="0" w:space="0" w:color="auto"/>
        <w:right w:val="none" w:sz="0" w:space="0" w:color="auto"/>
      </w:divBdr>
    </w:div>
    <w:div w:id="124587897">
      <w:bodyDiv w:val="1"/>
      <w:marLeft w:val="0"/>
      <w:marRight w:val="0"/>
      <w:marTop w:val="0"/>
      <w:marBottom w:val="0"/>
      <w:divBdr>
        <w:top w:val="none" w:sz="0" w:space="0" w:color="auto"/>
        <w:left w:val="none" w:sz="0" w:space="0" w:color="auto"/>
        <w:bottom w:val="none" w:sz="0" w:space="0" w:color="auto"/>
        <w:right w:val="none" w:sz="0" w:space="0" w:color="auto"/>
      </w:divBdr>
    </w:div>
    <w:div w:id="125199892">
      <w:bodyDiv w:val="1"/>
      <w:marLeft w:val="0"/>
      <w:marRight w:val="0"/>
      <w:marTop w:val="0"/>
      <w:marBottom w:val="0"/>
      <w:divBdr>
        <w:top w:val="none" w:sz="0" w:space="0" w:color="auto"/>
        <w:left w:val="none" w:sz="0" w:space="0" w:color="auto"/>
        <w:bottom w:val="none" w:sz="0" w:space="0" w:color="auto"/>
        <w:right w:val="none" w:sz="0" w:space="0" w:color="auto"/>
      </w:divBdr>
    </w:div>
    <w:div w:id="125708115">
      <w:bodyDiv w:val="1"/>
      <w:marLeft w:val="0"/>
      <w:marRight w:val="0"/>
      <w:marTop w:val="0"/>
      <w:marBottom w:val="0"/>
      <w:divBdr>
        <w:top w:val="none" w:sz="0" w:space="0" w:color="auto"/>
        <w:left w:val="none" w:sz="0" w:space="0" w:color="auto"/>
        <w:bottom w:val="none" w:sz="0" w:space="0" w:color="auto"/>
        <w:right w:val="none" w:sz="0" w:space="0" w:color="auto"/>
      </w:divBdr>
    </w:div>
    <w:div w:id="126167950">
      <w:bodyDiv w:val="1"/>
      <w:marLeft w:val="0"/>
      <w:marRight w:val="0"/>
      <w:marTop w:val="0"/>
      <w:marBottom w:val="0"/>
      <w:divBdr>
        <w:top w:val="none" w:sz="0" w:space="0" w:color="auto"/>
        <w:left w:val="none" w:sz="0" w:space="0" w:color="auto"/>
        <w:bottom w:val="none" w:sz="0" w:space="0" w:color="auto"/>
        <w:right w:val="none" w:sz="0" w:space="0" w:color="auto"/>
      </w:divBdr>
    </w:div>
    <w:div w:id="126897460">
      <w:bodyDiv w:val="1"/>
      <w:marLeft w:val="0"/>
      <w:marRight w:val="0"/>
      <w:marTop w:val="0"/>
      <w:marBottom w:val="0"/>
      <w:divBdr>
        <w:top w:val="none" w:sz="0" w:space="0" w:color="auto"/>
        <w:left w:val="none" w:sz="0" w:space="0" w:color="auto"/>
        <w:bottom w:val="none" w:sz="0" w:space="0" w:color="auto"/>
        <w:right w:val="none" w:sz="0" w:space="0" w:color="auto"/>
      </w:divBdr>
    </w:div>
    <w:div w:id="126899668">
      <w:bodyDiv w:val="1"/>
      <w:marLeft w:val="0"/>
      <w:marRight w:val="0"/>
      <w:marTop w:val="0"/>
      <w:marBottom w:val="0"/>
      <w:divBdr>
        <w:top w:val="none" w:sz="0" w:space="0" w:color="auto"/>
        <w:left w:val="none" w:sz="0" w:space="0" w:color="auto"/>
        <w:bottom w:val="none" w:sz="0" w:space="0" w:color="auto"/>
        <w:right w:val="none" w:sz="0" w:space="0" w:color="auto"/>
      </w:divBdr>
    </w:div>
    <w:div w:id="127357757">
      <w:bodyDiv w:val="1"/>
      <w:marLeft w:val="0"/>
      <w:marRight w:val="0"/>
      <w:marTop w:val="0"/>
      <w:marBottom w:val="0"/>
      <w:divBdr>
        <w:top w:val="none" w:sz="0" w:space="0" w:color="auto"/>
        <w:left w:val="none" w:sz="0" w:space="0" w:color="auto"/>
        <w:bottom w:val="none" w:sz="0" w:space="0" w:color="auto"/>
        <w:right w:val="none" w:sz="0" w:space="0" w:color="auto"/>
      </w:divBdr>
    </w:div>
    <w:div w:id="127868301">
      <w:bodyDiv w:val="1"/>
      <w:marLeft w:val="0"/>
      <w:marRight w:val="0"/>
      <w:marTop w:val="0"/>
      <w:marBottom w:val="0"/>
      <w:divBdr>
        <w:top w:val="none" w:sz="0" w:space="0" w:color="auto"/>
        <w:left w:val="none" w:sz="0" w:space="0" w:color="auto"/>
        <w:bottom w:val="none" w:sz="0" w:space="0" w:color="auto"/>
        <w:right w:val="none" w:sz="0" w:space="0" w:color="auto"/>
      </w:divBdr>
    </w:div>
    <w:div w:id="128136636">
      <w:bodyDiv w:val="1"/>
      <w:marLeft w:val="0"/>
      <w:marRight w:val="0"/>
      <w:marTop w:val="0"/>
      <w:marBottom w:val="0"/>
      <w:divBdr>
        <w:top w:val="none" w:sz="0" w:space="0" w:color="auto"/>
        <w:left w:val="none" w:sz="0" w:space="0" w:color="auto"/>
        <w:bottom w:val="none" w:sz="0" w:space="0" w:color="auto"/>
        <w:right w:val="none" w:sz="0" w:space="0" w:color="auto"/>
      </w:divBdr>
      <w:divsChild>
        <w:div w:id="25329369">
          <w:marLeft w:val="480"/>
          <w:marRight w:val="0"/>
          <w:marTop w:val="0"/>
          <w:marBottom w:val="0"/>
          <w:divBdr>
            <w:top w:val="none" w:sz="0" w:space="0" w:color="auto"/>
            <w:left w:val="none" w:sz="0" w:space="0" w:color="auto"/>
            <w:bottom w:val="none" w:sz="0" w:space="0" w:color="auto"/>
            <w:right w:val="none" w:sz="0" w:space="0" w:color="auto"/>
          </w:divBdr>
        </w:div>
        <w:div w:id="68501979">
          <w:marLeft w:val="480"/>
          <w:marRight w:val="0"/>
          <w:marTop w:val="0"/>
          <w:marBottom w:val="0"/>
          <w:divBdr>
            <w:top w:val="none" w:sz="0" w:space="0" w:color="auto"/>
            <w:left w:val="none" w:sz="0" w:space="0" w:color="auto"/>
            <w:bottom w:val="none" w:sz="0" w:space="0" w:color="auto"/>
            <w:right w:val="none" w:sz="0" w:space="0" w:color="auto"/>
          </w:divBdr>
        </w:div>
        <w:div w:id="187108262">
          <w:marLeft w:val="480"/>
          <w:marRight w:val="0"/>
          <w:marTop w:val="0"/>
          <w:marBottom w:val="0"/>
          <w:divBdr>
            <w:top w:val="none" w:sz="0" w:space="0" w:color="auto"/>
            <w:left w:val="none" w:sz="0" w:space="0" w:color="auto"/>
            <w:bottom w:val="none" w:sz="0" w:space="0" w:color="auto"/>
            <w:right w:val="none" w:sz="0" w:space="0" w:color="auto"/>
          </w:divBdr>
        </w:div>
        <w:div w:id="295448561">
          <w:marLeft w:val="480"/>
          <w:marRight w:val="0"/>
          <w:marTop w:val="0"/>
          <w:marBottom w:val="0"/>
          <w:divBdr>
            <w:top w:val="none" w:sz="0" w:space="0" w:color="auto"/>
            <w:left w:val="none" w:sz="0" w:space="0" w:color="auto"/>
            <w:bottom w:val="none" w:sz="0" w:space="0" w:color="auto"/>
            <w:right w:val="none" w:sz="0" w:space="0" w:color="auto"/>
          </w:divBdr>
        </w:div>
        <w:div w:id="508716251">
          <w:marLeft w:val="480"/>
          <w:marRight w:val="0"/>
          <w:marTop w:val="0"/>
          <w:marBottom w:val="0"/>
          <w:divBdr>
            <w:top w:val="none" w:sz="0" w:space="0" w:color="auto"/>
            <w:left w:val="none" w:sz="0" w:space="0" w:color="auto"/>
            <w:bottom w:val="none" w:sz="0" w:space="0" w:color="auto"/>
            <w:right w:val="none" w:sz="0" w:space="0" w:color="auto"/>
          </w:divBdr>
        </w:div>
        <w:div w:id="537426489">
          <w:marLeft w:val="480"/>
          <w:marRight w:val="0"/>
          <w:marTop w:val="0"/>
          <w:marBottom w:val="0"/>
          <w:divBdr>
            <w:top w:val="none" w:sz="0" w:space="0" w:color="auto"/>
            <w:left w:val="none" w:sz="0" w:space="0" w:color="auto"/>
            <w:bottom w:val="none" w:sz="0" w:space="0" w:color="auto"/>
            <w:right w:val="none" w:sz="0" w:space="0" w:color="auto"/>
          </w:divBdr>
        </w:div>
        <w:div w:id="622230510">
          <w:marLeft w:val="480"/>
          <w:marRight w:val="0"/>
          <w:marTop w:val="0"/>
          <w:marBottom w:val="0"/>
          <w:divBdr>
            <w:top w:val="none" w:sz="0" w:space="0" w:color="auto"/>
            <w:left w:val="none" w:sz="0" w:space="0" w:color="auto"/>
            <w:bottom w:val="none" w:sz="0" w:space="0" w:color="auto"/>
            <w:right w:val="none" w:sz="0" w:space="0" w:color="auto"/>
          </w:divBdr>
        </w:div>
        <w:div w:id="748313610">
          <w:marLeft w:val="480"/>
          <w:marRight w:val="0"/>
          <w:marTop w:val="0"/>
          <w:marBottom w:val="0"/>
          <w:divBdr>
            <w:top w:val="none" w:sz="0" w:space="0" w:color="auto"/>
            <w:left w:val="none" w:sz="0" w:space="0" w:color="auto"/>
            <w:bottom w:val="none" w:sz="0" w:space="0" w:color="auto"/>
            <w:right w:val="none" w:sz="0" w:space="0" w:color="auto"/>
          </w:divBdr>
        </w:div>
        <w:div w:id="752433517">
          <w:marLeft w:val="480"/>
          <w:marRight w:val="0"/>
          <w:marTop w:val="0"/>
          <w:marBottom w:val="0"/>
          <w:divBdr>
            <w:top w:val="none" w:sz="0" w:space="0" w:color="auto"/>
            <w:left w:val="none" w:sz="0" w:space="0" w:color="auto"/>
            <w:bottom w:val="none" w:sz="0" w:space="0" w:color="auto"/>
            <w:right w:val="none" w:sz="0" w:space="0" w:color="auto"/>
          </w:divBdr>
        </w:div>
        <w:div w:id="784039876">
          <w:marLeft w:val="480"/>
          <w:marRight w:val="0"/>
          <w:marTop w:val="0"/>
          <w:marBottom w:val="0"/>
          <w:divBdr>
            <w:top w:val="none" w:sz="0" w:space="0" w:color="auto"/>
            <w:left w:val="none" w:sz="0" w:space="0" w:color="auto"/>
            <w:bottom w:val="none" w:sz="0" w:space="0" w:color="auto"/>
            <w:right w:val="none" w:sz="0" w:space="0" w:color="auto"/>
          </w:divBdr>
        </w:div>
        <w:div w:id="789931407">
          <w:marLeft w:val="480"/>
          <w:marRight w:val="0"/>
          <w:marTop w:val="0"/>
          <w:marBottom w:val="0"/>
          <w:divBdr>
            <w:top w:val="none" w:sz="0" w:space="0" w:color="auto"/>
            <w:left w:val="none" w:sz="0" w:space="0" w:color="auto"/>
            <w:bottom w:val="none" w:sz="0" w:space="0" w:color="auto"/>
            <w:right w:val="none" w:sz="0" w:space="0" w:color="auto"/>
          </w:divBdr>
        </w:div>
        <w:div w:id="845704217">
          <w:marLeft w:val="480"/>
          <w:marRight w:val="0"/>
          <w:marTop w:val="0"/>
          <w:marBottom w:val="0"/>
          <w:divBdr>
            <w:top w:val="none" w:sz="0" w:space="0" w:color="auto"/>
            <w:left w:val="none" w:sz="0" w:space="0" w:color="auto"/>
            <w:bottom w:val="none" w:sz="0" w:space="0" w:color="auto"/>
            <w:right w:val="none" w:sz="0" w:space="0" w:color="auto"/>
          </w:divBdr>
        </w:div>
        <w:div w:id="893731889">
          <w:marLeft w:val="480"/>
          <w:marRight w:val="0"/>
          <w:marTop w:val="0"/>
          <w:marBottom w:val="0"/>
          <w:divBdr>
            <w:top w:val="none" w:sz="0" w:space="0" w:color="auto"/>
            <w:left w:val="none" w:sz="0" w:space="0" w:color="auto"/>
            <w:bottom w:val="none" w:sz="0" w:space="0" w:color="auto"/>
            <w:right w:val="none" w:sz="0" w:space="0" w:color="auto"/>
          </w:divBdr>
        </w:div>
        <w:div w:id="899099569">
          <w:marLeft w:val="480"/>
          <w:marRight w:val="0"/>
          <w:marTop w:val="0"/>
          <w:marBottom w:val="0"/>
          <w:divBdr>
            <w:top w:val="none" w:sz="0" w:space="0" w:color="auto"/>
            <w:left w:val="none" w:sz="0" w:space="0" w:color="auto"/>
            <w:bottom w:val="none" w:sz="0" w:space="0" w:color="auto"/>
            <w:right w:val="none" w:sz="0" w:space="0" w:color="auto"/>
          </w:divBdr>
        </w:div>
        <w:div w:id="962885107">
          <w:marLeft w:val="480"/>
          <w:marRight w:val="0"/>
          <w:marTop w:val="0"/>
          <w:marBottom w:val="0"/>
          <w:divBdr>
            <w:top w:val="none" w:sz="0" w:space="0" w:color="auto"/>
            <w:left w:val="none" w:sz="0" w:space="0" w:color="auto"/>
            <w:bottom w:val="none" w:sz="0" w:space="0" w:color="auto"/>
            <w:right w:val="none" w:sz="0" w:space="0" w:color="auto"/>
          </w:divBdr>
        </w:div>
        <w:div w:id="1010183738">
          <w:marLeft w:val="480"/>
          <w:marRight w:val="0"/>
          <w:marTop w:val="0"/>
          <w:marBottom w:val="0"/>
          <w:divBdr>
            <w:top w:val="none" w:sz="0" w:space="0" w:color="auto"/>
            <w:left w:val="none" w:sz="0" w:space="0" w:color="auto"/>
            <w:bottom w:val="none" w:sz="0" w:space="0" w:color="auto"/>
            <w:right w:val="none" w:sz="0" w:space="0" w:color="auto"/>
          </w:divBdr>
        </w:div>
        <w:div w:id="1057780410">
          <w:marLeft w:val="480"/>
          <w:marRight w:val="0"/>
          <w:marTop w:val="0"/>
          <w:marBottom w:val="0"/>
          <w:divBdr>
            <w:top w:val="none" w:sz="0" w:space="0" w:color="auto"/>
            <w:left w:val="none" w:sz="0" w:space="0" w:color="auto"/>
            <w:bottom w:val="none" w:sz="0" w:space="0" w:color="auto"/>
            <w:right w:val="none" w:sz="0" w:space="0" w:color="auto"/>
          </w:divBdr>
        </w:div>
        <w:div w:id="1069619570">
          <w:marLeft w:val="480"/>
          <w:marRight w:val="0"/>
          <w:marTop w:val="0"/>
          <w:marBottom w:val="0"/>
          <w:divBdr>
            <w:top w:val="none" w:sz="0" w:space="0" w:color="auto"/>
            <w:left w:val="none" w:sz="0" w:space="0" w:color="auto"/>
            <w:bottom w:val="none" w:sz="0" w:space="0" w:color="auto"/>
            <w:right w:val="none" w:sz="0" w:space="0" w:color="auto"/>
          </w:divBdr>
        </w:div>
        <w:div w:id="1089277199">
          <w:marLeft w:val="480"/>
          <w:marRight w:val="0"/>
          <w:marTop w:val="0"/>
          <w:marBottom w:val="0"/>
          <w:divBdr>
            <w:top w:val="none" w:sz="0" w:space="0" w:color="auto"/>
            <w:left w:val="none" w:sz="0" w:space="0" w:color="auto"/>
            <w:bottom w:val="none" w:sz="0" w:space="0" w:color="auto"/>
            <w:right w:val="none" w:sz="0" w:space="0" w:color="auto"/>
          </w:divBdr>
        </w:div>
        <w:div w:id="1128818414">
          <w:marLeft w:val="480"/>
          <w:marRight w:val="0"/>
          <w:marTop w:val="0"/>
          <w:marBottom w:val="0"/>
          <w:divBdr>
            <w:top w:val="none" w:sz="0" w:space="0" w:color="auto"/>
            <w:left w:val="none" w:sz="0" w:space="0" w:color="auto"/>
            <w:bottom w:val="none" w:sz="0" w:space="0" w:color="auto"/>
            <w:right w:val="none" w:sz="0" w:space="0" w:color="auto"/>
          </w:divBdr>
        </w:div>
        <w:div w:id="1180776206">
          <w:marLeft w:val="480"/>
          <w:marRight w:val="0"/>
          <w:marTop w:val="0"/>
          <w:marBottom w:val="0"/>
          <w:divBdr>
            <w:top w:val="none" w:sz="0" w:space="0" w:color="auto"/>
            <w:left w:val="none" w:sz="0" w:space="0" w:color="auto"/>
            <w:bottom w:val="none" w:sz="0" w:space="0" w:color="auto"/>
            <w:right w:val="none" w:sz="0" w:space="0" w:color="auto"/>
          </w:divBdr>
        </w:div>
        <w:div w:id="1192110004">
          <w:marLeft w:val="480"/>
          <w:marRight w:val="0"/>
          <w:marTop w:val="0"/>
          <w:marBottom w:val="0"/>
          <w:divBdr>
            <w:top w:val="none" w:sz="0" w:space="0" w:color="auto"/>
            <w:left w:val="none" w:sz="0" w:space="0" w:color="auto"/>
            <w:bottom w:val="none" w:sz="0" w:space="0" w:color="auto"/>
            <w:right w:val="none" w:sz="0" w:space="0" w:color="auto"/>
          </w:divBdr>
        </w:div>
        <w:div w:id="1219978218">
          <w:marLeft w:val="480"/>
          <w:marRight w:val="0"/>
          <w:marTop w:val="0"/>
          <w:marBottom w:val="0"/>
          <w:divBdr>
            <w:top w:val="none" w:sz="0" w:space="0" w:color="auto"/>
            <w:left w:val="none" w:sz="0" w:space="0" w:color="auto"/>
            <w:bottom w:val="none" w:sz="0" w:space="0" w:color="auto"/>
            <w:right w:val="none" w:sz="0" w:space="0" w:color="auto"/>
          </w:divBdr>
        </w:div>
        <w:div w:id="1492982137">
          <w:marLeft w:val="480"/>
          <w:marRight w:val="0"/>
          <w:marTop w:val="0"/>
          <w:marBottom w:val="0"/>
          <w:divBdr>
            <w:top w:val="none" w:sz="0" w:space="0" w:color="auto"/>
            <w:left w:val="none" w:sz="0" w:space="0" w:color="auto"/>
            <w:bottom w:val="none" w:sz="0" w:space="0" w:color="auto"/>
            <w:right w:val="none" w:sz="0" w:space="0" w:color="auto"/>
          </w:divBdr>
        </w:div>
        <w:div w:id="1713112087">
          <w:marLeft w:val="480"/>
          <w:marRight w:val="0"/>
          <w:marTop w:val="0"/>
          <w:marBottom w:val="0"/>
          <w:divBdr>
            <w:top w:val="none" w:sz="0" w:space="0" w:color="auto"/>
            <w:left w:val="none" w:sz="0" w:space="0" w:color="auto"/>
            <w:bottom w:val="none" w:sz="0" w:space="0" w:color="auto"/>
            <w:right w:val="none" w:sz="0" w:space="0" w:color="auto"/>
          </w:divBdr>
        </w:div>
        <w:div w:id="1780298240">
          <w:marLeft w:val="480"/>
          <w:marRight w:val="0"/>
          <w:marTop w:val="0"/>
          <w:marBottom w:val="0"/>
          <w:divBdr>
            <w:top w:val="none" w:sz="0" w:space="0" w:color="auto"/>
            <w:left w:val="none" w:sz="0" w:space="0" w:color="auto"/>
            <w:bottom w:val="none" w:sz="0" w:space="0" w:color="auto"/>
            <w:right w:val="none" w:sz="0" w:space="0" w:color="auto"/>
          </w:divBdr>
        </w:div>
        <w:div w:id="1807775832">
          <w:marLeft w:val="480"/>
          <w:marRight w:val="0"/>
          <w:marTop w:val="0"/>
          <w:marBottom w:val="0"/>
          <w:divBdr>
            <w:top w:val="none" w:sz="0" w:space="0" w:color="auto"/>
            <w:left w:val="none" w:sz="0" w:space="0" w:color="auto"/>
            <w:bottom w:val="none" w:sz="0" w:space="0" w:color="auto"/>
            <w:right w:val="none" w:sz="0" w:space="0" w:color="auto"/>
          </w:divBdr>
        </w:div>
        <w:div w:id="1985356587">
          <w:marLeft w:val="480"/>
          <w:marRight w:val="0"/>
          <w:marTop w:val="0"/>
          <w:marBottom w:val="0"/>
          <w:divBdr>
            <w:top w:val="none" w:sz="0" w:space="0" w:color="auto"/>
            <w:left w:val="none" w:sz="0" w:space="0" w:color="auto"/>
            <w:bottom w:val="none" w:sz="0" w:space="0" w:color="auto"/>
            <w:right w:val="none" w:sz="0" w:space="0" w:color="auto"/>
          </w:divBdr>
        </w:div>
        <w:div w:id="2029327181">
          <w:marLeft w:val="480"/>
          <w:marRight w:val="0"/>
          <w:marTop w:val="0"/>
          <w:marBottom w:val="0"/>
          <w:divBdr>
            <w:top w:val="none" w:sz="0" w:space="0" w:color="auto"/>
            <w:left w:val="none" w:sz="0" w:space="0" w:color="auto"/>
            <w:bottom w:val="none" w:sz="0" w:space="0" w:color="auto"/>
            <w:right w:val="none" w:sz="0" w:space="0" w:color="auto"/>
          </w:divBdr>
        </w:div>
        <w:div w:id="2049337079">
          <w:marLeft w:val="480"/>
          <w:marRight w:val="0"/>
          <w:marTop w:val="0"/>
          <w:marBottom w:val="0"/>
          <w:divBdr>
            <w:top w:val="none" w:sz="0" w:space="0" w:color="auto"/>
            <w:left w:val="none" w:sz="0" w:space="0" w:color="auto"/>
            <w:bottom w:val="none" w:sz="0" w:space="0" w:color="auto"/>
            <w:right w:val="none" w:sz="0" w:space="0" w:color="auto"/>
          </w:divBdr>
        </w:div>
        <w:div w:id="2061899940">
          <w:marLeft w:val="480"/>
          <w:marRight w:val="0"/>
          <w:marTop w:val="0"/>
          <w:marBottom w:val="0"/>
          <w:divBdr>
            <w:top w:val="none" w:sz="0" w:space="0" w:color="auto"/>
            <w:left w:val="none" w:sz="0" w:space="0" w:color="auto"/>
            <w:bottom w:val="none" w:sz="0" w:space="0" w:color="auto"/>
            <w:right w:val="none" w:sz="0" w:space="0" w:color="auto"/>
          </w:divBdr>
        </w:div>
        <w:div w:id="2080251838">
          <w:marLeft w:val="480"/>
          <w:marRight w:val="0"/>
          <w:marTop w:val="0"/>
          <w:marBottom w:val="0"/>
          <w:divBdr>
            <w:top w:val="none" w:sz="0" w:space="0" w:color="auto"/>
            <w:left w:val="none" w:sz="0" w:space="0" w:color="auto"/>
            <w:bottom w:val="none" w:sz="0" w:space="0" w:color="auto"/>
            <w:right w:val="none" w:sz="0" w:space="0" w:color="auto"/>
          </w:divBdr>
        </w:div>
        <w:div w:id="2113043444">
          <w:marLeft w:val="480"/>
          <w:marRight w:val="0"/>
          <w:marTop w:val="0"/>
          <w:marBottom w:val="0"/>
          <w:divBdr>
            <w:top w:val="none" w:sz="0" w:space="0" w:color="auto"/>
            <w:left w:val="none" w:sz="0" w:space="0" w:color="auto"/>
            <w:bottom w:val="none" w:sz="0" w:space="0" w:color="auto"/>
            <w:right w:val="none" w:sz="0" w:space="0" w:color="auto"/>
          </w:divBdr>
        </w:div>
      </w:divsChild>
    </w:div>
    <w:div w:id="128523490">
      <w:bodyDiv w:val="1"/>
      <w:marLeft w:val="0"/>
      <w:marRight w:val="0"/>
      <w:marTop w:val="0"/>
      <w:marBottom w:val="0"/>
      <w:divBdr>
        <w:top w:val="none" w:sz="0" w:space="0" w:color="auto"/>
        <w:left w:val="none" w:sz="0" w:space="0" w:color="auto"/>
        <w:bottom w:val="none" w:sz="0" w:space="0" w:color="auto"/>
        <w:right w:val="none" w:sz="0" w:space="0" w:color="auto"/>
      </w:divBdr>
    </w:div>
    <w:div w:id="129135792">
      <w:bodyDiv w:val="1"/>
      <w:marLeft w:val="0"/>
      <w:marRight w:val="0"/>
      <w:marTop w:val="0"/>
      <w:marBottom w:val="0"/>
      <w:divBdr>
        <w:top w:val="none" w:sz="0" w:space="0" w:color="auto"/>
        <w:left w:val="none" w:sz="0" w:space="0" w:color="auto"/>
        <w:bottom w:val="none" w:sz="0" w:space="0" w:color="auto"/>
        <w:right w:val="none" w:sz="0" w:space="0" w:color="auto"/>
      </w:divBdr>
    </w:div>
    <w:div w:id="129447415">
      <w:bodyDiv w:val="1"/>
      <w:marLeft w:val="0"/>
      <w:marRight w:val="0"/>
      <w:marTop w:val="0"/>
      <w:marBottom w:val="0"/>
      <w:divBdr>
        <w:top w:val="none" w:sz="0" w:space="0" w:color="auto"/>
        <w:left w:val="none" w:sz="0" w:space="0" w:color="auto"/>
        <w:bottom w:val="none" w:sz="0" w:space="0" w:color="auto"/>
        <w:right w:val="none" w:sz="0" w:space="0" w:color="auto"/>
      </w:divBdr>
    </w:div>
    <w:div w:id="129785416">
      <w:bodyDiv w:val="1"/>
      <w:marLeft w:val="0"/>
      <w:marRight w:val="0"/>
      <w:marTop w:val="0"/>
      <w:marBottom w:val="0"/>
      <w:divBdr>
        <w:top w:val="none" w:sz="0" w:space="0" w:color="auto"/>
        <w:left w:val="none" w:sz="0" w:space="0" w:color="auto"/>
        <w:bottom w:val="none" w:sz="0" w:space="0" w:color="auto"/>
        <w:right w:val="none" w:sz="0" w:space="0" w:color="auto"/>
      </w:divBdr>
    </w:div>
    <w:div w:id="129828237">
      <w:bodyDiv w:val="1"/>
      <w:marLeft w:val="0"/>
      <w:marRight w:val="0"/>
      <w:marTop w:val="0"/>
      <w:marBottom w:val="0"/>
      <w:divBdr>
        <w:top w:val="none" w:sz="0" w:space="0" w:color="auto"/>
        <w:left w:val="none" w:sz="0" w:space="0" w:color="auto"/>
        <w:bottom w:val="none" w:sz="0" w:space="0" w:color="auto"/>
        <w:right w:val="none" w:sz="0" w:space="0" w:color="auto"/>
      </w:divBdr>
    </w:div>
    <w:div w:id="130179374">
      <w:bodyDiv w:val="1"/>
      <w:marLeft w:val="0"/>
      <w:marRight w:val="0"/>
      <w:marTop w:val="0"/>
      <w:marBottom w:val="0"/>
      <w:divBdr>
        <w:top w:val="none" w:sz="0" w:space="0" w:color="auto"/>
        <w:left w:val="none" w:sz="0" w:space="0" w:color="auto"/>
        <w:bottom w:val="none" w:sz="0" w:space="0" w:color="auto"/>
        <w:right w:val="none" w:sz="0" w:space="0" w:color="auto"/>
      </w:divBdr>
    </w:div>
    <w:div w:id="130221911">
      <w:bodyDiv w:val="1"/>
      <w:marLeft w:val="0"/>
      <w:marRight w:val="0"/>
      <w:marTop w:val="0"/>
      <w:marBottom w:val="0"/>
      <w:divBdr>
        <w:top w:val="none" w:sz="0" w:space="0" w:color="auto"/>
        <w:left w:val="none" w:sz="0" w:space="0" w:color="auto"/>
        <w:bottom w:val="none" w:sz="0" w:space="0" w:color="auto"/>
        <w:right w:val="none" w:sz="0" w:space="0" w:color="auto"/>
      </w:divBdr>
    </w:div>
    <w:div w:id="130488264">
      <w:bodyDiv w:val="1"/>
      <w:marLeft w:val="0"/>
      <w:marRight w:val="0"/>
      <w:marTop w:val="0"/>
      <w:marBottom w:val="0"/>
      <w:divBdr>
        <w:top w:val="none" w:sz="0" w:space="0" w:color="auto"/>
        <w:left w:val="none" w:sz="0" w:space="0" w:color="auto"/>
        <w:bottom w:val="none" w:sz="0" w:space="0" w:color="auto"/>
        <w:right w:val="none" w:sz="0" w:space="0" w:color="auto"/>
      </w:divBdr>
      <w:divsChild>
        <w:div w:id="11566079">
          <w:marLeft w:val="480"/>
          <w:marRight w:val="0"/>
          <w:marTop w:val="0"/>
          <w:marBottom w:val="0"/>
          <w:divBdr>
            <w:top w:val="none" w:sz="0" w:space="0" w:color="auto"/>
            <w:left w:val="none" w:sz="0" w:space="0" w:color="auto"/>
            <w:bottom w:val="none" w:sz="0" w:space="0" w:color="auto"/>
            <w:right w:val="none" w:sz="0" w:space="0" w:color="auto"/>
          </w:divBdr>
        </w:div>
        <w:div w:id="59712173">
          <w:marLeft w:val="480"/>
          <w:marRight w:val="0"/>
          <w:marTop w:val="0"/>
          <w:marBottom w:val="0"/>
          <w:divBdr>
            <w:top w:val="none" w:sz="0" w:space="0" w:color="auto"/>
            <w:left w:val="none" w:sz="0" w:space="0" w:color="auto"/>
            <w:bottom w:val="none" w:sz="0" w:space="0" w:color="auto"/>
            <w:right w:val="none" w:sz="0" w:space="0" w:color="auto"/>
          </w:divBdr>
        </w:div>
        <w:div w:id="66075289">
          <w:marLeft w:val="480"/>
          <w:marRight w:val="0"/>
          <w:marTop w:val="0"/>
          <w:marBottom w:val="0"/>
          <w:divBdr>
            <w:top w:val="none" w:sz="0" w:space="0" w:color="auto"/>
            <w:left w:val="none" w:sz="0" w:space="0" w:color="auto"/>
            <w:bottom w:val="none" w:sz="0" w:space="0" w:color="auto"/>
            <w:right w:val="none" w:sz="0" w:space="0" w:color="auto"/>
          </w:divBdr>
        </w:div>
        <w:div w:id="86733891">
          <w:marLeft w:val="480"/>
          <w:marRight w:val="0"/>
          <w:marTop w:val="0"/>
          <w:marBottom w:val="0"/>
          <w:divBdr>
            <w:top w:val="none" w:sz="0" w:space="0" w:color="auto"/>
            <w:left w:val="none" w:sz="0" w:space="0" w:color="auto"/>
            <w:bottom w:val="none" w:sz="0" w:space="0" w:color="auto"/>
            <w:right w:val="none" w:sz="0" w:space="0" w:color="auto"/>
          </w:divBdr>
        </w:div>
        <w:div w:id="146358433">
          <w:marLeft w:val="480"/>
          <w:marRight w:val="0"/>
          <w:marTop w:val="0"/>
          <w:marBottom w:val="0"/>
          <w:divBdr>
            <w:top w:val="none" w:sz="0" w:space="0" w:color="auto"/>
            <w:left w:val="none" w:sz="0" w:space="0" w:color="auto"/>
            <w:bottom w:val="none" w:sz="0" w:space="0" w:color="auto"/>
            <w:right w:val="none" w:sz="0" w:space="0" w:color="auto"/>
          </w:divBdr>
        </w:div>
        <w:div w:id="187373779">
          <w:marLeft w:val="480"/>
          <w:marRight w:val="0"/>
          <w:marTop w:val="0"/>
          <w:marBottom w:val="0"/>
          <w:divBdr>
            <w:top w:val="none" w:sz="0" w:space="0" w:color="auto"/>
            <w:left w:val="none" w:sz="0" w:space="0" w:color="auto"/>
            <w:bottom w:val="none" w:sz="0" w:space="0" w:color="auto"/>
            <w:right w:val="none" w:sz="0" w:space="0" w:color="auto"/>
          </w:divBdr>
        </w:div>
        <w:div w:id="188300590">
          <w:marLeft w:val="480"/>
          <w:marRight w:val="0"/>
          <w:marTop w:val="0"/>
          <w:marBottom w:val="0"/>
          <w:divBdr>
            <w:top w:val="none" w:sz="0" w:space="0" w:color="auto"/>
            <w:left w:val="none" w:sz="0" w:space="0" w:color="auto"/>
            <w:bottom w:val="none" w:sz="0" w:space="0" w:color="auto"/>
            <w:right w:val="none" w:sz="0" w:space="0" w:color="auto"/>
          </w:divBdr>
        </w:div>
        <w:div w:id="196936485">
          <w:marLeft w:val="480"/>
          <w:marRight w:val="0"/>
          <w:marTop w:val="0"/>
          <w:marBottom w:val="0"/>
          <w:divBdr>
            <w:top w:val="none" w:sz="0" w:space="0" w:color="auto"/>
            <w:left w:val="none" w:sz="0" w:space="0" w:color="auto"/>
            <w:bottom w:val="none" w:sz="0" w:space="0" w:color="auto"/>
            <w:right w:val="none" w:sz="0" w:space="0" w:color="auto"/>
          </w:divBdr>
        </w:div>
        <w:div w:id="197622112">
          <w:marLeft w:val="480"/>
          <w:marRight w:val="0"/>
          <w:marTop w:val="0"/>
          <w:marBottom w:val="0"/>
          <w:divBdr>
            <w:top w:val="none" w:sz="0" w:space="0" w:color="auto"/>
            <w:left w:val="none" w:sz="0" w:space="0" w:color="auto"/>
            <w:bottom w:val="none" w:sz="0" w:space="0" w:color="auto"/>
            <w:right w:val="none" w:sz="0" w:space="0" w:color="auto"/>
          </w:divBdr>
        </w:div>
        <w:div w:id="206912254">
          <w:marLeft w:val="480"/>
          <w:marRight w:val="0"/>
          <w:marTop w:val="0"/>
          <w:marBottom w:val="0"/>
          <w:divBdr>
            <w:top w:val="none" w:sz="0" w:space="0" w:color="auto"/>
            <w:left w:val="none" w:sz="0" w:space="0" w:color="auto"/>
            <w:bottom w:val="none" w:sz="0" w:space="0" w:color="auto"/>
            <w:right w:val="none" w:sz="0" w:space="0" w:color="auto"/>
          </w:divBdr>
        </w:div>
        <w:div w:id="318580146">
          <w:marLeft w:val="480"/>
          <w:marRight w:val="0"/>
          <w:marTop w:val="0"/>
          <w:marBottom w:val="0"/>
          <w:divBdr>
            <w:top w:val="none" w:sz="0" w:space="0" w:color="auto"/>
            <w:left w:val="none" w:sz="0" w:space="0" w:color="auto"/>
            <w:bottom w:val="none" w:sz="0" w:space="0" w:color="auto"/>
            <w:right w:val="none" w:sz="0" w:space="0" w:color="auto"/>
          </w:divBdr>
        </w:div>
        <w:div w:id="328945077">
          <w:marLeft w:val="480"/>
          <w:marRight w:val="0"/>
          <w:marTop w:val="0"/>
          <w:marBottom w:val="0"/>
          <w:divBdr>
            <w:top w:val="none" w:sz="0" w:space="0" w:color="auto"/>
            <w:left w:val="none" w:sz="0" w:space="0" w:color="auto"/>
            <w:bottom w:val="none" w:sz="0" w:space="0" w:color="auto"/>
            <w:right w:val="none" w:sz="0" w:space="0" w:color="auto"/>
          </w:divBdr>
        </w:div>
        <w:div w:id="354887628">
          <w:marLeft w:val="480"/>
          <w:marRight w:val="0"/>
          <w:marTop w:val="0"/>
          <w:marBottom w:val="0"/>
          <w:divBdr>
            <w:top w:val="none" w:sz="0" w:space="0" w:color="auto"/>
            <w:left w:val="none" w:sz="0" w:space="0" w:color="auto"/>
            <w:bottom w:val="none" w:sz="0" w:space="0" w:color="auto"/>
            <w:right w:val="none" w:sz="0" w:space="0" w:color="auto"/>
          </w:divBdr>
        </w:div>
        <w:div w:id="391469501">
          <w:marLeft w:val="480"/>
          <w:marRight w:val="0"/>
          <w:marTop w:val="0"/>
          <w:marBottom w:val="0"/>
          <w:divBdr>
            <w:top w:val="none" w:sz="0" w:space="0" w:color="auto"/>
            <w:left w:val="none" w:sz="0" w:space="0" w:color="auto"/>
            <w:bottom w:val="none" w:sz="0" w:space="0" w:color="auto"/>
            <w:right w:val="none" w:sz="0" w:space="0" w:color="auto"/>
          </w:divBdr>
        </w:div>
        <w:div w:id="421142001">
          <w:marLeft w:val="480"/>
          <w:marRight w:val="0"/>
          <w:marTop w:val="0"/>
          <w:marBottom w:val="0"/>
          <w:divBdr>
            <w:top w:val="none" w:sz="0" w:space="0" w:color="auto"/>
            <w:left w:val="none" w:sz="0" w:space="0" w:color="auto"/>
            <w:bottom w:val="none" w:sz="0" w:space="0" w:color="auto"/>
            <w:right w:val="none" w:sz="0" w:space="0" w:color="auto"/>
          </w:divBdr>
        </w:div>
        <w:div w:id="425659899">
          <w:marLeft w:val="480"/>
          <w:marRight w:val="0"/>
          <w:marTop w:val="0"/>
          <w:marBottom w:val="0"/>
          <w:divBdr>
            <w:top w:val="none" w:sz="0" w:space="0" w:color="auto"/>
            <w:left w:val="none" w:sz="0" w:space="0" w:color="auto"/>
            <w:bottom w:val="none" w:sz="0" w:space="0" w:color="auto"/>
            <w:right w:val="none" w:sz="0" w:space="0" w:color="auto"/>
          </w:divBdr>
        </w:div>
        <w:div w:id="438333452">
          <w:marLeft w:val="480"/>
          <w:marRight w:val="0"/>
          <w:marTop w:val="0"/>
          <w:marBottom w:val="0"/>
          <w:divBdr>
            <w:top w:val="none" w:sz="0" w:space="0" w:color="auto"/>
            <w:left w:val="none" w:sz="0" w:space="0" w:color="auto"/>
            <w:bottom w:val="none" w:sz="0" w:space="0" w:color="auto"/>
            <w:right w:val="none" w:sz="0" w:space="0" w:color="auto"/>
          </w:divBdr>
        </w:div>
        <w:div w:id="453408853">
          <w:marLeft w:val="480"/>
          <w:marRight w:val="0"/>
          <w:marTop w:val="0"/>
          <w:marBottom w:val="0"/>
          <w:divBdr>
            <w:top w:val="none" w:sz="0" w:space="0" w:color="auto"/>
            <w:left w:val="none" w:sz="0" w:space="0" w:color="auto"/>
            <w:bottom w:val="none" w:sz="0" w:space="0" w:color="auto"/>
            <w:right w:val="none" w:sz="0" w:space="0" w:color="auto"/>
          </w:divBdr>
        </w:div>
        <w:div w:id="461964520">
          <w:marLeft w:val="480"/>
          <w:marRight w:val="0"/>
          <w:marTop w:val="0"/>
          <w:marBottom w:val="0"/>
          <w:divBdr>
            <w:top w:val="none" w:sz="0" w:space="0" w:color="auto"/>
            <w:left w:val="none" w:sz="0" w:space="0" w:color="auto"/>
            <w:bottom w:val="none" w:sz="0" w:space="0" w:color="auto"/>
            <w:right w:val="none" w:sz="0" w:space="0" w:color="auto"/>
          </w:divBdr>
        </w:div>
        <w:div w:id="520240725">
          <w:marLeft w:val="480"/>
          <w:marRight w:val="0"/>
          <w:marTop w:val="0"/>
          <w:marBottom w:val="0"/>
          <w:divBdr>
            <w:top w:val="none" w:sz="0" w:space="0" w:color="auto"/>
            <w:left w:val="none" w:sz="0" w:space="0" w:color="auto"/>
            <w:bottom w:val="none" w:sz="0" w:space="0" w:color="auto"/>
            <w:right w:val="none" w:sz="0" w:space="0" w:color="auto"/>
          </w:divBdr>
        </w:div>
        <w:div w:id="521631750">
          <w:marLeft w:val="480"/>
          <w:marRight w:val="0"/>
          <w:marTop w:val="0"/>
          <w:marBottom w:val="0"/>
          <w:divBdr>
            <w:top w:val="none" w:sz="0" w:space="0" w:color="auto"/>
            <w:left w:val="none" w:sz="0" w:space="0" w:color="auto"/>
            <w:bottom w:val="none" w:sz="0" w:space="0" w:color="auto"/>
            <w:right w:val="none" w:sz="0" w:space="0" w:color="auto"/>
          </w:divBdr>
        </w:div>
        <w:div w:id="585262755">
          <w:marLeft w:val="480"/>
          <w:marRight w:val="0"/>
          <w:marTop w:val="0"/>
          <w:marBottom w:val="0"/>
          <w:divBdr>
            <w:top w:val="none" w:sz="0" w:space="0" w:color="auto"/>
            <w:left w:val="none" w:sz="0" w:space="0" w:color="auto"/>
            <w:bottom w:val="none" w:sz="0" w:space="0" w:color="auto"/>
            <w:right w:val="none" w:sz="0" w:space="0" w:color="auto"/>
          </w:divBdr>
        </w:div>
        <w:div w:id="599995424">
          <w:marLeft w:val="480"/>
          <w:marRight w:val="0"/>
          <w:marTop w:val="0"/>
          <w:marBottom w:val="0"/>
          <w:divBdr>
            <w:top w:val="none" w:sz="0" w:space="0" w:color="auto"/>
            <w:left w:val="none" w:sz="0" w:space="0" w:color="auto"/>
            <w:bottom w:val="none" w:sz="0" w:space="0" w:color="auto"/>
            <w:right w:val="none" w:sz="0" w:space="0" w:color="auto"/>
          </w:divBdr>
        </w:div>
        <w:div w:id="621619295">
          <w:marLeft w:val="480"/>
          <w:marRight w:val="0"/>
          <w:marTop w:val="0"/>
          <w:marBottom w:val="0"/>
          <w:divBdr>
            <w:top w:val="none" w:sz="0" w:space="0" w:color="auto"/>
            <w:left w:val="none" w:sz="0" w:space="0" w:color="auto"/>
            <w:bottom w:val="none" w:sz="0" w:space="0" w:color="auto"/>
            <w:right w:val="none" w:sz="0" w:space="0" w:color="auto"/>
          </w:divBdr>
        </w:div>
        <w:div w:id="640505629">
          <w:marLeft w:val="480"/>
          <w:marRight w:val="0"/>
          <w:marTop w:val="0"/>
          <w:marBottom w:val="0"/>
          <w:divBdr>
            <w:top w:val="none" w:sz="0" w:space="0" w:color="auto"/>
            <w:left w:val="none" w:sz="0" w:space="0" w:color="auto"/>
            <w:bottom w:val="none" w:sz="0" w:space="0" w:color="auto"/>
            <w:right w:val="none" w:sz="0" w:space="0" w:color="auto"/>
          </w:divBdr>
        </w:div>
        <w:div w:id="650594768">
          <w:marLeft w:val="480"/>
          <w:marRight w:val="0"/>
          <w:marTop w:val="0"/>
          <w:marBottom w:val="0"/>
          <w:divBdr>
            <w:top w:val="none" w:sz="0" w:space="0" w:color="auto"/>
            <w:left w:val="none" w:sz="0" w:space="0" w:color="auto"/>
            <w:bottom w:val="none" w:sz="0" w:space="0" w:color="auto"/>
            <w:right w:val="none" w:sz="0" w:space="0" w:color="auto"/>
          </w:divBdr>
        </w:div>
        <w:div w:id="661809137">
          <w:marLeft w:val="480"/>
          <w:marRight w:val="0"/>
          <w:marTop w:val="0"/>
          <w:marBottom w:val="0"/>
          <w:divBdr>
            <w:top w:val="none" w:sz="0" w:space="0" w:color="auto"/>
            <w:left w:val="none" w:sz="0" w:space="0" w:color="auto"/>
            <w:bottom w:val="none" w:sz="0" w:space="0" w:color="auto"/>
            <w:right w:val="none" w:sz="0" w:space="0" w:color="auto"/>
          </w:divBdr>
        </w:div>
        <w:div w:id="667951535">
          <w:marLeft w:val="480"/>
          <w:marRight w:val="0"/>
          <w:marTop w:val="0"/>
          <w:marBottom w:val="0"/>
          <w:divBdr>
            <w:top w:val="none" w:sz="0" w:space="0" w:color="auto"/>
            <w:left w:val="none" w:sz="0" w:space="0" w:color="auto"/>
            <w:bottom w:val="none" w:sz="0" w:space="0" w:color="auto"/>
            <w:right w:val="none" w:sz="0" w:space="0" w:color="auto"/>
          </w:divBdr>
        </w:div>
        <w:div w:id="728190321">
          <w:marLeft w:val="480"/>
          <w:marRight w:val="0"/>
          <w:marTop w:val="0"/>
          <w:marBottom w:val="0"/>
          <w:divBdr>
            <w:top w:val="none" w:sz="0" w:space="0" w:color="auto"/>
            <w:left w:val="none" w:sz="0" w:space="0" w:color="auto"/>
            <w:bottom w:val="none" w:sz="0" w:space="0" w:color="auto"/>
            <w:right w:val="none" w:sz="0" w:space="0" w:color="auto"/>
          </w:divBdr>
        </w:div>
        <w:div w:id="756094382">
          <w:marLeft w:val="480"/>
          <w:marRight w:val="0"/>
          <w:marTop w:val="0"/>
          <w:marBottom w:val="0"/>
          <w:divBdr>
            <w:top w:val="none" w:sz="0" w:space="0" w:color="auto"/>
            <w:left w:val="none" w:sz="0" w:space="0" w:color="auto"/>
            <w:bottom w:val="none" w:sz="0" w:space="0" w:color="auto"/>
            <w:right w:val="none" w:sz="0" w:space="0" w:color="auto"/>
          </w:divBdr>
        </w:div>
        <w:div w:id="757294561">
          <w:marLeft w:val="480"/>
          <w:marRight w:val="0"/>
          <w:marTop w:val="0"/>
          <w:marBottom w:val="0"/>
          <w:divBdr>
            <w:top w:val="none" w:sz="0" w:space="0" w:color="auto"/>
            <w:left w:val="none" w:sz="0" w:space="0" w:color="auto"/>
            <w:bottom w:val="none" w:sz="0" w:space="0" w:color="auto"/>
            <w:right w:val="none" w:sz="0" w:space="0" w:color="auto"/>
          </w:divBdr>
        </w:div>
        <w:div w:id="816149475">
          <w:marLeft w:val="480"/>
          <w:marRight w:val="0"/>
          <w:marTop w:val="0"/>
          <w:marBottom w:val="0"/>
          <w:divBdr>
            <w:top w:val="none" w:sz="0" w:space="0" w:color="auto"/>
            <w:left w:val="none" w:sz="0" w:space="0" w:color="auto"/>
            <w:bottom w:val="none" w:sz="0" w:space="0" w:color="auto"/>
            <w:right w:val="none" w:sz="0" w:space="0" w:color="auto"/>
          </w:divBdr>
        </w:div>
        <w:div w:id="848568430">
          <w:marLeft w:val="480"/>
          <w:marRight w:val="0"/>
          <w:marTop w:val="0"/>
          <w:marBottom w:val="0"/>
          <w:divBdr>
            <w:top w:val="none" w:sz="0" w:space="0" w:color="auto"/>
            <w:left w:val="none" w:sz="0" w:space="0" w:color="auto"/>
            <w:bottom w:val="none" w:sz="0" w:space="0" w:color="auto"/>
            <w:right w:val="none" w:sz="0" w:space="0" w:color="auto"/>
          </w:divBdr>
        </w:div>
        <w:div w:id="884760232">
          <w:marLeft w:val="480"/>
          <w:marRight w:val="0"/>
          <w:marTop w:val="0"/>
          <w:marBottom w:val="0"/>
          <w:divBdr>
            <w:top w:val="none" w:sz="0" w:space="0" w:color="auto"/>
            <w:left w:val="none" w:sz="0" w:space="0" w:color="auto"/>
            <w:bottom w:val="none" w:sz="0" w:space="0" w:color="auto"/>
            <w:right w:val="none" w:sz="0" w:space="0" w:color="auto"/>
          </w:divBdr>
        </w:div>
        <w:div w:id="886260971">
          <w:marLeft w:val="480"/>
          <w:marRight w:val="0"/>
          <w:marTop w:val="0"/>
          <w:marBottom w:val="0"/>
          <w:divBdr>
            <w:top w:val="none" w:sz="0" w:space="0" w:color="auto"/>
            <w:left w:val="none" w:sz="0" w:space="0" w:color="auto"/>
            <w:bottom w:val="none" w:sz="0" w:space="0" w:color="auto"/>
            <w:right w:val="none" w:sz="0" w:space="0" w:color="auto"/>
          </w:divBdr>
        </w:div>
        <w:div w:id="918448293">
          <w:marLeft w:val="480"/>
          <w:marRight w:val="0"/>
          <w:marTop w:val="0"/>
          <w:marBottom w:val="0"/>
          <w:divBdr>
            <w:top w:val="none" w:sz="0" w:space="0" w:color="auto"/>
            <w:left w:val="none" w:sz="0" w:space="0" w:color="auto"/>
            <w:bottom w:val="none" w:sz="0" w:space="0" w:color="auto"/>
            <w:right w:val="none" w:sz="0" w:space="0" w:color="auto"/>
          </w:divBdr>
        </w:div>
        <w:div w:id="927466058">
          <w:marLeft w:val="480"/>
          <w:marRight w:val="0"/>
          <w:marTop w:val="0"/>
          <w:marBottom w:val="0"/>
          <w:divBdr>
            <w:top w:val="none" w:sz="0" w:space="0" w:color="auto"/>
            <w:left w:val="none" w:sz="0" w:space="0" w:color="auto"/>
            <w:bottom w:val="none" w:sz="0" w:space="0" w:color="auto"/>
            <w:right w:val="none" w:sz="0" w:space="0" w:color="auto"/>
          </w:divBdr>
        </w:div>
        <w:div w:id="950821700">
          <w:marLeft w:val="480"/>
          <w:marRight w:val="0"/>
          <w:marTop w:val="0"/>
          <w:marBottom w:val="0"/>
          <w:divBdr>
            <w:top w:val="none" w:sz="0" w:space="0" w:color="auto"/>
            <w:left w:val="none" w:sz="0" w:space="0" w:color="auto"/>
            <w:bottom w:val="none" w:sz="0" w:space="0" w:color="auto"/>
            <w:right w:val="none" w:sz="0" w:space="0" w:color="auto"/>
          </w:divBdr>
        </w:div>
        <w:div w:id="954212316">
          <w:marLeft w:val="480"/>
          <w:marRight w:val="0"/>
          <w:marTop w:val="0"/>
          <w:marBottom w:val="0"/>
          <w:divBdr>
            <w:top w:val="none" w:sz="0" w:space="0" w:color="auto"/>
            <w:left w:val="none" w:sz="0" w:space="0" w:color="auto"/>
            <w:bottom w:val="none" w:sz="0" w:space="0" w:color="auto"/>
            <w:right w:val="none" w:sz="0" w:space="0" w:color="auto"/>
          </w:divBdr>
        </w:div>
        <w:div w:id="965281312">
          <w:marLeft w:val="480"/>
          <w:marRight w:val="0"/>
          <w:marTop w:val="0"/>
          <w:marBottom w:val="0"/>
          <w:divBdr>
            <w:top w:val="none" w:sz="0" w:space="0" w:color="auto"/>
            <w:left w:val="none" w:sz="0" w:space="0" w:color="auto"/>
            <w:bottom w:val="none" w:sz="0" w:space="0" w:color="auto"/>
            <w:right w:val="none" w:sz="0" w:space="0" w:color="auto"/>
          </w:divBdr>
        </w:div>
        <w:div w:id="976837117">
          <w:marLeft w:val="480"/>
          <w:marRight w:val="0"/>
          <w:marTop w:val="0"/>
          <w:marBottom w:val="0"/>
          <w:divBdr>
            <w:top w:val="none" w:sz="0" w:space="0" w:color="auto"/>
            <w:left w:val="none" w:sz="0" w:space="0" w:color="auto"/>
            <w:bottom w:val="none" w:sz="0" w:space="0" w:color="auto"/>
            <w:right w:val="none" w:sz="0" w:space="0" w:color="auto"/>
          </w:divBdr>
        </w:div>
        <w:div w:id="992022503">
          <w:marLeft w:val="480"/>
          <w:marRight w:val="0"/>
          <w:marTop w:val="0"/>
          <w:marBottom w:val="0"/>
          <w:divBdr>
            <w:top w:val="none" w:sz="0" w:space="0" w:color="auto"/>
            <w:left w:val="none" w:sz="0" w:space="0" w:color="auto"/>
            <w:bottom w:val="none" w:sz="0" w:space="0" w:color="auto"/>
            <w:right w:val="none" w:sz="0" w:space="0" w:color="auto"/>
          </w:divBdr>
        </w:div>
        <w:div w:id="996303163">
          <w:marLeft w:val="480"/>
          <w:marRight w:val="0"/>
          <w:marTop w:val="0"/>
          <w:marBottom w:val="0"/>
          <w:divBdr>
            <w:top w:val="none" w:sz="0" w:space="0" w:color="auto"/>
            <w:left w:val="none" w:sz="0" w:space="0" w:color="auto"/>
            <w:bottom w:val="none" w:sz="0" w:space="0" w:color="auto"/>
            <w:right w:val="none" w:sz="0" w:space="0" w:color="auto"/>
          </w:divBdr>
        </w:div>
        <w:div w:id="998120128">
          <w:marLeft w:val="480"/>
          <w:marRight w:val="0"/>
          <w:marTop w:val="0"/>
          <w:marBottom w:val="0"/>
          <w:divBdr>
            <w:top w:val="none" w:sz="0" w:space="0" w:color="auto"/>
            <w:left w:val="none" w:sz="0" w:space="0" w:color="auto"/>
            <w:bottom w:val="none" w:sz="0" w:space="0" w:color="auto"/>
            <w:right w:val="none" w:sz="0" w:space="0" w:color="auto"/>
          </w:divBdr>
        </w:div>
        <w:div w:id="1014765984">
          <w:marLeft w:val="480"/>
          <w:marRight w:val="0"/>
          <w:marTop w:val="0"/>
          <w:marBottom w:val="0"/>
          <w:divBdr>
            <w:top w:val="none" w:sz="0" w:space="0" w:color="auto"/>
            <w:left w:val="none" w:sz="0" w:space="0" w:color="auto"/>
            <w:bottom w:val="none" w:sz="0" w:space="0" w:color="auto"/>
            <w:right w:val="none" w:sz="0" w:space="0" w:color="auto"/>
          </w:divBdr>
        </w:div>
        <w:div w:id="1015887476">
          <w:marLeft w:val="480"/>
          <w:marRight w:val="0"/>
          <w:marTop w:val="0"/>
          <w:marBottom w:val="0"/>
          <w:divBdr>
            <w:top w:val="none" w:sz="0" w:space="0" w:color="auto"/>
            <w:left w:val="none" w:sz="0" w:space="0" w:color="auto"/>
            <w:bottom w:val="none" w:sz="0" w:space="0" w:color="auto"/>
            <w:right w:val="none" w:sz="0" w:space="0" w:color="auto"/>
          </w:divBdr>
        </w:div>
        <w:div w:id="1066032893">
          <w:marLeft w:val="480"/>
          <w:marRight w:val="0"/>
          <w:marTop w:val="0"/>
          <w:marBottom w:val="0"/>
          <w:divBdr>
            <w:top w:val="none" w:sz="0" w:space="0" w:color="auto"/>
            <w:left w:val="none" w:sz="0" w:space="0" w:color="auto"/>
            <w:bottom w:val="none" w:sz="0" w:space="0" w:color="auto"/>
            <w:right w:val="none" w:sz="0" w:space="0" w:color="auto"/>
          </w:divBdr>
        </w:div>
        <w:div w:id="1129125713">
          <w:marLeft w:val="480"/>
          <w:marRight w:val="0"/>
          <w:marTop w:val="0"/>
          <w:marBottom w:val="0"/>
          <w:divBdr>
            <w:top w:val="none" w:sz="0" w:space="0" w:color="auto"/>
            <w:left w:val="none" w:sz="0" w:space="0" w:color="auto"/>
            <w:bottom w:val="none" w:sz="0" w:space="0" w:color="auto"/>
            <w:right w:val="none" w:sz="0" w:space="0" w:color="auto"/>
          </w:divBdr>
        </w:div>
        <w:div w:id="1150439871">
          <w:marLeft w:val="480"/>
          <w:marRight w:val="0"/>
          <w:marTop w:val="0"/>
          <w:marBottom w:val="0"/>
          <w:divBdr>
            <w:top w:val="none" w:sz="0" w:space="0" w:color="auto"/>
            <w:left w:val="none" w:sz="0" w:space="0" w:color="auto"/>
            <w:bottom w:val="none" w:sz="0" w:space="0" w:color="auto"/>
            <w:right w:val="none" w:sz="0" w:space="0" w:color="auto"/>
          </w:divBdr>
        </w:div>
        <w:div w:id="1153370240">
          <w:marLeft w:val="480"/>
          <w:marRight w:val="0"/>
          <w:marTop w:val="0"/>
          <w:marBottom w:val="0"/>
          <w:divBdr>
            <w:top w:val="none" w:sz="0" w:space="0" w:color="auto"/>
            <w:left w:val="none" w:sz="0" w:space="0" w:color="auto"/>
            <w:bottom w:val="none" w:sz="0" w:space="0" w:color="auto"/>
            <w:right w:val="none" w:sz="0" w:space="0" w:color="auto"/>
          </w:divBdr>
        </w:div>
        <w:div w:id="1156729287">
          <w:marLeft w:val="480"/>
          <w:marRight w:val="0"/>
          <w:marTop w:val="0"/>
          <w:marBottom w:val="0"/>
          <w:divBdr>
            <w:top w:val="none" w:sz="0" w:space="0" w:color="auto"/>
            <w:left w:val="none" w:sz="0" w:space="0" w:color="auto"/>
            <w:bottom w:val="none" w:sz="0" w:space="0" w:color="auto"/>
            <w:right w:val="none" w:sz="0" w:space="0" w:color="auto"/>
          </w:divBdr>
        </w:div>
        <w:div w:id="1157259533">
          <w:marLeft w:val="480"/>
          <w:marRight w:val="0"/>
          <w:marTop w:val="0"/>
          <w:marBottom w:val="0"/>
          <w:divBdr>
            <w:top w:val="none" w:sz="0" w:space="0" w:color="auto"/>
            <w:left w:val="none" w:sz="0" w:space="0" w:color="auto"/>
            <w:bottom w:val="none" w:sz="0" w:space="0" w:color="auto"/>
            <w:right w:val="none" w:sz="0" w:space="0" w:color="auto"/>
          </w:divBdr>
        </w:div>
        <w:div w:id="1179463730">
          <w:marLeft w:val="480"/>
          <w:marRight w:val="0"/>
          <w:marTop w:val="0"/>
          <w:marBottom w:val="0"/>
          <w:divBdr>
            <w:top w:val="none" w:sz="0" w:space="0" w:color="auto"/>
            <w:left w:val="none" w:sz="0" w:space="0" w:color="auto"/>
            <w:bottom w:val="none" w:sz="0" w:space="0" w:color="auto"/>
            <w:right w:val="none" w:sz="0" w:space="0" w:color="auto"/>
          </w:divBdr>
        </w:div>
        <w:div w:id="1181702718">
          <w:marLeft w:val="480"/>
          <w:marRight w:val="0"/>
          <w:marTop w:val="0"/>
          <w:marBottom w:val="0"/>
          <w:divBdr>
            <w:top w:val="none" w:sz="0" w:space="0" w:color="auto"/>
            <w:left w:val="none" w:sz="0" w:space="0" w:color="auto"/>
            <w:bottom w:val="none" w:sz="0" w:space="0" w:color="auto"/>
            <w:right w:val="none" w:sz="0" w:space="0" w:color="auto"/>
          </w:divBdr>
        </w:div>
        <w:div w:id="1198422896">
          <w:marLeft w:val="480"/>
          <w:marRight w:val="0"/>
          <w:marTop w:val="0"/>
          <w:marBottom w:val="0"/>
          <w:divBdr>
            <w:top w:val="none" w:sz="0" w:space="0" w:color="auto"/>
            <w:left w:val="none" w:sz="0" w:space="0" w:color="auto"/>
            <w:bottom w:val="none" w:sz="0" w:space="0" w:color="auto"/>
            <w:right w:val="none" w:sz="0" w:space="0" w:color="auto"/>
          </w:divBdr>
        </w:div>
        <w:div w:id="1206068149">
          <w:marLeft w:val="480"/>
          <w:marRight w:val="0"/>
          <w:marTop w:val="0"/>
          <w:marBottom w:val="0"/>
          <w:divBdr>
            <w:top w:val="none" w:sz="0" w:space="0" w:color="auto"/>
            <w:left w:val="none" w:sz="0" w:space="0" w:color="auto"/>
            <w:bottom w:val="none" w:sz="0" w:space="0" w:color="auto"/>
            <w:right w:val="none" w:sz="0" w:space="0" w:color="auto"/>
          </w:divBdr>
        </w:div>
        <w:div w:id="1244873360">
          <w:marLeft w:val="480"/>
          <w:marRight w:val="0"/>
          <w:marTop w:val="0"/>
          <w:marBottom w:val="0"/>
          <w:divBdr>
            <w:top w:val="none" w:sz="0" w:space="0" w:color="auto"/>
            <w:left w:val="none" w:sz="0" w:space="0" w:color="auto"/>
            <w:bottom w:val="none" w:sz="0" w:space="0" w:color="auto"/>
            <w:right w:val="none" w:sz="0" w:space="0" w:color="auto"/>
          </w:divBdr>
        </w:div>
        <w:div w:id="1267887519">
          <w:marLeft w:val="480"/>
          <w:marRight w:val="0"/>
          <w:marTop w:val="0"/>
          <w:marBottom w:val="0"/>
          <w:divBdr>
            <w:top w:val="none" w:sz="0" w:space="0" w:color="auto"/>
            <w:left w:val="none" w:sz="0" w:space="0" w:color="auto"/>
            <w:bottom w:val="none" w:sz="0" w:space="0" w:color="auto"/>
            <w:right w:val="none" w:sz="0" w:space="0" w:color="auto"/>
          </w:divBdr>
        </w:div>
        <w:div w:id="1369836335">
          <w:marLeft w:val="480"/>
          <w:marRight w:val="0"/>
          <w:marTop w:val="0"/>
          <w:marBottom w:val="0"/>
          <w:divBdr>
            <w:top w:val="none" w:sz="0" w:space="0" w:color="auto"/>
            <w:left w:val="none" w:sz="0" w:space="0" w:color="auto"/>
            <w:bottom w:val="none" w:sz="0" w:space="0" w:color="auto"/>
            <w:right w:val="none" w:sz="0" w:space="0" w:color="auto"/>
          </w:divBdr>
        </w:div>
        <w:div w:id="1384717710">
          <w:marLeft w:val="480"/>
          <w:marRight w:val="0"/>
          <w:marTop w:val="0"/>
          <w:marBottom w:val="0"/>
          <w:divBdr>
            <w:top w:val="none" w:sz="0" w:space="0" w:color="auto"/>
            <w:left w:val="none" w:sz="0" w:space="0" w:color="auto"/>
            <w:bottom w:val="none" w:sz="0" w:space="0" w:color="auto"/>
            <w:right w:val="none" w:sz="0" w:space="0" w:color="auto"/>
          </w:divBdr>
        </w:div>
        <w:div w:id="1434672006">
          <w:marLeft w:val="480"/>
          <w:marRight w:val="0"/>
          <w:marTop w:val="0"/>
          <w:marBottom w:val="0"/>
          <w:divBdr>
            <w:top w:val="none" w:sz="0" w:space="0" w:color="auto"/>
            <w:left w:val="none" w:sz="0" w:space="0" w:color="auto"/>
            <w:bottom w:val="none" w:sz="0" w:space="0" w:color="auto"/>
            <w:right w:val="none" w:sz="0" w:space="0" w:color="auto"/>
          </w:divBdr>
        </w:div>
        <w:div w:id="1457066984">
          <w:marLeft w:val="480"/>
          <w:marRight w:val="0"/>
          <w:marTop w:val="0"/>
          <w:marBottom w:val="0"/>
          <w:divBdr>
            <w:top w:val="none" w:sz="0" w:space="0" w:color="auto"/>
            <w:left w:val="none" w:sz="0" w:space="0" w:color="auto"/>
            <w:bottom w:val="none" w:sz="0" w:space="0" w:color="auto"/>
            <w:right w:val="none" w:sz="0" w:space="0" w:color="auto"/>
          </w:divBdr>
        </w:div>
        <w:div w:id="1480852036">
          <w:marLeft w:val="480"/>
          <w:marRight w:val="0"/>
          <w:marTop w:val="0"/>
          <w:marBottom w:val="0"/>
          <w:divBdr>
            <w:top w:val="none" w:sz="0" w:space="0" w:color="auto"/>
            <w:left w:val="none" w:sz="0" w:space="0" w:color="auto"/>
            <w:bottom w:val="none" w:sz="0" w:space="0" w:color="auto"/>
            <w:right w:val="none" w:sz="0" w:space="0" w:color="auto"/>
          </w:divBdr>
        </w:div>
        <w:div w:id="1514952180">
          <w:marLeft w:val="480"/>
          <w:marRight w:val="0"/>
          <w:marTop w:val="0"/>
          <w:marBottom w:val="0"/>
          <w:divBdr>
            <w:top w:val="none" w:sz="0" w:space="0" w:color="auto"/>
            <w:left w:val="none" w:sz="0" w:space="0" w:color="auto"/>
            <w:bottom w:val="none" w:sz="0" w:space="0" w:color="auto"/>
            <w:right w:val="none" w:sz="0" w:space="0" w:color="auto"/>
          </w:divBdr>
        </w:div>
        <w:div w:id="1583833527">
          <w:marLeft w:val="480"/>
          <w:marRight w:val="0"/>
          <w:marTop w:val="0"/>
          <w:marBottom w:val="0"/>
          <w:divBdr>
            <w:top w:val="none" w:sz="0" w:space="0" w:color="auto"/>
            <w:left w:val="none" w:sz="0" w:space="0" w:color="auto"/>
            <w:bottom w:val="none" w:sz="0" w:space="0" w:color="auto"/>
            <w:right w:val="none" w:sz="0" w:space="0" w:color="auto"/>
          </w:divBdr>
        </w:div>
        <w:div w:id="1682196782">
          <w:marLeft w:val="480"/>
          <w:marRight w:val="0"/>
          <w:marTop w:val="0"/>
          <w:marBottom w:val="0"/>
          <w:divBdr>
            <w:top w:val="none" w:sz="0" w:space="0" w:color="auto"/>
            <w:left w:val="none" w:sz="0" w:space="0" w:color="auto"/>
            <w:bottom w:val="none" w:sz="0" w:space="0" w:color="auto"/>
            <w:right w:val="none" w:sz="0" w:space="0" w:color="auto"/>
          </w:divBdr>
        </w:div>
        <w:div w:id="1686207915">
          <w:marLeft w:val="480"/>
          <w:marRight w:val="0"/>
          <w:marTop w:val="0"/>
          <w:marBottom w:val="0"/>
          <w:divBdr>
            <w:top w:val="none" w:sz="0" w:space="0" w:color="auto"/>
            <w:left w:val="none" w:sz="0" w:space="0" w:color="auto"/>
            <w:bottom w:val="none" w:sz="0" w:space="0" w:color="auto"/>
            <w:right w:val="none" w:sz="0" w:space="0" w:color="auto"/>
          </w:divBdr>
        </w:div>
        <w:div w:id="1692338237">
          <w:marLeft w:val="480"/>
          <w:marRight w:val="0"/>
          <w:marTop w:val="0"/>
          <w:marBottom w:val="0"/>
          <w:divBdr>
            <w:top w:val="none" w:sz="0" w:space="0" w:color="auto"/>
            <w:left w:val="none" w:sz="0" w:space="0" w:color="auto"/>
            <w:bottom w:val="none" w:sz="0" w:space="0" w:color="auto"/>
            <w:right w:val="none" w:sz="0" w:space="0" w:color="auto"/>
          </w:divBdr>
        </w:div>
        <w:div w:id="1711302912">
          <w:marLeft w:val="480"/>
          <w:marRight w:val="0"/>
          <w:marTop w:val="0"/>
          <w:marBottom w:val="0"/>
          <w:divBdr>
            <w:top w:val="none" w:sz="0" w:space="0" w:color="auto"/>
            <w:left w:val="none" w:sz="0" w:space="0" w:color="auto"/>
            <w:bottom w:val="none" w:sz="0" w:space="0" w:color="auto"/>
            <w:right w:val="none" w:sz="0" w:space="0" w:color="auto"/>
          </w:divBdr>
        </w:div>
        <w:div w:id="1714889023">
          <w:marLeft w:val="480"/>
          <w:marRight w:val="0"/>
          <w:marTop w:val="0"/>
          <w:marBottom w:val="0"/>
          <w:divBdr>
            <w:top w:val="none" w:sz="0" w:space="0" w:color="auto"/>
            <w:left w:val="none" w:sz="0" w:space="0" w:color="auto"/>
            <w:bottom w:val="none" w:sz="0" w:space="0" w:color="auto"/>
            <w:right w:val="none" w:sz="0" w:space="0" w:color="auto"/>
          </w:divBdr>
        </w:div>
        <w:div w:id="1767261768">
          <w:marLeft w:val="480"/>
          <w:marRight w:val="0"/>
          <w:marTop w:val="0"/>
          <w:marBottom w:val="0"/>
          <w:divBdr>
            <w:top w:val="none" w:sz="0" w:space="0" w:color="auto"/>
            <w:left w:val="none" w:sz="0" w:space="0" w:color="auto"/>
            <w:bottom w:val="none" w:sz="0" w:space="0" w:color="auto"/>
            <w:right w:val="none" w:sz="0" w:space="0" w:color="auto"/>
          </w:divBdr>
        </w:div>
        <w:div w:id="1792279500">
          <w:marLeft w:val="480"/>
          <w:marRight w:val="0"/>
          <w:marTop w:val="0"/>
          <w:marBottom w:val="0"/>
          <w:divBdr>
            <w:top w:val="none" w:sz="0" w:space="0" w:color="auto"/>
            <w:left w:val="none" w:sz="0" w:space="0" w:color="auto"/>
            <w:bottom w:val="none" w:sz="0" w:space="0" w:color="auto"/>
            <w:right w:val="none" w:sz="0" w:space="0" w:color="auto"/>
          </w:divBdr>
        </w:div>
        <w:div w:id="1797140811">
          <w:marLeft w:val="480"/>
          <w:marRight w:val="0"/>
          <w:marTop w:val="0"/>
          <w:marBottom w:val="0"/>
          <w:divBdr>
            <w:top w:val="none" w:sz="0" w:space="0" w:color="auto"/>
            <w:left w:val="none" w:sz="0" w:space="0" w:color="auto"/>
            <w:bottom w:val="none" w:sz="0" w:space="0" w:color="auto"/>
            <w:right w:val="none" w:sz="0" w:space="0" w:color="auto"/>
          </w:divBdr>
        </w:div>
        <w:div w:id="1799909077">
          <w:marLeft w:val="480"/>
          <w:marRight w:val="0"/>
          <w:marTop w:val="0"/>
          <w:marBottom w:val="0"/>
          <w:divBdr>
            <w:top w:val="none" w:sz="0" w:space="0" w:color="auto"/>
            <w:left w:val="none" w:sz="0" w:space="0" w:color="auto"/>
            <w:bottom w:val="none" w:sz="0" w:space="0" w:color="auto"/>
            <w:right w:val="none" w:sz="0" w:space="0" w:color="auto"/>
          </w:divBdr>
        </w:div>
        <w:div w:id="1808158552">
          <w:marLeft w:val="480"/>
          <w:marRight w:val="0"/>
          <w:marTop w:val="0"/>
          <w:marBottom w:val="0"/>
          <w:divBdr>
            <w:top w:val="none" w:sz="0" w:space="0" w:color="auto"/>
            <w:left w:val="none" w:sz="0" w:space="0" w:color="auto"/>
            <w:bottom w:val="none" w:sz="0" w:space="0" w:color="auto"/>
            <w:right w:val="none" w:sz="0" w:space="0" w:color="auto"/>
          </w:divBdr>
        </w:div>
        <w:div w:id="1852379669">
          <w:marLeft w:val="480"/>
          <w:marRight w:val="0"/>
          <w:marTop w:val="0"/>
          <w:marBottom w:val="0"/>
          <w:divBdr>
            <w:top w:val="none" w:sz="0" w:space="0" w:color="auto"/>
            <w:left w:val="none" w:sz="0" w:space="0" w:color="auto"/>
            <w:bottom w:val="none" w:sz="0" w:space="0" w:color="auto"/>
            <w:right w:val="none" w:sz="0" w:space="0" w:color="auto"/>
          </w:divBdr>
        </w:div>
        <w:div w:id="1888107640">
          <w:marLeft w:val="480"/>
          <w:marRight w:val="0"/>
          <w:marTop w:val="0"/>
          <w:marBottom w:val="0"/>
          <w:divBdr>
            <w:top w:val="none" w:sz="0" w:space="0" w:color="auto"/>
            <w:left w:val="none" w:sz="0" w:space="0" w:color="auto"/>
            <w:bottom w:val="none" w:sz="0" w:space="0" w:color="auto"/>
            <w:right w:val="none" w:sz="0" w:space="0" w:color="auto"/>
          </w:divBdr>
        </w:div>
        <w:div w:id="1927688254">
          <w:marLeft w:val="480"/>
          <w:marRight w:val="0"/>
          <w:marTop w:val="0"/>
          <w:marBottom w:val="0"/>
          <w:divBdr>
            <w:top w:val="none" w:sz="0" w:space="0" w:color="auto"/>
            <w:left w:val="none" w:sz="0" w:space="0" w:color="auto"/>
            <w:bottom w:val="none" w:sz="0" w:space="0" w:color="auto"/>
            <w:right w:val="none" w:sz="0" w:space="0" w:color="auto"/>
          </w:divBdr>
        </w:div>
        <w:div w:id="1936668599">
          <w:marLeft w:val="480"/>
          <w:marRight w:val="0"/>
          <w:marTop w:val="0"/>
          <w:marBottom w:val="0"/>
          <w:divBdr>
            <w:top w:val="none" w:sz="0" w:space="0" w:color="auto"/>
            <w:left w:val="none" w:sz="0" w:space="0" w:color="auto"/>
            <w:bottom w:val="none" w:sz="0" w:space="0" w:color="auto"/>
            <w:right w:val="none" w:sz="0" w:space="0" w:color="auto"/>
          </w:divBdr>
        </w:div>
        <w:div w:id="1962177732">
          <w:marLeft w:val="480"/>
          <w:marRight w:val="0"/>
          <w:marTop w:val="0"/>
          <w:marBottom w:val="0"/>
          <w:divBdr>
            <w:top w:val="none" w:sz="0" w:space="0" w:color="auto"/>
            <w:left w:val="none" w:sz="0" w:space="0" w:color="auto"/>
            <w:bottom w:val="none" w:sz="0" w:space="0" w:color="auto"/>
            <w:right w:val="none" w:sz="0" w:space="0" w:color="auto"/>
          </w:divBdr>
        </w:div>
        <w:div w:id="2043289008">
          <w:marLeft w:val="480"/>
          <w:marRight w:val="0"/>
          <w:marTop w:val="0"/>
          <w:marBottom w:val="0"/>
          <w:divBdr>
            <w:top w:val="none" w:sz="0" w:space="0" w:color="auto"/>
            <w:left w:val="none" w:sz="0" w:space="0" w:color="auto"/>
            <w:bottom w:val="none" w:sz="0" w:space="0" w:color="auto"/>
            <w:right w:val="none" w:sz="0" w:space="0" w:color="auto"/>
          </w:divBdr>
        </w:div>
        <w:div w:id="2092315021">
          <w:marLeft w:val="480"/>
          <w:marRight w:val="0"/>
          <w:marTop w:val="0"/>
          <w:marBottom w:val="0"/>
          <w:divBdr>
            <w:top w:val="none" w:sz="0" w:space="0" w:color="auto"/>
            <w:left w:val="none" w:sz="0" w:space="0" w:color="auto"/>
            <w:bottom w:val="none" w:sz="0" w:space="0" w:color="auto"/>
            <w:right w:val="none" w:sz="0" w:space="0" w:color="auto"/>
          </w:divBdr>
        </w:div>
        <w:div w:id="2092920451">
          <w:marLeft w:val="480"/>
          <w:marRight w:val="0"/>
          <w:marTop w:val="0"/>
          <w:marBottom w:val="0"/>
          <w:divBdr>
            <w:top w:val="none" w:sz="0" w:space="0" w:color="auto"/>
            <w:left w:val="none" w:sz="0" w:space="0" w:color="auto"/>
            <w:bottom w:val="none" w:sz="0" w:space="0" w:color="auto"/>
            <w:right w:val="none" w:sz="0" w:space="0" w:color="auto"/>
          </w:divBdr>
        </w:div>
        <w:div w:id="2137986798">
          <w:marLeft w:val="480"/>
          <w:marRight w:val="0"/>
          <w:marTop w:val="0"/>
          <w:marBottom w:val="0"/>
          <w:divBdr>
            <w:top w:val="none" w:sz="0" w:space="0" w:color="auto"/>
            <w:left w:val="none" w:sz="0" w:space="0" w:color="auto"/>
            <w:bottom w:val="none" w:sz="0" w:space="0" w:color="auto"/>
            <w:right w:val="none" w:sz="0" w:space="0" w:color="auto"/>
          </w:divBdr>
        </w:div>
      </w:divsChild>
    </w:div>
    <w:div w:id="131145356">
      <w:bodyDiv w:val="1"/>
      <w:marLeft w:val="0"/>
      <w:marRight w:val="0"/>
      <w:marTop w:val="0"/>
      <w:marBottom w:val="0"/>
      <w:divBdr>
        <w:top w:val="none" w:sz="0" w:space="0" w:color="auto"/>
        <w:left w:val="none" w:sz="0" w:space="0" w:color="auto"/>
        <w:bottom w:val="none" w:sz="0" w:space="0" w:color="auto"/>
        <w:right w:val="none" w:sz="0" w:space="0" w:color="auto"/>
      </w:divBdr>
    </w:div>
    <w:div w:id="131951059">
      <w:bodyDiv w:val="1"/>
      <w:marLeft w:val="0"/>
      <w:marRight w:val="0"/>
      <w:marTop w:val="0"/>
      <w:marBottom w:val="0"/>
      <w:divBdr>
        <w:top w:val="none" w:sz="0" w:space="0" w:color="auto"/>
        <w:left w:val="none" w:sz="0" w:space="0" w:color="auto"/>
        <w:bottom w:val="none" w:sz="0" w:space="0" w:color="auto"/>
        <w:right w:val="none" w:sz="0" w:space="0" w:color="auto"/>
      </w:divBdr>
    </w:div>
    <w:div w:id="131951232">
      <w:bodyDiv w:val="1"/>
      <w:marLeft w:val="0"/>
      <w:marRight w:val="0"/>
      <w:marTop w:val="0"/>
      <w:marBottom w:val="0"/>
      <w:divBdr>
        <w:top w:val="none" w:sz="0" w:space="0" w:color="auto"/>
        <w:left w:val="none" w:sz="0" w:space="0" w:color="auto"/>
        <w:bottom w:val="none" w:sz="0" w:space="0" w:color="auto"/>
        <w:right w:val="none" w:sz="0" w:space="0" w:color="auto"/>
      </w:divBdr>
    </w:div>
    <w:div w:id="132136520">
      <w:bodyDiv w:val="1"/>
      <w:marLeft w:val="0"/>
      <w:marRight w:val="0"/>
      <w:marTop w:val="0"/>
      <w:marBottom w:val="0"/>
      <w:divBdr>
        <w:top w:val="none" w:sz="0" w:space="0" w:color="auto"/>
        <w:left w:val="none" w:sz="0" w:space="0" w:color="auto"/>
        <w:bottom w:val="none" w:sz="0" w:space="0" w:color="auto"/>
        <w:right w:val="none" w:sz="0" w:space="0" w:color="auto"/>
      </w:divBdr>
    </w:div>
    <w:div w:id="132328766">
      <w:bodyDiv w:val="1"/>
      <w:marLeft w:val="0"/>
      <w:marRight w:val="0"/>
      <w:marTop w:val="0"/>
      <w:marBottom w:val="0"/>
      <w:divBdr>
        <w:top w:val="none" w:sz="0" w:space="0" w:color="auto"/>
        <w:left w:val="none" w:sz="0" w:space="0" w:color="auto"/>
        <w:bottom w:val="none" w:sz="0" w:space="0" w:color="auto"/>
        <w:right w:val="none" w:sz="0" w:space="0" w:color="auto"/>
      </w:divBdr>
    </w:div>
    <w:div w:id="132913176">
      <w:bodyDiv w:val="1"/>
      <w:marLeft w:val="0"/>
      <w:marRight w:val="0"/>
      <w:marTop w:val="0"/>
      <w:marBottom w:val="0"/>
      <w:divBdr>
        <w:top w:val="none" w:sz="0" w:space="0" w:color="auto"/>
        <w:left w:val="none" w:sz="0" w:space="0" w:color="auto"/>
        <w:bottom w:val="none" w:sz="0" w:space="0" w:color="auto"/>
        <w:right w:val="none" w:sz="0" w:space="0" w:color="auto"/>
      </w:divBdr>
    </w:div>
    <w:div w:id="133839539">
      <w:bodyDiv w:val="1"/>
      <w:marLeft w:val="0"/>
      <w:marRight w:val="0"/>
      <w:marTop w:val="0"/>
      <w:marBottom w:val="0"/>
      <w:divBdr>
        <w:top w:val="none" w:sz="0" w:space="0" w:color="auto"/>
        <w:left w:val="none" w:sz="0" w:space="0" w:color="auto"/>
        <w:bottom w:val="none" w:sz="0" w:space="0" w:color="auto"/>
        <w:right w:val="none" w:sz="0" w:space="0" w:color="auto"/>
      </w:divBdr>
    </w:div>
    <w:div w:id="134178309">
      <w:bodyDiv w:val="1"/>
      <w:marLeft w:val="0"/>
      <w:marRight w:val="0"/>
      <w:marTop w:val="0"/>
      <w:marBottom w:val="0"/>
      <w:divBdr>
        <w:top w:val="none" w:sz="0" w:space="0" w:color="auto"/>
        <w:left w:val="none" w:sz="0" w:space="0" w:color="auto"/>
        <w:bottom w:val="none" w:sz="0" w:space="0" w:color="auto"/>
        <w:right w:val="none" w:sz="0" w:space="0" w:color="auto"/>
      </w:divBdr>
    </w:div>
    <w:div w:id="134224147">
      <w:bodyDiv w:val="1"/>
      <w:marLeft w:val="0"/>
      <w:marRight w:val="0"/>
      <w:marTop w:val="0"/>
      <w:marBottom w:val="0"/>
      <w:divBdr>
        <w:top w:val="none" w:sz="0" w:space="0" w:color="auto"/>
        <w:left w:val="none" w:sz="0" w:space="0" w:color="auto"/>
        <w:bottom w:val="none" w:sz="0" w:space="0" w:color="auto"/>
        <w:right w:val="none" w:sz="0" w:space="0" w:color="auto"/>
      </w:divBdr>
    </w:div>
    <w:div w:id="135075320">
      <w:bodyDiv w:val="1"/>
      <w:marLeft w:val="0"/>
      <w:marRight w:val="0"/>
      <w:marTop w:val="0"/>
      <w:marBottom w:val="0"/>
      <w:divBdr>
        <w:top w:val="none" w:sz="0" w:space="0" w:color="auto"/>
        <w:left w:val="none" w:sz="0" w:space="0" w:color="auto"/>
        <w:bottom w:val="none" w:sz="0" w:space="0" w:color="auto"/>
        <w:right w:val="none" w:sz="0" w:space="0" w:color="auto"/>
      </w:divBdr>
    </w:div>
    <w:div w:id="135874385">
      <w:bodyDiv w:val="1"/>
      <w:marLeft w:val="0"/>
      <w:marRight w:val="0"/>
      <w:marTop w:val="0"/>
      <w:marBottom w:val="0"/>
      <w:divBdr>
        <w:top w:val="none" w:sz="0" w:space="0" w:color="auto"/>
        <w:left w:val="none" w:sz="0" w:space="0" w:color="auto"/>
        <w:bottom w:val="none" w:sz="0" w:space="0" w:color="auto"/>
        <w:right w:val="none" w:sz="0" w:space="0" w:color="auto"/>
      </w:divBdr>
    </w:div>
    <w:div w:id="135923311">
      <w:bodyDiv w:val="1"/>
      <w:marLeft w:val="0"/>
      <w:marRight w:val="0"/>
      <w:marTop w:val="0"/>
      <w:marBottom w:val="0"/>
      <w:divBdr>
        <w:top w:val="none" w:sz="0" w:space="0" w:color="auto"/>
        <w:left w:val="none" w:sz="0" w:space="0" w:color="auto"/>
        <w:bottom w:val="none" w:sz="0" w:space="0" w:color="auto"/>
        <w:right w:val="none" w:sz="0" w:space="0" w:color="auto"/>
      </w:divBdr>
    </w:div>
    <w:div w:id="135996228">
      <w:bodyDiv w:val="1"/>
      <w:marLeft w:val="0"/>
      <w:marRight w:val="0"/>
      <w:marTop w:val="0"/>
      <w:marBottom w:val="0"/>
      <w:divBdr>
        <w:top w:val="none" w:sz="0" w:space="0" w:color="auto"/>
        <w:left w:val="none" w:sz="0" w:space="0" w:color="auto"/>
        <w:bottom w:val="none" w:sz="0" w:space="0" w:color="auto"/>
        <w:right w:val="none" w:sz="0" w:space="0" w:color="auto"/>
      </w:divBdr>
    </w:div>
    <w:div w:id="136150094">
      <w:bodyDiv w:val="1"/>
      <w:marLeft w:val="0"/>
      <w:marRight w:val="0"/>
      <w:marTop w:val="0"/>
      <w:marBottom w:val="0"/>
      <w:divBdr>
        <w:top w:val="none" w:sz="0" w:space="0" w:color="auto"/>
        <w:left w:val="none" w:sz="0" w:space="0" w:color="auto"/>
        <w:bottom w:val="none" w:sz="0" w:space="0" w:color="auto"/>
        <w:right w:val="none" w:sz="0" w:space="0" w:color="auto"/>
      </w:divBdr>
    </w:div>
    <w:div w:id="136189875">
      <w:bodyDiv w:val="1"/>
      <w:marLeft w:val="0"/>
      <w:marRight w:val="0"/>
      <w:marTop w:val="0"/>
      <w:marBottom w:val="0"/>
      <w:divBdr>
        <w:top w:val="none" w:sz="0" w:space="0" w:color="auto"/>
        <w:left w:val="none" w:sz="0" w:space="0" w:color="auto"/>
        <w:bottom w:val="none" w:sz="0" w:space="0" w:color="auto"/>
        <w:right w:val="none" w:sz="0" w:space="0" w:color="auto"/>
      </w:divBdr>
    </w:div>
    <w:div w:id="136194505">
      <w:bodyDiv w:val="1"/>
      <w:marLeft w:val="0"/>
      <w:marRight w:val="0"/>
      <w:marTop w:val="0"/>
      <w:marBottom w:val="0"/>
      <w:divBdr>
        <w:top w:val="none" w:sz="0" w:space="0" w:color="auto"/>
        <w:left w:val="none" w:sz="0" w:space="0" w:color="auto"/>
        <w:bottom w:val="none" w:sz="0" w:space="0" w:color="auto"/>
        <w:right w:val="none" w:sz="0" w:space="0" w:color="auto"/>
      </w:divBdr>
    </w:div>
    <w:div w:id="136268751">
      <w:bodyDiv w:val="1"/>
      <w:marLeft w:val="0"/>
      <w:marRight w:val="0"/>
      <w:marTop w:val="0"/>
      <w:marBottom w:val="0"/>
      <w:divBdr>
        <w:top w:val="none" w:sz="0" w:space="0" w:color="auto"/>
        <w:left w:val="none" w:sz="0" w:space="0" w:color="auto"/>
        <w:bottom w:val="none" w:sz="0" w:space="0" w:color="auto"/>
        <w:right w:val="none" w:sz="0" w:space="0" w:color="auto"/>
      </w:divBdr>
    </w:div>
    <w:div w:id="137380513">
      <w:bodyDiv w:val="1"/>
      <w:marLeft w:val="0"/>
      <w:marRight w:val="0"/>
      <w:marTop w:val="0"/>
      <w:marBottom w:val="0"/>
      <w:divBdr>
        <w:top w:val="none" w:sz="0" w:space="0" w:color="auto"/>
        <w:left w:val="none" w:sz="0" w:space="0" w:color="auto"/>
        <w:bottom w:val="none" w:sz="0" w:space="0" w:color="auto"/>
        <w:right w:val="none" w:sz="0" w:space="0" w:color="auto"/>
      </w:divBdr>
    </w:div>
    <w:div w:id="137698205">
      <w:bodyDiv w:val="1"/>
      <w:marLeft w:val="0"/>
      <w:marRight w:val="0"/>
      <w:marTop w:val="0"/>
      <w:marBottom w:val="0"/>
      <w:divBdr>
        <w:top w:val="none" w:sz="0" w:space="0" w:color="auto"/>
        <w:left w:val="none" w:sz="0" w:space="0" w:color="auto"/>
        <w:bottom w:val="none" w:sz="0" w:space="0" w:color="auto"/>
        <w:right w:val="none" w:sz="0" w:space="0" w:color="auto"/>
      </w:divBdr>
    </w:div>
    <w:div w:id="138572361">
      <w:bodyDiv w:val="1"/>
      <w:marLeft w:val="0"/>
      <w:marRight w:val="0"/>
      <w:marTop w:val="0"/>
      <w:marBottom w:val="0"/>
      <w:divBdr>
        <w:top w:val="none" w:sz="0" w:space="0" w:color="auto"/>
        <w:left w:val="none" w:sz="0" w:space="0" w:color="auto"/>
        <w:bottom w:val="none" w:sz="0" w:space="0" w:color="auto"/>
        <w:right w:val="none" w:sz="0" w:space="0" w:color="auto"/>
      </w:divBdr>
    </w:div>
    <w:div w:id="138885679">
      <w:bodyDiv w:val="1"/>
      <w:marLeft w:val="0"/>
      <w:marRight w:val="0"/>
      <w:marTop w:val="0"/>
      <w:marBottom w:val="0"/>
      <w:divBdr>
        <w:top w:val="none" w:sz="0" w:space="0" w:color="auto"/>
        <w:left w:val="none" w:sz="0" w:space="0" w:color="auto"/>
        <w:bottom w:val="none" w:sz="0" w:space="0" w:color="auto"/>
        <w:right w:val="none" w:sz="0" w:space="0" w:color="auto"/>
      </w:divBdr>
    </w:div>
    <w:div w:id="140007599">
      <w:bodyDiv w:val="1"/>
      <w:marLeft w:val="0"/>
      <w:marRight w:val="0"/>
      <w:marTop w:val="0"/>
      <w:marBottom w:val="0"/>
      <w:divBdr>
        <w:top w:val="none" w:sz="0" w:space="0" w:color="auto"/>
        <w:left w:val="none" w:sz="0" w:space="0" w:color="auto"/>
        <w:bottom w:val="none" w:sz="0" w:space="0" w:color="auto"/>
        <w:right w:val="none" w:sz="0" w:space="0" w:color="auto"/>
      </w:divBdr>
    </w:div>
    <w:div w:id="140079231">
      <w:bodyDiv w:val="1"/>
      <w:marLeft w:val="0"/>
      <w:marRight w:val="0"/>
      <w:marTop w:val="0"/>
      <w:marBottom w:val="0"/>
      <w:divBdr>
        <w:top w:val="none" w:sz="0" w:space="0" w:color="auto"/>
        <w:left w:val="none" w:sz="0" w:space="0" w:color="auto"/>
        <w:bottom w:val="none" w:sz="0" w:space="0" w:color="auto"/>
        <w:right w:val="none" w:sz="0" w:space="0" w:color="auto"/>
      </w:divBdr>
    </w:div>
    <w:div w:id="140511475">
      <w:bodyDiv w:val="1"/>
      <w:marLeft w:val="0"/>
      <w:marRight w:val="0"/>
      <w:marTop w:val="0"/>
      <w:marBottom w:val="0"/>
      <w:divBdr>
        <w:top w:val="none" w:sz="0" w:space="0" w:color="auto"/>
        <w:left w:val="none" w:sz="0" w:space="0" w:color="auto"/>
        <w:bottom w:val="none" w:sz="0" w:space="0" w:color="auto"/>
        <w:right w:val="none" w:sz="0" w:space="0" w:color="auto"/>
      </w:divBdr>
    </w:div>
    <w:div w:id="140539444">
      <w:bodyDiv w:val="1"/>
      <w:marLeft w:val="0"/>
      <w:marRight w:val="0"/>
      <w:marTop w:val="0"/>
      <w:marBottom w:val="0"/>
      <w:divBdr>
        <w:top w:val="none" w:sz="0" w:space="0" w:color="auto"/>
        <w:left w:val="none" w:sz="0" w:space="0" w:color="auto"/>
        <w:bottom w:val="none" w:sz="0" w:space="0" w:color="auto"/>
        <w:right w:val="none" w:sz="0" w:space="0" w:color="auto"/>
      </w:divBdr>
    </w:div>
    <w:div w:id="140540338">
      <w:bodyDiv w:val="1"/>
      <w:marLeft w:val="0"/>
      <w:marRight w:val="0"/>
      <w:marTop w:val="0"/>
      <w:marBottom w:val="0"/>
      <w:divBdr>
        <w:top w:val="none" w:sz="0" w:space="0" w:color="auto"/>
        <w:left w:val="none" w:sz="0" w:space="0" w:color="auto"/>
        <w:bottom w:val="none" w:sz="0" w:space="0" w:color="auto"/>
        <w:right w:val="none" w:sz="0" w:space="0" w:color="auto"/>
      </w:divBdr>
    </w:div>
    <w:div w:id="141191707">
      <w:bodyDiv w:val="1"/>
      <w:marLeft w:val="0"/>
      <w:marRight w:val="0"/>
      <w:marTop w:val="0"/>
      <w:marBottom w:val="0"/>
      <w:divBdr>
        <w:top w:val="none" w:sz="0" w:space="0" w:color="auto"/>
        <w:left w:val="none" w:sz="0" w:space="0" w:color="auto"/>
        <w:bottom w:val="none" w:sz="0" w:space="0" w:color="auto"/>
        <w:right w:val="none" w:sz="0" w:space="0" w:color="auto"/>
      </w:divBdr>
    </w:div>
    <w:div w:id="141699246">
      <w:bodyDiv w:val="1"/>
      <w:marLeft w:val="0"/>
      <w:marRight w:val="0"/>
      <w:marTop w:val="0"/>
      <w:marBottom w:val="0"/>
      <w:divBdr>
        <w:top w:val="none" w:sz="0" w:space="0" w:color="auto"/>
        <w:left w:val="none" w:sz="0" w:space="0" w:color="auto"/>
        <w:bottom w:val="none" w:sz="0" w:space="0" w:color="auto"/>
        <w:right w:val="none" w:sz="0" w:space="0" w:color="auto"/>
      </w:divBdr>
    </w:div>
    <w:div w:id="141971935">
      <w:bodyDiv w:val="1"/>
      <w:marLeft w:val="0"/>
      <w:marRight w:val="0"/>
      <w:marTop w:val="0"/>
      <w:marBottom w:val="0"/>
      <w:divBdr>
        <w:top w:val="none" w:sz="0" w:space="0" w:color="auto"/>
        <w:left w:val="none" w:sz="0" w:space="0" w:color="auto"/>
        <w:bottom w:val="none" w:sz="0" w:space="0" w:color="auto"/>
        <w:right w:val="none" w:sz="0" w:space="0" w:color="auto"/>
      </w:divBdr>
    </w:div>
    <w:div w:id="142084858">
      <w:bodyDiv w:val="1"/>
      <w:marLeft w:val="0"/>
      <w:marRight w:val="0"/>
      <w:marTop w:val="0"/>
      <w:marBottom w:val="0"/>
      <w:divBdr>
        <w:top w:val="none" w:sz="0" w:space="0" w:color="auto"/>
        <w:left w:val="none" w:sz="0" w:space="0" w:color="auto"/>
        <w:bottom w:val="none" w:sz="0" w:space="0" w:color="auto"/>
        <w:right w:val="none" w:sz="0" w:space="0" w:color="auto"/>
      </w:divBdr>
    </w:div>
    <w:div w:id="142309954">
      <w:bodyDiv w:val="1"/>
      <w:marLeft w:val="0"/>
      <w:marRight w:val="0"/>
      <w:marTop w:val="0"/>
      <w:marBottom w:val="0"/>
      <w:divBdr>
        <w:top w:val="none" w:sz="0" w:space="0" w:color="auto"/>
        <w:left w:val="none" w:sz="0" w:space="0" w:color="auto"/>
        <w:bottom w:val="none" w:sz="0" w:space="0" w:color="auto"/>
        <w:right w:val="none" w:sz="0" w:space="0" w:color="auto"/>
      </w:divBdr>
    </w:div>
    <w:div w:id="142966185">
      <w:bodyDiv w:val="1"/>
      <w:marLeft w:val="0"/>
      <w:marRight w:val="0"/>
      <w:marTop w:val="0"/>
      <w:marBottom w:val="0"/>
      <w:divBdr>
        <w:top w:val="none" w:sz="0" w:space="0" w:color="auto"/>
        <w:left w:val="none" w:sz="0" w:space="0" w:color="auto"/>
        <w:bottom w:val="none" w:sz="0" w:space="0" w:color="auto"/>
        <w:right w:val="none" w:sz="0" w:space="0" w:color="auto"/>
      </w:divBdr>
    </w:div>
    <w:div w:id="143591725">
      <w:bodyDiv w:val="1"/>
      <w:marLeft w:val="0"/>
      <w:marRight w:val="0"/>
      <w:marTop w:val="0"/>
      <w:marBottom w:val="0"/>
      <w:divBdr>
        <w:top w:val="none" w:sz="0" w:space="0" w:color="auto"/>
        <w:left w:val="none" w:sz="0" w:space="0" w:color="auto"/>
        <w:bottom w:val="none" w:sz="0" w:space="0" w:color="auto"/>
        <w:right w:val="none" w:sz="0" w:space="0" w:color="auto"/>
      </w:divBdr>
    </w:div>
    <w:div w:id="143935317">
      <w:bodyDiv w:val="1"/>
      <w:marLeft w:val="0"/>
      <w:marRight w:val="0"/>
      <w:marTop w:val="0"/>
      <w:marBottom w:val="0"/>
      <w:divBdr>
        <w:top w:val="none" w:sz="0" w:space="0" w:color="auto"/>
        <w:left w:val="none" w:sz="0" w:space="0" w:color="auto"/>
        <w:bottom w:val="none" w:sz="0" w:space="0" w:color="auto"/>
        <w:right w:val="none" w:sz="0" w:space="0" w:color="auto"/>
      </w:divBdr>
    </w:div>
    <w:div w:id="144011962">
      <w:bodyDiv w:val="1"/>
      <w:marLeft w:val="0"/>
      <w:marRight w:val="0"/>
      <w:marTop w:val="0"/>
      <w:marBottom w:val="0"/>
      <w:divBdr>
        <w:top w:val="none" w:sz="0" w:space="0" w:color="auto"/>
        <w:left w:val="none" w:sz="0" w:space="0" w:color="auto"/>
        <w:bottom w:val="none" w:sz="0" w:space="0" w:color="auto"/>
        <w:right w:val="none" w:sz="0" w:space="0" w:color="auto"/>
      </w:divBdr>
    </w:div>
    <w:div w:id="145168656">
      <w:bodyDiv w:val="1"/>
      <w:marLeft w:val="0"/>
      <w:marRight w:val="0"/>
      <w:marTop w:val="0"/>
      <w:marBottom w:val="0"/>
      <w:divBdr>
        <w:top w:val="none" w:sz="0" w:space="0" w:color="auto"/>
        <w:left w:val="none" w:sz="0" w:space="0" w:color="auto"/>
        <w:bottom w:val="none" w:sz="0" w:space="0" w:color="auto"/>
        <w:right w:val="none" w:sz="0" w:space="0" w:color="auto"/>
      </w:divBdr>
    </w:div>
    <w:div w:id="145241398">
      <w:bodyDiv w:val="1"/>
      <w:marLeft w:val="0"/>
      <w:marRight w:val="0"/>
      <w:marTop w:val="0"/>
      <w:marBottom w:val="0"/>
      <w:divBdr>
        <w:top w:val="none" w:sz="0" w:space="0" w:color="auto"/>
        <w:left w:val="none" w:sz="0" w:space="0" w:color="auto"/>
        <w:bottom w:val="none" w:sz="0" w:space="0" w:color="auto"/>
        <w:right w:val="none" w:sz="0" w:space="0" w:color="auto"/>
      </w:divBdr>
    </w:div>
    <w:div w:id="145323160">
      <w:bodyDiv w:val="1"/>
      <w:marLeft w:val="0"/>
      <w:marRight w:val="0"/>
      <w:marTop w:val="0"/>
      <w:marBottom w:val="0"/>
      <w:divBdr>
        <w:top w:val="none" w:sz="0" w:space="0" w:color="auto"/>
        <w:left w:val="none" w:sz="0" w:space="0" w:color="auto"/>
        <w:bottom w:val="none" w:sz="0" w:space="0" w:color="auto"/>
        <w:right w:val="none" w:sz="0" w:space="0" w:color="auto"/>
      </w:divBdr>
    </w:div>
    <w:div w:id="145707801">
      <w:bodyDiv w:val="1"/>
      <w:marLeft w:val="0"/>
      <w:marRight w:val="0"/>
      <w:marTop w:val="0"/>
      <w:marBottom w:val="0"/>
      <w:divBdr>
        <w:top w:val="none" w:sz="0" w:space="0" w:color="auto"/>
        <w:left w:val="none" w:sz="0" w:space="0" w:color="auto"/>
        <w:bottom w:val="none" w:sz="0" w:space="0" w:color="auto"/>
        <w:right w:val="none" w:sz="0" w:space="0" w:color="auto"/>
      </w:divBdr>
    </w:div>
    <w:div w:id="145780793">
      <w:bodyDiv w:val="1"/>
      <w:marLeft w:val="0"/>
      <w:marRight w:val="0"/>
      <w:marTop w:val="0"/>
      <w:marBottom w:val="0"/>
      <w:divBdr>
        <w:top w:val="none" w:sz="0" w:space="0" w:color="auto"/>
        <w:left w:val="none" w:sz="0" w:space="0" w:color="auto"/>
        <w:bottom w:val="none" w:sz="0" w:space="0" w:color="auto"/>
        <w:right w:val="none" w:sz="0" w:space="0" w:color="auto"/>
      </w:divBdr>
    </w:div>
    <w:div w:id="146753300">
      <w:bodyDiv w:val="1"/>
      <w:marLeft w:val="0"/>
      <w:marRight w:val="0"/>
      <w:marTop w:val="0"/>
      <w:marBottom w:val="0"/>
      <w:divBdr>
        <w:top w:val="none" w:sz="0" w:space="0" w:color="auto"/>
        <w:left w:val="none" w:sz="0" w:space="0" w:color="auto"/>
        <w:bottom w:val="none" w:sz="0" w:space="0" w:color="auto"/>
        <w:right w:val="none" w:sz="0" w:space="0" w:color="auto"/>
      </w:divBdr>
    </w:div>
    <w:div w:id="147137512">
      <w:bodyDiv w:val="1"/>
      <w:marLeft w:val="0"/>
      <w:marRight w:val="0"/>
      <w:marTop w:val="0"/>
      <w:marBottom w:val="0"/>
      <w:divBdr>
        <w:top w:val="none" w:sz="0" w:space="0" w:color="auto"/>
        <w:left w:val="none" w:sz="0" w:space="0" w:color="auto"/>
        <w:bottom w:val="none" w:sz="0" w:space="0" w:color="auto"/>
        <w:right w:val="none" w:sz="0" w:space="0" w:color="auto"/>
      </w:divBdr>
    </w:div>
    <w:div w:id="147522901">
      <w:bodyDiv w:val="1"/>
      <w:marLeft w:val="0"/>
      <w:marRight w:val="0"/>
      <w:marTop w:val="0"/>
      <w:marBottom w:val="0"/>
      <w:divBdr>
        <w:top w:val="none" w:sz="0" w:space="0" w:color="auto"/>
        <w:left w:val="none" w:sz="0" w:space="0" w:color="auto"/>
        <w:bottom w:val="none" w:sz="0" w:space="0" w:color="auto"/>
        <w:right w:val="none" w:sz="0" w:space="0" w:color="auto"/>
      </w:divBdr>
    </w:div>
    <w:div w:id="148135889">
      <w:bodyDiv w:val="1"/>
      <w:marLeft w:val="0"/>
      <w:marRight w:val="0"/>
      <w:marTop w:val="0"/>
      <w:marBottom w:val="0"/>
      <w:divBdr>
        <w:top w:val="none" w:sz="0" w:space="0" w:color="auto"/>
        <w:left w:val="none" w:sz="0" w:space="0" w:color="auto"/>
        <w:bottom w:val="none" w:sz="0" w:space="0" w:color="auto"/>
        <w:right w:val="none" w:sz="0" w:space="0" w:color="auto"/>
      </w:divBdr>
      <w:divsChild>
        <w:div w:id="28145806">
          <w:marLeft w:val="480"/>
          <w:marRight w:val="0"/>
          <w:marTop w:val="0"/>
          <w:marBottom w:val="0"/>
          <w:divBdr>
            <w:top w:val="none" w:sz="0" w:space="0" w:color="auto"/>
            <w:left w:val="none" w:sz="0" w:space="0" w:color="auto"/>
            <w:bottom w:val="none" w:sz="0" w:space="0" w:color="auto"/>
            <w:right w:val="none" w:sz="0" w:space="0" w:color="auto"/>
          </w:divBdr>
        </w:div>
        <w:div w:id="101535632">
          <w:marLeft w:val="480"/>
          <w:marRight w:val="0"/>
          <w:marTop w:val="0"/>
          <w:marBottom w:val="0"/>
          <w:divBdr>
            <w:top w:val="none" w:sz="0" w:space="0" w:color="auto"/>
            <w:left w:val="none" w:sz="0" w:space="0" w:color="auto"/>
            <w:bottom w:val="none" w:sz="0" w:space="0" w:color="auto"/>
            <w:right w:val="none" w:sz="0" w:space="0" w:color="auto"/>
          </w:divBdr>
        </w:div>
        <w:div w:id="170068171">
          <w:marLeft w:val="480"/>
          <w:marRight w:val="0"/>
          <w:marTop w:val="0"/>
          <w:marBottom w:val="0"/>
          <w:divBdr>
            <w:top w:val="none" w:sz="0" w:space="0" w:color="auto"/>
            <w:left w:val="none" w:sz="0" w:space="0" w:color="auto"/>
            <w:bottom w:val="none" w:sz="0" w:space="0" w:color="auto"/>
            <w:right w:val="none" w:sz="0" w:space="0" w:color="auto"/>
          </w:divBdr>
        </w:div>
        <w:div w:id="224411453">
          <w:marLeft w:val="480"/>
          <w:marRight w:val="0"/>
          <w:marTop w:val="0"/>
          <w:marBottom w:val="0"/>
          <w:divBdr>
            <w:top w:val="none" w:sz="0" w:space="0" w:color="auto"/>
            <w:left w:val="none" w:sz="0" w:space="0" w:color="auto"/>
            <w:bottom w:val="none" w:sz="0" w:space="0" w:color="auto"/>
            <w:right w:val="none" w:sz="0" w:space="0" w:color="auto"/>
          </w:divBdr>
        </w:div>
        <w:div w:id="374157167">
          <w:marLeft w:val="480"/>
          <w:marRight w:val="0"/>
          <w:marTop w:val="0"/>
          <w:marBottom w:val="0"/>
          <w:divBdr>
            <w:top w:val="none" w:sz="0" w:space="0" w:color="auto"/>
            <w:left w:val="none" w:sz="0" w:space="0" w:color="auto"/>
            <w:bottom w:val="none" w:sz="0" w:space="0" w:color="auto"/>
            <w:right w:val="none" w:sz="0" w:space="0" w:color="auto"/>
          </w:divBdr>
        </w:div>
        <w:div w:id="463739902">
          <w:marLeft w:val="480"/>
          <w:marRight w:val="0"/>
          <w:marTop w:val="0"/>
          <w:marBottom w:val="0"/>
          <w:divBdr>
            <w:top w:val="none" w:sz="0" w:space="0" w:color="auto"/>
            <w:left w:val="none" w:sz="0" w:space="0" w:color="auto"/>
            <w:bottom w:val="none" w:sz="0" w:space="0" w:color="auto"/>
            <w:right w:val="none" w:sz="0" w:space="0" w:color="auto"/>
          </w:divBdr>
        </w:div>
        <w:div w:id="472528290">
          <w:marLeft w:val="480"/>
          <w:marRight w:val="0"/>
          <w:marTop w:val="0"/>
          <w:marBottom w:val="0"/>
          <w:divBdr>
            <w:top w:val="none" w:sz="0" w:space="0" w:color="auto"/>
            <w:left w:val="none" w:sz="0" w:space="0" w:color="auto"/>
            <w:bottom w:val="none" w:sz="0" w:space="0" w:color="auto"/>
            <w:right w:val="none" w:sz="0" w:space="0" w:color="auto"/>
          </w:divBdr>
        </w:div>
        <w:div w:id="474491715">
          <w:marLeft w:val="480"/>
          <w:marRight w:val="0"/>
          <w:marTop w:val="0"/>
          <w:marBottom w:val="0"/>
          <w:divBdr>
            <w:top w:val="none" w:sz="0" w:space="0" w:color="auto"/>
            <w:left w:val="none" w:sz="0" w:space="0" w:color="auto"/>
            <w:bottom w:val="none" w:sz="0" w:space="0" w:color="auto"/>
            <w:right w:val="none" w:sz="0" w:space="0" w:color="auto"/>
          </w:divBdr>
        </w:div>
        <w:div w:id="580677932">
          <w:marLeft w:val="480"/>
          <w:marRight w:val="0"/>
          <w:marTop w:val="0"/>
          <w:marBottom w:val="0"/>
          <w:divBdr>
            <w:top w:val="none" w:sz="0" w:space="0" w:color="auto"/>
            <w:left w:val="none" w:sz="0" w:space="0" w:color="auto"/>
            <w:bottom w:val="none" w:sz="0" w:space="0" w:color="auto"/>
            <w:right w:val="none" w:sz="0" w:space="0" w:color="auto"/>
          </w:divBdr>
        </w:div>
        <w:div w:id="618226394">
          <w:marLeft w:val="480"/>
          <w:marRight w:val="0"/>
          <w:marTop w:val="0"/>
          <w:marBottom w:val="0"/>
          <w:divBdr>
            <w:top w:val="none" w:sz="0" w:space="0" w:color="auto"/>
            <w:left w:val="none" w:sz="0" w:space="0" w:color="auto"/>
            <w:bottom w:val="none" w:sz="0" w:space="0" w:color="auto"/>
            <w:right w:val="none" w:sz="0" w:space="0" w:color="auto"/>
          </w:divBdr>
        </w:div>
        <w:div w:id="688142259">
          <w:marLeft w:val="480"/>
          <w:marRight w:val="0"/>
          <w:marTop w:val="0"/>
          <w:marBottom w:val="0"/>
          <w:divBdr>
            <w:top w:val="none" w:sz="0" w:space="0" w:color="auto"/>
            <w:left w:val="none" w:sz="0" w:space="0" w:color="auto"/>
            <w:bottom w:val="none" w:sz="0" w:space="0" w:color="auto"/>
            <w:right w:val="none" w:sz="0" w:space="0" w:color="auto"/>
          </w:divBdr>
        </w:div>
        <w:div w:id="830365883">
          <w:marLeft w:val="480"/>
          <w:marRight w:val="0"/>
          <w:marTop w:val="0"/>
          <w:marBottom w:val="0"/>
          <w:divBdr>
            <w:top w:val="none" w:sz="0" w:space="0" w:color="auto"/>
            <w:left w:val="none" w:sz="0" w:space="0" w:color="auto"/>
            <w:bottom w:val="none" w:sz="0" w:space="0" w:color="auto"/>
            <w:right w:val="none" w:sz="0" w:space="0" w:color="auto"/>
          </w:divBdr>
        </w:div>
        <w:div w:id="842858525">
          <w:marLeft w:val="480"/>
          <w:marRight w:val="0"/>
          <w:marTop w:val="0"/>
          <w:marBottom w:val="0"/>
          <w:divBdr>
            <w:top w:val="none" w:sz="0" w:space="0" w:color="auto"/>
            <w:left w:val="none" w:sz="0" w:space="0" w:color="auto"/>
            <w:bottom w:val="none" w:sz="0" w:space="0" w:color="auto"/>
            <w:right w:val="none" w:sz="0" w:space="0" w:color="auto"/>
          </w:divBdr>
        </w:div>
        <w:div w:id="870190866">
          <w:marLeft w:val="480"/>
          <w:marRight w:val="0"/>
          <w:marTop w:val="0"/>
          <w:marBottom w:val="0"/>
          <w:divBdr>
            <w:top w:val="none" w:sz="0" w:space="0" w:color="auto"/>
            <w:left w:val="none" w:sz="0" w:space="0" w:color="auto"/>
            <w:bottom w:val="none" w:sz="0" w:space="0" w:color="auto"/>
            <w:right w:val="none" w:sz="0" w:space="0" w:color="auto"/>
          </w:divBdr>
        </w:div>
        <w:div w:id="1043481034">
          <w:marLeft w:val="480"/>
          <w:marRight w:val="0"/>
          <w:marTop w:val="0"/>
          <w:marBottom w:val="0"/>
          <w:divBdr>
            <w:top w:val="none" w:sz="0" w:space="0" w:color="auto"/>
            <w:left w:val="none" w:sz="0" w:space="0" w:color="auto"/>
            <w:bottom w:val="none" w:sz="0" w:space="0" w:color="auto"/>
            <w:right w:val="none" w:sz="0" w:space="0" w:color="auto"/>
          </w:divBdr>
        </w:div>
        <w:div w:id="1204291536">
          <w:marLeft w:val="480"/>
          <w:marRight w:val="0"/>
          <w:marTop w:val="0"/>
          <w:marBottom w:val="0"/>
          <w:divBdr>
            <w:top w:val="none" w:sz="0" w:space="0" w:color="auto"/>
            <w:left w:val="none" w:sz="0" w:space="0" w:color="auto"/>
            <w:bottom w:val="none" w:sz="0" w:space="0" w:color="auto"/>
            <w:right w:val="none" w:sz="0" w:space="0" w:color="auto"/>
          </w:divBdr>
        </w:div>
        <w:div w:id="1304848484">
          <w:marLeft w:val="480"/>
          <w:marRight w:val="0"/>
          <w:marTop w:val="0"/>
          <w:marBottom w:val="0"/>
          <w:divBdr>
            <w:top w:val="none" w:sz="0" w:space="0" w:color="auto"/>
            <w:left w:val="none" w:sz="0" w:space="0" w:color="auto"/>
            <w:bottom w:val="none" w:sz="0" w:space="0" w:color="auto"/>
            <w:right w:val="none" w:sz="0" w:space="0" w:color="auto"/>
          </w:divBdr>
        </w:div>
        <w:div w:id="1392272420">
          <w:marLeft w:val="480"/>
          <w:marRight w:val="0"/>
          <w:marTop w:val="0"/>
          <w:marBottom w:val="0"/>
          <w:divBdr>
            <w:top w:val="none" w:sz="0" w:space="0" w:color="auto"/>
            <w:left w:val="none" w:sz="0" w:space="0" w:color="auto"/>
            <w:bottom w:val="none" w:sz="0" w:space="0" w:color="auto"/>
            <w:right w:val="none" w:sz="0" w:space="0" w:color="auto"/>
          </w:divBdr>
        </w:div>
        <w:div w:id="1507554975">
          <w:marLeft w:val="480"/>
          <w:marRight w:val="0"/>
          <w:marTop w:val="0"/>
          <w:marBottom w:val="0"/>
          <w:divBdr>
            <w:top w:val="none" w:sz="0" w:space="0" w:color="auto"/>
            <w:left w:val="none" w:sz="0" w:space="0" w:color="auto"/>
            <w:bottom w:val="none" w:sz="0" w:space="0" w:color="auto"/>
            <w:right w:val="none" w:sz="0" w:space="0" w:color="auto"/>
          </w:divBdr>
        </w:div>
        <w:div w:id="1522547318">
          <w:marLeft w:val="480"/>
          <w:marRight w:val="0"/>
          <w:marTop w:val="0"/>
          <w:marBottom w:val="0"/>
          <w:divBdr>
            <w:top w:val="none" w:sz="0" w:space="0" w:color="auto"/>
            <w:left w:val="none" w:sz="0" w:space="0" w:color="auto"/>
            <w:bottom w:val="none" w:sz="0" w:space="0" w:color="auto"/>
            <w:right w:val="none" w:sz="0" w:space="0" w:color="auto"/>
          </w:divBdr>
        </w:div>
        <w:div w:id="1549760565">
          <w:marLeft w:val="480"/>
          <w:marRight w:val="0"/>
          <w:marTop w:val="0"/>
          <w:marBottom w:val="0"/>
          <w:divBdr>
            <w:top w:val="none" w:sz="0" w:space="0" w:color="auto"/>
            <w:left w:val="none" w:sz="0" w:space="0" w:color="auto"/>
            <w:bottom w:val="none" w:sz="0" w:space="0" w:color="auto"/>
            <w:right w:val="none" w:sz="0" w:space="0" w:color="auto"/>
          </w:divBdr>
        </w:div>
        <w:div w:id="1596748265">
          <w:marLeft w:val="480"/>
          <w:marRight w:val="0"/>
          <w:marTop w:val="0"/>
          <w:marBottom w:val="0"/>
          <w:divBdr>
            <w:top w:val="none" w:sz="0" w:space="0" w:color="auto"/>
            <w:left w:val="none" w:sz="0" w:space="0" w:color="auto"/>
            <w:bottom w:val="none" w:sz="0" w:space="0" w:color="auto"/>
            <w:right w:val="none" w:sz="0" w:space="0" w:color="auto"/>
          </w:divBdr>
        </w:div>
        <w:div w:id="1626081229">
          <w:marLeft w:val="480"/>
          <w:marRight w:val="0"/>
          <w:marTop w:val="0"/>
          <w:marBottom w:val="0"/>
          <w:divBdr>
            <w:top w:val="none" w:sz="0" w:space="0" w:color="auto"/>
            <w:left w:val="none" w:sz="0" w:space="0" w:color="auto"/>
            <w:bottom w:val="none" w:sz="0" w:space="0" w:color="auto"/>
            <w:right w:val="none" w:sz="0" w:space="0" w:color="auto"/>
          </w:divBdr>
        </w:div>
        <w:div w:id="1648125620">
          <w:marLeft w:val="480"/>
          <w:marRight w:val="0"/>
          <w:marTop w:val="0"/>
          <w:marBottom w:val="0"/>
          <w:divBdr>
            <w:top w:val="none" w:sz="0" w:space="0" w:color="auto"/>
            <w:left w:val="none" w:sz="0" w:space="0" w:color="auto"/>
            <w:bottom w:val="none" w:sz="0" w:space="0" w:color="auto"/>
            <w:right w:val="none" w:sz="0" w:space="0" w:color="auto"/>
          </w:divBdr>
        </w:div>
        <w:div w:id="1781531388">
          <w:marLeft w:val="480"/>
          <w:marRight w:val="0"/>
          <w:marTop w:val="0"/>
          <w:marBottom w:val="0"/>
          <w:divBdr>
            <w:top w:val="none" w:sz="0" w:space="0" w:color="auto"/>
            <w:left w:val="none" w:sz="0" w:space="0" w:color="auto"/>
            <w:bottom w:val="none" w:sz="0" w:space="0" w:color="auto"/>
            <w:right w:val="none" w:sz="0" w:space="0" w:color="auto"/>
          </w:divBdr>
        </w:div>
        <w:div w:id="1796026071">
          <w:marLeft w:val="480"/>
          <w:marRight w:val="0"/>
          <w:marTop w:val="0"/>
          <w:marBottom w:val="0"/>
          <w:divBdr>
            <w:top w:val="none" w:sz="0" w:space="0" w:color="auto"/>
            <w:left w:val="none" w:sz="0" w:space="0" w:color="auto"/>
            <w:bottom w:val="none" w:sz="0" w:space="0" w:color="auto"/>
            <w:right w:val="none" w:sz="0" w:space="0" w:color="auto"/>
          </w:divBdr>
        </w:div>
        <w:div w:id="1829130185">
          <w:marLeft w:val="480"/>
          <w:marRight w:val="0"/>
          <w:marTop w:val="0"/>
          <w:marBottom w:val="0"/>
          <w:divBdr>
            <w:top w:val="none" w:sz="0" w:space="0" w:color="auto"/>
            <w:left w:val="none" w:sz="0" w:space="0" w:color="auto"/>
            <w:bottom w:val="none" w:sz="0" w:space="0" w:color="auto"/>
            <w:right w:val="none" w:sz="0" w:space="0" w:color="auto"/>
          </w:divBdr>
        </w:div>
        <w:div w:id="1958833484">
          <w:marLeft w:val="480"/>
          <w:marRight w:val="0"/>
          <w:marTop w:val="0"/>
          <w:marBottom w:val="0"/>
          <w:divBdr>
            <w:top w:val="none" w:sz="0" w:space="0" w:color="auto"/>
            <w:left w:val="none" w:sz="0" w:space="0" w:color="auto"/>
            <w:bottom w:val="none" w:sz="0" w:space="0" w:color="auto"/>
            <w:right w:val="none" w:sz="0" w:space="0" w:color="auto"/>
          </w:divBdr>
        </w:div>
        <w:div w:id="1992176781">
          <w:marLeft w:val="480"/>
          <w:marRight w:val="0"/>
          <w:marTop w:val="0"/>
          <w:marBottom w:val="0"/>
          <w:divBdr>
            <w:top w:val="none" w:sz="0" w:space="0" w:color="auto"/>
            <w:left w:val="none" w:sz="0" w:space="0" w:color="auto"/>
            <w:bottom w:val="none" w:sz="0" w:space="0" w:color="auto"/>
            <w:right w:val="none" w:sz="0" w:space="0" w:color="auto"/>
          </w:divBdr>
        </w:div>
        <w:div w:id="2029483854">
          <w:marLeft w:val="480"/>
          <w:marRight w:val="0"/>
          <w:marTop w:val="0"/>
          <w:marBottom w:val="0"/>
          <w:divBdr>
            <w:top w:val="none" w:sz="0" w:space="0" w:color="auto"/>
            <w:left w:val="none" w:sz="0" w:space="0" w:color="auto"/>
            <w:bottom w:val="none" w:sz="0" w:space="0" w:color="auto"/>
            <w:right w:val="none" w:sz="0" w:space="0" w:color="auto"/>
          </w:divBdr>
        </w:div>
        <w:div w:id="2120759970">
          <w:marLeft w:val="480"/>
          <w:marRight w:val="0"/>
          <w:marTop w:val="0"/>
          <w:marBottom w:val="0"/>
          <w:divBdr>
            <w:top w:val="none" w:sz="0" w:space="0" w:color="auto"/>
            <w:left w:val="none" w:sz="0" w:space="0" w:color="auto"/>
            <w:bottom w:val="none" w:sz="0" w:space="0" w:color="auto"/>
            <w:right w:val="none" w:sz="0" w:space="0" w:color="auto"/>
          </w:divBdr>
        </w:div>
      </w:divsChild>
    </w:div>
    <w:div w:id="148449012">
      <w:bodyDiv w:val="1"/>
      <w:marLeft w:val="0"/>
      <w:marRight w:val="0"/>
      <w:marTop w:val="0"/>
      <w:marBottom w:val="0"/>
      <w:divBdr>
        <w:top w:val="none" w:sz="0" w:space="0" w:color="auto"/>
        <w:left w:val="none" w:sz="0" w:space="0" w:color="auto"/>
        <w:bottom w:val="none" w:sz="0" w:space="0" w:color="auto"/>
        <w:right w:val="none" w:sz="0" w:space="0" w:color="auto"/>
      </w:divBdr>
    </w:div>
    <w:div w:id="148718469">
      <w:bodyDiv w:val="1"/>
      <w:marLeft w:val="0"/>
      <w:marRight w:val="0"/>
      <w:marTop w:val="0"/>
      <w:marBottom w:val="0"/>
      <w:divBdr>
        <w:top w:val="none" w:sz="0" w:space="0" w:color="auto"/>
        <w:left w:val="none" w:sz="0" w:space="0" w:color="auto"/>
        <w:bottom w:val="none" w:sz="0" w:space="0" w:color="auto"/>
        <w:right w:val="none" w:sz="0" w:space="0" w:color="auto"/>
      </w:divBdr>
    </w:div>
    <w:div w:id="149757994">
      <w:bodyDiv w:val="1"/>
      <w:marLeft w:val="0"/>
      <w:marRight w:val="0"/>
      <w:marTop w:val="0"/>
      <w:marBottom w:val="0"/>
      <w:divBdr>
        <w:top w:val="none" w:sz="0" w:space="0" w:color="auto"/>
        <w:left w:val="none" w:sz="0" w:space="0" w:color="auto"/>
        <w:bottom w:val="none" w:sz="0" w:space="0" w:color="auto"/>
        <w:right w:val="none" w:sz="0" w:space="0" w:color="auto"/>
      </w:divBdr>
    </w:div>
    <w:div w:id="150756595">
      <w:bodyDiv w:val="1"/>
      <w:marLeft w:val="0"/>
      <w:marRight w:val="0"/>
      <w:marTop w:val="0"/>
      <w:marBottom w:val="0"/>
      <w:divBdr>
        <w:top w:val="none" w:sz="0" w:space="0" w:color="auto"/>
        <w:left w:val="none" w:sz="0" w:space="0" w:color="auto"/>
        <w:bottom w:val="none" w:sz="0" w:space="0" w:color="auto"/>
        <w:right w:val="none" w:sz="0" w:space="0" w:color="auto"/>
      </w:divBdr>
    </w:div>
    <w:div w:id="151023100">
      <w:bodyDiv w:val="1"/>
      <w:marLeft w:val="0"/>
      <w:marRight w:val="0"/>
      <w:marTop w:val="0"/>
      <w:marBottom w:val="0"/>
      <w:divBdr>
        <w:top w:val="none" w:sz="0" w:space="0" w:color="auto"/>
        <w:left w:val="none" w:sz="0" w:space="0" w:color="auto"/>
        <w:bottom w:val="none" w:sz="0" w:space="0" w:color="auto"/>
        <w:right w:val="none" w:sz="0" w:space="0" w:color="auto"/>
      </w:divBdr>
    </w:div>
    <w:div w:id="151142308">
      <w:bodyDiv w:val="1"/>
      <w:marLeft w:val="0"/>
      <w:marRight w:val="0"/>
      <w:marTop w:val="0"/>
      <w:marBottom w:val="0"/>
      <w:divBdr>
        <w:top w:val="none" w:sz="0" w:space="0" w:color="auto"/>
        <w:left w:val="none" w:sz="0" w:space="0" w:color="auto"/>
        <w:bottom w:val="none" w:sz="0" w:space="0" w:color="auto"/>
        <w:right w:val="none" w:sz="0" w:space="0" w:color="auto"/>
      </w:divBdr>
    </w:div>
    <w:div w:id="151991414">
      <w:bodyDiv w:val="1"/>
      <w:marLeft w:val="0"/>
      <w:marRight w:val="0"/>
      <w:marTop w:val="0"/>
      <w:marBottom w:val="0"/>
      <w:divBdr>
        <w:top w:val="none" w:sz="0" w:space="0" w:color="auto"/>
        <w:left w:val="none" w:sz="0" w:space="0" w:color="auto"/>
        <w:bottom w:val="none" w:sz="0" w:space="0" w:color="auto"/>
        <w:right w:val="none" w:sz="0" w:space="0" w:color="auto"/>
      </w:divBdr>
    </w:div>
    <w:div w:id="152185692">
      <w:bodyDiv w:val="1"/>
      <w:marLeft w:val="0"/>
      <w:marRight w:val="0"/>
      <w:marTop w:val="0"/>
      <w:marBottom w:val="0"/>
      <w:divBdr>
        <w:top w:val="none" w:sz="0" w:space="0" w:color="auto"/>
        <w:left w:val="none" w:sz="0" w:space="0" w:color="auto"/>
        <w:bottom w:val="none" w:sz="0" w:space="0" w:color="auto"/>
        <w:right w:val="none" w:sz="0" w:space="0" w:color="auto"/>
      </w:divBdr>
    </w:div>
    <w:div w:id="152917346">
      <w:bodyDiv w:val="1"/>
      <w:marLeft w:val="0"/>
      <w:marRight w:val="0"/>
      <w:marTop w:val="0"/>
      <w:marBottom w:val="0"/>
      <w:divBdr>
        <w:top w:val="none" w:sz="0" w:space="0" w:color="auto"/>
        <w:left w:val="none" w:sz="0" w:space="0" w:color="auto"/>
        <w:bottom w:val="none" w:sz="0" w:space="0" w:color="auto"/>
        <w:right w:val="none" w:sz="0" w:space="0" w:color="auto"/>
      </w:divBdr>
    </w:div>
    <w:div w:id="154300461">
      <w:bodyDiv w:val="1"/>
      <w:marLeft w:val="0"/>
      <w:marRight w:val="0"/>
      <w:marTop w:val="0"/>
      <w:marBottom w:val="0"/>
      <w:divBdr>
        <w:top w:val="none" w:sz="0" w:space="0" w:color="auto"/>
        <w:left w:val="none" w:sz="0" w:space="0" w:color="auto"/>
        <w:bottom w:val="none" w:sz="0" w:space="0" w:color="auto"/>
        <w:right w:val="none" w:sz="0" w:space="0" w:color="auto"/>
      </w:divBdr>
    </w:div>
    <w:div w:id="154343096">
      <w:bodyDiv w:val="1"/>
      <w:marLeft w:val="0"/>
      <w:marRight w:val="0"/>
      <w:marTop w:val="0"/>
      <w:marBottom w:val="0"/>
      <w:divBdr>
        <w:top w:val="none" w:sz="0" w:space="0" w:color="auto"/>
        <w:left w:val="none" w:sz="0" w:space="0" w:color="auto"/>
        <w:bottom w:val="none" w:sz="0" w:space="0" w:color="auto"/>
        <w:right w:val="none" w:sz="0" w:space="0" w:color="auto"/>
      </w:divBdr>
    </w:div>
    <w:div w:id="154804853">
      <w:bodyDiv w:val="1"/>
      <w:marLeft w:val="0"/>
      <w:marRight w:val="0"/>
      <w:marTop w:val="0"/>
      <w:marBottom w:val="0"/>
      <w:divBdr>
        <w:top w:val="none" w:sz="0" w:space="0" w:color="auto"/>
        <w:left w:val="none" w:sz="0" w:space="0" w:color="auto"/>
        <w:bottom w:val="none" w:sz="0" w:space="0" w:color="auto"/>
        <w:right w:val="none" w:sz="0" w:space="0" w:color="auto"/>
      </w:divBdr>
    </w:div>
    <w:div w:id="155196025">
      <w:bodyDiv w:val="1"/>
      <w:marLeft w:val="0"/>
      <w:marRight w:val="0"/>
      <w:marTop w:val="0"/>
      <w:marBottom w:val="0"/>
      <w:divBdr>
        <w:top w:val="none" w:sz="0" w:space="0" w:color="auto"/>
        <w:left w:val="none" w:sz="0" w:space="0" w:color="auto"/>
        <w:bottom w:val="none" w:sz="0" w:space="0" w:color="auto"/>
        <w:right w:val="none" w:sz="0" w:space="0" w:color="auto"/>
      </w:divBdr>
    </w:div>
    <w:div w:id="155269073">
      <w:bodyDiv w:val="1"/>
      <w:marLeft w:val="0"/>
      <w:marRight w:val="0"/>
      <w:marTop w:val="0"/>
      <w:marBottom w:val="0"/>
      <w:divBdr>
        <w:top w:val="none" w:sz="0" w:space="0" w:color="auto"/>
        <w:left w:val="none" w:sz="0" w:space="0" w:color="auto"/>
        <w:bottom w:val="none" w:sz="0" w:space="0" w:color="auto"/>
        <w:right w:val="none" w:sz="0" w:space="0" w:color="auto"/>
      </w:divBdr>
    </w:div>
    <w:div w:id="155802972">
      <w:bodyDiv w:val="1"/>
      <w:marLeft w:val="0"/>
      <w:marRight w:val="0"/>
      <w:marTop w:val="0"/>
      <w:marBottom w:val="0"/>
      <w:divBdr>
        <w:top w:val="none" w:sz="0" w:space="0" w:color="auto"/>
        <w:left w:val="none" w:sz="0" w:space="0" w:color="auto"/>
        <w:bottom w:val="none" w:sz="0" w:space="0" w:color="auto"/>
        <w:right w:val="none" w:sz="0" w:space="0" w:color="auto"/>
      </w:divBdr>
    </w:div>
    <w:div w:id="155875805">
      <w:bodyDiv w:val="1"/>
      <w:marLeft w:val="0"/>
      <w:marRight w:val="0"/>
      <w:marTop w:val="0"/>
      <w:marBottom w:val="0"/>
      <w:divBdr>
        <w:top w:val="none" w:sz="0" w:space="0" w:color="auto"/>
        <w:left w:val="none" w:sz="0" w:space="0" w:color="auto"/>
        <w:bottom w:val="none" w:sz="0" w:space="0" w:color="auto"/>
        <w:right w:val="none" w:sz="0" w:space="0" w:color="auto"/>
      </w:divBdr>
    </w:div>
    <w:div w:id="155918879">
      <w:bodyDiv w:val="1"/>
      <w:marLeft w:val="0"/>
      <w:marRight w:val="0"/>
      <w:marTop w:val="0"/>
      <w:marBottom w:val="0"/>
      <w:divBdr>
        <w:top w:val="none" w:sz="0" w:space="0" w:color="auto"/>
        <w:left w:val="none" w:sz="0" w:space="0" w:color="auto"/>
        <w:bottom w:val="none" w:sz="0" w:space="0" w:color="auto"/>
        <w:right w:val="none" w:sz="0" w:space="0" w:color="auto"/>
      </w:divBdr>
    </w:div>
    <w:div w:id="156969518">
      <w:bodyDiv w:val="1"/>
      <w:marLeft w:val="0"/>
      <w:marRight w:val="0"/>
      <w:marTop w:val="0"/>
      <w:marBottom w:val="0"/>
      <w:divBdr>
        <w:top w:val="none" w:sz="0" w:space="0" w:color="auto"/>
        <w:left w:val="none" w:sz="0" w:space="0" w:color="auto"/>
        <w:bottom w:val="none" w:sz="0" w:space="0" w:color="auto"/>
        <w:right w:val="none" w:sz="0" w:space="0" w:color="auto"/>
      </w:divBdr>
    </w:div>
    <w:div w:id="157549558">
      <w:bodyDiv w:val="1"/>
      <w:marLeft w:val="0"/>
      <w:marRight w:val="0"/>
      <w:marTop w:val="0"/>
      <w:marBottom w:val="0"/>
      <w:divBdr>
        <w:top w:val="none" w:sz="0" w:space="0" w:color="auto"/>
        <w:left w:val="none" w:sz="0" w:space="0" w:color="auto"/>
        <w:bottom w:val="none" w:sz="0" w:space="0" w:color="auto"/>
        <w:right w:val="none" w:sz="0" w:space="0" w:color="auto"/>
      </w:divBdr>
    </w:div>
    <w:div w:id="159083759">
      <w:bodyDiv w:val="1"/>
      <w:marLeft w:val="0"/>
      <w:marRight w:val="0"/>
      <w:marTop w:val="0"/>
      <w:marBottom w:val="0"/>
      <w:divBdr>
        <w:top w:val="none" w:sz="0" w:space="0" w:color="auto"/>
        <w:left w:val="none" w:sz="0" w:space="0" w:color="auto"/>
        <w:bottom w:val="none" w:sz="0" w:space="0" w:color="auto"/>
        <w:right w:val="none" w:sz="0" w:space="0" w:color="auto"/>
      </w:divBdr>
    </w:div>
    <w:div w:id="159582795">
      <w:bodyDiv w:val="1"/>
      <w:marLeft w:val="0"/>
      <w:marRight w:val="0"/>
      <w:marTop w:val="0"/>
      <w:marBottom w:val="0"/>
      <w:divBdr>
        <w:top w:val="none" w:sz="0" w:space="0" w:color="auto"/>
        <w:left w:val="none" w:sz="0" w:space="0" w:color="auto"/>
        <w:bottom w:val="none" w:sz="0" w:space="0" w:color="auto"/>
        <w:right w:val="none" w:sz="0" w:space="0" w:color="auto"/>
      </w:divBdr>
    </w:div>
    <w:div w:id="160049269">
      <w:bodyDiv w:val="1"/>
      <w:marLeft w:val="0"/>
      <w:marRight w:val="0"/>
      <w:marTop w:val="0"/>
      <w:marBottom w:val="0"/>
      <w:divBdr>
        <w:top w:val="none" w:sz="0" w:space="0" w:color="auto"/>
        <w:left w:val="none" w:sz="0" w:space="0" w:color="auto"/>
        <w:bottom w:val="none" w:sz="0" w:space="0" w:color="auto"/>
        <w:right w:val="none" w:sz="0" w:space="0" w:color="auto"/>
      </w:divBdr>
    </w:div>
    <w:div w:id="160433290">
      <w:bodyDiv w:val="1"/>
      <w:marLeft w:val="0"/>
      <w:marRight w:val="0"/>
      <w:marTop w:val="0"/>
      <w:marBottom w:val="0"/>
      <w:divBdr>
        <w:top w:val="none" w:sz="0" w:space="0" w:color="auto"/>
        <w:left w:val="none" w:sz="0" w:space="0" w:color="auto"/>
        <w:bottom w:val="none" w:sz="0" w:space="0" w:color="auto"/>
        <w:right w:val="none" w:sz="0" w:space="0" w:color="auto"/>
      </w:divBdr>
    </w:div>
    <w:div w:id="160895427">
      <w:bodyDiv w:val="1"/>
      <w:marLeft w:val="0"/>
      <w:marRight w:val="0"/>
      <w:marTop w:val="0"/>
      <w:marBottom w:val="0"/>
      <w:divBdr>
        <w:top w:val="none" w:sz="0" w:space="0" w:color="auto"/>
        <w:left w:val="none" w:sz="0" w:space="0" w:color="auto"/>
        <w:bottom w:val="none" w:sz="0" w:space="0" w:color="auto"/>
        <w:right w:val="none" w:sz="0" w:space="0" w:color="auto"/>
      </w:divBdr>
    </w:div>
    <w:div w:id="161088564">
      <w:bodyDiv w:val="1"/>
      <w:marLeft w:val="0"/>
      <w:marRight w:val="0"/>
      <w:marTop w:val="0"/>
      <w:marBottom w:val="0"/>
      <w:divBdr>
        <w:top w:val="none" w:sz="0" w:space="0" w:color="auto"/>
        <w:left w:val="none" w:sz="0" w:space="0" w:color="auto"/>
        <w:bottom w:val="none" w:sz="0" w:space="0" w:color="auto"/>
        <w:right w:val="none" w:sz="0" w:space="0" w:color="auto"/>
      </w:divBdr>
    </w:div>
    <w:div w:id="161508314">
      <w:bodyDiv w:val="1"/>
      <w:marLeft w:val="0"/>
      <w:marRight w:val="0"/>
      <w:marTop w:val="0"/>
      <w:marBottom w:val="0"/>
      <w:divBdr>
        <w:top w:val="none" w:sz="0" w:space="0" w:color="auto"/>
        <w:left w:val="none" w:sz="0" w:space="0" w:color="auto"/>
        <w:bottom w:val="none" w:sz="0" w:space="0" w:color="auto"/>
        <w:right w:val="none" w:sz="0" w:space="0" w:color="auto"/>
      </w:divBdr>
    </w:div>
    <w:div w:id="161744731">
      <w:bodyDiv w:val="1"/>
      <w:marLeft w:val="0"/>
      <w:marRight w:val="0"/>
      <w:marTop w:val="0"/>
      <w:marBottom w:val="0"/>
      <w:divBdr>
        <w:top w:val="none" w:sz="0" w:space="0" w:color="auto"/>
        <w:left w:val="none" w:sz="0" w:space="0" w:color="auto"/>
        <w:bottom w:val="none" w:sz="0" w:space="0" w:color="auto"/>
        <w:right w:val="none" w:sz="0" w:space="0" w:color="auto"/>
      </w:divBdr>
    </w:div>
    <w:div w:id="162009558">
      <w:bodyDiv w:val="1"/>
      <w:marLeft w:val="0"/>
      <w:marRight w:val="0"/>
      <w:marTop w:val="0"/>
      <w:marBottom w:val="0"/>
      <w:divBdr>
        <w:top w:val="none" w:sz="0" w:space="0" w:color="auto"/>
        <w:left w:val="none" w:sz="0" w:space="0" w:color="auto"/>
        <w:bottom w:val="none" w:sz="0" w:space="0" w:color="auto"/>
        <w:right w:val="none" w:sz="0" w:space="0" w:color="auto"/>
      </w:divBdr>
    </w:div>
    <w:div w:id="162090699">
      <w:bodyDiv w:val="1"/>
      <w:marLeft w:val="0"/>
      <w:marRight w:val="0"/>
      <w:marTop w:val="0"/>
      <w:marBottom w:val="0"/>
      <w:divBdr>
        <w:top w:val="none" w:sz="0" w:space="0" w:color="auto"/>
        <w:left w:val="none" w:sz="0" w:space="0" w:color="auto"/>
        <w:bottom w:val="none" w:sz="0" w:space="0" w:color="auto"/>
        <w:right w:val="none" w:sz="0" w:space="0" w:color="auto"/>
      </w:divBdr>
    </w:div>
    <w:div w:id="164367689">
      <w:bodyDiv w:val="1"/>
      <w:marLeft w:val="0"/>
      <w:marRight w:val="0"/>
      <w:marTop w:val="0"/>
      <w:marBottom w:val="0"/>
      <w:divBdr>
        <w:top w:val="none" w:sz="0" w:space="0" w:color="auto"/>
        <w:left w:val="none" w:sz="0" w:space="0" w:color="auto"/>
        <w:bottom w:val="none" w:sz="0" w:space="0" w:color="auto"/>
        <w:right w:val="none" w:sz="0" w:space="0" w:color="auto"/>
      </w:divBdr>
    </w:div>
    <w:div w:id="164782109">
      <w:bodyDiv w:val="1"/>
      <w:marLeft w:val="0"/>
      <w:marRight w:val="0"/>
      <w:marTop w:val="0"/>
      <w:marBottom w:val="0"/>
      <w:divBdr>
        <w:top w:val="none" w:sz="0" w:space="0" w:color="auto"/>
        <w:left w:val="none" w:sz="0" w:space="0" w:color="auto"/>
        <w:bottom w:val="none" w:sz="0" w:space="0" w:color="auto"/>
        <w:right w:val="none" w:sz="0" w:space="0" w:color="auto"/>
      </w:divBdr>
    </w:div>
    <w:div w:id="164826633">
      <w:bodyDiv w:val="1"/>
      <w:marLeft w:val="0"/>
      <w:marRight w:val="0"/>
      <w:marTop w:val="0"/>
      <w:marBottom w:val="0"/>
      <w:divBdr>
        <w:top w:val="none" w:sz="0" w:space="0" w:color="auto"/>
        <w:left w:val="none" w:sz="0" w:space="0" w:color="auto"/>
        <w:bottom w:val="none" w:sz="0" w:space="0" w:color="auto"/>
        <w:right w:val="none" w:sz="0" w:space="0" w:color="auto"/>
      </w:divBdr>
    </w:div>
    <w:div w:id="165174992">
      <w:bodyDiv w:val="1"/>
      <w:marLeft w:val="0"/>
      <w:marRight w:val="0"/>
      <w:marTop w:val="0"/>
      <w:marBottom w:val="0"/>
      <w:divBdr>
        <w:top w:val="none" w:sz="0" w:space="0" w:color="auto"/>
        <w:left w:val="none" w:sz="0" w:space="0" w:color="auto"/>
        <w:bottom w:val="none" w:sz="0" w:space="0" w:color="auto"/>
        <w:right w:val="none" w:sz="0" w:space="0" w:color="auto"/>
      </w:divBdr>
    </w:div>
    <w:div w:id="165826786">
      <w:bodyDiv w:val="1"/>
      <w:marLeft w:val="0"/>
      <w:marRight w:val="0"/>
      <w:marTop w:val="0"/>
      <w:marBottom w:val="0"/>
      <w:divBdr>
        <w:top w:val="none" w:sz="0" w:space="0" w:color="auto"/>
        <w:left w:val="none" w:sz="0" w:space="0" w:color="auto"/>
        <w:bottom w:val="none" w:sz="0" w:space="0" w:color="auto"/>
        <w:right w:val="none" w:sz="0" w:space="0" w:color="auto"/>
      </w:divBdr>
    </w:div>
    <w:div w:id="165948861">
      <w:bodyDiv w:val="1"/>
      <w:marLeft w:val="0"/>
      <w:marRight w:val="0"/>
      <w:marTop w:val="0"/>
      <w:marBottom w:val="0"/>
      <w:divBdr>
        <w:top w:val="none" w:sz="0" w:space="0" w:color="auto"/>
        <w:left w:val="none" w:sz="0" w:space="0" w:color="auto"/>
        <w:bottom w:val="none" w:sz="0" w:space="0" w:color="auto"/>
        <w:right w:val="none" w:sz="0" w:space="0" w:color="auto"/>
      </w:divBdr>
    </w:div>
    <w:div w:id="166215274">
      <w:bodyDiv w:val="1"/>
      <w:marLeft w:val="0"/>
      <w:marRight w:val="0"/>
      <w:marTop w:val="0"/>
      <w:marBottom w:val="0"/>
      <w:divBdr>
        <w:top w:val="none" w:sz="0" w:space="0" w:color="auto"/>
        <w:left w:val="none" w:sz="0" w:space="0" w:color="auto"/>
        <w:bottom w:val="none" w:sz="0" w:space="0" w:color="auto"/>
        <w:right w:val="none" w:sz="0" w:space="0" w:color="auto"/>
      </w:divBdr>
    </w:div>
    <w:div w:id="166676132">
      <w:bodyDiv w:val="1"/>
      <w:marLeft w:val="0"/>
      <w:marRight w:val="0"/>
      <w:marTop w:val="0"/>
      <w:marBottom w:val="0"/>
      <w:divBdr>
        <w:top w:val="none" w:sz="0" w:space="0" w:color="auto"/>
        <w:left w:val="none" w:sz="0" w:space="0" w:color="auto"/>
        <w:bottom w:val="none" w:sz="0" w:space="0" w:color="auto"/>
        <w:right w:val="none" w:sz="0" w:space="0" w:color="auto"/>
      </w:divBdr>
    </w:div>
    <w:div w:id="166798240">
      <w:bodyDiv w:val="1"/>
      <w:marLeft w:val="0"/>
      <w:marRight w:val="0"/>
      <w:marTop w:val="0"/>
      <w:marBottom w:val="0"/>
      <w:divBdr>
        <w:top w:val="none" w:sz="0" w:space="0" w:color="auto"/>
        <w:left w:val="none" w:sz="0" w:space="0" w:color="auto"/>
        <w:bottom w:val="none" w:sz="0" w:space="0" w:color="auto"/>
        <w:right w:val="none" w:sz="0" w:space="0" w:color="auto"/>
      </w:divBdr>
    </w:div>
    <w:div w:id="167211445">
      <w:bodyDiv w:val="1"/>
      <w:marLeft w:val="0"/>
      <w:marRight w:val="0"/>
      <w:marTop w:val="0"/>
      <w:marBottom w:val="0"/>
      <w:divBdr>
        <w:top w:val="none" w:sz="0" w:space="0" w:color="auto"/>
        <w:left w:val="none" w:sz="0" w:space="0" w:color="auto"/>
        <w:bottom w:val="none" w:sz="0" w:space="0" w:color="auto"/>
        <w:right w:val="none" w:sz="0" w:space="0" w:color="auto"/>
      </w:divBdr>
    </w:div>
    <w:div w:id="167448979">
      <w:bodyDiv w:val="1"/>
      <w:marLeft w:val="0"/>
      <w:marRight w:val="0"/>
      <w:marTop w:val="0"/>
      <w:marBottom w:val="0"/>
      <w:divBdr>
        <w:top w:val="none" w:sz="0" w:space="0" w:color="auto"/>
        <w:left w:val="none" w:sz="0" w:space="0" w:color="auto"/>
        <w:bottom w:val="none" w:sz="0" w:space="0" w:color="auto"/>
        <w:right w:val="none" w:sz="0" w:space="0" w:color="auto"/>
      </w:divBdr>
    </w:div>
    <w:div w:id="167597022">
      <w:bodyDiv w:val="1"/>
      <w:marLeft w:val="0"/>
      <w:marRight w:val="0"/>
      <w:marTop w:val="0"/>
      <w:marBottom w:val="0"/>
      <w:divBdr>
        <w:top w:val="none" w:sz="0" w:space="0" w:color="auto"/>
        <w:left w:val="none" w:sz="0" w:space="0" w:color="auto"/>
        <w:bottom w:val="none" w:sz="0" w:space="0" w:color="auto"/>
        <w:right w:val="none" w:sz="0" w:space="0" w:color="auto"/>
      </w:divBdr>
    </w:div>
    <w:div w:id="167601981">
      <w:bodyDiv w:val="1"/>
      <w:marLeft w:val="0"/>
      <w:marRight w:val="0"/>
      <w:marTop w:val="0"/>
      <w:marBottom w:val="0"/>
      <w:divBdr>
        <w:top w:val="none" w:sz="0" w:space="0" w:color="auto"/>
        <w:left w:val="none" w:sz="0" w:space="0" w:color="auto"/>
        <w:bottom w:val="none" w:sz="0" w:space="0" w:color="auto"/>
        <w:right w:val="none" w:sz="0" w:space="0" w:color="auto"/>
      </w:divBdr>
    </w:div>
    <w:div w:id="167644919">
      <w:bodyDiv w:val="1"/>
      <w:marLeft w:val="0"/>
      <w:marRight w:val="0"/>
      <w:marTop w:val="0"/>
      <w:marBottom w:val="0"/>
      <w:divBdr>
        <w:top w:val="none" w:sz="0" w:space="0" w:color="auto"/>
        <w:left w:val="none" w:sz="0" w:space="0" w:color="auto"/>
        <w:bottom w:val="none" w:sz="0" w:space="0" w:color="auto"/>
        <w:right w:val="none" w:sz="0" w:space="0" w:color="auto"/>
      </w:divBdr>
    </w:div>
    <w:div w:id="167866617">
      <w:bodyDiv w:val="1"/>
      <w:marLeft w:val="0"/>
      <w:marRight w:val="0"/>
      <w:marTop w:val="0"/>
      <w:marBottom w:val="0"/>
      <w:divBdr>
        <w:top w:val="none" w:sz="0" w:space="0" w:color="auto"/>
        <w:left w:val="none" w:sz="0" w:space="0" w:color="auto"/>
        <w:bottom w:val="none" w:sz="0" w:space="0" w:color="auto"/>
        <w:right w:val="none" w:sz="0" w:space="0" w:color="auto"/>
      </w:divBdr>
    </w:div>
    <w:div w:id="168369894">
      <w:bodyDiv w:val="1"/>
      <w:marLeft w:val="0"/>
      <w:marRight w:val="0"/>
      <w:marTop w:val="0"/>
      <w:marBottom w:val="0"/>
      <w:divBdr>
        <w:top w:val="none" w:sz="0" w:space="0" w:color="auto"/>
        <w:left w:val="none" w:sz="0" w:space="0" w:color="auto"/>
        <w:bottom w:val="none" w:sz="0" w:space="0" w:color="auto"/>
        <w:right w:val="none" w:sz="0" w:space="0" w:color="auto"/>
      </w:divBdr>
    </w:div>
    <w:div w:id="168563685">
      <w:bodyDiv w:val="1"/>
      <w:marLeft w:val="0"/>
      <w:marRight w:val="0"/>
      <w:marTop w:val="0"/>
      <w:marBottom w:val="0"/>
      <w:divBdr>
        <w:top w:val="none" w:sz="0" w:space="0" w:color="auto"/>
        <w:left w:val="none" w:sz="0" w:space="0" w:color="auto"/>
        <w:bottom w:val="none" w:sz="0" w:space="0" w:color="auto"/>
        <w:right w:val="none" w:sz="0" w:space="0" w:color="auto"/>
      </w:divBdr>
    </w:div>
    <w:div w:id="168712961">
      <w:bodyDiv w:val="1"/>
      <w:marLeft w:val="0"/>
      <w:marRight w:val="0"/>
      <w:marTop w:val="0"/>
      <w:marBottom w:val="0"/>
      <w:divBdr>
        <w:top w:val="none" w:sz="0" w:space="0" w:color="auto"/>
        <w:left w:val="none" w:sz="0" w:space="0" w:color="auto"/>
        <w:bottom w:val="none" w:sz="0" w:space="0" w:color="auto"/>
        <w:right w:val="none" w:sz="0" w:space="0" w:color="auto"/>
      </w:divBdr>
    </w:div>
    <w:div w:id="168912796">
      <w:bodyDiv w:val="1"/>
      <w:marLeft w:val="0"/>
      <w:marRight w:val="0"/>
      <w:marTop w:val="0"/>
      <w:marBottom w:val="0"/>
      <w:divBdr>
        <w:top w:val="none" w:sz="0" w:space="0" w:color="auto"/>
        <w:left w:val="none" w:sz="0" w:space="0" w:color="auto"/>
        <w:bottom w:val="none" w:sz="0" w:space="0" w:color="auto"/>
        <w:right w:val="none" w:sz="0" w:space="0" w:color="auto"/>
      </w:divBdr>
    </w:div>
    <w:div w:id="169298303">
      <w:bodyDiv w:val="1"/>
      <w:marLeft w:val="0"/>
      <w:marRight w:val="0"/>
      <w:marTop w:val="0"/>
      <w:marBottom w:val="0"/>
      <w:divBdr>
        <w:top w:val="none" w:sz="0" w:space="0" w:color="auto"/>
        <w:left w:val="none" w:sz="0" w:space="0" w:color="auto"/>
        <w:bottom w:val="none" w:sz="0" w:space="0" w:color="auto"/>
        <w:right w:val="none" w:sz="0" w:space="0" w:color="auto"/>
      </w:divBdr>
    </w:div>
    <w:div w:id="169374200">
      <w:bodyDiv w:val="1"/>
      <w:marLeft w:val="0"/>
      <w:marRight w:val="0"/>
      <w:marTop w:val="0"/>
      <w:marBottom w:val="0"/>
      <w:divBdr>
        <w:top w:val="none" w:sz="0" w:space="0" w:color="auto"/>
        <w:left w:val="none" w:sz="0" w:space="0" w:color="auto"/>
        <w:bottom w:val="none" w:sz="0" w:space="0" w:color="auto"/>
        <w:right w:val="none" w:sz="0" w:space="0" w:color="auto"/>
      </w:divBdr>
    </w:div>
    <w:div w:id="169418922">
      <w:bodyDiv w:val="1"/>
      <w:marLeft w:val="0"/>
      <w:marRight w:val="0"/>
      <w:marTop w:val="0"/>
      <w:marBottom w:val="0"/>
      <w:divBdr>
        <w:top w:val="none" w:sz="0" w:space="0" w:color="auto"/>
        <w:left w:val="none" w:sz="0" w:space="0" w:color="auto"/>
        <w:bottom w:val="none" w:sz="0" w:space="0" w:color="auto"/>
        <w:right w:val="none" w:sz="0" w:space="0" w:color="auto"/>
      </w:divBdr>
    </w:div>
    <w:div w:id="169610494">
      <w:bodyDiv w:val="1"/>
      <w:marLeft w:val="0"/>
      <w:marRight w:val="0"/>
      <w:marTop w:val="0"/>
      <w:marBottom w:val="0"/>
      <w:divBdr>
        <w:top w:val="none" w:sz="0" w:space="0" w:color="auto"/>
        <w:left w:val="none" w:sz="0" w:space="0" w:color="auto"/>
        <w:bottom w:val="none" w:sz="0" w:space="0" w:color="auto"/>
        <w:right w:val="none" w:sz="0" w:space="0" w:color="auto"/>
      </w:divBdr>
    </w:div>
    <w:div w:id="169612382">
      <w:bodyDiv w:val="1"/>
      <w:marLeft w:val="0"/>
      <w:marRight w:val="0"/>
      <w:marTop w:val="0"/>
      <w:marBottom w:val="0"/>
      <w:divBdr>
        <w:top w:val="none" w:sz="0" w:space="0" w:color="auto"/>
        <w:left w:val="none" w:sz="0" w:space="0" w:color="auto"/>
        <w:bottom w:val="none" w:sz="0" w:space="0" w:color="auto"/>
        <w:right w:val="none" w:sz="0" w:space="0" w:color="auto"/>
      </w:divBdr>
    </w:div>
    <w:div w:id="170266721">
      <w:bodyDiv w:val="1"/>
      <w:marLeft w:val="0"/>
      <w:marRight w:val="0"/>
      <w:marTop w:val="0"/>
      <w:marBottom w:val="0"/>
      <w:divBdr>
        <w:top w:val="none" w:sz="0" w:space="0" w:color="auto"/>
        <w:left w:val="none" w:sz="0" w:space="0" w:color="auto"/>
        <w:bottom w:val="none" w:sz="0" w:space="0" w:color="auto"/>
        <w:right w:val="none" w:sz="0" w:space="0" w:color="auto"/>
      </w:divBdr>
    </w:div>
    <w:div w:id="170491515">
      <w:bodyDiv w:val="1"/>
      <w:marLeft w:val="0"/>
      <w:marRight w:val="0"/>
      <w:marTop w:val="0"/>
      <w:marBottom w:val="0"/>
      <w:divBdr>
        <w:top w:val="none" w:sz="0" w:space="0" w:color="auto"/>
        <w:left w:val="none" w:sz="0" w:space="0" w:color="auto"/>
        <w:bottom w:val="none" w:sz="0" w:space="0" w:color="auto"/>
        <w:right w:val="none" w:sz="0" w:space="0" w:color="auto"/>
      </w:divBdr>
    </w:div>
    <w:div w:id="170529066">
      <w:bodyDiv w:val="1"/>
      <w:marLeft w:val="0"/>
      <w:marRight w:val="0"/>
      <w:marTop w:val="0"/>
      <w:marBottom w:val="0"/>
      <w:divBdr>
        <w:top w:val="none" w:sz="0" w:space="0" w:color="auto"/>
        <w:left w:val="none" w:sz="0" w:space="0" w:color="auto"/>
        <w:bottom w:val="none" w:sz="0" w:space="0" w:color="auto"/>
        <w:right w:val="none" w:sz="0" w:space="0" w:color="auto"/>
      </w:divBdr>
    </w:div>
    <w:div w:id="170603547">
      <w:bodyDiv w:val="1"/>
      <w:marLeft w:val="0"/>
      <w:marRight w:val="0"/>
      <w:marTop w:val="0"/>
      <w:marBottom w:val="0"/>
      <w:divBdr>
        <w:top w:val="none" w:sz="0" w:space="0" w:color="auto"/>
        <w:left w:val="none" w:sz="0" w:space="0" w:color="auto"/>
        <w:bottom w:val="none" w:sz="0" w:space="0" w:color="auto"/>
        <w:right w:val="none" w:sz="0" w:space="0" w:color="auto"/>
      </w:divBdr>
    </w:div>
    <w:div w:id="170684553">
      <w:bodyDiv w:val="1"/>
      <w:marLeft w:val="0"/>
      <w:marRight w:val="0"/>
      <w:marTop w:val="0"/>
      <w:marBottom w:val="0"/>
      <w:divBdr>
        <w:top w:val="none" w:sz="0" w:space="0" w:color="auto"/>
        <w:left w:val="none" w:sz="0" w:space="0" w:color="auto"/>
        <w:bottom w:val="none" w:sz="0" w:space="0" w:color="auto"/>
        <w:right w:val="none" w:sz="0" w:space="0" w:color="auto"/>
      </w:divBdr>
    </w:div>
    <w:div w:id="170797945">
      <w:bodyDiv w:val="1"/>
      <w:marLeft w:val="0"/>
      <w:marRight w:val="0"/>
      <w:marTop w:val="0"/>
      <w:marBottom w:val="0"/>
      <w:divBdr>
        <w:top w:val="none" w:sz="0" w:space="0" w:color="auto"/>
        <w:left w:val="none" w:sz="0" w:space="0" w:color="auto"/>
        <w:bottom w:val="none" w:sz="0" w:space="0" w:color="auto"/>
        <w:right w:val="none" w:sz="0" w:space="0" w:color="auto"/>
      </w:divBdr>
    </w:div>
    <w:div w:id="170921761">
      <w:bodyDiv w:val="1"/>
      <w:marLeft w:val="0"/>
      <w:marRight w:val="0"/>
      <w:marTop w:val="0"/>
      <w:marBottom w:val="0"/>
      <w:divBdr>
        <w:top w:val="none" w:sz="0" w:space="0" w:color="auto"/>
        <w:left w:val="none" w:sz="0" w:space="0" w:color="auto"/>
        <w:bottom w:val="none" w:sz="0" w:space="0" w:color="auto"/>
        <w:right w:val="none" w:sz="0" w:space="0" w:color="auto"/>
      </w:divBdr>
    </w:div>
    <w:div w:id="171650784">
      <w:bodyDiv w:val="1"/>
      <w:marLeft w:val="0"/>
      <w:marRight w:val="0"/>
      <w:marTop w:val="0"/>
      <w:marBottom w:val="0"/>
      <w:divBdr>
        <w:top w:val="none" w:sz="0" w:space="0" w:color="auto"/>
        <w:left w:val="none" w:sz="0" w:space="0" w:color="auto"/>
        <w:bottom w:val="none" w:sz="0" w:space="0" w:color="auto"/>
        <w:right w:val="none" w:sz="0" w:space="0" w:color="auto"/>
      </w:divBdr>
    </w:div>
    <w:div w:id="172771055">
      <w:bodyDiv w:val="1"/>
      <w:marLeft w:val="0"/>
      <w:marRight w:val="0"/>
      <w:marTop w:val="0"/>
      <w:marBottom w:val="0"/>
      <w:divBdr>
        <w:top w:val="none" w:sz="0" w:space="0" w:color="auto"/>
        <w:left w:val="none" w:sz="0" w:space="0" w:color="auto"/>
        <w:bottom w:val="none" w:sz="0" w:space="0" w:color="auto"/>
        <w:right w:val="none" w:sz="0" w:space="0" w:color="auto"/>
      </w:divBdr>
    </w:div>
    <w:div w:id="172847028">
      <w:bodyDiv w:val="1"/>
      <w:marLeft w:val="0"/>
      <w:marRight w:val="0"/>
      <w:marTop w:val="0"/>
      <w:marBottom w:val="0"/>
      <w:divBdr>
        <w:top w:val="none" w:sz="0" w:space="0" w:color="auto"/>
        <w:left w:val="none" w:sz="0" w:space="0" w:color="auto"/>
        <w:bottom w:val="none" w:sz="0" w:space="0" w:color="auto"/>
        <w:right w:val="none" w:sz="0" w:space="0" w:color="auto"/>
      </w:divBdr>
    </w:div>
    <w:div w:id="172914711">
      <w:bodyDiv w:val="1"/>
      <w:marLeft w:val="0"/>
      <w:marRight w:val="0"/>
      <w:marTop w:val="0"/>
      <w:marBottom w:val="0"/>
      <w:divBdr>
        <w:top w:val="none" w:sz="0" w:space="0" w:color="auto"/>
        <w:left w:val="none" w:sz="0" w:space="0" w:color="auto"/>
        <w:bottom w:val="none" w:sz="0" w:space="0" w:color="auto"/>
        <w:right w:val="none" w:sz="0" w:space="0" w:color="auto"/>
      </w:divBdr>
    </w:div>
    <w:div w:id="172964008">
      <w:bodyDiv w:val="1"/>
      <w:marLeft w:val="0"/>
      <w:marRight w:val="0"/>
      <w:marTop w:val="0"/>
      <w:marBottom w:val="0"/>
      <w:divBdr>
        <w:top w:val="none" w:sz="0" w:space="0" w:color="auto"/>
        <w:left w:val="none" w:sz="0" w:space="0" w:color="auto"/>
        <w:bottom w:val="none" w:sz="0" w:space="0" w:color="auto"/>
        <w:right w:val="none" w:sz="0" w:space="0" w:color="auto"/>
      </w:divBdr>
    </w:div>
    <w:div w:id="173233509">
      <w:bodyDiv w:val="1"/>
      <w:marLeft w:val="0"/>
      <w:marRight w:val="0"/>
      <w:marTop w:val="0"/>
      <w:marBottom w:val="0"/>
      <w:divBdr>
        <w:top w:val="none" w:sz="0" w:space="0" w:color="auto"/>
        <w:left w:val="none" w:sz="0" w:space="0" w:color="auto"/>
        <w:bottom w:val="none" w:sz="0" w:space="0" w:color="auto"/>
        <w:right w:val="none" w:sz="0" w:space="0" w:color="auto"/>
      </w:divBdr>
    </w:div>
    <w:div w:id="174002064">
      <w:bodyDiv w:val="1"/>
      <w:marLeft w:val="0"/>
      <w:marRight w:val="0"/>
      <w:marTop w:val="0"/>
      <w:marBottom w:val="0"/>
      <w:divBdr>
        <w:top w:val="none" w:sz="0" w:space="0" w:color="auto"/>
        <w:left w:val="none" w:sz="0" w:space="0" w:color="auto"/>
        <w:bottom w:val="none" w:sz="0" w:space="0" w:color="auto"/>
        <w:right w:val="none" w:sz="0" w:space="0" w:color="auto"/>
      </w:divBdr>
    </w:div>
    <w:div w:id="174076542">
      <w:bodyDiv w:val="1"/>
      <w:marLeft w:val="0"/>
      <w:marRight w:val="0"/>
      <w:marTop w:val="0"/>
      <w:marBottom w:val="0"/>
      <w:divBdr>
        <w:top w:val="none" w:sz="0" w:space="0" w:color="auto"/>
        <w:left w:val="none" w:sz="0" w:space="0" w:color="auto"/>
        <w:bottom w:val="none" w:sz="0" w:space="0" w:color="auto"/>
        <w:right w:val="none" w:sz="0" w:space="0" w:color="auto"/>
      </w:divBdr>
    </w:div>
    <w:div w:id="174341471">
      <w:bodyDiv w:val="1"/>
      <w:marLeft w:val="0"/>
      <w:marRight w:val="0"/>
      <w:marTop w:val="0"/>
      <w:marBottom w:val="0"/>
      <w:divBdr>
        <w:top w:val="none" w:sz="0" w:space="0" w:color="auto"/>
        <w:left w:val="none" w:sz="0" w:space="0" w:color="auto"/>
        <w:bottom w:val="none" w:sz="0" w:space="0" w:color="auto"/>
        <w:right w:val="none" w:sz="0" w:space="0" w:color="auto"/>
      </w:divBdr>
    </w:div>
    <w:div w:id="174619079">
      <w:bodyDiv w:val="1"/>
      <w:marLeft w:val="0"/>
      <w:marRight w:val="0"/>
      <w:marTop w:val="0"/>
      <w:marBottom w:val="0"/>
      <w:divBdr>
        <w:top w:val="none" w:sz="0" w:space="0" w:color="auto"/>
        <w:left w:val="none" w:sz="0" w:space="0" w:color="auto"/>
        <w:bottom w:val="none" w:sz="0" w:space="0" w:color="auto"/>
        <w:right w:val="none" w:sz="0" w:space="0" w:color="auto"/>
      </w:divBdr>
    </w:div>
    <w:div w:id="174850929">
      <w:bodyDiv w:val="1"/>
      <w:marLeft w:val="0"/>
      <w:marRight w:val="0"/>
      <w:marTop w:val="0"/>
      <w:marBottom w:val="0"/>
      <w:divBdr>
        <w:top w:val="none" w:sz="0" w:space="0" w:color="auto"/>
        <w:left w:val="none" w:sz="0" w:space="0" w:color="auto"/>
        <w:bottom w:val="none" w:sz="0" w:space="0" w:color="auto"/>
        <w:right w:val="none" w:sz="0" w:space="0" w:color="auto"/>
      </w:divBdr>
    </w:div>
    <w:div w:id="175536374">
      <w:bodyDiv w:val="1"/>
      <w:marLeft w:val="0"/>
      <w:marRight w:val="0"/>
      <w:marTop w:val="0"/>
      <w:marBottom w:val="0"/>
      <w:divBdr>
        <w:top w:val="none" w:sz="0" w:space="0" w:color="auto"/>
        <w:left w:val="none" w:sz="0" w:space="0" w:color="auto"/>
        <w:bottom w:val="none" w:sz="0" w:space="0" w:color="auto"/>
        <w:right w:val="none" w:sz="0" w:space="0" w:color="auto"/>
      </w:divBdr>
    </w:div>
    <w:div w:id="176426734">
      <w:bodyDiv w:val="1"/>
      <w:marLeft w:val="0"/>
      <w:marRight w:val="0"/>
      <w:marTop w:val="0"/>
      <w:marBottom w:val="0"/>
      <w:divBdr>
        <w:top w:val="none" w:sz="0" w:space="0" w:color="auto"/>
        <w:left w:val="none" w:sz="0" w:space="0" w:color="auto"/>
        <w:bottom w:val="none" w:sz="0" w:space="0" w:color="auto"/>
        <w:right w:val="none" w:sz="0" w:space="0" w:color="auto"/>
      </w:divBdr>
    </w:div>
    <w:div w:id="177162365">
      <w:bodyDiv w:val="1"/>
      <w:marLeft w:val="0"/>
      <w:marRight w:val="0"/>
      <w:marTop w:val="0"/>
      <w:marBottom w:val="0"/>
      <w:divBdr>
        <w:top w:val="none" w:sz="0" w:space="0" w:color="auto"/>
        <w:left w:val="none" w:sz="0" w:space="0" w:color="auto"/>
        <w:bottom w:val="none" w:sz="0" w:space="0" w:color="auto"/>
        <w:right w:val="none" w:sz="0" w:space="0" w:color="auto"/>
      </w:divBdr>
    </w:div>
    <w:div w:id="178934513">
      <w:bodyDiv w:val="1"/>
      <w:marLeft w:val="0"/>
      <w:marRight w:val="0"/>
      <w:marTop w:val="0"/>
      <w:marBottom w:val="0"/>
      <w:divBdr>
        <w:top w:val="none" w:sz="0" w:space="0" w:color="auto"/>
        <w:left w:val="none" w:sz="0" w:space="0" w:color="auto"/>
        <w:bottom w:val="none" w:sz="0" w:space="0" w:color="auto"/>
        <w:right w:val="none" w:sz="0" w:space="0" w:color="auto"/>
      </w:divBdr>
    </w:div>
    <w:div w:id="179004661">
      <w:bodyDiv w:val="1"/>
      <w:marLeft w:val="0"/>
      <w:marRight w:val="0"/>
      <w:marTop w:val="0"/>
      <w:marBottom w:val="0"/>
      <w:divBdr>
        <w:top w:val="none" w:sz="0" w:space="0" w:color="auto"/>
        <w:left w:val="none" w:sz="0" w:space="0" w:color="auto"/>
        <w:bottom w:val="none" w:sz="0" w:space="0" w:color="auto"/>
        <w:right w:val="none" w:sz="0" w:space="0" w:color="auto"/>
      </w:divBdr>
    </w:div>
    <w:div w:id="179860630">
      <w:bodyDiv w:val="1"/>
      <w:marLeft w:val="0"/>
      <w:marRight w:val="0"/>
      <w:marTop w:val="0"/>
      <w:marBottom w:val="0"/>
      <w:divBdr>
        <w:top w:val="none" w:sz="0" w:space="0" w:color="auto"/>
        <w:left w:val="none" w:sz="0" w:space="0" w:color="auto"/>
        <w:bottom w:val="none" w:sz="0" w:space="0" w:color="auto"/>
        <w:right w:val="none" w:sz="0" w:space="0" w:color="auto"/>
      </w:divBdr>
    </w:div>
    <w:div w:id="180508681">
      <w:bodyDiv w:val="1"/>
      <w:marLeft w:val="0"/>
      <w:marRight w:val="0"/>
      <w:marTop w:val="0"/>
      <w:marBottom w:val="0"/>
      <w:divBdr>
        <w:top w:val="none" w:sz="0" w:space="0" w:color="auto"/>
        <w:left w:val="none" w:sz="0" w:space="0" w:color="auto"/>
        <w:bottom w:val="none" w:sz="0" w:space="0" w:color="auto"/>
        <w:right w:val="none" w:sz="0" w:space="0" w:color="auto"/>
      </w:divBdr>
    </w:div>
    <w:div w:id="181012310">
      <w:bodyDiv w:val="1"/>
      <w:marLeft w:val="0"/>
      <w:marRight w:val="0"/>
      <w:marTop w:val="0"/>
      <w:marBottom w:val="0"/>
      <w:divBdr>
        <w:top w:val="none" w:sz="0" w:space="0" w:color="auto"/>
        <w:left w:val="none" w:sz="0" w:space="0" w:color="auto"/>
        <w:bottom w:val="none" w:sz="0" w:space="0" w:color="auto"/>
        <w:right w:val="none" w:sz="0" w:space="0" w:color="auto"/>
      </w:divBdr>
    </w:div>
    <w:div w:id="181406955">
      <w:bodyDiv w:val="1"/>
      <w:marLeft w:val="0"/>
      <w:marRight w:val="0"/>
      <w:marTop w:val="0"/>
      <w:marBottom w:val="0"/>
      <w:divBdr>
        <w:top w:val="none" w:sz="0" w:space="0" w:color="auto"/>
        <w:left w:val="none" w:sz="0" w:space="0" w:color="auto"/>
        <w:bottom w:val="none" w:sz="0" w:space="0" w:color="auto"/>
        <w:right w:val="none" w:sz="0" w:space="0" w:color="auto"/>
      </w:divBdr>
    </w:div>
    <w:div w:id="181862676">
      <w:bodyDiv w:val="1"/>
      <w:marLeft w:val="0"/>
      <w:marRight w:val="0"/>
      <w:marTop w:val="0"/>
      <w:marBottom w:val="0"/>
      <w:divBdr>
        <w:top w:val="none" w:sz="0" w:space="0" w:color="auto"/>
        <w:left w:val="none" w:sz="0" w:space="0" w:color="auto"/>
        <w:bottom w:val="none" w:sz="0" w:space="0" w:color="auto"/>
        <w:right w:val="none" w:sz="0" w:space="0" w:color="auto"/>
      </w:divBdr>
    </w:div>
    <w:div w:id="181864481">
      <w:bodyDiv w:val="1"/>
      <w:marLeft w:val="0"/>
      <w:marRight w:val="0"/>
      <w:marTop w:val="0"/>
      <w:marBottom w:val="0"/>
      <w:divBdr>
        <w:top w:val="none" w:sz="0" w:space="0" w:color="auto"/>
        <w:left w:val="none" w:sz="0" w:space="0" w:color="auto"/>
        <w:bottom w:val="none" w:sz="0" w:space="0" w:color="auto"/>
        <w:right w:val="none" w:sz="0" w:space="0" w:color="auto"/>
      </w:divBdr>
    </w:div>
    <w:div w:id="182280513">
      <w:bodyDiv w:val="1"/>
      <w:marLeft w:val="0"/>
      <w:marRight w:val="0"/>
      <w:marTop w:val="0"/>
      <w:marBottom w:val="0"/>
      <w:divBdr>
        <w:top w:val="none" w:sz="0" w:space="0" w:color="auto"/>
        <w:left w:val="none" w:sz="0" w:space="0" w:color="auto"/>
        <w:bottom w:val="none" w:sz="0" w:space="0" w:color="auto"/>
        <w:right w:val="none" w:sz="0" w:space="0" w:color="auto"/>
      </w:divBdr>
    </w:div>
    <w:div w:id="182479334">
      <w:bodyDiv w:val="1"/>
      <w:marLeft w:val="0"/>
      <w:marRight w:val="0"/>
      <w:marTop w:val="0"/>
      <w:marBottom w:val="0"/>
      <w:divBdr>
        <w:top w:val="none" w:sz="0" w:space="0" w:color="auto"/>
        <w:left w:val="none" w:sz="0" w:space="0" w:color="auto"/>
        <w:bottom w:val="none" w:sz="0" w:space="0" w:color="auto"/>
        <w:right w:val="none" w:sz="0" w:space="0" w:color="auto"/>
      </w:divBdr>
    </w:div>
    <w:div w:id="182743491">
      <w:bodyDiv w:val="1"/>
      <w:marLeft w:val="0"/>
      <w:marRight w:val="0"/>
      <w:marTop w:val="0"/>
      <w:marBottom w:val="0"/>
      <w:divBdr>
        <w:top w:val="none" w:sz="0" w:space="0" w:color="auto"/>
        <w:left w:val="none" w:sz="0" w:space="0" w:color="auto"/>
        <w:bottom w:val="none" w:sz="0" w:space="0" w:color="auto"/>
        <w:right w:val="none" w:sz="0" w:space="0" w:color="auto"/>
      </w:divBdr>
    </w:div>
    <w:div w:id="182938798">
      <w:bodyDiv w:val="1"/>
      <w:marLeft w:val="0"/>
      <w:marRight w:val="0"/>
      <w:marTop w:val="0"/>
      <w:marBottom w:val="0"/>
      <w:divBdr>
        <w:top w:val="none" w:sz="0" w:space="0" w:color="auto"/>
        <w:left w:val="none" w:sz="0" w:space="0" w:color="auto"/>
        <w:bottom w:val="none" w:sz="0" w:space="0" w:color="auto"/>
        <w:right w:val="none" w:sz="0" w:space="0" w:color="auto"/>
      </w:divBdr>
    </w:div>
    <w:div w:id="183906529">
      <w:bodyDiv w:val="1"/>
      <w:marLeft w:val="0"/>
      <w:marRight w:val="0"/>
      <w:marTop w:val="0"/>
      <w:marBottom w:val="0"/>
      <w:divBdr>
        <w:top w:val="none" w:sz="0" w:space="0" w:color="auto"/>
        <w:left w:val="none" w:sz="0" w:space="0" w:color="auto"/>
        <w:bottom w:val="none" w:sz="0" w:space="0" w:color="auto"/>
        <w:right w:val="none" w:sz="0" w:space="0" w:color="auto"/>
      </w:divBdr>
    </w:div>
    <w:div w:id="183908362">
      <w:bodyDiv w:val="1"/>
      <w:marLeft w:val="0"/>
      <w:marRight w:val="0"/>
      <w:marTop w:val="0"/>
      <w:marBottom w:val="0"/>
      <w:divBdr>
        <w:top w:val="none" w:sz="0" w:space="0" w:color="auto"/>
        <w:left w:val="none" w:sz="0" w:space="0" w:color="auto"/>
        <w:bottom w:val="none" w:sz="0" w:space="0" w:color="auto"/>
        <w:right w:val="none" w:sz="0" w:space="0" w:color="auto"/>
      </w:divBdr>
    </w:div>
    <w:div w:id="184171661">
      <w:bodyDiv w:val="1"/>
      <w:marLeft w:val="0"/>
      <w:marRight w:val="0"/>
      <w:marTop w:val="0"/>
      <w:marBottom w:val="0"/>
      <w:divBdr>
        <w:top w:val="none" w:sz="0" w:space="0" w:color="auto"/>
        <w:left w:val="none" w:sz="0" w:space="0" w:color="auto"/>
        <w:bottom w:val="none" w:sz="0" w:space="0" w:color="auto"/>
        <w:right w:val="none" w:sz="0" w:space="0" w:color="auto"/>
      </w:divBdr>
    </w:div>
    <w:div w:id="184294632">
      <w:bodyDiv w:val="1"/>
      <w:marLeft w:val="0"/>
      <w:marRight w:val="0"/>
      <w:marTop w:val="0"/>
      <w:marBottom w:val="0"/>
      <w:divBdr>
        <w:top w:val="none" w:sz="0" w:space="0" w:color="auto"/>
        <w:left w:val="none" w:sz="0" w:space="0" w:color="auto"/>
        <w:bottom w:val="none" w:sz="0" w:space="0" w:color="auto"/>
        <w:right w:val="none" w:sz="0" w:space="0" w:color="auto"/>
      </w:divBdr>
    </w:div>
    <w:div w:id="184565358">
      <w:bodyDiv w:val="1"/>
      <w:marLeft w:val="0"/>
      <w:marRight w:val="0"/>
      <w:marTop w:val="0"/>
      <w:marBottom w:val="0"/>
      <w:divBdr>
        <w:top w:val="none" w:sz="0" w:space="0" w:color="auto"/>
        <w:left w:val="none" w:sz="0" w:space="0" w:color="auto"/>
        <w:bottom w:val="none" w:sz="0" w:space="0" w:color="auto"/>
        <w:right w:val="none" w:sz="0" w:space="0" w:color="auto"/>
      </w:divBdr>
    </w:div>
    <w:div w:id="184829993">
      <w:bodyDiv w:val="1"/>
      <w:marLeft w:val="0"/>
      <w:marRight w:val="0"/>
      <w:marTop w:val="0"/>
      <w:marBottom w:val="0"/>
      <w:divBdr>
        <w:top w:val="none" w:sz="0" w:space="0" w:color="auto"/>
        <w:left w:val="none" w:sz="0" w:space="0" w:color="auto"/>
        <w:bottom w:val="none" w:sz="0" w:space="0" w:color="auto"/>
        <w:right w:val="none" w:sz="0" w:space="0" w:color="auto"/>
      </w:divBdr>
    </w:div>
    <w:div w:id="185295184">
      <w:bodyDiv w:val="1"/>
      <w:marLeft w:val="0"/>
      <w:marRight w:val="0"/>
      <w:marTop w:val="0"/>
      <w:marBottom w:val="0"/>
      <w:divBdr>
        <w:top w:val="none" w:sz="0" w:space="0" w:color="auto"/>
        <w:left w:val="none" w:sz="0" w:space="0" w:color="auto"/>
        <w:bottom w:val="none" w:sz="0" w:space="0" w:color="auto"/>
        <w:right w:val="none" w:sz="0" w:space="0" w:color="auto"/>
      </w:divBdr>
    </w:div>
    <w:div w:id="185338511">
      <w:bodyDiv w:val="1"/>
      <w:marLeft w:val="0"/>
      <w:marRight w:val="0"/>
      <w:marTop w:val="0"/>
      <w:marBottom w:val="0"/>
      <w:divBdr>
        <w:top w:val="none" w:sz="0" w:space="0" w:color="auto"/>
        <w:left w:val="none" w:sz="0" w:space="0" w:color="auto"/>
        <w:bottom w:val="none" w:sz="0" w:space="0" w:color="auto"/>
        <w:right w:val="none" w:sz="0" w:space="0" w:color="auto"/>
      </w:divBdr>
    </w:div>
    <w:div w:id="185753210">
      <w:bodyDiv w:val="1"/>
      <w:marLeft w:val="0"/>
      <w:marRight w:val="0"/>
      <w:marTop w:val="0"/>
      <w:marBottom w:val="0"/>
      <w:divBdr>
        <w:top w:val="none" w:sz="0" w:space="0" w:color="auto"/>
        <w:left w:val="none" w:sz="0" w:space="0" w:color="auto"/>
        <w:bottom w:val="none" w:sz="0" w:space="0" w:color="auto"/>
        <w:right w:val="none" w:sz="0" w:space="0" w:color="auto"/>
      </w:divBdr>
    </w:div>
    <w:div w:id="185946234">
      <w:bodyDiv w:val="1"/>
      <w:marLeft w:val="0"/>
      <w:marRight w:val="0"/>
      <w:marTop w:val="0"/>
      <w:marBottom w:val="0"/>
      <w:divBdr>
        <w:top w:val="none" w:sz="0" w:space="0" w:color="auto"/>
        <w:left w:val="none" w:sz="0" w:space="0" w:color="auto"/>
        <w:bottom w:val="none" w:sz="0" w:space="0" w:color="auto"/>
        <w:right w:val="none" w:sz="0" w:space="0" w:color="auto"/>
      </w:divBdr>
    </w:div>
    <w:div w:id="186792495">
      <w:bodyDiv w:val="1"/>
      <w:marLeft w:val="0"/>
      <w:marRight w:val="0"/>
      <w:marTop w:val="0"/>
      <w:marBottom w:val="0"/>
      <w:divBdr>
        <w:top w:val="none" w:sz="0" w:space="0" w:color="auto"/>
        <w:left w:val="none" w:sz="0" w:space="0" w:color="auto"/>
        <w:bottom w:val="none" w:sz="0" w:space="0" w:color="auto"/>
        <w:right w:val="none" w:sz="0" w:space="0" w:color="auto"/>
      </w:divBdr>
    </w:div>
    <w:div w:id="187185509">
      <w:bodyDiv w:val="1"/>
      <w:marLeft w:val="0"/>
      <w:marRight w:val="0"/>
      <w:marTop w:val="0"/>
      <w:marBottom w:val="0"/>
      <w:divBdr>
        <w:top w:val="none" w:sz="0" w:space="0" w:color="auto"/>
        <w:left w:val="none" w:sz="0" w:space="0" w:color="auto"/>
        <w:bottom w:val="none" w:sz="0" w:space="0" w:color="auto"/>
        <w:right w:val="none" w:sz="0" w:space="0" w:color="auto"/>
      </w:divBdr>
    </w:div>
    <w:div w:id="187255966">
      <w:bodyDiv w:val="1"/>
      <w:marLeft w:val="0"/>
      <w:marRight w:val="0"/>
      <w:marTop w:val="0"/>
      <w:marBottom w:val="0"/>
      <w:divBdr>
        <w:top w:val="none" w:sz="0" w:space="0" w:color="auto"/>
        <w:left w:val="none" w:sz="0" w:space="0" w:color="auto"/>
        <w:bottom w:val="none" w:sz="0" w:space="0" w:color="auto"/>
        <w:right w:val="none" w:sz="0" w:space="0" w:color="auto"/>
      </w:divBdr>
      <w:divsChild>
        <w:div w:id="117191855">
          <w:marLeft w:val="480"/>
          <w:marRight w:val="0"/>
          <w:marTop w:val="0"/>
          <w:marBottom w:val="0"/>
          <w:divBdr>
            <w:top w:val="none" w:sz="0" w:space="0" w:color="auto"/>
            <w:left w:val="none" w:sz="0" w:space="0" w:color="auto"/>
            <w:bottom w:val="none" w:sz="0" w:space="0" w:color="auto"/>
            <w:right w:val="none" w:sz="0" w:space="0" w:color="auto"/>
          </w:divBdr>
        </w:div>
        <w:div w:id="121046058">
          <w:marLeft w:val="480"/>
          <w:marRight w:val="0"/>
          <w:marTop w:val="0"/>
          <w:marBottom w:val="0"/>
          <w:divBdr>
            <w:top w:val="none" w:sz="0" w:space="0" w:color="auto"/>
            <w:left w:val="none" w:sz="0" w:space="0" w:color="auto"/>
            <w:bottom w:val="none" w:sz="0" w:space="0" w:color="auto"/>
            <w:right w:val="none" w:sz="0" w:space="0" w:color="auto"/>
          </w:divBdr>
        </w:div>
        <w:div w:id="179124018">
          <w:marLeft w:val="480"/>
          <w:marRight w:val="0"/>
          <w:marTop w:val="0"/>
          <w:marBottom w:val="0"/>
          <w:divBdr>
            <w:top w:val="none" w:sz="0" w:space="0" w:color="auto"/>
            <w:left w:val="none" w:sz="0" w:space="0" w:color="auto"/>
            <w:bottom w:val="none" w:sz="0" w:space="0" w:color="auto"/>
            <w:right w:val="none" w:sz="0" w:space="0" w:color="auto"/>
          </w:divBdr>
        </w:div>
        <w:div w:id="284625170">
          <w:marLeft w:val="480"/>
          <w:marRight w:val="0"/>
          <w:marTop w:val="0"/>
          <w:marBottom w:val="0"/>
          <w:divBdr>
            <w:top w:val="none" w:sz="0" w:space="0" w:color="auto"/>
            <w:left w:val="none" w:sz="0" w:space="0" w:color="auto"/>
            <w:bottom w:val="none" w:sz="0" w:space="0" w:color="auto"/>
            <w:right w:val="none" w:sz="0" w:space="0" w:color="auto"/>
          </w:divBdr>
        </w:div>
        <w:div w:id="343822532">
          <w:marLeft w:val="480"/>
          <w:marRight w:val="0"/>
          <w:marTop w:val="0"/>
          <w:marBottom w:val="0"/>
          <w:divBdr>
            <w:top w:val="none" w:sz="0" w:space="0" w:color="auto"/>
            <w:left w:val="none" w:sz="0" w:space="0" w:color="auto"/>
            <w:bottom w:val="none" w:sz="0" w:space="0" w:color="auto"/>
            <w:right w:val="none" w:sz="0" w:space="0" w:color="auto"/>
          </w:divBdr>
        </w:div>
        <w:div w:id="540626916">
          <w:marLeft w:val="480"/>
          <w:marRight w:val="0"/>
          <w:marTop w:val="0"/>
          <w:marBottom w:val="0"/>
          <w:divBdr>
            <w:top w:val="none" w:sz="0" w:space="0" w:color="auto"/>
            <w:left w:val="none" w:sz="0" w:space="0" w:color="auto"/>
            <w:bottom w:val="none" w:sz="0" w:space="0" w:color="auto"/>
            <w:right w:val="none" w:sz="0" w:space="0" w:color="auto"/>
          </w:divBdr>
        </w:div>
        <w:div w:id="595868406">
          <w:marLeft w:val="480"/>
          <w:marRight w:val="0"/>
          <w:marTop w:val="0"/>
          <w:marBottom w:val="0"/>
          <w:divBdr>
            <w:top w:val="none" w:sz="0" w:space="0" w:color="auto"/>
            <w:left w:val="none" w:sz="0" w:space="0" w:color="auto"/>
            <w:bottom w:val="none" w:sz="0" w:space="0" w:color="auto"/>
            <w:right w:val="none" w:sz="0" w:space="0" w:color="auto"/>
          </w:divBdr>
        </w:div>
        <w:div w:id="710418233">
          <w:marLeft w:val="480"/>
          <w:marRight w:val="0"/>
          <w:marTop w:val="0"/>
          <w:marBottom w:val="0"/>
          <w:divBdr>
            <w:top w:val="none" w:sz="0" w:space="0" w:color="auto"/>
            <w:left w:val="none" w:sz="0" w:space="0" w:color="auto"/>
            <w:bottom w:val="none" w:sz="0" w:space="0" w:color="auto"/>
            <w:right w:val="none" w:sz="0" w:space="0" w:color="auto"/>
          </w:divBdr>
        </w:div>
        <w:div w:id="930890219">
          <w:marLeft w:val="480"/>
          <w:marRight w:val="0"/>
          <w:marTop w:val="0"/>
          <w:marBottom w:val="0"/>
          <w:divBdr>
            <w:top w:val="none" w:sz="0" w:space="0" w:color="auto"/>
            <w:left w:val="none" w:sz="0" w:space="0" w:color="auto"/>
            <w:bottom w:val="none" w:sz="0" w:space="0" w:color="auto"/>
            <w:right w:val="none" w:sz="0" w:space="0" w:color="auto"/>
          </w:divBdr>
        </w:div>
        <w:div w:id="953487579">
          <w:marLeft w:val="480"/>
          <w:marRight w:val="0"/>
          <w:marTop w:val="0"/>
          <w:marBottom w:val="0"/>
          <w:divBdr>
            <w:top w:val="none" w:sz="0" w:space="0" w:color="auto"/>
            <w:left w:val="none" w:sz="0" w:space="0" w:color="auto"/>
            <w:bottom w:val="none" w:sz="0" w:space="0" w:color="auto"/>
            <w:right w:val="none" w:sz="0" w:space="0" w:color="auto"/>
          </w:divBdr>
        </w:div>
        <w:div w:id="997735729">
          <w:marLeft w:val="480"/>
          <w:marRight w:val="0"/>
          <w:marTop w:val="0"/>
          <w:marBottom w:val="0"/>
          <w:divBdr>
            <w:top w:val="none" w:sz="0" w:space="0" w:color="auto"/>
            <w:left w:val="none" w:sz="0" w:space="0" w:color="auto"/>
            <w:bottom w:val="none" w:sz="0" w:space="0" w:color="auto"/>
            <w:right w:val="none" w:sz="0" w:space="0" w:color="auto"/>
          </w:divBdr>
        </w:div>
        <w:div w:id="1112893038">
          <w:marLeft w:val="480"/>
          <w:marRight w:val="0"/>
          <w:marTop w:val="0"/>
          <w:marBottom w:val="0"/>
          <w:divBdr>
            <w:top w:val="none" w:sz="0" w:space="0" w:color="auto"/>
            <w:left w:val="none" w:sz="0" w:space="0" w:color="auto"/>
            <w:bottom w:val="none" w:sz="0" w:space="0" w:color="auto"/>
            <w:right w:val="none" w:sz="0" w:space="0" w:color="auto"/>
          </w:divBdr>
        </w:div>
        <w:div w:id="1143278285">
          <w:marLeft w:val="480"/>
          <w:marRight w:val="0"/>
          <w:marTop w:val="0"/>
          <w:marBottom w:val="0"/>
          <w:divBdr>
            <w:top w:val="none" w:sz="0" w:space="0" w:color="auto"/>
            <w:left w:val="none" w:sz="0" w:space="0" w:color="auto"/>
            <w:bottom w:val="none" w:sz="0" w:space="0" w:color="auto"/>
            <w:right w:val="none" w:sz="0" w:space="0" w:color="auto"/>
          </w:divBdr>
        </w:div>
        <w:div w:id="1174031266">
          <w:marLeft w:val="480"/>
          <w:marRight w:val="0"/>
          <w:marTop w:val="0"/>
          <w:marBottom w:val="0"/>
          <w:divBdr>
            <w:top w:val="none" w:sz="0" w:space="0" w:color="auto"/>
            <w:left w:val="none" w:sz="0" w:space="0" w:color="auto"/>
            <w:bottom w:val="none" w:sz="0" w:space="0" w:color="auto"/>
            <w:right w:val="none" w:sz="0" w:space="0" w:color="auto"/>
          </w:divBdr>
        </w:div>
        <w:div w:id="1234464068">
          <w:marLeft w:val="480"/>
          <w:marRight w:val="0"/>
          <w:marTop w:val="0"/>
          <w:marBottom w:val="0"/>
          <w:divBdr>
            <w:top w:val="none" w:sz="0" w:space="0" w:color="auto"/>
            <w:left w:val="none" w:sz="0" w:space="0" w:color="auto"/>
            <w:bottom w:val="none" w:sz="0" w:space="0" w:color="auto"/>
            <w:right w:val="none" w:sz="0" w:space="0" w:color="auto"/>
          </w:divBdr>
        </w:div>
        <w:div w:id="1509637080">
          <w:marLeft w:val="480"/>
          <w:marRight w:val="0"/>
          <w:marTop w:val="0"/>
          <w:marBottom w:val="0"/>
          <w:divBdr>
            <w:top w:val="none" w:sz="0" w:space="0" w:color="auto"/>
            <w:left w:val="none" w:sz="0" w:space="0" w:color="auto"/>
            <w:bottom w:val="none" w:sz="0" w:space="0" w:color="auto"/>
            <w:right w:val="none" w:sz="0" w:space="0" w:color="auto"/>
          </w:divBdr>
        </w:div>
        <w:div w:id="1520697377">
          <w:marLeft w:val="480"/>
          <w:marRight w:val="0"/>
          <w:marTop w:val="0"/>
          <w:marBottom w:val="0"/>
          <w:divBdr>
            <w:top w:val="none" w:sz="0" w:space="0" w:color="auto"/>
            <w:left w:val="none" w:sz="0" w:space="0" w:color="auto"/>
            <w:bottom w:val="none" w:sz="0" w:space="0" w:color="auto"/>
            <w:right w:val="none" w:sz="0" w:space="0" w:color="auto"/>
          </w:divBdr>
        </w:div>
        <w:div w:id="1553880327">
          <w:marLeft w:val="480"/>
          <w:marRight w:val="0"/>
          <w:marTop w:val="0"/>
          <w:marBottom w:val="0"/>
          <w:divBdr>
            <w:top w:val="none" w:sz="0" w:space="0" w:color="auto"/>
            <w:left w:val="none" w:sz="0" w:space="0" w:color="auto"/>
            <w:bottom w:val="none" w:sz="0" w:space="0" w:color="auto"/>
            <w:right w:val="none" w:sz="0" w:space="0" w:color="auto"/>
          </w:divBdr>
        </w:div>
        <w:div w:id="1751583718">
          <w:marLeft w:val="480"/>
          <w:marRight w:val="0"/>
          <w:marTop w:val="0"/>
          <w:marBottom w:val="0"/>
          <w:divBdr>
            <w:top w:val="none" w:sz="0" w:space="0" w:color="auto"/>
            <w:left w:val="none" w:sz="0" w:space="0" w:color="auto"/>
            <w:bottom w:val="none" w:sz="0" w:space="0" w:color="auto"/>
            <w:right w:val="none" w:sz="0" w:space="0" w:color="auto"/>
          </w:divBdr>
        </w:div>
        <w:div w:id="1767649197">
          <w:marLeft w:val="480"/>
          <w:marRight w:val="0"/>
          <w:marTop w:val="0"/>
          <w:marBottom w:val="0"/>
          <w:divBdr>
            <w:top w:val="none" w:sz="0" w:space="0" w:color="auto"/>
            <w:left w:val="none" w:sz="0" w:space="0" w:color="auto"/>
            <w:bottom w:val="none" w:sz="0" w:space="0" w:color="auto"/>
            <w:right w:val="none" w:sz="0" w:space="0" w:color="auto"/>
          </w:divBdr>
        </w:div>
        <w:div w:id="1796290051">
          <w:marLeft w:val="480"/>
          <w:marRight w:val="0"/>
          <w:marTop w:val="0"/>
          <w:marBottom w:val="0"/>
          <w:divBdr>
            <w:top w:val="none" w:sz="0" w:space="0" w:color="auto"/>
            <w:left w:val="none" w:sz="0" w:space="0" w:color="auto"/>
            <w:bottom w:val="none" w:sz="0" w:space="0" w:color="auto"/>
            <w:right w:val="none" w:sz="0" w:space="0" w:color="auto"/>
          </w:divBdr>
        </w:div>
        <w:div w:id="1846704997">
          <w:marLeft w:val="480"/>
          <w:marRight w:val="0"/>
          <w:marTop w:val="0"/>
          <w:marBottom w:val="0"/>
          <w:divBdr>
            <w:top w:val="none" w:sz="0" w:space="0" w:color="auto"/>
            <w:left w:val="none" w:sz="0" w:space="0" w:color="auto"/>
            <w:bottom w:val="none" w:sz="0" w:space="0" w:color="auto"/>
            <w:right w:val="none" w:sz="0" w:space="0" w:color="auto"/>
          </w:divBdr>
        </w:div>
        <w:div w:id="1914074799">
          <w:marLeft w:val="480"/>
          <w:marRight w:val="0"/>
          <w:marTop w:val="0"/>
          <w:marBottom w:val="0"/>
          <w:divBdr>
            <w:top w:val="none" w:sz="0" w:space="0" w:color="auto"/>
            <w:left w:val="none" w:sz="0" w:space="0" w:color="auto"/>
            <w:bottom w:val="none" w:sz="0" w:space="0" w:color="auto"/>
            <w:right w:val="none" w:sz="0" w:space="0" w:color="auto"/>
          </w:divBdr>
        </w:div>
        <w:div w:id="1947734069">
          <w:marLeft w:val="480"/>
          <w:marRight w:val="0"/>
          <w:marTop w:val="0"/>
          <w:marBottom w:val="0"/>
          <w:divBdr>
            <w:top w:val="none" w:sz="0" w:space="0" w:color="auto"/>
            <w:left w:val="none" w:sz="0" w:space="0" w:color="auto"/>
            <w:bottom w:val="none" w:sz="0" w:space="0" w:color="auto"/>
            <w:right w:val="none" w:sz="0" w:space="0" w:color="auto"/>
          </w:divBdr>
        </w:div>
        <w:div w:id="1988901344">
          <w:marLeft w:val="480"/>
          <w:marRight w:val="0"/>
          <w:marTop w:val="0"/>
          <w:marBottom w:val="0"/>
          <w:divBdr>
            <w:top w:val="none" w:sz="0" w:space="0" w:color="auto"/>
            <w:left w:val="none" w:sz="0" w:space="0" w:color="auto"/>
            <w:bottom w:val="none" w:sz="0" w:space="0" w:color="auto"/>
            <w:right w:val="none" w:sz="0" w:space="0" w:color="auto"/>
          </w:divBdr>
        </w:div>
        <w:div w:id="2057584992">
          <w:marLeft w:val="480"/>
          <w:marRight w:val="0"/>
          <w:marTop w:val="0"/>
          <w:marBottom w:val="0"/>
          <w:divBdr>
            <w:top w:val="none" w:sz="0" w:space="0" w:color="auto"/>
            <w:left w:val="none" w:sz="0" w:space="0" w:color="auto"/>
            <w:bottom w:val="none" w:sz="0" w:space="0" w:color="auto"/>
            <w:right w:val="none" w:sz="0" w:space="0" w:color="auto"/>
          </w:divBdr>
        </w:div>
        <w:div w:id="2122188785">
          <w:marLeft w:val="480"/>
          <w:marRight w:val="0"/>
          <w:marTop w:val="0"/>
          <w:marBottom w:val="0"/>
          <w:divBdr>
            <w:top w:val="none" w:sz="0" w:space="0" w:color="auto"/>
            <w:left w:val="none" w:sz="0" w:space="0" w:color="auto"/>
            <w:bottom w:val="none" w:sz="0" w:space="0" w:color="auto"/>
            <w:right w:val="none" w:sz="0" w:space="0" w:color="auto"/>
          </w:divBdr>
        </w:div>
        <w:div w:id="2135710832">
          <w:marLeft w:val="480"/>
          <w:marRight w:val="0"/>
          <w:marTop w:val="0"/>
          <w:marBottom w:val="0"/>
          <w:divBdr>
            <w:top w:val="none" w:sz="0" w:space="0" w:color="auto"/>
            <w:left w:val="none" w:sz="0" w:space="0" w:color="auto"/>
            <w:bottom w:val="none" w:sz="0" w:space="0" w:color="auto"/>
            <w:right w:val="none" w:sz="0" w:space="0" w:color="auto"/>
          </w:divBdr>
        </w:div>
      </w:divsChild>
    </w:div>
    <w:div w:id="188416480">
      <w:bodyDiv w:val="1"/>
      <w:marLeft w:val="0"/>
      <w:marRight w:val="0"/>
      <w:marTop w:val="0"/>
      <w:marBottom w:val="0"/>
      <w:divBdr>
        <w:top w:val="none" w:sz="0" w:space="0" w:color="auto"/>
        <w:left w:val="none" w:sz="0" w:space="0" w:color="auto"/>
        <w:bottom w:val="none" w:sz="0" w:space="0" w:color="auto"/>
        <w:right w:val="none" w:sz="0" w:space="0" w:color="auto"/>
      </w:divBdr>
    </w:div>
    <w:div w:id="188570353">
      <w:bodyDiv w:val="1"/>
      <w:marLeft w:val="0"/>
      <w:marRight w:val="0"/>
      <w:marTop w:val="0"/>
      <w:marBottom w:val="0"/>
      <w:divBdr>
        <w:top w:val="none" w:sz="0" w:space="0" w:color="auto"/>
        <w:left w:val="none" w:sz="0" w:space="0" w:color="auto"/>
        <w:bottom w:val="none" w:sz="0" w:space="0" w:color="auto"/>
        <w:right w:val="none" w:sz="0" w:space="0" w:color="auto"/>
      </w:divBdr>
    </w:div>
    <w:div w:id="188878318">
      <w:bodyDiv w:val="1"/>
      <w:marLeft w:val="0"/>
      <w:marRight w:val="0"/>
      <w:marTop w:val="0"/>
      <w:marBottom w:val="0"/>
      <w:divBdr>
        <w:top w:val="none" w:sz="0" w:space="0" w:color="auto"/>
        <w:left w:val="none" w:sz="0" w:space="0" w:color="auto"/>
        <w:bottom w:val="none" w:sz="0" w:space="0" w:color="auto"/>
        <w:right w:val="none" w:sz="0" w:space="0" w:color="auto"/>
      </w:divBdr>
    </w:div>
    <w:div w:id="190069508">
      <w:bodyDiv w:val="1"/>
      <w:marLeft w:val="0"/>
      <w:marRight w:val="0"/>
      <w:marTop w:val="0"/>
      <w:marBottom w:val="0"/>
      <w:divBdr>
        <w:top w:val="none" w:sz="0" w:space="0" w:color="auto"/>
        <w:left w:val="none" w:sz="0" w:space="0" w:color="auto"/>
        <w:bottom w:val="none" w:sz="0" w:space="0" w:color="auto"/>
        <w:right w:val="none" w:sz="0" w:space="0" w:color="auto"/>
      </w:divBdr>
    </w:div>
    <w:div w:id="190152590">
      <w:bodyDiv w:val="1"/>
      <w:marLeft w:val="0"/>
      <w:marRight w:val="0"/>
      <w:marTop w:val="0"/>
      <w:marBottom w:val="0"/>
      <w:divBdr>
        <w:top w:val="none" w:sz="0" w:space="0" w:color="auto"/>
        <w:left w:val="none" w:sz="0" w:space="0" w:color="auto"/>
        <w:bottom w:val="none" w:sz="0" w:space="0" w:color="auto"/>
        <w:right w:val="none" w:sz="0" w:space="0" w:color="auto"/>
      </w:divBdr>
    </w:div>
    <w:div w:id="190340274">
      <w:bodyDiv w:val="1"/>
      <w:marLeft w:val="0"/>
      <w:marRight w:val="0"/>
      <w:marTop w:val="0"/>
      <w:marBottom w:val="0"/>
      <w:divBdr>
        <w:top w:val="none" w:sz="0" w:space="0" w:color="auto"/>
        <w:left w:val="none" w:sz="0" w:space="0" w:color="auto"/>
        <w:bottom w:val="none" w:sz="0" w:space="0" w:color="auto"/>
        <w:right w:val="none" w:sz="0" w:space="0" w:color="auto"/>
      </w:divBdr>
    </w:div>
    <w:div w:id="190343621">
      <w:bodyDiv w:val="1"/>
      <w:marLeft w:val="0"/>
      <w:marRight w:val="0"/>
      <w:marTop w:val="0"/>
      <w:marBottom w:val="0"/>
      <w:divBdr>
        <w:top w:val="none" w:sz="0" w:space="0" w:color="auto"/>
        <w:left w:val="none" w:sz="0" w:space="0" w:color="auto"/>
        <w:bottom w:val="none" w:sz="0" w:space="0" w:color="auto"/>
        <w:right w:val="none" w:sz="0" w:space="0" w:color="auto"/>
      </w:divBdr>
    </w:div>
    <w:div w:id="190413887">
      <w:bodyDiv w:val="1"/>
      <w:marLeft w:val="0"/>
      <w:marRight w:val="0"/>
      <w:marTop w:val="0"/>
      <w:marBottom w:val="0"/>
      <w:divBdr>
        <w:top w:val="none" w:sz="0" w:space="0" w:color="auto"/>
        <w:left w:val="none" w:sz="0" w:space="0" w:color="auto"/>
        <w:bottom w:val="none" w:sz="0" w:space="0" w:color="auto"/>
        <w:right w:val="none" w:sz="0" w:space="0" w:color="auto"/>
      </w:divBdr>
    </w:div>
    <w:div w:id="191655783">
      <w:bodyDiv w:val="1"/>
      <w:marLeft w:val="0"/>
      <w:marRight w:val="0"/>
      <w:marTop w:val="0"/>
      <w:marBottom w:val="0"/>
      <w:divBdr>
        <w:top w:val="none" w:sz="0" w:space="0" w:color="auto"/>
        <w:left w:val="none" w:sz="0" w:space="0" w:color="auto"/>
        <w:bottom w:val="none" w:sz="0" w:space="0" w:color="auto"/>
        <w:right w:val="none" w:sz="0" w:space="0" w:color="auto"/>
      </w:divBdr>
    </w:div>
    <w:div w:id="193273404">
      <w:bodyDiv w:val="1"/>
      <w:marLeft w:val="0"/>
      <w:marRight w:val="0"/>
      <w:marTop w:val="0"/>
      <w:marBottom w:val="0"/>
      <w:divBdr>
        <w:top w:val="none" w:sz="0" w:space="0" w:color="auto"/>
        <w:left w:val="none" w:sz="0" w:space="0" w:color="auto"/>
        <w:bottom w:val="none" w:sz="0" w:space="0" w:color="auto"/>
        <w:right w:val="none" w:sz="0" w:space="0" w:color="auto"/>
      </w:divBdr>
    </w:div>
    <w:div w:id="193352679">
      <w:bodyDiv w:val="1"/>
      <w:marLeft w:val="0"/>
      <w:marRight w:val="0"/>
      <w:marTop w:val="0"/>
      <w:marBottom w:val="0"/>
      <w:divBdr>
        <w:top w:val="none" w:sz="0" w:space="0" w:color="auto"/>
        <w:left w:val="none" w:sz="0" w:space="0" w:color="auto"/>
        <w:bottom w:val="none" w:sz="0" w:space="0" w:color="auto"/>
        <w:right w:val="none" w:sz="0" w:space="0" w:color="auto"/>
      </w:divBdr>
    </w:div>
    <w:div w:id="194194824">
      <w:bodyDiv w:val="1"/>
      <w:marLeft w:val="0"/>
      <w:marRight w:val="0"/>
      <w:marTop w:val="0"/>
      <w:marBottom w:val="0"/>
      <w:divBdr>
        <w:top w:val="none" w:sz="0" w:space="0" w:color="auto"/>
        <w:left w:val="none" w:sz="0" w:space="0" w:color="auto"/>
        <w:bottom w:val="none" w:sz="0" w:space="0" w:color="auto"/>
        <w:right w:val="none" w:sz="0" w:space="0" w:color="auto"/>
      </w:divBdr>
    </w:div>
    <w:div w:id="194272697">
      <w:bodyDiv w:val="1"/>
      <w:marLeft w:val="0"/>
      <w:marRight w:val="0"/>
      <w:marTop w:val="0"/>
      <w:marBottom w:val="0"/>
      <w:divBdr>
        <w:top w:val="none" w:sz="0" w:space="0" w:color="auto"/>
        <w:left w:val="none" w:sz="0" w:space="0" w:color="auto"/>
        <w:bottom w:val="none" w:sz="0" w:space="0" w:color="auto"/>
        <w:right w:val="none" w:sz="0" w:space="0" w:color="auto"/>
      </w:divBdr>
    </w:div>
    <w:div w:id="194582586">
      <w:bodyDiv w:val="1"/>
      <w:marLeft w:val="0"/>
      <w:marRight w:val="0"/>
      <w:marTop w:val="0"/>
      <w:marBottom w:val="0"/>
      <w:divBdr>
        <w:top w:val="none" w:sz="0" w:space="0" w:color="auto"/>
        <w:left w:val="none" w:sz="0" w:space="0" w:color="auto"/>
        <w:bottom w:val="none" w:sz="0" w:space="0" w:color="auto"/>
        <w:right w:val="none" w:sz="0" w:space="0" w:color="auto"/>
      </w:divBdr>
    </w:div>
    <w:div w:id="196505480">
      <w:bodyDiv w:val="1"/>
      <w:marLeft w:val="0"/>
      <w:marRight w:val="0"/>
      <w:marTop w:val="0"/>
      <w:marBottom w:val="0"/>
      <w:divBdr>
        <w:top w:val="none" w:sz="0" w:space="0" w:color="auto"/>
        <w:left w:val="none" w:sz="0" w:space="0" w:color="auto"/>
        <w:bottom w:val="none" w:sz="0" w:space="0" w:color="auto"/>
        <w:right w:val="none" w:sz="0" w:space="0" w:color="auto"/>
      </w:divBdr>
    </w:div>
    <w:div w:id="196552442">
      <w:bodyDiv w:val="1"/>
      <w:marLeft w:val="0"/>
      <w:marRight w:val="0"/>
      <w:marTop w:val="0"/>
      <w:marBottom w:val="0"/>
      <w:divBdr>
        <w:top w:val="none" w:sz="0" w:space="0" w:color="auto"/>
        <w:left w:val="none" w:sz="0" w:space="0" w:color="auto"/>
        <w:bottom w:val="none" w:sz="0" w:space="0" w:color="auto"/>
        <w:right w:val="none" w:sz="0" w:space="0" w:color="auto"/>
      </w:divBdr>
    </w:div>
    <w:div w:id="196744629">
      <w:bodyDiv w:val="1"/>
      <w:marLeft w:val="0"/>
      <w:marRight w:val="0"/>
      <w:marTop w:val="0"/>
      <w:marBottom w:val="0"/>
      <w:divBdr>
        <w:top w:val="none" w:sz="0" w:space="0" w:color="auto"/>
        <w:left w:val="none" w:sz="0" w:space="0" w:color="auto"/>
        <w:bottom w:val="none" w:sz="0" w:space="0" w:color="auto"/>
        <w:right w:val="none" w:sz="0" w:space="0" w:color="auto"/>
      </w:divBdr>
    </w:div>
    <w:div w:id="196747991">
      <w:bodyDiv w:val="1"/>
      <w:marLeft w:val="0"/>
      <w:marRight w:val="0"/>
      <w:marTop w:val="0"/>
      <w:marBottom w:val="0"/>
      <w:divBdr>
        <w:top w:val="none" w:sz="0" w:space="0" w:color="auto"/>
        <w:left w:val="none" w:sz="0" w:space="0" w:color="auto"/>
        <w:bottom w:val="none" w:sz="0" w:space="0" w:color="auto"/>
        <w:right w:val="none" w:sz="0" w:space="0" w:color="auto"/>
      </w:divBdr>
    </w:div>
    <w:div w:id="197159782">
      <w:bodyDiv w:val="1"/>
      <w:marLeft w:val="0"/>
      <w:marRight w:val="0"/>
      <w:marTop w:val="0"/>
      <w:marBottom w:val="0"/>
      <w:divBdr>
        <w:top w:val="none" w:sz="0" w:space="0" w:color="auto"/>
        <w:left w:val="none" w:sz="0" w:space="0" w:color="auto"/>
        <w:bottom w:val="none" w:sz="0" w:space="0" w:color="auto"/>
        <w:right w:val="none" w:sz="0" w:space="0" w:color="auto"/>
      </w:divBdr>
    </w:div>
    <w:div w:id="197473544">
      <w:bodyDiv w:val="1"/>
      <w:marLeft w:val="0"/>
      <w:marRight w:val="0"/>
      <w:marTop w:val="0"/>
      <w:marBottom w:val="0"/>
      <w:divBdr>
        <w:top w:val="none" w:sz="0" w:space="0" w:color="auto"/>
        <w:left w:val="none" w:sz="0" w:space="0" w:color="auto"/>
        <w:bottom w:val="none" w:sz="0" w:space="0" w:color="auto"/>
        <w:right w:val="none" w:sz="0" w:space="0" w:color="auto"/>
      </w:divBdr>
    </w:div>
    <w:div w:id="197478066">
      <w:bodyDiv w:val="1"/>
      <w:marLeft w:val="0"/>
      <w:marRight w:val="0"/>
      <w:marTop w:val="0"/>
      <w:marBottom w:val="0"/>
      <w:divBdr>
        <w:top w:val="none" w:sz="0" w:space="0" w:color="auto"/>
        <w:left w:val="none" w:sz="0" w:space="0" w:color="auto"/>
        <w:bottom w:val="none" w:sz="0" w:space="0" w:color="auto"/>
        <w:right w:val="none" w:sz="0" w:space="0" w:color="auto"/>
      </w:divBdr>
    </w:div>
    <w:div w:id="197548937">
      <w:bodyDiv w:val="1"/>
      <w:marLeft w:val="0"/>
      <w:marRight w:val="0"/>
      <w:marTop w:val="0"/>
      <w:marBottom w:val="0"/>
      <w:divBdr>
        <w:top w:val="none" w:sz="0" w:space="0" w:color="auto"/>
        <w:left w:val="none" w:sz="0" w:space="0" w:color="auto"/>
        <w:bottom w:val="none" w:sz="0" w:space="0" w:color="auto"/>
        <w:right w:val="none" w:sz="0" w:space="0" w:color="auto"/>
      </w:divBdr>
    </w:div>
    <w:div w:id="197669662">
      <w:bodyDiv w:val="1"/>
      <w:marLeft w:val="0"/>
      <w:marRight w:val="0"/>
      <w:marTop w:val="0"/>
      <w:marBottom w:val="0"/>
      <w:divBdr>
        <w:top w:val="none" w:sz="0" w:space="0" w:color="auto"/>
        <w:left w:val="none" w:sz="0" w:space="0" w:color="auto"/>
        <w:bottom w:val="none" w:sz="0" w:space="0" w:color="auto"/>
        <w:right w:val="none" w:sz="0" w:space="0" w:color="auto"/>
      </w:divBdr>
    </w:div>
    <w:div w:id="198668477">
      <w:bodyDiv w:val="1"/>
      <w:marLeft w:val="0"/>
      <w:marRight w:val="0"/>
      <w:marTop w:val="0"/>
      <w:marBottom w:val="0"/>
      <w:divBdr>
        <w:top w:val="none" w:sz="0" w:space="0" w:color="auto"/>
        <w:left w:val="none" w:sz="0" w:space="0" w:color="auto"/>
        <w:bottom w:val="none" w:sz="0" w:space="0" w:color="auto"/>
        <w:right w:val="none" w:sz="0" w:space="0" w:color="auto"/>
      </w:divBdr>
    </w:div>
    <w:div w:id="198737340">
      <w:bodyDiv w:val="1"/>
      <w:marLeft w:val="0"/>
      <w:marRight w:val="0"/>
      <w:marTop w:val="0"/>
      <w:marBottom w:val="0"/>
      <w:divBdr>
        <w:top w:val="none" w:sz="0" w:space="0" w:color="auto"/>
        <w:left w:val="none" w:sz="0" w:space="0" w:color="auto"/>
        <w:bottom w:val="none" w:sz="0" w:space="0" w:color="auto"/>
        <w:right w:val="none" w:sz="0" w:space="0" w:color="auto"/>
      </w:divBdr>
    </w:div>
    <w:div w:id="198788137">
      <w:bodyDiv w:val="1"/>
      <w:marLeft w:val="0"/>
      <w:marRight w:val="0"/>
      <w:marTop w:val="0"/>
      <w:marBottom w:val="0"/>
      <w:divBdr>
        <w:top w:val="none" w:sz="0" w:space="0" w:color="auto"/>
        <w:left w:val="none" w:sz="0" w:space="0" w:color="auto"/>
        <w:bottom w:val="none" w:sz="0" w:space="0" w:color="auto"/>
        <w:right w:val="none" w:sz="0" w:space="0" w:color="auto"/>
      </w:divBdr>
    </w:div>
    <w:div w:id="199974020">
      <w:bodyDiv w:val="1"/>
      <w:marLeft w:val="0"/>
      <w:marRight w:val="0"/>
      <w:marTop w:val="0"/>
      <w:marBottom w:val="0"/>
      <w:divBdr>
        <w:top w:val="none" w:sz="0" w:space="0" w:color="auto"/>
        <w:left w:val="none" w:sz="0" w:space="0" w:color="auto"/>
        <w:bottom w:val="none" w:sz="0" w:space="0" w:color="auto"/>
        <w:right w:val="none" w:sz="0" w:space="0" w:color="auto"/>
      </w:divBdr>
    </w:div>
    <w:div w:id="199981825">
      <w:bodyDiv w:val="1"/>
      <w:marLeft w:val="0"/>
      <w:marRight w:val="0"/>
      <w:marTop w:val="0"/>
      <w:marBottom w:val="0"/>
      <w:divBdr>
        <w:top w:val="none" w:sz="0" w:space="0" w:color="auto"/>
        <w:left w:val="none" w:sz="0" w:space="0" w:color="auto"/>
        <w:bottom w:val="none" w:sz="0" w:space="0" w:color="auto"/>
        <w:right w:val="none" w:sz="0" w:space="0" w:color="auto"/>
      </w:divBdr>
    </w:div>
    <w:div w:id="201064981">
      <w:bodyDiv w:val="1"/>
      <w:marLeft w:val="0"/>
      <w:marRight w:val="0"/>
      <w:marTop w:val="0"/>
      <w:marBottom w:val="0"/>
      <w:divBdr>
        <w:top w:val="none" w:sz="0" w:space="0" w:color="auto"/>
        <w:left w:val="none" w:sz="0" w:space="0" w:color="auto"/>
        <w:bottom w:val="none" w:sz="0" w:space="0" w:color="auto"/>
        <w:right w:val="none" w:sz="0" w:space="0" w:color="auto"/>
      </w:divBdr>
    </w:div>
    <w:div w:id="201748350">
      <w:bodyDiv w:val="1"/>
      <w:marLeft w:val="0"/>
      <w:marRight w:val="0"/>
      <w:marTop w:val="0"/>
      <w:marBottom w:val="0"/>
      <w:divBdr>
        <w:top w:val="none" w:sz="0" w:space="0" w:color="auto"/>
        <w:left w:val="none" w:sz="0" w:space="0" w:color="auto"/>
        <w:bottom w:val="none" w:sz="0" w:space="0" w:color="auto"/>
        <w:right w:val="none" w:sz="0" w:space="0" w:color="auto"/>
      </w:divBdr>
    </w:div>
    <w:div w:id="201749176">
      <w:bodyDiv w:val="1"/>
      <w:marLeft w:val="0"/>
      <w:marRight w:val="0"/>
      <w:marTop w:val="0"/>
      <w:marBottom w:val="0"/>
      <w:divBdr>
        <w:top w:val="none" w:sz="0" w:space="0" w:color="auto"/>
        <w:left w:val="none" w:sz="0" w:space="0" w:color="auto"/>
        <w:bottom w:val="none" w:sz="0" w:space="0" w:color="auto"/>
        <w:right w:val="none" w:sz="0" w:space="0" w:color="auto"/>
      </w:divBdr>
    </w:div>
    <w:div w:id="202599298">
      <w:bodyDiv w:val="1"/>
      <w:marLeft w:val="0"/>
      <w:marRight w:val="0"/>
      <w:marTop w:val="0"/>
      <w:marBottom w:val="0"/>
      <w:divBdr>
        <w:top w:val="none" w:sz="0" w:space="0" w:color="auto"/>
        <w:left w:val="none" w:sz="0" w:space="0" w:color="auto"/>
        <w:bottom w:val="none" w:sz="0" w:space="0" w:color="auto"/>
        <w:right w:val="none" w:sz="0" w:space="0" w:color="auto"/>
      </w:divBdr>
    </w:div>
    <w:div w:id="203372114">
      <w:bodyDiv w:val="1"/>
      <w:marLeft w:val="0"/>
      <w:marRight w:val="0"/>
      <w:marTop w:val="0"/>
      <w:marBottom w:val="0"/>
      <w:divBdr>
        <w:top w:val="none" w:sz="0" w:space="0" w:color="auto"/>
        <w:left w:val="none" w:sz="0" w:space="0" w:color="auto"/>
        <w:bottom w:val="none" w:sz="0" w:space="0" w:color="auto"/>
        <w:right w:val="none" w:sz="0" w:space="0" w:color="auto"/>
      </w:divBdr>
    </w:div>
    <w:div w:id="203489338">
      <w:bodyDiv w:val="1"/>
      <w:marLeft w:val="0"/>
      <w:marRight w:val="0"/>
      <w:marTop w:val="0"/>
      <w:marBottom w:val="0"/>
      <w:divBdr>
        <w:top w:val="none" w:sz="0" w:space="0" w:color="auto"/>
        <w:left w:val="none" w:sz="0" w:space="0" w:color="auto"/>
        <w:bottom w:val="none" w:sz="0" w:space="0" w:color="auto"/>
        <w:right w:val="none" w:sz="0" w:space="0" w:color="auto"/>
      </w:divBdr>
    </w:div>
    <w:div w:id="203754233">
      <w:bodyDiv w:val="1"/>
      <w:marLeft w:val="0"/>
      <w:marRight w:val="0"/>
      <w:marTop w:val="0"/>
      <w:marBottom w:val="0"/>
      <w:divBdr>
        <w:top w:val="none" w:sz="0" w:space="0" w:color="auto"/>
        <w:left w:val="none" w:sz="0" w:space="0" w:color="auto"/>
        <w:bottom w:val="none" w:sz="0" w:space="0" w:color="auto"/>
        <w:right w:val="none" w:sz="0" w:space="0" w:color="auto"/>
      </w:divBdr>
    </w:div>
    <w:div w:id="204755352">
      <w:bodyDiv w:val="1"/>
      <w:marLeft w:val="0"/>
      <w:marRight w:val="0"/>
      <w:marTop w:val="0"/>
      <w:marBottom w:val="0"/>
      <w:divBdr>
        <w:top w:val="none" w:sz="0" w:space="0" w:color="auto"/>
        <w:left w:val="none" w:sz="0" w:space="0" w:color="auto"/>
        <w:bottom w:val="none" w:sz="0" w:space="0" w:color="auto"/>
        <w:right w:val="none" w:sz="0" w:space="0" w:color="auto"/>
      </w:divBdr>
    </w:div>
    <w:div w:id="204756477">
      <w:bodyDiv w:val="1"/>
      <w:marLeft w:val="0"/>
      <w:marRight w:val="0"/>
      <w:marTop w:val="0"/>
      <w:marBottom w:val="0"/>
      <w:divBdr>
        <w:top w:val="none" w:sz="0" w:space="0" w:color="auto"/>
        <w:left w:val="none" w:sz="0" w:space="0" w:color="auto"/>
        <w:bottom w:val="none" w:sz="0" w:space="0" w:color="auto"/>
        <w:right w:val="none" w:sz="0" w:space="0" w:color="auto"/>
      </w:divBdr>
    </w:div>
    <w:div w:id="204873615">
      <w:bodyDiv w:val="1"/>
      <w:marLeft w:val="0"/>
      <w:marRight w:val="0"/>
      <w:marTop w:val="0"/>
      <w:marBottom w:val="0"/>
      <w:divBdr>
        <w:top w:val="none" w:sz="0" w:space="0" w:color="auto"/>
        <w:left w:val="none" w:sz="0" w:space="0" w:color="auto"/>
        <w:bottom w:val="none" w:sz="0" w:space="0" w:color="auto"/>
        <w:right w:val="none" w:sz="0" w:space="0" w:color="auto"/>
      </w:divBdr>
    </w:div>
    <w:div w:id="204949827">
      <w:bodyDiv w:val="1"/>
      <w:marLeft w:val="0"/>
      <w:marRight w:val="0"/>
      <w:marTop w:val="0"/>
      <w:marBottom w:val="0"/>
      <w:divBdr>
        <w:top w:val="none" w:sz="0" w:space="0" w:color="auto"/>
        <w:left w:val="none" w:sz="0" w:space="0" w:color="auto"/>
        <w:bottom w:val="none" w:sz="0" w:space="0" w:color="auto"/>
        <w:right w:val="none" w:sz="0" w:space="0" w:color="auto"/>
      </w:divBdr>
    </w:div>
    <w:div w:id="205603112">
      <w:bodyDiv w:val="1"/>
      <w:marLeft w:val="0"/>
      <w:marRight w:val="0"/>
      <w:marTop w:val="0"/>
      <w:marBottom w:val="0"/>
      <w:divBdr>
        <w:top w:val="none" w:sz="0" w:space="0" w:color="auto"/>
        <w:left w:val="none" w:sz="0" w:space="0" w:color="auto"/>
        <w:bottom w:val="none" w:sz="0" w:space="0" w:color="auto"/>
        <w:right w:val="none" w:sz="0" w:space="0" w:color="auto"/>
      </w:divBdr>
    </w:div>
    <w:div w:id="206334104">
      <w:bodyDiv w:val="1"/>
      <w:marLeft w:val="0"/>
      <w:marRight w:val="0"/>
      <w:marTop w:val="0"/>
      <w:marBottom w:val="0"/>
      <w:divBdr>
        <w:top w:val="none" w:sz="0" w:space="0" w:color="auto"/>
        <w:left w:val="none" w:sz="0" w:space="0" w:color="auto"/>
        <w:bottom w:val="none" w:sz="0" w:space="0" w:color="auto"/>
        <w:right w:val="none" w:sz="0" w:space="0" w:color="auto"/>
      </w:divBdr>
    </w:div>
    <w:div w:id="206455030">
      <w:bodyDiv w:val="1"/>
      <w:marLeft w:val="0"/>
      <w:marRight w:val="0"/>
      <w:marTop w:val="0"/>
      <w:marBottom w:val="0"/>
      <w:divBdr>
        <w:top w:val="none" w:sz="0" w:space="0" w:color="auto"/>
        <w:left w:val="none" w:sz="0" w:space="0" w:color="auto"/>
        <w:bottom w:val="none" w:sz="0" w:space="0" w:color="auto"/>
        <w:right w:val="none" w:sz="0" w:space="0" w:color="auto"/>
      </w:divBdr>
    </w:div>
    <w:div w:id="206650344">
      <w:bodyDiv w:val="1"/>
      <w:marLeft w:val="0"/>
      <w:marRight w:val="0"/>
      <w:marTop w:val="0"/>
      <w:marBottom w:val="0"/>
      <w:divBdr>
        <w:top w:val="none" w:sz="0" w:space="0" w:color="auto"/>
        <w:left w:val="none" w:sz="0" w:space="0" w:color="auto"/>
        <w:bottom w:val="none" w:sz="0" w:space="0" w:color="auto"/>
        <w:right w:val="none" w:sz="0" w:space="0" w:color="auto"/>
      </w:divBdr>
    </w:div>
    <w:div w:id="206651242">
      <w:bodyDiv w:val="1"/>
      <w:marLeft w:val="0"/>
      <w:marRight w:val="0"/>
      <w:marTop w:val="0"/>
      <w:marBottom w:val="0"/>
      <w:divBdr>
        <w:top w:val="none" w:sz="0" w:space="0" w:color="auto"/>
        <w:left w:val="none" w:sz="0" w:space="0" w:color="auto"/>
        <w:bottom w:val="none" w:sz="0" w:space="0" w:color="auto"/>
        <w:right w:val="none" w:sz="0" w:space="0" w:color="auto"/>
      </w:divBdr>
    </w:div>
    <w:div w:id="206651393">
      <w:bodyDiv w:val="1"/>
      <w:marLeft w:val="0"/>
      <w:marRight w:val="0"/>
      <w:marTop w:val="0"/>
      <w:marBottom w:val="0"/>
      <w:divBdr>
        <w:top w:val="none" w:sz="0" w:space="0" w:color="auto"/>
        <w:left w:val="none" w:sz="0" w:space="0" w:color="auto"/>
        <w:bottom w:val="none" w:sz="0" w:space="0" w:color="auto"/>
        <w:right w:val="none" w:sz="0" w:space="0" w:color="auto"/>
      </w:divBdr>
    </w:div>
    <w:div w:id="206720640">
      <w:bodyDiv w:val="1"/>
      <w:marLeft w:val="0"/>
      <w:marRight w:val="0"/>
      <w:marTop w:val="0"/>
      <w:marBottom w:val="0"/>
      <w:divBdr>
        <w:top w:val="none" w:sz="0" w:space="0" w:color="auto"/>
        <w:left w:val="none" w:sz="0" w:space="0" w:color="auto"/>
        <w:bottom w:val="none" w:sz="0" w:space="0" w:color="auto"/>
        <w:right w:val="none" w:sz="0" w:space="0" w:color="auto"/>
      </w:divBdr>
    </w:div>
    <w:div w:id="206767643">
      <w:bodyDiv w:val="1"/>
      <w:marLeft w:val="0"/>
      <w:marRight w:val="0"/>
      <w:marTop w:val="0"/>
      <w:marBottom w:val="0"/>
      <w:divBdr>
        <w:top w:val="none" w:sz="0" w:space="0" w:color="auto"/>
        <w:left w:val="none" w:sz="0" w:space="0" w:color="auto"/>
        <w:bottom w:val="none" w:sz="0" w:space="0" w:color="auto"/>
        <w:right w:val="none" w:sz="0" w:space="0" w:color="auto"/>
      </w:divBdr>
    </w:div>
    <w:div w:id="208618236">
      <w:bodyDiv w:val="1"/>
      <w:marLeft w:val="0"/>
      <w:marRight w:val="0"/>
      <w:marTop w:val="0"/>
      <w:marBottom w:val="0"/>
      <w:divBdr>
        <w:top w:val="none" w:sz="0" w:space="0" w:color="auto"/>
        <w:left w:val="none" w:sz="0" w:space="0" w:color="auto"/>
        <w:bottom w:val="none" w:sz="0" w:space="0" w:color="auto"/>
        <w:right w:val="none" w:sz="0" w:space="0" w:color="auto"/>
      </w:divBdr>
    </w:div>
    <w:div w:id="208881902">
      <w:bodyDiv w:val="1"/>
      <w:marLeft w:val="0"/>
      <w:marRight w:val="0"/>
      <w:marTop w:val="0"/>
      <w:marBottom w:val="0"/>
      <w:divBdr>
        <w:top w:val="none" w:sz="0" w:space="0" w:color="auto"/>
        <w:left w:val="none" w:sz="0" w:space="0" w:color="auto"/>
        <w:bottom w:val="none" w:sz="0" w:space="0" w:color="auto"/>
        <w:right w:val="none" w:sz="0" w:space="0" w:color="auto"/>
      </w:divBdr>
    </w:div>
    <w:div w:id="209418440">
      <w:bodyDiv w:val="1"/>
      <w:marLeft w:val="0"/>
      <w:marRight w:val="0"/>
      <w:marTop w:val="0"/>
      <w:marBottom w:val="0"/>
      <w:divBdr>
        <w:top w:val="none" w:sz="0" w:space="0" w:color="auto"/>
        <w:left w:val="none" w:sz="0" w:space="0" w:color="auto"/>
        <w:bottom w:val="none" w:sz="0" w:space="0" w:color="auto"/>
        <w:right w:val="none" w:sz="0" w:space="0" w:color="auto"/>
      </w:divBdr>
    </w:div>
    <w:div w:id="209654850">
      <w:bodyDiv w:val="1"/>
      <w:marLeft w:val="0"/>
      <w:marRight w:val="0"/>
      <w:marTop w:val="0"/>
      <w:marBottom w:val="0"/>
      <w:divBdr>
        <w:top w:val="none" w:sz="0" w:space="0" w:color="auto"/>
        <w:left w:val="none" w:sz="0" w:space="0" w:color="auto"/>
        <w:bottom w:val="none" w:sz="0" w:space="0" w:color="auto"/>
        <w:right w:val="none" w:sz="0" w:space="0" w:color="auto"/>
      </w:divBdr>
    </w:div>
    <w:div w:id="210701922">
      <w:bodyDiv w:val="1"/>
      <w:marLeft w:val="0"/>
      <w:marRight w:val="0"/>
      <w:marTop w:val="0"/>
      <w:marBottom w:val="0"/>
      <w:divBdr>
        <w:top w:val="none" w:sz="0" w:space="0" w:color="auto"/>
        <w:left w:val="none" w:sz="0" w:space="0" w:color="auto"/>
        <w:bottom w:val="none" w:sz="0" w:space="0" w:color="auto"/>
        <w:right w:val="none" w:sz="0" w:space="0" w:color="auto"/>
      </w:divBdr>
    </w:div>
    <w:div w:id="211113566">
      <w:bodyDiv w:val="1"/>
      <w:marLeft w:val="0"/>
      <w:marRight w:val="0"/>
      <w:marTop w:val="0"/>
      <w:marBottom w:val="0"/>
      <w:divBdr>
        <w:top w:val="none" w:sz="0" w:space="0" w:color="auto"/>
        <w:left w:val="none" w:sz="0" w:space="0" w:color="auto"/>
        <w:bottom w:val="none" w:sz="0" w:space="0" w:color="auto"/>
        <w:right w:val="none" w:sz="0" w:space="0" w:color="auto"/>
      </w:divBdr>
    </w:div>
    <w:div w:id="211234060">
      <w:bodyDiv w:val="1"/>
      <w:marLeft w:val="0"/>
      <w:marRight w:val="0"/>
      <w:marTop w:val="0"/>
      <w:marBottom w:val="0"/>
      <w:divBdr>
        <w:top w:val="none" w:sz="0" w:space="0" w:color="auto"/>
        <w:left w:val="none" w:sz="0" w:space="0" w:color="auto"/>
        <w:bottom w:val="none" w:sz="0" w:space="0" w:color="auto"/>
        <w:right w:val="none" w:sz="0" w:space="0" w:color="auto"/>
      </w:divBdr>
    </w:div>
    <w:div w:id="211313284">
      <w:bodyDiv w:val="1"/>
      <w:marLeft w:val="0"/>
      <w:marRight w:val="0"/>
      <w:marTop w:val="0"/>
      <w:marBottom w:val="0"/>
      <w:divBdr>
        <w:top w:val="none" w:sz="0" w:space="0" w:color="auto"/>
        <w:left w:val="none" w:sz="0" w:space="0" w:color="auto"/>
        <w:bottom w:val="none" w:sz="0" w:space="0" w:color="auto"/>
        <w:right w:val="none" w:sz="0" w:space="0" w:color="auto"/>
      </w:divBdr>
    </w:div>
    <w:div w:id="211382359">
      <w:bodyDiv w:val="1"/>
      <w:marLeft w:val="0"/>
      <w:marRight w:val="0"/>
      <w:marTop w:val="0"/>
      <w:marBottom w:val="0"/>
      <w:divBdr>
        <w:top w:val="none" w:sz="0" w:space="0" w:color="auto"/>
        <w:left w:val="none" w:sz="0" w:space="0" w:color="auto"/>
        <w:bottom w:val="none" w:sz="0" w:space="0" w:color="auto"/>
        <w:right w:val="none" w:sz="0" w:space="0" w:color="auto"/>
      </w:divBdr>
    </w:div>
    <w:div w:id="211431762">
      <w:bodyDiv w:val="1"/>
      <w:marLeft w:val="0"/>
      <w:marRight w:val="0"/>
      <w:marTop w:val="0"/>
      <w:marBottom w:val="0"/>
      <w:divBdr>
        <w:top w:val="none" w:sz="0" w:space="0" w:color="auto"/>
        <w:left w:val="none" w:sz="0" w:space="0" w:color="auto"/>
        <w:bottom w:val="none" w:sz="0" w:space="0" w:color="auto"/>
        <w:right w:val="none" w:sz="0" w:space="0" w:color="auto"/>
      </w:divBdr>
    </w:div>
    <w:div w:id="211504575">
      <w:bodyDiv w:val="1"/>
      <w:marLeft w:val="0"/>
      <w:marRight w:val="0"/>
      <w:marTop w:val="0"/>
      <w:marBottom w:val="0"/>
      <w:divBdr>
        <w:top w:val="none" w:sz="0" w:space="0" w:color="auto"/>
        <w:left w:val="none" w:sz="0" w:space="0" w:color="auto"/>
        <w:bottom w:val="none" w:sz="0" w:space="0" w:color="auto"/>
        <w:right w:val="none" w:sz="0" w:space="0" w:color="auto"/>
      </w:divBdr>
    </w:div>
    <w:div w:id="211618047">
      <w:bodyDiv w:val="1"/>
      <w:marLeft w:val="0"/>
      <w:marRight w:val="0"/>
      <w:marTop w:val="0"/>
      <w:marBottom w:val="0"/>
      <w:divBdr>
        <w:top w:val="none" w:sz="0" w:space="0" w:color="auto"/>
        <w:left w:val="none" w:sz="0" w:space="0" w:color="auto"/>
        <w:bottom w:val="none" w:sz="0" w:space="0" w:color="auto"/>
        <w:right w:val="none" w:sz="0" w:space="0" w:color="auto"/>
      </w:divBdr>
    </w:div>
    <w:div w:id="211886452">
      <w:bodyDiv w:val="1"/>
      <w:marLeft w:val="0"/>
      <w:marRight w:val="0"/>
      <w:marTop w:val="0"/>
      <w:marBottom w:val="0"/>
      <w:divBdr>
        <w:top w:val="none" w:sz="0" w:space="0" w:color="auto"/>
        <w:left w:val="none" w:sz="0" w:space="0" w:color="auto"/>
        <w:bottom w:val="none" w:sz="0" w:space="0" w:color="auto"/>
        <w:right w:val="none" w:sz="0" w:space="0" w:color="auto"/>
      </w:divBdr>
    </w:div>
    <w:div w:id="212081482">
      <w:bodyDiv w:val="1"/>
      <w:marLeft w:val="0"/>
      <w:marRight w:val="0"/>
      <w:marTop w:val="0"/>
      <w:marBottom w:val="0"/>
      <w:divBdr>
        <w:top w:val="none" w:sz="0" w:space="0" w:color="auto"/>
        <w:left w:val="none" w:sz="0" w:space="0" w:color="auto"/>
        <w:bottom w:val="none" w:sz="0" w:space="0" w:color="auto"/>
        <w:right w:val="none" w:sz="0" w:space="0" w:color="auto"/>
      </w:divBdr>
    </w:div>
    <w:div w:id="212811202">
      <w:bodyDiv w:val="1"/>
      <w:marLeft w:val="0"/>
      <w:marRight w:val="0"/>
      <w:marTop w:val="0"/>
      <w:marBottom w:val="0"/>
      <w:divBdr>
        <w:top w:val="none" w:sz="0" w:space="0" w:color="auto"/>
        <w:left w:val="none" w:sz="0" w:space="0" w:color="auto"/>
        <w:bottom w:val="none" w:sz="0" w:space="0" w:color="auto"/>
        <w:right w:val="none" w:sz="0" w:space="0" w:color="auto"/>
      </w:divBdr>
    </w:div>
    <w:div w:id="212929578">
      <w:bodyDiv w:val="1"/>
      <w:marLeft w:val="0"/>
      <w:marRight w:val="0"/>
      <w:marTop w:val="0"/>
      <w:marBottom w:val="0"/>
      <w:divBdr>
        <w:top w:val="none" w:sz="0" w:space="0" w:color="auto"/>
        <w:left w:val="none" w:sz="0" w:space="0" w:color="auto"/>
        <w:bottom w:val="none" w:sz="0" w:space="0" w:color="auto"/>
        <w:right w:val="none" w:sz="0" w:space="0" w:color="auto"/>
      </w:divBdr>
    </w:div>
    <w:div w:id="213784719">
      <w:bodyDiv w:val="1"/>
      <w:marLeft w:val="0"/>
      <w:marRight w:val="0"/>
      <w:marTop w:val="0"/>
      <w:marBottom w:val="0"/>
      <w:divBdr>
        <w:top w:val="none" w:sz="0" w:space="0" w:color="auto"/>
        <w:left w:val="none" w:sz="0" w:space="0" w:color="auto"/>
        <w:bottom w:val="none" w:sz="0" w:space="0" w:color="auto"/>
        <w:right w:val="none" w:sz="0" w:space="0" w:color="auto"/>
      </w:divBdr>
    </w:div>
    <w:div w:id="213854889">
      <w:bodyDiv w:val="1"/>
      <w:marLeft w:val="0"/>
      <w:marRight w:val="0"/>
      <w:marTop w:val="0"/>
      <w:marBottom w:val="0"/>
      <w:divBdr>
        <w:top w:val="none" w:sz="0" w:space="0" w:color="auto"/>
        <w:left w:val="none" w:sz="0" w:space="0" w:color="auto"/>
        <w:bottom w:val="none" w:sz="0" w:space="0" w:color="auto"/>
        <w:right w:val="none" w:sz="0" w:space="0" w:color="auto"/>
      </w:divBdr>
    </w:div>
    <w:div w:id="214122272">
      <w:bodyDiv w:val="1"/>
      <w:marLeft w:val="0"/>
      <w:marRight w:val="0"/>
      <w:marTop w:val="0"/>
      <w:marBottom w:val="0"/>
      <w:divBdr>
        <w:top w:val="none" w:sz="0" w:space="0" w:color="auto"/>
        <w:left w:val="none" w:sz="0" w:space="0" w:color="auto"/>
        <w:bottom w:val="none" w:sz="0" w:space="0" w:color="auto"/>
        <w:right w:val="none" w:sz="0" w:space="0" w:color="auto"/>
      </w:divBdr>
    </w:div>
    <w:div w:id="214392301">
      <w:bodyDiv w:val="1"/>
      <w:marLeft w:val="0"/>
      <w:marRight w:val="0"/>
      <w:marTop w:val="0"/>
      <w:marBottom w:val="0"/>
      <w:divBdr>
        <w:top w:val="none" w:sz="0" w:space="0" w:color="auto"/>
        <w:left w:val="none" w:sz="0" w:space="0" w:color="auto"/>
        <w:bottom w:val="none" w:sz="0" w:space="0" w:color="auto"/>
        <w:right w:val="none" w:sz="0" w:space="0" w:color="auto"/>
      </w:divBdr>
    </w:div>
    <w:div w:id="214464445">
      <w:bodyDiv w:val="1"/>
      <w:marLeft w:val="0"/>
      <w:marRight w:val="0"/>
      <w:marTop w:val="0"/>
      <w:marBottom w:val="0"/>
      <w:divBdr>
        <w:top w:val="none" w:sz="0" w:space="0" w:color="auto"/>
        <w:left w:val="none" w:sz="0" w:space="0" w:color="auto"/>
        <w:bottom w:val="none" w:sz="0" w:space="0" w:color="auto"/>
        <w:right w:val="none" w:sz="0" w:space="0" w:color="auto"/>
      </w:divBdr>
    </w:div>
    <w:div w:id="215245995">
      <w:bodyDiv w:val="1"/>
      <w:marLeft w:val="0"/>
      <w:marRight w:val="0"/>
      <w:marTop w:val="0"/>
      <w:marBottom w:val="0"/>
      <w:divBdr>
        <w:top w:val="none" w:sz="0" w:space="0" w:color="auto"/>
        <w:left w:val="none" w:sz="0" w:space="0" w:color="auto"/>
        <w:bottom w:val="none" w:sz="0" w:space="0" w:color="auto"/>
        <w:right w:val="none" w:sz="0" w:space="0" w:color="auto"/>
      </w:divBdr>
    </w:div>
    <w:div w:id="215354609">
      <w:bodyDiv w:val="1"/>
      <w:marLeft w:val="0"/>
      <w:marRight w:val="0"/>
      <w:marTop w:val="0"/>
      <w:marBottom w:val="0"/>
      <w:divBdr>
        <w:top w:val="none" w:sz="0" w:space="0" w:color="auto"/>
        <w:left w:val="none" w:sz="0" w:space="0" w:color="auto"/>
        <w:bottom w:val="none" w:sz="0" w:space="0" w:color="auto"/>
        <w:right w:val="none" w:sz="0" w:space="0" w:color="auto"/>
      </w:divBdr>
    </w:div>
    <w:div w:id="215511000">
      <w:bodyDiv w:val="1"/>
      <w:marLeft w:val="0"/>
      <w:marRight w:val="0"/>
      <w:marTop w:val="0"/>
      <w:marBottom w:val="0"/>
      <w:divBdr>
        <w:top w:val="none" w:sz="0" w:space="0" w:color="auto"/>
        <w:left w:val="none" w:sz="0" w:space="0" w:color="auto"/>
        <w:bottom w:val="none" w:sz="0" w:space="0" w:color="auto"/>
        <w:right w:val="none" w:sz="0" w:space="0" w:color="auto"/>
      </w:divBdr>
    </w:div>
    <w:div w:id="216211156">
      <w:bodyDiv w:val="1"/>
      <w:marLeft w:val="0"/>
      <w:marRight w:val="0"/>
      <w:marTop w:val="0"/>
      <w:marBottom w:val="0"/>
      <w:divBdr>
        <w:top w:val="none" w:sz="0" w:space="0" w:color="auto"/>
        <w:left w:val="none" w:sz="0" w:space="0" w:color="auto"/>
        <w:bottom w:val="none" w:sz="0" w:space="0" w:color="auto"/>
        <w:right w:val="none" w:sz="0" w:space="0" w:color="auto"/>
      </w:divBdr>
    </w:div>
    <w:div w:id="216280622">
      <w:bodyDiv w:val="1"/>
      <w:marLeft w:val="0"/>
      <w:marRight w:val="0"/>
      <w:marTop w:val="0"/>
      <w:marBottom w:val="0"/>
      <w:divBdr>
        <w:top w:val="none" w:sz="0" w:space="0" w:color="auto"/>
        <w:left w:val="none" w:sz="0" w:space="0" w:color="auto"/>
        <w:bottom w:val="none" w:sz="0" w:space="0" w:color="auto"/>
        <w:right w:val="none" w:sz="0" w:space="0" w:color="auto"/>
      </w:divBdr>
    </w:div>
    <w:div w:id="217132247">
      <w:bodyDiv w:val="1"/>
      <w:marLeft w:val="0"/>
      <w:marRight w:val="0"/>
      <w:marTop w:val="0"/>
      <w:marBottom w:val="0"/>
      <w:divBdr>
        <w:top w:val="none" w:sz="0" w:space="0" w:color="auto"/>
        <w:left w:val="none" w:sz="0" w:space="0" w:color="auto"/>
        <w:bottom w:val="none" w:sz="0" w:space="0" w:color="auto"/>
        <w:right w:val="none" w:sz="0" w:space="0" w:color="auto"/>
      </w:divBdr>
    </w:div>
    <w:div w:id="217327686">
      <w:bodyDiv w:val="1"/>
      <w:marLeft w:val="0"/>
      <w:marRight w:val="0"/>
      <w:marTop w:val="0"/>
      <w:marBottom w:val="0"/>
      <w:divBdr>
        <w:top w:val="none" w:sz="0" w:space="0" w:color="auto"/>
        <w:left w:val="none" w:sz="0" w:space="0" w:color="auto"/>
        <w:bottom w:val="none" w:sz="0" w:space="0" w:color="auto"/>
        <w:right w:val="none" w:sz="0" w:space="0" w:color="auto"/>
      </w:divBdr>
    </w:div>
    <w:div w:id="218051485">
      <w:bodyDiv w:val="1"/>
      <w:marLeft w:val="0"/>
      <w:marRight w:val="0"/>
      <w:marTop w:val="0"/>
      <w:marBottom w:val="0"/>
      <w:divBdr>
        <w:top w:val="none" w:sz="0" w:space="0" w:color="auto"/>
        <w:left w:val="none" w:sz="0" w:space="0" w:color="auto"/>
        <w:bottom w:val="none" w:sz="0" w:space="0" w:color="auto"/>
        <w:right w:val="none" w:sz="0" w:space="0" w:color="auto"/>
      </w:divBdr>
    </w:div>
    <w:div w:id="218056585">
      <w:bodyDiv w:val="1"/>
      <w:marLeft w:val="0"/>
      <w:marRight w:val="0"/>
      <w:marTop w:val="0"/>
      <w:marBottom w:val="0"/>
      <w:divBdr>
        <w:top w:val="none" w:sz="0" w:space="0" w:color="auto"/>
        <w:left w:val="none" w:sz="0" w:space="0" w:color="auto"/>
        <w:bottom w:val="none" w:sz="0" w:space="0" w:color="auto"/>
        <w:right w:val="none" w:sz="0" w:space="0" w:color="auto"/>
      </w:divBdr>
    </w:div>
    <w:div w:id="218594563">
      <w:bodyDiv w:val="1"/>
      <w:marLeft w:val="0"/>
      <w:marRight w:val="0"/>
      <w:marTop w:val="0"/>
      <w:marBottom w:val="0"/>
      <w:divBdr>
        <w:top w:val="none" w:sz="0" w:space="0" w:color="auto"/>
        <w:left w:val="none" w:sz="0" w:space="0" w:color="auto"/>
        <w:bottom w:val="none" w:sz="0" w:space="0" w:color="auto"/>
        <w:right w:val="none" w:sz="0" w:space="0" w:color="auto"/>
      </w:divBdr>
    </w:div>
    <w:div w:id="219558196">
      <w:bodyDiv w:val="1"/>
      <w:marLeft w:val="0"/>
      <w:marRight w:val="0"/>
      <w:marTop w:val="0"/>
      <w:marBottom w:val="0"/>
      <w:divBdr>
        <w:top w:val="none" w:sz="0" w:space="0" w:color="auto"/>
        <w:left w:val="none" w:sz="0" w:space="0" w:color="auto"/>
        <w:bottom w:val="none" w:sz="0" w:space="0" w:color="auto"/>
        <w:right w:val="none" w:sz="0" w:space="0" w:color="auto"/>
      </w:divBdr>
    </w:div>
    <w:div w:id="219560415">
      <w:bodyDiv w:val="1"/>
      <w:marLeft w:val="0"/>
      <w:marRight w:val="0"/>
      <w:marTop w:val="0"/>
      <w:marBottom w:val="0"/>
      <w:divBdr>
        <w:top w:val="none" w:sz="0" w:space="0" w:color="auto"/>
        <w:left w:val="none" w:sz="0" w:space="0" w:color="auto"/>
        <w:bottom w:val="none" w:sz="0" w:space="0" w:color="auto"/>
        <w:right w:val="none" w:sz="0" w:space="0" w:color="auto"/>
      </w:divBdr>
    </w:div>
    <w:div w:id="220485851">
      <w:bodyDiv w:val="1"/>
      <w:marLeft w:val="0"/>
      <w:marRight w:val="0"/>
      <w:marTop w:val="0"/>
      <w:marBottom w:val="0"/>
      <w:divBdr>
        <w:top w:val="none" w:sz="0" w:space="0" w:color="auto"/>
        <w:left w:val="none" w:sz="0" w:space="0" w:color="auto"/>
        <w:bottom w:val="none" w:sz="0" w:space="0" w:color="auto"/>
        <w:right w:val="none" w:sz="0" w:space="0" w:color="auto"/>
      </w:divBdr>
    </w:div>
    <w:div w:id="220748969">
      <w:bodyDiv w:val="1"/>
      <w:marLeft w:val="0"/>
      <w:marRight w:val="0"/>
      <w:marTop w:val="0"/>
      <w:marBottom w:val="0"/>
      <w:divBdr>
        <w:top w:val="none" w:sz="0" w:space="0" w:color="auto"/>
        <w:left w:val="none" w:sz="0" w:space="0" w:color="auto"/>
        <w:bottom w:val="none" w:sz="0" w:space="0" w:color="auto"/>
        <w:right w:val="none" w:sz="0" w:space="0" w:color="auto"/>
      </w:divBdr>
    </w:div>
    <w:div w:id="221256773">
      <w:bodyDiv w:val="1"/>
      <w:marLeft w:val="0"/>
      <w:marRight w:val="0"/>
      <w:marTop w:val="0"/>
      <w:marBottom w:val="0"/>
      <w:divBdr>
        <w:top w:val="none" w:sz="0" w:space="0" w:color="auto"/>
        <w:left w:val="none" w:sz="0" w:space="0" w:color="auto"/>
        <w:bottom w:val="none" w:sz="0" w:space="0" w:color="auto"/>
        <w:right w:val="none" w:sz="0" w:space="0" w:color="auto"/>
      </w:divBdr>
    </w:div>
    <w:div w:id="221908971">
      <w:bodyDiv w:val="1"/>
      <w:marLeft w:val="0"/>
      <w:marRight w:val="0"/>
      <w:marTop w:val="0"/>
      <w:marBottom w:val="0"/>
      <w:divBdr>
        <w:top w:val="none" w:sz="0" w:space="0" w:color="auto"/>
        <w:left w:val="none" w:sz="0" w:space="0" w:color="auto"/>
        <w:bottom w:val="none" w:sz="0" w:space="0" w:color="auto"/>
        <w:right w:val="none" w:sz="0" w:space="0" w:color="auto"/>
      </w:divBdr>
    </w:div>
    <w:div w:id="222303286">
      <w:bodyDiv w:val="1"/>
      <w:marLeft w:val="0"/>
      <w:marRight w:val="0"/>
      <w:marTop w:val="0"/>
      <w:marBottom w:val="0"/>
      <w:divBdr>
        <w:top w:val="none" w:sz="0" w:space="0" w:color="auto"/>
        <w:left w:val="none" w:sz="0" w:space="0" w:color="auto"/>
        <w:bottom w:val="none" w:sz="0" w:space="0" w:color="auto"/>
        <w:right w:val="none" w:sz="0" w:space="0" w:color="auto"/>
      </w:divBdr>
    </w:div>
    <w:div w:id="222524388">
      <w:bodyDiv w:val="1"/>
      <w:marLeft w:val="0"/>
      <w:marRight w:val="0"/>
      <w:marTop w:val="0"/>
      <w:marBottom w:val="0"/>
      <w:divBdr>
        <w:top w:val="none" w:sz="0" w:space="0" w:color="auto"/>
        <w:left w:val="none" w:sz="0" w:space="0" w:color="auto"/>
        <w:bottom w:val="none" w:sz="0" w:space="0" w:color="auto"/>
        <w:right w:val="none" w:sz="0" w:space="0" w:color="auto"/>
      </w:divBdr>
    </w:div>
    <w:div w:id="222722553">
      <w:bodyDiv w:val="1"/>
      <w:marLeft w:val="0"/>
      <w:marRight w:val="0"/>
      <w:marTop w:val="0"/>
      <w:marBottom w:val="0"/>
      <w:divBdr>
        <w:top w:val="none" w:sz="0" w:space="0" w:color="auto"/>
        <w:left w:val="none" w:sz="0" w:space="0" w:color="auto"/>
        <w:bottom w:val="none" w:sz="0" w:space="0" w:color="auto"/>
        <w:right w:val="none" w:sz="0" w:space="0" w:color="auto"/>
      </w:divBdr>
    </w:div>
    <w:div w:id="222916093">
      <w:bodyDiv w:val="1"/>
      <w:marLeft w:val="0"/>
      <w:marRight w:val="0"/>
      <w:marTop w:val="0"/>
      <w:marBottom w:val="0"/>
      <w:divBdr>
        <w:top w:val="none" w:sz="0" w:space="0" w:color="auto"/>
        <w:left w:val="none" w:sz="0" w:space="0" w:color="auto"/>
        <w:bottom w:val="none" w:sz="0" w:space="0" w:color="auto"/>
        <w:right w:val="none" w:sz="0" w:space="0" w:color="auto"/>
      </w:divBdr>
    </w:div>
    <w:div w:id="223178799">
      <w:bodyDiv w:val="1"/>
      <w:marLeft w:val="0"/>
      <w:marRight w:val="0"/>
      <w:marTop w:val="0"/>
      <w:marBottom w:val="0"/>
      <w:divBdr>
        <w:top w:val="none" w:sz="0" w:space="0" w:color="auto"/>
        <w:left w:val="none" w:sz="0" w:space="0" w:color="auto"/>
        <w:bottom w:val="none" w:sz="0" w:space="0" w:color="auto"/>
        <w:right w:val="none" w:sz="0" w:space="0" w:color="auto"/>
      </w:divBdr>
    </w:div>
    <w:div w:id="223495434">
      <w:bodyDiv w:val="1"/>
      <w:marLeft w:val="0"/>
      <w:marRight w:val="0"/>
      <w:marTop w:val="0"/>
      <w:marBottom w:val="0"/>
      <w:divBdr>
        <w:top w:val="none" w:sz="0" w:space="0" w:color="auto"/>
        <w:left w:val="none" w:sz="0" w:space="0" w:color="auto"/>
        <w:bottom w:val="none" w:sz="0" w:space="0" w:color="auto"/>
        <w:right w:val="none" w:sz="0" w:space="0" w:color="auto"/>
      </w:divBdr>
    </w:div>
    <w:div w:id="224071629">
      <w:bodyDiv w:val="1"/>
      <w:marLeft w:val="0"/>
      <w:marRight w:val="0"/>
      <w:marTop w:val="0"/>
      <w:marBottom w:val="0"/>
      <w:divBdr>
        <w:top w:val="none" w:sz="0" w:space="0" w:color="auto"/>
        <w:left w:val="none" w:sz="0" w:space="0" w:color="auto"/>
        <w:bottom w:val="none" w:sz="0" w:space="0" w:color="auto"/>
        <w:right w:val="none" w:sz="0" w:space="0" w:color="auto"/>
      </w:divBdr>
    </w:div>
    <w:div w:id="224100136">
      <w:bodyDiv w:val="1"/>
      <w:marLeft w:val="0"/>
      <w:marRight w:val="0"/>
      <w:marTop w:val="0"/>
      <w:marBottom w:val="0"/>
      <w:divBdr>
        <w:top w:val="none" w:sz="0" w:space="0" w:color="auto"/>
        <w:left w:val="none" w:sz="0" w:space="0" w:color="auto"/>
        <w:bottom w:val="none" w:sz="0" w:space="0" w:color="auto"/>
        <w:right w:val="none" w:sz="0" w:space="0" w:color="auto"/>
      </w:divBdr>
    </w:div>
    <w:div w:id="224609846">
      <w:bodyDiv w:val="1"/>
      <w:marLeft w:val="0"/>
      <w:marRight w:val="0"/>
      <w:marTop w:val="0"/>
      <w:marBottom w:val="0"/>
      <w:divBdr>
        <w:top w:val="none" w:sz="0" w:space="0" w:color="auto"/>
        <w:left w:val="none" w:sz="0" w:space="0" w:color="auto"/>
        <w:bottom w:val="none" w:sz="0" w:space="0" w:color="auto"/>
        <w:right w:val="none" w:sz="0" w:space="0" w:color="auto"/>
      </w:divBdr>
    </w:div>
    <w:div w:id="224920784">
      <w:bodyDiv w:val="1"/>
      <w:marLeft w:val="0"/>
      <w:marRight w:val="0"/>
      <w:marTop w:val="0"/>
      <w:marBottom w:val="0"/>
      <w:divBdr>
        <w:top w:val="none" w:sz="0" w:space="0" w:color="auto"/>
        <w:left w:val="none" w:sz="0" w:space="0" w:color="auto"/>
        <w:bottom w:val="none" w:sz="0" w:space="0" w:color="auto"/>
        <w:right w:val="none" w:sz="0" w:space="0" w:color="auto"/>
      </w:divBdr>
    </w:div>
    <w:div w:id="226035155">
      <w:bodyDiv w:val="1"/>
      <w:marLeft w:val="0"/>
      <w:marRight w:val="0"/>
      <w:marTop w:val="0"/>
      <w:marBottom w:val="0"/>
      <w:divBdr>
        <w:top w:val="none" w:sz="0" w:space="0" w:color="auto"/>
        <w:left w:val="none" w:sz="0" w:space="0" w:color="auto"/>
        <w:bottom w:val="none" w:sz="0" w:space="0" w:color="auto"/>
        <w:right w:val="none" w:sz="0" w:space="0" w:color="auto"/>
      </w:divBdr>
    </w:div>
    <w:div w:id="226693419">
      <w:bodyDiv w:val="1"/>
      <w:marLeft w:val="0"/>
      <w:marRight w:val="0"/>
      <w:marTop w:val="0"/>
      <w:marBottom w:val="0"/>
      <w:divBdr>
        <w:top w:val="none" w:sz="0" w:space="0" w:color="auto"/>
        <w:left w:val="none" w:sz="0" w:space="0" w:color="auto"/>
        <w:bottom w:val="none" w:sz="0" w:space="0" w:color="auto"/>
        <w:right w:val="none" w:sz="0" w:space="0" w:color="auto"/>
      </w:divBdr>
    </w:div>
    <w:div w:id="226696843">
      <w:bodyDiv w:val="1"/>
      <w:marLeft w:val="0"/>
      <w:marRight w:val="0"/>
      <w:marTop w:val="0"/>
      <w:marBottom w:val="0"/>
      <w:divBdr>
        <w:top w:val="none" w:sz="0" w:space="0" w:color="auto"/>
        <w:left w:val="none" w:sz="0" w:space="0" w:color="auto"/>
        <w:bottom w:val="none" w:sz="0" w:space="0" w:color="auto"/>
        <w:right w:val="none" w:sz="0" w:space="0" w:color="auto"/>
      </w:divBdr>
    </w:div>
    <w:div w:id="227304056">
      <w:bodyDiv w:val="1"/>
      <w:marLeft w:val="0"/>
      <w:marRight w:val="0"/>
      <w:marTop w:val="0"/>
      <w:marBottom w:val="0"/>
      <w:divBdr>
        <w:top w:val="none" w:sz="0" w:space="0" w:color="auto"/>
        <w:left w:val="none" w:sz="0" w:space="0" w:color="auto"/>
        <w:bottom w:val="none" w:sz="0" w:space="0" w:color="auto"/>
        <w:right w:val="none" w:sz="0" w:space="0" w:color="auto"/>
      </w:divBdr>
    </w:div>
    <w:div w:id="227543586">
      <w:bodyDiv w:val="1"/>
      <w:marLeft w:val="0"/>
      <w:marRight w:val="0"/>
      <w:marTop w:val="0"/>
      <w:marBottom w:val="0"/>
      <w:divBdr>
        <w:top w:val="none" w:sz="0" w:space="0" w:color="auto"/>
        <w:left w:val="none" w:sz="0" w:space="0" w:color="auto"/>
        <w:bottom w:val="none" w:sz="0" w:space="0" w:color="auto"/>
        <w:right w:val="none" w:sz="0" w:space="0" w:color="auto"/>
      </w:divBdr>
    </w:div>
    <w:div w:id="228006270">
      <w:bodyDiv w:val="1"/>
      <w:marLeft w:val="0"/>
      <w:marRight w:val="0"/>
      <w:marTop w:val="0"/>
      <w:marBottom w:val="0"/>
      <w:divBdr>
        <w:top w:val="none" w:sz="0" w:space="0" w:color="auto"/>
        <w:left w:val="none" w:sz="0" w:space="0" w:color="auto"/>
        <w:bottom w:val="none" w:sz="0" w:space="0" w:color="auto"/>
        <w:right w:val="none" w:sz="0" w:space="0" w:color="auto"/>
      </w:divBdr>
    </w:div>
    <w:div w:id="228198445">
      <w:bodyDiv w:val="1"/>
      <w:marLeft w:val="0"/>
      <w:marRight w:val="0"/>
      <w:marTop w:val="0"/>
      <w:marBottom w:val="0"/>
      <w:divBdr>
        <w:top w:val="none" w:sz="0" w:space="0" w:color="auto"/>
        <w:left w:val="none" w:sz="0" w:space="0" w:color="auto"/>
        <w:bottom w:val="none" w:sz="0" w:space="0" w:color="auto"/>
        <w:right w:val="none" w:sz="0" w:space="0" w:color="auto"/>
      </w:divBdr>
    </w:div>
    <w:div w:id="228349400">
      <w:bodyDiv w:val="1"/>
      <w:marLeft w:val="0"/>
      <w:marRight w:val="0"/>
      <w:marTop w:val="0"/>
      <w:marBottom w:val="0"/>
      <w:divBdr>
        <w:top w:val="none" w:sz="0" w:space="0" w:color="auto"/>
        <w:left w:val="none" w:sz="0" w:space="0" w:color="auto"/>
        <w:bottom w:val="none" w:sz="0" w:space="0" w:color="auto"/>
        <w:right w:val="none" w:sz="0" w:space="0" w:color="auto"/>
      </w:divBdr>
    </w:div>
    <w:div w:id="228805739">
      <w:bodyDiv w:val="1"/>
      <w:marLeft w:val="0"/>
      <w:marRight w:val="0"/>
      <w:marTop w:val="0"/>
      <w:marBottom w:val="0"/>
      <w:divBdr>
        <w:top w:val="none" w:sz="0" w:space="0" w:color="auto"/>
        <w:left w:val="none" w:sz="0" w:space="0" w:color="auto"/>
        <w:bottom w:val="none" w:sz="0" w:space="0" w:color="auto"/>
        <w:right w:val="none" w:sz="0" w:space="0" w:color="auto"/>
      </w:divBdr>
    </w:div>
    <w:div w:id="229072999">
      <w:bodyDiv w:val="1"/>
      <w:marLeft w:val="0"/>
      <w:marRight w:val="0"/>
      <w:marTop w:val="0"/>
      <w:marBottom w:val="0"/>
      <w:divBdr>
        <w:top w:val="none" w:sz="0" w:space="0" w:color="auto"/>
        <w:left w:val="none" w:sz="0" w:space="0" w:color="auto"/>
        <w:bottom w:val="none" w:sz="0" w:space="0" w:color="auto"/>
        <w:right w:val="none" w:sz="0" w:space="0" w:color="auto"/>
      </w:divBdr>
    </w:div>
    <w:div w:id="229118441">
      <w:bodyDiv w:val="1"/>
      <w:marLeft w:val="0"/>
      <w:marRight w:val="0"/>
      <w:marTop w:val="0"/>
      <w:marBottom w:val="0"/>
      <w:divBdr>
        <w:top w:val="none" w:sz="0" w:space="0" w:color="auto"/>
        <w:left w:val="none" w:sz="0" w:space="0" w:color="auto"/>
        <w:bottom w:val="none" w:sz="0" w:space="0" w:color="auto"/>
        <w:right w:val="none" w:sz="0" w:space="0" w:color="auto"/>
      </w:divBdr>
    </w:div>
    <w:div w:id="229267645">
      <w:bodyDiv w:val="1"/>
      <w:marLeft w:val="0"/>
      <w:marRight w:val="0"/>
      <w:marTop w:val="0"/>
      <w:marBottom w:val="0"/>
      <w:divBdr>
        <w:top w:val="none" w:sz="0" w:space="0" w:color="auto"/>
        <w:left w:val="none" w:sz="0" w:space="0" w:color="auto"/>
        <w:bottom w:val="none" w:sz="0" w:space="0" w:color="auto"/>
        <w:right w:val="none" w:sz="0" w:space="0" w:color="auto"/>
      </w:divBdr>
    </w:div>
    <w:div w:id="229385241">
      <w:bodyDiv w:val="1"/>
      <w:marLeft w:val="0"/>
      <w:marRight w:val="0"/>
      <w:marTop w:val="0"/>
      <w:marBottom w:val="0"/>
      <w:divBdr>
        <w:top w:val="none" w:sz="0" w:space="0" w:color="auto"/>
        <w:left w:val="none" w:sz="0" w:space="0" w:color="auto"/>
        <w:bottom w:val="none" w:sz="0" w:space="0" w:color="auto"/>
        <w:right w:val="none" w:sz="0" w:space="0" w:color="auto"/>
      </w:divBdr>
    </w:div>
    <w:div w:id="230046472">
      <w:bodyDiv w:val="1"/>
      <w:marLeft w:val="0"/>
      <w:marRight w:val="0"/>
      <w:marTop w:val="0"/>
      <w:marBottom w:val="0"/>
      <w:divBdr>
        <w:top w:val="none" w:sz="0" w:space="0" w:color="auto"/>
        <w:left w:val="none" w:sz="0" w:space="0" w:color="auto"/>
        <w:bottom w:val="none" w:sz="0" w:space="0" w:color="auto"/>
        <w:right w:val="none" w:sz="0" w:space="0" w:color="auto"/>
      </w:divBdr>
    </w:div>
    <w:div w:id="230625087">
      <w:bodyDiv w:val="1"/>
      <w:marLeft w:val="0"/>
      <w:marRight w:val="0"/>
      <w:marTop w:val="0"/>
      <w:marBottom w:val="0"/>
      <w:divBdr>
        <w:top w:val="none" w:sz="0" w:space="0" w:color="auto"/>
        <w:left w:val="none" w:sz="0" w:space="0" w:color="auto"/>
        <w:bottom w:val="none" w:sz="0" w:space="0" w:color="auto"/>
        <w:right w:val="none" w:sz="0" w:space="0" w:color="auto"/>
      </w:divBdr>
    </w:div>
    <w:div w:id="231354295">
      <w:bodyDiv w:val="1"/>
      <w:marLeft w:val="0"/>
      <w:marRight w:val="0"/>
      <w:marTop w:val="0"/>
      <w:marBottom w:val="0"/>
      <w:divBdr>
        <w:top w:val="none" w:sz="0" w:space="0" w:color="auto"/>
        <w:left w:val="none" w:sz="0" w:space="0" w:color="auto"/>
        <w:bottom w:val="none" w:sz="0" w:space="0" w:color="auto"/>
        <w:right w:val="none" w:sz="0" w:space="0" w:color="auto"/>
      </w:divBdr>
    </w:div>
    <w:div w:id="231355405">
      <w:bodyDiv w:val="1"/>
      <w:marLeft w:val="0"/>
      <w:marRight w:val="0"/>
      <w:marTop w:val="0"/>
      <w:marBottom w:val="0"/>
      <w:divBdr>
        <w:top w:val="none" w:sz="0" w:space="0" w:color="auto"/>
        <w:left w:val="none" w:sz="0" w:space="0" w:color="auto"/>
        <w:bottom w:val="none" w:sz="0" w:space="0" w:color="auto"/>
        <w:right w:val="none" w:sz="0" w:space="0" w:color="auto"/>
      </w:divBdr>
    </w:div>
    <w:div w:id="231548311">
      <w:bodyDiv w:val="1"/>
      <w:marLeft w:val="0"/>
      <w:marRight w:val="0"/>
      <w:marTop w:val="0"/>
      <w:marBottom w:val="0"/>
      <w:divBdr>
        <w:top w:val="none" w:sz="0" w:space="0" w:color="auto"/>
        <w:left w:val="none" w:sz="0" w:space="0" w:color="auto"/>
        <w:bottom w:val="none" w:sz="0" w:space="0" w:color="auto"/>
        <w:right w:val="none" w:sz="0" w:space="0" w:color="auto"/>
      </w:divBdr>
    </w:div>
    <w:div w:id="231701361">
      <w:bodyDiv w:val="1"/>
      <w:marLeft w:val="0"/>
      <w:marRight w:val="0"/>
      <w:marTop w:val="0"/>
      <w:marBottom w:val="0"/>
      <w:divBdr>
        <w:top w:val="none" w:sz="0" w:space="0" w:color="auto"/>
        <w:left w:val="none" w:sz="0" w:space="0" w:color="auto"/>
        <w:bottom w:val="none" w:sz="0" w:space="0" w:color="auto"/>
        <w:right w:val="none" w:sz="0" w:space="0" w:color="auto"/>
      </w:divBdr>
    </w:div>
    <w:div w:id="231745712">
      <w:bodyDiv w:val="1"/>
      <w:marLeft w:val="0"/>
      <w:marRight w:val="0"/>
      <w:marTop w:val="0"/>
      <w:marBottom w:val="0"/>
      <w:divBdr>
        <w:top w:val="none" w:sz="0" w:space="0" w:color="auto"/>
        <w:left w:val="none" w:sz="0" w:space="0" w:color="auto"/>
        <w:bottom w:val="none" w:sz="0" w:space="0" w:color="auto"/>
        <w:right w:val="none" w:sz="0" w:space="0" w:color="auto"/>
      </w:divBdr>
    </w:div>
    <w:div w:id="232132379">
      <w:bodyDiv w:val="1"/>
      <w:marLeft w:val="0"/>
      <w:marRight w:val="0"/>
      <w:marTop w:val="0"/>
      <w:marBottom w:val="0"/>
      <w:divBdr>
        <w:top w:val="none" w:sz="0" w:space="0" w:color="auto"/>
        <w:left w:val="none" w:sz="0" w:space="0" w:color="auto"/>
        <w:bottom w:val="none" w:sz="0" w:space="0" w:color="auto"/>
        <w:right w:val="none" w:sz="0" w:space="0" w:color="auto"/>
      </w:divBdr>
    </w:div>
    <w:div w:id="232663708">
      <w:bodyDiv w:val="1"/>
      <w:marLeft w:val="0"/>
      <w:marRight w:val="0"/>
      <w:marTop w:val="0"/>
      <w:marBottom w:val="0"/>
      <w:divBdr>
        <w:top w:val="none" w:sz="0" w:space="0" w:color="auto"/>
        <w:left w:val="none" w:sz="0" w:space="0" w:color="auto"/>
        <w:bottom w:val="none" w:sz="0" w:space="0" w:color="auto"/>
        <w:right w:val="none" w:sz="0" w:space="0" w:color="auto"/>
      </w:divBdr>
    </w:div>
    <w:div w:id="232744207">
      <w:bodyDiv w:val="1"/>
      <w:marLeft w:val="0"/>
      <w:marRight w:val="0"/>
      <w:marTop w:val="0"/>
      <w:marBottom w:val="0"/>
      <w:divBdr>
        <w:top w:val="none" w:sz="0" w:space="0" w:color="auto"/>
        <w:left w:val="none" w:sz="0" w:space="0" w:color="auto"/>
        <w:bottom w:val="none" w:sz="0" w:space="0" w:color="auto"/>
        <w:right w:val="none" w:sz="0" w:space="0" w:color="auto"/>
      </w:divBdr>
    </w:div>
    <w:div w:id="232861048">
      <w:bodyDiv w:val="1"/>
      <w:marLeft w:val="0"/>
      <w:marRight w:val="0"/>
      <w:marTop w:val="0"/>
      <w:marBottom w:val="0"/>
      <w:divBdr>
        <w:top w:val="none" w:sz="0" w:space="0" w:color="auto"/>
        <w:left w:val="none" w:sz="0" w:space="0" w:color="auto"/>
        <w:bottom w:val="none" w:sz="0" w:space="0" w:color="auto"/>
        <w:right w:val="none" w:sz="0" w:space="0" w:color="auto"/>
      </w:divBdr>
    </w:div>
    <w:div w:id="233469391">
      <w:bodyDiv w:val="1"/>
      <w:marLeft w:val="0"/>
      <w:marRight w:val="0"/>
      <w:marTop w:val="0"/>
      <w:marBottom w:val="0"/>
      <w:divBdr>
        <w:top w:val="none" w:sz="0" w:space="0" w:color="auto"/>
        <w:left w:val="none" w:sz="0" w:space="0" w:color="auto"/>
        <w:bottom w:val="none" w:sz="0" w:space="0" w:color="auto"/>
        <w:right w:val="none" w:sz="0" w:space="0" w:color="auto"/>
      </w:divBdr>
    </w:div>
    <w:div w:id="233779265">
      <w:bodyDiv w:val="1"/>
      <w:marLeft w:val="0"/>
      <w:marRight w:val="0"/>
      <w:marTop w:val="0"/>
      <w:marBottom w:val="0"/>
      <w:divBdr>
        <w:top w:val="none" w:sz="0" w:space="0" w:color="auto"/>
        <w:left w:val="none" w:sz="0" w:space="0" w:color="auto"/>
        <w:bottom w:val="none" w:sz="0" w:space="0" w:color="auto"/>
        <w:right w:val="none" w:sz="0" w:space="0" w:color="auto"/>
      </w:divBdr>
    </w:div>
    <w:div w:id="233779743">
      <w:bodyDiv w:val="1"/>
      <w:marLeft w:val="0"/>
      <w:marRight w:val="0"/>
      <w:marTop w:val="0"/>
      <w:marBottom w:val="0"/>
      <w:divBdr>
        <w:top w:val="none" w:sz="0" w:space="0" w:color="auto"/>
        <w:left w:val="none" w:sz="0" w:space="0" w:color="auto"/>
        <w:bottom w:val="none" w:sz="0" w:space="0" w:color="auto"/>
        <w:right w:val="none" w:sz="0" w:space="0" w:color="auto"/>
      </w:divBdr>
      <w:divsChild>
        <w:div w:id="66194039">
          <w:marLeft w:val="480"/>
          <w:marRight w:val="0"/>
          <w:marTop w:val="0"/>
          <w:marBottom w:val="0"/>
          <w:divBdr>
            <w:top w:val="none" w:sz="0" w:space="0" w:color="auto"/>
            <w:left w:val="none" w:sz="0" w:space="0" w:color="auto"/>
            <w:bottom w:val="none" w:sz="0" w:space="0" w:color="auto"/>
            <w:right w:val="none" w:sz="0" w:space="0" w:color="auto"/>
          </w:divBdr>
        </w:div>
        <w:div w:id="107165989">
          <w:marLeft w:val="480"/>
          <w:marRight w:val="0"/>
          <w:marTop w:val="0"/>
          <w:marBottom w:val="0"/>
          <w:divBdr>
            <w:top w:val="none" w:sz="0" w:space="0" w:color="auto"/>
            <w:left w:val="none" w:sz="0" w:space="0" w:color="auto"/>
            <w:bottom w:val="none" w:sz="0" w:space="0" w:color="auto"/>
            <w:right w:val="none" w:sz="0" w:space="0" w:color="auto"/>
          </w:divBdr>
        </w:div>
        <w:div w:id="117115604">
          <w:marLeft w:val="480"/>
          <w:marRight w:val="0"/>
          <w:marTop w:val="0"/>
          <w:marBottom w:val="0"/>
          <w:divBdr>
            <w:top w:val="none" w:sz="0" w:space="0" w:color="auto"/>
            <w:left w:val="none" w:sz="0" w:space="0" w:color="auto"/>
            <w:bottom w:val="none" w:sz="0" w:space="0" w:color="auto"/>
            <w:right w:val="none" w:sz="0" w:space="0" w:color="auto"/>
          </w:divBdr>
        </w:div>
        <w:div w:id="130756022">
          <w:marLeft w:val="480"/>
          <w:marRight w:val="0"/>
          <w:marTop w:val="0"/>
          <w:marBottom w:val="0"/>
          <w:divBdr>
            <w:top w:val="none" w:sz="0" w:space="0" w:color="auto"/>
            <w:left w:val="none" w:sz="0" w:space="0" w:color="auto"/>
            <w:bottom w:val="none" w:sz="0" w:space="0" w:color="auto"/>
            <w:right w:val="none" w:sz="0" w:space="0" w:color="auto"/>
          </w:divBdr>
        </w:div>
        <w:div w:id="160967487">
          <w:marLeft w:val="480"/>
          <w:marRight w:val="0"/>
          <w:marTop w:val="0"/>
          <w:marBottom w:val="0"/>
          <w:divBdr>
            <w:top w:val="none" w:sz="0" w:space="0" w:color="auto"/>
            <w:left w:val="none" w:sz="0" w:space="0" w:color="auto"/>
            <w:bottom w:val="none" w:sz="0" w:space="0" w:color="auto"/>
            <w:right w:val="none" w:sz="0" w:space="0" w:color="auto"/>
          </w:divBdr>
        </w:div>
        <w:div w:id="176624332">
          <w:marLeft w:val="480"/>
          <w:marRight w:val="0"/>
          <w:marTop w:val="0"/>
          <w:marBottom w:val="0"/>
          <w:divBdr>
            <w:top w:val="none" w:sz="0" w:space="0" w:color="auto"/>
            <w:left w:val="none" w:sz="0" w:space="0" w:color="auto"/>
            <w:bottom w:val="none" w:sz="0" w:space="0" w:color="auto"/>
            <w:right w:val="none" w:sz="0" w:space="0" w:color="auto"/>
          </w:divBdr>
        </w:div>
        <w:div w:id="221335562">
          <w:marLeft w:val="480"/>
          <w:marRight w:val="0"/>
          <w:marTop w:val="0"/>
          <w:marBottom w:val="0"/>
          <w:divBdr>
            <w:top w:val="none" w:sz="0" w:space="0" w:color="auto"/>
            <w:left w:val="none" w:sz="0" w:space="0" w:color="auto"/>
            <w:bottom w:val="none" w:sz="0" w:space="0" w:color="auto"/>
            <w:right w:val="none" w:sz="0" w:space="0" w:color="auto"/>
          </w:divBdr>
        </w:div>
        <w:div w:id="224344804">
          <w:marLeft w:val="480"/>
          <w:marRight w:val="0"/>
          <w:marTop w:val="0"/>
          <w:marBottom w:val="0"/>
          <w:divBdr>
            <w:top w:val="none" w:sz="0" w:space="0" w:color="auto"/>
            <w:left w:val="none" w:sz="0" w:space="0" w:color="auto"/>
            <w:bottom w:val="none" w:sz="0" w:space="0" w:color="auto"/>
            <w:right w:val="none" w:sz="0" w:space="0" w:color="auto"/>
          </w:divBdr>
        </w:div>
        <w:div w:id="284165696">
          <w:marLeft w:val="480"/>
          <w:marRight w:val="0"/>
          <w:marTop w:val="0"/>
          <w:marBottom w:val="0"/>
          <w:divBdr>
            <w:top w:val="none" w:sz="0" w:space="0" w:color="auto"/>
            <w:left w:val="none" w:sz="0" w:space="0" w:color="auto"/>
            <w:bottom w:val="none" w:sz="0" w:space="0" w:color="auto"/>
            <w:right w:val="none" w:sz="0" w:space="0" w:color="auto"/>
          </w:divBdr>
        </w:div>
        <w:div w:id="429592939">
          <w:marLeft w:val="480"/>
          <w:marRight w:val="0"/>
          <w:marTop w:val="0"/>
          <w:marBottom w:val="0"/>
          <w:divBdr>
            <w:top w:val="none" w:sz="0" w:space="0" w:color="auto"/>
            <w:left w:val="none" w:sz="0" w:space="0" w:color="auto"/>
            <w:bottom w:val="none" w:sz="0" w:space="0" w:color="auto"/>
            <w:right w:val="none" w:sz="0" w:space="0" w:color="auto"/>
          </w:divBdr>
        </w:div>
        <w:div w:id="455566376">
          <w:marLeft w:val="480"/>
          <w:marRight w:val="0"/>
          <w:marTop w:val="0"/>
          <w:marBottom w:val="0"/>
          <w:divBdr>
            <w:top w:val="none" w:sz="0" w:space="0" w:color="auto"/>
            <w:left w:val="none" w:sz="0" w:space="0" w:color="auto"/>
            <w:bottom w:val="none" w:sz="0" w:space="0" w:color="auto"/>
            <w:right w:val="none" w:sz="0" w:space="0" w:color="auto"/>
          </w:divBdr>
        </w:div>
        <w:div w:id="575551800">
          <w:marLeft w:val="480"/>
          <w:marRight w:val="0"/>
          <w:marTop w:val="0"/>
          <w:marBottom w:val="0"/>
          <w:divBdr>
            <w:top w:val="none" w:sz="0" w:space="0" w:color="auto"/>
            <w:left w:val="none" w:sz="0" w:space="0" w:color="auto"/>
            <w:bottom w:val="none" w:sz="0" w:space="0" w:color="auto"/>
            <w:right w:val="none" w:sz="0" w:space="0" w:color="auto"/>
          </w:divBdr>
        </w:div>
        <w:div w:id="650982385">
          <w:marLeft w:val="480"/>
          <w:marRight w:val="0"/>
          <w:marTop w:val="0"/>
          <w:marBottom w:val="0"/>
          <w:divBdr>
            <w:top w:val="none" w:sz="0" w:space="0" w:color="auto"/>
            <w:left w:val="none" w:sz="0" w:space="0" w:color="auto"/>
            <w:bottom w:val="none" w:sz="0" w:space="0" w:color="auto"/>
            <w:right w:val="none" w:sz="0" w:space="0" w:color="auto"/>
          </w:divBdr>
        </w:div>
        <w:div w:id="666635157">
          <w:marLeft w:val="480"/>
          <w:marRight w:val="0"/>
          <w:marTop w:val="0"/>
          <w:marBottom w:val="0"/>
          <w:divBdr>
            <w:top w:val="none" w:sz="0" w:space="0" w:color="auto"/>
            <w:left w:val="none" w:sz="0" w:space="0" w:color="auto"/>
            <w:bottom w:val="none" w:sz="0" w:space="0" w:color="auto"/>
            <w:right w:val="none" w:sz="0" w:space="0" w:color="auto"/>
          </w:divBdr>
        </w:div>
        <w:div w:id="677928988">
          <w:marLeft w:val="480"/>
          <w:marRight w:val="0"/>
          <w:marTop w:val="0"/>
          <w:marBottom w:val="0"/>
          <w:divBdr>
            <w:top w:val="none" w:sz="0" w:space="0" w:color="auto"/>
            <w:left w:val="none" w:sz="0" w:space="0" w:color="auto"/>
            <w:bottom w:val="none" w:sz="0" w:space="0" w:color="auto"/>
            <w:right w:val="none" w:sz="0" w:space="0" w:color="auto"/>
          </w:divBdr>
        </w:div>
        <w:div w:id="783186331">
          <w:marLeft w:val="480"/>
          <w:marRight w:val="0"/>
          <w:marTop w:val="0"/>
          <w:marBottom w:val="0"/>
          <w:divBdr>
            <w:top w:val="none" w:sz="0" w:space="0" w:color="auto"/>
            <w:left w:val="none" w:sz="0" w:space="0" w:color="auto"/>
            <w:bottom w:val="none" w:sz="0" w:space="0" w:color="auto"/>
            <w:right w:val="none" w:sz="0" w:space="0" w:color="auto"/>
          </w:divBdr>
        </w:div>
        <w:div w:id="825781955">
          <w:marLeft w:val="480"/>
          <w:marRight w:val="0"/>
          <w:marTop w:val="0"/>
          <w:marBottom w:val="0"/>
          <w:divBdr>
            <w:top w:val="none" w:sz="0" w:space="0" w:color="auto"/>
            <w:left w:val="none" w:sz="0" w:space="0" w:color="auto"/>
            <w:bottom w:val="none" w:sz="0" w:space="0" w:color="auto"/>
            <w:right w:val="none" w:sz="0" w:space="0" w:color="auto"/>
          </w:divBdr>
        </w:div>
        <w:div w:id="849099088">
          <w:marLeft w:val="480"/>
          <w:marRight w:val="0"/>
          <w:marTop w:val="0"/>
          <w:marBottom w:val="0"/>
          <w:divBdr>
            <w:top w:val="none" w:sz="0" w:space="0" w:color="auto"/>
            <w:left w:val="none" w:sz="0" w:space="0" w:color="auto"/>
            <w:bottom w:val="none" w:sz="0" w:space="0" w:color="auto"/>
            <w:right w:val="none" w:sz="0" w:space="0" w:color="auto"/>
          </w:divBdr>
        </w:div>
        <w:div w:id="951977824">
          <w:marLeft w:val="480"/>
          <w:marRight w:val="0"/>
          <w:marTop w:val="0"/>
          <w:marBottom w:val="0"/>
          <w:divBdr>
            <w:top w:val="none" w:sz="0" w:space="0" w:color="auto"/>
            <w:left w:val="none" w:sz="0" w:space="0" w:color="auto"/>
            <w:bottom w:val="none" w:sz="0" w:space="0" w:color="auto"/>
            <w:right w:val="none" w:sz="0" w:space="0" w:color="auto"/>
          </w:divBdr>
        </w:div>
        <w:div w:id="966810705">
          <w:marLeft w:val="480"/>
          <w:marRight w:val="0"/>
          <w:marTop w:val="0"/>
          <w:marBottom w:val="0"/>
          <w:divBdr>
            <w:top w:val="none" w:sz="0" w:space="0" w:color="auto"/>
            <w:left w:val="none" w:sz="0" w:space="0" w:color="auto"/>
            <w:bottom w:val="none" w:sz="0" w:space="0" w:color="auto"/>
            <w:right w:val="none" w:sz="0" w:space="0" w:color="auto"/>
          </w:divBdr>
        </w:div>
        <w:div w:id="1006640149">
          <w:marLeft w:val="480"/>
          <w:marRight w:val="0"/>
          <w:marTop w:val="0"/>
          <w:marBottom w:val="0"/>
          <w:divBdr>
            <w:top w:val="none" w:sz="0" w:space="0" w:color="auto"/>
            <w:left w:val="none" w:sz="0" w:space="0" w:color="auto"/>
            <w:bottom w:val="none" w:sz="0" w:space="0" w:color="auto"/>
            <w:right w:val="none" w:sz="0" w:space="0" w:color="auto"/>
          </w:divBdr>
        </w:div>
        <w:div w:id="1052533197">
          <w:marLeft w:val="480"/>
          <w:marRight w:val="0"/>
          <w:marTop w:val="0"/>
          <w:marBottom w:val="0"/>
          <w:divBdr>
            <w:top w:val="none" w:sz="0" w:space="0" w:color="auto"/>
            <w:left w:val="none" w:sz="0" w:space="0" w:color="auto"/>
            <w:bottom w:val="none" w:sz="0" w:space="0" w:color="auto"/>
            <w:right w:val="none" w:sz="0" w:space="0" w:color="auto"/>
          </w:divBdr>
        </w:div>
        <w:div w:id="1079786233">
          <w:marLeft w:val="480"/>
          <w:marRight w:val="0"/>
          <w:marTop w:val="0"/>
          <w:marBottom w:val="0"/>
          <w:divBdr>
            <w:top w:val="none" w:sz="0" w:space="0" w:color="auto"/>
            <w:left w:val="none" w:sz="0" w:space="0" w:color="auto"/>
            <w:bottom w:val="none" w:sz="0" w:space="0" w:color="auto"/>
            <w:right w:val="none" w:sz="0" w:space="0" w:color="auto"/>
          </w:divBdr>
        </w:div>
        <w:div w:id="1092314835">
          <w:marLeft w:val="480"/>
          <w:marRight w:val="0"/>
          <w:marTop w:val="0"/>
          <w:marBottom w:val="0"/>
          <w:divBdr>
            <w:top w:val="none" w:sz="0" w:space="0" w:color="auto"/>
            <w:left w:val="none" w:sz="0" w:space="0" w:color="auto"/>
            <w:bottom w:val="none" w:sz="0" w:space="0" w:color="auto"/>
            <w:right w:val="none" w:sz="0" w:space="0" w:color="auto"/>
          </w:divBdr>
        </w:div>
        <w:div w:id="1110929871">
          <w:marLeft w:val="480"/>
          <w:marRight w:val="0"/>
          <w:marTop w:val="0"/>
          <w:marBottom w:val="0"/>
          <w:divBdr>
            <w:top w:val="none" w:sz="0" w:space="0" w:color="auto"/>
            <w:left w:val="none" w:sz="0" w:space="0" w:color="auto"/>
            <w:bottom w:val="none" w:sz="0" w:space="0" w:color="auto"/>
            <w:right w:val="none" w:sz="0" w:space="0" w:color="auto"/>
          </w:divBdr>
        </w:div>
        <w:div w:id="1158964626">
          <w:marLeft w:val="480"/>
          <w:marRight w:val="0"/>
          <w:marTop w:val="0"/>
          <w:marBottom w:val="0"/>
          <w:divBdr>
            <w:top w:val="none" w:sz="0" w:space="0" w:color="auto"/>
            <w:left w:val="none" w:sz="0" w:space="0" w:color="auto"/>
            <w:bottom w:val="none" w:sz="0" w:space="0" w:color="auto"/>
            <w:right w:val="none" w:sz="0" w:space="0" w:color="auto"/>
          </w:divBdr>
        </w:div>
        <w:div w:id="1215849610">
          <w:marLeft w:val="480"/>
          <w:marRight w:val="0"/>
          <w:marTop w:val="0"/>
          <w:marBottom w:val="0"/>
          <w:divBdr>
            <w:top w:val="none" w:sz="0" w:space="0" w:color="auto"/>
            <w:left w:val="none" w:sz="0" w:space="0" w:color="auto"/>
            <w:bottom w:val="none" w:sz="0" w:space="0" w:color="auto"/>
            <w:right w:val="none" w:sz="0" w:space="0" w:color="auto"/>
          </w:divBdr>
        </w:div>
        <w:div w:id="1244223986">
          <w:marLeft w:val="480"/>
          <w:marRight w:val="0"/>
          <w:marTop w:val="0"/>
          <w:marBottom w:val="0"/>
          <w:divBdr>
            <w:top w:val="none" w:sz="0" w:space="0" w:color="auto"/>
            <w:left w:val="none" w:sz="0" w:space="0" w:color="auto"/>
            <w:bottom w:val="none" w:sz="0" w:space="0" w:color="auto"/>
            <w:right w:val="none" w:sz="0" w:space="0" w:color="auto"/>
          </w:divBdr>
        </w:div>
        <w:div w:id="1329215002">
          <w:marLeft w:val="480"/>
          <w:marRight w:val="0"/>
          <w:marTop w:val="0"/>
          <w:marBottom w:val="0"/>
          <w:divBdr>
            <w:top w:val="none" w:sz="0" w:space="0" w:color="auto"/>
            <w:left w:val="none" w:sz="0" w:space="0" w:color="auto"/>
            <w:bottom w:val="none" w:sz="0" w:space="0" w:color="auto"/>
            <w:right w:val="none" w:sz="0" w:space="0" w:color="auto"/>
          </w:divBdr>
        </w:div>
        <w:div w:id="1347248442">
          <w:marLeft w:val="480"/>
          <w:marRight w:val="0"/>
          <w:marTop w:val="0"/>
          <w:marBottom w:val="0"/>
          <w:divBdr>
            <w:top w:val="none" w:sz="0" w:space="0" w:color="auto"/>
            <w:left w:val="none" w:sz="0" w:space="0" w:color="auto"/>
            <w:bottom w:val="none" w:sz="0" w:space="0" w:color="auto"/>
            <w:right w:val="none" w:sz="0" w:space="0" w:color="auto"/>
          </w:divBdr>
        </w:div>
        <w:div w:id="1356232713">
          <w:marLeft w:val="480"/>
          <w:marRight w:val="0"/>
          <w:marTop w:val="0"/>
          <w:marBottom w:val="0"/>
          <w:divBdr>
            <w:top w:val="none" w:sz="0" w:space="0" w:color="auto"/>
            <w:left w:val="none" w:sz="0" w:space="0" w:color="auto"/>
            <w:bottom w:val="none" w:sz="0" w:space="0" w:color="auto"/>
            <w:right w:val="none" w:sz="0" w:space="0" w:color="auto"/>
          </w:divBdr>
        </w:div>
        <w:div w:id="1358387632">
          <w:marLeft w:val="480"/>
          <w:marRight w:val="0"/>
          <w:marTop w:val="0"/>
          <w:marBottom w:val="0"/>
          <w:divBdr>
            <w:top w:val="none" w:sz="0" w:space="0" w:color="auto"/>
            <w:left w:val="none" w:sz="0" w:space="0" w:color="auto"/>
            <w:bottom w:val="none" w:sz="0" w:space="0" w:color="auto"/>
            <w:right w:val="none" w:sz="0" w:space="0" w:color="auto"/>
          </w:divBdr>
        </w:div>
        <w:div w:id="1368872679">
          <w:marLeft w:val="480"/>
          <w:marRight w:val="0"/>
          <w:marTop w:val="0"/>
          <w:marBottom w:val="0"/>
          <w:divBdr>
            <w:top w:val="none" w:sz="0" w:space="0" w:color="auto"/>
            <w:left w:val="none" w:sz="0" w:space="0" w:color="auto"/>
            <w:bottom w:val="none" w:sz="0" w:space="0" w:color="auto"/>
            <w:right w:val="none" w:sz="0" w:space="0" w:color="auto"/>
          </w:divBdr>
        </w:div>
        <w:div w:id="1376468328">
          <w:marLeft w:val="480"/>
          <w:marRight w:val="0"/>
          <w:marTop w:val="0"/>
          <w:marBottom w:val="0"/>
          <w:divBdr>
            <w:top w:val="none" w:sz="0" w:space="0" w:color="auto"/>
            <w:left w:val="none" w:sz="0" w:space="0" w:color="auto"/>
            <w:bottom w:val="none" w:sz="0" w:space="0" w:color="auto"/>
            <w:right w:val="none" w:sz="0" w:space="0" w:color="auto"/>
          </w:divBdr>
        </w:div>
        <w:div w:id="1398431770">
          <w:marLeft w:val="480"/>
          <w:marRight w:val="0"/>
          <w:marTop w:val="0"/>
          <w:marBottom w:val="0"/>
          <w:divBdr>
            <w:top w:val="none" w:sz="0" w:space="0" w:color="auto"/>
            <w:left w:val="none" w:sz="0" w:space="0" w:color="auto"/>
            <w:bottom w:val="none" w:sz="0" w:space="0" w:color="auto"/>
            <w:right w:val="none" w:sz="0" w:space="0" w:color="auto"/>
          </w:divBdr>
        </w:div>
        <w:div w:id="1428383848">
          <w:marLeft w:val="480"/>
          <w:marRight w:val="0"/>
          <w:marTop w:val="0"/>
          <w:marBottom w:val="0"/>
          <w:divBdr>
            <w:top w:val="none" w:sz="0" w:space="0" w:color="auto"/>
            <w:left w:val="none" w:sz="0" w:space="0" w:color="auto"/>
            <w:bottom w:val="none" w:sz="0" w:space="0" w:color="auto"/>
            <w:right w:val="none" w:sz="0" w:space="0" w:color="auto"/>
          </w:divBdr>
        </w:div>
        <w:div w:id="1433087365">
          <w:marLeft w:val="480"/>
          <w:marRight w:val="0"/>
          <w:marTop w:val="0"/>
          <w:marBottom w:val="0"/>
          <w:divBdr>
            <w:top w:val="none" w:sz="0" w:space="0" w:color="auto"/>
            <w:left w:val="none" w:sz="0" w:space="0" w:color="auto"/>
            <w:bottom w:val="none" w:sz="0" w:space="0" w:color="auto"/>
            <w:right w:val="none" w:sz="0" w:space="0" w:color="auto"/>
          </w:divBdr>
        </w:div>
        <w:div w:id="1488399256">
          <w:marLeft w:val="480"/>
          <w:marRight w:val="0"/>
          <w:marTop w:val="0"/>
          <w:marBottom w:val="0"/>
          <w:divBdr>
            <w:top w:val="none" w:sz="0" w:space="0" w:color="auto"/>
            <w:left w:val="none" w:sz="0" w:space="0" w:color="auto"/>
            <w:bottom w:val="none" w:sz="0" w:space="0" w:color="auto"/>
            <w:right w:val="none" w:sz="0" w:space="0" w:color="auto"/>
          </w:divBdr>
        </w:div>
        <w:div w:id="1524316947">
          <w:marLeft w:val="480"/>
          <w:marRight w:val="0"/>
          <w:marTop w:val="0"/>
          <w:marBottom w:val="0"/>
          <w:divBdr>
            <w:top w:val="none" w:sz="0" w:space="0" w:color="auto"/>
            <w:left w:val="none" w:sz="0" w:space="0" w:color="auto"/>
            <w:bottom w:val="none" w:sz="0" w:space="0" w:color="auto"/>
            <w:right w:val="none" w:sz="0" w:space="0" w:color="auto"/>
          </w:divBdr>
        </w:div>
        <w:div w:id="1620456759">
          <w:marLeft w:val="480"/>
          <w:marRight w:val="0"/>
          <w:marTop w:val="0"/>
          <w:marBottom w:val="0"/>
          <w:divBdr>
            <w:top w:val="none" w:sz="0" w:space="0" w:color="auto"/>
            <w:left w:val="none" w:sz="0" w:space="0" w:color="auto"/>
            <w:bottom w:val="none" w:sz="0" w:space="0" w:color="auto"/>
            <w:right w:val="none" w:sz="0" w:space="0" w:color="auto"/>
          </w:divBdr>
        </w:div>
        <w:div w:id="1663192128">
          <w:marLeft w:val="480"/>
          <w:marRight w:val="0"/>
          <w:marTop w:val="0"/>
          <w:marBottom w:val="0"/>
          <w:divBdr>
            <w:top w:val="none" w:sz="0" w:space="0" w:color="auto"/>
            <w:left w:val="none" w:sz="0" w:space="0" w:color="auto"/>
            <w:bottom w:val="none" w:sz="0" w:space="0" w:color="auto"/>
            <w:right w:val="none" w:sz="0" w:space="0" w:color="auto"/>
          </w:divBdr>
        </w:div>
        <w:div w:id="1756903025">
          <w:marLeft w:val="480"/>
          <w:marRight w:val="0"/>
          <w:marTop w:val="0"/>
          <w:marBottom w:val="0"/>
          <w:divBdr>
            <w:top w:val="none" w:sz="0" w:space="0" w:color="auto"/>
            <w:left w:val="none" w:sz="0" w:space="0" w:color="auto"/>
            <w:bottom w:val="none" w:sz="0" w:space="0" w:color="auto"/>
            <w:right w:val="none" w:sz="0" w:space="0" w:color="auto"/>
          </w:divBdr>
        </w:div>
        <w:div w:id="1784767437">
          <w:marLeft w:val="480"/>
          <w:marRight w:val="0"/>
          <w:marTop w:val="0"/>
          <w:marBottom w:val="0"/>
          <w:divBdr>
            <w:top w:val="none" w:sz="0" w:space="0" w:color="auto"/>
            <w:left w:val="none" w:sz="0" w:space="0" w:color="auto"/>
            <w:bottom w:val="none" w:sz="0" w:space="0" w:color="auto"/>
            <w:right w:val="none" w:sz="0" w:space="0" w:color="auto"/>
          </w:divBdr>
        </w:div>
        <w:div w:id="1838492652">
          <w:marLeft w:val="480"/>
          <w:marRight w:val="0"/>
          <w:marTop w:val="0"/>
          <w:marBottom w:val="0"/>
          <w:divBdr>
            <w:top w:val="none" w:sz="0" w:space="0" w:color="auto"/>
            <w:left w:val="none" w:sz="0" w:space="0" w:color="auto"/>
            <w:bottom w:val="none" w:sz="0" w:space="0" w:color="auto"/>
            <w:right w:val="none" w:sz="0" w:space="0" w:color="auto"/>
          </w:divBdr>
        </w:div>
        <w:div w:id="1890416258">
          <w:marLeft w:val="480"/>
          <w:marRight w:val="0"/>
          <w:marTop w:val="0"/>
          <w:marBottom w:val="0"/>
          <w:divBdr>
            <w:top w:val="none" w:sz="0" w:space="0" w:color="auto"/>
            <w:left w:val="none" w:sz="0" w:space="0" w:color="auto"/>
            <w:bottom w:val="none" w:sz="0" w:space="0" w:color="auto"/>
            <w:right w:val="none" w:sz="0" w:space="0" w:color="auto"/>
          </w:divBdr>
        </w:div>
        <w:div w:id="1917980668">
          <w:marLeft w:val="480"/>
          <w:marRight w:val="0"/>
          <w:marTop w:val="0"/>
          <w:marBottom w:val="0"/>
          <w:divBdr>
            <w:top w:val="none" w:sz="0" w:space="0" w:color="auto"/>
            <w:left w:val="none" w:sz="0" w:space="0" w:color="auto"/>
            <w:bottom w:val="none" w:sz="0" w:space="0" w:color="auto"/>
            <w:right w:val="none" w:sz="0" w:space="0" w:color="auto"/>
          </w:divBdr>
        </w:div>
        <w:div w:id="1964194186">
          <w:marLeft w:val="480"/>
          <w:marRight w:val="0"/>
          <w:marTop w:val="0"/>
          <w:marBottom w:val="0"/>
          <w:divBdr>
            <w:top w:val="none" w:sz="0" w:space="0" w:color="auto"/>
            <w:left w:val="none" w:sz="0" w:space="0" w:color="auto"/>
            <w:bottom w:val="none" w:sz="0" w:space="0" w:color="auto"/>
            <w:right w:val="none" w:sz="0" w:space="0" w:color="auto"/>
          </w:divBdr>
        </w:div>
        <w:div w:id="1972131644">
          <w:marLeft w:val="480"/>
          <w:marRight w:val="0"/>
          <w:marTop w:val="0"/>
          <w:marBottom w:val="0"/>
          <w:divBdr>
            <w:top w:val="none" w:sz="0" w:space="0" w:color="auto"/>
            <w:left w:val="none" w:sz="0" w:space="0" w:color="auto"/>
            <w:bottom w:val="none" w:sz="0" w:space="0" w:color="auto"/>
            <w:right w:val="none" w:sz="0" w:space="0" w:color="auto"/>
          </w:divBdr>
        </w:div>
        <w:div w:id="2007171819">
          <w:marLeft w:val="480"/>
          <w:marRight w:val="0"/>
          <w:marTop w:val="0"/>
          <w:marBottom w:val="0"/>
          <w:divBdr>
            <w:top w:val="none" w:sz="0" w:space="0" w:color="auto"/>
            <w:left w:val="none" w:sz="0" w:space="0" w:color="auto"/>
            <w:bottom w:val="none" w:sz="0" w:space="0" w:color="auto"/>
            <w:right w:val="none" w:sz="0" w:space="0" w:color="auto"/>
          </w:divBdr>
        </w:div>
        <w:div w:id="2061008655">
          <w:marLeft w:val="480"/>
          <w:marRight w:val="0"/>
          <w:marTop w:val="0"/>
          <w:marBottom w:val="0"/>
          <w:divBdr>
            <w:top w:val="none" w:sz="0" w:space="0" w:color="auto"/>
            <w:left w:val="none" w:sz="0" w:space="0" w:color="auto"/>
            <w:bottom w:val="none" w:sz="0" w:space="0" w:color="auto"/>
            <w:right w:val="none" w:sz="0" w:space="0" w:color="auto"/>
          </w:divBdr>
        </w:div>
        <w:div w:id="2061442200">
          <w:marLeft w:val="480"/>
          <w:marRight w:val="0"/>
          <w:marTop w:val="0"/>
          <w:marBottom w:val="0"/>
          <w:divBdr>
            <w:top w:val="none" w:sz="0" w:space="0" w:color="auto"/>
            <w:left w:val="none" w:sz="0" w:space="0" w:color="auto"/>
            <w:bottom w:val="none" w:sz="0" w:space="0" w:color="auto"/>
            <w:right w:val="none" w:sz="0" w:space="0" w:color="auto"/>
          </w:divBdr>
        </w:div>
      </w:divsChild>
    </w:div>
    <w:div w:id="234626757">
      <w:bodyDiv w:val="1"/>
      <w:marLeft w:val="0"/>
      <w:marRight w:val="0"/>
      <w:marTop w:val="0"/>
      <w:marBottom w:val="0"/>
      <w:divBdr>
        <w:top w:val="none" w:sz="0" w:space="0" w:color="auto"/>
        <w:left w:val="none" w:sz="0" w:space="0" w:color="auto"/>
        <w:bottom w:val="none" w:sz="0" w:space="0" w:color="auto"/>
        <w:right w:val="none" w:sz="0" w:space="0" w:color="auto"/>
      </w:divBdr>
      <w:divsChild>
        <w:div w:id="86777711">
          <w:marLeft w:val="480"/>
          <w:marRight w:val="0"/>
          <w:marTop w:val="0"/>
          <w:marBottom w:val="0"/>
          <w:divBdr>
            <w:top w:val="none" w:sz="0" w:space="0" w:color="auto"/>
            <w:left w:val="none" w:sz="0" w:space="0" w:color="auto"/>
            <w:bottom w:val="none" w:sz="0" w:space="0" w:color="auto"/>
            <w:right w:val="none" w:sz="0" w:space="0" w:color="auto"/>
          </w:divBdr>
        </w:div>
        <w:div w:id="171722899">
          <w:marLeft w:val="480"/>
          <w:marRight w:val="0"/>
          <w:marTop w:val="0"/>
          <w:marBottom w:val="0"/>
          <w:divBdr>
            <w:top w:val="none" w:sz="0" w:space="0" w:color="auto"/>
            <w:left w:val="none" w:sz="0" w:space="0" w:color="auto"/>
            <w:bottom w:val="none" w:sz="0" w:space="0" w:color="auto"/>
            <w:right w:val="none" w:sz="0" w:space="0" w:color="auto"/>
          </w:divBdr>
        </w:div>
        <w:div w:id="211425127">
          <w:marLeft w:val="480"/>
          <w:marRight w:val="0"/>
          <w:marTop w:val="0"/>
          <w:marBottom w:val="0"/>
          <w:divBdr>
            <w:top w:val="none" w:sz="0" w:space="0" w:color="auto"/>
            <w:left w:val="none" w:sz="0" w:space="0" w:color="auto"/>
            <w:bottom w:val="none" w:sz="0" w:space="0" w:color="auto"/>
            <w:right w:val="none" w:sz="0" w:space="0" w:color="auto"/>
          </w:divBdr>
        </w:div>
        <w:div w:id="217133467">
          <w:marLeft w:val="480"/>
          <w:marRight w:val="0"/>
          <w:marTop w:val="0"/>
          <w:marBottom w:val="0"/>
          <w:divBdr>
            <w:top w:val="none" w:sz="0" w:space="0" w:color="auto"/>
            <w:left w:val="none" w:sz="0" w:space="0" w:color="auto"/>
            <w:bottom w:val="none" w:sz="0" w:space="0" w:color="auto"/>
            <w:right w:val="none" w:sz="0" w:space="0" w:color="auto"/>
          </w:divBdr>
        </w:div>
        <w:div w:id="305744057">
          <w:marLeft w:val="480"/>
          <w:marRight w:val="0"/>
          <w:marTop w:val="0"/>
          <w:marBottom w:val="0"/>
          <w:divBdr>
            <w:top w:val="none" w:sz="0" w:space="0" w:color="auto"/>
            <w:left w:val="none" w:sz="0" w:space="0" w:color="auto"/>
            <w:bottom w:val="none" w:sz="0" w:space="0" w:color="auto"/>
            <w:right w:val="none" w:sz="0" w:space="0" w:color="auto"/>
          </w:divBdr>
        </w:div>
        <w:div w:id="444735965">
          <w:marLeft w:val="480"/>
          <w:marRight w:val="0"/>
          <w:marTop w:val="0"/>
          <w:marBottom w:val="0"/>
          <w:divBdr>
            <w:top w:val="none" w:sz="0" w:space="0" w:color="auto"/>
            <w:left w:val="none" w:sz="0" w:space="0" w:color="auto"/>
            <w:bottom w:val="none" w:sz="0" w:space="0" w:color="auto"/>
            <w:right w:val="none" w:sz="0" w:space="0" w:color="auto"/>
          </w:divBdr>
        </w:div>
        <w:div w:id="449008309">
          <w:marLeft w:val="480"/>
          <w:marRight w:val="0"/>
          <w:marTop w:val="0"/>
          <w:marBottom w:val="0"/>
          <w:divBdr>
            <w:top w:val="none" w:sz="0" w:space="0" w:color="auto"/>
            <w:left w:val="none" w:sz="0" w:space="0" w:color="auto"/>
            <w:bottom w:val="none" w:sz="0" w:space="0" w:color="auto"/>
            <w:right w:val="none" w:sz="0" w:space="0" w:color="auto"/>
          </w:divBdr>
        </w:div>
        <w:div w:id="695277203">
          <w:marLeft w:val="480"/>
          <w:marRight w:val="0"/>
          <w:marTop w:val="0"/>
          <w:marBottom w:val="0"/>
          <w:divBdr>
            <w:top w:val="none" w:sz="0" w:space="0" w:color="auto"/>
            <w:left w:val="none" w:sz="0" w:space="0" w:color="auto"/>
            <w:bottom w:val="none" w:sz="0" w:space="0" w:color="auto"/>
            <w:right w:val="none" w:sz="0" w:space="0" w:color="auto"/>
          </w:divBdr>
        </w:div>
        <w:div w:id="787772103">
          <w:marLeft w:val="480"/>
          <w:marRight w:val="0"/>
          <w:marTop w:val="0"/>
          <w:marBottom w:val="0"/>
          <w:divBdr>
            <w:top w:val="none" w:sz="0" w:space="0" w:color="auto"/>
            <w:left w:val="none" w:sz="0" w:space="0" w:color="auto"/>
            <w:bottom w:val="none" w:sz="0" w:space="0" w:color="auto"/>
            <w:right w:val="none" w:sz="0" w:space="0" w:color="auto"/>
          </w:divBdr>
        </w:div>
        <w:div w:id="795682510">
          <w:marLeft w:val="480"/>
          <w:marRight w:val="0"/>
          <w:marTop w:val="0"/>
          <w:marBottom w:val="0"/>
          <w:divBdr>
            <w:top w:val="none" w:sz="0" w:space="0" w:color="auto"/>
            <w:left w:val="none" w:sz="0" w:space="0" w:color="auto"/>
            <w:bottom w:val="none" w:sz="0" w:space="0" w:color="auto"/>
            <w:right w:val="none" w:sz="0" w:space="0" w:color="auto"/>
          </w:divBdr>
        </w:div>
        <w:div w:id="805120923">
          <w:marLeft w:val="480"/>
          <w:marRight w:val="0"/>
          <w:marTop w:val="0"/>
          <w:marBottom w:val="0"/>
          <w:divBdr>
            <w:top w:val="none" w:sz="0" w:space="0" w:color="auto"/>
            <w:left w:val="none" w:sz="0" w:space="0" w:color="auto"/>
            <w:bottom w:val="none" w:sz="0" w:space="0" w:color="auto"/>
            <w:right w:val="none" w:sz="0" w:space="0" w:color="auto"/>
          </w:divBdr>
        </w:div>
        <w:div w:id="827938143">
          <w:marLeft w:val="480"/>
          <w:marRight w:val="0"/>
          <w:marTop w:val="0"/>
          <w:marBottom w:val="0"/>
          <w:divBdr>
            <w:top w:val="none" w:sz="0" w:space="0" w:color="auto"/>
            <w:left w:val="none" w:sz="0" w:space="0" w:color="auto"/>
            <w:bottom w:val="none" w:sz="0" w:space="0" w:color="auto"/>
            <w:right w:val="none" w:sz="0" w:space="0" w:color="auto"/>
          </w:divBdr>
        </w:div>
        <w:div w:id="970600803">
          <w:marLeft w:val="480"/>
          <w:marRight w:val="0"/>
          <w:marTop w:val="0"/>
          <w:marBottom w:val="0"/>
          <w:divBdr>
            <w:top w:val="none" w:sz="0" w:space="0" w:color="auto"/>
            <w:left w:val="none" w:sz="0" w:space="0" w:color="auto"/>
            <w:bottom w:val="none" w:sz="0" w:space="0" w:color="auto"/>
            <w:right w:val="none" w:sz="0" w:space="0" w:color="auto"/>
          </w:divBdr>
        </w:div>
        <w:div w:id="994189450">
          <w:marLeft w:val="480"/>
          <w:marRight w:val="0"/>
          <w:marTop w:val="0"/>
          <w:marBottom w:val="0"/>
          <w:divBdr>
            <w:top w:val="none" w:sz="0" w:space="0" w:color="auto"/>
            <w:left w:val="none" w:sz="0" w:space="0" w:color="auto"/>
            <w:bottom w:val="none" w:sz="0" w:space="0" w:color="auto"/>
            <w:right w:val="none" w:sz="0" w:space="0" w:color="auto"/>
          </w:divBdr>
        </w:div>
        <w:div w:id="1158695665">
          <w:marLeft w:val="480"/>
          <w:marRight w:val="0"/>
          <w:marTop w:val="0"/>
          <w:marBottom w:val="0"/>
          <w:divBdr>
            <w:top w:val="none" w:sz="0" w:space="0" w:color="auto"/>
            <w:left w:val="none" w:sz="0" w:space="0" w:color="auto"/>
            <w:bottom w:val="none" w:sz="0" w:space="0" w:color="auto"/>
            <w:right w:val="none" w:sz="0" w:space="0" w:color="auto"/>
          </w:divBdr>
        </w:div>
        <w:div w:id="1163662114">
          <w:marLeft w:val="480"/>
          <w:marRight w:val="0"/>
          <w:marTop w:val="0"/>
          <w:marBottom w:val="0"/>
          <w:divBdr>
            <w:top w:val="none" w:sz="0" w:space="0" w:color="auto"/>
            <w:left w:val="none" w:sz="0" w:space="0" w:color="auto"/>
            <w:bottom w:val="none" w:sz="0" w:space="0" w:color="auto"/>
            <w:right w:val="none" w:sz="0" w:space="0" w:color="auto"/>
          </w:divBdr>
        </w:div>
        <w:div w:id="1179734774">
          <w:marLeft w:val="480"/>
          <w:marRight w:val="0"/>
          <w:marTop w:val="0"/>
          <w:marBottom w:val="0"/>
          <w:divBdr>
            <w:top w:val="none" w:sz="0" w:space="0" w:color="auto"/>
            <w:left w:val="none" w:sz="0" w:space="0" w:color="auto"/>
            <w:bottom w:val="none" w:sz="0" w:space="0" w:color="auto"/>
            <w:right w:val="none" w:sz="0" w:space="0" w:color="auto"/>
          </w:divBdr>
        </w:div>
        <w:div w:id="1225948389">
          <w:marLeft w:val="480"/>
          <w:marRight w:val="0"/>
          <w:marTop w:val="0"/>
          <w:marBottom w:val="0"/>
          <w:divBdr>
            <w:top w:val="none" w:sz="0" w:space="0" w:color="auto"/>
            <w:left w:val="none" w:sz="0" w:space="0" w:color="auto"/>
            <w:bottom w:val="none" w:sz="0" w:space="0" w:color="auto"/>
            <w:right w:val="none" w:sz="0" w:space="0" w:color="auto"/>
          </w:divBdr>
        </w:div>
        <w:div w:id="1258707631">
          <w:marLeft w:val="480"/>
          <w:marRight w:val="0"/>
          <w:marTop w:val="0"/>
          <w:marBottom w:val="0"/>
          <w:divBdr>
            <w:top w:val="none" w:sz="0" w:space="0" w:color="auto"/>
            <w:left w:val="none" w:sz="0" w:space="0" w:color="auto"/>
            <w:bottom w:val="none" w:sz="0" w:space="0" w:color="auto"/>
            <w:right w:val="none" w:sz="0" w:space="0" w:color="auto"/>
          </w:divBdr>
        </w:div>
        <w:div w:id="1329676998">
          <w:marLeft w:val="480"/>
          <w:marRight w:val="0"/>
          <w:marTop w:val="0"/>
          <w:marBottom w:val="0"/>
          <w:divBdr>
            <w:top w:val="none" w:sz="0" w:space="0" w:color="auto"/>
            <w:left w:val="none" w:sz="0" w:space="0" w:color="auto"/>
            <w:bottom w:val="none" w:sz="0" w:space="0" w:color="auto"/>
            <w:right w:val="none" w:sz="0" w:space="0" w:color="auto"/>
          </w:divBdr>
        </w:div>
        <w:div w:id="1565216333">
          <w:marLeft w:val="480"/>
          <w:marRight w:val="0"/>
          <w:marTop w:val="0"/>
          <w:marBottom w:val="0"/>
          <w:divBdr>
            <w:top w:val="none" w:sz="0" w:space="0" w:color="auto"/>
            <w:left w:val="none" w:sz="0" w:space="0" w:color="auto"/>
            <w:bottom w:val="none" w:sz="0" w:space="0" w:color="auto"/>
            <w:right w:val="none" w:sz="0" w:space="0" w:color="auto"/>
          </w:divBdr>
        </w:div>
        <w:div w:id="1695768948">
          <w:marLeft w:val="480"/>
          <w:marRight w:val="0"/>
          <w:marTop w:val="0"/>
          <w:marBottom w:val="0"/>
          <w:divBdr>
            <w:top w:val="none" w:sz="0" w:space="0" w:color="auto"/>
            <w:left w:val="none" w:sz="0" w:space="0" w:color="auto"/>
            <w:bottom w:val="none" w:sz="0" w:space="0" w:color="auto"/>
            <w:right w:val="none" w:sz="0" w:space="0" w:color="auto"/>
          </w:divBdr>
        </w:div>
        <w:div w:id="1725790658">
          <w:marLeft w:val="480"/>
          <w:marRight w:val="0"/>
          <w:marTop w:val="0"/>
          <w:marBottom w:val="0"/>
          <w:divBdr>
            <w:top w:val="none" w:sz="0" w:space="0" w:color="auto"/>
            <w:left w:val="none" w:sz="0" w:space="0" w:color="auto"/>
            <w:bottom w:val="none" w:sz="0" w:space="0" w:color="auto"/>
            <w:right w:val="none" w:sz="0" w:space="0" w:color="auto"/>
          </w:divBdr>
        </w:div>
        <w:div w:id="1849516444">
          <w:marLeft w:val="480"/>
          <w:marRight w:val="0"/>
          <w:marTop w:val="0"/>
          <w:marBottom w:val="0"/>
          <w:divBdr>
            <w:top w:val="none" w:sz="0" w:space="0" w:color="auto"/>
            <w:left w:val="none" w:sz="0" w:space="0" w:color="auto"/>
            <w:bottom w:val="none" w:sz="0" w:space="0" w:color="auto"/>
            <w:right w:val="none" w:sz="0" w:space="0" w:color="auto"/>
          </w:divBdr>
        </w:div>
        <w:div w:id="1850871216">
          <w:marLeft w:val="480"/>
          <w:marRight w:val="0"/>
          <w:marTop w:val="0"/>
          <w:marBottom w:val="0"/>
          <w:divBdr>
            <w:top w:val="none" w:sz="0" w:space="0" w:color="auto"/>
            <w:left w:val="none" w:sz="0" w:space="0" w:color="auto"/>
            <w:bottom w:val="none" w:sz="0" w:space="0" w:color="auto"/>
            <w:right w:val="none" w:sz="0" w:space="0" w:color="auto"/>
          </w:divBdr>
        </w:div>
        <w:div w:id="1908763770">
          <w:marLeft w:val="480"/>
          <w:marRight w:val="0"/>
          <w:marTop w:val="0"/>
          <w:marBottom w:val="0"/>
          <w:divBdr>
            <w:top w:val="none" w:sz="0" w:space="0" w:color="auto"/>
            <w:left w:val="none" w:sz="0" w:space="0" w:color="auto"/>
            <w:bottom w:val="none" w:sz="0" w:space="0" w:color="auto"/>
            <w:right w:val="none" w:sz="0" w:space="0" w:color="auto"/>
          </w:divBdr>
        </w:div>
      </w:divsChild>
    </w:div>
    <w:div w:id="235555677">
      <w:bodyDiv w:val="1"/>
      <w:marLeft w:val="0"/>
      <w:marRight w:val="0"/>
      <w:marTop w:val="0"/>
      <w:marBottom w:val="0"/>
      <w:divBdr>
        <w:top w:val="none" w:sz="0" w:space="0" w:color="auto"/>
        <w:left w:val="none" w:sz="0" w:space="0" w:color="auto"/>
        <w:bottom w:val="none" w:sz="0" w:space="0" w:color="auto"/>
        <w:right w:val="none" w:sz="0" w:space="0" w:color="auto"/>
      </w:divBdr>
    </w:div>
    <w:div w:id="235748755">
      <w:bodyDiv w:val="1"/>
      <w:marLeft w:val="0"/>
      <w:marRight w:val="0"/>
      <w:marTop w:val="0"/>
      <w:marBottom w:val="0"/>
      <w:divBdr>
        <w:top w:val="none" w:sz="0" w:space="0" w:color="auto"/>
        <w:left w:val="none" w:sz="0" w:space="0" w:color="auto"/>
        <w:bottom w:val="none" w:sz="0" w:space="0" w:color="auto"/>
        <w:right w:val="none" w:sz="0" w:space="0" w:color="auto"/>
      </w:divBdr>
    </w:div>
    <w:div w:id="235819290">
      <w:bodyDiv w:val="1"/>
      <w:marLeft w:val="0"/>
      <w:marRight w:val="0"/>
      <w:marTop w:val="0"/>
      <w:marBottom w:val="0"/>
      <w:divBdr>
        <w:top w:val="none" w:sz="0" w:space="0" w:color="auto"/>
        <w:left w:val="none" w:sz="0" w:space="0" w:color="auto"/>
        <w:bottom w:val="none" w:sz="0" w:space="0" w:color="auto"/>
        <w:right w:val="none" w:sz="0" w:space="0" w:color="auto"/>
      </w:divBdr>
    </w:div>
    <w:div w:id="235940908">
      <w:bodyDiv w:val="1"/>
      <w:marLeft w:val="0"/>
      <w:marRight w:val="0"/>
      <w:marTop w:val="0"/>
      <w:marBottom w:val="0"/>
      <w:divBdr>
        <w:top w:val="none" w:sz="0" w:space="0" w:color="auto"/>
        <w:left w:val="none" w:sz="0" w:space="0" w:color="auto"/>
        <w:bottom w:val="none" w:sz="0" w:space="0" w:color="auto"/>
        <w:right w:val="none" w:sz="0" w:space="0" w:color="auto"/>
      </w:divBdr>
    </w:div>
    <w:div w:id="236139215">
      <w:bodyDiv w:val="1"/>
      <w:marLeft w:val="0"/>
      <w:marRight w:val="0"/>
      <w:marTop w:val="0"/>
      <w:marBottom w:val="0"/>
      <w:divBdr>
        <w:top w:val="none" w:sz="0" w:space="0" w:color="auto"/>
        <w:left w:val="none" w:sz="0" w:space="0" w:color="auto"/>
        <w:bottom w:val="none" w:sz="0" w:space="0" w:color="auto"/>
        <w:right w:val="none" w:sz="0" w:space="0" w:color="auto"/>
      </w:divBdr>
    </w:div>
    <w:div w:id="236401816">
      <w:bodyDiv w:val="1"/>
      <w:marLeft w:val="0"/>
      <w:marRight w:val="0"/>
      <w:marTop w:val="0"/>
      <w:marBottom w:val="0"/>
      <w:divBdr>
        <w:top w:val="none" w:sz="0" w:space="0" w:color="auto"/>
        <w:left w:val="none" w:sz="0" w:space="0" w:color="auto"/>
        <w:bottom w:val="none" w:sz="0" w:space="0" w:color="auto"/>
        <w:right w:val="none" w:sz="0" w:space="0" w:color="auto"/>
      </w:divBdr>
    </w:div>
    <w:div w:id="236477198">
      <w:bodyDiv w:val="1"/>
      <w:marLeft w:val="0"/>
      <w:marRight w:val="0"/>
      <w:marTop w:val="0"/>
      <w:marBottom w:val="0"/>
      <w:divBdr>
        <w:top w:val="none" w:sz="0" w:space="0" w:color="auto"/>
        <w:left w:val="none" w:sz="0" w:space="0" w:color="auto"/>
        <w:bottom w:val="none" w:sz="0" w:space="0" w:color="auto"/>
        <w:right w:val="none" w:sz="0" w:space="0" w:color="auto"/>
      </w:divBdr>
    </w:div>
    <w:div w:id="236522537">
      <w:bodyDiv w:val="1"/>
      <w:marLeft w:val="0"/>
      <w:marRight w:val="0"/>
      <w:marTop w:val="0"/>
      <w:marBottom w:val="0"/>
      <w:divBdr>
        <w:top w:val="none" w:sz="0" w:space="0" w:color="auto"/>
        <w:left w:val="none" w:sz="0" w:space="0" w:color="auto"/>
        <w:bottom w:val="none" w:sz="0" w:space="0" w:color="auto"/>
        <w:right w:val="none" w:sz="0" w:space="0" w:color="auto"/>
      </w:divBdr>
    </w:div>
    <w:div w:id="236743168">
      <w:bodyDiv w:val="1"/>
      <w:marLeft w:val="0"/>
      <w:marRight w:val="0"/>
      <w:marTop w:val="0"/>
      <w:marBottom w:val="0"/>
      <w:divBdr>
        <w:top w:val="none" w:sz="0" w:space="0" w:color="auto"/>
        <w:left w:val="none" w:sz="0" w:space="0" w:color="auto"/>
        <w:bottom w:val="none" w:sz="0" w:space="0" w:color="auto"/>
        <w:right w:val="none" w:sz="0" w:space="0" w:color="auto"/>
      </w:divBdr>
    </w:div>
    <w:div w:id="236941123">
      <w:bodyDiv w:val="1"/>
      <w:marLeft w:val="0"/>
      <w:marRight w:val="0"/>
      <w:marTop w:val="0"/>
      <w:marBottom w:val="0"/>
      <w:divBdr>
        <w:top w:val="none" w:sz="0" w:space="0" w:color="auto"/>
        <w:left w:val="none" w:sz="0" w:space="0" w:color="auto"/>
        <w:bottom w:val="none" w:sz="0" w:space="0" w:color="auto"/>
        <w:right w:val="none" w:sz="0" w:space="0" w:color="auto"/>
      </w:divBdr>
    </w:div>
    <w:div w:id="237330979">
      <w:bodyDiv w:val="1"/>
      <w:marLeft w:val="0"/>
      <w:marRight w:val="0"/>
      <w:marTop w:val="0"/>
      <w:marBottom w:val="0"/>
      <w:divBdr>
        <w:top w:val="none" w:sz="0" w:space="0" w:color="auto"/>
        <w:left w:val="none" w:sz="0" w:space="0" w:color="auto"/>
        <w:bottom w:val="none" w:sz="0" w:space="0" w:color="auto"/>
        <w:right w:val="none" w:sz="0" w:space="0" w:color="auto"/>
      </w:divBdr>
    </w:div>
    <w:div w:id="238248594">
      <w:bodyDiv w:val="1"/>
      <w:marLeft w:val="0"/>
      <w:marRight w:val="0"/>
      <w:marTop w:val="0"/>
      <w:marBottom w:val="0"/>
      <w:divBdr>
        <w:top w:val="none" w:sz="0" w:space="0" w:color="auto"/>
        <w:left w:val="none" w:sz="0" w:space="0" w:color="auto"/>
        <w:bottom w:val="none" w:sz="0" w:space="0" w:color="auto"/>
        <w:right w:val="none" w:sz="0" w:space="0" w:color="auto"/>
      </w:divBdr>
    </w:div>
    <w:div w:id="238291184">
      <w:bodyDiv w:val="1"/>
      <w:marLeft w:val="0"/>
      <w:marRight w:val="0"/>
      <w:marTop w:val="0"/>
      <w:marBottom w:val="0"/>
      <w:divBdr>
        <w:top w:val="none" w:sz="0" w:space="0" w:color="auto"/>
        <w:left w:val="none" w:sz="0" w:space="0" w:color="auto"/>
        <w:bottom w:val="none" w:sz="0" w:space="0" w:color="auto"/>
        <w:right w:val="none" w:sz="0" w:space="0" w:color="auto"/>
      </w:divBdr>
    </w:div>
    <w:div w:id="238449207">
      <w:bodyDiv w:val="1"/>
      <w:marLeft w:val="0"/>
      <w:marRight w:val="0"/>
      <w:marTop w:val="0"/>
      <w:marBottom w:val="0"/>
      <w:divBdr>
        <w:top w:val="none" w:sz="0" w:space="0" w:color="auto"/>
        <w:left w:val="none" w:sz="0" w:space="0" w:color="auto"/>
        <w:bottom w:val="none" w:sz="0" w:space="0" w:color="auto"/>
        <w:right w:val="none" w:sz="0" w:space="0" w:color="auto"/>
      </w:divBdr>
    </w:div>
    <w:div w:id="238948408">
      <w:bodyDiv w:val="1"/>
      <w:marLeft w:val="0"/>
      <w:marRight w:val="0"/>
      <w:marTop w:val="0"/>
      <w:marBottom w:val="0"/>
      <w:divBdr>
        <w:top w:val="none" w:sz="0" w:space="0" w:color="auto"/>
        <w:left w:val="none" w:sz="0" w:space="0" w:color="auto"/>
        <w:bottom w:val="none" w:sz="0" w:space="0" w:color="auto"/>
        <w:right w:val="none" w:sz="0" w:space="0" w:color="auto"/>
      </w:divBdr>
    </w:div>
    <w:div w:id="238951142">
      <w:bodyDiv w:val="1"/>
      <w:marLeft w:val="0"/>
      <w:marRight w:val="0"/>
      <w:marTop w:val="0"/>
      <w:marBottom w:val="0"/>
      <w:divBdr>
        <w:top w:val="none" w:sz="0" w:space="0" w:color="auto"/>
        <w:left w:val="none" w:sz="0" w:space="0" w:color="auto"/>
        <w:bottom w:val="none" w:sz="0" w:space="0" w:color="auto"/>
        <w:right w:val="none" w:sz="0" w:space="0" w:color="auto"/>
      </w:divBdr>
    </w:div>
    <w:div w:id="239482300">
      <w:bodyDiv w:val="1"/>
      <w:marLeft w:val="0"/>
      <w:marRight w:val="0"/>
      <w:marTop w:val="0"/>
      <w:marBottom w:val="0"/>
      <w:divBdr>
        <w:top w:val="none" w:sz="0" w:space="0" w:color="auto"/>
        <w:left w:val="none" w:sz="0" w:space="0" w:color="auto"/>
        <w:bottom w:val="none" w:sz="0" w:space="0" w:color="auto"/>
        <w:right w:val="none" w:sz="0" w:space="0" w:color="auto"/>
      </w:divBdr>
    </w:div>
    <w:div w:id="239949601">
      <w:bodyDiv w:val="1"/>
      <w:marLeft w:val="0"/>
      <w:marRight w:val="0"/>
      <w:marTop w:val="0"/>
      <w:marBottom w:val="0"/>
      <w:divBdr>
        <w:top w:val="none" w:sz="0" w:space="0" w:color="auto"/>
        <w:left w:val="none" w:sz="0" w:space="0" w:color="auto"/>
        <w:bottom w:val="none" w:sz="0" w:space="0" w:color="auto"/>
        <w:right w:val="none" w:sz="0" w:space="0" w:color="auto"/>
      </w:divBdr>
    </w:div>
    <w:div w:id="240140603">
      <w:bodyDiv w:val="1"/>
      <w:marLeft w:val="0"/>
      <w:marRight w:val="0"/>
      <w:marTop w:val="0"/>
      <w:marBottom w:val="0"/>
      <w:divBdr>
        <w:top w:val="none" w:sz="0" w:space="0" w:color="auto"/>
        <w:left w:val="none" w:sz="0" w:space="0" w:color="auto"/>
        <w:bottom w:val="none" w:sz="0" w:space="0" w:color="auto"/>
        <w:right w:val="none" w:sz="0" w:space="0" w:color="auto"/>
      </w:divBdr>
    </w:div>
    <w:div w:id="240454541">
      <w:bodyDiv w:val="1"/>
      <w:marLeft w:val="0"/>
      <w:marRight w:val="0"/>
      <w:marTop w:val="0"/>
      <w:marBottom w:val="0"/>
      <w:divBdr>
        <w:top w:val="none" w:sz="0" w:space="0" w:color="auto"/>
        <w:left w:val="none" w:sz="0" w:space="0" w:color="auto"/>
        <w:bottom w:val="none" w:sz="0" w:space="0" w:color="auto"/>
        <w:right w:val="none" w:sz="0" w:space="0" w:color="auto"/>
      </w:divBdr>
    </w:div>
    <w:div w:id="241185205">
      <w:bodyDiv w:val="1"/>
      <w:marLeft w:val="0"/>
      <w:marRight w:val="0"/>
      <w:marTop w:val="0"/>
      <w:marBottom w:val="0"/>
      <w:divBdr>
        <w:top w:val="none" w:sz="0" w:space="0" w:color="auto"/>
        <w:left w:val="none" w:sz="0" w:space="0" w:color="auto"/>
        <w:bottom w:val="none" w:sz="0" w:space="0" w:color="auto"/>
        <w:right w:val="none" w:sz="0" w:space="0" w:color="auto"/>
      </w:divBdr>
    </w:div>
    <w:div w:id="241647665">
      <w:bodyDiv w:val="1"/>
      <w:marLeft w:val="0"/>
      <w:marRight w:val="0"/>
      <w:marTop w:val="0"/>
      <w:marBottom w:val="0"/>
      <w:divBdr>
        <w:top w:val="none" w:sz="0" w:space="0" w:color="auto"/>
        <w:left w:val="none" w:sz="0" w:space="0" w:color="auto"/>
        <w:bottom w:val="none" w:sz="0" w:space="0" w:color="auto"/>
        <w:right w:val="none" w:sz="0" w:space="0" w:color="auto"/>
      </w:divBdr>
    </w:div>
    <w:div w:id="241717383">
      <w:bodyDiv w:val="1"/>
      <w:marLeft w:val="0"/>
      <w:marRight w:val="0"/>
      <w:marTop w:val="0"/>
      <w:marBottom w:val="0"/>
      <w:divBdr>
        <w:top w:val="none" w:sz="0" w:space="0" w:color="auto"/>
        <w:left w:val="none" w:sz="0" w:space="0" w:color="auto"/>
        <w:bottom w:val="none" w:sz="0" w:space="0" w:color="auto"/>
        <w:right w:val="none" w:sz="0" w:space="0" w:color="auto"/>
      </w:divBdr>
    </w:div>
    <w:div w:id="241766307">
      <w:bodyDiv w:val="1"/>
      <w:marLeft w:val="0"/>
      <w:marRight w:val="0"/>
      <w:marTop w:val="0"/>
      <w:marBottom w:val="0"/>
      <w:divBdr>
        <w:top w:val="none" w:sz="0" w:space="0" w:color="auto"/>
        <w:left w:val="none" w:sz="0" w:space="0" w:color="auto"/>
        <w:bottom w:val="none" w:sz="0" w:space="0" w:color="auto"/>
        <w:right w:val="none" w:sz="0" w:space="0" w:color="auto"/>
      </w:divBdr>
    </w:div>
    <w:div w:id="241793779">
      <w:bodyDiv w:val="1"/>
      <w:marLeft w:val="0"/>
      <w:marRight w:val="0"/>
      <w:marTop w:val="0"/>
      <w:marBottom w:val="0"/>
      <w:divBdr>
        <w:top w:val="none" w:sz="0" w:space="0" w:color="auto"/>
        <w:left w:val="none" w:sz="0" w:space="0" w:color="auto"/>
        <w:bottom w:val="none" w:sz="0" w:space="0" w:color="auto"/>
        <w:right w:val="none" w:sz="0" w:space="0" w:color="auto"/>
      </w:divBdr>
    </w:div>
    <w:div w:id="241913937">
      <w:bodyDiv w:val="1"/>
      <w:marLeft w:val="0"/>
      <w:marRight w:val="0"/>
      <w:marTop w:val="0"/>
      <w:marBottom w:val="0"/>
      <w:divBdr>
        <w:top w:val="none" w:sz="0" w:space="0" w:color="auto"/>
        <w:left w:val="none" w:sz="0" w:space="0" w:color="auto"/>
        <w:bottom w:val="none" w:sz="0" w:space="0" w:color="auto"/>
        <w:right w:val="none" w:sz="0" w:space="0" w:color="auto"/>
      </w:divBdr>
    </w:div>
    <w:div w:id="242572694">
      <w:bodyDiv w:val="1"/>
      <w:marLeft w:val="0"/>
      <w:marRight w:val="0"/>
      <w:marTop w:val="0"/>
      <w:marBottom w:val="0"/>
      <w:divBdr>
        <w:top w:val="none" w:sz="0" w:space="0" w:color="auto"/>
        <w:left w:val="none" w:sz="0" w:space="0" w:color="auto"/>
        <w:bottom w:val="none" w:sz="0" w:space="0" w:color="auto"/>
        <w:right w:val="none" w:sz="0" w:space="0" w:color="auto"/>
      </w:divBdr>
    </w:div>
    <w:div w:id="242643733">
      <w:bodyDiv w:val="1"/>
      <w:marLeft w:val="0"/>
      <w:marRight w:val="0"/>
      <w:marTop w:val="0"/>
      <w:marBottom w:val="0"/>
      <w:divBdr>
        <w:top w:val="none" w:sz="0" w:space="0" w:color="auto"/>
        <w:left w:val="none" w:sz="0" w:space="0" w:color="auto"/>
        <w:bottom w:val="none" w:sz="0" w:space="0" w:color="auto"/>
        <w:right w:val="none" w:sz="0" w:space="0" w:color="auto"/>
      </w:divBdr>
    </w:div>
    <w:div w:id="243144509">
      <w:bodyDiv w:val="1"/>
      <w:marLeft w:val="0"/>
      <w:marRight w:val="0"/>
      <w:marTop w:val="0"/>
      <w:marBottom w:val="0"/>
      <w:divBdr>
        <w:top w:val="none" w:sz="0" w:space="0" w:color="auto"/>
        <w:left w:val="none" w:sz="0" w:space="0" w:color="auto"/>
        <w:bottom w:val="none" w:sz="0" w:space="0" w:color="auto"/>
        <w:right w:val="none" w:sz="0" w:space="0" w:color="auto"/>
      </w:divBdr>
      <w:divsChild>
        <w:div w:id="5251325">
          <w:marLeft w:val="480"/>
          <w:marRight w:val="0"/>
          <w:marTop w:val="0"/>
          <w:marBottom w:val="0"/>
          <w:divBdr>
            <w:top w:val="none" w:sz="0" w:space="0" w:color="auto"/>
            <w:left w:val="none" w:sz="0" w:space="0" w:color="auto"/>
            <w:bottom w:val="none" w:sz="0" w:space="0" w:color="auto"/>
            <w:right w:val="none" w:sz="0" w:space="0" w:color="auto"/>
          </w:divBdr>
        </w:div>
        <w:div w:id="179273293">
          <w:marLeft w:val="480"/>
          <w:marRight w:val="0"/>
          <w:marTop w:val="0"/>
          <w:marBottom w:val="0"/>
          <w:divBdr>
            <w:top w:val="none" w:sz="0" w:space="0" w:color="auto"/>
            <w:left w:val="none" w:sz="0" w:space="0" w:color="auto"/>
            <w:bottom w:val="none" w:sz="0" w:space="0" w:color="auto"/>
            <w:right w:val="none" w:sz="0" w:space="0" w:color="auto"/>
          </w:divBdr>
        </w:div>
        <w:div w:id="186337768">
          <w:marLeft w:val="480"/>
          <w:marRight w:val="0"/>
          <w:marTop w:val="0"/>
          <w:marBottom w:val="0"/>
          <w:divBdr>
            <w:top w:val="none" w:sz="0" w:space="0" w:color="auto"/>
            <w:left w:val="none" w:sz="0" w:space="0" w:color="auto"/>
            <w:bottom w:val="none" w:sz="0" w:space="0" w:color="auto"/>
            <w:right w:val="none" w:sz="0" w:space="0" w:color="auto"/>
          </w:divBdr>
        </w:div>
        <w:div w:id="218982247">
          <w:marLeft w:val="480"/>
          <w:marRight w:val="0"/>
          <w:marTop w:val="0"/>
          <w:marBottom w:val="0"/>
          <w:divBdr>
            <w:top w:val="none" w:sz="0" w:space="0" w:color="auto"/>
            <w:left w:val="none" w:sz="0" w:space="0" w:color="auto"/>
            <w:bottom w:val="none" w:sz="0" w:space="0" w:color="auto"/>
            <w:right w:val="none" w:sz="0" w:space="0" w:color="auto"/>
          </w:divBdr>
        </w:div>
        <w:div w:id="270600120">
          <w:marLeft w:val="480"/>
          <w:marRight w:val="0"/>
          <w:marTop w:val="0"/>
          <w:marBottom w:val="0"/>
          <w:divBdr>
            <w:top w:val="none" w:sz="0" w:space="0" w:color="auto"/>
            <w:left w:val="none" w:sz="0" w:space="0" w:color="auto"/>
            <w:bottom w:val="none" w:sz="0" w:space="0" w:color="auto"/>
            <w:right w:val="none" w:sz="0" w:space="0" w:color="auto"/>
          </w:divBdr>
        </w:div>
        <w:div w:id="283123766">
          <w:marLeft w:val="480"/>
          <w:marRight w:val="0"/>
          <w:marTop w:val="0"/>
          <w:marBottom w:val="0"/>
          <w:divBdr>
            <w:top w:val="none" w:sz="0" w:space="0" w:color="auto"/>
            <w:left w:val="none" w:sz="0" w:space="0" w:color="auto"/>
            <w:bottom w:val="none" w:sz="0" w:space="0" w:color="auto"/>
            <w:right w:val="none" w:sz="0" w:space="0" w:color="auto"/>
          </w:divBdr>
        </w:div>
        <w:div w:id="385959343">
          <w:marLeft w:val="480"/>
          <w:marRight w:val="0"/>
          <w:marTop w:val="0"/>
          <w:marBottom w:val="0"/>
          <w:divBdr>
            <w:top w:val="none" w:sz="0" w:space="0" w:color="auto"/>
            <w:left w:val="none" w:sz="0" w:space="0" w:color="auto"/>
            <w:bottom w:val="none" w:sz="0" w:space="0" w:color="auto"/>
            <w:right w:val="none" w:sz="0" w:space="0" w:color="auto"/>
          </w:divBdr>
        </w:div>
        <w:div w:id="430129105">
          <w:marLeft w:val="480"/>
          <w:marRight w:val="0"/>
          <w:marTop w:val="0"/>
          <w:marBottom w:val="0"/>
          <w:divBdr>
            <w:top w:val="none" w:sz="0" w:space="0" w:color="auto"/>
            <w:left w:val="none" w:sz="0" w:space="0" w:color="auto"/>
            <w:bottom w:val="none" w:sz="0" w:space="0" w:color="auto"/>
            <w:right w:val="none" w:sz="0" w:space="0" w:color="auto"/>
          </w:divBdr>
        </w:div>
        <w:div w:id="500464373">
          <w:marLeft w:val="480"/>
          <w:marRight w:val="0"/>
          <w:marTop w:val="0"/>
          <w:marBottom w:val="0"/>
          <w:divBdr>
            <w:top w:val="none" w:sz="0" w:space="0" w:color="auto"/>
            <w:left w:val="none" w:sz="0" w:space="0" w:color="auto"/>
            <w:bottom w:val="none" w:sz="0" w:space="0" w:color="auto"/>
            <w:right w:val="none" w:sz="0" w:space="0" w:color="auto"/>
          </w:divBdr>
        </w:div>
        <w:div w:id="598829372">
          <w:marLeft w:val="480"/>
          <w:marRight w:val="0"/>
          <w:marTop w:val="0"/>
          <w:marBottom w:val="0"/>
          <w:divBdr>
            <w:top w:val="none" w:sz="0" w:space="0" w:color="auto"/>
            <w:left w:val="none" w:sz="0" w:space="0" w:color="auto"/>
            <w:bottom w:val="none" w:sz="0" w:space="0" w:color="auto"/>
            <w:right w:val="none" w:sz="0" w:space="0" w:color="auto"/>
          </w:divBdr>
        </w:div>
        <w:div w:id="618149663">
          <w:marLeft w:val="480"/>
          <w:marRight w:val="0"/>
          <w:marTop w:val="0"/>
          <w:marBottom w:val="0"/>
          <w:divBdr>
            <w:top w:val="none" w:sz="0" w:space="0" w:color="auto"/>
            <w:left w:val="none" w:sz="0" w:space="0" w:color="auto"/>
            <w:bottom w:val="none" w:sz="0" w:space="0" w:color="auto"/>
            <w:right w:val="none" w:sz="0" w:space="0" w:color="auto"/>
          </w:divBdr>
        </w:div>
        <w:div w:id="632171804">
          <w:marLeft w:val="480"/>
          <w:marRight w:val="0"/>
          <w:marTop w:val="0"/>
          <w:marBottom w:val="0"/>
          <w:divBdr>
            <w:top w:val="none" w:sz="0" w:space="0" w:color="auto"/>
            <w:left w:val="none" w:sz="0" w:space="0" w:color="auto"/>
            <w:bottom w:val="none" w:sz="0" w:space="0" w:color="auto"/>
            <w:right w:val="none" w:sz="0" w:space="0" w:color="auto"/>
          </w:divBdr>
        </w:div>
        <w:div w:id="661929251">
          <w:marLeft w:val="480"/>
          <w:marRight w:val="0"/>
          <w:marTop w:val="0"/>
          <w:marBottom w:val="0"/>
          <w:divBdr>
            <w:top w:val="none" w:sz="0" w:space="0" w:color="auto"/>
            <w:left w:val="none" w:sz="0" w:space="0" w:color="auto"/>
            <w:bottom w:val="none" w:sz="0" w:space="0" w:color="auto"/>
            <w:right w:val="none" w:sz="0" w:space="0" w:color="auto"/>
          </w:divBdr>
        </w:div>
        <w:div w:id="664010896">
          <w:marLeft w:val="480"/>
          <w:marRight w:val="0"/>
          <w:marTop w:val="0"/>
          <w:marBottom w:val="0"/>
          <w:divBdr>
            <w:top w:val="none" w:sz="0" w:space="0" w:color="auto"/>
            <w:left w:val="none" w:sz="0" w:space="0" w:color="auto"/>
            <w:bottom w:val="none" w:sz="0" w:space="0" w:color="auto"/>
            <w:right w:val="none" w:sz="0" w:space="0" w:color="auto"/>
          </w:divBdr>
        </w:div>
        <w:div w:id="719284388">
          <w:marLeft w:val="480"/>
          <w:marRight w:val="0"/>
          <w:marTop w:val="0"/>
          <w:marBottom w:val="0"/>
          <w:divBdr>
            <w:top w:val="none" w:sz="0" w:space="0" w:color="auto"/>
            <w:left w:val="none" w:sz="0" w:space="0" w:color="auto"/>
            <w:bottom w:val="none" w:sz="0" w:space="0" w:color="auto"/>
            <w:right w:val="none" w:sz="0" w:space="0" w:color="auto"/>
          </w:divBdr>
        </w:div>
        <w:div w:id="723793404">
          <w:marLeft w:val="480"/>
          <w:marRight w:val="0"/>
          <w:marTop w:val="0"/>
          <w:marBottom w:val="0"/>
          <w:divBdr>
            <w:top w:val="none" w:sz="0" w:space="0" w:color="auto"/>
            <w:left w:val="none" w:sz="0" w:space="0" w:color="auto"/>
            <w:bottom w:val="none" w:sz="0" w:space="0" w:color="auto"/>
            <w:right w:val="none" w:sz="0" w:space="0" w:color="auto"/>
          </w:divBdr>
        </w:div>
        <w:div w:id="850340712">
          <w:marLeft w:val="480"/>
          <w:marRight w:val="0"/>
          <w:marTop w:val="0"/>
          <w:marBottom w:val="0"/>
          <w:divBdr>
            <w:top w:val="none" w:sz="0" w:space="0" w:color="auto"/>
            <w:left w:val="none" w:sz="0" w:space="0" w:color="auto"/>
            <w:bottom w:val="none" w:sz="0" w:space="0" w:color="auto"/>
            <w:right w:val="none" w:sz="0" w:space="0" w:color="auto"/>
          </w:divBdr>
        </w:div>
        <w:div w:id="1016887991">
          <w:marLeft w:val="480"/>
          <w:marRight w:val="0"/>
          <w:marTop w:val="0"/>
          <w:marBottom w:val="0"/>
          <w:divBdr>
            <w:top w:val="none" w:sz="0" w:space="0" w:color="auto"/>
            <w:left w:val="none" w:sz="0" w:space="0" w:color="auto"/>
            <w:bottom w:val="none" w:sz="0" w:space="0" w:color="auto"/>
            <w:right w:val="none" w:sz="0" w:space="0" w:color="auto"/>
          </w:divBdr>
        </w:div>
        <w:div w:id="1040588089">
          <w:marLeft w:val="480"/>
          <w:marRight w:val="0"/>
          <w:marTop w:val="0"/>
          <w:marBottom w:val="0"/>
          <w:divBdr>
            <w:top w:val="none" w:sz="0" w:space="0" w:color="auto"/>
            <w:left w:val="none" w:sz="0" w:space="0" w:color="auto"/>
            <w:bottom w:val="none" w:sz="0" w:space="0" w:color="auto"/>
            <w:right w:val="none" w:sz="0" w:space="0" w:color="auto"/>
          </w:divBdr>
        </w:div>
        <w:div w:id="1069842082">
          <w:marLeft w:val="480"/>
          <w:marRight w:val="0"/>
          <w:marTop w:val="0"/>
          <w:marBottom w:val="0"/>
          <w:divBdr>
            <w:top w:val="none" w:sz="0" w:space="0" w:color="auto"/>
            <w:left w:val="none" w:sz="0" w:space="0" w:color="auto"/>
            <w:bottom w:val="none" w:sz="0" w:space="0" w:color="auto"/>
            <w:right w:val="none" w:sz="0" w:space="0" w:color="auto"/>
          </w:divBdr>
        </w:div>
        <w:div w:id="1083335468">
          <w:marLeft w:val="480"/>
          <w:marRight w:val="0"/>
          <w:marTop w:val="0"/>
          <w:marBottom w:val="0"/>
          <w:divBdr>
            <w:top w:val="none" w:sz="0" w:space="0" w:color="auto"/>
            <w:left w:val="none" w:sz="0" w:space="0" w:color="auto"/>
            <w:bottom w:val="none" w:sz="0" w:space="0" w:color="auto"/>
            <w:right w:val="none" w:sz="0" w:space="0" w:color="auto"/>
          </w:divBdr>
        </w:div>
        <w:div w:id="1114665485">
          <w:marLeft w:val="480"/>
          <w:marRight w:val="0"/>
          <w:marTop w:val="0"/>
          <w:marBottom w:val="0"/>
          <w:divBdr>
            <w:top w:val="none" w:sz="0" w:space="0" w:color="auto"/>
            <w:left w:val="none" w:sz="0" w:space="0" w:color="auto"/>
            <w:bottom w:val="none" w:sz="0" w:space="0" w:color="auto"/>
            <w:right w:val="none" w:sz="0" w:space="0" w:color="auto"/>
          </w:divBdr>
        </w:div>
        <w:div w:id="1147749304">
          <w:marLeft w:val="480"/>
          <w:marRight w:val="0"/>
          <w:marTop w:val="0"/>
          <w:marBottom w:val="0"/>
          <w:divBdr>
            <w:top w:val="none" w:sz="0" w:space="0" w:color="auto"/>
            <w:left w:val="none" w:sz="0" w:space="0" w:color="auto"/>
            <w:bottom w:val="none" w:sz="0" w:space="0" w:color="auto"/>
            <w:right w:val="none" w:sz="0" w:space="0" w:color="auto"/>
          </w:divBdr>
        </w:div>
        <w:div w:id="1158570969">
          <w:marLeft w:val="480"/>
          <w:marRight w:val="0"/>
          <w:marTop w:val="0"/>
          <w:marBottom w:val="0"/>
          <w:divBdr>
            <w:top w:val="none" w:sz="0" w:space="0" w:color="auto"/>
            <w:left w:val="none" w:sz="0" w:space="0" w:color="auto"/>
            <w:bottom w:val="none" w:sz="0" w:space="0" w:color="auto"/>
            <w:right w:val="none" w:sz="0" w:space="0" w:color="auto"/>
          </w:divBdr>
        </w:div>
        <w:div w:id="1375154298">
          <w:marLeft w:val="480"/>
          <w:marRight w:val="0"/>
          <w:marTop w:val="0"/>
          <w:marBottom w:val="0"/>
          <w:divBdr>
            <w:top w:val="none" w:sz="0" w:space="0" w:color="auto"/>
            <w:left w:val="none" w:sz="0" w:space="0" w:color="auto"/>
            <w:bottom w:val="none" w:sz="0" w:space="0" w:color="auto"/>
            <w:right w:val="none" w:sz="0" w:space="0" w:color="auto"/>
          </w:divBdr>
        </w:div>
        <w:div w:id="1526669715">
          <w:marLeft w:val="480"/>
          <w:marRight w:val="0"/>
          <w:marTop w:val="0"/>
          <w:marBottom w:val="0"/>
          <w:divBdr>
            <w:top w:val="none" w:sz="0" w:space="0" w:color="auto"/>
            <w:left w:val="none" w:sz="0" w:space="0" w:color="auto"/>
            <w:bottom w:val="none" w:sz="0" w:space="0" w:color="auto"/>
            <w:right w:val="none" w:sz="0" w:space="0" w:color="auto"/>
          </w:divBdr>
        </w:div>
        <w:div w:id="1670059068">
          <w:marLeft w:val="480"/>
          <w:marRight w:val="0"/>
          <w:marTop w:val="0"/>
          <w:marBottom w:val="0"/>
          <w:divBdr>
            <w:top w:val="none" w:sz="0" w:space="0" w:color="auto"/>
            <w:left w:val="none" w:sz="0" w:space="0" w:color="auto"/>
            <w:bottom w:val="none" w:sz="0" w:space="0" w:color="auto"/>
            <w:right w:val="none" w:sz="0" w:space="0" w:color="auto"/>
          </w:divBdr>
        </w:div>
        <w:div w:id="1703284347">
          <w:marLeft w:val="480"/>
          <w:marRight w:val="0"/>
          <w:marTop w:val="0"/>
          <w:marBottom w:val="0"/>
          <w:divBdr>
            <w:top w:val="none" w:sz="0" w:space="0" w:color="auto"/>
            <w:left w:val="none" w:sz="0" w:space="0" w:color="auto"/>
            <w:bottom w:val="none" w:sz="0" w:space="0" w:color="auto"/>
            <w:right w:val="none" w:sz="0" w:space="0" w:color="auto"/>
          </w:divBdr>
        </w:div>
        <w:div w:id="1786385516">
          <w:marLeft w:val="480"/>
          <w:marRight w:val="0"/>
          <w:marTop w:val="0"/>
          <w:marBottom w:val="0"/>
          <w:divBdr>
            <w:top w:val="none" w:sz="0" w:space="0" w:color="auto"/>
            <w:left w:val="none" w:sz="0" w:space="0" w:color="auto"/>
            <w:bottom w:val="none" w:sz="0" w:space="0" w:color="auto"/>
            <w:right w:val="none" w:sz="0" w:space="0" w:color="auto"/>
          </w:divBdr>
        </w:div>
        <w:div w:id="1928149159">
          <w:marLeft w:val="480"/>
          <w:marRight w:val="0"/>
          <w:marTop w:val="0"/>
          <w:marBottom w:val="0"/>
          <w:divBdr>
            <w:top w:val="none" w:sz="0" w:space="0" w:color="auto"/>
            <w:left w:val="none" w:sz="0" w:space="0" w:color="auto"/>
            <w:bottom w:val="none" w:sz="0" w:space="0" w:color="auto"/>
            <w:right w:val="none" w:sz="0" w:space="0" w:color="auto"/>
          </w:divBdr>
        </w:div>
        <w:div w:id="2000690829">
          <w:marLeft w:val="480"/>
          <w:marRight w:val="0"/>
          <w:marTop w:val="0"/>
          <w:marBottom w:val="0"/>
          <w:divBdr>
            <w:top w:val="none" w:sz="0" w:space="0" w:color="auto"/>
            <w:left w:val="none" w:sz="0" w:space="0" w:color="auto"/>
            <w:bottom w:val="none" w:sz="0" w:space="0" w:color="auto"/>
            <w:right w:val="none" w:sz="0" w:space="0" w:color="auto"/>
          </w:divBdr>
        </w:div>
      </w:divsChild>
    </w:div>
    <w:div w:id="243610637">
      <w:bodyDiv w:val="1"/>
      <w:marLeft w:val="0"/>
      <w:marRight w:val="0"/>
      <w:marTop w:val="0"/>
      <w:marBottom w:val="0"/>
      <w:divBdr>
        <w:top w:val="none" w:sz="0" w:space="0" w:color="auto"/>
        <w:left w:val="none" w:sz="0" w:space="0" w:color="auto"/>
        <w:bottom w:val="none" w:sz="0" w:space="0" w:color="auto"/>
        <w:right w:val="none" w:sz="0" w:space="0" w:color="auto"/>
      </w:divBdr>
    </w:div>
    <w:div w:id="244073776">
      <w:bodyDiv w:val="1"/>
      <w:marLeft w:val="0"/>
      <w:marRight w:val="0"/>
      <w:marTop w:val="0"/>
      <w:marBottom w:val="0"/>
      <w:divBdr>
        <w:top w:val="none" w:sz="0" w:space="0" w:color="auto"/>
        <w:left w:val="none" w:sz="0" w:space="0" w:color="auto"/>
        <w:bottom w:val="none" w:sz="0" w:space="0" w:color="auto"/>
        <w:right w:val="none" w:sz="0" w:space="0" w:color="auto"/>
      </w:divBdr>
    </w:div>
    <w:div w:id="244152741">
      <w:bodyDiv w:val="1"/>
      <w:marLeft w:val="0"/>
      <w:marRight w:val="0"/>
      <w:marTop w:val="0"/>
      <w:marBottom w:val="0"/>
      <w:divBdr>
        <w:top w:val="none" w:sz="0" w:space="0" w:color="auto"/>
        <w:left w:val="none" w:sz="0" w:space="0" w:color="auto"/>
        <w:bottom w:val="none" w:sz="0" w:space="0" w:color="auto"/>
        <w:right w:val="none" w:sz="0" w:space="0" w:color="auto"/>
      </w:divBdr>
    </w:div>
    <w:div w:id="245043575">
      <w:bodyDiv w:val="1"/>
      <w:marLeft w:val="0"/>
      <w:marRight w:val="0"/>
      <w:marTop w:val="0"/>
      <w:marBottom w:val="0"/>
      <w:divBdr>
        <w:top w:val="none" w:sz="0" w:space="0" w:color="auto"/>
        <w:left w:val="none" w:sz="0" w:space="0" w:color="auto"/>
        <w:bottom w:val="none" w:sz="0" w:space="0" w:color="auto"/>
        <w:right w:val="none" w:sz="0" w:space="0" w:color="auto"/>
      </w:divBdr>
    </w:div>
    <w:div w:id="245387888">
      <w:bodyDiv w:val="1"/>
      <w:marLeft w:val="0"/>
      <w:marRight w:val="0"/>
      <w:marTop w:val="0"/>
      <w:marBottom w:val="0"/>
      <w:divBdr>
        <w:top w:val="none" w:sz="0" w:space="0" w:color="auto"/>
        <w:left w:val="none" w:sz="0" w:space="0" w:color="auto"/>
        <w:bottom w:val="none" w:sz="0" w:space="0" w:color="auto"/>
        <w:right w:val="none" w:sz="0" w:space="0" w:color="auto"/>
      </w:divBdr>
    </w:div>
    <w:div w:id="245767379">
      <w:bodyDiv w:val="1"/>
      <w:marLeft w:val="0"/>
      <w:marRight w:val="0"/>
      <w:marTop w:val="0"/>
      <w:marBottom w:val="0"/>
      <w:divBdr>
        <w:top w:val="none" w:sz="0" w:space="0" w:color="auto"/>
        <w:left w:val="none" w:sz="0" w:space="0" w:color="auto"/>
        <w:bottom w:val="none" w:sz="0" w:space="0" w:color="auto"/>
        <w:right w:val="none" w:sz="0" w:space="0" w:color="auto"/>
      </w:divBdr>
    </w:div>
    <w:div w:id="245847358">
      <w:bodyDiv w:val="1"/>
      <w:marLeft w:val="0"/>
      <w:marRight w:val="0"/>
      <w:marTop w:val="0"/>
      <w:marBottom w:val="0"/>
      <w:divBdr>
        <w:top w:val="none" w:sz="0" w:space="0" w:color="auto"/>
        <w:left w:val="none" w:sz="0" w:space="0" w:color="auto"/>
        <w:bottom w:val="none" w:sz="0" w:space="0" w:color="auto"/>
        <w:right w:val="none" w:sz="0" w:space="0" w:color="auto"/>
      </w:divBdr>
    </w:div>
    <w:div w:id="246112316">
      <w:bodyDiv w:val="1"/>
      <w:marLeft w:val="0"/>
      <w:marRight w:val="0"/>
      <w:marTop w:val="0"/>
      <w:marBottom w:val="0"/>
      <w:divBdr>
        <w:top w:val="none" w:sz="0" w:space="0" w:color="auto"/>
        <w:left w:val="none" w:sz="0" w:space="0" w:color="auto"/>
        <w:bottom w:val="none" w:sz="0" w:space="0" w:color="auto"/>
        <w:right w:val="none" w:sz="0" w:space="0" w:color="auto"/>
      </w:divBdr>
    </w:div>
    <w:div w:id="246353315">
      <w:bodyDiv w:val="1"/>
      <w:marLeft w:val="0"/>
      <w:marRight w:val="0"/>
      <w:marTop w:val="0"/>
      <w:marBottom w:val="0"/>
      <w:divBdr>
        <w:top w:val="none" w:sz="0" w:space="0" w:color="auto"/>
        <w:left w:val="none" w:sz="0" w:space="0" w:color="auto"/>
        <w:bottom w:val="none" w:sz="0" w:space="0" w:color="auto"/>
        <w:right w:val="none" w:sz="0" w:space="0" w:color="auto"/>
      </w:divBdr>
    </w:div>
    <w:div w:id="246421938">
      <w:bodyDiv w:val="1"/>
      <w:marLeft w:val="0"/>
      <w:marRight w:val="0"/>
      <w:marTop w:val="0"/>
      <w:marBottom w:val="0"/>
      <w:divBdr>
        <w:top w:val="none" w:sz="0" w:space="0" w:color="auto"/>
        <w:left w:val="none" w:sz="0" w:space="0" w:color="auto"/>
        <w:bottom w:val="none" w:sz="0" w:space="0" w:color="auto"/>
        <w:right w:val="none" w:sz="0" w:space="0" w:color="auto"/>
      </w:divBdr>
    </w:div>
    <w:div w:id="246428647">
      <w:bodyDiv w:val="1"/>
      <w:marLeft w:val="0"/>
      <w:marRight w:val="0"/>
      <w:marTop w:val="0"/>
      <w:marBottom w:val="0"/>
      <w:divBdr>
        <w:top w:val="none" w:sz="0" w:space="0" w:color="auto"/>
        <w:left w:val="none" w:sz="0" w:space="0" w:color="auto"/>
        <w:bottom w:val="none" w:sz="0" w:space="0" w:color="auto"/>
        <w:right w:val="none" w:sz="0" w:space="0" w:color="auto"/>
      </w:divBdr>
    </w:div>
    <w:div w:id="246690357">
      <w:bodyDiv w:val="1"/>
      <w:marLeft w:val="0"/>
      <w:marRight w:val="0"/>
      <w:marTop w:val="0"/>
      <w:marBottom w:val="0"/>
      <w:divBdr>
        <w:top w:val="none" w:sz="0" w:space="0" w:color="auto"/>
        <w:left w:val="none" w:sz="0" w:space="0" w:color="auto"/>
        <w:bottom w:val="none" w:sz="0" w:space="0" w:color="auto"/>
        <w:right w:val="none" w:sz="0" w:space="0" w:color="auto"/>
      </w:divBdr>
    </w:div>
    <w:div w:id="246770506">
      <w:bodyDiv w:val="1"/>
      <w:marLeft w:val="0"/>
      <w:marRight w:val="0"/>
      <w:marTop w:val="0"/>
      <w:marBottom w:val="0"/>
      <w:divBdr>
        <w:top w:val="none" w:sz="0" w:space="0" w:color="auto"/>
        <w:left w:val="none" w:sz="0" w:space="0" w:color="auto"/>
        <w:bottom w:val="none" w:sz="0" w:space="0" w:color="auto"/>
        <w:right w:val="none" w:sz="0" w:space="0" w:color="auto"/>
      </w:divBdr>
    </w:div>
    <w:div w:id="247930995">
      <w:bodyDiv w:val="1"/>
      <w:marLeft w:val="0"/>
      <w:marRight w:val="0"/>
      <w:marTop w:val="0"/>
      <w:marBottom w:val="0"/>
      <w:divBdr>
        <w:top w:val="none" w:sz="0" w:space="0" w:color="auto"/>
        <w:left w:val="none" w:sz="0" w:space="0" w:color="auto"/>
        <w:bottom w:val="none" w:sz="0" w:space="0" w:color="auto"/>
        <w:right w:val="none" w:sz="0" w:space="0" w:color="auto"/>
      </w:divBdr>
    </w:div>
    <w:div w:id="249318213">
      <w:bodyDiv w:val="1"/>
      <w:marLeft w:val="0"/>
      <w:marRight w:val="0"/>
      <w:marTop w:val="0"/>
      <w:marBottom w:val="0"/>
      <w:divBdr>
        <w:top w:val="none" w:sz="0" w:space="0" w:color="auto"/>
        <w:left w:val="none" w:sz="0" w:space="0" w:color="auto"/>
        <w:bottom w:val="none" w:sz="0" w:space="0" w:color="auto"/>
        <w:right w:val="none" w:sz="0" w:space="0" w:color="auto"/>
      </w:divBdr>
    </w:div>
    <w:div w:id="249434988">
      <w:bodyDiv w:val="1"/>
      <w:marLeft w:val="0"/>
      <w:marRight w:val="0"/>
      <w:marTop w:val="0"/>
      <w:marBottom w:val="0"/>
      <w:divBdr>
        <w:top w:val="none" w:sz="0" w:space="0" w:color="auto"/>
        <w:left w:val="none" w:sz="0" w:space="0" w:color="auto"/>
        <w:bottom w:val="none" w:sz="0" w:space="0" w:color="auto"/>
        <w:right w:val="none" w:sz="0" w:space="0" w:color="auto"/>
      </w:divBdr>
    </w:div>
    <w:div w:id="249587587">
      <w:bodyDiv w:val="1"/>
      <w:marLeft w:val="0"/>
      <w:marRight w:val="0"/>
      <w:marTop w:val="0"/>
      <w:marBottom w:val="0"/>
      <w:divBdr>
        <w:top w:val="none" w:sz="0" w:space="0" w:color="auto"/>
        <w:left w:val="none" w:sz="0" w:space="0" w:color="auto"/>
        <w:bottom w:val="none" w:sz="0" w:space="0" w:color="auto"/>
        <w:right w:val="none" w:sz="0" w:space="0" w:color="auto"/>
      </w:divBdr>
    </w:div>
    <w:div w:id="250359694">
      <w:bodyDiv w:val="1"/>
      <w:marLeft w:val="0"/>
      <w:marRight w:val="0"/>
      <w:marTop w:val="0"/>
      <w:marBottom w:val="0"/>
      <w:divBdr>
        <w:top w:val="none" w:sz="0" w:space="0" w:color="auto"/>
        <w:left w:val="none" w:sz="0" w:space="0" w:color="auto"/>
        <w:bottom w:val="none" w:sz="0" w:space="0" w:color="auto"/>
        <w:right w:val="none" w:sz="0" w:space="0" w:color="auto"/>
      </w:divBdr>
    </w:div>
    <w:div w:id="250546167">
      <w:bodyDiv w:val="1"/>
      <w:marLeft w:val="0"/>
      <w:marRight w:val="0"/>
      <w:marTop w:val="0"/>
      <w:marBottom w:val="0"/>
      <w:divBdr>
        <w:top w:val="none" w:sz="0" w:space="0" w:color="auto"/>
        <w:left w:val="none" w:sz="0" w:space="0" w:color="auto"/>
        <w:bottom w:val="none" w:sz="0" w:space="0" w:color="auto"/>
        <w:right w:val="none" w:sz="0" w:space="0" w:color="auto"/>
      </w:divBdr>
    </w:div>
    <w:div w:id="251016220">
      <w:bodyDiv w:val="1"/>
      <w:marLeft w:val="0"/>
      <w:marRight w:val="0"/>
      <w:marTop w:val="0"/>
      <w:marBottom w:val="0"/>
      <w:divBdr>
        <w:top w:val="none" w:sz="0" w:space="0" w:color="auto"/>
        <w:left w:val="none" w:sz="0" w:space="0" w:color="auto"/>
        <w:bottom w:val="none" w:sz="0" w:space="0" w:color="auto"/>
        <w:right w:val="none" w:sz="0" w:space="0" w:color="auto"/>
      </w:divBdr>
    </w:div>
    <w:div w:id="251594592">
      <w:bodyDiv w:val="1"/>
      <w:marLeft w:val="0"/>
      <w:marRight w:val="0"/>
      <w:marTop w:val="0"/>
      <w:marBottom w:val="0"/>
      <w:divBdr>
        <w:top w:val="none" w:sz="0" w:space="0" w:color="auto"/>
        <w:left w:val="none" w:sz="0" w:space="0" w:color="auto"/>
        <w:bottom w:val="none" w:sz="0" w:space="0" w:color="auto"/>
        <w:right w:val="none" w:sz="0" w:space="0" w:color="auto"/>
      </w:divBdr>
    </w:div>
    <w:div w:id="251670060">
      <w:bodyDiv w:val="1"/>
      <w:marLeft w:val="0"/>
      <w:marRight w:val="0"/>
      <w:marTop w:val="0"/>
      <w:marBottom w:val="0"/>
      <w:divBdr>
        <w:top w:val="none" w:sz="0" w:space="0" w:color="auto"/>
        <w:left w:val="none" w:sz="0" w:space="0" w:color="auto"/>
        <w:bottom w:val="none" w:sz="0" w:space="0" w:color="auto"/>
        <w:right w:val="none" w:sz="0" w:space="0" w:color="auto"/>
      </w:divBdr>
    </w:div>
    <w:div w:id="252007585">
      <w:bodyDiv w:val="1"/>
      <w:marLeft w:val="0"/>
      <w:marRight w:val="0"/>
      <w:marTop w:val="0"/>
      <w:marBottom w:val="0"/>
      <w:divBdr>
        <w:top w:val="none" w:sz="0" w:space="0" w:color="auto"/>
        <w:left w:val="none" w:sz="0" w:space="0" w:color="auto"/>
        <w:bottom w:val="none" w:sz="0" w:space="0" w:color="auto"/>
        <w:right w:val="none" w:sz="0" w:space="0" w:color="auto"/>
      </w:divBdr>
    </w:div>
    <w:div w:id="252084013">
      <w:bodyDiv w:val="1"/>
      <w:marLeft w:val="0"/>
      <w:marRight w:val="0"/>
      <w:marTop w:val="0"/>
      <w:marBottom w:val="0"/>
      <w:divBdr>
        <w:top w:val="none" w:sz="0" w:space="0" w:color="auto"/>
        <w:left w:val="none" w:sz="0" w:space="0" w:color="auto"/>
        <w:bottom w:val="none" w:sz="0" w:space="0" w:color="auto"/>
        <w:right w:val="none" w:sz="0" w:space="0" w:color="auto"/>
      </w:divBdr>
    </w:div>
    <w:div w:id="252469893">
      <w:bodyDiv w:val="1"/>
      <w:marLeft w:val="0"/>
      <w:marRight w:val="0"/>
      <w:marTop w:val="0"/>
      <w:marBottom w:val="0"/>
      <w:divBdr>
        <w:top w:val="none" w:sz="0" w:space="0" w:color="auto"/>
        <w:left w:val="none" w:sz="0" w:space="0" w:color="auto"/>
        <w:bottom w:val="none" w:sz="0" w:space="0" w:color="auto"/>
        <w:right w:val="none" w:sz="0" w:space="0" w:color="auto"/>
      </w:divBdr>
    </w:div>
    <w:div w:id="252708394">
      <w:bodyDiv w:val="1"/>
      <w:marLeft w:val="0"/>
      <w:marRight w:val="0"/>
      <w:marTop w:val="0"/>
      <w:marBottom w:val="0"/>
      <w:divBdr>
        <w:top w:val="none" w:sz="0" w:space="0" w:color="auto"/>
        <w:left w:val="none" w:sz="0" w:space="0" w:color="auto"/>
        <w:bottom w:val="none" w:sz="0" w:space="0" w:color="auto"/>
        <w:right w:val="none" w:sz="0" w:space="0" w:color="auto"/>
      </w:divBdr>
    </w:div>
    <w:div w:id="252857400">
      <w:bodyDiv w:val="1"/>
      <w:marLeft w:val="0"/>
      <w:marRight w:val="0"/>
      <w:marTop w:val="0"/>
      <w:marBottom w:val="0"/>
      <w:divBdr>
        <w:top w:val="none" w:sz="0" w:space="0" w:color="auto"/>
        <w:left w:val="none" w:sz="0" w:space="0" w:color="auto"/>
        <w:bottom w:val="none" w:sz="0" w:space="0" w:color="auto"/>
        <w:right w:val="none" w:sz="0" w:space="0" w:color="auto"/>
      </w:divBdr>
    </w:div>
    <w:div w:id="253513021">
      <w:bodyDiv w:val="1"/>
      <w:marLeft w:val="0"/>
      <w:marRight w:val="0"/>
      <w:marTop w:val="0"/>
      <w:marBottom w:val="0"/>
      <w:divBdr>
        <w:top w:val="none" w:sz="0" w:space="0" w:color="auto"/>
        <w:left w:val="none" w:sz="0" w:space="0" w:color="auto"/>
        <w:bottom w:val="none" w:sz="0" w:space="0" w:color="auto"/>
        <w:right w:val="none" w:sz="0" w:space="0" w:color="auto"/>
      </w:divBdr>
    </w:div>
    <w:div w:id="253708169">
      <w:bodyDiv w:val="1"/>
      <w:marLeft w:val="0"/>
      <w:marRight w:val="0"/>
      <w:marTop w:val="0"/>
      <w:marBottom w:val="0"/>
      <w:divBdr>
        <w:top w:val="none" w:sz="0" w:space="0" w:color="auto"/>
        <w:left w:val="none" w:sz="0" w:space="0" w:color="auto"/>
        <w:bottom w:val="none" w:sz="0" w:space="0" w:color="auto"/>
        <w:right w:val="none" w:sz="0" w:space="0" w:color="auto"/>
      </w:divBdr>
    </w:div>
    <w:div w:id="254410820">
      <w:bodyDiv w:val="1"/>
      <w:marLeft w:val="0"/>
      <w:marRight w:val="0"/>
      <w:marTop w:val="0"/>
      <w:marBottom w:val="0"/>
      <w:divBdr>
        <w:top w:val="none" w:sz="0" w:space="0" w:color="auto"/>
        <w:left w:val="none" w:sz="0" w:space="0" w:color="auto"/>
        <w:bottom w:val="none" w:sz="0" w:space="0" w:color="auto"/>
        <w:right w:val="none" w:sz="0" w:space="0" w:color="auto"/>
      </w:divBdr>
    </w:div>
    <w:div w:id="254704030">
      <w:bodyDiv w:val="1"/>
      <w:marLeft w:val="0"/>
      <w:marRight w:val="0"/>
      <w:marTop w:val="0"/>
      <w:marBottom w:val="0"/>
      <w:divBdr>
        <w:top w:val="none" w:sz="0" w:space="0" w:color="auto"/>
        <w:left w:val="none" w:sz="0" w:space="0" w:color="auto"/>
        <w:bottom w:val="none" w:sz="0" w:space="0" w:color="auto"/>
        <w:right w:val="none" w:sz="0" w:space="0" w:color="auto"/>
      </w:divBdr>
    </w:div>
    <w:div w:id="255141880">
      <w:bodyDiv w:val="1"/>
      <w:marLeft w:val="0"/>
      <w:marRight w:val="0"/>
      <w:marTop w:val="0"/>
      <w:marBottom w:val="0"/>
      <w:divBdr>
        <w:top w:val="none" w:sz="0" w:space="0" w:color="auto"/>
        <w:left w:val="none" w:sz="0" w:space="0" w:color="auto"/>
        <w:bottom w:val="none" w:sz="0" w:space="0" w:color="auto"/>
        <w:right w:val="none" w:sz="0" w:space="0" w:color="auto"/>
      </w:divBdr>
    </w:div>
    <w:div w:id="255679395">
      <w:bodyDiv w:val="1"/>
      <w:marLeft w:val="0"/>
      <w:marRight w:val="0"/>
      <w:marTop w:val="0"/>
      <w:marBottom w:val="0"/>
      <w:divBdr>
        <w:top w:val="none" w:sz="0" w:space="0" w:color="auto"/>
        <w:left w:val="none" w:sz="0" w:space="0" w:color="auto"/>
        <w:bottom w:val="none" w:sz="0" w:space="0" w:color="auto"/>
        <w:right w:val="none" w:sz="0" w:space="0" w:color="auto"/>
      </w:divBdr>
    </w:div>
    <w:div w:id="255989013">
      <w:bodyDiv w:val="1"/>
      <w:marLeft w:val="0"/>
      <w:marRight w:val="0"/>
      <w:marTop w:val="0"/>
      <w:marBottom w:val="0"/>
      <w:divBdr>
        <w:top w:val="none" w:sz="0" w:space="0" w:color="auto"/>
        <w:left w:val="none" w:sz="0" w:space="0" w:color="auto"/>
        <w:bottom w:val="none" w:sz="0" w:space="0" w:color="auto"/>
        <w:right w:val="none" w:sz="0" w:space="0" w:color="auto"/>
      </w:divBdr>
    </w:div>
    <w:div w:id="256141064">
      <w:bodyDiv w:val="1"/>
      <w:marLeft w:val="0"/>
      <w:marRight w:val="0"/>
      <w:marTop w:val="0"/>
      <w:marBottom w:val="0"/>
      <w:divBdr>
        <w:top w:val="none" w:sz="0" w:space="0" w:color="auto"/>
        <w:left w:val="none" w:sz="0" w:space="0" w:color="auto"/>
        <w:bottom w:val="none" w:sz="0" w:space="0" w:color="auto"/>
        <w:right w:val="none" w:sz="0" w:space="0" w:color="auto"/>
      </w:divBdr>
    </w:div>
    <w:div w:id="256671107">
      <w:bodyDiv w:val="1"/>
      <w:marLeft w:val="0"/>
      <w:marRight w:val="0"/>
      <w:marTop w:val="0"/>
      <w:marBottom w:val="0"/>
      <w:divBdr>
        <w:top w:val="none" w:sz="0" w:space="0" w:color="auto"/>
        <w:left w:val="none" w:sz="0" w:space="0" w:color="auto"/>
        <w:bottom w:val="none" w:sz="0" w:space="0" w:color="auto"/>
        <w:right w:val="none" w:sz="0" w:space="0" w:color="auto"/>
      </w:divBdr>
    </w:div>
    <w:div w:id="257100969">
      <w:bodyDiv w:val="1"/>
      <w:marLeft w:val="0"/>
      <w:marRight w:val="0"/>
      <w:marTop w:val="0"/>
      <w:marBottom w:val="0"/>
      <w:divBdr>
        <w:top w:val="none" w:sz="0" w:space="0" w:color="auto"/>
        <w:left w:val="none" w:sz="0" w:space="0" w:color="auto"/>
        <w:bottom w:val="none" w:sz="0" w:space="0" w:color="auto"/>
        <w:right w:val="none" w:sz="0" w:space="0" w:color="auto"/>
      </w:divBdr>
    </w:div>
    <w:div w:id="257250013">
      <w:bodyDiv w:val="1"/>
      <w:marLeft w:val="0"/>
      <w:marRight w:val="0"/>
      <w:marTop w:val="0"/>
      <w:marBottom w:val="0"/>
      <w:divBdr>
        <w:top w:val="none" w:sz="0" w:space="0" w:color="auto"/>
        <w:left w:val="none" w:sz="0" w:space="0" w:color="auto"/>
        <w:bottom w:val="none" w:sz="0" w:space="0" w:color="auto"/>
        <w:right w:val="none" w:sz="0" w:space="0" w:color="auto"/>
      </w:divBdr>
    </w:div>
    <w:div w:id="257376766">
      <w:bodyDiv w:val="1"/>
      <w:marLeft w:val="0"/>
      <w:marRight w:val="0"/>
      <w:marTop w:val="0"/>
      <w:marBottom w:val="0"/>
      <w:divBdr>
        <w:top w:val="none" w:sz="0" w:space="0" w:color="auto"/>
        <w:left w:val="none" w:sz="0" w:space="0" w:color="auto"/>
        <w:bottom w:val="none" w:sz="0" w:space="0" w:color="auto"/>
        <w:right w:val="none" w:sz="0" w:space="0" w:color="auto"/>
      </w:divBdr>
    </w:div>
    <w:div w:id="258687162">
      <w:bodyDiv w:val="1"/>
      <w:marLeft w:val="0"/>
      <w:marRight w:val="0"/>
      <w:marTop w:val="0"/>
      <w:marBottom w:val="0"/>
      <w:divBdr>
        <w:top w:val="none" w:sz="0" w:space="0" w:color="auto"/>
        <w:left w:val="none" w:sz="0" w:space="0" w:color="auto"/>
        <w:bottom w:val="none" w:sz="0" w:space="0" w:color="auto"/>
        <w:right w:val="none" w:sz="0" w:space="0" w:color="auto"/>
      </w:divBdr>
    </w:div>
    <w:div w:id="259027845">
      <w:bodyDiv w:val="1"/>
      <w:marLeft w:val="0"/>
      <w:marRight w:val="0"/>
      <w:marTop w:val="0"/>
      <w:marBottom w:val="0"/>
      <w:divBdr>
        <w:top w:val="none" w:sz="0" w:space="0" w:color="auto"/>
        <w:left w:val="none" w:sz="0" w:space="0" w:color="auto"/>
        <w:bottom w:val="none" w:sz="0" w:space="0" w:color="auto"/>
        <w:right w:val="none" w:sz="0" w:space="0" w:color="auto"/>
      </w:divBdr>
    </w:div>
    <w:div w:id="259260901">
      <w:bodyDiv w:val="1"/>
      <w:marLeft w:val="0"/>
      <w:marRight w:val="0"/>
      <w:marTop w:val="0"/>
      <w:marBottom w:val="0"/>
      <w:divBdr>
        <w:top w:val="none" w:sz="0" w:space="0" w:color="auto"/>
        <w:left w:val="none" w:sz="0" w:space="0" w:color="auto"/>
        <w:bottom w:val="none" w:sz="0" w:space="0" w:color="auto"/>
        <w:right w:val="none" w:sz="0" w:space="0" w:color="auto"/>
      </w:divBdr>
    </w:div>
    <w:div w:id="259527047">
      <w:bodyDiv w:val="1"/>
      <w:marLeft w:val="0"/>
      <w:marRight w:val="0"/>
      <w:marTop w:val="0"/>
      <w:marBottom w:val="0"/>
      <w:divBdr>
        <w:top w:val="none" w:sz="0" w:space="0" w:color="auto"/>
        <w:left w:val="none" w:sz="0" w:space="0" w:color="auto"/>
        <w:bottom w:val="none" w:sz="0" w:space="0" w:color="auto"/>
        <w:right w:val="none" w:sz="0" w:space="0" w:color="auto"/>
      </w:divBdr>
    </w:div>
    <w:div w:id="259608676">
      <w:bodyDiv w:val="1"/>
      <w:marLeft w:val="0"/>
      <w:marRight w:val="0"/>
      <w:marTop w:val="0"/>
      <w:marBottom w:val="0"/>
      <w:divBdr>
        <w:top w:val="none" w:sz="0" w:space="0" w:color="auto"/>
        <w:left w:val="none" w:sz="0" w:space="0" w:color="auto"/>
        <w:bottom w:val="none" w:sz="0" w:space="0" w:color="auto"/>
        <w:right w:val="none" w:sz="0" w:space="0" w:color="auto"/>
      </w:divBdr>
    </w:div>
    <w:div w:id="259681680">
      <w:bodyDiv w:val="1"/>
      <w:marLeft w:val="0"/>
      <w:marRight w:val="0"/>
      <w:marTop w:val="0"/>
      <w:marBottom w:val="0"/>
      <w:divBdr>
        <w:top w:val="none" w:sz="0" w:space="0" w:color="auto"/>
        <w:left w:val="none" w:sz="0" w:space="0" w:color="auto"/>
        <w:bottom w:val="none" w:sz="0" w:space="0" w:color="auto"/>
        <w:right w:val="none" w:sz="0" w:space="0" w:color="auto"/>
      </w:divBdr>
    </w:div>
    <w:div w:id="259871024">
      <w:bodyDiv w:val="1"/>
      <w:marLeft w:val="0"/>
      <w:marRight w:val="0"/>
      <w:marTop w:val="0"/>
      <w:marBottom w:val="0"/>
      <w:divBdr>
        <w:top w:val="none" w:sz="0" w:space="0" w:color="auto"/>
        <w:left w:val="none" w:sz="0" w:space="0" w:color="auto"/>
        <w:bottom w:val="none" w:sz="0" w:space="0" w:color="auto"/>
        <w:right w:val="none" w:sz="0" w:space="0" w:color="auto"/>
      </w:divBdr>
    </w:div>
    <w:div w:id="259916927">
      <w:bodyDiv w:val="1"/>
      <w:marLeft w:val="0"/>
      <w:marRight w:val="0"/>
      <w:marTop w:val="0"/>
      <w:marBottom w:val="0"/>
      <w:divBdr>
        <w:top w:val="none" w:sz="0" w:space="0" w:color="auto"/>
        <w:left w:val="none" w:sz="0" w:space="0" w:color="auto"/>
        <w:bottom w:val="none" w:sz="0" w:space="0" w:color="auto"/>
        <w:right w:val="none" w:sz="0" w:space="0" w:color="auto"/>
      </w:divBdr>
    </w:div>
    <w:div w:id="259991347">
      <w:bodyDiv w:val="1"/>
      <w:marLeft w:val="0"/>
      <w:marRight w:val="0"/>
      <w:marTop w:val="0"/>
      <w:marBottom w:val="0"/>
      <w:divBdr>
        <w:top w:val="none" w:sz="0" w:space="0" w:color="auto"/>
        <w:left w:val="none" w:sz="0" w:space="0" w:color="auto"/>
        <w:bottom w:val="none" w:sz="0" w:space="0" w:color="auto"/>
        <w:right w:val="none" w:sz="0" w:space="0" w:color="auto"/>
      </w:divBdr>
    </w:div>
    <w:div w:id="259992793">
      <w:bodyDiv w:val="1"/>
      <w:marLeft w:val="0"/>
      <w:marRight w:val="0"/>
      <w:marTop w:val="0"/>
      <w:marBottom w:val="0"/>
      <w:divBdr>
        <w:top w:val="none" w:sz="0" w:space="0" w:color="auto"/>
        <w:left w:val="none" w:sz="0" w:space="0" w:color="auto"/>
        <w:bottom w:val="none" w:sz="0" w:space="0" w:color="auto"/>
        <w:right w:val="none" w:sz="0" w:space="0" w:color="auto"/>
      </w:divBdr>
    </w:div>
    <w:div w:id="260184468">
      <w:bodyDiv w:val="1"/>
      <w:marLeft w:val="0"/>
      <w:marRight w:val="0"/>
      <w:marTop w:val="0"/>
      <w:marBottom w:val="0"/>
      <w:divBdr>
        <w:top w:val="none" w:sz="0" w:space="0" w:color="auto"/>
        <w:left w:val="none" w:sz="0" w:space="0" w:color="auto"/>
        <w:bottom w:val="none" w:sz="0" w:space="0" w:color="auto"/>
        <w:right w:val="none" w:sz="0" w:space="0" w:color="auto"/>
      </w:divBdr>
    </w:div>
    <w:div w:id="260450773">
      <w:bodyDiv w:val="1"/>
      <w:marLeft w:val="0"/>
      <w:marRight w:val="0"/>
      <w:marTop w:val="0"/>
      <w:marBottom w:val="0"/>
      <w:divBdr>
        <w:top w:val="none" w:sz="0" w:space="0" w:color="auto"/>
        <w:left w:val="none" w:sz="0" w:space="0" w:color="auto"/>
        <w:bottom w:val="none" w:sz="0" w:space="0" w:color="auto"/>
        <w:right w:val="none" w:sz="0" w:space="0" w:color="auto"/>
      </w:divBdr>
    </w:div>
    <w:div w:id="260720602">
      <w:bodyDiv w:val="1"/>
      <w:marLeft w:val="0"/>
      <w:marRight w:val="0"/>
      <w:marTop w:val="0"/>
      <w:marBottom w:val="0"/>
      <w:divBdr>
        <w:top w:val="none" w:sz="0" w:space="0" w:color="auto"/>
        <w:left w:val="none" w:sz="0" w:space="0" w:color="auto"/>
        <w:bottom w:val="none" w:sz="0" w:space="0" w:color="auto"/>
        <w:right w:val="none" w:sz="0" w:space="0" w:color="auto"/>
      </w:divBdr>
    </w:div>
    <w:div w:id="260720910">
      <w:bodyDiv w:val="1"/>
      <w:marLeft w:val="0"/>
      <w:marRight w:val="0"/>
      <w:marTop w:val="0"/>
      <w:marBottom w:val="0"/>
      <w:divBdr>
        <w:top w:val="none" w:sz="0" w:space="0" w:color="auto"/>
        <w:left w:val="none" w:sz="0" w:space="0" w:color="auto"/>
        <w:bottom w:val="none" w:sz="0" w:space="0" w:color="auto"/>
        <w:right w:val="none" w:sz="0" w:space="0" w:color="auto"/>
      </w:divBdr>
    </w:div>
    <w:div w:id="260996075">
      <w:bodyDiv w:val="1"/>
      <w:marLeft w:val="0"/>
      <w:marRight w:val="0"/>
      <w:marTop w:val="0"/>
      <w:marBottom w:val="0"/>
      <w:divBdr>
        <w:top w:val="none" w:sz="0" w:space="0" w:color="auto"/>
        <w:left w:val="none" w:sz="0" w:space="0" w:color="auto"/>
        <w:bottom w:val="none" w:sz="0" w:space="0" w:color="auto"/>
        <w:right w:val="none" w:sz="0" w:space="0" w:color="auto"/>
      </w:divBdr>
    </w:div>
    <w:div w:id="261232985">
      <w:bodyDiv w:val="1"/>
      <w:marLeft w:val="0"/>
      <w:marRight w:val="0"/>
      <w:marTop w:val="0"/>
      <w:marBottom w:val="0"/>
      <w:divBdr>
        <w:top w:val="none" w:sz="0" w:space="0" w:color="auto"/>
        <w:left w:val="none" w:sz="0" w:space="0" w:color="auto"/>
        <w:bottom w:val="none" w:sz="0" w:space="0" w:color="auto"/>
        <w:right w:val="none" w:sz="0" w:space="0" w:color="auto"/>
      </w:divBdr>
    </w:div>
    <w:div w:id="261453092">
      <w:bodyDiv w:val="1"/>
      <w:marLeft w:val="0"/>
      <w:marRight w:val="0"/>
      <w:marTop w:val="0"/>
      <w:marBottom w:val="0"/>
      <w:divBdr>
        <w:top w:val="none" w:sz="0" w:space="0" w:color="auto"/>
        <w:left w:val="none" w:sz="0" w:space="0" w:color="auto"/>
        <w:bottom w:val="none" w:sz="0" w:space="0" w:color="auto"/>
        <w:right w:val="none" w:sz="0" w:space="0" w:color="auto"/>
      </w:divBdr>
    </w:div>
    <w:div w:id="261839186">
      <w:bodyDiv w:val="1"/>
      <w:marLeft w:val="0"/>
      <w:marRight w:val="0"/>
      <w:marTop w:val="0"/>
      <w:marBottom w:val="0"/>
      <w:divBdr>
        <w:top w:val="none" w:sz="0" w:space="0" w:color="auto"/>
        <w:left w:val="none" w:sz="0" w:space="0" w:color="auto"/>
        <w:bottom w:val="none" w:sz="0" w:space="0" w:color="auto"/>
        <w:right w:val="none" w:sz="0" w:space="0" w:color="auto"/>
      </w:divBdr>
    </w:div>
    <w:div w:id="261954759">
      <w:bodyDiv w:val="1"/>
      <w:marLeft w:val="0"/>
      <w:marRight w:val="0"/>
      <w:marTop w:val="0"/>
      <w:marBottom w:val="0"/>
      <w:divBdr>
        <w:top w:val="none" w:sz="0" w:space="0" w:color="auto"/>
        <w:left w:val="none" w:sz="0" w:space="0" w:color="auto"/>
        <w:bottom w:val="none" w:sz="0" w:space="0" w:color="auto"/>
        <w:right w:val="none" w:sz="0" w:space="0" w:color="auto"/>
      </w:divBdr>
    </w:div>
    <w:div w:id="261960836">
      <w:bodyDiv w:val="1"/>
      <w:marLeft w:val="0"/>
      <w:marRight w:val="0"/>
      <w:marTop w:val="0"/>
      <w:marBottom w:val="0"/>
      <w:divBdr>
        <w:top w:val="none" w:sz="0" w:space="0" w:color="auto"/>
        <w:left w:val="none" w:sz="0" w:space="0" w:color="auto"/>
        <w:bottom w:val="none" w:sz="0" w:space="0" w:color="auto"/>
        <w:right w:val="none" w:sz="0" w:space="0" w:color="auto"/>
      </w:divBdr>
    </w:div>
    <w:div w:id="263416188">
      <w:bodyDiv w:val="1"/>
      <w:marLeft w:val="0"/>
      <w:marRight w:val="0"/>
      <w:marTop w:val="0"/>
      <w:marBottom w:val="0"/>
      <w:divBdr>
        <w:top w:val="none" w:sz="0" w:space="0" w:color="auto"/>
        <w:left w:val="none" w:sz="0" w:space="0" w:color="auto"/>
        <w:bottom w:val="none" w:sz="0" w:space="0" w:color="auto"/>
        <w:right w:val="none" w:sz="0" w:space="0" w:color="auto"/>
      </w:divBdr>
    </w:div>
    <w:div w:id="263730903">
      <w:bodyDiv w:val="1"/>
      <w:marLeft w:val="0"/>
      <w:marRight w:val="0"/>
      <w:marTop w:val="0"/>
      <w:marBottom w:val="0"/>
      <w:divBdr>
        <w:top w:val="none" w:sz="0" w:space="0" w:color="auto"/>
        <w:left w:val="none" w:sz="0" w:space="0" w:color="auto"/>
        <w:bottom w:val="none" w:sz="0" w:space="0" w:color="auto"/>
        <w:right w:val="none" w:sz="0" w:space="0" w:color="auto"/>
      </w:divBdr>
    </w:div>
    <w:div w:id="264070522">
      <w:bodyDiv w:val="1"/>
      <w:marLeft w:val="0"/>
      <w:marRight w:val="0"/>
      <w:marTop w:val="0"/>
      <w:marBottom w:val="0"/>
      <w:divBdr>
        <w:top w:val="none" w:sz="0" w:space="0" w:color="auto"/>
        <w:left w:val="none" w:sz="0" w:space="0" w:color="auto"/>
        <w:bottom w:val="none" w:sz="0" w:space="0" w:color="auto"/>
        <w:right w:val="none" w:sz="0" w:space="0" w:color="auto"/>
      </w:divBdr>
    </w:div>
    <w:div w:id="264071741">
      <w:bodyDiv w:val="1"/>
      <w:marLeft w:val="0"/>
      <w:marRight w:val="0"/>
      <w:marTop w:val="0"/>
      <w:marBottom w:val="0"/>
      <w:divBdr>
        <w:top w:val="none" w:sz="0" w:space="0" w:color="auto"/>
        <w:left w:val="none" w:sz="0" w:space="0" w:color="auto"/>
        <w:bottom w:val="none" w:sz="0" w:space="0" w:color="auto"/>
        <w:right w:val="none" w:sz="0" w:space="0" w:color="auto"/>
      </w:divBdr>
    </w:div>
    <w:div w:id="264851316">
      <w:bodyDiv w:val="1"/>
      <w:marLeft w:val="0"/>
      <w:marRight w:val="0"/>
      <w:marTop w:val="0"/>
      <w:marBottom w:val="0"/>
      <w:divBdr>
        <w:top w:val="none" w:sz="0" w:space="0" w:color="auto"/>
        <w:left w:val="none" w:sz="0" w:space="0" w:color="auto"/>
        <w:bottom w:val="none" w:sz="0" w:space="0" w:color="auto"/>
        <w:right w:val="none" w:sz="0" w:space="0" w:color="auto"/>
      </w:divBdr>
    </w:div>
    <w:div w:id="265160181">
      <w:bodyDiv w:val="1"/>
      <w:marLeft w:val="0"/>
      <w:marRight w:val="0"/>
      <w:marTop w:val="0"/>
      <w:marBottom w:val="0"/>
      <w:divBdr>
        <w:top w:val="none" w:sz="0" w:space="0" w:color="auto"/>
        <w:left w:val="none" w:sz="0" w:space="0" w:color="auto"/>
        <w:bottom w:val="none" w:sz="0" w:space="0" w:color="auto"/>
        <w:right w:val="none" w:sz="0" w:space="0" w:color="auto"/>
      </w:divBdr>
    </w:div>
    <w:div w:id="265963226">
      <w:bodyDiv w:val="1"/>
      <w:marLeft w:val="0"/>
      <w:marRight w:val="0"/>
      <w:marTop w:val="0"/>
      <w:marBottom w:val="0"/>
      <w:divBdr>
        <w:top w:val="none" w:sz="0" w:space="0" w:color="auto"/>
        <w:left w:val="none" w:sz="0" w:space="0" w:color="auto"/>
        <w:bottom w:val="none" w:sz="0" w:space="0" w:color="auto"/>
        <w:right w:val="none" w:sz="0" w:space="0" w:color="auto"/>
      </w:divBdr>
    </w:div>
    <w:div w:id="265969085">
      <w:bodyDiv w:val="1"/>
      <w:marLeft w:val="0"/>
      <w:marRight w:val="0"/>
      <w:marTop w:val="0"/>
      <w:marBottom w:val="0"/>
      <w:divBdr>
        <w:top w:val="none" w:sz="0" w:space="0" w:color="auto"/>
        <w:left w:val="none" w:sz="0" w:space="0" w:color="auto"/>
        <w:bottom w:val="none" w:sz="0" w:space="0" w:color="auto"/>
        <w:right w:val="none" w:sz="0" w:space="0" w:color="auto"/>
      </w:divBdr>
    </w:div>
    <w:div w:id="266541126">
      <w:bodyDiv w:val="1"/>
      <w:marLeft w:val="0"/>
      <w:marRight w:val="0"/>
      <w:marTop w:val="0"/>
      <w:marBottom w:val="0"/>
      <w:divBdr>
        <w:top w:val="none" w:sz="0" w:space="0" w:color="auto"/>
        <w:left w:val="none" w:sz="0" w:space="0" w:color="auto"/>
        <w:bottom w:val="none" w:sz="0" w:space="0" w:color="auto"/>
        <w:right w:val="none" w:sz="0" w:space="0" w:color="auto"/>
      </w:divBdr>
    </w:div>
    <w:div w:id="267087836">
      <w:bodyDiv w:val="1"/>
      <w:marLeft w:val="0"/>
      <w:marRight w:val="0"/>
      <w:marTop w:val="0"/>
      <w:marBottom w:val="0"/>
      <w:divBdr>
        <w:top w:val="none" w:sz="0" w:space="0" w:color="auto"/>
        <w:left w:val="none" w:sz="0" w:space="0" w:color="auto"/>
        <w:bottom w:val="none" w:sz="0" w:space="0" w:color="auto"/>
        <w:right w:val="none" w:sz="0" w:space="0" w:color="auto"/>
      </w:divBdr>
    </w:div>
    <w:div w:id="267126450">
      <w:bodyDiv w:val="1"/>
      <w:marLeft w:val="0"/>
      <w:marRight w:val="0"/>
      <w:marTop w:val="0"/>
      <w:marBottom w:val="0"/>
      <w:divBdr>
        <w:top w:val="none" w:sz="0" w:space="0" w:color="auto"/>
        <w:left w:val="none" w:sz="0" w:space="0" w:color="auto"/>
        <w:bottom w:val="none" w:sz="0" w:space="0" w:color="auto"/>
        <w:right w:val="none" w:sz="0" w:space="0" w:color="auto"/>
      </w:divBdr>
    </w:div>
    <w:div w:id="268196346">
      <w:bodyDiv w:val="1"/>
      <w:marLeft w:val="0"/>
      <w:marRight w:val="0"/>
      <w:marTop w:val="0"/>
      <w:marBottom w:val="0"/>
      <w:divBdr>
        <w:top w:val="none" w:sz="0" w:space="0" w:color="auto"/>
        <w:left w:val="none" w:sz="0" w:space="0" w:color="auto"/>
        <w:bottom w:val="none" w:sz="0" w:space="0" w:color="auto"/>
        <w:right w:val="none" w:sz="0" w:space="0" w:color="auto"/>
      </w:divBdr>
    </w:div>
    <w:div w:id="268852064">
      <w:bodyDiv w:val="1"/>
      <w:marLeft w:val="0"/>
      <w:marRight w:val="0"/>
      <w:marTop w:val="0"/>
      <w:marBottom w:val="0"/>
      <w:divBdr>
        <w:top w:val="none" w:sz="0" w:space="0" w:color="auto"/>
        <w:left w:val="none" w:sz="0" w:space="0" w:color="auto"/>
        <w:bottom w:val="none" w:sz="0" w:space="0" w:color="auto"/>
        <w:right w:val="none" w:sz="0" w:space="0" w:color="auto"/>
      </w:divBdr>
    </w:div>
    <w:div w:id="269052979">
      <w:bodyDiv w:val="1"/>
      <w:marLeft w:val="0"/>
      <w:marRight w:val="0"/>
      <w:marTop w:val="0"/>
      <w:marBottom w:val="0"/>
      <w:divBdr>
        <w:top w:val="none" w:sz="0" w:space="0" w:color="auto"/>
        <w:left w:val="none" w:sz="0" w:space="0" w:color="auto"/>
        <w:bottom w:val="none" w:sz="0" w:space="0" w:color="auto"/>
        <w:right w:val="none" w:sz="0" w:space="0" w:color="auto"/>
      </w:divBdr>
    </w:div>
    <w:div w:id="269359723">
      <w:bodyDiv w:val="1"/>
      <w:marLeft w:val="0"/>
      <w:marRight w:val="0"/>
      <w:marTop w:val="0"/>
      <w:marBottom w:val="0"/>
      <w:divBdr>
        <w:top w:val="none" w:sz="0" w:space="0" w:color="auto"/>
        <w:left w:val="none" w:sz="0" w:space="0" w:color="auto"/>
        <w:bottom w:val="none" w:sz="0" w:space="0" w:color="auto"/>
        <w:right w:val="none" w:sz="0" w:space="0" w:color="auto"/>
      </w:divBdr>
      <w:divsChild>
        <w:div w:id="60297816">
          <w:marLeft w:val="480"/>
          <w:marRight w:val="0"/>
          <w:marTop w:val="0"/>
          <w:marBottom w:val="0"/>
          <w:divBdr>
            <w:top w:val="none" w:sz="0" w:space="0" w:color="auto"/>
            <w:left w:val="none" w:sz="0" w:space="0" w:color="auto"/>
            <w:bottom w:val="none" w:sz="0" w:space="0" w:color="auto"/>
            <w:right w:val="none" w:sz="0" w:space="0" w:color="auto"/>
          </w:divBdr>
        </w:div>
        <w:div w:id="245657113">
          <w:marLeft w:val="480"/>
          <w:marRight w:val="0"/>
          <w:marTop w:val="0"/>
          <w:marBottom w:val="0"/>
          <w:divBdr>
            <w:top w:val="none" w:sz="0" w:space="0" w:color="auto"/>
            <w:left w:val="none" w:sz="0" w:space="0" w:color="auto"/>
            <w:bottom w:val="none" w:sz="0" w:space="0" w:color="auto"/>
            <w:right w:val="none" w:sz="0" w:space="0" w:color="auto"/>
          </w:divBdr>
        </w:div>
        <w:div w:id="481234778">
          <w:marLeft w:val="480"/>
          <w:marRight w:val="0"/>
          <w:marTop w:val="0"/>
          <w:marBottom w:val="0"/>
          <w:divBdr>
            <w:top w:val="none" w:sz="0" w:space="0" w:color="auto"/>
            <w:left w:val="none" w:sz="0" w:space="0" w:color="auto"/>
            <w:bottom w:val="none" w:sz="0" w:space="0" w:color="auto"/>
            <w:right w:val="none" w:sz="0" w:space="0" w:color="auto"/>
          </w:divBdr>
        </w:div>
        <w:div w:id="529149750">
          <w:marLeft w:val="480"/>
          <w:marRight w:val="0"/>
          <w:marTop w:val="0"/>
          <w:marBottom w:val="0"/>
          <w:divBdr>
            <w:top w:val="none" w:sz="0" w:space="0" w:color="auto"/>
            <w:left w:val="none" w:sz="0" w:space="0" w:color="auto"/>
            <w:bottom w:val="none" w:sz="0" w:space="0" w:color="auto"/>
            <w:right w:val="none" w:sz="0" w:space="0" w:color="auto"/>
          </w:divBdr>
        </w:div>
        <w:div w:id="531963613">
          <w:marLeft w:val="480"/>
          <w:marRight w:val="0"/>
          <w:marTop w:val="0"/>
          <w:marBottom w:val="0"/>
          <w:divBdr>
            <w:top w:val="none" w:sz="0" w:space="0" w:color="auto"/>
            <w:left w:val="none" w:sz="0" w:space="0" w:color="auto"/>
            <w:bottom w:val="none" w:sz="0" w:space="0" w:color="auto"/>
            <w:right w:val="none" w:sz="0" w:space="0" w:color="auto"/>
          </w:divBdr>
        </w:div>
        <w:div w:id="589698059">
          <w:marLeft w:val="480"/>
          <w:marRight w:val="0"/>
          <w:marTop w:val="0"/>
          <w:marBottom w:val="0"/>
          <w:divBdr>
            <w:top w:val="none" w:sz="0" w:space="0" w:color="auto"/>
            <w:left w:val="none" w:sz="0" w:space="0" w:color="auto"/>
            <w:bottom w:val="none" w:sz="0" w:space="0" w:color="auto"/>
            <w:right w:val="none" w:sz="0" w:space="0" w:color="auto"/>
          </w:divBdr>
        </w:div>
        <w:div w:id="751971837">
          <w:marLeft w:val="480"/>
          <w:marRight w:val="0"/>
          <w:marTop w:val="0"/>
          <w:marBottom w:val="0"/>
          <w:divBdr>
            <w:top w:val="none" w:sz="0" w:space="0" w:color="auto"/>
            <w:left w:val="none" w:sz="0" w:space="0" w:color="auto"/>
            <w:bottom w:val="none" w:sz="0" w:space="0" w:color="auto"/>
            <w:right w:val="none" w:sz="0" w:space="0" w:color="auto"/>
          </w:divBdr>
        </w:div>
        <w:div w:id="783621957">
          <w:marLeft w:val="480"/>
          <w:marRight w:val="0"/>
          <w:marTop w:val="0"/>
          <w:marBottom w:val="0"/>
          <w:divBdr>
            <w:top w:val="none" w:sz="0" w:space="0" w:color="auto"/>
            <w:left w:val="none" w:sz="0" w:space="0" w:color="auto"/>
            <w:bottom w:val="none" w:sz="0" w:space="0" w:color="auto"/>
            <w:right w:val="none" w:sz="0" w:space="0" w:color="auto"/>
          </w:divBdr>
        </w:div>
        <w:div w:id="804784902">
          <w:marLeft w:val="480"/>
          <w:marRight w:val="0"/>
          <w:marTop w:val="0"/>
          <w:marBottom w:val="0"/>
          <w:divBdr>
            <w:top w:val="none" w:sz="0" w:space="0" w:color="auto"/>
            <w:left w:val="none" w:sz="0" w:space="0" w:color="auto"/>
            <w:bottom w:val="none" w:sz="0" w:space="0" w:color="auto"/>
            <w:right w:val="none" w:sz="0" w:space="0" w:color="auto"/>
          </w:divBdr>
        </w:div>
        <w:div w:id="805506861">
          <w:marLeft w:val="480"/>
          <w:marRight w:val="0"/>
          <w:marTop w:val="0"/>
          <w:marBottom w:val="0"/>
          <w:divBdr>
            <w:top w:val="none" w:sz="0" w:space="0" w:color="auto"/>
            <w:left w:val="none" w:sz="0" w:space="0" w:color="auto"/>
            <w:bottom w:val="none" w:sz="0" w:space="0" w:color="auto"/>
            <w:right w:val="none" w:sz="0" w:space="0" w:color="auto"/>
          </w:divBdr>
        </w:div>
        <w:div w:id="872185562">
          <w:marLeft w:val="480"/>
          <w:marRight w:val="0"/>
          <w:marTop w:val="0"/>
          <w:marBottom w:val="0"/>
          <w:divBdr>
            <w:top w:val="none" w:sz="0" w:space="0" w:color="auto"/>
            <w:left w:val="none" w:sz="0" w:space="0" w:color="auto"/>
            <w:bottom w:val="none" w:sz="0" w:space="0" w:color="auto"/>
            <w:right w:val="none" w:sz="0" w:space="0" w:color="auto"/>
          </w:divBdr>
        </w:div>
        <w:div w:id="919873527">
          <w:marLeft w:val="480"/>
          <w:marRight w:val="0"/>
          <w:marTop w:val="0"/>
          <w:marBottom w:val="0"/>
          <w:divBdr>
            <w:top w:val="none" w:sz="0" w:space="0" w:color="auto"/>
            <w:left w:val="none" w:sz="0" w:space="0" w:color="auto"/>
            <w:bottom w:val="none" w:sz="0" w:space="0" w:color="auto"/>
            <w:right w:val="none" w:sz="0" w:space="0" w:color="auto"/>
          </w:divBdr>
        </w:div>
        <w:div w:id="1007446840">
          <w:marLeft w:val="480"/>
          <w:marRight w:val="0"/>
          <w:marTop w:val="0"/>
          <w:marBottom w:val="0"/>
          <w:divBdr>
            <w:top w:val="none" w:sz="0" w:space="0" w:color="auto"/>
            <w:left w:val="none" w:sz="0" w:space="0" w:color="auto"/>
            <w:bottom w:val="none" w:sz="0" w:space="0" w:color="auto"/>
            <w:right w:val="none" w:sz="0" w:space="0" w:color="auto"/>
          </w:divBdr>
        </w:div>
        <w:div w:id="1015571366">
          <w:marLeft w:val="480"/>
          <w:marRight w:val="0"/>
          <w:marTop w:val="0"/>
          <w:marBottom w:val="0"/>
          <w:divBdr>
            <w:top w:val="none" w:sz="0" w:space="0" w:color="auto"/>
            <w:left w:val="none" w:sz="0" w:space="0" w:color="auto"/>
            <w:bottom w:val="none" w:sz="0" w:space="0" w:color="auto"/>
            <w:right w:val="none" w:sz="0" w:space="0" w:color="auto"/>
          </w:divBdr>
        </w:div>
        <w:div w:id="1073550435">
          <w:marLeft w:val="480"/>
          <w:marRight w:val="0"/>
          <w:marTop w:val="0"/>
          <w:marBottom w:val="0"/>
          <w:divBdr>
            <w:top w:val="none" w:sz="0" w:space="0" w:color="auto"/>
            <w:left w:val="none" w:sz="0" w:space="0" w:color="auto"/>
            <w:bottom w:val="none" w:sz="0" w:space="0" w:color="auto"/>
            <w:right w:val="none" w:sz="0" w:space="0" w:color="auto"/>
          </w:divBdr>
        </w:div>
        <w:div w:id="1159467201">
          <w:marLeft w:val="480"/>
          <w:marRight w:val="0"/>
          <w:marTop w:val="0"/>
          <w:marBottom w:val="0"/>
          <w:divBdr>
            <w:top w:val="none" w:sz="0" w:space="0" w:color="auto"/>
            <w:left w:val="none" w:sz="0" w:space="0" w:color="auto"/>
            <w:bottom w:val="none" w:sz="0" w:space="0" w:color="auto"/>
            <w:right w:val="none" w:sz="0" w:space="0" w:color="auto"/>
          </w:divBdr>
        </w:div>
        <w:div w:id="1220439058">
          <w:marLeft w:val="480"/>
          <w:marRight w:val="0"/>
          <w:marTop w:val="0"/>
          <w:marBottom w:val="0"/>
          <w:divBdr>
            <w:top w:val="none" w:sz="0" w:space="0" w:color="auto"/>
            <w:left w:val="none" w:sz="0" w:space="0" w:color="auto"/>
            <w:bottom w:val="none" w:sz="0" w:space="0" w:color="auto"/>
            <w:right w:val="none" w:sz="0" w:space="0" w:color="auto"/>
          </w:divBdr>
        </w:div>
        <w:div w:id="1400012517">
          <w:marLeft w:val="480"/>
          <w:marRight w:val="0"/>
          <w:marTop w:val="0"/>
          <w:marBottom w:val="0"/>
          <w:divBdr>
            <w:top w:val="none" w:sz="0" w:space="0" w:color="auto"/>
            <w:left w:val="none" w:sz="0" w:space="0" w:color="auto"/>
            <w:bottom w:val="none" w:sz="0" w:space="0" w:color="auto"/>
            <w:right w:val="none" w:sz="0" w:space="0" w:color="auto"/>
          </w:divBdr>
        </w:div>
        <w:div w:id="1663967289">
          <w:marLeft w:val="480"/>
          <w:marRight w:val="0"/>
          <w:marTop w:val="0"/>
          <w:marBottom w:val="0"/>
          <w:divBdr>
            <w:top w:val="none" w:sz="0" w:space="0" w:color="auto"/>
            <w:left w:val="none" w:sz="0" w:space="0" w:color="auto"/>
            <w:bottom w:val="none" w:sz="0" w:space="0" w:color="auto"/>
            <w:right w:val="none" w:sz="0" w:space="0" w:color="auto"/>
          </w:divBdr>
        </w:div>
        <w:div w:id="1674531660">
          <w:marLeft w:val="480"/>
          <w:marRight w:val="0"/>
          <w:marTop w:val="0"/>
          <w:marBottom w:val="0"/>
          <w:divBdr>
            <w:top w:val="none" w:sz="0" w:space="0" w:color="auto"/>
            <w:left w:val="none" w:sz="0" w:space="0" w:color="auto"/>
            <w:bottom w:val="none" w:sz="0" w:space="0" w:color="auto"/>
            <w:right w:val="none" w:sz="0" w:space="0" w:color="auto"/>
          </w:divBdr>
        </w:div>
        <w:div w:id="1769547597">
          <w:marLeft w:val="480"/>
          <w:marRight w:val="0"/>
          <w:marTop w:val="0"/>
          <w:marBottom w:val="0"/>
          <w:divBdr>
            <w:top w:val="none" w:sz="0" w:space="0" w:color="auto"/>
            <w:left w:val="none" w:sz="0" w:space="0" w:color="auto"/>
            <w:bottom w:val="none" w:sz="0" w:space="0" w:color="auto"/>
            <w:right w:val="none" w:sz="0" w:space="0" w:color="auto"/>
          </w:divBdr>
        </w:div>
        <w:div w:id="1861893129">
          <w:marLeft w:val="480"/>
          <w:marRight w:val="0"/>
          <w:marTop w:val="0"/>
          <w:marBottom w:val="0"/>
          <w:divBdr>
            <w:top w:val="none" w:sz="0" w:space="0" w:color="auto"/>
            <w:left w:val="none" w:sz="0" w:space="0" w:color="auto"/>
            <w:bottom w:val="none" w:sz="0" w:space="0" w:color="auto"/>
            <w:right w:val="none" w:sz="0" w:space="0" w:color="auto"/>
          </w:divBdr>
        </w:div>
        <w:div w:id="1877959440">
          <w:marLeft w:val="480"/>
          <w:marRight w:val="0"/>
          <w:marTop w:val="0"/>
          <w:marBottom w:val="0"/>
          <w:divBdr>
            <w:top w:val="none" w:sz="0" w:space="0" w:color="auto"/>
            <w:left w:val="none" w:sz="0" w:space="0" w:color="auto"/>
            <w:bottom w:val="none" w:sz="0" w:space="0" w:color="auto"/>
            <w:right w:val="none" w:sz="0" w:space="0" w:color="auto"/>
          </w:divBdr>
        </w:div>
        <w:div w:id="1954629290">
          <w:marLeft w:val="480"/>
          <w:marRight w:val="0"/>
          <w:marTop w:val="0"/>
          <w:marBottom w:val="0"/>
          <w:divBdr>
            <w:top w:val="none" w:sz="0" w:space="0" w:color="auto"/>
            <w:left w:val="none" w:sz="0" w:space="0" w:color="auto"/>
            <w:bottom w:val="none" w:sz="0" w:space="0" w:color="auto"/>
            <w:right w:val="none" w:sz="0" w:space="0" w:color="auto"/>
          </w:divBdr>
        </w:div>
        <w:div w:id="2076467347">
          <w:marLeft w:val="480"/>
          <w:marRight w:val="0"/>
          <w:marTop w:val="0"/>
          <w:marBottom w:val="0"/>
          <w:divBdr>
            <w:top w:val="none" w:sz="0" w:space="0" w:color="auto"/>
            <w:left w:val="none" w:sz="0" w:space="0" w:color="auto"/>
            <w:bottom w:val="none" w:sz="0" w:space="0" w:color="auto"/>
            <w:right w:val="none" w:sz="0" w:space="0" w:color="auto"/>
          </w:divBdr>
        </w:div>
        <w:div w:id="2079817538">
          <w:marLeft w:val="480"/>
          <w:marRight w:val="0"/>
          <w:marTop w:val="0"/>
          <w:marBottom w:val="0"/>
          <w:divBdr>
            <w:top w:val="none" w:sz="0" w:space="0" w:color="auto"/>
            <w:left w:val="none" w:sz="0" w:space="0" w:color="auto"/>
            <w:bottom w:val="none" w:sz="0" w:space="0" w:color="auto"/>
            <w:right w:val="none" w:sz="0" w:space="0" w:color="auto"/>
          </w:divBdr>
        </w:div>
      </w:divsChild>
    </w:div>
    <w:div w:id="269550401">
      <w:bodyDiv w:val="1"/>
      <w:marLeft w:val="0"/>
      <w:marRight w:val="0"/>
      <w:marTop w:val="0"/>
      <w:marBottom w:val="0"/>
      <w:divBdr>
        <w:top w:val="none" w:sz="0" w:space="0" w:color="auto"/>
        <w:left w:val="none" w:sz="0" w:space="0" w:color="auto"/>
        <w:bottom w:val="none" w:sz="0" w:space="0" w:color="auto"/>
        <w:right w:val="none" w:sz="0" w:space="0" w:color="auto"/>
      </w:divBdr>
    </w:div>
    <w:div w:id="270820059">
      <w:bodyDiv w:val="1"/>
      <w:marLeft w:val="0"/>
      <w:marRight w:val="0"/>
      <w:marTop w:val="0"/>
      <w:marBottom w:val="0"/>
      <w:divBdr>
        <w:top w:val="none" w:sz="0" w:space="0" w:color="auto"/>
        <w:left w:val="none" w:sz="0" w:space="0" w:color="auto"/>
        <w:bottom w:val="none" w:sz="0" w:space="0" w:color="auto"/>
        <w:right w:val="none" w:sz="0" w:space="0" w:color="auto"/>
      </w:divBdr>
    </w:div>
    <w:div w:id="271205435">
      <w:bodyDiv w:val="1"/>
      <w:marLeft w:val="0"/>
      <w:marRight w:val="0"/>
      <w:marTop w:val="0"/>
      <w:marBottom w:val="0"/>
      <w:divBdr>
        <w:top w:val="none" w:sz="0" w:space="0" w:color="auto"/>
        <w:left w:val="none" w:sz="0" w:space="0" w:color="auto"/>
        <w:bottom w:val="none" w:sz="0" w:space="0" w:color="auto"/>
        <w:right w:val="none" w:sz="0" w:space="0" w:color="auto"/>
      </w:divBdr>
    </w:div>
    <w:div w:id="271910567">
      <w:bodyDiv w:val="1"/>
      <w:marLeft w:val="0"/>
      <w:marRight w:val="0"/>
      <w:marTop w:val="0"/>
      <w:marBottom w:val="0"/>
      <w:divBdr>
        <w:top w:val="none" w:sz="0" w:space="0" w:color="auto"/>
        <w:left w:val="none" w:sz="0" w:space="0" w:color="auto"/>
        <w:bottom w:val="none" w:sz="0" w:space="0" w:color="auto"/>
        <w:right w:val="none" w:sz="0" w:space="0" w:color="auto"/>
      </w:divBdr>
    </w:div>
    <w:div w:id="271980552">
      <w:bodyDiv w:val="1"/>
      <w:marLeft w:val="0"/>
      <w:marRight w:val="0"/>
      <w:marTop w:val="0"/>
      <w:marBottom w:val="0"/>
      <w:divBdr>
        <w:top w:val="none" w:sz="0" w:space="0" w:color="auto"/>
        <w:left w:val="none" w:sz="0" w:space="0" w:color="auto"/>
        <w:bottom w:val="none" w:sz="0" w:space="0" w:color="auto"/>
        <w:right w:val="none" w:sz="0" w:space="0" w:color="auto"/>
      </w:divBdr>
    </w:div>
    <w:div w:id="272132143">
      <w:bodyDiv w:val="1"/>
      <w:marLeft w:val="0"/>
      <w:marRight w:val="0"/>
      <w:marTop w:val="0"/>
      <w:marBottom w:val="0"/>
      <w:divBdr>
        <w:top w:val="none" w:sz="0" w:space="0" w:color="auto"/>
        <w:left w:val="none" w:sz="0" w:space="0" w:color="auto"/>
        <w:bottom w:val="none" w:sz="0" w:space="0" w:color="auto"/>
        <w:right w:val="none" w:sz="0" w:space="0" w:color="auto"/>
      </w:divBdr>
    </w:div>
    <w:div w:id="272399516">
      <w:bodyDiv w:val="1"/>
      <w:marLeft w:val="0"/>
      <w:marRight w:val="0"/>
      <w:marTop w:val="0"/>
      <w:marBottom w:val="0"/>
      <w:divBdr>
        <w:top w:val="none" w:sz="0" w:space="0" w:color="auto"/>
        <w:left w:val="none" w:sz="0" w:space="0" w:color="auto"/>
        <w:bottom w:val="none" w:sz="0" w:space="0" w:color="auto"/>
        <w:right w:val="none" w:sz="0" w:space="0" w:color="auto"/>
      </w:divBdr>
    </w:div>
    <w:div w:id="272788138">
      <w:bodyDiv w:val="1"/>
      <w:marLeft w:val="0"/>
      <w:marRight w:val="0"/>
      <w:marTop w:val="0"/>
      <w:marBottom w:val="0"/>
      <w:divBdr>
        <w:top w:val="none" w:sz="0" w:space="0" w:color="auto"/>
        <w:left w:val="none" w:sz="0" w:space="0" w:color="auto"/>
        <w:bottom w:val="none" w:sz="0" w:space="0" w:color="auto"/>
        <w:right w:val="none" w:sz="0" w:space="0" w:color="auto"/>
      </w:divBdr>
    </w:div>
    <w:div w:id="273247376">
      <w:bodyDiv w:val="1"/>
      <w:marLeft w:val="0"/>
      <w:marRight w:val="0"/>
      <w:marTop w:val="0"/>
      <w:marBottom w:val="0"/>
      <w:divBdr>
        <w:top w:val="none" w:sz="0" w:space="0" w:color="auto"/>
        <w:left w:val="none" w:sz="0" w:space="0" w:color="auto"/>
        <w:bottom w:val="none" w:sz="0" w:space="0" w:color="auto"/>
        <w:right w:val="none" w:sz="0" w:space="0" w:color="auto"/>
      </w:divBdr>
    </w:div>
    <w:div w:id="273364217">
      <w:bodyDiv w:val="1"/>
      <w:marLeft w:val="0"/>
      <w:marRight w:val="0"/>
      <w:marTop w:val="0"/>
      <w:marBottom w:val="0"/>
      <w:divBdr>
        <w:top w:val="none" w:sz="0" w:space="0" w:color="auto"/>
        <w:left w:val="none" w:sz="0" w:space="0" w:color="auto"/>
        <w:bottom w:val="none" w:sz="0" w:space="0" w:color="auto"/>
        <w:right w:val="none" w:sz="0" w:space="0" w:color="auto"/>
      </w:divBdr>
    </w:div>
    <w:div w:id="273638418">
      <w:bodyDiv w:val="1"/>
      <w:marLeft w:val="0"/>
      <w:marRight w:val="0"/>
      <w:marTop w:val="0"/>
      <w:marBottom w:val="0"/>
      <w:divBdr>
        <w:top w:val="none" w:sz="0" w:space="0" w:color="auto"/>
        <w:left w:val="none" w:sz="0" w:space="0" w:color="auto"/>
        <w:bottom w:val="none" w:sz="0" w:space="0" w:color="auto"/>
        <w:right w:val="none" w:sz="0" w:space="0" w:color="auto"/>
      </w:divBdr>
    </w:div>
    <w:div w:id="273750232">
      <w:bodyDiv w:val="1"/>
      <w:marLeft w:val="0"/>
      <w:marRight w:val="0"/>
      <w:marTop w:val="0"/>
      <w:marBottom w:val="0"/>
      <w:divBdr>
        <w:top w:val="none" w:sz="0" w:space="0" w:color="auto"/>
        <w:left w:val="none" w:sz="0" w:space="0" w:color="auto"/>
        <w:bottom w:val="none" w:sz="0" w:space="0" w:color="auto"/>
        <w:right w:val="none" w:sz="0" w:space="0" w:color="auto"/>
      </w:divBdr>
    </w:div>
    <w:div w:id="273825303">
      <w:bodyDiv w:val="1"/>
      <w:marLeft w:val="0"/>
      <w:marRight w:val="0"/>
      <w:marTop w:val="0"/>
      <w:marBottom w:val="0"/>
      <w:divBdr>
        <w:top w:val="none" w:sz="0" w:space="0" w:color="auto"/>
        <w:left w:val="none" w:sz="0" w:space="0" w:color="auto"/>
        <w:bottom w:val="none" w:sz="0" w:space="0" w:color="auto"/>
        <w:right w:val="none" w:sz="0" w:space="0" w:color="auto"/>
      </w:divBdr>
    </w:div>
    <w:div w:id="274293288">
      <w:bodyDiv w:val="1"/>
      <w:marLeft w:val="0"/>
      <w:marRight w:val="0"/>
      <w:marTop w:val="0"/>
      <w:marBottom w:val="0"/>
      <w:divBdr>
        <w:top w:val="none" w:sz="0" w:space="0" w:color="auto"/>
        <w:left w:val="none" w:sz="0" w:space="0" w:color="auto"/>
        <w:bottom w:val="none" w:sz="0" w:space="0" w:color="auto"/>
        <w:right w:val="none" w:sz="0" w:space="0" w:color="auto"/>
      </w:divBdr>
    </w:div>
    <w:div w:id="274677389">
      <w:bodyDiv w:val="1"/>
      <w:marLeft w:val="0"/>
      <w:marRight w:val="0"/>
      <w:marTop w:val="0"/>
      <w:marBottom w:val="0"/>
      <w:divBdr>
        <w:top w:val="none" w:sz="0" w:space="0" w:color="auto"/>
        <w:left w:val="none" w:sz="0" w:space="0" w:color="auto"/>
        <w:bottom w:val="none" w:sz="0" w:space="0" w:color="auto"/>
        <w:right w:val="none" w:sz="0" w:space="0" w:color="auto"/>
      </w:divBdr>
    </w:div>
    <w:div w:id="275213972">
      <w:bodyDiv w:val="1"/>
      <w:marLeft w:val="0"/>
      <w:marRight w:val="0"/>
      <w:marTop w:val="0"/>
      <w:marBottom w:val="0"/>
      <w:divBdr>
        <w:top w:val="none" w:sz="0" w:space="0" w:color="auto"/>
        <w:left w:val="none" w:sz="0" w:space="0" w:color="auto"/>
        <w:bottom w:val="none" w:sz="0" w:space="0" w:color="auto"/>
        <w:right w:val="none" w:sz="0" w:space="0" w:color="auto"/>
      </w:divBdr>
    </w:div>
    <w:div w:id="275454996">
      <w:bodyDiv w:val="1"/>
      <w:marLeft w:val="0"/>
      <w:marRight w:val="0"/>
      <w:marTop w:val="0"/>
      <w:marBottom w:val="0"/>
      <w:divBdr>
        <w:top w:val="none" w:sz="0" w:space="0" w:color="auto"/>
        <w:left w:val="none" w:sz="0" w:space="0" w:color="auto"/>
        <w:bottom w:val="none" w:sz="0" w:space="0" w:color="auto"/>
        <w:right w:val="none" w:sz="0" w:space="0" w:color="auto"/>
      </w:divBdr>
    </w:div>
    <w:div w:id="276445413">
      <w:bodyDiv w:val="1"/>
      <w:marLeft w:val="0"/>
      <w:marRight w:val="0"/>
      <w:marTop w:val="0"/>
      <w:marBottom w:val="0"/>
      <w:divBdr>
        <w:top w:val="none" w:sz="0" w:space="0" w:color="auto"/>
        <w:left w:val="none" w:sz="0" w:space="0" w:color="auto"/>
        <w:bottom w:val="none" w:sz="0" w:space="0" w:color="auto"/>
        <w:right w:val="none" w:sz="0" w:space="0" w:color="auto"/>
      </w:divBdr>
    </w:div>
    <w:div w:id="277101126">
      <w:bodyDiv w:val="1"/>
      <w:marLeft w:val="0"/>
      <w:marRight w:val="0"/>
      <w:marTop w:val="0"/>
      <w:marBottom w:val="0"/>
      <w:divBdr>
        <w:top w:val="none" w:sz="0" w:space="0" w:color="auto"/>
        <w:left w:val="none" w:sz="0" w:space="0" w:color="auto"/>
        <w:bottom w:val="none" w:sz="0" w:space="0" w:color="auto"/>
        <w:right w:val="none" w:sz="0" w:space="0" w:color="auto"/>
      </w:divBdr>
    </w:div>
    <w:div w:id="277179832">
      <w:bodyDiv w:val="1"/>
      <w:marLeft w:val="0"/>
      <w:marRight w:val="0"/>
      <w:marTop w:val="0"/>
      <w:marBottom w:val="0"/>
      <w:divBdr>
        <w:top w:val="none" w:sz="0" w:space="0" w:color="auto"/>
        <w:left w:val="none" w:sz="0" w:space="0" w:color="auto"/>
        <w:bottom w:val="none" w:sz="0" w:space="0" w:color="auto"/>
        <w:right w:val="none" w:sz="0" w:space="0" w:color="auto"/>
      </w:divBdr>
    </w:div>
    <w:div w:id="277444707">
      <w:bodyDiv w:val="1"/>
      <w:marLeft w:val="0"/>
      <w:marRight w:val="0"/>
      <w:marTop w:val="0"/>
      <w:marBottom w:val="0"/>
      <w:divBdr>
        <w:top w:val="none" w:sz="0" w:space="0" w:color="auto"/>
        <w:left w:val="none" w:sz="0" w:space="0" w:color="auto"/>
        <w:bottom w:val="none" w:sz="0" w:space="0" w:color="auto"/>
        <w:right w:val="none" w:sz="0" w:space="0" w:color="auto"/>
      </w:divBdr>
    </w:div>
    <w:div w:id="277684742">
      <w:bodyDiv w:val="1"/>
      <w:marLeft w:val="0"/>
      <w:marRight w:val="0"/>
      <w:marTop w:val="0"/>
      <w:marBottom w:val="0"/>
      <w:divBdr>
        <w:top w:val="none" w:sz="0" w:space="0" w:color="auto"/>
        <w:left w:val="none" w:sz="0" w:space="0" w:color="auto"/>
        <w:bottom w:val="none" w:sz="0" w:space="0" w:color="auto"/>
        <w:right w:val="none" w:sz="0" w:space="0" w:color="auto"/>
      </w:divBdr>
    </w:div>
    <w:div w:id="277756728">
      <w:bodyDiv w:val="1"/>
      <w:marLeft w:val="0"/>
      <w:marRight w:val="0"/>
      <w:marTop w:val="0"/>
      <w:marBottom w:val="0"/>
      <w:divBdr>
        <w:top w:val="none" w:sz="0" w:space="0" w:color="auto"/>
        <w:left w:val="none" w:sz="0" w:space="0" w:color="auto"/>
        <w:bottom w:val="none" w:sz="0" w:space="0" w:color="auto"/>
        <w:right w:val="none" w:sz="0" w:space="0" w:color="auto"/>
      </w:divBdr>
    </w:div>
    <w:div w:id="279072256">
      <w:bodyDiv w:val="1"/>
      <w:marLeft w:val="0"/>
      <w:marRight w:val="0"/>
      <w:marTop w:val="0"/>
      <w:marBottom w:val="0"/>
      <w:divBdr>
        <w:top w:val="none" w:sz="0" w:space="0" w:color="auto"/>
        <w:left w:val="none" w:sz="0" w:space="0" w:color="auto"/>
        <w:bottom w:val="none" w:sz="0" w:space="0" w:color="auto"/>
        <w:right w:val="none" w:sz="0" w:space="0" w:color="auto"/>
      </w:divBdr>
    </w:div>
    <w:div w:id="279996455">
      <w:bodyDiv w:val="1"/>
      <w:marLeft w:val="0"/>
      <w:marRight w:val="0"/>
      <w:marTop w:val="0"/>
      <w:marBottom w:val="0"/>
      <w:divBdr>
        <w:top w:val="none" w:sz="0" w:space="0" w:color="auto"/>
        <w:left w:val="none" w:sz="0" w:space="0" w:color="auto"/>
        <w:bottom w:val="none" w:sz="0" w:space="0" w:color="auto"/>
        <w:right w:val="none" w:sz="0" w:space="0" w:color="auto"/>
      </w:divBdr>
    </w:div>
    <w:div w:id="280260557">
      <w:bodyDiv w:val="1"/>
      <w:marLeft w:val="0"/>
      <w:marRight w:val="0"/>
      <w:marTop w:val="0"/>
      <w:marBottom w:val="0"/>
      <w:divBdr>
        <w:top w:val="none" w:sz="0" w:space="0" w:color="auto"/>
        <w:left w:val="none" w:sz="0" w:space="0" w:color="auto"/>
        <w:bottom w:val="none" w:sz="0" w:space="0" w:color="auto"/>
        <w:right w:val="none" w:sz="0" w:space="0" w:color="auto"/>
      </w:divBdr>
    </w:div>
    <w:div w:id="280378679">
      <w:bodyDiv w:val="1"/>
      <w:marLeft w:val="0"/>
      <w:marRight w:val="0"/>
      <w:marTop w:val="0"/>
      <w:marBottom w:val="0"/>
      <w:divBdr>
        <w:top w:val="none" w:sz="0" w:space="0" w:color="auto"/>
        <w:left w:val="none" w:sz="0" w:space="0" w:color="auto"/>
        <w:bottom w:val="none" w:sz="0" w:space="0" w:color="auto"/>
        <w:right w:val="none" w:sz="0" w:space="0" w:color="auto"/>
      </w:divBdr>
    </w:div>
    <w:div w:id="280648106">
      <w:bodyDiv w:val="1"/>
      <w:marLeft w:val="0"/>
      <w:marRight w:val="0"/>
      <w:marTop w:val="0"/>
      <w:marBottom w:val="0"/>
      <w:divBdr>
        <w:top w:val="none" w:sz="0" w:space="0" w:color="auto"/>
        <w:left w:val="none" w:sz="0" w:space="0" w:color="auto"/>
        <w:bottom w:val="none" w:sz="0" w:space="0" w:color="auto"/>
        <w:right w:val="none" w:sz="0" w:space="0" w:color="auto"/>
      </w:divBdr>
    </w:div>
    <w:div w:id="281306982">
      <w:bodyDiv w:val="1"/>
      <w:marLeft w:val="0"/>
      <w:marRight w:val="0"/>
      <w:marTop w:val="0"/>
      <w:marBottom w:val="0"/>
      <w:divBdr>
        <w:top w:val="none" w:sz="0" w:space="0" w:color="auto"/>
        <w:left w:val="none" w:sz="0" w:space="0" w:color="auto"/>
        <w:bottom w:val="none" w:sz="0" w:space="0" w:color="auto"/>
        <w:right w:val="none" w:sz="0" w:space="0" w:color="auto"/>
      </w:divBdr>
    </w:div>
    <w:div w:id="281613117">
      <w:bodyDiv w:val="1"/>
      <w:marLeft w:val="0"/>
      <w:marRight w:val="0"/>
      <w:marTop w:val="0"/>
      <w:marBottom w:val="0"/>
      <w:divBdr>
        <w:top w:val="none" w:sz="0" w:space="0" w:color="auto"/>
        <w:left w:val="none" w:sz="0" w:space="0" w:color="auto"/>
        <w:bottom w:val="none" w:sz="0" w:space="0" w:color="auto"/>
        <w:right w:val="none" w:sz="0" w:space="0" w:color="auto"/>
      </w:divBdr>
    </w:div>
    <w:div w:id="282275926">
      <w:bodyDiv w:val="1"/>
      <w:marLeft w:val="0"/>
      <w:marRight w:val="0"/>
      <w:marTop w:val="0"/>
      <w:marBottom w:val="0"/>
      <w:divBdr>
        <w:top w:val="none" w:sz="0" w:space="0" w:color="auto"/>
        <w:left w:val="none" w:sz="0" w:space="0" w:color="auto"/>
        <w:bottom w:val="none" w:sz="0" w:space="0" w:color="auto"/>
        <w:right w:val="none" w:sz="0" w:space="0" w:color="auto"/>
      </w:divBdr>
    </w:div>
    <w:div w:id="282618727">
      <w:bodyDiv w:val="1"/>
      <w:marLeft w:val="0"/>
      <w:marRight w:val="0"/>
      <w:marTop w:val="0"/>
      <w:marBottom w:val="0"/>
      <w:divBdr>
        <w:top w:val="none" w:sz="0" w:space="0" w:color="auto"/>
        <w:left w:val="none" w:sz="0" w:space="0" w:color="auto"/>
        <w:bottom w:val="none" w:sz="0" w:space="0" w:color="auto"/>
        <w:right w:val="none" w:sz="0" w:space="0" w:color="auto"/>
      </w:divBdr>
    </w:div>
    <w:div w:id="283000183">
      <w:bodyDiv w:val="1"/>
      <w:marLeft w:val="0"/>
      <w:marRight w:val="0"/>
      <w:marTop w:val="0"/>
      <w:marBottom w:val="0"/>
      <w:divBdr>
        <w:top w:val="none" w:sz="0" w:space="0" w:color="auto"/>
        <w:left w:val="none" w:sz="0" w:space="0" w:color="auto"/>
        <w:bottom w:val="none" w:sz="0" w:space="0" w:color="auto"/>
        <w:right w:val="none" w:sz="0" w:space="0" w:color="auto"/>
      </w:divBdr>
    </w:div>
    <w:div w:id="283317557">
      <w:bodyDiv w:val="1"/>
      <w:marLeft w:val="0"/>
      <w:marRight w:val="0"/>
      <w:marTop w:val="0"/>
      <w:marBottom w:val="0"/>
      <w:divBdr>
        <w:top w:val="none" w:sz="0" w:space="0" w:color="auto"/>
        <w:left w:val="none" w:sz="0" w:space="0" w:color="auto"/>
        <w:bottom w:val="none" w:sz="0" w:space="0" w:color="auto"/>
        <w:right w:val="none" w:sz="0" w:space="0" w:color="auto"/>
      </w:divBdr>
    </w:div>
    <w:div w:id="284427401">
      <w:bodyDiv w:val="1"/>
      <w:marLeft w:val="0"/>
      <w:marRight w:val="0"/>
      <w:marTop w:val="0"/>
      <w:marBottom w:val="0"/>
      <w:divBdr>
        <w:top w:val="none" w:sz="0" w:space="0" w:color="auto"/>
        <w:left w:val="none" w:sz="0" w:space="0" w:color="auto"/>
        <w:bottom w:val="none" w:sz="0" w:space="0" w:color="auto"/>
        <w:right w:val="none" w:sz="0" w:space="0" w:color="auto"/>
      </w:divBdr>
    </w:div>
    <w:div w:id="284970018">
      <w:bodyDiv w:val="1"/>
      <w:marLeft w:val="0"/>
      <w:marRight w:val="0"/>
      <w:marTop w:val="0"/>
      <w:marBottom w:val="0"/>
      <w:divBdr>
        <w:top w:val="none" w:sz="0" w:space="0" w:color="auto"/>
        <w:left w:val="none" w:sz="0" w:space="0" w:color="auto"/>
        <w:bottom w:val="none" w:sz="0" w:space="0" w:color="auto"/>
        <w:right w:val="none" w:sz="0" w:space="0" w:color="auto"/>
      </w:divBdr>
    </w:div>
    <w:div w:id="285041203">
      <w:bodyDiv w:val="1"/>
      <w:marLeft w:val="0"/>
      <w:marRight w:val="0"/>
      <w:marTop w:val="0"/>
      <w:marBottom w:val="0"/>
      <w:divBdr>
        <w:top w:val="none" w:sz="0" w:space="0" w:color="auto"/>
        <w:left w:val="none" w:sz="0" w:space="0" w:color="auto"/>
        <w:bottom w:val="none" w:sz="0" w:space="0" w:color="auto"/>
        <w:right w:val="none" w:sz="0" w:space="0" w:color="auto"/>
      </w:divBdr>
    </w:div>
    <w:div w:id="286007077">
      <w:bodyDiv w:val="1"/>
      <w:marLeft w:val="0"/>
      <w:marRight w:val="0"/>
      <w:marTop w:val="0"/>
      <w:marBottom w:val="0"/>
      <w:divBdr>
        <w:top w:val="none" w:sz="0" w:space="0" w:color="auto"/>
        <w:left w:val="none" w:sz="0" w:space="0" w:color="auto"/>
        <w:bottom w:val="none" w:sz="0" w:space="0" w:color="auto"/>
        <w:right w:val="none" w:sz="0" w:space="0" w:color="auto"/>
      </w:divBdr>
      <w:divsChild>
        <w:div w:id="90206714">
          <w:marLeft w:val="480"/>
          <w:marRight w:val="0"/>
          <w:marTop w:val="0"/>
          <w:marBottom w:val="0"/>
          <w:divBdr>
            <w:top w:val="none" w:sz="0" w:space="0" w:color="auto"/>
            <w:left w:val="none" w:sz="0" w:space="0" w:color="auto"/>
            <w:bottom w:val="none" w:sz="0" w:space="0" w:color="auto"/>
            <w:right w:val="none" w:sz="0" w:space="0" w:color="auto"/>
          </w:divBdr>
        </w:div>
        <w:div w:id="93210515">
          <w:marLeft w:val="480"/>
          <w:marRight w:val="0"/>
          <w:marTop w:val="0"/>
          <w:marBottom w:val="0"/>
          <w:divBdr>
            <w:top w:val="none" w:sz="0" w:space="0" w:color="auto"/>
            <w:left w:val="none" w:sz="0" w:space="0" w:color="auto"/>
            <w:bottom w:val="none" w:sz="0" w:space="0" w:color="auto"/>
            <w:right w:val="none" w:sz="0" w:space="0" w:color="auto"/>
          </w:divBdr>
        </w:div>
        <w:div w:id="121728479">
          <w:marLeft w:val="480"/>
          <w:marRight w:val="0"/>
          <w:marTop w:val="0"/>
          <w:marBottom w:val="0"/>
          <w:divBdr>
            <w:top w:val="none" w:sz="0" w:space="0" w:color="auto"/>
            <w:left w:val="none" w:sz="0" w:space="0" w:color="auto"/>
            <w:bottom w:val="none" w:sz="0" w:space="0" w:color="auto"/>
            <w:right w:val="none" w:sz="0" w:space="0" w:color="auto"/>
          </w:divBdr>
        </w:div>
        <w:div w:id="150758374">
          <w:marLeft w:val="480"/>
          <w:marRight w:val="0"/>
          <w:marTop w:val="0"/>
          <w:marBottom w:val="0"/>
          <w:divBdr>
            <w:top w:val="none" w:sz="0" w:space="0" w:color="auto"/>
            <w:left w:val="none" w:sz="0" w:space="0" w:color="auto"/>
            <w:bottom w:val="none" w:sz="0" w:space="0" w:color="auto"/>
            <w:right w:val="none" w:sz="0" w:space="0" w:color="auto"/>
          </w:divBdr>
        </w:div>
        <w:div w:id="160705813">
          <w:marLeft w:val="480"/>
          <w:marRight w:val="0"/>
          <w:marTop w:val="0"/>
          <w:marBottom w:val="0"/>
          <w:divBdr>
            <w:top w:val="none" w:sz="0" w:space="0" w:color="auto"/>
            <w:left w:val="none" w:sz="0" w:space="0" w:color="auto"/>
            <w:bottom w:val="none" w:sz="0" w:space="0" w:color="auto"/>
            <w:right w:val="none" w:sz="0" w:space="0" w:color="auto"/>
          </w:divBdr>
        </w:div>
        <w:div w:id="161430077">
          <w:marLeft w:val="480"/>
          <w:marRight w:val="0"/>
          <w:marTop w:val="0"/>
          <w:marBottom w:val="0"/>
          <w:divBdr>
            <w:top w:val="none" w:sz="0" w:space="0" w:color="auto"/>
            <w:left w:val="none" w:sz="0" w:space="0" w:color="auto"/>
            <w:bottom w:val="none" w:sz="0" w:space="0" w:color="auto"/>
            <w:right w:val="none" w:sz="0" w:space="0" w:color="auto"/>
          </w:divBdr>
        </w:div>
        <w:div w:id="184174221">
          <w:marLeft w:val="480"/>
          <w:marRight w:val="0"/>
          <w:marTop w:val="0"/>
          <w:marBottom w:val="0"/>
          <w:divBdr>
            <w:top w:val="none" w:sz="0" w:space="0" w:color="auto"/>
            <w:left w:val="none" w:sz="0" w:space="0" w:color="auto"/>
            <w:bottom w:val="none" w:sz="0" w:space="0" w:color="auto"/>
            <w:right w:val="none" w:sz="0" w:space="0" w:color="auto"/>
          </w:divBdr>
        </w:div>
        <w:div w:id="184833127">
          <w:marLeft w:val="480"/>
          <w:marRight w:val="0"/>
          <w:marTop w:val="0"/>
          <w:marBottom w:val="0"/>
          <w:divBdr>
            <w:top w:val="none" w:sz="0" w:space="0" w:color="auto"/>
            <w:left w:val="none" w:sz="0" w:space="0" w:color="auto"/>
            <w:bottom w:val="none" w:sz="0" w:space="0" w:color="auto"/>
            <w:right w:val="none" w:sz="0" w:space="0" w:color="auto"/>
          </w:divBdr>
        </w:div>
        <w:div w:id="190386870">
          <w:marLeft w:val="480"/>
          <w:marRight w:val="0"/>
          <w:marTop w:val="0"/>
          <w:marBottom w:val="0"/>
          <w:divBdr>
            <w:top w:val="none" w:sz="0" w:space="0" w:color="auto"/>
            <w:left w:val="none" w:sz="0" w:space="0" w:color="auto"/>
            <w:bottom w:val="none" w:sz="0" w:space="0" w:color="auto"/>
            <w:right w:val="none" w:sz="0" w:space="0" w:color="auto"/>
          </w:divBdr>
        </w:div>
        <w:div w:id="220099092">
          <w:marLeft w:val="480"/>
          <w:marRight w:val="0"/>
          <w:marTop w:val="0"/>
          <w:marBottom w:val="0"/>
          <w:divBdr>
            <w:top w:val="none" w:sz="0" w:space="0" w:color="auto"/>
            <w:left w:val="none" w:sz="0" w:space="0" w:color="auto"/>
            <w:bottom w:val="none" w:sz="0" w:space="0" w:color="auto"/>
            <w:right w:val="none" w:sz="0" w:space="0" w:color="auto"/>
          </w:divBdr>
        </w:div>
        <w:div w:id="279067814">
          <w:marLeft w:val="480"/>
          <w:marRight w:val="0"/>
          <w:marTop w:val="0"/>
          <w:marBottom w:val="0"/>
          <w:divBdr>
            <w:top w:val="none" w:sz="0" w:space="0" w:color="auto"/>
            <w:left w:val="none" w:sz="0" w:space="0" w:color="auto"/>
            <w:bottom w:val="none" w:sz="0" w:space="0" w:color="auto"/>
            <w:right w:val="none" w:sz="0" w:space="0" w:color="auto"/>
          </w:divBdr>
        </w:div>
        <w:div w:id="397434600">
          <w:marLeft w:val="480"/>
          <w:marRight w:val="0"/>
          <w:marTop w:val="0"/>
          <w:marBottom w:val="0"/>
          <w:divBdr>
            <w:top w:val="none" w:sz="0" w:space="0" w:color="auto"/>
            <w:left w:val="none" w:sz="0" w:space="0" w:color="auto"/>
            <w:bottom w:val="none" w:sz="0" w:space="0" w:color="auto"/>
            <w:right w:val="none" w:sz="0" w:space="0" w:color="auto"/>
          </w:divBdr>
        </w:div>
        <w:div w:id="402144743">
          <w:marLeft w:val="480"/>
          <w:marRight w:val="0"/>
          <w:marTop w:val="0"/>
          <w:marBottom w:val="0"/>
          <w:divBdr>
            <w:top w:val="none" w:sz="0" w:space="0" w:color="auto"/>
            <w:left w:val="none" w:sz="0" w:space="0" w:color="auto"/>
            <w:bottom w:val="none" w:sz="0" w:space="0" w:color="auto"/>
            <w:right w:val="none" w:sz="0" w:space="0" w:color="auto"/>
          </w:divBdr>
        </w:div>
        <w:div w:id="461313640">
          <w:marLeft w:val="480"/>
          <w:marRight w:val="0"/>
          <w:marTop w:val="0"/>
          <w:marBottom w:val="0"/>
          <w:divBdr>
            <w:top w:val="none" w:sz="0" w:space="0" w:color="auto"/>
            <w:left w:val="none" w:sz="0" w:space="0" w:color="auto"/>
            <w:bottom w:val="none" w:sz="0" w:space="0" w:color="auto"/>
            <w:right w:val="none" w:sz="0" w:space="0" w:color="auto"/>
          </w:divBdr>
        </w:div>
        <w:div w:id="480855835">
          <w:marLeft w:val="480"/>
          <w:marRight w:val="0"/>
          <w:marTop w:val="0"/>
          <w:marBottom w:val="0"/>
          <w:divBdr>
            <w:top w:val="none" w:sz="0" w:space="0" w:color="auto"/>
            <w:left w:val="none" w:sz="0" w:space="0" w:color="auto"/>
            <w:bottom w:val="none" w:sz="0" w:space="0" w:color="auto"/>
            <w:right w:val="none" w:sz="0" w:space="0" w:color="auto"/>
          </w:divBdr>
        </w:div>
        <w:div w:id="569463531">
          <w:marLeft w:val="480"/>
          <w:marRight w:val="0"/>
          <w:marTop w:val="0"/>
          <w:marBottom w:val="0"/>
          <w:divBdr>
            <w:top w:val="none" w:sz="0" w:space="0" w:color="auto"/>
            <w:left w:val="none" w:sz="0" w:space="0" w:color="auto"/>
            <w:bottom w:val="none" w:sz="0" w:space="0" w:color="auto"/>
            <w:right w:val="none" w:sz="0" w:space="0" w:color="auto"/>
          </w:divBdr>
        </w:div>
        <w:div w:id="599918836">
          <w:marLeft w:val="480"/>
          <w:marRight w:val="0"/>
          <w:marTop w:val="0"/>
          <w:marBottom w:val="0"/>
          <w:divBdr>
            <w:top w:val="none" w:sz="0" w:space="0" w:color="auto"/>
            <w:left w:val="none" w:sz="0" w:space="0" w:color="auto"/>
            <w:bottom w:val="none" w:sz="0" w:space="0" w:color="auto"/>
            <w:right w:val="none" w:sz="0" w:space="0" w:color="auto"/>
          </w:divBdr>
        </w:div>
        <w:div w:id="682048508">
          <w:marLeft w:val="480"/>
          <w:marRight w:val="0"/>
          <w:marTop w:val="0"/>
          <w:marBottom w:val="0"/>
          <w:divBdr>
            <w:top w:val="none" w:sz="0" w:space="0" w:color="auto"/>
            <w:left w:val="none" w:sz="0" w:space="0" w:color="auto"/>
            <w:bottom w:val="none" w:sz="0" w:space="0" w:color="auto"/>
            <w:right w:val="none" w:sz="0" w:space="0" w:color="auto"/>
          </w:divBdr>
        </w:div>
        <w:div w:id="744914017">
          <w:marLeft w:val="480"/>
          <w:marRight w:val="0"/>
          <w:marTop w:val="0"/>
          <w:marBottom w:val="0"/>
          <w:divBdr>
            <w:top w:val="none" w:sz="0" w:space="0" w:color="auto"/>
            <w:left w:val="none" w:sz="0" w:space="0" w:color="auto"/>
            <w:bottom w:val="none" w:sz="0" w:space="0" w:color="auto"/>
            <w:right w:val="none" w:sz="0" w:space="0" w:color="auto"/>
          </w:divBdr>
        </w:div>
        <w:div w:id="750664583">
          <w:marLeft w:val="480"/>
          <w:marRight w:val="0"/>
          <w:marTop w:val="0"/>
          <w:marBottom w:val="0"/>
          <w:divBdr>
            <w:top w:val="none" w:sz="0" w:space="0" w:color="auto"/>
            <w:left w:val="none" w:sz="0" w:space="0" w:color="auto"/>
            <w:bottom w:val="none" w:sz="0" w:space="0" w:color="auto"/>
            <w:right w:val="none" w:sz="0" w:space="0" w:color="auto"/>
          </w:divBdr>
        </w:div>
        <w:div w:id="779224040">
          <w:marLeft w:val="480"/>
          <w:marRight w:val="0"/>
          <w:marTop w:val="0"/>
          <w:marBottom w:val="0"/>
          <w:divBdr>
            <w:top w:val="none" w:sz="0" w:space="0" w:color="auto"/>
            <w:left w:val="none" w:sz="0" w:space="0" w:color="auto"/>
            <w:bottom w:val="none" w:sz="0" w:space="0" w:color="auto"/>
            <w:right w:val="none" w:sz="0" w:space="0" w:color="auto"/>
          </w:divBdr>
        </w:div>
        <w:div w:id="792481664">
          <w:marLeft w:val="480"/>
          <w:marRight w:val="0"/>
          <w:marTop w:val="0"/>
          <w:marBottom w:val="0"/>
          <w:divBdr>
            <w:top w:val="none" w:sz="0" w:space="0" w:color="auto"/>
            <w:left w:val="none" w:sz="0" w:space="0" w:color="auto"/>
            <w:bottom w:val="none" w:sz="0" w:space="0" w:color="auto"/>
            <w:right w:val="none" w:sz="0" w:space="0" w:color="auto"/>
          </w:divBdr>
        </w:div>
        <w:div w:id="845750995">
          <w:marLeft w:val="480"/>
          <w:marRight w:val="0"/>
          <w:marTop w:val="0"/>
          <w:marBottom w:val="0"/>
          <w:divBdr>
            <w:top w:val="none" w:sz="0" w:space="0" w:color="auto"/>
            <w:left w:val="none" w:sz="0" w:space="0" w:color="auto"/>
            <w:bottom w:val="none" w:sz="0" w:space="0" w:color="auto"/>
            <w:right w:val="none" w:sz="0" w:space="0" w:color="auto"/>
          </w:divBdr>
        </w:div>
        <w:div w:id="910962019">
          <w:marLeft w:val="480"/>
          <w:marRight w:val="0"/>
          <w:marTop w:val="0"/>
          <w:marBottom w:val="0"/>
          <w:divBdr>
            <w:top w:val="none" w:sz="0" w:space="0" w:color="auto"/>
            <w:left w:val="none" w:sz="0" w:space="0" w:color="auto"/>
            <w:bottom w:val="none" w:sz="0" w:space="0" w:color="auto"/>
            <w:right w:val="none" w:sz="0" w:space="0" w:color="auto"/>
          </w:divBdr>
        </w:div>
        <w:div w:id="916132369">
          <w:marLeft w:val="480"/>
          <w:marRight w:val="0"/>
          <w:marTop w:val="0"/>
          <w:marBottom w:val="0"/>
          <w:divBdr>
            <w:top w:val="none" w:sz="0" w:space="0" w:color="auto"/>
            <w:left w:val="none" w:sz="0" w:space="0" w:color="auto"/>
            <w:bottom w:val="none" w:sz="0" w:space="0" w:color="auto"/>
            <w:right w:val="none" w:sz="0" w:space="0" w:color="auto"/>
          </w:divBdr>
        </w:div>
        <w:div w:id="918100806">
          <w:marLeft w:val="480"/>
          <w:marRight w:val="0"/>
          <w:marTop w:val="0"/>
          <w:marBottom w:val="0"/>
          <w:divBdr>
            <w:top w:val="none" w:sz="0" w:space="0" w:color="auto"/>
            <w:left w:val="none" w:sz="0" w:space="0" w:color="auto"/>
            <w:bottom w:val="none" w:sz="0" w:space="0" w:color="auto"/>
            <w:right w:val="none" w:sz="0" w:space="0" w:color="auto"/>
          </w:divBdr>
        </w:div>
        <w:div w:id="1005862655">
          <w:marLeft w:val="480"/>
          <w:marRight w:val="0"/>
          <w:marTop w:val="0"/>
          <w:marBottom w:val="0"/>
          <w:divBdr>
            <w:top w:val="none" w:sz="0" w:space="0" w:color="auto"/>
            <w:left w:val="none" w:sz="0" w:space="0" w:color="auto"/>
            <w:bottom w:val="none" w:sz="0" w:space="0" w:color="auto"/>
            <w:right w:val="none" w:sz="0" w:space="0" w:color="auto"/>
          </w:divBdr>
        </w:div>
        <w:div w:id="1010060465">
          <w:marLeft w:val="480"/>
          <w:marRight w:val="0"/>
          <w:marTop w:val="0"/>
          <w:marBottom w:val="0"/>
          <w:divBdr>
            <w:top w:val="none" w:sz="0" w:space="0" w:color="auto"/>
            <w:left w:val="none" w:sz="0" w:space="0" w:color="auto"/>
            <w:bottom w:val="none" w:sz="0" w:space="0" w:color="auto"/>
            <w:right w:val="none" w:sz="0" w:space="0" w:color="auto"/>
          </w:divBdr>
        </w:div>
        <w:div w:id="1010062469">
          <w:marLeft w:val="480"/>
          <w:marRight w:val="0"/>
          <w:marTop w:val="0"/>
          <w:marBottom w:val="0"/>
          <w:divBdr>
            <w:top w:val="none" w:sz="0" w:space="0" w:color="auto"/>
            <w:left w:val="none" w:sz="0" w:space="0" w:color="auto"/>
            <w:bottom w:val="none" w:sz="0" w:space="0" w:color="auto"/>
            <w:right w:val="none" w:sz="0" w:space="0" w:color="auto"/>
          </w:divBdr>
        </w:div>
        <w:div w:id="1013802033">
          <w:marLeft w:val="480"/>
          <w:marRight w:val="0"/>
          <w:marTop w:val="0"/>
          <w:marBottom w:val="0"/>
          <w:divBdr>
            <w:top w:val="none" w:sz="0" w:space="0" w:color="auto"/>
            <w:left w:val="none" w:sz="0" w:space="0" w:color="auto"/>
            <w:bottom w:val="none" w:sz="0" w:space="0" w:color="auto"/>
            <w:right w:val="none" w:sz="0" w:space="0" w:color="auto"/>
          </w:divBdr>
        </w:div>
        <w:div w:id="1133987890">
          <w:marLeft w:val="480"/>
          <w:marRight w:val="0"/>
          <w:marTop w:val="0"/>
          <w:marBottom w:val="0"/>
          <w:divBdr>
            <w:top w:val="none" w:sz="0" w:space="0" w:color="auto"/>
            <w:left w:val="none" w:sz="0" w:space="0" w:color="auto"/>
            <w:bottom w:val="none" w:sz="0" w:space="0" w:color="auto"/>
            <w:right w:val="none" w:sz="0" w:space="0" w:color="auto"/>
          </w:divBdr>
        </w:div>
        <w:div w:id="1137339987">
          <w:marLeft w:val="480"/>
          <w:marRight w:val="0"/>
          <w:marTop w:val="0"/>
          <w:marBottom w:val="0"/>
          <w:divBdr>
            <w:top w:val="none" w:sz="0" w:space="0" w:color="auto"/>
            <w:left w:val="none" w:sz="0" w:space="0" w:color="auto"/>
            <w:bottom w:val="none" w:sz="0" w:space="0" w:color="auto"/>
            <w:right w:val="none" w:sz="0" w:space="0" w:color="auto"/>
          </w:divBdr>
        </w:div>
        <w:div w:id="1433235115">
          <w:marLeft w:val="480"/>
          <w:marRight w:val="0"/>
          <w:marTop w:val="0"/>
          <w:marBottom w:val="0"/>
          <w:divBdr>
            <w:top w:val="none" w:sz="0" w:space="0" w:color="auto"/>
            <w:left w:val="none" w:sz="0" w:space="0" w:color="auto"/>
            <w:bottom w:val="none" w:sz="0" w:space="0" w:color="auto"/>
            <w:right w:val="none" w:sz="0" w:space="0" w:color="auto"/>
          </w:divBdr>
        </w:div>
        <w:div w:id="1469738175">
          <w:marLeft w:val="480"/>
          <w:marRight w:val="0"/>
          <w:marTop w:val="0"/>
          <w:marBottom w:val="0"/>
          <w:divBdr>
            <w:top w:val="none" w:sz="0" w:space="0" w:color="auto"/>
            <w:left w:val="none" w:sz="0" w:space="0" w:color="auto"/>
            <w:bottom w:val="none" w:sz="0" w:space="0" w:color="auto"/>
            <w:right w:val="none" w:sz="0" w:space="0" w:color="auto"/>
          </w:divBdr>
        </w:div>
        <w:div w:id="1473330105">
          <w:marLeft w:val="480"/>
          <w:marRight w:val="0"/>
          <w:marTop w:val="0"/>
          <w:marBottom w:val="0"/>
          <w:divBdr>
            <w:top w:val="none" w:sz="0" w:space="0" w:color="auto"/>
            <w:left w:val="none" w:sz="0" w:space="0" w:color="auto"/>
            <w:bottom w:val="none" w:sz="0" w:space="0" w:color="auto"/>
            <w:right w:val="none" w:sz="0" w:space="0" w:color="auto"/>
          </w:divBdr>
        </w:div>
        <w:div w:id="1478720738">
          <w:marLeft w:val="480"/>
          <w:marRight w:val="0"/>
          <w:marTop w:val="0"/>
          <w:marBottom w:val="0"/>
          <w:divBdr>
            <w:top w:val="none" w:sz="0" w:space="0" w:color="auto"/>
            <w:left w:val="none" w:sz="0" w:space="0" w:color="auto"/>
            <w:bottom w:val="none" w:sz="0" w:space="0" w:color="auto"/>
            <w:right w:val="none" w:sz="0" w:space="0" w:color="auto"/>
          </w:divBdr>
        </w:div>
        <w:div w:id="1486387572">
          <w:marLeft w:val="480"/>
          <w:marRight w:val="0"/>
          <w:marTop w:val="0"/>
          <w:marBottom w:val="0"/>
          <w:divBdr>
            <w:top w:val="none" w:sz="0" w:space="0" w:color="auto"/>
            <w:left w:val="none" w:sz="0" w:space="0" w:color="auto"/>
            <w:bottom w:val="none" w:sz="0" w:space="0" w:color="auto"/>
            <w:right w:val="none" w:sz="0" w:space="0" w:color="auto"/>
          </w:divBdr>
        </w:div>
        <w:div w:id="1519586625">
          <w:marLeft w:val="480"/>
          <w:marRight w:val="0"/>
          <w:marTop w:val="0"/>
          <w:marBottom w:val="0"/>
          <w:divBdr>
            <w:top w:val="none" w:sz="0" w:space="0" w:color="auto"/>
            <w:left w:val="none" w:sz="0" w:space="0" w:color="auto"/>
            <w:bottom w:val="none" w:sz="0" w:space="0" w:color="auto"/>
            <w:right w:val="none" w:sz="0" w:space="0" w:color="auto"/>
          </w:divBdr>
        </w:div>
        <w:div w:id="1553686912">
          <w:marLeft w:val="480"/>
          <w:marRight w:val="0"/>
          <w:marTop w:val="0"/>
          <w:marBottom w:val="0"/>
          <w:divBdr>
            <w:top w:val="none" w:sz="0" w:space="0" w:color="auto"/>
            <w:left w:val="none" w:sz="0" w:space="0" w:color="auto"/>
            <w:bottom w:val="none" w:sz="0" w:space="0" w:color="auto"/>
            <w:right w:val="none" w:sz="0" w:space="0" w:color="auto"/>
          </w:divBdr>
        </w:div>
        <w:div w:id="1564557765">
          <w:marLeft w:val="480"/>
          <w:marRight w:val="0"/>
          <w:marTop w:val="0"/>
          <w:marBottom w:val="0"/>
          <w:divBdr>
            <w:top w:val="none" w:sz="0" w:space="0" w:color="auto"/>
            <w:left w:val="none" w:sz="0" w:space="0" w:color="auto"/>
            <w:bottom w:val="none" w:sz="0" w:space="0" w:color="auto"/>
            <w:right w:val="none" w:sz="0" w:space="0" w:color="auto"/>
          </w:divBdr>
        </w:div>
        <w:div w:id="1579554163">
          <w:marLeft w:val="480"/>
          <w:marRight w:val="0"/>
          <w:marTop w:val="0"/>
          <w:marBottom w:val="0"/>
          <w:divBdr>
            <w:top w:val="none" w:sz="0" w:space="0" w:color="auto"/>
            <w:left w:val="none" w:sz="0" w:space="0" w:color="auto"/>
            <w:bottom w:val="none" w:sz="0" w:space="0" w:color="auto"/>
            <w:right w:val="none" w:sz="0" w:space="0" w:color="auto"/>
          </w:divBdr>
        </w:div>
        <w:div w:id="1588421320">
          <w:marLeft w:val="480"/>
          <w:marRight w:val="0"/>
          <w:marTop w:val="0"/>
          <w:marBottom w:val="0"/>
          <w:divBdr>
            <w:top w:val="none" w:sz="0" w:space="0" w:color="auto"/>
            <w:left w:val="none" w:sz="0" w:space="0" w:color="auto"/>
            <w:bottom w:val="none" w:sz="0" w:space="0" w:color="auto"/>
            <w:right w:val="none" w:sz="0" w:space="0" w:color="auto"/>
          </w:divBdr>
        </w:div>
        <w:div w:id="1721590400">
          <w:marLeft w:val="480"/>
          <w:marRight w:val="0"/>
          <w:marTop w:val="0"/>
          <w:marBottom w:val="0"/>
          <w:divBdr>
            <w:top w:val="none" w:sz="0" w:space="0" w:color="auto"/>
            <w:left w:val="none" w:sz="0" w:space="0" w:color="auto"/>
            <w:bottom w:val="none" w:sz="0" w:space="0" w:color="auto"/>
            <w:right w:val="none" w:sz="0" w:space="0" w:color="auto"/>
          </w:divBdr>
        </w:div>
        <w:div w:id="1851140151">
          <w:marLeft w:val="480"/>
          <w:marRight w:val="0"/>
          <w:marTop w:val="0"/>
          <w:marBottom w:val="0"/>
          <w:divBdr>
            <w:top w:val="none" w:sz="0" w:space="0" w:color="auto"/>
            <w:left w:val="none" w:sz="0" w:space="0" w:color="auto"/>
            <w:bottom w:val="none" w:sz="0" w:space="0" w:color="auto"/>
            <w:right w:val="none" w:sz="0" w:space="0" w:color="auto"/>
          </w:divBdr>
        </w:div>
        <w:div w:id="1889032290">
          <w:marLeft w:val="480"/>
          <w:marRight w:val="0"/>
          <w:marTop w:val="0"/>
          <w:marBottom w:val="0"/>
          <w:divBdr>
            <w:top w:val="none" w:sz="0" w:space="0" w:color="auto"/>
            <w:left w:val="none" w:sz="0" w:space="0" w:color="auto"/>
            <w:bottom w:val="none" w:sz="0" w:space="0" w:color="auto"/>
            <w:right w:val="none" w:sz="0" w:space="0" w:color="auto"/>
          </w:divBdr>
        </w:div>
        <w:div w:id="1890459011">
          <w:marLeft w:val="480"/>
          <w:marRight w:val="0"/>
          <w:marTop w:val="0"/>
          <w:marBottom w:val="0"/>
          <w:divBdr>
            <w:top w:val="none" w:sz="0" w:space="0" w:color="auto"/>
            <w:left w:val="none" w:sz="0" w:space="0" w:color="auto"/>
            <w:bottom w:val="none" w:sz="0" w:space="0" w:color="auto"/>
            <w:right w:val="none" w:sz="0" w:space="0" w:color="auto"/>
          </w:divBdr>
        </w:div>
        <w:div w:id="1942760611">
          <w:marLeft w:val="480"/>
          <w:marRight w:val="0"/>
          <w:marTop w:val="0"/>
          <w:marBottom w:val="0"/>
          <w:divBdr>
            <w:top w:val="none" w:sz="0" w:space="0" w:color="auto"/>
            <w:left w:val="none" w:sz="0" w:space="0" w:color="auto"/>
            <w:bottom w:val="none" w:sz="0" w:space="0" w:color="auto"/>
            <w:right w:val="none" w:sz="0" w:space="0" w:color="auto"/>
          </w:divBdr>
        </w:div>
        <w:div w:id="1998919224">
          <w:marLeft w:val="480"/>
          <w:marRight w:val="0"/>
          <w:marTop w:val="0"/>
          <w:marBottom w:val="0"/>
          <w:divBdr>
            <w:top w:val="none" w:sz="0" w:space="0" w:color="auto"/>
            <w:left w:val="none" w:sz="0" w:space="0" w:color="auto"/>
            <w:bottom w:val="none" w:sz="0" w:space="0" w:color="auto"/>
            <w:right w:val="none" w:sz="0" w:space="0" w:color="auto"/>
          </w:divBdr>
        </w:div>
        <w:div w:id="2008240444">
          <w:marLeft w:val="480"/>
          <w:marRight w:val="0"/>
          <w:marTop w:val="0"/>
          <w:marBottom w:val="0"/>
          <w:divBdr>
            <w:top w:val="none" w:sz="0" w:space="0" w:color="auto"/>
            <w:left w:val="none" w:sz="0" w:space="0" w:color="auto"/>
            <w:bottom w:val="none" w:sz="0" w:space="0" w:color="auto"/>
            <w:right w:val="none" w:sz="0" w:space="0" w:color="auto"/>
          </w:divBdr>
        </w:div>
        <w:div w:id="2062821488">
          <w:marLeft w:val="480"/>
          <w:marRight w:val="0"/>
          <w:marTop w:val="0"/>
          <w:marBottom w:val="0"/>
          <w:divBdr>
            <w:top w:val="none" w:sz="0" w:space="0" w:color="auto"/>
            <w:left w:val="none" w:sz="0" w:space="0" w:color="auto"/>
            <w:bottom w:val="none" w:sz="0" w:space="0" w:color="auto"/>
            <w:right w:val="none" w:sz="0" w:space="0" w:color="auto"/>
          </w:divBdr>
        </w:div>
        <w:div w:id="2093161123">
          <w:marLeft w:val="480"/>
          <w:marRight w:val="0"/>
          <w:marTop w:val="0"/>
          <w:marBottom w:val="0"/>
          <w:divBdr>
            <w:top w:val="none" w:sz="0" w:space="0" w:color="auto"/>
            <w:left w:val="none" w:sz="0" w:space="0" w:color="auto"/>
            <w:bottom w:val="none" w:sz="0" w:space="0" w:color="auto"/>
            <w:right w:val="none" w:sz="0" w:space="0" w:color="auto"/>
          </w:divBdr>
        </w:div>
        <w:div w:id="2093819844">
          <w:marLeft w:val="480"/>
          <w:marRight w:val="0"/>
          <w:marTop w:val="0"/>
          <w:marBottom w:val="0"/>
          <w:divBdr>
            <w:top w:val="none" w:sz="0" w:space="0" w:color="auto"/>
            <w:left w:val="none" w:sz="0" w:space="0" w:color="auto"/>
            <w:bottom w:val="none" w:sz="0" w:space="0" w:color="auto"/>
            <w:right w:val="none" w:sz="0" w:space="0" w:color="auto"/>
          </w:divBdr>
        </w:div>
        <w:div w:id="2103407755">
          <w:marLeft w:val="480"/>
          <w:marRight w:val="0"/>
          <w:marTop w:val="0"/>
          <w:marBottom w:val="0"/>
          <w:divBdr>
            <w:top w:val="none" w:sz="0" w:space="0" w:color="auto"/>
            <w:left w:val="none" w:sz="0" w:space="0" w:color="auto"/>
            <w:bottom w:val="none" w:sz="0" w:space="0" w:color="auto"/>
            <w:right w:val="none" w:sz="0" w:space="0" w:color="auto"/>
          </w:divBdr>
        </w:div>
      </w:divsChild>
    </w:div>
    <w:div w:id="286083248">
      <w:bodyDiv w:val="1"/>
      <w:marLeft w:val="0"/>
      <w:marRight w:val="0"/>
      <w:marTop w:val="0"/>
      <w:marBottom w:val="0"/>
      <w:divBdr>
        <w:top w:val="none" w:sz="0" w:space="0" w:color="auto"/>
        <w:left w:val="none" w:sz="0" w:space="0" w:color="auto"/>
        <w:bottom w:val="none" w:sz="0" w:space="0" w:color="auto"/>
        <w:right w:val="none" w:sz="0" w:space="0" w:color="auto"/>
      </w:divBdr>
    </w:div>
    <w:div w:id="286543386">
      <w:bodyDiv w:val="1"/>
      <w:marLeft w:val="0"/>
      <w:marRight w:val="0"/>
      <w:marTop w:val="0"/>
      <w:marBottom w:val="0"/>
      <w:divBdr>
        <w:top w:val="none" w:sz="0" w:space="0" w:color="auto"/>
        <w:left w:val="none" w:sz="0" w:space="0" w:color="auto"/>
        <w:bottom w:val="none" w:sz="0" w:space="0" w:color="auto"/>
        <w:right w:val="none" w:sz="0" w:space="0" w:color="auto"/>
      </w:divBdr>
    </w:div>
    <w:div w:id="286861256">
      <w:bodyDiv w:val="1"/>
      <w:marLeft w:val="0"/>
      <w:marRight w:val="0"/>
      <w:marTop w:val="0"/>
      <w:marBottom w:val="0"/>
      <w:divBdr>
        <w:top w:val="none" w:sz="0" w:space="0" w:color="auto"/>
        <w:left w:val="none" w:sz="0" w:space="0" w:color="auto"/>
        <w:bottom w:val="none" w:sz="0" w:space="0" w:color="auto"/>
        <w:right w:val="none" w:sz="0" w:space="0" w:color="auto"/>
      </w:divBdr>
    </w:div>
    <w:div w:id="287207915">
      <w:bodyDiv w:val="1"/>
      <w:marLeft w:val="0"/>
      <w:marRight w:val="0"/>
      <w:marTop w:val="0"/>
      <w:marBottom w:val="0"/>
      <w:divBdr>
        <w:top w:val="none" w:sz="0" w:space="0" w:color="auto"/>
        <w:left w:val="none" w:sz="0" w:space="0" w:color="auto"/>
        <w:bottom w:val="none" w:sz="0" w:space="0" w:color="auto"/>
        <w:right w:val="none" w:sz="0" w:space="0" w:color="auto"/>
      </w:divBdr>
    </w:div>
    <w:div w:id="287858255">
      <w:bodyDiv w:val="1"/>
      <w:marLeft w:val="0"/>
      <w:marRight w:val="0"/>
      <w:marTop w:val="0"/>
      <w:marBottom w:val="0"/>
      <w:divBdr>
        <w:top w:val="none" w:sz="0" w:space="0" w:color="auto"/>
        <w:left w:val="none" w:sz="0" w:space="0" w:color="auto"/>
        <w:bottom w:val="none" w:sz="0" w:space="0" w:color="auto"/>
        <w:right w:val="none" w:sz="0" w:space="0" w:color="auto"/>
      </w:divBdr>
    </w:div>
    <w:div w:id="289242277">
      <w:bodyDiv w:val="1"/>
      <w:marLeft w:val="0"/>
      <w:marRight w:val="0"/>
      <w:marTop w:val="0"/>
      <w:marBottom w:val="0"/>
      <w:divBdr>
        <w:top w:val="none" w:sz="0" w:space="0" w:color="auto"/>
        <w:left w:val="none" w:sz="0" w:space="0" w:color="auto"/>
        <w:bottom w:val="none" w:sz="0" w:space="0" w:color="auto"/>
        <w:right w:val="none" w:sz="0" w:space="0" w:color="auto"/>
      </w:divBdr>
    </w:div>
    <w:div w:id="289437521">
      <w:bodyDiv w:val="1"/>
      <w:marLeft w:val="0"/>
      <w:marRight w:val="0"/>
      <w:marTop w:val="0"/>
      <w:marBottom w:val="0"/>
      <w:divBdr>
        <w:top w:val="none" w:sz="0" w:space="0" w:color="auto"/>
        <w:left w:val="none" w:sz="0" w:space="0" w:color="auto"/>
        <w:bottom w:val="none" w:sz="0" w:space="0" w:color="auto"/>
        <w:right w:val="none" w:sz="0" w:space="0" w:color="auto"/>
      </w:divBdr>
    </w:div>
    <w:div w:id="289631256">
      <w:bodyDiv w:val="1"/>
      <w:marLeft w:val="0"/>
      <w:marRight w:val="0"/>
      <w:marTop w:val="0"/>
      <w:marBottom w:val="0"/>
      <w:divBdr>
        <w:top w:val="none" w:sz="0" w:space="0" w:color="auto"/>
        <w:left w:val="none" w:sz="0" w:space="0" w:color="auto"/>
        <w:bottom w:val="none" w:sz="0" w:space="0" w:color="auto"/>
        <w:right w:val="none" w:sz="0" w:space="0" w:color="auto"/>
      </w:divBdr>
    </w:div>
    <w:div w:id="289669986">
      <w:bodyDiv w:val="1"/>
      <w:marLeft w:val="0"/>
      <w:marRight w:val="0"/>
      <w:marTop w:val="0"/>
      <w:marBottom w:val="0"/>
      <w:divBdr>
        <w:top w:val="none" w:sz="0" w:space="0" w:color="auto"/>
        <w:left w:val="none" w:sz="0" w:space="0" w:color="auto"/>
        <w:bottom w:val="none" w:sz="0" w:space="0" w:color="auto"/>
        <w:right w:val="none" w:sz="0" w:space="0" w:color="auto"/>
      </w:divBdr>
    </w:div>
    <w:div w:id="290091725">
      <w:bodyDiv w:val="1"/>
      <w:marLeft w:val="0"/>
      <w:marRight w:val="0"/>
      <w:marTop w:val="0"/>
      <w:marBottom w:val="0"/>
      <w:divBdr>
        <w:top w:val="none" w:sz="0" w:space="0" w:color="auto"/>
        <w:left w:val="none" w:sz="0" w:space="0" w:color="auto"/>
        <w:bottom w:val="none" w:sz="0" w:space="0" w:color="auto"/>
        <w:right w:val="none" w:sz="0" w:space="0" w:color="auto"/>
      </w:divBdr>
    </w:div>
    <w:div w:id="290281870">
      <w:bodyDiv w:val="1"/>
      <w:marLeft w:val="0"/>
      <w:marRight w:val="0"/>
      <w:marTop w:val="0"/>
      <w:marBottom w:val="0"/>
      <w:divBdr>
        <w:top w:val="none" w:sz="0" w:space="0" w:color="auto"/>
        <w:left w:val="none" w:sz="0" w:space="0" w:color="auto"/>
        <w:bottom w:val="none" w:sz="0" w:space="0" w:color="auto"/>
        <w:right w:val="none" w:sz="0" w:space="0" w:color="auto"/>
      </w:divBdr>
    </w:div>
    <w:div w:id="290285038">
      <w:bodyDiv w:val="1"/>
      <w:marLeft w:val="0"/>
      <w:marRight w:val="0"/>
      <w:marTop w:val="0"/>
      <w:marBottom w:val="0"/>
      <w:divBdr>
        <w:top w:val="none" w:sz="0" w:space="0" w:color="auto"/>
        <w:left w:val="none" w:sz="0" w:space="0" w:color="auto"/>
        <w:bottom w:val="none" w:sz="0" w:space="0" w:color="auto"/>
        <w:right w:val="none" w:sz="0" w:space="0" w:color="auto"/>
      </w:divBdr>
    </w:div>
    <w:div w:id="291133328">
      <w:bodyDiv w:val="1"/>
      <w:marLeft w:val="0"/>
      <w:marRight w:val="0"/>
      <w:marTop w:val="0"/>
      <w:marBottom w:val="0"/>
      <w:divBdr>
        <w:top w:val="none" w:sz="0" w:space="0" w:color="auto"/>
        <w:left w:val="none" w:sz="0" w:space="0" w:color="auto"/>
        <w:bottom w:val="none" w:sz="0" w:space="0" w:color="auto"/>
        <w:right w:val="none" w:sz="0" w:space="0" w:color="auto"/>
      </w:divBdr>
    </w:div>
    <w:div w:id="291328009">
      <w:bodyDiv w:val="1"/>
      <w:marLeft w:val="0"/>
      <w:marRight w:val="0"/>
      <w:marTop w:val="0"/>
      <w:marBottom w:val="0"/>
      <w:divBdr>
        <w:top w:val="none" w:sz="0" w:space="0" w:color="auto"/>
        <w:left w:val="none" w:sz="0" w:space="0" w:color="auto"/>
        <w:bottom w:val="none" w:sz="0" w:space="0" w:color="auto"/>
        <w:right w:val="none" w:sz="0" w:space="0" w:color="auto"/>
      </w:divBdr>
    </w:div>
    <w:div w:id="291332227">
      <w:bodyDiv w:val="1"/>
      <w:marLeft w:val="0"/>
      <w:marRight w:val="0"/>
      <w:marTop w:val="0"/>
      <w:marBottom w:val="0"/>
      <w:divBdr>
        <w:top w:val="none" w:sz="0" w:space="0" w:color="auto"/>
        <w:left w:val="none" w:sz="0" w:space="0" w:color="auto"/>
        <w:bottom w:val="none" w:sz="0" w:space="0" w:color="auto"/>
        <w:right w:val="none" w:sz="0" w:space="0" w:color="auto"/>
      </w:divBdr>
    </w:div>
    <w:div w:id="291373532">
      <w:bodyDiv w:val="1"/>
      <w:marLeft w:val="0"/>
      <w:marRight w:val="0"/>
      <w:marTop w:val="0"/>
      <w:marBottom w:val="0"/>
      <w:divBdr>
        <w:top w:val="none" w:sz="0" w:space="0" w:color="auto"/>
        <w:left w:val="none" w:sz="0" w:space="0" w:color="auto"/>
        <w:bottom w:val="none" w:sz="0" w:space="0" w:color="auto"/>
        <w:right w:val="none" w:sz="0" w:space="0" w:color="auto"/>
      </w:divBdr>
    </w:div>
    <w:div w:id="292295904">
      <w:bodyDiv w:val="1"/>
      <w:marLeft w:val="0"/>
      <w:marRight w:val="0"/>
      <w:marTop w:val="0"/>
      <w:marBottom w:val="0"/>
      <w:divBdr>
        <w:top w:val="none" w:sz="0" w:space="0" w:color="auto"/>
        <w:left w:val="none" w:sz="0" w:space="0" w:color="auto"/>
        <w:bottom w:val="none" w:sz="0" w:space="0" w:color="auto"/>
        <w:right w:val="none" w:sz="0" w:space="0" w:color="auto"/>
      </w:divBdr>
      <w:divsChild>
        <w:div w:id="19094625">
          <w:marLeft w:val="480"/>
          <w:marRight w:val="0"/>
          <w:marTop w:val="0"/>
          <w:marBottom w:val="0"/>
          <w:divBdr>
            <w:top w:val="none" w:sz="0" w:space="0" w:color="auto"/>
            <w:left w:val="none" w:sz="0" w:space="0" w:color="auto"/>
            <w:bottom w:val="none" w:sz="0" w:space="0" w:color="auto"/>
            <w:right w:val="none" w:sz="0" w:space="0" w:color="auto"/>
          </w:divBdr>
        </w:div>
        <w:div w:id="97145286">
          <w:marLeft w:val="480"/>
          <w:marRight w:val="0"/>
          <w:marTop w:val="0"/>
          <w:marBottom w:val="0"/>
          <w:divBdr>
            <w:top w:val="none" w:sz="0" w:space="0" w:color="auto"/>
            <w:left w:val="none" w:sz="0" w:space="0" w:color="auto"/>
            <w:bottom w:val="none" w:sz="0" w:space="0" w:color="auto"/>
            <w:right w:val="none" w:sz="0" w:space="0" w:color="auto"/>
          </w:divBdr>
        </w:div>
        <w:div w:id="162747733">
          <w:marLeft w:val="480"/>
          <w:marRight w:val="0"/>
          <w:marTop w:val="0"/>
          <w:marBottom w:val="0"/>
          <w:divBdr>
            <w:top w:val="none" w:sz="0" w:space="0" w:color="auto"/>
            <w:left w:val="none" w:sz="0" w:space="0" w:color="auto"/>
            <w:bottom w:val="none" w:sz="0" w:space="0" w:color="auto"/>
            <w:right w:val="none" w:sz="0" w:space="0" w:color="auto"/>
          </w:divBdr>
        </w:div>
        <w:div w:id="223878255">
          <w:marLeft w:val="480"/>
          <w:marRight w:val="0"/>
          <w:marTop w:val="0"/>
          <w:marBottom w:val="0"/>
          <w:divBdr>
            <w:top w:val="none" w:sz="0" w:space="0" w:color="auto"/>
            <w:left w:val="none" w:sz="0" w:space="0" w:color="auto"/>
            <w:bottom w:val="none" w:sz="0" w:space="0" w:color="auto"/>
            <w:right w:val="none" w:sz="0" w:space="0" w:color="auto"/>
          </w:divBdr>
        </w:div>
        <w:div w:id="241379538">
          <w:marLeft w:val="480"/>
          <w:marRight w:val="0"/>
          <w:marTop w:val="0"/>
          <w:marBottom w:val="0"/>
          <w:divBdr>
            <w:top w:val="none" w:sz="0" w:space="0" w:color="auto"/>
            <w:left w:val="none" w:sz="0" w:space="0" w:color="auto"/>
            <w:bottom w:val="none" w:sz="0" w:space="0" w:color="auto"/>
            <w:right w:val="none" w:sz="0" w:space="0" w:color="auto"/>
          </w:divBdr>
        </w:div>
        <w:div w:id="335112135">
          <w:marLeft w:val="480"/>
          <w:marRight w:val="0"/>
          <w:marTop w:val="0"/>
          <w:marBottom w:val="0"/>
          <w:divBdr>
            <w:top w:val="none" w:sz="0" w:space="0" w:color="auto"/>
            <w:left w:val="none" w:sz="0" w:space="0" w:color="auto"/>
            <w:bottom w:val="none" w:sz="0" w:space="0" w:color="auto"/>
            <w:right w:val="none" w:sz="0" w:space="0" w:color="auto"/>
          </w:divBdr>
        </w:div>
        <w:div w:id="422846283">
          <w:marLeft w:val="480"/>
          <w:marRight w:val="0"/>
          <w:marTop w:val="0"/>
          <w:marBottom w:val="0"/>
          <w:divBdr>
            <w:top w:val="none" w:sz="0" w:space="0" w:color="auto"/>
            <w:left w:val="none" w:sz="0" w:space="0" w:color="auto"/>
            <w:bottom w:val="none" w:sz="0" w:space="0" w:color="auto"/>
            <w:right w:val="none" w:sz="0" w:space="0" w:color="auto"/>
          </w:divBdr>
        </w:div>
        <w:div w:id="447896010">
          <w:marLeft w:val="480"/>
          <w:marRight w:val="0"/>
          <w:marTop w:val="0"/>
          <w:marBottom w:val="0"/>
          <w:divBdr>
            <w:top w:val="none" w:sz="0" w:space="0" w:color="auto"/>
            <w:left w:val="none" w:sz="0" w:space="0" w:color="auto"/>
            <w:bottom w:val="none" w:sz="0" w:space="0" w:color="auto"/>
            <w:right w:val="none" w:sz="0" w:space="0" w:color="auto"/>
          </w:divBdr>
        </w:div>
        <w:div w:id="514418673">
          <w:marLeft w:val="480"/>
          <w:marRight w:val="0"/>
          <w:marTop w:val="0"/>
          <w:marBottom w:val="0"/>
          <w:divBdr>
            <w:top w:val="none" w:sz="0" w:space="0" w:color="auto"/>
            <w:left w:val="none" w:sz="0" w:space="0" w:color="auto"/>
            <w:bottom w:val="none" w:sz="0" w:space="0" w:color="auto"/>
            <w:right w:val="none" w:sz="0" w:space="0" w:color="auto"/>
          </w:divBdr>
        </w:div>
        <w:div w:id="532311142">
          <w:marLeft w:val="480"/>
          <w:marRight w:val="0"/>
          <w:marTop w:val="0"/>
          <w:marBottom w:val="0"/>
          <w:divBdr>
            <w:top w:val="none" w:sz="0" w:space="0" w:color="auto"/>
            <w:left w:val="none" w:sz="0" w:space="0" w:color="auto"/>
            <w:bottom w:val="none" w:sz="0" w:space="0" w:color="auto"/>
            <w:right w:val="none" w:sz="0" w:space="0" w:color="auto"/>
          </w:divBdr>
        </w:div>
        <w:div w:id="617563440">
          <w:marLeft w:val="480"/>
          <w:marRight w:val="0"/>
          <w:marTop w:val="0"/>
          <w:marBottom w:val="0"/>
          <w:divBdr>
            <w:top w:val="none" w:sz="0" w:space="0" w:color="auto"/>
            <w:left w:val="none" w:sz="0" w:space="0" w:color="auto"/>
            <w:bottom w:val="none" w:sz="0" w:space="0" w:color="auto"/>
            <w:right w:val="none" w:sz="0" w:space="0" w:color="auto"/>
          </w:divBdr>
        </w:div>
        <w:div w:id="646780447">
          <w:marLeft w:val="480"/>
          <w:marRight w:val="0"/>
          <w:marTop w:val="0"/>
          <w:marBottom w:val="0"/>
          <w:divBdr>
            <w:top w:val="none" w:sz="0" w:space="0" w:color="auto"/>
            <w:left w:val="none" w:sz="0" w:space="0" w:color="auto"/>
            <w:bottom w:val="none" w:sz="0" w:space="0" w:color="auto"/>
            <w:right w:val="none" w:sz="0" w:space="0" w:color="auto"/>
          </w:divBdr>
        </w:div>
        <w:div w:id="692077392">
          <w:marLeft w:val="480"/>
          <w:marRight w:val="0"/>
          <w:marTop w:val="0"/>
          <w:marBottom w:val="0"/>
          <w:divBdr>
            <w:top w:val="none" w:sz="0" w:space="0" w:color="auto"/>
            <w:left w:val="none" w:sz="0" w:space="0" w:color="auto"/>
            <w:bottom w:val="none" w:sz="0" w:space="0" w:color="auto"/>
            <w:right w:val="none" w:sz="0" w:space="0" w:color="auto"/>
          </w:divBdr>
        </w:div>
        <w:div w:id="696464260">
          <w:marLeft w:val="480"/>
          <w:marRight w:val="0"/>
          <w:marTop w:val="0"/>
          <w:marBottom w:val="0"/>
          <w:divBdr>
            <w:top w:val="none" w:sz="0" w:space="0" w:color="auto"/>
            <w:left w:val="none" w:sz="0" w:space="0" w:color="auto"/>
            <w:bottom w:val="none" w:sz="0" w:space="0" w:color="auto"/>
            <w:right w:val="none" w:sz="0" w:space="0" w:color="auto"/>
          </w:divBdr>
        </w:div>
        <w:div w:id="864370703">
          <w:marLeft w:val="480"/>
          <w:marRight w:val="0"/>
          <w:marTop w:val="0"/>
          <w:marBottom w:val="0"/>
          <w:divBdr>
            <w:top w:val="none" w:sz="0" w:space="0" w:color="auto"/>
            <w:left w:val="none" w:sz="0" w:space="0" w:color="auto"/>
            <w:bottom w:val="none" w:sz="0" w:space="0" w:color="auto"/>
            <w:right w:val="none" w:sz="0" w:space="0" w:color="auto"/>
          </w:divBdr>
        </w:div>
        <w:div w:id="901333030">
          <w:marLeft w:val="480"/>
          <w:marRight w:val="0"/>
          <w:marTop w:val="0"/>
          <w:marBottom w:val="0"/>
          <w:divBdr>
            <w:top w:val="none" w:sz="0" w:space="0" w:color="auto"/>
            <w:left w:val="none" w:sz="0" w:space="0" w:color="auto"/>
            <w:bottom w:val="none" w:sz="0" w:space="0" w:color="auto"/>
            <w:right w:val="none" w:sz="0" w:space="0" w:color="auto"/>
          </w:divBdr>
        </w:div>
        <w:div w:id="986282949">
          <w:marLeft w:val="480"/>
          <w:marRight w:val="0"/>
          <w:marTop w:val="0"/>
          <w:marBottom w:val="0"/>
          <w:divBdr>
            <w:top w:val="none" w:sz="0" w:space="0" w:color="auto"/>
            <w:left w:val="none" w:sz="0" w:space="0" w:color="auto"/>
            <w:bottom w:val="none" w:sz="0" w:space="0" w:color="auto"/>
            <w:right w:val="none" w:sz="0" w:space="0" w:color="auto"/>
          </w:divBdr>
        </w:div>
        <w:div w:id="1067530114">
          <w:marLeft w:val="480"/>
          <w:marRight w:val="0"/>
          <w:marTop w:val="0"/>
          <w:marBottom w:val="0"/>
          <w:divBdr>
            <w:top w:val="none" w:sz="0" w:space="0" w:color="auto"/>
            <w:left w:val="none" w:sz="0" w:space="0" w:color="auto"/>
            <w:bottom w:val="none" w:sz="0" w:space="0" w:color="auto"/>
            <w:right w:val="none" w:sz="0" w:space="0" w:color="auto"/>
          </w:divBdr>
        </w:div>
        <w:div w:id="1219708163">
          <w:marLeft w:val="480"/>
          <w:marRight w:val="0"/>
          <w:marTop w:val="0"/>
          <w:marBottom w:val="0"/>
          <w:divBdr>
            <w:top w:val="none" w:sz="0" w:space="0" w:color="auto"/>
            <w:left w:val="none" w:sz="0" w:space="0" w:color="auto"/>
            <w:bottom w:val="none" w:sz="0" w:space="0" w:color="auto"/>
            <w:right w:val="none" w:sz="0" w:space="0" w:color="auto"/>
          </w:divBdr>
        </w:div>
        <w:div w:id="1303584194">
          <w:marLeft w:val="480"/>
          <w:marRight w:val="0"/>
          <w:marTop w:val="0"/>
          <w:marBottom w:val="0"/>
          <w:divBdr>
            <w:top w:val="none" w:sz="0" w:space="0" w:color="auto"/>
            <w:left w:val="none" w:sz="0" w:space="0" w:color="auto"/>
            <w:bottom w:val="none" w:sz="0" w:space="0" w:color="auto"/>
            <w:right w:val="none" w:sz="0" w:space="0" w:color="auto"/>
          </w:divBdr>
        </w:div>
        <w:div w:id="1326662297">
          <w:marLeft w:val="480"/>
          <w:marRight w:val="0"/>
          <w:marTop w:val="0"/>
          <w:marBottom w:val="0"/>
          <w:divBdr>
            <w:top w:val="none" w:sz="0" w:space="0" w:color="auto"/>
            <w:left w:val="none" w:sz="0" w:space="0" w:color="auto"/>
            <w:bottom w:val="none" w:sz="0" w:space="0" w:color="auto"/>
            <w:right w:val="none" w:sz="0" w:space="0" w:color="auto"/>
          </w:divBdr>
        </w:div>
        <w:div w:id="1372611174">
          <w:marLeft w:val="480"/>
          <w:marRight w:val="0"/>
          <w:marTop w:val="0"/>
          <w:marBottom w:val="0"/>
          <w:divBdr>
            <w:top w:val="none" w:sz="0" w:space="0" w:color="auto"/>
            <w:left w:val="none" w:sz="0" w:space="0" w:color="auto"/>
            <w:bottom w:val="none" w:sz="0" w:space="0" w:color="auto"/>
            <w:right w:val="none" w:sz="0" w:space="0" w:color="auto"/>
          </w:divBdr>
        </w:div>
        <w:div w:id="1636983856">
          <w:marLeft w:val="480"/>
          <w:marRight w:val="0"/>
          <w:marTop w:val="0"/>
          <w:marBottom w:val="0"/>
          <w:divBdr>
            <w:top w:val="none" w:sz="0" w:space="0" w:color="auto"/>
            <w:left w:val="none" w:sz="0" w:space="0" w:color="auto"/>
            <w:bottom w:val="none" w:sz="0" w:space="0" w:color="auto"/>
            <w:right w:val="none" w:sz="0" w:space="0" w:color="auto"/>
          </w:divBdr>
        </w:div>
        <w:div w:id="1766269039">
          <w:marLeft w:val="480"/>
          <w:marRight w:val="0"/>
          <w:marTop w:val="0"/>
          <w:marBottom w:val="0"/>
          <w:divBdr>
            <w:top w:val="none" w:sz="0" w:space="0" w:color="auto"/>
            <w:left w:val="none" w:sz="0" w:space="0" w:color="auto"/>
            <w:bottom w:val="none" w:sz="0" w:space="0" w:color="auto"/>
            <w:right w:val="none" w:sz="0" w:space="0" w:color="auto"/>
          </w:divBdr>
        </w:div>
        <w:div w:id="1784032201">
          <w:marLeft w:val="480"/>
          <w:marRight w:val="0"/>
          <w:marTop w:val="0"/>
          <w:marBottom w:val="0"/>
          <w:divBdr>
            <w:top w:val="none" w:sz="0" w:space="0" w:color="auto"/>
            <w:left w:val="none" w:sz="0" w:space="0" w:color="auto"/>
            <w:bottom w:val="none" w:sz="0" w:space="0" w:color="auto"/>
            <w:right w:val="none" w:sz="0" w:space="0" w:color="auto"/>
          </w:divBdr>
        </w:div>
        <w:div w:id="1822381520">
          <w:marLeft w:val="480"/>
          <w:marRight w:val="0"/>
          <w:marTop w:val="0"/>
          <w:marBottom w:val="0"/>
          <w:divBdr>
            <w:top w:val="none" w:sz="0" w:space="0" w:color="auto"/>
            <w:left w:val="none" w:sz="0" w:space="0" w:color="auto"/>
            <w:bottom w:val="none" w:sz="0" w:space="0" w:color="auto"/>
            <w:right w:val="none" w:sz="0" w:space="0" w:color="auto"/>
          </w:divBdr>
        </w:div>
        <w:div w:id="1907108971">
          <w:marLeft w:val="480"/>
          <w:marRight w:val="0"/>
          <w:marTop w:val="0"/>
          <w:marBottom w:val="0"/>
          <w:divBdr>
            <w:top w:val="none" w:sz="0" w:space="0" w:color="auto"/>
            <w:left w:val="none" w:sz="0" w:space="0" w:color="auto"/>
            <w:bottom w:val="none" w:sz="0" w:space="0" w:color="auto"/>
            <w:right w:val="none" w:sz="0" w:space="0" w:color="auto"/>
          </w:divBdr>
        </w:div>
        <w:div w:id="2040734380">
          <w:marLeft w:val="480"/>
          <w:marRight w:val="0"/>
          <w:marTop w:val="0"/>
          <w:marBottom w:val="0"/>
          <w:divBdr>
            <w:top w:val="none" w:sz="0" w:space="0" w:color="auto"/>
            <w:left w:val="none" w:sz="0" w:space="0" w:color="auto"/>
            <w:bottom w:val="none" w:sz="0" w:space="0" w:color="auto"/>
            <w:right w:val="none" w:sz="0" w:space="0" w:color="auto"/>
          </w:divBdr>
        </w:div>
        <w:div w:id="2057655836">
          <w:marLeft w:val="480"/>
          <w:marRight w:val="0"/>
          <w:marTop w:val="0"/>
          <w:marBottom w:val="0"/>
          <w:divBdr>
            <w:top w:val="none" w:sz="0" w:space="0" w:color="auto"/>
            <w:left w:val="none" w:sz="0" w:space="0" w:color="auto"/>
            <w:bottom w:val="none" w:sz="0" w:space="0" w:color="auto"/>
            <w:right w:val="none" w:sz="0" w:space="0" w:color="auto"/>
          </w:divBdr>
        </w:div>
      </w:divsChild>
    </w:div>
    <w:div w:id="292443494">
      <w:bodyDiv w:val="1"/>
      <w:marLeft w:val="0"/>
      <w:marRight w:val="0"/>
      <w:marTop w:val="0"/>
      <w:marBottom w:val="0"/>
      <w:divBdr>
        <w:top w:val="none" w:sz="0" w:space="0" w:color="auto"/>
        <w:left w:val="none" w:sz="0" w:space="0" w:color="auto"/>
        <w:bottom w:val="none" w:sz="0" w:space="0" w:color="auto"/>
        <w:right w:val="none" w:sz="0" w:space="0" w:color="auto"/>
      </w:divBdr>
    </w:div>
    <w:div w:id="292566823">
      <w:bodyDiv w:val="1"/>
      <w:marLeft w:val="0"/>
      <w:marRight w:val="0"/>
      <w:marTop w:val="0"/>
      <w:marBottom w:val="0"/>
      <w:divBdr>
        <w:top w:val="none" w:sz="0" w:space="0" w:color="auto"/>
        <w:left w:val="none" w:sz="0" w:space="0" w:color="auto"/>
        <w:bottom w:val="none" w:sz="0" w:space="0" w:color="auto"/>
        <w:right w:val="none" w:sz="0" w:space="0" w:color="auto"/>
      </w:divBdr>
    </w:div>
    <w:div w:id="293368166">
      <w:bodyDiv w:val="1"/>
      <w:marLeft w:val="0"/>
      <w:marRight w:val="0"/>
      <w:marTop w:val="0"/>
      <w:marBottom w:val="0"/>
      <w:divBdr>
        <w:top w:val="none" w:sz="0" w:space="0" w:color="auto"/>
        <w:left w:val="none" w:sz="0" w:space="0" w:color="auto"/>
        <w:bottom w:val="none" w:sz="0" w:space="0" w:color="auto"/>
        <w:right w:val="none" w:sz="0" w:space="0" w:color="auto"/>
      </w:divBdr>
      <w:divsChild>
        <w:div w:id="18316380">
          <w:marLeft w:val="480"/>
          <w:marRight w:val="0"/>
          <w:marTop w:val="0"/>
          <w:marBottom w:val="0"/>
          <w:divBdr>
            <w:top w:val="none" w:sz="0" w:space="0" w:color="auto"/>
            <w:left w:val="none" w:sz="0" w:space="0" w:color="auto"/>
            <w:bottom w:val="none" w:sz="0" w:space="0" w:color="auto"/>
            <w:right w:val="none" w:sz="0" w:space="0" w:color="auto"/>
          </w:divBdr>
        </w:div>
        <w:div w:id="118842102">
          <w:marLeft w:val="480"/>
          <w:marRight w:val="0"/>
          <w:marTop w:val="0"/>
          <w:marBottom w:val="0"/>
          <w:divBdr>
            <w:top w:val="none" w:sz="0" w:space="0" w:color="auto"/>
            <w:left w:val="none" w:sz="0" w:space="0" w:color="auto"/>
            <w:bottom w:val="none" w:sz="0" w:space="0" w:color="auto"/>
            <w:right w:val="none" w:sz="0" w:space="0" w:color="auto"/>
          </w:divBdr>
        </w:div>
        <w:div w:id="137765535">
          <w:marLeft w:val="480"/>
          <w:marRight w:val="0"/>
          <w:marTop w:val="0"/>
          <w:marBottom w:val="0"/>
          <w:divBdr>
            <w:top w:val="none" w:sz="0" w:space="0" w:color="auto"/>
            <w:left w:val="none" w:sz="0" w:space="0" w:color="auto"/>
            <w:bottom w:val="none" w:sz="0" w:space="0" w:color="auto"/>
            <w:right w:val="none" w:sz="0" w:space="0" w:color="auto"/>
          </w:divBdr>
        </w:div>
        <w:div w:id="284969775">
          <w:marLeft w:val="480"/>
          <w:marRight w:val="0"/>
          <w:marTop w:val="0"/>
          <w:marBottom w:val="0"/>
          <w:divBdr>
            <w:top w:val="none" w:sz="0" w:space="0" w:color="auto"/>
            <w:left w:val="none" w:sz="0" w:space="0" w:color="auto"/>
            <w:bottom w:val="none" w:sz="0" w:space="0" w:color="auto"/>
            <w:right w:val="none" w:sz="0" w:space="0" w:color="auto"/>
          </w:divBdr>
        </w:div>
        <w:div w:id="289089464">
          <w:marLeft w:val="480"/>
          <w:marRight w:val="0"/>
          <w:marTop w:val="0"/>
          <w:marBottom w:val="0"/>
          <w:divBdr>
            <w:top w:val="none" w:sz="0" w:space="0" w:color="auto"/>
            <w:left w:val="none" w:sz="0" w:space="0" w:color="auto"/>
            <w:bottom w:val="none" w:sz="0" w:space="0" w:color="auto"/>
            <w:right w:val="none" w:sz="0" w:space="0" w:color="auto"/>
          </w:divBdr>
        </w:div>
        <w:div w:id="336813322">
          <w:marLeft w:val="480"/>
          <w:marRight w:val="0"/>
          <w:marTop w:val="0"/>
          <w:marBottom w:val="0"/>
          <w:divBdr>
            <w:top w:val="none" w:sz="0" w:space="0" w:color="auto"/>
            <w:left w:val="none" w:sz="0" w:space="0" w:color="auto"/>
            <w:bottom w:val="none" w:sz="0" w:space="0" w:color="auto"/>
            <w:right w:val="none" w:sz="0" w:space="0" w:color="auto"/>
          </w:divBdr>
        </w:div>
        <w:div w:id="444274800">
          <w:marLeft w:val="480"/>
          <w:marRight w:val="0"/>
          <w:marTop w:val="0"/>
          <w:marBottom w:val="0"/>
          <w:divBdr>
            <w:top w:val="none" w:sz="0" w:space="0" w:color="auto"/>
            <w:left w:val="none" w:sz="0" w:space="0" w:color="auto"/>
            <w:bottom w:val="none" w:sz="0" w:space="0" w:color="auto"/>
            <w:right w:val="none" w:sz="0" w:space="0" w:color="auto"/>
          </w:divBdr>
        </w:div>
        <w:div w:id="467556362">
          <w:marLeft w:val="480"/>
          <w:marRight w:val="0"/>
          <w:marTop w:val="0"/>
          <w:marBottom w:val="0"/>
          <w:divBdr>
            <w:top w:val="none" w:sz="0" w:space="0" w:color="auto"/>
            <w:left w:val="none" w:sz="0" w:space="0" w:color="auto"/>
            <w:bottom w:val="none" w:sz="0" w:space="0" w:color="auto"/>
            <w:right w:val="none" w:sz="0" w:space="0" w:color="auto"/>
          </w:divBdr>
        </w:div>
        <w:div w:id="498235075">
          <w:marLeft w:val="480"/>
          <w:marRight w:val="0"/>
          <w:marTop w:val="0"/>
          <w:marBottom w:val="0"/>
          <w:divBdr>
            <w:top w:val="none" w:sz="0" w:space="0" w:color="auto"/>
            <w:left w:val="none" w:sz="0" w:space="0" w:color="auto"/>
            <w:bottom w:val="none" w:sz="0" w:space="0" w:color="auto"/>
            <w:right w:val="none" w:sz="0" w:space="0" w:color="auto"/>
          </w:divBdr>
        </w:div>
        <w:div w:id="507255858">
          <w:marLeft w:val="480"/>
          <w:marRight w:val="0"/>
          <w:marTop w:val="0"/>
          <w:marBottom w:val="0"/>
          <w:divBdr>
            <w:top w:val="none" w:sz="0" w:space="0" w:color="auto"/>
            <w:left w:val="none" w:sz="0" w:space="0" w:color="auto"/>
            <w:bottom w:val="none" w:sz="0" w:space="0" w:color="auto"/>
            <w:right w:val="none" w:sz="0" w:space="0" w:color="auto"/>
          </w:divBdr>
        </w:div>
        <w:div w:id="514419353">
          <w:marLeft w:val="480"/>
          <w:marRight w:val="0"/>
          <w:marTop w:val="0"/>
          <w:marBottom w:val="0"/>
          <w:divBdr>
            <w:top w:val="none" w:sz="0" w:space="0" w:color="auto"/>
            <w:left w:val="none" w:sz="0" w:space="0" w:color="auto"/>
            <w:bottom w:val="none" w:sz="0" w:space="0" w:color="auto"/>
            <w:right w:val="none" w:sz="0" w:space="0" w:color="auto"/>
          </w:divBdr>
        </w:div>
        <w:div w:id="520053852">
          <w:marLeft w:val="480"/>
          <w:marRight w:val="0"/>
          <w:marTop w:val="0"/>
          <w:marBottom w:val="0"/>
          <w:divBdr>
            <w:top w:val="none" w:sz="0" w:space="0" w:color="auto"/>
            <w:left w:val="none" w:sz="0" w:space="0" w:color="auto"/>
            <w:bottom w:val="none" w:sz="0" w:space="0" w:color="auto"/>
            <w:right w:val="none" w:sz="0" w:space="0" w:color="auto"/>
          </w:divBdr>
        </w:div>
        <w:div w:id="527447411">
          <w:marLeft w:val="480"/>
          <w:marRight w:val="0"/>
          <w:marTop w:val="0"/>
          <w:marBottom w:val="0"/>
          <w:divBdr>
            <w:top w:val="none" w:sz="0" w:space="0" w:color="auto"/>
            <w:left w:val="none" w:sz="0" w:space="0" w:color="auto"/>
            <w:bottom w:val="none" w:sz="0" w:space="0" w:color="auto"/>
            <w:right w:val="none" w:sz="0" w:space="0" w:color="auto"/>
          </w:divBdr>
        </w:div>
        <w:div w:id="606743350">
          <w:marLeft w:val="480"/>
          <w:marRight w:val="0"/>
          <w:marTop w:val="0"/>
          <w:marBottom w:val="0"/>
          <w:divBdr>
            <w:top w:val="none" w:sz="0" w:space="0" w:color="auto"/>
            <w:left w:val="none" w:sz="0" w:space="0" w:color="auto"/>
            <w:bottom w:val="none" w:sz="0" w:space="0" w:color="auto"/>
            <w:right w:val="none" w:sz="0" w:space="0" w:color="auto"/>
          </w:divBdr>
        </w:div>
        <w:div w:id="643434183">
          <w:marLeft w:val="480"/>
          <w:marRight w:val="0"/>
          <w:marTop w:val="0"/>
          <w:marBottom w:val="0"/>
          <w:divBdr>
            <w:top w:val="none" w:sz="0" w:space="0" w:color="auto"/>
            <w:left w:val="none" w:sz="0" w:space="0" w:color="auto"/>
            <w:bottom w:val="none" w:sz="0" w:space="0" w:color="auto"/>
            <w:right w:val="none" w:sz="0" w:space="0" w:color="auto"/>
          </w:divBdr>
        </w:div>
        <w:div w:id="659310964">
          <w:marLeft w:val="480"/>
          <w:marRight w:val="0"/>
          <w:marTop w:val="0"/>
          <w:marBottom w:val="0"/>
          <w:divBdr>
            <w:top w:val="none" w:sz="0" w:space="0" w:color="auto"/>
            <w:left w:val="none" w:sz="0" w:space="0" w:color="auto"/>
            <w:bottom w:val="none" w:sz="0" w:space="0" w:color="auto"/>
            <w:right w:val="none" w:sz="0" w:space="0" w:color="auto"/>
          </w:divBdr>
        </w:div>
        <w:div w:id="718239012">
          <w:marLeft w:val="480"/>
          <w:marRight w:val="0"/>
          <w:marTop w:val="0"/>
          <w:marBottom w:val="0"/>
          <w:divBdr>
            <w:top w:val="none" w:sz="0" w:space="0" w:color="auto"/>
            <w:left w:val="none" w:sz="0" w:space="0" w:color="auto"/>
            <w:bottom w:val="none" w:sz="0" w:space="0" w:color="auto"/>
            <w:right w:val="none" w:sz="0" w:space="0" w:color="auto"/>
          </w:divBdr>
        </w:div>
        <w:div w:id="755908670">
          <w:marLeft w:val="480"/>
          <w:marRight w:val="0"/>
          <w:marTop w:val="0"/>
          <w:marBottom w:val="0"/>
          <w:divBdr>
            <w:top w:val="none" w:sz="0" w:space="0" w:color="auto"/>
            <w:left w:val="none" w:sz="0" w:space="0" w:color="auto"/>
            <w:bottom w:val="none" w:sz="0" w:space="0" w:color="auto"/>
            <w:right w:val="none" w:sz="0" w:space="0" w:color="auto"/>
          </w:divBdr>
        </w:div>
        <w:div w:id="776145679">
          <w:marLeft w:val="480"/>
          <w:marRight w:val="0"/>
          <w:marTop w:val="0"/>
          <w:marBottom w:val="0"/>
          <w:divBdr>
            <w:top w:val="none" w:sz="0" w:space="0" w:color="auto"/>
            <w:left w:val="none" w:sz="0" w:space="0" w:color="auto"/>
            <w:bottom w:val="none" w:sz="0" w:space="0" w:color="auto"/>
            <w:right w:val="none" w:sz="0" w:space="0" w:color="auto"/>
          </w:divBdr>
        </w:div>
        <w:div w:id="789251233">
          <w:marLeft w:val="480"/>
          <w:marRight w:val="0"/>
          <w:marTop w:val="0"/>
          <w:marBottom w:val="0"/>
          <w:divBdr>
            <w:top w:val="none" w:sz="0" w:space="0" w:color="auto"/>
            <w:left w:val="none" w:sz="0" w:space="0" w:color="auto"/>
            <w:bottom w:val="none" w:sz="0" w:space="0" w:color="auto"/>
            <w:right w:val="none" w:sz="0" w:space="0" w:color="auto"/>
          </w:divBdr>
        </w:div>
        <w:div w:id="808978956">
          <w:marLeft w:val="480"/>
          <w:marRight w:val="0"/>
          <w:marTop w:val="0"/>
          <w:marBottom w:val="0"/>
          <w:divBdr>
            <w:top w:val="none" w:sz="0" w:space="0" w:color="auto"/>
            <w:left w:val="none" w:sz="0" w:space="0" w:color="auto"/>
            <w:bottom w:val="none" w:sz="0" w:space="0" w:color="auto"/>
            <w:right w:val="none" w:sz="0" w:space="0" w:color="auto"/>
          </w:divBdr>
        </w:div>
        <w:div w:id="828980352">
          <w:marLeft w:val="480"/>
          <w:marRight w:val="0"/>
          <w:marTop w:val="0"/>
          <w:marBottom w:val="0"/>
          <w:divBdr>
            <w:top w:val="none" w:sz="0" w:space="0" w:color="auto"/>
            <w:left w:val="none" w:sz="0" w:space="0" w:color="auto"/>
            <w:bottom w:val="none" w:sz="0" w:space="0" w:color="auto"/>
            <w:right w:val="none" w:sz="0" w:space="0" w:color="auto"/>
          </w:divBdr>
        </w:div>
        <w:div w:id="858743327">
          <w:marLeft w:val="480"/>
          <w:marRight w:val="0"/>
          <w:marTop w:val="0"/>
          <w:marBottom w:val="0"/>
          <w:divBdr>
            <w:top w:val="none" w:sz="0" w:space="0" w:color="auto"/>
            <w:left w:val="none" w:sz="0" w:space="0" w:color="auto"/>
            <w:bottom w:val="none" w:sz="0" w:space="0" w:color="auto"/>
            <w:right w:val="none" w:sz="0" w:space="0" w:color="auto"/>
          </w:divBdr>
        </w:div>
        <w:div w:id="873470355">
          <w:marLeft w:val="480"/>
          <w:marRight w:val="0"/>
          <w:marTop w:val="0"/>
          <w:marBottom w:val="0"/>
          <w:divBdr>
            <w:top w:val="none" w:sz="0" w:space="0" w:color="auto"/>
            <w:left w:val="none" w:sz="0" w:space="0" w:color="auto"/>
            <w:bottom w:val="none" w:sz="0" w:space="0" w:color="auto"/>
            <w:right w:val="none" w:sz="0" w:space="0" w:color="auto"/>
          </w:divBdr>
        </w:div>
        <w:div w:id="935285342">
          <w:marLeft w:val="480"/>
          <w:marRight w:val="0"/>
          <w:marTop w:val="0"/>
          <w:marBottom w:val="0"/>
          <w:divBdr>
            <w:top w:val="none" w:sz="0" w:space="0" w:color="auto"/>
            <w:left w:val="none" w:sz="0" w:space="0" w:color="auto"/>
            <w:bottom w:val="none" w:sz="0" w:space="0" w:color="auto"/>
            <w:right w:val="none" w:sz="0" w:space="0" w:color="auto"/>
          </w:divBdr>
        </w:div>
        <w:div w:id="1050685250">
          <w:marLeft w:val="480"/>
          <w:marRight w:val="0"/>
          <w:marTop w:val="0"/>
          <w:marBottom w:val="0"/>
          <w:divBdr>
            <w:top w:val="none" w:sz="0" w:space="0" w:color="auto"/>
            <w:left w:val="none" w:sz="0" w:space="0" w:color="auto"/>
            <w:bottom w:val="none" w:sz="0" w:space="0" w:color="auto"/>
            <w:right w:val="none" w:sz="0" w:space="0" w:color="auto"/>
          </w:divBdr>
        </w:div>
        <w:div w:id="1147555149">
          <w:marLeft w:val="480"/>
          <w:marRight w:val="0"/>
          <w:marTop w:val="0"/>
          <w:marBottom w:val="0"/>
          <w:divBdr>
            <w:top w:val="none" w:sz="0" w:space="0" w:color="auto"/>
            <w:left w:val="none" w:sz="0" w:space="0" w:color="auto"/>
            <w:bottom w:val="none" w:sz="0" w:space="0" w:color="auto"/>
            <w:right w:val="none" w:sz="0" w:space="0" w:color="auto"/>
          </w:divBdr>
        </w:div>
        <w:div w:id="1197237509">
          <w:marLeft w:val="480"/>
          <w:marRight w:val="0"/>
          <w:marTop w:val="0"/>
          <w:marBottom w:val="0"/>
          <w:divBdr>
            <w:top w:val="none" w:sz="0" w:space="0" w:color="auto"/>
            <w:left w:val="none" w:sz="0" w:space="0" w:color="auto"/>
            <w:bottom w:val="none" w:sz="0" w:space="0" w:color="auto"/>
            <w:right w:val="none" w:sz="0" w:space="0" w:color="auto"/>
          </w:divBdr>
        </w:div>
        <w:div w:id="1235049001">
          <w:marLeft w:val="480"/>
          <w:marRight w:val="0"/>
          <w:marTop w:val="0"/>
          <w:marBottom w:val="0"/>
          <w:divBdr>
            <w:top w:val="none" w:sz="0" w:space="0" w:color="auto"/>
            <w:left w:val="none" w:sz="0" w:space="0" w:color="auto"/>
            <w:bottom w:val="none" w:sz="0" w:space="0" w:color="auto"/>
            <w:right w:val="none" w:sz="0" w:space="0" w:color="auto"/>
          </w:divBdr>
        </w:div>
        <w:div w:id="1260329688">
          <w:marLeft w:val="480"/>
          <w:marRight w:val="0"/>
          <w:marTop w:val="0"/>
          <w:marBottom w:val="0"/>
          <w:divBdr>
            <w:top w:val="none" w:sz="0" w:space="0" w:color="auto"/>
            <w:left w:val="none" w:sz="0" w:space="0" w:color="auto"/>
            <w:bottom w:val="none" w:sz="0" w:space="0" w:color="auto"/>
            <w:right w:val="none" w:sz="0" w:space="0" w:color="auto"/>
          </w:divBdr>
        </w:div>
        <w:div w:id="1291325366">
          <w:marLeft w:val="480"/>
          <w:marRight w:val="0"/>
          <w:marTop w:val="0"/>
          <w:marBottom w:val="0"/>
          <w:divBdr>
            <w:top w:val="none" w:sz="0" w:space="0" w:color="auto"/>
            <w:left w:val="none" w:sz="0" w:space="0" w:color="auto"/>
            <w:bottom w:val="none" w:sz="0" w:space="0" w:color="auto"/>
            <w:right w:val="none" w:sz="0" w:space="0" w:color="auto"/>
          </w:divBdr>
        </w:div>
        <w:div w:id="1292903154">
          <w:marLeft w:val="480"/>
          <w:marRight w:val="0"/>
          <w:marTop w:val="0"/>
          <w:marBottom w:val="0"/>
          <w:divBdr>
            <w:top w:val="none" w:sz="0" w:space="0" w:color="auto"/>
            <w:left w:val="none" w:sz="0" w:space="0" w:color="auto"/>
            <w:bottom w:val="none" w:sz="0" w:space="0" w:color="auto"/>
            <w:right w:val="none" w:sz="0" w:space="0" w:color="auto"/>
          </w:divBdr>
        </w:div>
        <w:div w:id="1422868629">
          <w:marLeft w:val="480"/>
          <w:marRight w:val="0"/>
          <w:marTop w:val="0"/>
          <w:marBottom w:val="0"/>
          <w:divBdr>
            <w:top w:val="none" w:sz="0" w:space="0" w:color="auto"/>
            <w:left w:val="none" w:sz="0" w:space="0" w:color="auto"/>
            <w:bottom w:val="none" w:sz="0" w:space="0" w:color="auto"/>
            <w:right w:val="none" w:sz="0" w:space="0" w:color="auto"/>
          </w:divBdr>
        </w:div>
        <w:div w:id="1457288770">
          <w:marLeft w:val="480"/>
          <w:marRight w:val="0"/>
          <w:marTop w:val="0"/>
          <w:marBottom w:val="0"/>
          <w:divBdr>
            <w:top w:val="none" w:sz="0" w:space="0" w:color="auto"/>
            <w:left w:val="none" w:sz="0" w:space="0" w:color="auto"/>
            <w:bottom w:val="none" w:sz="0" w:space="0" w:color="auto"/>
            <w:right w:val="none" w:sz="0" w:space="0" w:color="auto"/>
          </w:divBdr>
        </w:div>
        <w:div w:id="1528368729">
          <w:marLeft w:val="480"/>
          <w:marRight w:val="0"/>
          <w:marTop w:val="0"/>
          <w:marBottom w:val="0"/>
          <w:divBdr>
            <w:top w:val="none" w:sz="0" w:space="0" w:color="auto"/>
            <w:left w:val="none" w:sz="0" w:space="0" w:color="auto"/>
            <w:bottom w:val="none" w:sz="0" w:space="0" w:color="auto"/>
            <w:right w:val="none" w:sz="0" w:space="0" w:color="auto"/>
          </w:divBdr>
        </w:div>
        <w:div w:id="1549685867">
          <w:marLeft w:val="480"/>
          <w:marRight w:val="0"/>
          <w:marTop w:val="0"/>
          <w:marBottom w:val="0"/>
          <w:divBdr>
            <w:top w:val="none" w:sz="0" w:space="0" w:color="auto"/>
            <w:left w:val="none" w:sz="0" w:space="0" w:color="auto"/>
            <w:bottom w:val="none" w:sz="0" w:space="0" w:color="auto"/>
            <w:right w:val="none" w:sz="0" w:space="0" w:color="auto"/>
          </w:divBdr>
        </w:div>
        <w:div w:id="1592271455">
          <w:marLeft w:val="480"/>
          <w:marRight w:val="0"/>
          <w:marTop w:val="0"/>
          <w:marBottom w:val="0"/>
          <w:divBdr>
            <w:top w:val="none" w:sz="0" w:space="0" w:color="auto"/>
            <w:left w:val="none" w:sz="0" w:space="0" w:color="auto"/>
            <w:bottom w:val="none" w:sz="0" w:space="0" w:color="auto"/>
            <w:right w:val="none" w:sz="0" w:space="0" w:color="auto"/>
          </w:divBdr>
        </w:div>
        <w:div w:id="1599293094">
          <w:marLeft w:val="480"/>
          <w:marRight w:val="0"/>
          <w:marTop w:val="0"/>
          <w:marBottom w:val="0"/>
          <w:divBdr>
            <w:top w:val="none" w:sz="0" w:space="0" w:color="auto"/>
            <w:left w:val="none" w:sz="0" w:space="0" w:color="auto"/>
            <w:bottom w:val="none" w:sz="0" w:space="0" w:color="auto"/>
            <w:right w:val="none" w:sz="0" w:space="0" w:color="auto"/>
          </w:divBdr>
        </w:div>
        <w:div w:id="1680543081">
          <w:marLeft w:val="480"/>
          <w:marRight w:val="0"/>
          <w:marTop w:val="0"/>
          <w:marBottom w:val="0"/>
          <w:divBdr>
            <w:top w:val="none" w:sz="0" w:space="0" w:color="auto"/>
            <w:left w:val="none" w:sz="0" w:space="0" w:color="auto"/>
            <w:bottom w:val="none" w:sz="0" w:space="0" w:color="auto"/>
            <w:right w:val="none" w:sz="0" w:space="0" w:color="auto"/>
          </w:divBdr>
        </w:div>
        <w:div w:id="1690790415">
          <w:marLeft w:val="480"/>
          <w:marRight w:val="0"/>
          <w:marTop w:val="0"/>
          <w:marBottom w:val="0"/>
          <w:divBdr>
            <w:top w:val="none" w:sz="0" w:space="0" w:color="auto"/>
            <w:left w:val="none" w:sz="0" w:space="0" w:color="auto"/>
            <w:bottom w:val="none" w:sz="0" w:space="0" w:color="auto"/>
            <w:right w:val="none" w:sz="0" w:space="0" w:color="auto"/>
          </w:divBdr>
        </w:div>
        <w:div w:id="1795902463">
          <w:marLeft w:val="480"/>
          <w:marRight w:val="0"/>
          <w:marTop w:val="0"/>
          <w:marBottom w:val="0"/>
          <w:divBdr>
            <w:top w:val="none" w:sz="0" w:space="0" w:color="auto"/>
            <w:left w:val="none" w:sz="0" w:space="0" w:color="auto"/>
            <w:bottom w:val="none" w:sz="0" w:space="0" w:color="auto"/>
            <w:right w:val="none" w:sz="0" w:space="0" w:color="auto"/>
          </w:divBdr>
        </w:div>
        <w:div w:id="1826816227">
          <w:marLeft w:val="480"/>
          <w:marRight w:val="0"/>
          <w:marTop w:val="0"/>
          <w:marBottom w:val="0"/>
          <w:divBdr>
            <w:top w:val="none" w:sz="0" w:space="0" w:color="auto"/>
            <w:left w:val="none" w:sz="0" w:space="0" w:color="auto"/>
            <w:bottom w:val="none" w:sz="0" w:space="0" w:color="auto"/>
            <w:right w:val="none" w:sz="0" w:space="0" w:color="auto"/>
          </w:divBdr>
        </w:div>
        <w:div w:id="1858083210">
          <w:marLeft w:val="480"/>
          <w:marRight w:val="0"/>
          <w:marTop w:val="0"/>
          <w:marBottom w:val="0"/>
          <w:divBdr>
            <w:top w:val="none" w:sz="0" w:space="0" w:color="auto"/>
            <w:left w:val="none" w:sz="0" w:space="0" w:color="auto"/>
            <w:bottom w:val="none" w:sz="0" w:space="0" w:color="auto"/>
            <w:right w:val="none" w:sz="0" w:space="0" w:color="auto"/>
          </w:divBdr>
        </w:div>
        <w:div w:id="1873228538">
          <w:marLeft w:val="480"/>
          <w:marRight w:val="0"/>
          <w:marTop w:val="0"/>
          <w:marBottom w:val="0"/>
          <w:divBdr>
            <w:top w:val="none" w:sz="0" w:space="0" w:color="auto"/>
            <w:left w:val="none" w:sz="0" w:space="0" w:color="auto"/>
            <w:bottom w:val="none" w:sz="0" w:space="0" w:color="auto"/>
            <w:right w:val="none" w:sz="0" w:space="0" w:color="auto"/>
          </w:divBdr>
        </w:div>
        <w:div w:id="1913159295">
          <w:marLeft w:val="480"/>
          <w:marRight w:val="0"/>
          <w:marTop w:val="0"/>
          <w:marBottom w:val="0"/>
          <w:divBdr>
            <w:top w:val="none" w:sz="0" w:space="0" w:color="auto"/>
            <w:left w:val="none" w:sz="0" w:space="0" w:color="auto"/>
            <w:bottom w:val="none" w:sz="0" w:space="0" w:color="auto"/>
            <w:right w:val="none" w:sz="0" w:space="0" w:color="auto"/>
          </w:divBdr>
        </w:div>
        <w:div w:id="1920289282">
          <w:marLeft w:val="480"/>
          <w:marRight w:val="0"/>
          <w:marTop w:val="0"/>
          <w:marBottom w:val="0"/>
          <w:divBdr>
            <w:top w:val="none" w:sz="0" w:space="0" w:color="auto"/>
            <w:left w:val="none" w:sz="0" w:space="0" w:color="auto"/>
            <w:bottom w:val="none" w:sz="0" w:space="0" w:color="auto"/>
            <w:right w:val="none" w:sz="0" w:space="0" w:color="auto"/>
          </w:divBdr>
        </w:div>
        <w:div w:id="1948779688">
          <w:marLeft w:val="480"/>
          <w:marRight w:val="0"/>
          <w:marTop w:val="0"/>
          <w:marBottom w:val="0"/>
          <w:divBdr>
            <w:top w:val="none" w:sz="0" w:space="0" w:color="auto"/>
            <w:left w:val="none" w:sz="0" w:space="0" w:color="auto"/>
            <w:bottom w:val="none" w:sz="0" w:space="0" w:color="auto"/>
            <w:right w:val="none" w:sz="0" w:space="0" w:color="auto"/>
          </w:divBdr>
        </w:div>
        <w:div w:id="1968580707">
          <w:marLeft w:val="480"/>
          <w:marRight w:val="0"/>
          <w:marTop w:val="0"/>
          <w:marBottom w:val="0"/>
          <w:divBdr>
            <w:top w:val="none" w:sz="0" w:space="0" w:color="auto"/>
            <w:left w:val="none" w:sz="0" w:space="0" w:color="auto"/>
            <w:bottom w:val="none" w:sz="0" w:space="0" w:color="auto"/>
            <w:right w:val="none" w:sz="0" w:space="0" w:color="auto"/>
          </w:divBdr>
        </w:div>
        <w:div w:id="2010474993">
          <w:marLeft w:val="480"/>
          <w:marRight w:val="0"/>
          <w:marTop w:val="0"/>
          <w:marBottom w:val="0"/>
          <w:divBdr>
            <w:top w:val="none" w:sz="0" w:space="0" w:color="auto"/>
            <w:left w:val="none" w:sz="0" w:space="0" w:color="auto"/>
            <w:bottom w:val="none" w:sz="0" w:space="0" w:color="auto"/>
            <w:right w:val="none" w:sz="0" w:space="0" w:color="auto"/>
          </w:divBdr>
        </w:div>
        <w:div w:id="2079863433">
          <w:marLeft w:val="480"/>
          <w:marRight w:val="0"/>
          <w:marTop w:val="0"/>
          <w:marBottom w:val="0"/>
          <w:divBdr>
            <w:top w:val="none" w:sz="0" w:space="0" w:color="auto"/>
            <w:left w:val="none" w:sz="0" w:space="0" w:color="auto"/>
            <w:bottom w:val="none" w:sz="0" w:space="0" w:color="auto"/>
            <w:right w:val="none" w:sz="0" w:space="0" w:color="auto"/>
          </w:divBdr>
        </w:div>
        <w:div w:id="2123958908">
          <w:marLeft w:val="480"/>
          <w:marRight w:val="0"/>
          <w:marTop w:val="0"/>
          <w:marBottom w:val="0"/>
          <w:divBdr>
            <w:top w:val="none" w:sz="0" w:space="0" w:color="auto"/>
            <w:left w:val="none" w:sz="0" w:space="0" w:color="auto"/>
            <w:bottom w:val="none" w:sz="0" w:space="0" w:color="auto"/>
            <w:right w:val="none" w:sz="0" w:space="0" w:color="auto"/>
          </w:divBdr>
        </w:div>
      </w:divsChild>
    </w:div>
    <w:div w:id="293408233">
      <w:bodyDiv w:val="1"/>
      <w:marLeft w:val="0"/>
      <w:marRight w:val="0"/>
      <w:marTop w:val="0"/>
      <w:marBottom w:val="0"/>
      <w:divBdr>
        <w:top w:val="none" w:sz="0" w:space="0" w:color="auto"/>
        <w:left w:val="none" w:sz="0" w:space="0" w:color="auto"/>
        <w:bottom w:val="none" w:sz="0" w:space="0" w:color="auto"/>
        <w:right w:val="none" w:sz="0" w:space="0" w:color="auto"/>
      </w:divBdr>
    </w:div>
    <w:div w:id="293566917">
      <w:bodyDiv w:val="1"/>
      <w:marLeft w:val="0"/>
      <w:marRight w:val="0"/>
      <w:marTop w:val="0"/>
      <w:marBottom w:val="0"/>
      <w:divBdr>
        <w:top w:val="none" w:sz="0" w:space="0" w:color="auto"/>
        <w:left w:val="none" w:sz="0" w:space="0" w:color="auto"/>
        <w:bottom w:val="none" w:sz="0" w:space="0" w:color="auto"/>
        <w:right w:val="none" w:sz="0" w:space="0" w:color="auto"/>
      </w:divBdr>
    </w:div>
    <w:div w:id="293946230">
      <w:bodyDiv w:val="1"/>
      <w:marLeft w:val="0"/>
      <w:marRight w:val="0"/>
      <w:marTop w:val="0"/>
      <w:marBottom w:val="0"/>
      <w:divBdr>
        <w:top w:val="none" w:sz="0" w:space="0" w:color="auto"/>
        <w:left w:val="none" w:sz="0" w:space="0" w:color="auto"/>
        <w:bottom w:val="none" w:sz="0" w:space="0" w:color="auto"/>
        <w:right w:val="none" w:sz="0" w:space="0" w:color="auto"/>
      </w:divBdr>
    </w:div>
    <w:div w:id="294063668">
      <w:bodyDiv w:val="1"/>
      <w:marLeft w:val="0"/>
      <w:marRight w:val="0"/>
      <w:marTop w:val="0"/>
      <w:marBottom w:val="0"/>
      <w:divBdr>
        <w:top w:val="none" w:sz="0" w:space="0" w:color="auto"/>
        <w:left w:val="none" w:sz="0" w:space="0" w:color="auto"/>
        <w:bottom w:val="none" w:sz="0" w:space="0" w:color="auto"/>
        <w:right w:val="none" w:sz="0" w:space="0" w:color="auto"/>
      </w:divBdr>
    </w:div>
    <w:div w:id="294259475">
      <w:bodyDiv w:val="1"/>
      <w:marLeft w:val="0"/>
      <w:marRight w:val="0"/>
      <w:marTop w:val="0"/>
      <w:marBottom w:val="0"/>
      <w:divBdr>
        <w:top w:val="none" w:sz="0" w:space="0" w:color="auto"/>
        <w:left w:val="none" w:sz="0" w:space="0" w:color="auto"/>
        <w:bottom w:val="none" w:sz="0" w:space="0" w:color="auto"/>
        <w:right w:val="none" w:sz="0" w:space="0" w:color="auto"/>
      </w:divBdr>
    </w:div>
    <w:div w:id="294411908">
      <w:bodyDiv w:val="1"/>
      <w:marLeft w:val="0"/>
      <w:marRight w:val="0"/>
      <w:marTop w:val="0"/>
      <w:marBottom w:val="0"/>
      <w:divBdr>
        <w:top w:val="none" w:sz="0" w:space="0" w:color="auto"/>
        <w:left w:val="none" w:sz="0" w:space="0" w:color="auto"/>
        <w:bottom w:val="none" w:sz="0" w:space="0" w:color="auto"/>
        <w:right w:val="none" w:sz="0" w:space="0" w:color="auto"/>
      </w:divBdr>
    </w:div>
    <w:div w:id="297734865">
      <w:bodyDiv w:val="1"/>
      <w:marLeft w:val="0"/>
      <w:marRight w:val="0"/>
      <w:marTop w:val="0"/>
      <w:marBottom w:val="0"/>
      <w:divBdr>
        <w:top w:val="none" w:sz="0" w:space="0" w:color="auto"/>
        <w:left w:val="none" w:sz="0" w:space="0" w:color="auto"/>
        <w:bottom w:val="none" w:sz="0" w:space="0" w:color="auto"/>
        <w:right w:val="none" w:sz="0" w:space="0" w:color="auto"/>
      </w:divBdr>
    </w:div>
    <w:div w:id="297802957">
      <w:bodyDiv w:val="1"/>
      <w:marLeft w:val="0"/>
      <w:marRight w:val="0"/>
      <w:marTop w:val="0"/>
      <w:marBottom w:val="0"/>
      <w:divBdr>
        <w:top w:val="none" w:sz="0" w:space="0" w:color="auto"/>
        <w:left w:val="none" w:sz="0" w:space="0" w:color="auto"/>
        <w:bottom w:val="none" w:sz="0" w:space="0" w:color="auto"/>
        <w:right w:val="none" w:sz="0" w:space="0" w:color="auto"/>
      </w:divBdr>
    </w:div>
    <w:div w:id="297803208">
      <w:bodyDiv w:val="1"/>
      <w:marLeft w:val="0"/>
      <w:marRight w:val="0"/>
      <w:marTop w:val="0"/>
      <w:marBottom w:val="0"/>
      <w:divBdr>
        <w:top w:val="none" w:sz="0" w:space="0" w:color="auto"/>
        <w:left w:val="none" w:sz="0" w:space="0" w:color="auto"/>
        <w:bottom w:val="none" w:sz="0" w:space="0" w:color="auto"/>
        <w:right w:val="none" w:sz="0" w:space="0" w:color="auto"/>
      </w:divBdr>
    </w:div>
    <w:div w:id="299263212">
      <w:bodyDiv w:val="1"/>
      <w:marLeft w:val="0"/>
      <w:marRight w:val="0"/>
      <w:marTop w:val="0"/>
      <w:marBottom w:val="0"/>
      <w:divBdr>
        <w:top w:val="none" w:sz="0" w:space="0" w:color="auto"/>
        <w:left w:val="none" w:sz="0" w:space="0" w:color="auto"/>
        <w:bottom w:val="none" w:sz="0" w:space="0" w:color="auto"/>
        <w:right w:val="none" w:sz="0" w:space="0" w:color="auto"/>
      </w:divBdr>
    </w:div>
    <w:div w:id="299650390">
      <w:bodyDiv w:val="1"/>
      <w:marLeft w:val="0"/>
      <w:marRight w:val="0"/>
      <w:marTop w:val="0"/>
      <w:marBottom w:val="0"/>
      <w:divBdr>
        <w:top w:val="none" w:sz="0" w:space="0" w:color="auto"/>
        <w:left w:val="none" w:sz="0" w:space="0" w:color="auto"/>
        <w:bottom w:val="none" w:sz="0" w:space="0" w:color="auto"/>
        <w:right w:val="none" w:sz="0" w:space="0" w:color="auto"/>
      </w:divBdr>
    </w:div>
    <w:div w:id="300965739">
      <w:bodyDiv w:val="1"/>
      <w:marLeft w:val="0"/>
      <w:marRight w:val="0"/>
      <w:marTop w:val="0"/>
      <w:marBottom w:val="0"/>
      <w:divBdr>
        <w:top w:val="none" w:sz="0" w:space="0" w:color="auto"/>
        <w:left w:val="none" w:sz="0" w:space="0" w:color="auto"/>
        <w:bottom w:val="none" w:sz="0" w:space="0" w:color="auto"/>
        <w:right w:val="none" w:sz="0" w:space="0" w:color="auto"/>
      </w:divBdr>
    </w:div>
    <w:div w:id="302465841">
      <w:bodyDiv w:val="1"/>
      <w:marLeft w:val="0"/>
      <w:marRight w:val="0"/>
      <w:marTop w:val="0"/>
      <w:marBottom w:val="0"/>
      <w:divBdr>
        <w:top w:val="none" w:sz="0" w:space="0" w:color="auto"/>
        <w:left w:val="none" w:sz="0" w:space="0" w:color="auto"/>
        <w:bottom w:val="none" w:sz="0" w:space="0" w:color="auto"/>
        <w:right w:val="none" w:sz="0" w:space="0" w:color="auto"/>
      </w:divBdr>
    </w:div>
    <w:div w:id="303775016">
      <w:bodyDiv w:val="1"/>
      <w:marLeft w:val="0"/>
      <w:marRight w:val="0"/>
      <w:marTop w:val="0"/>
      <w:marBottom w:val="0"/>
      <w:divBdr>
        <w:top w:val="none" w:sz="0" w:space="0" w:color="auto"/>
        <w:left w:val="none" w:sz="0" w:space="0" w:color="auto"/>
        <w:bottom w:val="none" w:sz="0" w:space="0" w:color="auto"/>
        <w:right w:val="none" w:sz="0" w:space="0" w:color="auto"/>
      </w:divBdr>
    </w:div>
    <w:div w:id="303850316">
      <w:bodyDiv w:val="1"/>
      <w:marLeft w:val="0"/>
      <w:marRight w:val="0"/>
      <w:marTop w:val="0"/>
      <w:marBottom w:val="0"/>
      <w:divBdr>
        <w:top w:val="none" w:sz="0" w:space="0" w:color="auto"/>
        <w:left w:val="none" w:sz="0" w:space="0" w:color="auto"/>
        <w:bottom w:val="none" w:sz="0" w:space="0" w:color="auto"/>
        <w:right w:val="none" w:sz="0" w:space="0" w:color="auto"/>
      </w:divBdr>
    </w:div>
    <w:div w:id="304164748">
      <w:bodyDiv w:val="1"/>
      <w:marLeft w:val="0"/>
      <w:marRight w:val="0"/>
      <w:marTop w:val="0"/>
      <w:marBottom w:val="0"/>
      <w:divBdr>
        <w:top w:val="none" w:sz="0" w:space="0" w:color="auto"/>
        <w:left w:val="none" w:sz="0" w:space="0" w:color="auto"/>
        <w:bottom w:val="none" w:sz="0" w:space="0" w:color="auto"/>
        <w:right w:val="none" w:sz="0" w:space="0" w:color="auto"/>
      </w:divBdr>
    </w:div>
    <w:div w:id="305399680">
      <w:bodyDiv w:val="1"/>
      <w:marLeft w:val="0"/>
      <w:marRight w:val="0"/>
      <w:marTop w:val="0"/>
      <w:marBottom w:val="0"/>
      <w:divBdr>
        <w:top w:val="none" w:sz="0" w:space="0" w:color="auto"/>
        <w:left w:val="none" w:sz="0" w:space="0" w:color="auto"/>
        <w:bottom w:val="none" w:sz="0" w:space="0" w:color="auto"/>
        <w:right w:val="none" w:sz="0" w:space="0" w:color="auto"/>
      </w:divBdr>
      <w:divsChild>
        <w:div w:id="7567075">
          <w:marLeft w:val="480"/>
          <w:marRight w:val="0"/>
          <w:marTop w:val="0"/>
          <w:marBottom w:val="0"/>
          <w:divBdr>
            <w:top w:val="none" w:sz="0" w:space="0" w:color="auto"/>
            <w:left w:val="none" w:sz="0" w:space="0" w:color="auto"/>
            <w:bottom w:val="none" w:sz="0" w:space="0" w:color="auto"/>
            <w:right w:val="none" w:sz="0" w:space="0" w:color="auto"/>
          </w:divBdr>
        </w:div>
        <w:div w:id="13306711">
          <w:marLeft w:val="480"/>
          <w:marRight w:val="0"/>
          <w:marTop w:val="0"/>
          <w:marBottom w:val="0"/>
          <w:divBdr>
            <w:top w:val="none" w:sz="0" w:space="0" w:color="auto"/>
            <w:left w:val="none" w:sz="0" w:space="0" w:color="auto"/>
            <w:bottom w:val="none" w:sz="0" w:space="0" w:color="auto"/>
            <w:right w:val="none" w:sz="0" w:space="0" w:color="auto"/>
          </w:divBdr>
        </w:div>
        <w:div w:id="19475136">
          <w:marLeft w:val="480"/>
          <w:marRight w:val="0"/>
          <w:marTop w:val="0"/>
          <w:marBottom w:val="0"/>
          <w:divBdr>
            <w:top w:val="none" w:sz="0" w:space="0" w:color="auto"/>
            <w:left w:val="none" w:sz="0" w:space="0" w:color="auto"/>
            <w:bottom w:val="none" w:sz="0" w:space="0" w:color="auto"/>
            <w:right w:val="none" w:sz="0" w:space="0" w:color="auto"/>
          </w:divBdr>
        </w:div>
        <w:div w:id="25566807">
          <w:marLeft w:val="480"/>
          <w:marRight w:val="0"/>
          <w:marTop w:val="0"/>
          <w:marBottom w:val="0"/>
          <w:divBdr>
            <w:top w:val="none" w:sz="0" w:space="0" w:color="auto"/>
            <w:left w:val="none" w:sz="0" w:space="0" w:color="auto"/>
            <w:bottom w:val="none" w:sz="0" w:space="0" w:color="auto"/>
            <w:right w:val="none" w:sz="0" w:space="0" w:color="auto"/>
          </w:divBdr>
        </w:div>
        <w:div w:id="61567632">
          <w:marLeft w:val="480"/>
          <w:marRight w:val="0"/>
          <w:marTop w:val="0"/>
          <w:marBottom w:val="0"/>
          <w:divBdr>
            <w:top w:val="none" w:sz="0" w:space="0" w:color="auto"/>
            <w:left w:val="none" w:sz="0" w:space="0" w:color="auto"/>
            <w:bottom w:val="none" w:sz="0" w:space="0" w:color="auto"/>
            <w:right w:val="none" w:sz="0" w:space="0" w:color="auto"/>
          </w:divBdr>
        </w:div>
        <w:div w:id="176578167">
          <w:marLeft w:val="480"/>
          <w:marRight w:val="0"/>
          <w:marTop w:val="0"/>
          <w:marBottom w:val="0"/>
          <w:divBdr>
            <w:top w:val="none" w:sz="0" w:space="0" w:color="auto"/>
            <w:left w:val="none" w:sz="0" w:space="0" w:color="auto"/>
            <w:bottom w:val="none" w:sz="0" w:space="0" w:color="auto"/>
            <w:right w:val="none" w:sz="0" w:space="0" w:color="auto"/>
          </w:divBdr>
        </w:div>
        <w:div w:id="200553270">
          <w:marLeft w:val="480"/>
          <w:marRight w:val="0"/>
          <w:marTop w:val="0"/>
          <w:marBottom w:val="0"/>
          <w:divBdr>
            <w:top w:val="none" w:sz="0" w:space="0" w:color="auto"/>
            <w:left w:val="none" w:sz="0" w:space="0" w:color="auto"/>
            <w:bottom w:val="none" w:sz="0" w:space="0" w:color="auto"/>
            <w:right w:val="none" w:sz="0" w:space="0" w:color="auto"/>
          </w:divBdr>
        </w:div>
        <w:div w:id="212548809">
          <w:marLeft w:val="480"/>
          <w:marRight w:val="0"/>
          <w:marTop w:val="0"/>
          <w:marBottom w:val="0"/>
          <w:divBdr>
            <w:top w:val="none" w:sz="0" w:space="0" w:color="auto"/>
            <w:left w:val="none" w:sz="0" w:space="0" w:color="auto"/>
            <w:bottom w:val="none" w:sz="0" w:space="0" w:color="auto"/>
            <w:right w:val="none" w:sz="0" w:space="0" w:color="auto"/>
          </w:divBdr>
        </w:div>
        <w:div w:id="303773955">
          <w:marLeft w:val="480"/>
          <w:marRight w:val="0"/>
          <w:marTop w:val="0"/>
          <w:marBottom w:val="0"/>
          <w:divBdr>
            <w:top w:val="none" w:sz="0" w:space="0" w:color="auto"/>
            <w:left w:val="none" w:sz="0" w:space="0" w:color="auto"/>
            <w:bottom w:val="none" w:sz="0" w:space="0" w:color="auto"/>
            <w:right w:val="none" w:sz="0" w:space="0" w:color="auto"/>
          </w:divBdr>
        </w:div>
        <w:div w:id="321274239">
          <w:marLeft w:val="480"/>
          <w:marRight w:val="0"/>
          <w:marTop w:val="0"/>
          <w:marBottom w:val="0"/>
          <w:divBdr>
            <w:top w:val="none" w:sz="0" w:space="0" w:color="auto"/>
            <w:left w:val="none" w:sz="0" w:space="0" w:color="auto"/>
            <w:bottom w:val="none" w:sz="0" w:space="0" w:color="auto"/>
            <w:right w:val="none" w:sz="0" w:space="0" w:color="auto"/>
          </w:divBdr>
        </w:div>
        <w:div w:id="500583044">
          <w:marLeft w:val="480"/>
          <w:marRight w:val="0"/>
          <w:marTop w:val="0"/>
          <w:marBottom w:val="0"/>
          <w:divBdr>
            <w:top w:val="none" w:sz="0" w:space="0" w:color="auto"/>
            <w:left w:val="none" w:sz="0" w:space="0" w:color="auto"/>
            <w:bottom w:val="none" w:sz="0" w:space="0" w:color="auto"/>
            <w:right w:val="none" w:sz="0" w:space="0" w:color="auto"/>
          </w:divBdr>
        </w:div>
        <w:div w:id="561987611">
          <w:marLeft w:val="480"/>
          <w:marRight w:val="0"/>
          <w:marTop w:val="0"/>
          <w:marBottom w:val="0"/>
          <w:divBdr>
            <w:top w:val="none" w:sz="0" w:space="0" w:color="auto"/>
            <w:left w:val="none" w:sz="0" w:space="0" w:color="auto"/>
            <w:bottom w:val="none" w:sz="0" w:space="0" w:color="auto"/>
            <w:right w:val="none" w:sz="0" w:space="0" w:color="auto"/>
          </w:divBdr>
        </w:div>
        <w:div w:id="592862573">
          <w:marLeft w:val="480"/>
          <w:marRight w:val="0"/>
          <w:marTop w:val="0"/>
          <w:marBottom w:val="0"/>
          <w:divBdr>
            <w:top w:val="none" w:sz="0" w:space="0" w:color="auto"/>
            <w:left w:val="none" w:sz="0" w:space="0" w:color="auto"/>
            <w:bottom w:val="none" w:sz="0" w:space="0" w:color="auto"/>
            <w:right w:val="none" w:sz="0" w:space="0" w:color="auto"/>
          </w:divBdr>
        </w:div>
        <w:div w:id="650788722">
          <w:marLeft w:val="480"/>
          <w:marRight w:val="0"/>
          <w:marTop w:val="0"/>
          <w:marBottom w:val="0"/>
          <w:divBdr>
            <w:top w:val="none" w:sz="0" w:space="0" w:color="auto"/>
            <w:left w:val="none" w:sz="0" w:space="0" w:color="auto"/>
            <w:bottom w:val="none" w:sz="0" w:space="0" w:color="auto"/>
            <w:right w:val="none" w:sz="0" w:space="0" w:color="auto"/>
          </w:divBdr>
        </w:div>
        <w:div w:id="741214635">
          <w:marLeft w:val="480"/>
          <w:marRight w:val="0"/>
          <w:marTop w:val="0"/>
          <w:marBottom w:val="0"/>
          <w:divBdr>
            <w:top w:val="none" w:sz="0" w:space="0" w:color="auto"/>
            <w:left w:val="none" w:sz="0" w:space="0" w:color="auto"/>
            <w:bottom w:val="none" w:sz="0" w:space="0" w:color="auto"/>
            <w:right w:val="none" w:sz="0" w:space="0" w:color="auto"/>
          </w:divBdr>
        </w:div>
        <w:div w:id="828444339">
          <w:marLeft w:val="480"/>
          <w:marRight w:val="0"/>
          <w:marTop w:val="0"/>
          <w:marBottom w:val="0"/>
          <w:divBdr>
            <w:top w:val="none" w:sz="0" w:space="0" w:color="auto"/>
            <w:left w:val="none" w:sz="0" w:space="0" w:color="auto"/>
            <w:bottom w:val="none" w:sz="0" w:space="0" w:color="auto"/>
            <w:right w:val="none" w:sz="0" w:space="0" w:color="auto"/>
          </w:divBdr>
        </w:div>
        <w:div w:id="894241048">
          <w:marLeft w:val="480"/>
          <w:marRight w:val="0"/>
          <w:marTop w:val="0"/>
          <w:marBottom w:val="0"/>
          <w:divBdr>
            <w:top w:val="none" w:sz="0" w:space="0" w:color="auto"/>
            <w:left w:val="none" w:sz="0" w:space="0" w:color="auto"/>
            <w:bottom w:val="none" w:sz="0" w:space="0" w:color="auto"/>
            <w:right w:val="none" w:sz="0" w:space="0" w:color="auto"/>
          </w:divBdr>
        </w:div>
        <w:div w:id="1004212252">
          <w:marLeft w:val="480"/>
          <w:marRight w:val="0"/>
          <w:marTop w:val="0"/>
          <w:marBottom w:val="0"/>
          <w:divBdr>
            <w:top w:val="none" w:sz="0" w:space="0" w:color="auto"/>
            <w:left w:val="none" w:sz="0" w:space="0" w:color="auto"/>
            <w:bottom w:val="none" w:sz="0" w:space="0" w:color="auto"/>
            <w:right w:val="none" w:sz="0" w:space="0" w:color="auto"/>
          </w:divBdr>
        </w:div>
        <w:div w:id="1008411777">
          <w:marLeft w:val="480"/>
          <w:marRight w:val="0"/>
          <w:marTop w:val="0"/>
          <w:marBottom w:val="0"/>
          <w:divBdr>
            <w:top w:val="none" w:sz="0" w:space="0" w:color="auto"/>
            <w:left w:val="none" w:sz="0" w:space="0" w:color="auto"/>
            <w:bottom w:val="none" w:sz="0" w:space="0" w:color="auto"/>
            <w:right w:val="none" w:sz="0" w:space="0" w:color="auto"/>
          </w:divBdr>
        </w:div>
        <w:div w:id="1016661190">
          <w:marLeft w:val="480"/>
          <w:marRight w:val="0"/>
          <w:marTop w:val="0"/>
          <w:marBottom w:val="0"/>
          <w:divBdr>
            <w:top w:val="none" w:sz="0" w:space="0" w:color="auto"/>
            <w:left w:val="none" w:sz="0" w:space="0" w:color="auto"/>
            <w:bottom w:val="none" w:sz="0" w:space="0" w:color="auto"/>
            <w:right w:val="none" w:sz="0" w:space="0" w:color="auto"/>
          </w:divBdr>
        </w:div>
        <w:div w:id="1120223087">
          <w:marLeft w:val="480"/>
          <w:marRight w:val="0"/>
          <w:marTop w:val="0"/>
          <w:marBottom w:val="0"/>
          <w:divBdr>
            <w:top w:val="none" w:sz="0" w:space="0" w:color="auto"/>
            <w:left w:val="none" w:sz="0" w:space="0" w:color="auto"/>
            <w:bottom w:val="none" w:sz="0" w:space="0" w:color="auto"/>
            <w:right w:val="none" w:sz="0" w:space="0" w:color="auto"/>
          </w:divBdr>
        </w:div>
        <w:div w:id="1123037245">
          <w:marLeft w:val="480"/>
          <w:marRight w:val="0"/>
          <w:marTop w:val="0"/>
          <w:marBottom w:val="0"/>
          <w:divBdr>
            <w:top w:val="none" w:sz="0" w:space="0" w:color="auto"/>
            <w:left w:val="none" w:sz="0" w:space="0" w:color="auto"/>
            <w:bottom w:val="none" w:sz="0" w:space="0" w:color="auto"/>
            <w:right w:val="none" w:sz="0" w:space="0" w:color="auto"/>
          </w:divBdr>
        </w:div>
        <w:div w:id="1232154978">
          <w:marLeft w:val="480"/>
          <w:marRight w:val="0"/>
          <w:marTop w:val="0"/>
          <w:marBottom w:val="0"/>
          <w:divBdr>
            <w:top w:val="none" w:sz="0" w:space="0" w:color="auto"/>
            <w:left w:val="none" w:sz="0" w:space="0" w:color="auto"/>
            <w:bottom w:val="none" w:sz="0" w:space="0" w:color="auto"/>
            <w:right w:val="none" w:sz="0" w:space="0" w:color="auto"/>
          </w:divBdr>
        </w:div>
        <w:div w:id="1379546502">
          <w:marLeft w:val="480"/>
          <w:marRight w:val="0"/>
          <w:marTop w:val="0"/>
          <w:marBottom w:val="0"/>
          <w:divBdr>
            <w:top w:val="none" w:sz="0" w:space="0" w:color="auto"/>
            <w:left w:val="none" w:sz="0" w:space="0" w:color="auto"/>
            <w:bottom w:val="none" w:sz="0" w:space="0" w:color="auto"/>
            <w:right w:val="none" w:sz="0" w:space="0" w:color="auto"/>
          </w:divBdr>
        </w:div>
        <w:div w:id="1480003607">
          <w:marLeft w:val="480"/>
          <w:marRight w:val="0"/>
          <w:marTop w:val="0"/>
          <w:marBottom w:val="0"/>
          <w:divBdr>
            <w:top w:val="none" w:sz="0" w:space="0" w:color="auto"/>
            <w:left w:val="none" w:sz="0" w:space="0" w:color="auto"/>
            <w:bottom w:val="none" w:sz="0" w:space="0" w:color="auto"/>
            <w:right w:val="none" w:sz="0" w:space="0" w:color="auto"/>
          </w:divBdr>
        </w:div>
        <w:div w:id="1486387685">
          <w:marLeft w:val="480"/>
          <w:marRight w:val="0"/>
          <w:marTop w:val="0"/>
          <w:marBottom w:val="0"/>
          <w:divBdr>
            <w:top w:val="none" w:sz="0" w:space="0" w:color="auto"/>
            <w:left w:val="none" w:sz="0" w:space="0" w:color="auto"/>
            <w:bottom w:val="none" w:sz="0" w:space="0" w:color="auto"/>
            <w:right w:val="none" w:sz="0" w:space="0" w:color="auto"/>
          </w:divBdr>
        </w:div>
        <w:div w:id="1498111201">
          <w:marLeft w:val="480"/>
          <w:marRight w:val="0"/>
          <w:marTop w:val="0"/>
          <w:marBottom w:val="0"/>
          <w:divBdr>
            <w:top w:val="none" w:sz="0" w:space="0" w:color="auto"/>
            <w:left w:val="none" w:sz="0" w:space="0" w:color="auto"/>
            <w:bottom w:val="none" w:sz="0" w:space="0" w:color="auto"/>
            <w:right w:val="none" w:sz="0" w:space="0" w:color="auto"/>
          </w:divBdr>
        </w:div>
        <w:div w:id="1788619879">
          <w:marLeft w:val="480"/>
          <w:marRight w:val="0"/>
          <w:marTop w:val="0"/>
          <w:marBottom w:val="0"/>
          <w:divBdr>
            <w:top w:val="none" w:sz="0" w:space="0" w:color="auto"/>
            <w:left w:val="none" w:sz="0" w:space="0" w:color="auto"/>
            <w:bottom w:val="none" w:sz="0" w:space="0" w:color="auto"/>
            <w:right w:val="none" w:sz="0" w:space="0" w:color="auto"/>
          </w:divBdr>
        </w:div>
        <w:div w:id="1930505694">
          <w:marLeft w:val="480"/>
          <w:marRight w:val="0"/>
          <w:marTop w:val="0"/>
          <w:marBottom w:val="0"/>
          <w:divBdr>
            <w:top w:val="none" w:sz="0" w:space="0" w:color="auto"/>
            <w:left w:val="none" w:sz="0" w:space="0" w:color="auto"/>
            <w:bottom w:val="none" w:sz="0" w:space="0" w:color="auto"/>
            <w:right w:val="none" w:sz="0" w:space="0" w:color="auto"/>
          </w:divBdr>
        </w:div>
        <w:div w:id="1930848840">
          <w:marLeft w:val="480"/>
          <w:marRight w:val="0"/>
          <w:marTop w:val="0"/>
          <w:marBottom w:val="0"/>
          <w:divBdr>
            <w:top w:val="none" w:sz="0" w:space="0" w:color="auto"/>
            <w:left w:val="none" w:sz="0" w:space="0" w:color="auto"/>
            <w:bottom w:val="none" w:sz="0" w:space="0" w:color="auto"/>
            <w:right w:val="none" w:sz="0" w:space="0" w:color="auto"/>
          </w:divBdr>
        </w:div>
        <w:div w:id="2010059384">
          <w:marLeft w:val="480"/>
          <w:marRight w:val="0"/>
          <w:marTop w:val="0"/>
          <w:marBottom w:val="0"/>
          <w:divBdr>
            <w:top w:val="none" w:sz="0" w:space="0" w:color="auto"/>
            <w:left w:val="none" w:sz="0" w:space="0" w:color="auto"/>
            <w:bottom w:val="none" w:sz="0" w:space="0" w:color="auto"/>
            <w:right w:val="none" w:sz="0" w:space="0" w:color="auto"/>
          </w:divBdr>
        </w:div>
        <w:div w:id="2047102017">
          <w:marLeft w:val="480"/>
          <w:marRight w:val="0"/>
          <w:marTop w:val="0"/>
          <w:marBottom w:val="0"/>
          <w:divBdr>
            <w:top w:val="none" w:sz="0" w:space="0" w:color="auto"/>
            <w:left w:val="none" w:sz="0" w:space="0" w:color="auto"/>
            <w:bottom w:val="none" w:sz="0" w:space="0" w:color="auto"/>
            <w:right w:val="none" w:sz="0" w:space="0" w:color="auto"/>
          </w:divBdr>
        </w:div>
        <w:div w:id="2084375598">
          <w:marLeft w:val="480"/>
          <w:marRight w:val="0"/>
          <w:marTop w:val="0"/>
          <w:marBottom w:val="0"/>
          <w:divBdr>
            <w:top w:val="none" w:sz="0" w:space="0" w:color="auto"/>
            <w:left w:val="none" w:sz="0" w:space="0" w:color="auto"/>
            <w:bottom w:val="none" w:sz="0" w:space="0" w:color="auto"/>
            <w:right w:val="none" w:sz="0" w:space="0" w:color="auto"/>
          </w:divBdr>
        </w:div>
      </w:divsChild>
    </w:div>
    <w:div w:id="305554609">
      <w:bodyDiv w:val="1"/>
      <w:marLeft w:val="0"/>
      <w:marRight w:val="0"/>
      <w:marTop w:val="0"/>
      <w:marBottom w:val="0"/>
      <w:divBdr>
        <w:top w:val="none" w:sz="0" w:space="0" w:color="auto"/>
        <w:left w:val="none" w:sz="0" w:space="0" w:color="auto"/>
        <w:bottom w:val="none" w:sz="0" w:space="0" w:color="auto"/>
        <w:right w:val="none" w:sz="0" w:space="0" w:color="auto"/>
      </w:divBdr>
    </w:div>
    <w:div w:id="305934338">
      <w:bodyDiv w:val="1"/>
      <w:marLeft w:val="0"/>
      <w:marRight w:val="0"/>
      <w:marTop w:val="0"/>
      <w:marBottom w:val="0"/>
      <w:divBdr>
        <w:top w:val="none" w:sz="0" w:space="0" w:color="auto"/>
        <w:left w:val="none" w:sz="0" w:space="0" w:color="auto"/>
        <w:bottom w:val="none" w:sz="0" w:space="0" w:color="auto"/>
        <w:right w:val="none" w:sz="0" w:space="0" w:color="auto"/>
      </w:divBdr>
    </w:div>
    <w:div w:id="306009620">
      <w:bodyDiv w:val="1"/>
      <w:marLeft w:val="0"/>
      <w:marRight w:val="0"/>
      <w:marTop w:val="0"/>
      <w:marBottom w:val="0"/>
      <w:divBdr>
        <w:top w:val="none" w:sz="0" w:space="0" w:color="auto"/>
        <w:left w:val="none" w:sz="0" w:space="0" w:color="auto"/>
        <w:bottom w:val="none" w:sz="0" w:space="0" w:color="auto"/>
        <w:right w:val="none" w:sz="0" w:space="0" w:color="auto"/>
      </w:divBdr>
    </w:div>
    <w:div w:id="306015637">
      <w:bodyDiv w:val="1"/>
      <w:marLeft w:val="0"/>
      <w:marRight w:val="0"/>
      <w:marTop w:val="0"/>
      <w:marBottom w:val="0"/>
      <w:divBdr>
        <w:top w:val="none" w:sz="0" w:space="0" w:color="auto"/>
        <w:left w:val="none" w:sz="0" w:space="0" w:color="auto"/>
        <w:bottom w:val="none" w:sz="0" w:space="0" w:color="auto"/>
        <w:right w:val="none" w:sz="0" w:space="0" w:color="auto"/>
      </w:divBdr>
    </w:div>
    <w:div w:id="306474087">
      <w:bodyDiv w:val="1"/>
      <w:marLeft w:val="0"/>
      <w:marRight w:val="0"/>
      <w:marTop w:val="0"/>
      <w:marBottom w:val="0"/>
      <w:divBdr>
        <w:top w:val="none" w:sz="0" w:space="0" w:color="auto"/>
        <w:left w:val="none" w:sz="0" w:space="0" w:color="auto"/>
        <w:bottom w:val="none" w:sz="0" w:space="0" w:color="auto"/>
        <w:right w:val="none" w:sz="0" w:space="0" w:color="auto"/>
      </w:divBdr>
    </w:div>
    <w:div w:id="306517422">
      <w:bodyDiv w:val="1"/>
      <w:marLeft w:val="0"/>
      <w:marRight w:val="0"/>
      <w:marTop w:val="0"/>
      <w:marBottom w:val="0"/>
      <w:divBdr>
        <w:top w:val="none" w:sz="0" w:space="0" w:color="auto"/>
        <w:left w:val="none" w:sz="0" w:space="0" w:color="auto"/>
        <w:bottom w:val="none" w:sz="0" w:space="0" w:color="auto"/>
        <w:right w:val="none" w:sz="0" w:space="0" w:color="auto"/>
      </w:divBdr>
    </w:div>
    <w:div w:id="306933977">
      <w:bodyDiv w:val="1"/>
      <w:marLeft w:val="0"/>
      <w:marRight w:val="0"/>
      <w:marTop w:val="0"/>
      <w:marBottom w:val="0"/>
      <w:divBdr>
        <w:top w:val="none" w:sz="0" w:space="0" w:color="auto"/>
        <w:left w:val="none" w:sz="0" w:space="0" w:color="auto"/>
        <w:bottom w:val="none" w:sz="0" w:space="0" w:color="auto"/>
        <w:right w:val="none" w:sz="0" w:space="0" w:color="auto"/>
      </w:divBdr>
    </w:div>
    <w:div w:id="306975885">
      <w:bodyDiv w:val="1"/>
      <w:marLeft w:val="0"/>
      <w:marRight w:val="0"/>
      <w:marTop w:val="0"/>
      <w:marBottom w:val="0"/>
      <w:divBdr>
        <w:top w:val="none" w:sz="0" w:space="0" w:color="auto"/>
        <w:left w:val="none" w:sz="0" w:space="0" w:color="auto"/>
        <w:bottom w:val="none" w:sz="0" w:space="0" w:color="auto"/>
        <w:right w:val="none" w:sz="0" w:space="0" w:color="auto"/>
      </w:divBdr>
    </w:div>
    <w:div w:id="306980230">
      <w:bodyDiv w:val="1"/>
      <w:marLeft w:val="0"/>
      <w:marRight w:val="0"/>
      <w:marTop w:val="0"/>
      <w:marBottom w:val="0"/>
      <w:divBdr>
        <w:top w:val="none" w:sz="0" w:space="0" w:color="auto"/>
        <w:left w:val="none" w:sz="0" w:space="0" w:color="auto"/>
        <w:bottom w:val="none" w:sz="0" w:space="0" w:color="auto"/>
        <w:right w:val="none" w:sz="0" w:space="0" w:color="auto"/>
      </w:divBdr>
    </w:div>
    <w:div w:id="307781423">
      <w:bodyDiv w:val="1"/>
      <w:marLeft w:val="0"/>
      <w:marRight w:val="0"/>
      <w:marTop w:val="0"/>
      <w:marBottom w:val="0"/>
      <w:divBdr>
        <w:top w:val="none" w:sz="0" w:space="0" w:color="auto"/>
        <w:left w:val="none" w:sz="0" w:space="0" w:color="auto"/>
        <w:bottom w:val="none" w:sz="0" w:space="0" w:color="auto"/>
        <w:right w:val="none" w:sz="0" w:space="0" w:color="auto"/>
      </w:divBdr>
    </w:div>
    <w:div w:id="308092874">
      <w:bodyDiv w:val="1"/>
      <w:marLeft w:val="0"/>
      <w:marRight w:val="0"/>
      <w:marTop w:val="0"/>
      <w:marBottom w:val="0"/>
      <w:divBdr>
        <w:top w:val="none" w:sz="0" w:space="0" w:color="auto"/>
        <w:left w:val="none" w:sz="0" w:space="0" w:color="auto"/>
        <w:bottom w:val="none" w:sz="0" w:space="0" w:color="auto"/>
        <w:right w:val="none" w:sz="0" w:space="0" w:color="auto"/>
      </w:divBdr>
    </w:div>
    <w:div w:id="308438574">
      <w:bodyDiv w:val="1"/>
      <w:marLeft w:val="0"/>
      <w:marRight w:val="0"/>
      <w:marTop w:val="0"/>
      <w:marBottom w:val="0"/>
      <w:divBdr>
        <w:top w:val="none" w:sz="0" w:space="0" w:color="auto"/>
        <w:left w:val="none" w:sz="0" w:space="0" w:color="auto"/>
        <w:bottom w:val="none" w:sz="0" w:space="0" w:color="auto"/>
        <w:right w:val="none" w:sz="0" w:space="0" w:color="auto"/>
      </w:divBdr>
    </w:div>
    <w:div w:id="308825178">
      <w:bodyDiv w:val="1"/>
      <w:marLeft w:val="0"/>
      <w:marRight w:val="0"/>
      <w:marTop w:val="0"/>
      <w:marBottom w:val="0"/>
      <w:divBdr>
        <w:top w:val="none" w:sz="0" w:space="0" w:color="auto"/>
        <w:left w:val="none" w:sz="0" w:space="0" w:color="auto"/>
        <w:bottom w:val="none" w:sz="0" w:space="0" w:color="auto"/>
        <w:right w:val="none" w:sz="0" w:space="0" w:color="auto"/>
      </w:divBdr>
    </w:div>
    <w:div w:id="309409652">
      <w:bodyDiv w:val="1"/>
      <w:marLeft w:val="0"/>
      <w:marRight w:val="0"/>
      <w:marTop w:val="0"/>
      <w:marBottom w:val="0"/>
      <w:divBdr>
        <w:top w:val="none" w:sz="0" w:space="0" w:color="auto"/>
        <w:left w:val="none" w:sz="0" w:space="0" w:color="auto"/>
        <w:bottom w:val="none" w:sz="0" w:space="0" w:color="auto"/>
        <w:right w:val="none" w:sz="0" w:space="0" w:color="auto"/>
      </w:divBdr>
    </w:div>
    <w:div w:id="309528399">
      <w:bodyDiv w:val="1"/>
      <w:marLeft w:val="0"/>
      <w:marRight w:val="0"/>
      <w:marTop w:val="0"/>
      <w:marBottom w:val="0"/>
      <w:divBdr>
        <w:top w:val="none" w:sz="0" w:space="0" w:color="auto"/>
        <w:left w:val="none" w:sz="0" w:space="0" w:color="auto"/>
        <w:bottom w:val="none" w:sz="0" w:space="0" w:color="auto"/>
        <w:right w:val="none" w:sz="0" w:space="0" w:color="auto"/>
      </w:divBdr>
    </w:div>
    <w:div w:id="309754159">
      <w:bodyDiv w:val="1"/>
      <w:marLeft w:val="0"/>
      <w:marRight w:val="0"/>
      <w:marTop w:val="0"/>
      <w:marBottom w:val="0"/>
      <w:divBdr>
        <w:top w:val="none" w:sz="0" w:space="0" w:color="auto"/>
        <w:left w:val="none" w:sz="0" w:space="0" w:color="auto"/>
        <w:bottom w:val="none" w:sz="0" w:space="0" w:color="auto"/>
        <w:right w:val="none" w:sz="0" w:space="0" w:color="auto"/>
      </w:divBdr>
    </w:div>
    <w:div w:id="309944000">
      <w:bodyDiv w:val="1"/>
      <w:marLeft w:val="0"/>
      <w:marRight w:val="0"/>
      <w:marTop w:val="0"/>
      <w:marBottom w:val="0"/>
      <w:divBdr>
        <w:top w:val="none" w:sz="0" w:space="0" w:color="auto"/>
        <w:left w:val="none" w:sz="0" w:space="0" w:color="auto"/>
        <w:bottom w:val="none" w:sz="0" w:space="0" w:color="auto"/>
        <w:right w:val="none" w:sz="0" w:space="0" w:color="auto"/>
      </w:divBdr>
    </w:div>
    <w:div w:id="309986781">
      <w:bodyDiv w:val="1"/>
      <w:marLeft w:val="0"/>
      <w:marRight w:val="0"/>
      <w:marTop w:val="0"/>
      <w:marBottom w:val="0"/>
      <w:divBdr>
        <w:top w:val="none" w:sz="0" w:space="0" w:color="auto"/>
        <w:left w:val="none" w:sz="0" w:space="0" w:color="auto"/>
        <w:bottom w:val="none" w:sz="0" w:space="0" w:color="auto"/>
        <w:right w:val="none" w:sz="0" w:space="0" w:color="auto"/>
      </w:divBdr>
    </w:div>
    <w:div w:id="310403703">
      <w:bodyDiv w:val="1"/>
      <w:marLeft w:val="0"/>
      <w:marRight w:val="0"/>
      <w:marTop w:val="0"/>
      <w:marBottom w:val="0"/>
      <w:divBdr>
        <w:top w:val="none" w:sz="0" w:space="0" w:color="auto"/>
        <w:left w:val="none" w:sz="0" w:space="0" w:color="auto"/>
        <w:bottom w:val="none" w:sz="0" w:space="0" w:color="auto"/>
        <w:right w:val="none" w:sz="0" w:space="0" w:color="auto"/>
      </w:divBdr>
    </w:div>
    <w:div w:id="310599077">
      <w:bodyDiv w:val="1"/>
      <w:marLeft w:val="0"/>
      <w:marRight w:val="0"/>
      <w:marTop w:val="0"/>
      <w:marBottom w:val="0"/>
      <w:divBdr>
        <w:top w:val="none" w:sz="0" w:space="0" w:color="auto"/>
        <w:left w:val="none" w:sz="0" w:space="0" w:color="auto"/>
        <w:bottom w:val="none" w:sz="0" w:space="0" w:color="auto"/>
        <w:right w:val="none" w:sz="0" w:space="0" w:color="auto"/>
      </w:divBdr>
    </w:div>
    <w:div w:id="310986268">
      <w:bodyDiv w:val="1"/>
      <w:marLeft w:val="0"/>
      <w:marRight w:val="0"/>
      <w:marTop w:val="0"/>
      <w:marBottom w:val="0"/>
      <w:divBdr>
        <w:top w:val="none" w:sz="0" w:space="0" w:color="auto"/>
        <w:left w:val="none" w:sz="0" w:space="0" w:color="auto"/>
        <w:bottom w:val="none" w:sz="0" w:space="0" w:color="auto"/>
        <w:right w:val="none" w:sz="0" w:space="0" w:color="auto"/>
      </w:divBdr>
    </w:div>
    <w:div w:id="311056755">
      <w:bodyDiv w:val="1"/>
      <w:marLeft w:val="0"/>
      <w:marRight w:val="0"/>
      <w:marTop w:val="0"/>
      <w:marBottom w:val="0"/>
      <w:divBdr>
        <w:top w:val="none" w:sz="0" w:space="0" w:color="auto"/>
        <w:left w:val="none" w:sz="0" w:space="0" w:color="auto"/>
        <w:bottom w:val="none" w:sz="0" w:space="0" w:color="auto"/>
        <w:right w:val="none" w:sz="0" w:space="0" w:color="auto"/>
      </w:divBdr>
    </w:div>
    <w:div w:id="311252136">
      <w:bodyDiv w:val="1"/>
      <w:marLeft w:val="0"/>
      <w:marRight w:val="0"/>
      <w:marTop w:val="0"/>
      <w:marBottom w:val="0"/>
      <w:divBdr>
        <w:top w:val="none" w:sz="0" w:space="0" w:color="auto"/>
        <w:left w:val="none" w:sz="0" w:space="0" w:color="auto"/>
        <w:bottom w:val="none" w:sz="0" w:space="0" w:color="auto"/>
        <w:right w:val="none" w:sz="0" w:space="0" w:color="auto"/>
      </w:divBdr>
    </w:div>
    <w:div w:id="311301033">
      <w:bodyDiv w:val="1"/>
      <w:marLeft w:val="0"/>
      <w:marRight w:val="0"/>
      <w:marTop w:val="0"/>
      <w:marBottom w:val="0"/>
      <w:divBdr>
        <w:top w:val="none" w:sz="0" w:space="0" w:color="auto"/>
        <w:left w:val="none" w:sz="0" w:space="0" w:color="auto"/>
        <w:bottom w:val="none" w:sz="0" w:space="0" w:color="auto"/>
        <w:right w:val="none" w:sz="0" w:space="0" w:color="auto"/>
      </w:divBdr>
    </w:div>
    <w:div w:id="311912160">
      <w:bodyDiv w:val="1"/>
      <w:marLeft w:val="0"/>
      <w:marRight w:val="0"/>
      <w:marTop w:val="0"/>
      <w:marBottom w:val="0"/>
      <w:divBdr>
        <w:top w:val="none" w:sz="0" w:space="0" w:color="auto"/>
        <w:left w:val="none" w:sz="0" w:space="0" w:color="auto"/>
        <w:bottom w:val="none" w:sz="0" w:space="0" w:color="auto"/>
        <w:right w:val="none" w:sz="0" w:space="0" w:color="auto"/>
      </w:divBdr>
    </w:div>
    <w:div w:id="312100621">
      <w:bodyDiv w:val="1"/>
      <w:marLeft w:val="0"/>
      <w:marRight w:val="0"/>
      <w:marTop w:val="0"/>
      <w:marBottom w:val="0"/>
      <w:divBdr>
        <w:top w:val="none" w:sz="0" w:space="0" w:color="auto"/>
        <w:left w:val="none" w:sz="0" w:space="0" w:color="auto"/>
        <w:bottom w:val="none" w:sz="0" w:space="0" w:color="auto"/>
        <w:right w:val="none" w:sz="0" w:space="0" w:color="auto"/>
      </w:divBdr>
    </w:div>
    <w:div w:id="312564824">
      <w:bodyDiv w:val="1"/>
      <w:marLeft w:val="0"/>
      <w:marRight w:val="0"/>
      <w:marTop w:val="0"/>
      <w:marBottom w:val="0"/>
      <w:divBdr>
        <w:top w:val="none" w:sz="0" w:space="0" w:color="auto"/>
        <w:left w:val="none" w:sz="0" w:space="0" w:color="auto"/>
        <w:bottom w:val="none" w:sz="0" w:space="0" w:color="auto"/>
        <w:right w:val="none" w:sz="0" w:space="0" w:color="auto"/>
      </w:divBdr>
    </w:div>
    <w:div w:id="312612768">
      <w:bodyDiv w:val="1"/>
      <w:marLeft w:val="0"/>
      <w:marRight w:val="0"/>
      <w:marTop w:val="0"/>
      <w:marBottom w:val="0"/>
      <w:divBdr>
        <w:top w:val="none" w:sz="0" w:space="0" w:color="auto"/>
        <w:left w:val="none" w:sz="0" w:space="0" w:color="auto"/>
        <w:bottom w:val="none" w:sz="0" w:space="0" w:color="auto"/>
        <w:right w:val="none" w:sz="0" w:space="0" w:color="auto"/>
      </w:divBdr>
    </w:div>
    <w:div w:id="312681850">
      <w:bodyDiv w:val="1"/>
      <w:marLeft w:val="0"/>
      <w:marRight w:val="0"/>
      <w:marTop w:val="0"/>
      <w:marBottom w:val="0"/>
      <w:divBdr>
        <w:top w:val="none" w:sz="0" w:space="0" w:color="auto"/>
        <w:left w:val="none" w:sz="0" w:space="0" w:color="auto"/>
        <w:bottom w:val="none" w:sz="0" w:space="0" w:color="auto"/>
        <w:right w:val="none" w:sz="0" w:space="0" w:color="auto"/>
      </w:divBdr>
    </w:div>
    <w:div w:id="312954856">
      <w:bodyDiv w:val="1"/>
      <w:marLeft w:val="0"/>
      <w:marRight w:val="0"/>
      <w:marTop w:val="0"/>
      <w:marBottom w:val="0"/>
      <w:divBdr>
        <w:top w:val="none" w:sz="0" w:space="0" w:color="auto"/>
        <w:left w:val="none" w:sz="0" w:space="0" w:color="auto"/>
        <w:bottom w:val="none" w:sz="0" w:space="0" w:color="auto"/>
        <w:right w:val="none" w:sz="0" w:space="0" w:color="auto"/>
      </w:divBdr>
    </w:div>
    <w:div w:id="313029090">
      <w:bodyDiv w:val="1"/>
      <w:marLeft w:val="0"/>
      <w:marRight w:val="0"/>
      <w:marTop w:val="0"/>
      <w:marBottom w:val="0"/>
      <w:divBdr>
        <w:top w:val="none" w:sz="0" w:space="0" w:color="auto"/>
        <w:left w:val="none" w:sz="0" w:space="0" w:color="auto"/>
        <w:bottom w:val="none" w:sz="0" w:space="0" w:color="auto"/>
        <w:right w:val="none" w:sz="0" w:space="0" w:color="auto"/>
      </w:divBdr>
    </w:div>
    <w:div w:id="313682481">
      <w:bodyDiv w:val="1"/>
      <w:marLeft w:val="0"/>
      <w:marRight w:val="0"/>
      <w:marTop w:val="0"/>
      <w:marBottom w:val="0"/>
      <w:divBdr>
        <w:top w:val="none" w:sz="0" w:space="0" w:color="auto"/>
        <w:left w:val="none" w:sz="0" w:space="0" w:color="auto"/>
        <w:bottom w:val="none" w:sz="0" w:space="0" w:color="auto"/>
        <w:right w:val="none" w:sz="0" w:space="0" w:color="auto"/>
      </w:divBdr>
    </w:div>
    <w:div w:id="314185724">
      <w:bodyDiv w:val="1"/>
      <w:marLeft w:val="0"/>
      <w:marRight w:val="0"/>
      <w:marTop w:val="0"/>
      <w:marBottom w:val="0"/>
      <w:divBdr>
        <w:top w:val="none" w:sz="0" w:space="0" w:color="auto"/>
        <w:left w:val="none" w:sz="0" w:space="0" w:color="auto"/>
        <w:bottom w:val="none" w:sz="0" w:space="0" w:color="auto"/>
        <w:right w:val="none" w:sz="0" w:space="0" w:color="auto"/>
      </w:divBdr>
    </w:div>
    <w:div w:id="314258001">
      <w:bodyDiv w:val="1"/>
      <w:marLeft w:val="0"/>
      <w:marRight w:val="0"/>
      <w:marTop w:val="0"/>
      <w:marBottom w:val="0"/>
      <w:divBdr>
        <w:top w:val="none" w:sz="0" w:space="0" w:color="auto"/>
        <w:left w:val="none" w:sz="0" w:space="0" w:color="auto"/>
        <w:bottom w:val="none" w:sz="0" w:space="0" w:color="auto"/>
        <w:right w:val="none" w:sz="0" w:space="0" w:color="auto"/>
      </w:divBdr>
    </w:div>
    <w:div w:id="314456456">
      <w:bodyDiv w:val="1"/>
      <w:marLeft w:val="0"/>
      <w:marRight w:val="0"/>
      <w:marTop w:val="0"/>
      <w:marBottom w:val="0"/>
      <w:divBdr>
        <w:top w:val="none" w:sz="0" w:space="0" w:color="auto"/>
        <w:left w:val="none" w:sz="0" w:space="0" w:color="auto"/>
        <w:bottom w:val="none" w:sz="0" w:space="0" w:color="auto"/>
        <w:right w:val="none" w:sz="0" w:space="0" w:color="auto"/>
      </w:divBdr>
    </w:div>
    <w:div w:id="314846833">
      <w:bodyDiv w:val="1"/>
      <w:marLeft w:val="0"/>
      <w:marRight w:val="0"/>
      <w:marTop w:val="0"/>
      <w:marBottom w:val="0"/>
      <w:divBdr>
        <w:top w:val="none" w:sz="0" w:space="0" w:color="auto"/>
        <w:left w:val="none" w:sz="0" w:space="0" w:color="auto"/>
        <w:bottom w:val="none" w:sz="0" w:space="0" w:color="auto"/>
        <w:right w:val="none" w:sz="0" w:space="0" w:color="auto"/>
      </w:divBdr>
    </w:div>
    <w:div w:id="314915735">
      <w:bodyDiv w:val="1"/>
      <w:marLeft w:val="0"/>
      <w:marRight w:val="0"/>
      <w:marTop w:val="0"/>
      <w:marBottom w:val="0"/>
      <w:divBdr>
        <w:top w:val="none" w:sz="0" w:space="0" w:color="auto"/>
        <w:left w:val="none" w:sz="0" w:space="0" w:color="auto"/>
        <w:bottom w:val="none" w:sz="0" w:space="0" w:color="auto"/>
        <w:right w:val="none" w:sz="0" w:space="0" w:color="auto"/>
      </w:divBdr>
    </w:div>
    <w:div w:id="315302911">
      <w:bodyDiv w:val="1"/>
      <w:marLeft w:val="0"/>
      <w:marRight w:val="0"/>
      <w:marTop w:val="0"/>
      <w:marBottom w:val="0"/>
      <w:divBdr>
        <w:top w:val="none" w:sz="0" w:space="0" w:color="auto"/>
        <w:left w:val="none" w:sz="0" w:space="0" w:color="auto"/>
        <w:bottom w:val="none" w:sz="0" w:space="0" w:color="auto"/>
        <w:right w:val="none" w:sz="0" w:space="0" w:color="auto"/>
      </w:divBdr>
    </w:div>
    <w:div w:id="315379826">
      <w:bodyDiv w:val="1"/>
      <w:marLeft w:val="0"/>
      <w:marRight w:val="0"/>
      <w:marTop w:val="0"/>
      <w:marBottom w:val="0"/>
      <w:divBdr>
        <w:top w:val="none" w:sz="0" w:space="0" w:color="auto"/>
        <w:left w:val="none" w:sz="0" w:space="0" w:color="auto"/>
        <w:bottom w:val="none" w:sz="0" w:space="0" w:color="auto"/>
        <w:right w:val="none" w:sz="0" w:space="0" w:color="auto"/>
      </w:divBdr>
    </w:div>
    <w:div w:id="315644275">
      <w:bodyDiv w:val="1"/>
      <w:marLeft w:val="0"/>
      <w:marRight w:val="0"/>
      <w:marTop w:val="0"/>
      <w:marBottom w:val="0"/>
      <w:divBdr>
        <w:top w:val="none" w:sz="0" w:space="0" w:color="auto"/>
        <w:left w:val="none" w:sz="0" w:space="0" w:color="auto"/>
        <w:bottom w:val="none" w:sz="0" w:space="0" w:color="auto"/>
        <w:right w:val="none" w:sz="0" w:space="0" w:color="auto"/>
      </w:divBdr>
    </w:div>
    <w:div w:id="315692274">
      <w:bodyDiv w:val="1"/>
      <w:marLeft w:val="0"/>
      <w:marRight w:val="0"/>
      <w:marTop w:val="0"/>
      <w:marBottom w:val="0"/>
      <w:divBdr>
        <w:top w:val="none" w:sz="0" w:space="0" w:color="auto"/>
        <w:left w:val="none" w:sz="0" w:space="0" w:color="auto"/>
        <w:bottom w:val="none" w:sz="0" w:space="0" w:color="auto"/>
        <w:right w:val="none" w:sz="0" w:space="0" w:color="auto"/>
      </w:divBdr>
    </w:div>
    <w:div w:id="315913133">
      <w:bodyDiv w:val="1"/>
      <w:marLeft w:val="0"/>
      <w:marRight w:val="0"/>
      <w:marTop w:val="0"/>
      <w:marBottom w:val="0"/>
      <w:divBdr>
        <w:top w:val="none" w:sz="0" w:space="0" w:color="auto"/>
        <w:left w:val="none" w:sz="0" w:space="0" w:color="auto"/>
        <w:bottom w:val="none" w:sz="0" w:space="0" w:color="auto"/>
        <w:right w:val="none" w:sz="0" w:space="0" w:color="auto"/>
      </w:divBdr>
    </w:div>
    <w:div w:id="315915825">
      <w:bodyDiv w:val="1"/>
      <w:marLeft w:val="0"/>
      <w:marRight w:val="0"/>
      <w:marTop w:val="0"/>
      <w:marBottom w:val="0"/>
      <w:divBdr>
        <w:top w:val="none" w:sz="0" w:space="0" w:color="auto"/>
        <w:left w:val="none" w:sz="0" w:space="0" w:color="auto"/>
        <w:bottom w:val="none" w:sz="0" w:space="0" w:color="auto"/>
        <w:right w:val="none" w:sz="0" w:space="0" w:color="auto"/>
      </w:divBdr>
    </w:div>
    <w:div w:id="316152861">
      <w:bodyDiv w:val="1"/>
      <w:marLeft w:val="0"/>
      <w:marRight w:val="0"/>
      <w:marTop w:val="0"/>
      <w:marBottom w:val="0"/>
      <w:divBdr>
        <w:top w:val="none" w:sz="0" w:space="0" w:color="auto"/>
        <w:left w:val="none" w:sz="0" w:space="0" w:color="auto"/>
        <w:bottom w:val="none" w:sz="0" w:space="0" w:color="auto"/>
        <w:right w:val="none" w:sz="0" w:space="0" w:color="auto"/>
      </w:divBdr>
    </w:div>
    <w:div w:id="317420523">
      <w:bodyDiv w:val="1"/>
      <w:marLeft w:val="0"/>
      <w:marRight w:val="0"/>
      <w:marTop w:val="0"/>
      <w:marBottom w:val="0"/>
      <w:divBdr>
        <w:top w:val="none" w:sz="0" w:space="0" w:color="auto"/>
        <w:left w:val="none" w:sz="0" w:space="0" w:color="auto"/>
        <w:bottom w:val="none" w:sz="0" w:space="0" w:color="auto"/>
        <w:right w:val="none" w:sz="0" w:space="0" w:color="auto"/>
      </w:divBdr>
    </w:div>
    <w:div w:id="317729897">
      <w:bodyDiv w:val="1"/>
      <w:marLeft w:val="0"/>
      <w:marRight w:val="0"/>
      <w:marTop w:val="0"/>
      <w:marBottom w:val="0"/>
      <w:divBdr>
        <w:top w:val="none" w:sz="0" w:space="0" w:color="auto"/>
        <w:left w:val="none" w:sz="0" w:space="0" w:color="auto"/>
        <w:bottom w:val="none" w:sz="0" w:space="0" w:color="auto"/>
        <w:right w:val="none" w:sz="0" w:space="0" w:color="auto"/>
      </w:divBdr>
    </w:div>
    <w:div w:id="318308383">
      <w:bodyDiv w:val="1"/>
      <w:marLeft w:val="0"/>
      <w:marRight w:val="0"/>
      <w:marTop w:val="0"/>
      <w:marBottom w:val="0"/>
      <w:divBdr>
        <w:top w:val="none" w:sz="0" w:space="0" w:color="auto"/>
        <w:left w:val="none" w:sz="0" w:space="0" w:color="auto"/>
        <w:bottom w:val="none" w:sz="0" w:space="0" w:color="auto"/>
        <w:right w:val="none" w:sz="0" w:space="0" w:color="auto"/>
      </w:divBdr>
    </w:div>
    <w:div w:id="318771898">
      <w:bodyDiv w:val="1"/>
      <w:marLeft w:val="0"/>
      <w:marRight w:val="0"/>
      <w:marTop w:val="0"/>
      <w:marBottom w:val="0"/>
      <w:divBdr>
        <w:top w:val="none" w:sz="0" w:space="0" w:color="auto"/>
        <w:left w:val="none" w:sz="0" w:space="0" w:color="auto"/>
        <w:bottom w:val="none" w:sz="0" w:space="0" w:color="auto"/>
        <w:right w:val="none" w:sz="0" w:space="0" w:color="auto"/>
      </w:divBdr>
    </w:div>
    <w:div w:id="318848072">
      <w:bodyDiv w:val="1"/>
      <w:marLeft w:val="0"/>
      <w:marRight w:val="0"/>
      <w:marTop w:val="0"/>
      <w:marBottom w:val="0"/>
      <w:divBdr>
        <w:top w:val="none" w:sz="0" w:space="0" w:color="auto"/>
        <w:left w:val="none" w:sz="0" w:space="0" w:color="auto"/>
        <w:bottom w:val="none" w:sz="0" w:space="0" w:color="auto"/>
        <w:right w:val="none" w:sz="0" w:space="0" w:color="auto"/>
      </w:divBdr>
    </w:div>
    <w:div w:id="319699678">
      <w:bodyDiv w:val="1"/>
      <w:marLeft w:val="0"/>
      <w:marRight w:val="0"/>
      <w:marTop w:val="0"/>
      <w:marBottom w:val="0"/>
      <w:divBdr>
        <w:top w:val="none" w:sz="0" w:space="0" w:color="auto"/>
        <w:left w:val="none" w:sz="0" w:space="0" w:color="auto"/>
        <w:bottom w:val="none" w:sz="0" w:space="0" w:color="auto"/>
        <w:right w:val="none" w:sz="0" w:space="0" w:color="auto"/>
      </w:divBdr>
    </w:div>
    <w:div w:id="319969461">
      <w:bodyDiv w:val="1"/>
      <w:marLeft w:val="0"/>
      <w:marRight w:val="0"/>
      <w:marTop w:val="0"/>
      <w:marBottom w:val="0"/>
      <w:divBdr>
        <w:top w:val="none" w:sz="0" w:space="0" w:color="auto"/>
        <w:left w:val="none" w:sz="0" w:space="0" w:color="auto"/>
        <w:bottom w:val="none" w:sz="0" w:space="0" w:color="auto"/>
        <w:right w:val="none" w:sz="0" w:space="0" w:color="auto"/>
      </w:divBdr>
    </w:div>
    <w:div w:id="320160010">
      <w:bodyDiv w:val="1"/>
      <w:marLeft w:val="0"/>
      <w:marRight w:val="0"/>
      <w:marTop w:val="0"/>
      <w:marBottom w:val="0"/>
      <w:divBdr>
        <w:top w:val="none" w:sz="0" w:space="0" w:color="auto"/>
        <w:left w:val="none" w:sz="0" w:space="0" w:color="auto"/>
        <w:bottom w:val="none" w:sz="0" w:space="0" w:color="auto"/>
        <w:right w:val="none" w:sz="0" w:space="0" w:color="auto"/>
      </w:divBdr>
    </w:div>
    <w:div w:id="320349305">
      <w:bodyDiv w:val="1"/>
      <w:marLeft w:val="0"/>
      <w:marRight w:val="0"/>
      <w:marTop w:val="0"/>
      <w:marBottom w:val="0"/>
      <w:divBdr>
        <w:top w:val="none" w:sz="0" w:space="0" w:color="auto"/>
        <w:left w:val="none" w:sz="0" w:space="0" w:color="auto"/>
        <w:bottom w:val="none" w:sz="0" w:space="0" w:color="auto"/>
        <w:right w:val="none" w:sz="0" w:space="0" w:color="auto"/>
      </w:divBdr>
    </w:div>
    <w:div w:id="320695436">
      <w:bodyDiv w:val="1"/>
      <w:marLeft w:val="0"/>
      <w:marRight w:val="0"/>
      <w:marTop w:val="0"/>
      <w:marBottom w:val="0"/>
      <w:divBdr>
        <w:top w:val="none" w:sz="0" w:space="0" w:color="auto"/>
        <w:left w:val="none" w:sz="0" w:space="0" w:color="auto"/>
        <w:bottom w:val="none" w:sz="0" w:space="0" w:color="auto"/>
        <w:right w:val="none" w:sz="0" w:space="0" w:color="auto"/>
      </w:divBdr>
    </w:div>
    <w:div w:id="320895371">
      <w:bodyDiv w:val="1"/>
      <w:marLeft w:val="0"/>
      <w:marRight w:val="0"/>
      <w:marTop w:val="0"/>
      <w:marBottom w:val="0"/>
      <w:divBdr>
        <w:top w:val="none" w:sz="0" w:space="0" w:color="auto"/>
        <w:left w:val="none" w:sz="0" w:space="0" w:color="auto"/>
        <w:bottom w:val="none" w:sz="0" w:space="0" w:color="auto"/>
        <w:right w:val="none" w:sz="0" w:space="0" w:color="auto"/>
      </w:divBdr>
    </w:div>
    <w:div w:id="322046761">
      <w:bodyDiv w:val="1"/>
      <w:marLeft w:val="0"/>
      <w:marRight w:val="0"/>
      <w:marTop w:val="0"/>
      <w:marBottom w:val="0"/>
      <w:divBdr>
        <w:top w:val="none" w:sz="0" w:space="0" w:color="auto"/>
        <w:left w:val="none" w:sz="0" w:space="0" w:color="auto"/>
        <w:bottom w:val="none" w:sz="0" w:space="0" w:color="auto"/>
        <w:right w:val="none" w:sz="0" w:space="0" w:color="auto"/>
      </w:divBdr>
    </w:div>
    <w:div w:id="322508774">
      <w:bodyDiv w:val="1"/>
      <w:marLeft w:val="0"/>
      <w:marRight w:val="0"/>
      <w:marTop w:val="0"/>
      <w:marBottom w:val="0"/>
      <w:divBdr>
        <w:top w:val="none" w:sz="0" w:space="0" w:color="auto"/>
        <w:left w:val="none" w:sz="0" w:space="0" w:color="auto"/>
        <w:bottom w:val="none" w:sz="0" w:space="0" w:color="auto"/>
        <w:right w:val="none" w:sz="0" w:space="0" w:color="auto"/>
      </w:divBdr>
    </w:div>
    <w:div w:id="322583112">
      <w:bodyDiv w:val="1"/>
      <w:marLeft w:val="0"/>
      <w:marRight w:val="0"/>
      <w:marTop w:val="0"/>
      <w:marBottom w:val="0"/>
      <w:divBdr>
        <w:top w:val="none" w:sz="0" w:space="0" w:color="auto"/>
        <w:left w:val="none" w:sz="0" w:space="0" w:color="auto"/>
        <w:bottom w:val="none" w:sz="0" w:space="0" w:color="auto"/>
        <w:right w:val="none" w:sz="0" w:space="0" w:color="auto"/>
      </w:divBdr>
    </w:div>
    <w:div w:id="322587543">
      <w:bodyDiv w:val="1"/>
      <w:marLeft w:val="0"/>
      <w:marRight w:val="0"/>
      <w:marTop w:val="0"/>
      <w:marBottom w:val="0"/>
      <w:divBdr>
        <w:top w:val="none" w:sz="0" w:space="0" w:color="auto"/>
        <w:left w:val="none" w:sz="0" w:space="0" w:color="auto"/>
        <w:bottom w:val="none" w:sz="0" w:space="0" w:color="auto"/>
        <w:right w:val="none" w:sz="0" w:space="0" w:color="auto"/>
      </w:divBdr>
    </w:div>
    <w:div w:id="323704384">
      <w:bodyDiv w:val="1"/>
      <w:marLeft w:val="0"/>
      <w:marRight w:val="0"/>
      <w:marTop w:val="0"/>
      <w:marBottom w:val="0"/>
      <w:divBdr>
        <w:top w:val="none" w:sz="0" w:space="0" w:color="auto"/>
        <w:left w:val="none" w:sz="0" w:space="0" w:color="auto"/>
        <w:bottom w:val="none" w:sz="0" w:space="0" w:color="auto"/>
        <w:right w:val="none" w:sz="0" w:space="0" w:color="auto"/>
      </w:divBdr>
    </w:div>
    <w:div w:id="323898344">
      <w:bodyDiv w:val="1"/>
      <w:marLeft w:val="0"/>
      <w:marRight w:val="0"/>
      <w:marTop w:val="0"/>
      <w:marBottom w:val="0"/>
      <w:divBdr>
        <w:top w:val="none" w:sz="0" w:space="0" w:color="auto"/>
        <w:left w:val="none" w:sz="0" w:space="0" w:color="auto"/>
        <w:bottom w:val="none" w:sz="0" w:space="0" w:color="auto"/>
        <w:right w:val="none" w:sz="0" w:space="0" w:color="auto"/>
      </w:divBdr>
    </w:div>
    <w:div w:id="324207652">
      <w:bodyDiv w:val="1"/>
      <w:marLeft w:val="0"/>
      <w:marRight w:val="0"/>
      <w:marTop w:val="0"/>
      <w:marBottom w:val="0"/>
      <w:divBdr>
        <w:top w:val="none" w:sz="0" w:space="0" w:color="auto"/>
        <w:left w:val="none" w:sz="0" w:space="0" w:color="auto"/>
        <w:bottom w:val="none" w:sz="0" w:space="0" w:color="auto"/>
        <w:right w:val="none" w:sz="0" w:space="0" w:color="auto"/>
      </w:divBdr>
    </w:div>
    <w:div w:id="324364602">
      <w:bodyDiv w:val="1"/>
      <w:marLeft w:val="0"/>
      <w:marRight w:val="0"/>
      <w:marTop w:val="0"/>
      <w:marBottom w:val="0"/>
      <w:divBdr>
        <w:top w:val="none" w:sz="0" w:space="0" w:color="auto"/>
        <w:left w:val="none" w:sz="0" w:space="0" w:color="auto"/>
        <w:bottom w:val="none" w:sz="0" w:space="0" w:color="auto"/>
        <w:right w:val="none" w:sz="0" w:space="0" w:color="auto"/>
      </w:divBdr>
    </w:div>
    <w:div w:id="324552150">
      <w:bodyDiv w:val="1"/>
      <w:marLeft w:val="0"/>
      <w:marRight w:val="0"/>
      <w:marTop w:val="0"/>
      <w:marBottom w:val="0"/>
      <w:divBdr>
        <w:top w:val="none" w:sz="0" w:space="0" w:color="auto"/>
        <w:left w:val="none" w:sz="0" w:space="0" w:color="auto"/>
        <w:bottom w:val="none" w:sz="0" w:space="0" w:color="auto"/>
        <w:right w:val="none" w:sz="0" w:space="0" w:color="auto"/>
      </w:divBdr>
    </w:div>
    <w:div w:id="324672663">
      <w:bodyDiv w:val="1"/>
      <w:marLeft w:val="0"/>
      <w:marRight w:val="0"/>
      <w:marTop w:val="0"/>
      <w:marBottom w:val="0"/>
      <w:divBdr>
        <w:top w:val="none" w:sz="0" w:space="0" w:color="auto"/>
        <w:left w:val="none" w:sz="0" w:space="0" w:color="auto"/>
        <w:bottom w:val="none" w:sz="0" w:space="0" w:color="auto"/>
        <w:right w:val="none" w:sz="0" w:space="0" w:color="auto"/>
      </w:divBdr>
    </w:div>
    <w:div w:id="325015370">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133373">
      <w:bodyDiv w:val="1"/>
      <w:marLeft w:val="0"/>
      <w:marRight w:val="0"/>
      <w:marTop w:val="0"/>
      <w:marBottom w:val="0"/>
      <w:divBdr>
        <w:top w:val="none" w:sz="0" w:space="0" w:color="auto"/>
        <w:left w:val="none" w:sz="0" w:space="0" w:color="auto"/>
        <w:bottom w:val="none" w:sz="0" w:space="0" w:color="auto"/>
        <w:right w:val="none" w:sz="0" w:space="0" w:color="auto"/>
      </w:divBdr>
    </w:div>
    <w:div w:id="325866248">
      <w:bodyDiv w:val="1"/>
      <w:marLeft w:val="0"/>
      <w:marRight w:val="0"/>
      <w:marTop w:val="0"/>
      <w:marBottom w:val="0"/>
      <w:divBdr>
        <w:top w:val="none" w:sz="0" w:space="0" w:color="auto"/>
        <w:left w:val="none" w:sz="0" w:space="0" w:color="auto"/>
        <w:bottom w:val="none" w:sz="0" w:space="0" w:color="auto"/>
        <w:right w:val="none" w:sz="0" w:space="0" w:color="auto"/>
      </w:divBdr>
    </w:div>
    <w:div w:id="325938472">
      <w:bodyDiv w:val="1"/>
      <w:marLeft w:val="0"/>
      <w:marRight w:val="0"/>
      <w:marTop w:val="0"/>
      <w:marBottom w:val="0"/>
      <w:divBdr>
        <w:top w:val="none" w:sz="0" w:space="0" w:color="auto"/>
        <w:left w:val="none" w:sz="0" w:space="0" w:color="auto"/>
        <w:bottom w:val="none" w:sz="0" w:space="0" w:color="auto"/>
        <w:right w:val="none" w:sz="0" w:space="0" w:color="auto"/>
      </w:divBdr>
      <w:divsChild>
        <w:div w:id="6904685">
          <w:marLeft w:val="480"/>
          <w:marRight w:val="0"/>
          <w:marTop w:val="0"/>
          <w:marBottom w:val="0"/>
          <w:divBdr>
            <w:top w:val="none" w:sz="0" w:space="0" w:color="auto"/>
            <w:left w:val="none" w:sz="0" w:space="0" w:color="auto"/>
            <w:bottom w:val="none" w:sz="0" w:space="0" w:color="auto"/>
            <w:right w:val="none" w:sz="0" w:space="0" w:color="auto"/>
          </w:divBdr>
        </w:div>
        <w:div w:id="78261363">
          <w:marLeft w:val="480"/>
          <w:marRight w:val="0"/>
          <w:marTop w:val="0"/>
          <w:marBottom w:val="0"/>
          <w:divBdr>
            <w:top w:val="none" w:sz="0" w:space="0" w:color="auto"/>
            <w:left w:val="none" w:sz="0" w:space="0" w:color="auto"/>
            <w:bottom w:val="none" w:sz="0" w:space="0" w:color="auto"/>
            <w:right w:val="none" w:sz="0" w:space="0" w:color="auto"/>
          </w:divBdr>
        </w:div>
        <w:div w:id="165488505">
          <w:marLeft w:val="480"/>
          <w:marRight w:val="0"/>
          <w:marTop w:val="0"/>
          <w:marBottom w:val="0"/>
          <w:divBdr>
            <w:top w:val="none" w:sz="0" w:space="0" w:color="auto"/>
            <w:left w:val="none" w:sz="0" w:space="0" w:color="auto"/>
            <w:bottom w:val="none" w:sz="0" w:space="0" w:color="auto"/>
            <w:right w:val="none" w:sz="0" w:space="0" w:color="auto"/>
          </w:divBdr>
        </w:div>
        <w:div w:id="460148903">
          <w:marLeft w:val="480"/>
          <w:marRight w:val="0"/>
          <w:marTop w:val="0"/>
          <w:marBottom w:val="0"/>
          <w:divBdr>
            <w:top w:val="none" w:sz="0" w:space="0" w:color="auto"/>
            <w:left w:val="none" w:sz="0" w:space="0" w:color="auto"/>
            <w:bottom w:val="none" w:sz="0" w:space="0" w:color="auto"/>
            <w:right w:val="none" w:sz="0" w:space="0" w:color="auto"/>
          </w:divBdr>
        </w:div>
        <w:div w:id="471680469">
          <w:marLeft w:val="480"/>
          <w:marRight w:val="0"/>
          <w:marTop w:val="0"/>
          <w:marBottom w:val="0"/>
          <w:divBdr>
            <w:top w:val="none" w:sz="0" w:space="0" w:color="auto"/>
            <w:left w:val="none" w:sz="0" w:space="0" w:color="auto"/>
            <w:bottom w:val="none" w:sz="0" w:space="0" w:color="auto"/>
            <w:right w:val="none" w:sz="0" w:space="0" w:color="auto"/>
          </w:divBdr>
        </w:div>
        <w:div w:id="504708907">
          <w:marLeft w:val="480"/>
          <w:marRight w:val="0"/>
          <w:marTop w:val="0"/>
          <w:marBottom w:val="0"/>
          <w:divBdr>
            <w:top w:val="none" w:sz="0" w:space="0" w:color="auto"/>
            <w:left w:val="none" w:sz="0" w:space="0" w:color="auto"/>
            <w:bottom w:val="none" w:sz="0" w:space="0" w:color="auto"/>
            <w:right w:val="none" w:sz="0" w:space="0" w:color="auto"/>
          </w:divBdr>
        </w:div>
        <w:div w:id="729840669">
          <w:marLeft w:val="480"/>
          <w:marRight w:val="0"/>
          <w:marTop w:val="0"/>
          <w:marBottom w:val="0"/>
          <w:divBdr>
            <w:top w:val="none" w:sz="0" w:space="0" w:color="auto"/>
            <w:left w:val="none" w:sz="0" w:space="0" w:color="auto"/>
            <w:bottom w:val="none" w:sz="0" w:space="0" w:color="auto"/>
            <w:right w:val="none" w:sz="0" w:space="0" w:color="auto"/>
          </w:divBdr>
        </w:div>
        <w:div w:id="752750330">
          <w:marLeft w:val="480"/>
          <w:marRight w:val="0"/>
          <w:marTop w:val="0"/>
          <w:marBottom w:val="0"/>
          <w:divBdr>
            <w:top w:val="none" w:sz="0" w:space="0" w:color="auto"/>
            <w:left w:val="none" w:sz="0" w:space="0" w:color="auto"/>
            <w:bottom w:val="none" w:sz="0" w:space="0" w:color="auto"/>
            <w:right w:val="none" w:sz="0" w:space="0" w:color="auto"/>
          </w:divBdr>
        </w:div>
        <w:div w:id="916014324">
          <w:marLeft w:val="480"/>
          <w:marRight w:val="0"/>
          <w:marTop w:val="0"/>
          <w:marBottom w:val="0"/>
          <w:divBdr>
            <w:top w:val="none" w:sz="0" w:space="0" w:color="auto"/>
            <w:left w:val="none" w:sz="0" w:space="0" w:color="auto"/>
            <w:bottom w:val="none" w:sz="0" w:space="0" w:color="auto"/>
            <w:right w:val="none" w:sz="0" w:space="0" w:color="auto"/>
          </w:divBdr>
        </w:div>
        <w:div w:id="946615562">
          <w:marLeft w:val="480"/>
          <w:marRight w:val="0"/>
          <w:marTop w:val="0"/>
          <w:marBottom w:val="0"/>
          <w:divBdr>
            <w:top w:val="none" w:sz="0" w:space="0" w:color="auto"/>
            <w:left w:val="none" w:sz="0" w:space="0" w:color="auto"/>
            <w:bottom w:val="none" w:sz="0" w:space="0" w:color="auto"/>
            <w:right w:val="none" w:sz="0" w:space="0" w:color="auto"/>
          </w:divBdr>
        </w:div>
        <w:div w:id="1045299355">
          <w:marLeft w:val="480"/>
          <w:marRight w:val="0"/>
          <w:marTop w:val="0"/>
          <w:marBottom w:val="0"/>
          <w:divBdr>
            <w:top w:val="none" w:sz="0" w:space="0" w:color="auto"/>
            <w:left w:val="none" w:sz="0" w:space="0" w:color="auto"/>
            <w:bottom w:val="none" w:sz="0" w:space="0" w:color="auto"/>
            <w:right w:val="none" w:sz="0" w:space="0" w:color="auto"/>
          </w:divBdr>
        </w:div>
        <w:div w:id="1085146594">
          <w:marLeft w:val="480"/>
          <w:marRight w:val="0"/>
          <w:marTop w:val="0"/>
          <w:marBottom w:val="0"/>
          <w:divBdr>
            <w:top w:val="none" w:sz="0" w:space="0" w:color="auto"/>
            <w:left w:val="none" w:sz="0" w:space="0" w:color="auto"/>
            <w:bottom w:val="none" w:sz="0" w:space="0" w:color="auto"/>
            <w:right w:val="none" w:sz="0" w:space="0" w:color="auto"/>
          </w:divBdr>
        </w:div>
        <w:div w:id="1165852616">
          <w:marLeft w:val="480"/>
          <w:marRight w:val="0"/>
          <w:marTop w:val="0"/>
          <w:marBottom w:val="0"/>
          <w:divBdr>
            <w:top w:val="none" w:sz="0" w:space="0" w:color="auto"/>
            <w:left w:val="none" w:sz="0" w:space="0" w:color="auto"/>
            <w:bottom w:val="none" w:sz="0" w:space="0" w:color="auto"/>
            <w:right w:val="none" w:sz="0" w:space="0" w:color="auto"/>
          </w:divBdr>
        </w:div>
        <w:div w:id="1225413771">
          <w:marLeft w:val="480"/>
          <w:marRight w:val="0"/>
          <w:marTop w:val="0"/>
          <w:marBottom w:val="0"/>
          <w:divBdr>
            <w:top w:val="none" w:sz="0" w:space="0" w:color="auto"/>
            <w:left w:val="none" w:sz="0" w:space="0" w:color="auto"/>
            <w:bottom w:val="none" w:sz="0" w:space="0" w:color="auto"/>
            <w:right w:val="none" w:sz="0" w:space="0" w:color="auto"/>
          </w:divBdr>
        </w:div>
        <w:div w:id="1333992453">
          <w:marLeft w:val="480"/>
          <w:marRight w:val="0"/>
          <w:marTop w:val="0"/>
          <w:marBottom w:val="0"/>
          <w:divBdr>
            <w:top w:val="none" w:sz="0" w:space="0" w:color="auto"/>
            <w:left w:val="none" w:sz="0" w:space="0" w:color="auto"/>
            <w:bottom w:val="none" w:sz="0" w:space="0" w:color="auto"/>
            <w:right w:val="none" w:sz="0" w:space="0" w:color="auto"/>
          </w:divBdr>
        </w:div>
        <w:div w:id="1440831655">
          <w:marLeft w:val="480"/>
          <w:marRight w:val="0"/>
          <w:marTop w:val="0"/>
          <w:marBottom w:val="0"/>
          <w:divBdr>
            <w:top w:val="none" w:sz="0" w:space="0" w:color="auto"/>
            <w:left w:val="none" w:sz="0" w:space="0" w:color="auto"/>
            <w:bottom w:val="none" w:sz="0" w:space="0" w:color="auto"/>
            <w:right w:val="none" w:sz="0" w:space="0" w:color="auto"/>
          </w:divBdr>
        </w:div>
        <w:div w:id="1573126471">
          <w:marLeft w:val="480"/>
          <w:marRight w:val="0"/>
          <w:marTop w:val="0"/>
          <w:marBottom w:val="0"/>
          <w:divBdr>
            <w:top w:val="none" w:sz="0" w:space="0" w:color="auto"/>
            <w:left w:val="none" w:sz="0" w:space="0" w:color="auto"/>
            <w:bottom w:val="none" w:sz="0" w:space="0" w:color="auto"/>
            <w:right w:val="none" w:sz="0" w:space="0" w:color="auto"/>
          </w:divBdr>
        </w:div>
        <w:div w:id="1602253061">
          <w:marLeft w:val="480"/>
          <w:marRight w:val="0"/>
          <w:marTop w:val="0"/>
          <w:marBottom w:val="0"/>
          <w:divBdr>
            <w:top w:val="none" w:sz="0" w:space="0" w:color="auto"/>
            <w:left w:val="none" w:sz="0" w:space="0" w:color="auto"/>
            <w:bottom w:val="none" w:sz="0" w:space="0" w:color="auto"/>
            <w:right w:val="none" w:sz="0" w:space="0" w:color="auto"/>
          </w:divBdr>
        </w:div>
        <w:div w:id="1612082879">
          <w:marLeft w:val="480"/>
          <w:marRight w:val="0"/>
          <w:marTop w:val="0"/>
          <w:marBottom w:val="0"/>
          <w:divBdr>
            <w:top w:val="none" w:sz="0" w:space="0" w:color="auto"/>
            <w:left w:val="none" w:sz="0" w:space="0" w:color="auto"/>
            <w:bottom w:val="none" w:sz="0" w:space="0" w:color="auto"/>
            <w:right w:val="none" w:sz="0" w:space="0" w:color="auto"/>
          </w:divBdr>
        </w:div>
        <w:div w:id="1689911812">
          <w:marLeft w:val="480"/>
          <w:marRight w:val="0"/>
          <w:marTop w:val="0"/>
          <w:marBottom w:val="0"/>
          <w:divBdr>
            <w:top w:val="none" w:sz="0" w:space="0" w:color="auto"/>
            <w:left w:val="none" w:sz="0" w:space="0" w:color="auto"/>
            <w:bottom w:val="none" w:sz="0" w:space="0" w:color="auto"/>
            <w:right w:val="none" w:sz="0" w:space="0" w:color="auto"/>
          </w:divBdr>
        </w:div>
        <w:div w:id="1741712084">
          <w:marLeft w:val="480"/>
          <w:marRight w:val="0"/>
          <w:marTop w:val="0"/>
          <w:marBottom w:val="0"/>
          <w:divBdr>
            <w:top w:val="none" w:sz="0" w:space="0" w:color="auto"/>
            <w:left w:val="none" w:sz="0" w:space="0" w:color="auto"/>
            <w:bottom w:val="none" w:sz="0" w:space="0" w:color="auto"/>
            <w:right w:val="none" w:sz="0" w:space="0" w:color="auto"/>
          </w:divBdr>
        </w:div>
        <w:div w:id="1776629963">
          <w:marLeft w:val="480"/>
          <w:marRight w:val="0"/>
          <w:marTop w:val="0"/>
          <w:marBottom w:val="0"/>
          <w:divBdr>
            <w:top w:val="none" w:sz="0" w:space="0" w:color="auto"/>
            <w:left w:val="none" w:sz="0" w:space="0" w:color="auto"/>
            <w:bottom w:val="none" w:sz="0" w:space="0" w:color="auto"/>
            <w:right w:val="none" w:sz="0" w:space="0" w:color="auto"/>
          </w:divBdr>
        </w:div>
        <w:div w:id="1816605652">
          <w:marLeft w:val="480"/>
          <w:marRight w:val="0"/>
          <w:marTop w:val="0"/>
          <w:marBottom w:val="0"/>
          <w:divBdr>
            <w:top w:val="none" w:sz="0" w:space="0" w:color="auto"/>
            <w:left w:val="none" w:sz="0" w:space="0" w:color="auto"/>
            <w:bottom w:val="none" w:sz="0" w:space="0" w:color="auto"/>
            <w:right w:val="none" w:sz="0" w:space="0" w:color="auto"/>
          </w:divBdr>
        </w:div>
        <w:div w:id="1855877181">
          <w:marLeft w:val="480"/>
          <w:marRight w:val="0"/>
          <w:marTop w:val="0"/>
          <w:marBottom w:val="0"/>
          <w:divBdr>
            <w:top w:val="none" w:sz="0" w:space="0" w:color="auto"/>
            <w:left w:val="none" w:sz="0" w:space="0" w:color="auto"/>
            <w:bottom w:val="none" w:sz="0" w:space="0" w:color="auto"/>
            <w:right w:val="none" w:sz="0" w:space="0" w:color="auto"/>
          </w:divBdr>
        </w:div>
        <w:div w:id="1861776460">
          <w:marLeft w:val="480"/>
          <w:marRight w:val="0"/>
          <w:marTop w:val="0"/>
          <w:marBottom w:val="0"/>
          <w:divBdr>
            <w:top w:val="none" w:sz="0" w:space="0" w:color="auto"/>
            <w:left w:val="none" w:sz="0" w:space="0" w:color="auto"/>
            <w:bottom w:val="none" w:sz="0" w:space="0" w:color="auto"/>
            <w:right w:val="none" w:sz="0" w:space="0" w:color="auto"/>
          </w:divBdr>
        </w:div>
        <w:div w:id="1861819712">
          <w:marLeft w:val="480"/>
          <w:marRight w:val="0"/>
          <w:marTop w:val="0"/>
          <w:marBottom w:val="0"/>
          <w:divBdr>
            <w:top w:val="none" w:sz="0" w:space="0" w:color="auto"/>
            <w:left w:val="none" w:sz="0" w:space="0" w:color="auto"/>
            <w:bottom w:val="none" w:sz="0" w:space="0" w:color="auto"/>
            <w:right w:val="none" w:sz="0" w:space="0" w:color="auto"/>
          </w:divBdr>
        </w:div>
        <w:div w:id="1876383489">
          <w:marLeft w:val="480"/>
          <w:marRight w:val="0"/>
          <w:marTop w:val="0"/>
          <w:marBottom w:val="0"/>
          <w:divBdr>
            <w:top w:val="none" w:sz="0" w:space="0" w:color="auto"/>
            <w:left w:val="none" w:sz="0" w:space="0" w:color="auto"/>
            <w:bottom w:val="none" w:sz="0" w:space="0" w:color="auto"/>
            <w:right w:val="none" w:sz="0" w:space="0" w:color="auto"/>
          </w:divBdr>
        </w:div>
        <w:div w:id="1967541343">
          <w:marLeft w:val="480"/>
          <w:marRight w:val="0"/>
          <w:marTop w:val="0"/>
          <w:marBottom w:val="0"/>
          <w:divBdr>
            <w:top w:val="none" w:sz="0" w:space="0" w:color="auto"/>
            <w:left w:val="none" w:sz="0" w:space="0" w:color="auto"/>
            <w:bottom w:val="none" w:sz="0" w:space="0" w:color="auto"/>
            <w:right w:val="none" w:sz="0" w:space="0" w:color="auto"/>
          </w:divBdr>
        </w:div>
        <w:div w:id="2110545089">
          <w:marLeft w:val="480"/>
          <w:marRight w:val="0"/>
          <w:marTop w:val="0"/>
          <w:marBottom w:val="0"/>
          <w:divBdr>
            <w:top w:val="none" w:sz="0" w:space="0" w:color="auto"/>
            <w:left w:val="none" w:sz="0" w:space="0" w:color="auto"/>
            <w:bottom w:val="none" w:sz="0" w:space="0" w:color="auto"/>
            <w:right w:val="none" w:sz="0" w:space="0" w:color="auto"/>
          </w:divBdr>
        </w:div>
        <w:div w:id="2123956577">
          <w:marLeft w:val="480"/>
          <w:marRight w:val="0"/>
          <w:marTop w:val="0"/>
          <w:marBottom w:val="0"/>
          <w:divBdr>
            <w:top w:val="none" w:sz="0" w:space="0" w:color="auto"/>
            <w:left w:val="none" w:sz="0" w:space="0" w:color="auto"/>
            <w:bottom w:val="none" w:sz="0" w:space="0" w:color="auto"/>
            <w:right w:val="none" w:sz="0" w:space="0" w:color="auto"/>
          </w:divBdr>
        </w:div>
      </w:divsChild>
    </w:div>
    <w:div w:id="326204834">
      <w:bodyDiv w:val="1"/>
      <w:marLeft w:val="0"/>
      <w:marRight w:val="0"/>
      <w:marTop w:val="0"/>
      <w:marBottom w:val="0"/>
      <w:divBdr>
        <w:top w:val="none" w:sz="0" w:space="0" w:color="auto"/>
        <w:left w:val="none" w:sz="0" w:space="0" w:color="auto"/>
        <w:bottom w:val="none" w:sz="0" w:space="0" w:color="auto"/>
        <w:right w:val="none" w:sz="0" w:space="0" w:color="auto"/>
      </w:divBdr>
    </w:div>
    <w:div w:id="326371945">
      <w:bodyDiv w:val="1"/>
      <w:marLeft w:val="0"/>
      <w:marRight w:val="0"/>
      <w:marTop w:val="0"/>
      <w:marBottom w:val="0"/>
      <w:divBdr>
        <w:top w:val="none" w:sz="0" w:space="0" w:color="auto"/>
        <w:left w:val="none" w:sz="0" w:space="0" w:color="auto"/>
        <w:bottom w:val="none" w:sz="0" w:space="0" w:color="auto"/>
        <w:right w:val="none" w:sz="0" w:space="0" w:color="auto"/>
      </w:divBdr>
    </w:div>
    <w:div w:id="326984084">
      <w:bodyDiv w:val="1"/>
      <w:marLeft w:val="0"/>
      <w:marRight w:val="0"/>
      <w:marTop w:val="0"/>
      <w:marBottom w:val="0"/>
      <w:divBdr>
        <w:top w:val="none" w:sz="0" w:space="0" w:color="auto"/>
        <w:left w:val="none" w:sz="0" w:space="0" w:color="auto"/>
        <w:bottom w:val="none" w:sz="0" w:space="0" w:color="auto"/>
        <w:right w:val="none" w:sz="0" w:space="0" w:color="auto"/>
      </w:divBdr>
    </w:div>
    <w:div w:id="327247109">
      <w:bodyDiv w:val="1"/>
      <w:marLeft w:val="0"/>
      <w:marRight w:val="0"/>
      <w:marTop w:val="0"/>
      <w:marBottom w:val="0"/>
      <w:divBdr>
        <w:top w:val="none" w:sz="0" w:space="0" w:color="auto"/>
        <w:left w:val="none" w:sz="0" w:space="0" w:color="auto"/>
        <w:bottom w:val="none" w:sz="0" w:space="0" w:color="auto"/>
        <w:right w:val="none" w:sz="0" w:space="0" w:color="auto"/>
      </w:divBdr>
    </w:div>
    <w:div w:id="327251282">
      <w:bodyDiv w:val="1"/>
      <w:marLeft w:val="0"/>
      <w:marRight w:val="0"/>
      <w:marTop w:val="0"/>
      <w:marBottom w:val="0"/>
      <w:divBdr>
        <w:top w:val="none" w:sz="0" w:space="0" w:color="auto"/>
        <w:left w:val="none" w:sz="0" w:space="0" w:color="auto"/>
        <w:bottom w:val="none" w:sz="0" w:space="0" w:color="auto"/>
        <w:right w:val="none" w:sz="0" w:space="0" w:color="auto"/>
      </w:divBdr>
    </w:div>
    <w:div w:id="327488361">
      <w:bodyDiv w:val="1"/>
      <w:marLeft w:val="0"/>
      <w:marRight w:val="0"/>
      <w:marTop w:val="0"/>
      <w:marBottom w:val="0"/>
      <w:divBdr>
        <w:top w:val="none" w:sz="0" w:space="0" w:color="auto"/>
        <w:left w:val="none" w:sz="0" w:space="0" w:color="auto"/>
        <w:bottom w:val="none" w:sz="0" w:space="0" w:color="auto"/>
        <w:right w:val="none" w:sz="0" w:space="0" w:color="auto"/>
      </w:divBdr>
    </w:div>
    <w:div w:id="327489672">
      <w:bodyDiv w:val="1"/>
      <w:marLeft w:val="0"/>
      <w:marRight w:val="0"/>
      <w:marTop w:val="0"/>
      <w:marBottom w:val="0"/>
      <w:divBdr>
        <w:top w:val="none" w:sz="0" w:space="0" w:color="auto"/>
        <w:left w:val="none" w:sz="0" w:space="0" w:color="auto"/>
        <w:bottom w:val="none" w:sz="0" w:space="0" w:color="auto"/>
        <w:right w:val="none" w:sz="0" w:space="0" w:color="auto"/>
      </w:divBdr>
    </w:div>
    <w:div w:id="327636777">
      <w:bodyDiv w:val="1"/>
      <w:marLeft w:val="0"/>
      <w:marRight w:val="0"/>
      <w:marTop w:val="0"/>
      <w:marBottom w:val="0"/>
      <w:divBdr>
        <w:top w:val="none" w:sz="0" w:space="0" w:color="auto"/>
        <w:left w:val="none" w:sz="0" w:space="0" w:color="auto"/>
        <w:bottom w:val="none" w:sz="0" w:space="0" w:color="auto"/>
        <w:right w:val="none" w:sz="0" w:space="0" w:color="auto"/>
      </w:divBdr>
    </w:div>
    <w:div w:id="328673974">
      <w:bodyDiv w:val="1"/>
      <w:marLeft w:val="0"/>
      <w:marRight w:val="0"/>
      <w:marTop w:val="0"/>
      <w:marBottom w:val="0"/>
      <w:divBdr>
        <w:top w:val="none" w:sz="0" w:space="0" w:color="auto"/>
        <w:left w:val="none" w:sz="0" w:space="0" w:color="auto"/>
        <w:bottom w:val="none" w:sz="0" w:space="0" w:color="auto"/>
        <w:right w:val="none" w:sz="0" w:space="0" w:color="auto"/>
      </w:divBdr>
    </w:div>
    <w:div w:id="328874851">
      <w:bodyDiv w:val="1"/>
      <w:marLeft w:val="0"/>
      <w:marRight w:val="0"/>
      <w:marTop w:val="0"/>
      <w:marBottom w:val="0"/>
      <w:divBdr>
        <w:top w:val="none" w:sz="0" w:space="0" w:color="auto"/>
        <w:left w:val="none" w:sz="0" w:space="0" w:color="auto"/>
        <w:bottom w:val="none" w:sz="0" w:space="0" w:color="auto"/>
        <w:right w:val="none" w:sz="0" w:space="0" w:color="auto"/>
      </w:divBdr>
    </w:div>
    <w:div w:id="328949044">
      <w:bodyDiv w:val="1"/>
      <w:marLeft w:val="0"/>
      <w:marRight w:val="0"/>
      <w:marTop w:val="0"/>
      <w:marBottom w:val="0"/>
      <w:divBdr>
        <w:top w:val="none" w:sz="0" w:space="0" w:color="auto"/>
        <w:left w:val="none" w:sz="0" w:space="0" w:color="auto"/>
        <w:bottom w:val="none" w:sz="0" w:space="0" w:color="auto"/>
        <w:right w:val="none" w:sz="0" w:space="0" w:color="auto"/>
      </w:divBdr>
    </w:div>
    <w:div w:id="329409906">
      <w:bodyDiv w:val="1"/>
      <w:marLeft w:val="0"/>
      <w:marRight w:val="0"/>
      <w:marTop w:val="0"/>
      <w:marBottom w:val="0"/>
      <w:divBdr>
        <w:top w:val="none" w:sz="0" w:space="0" w:color="auto"/>
        <w:left w:val="none" w:sz="0" w:space="0" w:color="auto"/>
        <w:bottom w:val="none" w:sz="0" w:space="0" w:color="auto"/>
        <w:right w:val="none" w:sz="0" w:space="0" w:color="auto"/>
      </w:divBdr>
    </w:div>
    <w:div w:id="329990466">
      <w:bodyDiv w:val="1"/>
      <w:marLeft w:val="0"/>
      <w:marRight w:val="0"/>
      <w:marTop w:val="0"/>
      <w:marBottom w:val="0"/>
      <w:divBdr>
        <w:top w:val="none" w:sz="0" w:space="0" w:color="auto"/>
        <w:left w:val="none" w:sz="0" w:space="0" w:color="auto"/>
        <w:bottom w:val="none" w:sz="0" w:space="0" w:color="auto"/>
        <w:right w:val="none" w:sz="0" w:space="0" w:color="auto"/>
      </w:divBdr>
    </w:div>
    <w:div w:id="330185660">
      <w:bodyDiv w:val="1"/>
      <w:marLeft w:val="0"/>
      <w:marRight w:val="0"/>
      <w:marTop w:val="0"/>
      <w:marBottom w:val="0"/>
      <w:divBdr>
        <w:top w:val="none" w:sz="0" w:space="0" w:color="auto"/>
        <w:left w:val="none" w:sz="0" w:space="0" w:color="auto"/>
        <w:bottom w:val="none" w:sz="0" w:space="0" w:color="auto"/>
        <w:right w:val="none" w:sz="0" w:space="0" w:color="auto"/>
      </w:divBdr>
    </w:div>
    <w:div w:id="330640770">
      <w:bodyDiv w:val="1"/>
      <w:marLeft w:val="0"/>
      <w:marRight w:val="0"/>
      <w:marTop w:val="0"/>
      <w:marBottom w:val="0"/>
      <w:divBdr>
        <w:top w:val="none" w:sz="0" w:space="0" w:color="auto"/>
        <w:left w:val="none" w:sz="0" w:space="0" w:color="auto"/>
        <w:bottom w:val="none" w:sz="0" w:space="0" w:color="auto"/>
        <w:right w:val="none" w:sz="0" w:space="0" w:color="auto"/>
      </w:divBdr>
    </w:div>
    <w:div w:id="330645106">
      <w:bodyDiv w:val="1"/>
      <w:marLeft w:val="0"/>
      <w:marRight w:val="0"/>
      <w:marTop w:val="0"/>
      <w:marBottom w:val="0"/>
      <w:divBdr>
        <w:top w:val="none" w:sz="0" w:space="0" w:color="auto"/>
        <w:left w:val="none" w:sz="0" w:space="0" w:color="auto"/>
        <w:bottom w:val="none" w:sz="0" w:space="0" w:color="auto"/>
        <w:right w:val="none" w:sz="0" w:space="0" w:color="auto"/>
      </w:divBdr>
    </w:div>
    <w:div w:id="330766150">
      <w:bodyDiv w:val="1"/>
      <w:marLeft w:val="0"/>
      <w:marRight w:val="0"/>
      <w:marTop w:val="0"/>
      <w:marBottom w:val="0"/>
      <w:divBdr>
        <w:top w:val="none" w:sz="0" w:space="0" w:color="auto"/>
        <w:left w:val="none" w:sz="0" w:space="0" w:color="auto"/>
        <w:bottom w:val="none" w:sz="0" w:space="0" w:color="auto"/>
        <w:right w:val="none" w:sz="0" w:space="0" w:color="auto"/>
      </w:divBdr>
    </w:div>
    <w:div w:id="331613331">
      <w:bodyDiv w:val="1"/>
      <w:marLeft w:val="0"/>
      <w:marRight w:val="0"/>
      <w:marTop w:val="0"/>
      <w:marBottom w:val="0"/>
      <w:divBdr>
        <w:top w:val="none" w:sz="0" w:space="0" w:color="auto"/>
        <w:left w:val="none" w:sz="0" w:space="0" w:color="auto"/>
        <w:bottom w:val="none" w:sz="0" w:space="0" w:color="auto"/>
        <w:right w:val="none" w:sz="0" w:space="0" w:color="auto"/>
      </w:divBdr>
    </w:div>
    <w:div w:id="332033773">
      <w:bodyDiv w:val="1"/>
      <w:marLeft w:val="0"/>
      <w:marRight w:val="0"/>
      <w:marTop w:val="0"/>
      <w:marBottom w:val="0"/>
      <w:divBdr>
        <w:top w:val="none" w:sz="0" w:space="0" w:color="auto"/>
        <w:left w:val="none" w:sz="0" w:space="0" w:color="auto"/>
        <w:bottom w:val="none" w:sz="0" w:space="0" w:color="auto"/>
        <w:right w:val="none" w:sz="0" w:space="0" w:color="auto"/>
      </w:divBdr>
    </w:div>
    <w:div w:id="333268387">
      <w:bodyDiv w:val="1"/>
      <w:marLeft w:val="0"/>
      <w:marRight w:val="0"/>
      <w:marTop w:val="0"/>
      <w:marBottom w:val="0"/>
      <w:divBdr>
        <w:top w:val="none" w:sz="0" w:space="0" w:color="auto"/>
        <w:left w:val="none" w:sz="0" w:space="0" w:color="auto"/>
        <w:bottom w:val="none" w:sz="0" w:space="0" w:color="auto"/>
        <w:right w:val="none" w:sz="0" w:space="0" w:color="auto"/>
      </w:divBdr>
    </w:div>
    <w:div w:id="333654622">
      <w:bodyDiv w:val="1"/>
      <w:marLeft w:val="0"/>
      <w:marRight w:val="0"/>
      <w:marTop w:val="0"/>
      <w:marBottom w:val="0"/>
      <w:divBdr>
        <w:top w:val="none" w:sz="0" w:space="0" w:color="auto"/>
        <w:left w:val="none" w:sz="0" w:space="0" w:color="auto"/>
        <w:bottom w:val="none" w:sz="0" w:space="0" w:color="auto"/>
        <w:right w:val="none" w:sz="0" w:space="0" w:color="auto"/>
      </w:divBdr>
    </w:div>
    <w:div w:id="334037954">
      <w:bodyDiv w:val="1"/>
      <w:marLeft w:val="0"/>
      <w:marRight w:val="0"/>
      <w:marTop w:val="0"/>
      <w:marBottom w:val="0"/>
      <w:divBdr>
        <w:top w:val="none" w:sz="0" w:space="0" w:color="auto"/>
        <w:left w:val="none" w:sz="0" w:space="0" w:color="auto"/>
        <w:bottom w:val="none" w:sz="0" w:space="0" w:color="auto"/>
        <w:right w:val="none" w:sz="0" w:space="0" w:color="auto"/>
      </w:divBdr>
    </w:div>
    <w:div w:id="334496627">
      <w:bodyDiv w:val="1"/>
      <w:marLeft w:val="0"/>
      <w:marRight w:val="0"/>
      <w:marTop w:val="0"/>
      <w:marBottom w:val="0"/>
      <w:divBdr>
        <w:top w:val="none" w:sz="0" w:space="0" w:color="auto"/>
        <w:left w:val="none" w:sz="0" w:space="0" w:color="auto"/>
        <w:bottom w:val="none" w:sz="0" w:space="0" w:color="auto"/>
        <w:right w:val="none" w:sz="0" w:space="0" w:color="auto"/>
      </w:divBdr>
    </w:div>
    <w:div w:id="334650758">
      <w:bodyDiv w:val="1"/>
      <w:marLeft w:val="0"/>
      <w:marRight w:val="0"/>
      <w:marTop w:val="0"/>
      <w:marBottom w:val="0"/>
      <w:divBdr>
        <w:top w:val="none" w:sz="0" w:space="0" w:color="auto"/>
        <w:left w:val="none" w:sz="0" w:space="0" w:color="auto"/>
        <w:bottom w:val="none" w:sz="0" w:space="0" w:color="auto"/>
        <w:right w:val="none" w:sz="0" w:space="0" w:color="auto"/>
      </w:divBdr>
    </w:div>
    <w:div w:id="334696778">
      <w:bodyDiv w:val="1"/>
      <w:marLeft w:val="0"/>
      <w:marRight w:val="0"/>
      <w:marTop w:val="0"/>
      <w:marBottom w:val="0"/>
      <w:divBdr>
        <w:top w:val="none" w:sz="0" w:space="0" w:color="auto"/>
        <w:left w:val="none" w:sz="0" w:space="0" w:color="auto"/>
        <w:bottom w:val="none" w:sz="0" w:space="0" w:color="auto"/>
        <w:right w:val="none" w:sz="0" w:space="0" w:color="auto"/>
      </w:divBdr>
    </w:div>
    <w:div w:id="334889910">
      <w:bodyDiv w:val="1"/>
      <w:marLeft w:val="0"/>
      <w:marRight w:val="0"/>
      <w:marTop w:val="0"/>
      <w:marBottom w:val="0"/>
      <w:divBdr>
        <w:top w:val="none" w:sz="0" w:space="0" w:color="auto"/>
        <w:left w:val="none" w:sz="0" w:space="0" w:color="auto"/>
        <w:bottom w:val="none" w:sz="0" w:space="0" w:color="auto"/>
        <w:right w:val="none" w:sz="0" w:space="0" w:color="auto"/>
      </w:divBdr>
    </w:div>
    <w:div w:id="335115301">
      <w:bodyDiv w:val="1"/>
      <w:marLeft w:val="0"/>
      <w:marRight w:val="0"/>
      <w:marTop w:val="0"/>
      <w:marBottom w:val="0"/>
      <w:divBdr>
        <w:top w:val="none" w:sz="0" w:space="0" w:color="auto"/>
        <w:left w:val="none" w:sz="0" w:space="0" w:color="auto"/>
        <w:bottom w:val="none" w:sz="0" w:space="0" w:color="auto"/>
        <w:right w:val="none" w:sz="0" w:space="0" w:color="auto"/>
      </w:divBdr>
    </w:div>
    <w:div w:id="335305857">
      <w:bodyDiv w:val="1"/>
      <w:marLeft w:val="0"/>
      <w:marRight w:val="0"/>
      <w:marTop w:val="0"/>
      <w:marBottom w:val="0"/>
      <w:divBdr>
        <w:top w:val="none" w:sz="0" w:space="0" w:color="auto"/>
        <w:left w:val="none" w:sz="0" w:space="0" w:color="auto"/>
        <w:bottom w:val="none" w:sz="0" w:space="0" w:color="auto"/>
        <w:right w:val="none" w:sz="0" w:space="0" w:color="auto"/>
      </w:divBdr>
    </w:div>
    <w:div w:id="335420744">
      <w:bodyDiv w:val="1"/>
      <w:marLeft w:val="0"/>
      <w:marRight w:val="0"/>
      <w:marTop w:val="0"/>
      <w:marBottom w:val="0"/>
      <w:divBdr>
        <w:top w:val="none" w:sz="0" w:space="0" w:color="auto"/>
        <w:left w:val="none" w:sz="0" w:space="0" w:color="auto"/>
        <w:bottom w:val="none" w:sz="0" w:space="0" w:color="auto"/>
        <w:right w:val="none" w:sz="0" w:space="0" w:color="auto"/>
      </w:divBdr>
    </w:div>
    <w:div w:id="335771900">
      <w:bodyDiv w:val="1"/>
      <w:marLeft w:val="0"/>
      <w:marRight w:val="0"/>
      <w:marTop w:val="0"/>
      <w:marBottom w:val="0"/>
      <w:divBdr>
        <w:top w:val="none" w:sz="0" w:space="0" w:color="auto"/>
        <w:left w:val="none" w:sz="0" w:space="0" w:color="auto"/>
        <w:bottom w:val="none" w:sz="0" w:space="0" w:color="auto"/>
        <w:right w:val="none" w:sz="0" w:space="0" w:color="auto"/>
      </w:divBdr>
    </w:div>
    <w:div w:id="336616016">
      <w:bodyDiv w:val="1"/>
      <w:marLeft w:val="0"/>
      <w:marRight w:val="0"/>
      <w:marTop w:val="0"/>
      <w:marBottom w:val="0"/>
      <w:divBdr>
        <w:top w:val="none" w:sz="0" w:space="0" w:color="auto"/>
        <w:left w:val="none" w:sz="0" w:space="0" w:color="auto"/>
        <w:bottom w:val="none" w:sz="0" w:space="0" w:color="auto"/>
        <w:right w:val="none" w:sz="0" w:space="0" w:color="auto"/>
      </w:divBdr>
    </w:div>
    <w:div w:id="337118039">
      <w:bodyDiv w:val="1"/>
      <w:marLeft w:val="0"/>
      <w:marRight w:val="0"/>
      <w:marTop w:val="0"/>
      <w:marBottom w:val="0"/>
      <w:divBdr>
        <w:top w:val="none" w:sz="0" w:space="0" w:color="auto"/>
        <w:left w:val="none" w:sz="0" w:space="0" w:color="auto"/>
        <w:bottom w:val="none" w:sz="0" w:space="0" w:color="auto"/>
        <w:right w:val="none" w:sz="0" w:space="0" w:color="auto"/>
      </w:divBdr>
    </w:div>
    <w:div w:id="337850884">
      <w:bodyDiv w:val="1"/>
      <w:marLeft w:val="0"/>
      <w:marRight w:val="0"/>
      <w:marTop w:val="0"/>
      <w:marBottom w:val="0"/>
      <w:divBdr>
        <w:top w:val="none" w:sz="0" w:space="0" w:color="auto"/>
        <w:left w:val="none" w:sz="0" w:space="0" w:color="auto"/>
        <w:bottom w:val="none" w:sz="0" w:space="0" w:color="auto"/>
        <w:right w:val="none" w:sz="0" w:space="0" w:color="auto"/>
      </w:divBdr>
    </w:div>
    <w:div w:id="338048210">
      <w:bodyDiv w:val="1"/>
      <w:marLeft w:val="0"/>
      <w:marRight w:val="0"/>
      <w:marTop w:val="0"/>
      <w:marBottom w:val="0"/>
      <w:divBdr>
        <w:top w:val="none" w:sz="0" w:space="0" w:color="auto"/>
        <w:left w:val="none" w:sz="0" w:space="0" w:color="auto"/>
        <w:bottom w:val="none" w:sz="0" w:space="0" w:color="auto"/>
        <w:right w:val="none" w:sz="0" w:space="0" w:color="auto"/>
      </w:divBdr>
    </w:div>
    <w:div w:id="338584036">
      <w:bodyDiv w:val="1"/>
      <w:marLeft w:val="0"/>
      <w:marRight w:val="0"/>
      <w:marTop w:val="0"/>
      <w:marBottom w:val="0"/>
      <w:divBdr>
        <w:top w:val="none" w:sz="0" w:space="0" w:color="auto"/>
        <w:left w:val="none" w:sz="0" w:space="0" w:color="auto"/>
        <w:bottom w:val="none" w:sz="0" w:space="0" w:color="auto"/>
        <w:right w:val="none" w:sz="0" w:space="0" w:color="auto"/>
      </w:divBdr>
    </w:div>
    <w:div w:id="338775192">
      <w:bodyDiv w:val="1"/>
      <w:marLeft w:val="0"/>
      <w:marRight w:val="0"/>
      <w:marTop w:val="0"/>
      <w:marBottom w:val="0"/>
      <w:divBdr>
        <w:top w:val="none" w:sz="0" w:space="0" w:color="auto"/>
        <w:left w:val="none" w:sz="0" w:space="0" w:color="auto"/>
        <w:bottom w:val="none" w:sz="0" w:space="0" w:color="auto"/>
        <w:right w:val="none" w:sz="0" w:space="0" w:color="auto"/>
      </w:divBdr>
    </w:div>
    <w:div w:id="339433156">
      <w:bodyDiv w:val="1"/>
      <w:marLeft w:val="0"/>
      <w:marRight w:val="0"/>
      <w:marTop w:val="0"/>
      <w:marBottom w:val="0"/>
      <w:divBdr>
        <w:top w:val="none" w:sz="0" w:space="0" w:color="auto"/>
        <w:left w:val="none" w:sz="0" w:space="0" w:color="auto"/>
        <w:bottom w:val="none" w:sz="0" w:space="0" w:color="auto"/>
        <w:right w:val="none" w:sz="0" w:space="0" w:color="auto"/>
      </w:divBdr>
    </w:div>
    <w:div w:id="339552433">
      <w:bodyDiv w:val="1"/>
      <w:marLeft w:val="0"/>
      <w:marRight w:val="0"/>
      <w:marTop w:val="0"/>
      <w:marBottom w:val="0"/>
      <w:divBdr>
        <w:top w:val="none" w:sz="0" w:space="0" w:color="auto"/>
        <w:left w:val="none" w:sz="0" w:space="0" w:color="auto"/>
        <w:bottom w:val="none" w:sz="0" w:space="0" w:color="auto"/>
        <w:right w:val="none" w:sz="0" w:space="0" w:color="auto"/>
      </w:divBdr>
    </w:div>
    <w:div w:id="339896795">
      <w:bodyDiv w:val="1"/>
      <w:marLeft w:val="0"/>
      <w:marRight w:val="0"/>
      <w:marTop w:val="0"/>
      <w:marBottom w:val="0"/>
      <w:divBdr>
        <w:top w:val="none" w:sz="0" w:space="0" w:color="auto"/>
        <w:left w:val="none" w:sz="0" w:space="0" w:color="auto"/>
        <w:bottom w:val="none" w:sz="0" w:space="0" w:color="auto"/>
        <w:right w:val="none" w:sz="0" w:space="0" w:color="auto"/>
      </w:divBdr>
    </w:div>
    <w:div w:id="340012166">
      <w:bodyDiv w:val="1"/>
      <w:marLeft w:val="0"/>
      <w:marRight w:val="0"/>
      <w:marTop w:val="0"/>
      <w:marBottom w:val="0"/>
      <w:divBdr>
        <w:top w:val="none" w:sz="0" w:space="0" w:color="auto"/>
        <w:left w:val="none" w:sz="0" w:space="0" w:color="auto"/>
        <w:bottom w:val="none" w:sz="0" w:space="0" w:color="auto"/>
        <w:right w:val="none" w:sz="0" w:space="0" w:color="auto"/>
      </w:divBdr>
    </w:div>
    <w:div w:id="341471346">
      <w:bodyDiv w:val="1"/>
      <w:marLeft w:val="0"/>
      <w:marRight w:val="0"/>
      <w:marTop w:val="0"/>
      <w:marBottom w:val="0"/>
      <w:divBdr>
        <w:top w:val="none" w:sz="0" w:space="0" w:color="auto"/>
        <w:left w:val="none" w:sz="0" w:space="0" w:color="auto"/>
        <w:bottom w:val="none" w:sz="0" w:space="0" w:color="auto"/>
        <w:right w:val="none" w:sz="0" w:space="0" w:color="auto"/>
      </w:divBdr>
    </w:div>
    <w:div w:id="341662647">
      <w:bodyDiv w:val="1"/>
      <w:marLeft w:val="0"/>
      <w:marRight w:val="0"/>
      <w:marTop w:val="0"/>
      <w:marBottom w:val="0"/>
      <w:divBdr>
        <w:top w:val="none" w:sz="0" w:space="0" w:color="auto"/>
        <w:left w:val="none" w:sz="0" w:space="0" w:color="auto"/>
        <w:bottom w:val="none" w:sz="0" w:space="0" w:color="auto"/>
        <w:right w:val="none" w:sz="0" w:space="0" w:color="auto"/>
      </w:divBdr>
    </w:div>
    <w:div w:id="342169936">
      <w:bodyDiv w:val="1"/>
      <w:marLeft w:val="0"/>
      <w:marRight w:val="0"/>
      <w:marTop w:val="0"/>
      <w:marBottom w:val="0"/>
      <w:divBdr>
        <w:top w:val="none" w:sz="0" w:space="0" w:color="auto"/>
        <w:left w:val="none" w:sz="0" w:space="0" w:color="auto"/>
        <w:bottom w:val="none" w:sz="0" w:space="0" w:color="auto"/>
        <w:right w:val="none" w:sz="0" w:space="0" w:color="auto"/>
      </w:divBdr>
    </w:div>
    <w:div w:id="342441816">
      <w:bodyDiv w:val="1"/>
      <w:marLeft w:val="0"/>
      <w:marRight w:val="0"/>
      <w:marTop w:val="0"/>
      <w:marBottom w:val="0"/>
      <w:divBdr>
        <w:top w:val="none" w:sz="0" w:space="0" w:color="auto"/>
        <w:left w:val="none" w:sz="0" w:space="0" w:color="auto"/>
        <w:bottom w:val="none" w:sz="0" w:space="0" w:color="auto"/>
        <w:right w:val="none" w:sz="0" w:space="0" w:color="auto"/>
      </w:divBdr>
    </w:div>
    <w:div w:id="342829243">
      <w:bodyDiv w:val="1"/>
      <w:marLeft w:val="0"/>
      <w:marRight w:val="0"/>
      <w:marTop w:val="0"/>
      <w:marBottom w:val="0"/>
      <w:divBdr>
        <w:top w:val="none" w:sz="0" w:space="0" w:color="auto"/>
        <w:left w:val="none" w:sz="0" w:space="0" w:color="auto"/>
        <w:bottom w:val="none" w:sz="0" w:space="0" w:color="auto"/>
        <w:right w:val="none" w:sz="0" w:space="0" w:color="auto"/>
      </w:divBdr>
    </w:div>
    <w:div w:id="343021292">
      <w:bodyDiv w:val="1"/>
      <w:marLeft w:val="0"/>
      <w:marRight w:val="0"/>
      <w:marTop w:val="0"/>
      <w:marBottom w:val="0"/>
      <w:divBdr>
        <w:top w:val="none" w:sz="0" w:space="0" w:color="auto"/>
        <w:left w:val="none" w:sz="0" w:space="0" w:color="auto"/>
        <w:bottom w:val="none" w:sz="0" w:space="0" w:color="auto"/>
        <w:right w:val="none" w:sz="0" w:space="0" w:color="auto"/>
      </w:divBdr>
    </w:div>
    <w:div w:id="343022502">
      <w:bodyDiv w:val="1"/>
      <w:marLeft w:val="0"/>
      <w:marRight w:val="0"/>
      <w:marTop w:val="0"/>
      <w:marBottom w:val="0"/>
      <w:divBdr>
        <w:top w:val="none" w:sz="0" w:space="0" w:color="auto"/>
        <w:left w:val="none" w:sz="0" w:space="0" w:color="auto"/>
        <w:bottom w:val="none" w:sz="0" w:space="0" w:color="auto"/>
        <w:right w:val="none" w:sz="0" w:space="0" w:color="auto"/>
      </w:divBdr>
    </w:div>
    <w:div w:id="343096915">
      <w:bodyDiv w:val="1"/>
      <w:marLeft w:val="0"/>
      <w:marRight w:val="0"/>
      <w:marTop w:val="0"/>
      <w:marBottom w:val="0"/>
      <w:divBdr>
        <w:top w:val="none" w:sz="0" w:space="0" w:color="auto"/>
        <w:left w:val="none" w:sz="0" w:space="0" w:color="auto"/>
        <w:bottom w:val="none" w:sz="0" w:space="0" w:color="auto"/>
        <w:right w:val="none" w:sz="0" w:space="0" w:color="auto"/>
      </w:divBdr>
    </w:div>
    <w:div w:id="343436570">
      <w:bodyDiv w:val="1"/>
      <w:marLeft w:val="0"/>
      <w:marRight w:val="0"/>
      <w:marTop w:val="0"/>
      <w:marBottom w:val="0"/>
      <w:divBdr>
        <w:top w:val="none" w:sz="0" w:space="0" w:color="auto"/>
        <w:left w:val="none" w:sz="0" w:space="0" w:color="auto"/>
        <w:bottom w:val="none" w:sz="0" w:space="0" w:color="auto"/>
        <w:right w:val="none" w:sz="0" w:space="0" w:color="auto"/>
      </w:divBdr>
    </w:div>
    <w:div w:id="343871591">
      <w:bodyDiv w:val="1"/>
      <w:marLeft w:val="0"/>
      <w:marRight w:val="0"/>
      <w:marTop w:val="0"/>
      <w:marBottom w:val="0"/>
      <w:divBdr>
        <w:top w:val="none" w:sz="0" w:space="0" w:color="auto"/>
        <w:left w:val="none" w:sz="0" w:space="0" w:color="auto"/>
        <w:bottom w:val="none" w:sz="0" w:space="0" w:color="auto"/>
        <w:right w:val="none" w:sz="0" w:space="0" w:color="auto"/>
      </w:divBdr>
    </w:div>
    <w:div w:id="344333755">
      <w:bodyDiv w:val="1"/>
      <w:marLeft w:val="0"/>
      <w:marRight w:val="0"/>
      <w:marTop w:val="0"/>
      <w:marBottom w:val="0"/>
      <w:divBdr>
        <w:top w:val="none" w:sz="0" w:space="0" w:color="auto"/>
        <w:left w:val="none" w:sz="0" w:space="0" w:color="auto"/>
        <w:bottom w:val="none" w:sz="0" w:space="0" w:color="auto"/>
        <w:right w:val="none" w:sz="0" w:space="0" w:color="auto"/>
      </w:divBdr>
    </w:div>
    <w:div w:id="344863575">
      <w:bodyDiv w:val="1"/>
      <w:marLeft w:val="0"/>
      <w:marRight w:val="0"/>
      <w:marTop w:val="0"/>
      <w:marBottom w:val="0"/>
      <w:divBdr>
        <w:top w:val="none" w:sz="0" w:space="0" w:color="auto"/>
        <w:left w:val="none" w:sz="0" w:space="0" w:color="auto"/>
        <w:bottom w:val="none" w:sz="0" w:space="0" w:color="auto"/>
        <w:right w:val="none" w:sz="0" w:space="0" w:color="auto"/>
      </w:divBdr>
    </w:div>
    <w:div w:id="345055803">
      <w:bodyDiv w:val="1"/>
      <w:marLeft w:val="0"/>
      <w:marRight w:val="0"/>
      <w:marTop w:val="0"/>
      <w:marBottom w:val="0"/>
      <w:divBdr>
        <w:top w:val="none" w:sz="0" w:space="0" w:color="auto"/>
        <w:left w:val="none" w:sz="0" w:space="0" w:color="auto"/>
        <w:bottom w:val="none" w:sz="0" w:space="0" w:color="auto"/>
        <w:right w:val="none" w:sz="0" w:space="0" w:color="auto"/>
      </w:divBdr>
    </w:div>
    <w:div w:id="345251474">
      <w:bodyDiv w:val="1"/>
      <w:marLeft w:val="0"/>
      <w:marRight w:val="0"/>
      <w:marTop w:val="0"/>
      <w:marBottom w:val="0"/>
      <w:divBdr>
        <w:top w:val="none" w:sz="0" w:space="0" w:color="auto"/>
        <w:left w:val="none" w:sz="0" w:space="0" w:color="auto"/>
        <w:bottom w:val="none" w:sz="0" w:space="0" w:color="auto"/>
        <w:right w:val="none" w:sz="0" w:space="0" w:color="auto"/>
      </w:divBdr>
    </w:div>
    <w:div w:id="345256306">
      <w:bodyDiv w:val="1"/>
      <w:marLeft w:val="0"/>
      <w:marRight w:val="0"/>
      <w:marTop w:val="0"/>
      <w:marBottom w:val="0"/>
      <w:divBdr>
        <w:top w:val="none" w:sz="0" w:space="0" w:color="auto"/>
        <w:left w:val="none" w:sz="0" w:space="0" w:color="auto"/>
        <w:bottom w:val="none" w:sz="0" w:space="0" w:color="auto"/>
        <w:right w:val="none" w:sz="0" w:space="0" w:color="auto"/>
      </w:divBdr>
    </w:div>
    <w:div w:id="345643705">
      <w:bodyDiv w:val="1"/>
      <w:marLeft w:val="0"/>
      <w:marRight w:val="0"/>
      <w:marTop w:val="0"/>
      <w:marBottom w:val="0"/>
      <w:divBdr>
        <w:top w:val="none" w:sz="0" w:space="0" w:color="auto"/>
        <w:left w:val="none" w:sz="0" w:space="0" w:color="auto"/>
        <w:bottom w:val="none" w:sz="0" w:space="0" w:color="auto"/>
        <w:right w:val="none" w:sz="0" w:space="0" w:color="auto"/>
      </w:divBdr>
    </w:div>
    <w:div w:id="346559667">
      <w:bodyDiv w:val="1"/>
      <w:marLeft w:val="0"/>
      <w:marRight w:val="0"/>
      <w:marTop w:val="0"/>
      <w:marBottom w:val="0"/>
      <w:divBdr>
        <w:top w:val="none" w:sz="0" w:space="0" w:color="auto"/>
        <w:left w:val="none" w:sz="0" w:space="0" w:color="auto"/>
        <w:bottom w:val="none" w:sz="0" w:space="0" w:color="auto"/>
        <w:right w:val="none" w:sz="0" w:space="0" w:color="auto"/>
      </w:divBdr>
    </w:div>
    <w:div w:id="347024243">
      <w:bodyDiv w:val="1"/>
      <w:marLeft w:val="0"/>
      <w:marRight w:val="0"/>
      <w:marTop w:val="0"/>
      <w:marBottom w:val="0"/>
      <w:divBdr>
        <w:top w:val="none" w:sz="0" w:space="0" w:color="auto"/>
        <w:left w:val="none" w:sz="0" w:space="0" w:color="auto"/>
        <w:bottom w:val="none" w:sz="0" w:space="0" w:color="auto"/>
        <w:right w:val="none" w:sz="0" w:space="0" w:color="auto"/>
      </w:divBdr>
    </w:div>
    <w:div w:id="347024899">
      <w:bodyDiv w:val="1"/>
      <w:marLeft w:val="0"/>
      <w:marRight w:val="0"/>
      <w:marTop w:val="0"/>
      <w:marBottom w:val="0"/>
      <w:divBdr>
        <w:top w:val="none" w:sz="0" w:space="0" w:color="auto"/>
        <w:left w:val="none" w:sz="0" w:space="0" w:color="auto"/>
        <w:bottom w:val="none" w:sz="0" w:space="0" w:color="auto"/>
        <w:right w:val="none" w:sz="0" w:space="0" w:color="auto"/>
      </w:divBdr>
    </w:div>
    <w:div w:id="347099521">
      <w:bodyDiv w:val="1"/>
      <w:marLeft w:val="0"/>
      <w:marRight w:val="0"/>
      <w:marTop w:val="0"/>
      <w:marBottom w:val="0"/>
      <w:divBdr>
        <w:top w:val="none" w:sz="0" w:space="0" w:color="auto"/>
        <w:left w:val="none" w:sz="0" w:space="0" w:color="auto"/>
        <w:bottom w:val="none" w:sz="0" w:space="0" w:color="auto"/>
        <w:right w:val="none" w:sz="0" w:space="0" w:color="auto"/>
      </w:divBdr>
    </w:div>
    <w:div w:id="347681728">
      <w:bodyDiv w:val="1"/>
      <w:marLeft w:val="0"/>
      <w:marRight w:val="0"/>
      <w:marTop w:val="0"/>
      <w:marBottom w:val="0"/>
      <w:divBdr>
        <w:top w:val="none" w:sz="0" w:space="0" w:color="auto"/>
        <w:left w:val="none" w:sz="0" w:space="0" w:color="auto"/>
        <w:bottom w:val="none" w:sz="0" w:space="0" w:color="auto"/>
        <w:right w:val="none" w:sz="0" w:space="0" w:color="auto"/>
      </w:divBdr>
    </w:div>
    <w:div w:id="347949818">
      <w:bodyDiv w:val="1"/>
      <w:marLeft w:val="0"/>
      <w:marRight w:val="0"/>
      <w:marTop w:val="0"/>
      <w:marBottom w:val="0"/>
      <w:divBdr>
        <w:top w:val="none" w:sz="0" w:space="0" w:color="auto"/>
        <w:left w:val="none" w:sz="0" w:space="0" w:color="auto"/>
        <w:bottom w:val="none" w:sz="0" w:space="0" w:color="auto"/>
        <w:right w:val="none" w:sz="0" w:space="0" w:color="auto"/>
      </w:divBdr>
    </w:div>
    <w:div w:id="348069233">
      <w:bodyDiv w:val="1"/>
      <w:marLeft w:val="0"/>
      <w:marRight w:val="0"/>
      <w:marTop w:val="0"/>
      <w:marBottom w:val="0"/>
      <w:divBdr>
        <w:top w:val="none" w:sz="0" w:space="0" w:color="auto"/>
        <w:left w:val="none" w:sz="0" w:space="0" w:color="auto"/>
        <w:bottom w:val="none" w:sz="0" w:space="0" w:color="auto"/>
        <w:right w:val="none" w:sz="0" w:space="0" w:color="auto"/>
      </w:divBdr>
    </w:div>
    <w:div w:id="348727108">
      <w:bodyDiv w:val="1"/>
      <w:marLeft w:val="0"/>
      <w:marRight w:val="0"/>
      <w:marTop w:val="0"/>
      <w:marBottom w:val="0"/>
      <w:divBdr>
        <w:top w:val="none" w:sz="0" w:space="0" w:color="auto"/>
        <w:left w:val="none" w:sz="0" w:space="0" w:color="auto"/>
        <w:bottom w:val="none" w:sz="0" w:space="0" w:color="auto"/>
        <w:right w:val="none" w:sz="0" w:space="0" w:color="auto"/>
      </w:divBdr>
    </w:div>
    <w:div w:id="348994722">
      <w:bodyDiv w:val="1"/>
      <w:marLeft w:val="0"/>
      <w:marRight w:val="0"/>
      <w:marTop w:val="0"/>
      <w:marBottom w:val="0"/>
      <w:divBdr>
        <w:top w:val="none" w:sz="0" w:space="0" w:color="auto"/>
        <w:left w:val="none" w:sz="0" w:space="0" w:color="auto"/>
        <w:bottom w:val="none" w:sz="0" w:space="0" w:color="auto"/>
        <w:right w:val="none" w:sz="0" w:space="0" w:color="auto"/>
      </w:divBdr>
    </w:div>
    <w:div w:id="349449674">
      <w:bodyDiv w:val="1"/>
      <w:marLeft w:val="0"/>
      <w:marRight w:val="0"/>
      <w:marTop w:val="0"/>
      <w:marBottom w:val="0"/>
      <w:divBdr>
        <w:top w:val="none" w:sz="0" w:space="0" w:color="auto"/>
        <w:left w:val="none" w:sz="0" w:space="0" w:color="auto"/>
        <w:bottom w:val="none" w:sz="0" w:space="0" w:color="auto"/>
        <w:right w:val="none" w:sz="0" w:space="0" w:color="auto"/>
      </w:divBdr>
    </w:div>
    <w:div w:id="349524546">
      <w:bodyDiv w:val="1"/>
      <w:marLeft w:val="0"/>
      <w:marRight w:val="0"/>
      <w:marTop w:val="0"/>
      <w:marBottom w:val="0"/>
      <w:divBdr>
        <w:top w:val="none" w:sz="0" w:space="0" w:color="auto"/>
        <w:left w:val="none" w:sz="0" w:space="0" w:color="auto"/>
        <w:bottom w:val="none" w:sz="0" w:space="0" w:color="auto"/>
        <w:right w:val="none" w:sz="0" w:space="0" w:color="auto"/>
      </w:divBdr>
    </w:div>
    <w:div w:id="350037943">
      <w:bodyDiv w:val="1"/>
      <w:marLeft w:val="0"/>
      <w:marRight w:val="0"/>
      <w:marTop w:val="0"/>
      <w:marBottom w:val="0"/>
      <w:divBdr>
        <w:top w:val="none" w:sz="0" w:space="0" w:color="auto"/>
        <w:left w:val="none" w:sz="0" w:space="0" w:color="auto"/>
        <w:bottom w:val="none" w:sz="0" w:space="0" w:color="auto"/>
        <w:right w:val="none" w:sz="0" w:space="0" w:color="auto"/>
      </w:divBdr>
    </w:div>
    <w:div w:id="350255790">
      <w:bodyDiv w:val="1"/>
      <w:marLeft w:val="0"/>
      <w:marRight w:val="0"/>
      <w:marTop w:val="0"/>
      <w:marBottom w:val="0"/>
      <w:divBdr>
        <w:top w:val="none" w:sz="0" w:space="0" w:color="auto"/>
        <w:left w:val="none" w:sz="0" w:space="0" w:color="auto"/>
        <w:bottom w:val="none" w:sz="0" w:space="0" w:color="auto"/>
        <w:right w:val="none" w:sz="0" w:space="0" w:color="auto"/>
      </w:divBdr>
    </w:div>
    <w:div w:id="350298279">
      <w:bodyDiv w:val="1"/>
      <w:marLeft w:val="0"/>
      <w:marRight w:val="0"/>
      <w:marTop w:val="0"/>
      <w:marBottom w:val="0"/>
      <w:divBdr>
        <w:top w:val="none" w:sz="0" w:space="0" w:color="auto"/>
        <w:left w:val="none" w:sz="0" w:space="0" w:color="auto"/>
        <w:bottom w:val="none" w:sz="0" w:space="0" w:color="auto"/>
        <w:right w:val="none" w:sz="0" w:space="0" w:color="auto"/>
      </w:divBdr>
    </w:div>
    <w:div w:id="350692039">
      <w:bodyDiv w:val="1"/>
      <w:marLeft w:val="0"/>
      <w:marRight w:val="0"/>
      <w:marTop w:val="0"/>
      <w:marBottom w:val="0"/>
      <w:divBdr>
        <w:top w:val="none" w:sz="0" w:space="0" w:color="auto"/>
        <w:left w:val="none" w:sz="0" w:space="0" w:color="auto"/>
        <w:bottom w:val="none" w:sz="0" w:space="0" w:color="auto"/>
        <w:right w:val="none" w:sz="0" w:space="0" w:color="auto"/>
      </w:divBdr>
    </w:div>
    <w:div w:id="350765882">
      <w:bodyDiv w:val="1"/>
      <w:marLeft w:val="0"/>
      <w:marRight w:val="0"/>
      <w:marTop w:val="0"/>
      <w:marBottom w:val="0"/>
      <w:divBdr>
        <w:top w:val="none" w:sz="0" w:space="0" w:color="auto"/>
        <w:left w:val="none" w:sz="0" w:space="0" w:color="auto"/>
        <w:bottom w:val="none" w:sz="0" w:space="0" w:color="auto"/>
        <w:right w:val="none" w:sz="0" w:space="0" w:color="auto"/>
      </w:divBdr>
    </w:div>
    <w:div w:id="351034754">
      <w:bodyDiv w:val="1"/>
      <w:marLeft w:val="0"/>
      <w:marRight w:val="0"/>
      <w:marTop w:val="0"/>
      <w:marBottom w:val="0"/>
      <w:divBdr>
        <w:top w:val="none" w:sz="0" w:space="0" w:color="auto"/>
        <w:left w:val="none" w:sz="0" w:space="0" w:color="auto"/>
        <w:bottom w:val="none" w:sz="0" w:space="0" w:color="auto"/>
        <w:right w:val="none" w:sz="0" w:space="0" w:color="auto"/>
      </w:divBdr>
    </w:div>
    <w:div w:id="351615557">
      <w:bodyDiv w:val="1"/>
      <w:marLeft w:val="0"/>
      <w:marRight w:val="0"/>
      <w:marTop w:val="0"/>
      <w:marBottom w:val="0"/>
      <w:divBdr>
        <w:top w:val="none" w:sz="0" w:space="0" w:color="auto"/>
        <w:left w:val="none" w:sz="0" w:space="0" w:color="auto"/>
        <w:bottom w:val="none" w:sz="0" w:space="0" w:color="auto"/>
        <w:right w:val="none" w:sz="0" w:space="0" w:color="auto"/>
      </w:divBdr>
    </w:div>
    <w:div w:id="352074698">
      <w:bodyDiv w:val="1"/>
      <w:marLeft w:val="0"/>
      <w:marRight w:val="0"/>
      <w:marTop w:val="0"/>
      <w:marBottom w:val="0"/>
      <w:divBdr>
        <w:top w:val="none" w:sz="0" w:space="0" w:color="auto"/>
        <w:left w:val="none" w:sz="0" w:space="0" w:color="auto"/>
        <w:bottom w:val="none" w:sz="0" w:space="0" w:color="auto"/>
        <w:right w:val="none" w:sz="0" w:space="0" w:color="auto"/>
      </w:divBdr>
    </w:div>
    <w:div w:id="352459806">
      <w:bodyDiv w:val="1"/>
      <w:marLeft w:val="0"/>
      <w:marRight w:val="0"/>
      <w:marTop w:val="0"/>
      <w:marBottom w:val="0"/>
      <w:divBdr>
        <w:top w:val="none" w:sz="0" w:space="0" w:color="auto"/>
        <w:left w:val="none" w:sz="0" w:space="0" w:color="auto"/>
        <w:bottom w:val="none" w:sz="0" w:space="0" w:color="auto"/>
        <w:right w:val="none" w:sz="0" w:space="0" w:color="auto"/>
      </w:divBdr>
    </w:div>
    <w:div w:id="352729910">
      <w:bodyDiv w:val="1"/>
      <w:marLeft w:val="0"/>
      <w:marRight w:val="0"/>
      <w:marTop w:val="0"/>
      <w:marBottom w:val="0"/>
      <w:divBdr>
        <w:top w:val="none" w:sz="0" w:space="0" w:color="auto"/>
        <w:left w:val="none" w:sz="0" w:space="0" w:color="auto"/>
        <w:bottom w:val="none" w:sz="0" w:space="0" w:color="auto"/>
        <w:right w:val="none" w:sz="0" w:space="0" w:color="auto"/>
      </w:divBdr>
    </w:div>
    <w:div w:id="353264304">
      <w:bodyDiv w:val="1"/>
      <w:marLeft w:val="0"/>
      <w:marRight w:val="0"/>
      <w:marTop w:val="0"/>
      <w:marBottom w:val="0"/>
      <w:divBdr>
        <w:top w:val="none" w:sz="0" w:space="0" w:color="auto"/>
        <w:left w:val="none" w:sz="0" w:space="0" w:color="auto"/>
        <w:bottom w:val="none" w:sz="0" w:space="0" w:color="auto"/>
        <w:right w:val="none" w:sz="0" w:space="0" w:color="auto"/>
      </w:divBdr>
    </w:div>
    <w:div w:id="353310181">
      <w:bodyDiv w:val="1"/>
      <w:marLeft w:val="0"/>
      <w:marRight w:val="0"/>
      <w:marTop w:val="0"/>
      <w:marBottom w:val="0"/>
      <w:divBdr>
        <w:top w:val="none" w:sz="0" w:space="0" w:color="auto"/>
        <w:left w:val="none" w:sz="0" w:space="0" w:color="auto"/>
        <w:bottom w:val="none" w:sz="0" w:space="0" w:color="auto"/>
        <w:right w:val="none" w:sz="0" w:space="0" w:color="auto"/>
      </w:divBdr>
    </w:div>
    <w:div w:id="353966997">
      <w:bodyDiv w:val="1"/>
      <w:marLeft w:val="0"/>
      <w:marRight w:val="0"/>
      <w:marTop w:val="0"/>
      <w:marBottom w:val="0"/>
      <w:divBdr>
        <w:top w:val="none" w:sz="0" w:space="0" w:color="auto"/>
        <w:left w:val="none" w:sz="0" w:space="0" w:color="auto"/>
        <w:bottom w:val="none" w:sz="0" w:space="0" w:color="auto"/>
        <w:right w:val="none" w:sz="0" w:space="0" w:color="auto"/>
      </w:divBdr>
    </w:div>
    <w:div w:id="354111549">
      <w:bodyDiv w:val="1"/>
      <w:marLeft w:val="0"/>
      <w:marRight w:val="0"/>
      <w:marTop w:val="0"/>
      <w:marBottom w:val="0"/>
      <w:divBdr>
        <w:top w:val="none" w:sz="0" w:space="0" w:color="auto"/>
        <w:left w:val="none" w:sz="0" w:space="0" w:color="auto"/>
        <w:bottom w:val="none" w:sz="0" w:space="0" w:color="auto"/>
        <w:right w:val="none" w:sz="0" w:space="0" w:color="auto"/>
      </w:divBdr>
    </w:div>
    <w:div w:id="354698207">
      <w:bodyDiv w:val="1"/>
      <w:marLeft w:val="0"/>
      <w:marRight w:val="0"/>
      <w:marTop w:val="0"/>
      <w:marBottom w:val="0"/>
      <w:divBdr>
        <w:top w:val="none" w:sz="0" w:space="0" w:color="auto"/>
        <w:left w:val="none" w:sz="0" w:space="0" w:color="auto"/>
        <w:bottom w:val="none" w:sz="0" w:space="0" w:color="auto"/>
        <w:right w:val="none" w:sz="0" w:space="0" w:color="auto"/>
      </w:divBdr>
    </w:div>
    <w:div w:id="355423801">
      <w:bodyDiv w:val="1"/>
      <w:marLeft w:val="0"/>
      <w:marRight w:val="0"/>
      <w:marTop w:val="0"/>
      <w:marBottom w:val="0"/>
      <w:divBdr>
        <w:top w:val="none" w:sz="0" w:space="0" w:color="auto"/>
        <w:left w:val="none" w:sz="0" w:space="0" w:color="auto"/>
        <w:bottom w:val="none" w:sz="0" w:space="0" w:color="auto"/>
        <w:right w:val="none" w:sz="0" w:space="0" w:color="auto"/>
      </w:divBdr>
    </w:div>
    <w:div w:id="355431089">
      <w:bodyDiv w:val="1"/>
      <w:marLeft w:val="0"/>
      <w:marRight w:val="0"/>
      <w:marTop w:val="0"/>
      <w:marBottom w:val="0"/>
      <w:divBdr>
        <w:top w:val="none" w:sz="0" w:space="0" w:color="auto"/>
        <w:left w:val="none" w:sz="0" w:space="0" w:color="auto"/>
        <w:bottom w:val="none" w:sz="0" w:space="0" w:color="auto"/>
        <w:right w:val="none" w:sz="0" w:space="0" w:color="auto"/>
      </w:divBdr>
    </w:div>
    <w:div w:id="355810789">
      <w:bodyDiv w:val="1"/>
      <w:marLeft w:val="0"/>
      <w:marRight w:val="0"/>
      <w:marTop w:val="0"/>
      <w:marBottom w:val="0"/>
      <w:divBdr>
        <w:top w:val="none" w:sz="0" w:space="0" w:color="auto"/>
        <w:left w:val="none" w:sz="0" w:space="0" w:color="auto"/>
        <w:bottom w:val="none" w:sz="0" w:space="0" w:color="auto"/>
        <w:right w:val="none" w:sz="0" w:space="0" w:color="auto"/>
      </w:divBdr>
    </w:div>
    <w:div w:id="355888456">
      <w:bodyDiv w:val="1"/>
      <w:marLeft w:val="0"/>
      <w:marRight w:val="0"/>
      <w:marTop w:val="0"/>
      <w:marBottom w:val="0"/>
      <w:divBdr>
        <w:top w:val="none" w:sz="0" w:space="0" w:color="auto"/>
        <w:left w:val="none" w:sz="0" w:space="0" w:color="auto"/>
        <w:bottom w:val="none" w:sz="0" w:space="0" w:color="auto"/>
        <w:right w:val="none" w:sz="0" w:space="0" w:color="auto"/>
      </w:divBdr>
    </w:div>
    <w:div w:id="357707254">
      <w:bodyDiv w:val="1"/>
      <w:marLeft w:val="0"/>
      <w:marRight w:val="0"/>
      <w:marTop w:val="0"/>
      <w:marBottom w:val="0"/>
      <w:divBdr>
        <w:top w:val="none" w:sz="0" w:space="0" w:color="auto"/>
        <w:left w:val="none" w:sz="0" w:space="0" w:color="auto"/>
        <w:bottom w:val="none" w:sz="0" w:space="0" w:color="auto"/>
        <w:right w:val="none" w:sz="0" w:space="0" w:color="auto"/>
      </w:divBdr>
    </w:div>
    <w:div w:id="360058185">
      <w:bodyDiv w:val="1"/>
      <w:marLeft w:val="0"/>
      <w:marRight w:val="0"/>
      <w:marTop w:val="0"/>
      <w:marBottom w:val="0"/>
      <w:divBdr>
        <w:top w:val="none" w:sz="0" w:space="0" w:color="auto"/>
        <w:left w:val="none" w:sz="0" w:space="0" w:color="auto"/>
        <w:bottom w:val="none" w:sz="0" w:space="0" w:color="auto"/>
        <w:right w:val="none" w:sz="0" w:space="0" w:color="auto"/>
      </w:divBdr>
    </w:div>
    <w:div w:id="361177639">
      <w:bodyDiv w:val="1"/>
      <w:marLeft w:val="0"/>
      <w:marRight w:val="0"/>
      <w:marTop w:val="0"/>
      <w:marBottom w:val="0"/>
      <w:divBdr>
        <w:top w:val="none" w:sz="0" w:space="0" w:color="auto"/>
        <w:left w:val="none" w:sz="0" w:space="0" w:color="auto"/>
        <w:bottom w:val="none" w:sz="0" w:space="0" w:color="auto"/>
        <w:right w:val="none" w:sz="0" w:space="0" w:color="auto"/>
      </w:divBdr>
    </w:div>
    <w:div w:id="361902710">
      <w:bodyDiv w:val="1"/>
      <w:marLeft w:val="0"/>
      <w:marRight w:val="0"/>
      <w:marTop w:val="0"/>
      <w:marBottom w:val="0"/>
      <w:divBdr>
        <w:top w:val="none" w:sz="0" w:space="0" w:color="auto"/>
        <w:left w:val="none" w:sz="0" w:space="0" w:color="auto"/>
        <w:bottom w:val="none" w:sz="0" w:space="0" w:color="auto"/>
        <w:right w:val="none" w:sz="0" w:space="0" w:color="auto"/>
      </w:divBdr>
    </w:div>
    <w:div w:id="362561184">
      <w:bodyDiv w:val="1"/>
      <w:marLeft w:val="0"/>
      <w:marRight w:val="0"/>
      <w:marTop w:val="0"/>
      <w:marBottom w:val="0"/>
      <w:divBdr>
        <w:top w:val="none" w:sz="0" w:space="0" w:color="auto"/>
        <w:left w:val="none" w:sz="0" w:space="0" w:color="auto"/>
        <w:bottom w:val="none" w:sz="0" w:space="0" w:color="auto"/>
        <w:right w:val="none" w:sz="0" w:space="0" w:color="auto"/>
      </w:divBdr>
    </w:div>
    <w:div w:id="362637820">
      <w:bodyDiv w:val="1"/>
      <w:marLeft w:val="0"/>
      <w:marRight w:val="0"/>
      <w:marTop w:val="0"/>
      <w:marBottom w:val="0"/>
      <w:divBdr>
        <w:top w:val="none" w:sz="0" w:space="0" w:color="auto"/>
        <w:left w:val="none" w:sz="0" w:space="0" w:color="auto"/>
        <w:bottom w:val="none" w:sz="0" w:space="0" w:color="auto"/>
        <w:right w:val="none" w:sz="0" w:space="0" w:color="auto"/>
      </w:divBdr>
    </w:div>
    <w:div w:id="362680008">
      <w:bodyDiv w:val="1"/>
      <w:marLeft w:val="0"/>
      <w:marRight w:val="0"/>
      <w:marTop w:val="0"/>
      <w:marBottom w:val="0"/>
      <w:divBdr>
        <w:top w:val="none" w:sz="0" w:space="0" w:color="auto"/>
        <w:left w:val="none" w:sz="0" w:space="0" w:color="auto"/>
        <w:bottom w:val="none" w:sz="0" w:space="0" w:color="auto"/>
        <w:right w:val="none" w:sz="0" w:space="0" w:color="auto"/>
      </w:divBdr>
    </w:div>
    <w:div w:id="363560817">
      <w:bodyDiv w:val="1"/>
      <w:marLeft w:val="0"/>
      <w:marRight w:val="0"/>
      <w:marTop w:val="0"/>
      <w:marBottom w:val="0"/>
      <w:divBdr>
        <w:top w:val="none" w:sz="0" w:space="0" w:color="auto"/>
        <w:left w:val="none" w:sz="0" w:space="0" w:color="auto"/>
        <w:bottom w:val="none" w:sz="0" w:space="0" w:color="auto"/>
        <w:right w:val="none" w:sz="0" w:space="0" w:color="auto"/>
      </w:divBdr>
    </w:div>
    <w:div w:id="364138769">
      <w:bodyDiv w:val="1"/>
      <w:marLeft w:val="0"/>
      <w:marRight w:val="0"/>
      <w:marTop w:val="0"/>
      <w:marBottom w:val="0"/>
      <w:divBdr>
        <w:top w:val="none" w:sz="0" w:space="0" w:color="auto"/>
        <w:left w:val="none" w:sz="0" w:space="0" w:color="auto"/>
        <w:bottom w:val="none" w:sz="0" w:space="0" w:color="auto"/>
        <w:right w:val="none" w:sz="0" w:space="0" w:color="auto"/>
      </w:divBdr>
    </w:div>
    <w:div w:id="364522559">
      <w:bodyDiv w:val="1"/>
      <w:marLeft w:val="0"/>
      <w:marRight w:val="0"/>
      <w:marTop w:val="0"/>
      <w:marBottom w:val="0"/>
      <w:divBdr>
        <w:top w:val="none" w:sz="0" w:space="0" w:color="auto"/>
        <w:left w:val="none" w:sz="0" w:space="0" w:color="auto"/>
        <w:bottom w:val="none" w:sz="0" w:space="0" w:color="auto"/>
        <w:right w:val="none" w:sz="0" w:space="0" w:color="auto"/>
      </w:divBdr>
    </w:div>
    <w:div w:id="364529178">
      <w:bodyDiv w:val="1"/>
      <w:marLeft w:val="0"/>
      <w:marRight w:val="0"/>
      <w:marTop w:val="0"/>
      <w:marBottom w:val="0"/>
      <w:divBdr>
        <w:top w:val="none" w:sz="0" w:space="0" w:color="auto"/>
        <w:left w:val="none" w:sz="0" w:space="0" w:color="auto"/>
        <w:bottom w:val="none" w:sz="0" w:space="0" w:color="auto"/>
        <w:right w:val="none" w:sz="0" w:space="0" w:color="auto"/>
      </w:divBdr>
    </w:div>
    <w:div w:id="364673455">
      <w:bodyDiv w:val="1"/>
      <w:marLeft w:val="0"/>
      <w:marRight w:val="0"/>
      <w:marTop w:val="0"/>
      <w:marBottom w:val="0"/>
      <w:divBdr>
        <w:top w:val="none" w:sz="0" w:space="0" w:color="auto"/>
        <w:left w:val="none" w:sz="0" w:space="0" w:color="auto"/>
        <w:bottom w:val="none" w:sz="0" w:space="0" w:color="auto"/>
        <w:right w:val="none" w:sz="0" w:space="0" w:color="auto"/>
      </w:divBdr>
    </w:div>
    <w:div w:id="365450974">
      <w:bodyDiv w:val="1"/>
      <w:marLeft w:val="0"/>
      <w:marRight w:val="0"/>
      <w:marTop w:val="0"/>
      <w:marBottom w:val="0"/>
      <w:divBdr>
        <w:top w:val="none" w:sz="0" w:space="0" w:color="auto"/>
        <w:left w:val="none" w:sz="0" w:space="0" w:color="auto"/>
        <w:bottom w:val="none" w:sz="0" w:space="0" w:color="auto"/>
        <w:right w:val="none" w:sz="0" w:space="0" w:color="auto"/>
      </w:divBdr>
    </w:div>
    <w:div w:id="365524935">
      <w:bodyDiv w:val="1"/>
      <w:marLeft w:val="0"/>
      <w:marRight w:val="0"/>
      <w:marTop w:val="0"/>
      <w:marBottom w:val="0"/>
      <w:divBdr>
        <w:top w:val="none" w:sz="0" w:space="0" w:color="auto"/>
        <w:left w:val="none" w:sz="0" w:space="0" w:color="auto"/>
        <w:bottom w:val="none" w:sz="0" w:space="0" w:color="auto"/>
        <w:right w:val="none" w:sz="0" w:space="0" w:color="auto"/>
      </w:divBdr>
    </w:div>
    <w:div w:id="366218418">
      <w:bodyDiv w:val="1"/>
      <w:marLeft w:val="0"/>
      <w:marRight w:val="0"/>
      <w:marTop w:val="0"/>
      <w:marBottom w:val="0"/>
      <w:divBdr>
        <w:top w:val="none" w:sz="0" w:space="0" w:color="auto"/>
        <w:left w:val="none" w:sz="0" w:space="0" w:color="auto"/>
        <w:bottom w:val="none" w:sz="0" w:space="0" w:color="auto"/>
        <w:right w:val="none" w:sz="0" w:space="0" w:color="auto"/>
      </w:divBdr>
    </w:div>
    <w:div w:id="367492387">
      <w:bodyDiv w:val="1"/>
      <w:marLeft w:val="0"/>
      <w:marRight w:val="0"/>
      <w:marTop w:val="0"/>
      <w:marBottom w:val="0"/>
      <w:divBdr>
        <w:top w:val="none" w:sz="0" w:space="0" w:color="auto"/>
        <w:left w:val="none" w:sz="0" w:space="0" w:color="auto"/>
        <w:bottom w:val="none" w:sz="0" w:space="0" w:color="auto"/>
        <w:right w:val="none" w:sz="0" w:space="0" w:color="auto"/>
      </w:divBdr>
    </w:div>
    <w:div w:id="367534646">
      <w:bodyDiv w:val="1"/>
      <w:marLeft w:val="0"/>
      <w:marRight w:val="0"/>
      <w:marTop w:val="0"/>
      <w:marBottom w:val="0"/>
      <w:divBdr>
        <w:top w:val="none" w:sz="0" w:space="0" w:color="auto"/>
        <w:left w:val="none" w:sz="0" w:space="0" w:color="auto"/>
        <w:bottom w:val="none" w:sz="0" w:space="0" w:color="auto"/>
        <w:right w:val="none" w:sz="0" w:space="0" w:color="auto"/>
      </w:divBdr>
    </w:div>
    <w:div w:id="367797147">
      <w:bodyDiv w:val="1"/>
      <w:marLeft w:val="0"/>
      <w:marRight w:val="0"/>
      <w:marTop w:val="0"/>
      <w:marBottom w:val="0"/>
      <w:divBdr>
        <w:top w:val="none" w:sz="0" w:space="0" w:color="auto"/>
        <w:left w:val="none" w:sz="0" w:space="0" w:color="auto"/>
        <w:bottom w:val="none" w:sz="0" w:space="0" w:color="auto"/>
        <w:right w:val="none" w:sz="0" w:space="0" w:color="auto"/>
      </w:divBdr>
    </w:div>
    <w:div w:id="368074565">
      <w:bodyDiv w:val="1"/>
      <w:marLeft w:val="0"/>
      <w:marRight w:val="0"/>
      <w:marTop w:val="0"/>
      <w:marBottom w:val="0"/>
      <w:divBdr>
        <w:top w:val="none" w:sz="0" w:space="0" w:color="auto"/>
        <w:left w:val="none" w:sz="0" w:space="0" w:color="auto"/>
        <w:bottom w:val="none" w:sz="0" w:space="0" w:color="auto"/>
        <w:right w:val="none" w:sz="0" w:space="0" w:color="auto"/>
      </w:divBdr>
    </w:div>
    <w:div w:id="368602782">
      <w:bodyDiv w:val="1"/>
      <w:marLeft w:val="0"/>
      <w:marRight w:val="0"/>
      <w:marTop w:val="0"/>
      <w:marBottom w:val="0"/>
      <w:divBdr>
        <w:top w:val="none" w:sz="0" w:space="0" w:color="auto"/>
        <w:left w:val="none" w:sz="0" w:space="0" w:color="auto"/>
        <w:bottom w:val="none" w:sz="0" w:space="0" w:color="auto"/>
        <w:right w:val="none" w:sz="0" w:space="0" w:color="auto"/>
      </w:divBdr>
    </w:div>
    <w:div w:id="368724785">
      <w:bodyDiv w:val="1"/>
      <w:marLeft w:val="0"/>
      <w:marRight w:val="0"/>
      <w:marTop w:val="0"/>
      <w:marBottom w:val="0"/>
      <w:divBdr>
        <w:top w:val="none" w:sz="0" w:space="0" w:color="auto"/>
        <w:left w:val="none" w:sz="0" w:space="0" w:color="auto"/>
        <w:bottom w:val="none" w:sz="0" w:space="0" w:color="auto"/>
        <w:right w:val="none" w:sz="0" w:space="0" w:color="auto"/>
      </w:divBdr>
    </w:div>
    <w:div w:id="369690295">
      <w:bodyDiv w:val="1"/>
      <w:marLeft w:val="0"/>
      <w:marRight w:val="0"/>
      <w:marTop w:val="0"/>
      <w:marBottom w:val="0"/>
      <w:divBdr>
        <w:top w:val="none" w:sz="0" w:space="0" w:color="auto"/>
        <w:left w:val="none" w:sz="0" w:space="0" w:color="auto"/>
        <w:bottom w:val="none" w:sz="0" w:space="0" w:color="auto"/>
        <w:right w:val="none" w:sz="0" w:space="0" w:color="auto"/>
      </w:divBdr>
      <w:divsChild>
        <w:div w:id="119030193">
          <w:marLeft w:val="480"/>
          <w:marRight w:val="0"/>
          <w:marTop w:val="0"/>
          <w:marBottom w:val="0"/>
          <w:divBdr>
            <w:top w:val="none" w:sz="0" w:space="0" w:color="auto"/>
            <w:left w:val="none" w:sz="0" w:space="0" w:color="auto"/>
            <w:bottom w:val="none" w:sz="0" w:space="0" w:color="auto"/>
            <w:right w:val="none" w:sz="0" w:space="0" w:color="auto"/>
          </w:divBdr>
        </w:div>
        <w:div w:id="207450521">
          <w:marLeft w:val="480"/>
          <w:marRight w:val="0"/>
          <w:marTop w:val="0"/>
          <w:marBottom w:val="0"/>
          <w:divBdr>
            <w:top w:val="none" w:sz="0" w:space="0" w:color="auto"/>
            <w:left w:val="none" w:sz="0" w:space="0" w:color="auto"/>
            <w:bottom w:val="none" w:sz="0" w:space="0" w:color="auto"/>
            <w:right w:val="none" w:sz="0" w:space="0" w:color="auto"/>
          </w:divBdr>
        </w:div>
        <w:div w:id="241330130">
          <w:marLeft w:val="480"/>
          <w:marRight w:val="0"/>
          <w:marTop w:val="0"/>
          <w:marBottom w:val="0"/>
          <w:divBdr>
            <w:top w:val="none" w:sz="0" w:space="0" w:color="auto"/>
            <w:left w:val="none" w:sz="0" w:space="0" w:color="auto"/>
            <w:bottom w:val="none" w:sz="0" w:space="0" w:color="auto"/>
            <w:right w:val="none" w:sz="0" w:space="0" w:color="auto"/>
          </w:divBdr>
        </w:div>
        <w:div w:id="281807941">
          <w:marLeft w:val="480"/>
          <w:marRight w:val="0"/>
          <w:marTop w:val="0"/>
          <w:marBottom w:val="0"/>
          <w:divBdr>
            <w:top w:val="none" w:sz="0" w:space="0" w:color="auto"/>
            <w:left w:val="none" w:sz="0" w:space="0" w:color="auto"/>
            <w:bottom w:val="none" w:sz="0" w:space="0" w:color="auto"/>
            <w:right w:val="none" w:sz="0" w:space="0" w:color="auto"/>
          </w:divBdr>
        </w:div>
        <w:div w:id="318196222">
          <w:marLeft w:val="480"/>
          <w:marRight w:val="0"/>
          <w:marTop w:val="0"/>
          <w:marBottom w:val="0"/>
          <w:divBdr>
            <w:top w:val="none" w:sz="0" w:space="0" w:color="auto"/>
            <w:left w:val="none" w:sz="0" w:space="0" w:color="auto"/>
            <w:bottom w:val="none" w:sz="0" w:space="0" w:color="auto"/>
            <w:right w:val="none" w:sz="0" w:space="0" w:color="auto"/>
          </w:divBdr>
        </w:div>
        <w:div w:id="377978012">
          <w:marLeft w:val="480"/>
          <w:marRight w:val="0"/>
          <w:marTop w:val="0"/>
          <w:marBottom w:val="0"/>
          <w:divBdr>
            <w:top w:val="none" w:sz="0" w:space="0" w:color="auto"/>
            <w:left w:val="none" w:sz="0" w:space="0" w:color="auto"/>
            <w:bottom w:val="none" w:sz="0" w:space="0" w:color="auto"/>
            <w:right w:val="none" w:sz="0" w:space="0" w:color="auto"/>
          </w:divBdr>
        </w:div>
        <w:div w:id="484319449">
          <w:marLeft w:val="480"/>
          <w:marRight w:val="0"/>
          <w:marTop w:val="0"/>
          <w:marBottom w:val="0"/>
          <w:divBdr>
            <w:top w:val="none" w:sz="0" w:space="0" w:color="auto"/>
            <w:left w:val="none" w:sz="0" w:space="0" w:color="auto"/>
            <w:bottom w:val="none" w:sz="0" w:space="0" w:color="auto"/>
            <w:right w:val="none" w:sz="0" w:space="0" w:color="auto"/>
          </w:divBdr>
        </w:div>
        <w:div w:id="504366815">
          <w:marLeft w:val="480"/>
          <w:marRight w:val="0"/>
          <w:marTop w:val="0"/>
          <w:marBottom w:val="0"/>
          <w:divBdr>
            <w:top w:val="none" w:sz="0" w:space="0" w:color="auto"/>
            <w:left w:val="none" w:sz="0" w:space="0" w:color="auto"/>
            <w:bottom w:val="none" w:sz="0" w:space="0" w:color="auto"/>
            <w:right w:val="none" w:sz="0" w:space="0" w:color="auto"/>
          </w:divBdr>
        </w:div>
        <w:div w:id="629633696">
          <w:marLeft w:val="480"/>
          <w:marRight w:val="0"/>
          <w:marTop w:val="0"/>
          <w:marBottom w:val="0"/>
          <w:divBdr>
            <w:top w:val="none" w:sz="0" w:space="0" w:color="auto"/>
            <w:left w:val="none" w:sz="0" w:space="0" w:color="auto"/>
            <w:bottom w:val="none" w:sz="0" w:space="0" w:color="auto"/>
            <w:right w:val="none" w:sz="0" w:space="0" w:color="auto"/>
          </w:divBdr>
        </w:div>
        <w:div w:id="713232479">
          <w:marLeft w:val="480"/>
          <w:marRight w:val="0"/>
          <w:marTop w:val="0"/>
          <w:marBottom w:val="0"/>
          <w:divBdr>
            <w:top w:val="none" w:sz="0" w:space="0" w:color="auto"/>
            <w:left w:val="none" w:sz="0" w:space="0" w:color="auto"/>
            <w:bottom w:val="none" w:sz="0" w:space="0" w:color="auto"/>
            <w:right w:val="none" w:sz="0" w:space="0" w:color="auto"/>
          </w:divBdr>
        </w:div>
        <w:div w:id="723334026">
          <w:marLeft w:val="480"/>
          <w:marRight w:val="0"/>
          <w:marTop w:val="0"/>
          <w:marBottom w:val="0"/>
          <w:divBdr>
            <w:top w:val="none" w:sz="0" w:space="0" w:color="auto"/>
            <w:left w:val="none" w:sz="0" w:space="0" w:color="auto"/>
            <w:bottom w:val="none" w:sz="0" w:space="0" w:color="auto"/>
            <w:right w:val="none" w:sz="0" w:space="0" w:color="auto"/>
          </w:divBdr>
        </w:div>
        <w:div w:id="731194236">
          <w:marLeft w:val="480"/>
          <w:marRight w:val="0"/>
          <w:marTop w:val="0"/>
          <w:marBottom w:val="0"/>
          <w:divBdr>
            <w:top w:val="none" w:sz="0" w:space="0" w:color="auto"/>
            <w:left w:val="none" w:sz="0" w:space="0" w:color="auto"/>
            <w:bottom w:val="none" w:sz="0" w:space="0" w:color="auto"/>
            <w:right w:val="none" w:sz="0" w:space="0" w:color="auto"/>
          </w:divBdr>
        </w:div>
        <w:div w:id="805510999">
          <w:marLeft w:val="480"/>
          <w:marRight w:val="0"/>
          <w:marTop w:val="0"/>
          <w:marBottom w:val="0"/>
          <w:divBdr>
            <w:top w:val="none" w:sz="0" w:space="0" w:color="auto"/>
            <w:left w:val="none" w:sz="0" w:space="0" w:color="auto"/>
            <w:bottom w:val="none" w:sz="0" w:space="0" w:color="auto"/>
            <w:right w:val="none" w:sz="0" w:space="0" w:color="auto"/>
          </w:divBdr>
        </w:div>
        <w:div w:id="950475833">
          <w:marLeft w:val="480"/>
          <w:marRight w:val="0"/>
          <w:marTop w:val="0"/>
          <w:marBottom w:val="0"/>
          <w:divBdr>
            <w:top w:val="none" w:sz="0" w:space="0" w:color="auto"/>
            <w:left w:val="none" w:sz="0" w:space="0" w:color="auto"/>
            <w:bottom w:val="none" w:sz="0" w:space="0" w:color="auto"/>
            <w:right w:val="none" w:sz="0" w:space="0" w:color="auto"/>
          </w:divBdr>
        </w:div>
        <w:div w:id="1084570761">
          <w:marLeft w:val="480"/>
          <w:marRight w:val="0"/>
          <w:marTop w:val="0"/>
          <w:marBottom w:val="0"/>
          <w:divBdr>
            <w:top w:val="none" w:sz="0" w:space="0" w:color="auto"/>
            <w:left w:val="none" w:sz="0" w:space="0" w:color="auto"/>
            <w:bottom w:val="none" w:sz="0" w:space="0" w:color="auto"/>
            <w:right w:val="none" w:sz="0" w:space="0" w:color="auto"/>
          </w:divBdr>
        </w:div>
        <w:div w:id="1124691527">
          <w:marLeft w:val="480"/>
          <w:marRight w:val="0"/>
          <w:marTop w:val="0"/>
          <w:marBottom w:val="0"/>
          <w:divBdr>
            <w:top w:val="none" w:sz="0" w:space="0" w:color="auto"/>
            <w:left w:val="none" w:sz="0" w:space="0" w:color="auto"/>
            <w:bottom w:val="none" w:sz="0" w:space="0" w:color="auto"/>
            <w:right w:val="none" w:sz="0" w:space="0" w:color="auto"/>
          </w:divBdr>
        </w:div>
        <w:div w:id="1209999664">
          <w:marLeft w:val="480"/>
          <w:marRight w:val="0"/>
          <w:marTop w:val="0"/>
          <w:marBottom w:val="0"/>
          <w:divBdr>
            <w:top w:val="none" w:sz="0" w:space="0" w:color="auto"/>
            <w:left w:val="none" w:sz="0" w:space="0" w:color="auto"/>
            <w:bottom w:val="none" w:sz="0" w:space="0" w:color="auto"/>
            <w:right w:val="none" w:sz="0" w:space="0" w:color="auto"/>
          </w:divBdr>
        </w:div>
        <w:div w:id="1214346403">
          <w:marLeft w:val="480"/>
          <w:marRight w:val="0"/>
          <w:marTop w:val="0"/>
          <w:marBottom w:val="0"/>
          <w:divBdr>
            <w:top w:val="none" w:sz="0" w:space="0" w:color="auto"/>
            <w:left w:val="none" w:sz="0" w:space="0" w:color="auto"/>
            <w:bottom w:val="none" w:sz="0" w:space="0" w:color="auto"/>
            <w:right w:val="none" w:sz="0" w:space="0" w:color="auto"/>
          </w:divBdr>
        </w:div>
        <w:div w:id="1216892731">
          <w:marLeft w:val="480"/>
          <w:marRight w:val="0"/>
          <w:marTop w:val="0"/>
          <w:marBottom w:val="0"/>
          <w:divBdr>
            <w:top w:val="none" w:sz="0" w:space="0" w:color="auto"/>
            <w:left w:val="none" w:sz="0" w:space="0" w:color="auto"/>
            <w:bottom w:val="none" w:sz="0" w:space="0" w:color="auto"/>
            <w:right w:val="none" w:sz="0" w:space="0" w:color="auto"/>
          </w:divBdr>
        </w:div>
        <w:div w:id="1256205154">
          <w:marLeft w:val="480"/>
          <w:marRight w:val="0"/>
          <w:marTop w:val="0"/>
          <w:marBottom w:val="0"/>
          <w:divBdr>
            <w:top w:val="none" w:sz="0" w:space="0" w:color="auto"/>
            <w:left w:val="none" w:sz="0" w:space="0" w:color="auto"/>
            <w:bottom w:val="none" w:sz="0" w:space="0" w:color="auto"/>
            <w:right w:val="none" w:sz="0" w:space="0" w:color="auto"/>
          </w:divBdr>
        </w:div>
        <w:div w:id="1296638263">
          <w:marLeft w:val="480"/>
          <w:marRight w:val="0"/>
          <w:marTop w:val="0"/>
          <w:marBottom w:val="0"/>
          <w:divBdr>
            <w:top w:val="none" w:sz="0" w:space="0" w:color="auto"/>
            <w:left w:val="none" w:sz="0" w:space="0" w:color="auto"/>
            <w:bottom w:val="none" w:sz="0" w:space="0" w:color="auto"/>
            <w:right w:val="none" w:sz="0" w:space="0" w:color="auto"/>
          </w:divBdr>
        </w:div>
        <w:div w:id="1373458975">
          <w:marLeft w:val="480"/>
          <w:marRight w:val="0"/>
          <w:marTop w:val="0"/>
          <w:marBottom w:val="0"/>
          <w:divBdr>
            <w:top w:val="none" w:sz="0" w:space="0" w:color="auto"/>
            <w:left w:val="none" w:sz="0" w:space="0" w:color="auto"/>
            <w:bottom w:val="none" w:sz="0" w:space="0" w:color="auto"/>
            <w:right w:val="none" w:sz="0" w:space="0" w:color="auto"/>
          </w:divBdr>
        </w:div>
        <w:div w:id="1531913047">
          <w:marLeft w:val="480"/>
          <w:marRight w:val="0"/>
          <w:marTop w:val="0"/>
          <w:marBottom w:val="0"/>
          <w:divBdr>
            <w:top w:val="none" w:sz="0" w:space="0" w:color="auto"/>
            <w:left w:val="none" w:sz="0" w:space="0" w:color="auto"/>
            <w:bottom w:val="none" w:sz="0" w:space="0" w:color="auto"/>
            <w:right w:val="none" w:sz="0" w:space="0" w:color="auto"/>
          </w:divBdr>
        </w:div>
        <w:div w:id="1592474044">
          <w:marLeft w:val="480"/>
          <w:marRight w:val="0"/>
          <w:marTop w:val="0"/>
          <w:marBottom w:val="0"/>
          <w:divBdr>
            <w:top w:val="none" w:sz="0" w:space="0" w:color="auto"/>
            <w:left w:val="none" w:sz="0" w:space="0" w:color="auto"/>
            <w:bottom w:val="none" w:sz="0" w:space="0" w:color="auto"/>
            <w:right w:val="none" w:sz="0" w:space="0" w:color="auto"/>
          </w:divBdr>
        </w:div>
        <w:div w:id="1609704544">
          <w:marLeft w:val="480"/>
          <w:marRight w:val="0"/>
          <w:marTop w:val="0"/>
          <w:marBottom w:val="0"/>
          <w:divBdr>
            <w:top w:val="none" w:sz="0" w:space="0" w:color="auto"/>
            <w:left w:val="none" w:sz="0" w:space="0" w:color="auto"/>
            <w:bottom w:val="none" w:sz="0" w:space="0" w:color="auto"/>
            <w:right w:val="none" w:sz="0" w:space="0" w:color="auto"/>
          </w:divBdr>
        </w:div>
        <w:div w:id="1678462128">
          <w:marLeft w:val="480"/>
          <w:marRight w:val="0"/>
          <w:marTop w:val="0"/>
          <w:marBottom w:val="0"/>
          <w:divBdr>
            <w:top w:val="none" w:sz="0" w:space="0" w:color="auto"/>
            <w:left w:val="none" w:sz="0" w:space="0" w:color="auto"/>
            <w:bottom w:val="none" w:sz="0" w:space="0" w:color="auto"/>
            <w:right w:val="none" w:sz="0" w:space="0" w:color="auto"/>
          </w:divBdr>
        </w:div>
        <w:div w:id="1778792659">
          <w:marLeft w:val="480"/>
          <w:marRight w:val="0"/>
          <w:marTop w:val="0"/>
          <w:marBottom w:val="0"/>
          <w:divBdr>
            <w:top w:val="none" w:sz="0" w:space="0" w:color="auto"/>
            <w:left w:val="none" w:sz="0" w:space="0" w:color="auto"/>
            <w:bottom w:val="none" w:sz="0" w:space="0" w:color="auto"/>
            <w:right w:val="none" w:sz="0" w:space="0" w:color="auto"/>
          </w:divBdr>
        </w:div>
        <w:div w:id="1865241881">
          <w:marLeft w:val="480"/>
          <w:marRight w:val="0"/>
          <w:marTop w:val="0"/>
          <w:marBottom w:val="0"/>
          <w:divBdr>
            <w:top w:val="none" w:sz="0" w:space="0" w:color="auto"/>
            <w:left w:val="none" w:sz="0" w:space="0" w:color="auto"/>
            <w:bottom w:val="none" w:sz="0" w:space="0" w:color="auto"/>
            <w:right w:val="none" w:sz="0" w:space="0" w:color="auto"/>
          </w:divBdr>
        </w:div>
        <w:div w:id="1895239829">
          <w:marLeft w:val="480"/>
          <w:marRight w:val="0"/>
          <w:marTop w:val="0"/>
          <w:marBottom w:val="0"/>
          <w:divBdr>
            <w:top w:val="none" w:sz="0" w:space="0" w:color="auto"/>
            <w:left w:val="none" w:sz="0" w:space="0" w:color="auto"/>
            <w:bottom w:val="none" w:sz="0" w:space="0" w:color="auto"/>
            <w:right w:val="none" w:sz="0" w:space="0" w:color="auto"/>
          </w:divBdr>
        </w:div>
        <w:div w:id="2054843452">
          <w:marLeft w:val="480"/>
          <w:marRight w:val="0"/>
          <w:marTop w:val="0"/>
          <w:marBottom w:val="0"/>
          <w:divBdr>
            <w:top w:val="none" w:sz="0" w:space="0" w:color="auto"/>
            <w:left w:val="none" w:sz="0" w:space="0" w:color="auto"/>
            <w:bottom w:val="none" w:sz="0" w:space="0" w:color="auto"/>
            <w:right w:val="none" w:sz="0" w:space="0" w:color="auto"/>
          </w:divBdr>
        </w:div>
        <w:div w:id="2121683211">
          <w:marLeft w:val="480"/>
          <w:marRight w:val="0"/>
          <w:marTop w:val="0"/>
          <w:marBottom w:val="0"/>
          <w:divBdr>
            <w:top w:val="none" w:sz="0" w:space="0" w:color="auto"/>
            <w:left w:val="none" w:sz="0" w:space="0" w:color="auto"/>
            <w:bottom w:val="none" w:sz="0" w:space="0" w:color="auto"/>
            <w:right w:val="none" w:sz="0" w:space="0" w:color="auto"/>
          </w:divBdr>
        </w:div>
      </w:divsChild>
    </w:div>
    <w:div w:id="369845855">
      <w:bodyDiv w:val="1"/>
      <w:marLeft w:val="0"/>
      <w:marRight w:val="0"/>
      <w:marTop w:val="0"/>
      <w:marBottom w:val="0"/>
      <w:divBdr>
        <w:top w:val="none" w:sz="0" w:space="0" w:color="auto"/>
        <w:left w:val="none" w:sz="0" w:space="0" w:color="auto"/>
        <w:bottom w:val="none" w:sz="0" w:space="0" w:color="auto"/>
        <w:right w:val="none" w:sz="0" w:space="0" w:color="auto"/>
      </w:divBdr>
    </w:div>
    <w:div w:id="370345375">
      <w:bodyDiv w:val="1"/>
      <w:marLeft w:val="0"/>
      <w:marRight w:val="0"/>
      <w:marTop w:val="0"/>
      <w:marBottom w:val="0"/>
      <w:divBdr>
        <w:top w:val="none" w:sz="0" w:space="0" w:color="auto"/>
        <w:left w:val="none" w:sz="0" w:space="0" w:color="auto"/>
        <w:bottom w:val="none" w:sz="0" w:space="0" w:color="auto"/>
        <w:right w:val="none" w:sz="0" w:space="0" w:color="auto"/>
      </w:divBdr>
    </w:div>
    <w:div w:id="370347638">
      <w:bodyDiv w:val="1"/>
      <w:marLeft w:val="0"/>
      <w:marRight w:val="0"/>
      <w:marTop w:val="0"/>
      <w:marBottom w:val="0"/>
      <w:divBdr>
        <w:top w:val="none" w:sz="0" w:space="0" w:color="auto"/>
        <w:left w:val="none" w:sz="0" w:space="0" w:color="auto"/>
        <w:bottom w:val="none" w:sz="0" w:space="0" w:color="auto"/>
        <w:right w:val="none" w:sz="0" w:space="0" w:color="auto"/>
      </w:divBdr>
    </w:div>
    <w:div w:id="370426784">
      <w:bodyDiv w:val="1"/>
      <w:marLeft w:val="0"/>
      <w:marRight w:val="0"/>
      <w:marTop w:val="0"/>
      <w:marBottom w:val="0"/>
      <w:divBdr>
        <w:top w:val="none" w:sz="0" w:space="0" w:color="auto"/>
        <w:left w:val="none" w:sz="0" w:space="0" w:color="auto"/>
        <w:bottom w:val="none" w:sz="0" w:space="0" w:color="auto"/>
        <w:right w:val="none" w:sz="0" w:space="0" w:color="auto"/>
      </w:divBdr>
    </w:div>
    <w:div w:id="371421984">
      <w:bodyDiv w:val="1"/>
      <w:marLeft w:val="0"/>
      <w:marRight w:val="0"/>
      <w:marTop w:val="0"/>
      <w:marBottom w:val="0"/>
      <w:divBdr>
        <w:top w:val="none" w:sz="0" w:space="0" w:color="auto"/>
        <w:left w:val="none" w:sz="0" w:space="0" w:color="auto"/>
        <w:bottom w:val="none" w:sz="0" w:space="0" w:color="auto"/>
        <w:right w:val="none" w:sz="0" w:space="0" w:color="auto"/>
      </w:divBdr>
    </w:div>
    <w:div w:id="371535853">
      <w:bodyDiv w:val="1"/>
      <w:marLeft w:val="0"/>
      <w:marRight w:val="0"/>
      <w:marTop w:val="0"/>
      <w:marBottom w:val="0"/>
      <w:divBdr>
        <w:top w:val="none" w:sz="0" w:space="0" w:color="auto"/>
        <w:left w:val="none" w:sz="0" w:space="0" w:color="auto"/>
        <w:bottom w:val="none" w:sz="0" w:space="0" w:color="auto"/>
        <w:right w:val="none" w:sz="0" w:space="0" w:color="auto"/>
      </w:divBdr>
    </w:div>
    <w:div w:id="371539316">
      <w:bodyDiv w:val="1"/>
      <w:marLeft w:val="0"/>
      <w:marRight w:val="0"/>
      <w:marTop w:val="0"/>
      <w:marBottom w:val="0"/>
      <w:divBdr>
        <w:top w:val="none" w:sz="0" w:space="0" w:color="auto"/>
        <w:left w:val="none" w:sz="0" w:space="0" w:color="auto"/>
        <w:bottom w:val="none" w:sz="0" w:space="0" w:color="auto"/>
        <w:right w:val="none" w:sz="0" w:space="0" w:color="auto"/>
      </w:divBdr>
    </w:div>
    <w:div w:id="372195477">
      <w:bodyDiv w:val="1"/>
      <w:marLeft w:val="0"/>
      <w:marRight w:val="0"/>
      <w:marTop w:val="0"/>
      <w:marBottom w:val="0"/>
      <w:divBdr>
        <w:top w:val="none" w:sz="0" w:space="0" w:color="auto"/>
        <w:left w:val="none" w:sz="0" w:space="0" w:color="auto"/>
        <w:bottom w:val="none" w:sz="0" w:space="0" w:color="auto"/>
        <w:right w:val="none" w:sz="0" w:space="0" w:color="auto"/>
      </w:divBdr>
    </w:div>
    <w:div w:id="373238943">
      <w:bodyDiv w:val="1"/>
      <w:marLeft w:val="0"/>
      <w:marRight w:val="0"/>
      <w:marTop w:val="0"/>
      <w:marBottom w:val="0"/>
      <w:divBdr>
        <w:top w:val="none" w:sz="0" w:space="0" w:color="auto"/>
        <w:left w:val="none" w:sz="0" w:space="0" w:color="auto"/>
        <w:bottom w:val="none" w:sz="0" w:space="0" w:color="auto"/>
        <w:right w:val="none" w:sz="0" w:space="0" w:color="auto"/>
      </w:divBdr>
    </w:div>
    <w:div w:id="373433370">
      <w:bodyDiv w:val="1"/>
      <w:marLeft w:val="0"/>
      <w:marRight w:val="0"/>
      <w:marTop w:val="0"/>
      <w:marBottom w:val="0"/>
      <w:divBdr>
        <w:top w:val="none" w:sz="0" w:space="0" w:color="auto"/>
        <w:left w:val="none" w:sz="0" w:space="0" w:color="auto"/>
        <w:bottom w:val="none" w:sz="0" w:space="0" w:color="auto"/>
        <w:right w:val="none" w:sz="0" w:space="0" w:color="auto"/>
      </w:divBdr>
    </w:div>
    <w:div w:id="373578530">
      <w:bodyDiv w:val="1"/>
      <w:marLeft w:val="0"/>
      <w:marRight w:val="0"/>
      <w:marTop w:val="0"/>
      <w:marBottom w:val="0"/>
      <w:divBdr>
        <w:top w:val="none" w:sz="0" w:space="0" w:color="auto"/>
        <w:left w:val="none" w:sz="0" w:space="0" w:color="auto"/>
        <w:bottom w:val="none" w:sz="0" w:space="0" w:color="auto"/>
        <w:right w:val="none" w:sz="0" w:space="0" w:color="auto"/>
      </w:divBdr>
    </w:div>
    <w:div w:id="373847498">
      <w:bodyDiv w:val="1"/>
      <w:marLeft w:val="0"/>
      <w:marRight w:val="0"/>
      <w:marTop w:val="0"/>
      <w:marBottom w:val="0"/>
      <w:divBdr>
        <w:top w:val="none" w:sz="0" w:space="0" w:color="auto"/>
        <w:left w:val="none" w:sz="0" w:space="0" w:color="auto"/>
        <w:bottom w:val="none" w:sz="0" w:space="0" w:color="auto"/>
        <w:right w:val="none" w:sz="0" w:space="0" w:color="auto"/>
      </w:divBdr>
    </w:div>
    <w:div w:id="374088269">
      <w:bodyDiv w:val="1"/>
      <w:marLeft w:val="0"/>
      <w:marRight w:val="0"/>
      <w:marTop w:val="0"/>
      <w:marBottom w:val="0"/>
      <w:divBdr>
        <w:top w:val="none" w:sz="0" w:space="0" w:color="auto"/>
        <w:left w:val="none" w:sz="0" w:space="0" w:color="auto"/>
        <w:bottom w:val="none" w:sz="0" w:space="0" w:color="auto"/>
        <w:right w:val="none" w:sz="0" w:space="0" w:color="auto"/>
      </w:divBdr>
    </w:div>
    <w:div w:id="374426952">
      <w:bodyDiv w:val="1"/>
      <w:marLeft w:val="0"/>
      <w:marRight w:val="0"/>
      <w:marTop w:val="0"/>
      <w:marBottom w:val="0"/>
      <w:divBdr>
        <w:top w:val="none" w:sz="0" w:space="0" w:color="auto"/>
        <w:left w:val="none" w:sz="0" w:space="0" w:color="auto"/>
        <w:bottom w:val="none" w:sz="0" w:space="0" w:color="auto"/>
        <w:right w:val="none" w:sz="0" w:space="0" w:color="auto"/>
      </w:divBdr>
    </w:div>
    <w:div w:id="374499843">
      <w:bodyDiv w:val="1"/>
      <w:marLeft w:val="0"/>
      <w:marRight w:val="0"/>
      <w:marTop w:val="0"/>
      <w:marBottom w:val="0"/>
      <w:divBdr>
        <w:top w:val="none" w:sz="0" w:space="0" w:color="auto"/>
        <w:left w:val="none" w:sz="0" w:space="0" w:color="auto"/>
        <w:bottom w:val="none" w:sz="0" w:space="0" w:color="auto"/>
        <w:right w:val="none" w:sz="0" w:space="0" w:color="auto"/>
      </w:divBdr>
    </w:div>
    <w:div w:id="374736629">
      <w:bodyDiv w:val="1"/>
      <w:marLeft w:val="0"/>
      <w:marRight w:val="0"/>
      <w:marTop w:val="0"/>
      <w:marBottom w:val="0"/>
      <w:divBdr>
        <w:top w:val="none" w:sz="0" w:space="0" w:color="auto"/>
        <w:left w:val="none" w:sz="0" w:space="0" w:color="auto"/>
        <w:bottom w:val="none" w:sz="0" w:space="0" w:color="auto"/>
        <w:right w:val="none" w:sz="0" w:space="0" w:color="auto"/>
      </w:divBdr>
    </w:div>
    <w:div w:id="374742327">
      <w:bodyDiv w:val="1"/>
      <w:marLeft w:val="0"/>
      <w:marRight w:val="0"/>
      <w:marTop w:val="0"/>
      <w:marBottom w:val="0"/>
      <w:divBdr>
        <w:top w:val="none" w:sz="0" w:space="0" w:color="auto"/>
        <w:left w:val="none" w:sz="0" w:space="0" w:color="auto"/>
        <w:bottom w:val="none" w:sz="0" w:space="0" w:color="auto"/>
        <w:right w:val="none" w:sz="0" w:space="0" w:color="auto"/>
      </w:divBdr>
    </w:div>
    <w:div w:id="374938290">
      <w:bodyDiv w:val="1"/>
      <w:marLeft w:val="0"/>
      <w:marRight w:val="0"/>
      <w:marTop w:val="0"/>
      <w:marBottom w:val="0"/>
      <w:divBdr>
        <w:top w:val="none" w:sz="0" w:space="0" w:color="auto"/>
        <w:left w:val="none" w:sz="0" w:space="0" w:color="auto"/>
        <w:bottom w:val="none" w:sz="0" w:space="0" w:color="auto"/>
        <w:right w:val="none" w:sz="0" w:space="0" w:color="auto"/>
      </w:divBdr>
    </w:div>
    <w:div w:id="375085917">
      <w:bodyDiv w:val="1"/>
      <w:marLeft w:val="0"/>
      <w:marRight w:val="0"/>
      <w:marTop w:val="0"/>
      <w:marBottom w:val="0"/>
      <w:divBdr>
        <w:top w:val="none" w:sz="0" w:space="0" w:color="auto"/>
        <w:left w:val="none" w:sz="0" w:space="0" w:color="auto"/>
        <w:bottom w:val="none" w:sz="0" w:space="0" w:color="auto"/>
        <w:right w:val="none" w:sz="0" w:space="0" w:color="auto"/>
      </w:divBdr>
    </w:div>
    <w:div w:id="375155574">
      <w:bodyDiv w:val="1"/>
      <w:marLeft w:val="0"/>
      <w:marRight w:val="0"/>
      <w:marTop w:val="0"/>
      <w:marBottom w:val="0"/>
      <w:divBdr>
        <w:top w:val="none" w:sz="0" w:space="0" w:color="auto"/>
        <w:left w:val="none" w:sz="0" w:space="0" w:color="auto"/>
        <w:bottom w:val="none" w:sz="0" w:space="0" w:color="auto"/>
        <w:right w:val="none" w:sz="0" w:space="0" w:color="auto"/>
      </w:divBdr>
    </w:div>
    <w:div w:id="375391718">
      <w:bodyDiv w:val="1"/>
      <w:marLeft w:val="0"/>
      <w:marRight w:val="0"/>
      <w:marTop w:val="0"/>
      <w:marBottom w:val="0"/>
      <w:divBdr>
        <w:top w:val="none" w:sz="0" w:space="0" w:color="auto"/>
        <w:left w:val="none" w:sz="0" w:space="0" w:color="auto"/>
        <w:bottom w:val="none" w:sz="0" w:space="0" w:color="auto"/>
        <w:right w:val="none" w:sz="0" w:space="0" w:color="auto"/>
      </w:divBdr>
    </w:div>
    <w:div w:id="375735706">
      <w:bodyDiv w:val="1"/>
      <w:marLeft w:val="0"/>
      <w:marRight w:val="0"/>
      <w:marTop w:val="0"/>
      <w:marBottom w:val="0"/>
      <w:divBdr>
        <w:top w:val="none" w:sz="0" w:space="0" w:color="auto"/>
        <w:left w:val="none" w:sz="0" w:space="0" w:color="auto"/>
        <w:bottom w:val="none" w:sz="0" w:space="0" w:color="auto"/>
        <w:right w:val="none" w:sz="0" w:space="0" w:color="auto"/>
      </w:divBdr>
    </w:div>
    <w:div w:id="376004198">
      <w:bodyDiv w:val="1"/>
      <w:marLeft w:val="0"/>
      <w:marRight w:val="0"/>
      <w:marTop w:val="0"/>
      <w:marBottom w:val="0"/>
      <w:divBdr>
        <w:top w:val="none" w:sz="0" w:space="0" w:color="auto"/>
        <w:left w:val="none" w:sz="0" w:space="0" w:color="auto"/>
        <w:bottom w:val="none" w:sz="0" w:space="0" w:color="auto"/>
        <w:right w:val="none" w:sz="0" w:space="0" w:color="auto"/>
      </w:divBdr>
      <w:divsChild>
        <w:div w:id="234750345">
          <w:marLeft w:val="480"/>
          <w:marRight w:val="0"/>
          <w:marTop w:val="0"/>
          <w:marBottom w:val="0"/>
          <w:divBdr>
            <w:top w:val="none" w:sz="0" w:space="0" w:color="auto"/>
            <w:left w:val="none" w:sz="0" w:space="0" w:color="auto"/>
            <w:bottom w:val="none" w:sz="0" w:space="0" w:color="auto"/>
            <w:right w:val="none" w:sz="0" w:space="0" w:color="auto"/>
          </w:divBdr>
        </w:div>
        <w:div w:id="327444725">
          <w:marLeft w:val="480"/>
          <w:marRight w:val="0"/>
          <w:marTop w:val="0"/>
          <w:marBottom w:val="0"/>
          <w:divBdr>
            <w:top w:val="none" w:sz="0" w:space="0" w:color="auto"/>
            <w:left w:val="none" w:sz="0" w:space="0" w:color="auto"/>
            <w:bottom w:val="none" w:sz="0" w:space="0" w:color="auto"/>
            <w:right w:val="none" w:sz="0" w:space="0" w:color="auto"/>
          </w:divBdr>
        </w:div>
        <w:div w:id="400450077">
          <w:marLeft w:val="480"/>
          <w:marRight w:val="0"/>
          <w:marTop w:val="0"/>
          <w:marBottom w:val="0"/>
          <w:divBdr>
            <w:top w:val="none" w:sz="0" w:space="0" w:color="auto"/>
            <w:left w:val="none" w:sz="0" w:space="0" w:color="auto"/>
            <w:bottom w:val="none" w:sz="0" w:space="0" w:color="auto"/>
            <w:right w:val="none" w:sz="0" w:space="0" w:color="auto"/>
          </w:divBdr>
        </w:div>
        <w:div w:id="422536593">
          <w:marLeft w:val="480"/>
          <w:marRight w:val="0"/>
          <w:marTop w:val="0"/>
          <w:marBottom w:val="0"/>
          <w:divBdr>
            <w:top w:val="none" w:sz="0" w:space="0" w:color="auto"/>
            <w:left w:val="none" w:sz="0" w:space="0" w:color="auto"/>
            <w:bottom w:val="none" w:sz="0" w:space="0" w:color="auto"/>
            <w:right w:val="none" w:sz="0" w:space="0" w:color="auto"/>
          </w:divBdr>
        </w:div>
        <w:div w:id="451051295">
          <w:marLeft w:val="480"/>
          <w:marRight w:val="0"/>
          <w:marTop w:val="0"/>
          <w:marBottom w:val="0"/>
          <w:divBdr>
            <w:top w:val="none" w:sz="0" w:space="0" w:color="auto"/>
            <w:left w:val="none" w:sz="0" w:space="0" w:color="auto"/>
            <w:bottom w:val="none" w:sz="0" w:space="0" w:color="auto"/>
            <w:right w:val="none" w:sz="0" w:space="0" w:color="auto"/>
          </w:divBdr>
        </w:div>
        <w:div w:id="478111346">
          <w:marLeft w:val="480"/>
          <w:marRight w:val="0"/>
          <w:marTop w:val="0"/>
          <w:marBottom w:val="0"/>
          <w:divBdr>
            <w:top w:val="none" w:sz="0" w:space="0" w:color="auto"/>
            <w:left w:val="none" w:sz="0" w:space="0" w:color="auto"/>
            <w:bottom w:val="none" w:sz="0" w:space="0" w:color="auto"/>
            <w:right w:val="none" w:sz="0" w:space="0" w:color="auto"/>
          </w:divBdr>
        </w:div>
        <w:div w:id="494035404">
          <w:marLeft w:val="480"/>
          <w:marRight w:val="0"/>
          <w:marTop w:val="0"/>
          <w:marBottom w:val="0"/>
          <w:divBdr>
            <w:top w:val="none" w:sz="0" w:space="0" w:color="auto"/>
            <w:left w:val="none" w:sz="0" w:space="0" w:color="auto"/>
            <w:bottom w:val="none" w:sz="0" w:space="0" w:color="auto"/>
            <w:right w:val="none" w:sz="0" w:space="0" w:color="auto"/>
          </w:divBdr>
        </w:div>
        <w:div w:id="499583039">
          <w:marLeft w:val="480"/>
          <w:marRight w:val="0"/>
          <w:marTop w:val="0"/>
          <w:marBottom w:val="0"/>
          <w:divBdr>
            <w:top w:val="none" w:sz="0" w:space="0" w:color="auto"/>
            <w:left w:val="none" w:sz="0" w:space="0" w:color="auto"/>
            <w:bottom w:val="none" w:sz="0" w:space="0" w:color="auto"/>
            <w:right w:val="none" w:sz="0" w:space="0" w:color="auto"/>
          </w:divBdr>
        </w:div>
        <w:div w:id="500318205">
          <w:marLeft w:val="480"/>
          <w:marRight w:val="0"/>
          <w:marTop w:val="0"/>
          <w:marBottom w:val="0"/>
          <w:divBdr>
            <w:top w:val="none" w:sz="0" w:space="0" w:color="auto"/>
            <w:left w:val="none" w:sz="0" w:space="0" w:color="auto"/>
            <w:bottom w:val="none" w:sz="0" w:space="0" w:color="auto"/>
            <w:right w:val="none" w:sz="0" w:space="0" w:color="auto"/>
          </w:divBdr>
        </w:div>
        <w:div w:id="569658607">
          <w:marLeft w:val="480"/>
          <w:marRight w:val="0"/>
          <w:marTop w:val="0"/>
          <w:marBottom w:val="0"/>
          <w:divBdr>
            <w:top w:val="none" w:sz="0" w:space="0" w:color="auto"/>
            <w:left w:val="none" w:sz="0" w:space="0" w:color="auto"/>
            <w:bottom w:val="none" w:sz="0" w:space="0" w:color="auto"/>
            <w:right w:val="none" w:sz="0" w:space="0" w:color="auto"/>
          </w:divBdr>
        </w:div>
        <w:div w:id="611866352">
          <w:marLeft w:val="480"/>
          <w:marRight w:val="0"/>
          <w:marTop w:val="0"/>
          <w:marBottom w:val="0"/>
          <w:divBdr>
            <w:top w:val="none" w:sz="0" w:space="0" w:color="auto"/>
            <w:left w:val="none" w:sz="0" w:space="0" w:color="auto"/>
            <w:bottom w:val="none" w:sz="0" w:space="0" w:color="auto"/>
            <w:right w:val="none" w:sz="0" w:space="0" w:color="auto"/>
          </w:divBdr>
        </w:div>
        <w:div w:id="650139936">
          <w:marLeft w:val="480"/>
          <w:marRight w:val="0"/>
          <w:marTop w:val="0"/>
          <w:marBottom w:val="0"/>
          <w:divBdr>
            <w:top w:val="none" w:sz="0" w:space="0" w:color="auto"/>
            <w:left w:val="none" w:sz="0" w:space="0" w:color="auto"/>
            <w:bottom w:val="none" w:sz="0" w:space="0" w:color="auto"/>
            <w:right w:val="none" w:sz="0" w:space="0" w:color="auto"/>
          </w:divBdr>
        </w:div>
        <w:div w:id="807406076">
          <w:marLeft w:val="480"/>
          <w:marRight w:val="0"/>
          <w:marTop w:val="0"/>
          <w:marBottom w:val="0"/>
          <w:divBdr>
            <w:top w:val="none" w:sz="0" w:space="0" w:color="auto"/>
            <w:left w:val="none" w:sz="0" w:space="0" w:color="auto"/>
            <w:bottom w:val="none" w:sz="0" w:space="0" w:color="auto"/>
            <w:right w:val="none" w:sz="0" w:space="0" w:color="auto"/>
          </w:divBdr>
        </w:div>
        <w:div w:id="975112312">
          <w:marLeft w:val="480"/>
          <w:marRight w:val="0"/>
          <w:marTop w:val="0"/>
          <w:marBottom w:val="0"/>
          <w:divBdr>
            <w:top w:val="none" w:sz="0" w:space="0" w:color="auto"/>
            <w:left w:val="none" w:sz="0" w:space="0" w:color="auto"/>
            <w:bottom w:val="none" w:sz="0" w:space="0" w:color="auto"/>
            <w:right w:val="none" w:sz="0" w:space="0" w:color="auto"/>
          </w:divBdr>
        </w:div>
        <w:div w:id="1128205323">
          <w:marLeft w:val="480"/>
          <w:marRight w:val="0"/>
          <w:marTop w:val="0"/>
          <w:marBottom w:val="0"/>
          <w:divBdr>
            <w:top w:val="none" w:sz="0" w:space="0" w:color="auto"/>
            <w:left w:val="none" w:sz="0" w:space="0" w:color="auto"/>
            <w:bottom w:val="none" w:sz="0" w:space="0" w:color="auto"/>
            <w:right w:val="none" w:sz="0" w:space="0" w:color="auto"/>
          </w:divBdr>
        </w:div>
        <w:div w:id="1131483892">
          <w:marLeft w:val="480"/>
          <w:marRight w:val="0"/>
          <w:marTop w:val="0"/>
          <w:marBottom w:val="0"/>
          <w:divBdr>
            <w:top w:val="none" w:sz="0" w:space="0" w:color="auto"/>
            <w:left w:val="none" w:sz="0" w:space="0" w:color="auto"/>
            <w:bottom w:val="none" w:sz="0" w:space="0" w:color="auto"/>
            <w:right w:val="none" w:sz="0" w:space="0" w:color="auto"/>
          </w:divBdr>
        </w:div>
        <w:div w:id="1182890571">
          <w:marLeft w:val="480"/>
          <w:marRight w:val="0"/>
          <w:marTop w:val="0"/>
          <w:marBottom w:val="0"/>
          <w:divBdr>
            <w:top w:val="none" w:sz="0" w:space="0" w:color="auto"/>
            <w:left w:val="none" w:sz="0" w:space="0" w:color="auto"/>
            <w:bottom w:val="none" w:sz="0" w:space="0" w:color="auto"/>
            <w:right w:val="none" w:sz="0" w:space="0" w:color="auto"/>
          </w:divBdr>
        </w:div>
        <w:div w:id="1283226328">
          <w:marLeft w:val="480"/>
          <w:marRight w:val="0"/>
          <w:marTop w:val="0"/>
          <w:marBottom w:val="0"/>
          <w:divBdr>
            <w:top w:val="none" w:sz="0" w:space="0" w:color="auto"/>
            <w:left w:val="none" w:sz="0" w:space="0" w:color="auto"/>
            <w:bottom w:val="none" w:sz="0" w:space="0" w:color="auto"/>
            <w:right w:val="none" w:sz="0" w:space="0" w:color="auto"/>
          </w:divBdr>
        </w:div>
        <w:div w:id="1428382554">
          <w:marLeft w:val="480"/>
          <w:marRight w:val="0"/>
          <w:marTop w:val="0"/>
          <w:marBottom w:val="0"/>
          <w:divBdr>
            <w:top w:val="none" w:sz="0" w:space="0" w:color="auto"/>
            <w:left w:val="none" w:sz="0" w:space="0" w:color="auto"/>
            <w:bottom w:val="none" w:sz="0" w:space="0" w:color="auto"/>
            <w:right w:val="none" w:sz="0" w:space="0" w:color="auto"/>
          </w:divBdr>
        </w:div>
        <w:div w:id="1519390282">
          <w:marLeft w:val="480"/>
          <w:marRight w:val="0"/>
          <w:marTop w:val="0"/>
          <w:marBottom w:val="0"/>
          <w:divBdr>
            <w:top w:val="none" w:sz="0" w:space="0" w:color="auto"/>
            <w:left w:val="none" w:sz="0" w:space="0" w:color="auto"/>
            <w:bottom w:val="none" w:sz="0" w:space="0" w:color="auto"/>
            <w:right w:val="none" w:sz="0" w:space="0" w:color="auto"/>
          </w:divBdr>
        </w:div>
        <w:div w:id="1659849120">
          <w:marLeft w:val="480"/>
          <w:marRight w:val="0"/>
          <w:marTop w:val="0"/>
          <w:marBottom w:val="0"/>
          <w:divBdr>
            <w:top w:val="none" w:sz="0" w:space="0" w:color="auto"/>
            <w:left w:val="none" w:sz="0" w:space="0" w:color="auto"/>
            <w:bottom w:val="none" w:sz="0" w:space="0" w:color="auto"/>
            <w:right w:val="none" w:sz="0" w:space="0" w:color="auto"/>
          </w:divBdr>
        </w:div>
        <w:div w:id="1671368950">
          <w:marLeft w:val="480"/>
          <w:marRight w:val="0"/>
          <w:marTop w:val="0"/>
          <w:marBottom w:val="0"/>
          <w:divBdr>
            <w:top w:val="none" w:sz="0" w:space="0" w:color="auto"/>
            <w:left w:val="none" w:sz="0" w:space="0" w:color="auto"/>
            <w:bottom w:val="none" w:sz="0" w:space="0" w:color="auto"/>
            <w:right w:val="none" w:sz="0" w:space="0" w:color="auto"/>
          </w:divBdr>
        </w:div>
        <w:div w:id="1733041789">
          <w:marLeft w:val="480"/>
          <w:marRight w:val="0"/>
          <w:marTop w:val="0"/>
          <w:marBottom w:val="0"/>
          <w:divBdr>
            <w:top w:val="none" w:sz="0" w:space="0" w:color="auto"/>
            <w:left w:val="none" w:sz="0" w:space="0" w:color="auto"/>
            <w:bottom w:val="none" w:sz="0" w:space="0" w:color="auto"/>
            <w:right w:val="none" w:sz="0" w:space="0" w:color="auto"/>
          </w:divBdr>
        </w:div>
        <w:div w:id="1737820781">
          <w:marLeft w:val="480"/>
          <w:marRight w:val="0"/>
          <w:marTop w:val="0"/>
          <w:marBottom w:val="0"/>
          <w:divBdr>
            <w:top w:val="none" w:sz="0" w:space="0" w:color="auto"/>
            <w:left w:val="none" w:sz="0" w:space="0" w:color="auto"/>
            <w:bottom w:val="none" w:sz="0" w:space="0" w:color="auto"/>
            <w:right w:val="none" w:sz="0" w:space="0" w:color="auto"/>
          </w:divBdr>
        </w:div>
        <w:div w:id="1767000090">
          <w:marLeft w:val="480"/>
          <w:marRight w:val="0"/>
          <w:marTop w:val="0"/>
          <w:marBottom w:val="0"/>
          <w:divBdr>
            <w:top w:val="none" w:sz="0" w:space="0" w:color="auto"/>
            <w:left w:val="none" w:sz="0" w:space="0" w:color="auto"/>
            <w:bottom w:val="none" w:sz="0" w:space="0" w:color="auto"/>
            <w:right w:val="none" w:sz="0" w:space="0" w:color="auto"/>
          </w:divBdr>
        </w:div>
        <w:div w:id="1894390690">
          <w:marLeft w:val="480"/>
          <w:marRight w:val="0"/>
          <w:marTop w:val="0"/>
          <w:marBottom w:val="0"/>
          <w:divBdr>
            <w:top w:val="none" w:sz="0" w:space="0" w:color="auto"/>
            <w:left w:val="none" w:sz="0" w:space="0" w:color="auto"/>
            <w:bottom w:val="none" w:sz="0" w:space="0" w:color="auto"/>
            <w:right w:val="none" w:sz="0" w:space="0" w:color="auto"/>
          </w:divBdr>
        </w:div>
        <w:div w:id="1932422534">
          <w:marLeft w:val="480"/>
          <w:marRight w:val="0"/>
          <w:marTop w:val="0"/>
          <w:marBottom w:val="0"/>
          <w:divBdr>
            <w:top w:val="none" w:sz="0" w:space="0" w:color="auto"/>
            <w:left w:val="none" w:sz="0" w:space="0" w:color="auto"/>
            <w:bottom w:val="none" w:sz="0" w:space="0" w:color="auto"/>
            <w:right w:val="none" w:sz="0" w:space="0" w:color="auto"/>
          </w:divBdr>
        </w:div>
        <w:div w:id="2093892186">
          <w:marLeft w:val="480"/>
          <w:marRight w:val="0"/>
          <w:marTop w:val="0"/>
          <w:marBottom w:val="0"/>
          <w:divBdr>
            <w:top w:val="none" w:sz="0" w:space="0" w:color="auto"/>
            <w:left w:val="none" w:sz="0" w:space="0" w:color="auto"/>
            <w:bottom w:val="none" w:sz="0" w:space="0" w:color="auto"/>
            <w:right w:val="none" w:sz="0" w:space="0" w:color="auto"/>
          </w:divBdr>
        </w:div>
      </w:divsChild>
    </w:div>
    <w:div w:id="376200550">
      <w:bodyDiv w:val="1"/>
      <w:marLeft w:val="0"/>
      <w:marRight w:val="0"/>
      <w:marTop w:val="0"/>
      <w:marBottom w:val="0"/>
      <w:divBdr>
        <w:top w:val="none" w:sz="0" w:space="0" w:color="auto"/>
        <w:left w:val="none" w:sz="0" w:space="0" w:color="auto"/>
        <w:bottom w:val="none" w:sz="0" w:space="0" w:color="auto"/>
        <w:right w:val="none" w:sz="0" w:space="0" w:color="auto"/>
      </w:divBdr>
    </w:div>
    <w:div w:id="376779033">
      <w:bodyDiv w:val="1"/>
      <w:marLeft w:val="0"/>
      <w:marRight w:val="0"/>
      <w:marTop w:val="0"/>
      <w:marBottom w:val="0"/>
      <w:divBdr>
        <w:top w:val="none" w:sz="0" w:space="0" w:color="auto"/>
        <w:left w:val="none" w:sz="0" w:space="0" w:color="auto"/>
        <w:bottom w:val="none" w:sz="0" w:space="0" w:color="auto"/>
        <w:right w:val="none" w:sz="0" w:space="0" w:color="auto"/>
      </w:divBdr>
    </w:div>
    <w:div w:id="376853287">
      <w:bodyDiv w:val="1"/>
      <w:marLeft w:val="0"/>
      <w:marRight w:val="0"/>
      <w:marTop w:val="0"/>
      <w:marBottom w:val="0"/>
      <w:divBdr>
        <w:top w:val="none" w:sz="0" w:space="0" w:color="auto"/>
        <w:left w:val="none" w:sz="0" w:space="0" w:color="auto"/>
        <w:bottom w:val="none" w:sz="0" w:space="0" w:color="auto"/>
        <w:right w:val="none" w:sz="0" w:space="0" w:color="auto"/>
      </w:divBdr>
    </w:div>
    <w:div w:id="376857850">
      <w:bodyDiv w:val="1"/>
      <w:marLeft w:val="0"/>
      <w:marRight w:val="0"/>
      <w:marTop w:val="0"/>
      <w:marBottom w:val="0"/>
      <w:divBdr>
        <w:top w:val="none" w:sz="0" w:space="0" w:color="auto"/>
        <w:left w:val="none" w:sz="0" w:space="0" w:color="auto"/>
        <w:bottom w:val="none" w:sz="0" w:space="0" w:color="auto"/>
        <w:right w:val="none" w:sz="0" w:space="0" w:color="auto"/>
      </w:divBdr>
    </w:div>
    <w:div w:id="377045535">
      <w:bodyDiv w:val="1"/>
      <w:marLeft w:val="0"/>
      <w:marRight w:val="0"/>
      <w:marTop w:val="0"/>
      <w:marBottom w:val="0"/>
      <w:divBdr>
        <w:top w:val="none" w:sz="0" w:space="0" w:color="auto"/>
        <w:left w:val="none" w:sz="0" w:space="0" w:color="auto"/>
        <w:bottom w:val="none" w:sz="0" w:space="0" w:color="auto"/>
        <w:right w:val="none" w:sz="0" w:space="0" w:color="auto"/>
      </w:divBdr>
    </w:div>
    <w:div w:id="377125461">
      <w:bodyDiv w:val="1"/>
      <w:marLeft w:val="0"/>
      <w:marRight w:val="0"/>
      <w:marTop w:val="0"/>
      <w:marBottom w:val="0"/>
      <w:divBdr>
        <w:top w:val="none" w:sz="0" w:space="0" w:color="auto"/>
        <w:left w:val="none" w:sz="0" w:space="0" w:color="auto"/>
        <w:bottom w:val="none" w:sz="0" w:space="0" w:color="auto"/>
        <w:right w:val="none" w:sz="0" w:space="0" w:color="auto"/>
      </w:divBdr>
    </w:div>
    <w:div w:id="377559141">
      <w:bodyDiv w:val="1"/>
      <w:marLeft w:val="0"/>
      <w:marRight w:val="0"/>
      <w:marTop w:val="0"/>
      <w:marBottom w:val="0"/>
      <w:divBdr>
        <w:top w:val="none" w:sz="0" w:space="0" w:color="auto"/>
        <w:left w:val="none" w:sz="0" w:space="0" w:color="auto"/>
        <w:bottom w:val="none" w:sz="0" w:space="0" w:color="auto"/>
        <w:right w:val="none" w:sz="0" w:space="0" w:color="auto"/>
      </w:divBdr>
    </w:div>
    <w:div w:id="377632040">
      <w:bodyDiv w:val="1"/>
      <w:marLeft w:val="0"/>
      <w:marRight w:val="0"/>
      <w:marTop w:val="0"/>
      <w:marBottom w:val="0"/>
      <w:divBdr>
        <w:top w:val="none" w:sz="0" w:space="0" w:color="auto"/>
        <w:left w:val="none" w:sz="0" w:space="0" w:color="auto"/>
        <w:bottom w:val="none" w:sz="0" w:space="0" w:color="auto"/>
        <w:right w:val="none" w:sz="0" w:space="0" w:color="auto"/>
      </w:divBdr>
    </w:div>
    <w:div w:id="377902366">
      <w:bodyDiv w:val="1"/>
      <w:marLeft w:val="0"/>
      <w:marRight w:val="0"/>
      <w:marTop w:val="0"/>
      <w:marBottom w:val="0"/>
      <w:divBdr>
        <w:top w:val="none" w:sz="0" w:space="0" w:color="auto"/>
        <w:left w:val="none" w:sz="0" w:space="0" w:color="auto"/>
        <w:bottom w:val="none" w:sz="0" w:space="0" w:color="auto"/>
        <w:right w:val="none" w:sz="0" w:space="0" w:color="auto"/>
      </w:divBdr>
    </w:div>
    <w:div w:id="378092856">
      <w:bodyDiv w:val="1"/>
      <w:marLeft w:val="0"/>
      <w:marRight w:val="0"/>
      <w:marTop w:val="0"/>
      <w:marBottom w:val="0"/>
      <w:divBdr>
        <w:top w:val="none" w:sz="0" w:space="0" w:color="auto"/>
        <w:left w:val="none" w:sz="0" w:space="0" w:color="auto"/>
        <w:bottom w:val="none" w:sz="0" w:space="0" w:color="auto"/>
        <w:right w:val="none" w:sz="0" w:space="0" w:color="auto"/>
      </w:divBdr>
    </w:div>
    <w:div w:id="378940508">
      <w:bodyDiv w:val="1"/>
      <w:marLeft w:val="0"/>
      <w:marRight w:val="0"/>
      <w:marTop w:val="0"/>
      <w:marBottom w:val="0"/>
      <w:divBdr>
        <w:top w:val="none" w:sz="0" w:space="0" w:color="auto"/>
        <w:left w:val="none" w:sz="0" w:space="0" w:color="auto"/>
        <w:bottom w:val="none" w:sz="0" w:space="0" w:color="auto"/>
        <w:right w:val="none" w:sz="0" w:space="0" w:color="auto"/>
      </w:divBdr>
    </w:div>
    <w:div w:id="379330715">
      <w:bodyDiv w:val="1"/>
      <w:marLeft w:val="0"/>
      <w:marRight w:val="0"/>
      <w:marTop w:val="0"/>
      <w:marBottom w:val="0"/>
      <w:divBdr>
        <w:top w:val="none" w:sz="0" w:space="0" w:color="auto"/>
        <w:left w:val="none" w:sz="0" w:space="0" w:color="auto"/>
        <w:bottom w:val="none" w:sz="0" w:space="0" w:color="auto"/>
        <w:right w:val="none" w:sz="0" w:space="0" w:color="auto"/>
      </w:divBdr>
    </w:div>
    <w:div w:id="381296374">
      <w:bodyDiv w:val="1"/>
      <w:marLeft w:val="0"/>
      <w:marRight w:val="0"/>
      <w:marTop w:val="0"/>
      <w:marBottom w:val="0"/>
      <w:divBdr>
        <w:top w:val="none" w:sz="0" w:space="0" w:color="auto"/>
        <w:left w:val="none" w:sz="0" w:space="0" w:color="auto"/>
        <w:bottom w:val="none" w:sz="0" w:space="0" w:color="auto"/>
        <w:right w:val="none" w:sz="0" w:space="0" w:color="auto"/>
      </w:divBdr>
    </w:div>
    <w:div w:id="381708443">
      <w:bodyDiv w:val="1"/>
      <w:marLeft w:val="0"/>
      <w:marRight w:val="0"/>
      <w:marTop w:val="0"/>
      <w:marBottom w:val="0"/>
      <w:divBdr>
        <w:top w:val="none" w:sz="0" w:space="0" w:color="auto"/>
        <w:left w:val="none" w:sz="0" w:space="0" w:color="auto"/>
        <w:bottom w:val="none" w:sz="0" w:space="0" w:color="auto"/>
        <w:right w:val="none" w:sz="0" w:space="0" w:color="auto"/>
      </w:divBdr>
    </w:div>
    <w:div w:id="381754278">
      <w:bodyDiv w:val="1"/>
      <w:marLeft w:val="0"/>
      <w:marRight w:val="0"/>
      <w:marTop w:val="0"/>
      <w:marBottom w:val="0"/>
      <w:divBdr>
        <w:top w:val="none" w:sz="0" w:space="0" w:color="auto"/>
        <w:left w:val="none" w:sz="0" w:space="0" w:color="auto"/>
        <w:bottom w:val="none" w:sz="0" w:space="0" w:color="auto"/>
        <w:right w:val="none" w:sz="0" w:space="0" w:color="auto"/>
      </w:divBdr>
    </w:div>
    <w:div w:id="382290728">
      <w:bodyDiv w:val="1"/>
      <w:marLeft w:val="0"/>
      <w:marRight w:val="0"/>
      <w:marTop w:val="0"/>
      <w:marBottom w:val="0"/>
      <w:divBdr>
        <w:top w:val="none" w:sz="0" w:space="0" w:color="auto"/>
        <w:left w:val="none" w:sz="0" w:space="0" w:color="auto"/>
        <w:bottom w:val="none" w:sz="0" w:space="0" w:color="auto"/>
        <w:right w:val="none" w:sz="0" w:space="0" w:color="auto"/>
      </w:divBdr>
    </w:div>
    <w:div w:id="383452171">
      <w:bodyDiv w:val="1"/>
      <w:marLeft w:val="0"/>
      <w:marRight w:val="0"/>
      <w:marTop w:val="0"/>
      <w:marBottom w:val="0"/>
      <w:divBdr>
        <w:top w:val="none" w:sz="0" w:space="0" w:color="auto"/>
        <w:left w:val="none" w:sz="0" w:space="0" w:color="auto"/>
        <w:bottom w:val="none" w:sz="0" w:space="0" w:color="auto"/>
        <w:right w:val="none" w:sz="0" w:space="0" w:color="auto"/>
      </w:divBdr>
    </w:div>
    <w:div w:id="383452686">
      <w:bodyDiv w:val="1"/>
      <w:marLeft w:val="0"/>
      <w:marRight w:val="0"/>
      <w:marTop w:val="0"/>
      <w:marBottom w:val="0"/>
      <w:divBdr>
        <w:top w:val="none" w:sz="0" w:space="0" w:color="auto"/>
        <w:left w:val="none" w:sz="0" w:space="0" w:color="auto"/>
        <w:bottom w:val="none" w:sz="0" w:space="0" w:color="auto"/>
        <w:right w:val="none" w:sz="0" w:space="0" w:color="auto"/>
      </w:divBdr>
    </w:div>
    <w:div w:id="383869611">
      <w:bodyDiv w:val="1"/>
      <w:marLeft w:val="0"/>
      <w:marRight w:val="0"/>
      <w:marTop w:val="0"/>
      <w:marBottom w:val="0"/>
      <w:divBdr>
        <w:top w:val="none" w:sz="0" w:space="0" w:color="auto"/>
        <w:left w:val="none" w:sz="0" w:space="0" w:color="auto"/>
        <w:bottom w:val="none" w:sz="0" w:space="0" w:color="auto"/>
        <w:right w:val="none" w:sz="0" w:space="0" w:color="auto"/>
      </w:divBdr>
    </w:div>
    <w:div w:id="384303930">
      <w:bodyDiv w:val="1"/>
      <w:marLeft w:val="0"/>
      <w:marRight w:val="0"/>
      <w:marTop w:val="0"/>
      <w:marBottom w:val="0"/>
      <w:divBdr>
        <w:top w:val="none" w:sz="0" w:space="0" w:color="auto"/>
        <w:left w:val="none" w:sz="0" w:space="0" w:color="auto"/>
        <w:bottom w:val="none" w:sz="0" w:space="0" w:color="auto"/>
        <w:right w:val="none" w:sz="0" w:space="0" w:color="auto"/>
      </w:divBdr>
    </w:div>
    <w:div w:id="385493190">
      <w:bodyDiv w:val="1"/>
      <w:marLeft w:val="0"/>
      <w:marRight w:val="0"/>
      <w:marTop w:val="0"/>
      <w:marBottom w:val="0"/>
      <w:divBdr>
        <w:top w:val="none" w:sz="0" w:space="0" w:color="auto"/>
        <w:left w:val="none" w:sz="0" w:space="0" w:color="auto"/>
        <w:bottom w:val="none" w:sz="0" w:space="0" w:color="auto"/>
        <w:right w:val="none" w:sz="0" w:space="0" w:color="auto"/>
      </w:divBdr>
    </w:div>
    <w:div w:id="385496211">
      <w:bodyDiv w:val="1"/>
      <w:marLeft w:val="0"/>
      <w:marRight w:val="0"/>
      <w:marTop w:val="0"/>
      <w:marBottom w:val="0"/>
      <w:divBdr>
        <w:top w:val="none" w:sz="0" w:space="0" w:color="auto"/>
        <w:left w:val="none" w:sz="0" w:space="0" w:color="auto"/>
        <w:bottom w:val="none" w:sz="0" w:space="0" w:color="auto"/>
        <w:right w:val="none" w:sz="0" w:space="0" w:color="auto"/>
      </w:divBdr>
    </w:div>
    <w:div w:id="385639796">
      <w:bodyDiv w:val="1"/>
      <w:marLeft w:val="0"/>
      <w:marRight w:val="0"/>
      <w:marTop w:val="0"/>
      <w:marBottom w:val="0"/>
      <w:divBdr>
        <w:top w:val="none" w:sz="0" w:space="0" w:color="auto"/>
        <w:left w:val="none" w:sz="0" w:space="0" w:color="auto"/>
        <w:bottom w:val="none" w:sz="0" w:space="0" w:color="auto"/>
        <w:right w:val="none" w:sz="0" w:space="0" w:color="auto"/>
      </w:divBdr>
    </w:div>
    <w:div w:id="386563653">
      <w:bodyDiv w:val="1"/>
      <w:marLeft w:val="0"/>
      <w:marRight w:val="0"/>
      <w:marTop w:val="0"/>
      <w:marBottom w:val="0"/>
      <w:divBdr>
        <w:top w:val="none" w:sz="0" w:space="0" w:color="auto"/>
        <w:left w:val="none" w:sz="0" w:space="0" w:color="auto"/>
        <w:bottom w:val="none" w:sz="0" w:space="0" w:color="auto"/>
        <w:right w:val="none" w:sz="0" w:space="0" w:color="auto"/>
      </w:divBdr>
    </w:div>
    <w:div w:id="386731843">
      <w:bodyDiv w:val="1"/>
      <w:marLeft w:val="0"/>
      <w:marRight w:val="0"/>
      <w:marTop w:val="0"/>
      <w:marBottom w:val="0"/>
      <w:divBdr>
        <w:top w:val="none" w:sz="0" w:space="0" w:color="auto"/>
        <w:left w:val="none" w:sz="0" w:space="0" w:color="auto"/>
        <w:bottom w:val="none" w:sz="0" w:space="0" w:color="auto"/>
        <w:right w:val="none" w:sz="0" w:space="0" w:color="auto"/>
      </w:divBdr>
    </w:div>
    <w:div w:id="386874671">
      <w:bodyDiv w:val="1"/>
      <w:marLeft w:val="0"/>
      <w:marRight w:val="0"/>
      <w:marTop w:val="0"/>
      <w:marBottom w:val="0"/>
      <w:divBdr>
        <w:top w:val="none" w:sz="0" w:space="0" w:color="auto"/>
        <w:left w:val="none" w:sz="0" w:space="0" w:color="auto"/>
        <w:bottom w:val="none" w:sz="0" w:space="0" w:color="auto"/>
        <w:right w:val="none" w:sz="0" w:space="0" w:color="auto"/>
      </w:divBdr>
    </w:div>
    <w:div w:id="387263705">
      <w:bodyDiv w:val="1"/>
      <w:marLeft w:val="0"/>
      <w:marRight w:val="0"/>
      <w:marTop w:val="0"/>
      <w:marBottom w:val="0"/>
      <w:divBdr>
        <w:top w:val="none" w:sz="0" w:space="0" w:color="auto"/>
        <w:left w:val="none" w:sz="0" w:space="0" w:color="auto"/>
        <w:bottom w:val="none" w:sz="0" w:space="0" w:color="auto"/>
        <w:right w:val="none" w:sz="0" w:space="0" w:color="auto"/>
      </w:divBdr>
    </w:div>
    <w:div w:id="387266892">
      <w:bodyDiv w:val="1"/>
      <w:marLeft w:val="0"/>
      <w:marRight w:val="0"/>
      <w:marTop w:val="0"/>
      <w:marBottom w:val="0"/>
      <w:divBdr>
        <w:top w:val="none" w:sz="0" w:space="0" w:color="auto"/>
        <w:left w:val="none" w:sz="0" w:space="0" w:color="auto"/>
        <w:bottom w:val="none" w:sz="0" w:space="0" w:color="auto"/>
        <w:right w:val="none" w:sz="0" w:space="0" w:color="auto"/>
      </w:divBdr>
    </w:div>
    <w:div w:id="387386815">
      <w:bodyDiv w:val="1"/>
      <w:marLeft w:val="0"/>
      <w:marRight w:val="0"/>
      <w:marTop w:val="0"/>
      <w:marBottom w:val="0"/>
      <w:divBdr>
        <w:top w:val="none" w:sz="0" w:space="0" w:color="auto"/>
        <w:left w:val="none" w:sz="0" w:space="0" w:color="auto"/>
        <w:bottom w:val="none" w:sz="0" w:space="0" w:color="auto"/>
        <w:right w:val="none" w:sz="0" w:space="0" w:color="auto"/>
      </w:divBdr>
    </w:div>
    <w:div w:id="387654258">
      <w:bodyDiv w:val="1"/>
      <w:marLeft w:val="0"/>
      <w:marRight w:val="0"/>
      <w:marTop w:val="0"/>
      <w:marBottom w:val="0"/>
      <w:divBdr>
        <w:top w:val="none" w:sz="0" w:space="0" w:color="auto"/>
        <w:left w:val="none" w:sz="0" w:space="0" w:color="auto"/>
        <w:bottom w:val="none" w:sz="0" w:space="0" w:color="auto"/>
        <w:right w:val="none" w:sz="0" w:space="0" w:color="auto"/>
      </w:divBdr>
    </w:div>
    <w:div w:id="388303717">
      <w:bodyDiv w:val="1"/>
      <w:marLeft w:val="0"/>
      <w:marRight w:val="0"/>
      <w:marTop w:val="0"/>
      <w:marBottom w:val="0"/>
      <w:divBdr>
        <w:top w:val="none" w:sz="0" w:space="0" w:color="auto"/>
        <w:left w:val="none" w:sz="0" w:space="0" w:color="auto"/>
        <w:bottom w:val="none" w:sz="0" w:space="0" w:color="auto"/>
        <w:right w:val="none" w:sz="0" w:space="0" w:color="auto"/>
      </w:divBdr>
    </w:div>
    <w:div w:id="388502491">
      <w:bodyDiv w:val="1"/>
      <w:marLeft w:val="0"/>
      <w:marRight w:val="0"/>
      <w:marTop w:val="0"/>
      <w:marBottom w:val="0"/>
      <w:divBdr>
        <w:top w:val="none" w:sz="0" w:space="0" w:color="auto"/>
        <w:left w:val="none" w:sz="0" w:space="0" w:color="auto"/>
        <w:bottom w:val="none" w:sz="0" w:space="0" w:color="auto"/>
        <w:right w:val="none" w:sz="0" w:space="0" w:color="auto"/>
      </w:divBdr>
    </w:div>
    <w:div w:id="388772020">
      <w:bodyDiv w:val="1"/>
      <w:marLeft w:val="0"/>
      <w:marRight w:val="0"/>
      <w:marTop w:val="0"/>
      <w:marBottom w:val="0"/>
      <w:divBdr>
        <w:top w:val="none" w:sz="0" w:space="0" w:color="auto"/>
        <w:left w:val="none" w:sz="0" w:space="0" w:color="auto"/>
        <w:bottom w:val="none" w:sz="0" w:space="0" w:color="auto"/>
        <w:right w:val="none" w:sz="0" w:space="0" w:color="auto"/>
      </w:divBdr>
    </w:div>
    <w:div w:id="389767499">
      <w:bodyDiv w:val="1"/>
      <w:marLeft w:val="0"/>
      <w:marRight w:val="0"/>
      <w:marTop w:val="0"/>
      <w:marBottom w:val="0"/>
      <w:divBdr>
        <w:top w:val="none" w:sz="0" w:space="0" w:color="auto"/>
        <w:left w:val="none" w:sz="0" w:space="0" w:color="auto"/>
        <w:bottom w:val="none" w:sz="0" w:space="0" w:color="auto"/>
        <w:right w:val="none" w:sz="0" w:space="0" w:color="auto"/>
      </w:divBdr>
    </w:div>
    <w:div w:id="390352968">
      <w:bodyDiv w:val="1"/>
      <w:marLeft w:val="0"/>
      <w:marRight w:val="0"/>
      <w:marTop w:val="0"/>
      <w:marBottom w:val="0"/>
      <w:divBdr>
        <w:top w:val="none" w:sz="0" w:space="0" w:color="auto"/>
        <w:left w:val="none" w:sz="0" w:space="0" w:color="auto"/>
        <w:bottom w:val="none" w:sz="0" w:space="0" w:color="auto"/>
        <w:right w:val="none" w:sz="0" w:space="0" w:color="auto"/>
      </w:divBdr>
    </w:div>
    <w:div w:id="390545895">
      <w:bodyDiv w:val="1"/>
      <w:marLeft w:val="0"/>
      <w:marRight w:val="0"/>
      <w:marTop w:val="0"/>
      <w:marBottom w:val="0"/>
      <w:divBdr>
        <w:top w:val="none" w:sz="0" w:space="0" w:color="auto"/>
        <w:left w:val="none" w:sz="0" w:space="0" w:color="auto"/>
        <w:bottom w:val="none" w:sz="0" w:space="0" w:color="auto"/>
        <w:right w:val="none" w:sz="0" w:space="0" w:color="auto"/>
      </w:divBdr>
    </w:div>
    <w:div w:id="390929164">
      <w:bodyDiv w:val="1"/>
      <w:marLeft w:val="0"/>
      <w:marRight w:val="0"/>
      <w:marTop w:val="0"/>
      <w:marBottom w:val="0"/>
      <w:divBdr>
        <w:top w:val="none" w:sz="0" w:space="0" w:color="auto"/>
        <w:left w:val="none" w:sz="0" w:space="0" w:color="auto"/>
        <w:bottom w:val="none" w:sz="0" w:space="0" w:color="auto"/>
        <w:right w:val="none" w:sz="0" w:space="0" w:color="auto"/>
      </w:divBdr>
    </w:div>
    <w:div w:id="391270797">
      <w:bodyDiv w:val="1"/>
      <w:marLeft w:val="0"/>
      <w:marRight w:val="0"/>
      <w:marTop w:val="0"/>
      <w:marBottom w:val="0"/>
      <w:divBdr>
        <w:top w:val="none" w:sz="0" w:space="0" w:color="auto"/>
        <w:left w:val="none" w:sz="0" w:space="0" w:color="auto"/>
        <w:bottom w:val="none" w:sz="0" w:space="0" w:color="auto"/>
        <w:right w:val="none" w:sz="0" w:space="0" w:color="auto"/>
      </w:divBdr>
    </w:div>
    <w:div w:id="391538503">
      <w:bodyDiv w:val="1"/>
      <w:marLeft w:val="0"/>
      <w:marRight w:val="0"/>
      <w:marTop w:val="0"/>
      <w:marBottom w:val="0"/>
      <w:divBdr>
        <w:top w:val="none" w:sz="0" w:space="0" w:color="auto"/>
        <w:left w:val="none" w:sz="0" w:space="0" w:color="auto"/>
        <w:bottom w:val="none" w:sz="0" w:space="0" w:color="auto"/>
        <w:right w:val="none" w:sz="0" w:space="0" w:color="auto"/>
      </w:divBdr>
    </w:div>
    <w:div w:id="391776195">
      <w:bodyDiv w:val="1"/>
      <w:marLeft w:val="0"/>
      <w:marRight w:val="0"/>
      <w:marTop w:val="0"/>
      <w:marBottom w:val="0"/>
      <w:divBdr>
        <w:top w:val="none" w:sz="0" w:space="0" w:color="auto"/>
        <w:left w:val="none" w:sz="0" w:space="0" w:color="auto"/>
        <w:bottom w:val="none" w:sz="0" w:space="0" w:color="auto"/>
        <w:right w:val="none" w:sz="0" w:space="0" w:color="auto"/>
      </w:divBdr>
    </w:div>
    <w:div w:id="391924161">
      <w:bodyDiv w:val="1"/>
      <w:marLeft w:val="0"/>
      <w:marRight w:val="0"/>
      <w:marTop w:val="0"/>
      <w:marBottom w:val="0"/>
      <w:divBdr>
        <w:top w:val="none" w:sz="0" w:space="0" w:color="auto"/>
        <w:left w:val="none" w:sz="0" w:space="0" w:color="auto"/>
        <w:bottom w:val="none" w:sz="0" w:space="0" w:color="auto"/>
        <w:right w:val="none" w:sz="0" w:space="0" w:color="auto"/>
      </w:divBdr>
    </w:div>
    <w:div w:id="392123565">
      <w:bodyDiv w:val="1"/>
      <w:marLeft w:val="0"/>
      <w:marRight w:val="0"/>
      <w:marTop w:val="0"/>
      <w:marBottom w:val="0"/>
      <w:divBdr>
        <w:top w:val="none" w:sz="0" w:space="0" w:color="auto"/>
        <w:left w:val="none" w:sz="0" w:space="0" w:color="auto"/>
        <w:bottom w:val="none" w:sz="0" w:space="0" w:color="auto"/>
        <w:right w:val="none" w:sz="0" w:space="0" w:color="auto"/>
      </w:divBdr>
    </w:div>
    <w:div w:id="392392427">
      <w:bodyDiv w:val="1"/>
      <w:marLeft w:val="0"/>
      <w:marRight w:val="0"/>
      <w:marTop w:val="0"/>
      <w:marBottom w:val="0"/>
      <w:divBdr>
        <w:top w:val="none" w:sz="0" w:space="0" w:color="auto"/>
        <w:left w:val="none" w:sz="0" w:space="0" w:color="auto"/>
        <w:bottom w:val="none" w:sz="0" w:space="0" w:color="auto"/>
        <w:right w:val="none" w:sz="0" w:space="0" w:color="auto"/>
      </w:divBdr>
    </w:div>
    <w:div w:id="392629610">
      <w:bodyDiv w:val="1"/>
      <w:marLeft w:val="0"/>
      <w:marRight w:val="0"/>
      <w:marTop w:val="0"/>
      <w:marBottom w:val="0"/>
      <w:divBdr>
        <w:top w:val="none" w:sz="0" w:space="0" w:color="auto"/>
        <w:left w:val="none" w:sz="0" w:space="0" w:color="auto"/>
        <w:bottom w:val="none" w:sz="0" w:space="0" w:color="auto"/>
        <w:right w:val="none" w:sz="0" w:space="0" w:color="auto"/>
      </w:divBdr>
    </w:div>
    <w:div w:id="392898125">
      <w:bodyDiv w:val="1"/>
      <w:marLeft w:val="0"/>
      <w:marRight w:val="0"/>
      <w:marTop w:val="0"/>
      <w:marBottom w:val="0"/>
      <w:divBdr>
        <w:top w:val="none" w:sz="0" w:space="0" w:color="auto"/>
        <w:left w:val="none" w:sz="0" w:space="0" w:color="auto"/>
        <w:bottom w:val="none" w:sz="0" w:space="0" w:color="auto"/>
        <w:right w:val="none" w:sz="0" w:space="0" w:color="auto"/>
      </w:divBdr>
    </w:div>
    <w:div w:id="393239981">
      <w:bodyDiv w:val="1"/>
      <w:marLeft w:val="0"/>
      <w:marRight w:val="0"/>
      <w:marTop w:val="0"/>
      <w:marBottom w:val="0"/>
      <w:divBdr>
        <w:top w:val="none" w:sz="0" w:space="0" w:color="auto"/>
        <w:left w:val="none" w:sz="0" w:space="0" w:color="auto"/>
        <w:bottom w:val="none" w:sz="0" w:space="0" w:color="auto"/>
        <w:right w:val="none" w:sz="0" w:space="0" w:color="auto"/>
      </w:divBdr>
    </w:div>
    <w:div w:id="393702958">
      <w:bodyDiv w:val="1"/>
      <w:marLeft w:val="0"/>
      <w:marRight w:val="0"/>
      <w:marTop w:val="0"/>
      <w:marBottom w:val="0"/>
      <w:divBdr>
        <w:top w:val="none" w:sz="0" w:space="0" w:color="auto"/>
        <w:left w:val="none" w:sz="0" w:space="0" w:color="auto"/>
        <w:bottom w:val="none" w:sz="0" w:space="0" w:color="auto"/>
        <w:right w:val="none" w:sz="0" w:space="0" w:color="auto"/>
      </w:divBdr>
    </w:div>
    <w:div w:id="393747187">
      <w:bodyDiv w:val="1"/>
      <w:marLeft w:val="0"/>
      <w:marRight w:val="0"/>
      <w:marTop w:val="0"/>
      <w:marBottom w:val="0"/>
      <w:divBdr>
        <w:top w:val="none" w:sz="0" w:space="0" w:color="auto"/>
        <w:left w:val="none" w:sz="0" w:space="0" w:color="auto"/>
        <w:bottom w:val="none" w:sz="0" w:space="0" w:color="auto"/>
        <w:right w:val="none" w:sz="0" w:space="0" w:color="auto"/>
      </w:divBdr>
    </w:div>
    <w:div w:id="394352984">
      <w:bodyDiv w:val="1"/>
      <w:marLeft w:val="0"/>
      <w:marRight w:val="0"/>
      <w:marTop w:val="0"/>
      <w:marBottom w:val="0"/>
      <w:divBdr>
        <w:top w:val="none" w:sz="0" w:space="0" w:color="auto"/>
        <w:left w:val="none" w:sz="0" w:space="0" w:color="auto"/>
        <w:bottom w:val="none" w:sz="0" w:space="0" w:color="auto"/>
        <w:right w:val="none" w:sz="0" w:space="0" w:color="auto"/>
      </w:divBdr>
    </w:div>
    <w:div w:id="394396313">
      <w:bodyDiv w:val="1"/>
      <w:marLeft w:val="0"/>
      <w:marRight w:val="0"/>
      <w:marTop w:val="0"/>
      <w:marBottom w:val="0"/>
      <w:divBdr>
        <w:top w:val="none" w:sz="0" w:space="0" w:color="auto"/>
        <w:left w:val="none" w:sz="0" w:space="0" w:color="auto"/>
        <w:bottom w:val="none" w:sz="0" w:space="0" w:color="auto"/>
        <w:right w:val="none" w:sz="0" w:space="0" w:color="auto"/>
      </w:divBdr>
    </w:div>
    <w:div w:id="394548737">
      <w:bodyDiv w:val="1"/>
      <w:marLeft w:val="0"/>
      <w:marRight w:val="0"/>
      <w:marTop w:val="0"/>
      <w:marBottom w:val="0"/>
      <w:divBdr>
        <w:top w:val="none" w:sz="0" w:space="0" w:color="auto"/>
        <w:left w:val="none" w:sz="0" w:space="0" w:color="auto"/>
        <w:bottom w:val="none" w:sz="0" w:space="0" w:color="auto"/>
        <w:right w:val="none" w:sz="0" w:space="0" w:color="auto"/>
      </w:divBdr>
    </w:div>
    <w:div w:id="394743277">
      <w:bodyDiv w:val="1"/>
      <w:marLeft w:val="0"/>
      <w:marRight w:val="0"/>
      <w:marTop w:val="0"/>
      <w:marBottom w:val="0"/>
      <w:divBdr>
        <w:top w:val="none" w:sz="0" w:space="0" w:color="auto"/>
        <w:left w:val="none" w:sz="0" w:space="0" w:color="auto"/>
        <w:bottom w:val="none" w:sz="0" w:space="0" w:color="auto"/>
        <w:right w:val="none" w:sz="0" w:space="0" w:color="auto"/>
      </w:divBdr>
    </w:div>
    <w:div w:id="394865110">
      <w:bodyDiv w:val="1"/>
      <w:marLeft w:val="0"/>
      <w:marRight w:val="0"/>
      <w:marTop w:val="0"/>
      <w:marBottom w:val="0"/>
      <w:divBdr>
        <w:top w:val="none" w:sz="0" w:space="0" w:color="auto"/>
        <w:left w:val="none" w:sz="0" w:space="0" w:color="auto"/>
        <w:bottom w:val="none" w:sz="0" w:space="0" w:color="auto"/>
        <w:right w:val="none" w:sz="0" w:space="0" w:color="auto"/>
      </w:divBdr>
    </w:div>
    <w:div w:id="394931842">
      <w:bodyDiv w:val="1"/>
      <w:marLeft w:val="0"/>
      <w:marRight w:val="0"/>
      <w:marTop w:val="0"/>
      <w:marBottom w:val="0"/>
      <w:divBdr>
        <w:top w:val="none" w:sz="0" w:space="0" w:color="auto"/>
        <w:left w:val="none" w:sz="0" w:space="0" w:color="auto"/>
        <w:bottom w:val="none" w:sz="0" w:space="0" w:color="auto"/>
        <w:right w:val="none" w:sz="0" w:space="0" w:color="auto"/>
      </w:divBdr>
    </w:div>
    <w:div w:id="395056895">
      <w:bodyDiv w:val="1"/>
      <w:marLeft w:val="0"/>
      <w:marRight w:val="0"/>
      <w:marTop w:val="0"/>
      <w:marBottom w:val="0"/>
      <w:divBdr>
        <w:top w:val="none" w:sz="0" w:space="0" w:color="auto"/>
        <w:left w:val="none" w:sz="0" w:space="0" w:color="auto"/>
        <w:bottom w:val="none" w:sz="0" w:space="0" w:color="auto"/>
        <w:right w:val="none" w:sz="0" w:space="0" w:color="auto"/>
      </w:divBdr>
    </w:div>
    <w:div w:id="395325901">
      <w:bodyDiv w:val="1"/>
      <w:marLeft w:val="0"/>
      <w:marRight w:val="0"/>
      <w:marTop w:val="0"/>
      <w:marBottom w:val="0"/>
      <w:divBdr>
        <w:top w:val="none" w:sz="0" w:space="0" w:color="auto"/>
        <w:left w:val="none" w:sz="0" w:space="0" w:color="auto"/>
        <w:bottom w:val="none" w:sz="0" w:space="0" w:color="auto"/>
        <w:right w:val="none" w:sz="0" w:space="0" w:color="auto"/>
      </w:divBdr>
    </w:div>
    <w:div w:id="396319829">
      <w:bodyDiv w:val="1"/>
      <w:marLeft w:val="0"/>
      <w:marRight w:val="0"/>
      <w:marTop w:val="0"/>
      <w:marBottom w:val="0"/>
      <w:divBdr>
        <w:top w:val="none" w:sz="0" w:space="0" w:color="auto"/>
        <w:left w:val="none" w:sz="0" w:space="0" w:color="auto"/>
        <w:bottom w:val="none" w:sz="0" w:space="0" w:color="auto"/>
        <w:right w:val="none" w:sz="0" w:space="0" w:color="auto"/>
      </w:divBdr>
    </w:div>
    <w:div w:id="396365207">
      <w:bodyDiv w:val="1"/>
      <w:marLeft w:val="0"/>
      <w:marRight w:val="0"/>
      <w:marTop w:val="0"/>
      <w:marBottom w:val="0"/>
      <w:divBdr>
        <w:top w:val="none" w:sz="0" w:space="0" w:color="auto"/>
        <w:left w:val="none" w:sz="0" w:space="0" w:color="auto"/>
        <w:bottom w:val="none" w:sz="0" w:space="0" w:color="auto"/>
        <w:right w:val="none" w:sz="0" w:space="0" w:color="auto"/>
      </w:divBdr>
    </w:div>
    <w:div w:id="397366811">
      <w:bodyDiv w:val="1"/>
      <w:marLeft w:val="0"/>
      <w:marRight w:val="0"/>
      <w:marTop w:val="0"/>
      <w:marBottom w:val="0"/>
      <w:divBdr>
        <w:top w:val="none" w:sz="0" w:space="0" w:color="auto"/>
        <w:left w:val="none" w:sz="0" w:space="0" w:color="auto"/>
        <w:bottom w:val="none" w:sz="0" w:space="0" w:color="auto"/>
        <w:right w:val="none" w:sz="0" w:space="0" w:color="auto"/>
      </w:divBdr>
    </w:div>
    <w:div w:id="397560342">
      <w:bodyDiv w:val="1"/>
      <w:marLeft w:val="0"/>
      <w:marRight w:val="0"/>
      <w:marTop w:val="0"/>
      <w:marBottom w:val="0"/>
      <w:divBdr>
        <w:top w:val="none" w:sz="0" w:space="0" w:color="auto"/>
        <w:left w:val="none" w:sz="0" w:space="0" w:color="auto"/>
        <w:bottom w:val="none" w:sz="0" w:space="0" w:color="auto"/>
        <w:right w:val="none" w:sz="0" w:space="0" w:color="auto"/>
      </w:divBdr>
    </w:div>
    <w:div w:id="398213017">
      <w:bodyDiv w:val="1"/>
      <w:marLeft w:val="0"/>
      <w:marRight w:val="0"/>
      <w:marTop w:val="0"/>
      <w:marBottom w:val="0"/>
      <w:divBdr>
        <w:top w:val="none" w:sz="0" w:space="0" w:color="auto"/>
        <w:left w:val="none" w:sz="0" w:space="0" w:color="auto"/>
        <w:bottom w:val="none" w:sz="0" w:space="0" w:color="auto"/>
        <w:right w:val="none" w:sz="0" w:space="0" w:color="auto"/>
      </w:divBdr>
    </w:div>
    <w:div w:id="398334281">
      <w:bodyDiv w:val="1"/>
      <w:marLeft w:val="0"/>
      <w:marRight w:val="0"/>
      <w:marTop w:val="0"/>
      <w:marBottom w:val="0"/>
      <w:divBdr>
        <w:top w:val="none" w:sz="0" w:space="0" w:color="auto"/>
        <w:left w:val="none" w:sz="0" w:space="0" w:color="auto"/>
        <w:bottom w:val="none" w:sz="0" w:space="0" w:color="auto"/>
        <w:right w:val="none" w:sz="0" w:space="0" w:color="auto"/>
      </w:divBdr>
    </w:div>
    <w:div w:id="399600003">
      <w:bodyDiv w:val="1"/>
      <w:marLeft w:val="0"/>
      <w:marRight w:val="0"/>
      <w:marTop w:val="0"/>
      <w:marBottom w:val="0"/>
      <w:divBdr>
        <w:top w:val="none" w:sz="0" w:space="0" w:color="auto"/>
        <w:left w:val="none" w:sz="0" w:space="0" w:color="auto"/>
        <w:bottom w:val="none" w:sz="0" w:space="0" w:color="auto"/>
        <w:right w:val="none" w:sz="0" w:space="0" w:color="auto"/>
      </w:divBdr>
    </w:div>
    <w:div w:id="400299478">
      <w:bodyDiv w:val="1"/>
      <w:marLeft w:val="0"/>
      <w:marRight w:val="0"/>
      <w:marTop w:val="0"/>
      <w:marBottom w:val="0"/>
      <w:divBdr>
        <w:top w:val="none" w:sz="0" w:space="0" w:color="auto"/>
        <w:left w:val="none" w:sz="0" w:space="0" w:color="auto"/>
        <w:bottom w:val="none" w:sz="0" w:space="0" w:color="auto"/>
        <w:right w:val="none" w:sz="0" w:space="0" w:color="auto"/>
      </w:divBdr>
    </w:div>
    <w:div w:id="400759875">
      <w:bodyDiv w:val="1"/>
      <w:marLeft w:val="0"/>
      <w:marRight w:val="0"/>
      <w:marTop w:val="0"/>
      <w:marBottom w:val="0"/>
      <w:divBdr>
        <w:top w:val="none" w:sz="0" w:space="0" w:color="auto"/>
        <w:left w:val="none" w:sz="0" w:space="0" w:color="auto"/>
        <w:bottom w:val="none" w:sz="0" w:space="0" w:color="auto"/>
        <w:right w:val="none" w:sz="0" w:space="0" w:color="auto"/>
      </w:divBdr>
    </w:div>
    <w:div w:id="401565537">
      <w:bodyDiv w:val="1"/>
      <w:marLeft w:val="0"/>
      <w:marRight w:val="0"/>
      <w:marTop w:val="0"/>
      <w:marBottom w:val="0"/>
      <w:divBdr>
        <w:top w:val="none" w:sz="0" w:space="0" w:color="auto"/>
        <w:left w:val="none" w:sz="0" w:space="0" w:color="auto"/>
        <w:bottom w:val="none" w:sz="0" w:space="0" w:color="auto"/>
        <w:right w:val="none" w:sz="0" w:space="0" w:color="auto"/>
      </w:divBdr>
    </w:div>
    <w:div w:id="401565814">
      <w:bodyDiv w:val="1"/>
      <w:marLeft w:val="0"/>
      <w:marRight w:val="0"/>
      <w:marTop w:val="0"/>
      <w:marBottom w:val="0"/>
      <w:divBdr>
        <w:top w:val="none" w:sz="0" w:space="0" w:color="auto"/>
        <w:left w:val="none" w:sz="0" w:space="0" w:color="auto"/>
        <w:bottom w:val="none" w:sz="0" w:space="0" w:color="auto"/>
        <w:right w:val="none" w:sz="0" w:space="0" w:color="auto"/>
      </w:divBdr>
    </w:div>
    <w:div w:id="401608809">
      <w:bodyDiv w:val="1"/>
      <w:marLeft w:val="0"/>
      <w:marRight w:val="0"/>
      <w:marTop w:val="0"/>
      <w:marBottom w:val="0"/>
      <w:divBdr>
        <w:top w:val="none" w:sz="0" w:space="0" w:color="auto"/>
        <w:left w:val="none" w:sz="0" w:space="0" w:color="auto"/>
        <w:bottom w:val="none" w:sz="0" w:space="0" w:color="auto"/>
        <w:right w:val="none" w:sz="0" w:space="0" w:color="auto"/>
      </w:divBdr>
    </w:div>
    <w:div w:id="401684233">
      <w:bodyDiv w:val="1"/>
      <w:marLeft w:val="0"/>
      <w:marRight w:val="0"/>
      <w:marTop w:val="0"/>
      <w:marBottom w:val="0"/>
      <w:divBdr>
        <w:top w:val="none" w:sz="0" w:space="0" w:color="auto"/>
        <w:left w:val="none" w:sz="0" w:space="0" w:color="auto"/>
        <w:bottom w:val="none" w:sz="0" w:space="0" w:color="auto"/>
        <w:right w:val="none" w:sz="0" w:space="0" w:color="auto"/>
      </w:divBdr>
    </w:div>
    <w:div w:id="402412241">
      <w:bodyDiv w:val="1"/>
      <w:marLeft w:val="0"/>
      <w:marRight w:val="0"/>
      <w:marTop w:val="0"/>
      <w:marBottom w:val="0"/>
      <w:divBdr>
        <w:top w:val="none" w:sz="0" w:space="0" w:color="auto"/>
        <w:left w:val="none" w:sz="0" w:space="0" w:color="auto"/>
        <w:bottom w:val="none" w:sz="0" w:space="0" w:color="auto"/>
        <w:right w:val="none" w:sz="0" w:space="0" w:color="auto"/>
      </w:divBdr>
    </w:div>
    <w:div w:id="402526354">
      <w:bodyDiv w:val="1"/>
      <w:marLeft w:val="0"/>
      <w:marRight w:val="0"/>
      <w:marTop w:val="0"/>
      <w:marBottom w:val="0"/>
      <w:divBdr>
        <w:top w:val="none" w:sz="0" w:space="0" w:color="auto"/>
        <w:left w:val="none" w:sz="0" w:space="0" w:color="auto"/>
        <w:bottom w:val="none" w:sz="0" w:space="0" w:color="auto"/>
        <w:right w:val="none" w:sz="0" w:space="0" w:color="auto"/>
      </w:divBdr>
    </w:div>
    <w:div w:id="402679854">
      <w:bodyDiv w:val="1"/>
      <w:marLeft w:val="0"/>
      <w:marRight w:val="0"/>
      <w:marTop w:val="0"/>
      <w:marBottom w:val="0"/>
      <w:divBdr>
        <w:top w:val="none" w:sz="0" w:space="0" w:color="auto"/>
        <w:left w:val="none" w:sz="0" w:space="0" w:color="auto"/>
        <w:bottom w:val="none" w:sz="0" w:space="0" w:color="auto"/>
        <w:right w:val="none" w:sz="0" w:space="0" w:color="auto"/>
      </w:divBdr>
    </w:div>
    <w:div w:id="402724614">
      <w:bodyDiv w:val="1"/>
      <w:marLeft w:val="0"/>
      <w:marRight w:val="0"/>
      <w:marTop w:val="0"/>
      <w:marBottom w:val="0"/>
      <w:divBdr>
        <w:top w:val="none" w:sz="0" w:space="0" w:color="auto"/>
        <w:left w:val="none" w:sz="0" w:space="0" w:color="auto"/>
        <w:bottom w:val="none" w:sz="0" w:space="0" w:color="auto"/>
        <w:right w:val="none" w:sz="0" w:space="0" w:color="auto"/>
      </w:divBdr>
    </w:div>
    <w:div w:id="403334966">
      <w:bodyDiv w:val="1"/>
      <w:marLeft w:val="0"/>
      <w:marRight w:val="0"/>
      <w:marTop w:val="0"/>
      <w:marBottom w:val="0"/>
      <w:divBdr>
        <w:top w:val="none" w:sz="0" w:space="0" w:color="auto"/>
        <w:left w:val="none" w:sz="0" w:space="0" w:color="auto"/>
        <w:bottom w:val="none" w:sz="0" w:space="0" w:color="auto"/>
        <w:right w:val="none" w:sz="0" w:space="0" w:color="auto"/>
      </w:divBdr>
    </w:div>
    <w:div w:id="403375651">
      <w:bodyDiv w:val="1"/>
      <w:marLeft w:val="0"/>
      <w:marRight w:val="0"/>
      <w:marTop w:val="0"/>
      <w:marBottom w:val="0"/>
      <w:divBdr>
        <w:top w:val="none" w:sz="0" w:space="0" w:color="auto"/>
        <w:left w:val="none" w:sz="0" w:space="0" w:color="auto"/>
        <w:bottom w:val="none" w:sz="0" w:space="0" w:color="auto"/>
        <w:right w:val="none" w:sz="0" w:space="0" w:color="auto"/>
      </w:divBdr>
    </w:div>
    <w:div w:id="403459283">
      <w:bodyDiv w:val="1"/>
      <w:marLeft w:val="0"/>
      <w:marRight w:val="0"/>
      <w:marTop w:val="0"/>
      <w:marBottom w:val="0"/>
      <w:divBdr>
        <w:top w:val="none" w:sz="0" w:space="0" w:color="auto"/>
        <w:left w:val="none" w:sz="0" w:space="0" w:color="auto"/>
        <w:bottom w:val="none" w:sz="0" w:space="0" w:color="auto"/>
        <w:right w:val="none" w:sz="0" w:space="0" w:color="auto"/>
      </w:divBdr>
    </w:div>
    <w:div w:id="403837162">
      <w:bodyDiv w:val="1"/>
      <w:marLeft w:val="0"/>
      <w:marRight w:val="0"/>
      <w:marTop w:val="0"/>
      <w:marBottom w:val="0"/>
      <w:divBdr>
        <w:top w:val="none" w:sz="0" w:space="0" w:color="auto"/>
        <w:left w:val="none" w:sz="0" w:space="0" w:color="auto"/>
        <w:bottom w:val="none" w:sz="0" w:space="0" w:color="auto"/>
        <w:right w:val="none" w:sz="0" w:space="0" w:color="auto"/>
      </w:divBdr>
    </w:div>
    <w:div w:id="403841096">
      <w:bodyDiv w:val="1"/>
      <w:marLeft w:val="0"/>
      <w:marRight w:val="0"/>
      <w:marTop w:val="0"/>
      <w:marBottom w:val="0"/>
      <w:divBdr>
        <w:top w:val="none" w:sz="0" w:space="0" w:color="auto"/>
        <w:left w:val="none" w:sz="0" w:space="0" w:color="auto"/>
        <w:bottom w:val="none" w:sz="0" w:space="0" w:color="auto"/>
        <w:right w:val="none" w:sz="0" w:space="0" w:color="auto"/>
      </w:divBdr>
    </w:div>
    <w:div w:id="404380587">
      <w:bodyDiv w:val="1"/>
      <w:marLeft w:val="0"/>
      <w:marRight w:val="0"/>
      <w:marTop w:val="0"/>
      <w:marBottom w:val="0"/>
      <w:divBdr>
        <w:top w:val="none" w:sz="0" w:space="0" w:color="auto"/>
        <w:left w:val="none" w:sz="0" w:space="0" w:color="auto"/>
        <w:bottom w:val="none" w:sz="0" w:space="0" w:color="auto"/>
        <w:right w:val="none" w:sz="0" w:space="0" w:color="auto"/>
      </w:divBdr>
    </w:div>
    <w:div w:id="405033635">
      <w:bodyDiv w:val="1"/>
      <w:marLeft w:val="0"/>
      <w:marRight w:val="0"/>
      <w:marTop w:val="0"/>
      <w:marBottom w:val="0"/>
      <w:divBdr>
        <w:top w:val="none" w:sz="0" w:space="0" w:color="auto"/>
        <w:left w:val="none" w:sz="0" w:space="0" w:color="auto"/>
        <w:bottom w:val="none" w:sz="0" w:space="0" w:color="auto"/>
        <w:right w:val="none" w:sz="0" w:space="0" w:color="auto"/>
      </w:divBdr>
    </w:div>
    <w:div w:id="405036714">
      <w:bodyDiv w:val="1"/>
      <w:marLeft w:val="0"/>
      <w:marRight w:val="0"/>
      <w:marTop w:val="0"/>
      <w:marBottom w:val="0"/>
      <w:divBdr>
        <w:top w:val="none" w:sz="0" w:space="0" w:color="auto"/>
        <w:left w:val="none" w:sz="0" w:space="0" w:color="auto"/>
        <w:bottom w:val="none" w:sz="0" w:space="0" w:color="auto"/>
        <w:right w:val="none" w:sz="0" w:space="0" w:color="auto"/>
      </w:divBdr>
    </w:div>
    <w:div w:id="405811046">
      <w:bodyDiv w:val="1"/>
      <w:marLeft w:val="0"/>
      <w:marRight w:val="0"/>
      <w:marTop w:val="0"/>
      <w:marBottom w:val="0"/>
      <w:divBdr>
        <w:top w:val="none" w:sz="0" w:space="0" w:color="auto"/>
        <w:left w:val="none" w:sz="0" w:space="0" w:color="auto"/>
        <w:bottom w:val="none" w:sz="0" w:space="0" w:color="auto"/>
        <w:right w:val="none" w:sz="0" w:space="0" w:color="auto"/>
      </w:divBdr>
    </w:div>
    <w:div w:id="406192552">
      <w:bodyDiv w:val="1"/>
      <w:marLeft w:val="0"/>
      <w:marRight w:val="0"/>
      <w:marTop w:val="0"/>
      <w:marBottom w:val="0"/>
      <w:divBdr>
        <w:top w:val="none" w:sz="0" w:space="0" w:color="auto"/>
        <w:left w:val="none" w:sz="0" w:space="0" w:color="auto"/>
        <w:bottom w:val="none" w:sz="0" w:space="0" w:color="auto"/>
        <w:right w:val="none" w:sz="0" w:space="0" w:color="auto"/>
      </w:divBdr>
    </w:div>
    <w:div w:id="406653491">
      <w:bodyDiv w:val="1"/>
      <w:marLeft w:val="0"/>
      <w:marRight w:val="0"/>
      <w:marTop w:val="0"/>
      <w:marBottom w:val="0"/>
      <w:divBdr>
        <w:top w:val="none" w:sz="0" w:space="0" w:color="auto"/>
        <w:left w:val="none" w:sz="0" w:space="0" w:color="auto"/>
        <w:bottom w:val="none" w:sz="0" w:space="0" w:color="auto"/>
        <w:right w:val="none" w:sz="0" w:space="0" w:color="auto"/>
      </w:divBdr>
    </w:div>
    <w:div w:id="406659629">
      <w:bodyDiv w:val="1"/>
      <w:marLeft w:val="0"/>
      <w:marRight w:val="0"/>
      <w:marTop w:val="0"/>
      <w:marBottom w:val="0"/>
      <w:divBdr>
        <w:top w:val="none" w:sz="0" w:space="0" w:color="auto"/>
        <w:left w:val="none" w:sz="0" w:space="0" w:color="auto"/>
        <w:bottom w:val="none" w:sz="0" w:space="0" w:color="auto"/>
        <w:right w:val="none" w:sz="0" w:space="0" w:color="auto"/>
      </w:divBdr>
    </w:div>
    <w:div w:id="407459442">
      <w:bodyDiv w:val="1"/>
      <w:marLeft w:val="0"/>
      <w:marRight w:val="0"/>
      <w:marTop w:val="0"/>
      <w:marBottom w:val="0"/>
      <w:divBdr>
        <w:top w:val="none" w:sz="0" w:space="0" w:color="auto"/>
        <w:left w:val="none" w:sz="0" w:space="0" w:color="auto"/>
        <w:bottom w:val="none" w:sz="0" w:space="0" w:color="auto"/>
        <w:right w:val="none" w:sz="0" w:space="0" w:color="auto"/>
      </w:divBdr>
    </w:div>
    <w:div w:id="407460837">
      <w:bodyDiv w:val="1"/>
      <w:marLeft w:val="0"/>
      <w:marRight w:val="0"/>
      <w:marTop w:val="0"/>
      <w:marBottom w:val="0"/>
      <w:divBdr>
        <w:top w:val="none" w:sz="0" w:space="0" w:color="auto"/>
        <w:left w:val="none" w:sz="0" w:space="0" w:color="auto"/>
        <w:bottom w:val="none" w:sz="0" w:space="0" w:color="auto"/>
        <w:right w:val="none" w:sz="0" w:space="0" w:color="auto"/>
      </w:divBdr>
    </w:div>
    <w:div w:id="409011572">
      <w:bodyDiv w:val="1"/>
      <w:marLeft w:val="0"/>
      <w:marRight w:val="0"/>
      <w:marTop w:val="0"/>
      <w:marBottom w:val="0"/>
      <w:divBdr>
        <w:top w:val="none" w:sz="0" w:space="0" w:color="auto"/>
        <w:left w:val="none" w:sz="0" w:space="0" w:color="auto"/>
        <w:bottom w:val="none" w:sz="0" w:space="0" w:color="auto"/>
        <w:right w:val="none" w:sz="0" w:space="0" w:color="auto"/>
      </w:divBdr>
    </w:div>
    <w:div w:id="409545257">
      <w:bodyDiv w:val="1"/>
      <w:marLeft w:val="0"/>
      <w:marRight w:val="0"/>
      <w:marTop w:val="0"/>
      <w:marBottom w:val="0"/>
      <w:divBdr>
        <w:top w:val="none" w:sz="0" w:space="0" w:color="auto"/>
        <w:left w:val="none" w:sz="0" w:space="0" w:color="auto"/>
        <w:bottom w:val="none" w:sz="0" w:space="0" w:color="auto"/>
        <w:right w:val="none" w:sz="0" w:space="0" w:color="auto"/>
      </w:divBdr>
    </w:div>
    <w:div w:id="410154300">
      <w:bodyDiv w:val="1"/>
      <w:marLeft w:val="0"/>
      <w:marRight w:val="0"/>
      <w:marTop w:val="0"/>
      <w:marBottom w:val="0"/>
      <w:divBdr>
        <w:top w:val="none" w:sz="0" w:space="0" w:color="auto"/>
        <w:left w:val="none" w:sz="0" w:space="0" w:color="auto"/>
        <w:bottom w:val="none" w:sz="0" w:space="0" w:color="auto"/>
        <w:right w:val="none" w:sz="0" w:space="0" w:color="auto"/>
      </w:divBdr>
    </w:div>
    <w:div w:id="410588659">
      <w:bodyDiv w:val="1"/>
      <w:marLeft w:val="0"/>
      <w:marRight w:val="0"/>
      <w:marTop w:val="0"/>
      <w:marBottom w:val="0"/>
      <w:divBdr>
        <w:top w:val="none" w:sz="0" w:space="0" w:color="auto"/>
        <w:left w:val="none" w:sz="0" w:space="0" w:color="auto"/>
        <w:bottom w:val="none" w:sz="0" w:space="0" w:color="auto"/>
        <w:right w:val="none" w:sz="0" w:space="0" w:color="auto"/>
      </w:divBdr>
    </w:div>
    <w:div w:id="410615384">
      <w:bodyDiv w:val="1"/>
      <w:marLeft w:val="0"/>
      <w:marRight w:val="0"/>
      <w:marTop w:val="0"/>
      <w:marBottom w:val="0"/>
      <w:divBdr>
        <w:top w:val="none" w:sz="0" w:space="0" w:color="auto"/>
        <w:left w:val="none" w:sz="0" w:space="0" w:color="auto"/>
        <w:bottom w:val="none" w:sz="0" w:space="0" w:color="auto"/>
        <w:right w:val="none" w:sz="0" w:space="0" w:color="auto"/>
      </w:divBdr>
    </w:div>
    <w:div w:id="410657772">
      <w:bodyDiv w:val="1"/>
      <w:marLeft w:val="0"/>
      <w:marRight w:val="0"/>
      <w:marTop w:val="0"/>
      <w:marBottom w:val="0"/>
      <w:divBdr>
        <w:top w:val="none" w:sz="0" w:space="0" w:color="auto"/>
        <w:left w:val="none" w:sz="0" w:space="0" w:color="auto"/>
        <w:bottom w:val="none" w:sz="0" w:space="0" w:color="auto"/>
        <w:right w:val="none" w:sz="0" w:space="0" w:color="auto"/>
      </w:divBdr>
    </w:div>
    <w:div w:id="410666945">
      <w:bodyDiv w:val="1"/>
      <w:marLeft w:val="0"/>
      <w:marRight w:val="0"/>
      <w:marTop w:val="0"/>
      <w:marBottom w:val="0"/>
      <w:divBdr>
        <w:top w:val="none" w:sz="0" w:space="0" w:color="auto"/>
        <w:left w:val="none" w:sz="0" w:space="0" w:color="auto"/>
        <w:bottom w:val="none" w:sz="0" w:space="0" w:color="auto"/>
        <w:right w:val="none" w:sz="0" w:space="0" w:color="auto"/>
      </w:divBdr>
    </w:div>
    <w:div w:id="411657824">
      <w:bodyDiv w:val="1"/>
      <w:marLeft w:val="0"/>
      <w:marRight w:val="0"/>
      <w:marTop w:val="0"/>
      <w:marBottom w:val="0"/>
      <w:divBdr>
        <w:top w:val="none" w:sz="0" w:space="0" w:color="auto"/>
        <w:left w:val="none" w:sz="0" w:space="0" w:color="auto"/>
        <w:bottom w:val="none" w:sz="0" w:space="0" w:color="auto"/>
        <w:right w:val="none" w:sz="0" w:space="0" w:color="auto"/>
      </w:divBdr>
    </w:div>
    <w:div w:id="411663724">
      <w:bodyDiv w:val="1"/>
      <w:marLeft w:val="0"/>
      <w:marRight w:val="0"/>
      <w:marTop w:val="0"/>
      <w:marBottom w:val="0"/>
      <w:divBdr>
        <w:top w:val="none" w:sz="0" w:space="0" w:color="auto"/>
        <w:left w:val="none" w:sz="0" w:space="0" w:color="auto"/>
        <w:bottom w:val="none" w:sz="0" w:space="0" w:color="auto"/>
        <w:right w:val="none" w:sz="0" w:space="0" w:color="auto"/>
      </w:divBdr>
    </w:div>
    <w:div w:id="412703627">
      <w:bodyDiv w:val="1"/>
      <w:marLeft w:val="0"/>
      <w:marRight w:val="0"/>
      <w:marTop w:val="0"/>
      <w:marBottom w:val="0"/>
      <w:divBdr>
        <w:top w:val="none" w:sz="0" w:space="0" w:color="auto"/>
        <w:left w:val="none" w:sz="0" w:space="0" w:color="auto"/>
        <w:bottom w:val="none" w:sz="0" w:space="0" w:color="auto"/>
        <w:right w:val="none" w:sz="0" w:space="0" w:color="auto"/>
      </w:divBdr>
    </w:div>
    <w:div w:id="412973830">
      <w:bodyDiv w:val="1"/>
      <w:marLeft w:val="0"/>
      <w:marRight w:val="0"/>
      <w:marTop w:val="0"/>
      <w:marBottom w:val="0"/>
      <w:divBdr>
        <w:top w:val="none" w:sz="0" w:space="0" w:color="auto"/>
        <w:left w:val="none" w:sz="0" w:space="0" w:color="auto"/>
        <w:bottom w:val="none" w:sz="0" w:space="0" w:color="auto"/>
        <w:right w:val="none" w:sz="0" w:space="0" w:color="auto"/>
      </w:divBdr>
    </w:div>
    <w:div w:id="413892038">
      <w:bodyDiv w:val="1"/>
      <w:marLeft w:val="0"/>
      <w:marRight w:val="0"/>
      <w:marTop w:val="0"/>
      <w:marBottom w:val="0"/>
      <w:divBdr>
        <w:top w:val="none" w:sz="0" w:space="0" w:color="auto"/>
        <w:left w:val="none" w:sz="0" w:space="0" w:color="auto"/>
        <w:bottom w:val="none" w:sz="0" w:space="0" w:color="auto"/>
        <w:right w:val="none" w:sz="0" w:space="0" w:color="auto"/>
      </w:divBdr>
    </w:div>
    <w:div w:id="414009593">
      <w:bodyDiv w:val="1"/>
      <w:marLeft w:val="0"/>
      <w:marRight w:val="0"/>
      <w:marTop w:val="0"/>
      <w:marBottom w:val="0"/>
      <w:divBdr>
        <w:top w:val="none" w:sz="0" w:space="0" w:color="auto"/>
        <w:left w:val="none" w:sz="0" w:space="0" w:color="auto"/>
        <w:bottom w:val="none" w:sz="0" w:space="0" w:color="auto"/>
        <w:right w:val="none" w:sz="0" w:space="0" w:color="auto"/>
      </w:divBdr>
    </w:div>
    <w:div w:id="414085838">
      <w:bodyDiv w:val="1"/>
      <w:marLeft w:val="0"/>
      <w:marRight w:val="0"/>
      <w:marTop w:val="0"/>
      <w:marBottom w:val="0"/>
      <w:divBdr>
        <w:top w:val="none" w:sz="0" w:space="0" w:color="auto"/>
        <w:left w:val="none" w:sz="0" w:space="0" w:color="auto"/>
        <w:bottom w:val="none" w:sz="0" w:space="0" w:color="auto"/>
        <w:right w:val="none" w:sz="0" w:space="0" w:color="auto"/>
      </w:divBdr>
    </w:div>
    <w:div w:id="414321686">
      <w:bodyDiv w:val="1"/>
      <w:marLeft w:val="0"/>
      <w:marRight w:val="0"/>
      <w:marTop w:val="0"/>
      <w:marBottom w:val="0"/>
      <w:divBdr>
        <w:top w:val="none" w:sz="0" w:space="0" w:color="auto"/>
        <w:left w:val="none" w:sz="0" w:space="0" w:color="auto"/>
        <w:bottom w:val="none" w:sz="0" w:space="0" w:color="auto"/>
        <w:right w:val="none" w:sz="0" w:space="0" w:color="auto"/>
      </w:divBdr>
    </w:div>
    <w:div w:id="414480231">
      <w:bodyDiv w:val="1"/>
      <w:marLeft w:val="0"/>
      <w:marRight w:val="0"/>
      <w:marTop w:val="0"/>
      <w:marBottom w:val="0"/>
      <w:divBdr>
        <w:top w:val="none" w:sz="0" w:space="0" w:color="auto"/>
        <w:left w:val="none" w:sz="0" w:space="0" w:color="auto"/>
        <w:bottom w:val="none" w:sz="0" w:space="0" w:color="auto"/>
        <w:right w:val="none" w:sz="0" w:space="0" w:color="auto"/>
      </w:divBdr>
    </w:div>
    <w:div w:id="414741375">
      <w:bodyDiv w:val="1"/>
      <w:marLeft w:val="0"/>
      <w:marRight w:val="0"/>
      <w:marTop w:val="0"/>
      <w:marBottom w:val="0"/>
      <w:divBdr>
        <w:top w:val="none" w:sz="0" w:space="0" w:color="auto"/>
        <w:left w:val="none" w:sz="0" w:space="0" w:color="auto"/>
        <w:bottom w:val="none" w:sz="0" w:space="0" w:color="auto"/>
        <w:right w:val="none" w:sz="0" w:space="0" w:color="auto"/>
      </w:divBdr>
    </w:div>
    <w:div w:id="414785952">
      <w:bodyDiv w:val="1"/>
      <w:marLeft w:val="0"/>
      <w:marRight w:val="0"/>
      <w:marTop w:val="0"/>
      <w:marBottom w:val="0"/>
      <w:divBdr>
        <w:top w:val="none" w:sz="0" w:space="0" w:color="auto"/>
        <w:left w:val="none" w:sz="0" w:space="0" w:color="auto"/>
        <w:bottom w:val="none" w:sz="0" w:space="0" w:color="auto"/>
        <w:right w:val="none" w:sz="0" w:space="0" w:color="auto"/>
      </w:divBdr>
    </w:div>
    <w:div w:id="414864359">
      <w:bodyDiv w:val="1"/>
      <w:marLeft w:val="0"/>
      <w:marRight w:val="0"/>
      <w:marTop w:val="0"/>
      <w:marBottom w:val="0"/>
      <w:divBdr>
        <w:top w:val="none" w:sz="0" w:space="0" w:color="auto"/>
        <w:left w:val="none" w:sz="0" w:space="0" w:color="auto"/>
        <w:bottom w:val="none" w:sz="0" w:space="0" w:color="auto"/>
        <w:right w:val="none" w:sz="0" w:space="0" w:color="auto"/>
      </w:divBdr>
    </w:div>
    <w:div w:id="415442735">
      <w:bodyDiv w:val="1"/>
      <w:marLeft w:val="0"/>
      <w:marRight w:val="0"/>
      <w:marTop w:val="0"/>
      <w:marBottom w:val="0"/>
      <w:divBdr>
        <w:top w:val="none" w:sz="0" w:space="0" w:color="auto"/>
        <w:left w:val="none" w:sz="0" w:space="0" w:color="auto"/>
        <w:bottom w:val="none" w:sz="0" w:space="0" w:color="auto"/>
        <w:right w:val="none" w:sz="0" w:space="0" w:color="auto"/>
      </w:divBdr>
    </w:div>
    <w:div w:id="415828151">
      <w:bodyDiv w:val="1"/>
      <w:marLeft w:val="0"/>
      <w:marRight w:val="0"/>
      <w:marTop w:val="0"/>
      <w:marBottom w:val="0"/>
      <w:divBdr>
        <w:top w:val="none" w:sz="0" w:space="0" w:color="auto"/>
        <w:left w:val="none" w:sz="0" w:space="0" w:color="auto"/>
        <w:bottom w:val="none" w:sz="0" w:space="0" w:color="auto"/>
        <w:right w:val="none" w:sz="0" w:space="0" w:color="auto"/>
      </w:divBdr>
    </w:div>
    <w:div w:id="416095583">
      <w:bodyDiv w:val="1"/>
      <w:marLeft w:val="0"/>
      <w:marRight w:val="0"/>
      <w:marTop w:val="0"/>
      <w:marBottom w:val="0"/>
      <w:divBdr>
        <w:top w:val="none" w:sz="0" w:space="0" w:color="auto"/>
        <w:left w:val="none" w:sz="0" w:space="0" w:color="auto"/>
        <w:bottom w:val="none" w:sz="0" w:space="0" w:color="auto"/>
        <w:right w:val="none" w:sz="0" w:space="0" w:color="auto"/>
      </w:divBdr>
    </w:div>
    <w:div w:id="416172085">
      <w:bodyDiv w:val="1"/>
      <w:marLeft w:val="0"/>
      <w:marRight w:val="0"/>
      <w:marTop w:val="0"/>
      <w:marBottom w:val="0"/>
      <w:divBdr>
        <w:top w:val="none" w:sz="0" w:space="0" w:color="auto"/>
        <w:left w:val="none" w:sz="0" w:space="0" w:color="auto"/>
        <w:bottom w:val="none" w:sz="0" w:space="0" w:color="auto"/>
        <w:right w:val="none" w:sz="0" w:space="0" w:color="auto"/>
      </w:divBdr>
    </w:div>
    <w:div w:id="416363382">
      <w:bodyDiv w:val="1"/>
      <w:marLeft w:val="0"/>
      <w:marRight w:val="0"/>
      <w:marTop w:val="0"/>
      <w:marBottom w:val="0"/>
      <w:divBdr>
        <w:top w:val="none" w:sz="0" w:space="0" w:color="auto"/>
        <w:left w:val="none" w:sz="0" w:space="0" w:color="auto"/>
        <w:bottom w:val="none" w:sz="0" w:space="0" w:color="auto"/>
        <w:right w:val="none" w:sz="0" w:space="0" w:color="auto"/>
      </w:divBdr>
    </w:div>
    <w:div w:id="416706565">
      <w:bodyDiv w:val="1"/>
      <w:marLeft w:val="0"/>
      <w:marRight w:val="0"/>
      <w:marTop w:val="0"/>
      <w:marBottom w:val="0"/>
      <w:divBdr>
        <w:top w:val="none" w:sz="0" w:space="0" w:color="auto"/>
        <w:left w:val="none" w:sz="0" w:space="0" w:color="auto"/>
        <w:bottom w:val="none" w:sz="0" w:space="0" w:color="auto"/>
        <w:right w:val="none" w:sz="0" w:space="0" w:color="auto"/>
      </w:divBdr>
    </w:div>
    <w:div w:id="417602212">
      <w:bodyDiv w:val="1"/>
      <w:marLeft w:val="0"/>
      <w:marRight w:val="0"/>
      <w:marTop w:val="0"/>
      <w:marBottom w:val="0"/>
      <w:divBdr>
        <w:top w:val="none" w:sz="0" w:space="0" w:color="auto"/>
        <w:left w:val="none" w:sz="0" w:space="0" w:color="auto"/>
        <w:bottom w:val="none" w:sz="0" w:space="0" w:color="auto"/>
        <w:right w:val="none" w:sz="0" w:space="0" w:color="auto"/>
      </w:divBdr>
    </w:div>
    <w:div w:id="417752714">
      <w:bodyDiv w:val="1"/>
      <w:marLeft w:val="0"/>
      <w:marRight w:val="0"/>
      <w:marTop w:val="0"/>
      <w:marBottom w:val="0"/>
      <w:divBdr>
        <w:top w:val="none" w:sz="0" w:space="0" w:color="auto"/>
        <w:left w:val="none" w:sz="0" w:space="0" w:color="auto"/>
        <w:bottom w:val="none" w:sz="0" w:space="0" w:color="auto"/>
        <w:right w:val="none" w:sz="0" w:space="0" w:color="auto"/>
      </w:divBdr>
      <w:divsChild>
        <w:div w:id="14504886">
          <w:marLeft w:val="480"/>
          <w:marRight w:val="0"/>
          <w:marTop w:val="0"/>
          <w:marBottom w:val="0"/>
          <w:divBdr>
            <w:top w:val="none" w:sz="0" w:space="0" w:color="auto"/>
            <w:left w:val="none" w:sz="0" w:space="0" w:color="auto"/>
            <w:bottom w:val="none" w:sz="0" w:space="0" w:color="auto"/>
            <w:right w:val="none" w:sz="0" w:space="0" w:color="auto"/>
          </w:divBdr>
        </w:div>
        <w:div w:id="82148332">
          <w:marLeft w:val="480"/>
          <w:marRight w:val="0"/>
          <w:marTop w:val="0"/>
          <w:marBottom w:val="0"/>
          <w:divBdr>
            <w:top w:val="none" w:sz="0" w:space="0" w:color="auto"/>
            <w:left w:val="none" w:sz="0" w:space="0" w:color="auto"/>
            <w:bottom w:val="none" w:sz="0" w:space="0" w:color="auto"/>
            <w:right w:val="none" w:sz="0" w:space="0" w:color="auto"/>
          </w:divBdr>
        </w:div>
        <w:div w:id="91904046">
          <w:marLeft w:val="480"/>
          <w:marRight w:val="0"/>
          <w:marTop w:val="0"/>
          <w:marBottom w:val="0"/>
          <w:divBdr>
            <w:top w:val="none" w:sz="0" w:space="0" w:color="auto"/>
            <w:left w:val="none" w:sz="0" w:space="0" w:color="auto"/>
            <w:bottom w:val="none" w:sz="0" w:space="0" w:color="auto"/>
            <w:right w:val="none" w:sz="0" w:space="0" w:color="auto"/>
          </w:divBdr>
        </w:div>
        <w:div w:id="107822136">
          <w:marLeft w:val="480"/>
          <w:marRight w:val="0"/>
          <w:marTop w:val="0"/>
          <w:marBottom w:val="0"/>
          <w:divBdr>
            <w:top w:val="none" w:sz="0" w:space="0" w:color="auto"/>
            <w:left w:val="none" w:sz="0" w:space="0" w:color="auto"/>
            <w:bottom w:val="none" w:sz="0" w:space="0" w:color="auto"/>
            <w:right w:val="none" w:sz="0" w:space="0" w:color="auto"/>
          </w:divBdr>
        </w:div>
        <w:div w:id="129908174">
          <w:marLeft w:val="480"/>
          <w:marRight w:val="0"/>
          <w:marTop w:val="0"/>
          <w:marBottom w:val="0"/>
          <w:divBdr>
            <w:top w:val="none" w:sz="0" w:space="0" w:color="auto"/>
            <w:left w:val="none" w:sz="0" w:space="0" w:color="auto"/>
            <w:bottom w:val="none" w:sz="0" w:space="0" w:color="auto"/>
            <w:right w:val="none" w:sz="0" w:space="0" w:color="auto"/>
          </w:divBdr>
        </w:div>
        <w:div w:id="150561162">
          <w:marLeft w:val="480"/>
          <w:marRight w:val="0"/>
          <w:marTop w:val="0"/>
          <w:marBottom w:val="0"/>
          <w:divBdr>
            <w:top w:val="none" w:sz="0" w:space="0" w:color="auto"/>
            <w:left w:val="none" w:sz="0" w:space="0" w:color="auto"/>
            <w:bottom w:val="none" w:sz="0" w:space="0" w:color="auto"/>
            <w:right w:val="none" w:sz="0" w:space="0" w:color="auto"/>
          </w:divBdr>
        </w:div>
        <w:div w:id="225267288">
          <w:marLeft w:val="480"/>
          <w:marRight w:val="0"/>
          <w:marTop w:val="0"/>
          <w:marBottom w:val="0"/>
          <w:divBdr>
            <w:top w:val="none" w:sz="0" w:space="0" w:color="auto"/>
            <w:left w:val="none" w:sz="0" w:space="0" w:color="auto"/>
            <w:bottom w:val="none" w:sz="0" w:space="0" w:color="auto"/>
            <w:right w:val="none" w:sz="0" w:space="0" w:color="auto"/>
          </w:divBdr>
        </w:div>
        <w:div w:id="252475129">
          <w:marLeft w:val="480"/>
          <w:marRight w:val="0"/>
          <w:marTop w:val="0"/>
          <w:marBottom w:val="0"/>
          <w:divBdr>
            <w:top w:val="none" w:sz="0" w:space="0" w:color="auto"/>
            <w:left w:val="none" w:sz="0" w:space="0" w:color="auto"/>
            <w:bottom w:val="none" w:sz="0" w:space="0" w:color="auto"/>
            <w:right w:val="none" w:sz="0" w:space="0" w:color="auto"/>
          </w:divBdr>
        </w:div>
        <w:div w:id="370883762">
          <w:marLeft w:val="480"/>
          <w:marRight w:val="0"/>
          <w:marTop w:val="0"/>
          <w:marBottom w:val="0"/>
          <w:divBdr>
            <w:top w:val="none" w:sz="0" w:space="0" w:color="auto"/>
            <w:left w:val="none" w:sz="0" w:space="0" w:color="auto"/>
            <w:bottom w:val="none" w:sz="0" w:space="0" w:color="auto"/>
            <w:right w:val="none" w:sz="0" w:space="0" w:color="auto"/>
          </w:divBdr>
        </w:div>
        <w:div w:id="378676176">
          <w:marLeft w:val="480"/>
          <w:marRight w:val="0"/>
          <w:marTop w:val="0"/>
          <w:marBottom w:val="0"/>
          <w:divBdr>
            <w:top w:val="none" w:sz="0" w:space="0" w:color="auto"/>
            <w:left w:val="none" w:sz="0" w:space="0" w:color="auto"/>
            <w:bottom w:val="none" w:sz="0" w:space="0" w:color="auto"/>
            <w:right w:val="none" w:sz="0" w:space="0" w:color="auto"/>
          </w:divBdr>
        </w:div>
        <w:div w:id="388116411">
          <w:marLeft w:val="480"/>
          <w:marRight w:val="0"/>
          <w:marTop w:val="0"/>
          <w:marBottom w:val="0"/>
          <w:divBdr>
            <w:top w:val="none" w:sz="0" w:space="0" w:color="auto"/>
            <w:left w:val="none" w:sz="0" w:space="0" w:color="auto"/>
            <w:bottom w:val="none" w:sz="0" w:space="0" w:color="auto"/>
            <w:right w:val="none" w:sz="0" w:space="0" w:color="auto"/>
          </w:divBdr>
        </w:div>
        <w:div w:id="563026596">
          <w:marLeft w:val="480"/>
          <w:marRight w:val="0"/>
          <w:marTop w:val="0"/>
          <w:marBottom w:val="0"/>
          <w:divBdr>
            <w:top w:val="none" w:sz="0" w:space="0" w:color="auto"/>
            <w:left w:val="none" w:sz="0" w:space="0" w:color="auto"/>
            <w:bottom w:val="none" w:sz="0" w:space="0" w:color="auto"/>
            <w:right w:val="none" w:sz="0" w:space="0" w:color="auto"/>
          </w:divBdr>
        </w:div>
        <w:div w:id="570193819">
          <w:marLeft w:val="480"/>
          <w:marRight w:val="0"/>
          <w:marTop w:val="0"/>
          <w:marBottom w:val="0"/>
          <w:divBdr>
            <w:top w:val="none" w:sz="0" w:space="0" w:color="auto"/>
            <w:left w:val="none" w:sz="0" w:space="0" w:color="auto"/>
            <w:bottom w:val="none" w:sz="0" w:space="0" w:color="auto"/>
            <w:right w:val="none" w:sz="0" w:space="0" w:color="auto"/>
          </w:divBdr>
        </w:div>
        <w:div w:id="573904397">
          <w:marLeft w:val="480"/>
          <w:marRight w:val="0"/>
          <w:marTop w:val="0"/>
          <w:marBottom w:val="0"/>
          <w:divBdr>
            <w:top w:val="none" w:sz="0" w:space="0" w:color="auto"/>
            <w:left w:val="none" w:sz="0" w:space="0" w:color="auto"/>
            <w:bottom w:val="none" w:sz="0" w:space="0" w:color="auto"/>
            <w:right w:val="none" w:sz="0" w:space="0" w:color="auto"/>
          </w:divBdr>
        </w:div>
        <w:div w:id="761032502">
          <w:marLeft w:val="480"/>
          <w:marRight w:val="0"/>
          <w:marTop w:val="0"/>
          <w:marBottom w:val="0"/>
          <w:divBdr>
            <w:top w:val="none" w:sz="0" w:space="0" w:color="auto"/>
            <w:left w:val="none" w:sz="0" w:space="0" w:color="auto"/>
            <w:bottom w:val="none" w:sz="0" w:space="0" w:color="auto"/>
            <w:right w:val="none" w:sz="0" w:space="0" w:color="auto"/>
          </w:divBdr>
        </w:div>
        <w:div w:id="806822567">
          <w:marLeft w:val="480"/>
          <w:marRight w:val="0"/>
          <w:marTop w:val="0"/>
          <w:marBottom w:val="0"/>
          <w:divBdr>
            <w:top w:val="none" w:sz="0" w:space="0" w:color="auto"/>
            <w:left w:val="none" w:sz="0" w:space="0" w:color="auto"/>
            <w:bottom w:val="none" w:sz="0" w:space="0" w:color="auto"/>
            <w:right w:val="none" w:sz="0" w:space="0" w:color="auto"/>
          </w:divBdr>
        </w:div>
        <w:div w:id="810102667">
          <w:marLeft w:val="480"/>
          <w:marRight w:val="0"/>
          <w:marTop w:val="0"/>
          <w:marBottom w:val="0"/>
          <w:divBdr>
            <w:top w:val="none" w:sz="0" w:space="0" w:color="auto"/>
            <w:left w:val="none" w:sz="0" w:space="0" w:color="auto"/>
            <w:bottom w:val="none" w:sz="0" w:space="0" w:color="auto"/>
            <w:right w:val="none" w:sz="0" w:space="0" w:color="auto"/>
          </w:divBdr>
        </w:div>
        <w:div w:id="883637286">
          <w:marLeft w:val="480"/>
          <w:marRight w:val="0"/>
          <w:marTop w:val="0"/>
          <w:marBottom w:val="0"/>
          <w:divBdr>
            <w:top w:val="none" w:sz="0" w:space="0" w:color="auto"/>
            <w:left w:val="none" w:sz="0" w:space="0" w:color="auto"/>
            <w:bottom w:val="none" w:sz="0" w:space="0" w:color="auto"/>
            <w:right w:val="none" w:sz="0" w:space="0" w:color="auto"/>
          </w:divBdr>
        </w:div>
        <w:div w:id="898830187">
          <w:marLeft w:val="480"/>
          <w:marRight w:val="0"/>
          <w:marTop w:val="0"/>
          <w:marBottom w:val="0"/>
          <w:divBdr>
            <w:top w:val="none" w:sz="0" w:space="0" w:color="auto"/>
            <w:left w:val="none" w:sz="0" w:space="0" w:color="auto"/>
            <w:bottom w:val="none" w:sz="0" w:space="0" w:color="auto"/>
            <w:right w:val="none" w:sz="0" w:space="0" w:color="auto"/>
          </w:divBdr>
        </w:div>
        <w:div w:id="943609933">
          <w:marLeft w:val="480"/>
          <w:marRight w:val="0"/>
          <w:marTop w:val="0"/>
          <w:marBottom w:val="0"/>
          <w:divBdr>
            <w:top w:val="none" w:sz="0" w:space="0" w:color="auto"/>
            <w:left w:val="none" w:sz="0" w:space="0" w:color="auto"/>
            <w:bottom w:val="none" w:sz="0" w:space="0" w:color="auto"/>
            <w:right w:val="none" w:sz="0" w:space="0" w:color="auto"/>
          </w:divBdr>
        </w:div>
        <w:div w:id="1065568624">
          <w:marLeft w:val="480"/>
          <w:marRight w:val="0"/>
          <w:marTop w:val="0"/>
          <w:marBottom w:val="0"/>
          <w:divBdr>
            <w:top w:val="none" w:sz="0" w:space="0" w:color="auto"/>
            <w:left w:val="none" w:sz="0" w:space="0" w:color="auto"/>
            <w:bottom w:val="none" w:sz="0" w:space="0" w:color="auto"/>
            <w:right w:val="none" w:sz="0" w:space="0" w:color="auto"/>
          </w:divBdr>
        </w:div>
        <w:div w:id="1101530951">
          <w:marLeft w:val="480"/>
          <w:marRight w:val="0"/>
          <w:marTop w:val="0"/>
          <w:marBottom w:val="0"/>
          <w:divBdr>
            <w:top w:val="none" w:sz="0" w:space="0" w:color="auto"/>
            <w:left w:val="none" w:sz="0" w:space="0" w:color="auto"/>
            <w:bottom w:val="none" w:sz="0" w:space="0" w:color="auto"/>
            <w:right w:val="none" w:sz="0" w:space="0" w:color="auto"/>
          </w:divBdr>
        </w:div>
        <w:div w:id="1334722645">
          <w:marLeft w:val="480"/>
          <w:marRight w:val="0"/>
          <w:marTop w:val="0"/>
          <w:marBottom w:val="0"/>
          <w:divBdr>
            <w:top w:val="none" w:sz="0" w:space="0" w:color="auto"/>
            <w:left w:val="none" w:sz="0" w:space="0" w:color="auto"/>
            <w:bottom w:val="none" w:sz="0" w:space="0" w:color="auto"/>
            <w:right w:val="none" w:sz="0" w:space="0" w:color="auto"/>
          </w:divBdr>
        </w:div>
        <w:div w:id="1447121637">
          <w:marLeft w:val="480"/>
          <w:marRight w:val="0"/>
          <w:marTop w:val="0"/>
          <w:marBottom w:val="0"/>
          <w:divBdr>
            <w:top w:val="none" w:sz="0" w:space="0" w:color="auto"/>
            <w:left w:val="none" w:sz="0" w:space="0" w:color="auto"/>
            <w:bottom w:val="none" w:sz="0" w:space="0" w:color="auto"/>
            <w:right w:val="none" w:sz="0" w:space="0" w:color="auto"/>
          </w:divBdr>
        </w:div>
        <w:div w:id="1448282440">
          <w:marLeft w:val="480"/>
          <w:marRight w:val="0"/>
          <w:marTop w:val="0"/>
          <w:marBottom w:val="0"/>
          <w:divBdr>
            <w:top w:val="none" w:sz="0" w:space="0" w:color="auto"/>
            <w:left w:val="none" w:sz="0" w:space="0" w:color="auto"/>
            <w:bottom w:val="none" w:sz="0" w:space="0" w:color="auto"/>
            <w:right w:val="none" w:sz="0" w:space="0" w:color="auto"/>
          </w:divBdr>
        </w:div>
        <w:div w:id="1826126283">
          <w:marLeft w:val="480"/>
          <w:marRight w:val="0"/>
          <w:marTop w:val="0"/>
          <w:marBottom w:val="0"/>
          <w:divBdr>
            <w:top w:val="none" w:sz="0" w:space="0" w:color="auto"/>
            <w:left w:val="none" w:sz="0" w:space="0" w:color="auto"/>
            <w:bottom w:val="none" w:sz="0" w:space="0" w:color="auto"/>
            <w:right w:val="none" w:sz="0" w:space="0" w:color="auto"/>
          </w:divBdr>
        </w:div>
        <w:div w:id="1859156800">
          <w:marLeft w:val="480"/>
          <w:marRight w:val="0"/>
          <w:marTop w:val="0"/>
          <w:marBottom w:val="0"/>
          <w:divBdr>
            <w:top w:val="none" w:sz="0" w:space="0" w:color="auto"/>
            <w:left w:val="none" w:sz="0" w:space="0" w:color="auto"/>
            <w:bottom w:val="none" w:sz="0" w:space="0" w:color="auto"/>
            <w:right w:val="none" w:sz="0" w:space="0" w:color="auto"/>
          </w:divBdr>
        </w:div>
        <w:div w:id="1906649064">
          <w:marLeft w:val="480"/>
          <w:marRight w:val="0"/>
          <w:marTop w:val="0"/>
          <w:marBottom w:val="0"/>
          <w:divBdr>
            <w:top w:val="none" w:sz="0" w:space="0" w:color="auto"/>
            <w:left w:val="none" w:sz="0" w:space="0" w:color="auto"/>
            <w:bottom w:val="none" w:sz="0" w:space="0" w:color="auto"/>
            <w:right w:val="none" w:sz="0" w:space="0" w:color="auto"/>
          </w:divBdr>
        </w:div>
        <w:div w:id="2049450411">
          <w:marLeft w:val="480"/>
          <w:marRight w:val="0"/>
          <w:marTop w:val="0"/>
          <w:marBottom w:val="0"/>
          <w:divBdr>
            <w:top w:val="none" w:sz="0" w:space="0" w:color="auto"/>
            <w:left w:val="none" w:sz="0" w:space="0" w:color="auto"/>
            <w:bottom w:val="none" w:sz="0" w:space="0" w:color="auto"/>
            <w:right w:val="none" w:sz="0" w:space="0" w:color="auto"/>
          </w:divBdr>
        </w:div>
        <w:div w:id="2072463344">
          <w:marLeft w:val="480"/>
          <w:marRight w:val="0"/>
          <w:marTop w:val="0"/>
          <w:marBottom w:val="0"/>
          <w:divBdr>
            <w:top w:val="none" w:sz="0" w:space="0" w:color="auto"/>
            <w:left w:val="none" w:sz="0" w:space="0" w:color="auto"/>
            <w:bottom w:val="none" w:sz="0" w:space="0" w:color="auto"/>
            <w:right w:val="none" w:sz="0" w:space="0" w:color="auto"/>
          </w:divBdr>
        </w:div>
        <w:div w:id="2095583452">
          <w:marLeft w:val="480"/>
          <w:marRight w:val="0"/>
          <w:marTop w:val="0"/>
          <w:marBottom w:val="0"/>
          <w:divBdr>
            <w:top w:val="none" w:sz="0" w:space="0" w:color="auto"/>
            <w:left w:val="none" w:sz="0" w:space="0" w:color="auto"/>
            <w:bottom w:val="none" w:sz="0" w:space="0" w:color="auto"/>
            <w:right w:val="none" w:sz="0" w:space="0" w:color="auto"/>
          </w:divBdr>
        </w:div>
      </w:divsChild>
    </w:div>
    <w:div w:id="418185428">
      <w:bodyDiv w:val="1"/>
      <w:marLeft w:val="0"/>
      <w:marRight w:val="0"/>
      <w:marTop w:val="0"/>
      <w:marBottom w:val="0"/>
      <w:divBdr>
        <w:top w:val="none" w:sz="0" w:space="0" w:color="auto"/>
        <w:left w:val="none" w:sz="0" w:space="0" w:color="auto"/>
        <w:bottom w:val="none" w:sz="0" w:space="0" w:color="auto"/>
        <w:right w:val="none" w:sz="0" w:space="0" w:color="auto"/>
      </w:divBdr>
    </w:div>
    <w:div w:id="418215612">
      <w:bodyDiv w:val="1"/>
      <w:marLeft w:val="0"/>
      <w:marRight w:val="0"/>
      <w:marTop w:val="0"/>
      <w:marBottom w:val="0"/>
      <w:divBdr>
        <w:top w:val="none" w:sz="0" w:space="0" w:color="auto"/>
        <w:left w:val="none" w:sz="0" w:space="0" w:color="auto"/>
        <w:bottom w:val="none" w:sz="0" w:space="0" w:color="auto"/>
        <w:right w:val="none" w:sz="0" w:space="0" w:color="auto"/>
      </w:divBdr>
    </w:div>
    <w:div w:id="418217582">
      <w:bodyDiv w:val="1"/>
      <w:marLeft w:val="0"/>
      <w:marRight w:val="0"/>
      <w:marTop w:val="0"/>
      <w:marBottom w:val="0"/>
      <w:divBdr>
        <w:top w:val="none" w:sz="0" w:space="0" w:color="auto"/>
        <w:left w:val="none" w:sz="0" w:space="0" w:color="auto"/>
        <w:bottom w:val="none" w:sz="0" w:space="0" w:color="auto"/>
        <w:right w:val="none" w:sz="0" w:space="0" w:color="auto"/>
      </w:divBdr>
    </w:div>
    <w:div w:id="418599928">
      <w:bodyDiv w:val="1"/>
      <w:marLeft w:val="0"/>
      <w:marRight w:val="0"/>
      <w:marTop w:val="0"/>
      <w:marBottom w:val="0"/>
      <w:divBdr>
        <w:top w:val="none" w:sz="0" w:space="0" w:color="auto"/>
        <w:left w:val="none" w:sz="0" w:space="0" w:color="auto"/>
        <w:bottom w:val="none" w:sz="0" w:space="0" w:color="auto"/>
        <w:right w:val="none" w:sz="0" w:space="0" w:color="auto"/>
      </w:divBdr>
    </w:div>
    <w:div w:id="418791838">
      <w:bodyDiv w:val="1"/>
      <w:marLeft w:val="0"/>
      <w:marRight w:val="0"/>
      <w:marTop w:val="0"/>
      <w:marBottom w:val="0"/>
      <w:divBdr>
        <w:top w:val="none" w:sz="0" w:space="0" w:color="auto"/>
        <w:left w:val="none" w:sz="0" w:space="0" w:color="auto"/>
        <w:bottom w:val="none" w:sz="0" w:space="0" w:color="auto"/>
        <w:right w:val="none" w:sz="0" w:space="0" w:color="auto"/>
      </w:divBdr>
    </w:div>
    <w:div w:id="418989869">
      <w:bodyDiv w:val="1"/>
      <w:marLeft w:val="0"/>
      <w:marRight w:val="0"/>
      <w:marTop w:val="0"/>
      <w:marBottom w:val="0"/>
      <w:divBdr>
        <w:top w:val="none" w:sz="0" w:space="0" w:color="auto"/>
        <w:left w:val="none" w:sz="0" w:space="0" w:color="auto"/>
        <w:bottom w:val="none" w:sz="0" w:space="0" w:color="auto"/>
        <w:right w:val="none" w:sz="0" w:space="0" w:color="auto"/>
      </w:divBdr>
    </w:div>
    <w:div w:id="419716017">
      <w:bodyDiv w:val="1"/>
      <w:marLeft w:val="0"/>
      <w:marRight w:val="0"/>
      <w:marTop w:val="0"/>
      <w:marBottom w:val="0"/>
      <w:divBdr>
        <w:top w:val="none" w:sz="0" w:space="0" w:color="auto"/>
        <w:left w:val="none" w:sz="0" w:space="0" w:color="auto"/>
        <w:bottom w:val="none" w:sz="0" w:space="0" w:color="auto"/>
        <w:right w:val="none" w:sz="0" w:space="0" w:color="auto"/>
      </w:divBdr>
    </w:div>
    <w:div w:id="419911154">
      <w:bodyDiv w:val="1"/>
      <w:marLeft w:val="0"/>
      <w:marRight w:val="0"/>
      <w:marTop w:val="0"/>
      <w:marBottom w:val="0"/>
      <w:divBdr>
        <w:top w:val="none" w:sz="0" w:space="0" w:color="auto"/>
        <w:left w:val="none" w:sz="0" w:space="0" w:color="auto"/>
        <w:bottom w:val="none" w:sz="0" w:space="0" w:color="auto"/>
        <w:right w:val="none" w:sz="0" w:space="0" w:color="auto"/>
      </w:divBdr>
    </w:div>
    <w:div w:id="419911602">
      <w:bodyDiv w:val="1"/>
      <w:marLeft w:val="0"/>
      <w:marRight w:val="0"/>
      <w:marTop w:val="0"/>
      <w:marBottom w:val="0"/>
      <w:divBdr>
        <w:top w:val="none" w:sz="0" w:space="0" w:color="auto"/>
        <w:left w:val="none" w:sz="0" w:space="0" w:color="auto"/>
        <w:bottom w:val="none" w:sz="0" w:space="0" w:color="auto"/>
        <w:right w:val="none" w:sz="0" w:space="0" w:color="auto"/>
      </w:divBdr>
    </w:div>
    <w:div w:id="419987264">
      <w:bodyDiv w:val="1"/>
      <w:marLeft w:val="0"/>
      <w:marRight w:val="0"/>
      <w:marTop w:val="0"/>
      <w:marBottom w:val="0"/>
      <w:divBdr>
        <w:top w:val="none" w:sz="0" w:space="0" w:color="auto"/>
        <w:left w:val="none" w:sz="0" w:space="0" w:color="auto"/>
        <w:bottom w:val="none" w:sz="0" w:space="0" w:color="auto"/>
        <w:right w:val="none" w:sz="0" w:space="0" w:color="auto"/>
      </w:divBdr>
    </w:div>
    <w:div w:id="420025877">
      <w:bodyDiv w:val="1"/>
      <w:marLeft w:val="0"/>
      <w:marRight w:val="0"/>
      <w:marTop w:val="0"/>
      <w:marBottom w:val="0"/>
      <w:divBdr>
        <w:top w:val="none" w:sz="0" w:space="0" w:color="auto"/>
        <w:left w:val="none" w:sz="0" w:space="0" w:color="auto"/>
        <w:bottom w:val="none" w:sz="0" w:space="0" w:color="auto"/>
        <w:right w:val="none" w:sz="0" w:space="0" w:color="auto"/>
      </w:divBdr>
    </w:div>
    <w:div w:id="420490715">
      <w:bodyDiv w:val="1"/>
      <w:marLeft w:val="0"/>
      <w:marRight w:val="0"/>
      <w:marTop w:val="0"/>
      <w:marBottom w:val="0"/>
      <w:divBdr>
        <w:top w:val="none" w:sz="0" w:space="0" w:color="auto"/>
        <w:left w:val="none" w:sz="0" w:space="0" w:color="auto"/>
        <w:bottom w:val="none" w:sz="0" w:space="0" w:color="auto"/>
        <w:right w:val="none" w:sz="0" w:space="0" w:color="auto"/>
      </w:divBdr>
    </w:div>
    <w:div w:id="420688761">
      <w:bodyDiv w:val="1"/>
      <w:marLeft w:val="0"/>
      <w:marRight w:val="0"/>
      <w:marTop w:val="0"/>
      <w:marBottom w:val="0"/>
      <w:divBdr>
        <w:top w:val="none" w:sz="0" w:space="0" w:color="auto"/>
        <w:left w:val="none" w:sz="0" w:space="0" w:color="auto"/>
        <w:bottom w:val="none" w:sz="0" w:space="0" w:color="auto"/>
        <w:right w:val="none" w:sz="0" w:space="0" w:color="auto"/>
      </w:divBdr>
    </w:div>
    <w:div w:id="420763749">
      <w:bodyDiv w:val="1"/>
      <w:marLeft w:val="0"/>
      <w:marRight w:val="0"/>
      <w:marTop w:val="0"/>
      <w:marBottom w:val="0"/>
      <w:divBdr>
        <w:top w:val="none" w:sz="0" w:space="0" w:color="auto"/>
        <w:left w:val="none" w:sz="0" w:space="0" w:color="auto"/>
        <w:bottom w:val="none" w:sz="0" w:space="0" w:color="auto"/>
        <w:right w:val="none" w:sz="0" w:space="0" w:color="auto"/>
      </w:divBdr>
    </w:div>
    <w:div w:id="420764203">
      <w:bodyDiv w:val="1"/>
      <w:marLeft w:val="0"/>
      <w:marRight w:val="0"/>
      <w:marTop w:val="0"/>
      <w:marBottom w:val="0"/>
      <w:divBdr>
        <w:top w:val="none" w:sz="0" w:space="0" w:color="auto"/>
        <w:left w:val="none" w:sz="0" w:space="0" w:color="auto"/>
        <w:bottom w:val="none" w:sz="0" w:space="0" w:color="auto"/>
        <w:right w:val="none" w:sz="0" w:space="0" w:color="auto"/>
      </w:divBdr>
      <w:divsChild>
        <w:div w:id="224726274">
          <w:marLeft w:val="480"/>
          <w:marRight w:val="0"/>
          <w:marTop w:val="0"/>
          <w:marBottom w:val="0"/>
          <w:divBdr>
            <w:top w:val="none" w:sz="0" w:space="0" w:color="auto"/>
            <w:left w:val="none" w:sz="0" w:space="0" w:color="auto"/>
            <w:bottom w:val="none" w:sz="0" w:space="0" w:color="auto"/>
            <w:right w:val="none" w:sz="0" w:space="0" w:color="auto"/>
          </w:divBdr>
        </w:div>
        <w:div w:id="251814111">
          <w:marLeft w:val="480"/>
          <w:marRight w:val="0"/>
          <w:marTop w:val="0"/>
          <w:marBottom w:val="0"/>
          <w:divBdr>
            <w:top w:val="none" w:sz="0" w:space="0" w:color="auto"/>
            <w:left w:val="none" w:sz="0" w:space="0" w:color="auto"/>
            <w:bottom w:val="none" w:sz="0" w:space="0" w:color="auto"/>
            <w:right w:val="none" w:sz="0" w:space="0" w:color="auto"/>
          </w:divBdr>
        </w:div>
        <w:div w:id="274138232">
          <w:marLeft w:val="480"/>
          <w:marRight w:val="0"/>
          <w:marTop w:val="0"/>
          <w:marBottom w:val="0"/>
          <w:divBdr>
            <w:top w:val="none" w:sz="0" w:space="0" w:color="auto"/>
            <w:left w:val="none" w:sz="0" w:space="0" w:color="auto"/>
            <w:bottom w:val="none" w:sz="0" w:space="0" w:color="auto"/>
            <w:right w:val="none" w:sz="0" w:space="0" w:color="auto"/>
          </w:divBdr>
        </w:div>
        <w:div w:id="318776833">
          <w:marLeft w:val="480"/>
          <w:marRight w:val="0"/>
          <w:marTop w:val="0"/>
          <w:marBottom w:val="0"/>
          <w:divBdr>
            <w:top w:val="none" w:sz="0" w:space="0" w:color="auto"/>
            <w:left w:val="none" w:sz="0" w:space="0" w:color="auto"/>
            <w:bottom w:val="none" w:sz="0" w:space="0" w:color="auto"/>
            <w:right w:val="none" w:sz="0" w:space="0" w:color="auto"/>
          </w:divBdr>
        </w:div>
        <w:div w:id="364334140">
          <w:marLeft w:val="480"/>
          <w:marRight w:val="0"/>
          <w:marTop w:val="0"/>
          <w:marBottom w:val="0"/>
          <w:divBdr>
            <w:top w:val="none" w:sz="0" w:space="0" w:color="auto"/>
            <w:left w:val="none" w:sz="0" w:space="0" w:color="auto"/>
            <w:bottom w:val="none" w:sz="0" w:space="0" w:color="auto"/>
            <w:right w:val="none" w:sz="0" w:space="0" w:color="auto"/>
          </w:divBdr>
        </w:div>
        <w:div w:id="410934529">
          <w:marLeft w:val="480"/>
          <w:marRight w:val="0"/>
          <w:marTop w:val="0"/>
          <w:marBottom w:val="0"/>
          <w:divBdr>
            <w:top w:val="none" w:sz="0" w:space="0" w:color="auto"/>
            <w:left w:val="none" w:sz="0" w:space="0" w:color="auto"/>
            <w:bottom w:val="none" w:sz="0" w:space="0" w:color="auto"/>
            <w:right w:val="none" w:sz="0" w:space="0" w:color="auto"/>
          </w:divBdr>
        </w:div>
        <w:div w:id="429472034">
          <w:marLeft w:val="480"/>
          <w:marRight w:val="0"/>
          <w:marTop w:val="0"/>
          <w:marBottom w:val="0"/>
          <w:divBdr>
            <w:top w:val="none" w:sz="0" w:space="0" w:color="auto"/>
            <w:left w:val="none" w:sz="0" w:space="0" w:color="auto"/>
            <w:bottom w:val="none" w:sz="0" w:space="0" w:color="auto"/>
            <w:right w:val="none" w:sz="0" w:space="0" w:color="auto"/>
          </w:divBdr>
        </w:div>
        <w:div w:id="520819484">
          <w:marLeft w:val="480"/>
          <w:marRight w:val="0"/>
          <w:marTop w:val="0"/>
          <w:marBottom w:val="0"/>
          <w:divBdr>
            <w:top w:val="none" w:sz="0" w:space="0" w:color="auto"/>
            <w:left w:val="none" w:sz="0" w:space="0" w:color="auto"/>
            <w:bottom w:val="none" w:sz="0" w:space="0" w:color="auto"/>
            <w:right w:val="none" w:sz="0" w:space="0" w:color="auto"/>
          </w:divBdr>
        </w:div>
        <w:div w:id="649676331">
          <w:marLeft w:val="480"/>
          <w:marRight w:val="0"/>
          <w:marTop w:val="0"/>
          <w:marBottom w:val="0"/>
          <w:divBdr>
            <w:top w:val="none" w:sz="0" w:space="0" w:color="auto"/>
            <w:left w:val="none" w:sz="0" w:space="0" w:color="auto"/>
            <w:bottom w:val="none" w:sz="0" w:space="0" w:color="auto"/>
            <w:right w:val="none" w:sz="0" w:space="0" w:color="auto"/>
          </w:divBdr>
        </w:div>
        <w:div w:id="697508276">
          <w:marLeft w:val="480"/>
          <w:marRight w:val="0"/>
          <w:marTop w:val="0"/>
          <w:marBottom w:val="0"/>
          <w:divBdr>
            <w:top w:val="none" w:sz="0" w:space="0" w:color="auto"/>
            <w:left w:val="none" w:sz="0" w:space="0" w:color="auto"/>
            <w:bottom w:val="none" w:sz="0" w:space="0" w:color="auto"/>
            <w:right w:val="none" w:sz="0" w:space="0" w:color="auto"/>
          </w:divBdr>
        </w:div>
        <w:div w:id="760222190">
          <w:marLeft w:val="480"/>
          <w:marRight w:val="0"/>
          <w:marTop w:val="0"/>
          <w:marBottom w:val="0"/>
          <w:divBdr>
            <w:top w:val="none" w:sz="0" w:space="0" w:color="auto"/>
            <w:left w:val="none" w:sz="0" w:space="0" w:color="auto"/>
            <w:bottom w:val="none" w:sz="0" w:space="0" w:color="auto"/>
            <w:right w:val="none" w:sz="0" w:space="0" w:color="auto"/>
          </w:divBdr>
        </w:div>
        <w:div w:id="774785284">
          <w:marLeft w:val="480"/>
          <w:marRight w:val="0"/>
          <w:marTop w:val="0"/>
          <w:marBottom w:val="0"/>
          <w:divBdr>
            <w:top w:val="none" w:sz="0" w:space="0" w:color="auto"/>
            <w:left w:val="none" w:sz="0" w:space="0" w:color="auto"/>
            <w:bottom w:val="none" w:sz="0" w:space="0" w:color="auto"/>
            <w:right w:val="none" w:sz="0" w:space="0" w:color="auto"/>
          </w:divBdr>
        </w:div>
        <w:div w:id="1021397526">
          <w:marLeft w:val="480"/>
          <w:marRight w:val="0"/>
          <w:marTop w:val="0"/>
          <w:marBottom w:val="0"/>
          <w:divBdr>
            <w:top w:val="none" w:sz="0" w:space="0" w:color="auto"/>
            <w:left w:val="none" w:sz="0" w:space="0" w:color="auto"/>
            <w:bottom w:val="none" w:sz="0" w:space="0" w:color="auto"/>
            <w:right w:val="none" w:sz="0" w:space="0" w:color="auto"/>
          </w:divBdr>
        </w:div>
        <w:div w:id="1032458200">
          <w:marLeft w:val="480"/>
          <w:marRight w:val="0"/>
          <w:marTop w:val="0"/>
          <w:marBottom w:val="0"/>
          <w:divBdr>
            <w:top w:val="none" w:sz="0" w:space="0" w:color="auto"/>
            <w:left w:val="none" w:sz="0" w:space="0" w:color="auto"/>
            <w:bottom w:val="none" w:sz="0" w:space="0" w:color="auto"/>
            <w:right w:val="none" w:sz="0" w:space="0" w:color="auto"/>
          </w:divBdr>
        </w:div>
        <w:div w:id="1056703484">
          <w:marLeft w:val="480"/>
          <w:marRight w:val="0"/>
          <w:marTop w:val="0"/>
          <w:marBottom w:val="0"/>
          <w:divBdr>
            <w:top w:val="none" w:sz="0" w:space="0" w:color="auto"/>
            <w:left w:val="none" w:sz="0" w:space="0" w:color="auto"/>
            <w:bottom w:val="none" w:sz="0" w:space="0" w:color="auto"/>
            <w:right w:val="none" w:sz="0" w:space="0" w:color="auto"/>
          </w:divBdr>
        </w:div>
        <w:div w:id="1244605396">
          <w:marLeft w:val="480"/>
          <w:marRight w:val="0"/>
          <w:marTop w:val="0"/>
          <w:marBottom w:val="0"/>
          <w:divBdr>
            <w:top w:val="none" w:sz="0" w:space="0" w:color="auto"/>
            <w:left w:val="none" w:sz="0" w:space="0" w:color="auto"/>
            <w:bottom w:val="none" w:sz="0" w:space="0" w:color="auto"/>
            <w:right w:val="none" w:sz="0" w:space="0" w:color="auto"/>
          </w:divBdr>
        </w:div>
        <w:div w:id="1341199242">
          <w:marLeft w:val="480"/>
          <w:marRight w:val="0"/>
          <w:marTop w:val="0"/>
          <w:marBottom w:val="0"/>
          <w:divBdr>
            <w:top w:val="none" w:sz="0" w:space="0" w:color="auto"/>
            <w:left w:val="none" w:sz="0" w:space="0" w:color="auto"/>
            <w:bottom w:val="none" w:sz="0" w:space="0" w:color="auto"/>
            <w:right w:val="none" w:sz="0" w:space="0" w:color="auto"/>
          </w:divBdr>
        </w:div>
        <w:div w:id="1417819927">
          <w:marLeft w:val="480"/>
          <w:marRight w:val="0"/>
          <w:marTop w:val="0"/>
          <w:marBottom w:val="0"/>
          <w:divBdr>
            <w:top w:val="none" w:sz="0" w:space="0" w:color="auto"/>
            <w:left w:val="none" w:sz="0" w:space="0" w:color="auto"/>
            <w:bottom w:val="none" w:sz="0" w:space="0" w:color="auto"/>
            <w:right w:val="none" w:sz="0" w:space="0" w:color="auto"/>
          </w:divBdr>
        </w:div>
        <w:div w:id="1419447683">
          <w:marLeft w:val="480"/>
          <w:marRight w:val="0"/>
          <w:marTop w:val="0"/>
          <w:marBottom w:val="0"/>
          <w:divBdr>
            <w:top w:val="none" w:sz="0" w:space="0" w:color="auto"/>
            <w:left w:val="none" w:sz="0" w:space="0" w:color="auto"/>
            <w:bottom w:val="none" w:sz="0" w:space="0" w:color="auto"/>
            <w:right w:val="none" w:sz="0" w:space="0" w:color="auto"/>
          </w:divBdr>
        </w:div>
        <w:div w:id="1419789140">
          <w:marLeft w:val="480"/>
          <w:marRight w:val="0"/>
          <w:marTop w:val="0"/>
          <w:marBottom w:val="0"/>
          <w:divBdr>
            <w:top w:val="none" w:sz="0" w:space="0" w:color="auto"/>
            <w:left w:val="none" w:sz="0" w:space="0" w:color="auto"/>
            <w:bottom w:val="none" w:sz="0" w:space="0" w:color="auto"/>
            <w:right w:val="none" w:sz="0" w:space="0" w:color="auto"/>
          </w:divBdr>
        </w:div>
        <w:div w:id="1470905276">
          <w:marLeft w:val="480"/>
          <w:marRight w:val="0"/>
          <w:marTop w:val="0"/>
          <w:marBottom w:val="0"/>
          <w:divBdr>
            <w:top w:val="none" w:sz="0" w:space="0" w:color="auto"/>
            <w:left w:val="none" w:sz="0" w:space="0" w:color="auto"/>
            <w:bottom w:val="none" w:sz="0" w:space="0" w:color="auto"/>
            <w:right w:val="none" w:sz="0" w:space="0" w:color="auto"/>
          </w:divBdr>
        </w:div>
        <w:div w:id="1529103458">
          <w:marLeft w:val="480"/>
          <w:marRight w:val="0"/>
          <w:marTop w:val="0"/>
          <w:marBottom w:val="0"/>
          <w:divBdr>
            <w:top w:val="none" w:sz="0" w:space="0" w:color="auto"/>
            <w:left w:val="none" w:sz="0" w:space="0" w:color="auto"/>
            <w:bottom w:val="none" w:sz="0" w:space="0" w:color="auto"/>
            <w:right w:val="none" w:sz="0" w:space="0" w:color="auto"/>
          </w:divBdr>
        </w:div>
        <w:div w:id="1637488529">
          <w:marLeft w:val="480"/>
          <w:marRight w:val="0"/>
          <w:marTop w:val="0"/>
          <w:marBottom w:val="0"/>
          <w:divBdr>
            <w:top w:val="none" w:sz="0" w:space="0" w:color="auto"/>
            <w:left w:val="none" w:sz="0" w:space="0" w:color="auto"/>
            <w:bottom w:val="none" w:sz="0" w:space="0" w:color="auto"/>
            <w:right w:val="none" w:sz="0" w:space="0" w:color="auto"/>
          </w:divBdr>
        </w:div>
        <w:div w:id="1707674527">
          <w:marLeft w:val="480"/>
          <w:marRight w:val="0"/>
          <w:marTop w:val="0"/>
          <w:marBottom w:val="0"/>
          <w:divBdr>
            <w:top w:val="none" w:sz="0" w:space="0" w:color="auto"/>
            <w:left w:val="none" w:sz="0" w:space="0" w:color="auto"/>
            <w:bottom w:val="none" w:sz="0" w:space="0" w:color="auto"/>
            <w:right w:val="none" w:sz="0" w:space="0" w:color="auto"/>
          </w:divBdr>
        </w:div>
        <w:div w:id="1723403261">
          <w:marLeft w:val="480"/>
          <w:marRight w:val="0"/>
          <w:marTop w:val="0"/>
          <w:marBottom w:val="0"/>
          <w:divBdr>
            <w:top w:val="none" w:sz="0" w:space="0" w:color="auto"/>
            <w:left w:val="none" w:sz="0" w:space="0" w:color="auto"/>
            <w:bottom w:val="none" w:sz="0" w:space="0" w:color="auto"/>
            <w:right w:val="none" w:sz="0" w:space="0" w:color="auto"/>
          </w:divBdr>
        </w:div>
        <w:div w:id="1838615553">
          <w:marLeft w:val="480"/>
          <w:marRight w:val="0"/>
          <w:marTop w:val="0"/>
          <w:marBottom w:val="0"/>
          <w:divBdr>
            <w:top w:val="none" w:sz="0" w:space="0" w:color="auto"/>
            <w:left w:val="none" w:sz="0" w:space="0" w:color="auto"/>
            <w:bottom w:val="none" w:sz="0" w:space="0" w:color="auto"/>
            <w:right w:val="none" w:sz="0" w:space="0" w:color="auto"/>
          </w:divBdr>
        </w:div>
        <w:div w:id="1867058922">
          <w:marLeft w:val="480"/>
          <w:marRight w:val="0"/>
          <w:marTop w:val="0"/>
          <w:marBottom w:val="0"/>
          <w:divBdr>
            <w:top w:val="none" w:sz="0" w:space="0" w:color="auto"/>
            <w:left w:val="none" w:sz="0" w:space="0" w:color="auto"/>
            <w:bottom w:val="none" w:sz="0" w:space="0" w:color="auto"/>
            <w:right w:val="none" w:sz="0" w:space="0" w:color="auto"/>
          </w:divBdr>
        </w:div>
        <w:div w:id="1880582076">
          <w:marLeft w:val="480"/>
          <w:marRight w:val="0"/>
          <w:marTop w:val="0"/>
          <w:marBottom w:val="0"/>
          <w:divBdr>
            <w:top w:val="none" w:sz="0" w:space="0" w:color="auto"/>
            <w:left w:val="none" w:sz="0" w:space="0" w:color="auto"/>
            <w:bottom w:val="none" w:sz="0" w:space="0" w:color="auto"/>
            <w:right w:val="none" w:sz="0" w:space="0" w:color="auto"/>
          </w:divBdr>
        </w:div>
        <w:div w:id="1887329933">
          <w:marLeft w:val="480"/>
          <w:marRight w:val="0"/>
          <w:marTop w:val="0"/>
          <w:marBottom w:val="0"/>
          <w:divBdr>
            <w:top w:val="none" w:sz="0" w:space="0" w:color="auto"/>
            <w:left w:val="none" w:sz="0" w:space="0" w:color="auto"/>
            <w:bottom w:val="none" w:sz="0" w:space="0" w:color="auto"/>
            <w:right w:val="none" w:sz="0" w:space="0" w:color="auto"/>
          </w:divBdr>
        </w:div>
        <w:div w:id="2012101375">
          <w:marLeft w:val="480"/>
          <w:marRight w:val="0"/>
          <w:marTop w:val="0"/>
          <w:marBottom w:val="0"/>
          <w:divBdr>
            <w:top w:val="none" w:sz="0" w:space="0" w:color="auto"/>
            <w:left w:val="none" w:sz="0" w:space="0" w:color="auto"/>
            <w:bottom w:val="none" w:sz="0" w:space="0" w:color="auto"/>
            <w:right w:val="none" w:sz="0" w:space="0" w:color="auto"/>
          </w:divBdr>
        </w:div>
        <w:div w:id="2071658679">
          <w:marLeft w:val="480"/>
          <w:marRight w:val="0"/>
          <w:marTop w:val="0"/>
          <w:marBottom w:val="0"/>
          <w:divBdr>
            <w:top w:val="none" w:sz="0" w:space="0" w:color="auto"/>
            <w:left w:val="none" w:sz="0" w:space="0" w:color="auto"/>
            <w:bottom w:val="none" w:sz="0" w:space="0" w:color="auto"/>
            <w:right w:val="none" w:sz="0" w:space="0" w:color="auto"/>
          </w:divBdr>
        </w:div>
        <w:div w:id="2086762181">
          <w:marLeft w:val="480"/>
          <w:marRight w:val="0"/>
          <w:marTop w:val="0"/>
          <w:marBottom w:val="0"/>
          <w:divBdr>
            <w:top w:val="none" w:sz="0" w:space="0" w:color="auto"/>
            <w:left w:val="none" w:sz="0" w:space="0" w:color="auto"/>
            <w:bottom w:val="none" w:sz="0" w:space="0" w:color="auto"/>
            <w:right w:val="none" w:sz="0" w:space="0" w:color="auto"/>
          </w:divBdr>
        </w:div>
      </w:divsChild>
    </w:div>
    <w:div w:id="421145712">
      <w:bodyDiv w:val="1"/>
      <w:marLeft w:val="0"/>
      <w:marRight w:val="0"/>
      <w:marTop w:val="0"/>
      <w:marBottom w:val="0"/>
      <w:divBdr>
        <w:top w:val="none" w:sz="0" w:space="0" w:color="auto"/>
        <w:left w:val="none" w:sz="0" w:space="0" w:color="auto"/>
        <w:bottom w:val="none" w:sz="0" w:space="0" w:color="auto"/>
        <w:right w:val="none" w:sz="0" w:space="0" w:color="auto"/>
      </w:divBdr>
    </w:div>
    <w:div w:id="421494354">
      <w:bodyDiv w:val="1"/>
      <w:marLeft w:val="0"/>
      <w:marRight w:val="0"/>
      <w:marTop w:val="0"/>
      <w:marBottom w:val="0"/>
      <w:divBdr>
        <w:top w:val="none" w:sz="0" w:space="0" w:color="auto"/>
        <w:left w:val="none" w:sz="0" w:space="0" w:color="auto"/>
        <w:bottom w:val="none" w:sz="0" w:space="0" w:color="auto"/>
        <w:right w:val="none" w:sz="0" w:space="0" w:color="auto"/>
      </w:divBdr>
    </w:div>
    <w:div w:id="421804447">
      <w:bodyDiv w:val="1"/>
      <w:marLeft w:val="0"/>
      <w:marRight w:val="0"/>
      <w:marTop w:val="0"/>
      <w:marBottom w:val="0"/>
      <w:divBdr>
        <w:top w:val="none" w:sz="0" w:space="0" w:color="auto"/>
        <w:left w:val="none" w:sz="0" w:space="0" w:color="auto"/>
        <w:bottom w:val="none" w:sz="0" w:space="0" w:color="auto"/>
        <w:right w:val="none" w:sz="0" w:space="0" w:color="auto"/>
      </w:divBdr>
    </w:div>
    <w:div w:id="421872669">
      <w:bodyDiv w:val="1"/>
      <w:marLeft w:val="0"/>
      <w:marRight w:val="0"/>
      <w:marTop w:val="0"/>
      <w:marBottom w:val="0"/>
      <w:divBdr>
        <w:top w:val="none" w:sz="0" w:space="0" w:color="auto"/>
        <w:left w:val="none" w:sz="0" w:space="0" w:color="auto"/>
        <w:bottom w:val="none" w:sz="0" w:space="0" w:color="auto"/>
        <w:right w:val="none" w:sz="0" w:space="0" w:color="auto"/>
      </w:divBdr>
    </w:div>
    <w:div w:id="422261652">
      <w:bodyDiv w:val="1"/>
      <w:marLeft w:val="0"/>
      <w:marRight w:val="0"/>
      <w:marTop w:val="0"/>
      <w:marBottom w:val="0"/>
      <w:divBdr>
        <w:top w:val="none" w:sz="0" w:space="0" w:color="auto"/>
        <w:left w:val="none" w:sz="0" w:space="0" w:color="auto"/>
        <w:bottom w:val="none" w:sz="0" w:space="0" w:color="auto"/>
        <w:right w:val="none" w:sz="0" w:space="0" w:color="auto"/>
      </w:divBdr>
    </w:div>
    <w:div w:id="422799977">
      <w:bodyDiv w:val="1"/>
      <w:marLeft w:val="0"/>
      <w:marRight w:val="0"/>
      <w:marTop w:val="0"/>
      <w:marBottom w:val="0"/>
      <w:divBdr>
        <w:top w:val="none" w:sz="0" w:space="0" w:color="auto"/>
        <w:left w:val="none" w:sz="0" w:space="0" w:color="auto"/>
        <w:bottom w:val="none" w:sz="0" w:space="0" w:color="auto"/>
        <w:right w:val="none" w:sz="0" w:space="0" w:color="auto"/>
      </w:divBdr>
    </w:div>
    <w:div w:id="423503220">
      <w:bodyDiv w:val="1"/>
      <w:marLeft w:val="0"/>
      <w:marRight w:val="0"/>
      <w:marTop w:val="0"/>
      <w:marBottom w:val="0"/>
      <w:divBdr>
        <w:top w:val="none" w:sz="0" w:space="0" w:color="auto"/>
        <w:left w:val="none" w:sz="0" w:space="0" w:color="auto"/>
        <w:bottom w:val="none" w:sz="0" w:space="0" w:color="auto"/>
        <w:right w:val="none" w:sz="0" w:space="0" w:color="auto"/>
      </w:divBdr>
    </w:div>
    <w:div w:id="423575133">
      <w:bodyDiv w:val="1"/>
      <w:marLeft w:val="0"/>
      <w:marRight w:val="0"/>
      <w:marTop w:val="0"/>
      <w:marBottom w:val="0"/>
      <w:divBdr>
        <w:top w:val="none" w:sz="0" w:space="0" w:color="auto"/>
        <w:left w:val="none" w:sz="0" w:space="0" w:color="auto"/>
        <w:bottom w:val="none" w:sz="0" w:space="0" w:color="auto"/>
        <w:right w:val="none" w:sz="0" w:space="0" w:color="auto"/>
      </w:divBdr>
    </w:div>
    <w:div w:id="423763952">
      <w:bodyDiv w:val="1"/>
      <w:marLeft w:val="0"/>
      <w:marRight w:val="0"/>
      <w:marTop w:val="0"/>
      <w:marBottom w:val="0"/>
      <w:divBdr>
        <w:top w:val="none" w:sz="0" w:space="0" w:color="auto"/>
        <w:left w:val="none" w:sz="0" w:space="0" w:color="auto"/>
        <w:bottom w:val="none" w:sz="0" w:space="0" w:color="auto"/>
        <w:right w:val="none" w:sz="0" w:space="0" w:color="auto"/>
      </w:divBdr>
    </w:div>
    <w:div w:id="423965734">
      <w:bodyDiv w:val="1"/>
      <w:marLeft w:val="0"/>
      <w:marRight w:val="0"/>
      <w:marTop w:val="0"/>
      <w:marBottom w:val="0"/>
      <w:divBdr>
        <w:top w:val="none" w:sz="0" w:space="0" w:color="auto"/>
        <w:left w:val="none" w:sz="0" w:space="0" w:color="auto"/>
        <w:bottom w:val="none" w:sz="0" w:space="0" w:color="auto"/>
        <w:right w:val="none" w:sz="0" w:space="0" w:color="auto"/>
      </w:divBdr>
    </w:div>
    <w:div w:id="424499623">
      <w:bodyDiv w:val="1"/>
      <w:marLeft w:val="0"/>
      <w:marRight w:val="0"/>
      <w:marTop w:val="0"/>
      <w:marBottom w:val="0"/>
      <w:divBdr>
        <w:top w:val="none" w:sz="0" w:space="0" w:color="auto"/>
        <w:left w:val="none" w:sz="0" w:space="0" w:color="auto"/>
        <w:bottom w:val="none" w:sz="0" w:space="0" w:color="auto"/>
        <w:right w:val="none" w:sz="0" w:space="0" w:color="auto"/>
      </w:divBdr>
    </w:div>
    <w:div w:id="424689355">
      <w:bodyDiv w:val="1"/>
      <w:marLeft w:val="0"/>
      <w:marRight w:val="0"/>
      <w:marTop w:val="0"/>
      <w:marBottom w:val="0"/>
      <w:divBdr>
        <w:top w:val="none" w:sz="0" w:space="0" w:color="auto"/>
        <w:left w:val="none" w:sz="0" w:space="0" w:color="auto"/>
        <w:bottom w:val="none" w:sz="0" w:space="0" w:color="auto"/>
        <w:right w:val="none" w:sz="0" w:space="0" w:color="auto"/>
      </w:divBdr>
    </w:div>
    <w:div w:id="425224440">
      <w:bodyDiv w:val="1"/>
      <w:marLeft w:val="0"/>
      <w:marRight w:val="0"/>
      <w:marTop w:val="0"/>
      <w:marBottom w:val="0"/>
      <w:divBdr>
        <w:top w:val="none" w:sz="0" w:space="0" w:color="auto"/>
        <w:left w:val="none" w:sz="0" w:space="0" w:color="auto"/>
        <w:bottom w:val="none" w:sz="0" w:space="0" w:color="auto"/>
        <w:right w:val="none" w:sz="0" w:space="0" w:color="auto"/>
      </w:divBdr>
    </w:div>
    <w:div w:id="425267586">
      <w:bodyDiv w:val="1"/>
      <w:marLeft w:val="0"/>
      <w:marRight w:val="0"/>
      <w:marTop w:val="0"/>
      <w:marBottom w:val="0"/>
      <w:divBdr>
        <w:top w:val="none" w:sz="0" w:space="0" w:color="auto"/>
        <w:left w:val="none" w:sz="0" w:space="0" w:color="auto"/>
        <w:bottom w:val="none" w:sz="0" w:space="0" w:color="auto"/>
        <w:right w:val="none" w:sz="0" w:space="0" w:color="auto"/>
      </w:divBdr>
    </w:div>
    <w:div w:id="425619386">
      <w:bodyDiv w:val="1"/>
      <w:marLeft w:val="0"/>
      <w:marRight w:val="0"/>
      <w:marTop w:val="0"/>
      <w:marBottom w:val="0"/>
      <w:divBdr>
        <w:top w:val="none" w:sz="0" w:space="0" w:color="auto"/>
        <w:left w:val="none" w:sz="0" w:space="0" w:color="auto"/>
        <w:bottom w:val="none" w:sz="0" w:space="0" w:color="auto"/>
        <w:right w:val="none" w:sz="0" w:space="0" w:color="auto"/>
      </w:divBdr>
    </w:div>
    <w:div w:id="425808995">
      <w:bodyDiv w:val="1"/>
      <w:marLeft w:val="0"/>
      <w:marRight w:val="0"/>
      <w:marTop w:val="0"/>
      <w:marBottom w:val="0"/>
      <w:divBdr>
        <w:top w:val="none" w:sz="0" w:space="0" w:color="auto"/>
        <w:left w:val="none" w:sz="0" w:space="0" w:color="auto"/>
        <w:bottom w:val="none" w:sz="0" w:space="0" w:color="auto"/>
        <w:right w:val="none" w:sz="0" w:space="0" w:color="auto"/>
      </w:divBdr>
    </w:div>
    <w:div w:id="425925508">
      <w:bodyDiv w:val="1"/>
      <w:marLeft w:val="0"/>
      <w:marRight w:val="0"/>
      <w:marTop w:val="0"/>
      <w:marBottom w:val="0"/>
      <w:divBdr>
        <w:top w:val="none" w:sz="0" w:space="0" w:color="auto"/>
        <w:left w:val="none" w:sz="0" w:space="0" w:color="auto"/>
        <w:bottom w:val="none" w:sz="0" w:space="0" w:color="auto"/>
        <w:right w:val="none" w:sz="0" w:space="0" w:color="auto"/>
      </w:divBdr>
    </w:div>
    <w:div w:id="426460786">
      <w:bodyDiv w:val="1"/>
      <w:marLeft w:val="0"/>
      <w:marRight w:val="0"/>
      <w:marTop w:val="0"/>
      <w:marBottom w:val="0"/>
      <w:divBdr>
        <w:top w:val="none" w:sz="0" w:space="0" w:color="auto"/>
        <w:left w:val="none" w:sz="0" w:space="0" w:color="auto"/>
        <w:bottom w:val="none" w:sz="0" w:space="0" w:color="auto"/>
        <w:right w:val="none" w:sz="0" w:space="0" w:color="auto"/>
      </w:divBdr>
    </w:div>
    <w:div w:id="426998804">
      <w:bodyDiv w:val="1"/>
      <w:marLeft w:val="0"/>
      <w:marRight w:val="0"/>
      <w:marTop w:val="0"/>
      <w:marBottom w:val="0"/>
      <w:divBdr>
        <w:top w:val="none" w:sz="0" w:space="0" w:color="auto"/>
        <w:left w:val="none" w:sz="0" w:space="0" w:color="auto"/>
        <w:bottom w:val="none" w:sz="0" w:space="0" w:color="auto"/>
        <w:right w:val="none" w:sz="0" w:space="0" w:color="auto"/>
      </w:divBdr>
    </w:div>
    <w:div w:id="427046959">
      <w:bodyDiv w:val="1"/>
      <w:marLeft w:val="0"/>
      <w:marRight w:val="0"/>
      <w:marTop w:val="0"/>
      <w:marBottom w:val="0"/>
      <w:divBdr>
        <w:top w:val="none" w:sz="0" w:space="0" w:color="auto"/>
        <w:left w:val="none" w:sz="0" w:space="0" w:color="auto"/>
        <w:bottom w:val="none" w:sz="0" w:space="0" w:color="auto"/>
        <w:right w:val="none" w:sz="0" w:space="0" w:color="auto"/>
      </w:divBdr>
    </w:div>
    <w:div w:id="427241932">
      <w:bodyDiv w:val="1"/>
      <w:marLeft w:val="0"/>
      <w:marRight w:val="0"/>
      <w:marTop w:val="0"/>
      <w:marBottom w:val="0"/>
      <w:divBdr>
        <w:top w:val="none" w:sz="0" w:space="0" w:color="auto"/>
        <w:left w:val="none" w:sz="0" w:space="0" w:color="auto"/>
        <w:bottom w:val="none" w:sz="0" w:space="0" w:color="auto"/>
        <w:right w:val="none" w:sz="0" w:space="0" w:color="auto"/>
      </w:divBdr>
    </w:div>
    <w:div w:id="427311738">
      <w:bodyDiv w:val="1"/>
      <w:marLeft w:val="0"/>
      <w:marRight w:val="0"/>
      <w:marTop w:val="0"/>
      <w:marBottom w:val="0"/>
      <w:divBdr>
        <w:top w:val="none" w:sz="0" w:space="0" w:color="auto"/>
        <w:left w:val="none" w:sz="0" w:space="0" w:color="auto"/>
        <w:bottom w:val="none" w:sz="0" w:space="0" w:color="auto"/>
        <w:right w:val="none" w:sz="0" w:space="0" w:color="auto"/>
      </w:divBdr>
    </w:div>
    <w:div w:id="427314508">
      <w:bodyDiv w:val="1"/>
      <w:marLeft w:val="0"/>
      <w:marRight w:val="0"/>
      <w:marTop w:val="0"/>
      <w:marBottom w:val="0"/>
      <w:divBdr>
        <w:top w:val="none" w:sz="0" w:space="0" w:color="auto"/>
        <w:left w:val="none" w:sz="0" w:space="0" w:color="auto"/>
        <w:bottom w:val="none" w:sz="0" w:space="0" w:color="auto"/>
        <w:right w:val="none" w:sz="0" w:space="0" w:color="auto"/>
      </w:divBdr>
    </w:div>
    <w:div w:id="427510780">
      <w:bodyDiv w:val="1"/>
      <w:marLeft w:val="0"/>
      <w:marRight w:val="0"/>
      <w:marTop w:val="0"/>
      <w:marBottom w:val="0"/>
      <w:divBdr>
        <w:top w:val="none" w:sz="0" w:space="0" w:color="auto"/>
        <w:left w:val="none" w:sz="0" w:space="0" w:color="auto"/>
        <w:bottom w:val="none" w:sz="0" w:space="0" w:color="auto"/>
        <w:right w:val="none" w:sz="0" w:space="0" w:color="auto"/>
      </w:divBdr>
    </w:div>
    <w:div w:id="427652486">
      <w:bodyDiv w:val="1"/>
      <w:marLeft w:val="0"/>
      <w:marRight w:val="0"/>
      <w:marTop w:val="0"/>
      <w:marBottom w:val="0"/>
      <w:divBdr>
        <w:top w:val="none" w:sz="0" w:space="0" w:color="auto"/>
        <w:left w:val="none" w:sz="0" w:space="0" w:color="auto"/>
        <w:bottom w:val="none" w:sz="0" w:space="0" w:color="auto"/>
        <w:right w:val="none" w:sz="0" w:space="0" w:color="auto"/>
      </w:divBdr>
      <w:divsChild>
        <w:div w:id="4135123">
          <w:marLeft w:val="480"/>
          <w:marRight w:val="0"/>
          <w:marTop w:val="0"/>
          <w:marBottom w:val="0"/>
          <w:divBdr>
            <w:top w:val="none" w:sz="0" w:space="0" w:color="auto"/>
            <w:left w:val="none" w:sz="0" w:space="0" w:color="auto"/>
            <w:bottom w:val="none" w:sz="0" w:space="0" w:color="auto"/>
            <w:right w:val="none" w:sz="0" w:space="0" w:color="auto"/>
          </w:divBdr>
        </w:div>
        <w:div w:id="206256770">
          <w:marLeft w:val="480"/>
          <w:marRight w:val="0"/>
          <w:marTop w:val="0"/>
          <w:marBottom w:val="0"/>
          <w:divBdr>
            <w:top w:val="none" w:sz="0" w:space="0" w:color="auto"/>
            <w:left w:val="none" w:sz="0" w:space="0" w:color="auto"/>
            <w:bottom w:val="none" w:sz="0" w:space="0" w:color="auto"/>
            <w:right w:val="none" w:sz="0" w:space="0" w:color="auto"/>
          </w:divBdr>
        </w:div>
        <w:div w:id="254553054">
          <w:marLeft w:val="480"/>
          <w:marRight w:val="0"/>
          <w:marTop w:val="0"/>
          <w:marBottom w:val="0"/>
          <w:divBdr>
            <w:top w:val="none" w:sz="0" w:space="0" w:color="auto"/>
            <w:left w:val="none" w:sz="0" w:space="0" w:color="auto"/>
            <w:bottom w:val="none" w:sz="0" w:space="0" w:color="auto"/>
            <w:right w:val="none" w:sz="0" w:space="0" w:color="auto"/>
          </w:divBdr>
        </w:div>
        <w:div w:id="300306578">
          <w:marLeft w:val="480"/>
          <w:marRight w:val="0"/>
          <w:marTop w:val="0"/>
          <w:marBottom w:val="0"/>
          <w:divBdr>
            <w:top w:val="none" w:sz="0" w:space="0" w:color="auto"/>
            <w:left w:val="none" w:sz="0" w:space="0" w:color="auto"/>
            <w:bottom w:val="none" w:sz="0" w:space="0" w:color="auto"/>
            <w:right w:val="none" w:sz="0" w:space="0" w:color="auto"/>
          </w:divBdr>
        </w:div>
        <w:div w:id="361709141">
          <w:marLeft w:val="480"/>
          <w:marRight w:val="0"/>
          <w:marTop w:val="0"/>
          <w:marBottom w:val="0"/>
          <w:divBdr>
            <w:top w:val="none" w:sz="0" w:space="0" w:color="auto"/>
            <w:left w:val="none" w:sz="0" w:space="0" w:color="auto"/>
            <w:bottom w:val="none" w:sz="0" w:space="0" w:color="auto"/>
            <w:right w:val="none" w:sz="0" w:space="0" w:color="auto"/>
          </w:divBdr>
        </w:div>
        <w:div w:id="362092962">
          <w:marLeft w:val="480"/>
          <w:marRight w:val="0"/>
          <w:marTop w:val="0"/>
          <w:marBottom w:val="0"/>
          <w:divBdr>
            <w:top w:val="none" w:sz="0" w:space="0" w:color="auto"/>
            <w:left w:val="none" w:sz="0" w:space="0" w:color="auto"/>
            <w:bottom w:val="none" w:sz="0" w:space="0" w:color="auto"/>
            <w:right w:val="none" w:sz="0" w:space="0" w:color="auto"/>
          </w:divBdr>
        </w:div>
        <w:div w:id="472598954">
          <w:marLeft w:val="480"/>
          <w:marRight w:val="0"/>
          <w:marTop w:val="0"/>
          <w:marBottom w:val="0"/>
          <w:divBdr>
            <w:top w:val="none" w:sz="0" w:space="0" w:color="auto"/>
            <w:left w:val="none" w:sz="0" w:space="0" w:color="auto"/>
            <w:bottom w:val="none" w:sz="0" w:space="0" w:color="auto"/>
            <w:right w:val="none" w:sz="0" w:space="0" w:color="auto"/>
          </w:divBdr>
        </w:div>
        <w:div w:id="482354568">
          <w:marLeft w:val="480"/>
          <w:marRight w:val="0"/>
          <w:marTop w:val="0"/>
          <w:marBottom w:val="0"/>
          <w:divBdr>
            <w:top w:val="none" w:sz="0" w:space="0" w:color="auto"/>
            <w:left w:val="none" w:sz="0" w:space="0" w:color="auto"/>
            <w:bottom w:val="none" w:sz="0" w:space="0" w:color="auto"/>
            <w:right w:val="none" w:sz="0" w:space="0" w:color="auto"/>
          </w:divBdr>
        </w:div>
        <w:div w:id="551818360">
          <w:marLeft w:val="480"/>
          <w:marRight w:val="0"/>
          <w:marTop w:val="0"/>
          <w:marBottom w:val="0"/>
          <w:divBdr>
            <w:top w:val="none" w:sz="0" w:space="0" w:color="auto"/>
            <w:left w:val="none" w:sz="0" w:space="0" w:color="auto"/>
            <w:bottom w:val="none" w:sz="0" w:space="0" w:color="auto"/>
            <w:right w:val="none" w:sz="0" w:space="0" w:color="auto"/>
          </w:divBdr>
        </w:div>
        <w:div w:id="670110905">
          <w:marLeft w:val="480"/>
          <w:marRight w:val="0"/>
          <w:marTop w:val="0"/>
          <w:marBottom w:val="0"/>
          <w:divBdr>
            <w:top w:val="none" w:sz="0" w:space="0" w:color="auto"/>
            <w:left w:val="none" w:sz="0" w:space="0" w:color="auto"/>
            <w:bottom w:val="none" w:sz="0" w:space="0" w:color="auto"/>
            <w:right w:val="none" w:sz="0" w:space="0" w:color="auto"/>
          </w:divBdr>
        </w:div>
        <w:div w:id="817190337">
          <w:marLeft w:val="480"/>
          <w:marRight w:val="0"/>
          <w:marTop w:val="0"/>
          <w:marBottom w:val="0"/>
          <w:divBdr>
            <w:top w:val="none" w:sz="0" w:space="0" w:color="auto"/>
            <w:left w:val="none" w:sz="0" w:space="0" w:color="auto"/>
            <w:bottom w:val="none" w:sz="0" w:space="0" w:color="auto"/>
            <w:right w:val="none" w:sz="0" w:space="0" w:color="auto"/>
          </w:divBdr>
        </w:div>
        <w:div w:id="850072876">
          <w:marLeft w:val="480"/>
          <w:marRight w:val="0"/>
          <w:marTop w:val="0"/>
          <w:marBottom w:val="0"/>
          <w:divBdr>
            <w:top w:val="none" w:sz="0" w:space="0" w:color="auto"/>
            <w:left w:val="none" w:sz="0" w:space="0" w:color="auto"/>
            <w:bottom w:val="none" w:sz="0" w:space="0" w:color="auto"/>
            <w:right w:val="none" w:sz="0" w:space="0" w:color="auto"/>
          </w:divBdr>
        </w:div>
        <w:div w:id="981691480">
          <w:marLeft w:val="480"/>
          <w:marRight w:val="0"/>
          <w:marTop w:val="0"/>
          <w:marBottom w:val="0"/>
          <w:divBdr>
            <w:top w:val="none" w:sz="0" w:space="0" w:color="auto"/>
            <w:left w:val="none" w:sz="0" w:space="0" w:color="auto"/>
            <w:bottom w:val="none" w:sz="0" w:space="0" w:color="auto"/>
            <w:right w:val="none" w:sz="0" w:space="0" w:color="auto"/>
          </w:divBdr>
        </w:div>
        <w:div w:id="1093672916">
          <w:marLeft w:val="480"/>
          <w:marRight w:val="0"/>
          <w:marTop w:val="0"/>
          <w:marBottom w:val="0"/>
          <w:divBdr>
            <w:top w:val="none" w:sz="0" w:space="0" w:color="auto"/>
            <w:left w:val="none" w:sz="0" w:space="0" w:color="auto"/>
            <w:bottom w:val="none" w:sz="0" w:space="0" w:color="auto"/>
            <w:right w:val="none" w:sz="0" w:space="0" w:color="auto"/>
          </w:divBdr>
        </w:div>
        <w:div w:id="1097214265">
          <w:marLeft w:val="480"/>
          <w:marRight w:val="0"/>
          <w:marTop w:val="0"/>
          <w:marBottom w:val="0"/>
          <w:divBdr>
            <w:top w:val="none" w:sz="0" w:space="0" w:color="auto"/>
            <w:left w:val="none" w:sz="0" w:space="0" w:color="auto"/>
            <w:bottom w:val="none" w:sz="0" w:space="0" w:color="auto"/>
            <w:right w:val="none" w:sz="0" w:space="0" w:color="auto"/>
          </w:divBdr>
        </w:div>
        <w:div w:id="1099374473">
          <w:marLeft w:val="480"/>
          <w:marRight w:val="0"/>
          <w:marTop w:val="0"/>
          <w:marBottom w:val="0"/>
          <w:divBdr>
            <w:top w:val="none" w:sz="0" w:space="0" w:color="auto"/>
            <w:left w:val="none" w:sz="0" w:space="0" w:color="auto"/>
            <w:bottom w:val="none" w:sz="0" w:space="0" w:color="auto"/>
            <w:right w:val="none" w:sz="0" w:space="0" w:color="auto"/>
          </w:divBdr>
        </w:div>
        <w:div w:id="1306663447">
          <w:marLeft w:val="480"/>
          <w:marRight w:val="0"/>
          <w:marTop w:val="0"/>
          <w:marBottom w:val="0"/>
          <w:divBdr>
            <w:top w:val="none" w:sz="0" w:space="0" w:color="auto"/>
            <w:left w:val="none" w:sz="0" w:space="0" w:color="auto"/>
            <w:bottom w:val="none" w:sz="0" w:space="0" w:color="auto"/>
            <w:right w:val="none" w:sz="0" w:space="0" w:color="auto"/>
          </w:divBdr>
        </w:div>
        <w:div w:id="1307902791">
          <w:marLeft w:val="480"/>
          <w:marRight w:val="0"/>
          <w:marTop w:val="0"/>
          <w:marBottom w:val="0"/>
          <w:divBdr>
            <w:top w:val="none" w:sz="0" w:space="0" w:color="auto"/>
            <w:left w:val="none" w:sz="0" w:space="0" w:color="auto"/>
            <w:bottom w:val="none" w:sz="0" w:space="0" w:color="auto"/>
            <w:right w:val="none" w:sz="0" w:space="0" w:color="auto"/>
          </w:divBdr>
        </w:div>
        <w:div w:id="1421676878">
          <w:marLeft w:val="480"/>
          <w:marRight w:val="0"/>
          <w:marTop w:val="0"/>
          <w:marBottom w:val="0"/>
          <w:divBdr>
            <w:top w:val="none" w:sz="0" w:space="0" w:color="auto"/>
            <w:left w:val="none" w:sz="0" w:space="0" w:color="auto"/>
            <w:bottom w:val="none" w:sz="0" w:space="0" w:color="auto"/>
            <w:right w:val="none" w:sz="0" w:space="0" w:color="auto"/>
          </w:divBdr>
        </w:div>
        <w:div w:id="1439642562">
          <w:marLeft w:val="480"/>
          <w:marRight w:val="0"/>
          <w:marTop w:val="0"/>
          <w:marBottom w:val="0"/>
          <w:divBdr>
            <w:top w:val="none" w:sz="0" w:space="0" w:color="auto"/>
            <w:left w:val="none" w:sz="0" w:space="0" w:color="auto"/>
            <w:bottom w:val="none" w:sz="0" w:space="0" w:color="auto"/>
            <w:right w:val="none" w:sz="0" w:space="0" w:color="auto"/>
          </w:divBdr>
        </w:div>
        <w:div w:id="1454405399">
          <w:marLeft w:val="480"/>
          <w:marRight w:val="0"/>
          <w:marTop w:val="0"/>
          <w:marBottom w:val="0"/>
          <w:divBdr>
            <w:top w:val="none" w:sz="0" w:space="0" w:color="auto"/>
            <w:left w:val="none" w:sz="0" w:space="0" w:color="auto"/>
            <w:bottom w:val="none" w:sz="0" w:space="0" w:color="auto"/>
            <w:right w:val="none" w:sz="0" w:space="0" w:color="auto"/>
          </w:divBdr>
        </w:div>
        <w:div w:id="1460685689">
          <w:marLeft w:val="480"/>
          <w:marRight w:val="0"/>
          <w:marTop w:val="0"/>
          <w:marBottom w:val="0"/>
          <w:divBdr>
            <w:top w:val="none" w:sz="0" w:space="0" w:color="auto"/>
            <w:left w:val="none" w:sz="0" w:space="0" w:color="auto"/>
            <w:bottom w:val="none" w:sz="0" w:space="0" w:color="auto"/>
            <w:right w:val="none" w:sz="0" w:space="0" w:color="auto"/>
          </w:divBdr>
        </w:div>
        <w:div w:id="1464233891">
          <w:marLeft w:val="480"/>
          <w:marRight w:val="0"/>
          <w:marTop w:val="0"/>
          <w:marBottom w:val="0"/>
          <w:divBdr>
            <w:top w:val="none" w:sz="0" w:space="0" w:color="auto"/>
            <w:left w:val="none" w:sz="0" w:space="0" w:color="auto"/>
            <w:bottom w:val="none" w:sz="0" w:space="0" w:color="auto"/>
            <w:right w:val="none" w:sz="0" w:space="0" w:color="auto"/>
          </w:divBdr>
        </w:div>
        <w:div w:id="1510876970">
          <w:marLeft w:val="480"/>
          <w:marRight w:val="0"/>
          <w:marTop w:val="0"/>
          <w:marBottom w:val="0"/>
          <w:divBdr>
            <w:top w:val="none" w:sz="0" w:space="0" w:color="auto"/>
            <w:left w:val="none" w:sz="0" w:space="0" w:color="auto"/>
            <w:bottom w:val="none" w:sz="0" w:space="0" w:color="auto"/>
            <w:right w:val="none" w:sz="0" w:space="0" w:color="auto"/>
          </w:divBdr>
        </w:div>
        <w:div w:id="1599946228">
          <w:marLeft w:val="480"/>
          <w:marRight w:val="0"/>
          <w:marTop w:val="0"/>
          <w:marBottom w:val="0"/>
          <w:divBdr>
            <w:top w:val="none" w:sz="0" w:space="0" w:color="auto"/>
            <w:left w:val="none" w:sz="0" w:space="0" w:color="auto"/>
            <w:bottom w:val="none" w:sz="0" w:space="0" w:color="auto"/>
            <w:right w:val="none" w:sz="0" w:space="0" w:color="auto"/>
          </w:divBdr>
        </w:div>
        <w:div w:id="1712992764">
          <w:marLeft w:val="480"/>
          <w:marRight w:val="0"/>
          <w:marTop w:val="0"/>
          <w:marBottom w:val="0"/>
          <w:divBdr>
            <w:top w:val="none" w:sz="0" w:space="0" w:color="auto"/>
            <w:left w:val="none" w:sz="0" w:space="0" w:color="auto"/>
            <w:bottom w:val="none" w:sz="0" w:space="0" w:color="auto"/>
            <w:right w:val="none" w:sz="0" w:space="0" w:color="auto"/>
          </w:divBdr>
        </w:div>
        <w:div w:id="1784303153">
          <w:marLeft w:val="480"/>
          <w:marRight w:val="0"/>
          <w:marTop w:val="0"/>
          <w:marBottom w:val="0"/>
          <w:divBdr>
            <w:top w:val="none" w:sz="0" w:space="0" w:color="auto"/>
            <w:left w:val="none" w:sz="0" w:space="0" w:color="auto"/>
            <w:bottom w:val="none" w:sz="0" w:space="0" w:color="auto"/>
            <w:right w:val="none" w:sz="0" w:space="0" w:color="auto"/>
          </w:divBdr>
        </w:div>
        <w:div w:id="1825125921">
          <w:marLeft w:val="480"/>
          <w:marRight w:val="0"/>
          <w:marTop w:val="0"/>
          <w:marBottom w:val="0"/>
          <w:divBdr>
            <w:top w:val="none" w:sz="0" w:space="0" w:color="auto"/>
            <w:left w:val="none" w:sz="0" w:space="0" w:color="auto"/>
            <w:bottom w:val="none" w:sz="0" w:space="0" w:color="auto"/>
            <w:right w:val="none" w:sz="0" w:space="0" w:color="auto"/>
          </w:divBdr>
        </w:div>
        <w:div w:id="1884439760">
          <w:marLeft w:val="480"/>
          <w:marRight w:val="0"/>
          <w:marTop w:val="0"/>
          <w:marBottom w:val="0"/>
          <w:divBdr>
            <w:top w:val="none" w:sz="0" w:space="0" w:color="auto"/>
            <w:left w:val="none" w:sz="0" w:space="0" w:color="auto"/>
            <w:bottom w:val="none" w:sz="0" w:space="0" w:color="auto"/>
            <w:right w:val="none" w:sz="0" w:space="0" w:color="auto"/>
          </w:divBdr>
        </w:div>
        <w:div w:id="1982927752">
          <w:marLeft w:val="480"/>
          <w:marRight w:val="0"/>
          <w:marTop w:val="0"/>
          <w:marBottom w:val="0"/>
          <w:divBdr>
            <w:top w:val="none" w:sz="0" w:space="0" w:color="auto"/>
            <w:left w:val="none" w:sz="0" w:space="0" w:color="auto"/>
            <w:bottom w:val="none" w:sz="0" w:space="0" w:color="auto"/>
            <w:right w:val="none" w:sz="0" w:space="0" w:color="auto"/>
          </w:divBdr>
        </w:div>
        <w:div w:id="2027709483">
          <w:marLeft w:val="480"/>
          <w:marRight w:val="0"/>
          <w:marTop w:val="0"/>
          <w:marBottom w:val="0"/>
          <w:divBdr>
            <w:top w:val="none" w:sz="0" w:space="0" w:color="auto"/>
            <w:left w:val="none" w:sz="0" w:space="0" w:color="auto"/>
            <w:bottom w:val="none" w:sz="0" w:space="0" w:color="auto"/>
            <w:right w:val="none" w:sz="0" w:space="0" w:color="auto"/>
          </w:divBdr>
        </w:div>
        <w:div w:id="2055809455">
          <w:marLeft w:val="480"/>
          <w:marRight w:val="0"/>
          <w:marTop w:val="0"/>
          <w:marBottom w:val="0"/>
          <w:divBdr>
            <w:top w:val="none" w:sz="0" w:space="0" w:color="auto"/>
            <w:left w:val="none" w:sz="0" w:space="0" w:color="auto"/>
            <w:bottom w:val="none" w:sz="0" w:space="0" w:color="auto"/>
            <w:right w:val="none" w:sz="0" w:space="0" w:color="auto"/>
          </w:divBdr>
        </w:div>
        <w:div w:id="2093768791">
          <w:marLeft w:val="480"/>
          <w:marRight w:val="0"/>
          <w:marTop w:val="0"/>
          <w:marBottom w:val="0"/>
          <w:divBdr>
            <w:top w:val="none" w:sz="0" w:space="0" w:color="auto"/>
            <w:left w:val="none" w:sz="0" w:space="0" w:color="auto"/>
            <w:bottom w:val="none" w:sz="0" w:space="0" w:color="auto"/>
            <w:right w:val="none" w:sz="0" w:space="0" w:color="auto"/>
          </w:divBdr>
        </w:div>
      </w:divsChild>
    </w:div>
    <w:div w:id="427774984">
      <w:bodyDiv w:val="1"/>
      <w:marLeft w:val="0"/>
      <w:marRight w:val="0"/>
      <w:marTop w:val="0"/>
      <w:marBottom w:val="0"/>
      <w:divBdr>
        <w:top w:val="none" w:sz="0" w:space="0" w:color="auto"/>
        <w:left w:val="none" w:sz="0" w:space="0" w:color="auto"/>
        <w:bottom w:val="none" w:sz="0" w:space="0" w:color="auto"/>
        <w:right w:val="none" w:sz="0" w:space="0" w:color="auto"/>
      </w:divBdr>
    </w:div>
    <w:div w:id="427846462">
      <w:bodyDiv w:val="1"/>
      <w:marLeft w:val="0"/>
      <w:marRight w:val="0"/>
      <w:marTop w:val="0"/>
      <w:marBottom w:val="0"/>
      <w:divBdr>
        <w:top w:val="none" w:sz="0" w:space="0" w:color="auto"/>
        <w:left w:val="none" w:sz="0" w:space="0" w:color="auto"/>
        <w:bottom w:val="none" w:sz="0" w:space="0" w:color="auto"/>
        <w:right w:val="none" w:sz="0" w:space="0" w:color="auto"/>
      </w:divBdr>
    </w:div>
    <w:div w:id="428350614">
      <w:bodyDiv w:val="1"/>
      <w:marLeft w:val="0"/>
      <w:marRight w:val="0"/>
      <w:marTop w:val="0"/>
      <w:marBottom w:val="0"/>
      <w:divBdr>
        <w:top w:val="none" w:sz="0" w:space="0" w:color="auto"/>
        <w:left w:val="none" w:sz="0" w:space="0" w:color="auto"/>
        <w:bottom w:val="none" w:sz="0" w:space="0" w:color="auto"/>
        <w:right w:val="none" w:sz="0" w:space="0" w:color="auto"/>
      </w:divBdr>
    </w:div>
    <w:div w:id="428618468">
      <w:bodyDiv w:val="1"/>
      <w:marLeft w:val="0"/>
      <w:marRight w:val="0"/>
      <w:marTop w:val="0"/>
      <w:marBottom w:val="0"/>
      <w:divBdr>
        <w:top w:val="none" w:sz="0" w:space="0" w:color="auto"/>
        <w:left w:val="none" w:sz="0" w:space="0" w:color="auto"/>
        <w:bottom w:val="none" w:sz="0" w:space="0" w:color="auto"/>
        <w:right w:val="none" w:sz="0" w:space="0" w:color="auto"/>
      </w:divBdr>
    </w:div>
    <w:div w:id="430203407">
      <w:bodyDiv w:val="1"/>
      <w:marLeft w:val="0"/>
      <w:marRight w:val="0"/>
      <w:marTop w:val="0"/>
      <w:marBottom w:val="0"/>
      <w:divBdr>
        <w:top w:val="none" w:sz="0" w:space="0" w:color="auto"/>
        <w:left w:val="none" w:sz="0" w:space="0" w:color="auto"/>
        <w:bottom w:val="none" w:sz="0" w:space="0" w:color="auto"/>
        <w:right w:val="none" w:sz="0" w:space="0" w:color="auto"/>
      </w:divBdr>
    </w:div>
    <w:div w:id="430319236">
      <w:bodyDiv w:val="1"/>
      <w:marLeft w:val="0"/>
      <w:marRight w:val="0"/>
      <w:marTop w:val="0"/>
      <w:marBottom w:val="0"/>
      <w:divBdr>
        <w:top w:val="none" w:sz="0" w:space="0" w:color="auto"/>
        <w:left w:val="none" w:sz="0" w:space="0" w:color="auto"/>
        <w:bottom w:val="none" w:sz="0" w:space="0" w:color="auto"/>
        <w:right w:val="none" w:sz="0" w:space="0" w:color="auto"/>
      </w:divBdr>
    </w:div>
    <w:div w:id="430321619">
      <w:bodyDiv w:val="1"/>
      <w:marLeft w:val="0"/>
      <w:marRight w:val="0"/>
      <w:marTop w:val="0"/>
      <w:marBottom w:val="0"/>
      <w:divBdr>
        <w:top w:val="none" w:sz="0" w:space="0" w:color="auto"/>
        <w:left w:val="none" w:sz="0" w:space="0" w:color="auto"/>
        <w:bottom w:val="none" w:sz="0" w:space="0" w:color="auto"/>
        <w:right w:val="none" w:sz="0" w:space="0" w:color="auto"/>
      </w:divBdr>
    </w:div>
    <w:div w:id="430393277">
      <w:bodyDiv w:val="1"/>
      <w:marLeft w:val="0"/>
      <w:marRight w:val="0"/>
      <w:marTop w:val="0"/>
      <w:marBottom w:val="0"/>
      <w:divBdr>
        <w:top w:val="none" w:sz="0" w:space="0" w:color="auto"/>
        <w:left w:val="none" w:sz="0" w:space="0" w:color="auto"/>
        <w:bottom w:val="none" w:sz="0" w:space="0" w:color="auto"/>
        <w:right w:val="none" w:sz="0" w:space="0" w:color="auto"/>
      </w:divBdr>
    </w:div>
    <w:div w:id="430587993">
      <w:bodyDiv w:val="1"/>
      <w:marLeft w:val="0"/>
      <w:marRight w:val="0"/>
      <w:marTop w:val="0"/>
      <w:marBottom w:val="0"/>
      <w:divBdr>
        <w:top w:val="none" w:sz="0" w:space="0" w:color="auto"/>
        <w:left w:val="none" w:sz="0" w:space="0" w:color="auto"/>
        <w:bottom w:val="none" w:sz="0" w:space="0" w:color="auto"/>
        <w:right w:val="none" w:sz="0" w:space="0" w:color="auto"/>
      </w:divBdr>
    </w:div>
    <w:div w:id="430901867">
      <w:bodyDiv w:val="1"/>
      <w:marLeft w:val="0"/>
      <w:marRight w:val="0"/>
      <w:marTop w:val="0"/>
      <w:marBottom w:val="0"/>
      <w:divBdr>
        <w:top w:val="none" w:sz="0" w:space="0" w:color="auto"/>
        <w:left w:val="none" w:sz="0" w:space="0" w:color="auto"/>
        <w:bottom w:val="none" w:sz="0" w:space="0" w:color="auto"/>
        <w:right w:val="none" w:sz="0" w:space="0" w:color="auto"/>
      </w:divBdr>
    </w:div>
    <w:div w:id="431122658">
      <w:bodyDiv w:val="1"/>
      <w:marLeft w:val="0"/>
      <w:marRight w:val="0"/>
      <w:marTop w:val="0"/>
      <w:marBottom w:val="0"/>
      <w:divBdr>
        <w:top w:val="none" w:sz="0" w:space="0" w:color="auto"/>
        <w:left w:val="none" w:sz="0" w:space="0" w:color="auto"/>
        <w:bottom w:val="none" w:sz="0" w:space="0" w:color="auto"/>
        <w:right w:val="none" w:sz="0" w:space="0" w:color="auto"/>
      </w:divBdr>
    </w:div>
    <w:div w:id="431631394">
      <w:bodyDiv w:val="1"/>
      <w:marLeft w:val="0"/>
      <w:marRight w:val="0"/>
      <w:marTop w:val="0"/>
      <w:marBottom w:val="0"/>
      <w:divBdr>
        <w:top w:val="none" w:sz="0" w:space="0" w:color="auto"/>
        <w:left w:val="none" w:sz="0" w:space="0" w:color="auto"/>
        <w:bottom w:val="none" w:sz="0" w:space="0" w:color="auto"/>
        <w:right w:val="none" w:sz="0" w:space="0" w:color="auto"/>
      </w:divBdr>
    </w:div>
    <w:div w:id="431632379">
      <w:bodyDiv w:val="1"/>
      <w:marLeft w:val="0"/>
      <w:marRight w:val="0"/>
      <w:marTop w:val="0"/>
      <w:marBottom w:val="0"/>
      <w:divBdr>
        <w:top w:val="none" w:sz="0" w:space="0" w:color="auto"/>
        <w:left w:val="none" w:sz="0" w:space="0" w:color="auto"/>
        <w:bottom w:val="none" w:sz="0" w:space="0" w:color="auto"/>
        <w:right w:val="none" w:sz="0" w:space="0" w:color="auto"/>
      </w:divBdr>
    </w:div>
    <w:div w:id="432752508">
      <w:bodyDiv w:val="1"/>
      <w:marLeft w:val="0"/>
      <w:marRight w:val="0"/>
      <w:marTop w:val="0"/>
      <w:marBottom w:val="0"/>
      <w:divBdr>
        <w:top w:val="none" w:sz="0" w:space="0" w:color="auto"/>
        <w:left w:val="none" w:sz="0" w:space="0" w:color="auto"/>
        <w:bottom w:val="none" w:sz="0" w:space="0" w:color="auto"/>
        <w:right w:val="none" w:sz="0" w:space="0" w:color="auto"/>
      </w:divBdr>
    </w:div>
    <w:div w:id="433132580">
      <w:bodyDiv w:val="1"/>
      <w:marLeft w:val="0"/>
      <w:marRight w:val="0"/>
      <w:marTop w:val="0"/>
      <w:marBottom w:val="0"/>
      <w:divBdr>
        <w:top w:val="none" w:sz="0" w:space="0" w:color="auto"/>
        <w:left w:val="none" w:sz="0" w:space="0" w:color="auto"/>
        <w:bottom w:val="none" w:sz="0" w:space="0" w:color="auto"/>
        <w:right w:val="none" w:sz="0" w:space="0" w:color="auto"/>
      </w:divBdr>
    </w:div>
    <w:div w:id="433207796">
      <w:bodyDiv w:val="1"/>
      <w:marLeft w:val="0"/>
      <w:marRight w:val="0"/>
      <w:marTop w:val="0"/>
      <w:marBottom w:val="0"/>
      <w:divBdr>
        <w:top w:val="none" w:sz="0" w:space="0" w:color="auto"/>
        <w:left w:val="none" w:sz="0" w:space="0" w:color="auto"/>
        <w:bottom w:val="none" w:sz="0" w:space="0" w:color="auto"/>
        <w:right w:val="none" w:sz="0" w:space="0" w:color="auto"/>
      </w:divBdr>
    </w:div>
    <w:div w:id="433282400">
      <w:bodyDiv w:val="1"/>
      <w:marLeft w:val="0"/>
      <w:marRight w:val="0"/>
      <w:marTop w:val="0"/>
      <w:marBottom w:val="0"/>
      <w:divBdr>
        <w:top w:val="none" w:sz="0" w:space="0" w:color="auto"/>
        <w:left w:val="none" w:sz="0" w:space="0" w:color="auto"/>
        <w:bottom w:val="none" w:sz="0" w:space="0" w:color="auto"/>
        <w:right w:val="none" w:sz="0" w:space="0" w:color="auto"/>
      </w:divBdr>
    </w:div>
    <w:div w:id="433476137">
      <w:bodyDiv w:val="1"/>
      <w:marLeft w:val="0"/>
      <w:marRight w:val="0"/>
      <w:marTop w:val="0"/>
      <w:marBottom w:val="0"/>
      <w:divBdr>
        <w:top w:val="none" w:sz="0" w:space="0" w:color="auto"/>
        <w:left w:val="none" w:sz="0" w:space="0" w:color="auto"/>
        <w:bottom w:val="none" w:sz="0" w:space="0" w:color="auto"/>
        <w:right w:val="none" w:sz="0" w:space="0" w:color="auto"/>
      </w:divBdr>
    </w:div>
    <w:div w:id="433865576">
      <w:bodyDiv w:val="1"/>
      <w:marLeft w:val="0"/>
      <w:marRight w:val="0"/>
      <w:marTop w:val="0"/>
      <w:marBottom w:val="0"/>
      <w:divBdr>
        <w:top w:val="none" w:sz="0" w:space="0" w:color="auto"/>
        <w:left w:val="none" w:sz="0" w:space="0" w:color="auto"/>
        <w:bottom w:val="none" w:sz="0" w:space="0" w:color="auto"/>
        <w:right w:val="none" w:sz="0" w:space="0" w:color="auto"/>
      </w:divBdr>
    </w:div>
    <w:div w:id="433868836">
      <w:bodyDiv w:val="1"/>
      <w:marLeft w:val="0"/>
      <w:marRight w:val="0"/>
      <w:marTop w:val="0"/>
      <w:marBottom w:val="0"/>
      <w:divBdr>
        <w:top w:val="none" w:sz="0" w:space="0" w:color="auto"/>
        <w:left w:val="none" w:sz="0" w:space="0" w:color="auto"/>
        <w:bottom w:val="none" w:sz="0" w:space="0" w:color="auto"/>
        <w:right w:val="none" w:sz="0" w:space="0" w:color="auto"/>
      </w:divBdr>
    </w:div>
    <w:div w:id="434131068">
      <w:bodyDiv w:val="1"/>
      <w:marLeft w:val="0"/>
      <w:marRight w:val="0"/>
      <w:marTop w:val="0"/>
      <w:marBottom w:val="0"/>
      <w:divBdr>
        <w:top w:val="none" w:sz="0" w:space="0" w:color="auto"/>
        <w:left w:val="none" w:sz="0" w:space="0" w:color="auto"/>
        <w:bottom w:val="none" w:sz="0" w:space="0" w:color="auto"/>
        <w:right w:val="none" w:sz="0" w:space="0" w:color="auto"/>
      </w:divBdr>
    </w:div>
    <w:div w:id="434135665">
      <w:bodyDiv w:val="1"/>
      <w:marLeft w:val="0"/>
      <w:marRight w:val="0"/>
      <w:marTop w:val="0"/>
      <w:marBottom w:val="0"/>
      <w:divBdr>
        <w:top w:val="none" w:sz="0" w:space="0" w:color="auto"/>
        <w:left w:val="none" w:sz="0" w:space="0" w:color="auto"/>
        <w:bottom w:val="none" w:sz="0" w:space="0" w:color="auto"/>
        <w:right w:val="none" w:sz="0" w:space="0" w:color="auto"/>
      </w:divBdr>
    </w:div>
    <w:div w:id="434206084">
      <w:bodyDiv w:val="1"/>
      <w:marLeft w:val="0"/>
      <w:marRight w:val="0"/>
      <w:marTop w:val="0"/>
      <w:marBottom w:val="0"/>
      <w:divBdr>
        <w:top w:val="none" w:sz="0" w:space="0" w:color="auto"/>
        <w:left w:val="none" w:sz="0" w:space="0" w:color="auto"/>
        <w:bottom w:val="none" w:sz="0" w:space="0" w:color="auto"/>
        <w:right w:val="none" w:sz="0" w:space="0" w:color="auto"/>
      </w:divBdr>
    </w:div>
    <w:div w:id="434330190">
      <w:bodyDiv w:val="1"/>
      <w:marLeft w:val="0"/>
      <w:marRight w:val="0"/>
      <w:marTop w:val="0"/>
      <w:marBottom w:val="0"/>
      <w:divBdr>
        <w:top w:val="none" w:sz="0" w:space="0" w:color="auto"/>
        <w:left w:val="none" w:sz="0" w:space="0" w:color="auto"/>
        <w:bottom w:val="none" w:sz="0" w:space="0" w:color="auto"/>
        <w:right w:val="none" w:sz="0" w:space="0" w:color="auto"/>
      </w:divBdr>
    </w:div>
    <w:div w:id="434717480">
      <w:bodyDiv w:val="1"/>
      <w:marLeft w:val="0"/>
      <w:marRight w:val="0"/>
      <w:marTop w:val="0"/>
      <w:marBottom w:val="0"/>
      <w:divBdr>
        <w:top w:val="none" w:sz="0" w:space="0" w:color="auto"/>
        <w:left w:val="none" w:sz="0" w:space="0" w:color="auto"/>
        <w:bottom w:val="none" w:sz="0" w:space="0" w:color="auto"/>
        <w:right w:val="none" w:sz="0" w:space="0" w:color="auto"/>
      </w:divBdr>
    </w:div>
    <w:div w:id="434862972">
      <w:bodyDiv w:val="1"/>
      <w:marLeft w:val="0"/>
      <w:marRight w:val="0"/>
      <w:marTop w:val="0"/>
      <w:marBottom w:val="0"/>
      <w:divBdr>
        <w:top w:val="none" w:sz="0" w:space="0" w:color="auto"/>
        <w:left w:val="none" w:sz="0" w:space="0" w:color="auto"/>
        <w:bottom w:val="none" w:sz="0" w:space="0" w:color="auto"/>
        <w:right w:val="none" w:sz="0" w:space="0" w:color="auto"/>
      </w:divBdr>
    </w:div>
    <w:div w:id="434902993">
      <w:bodyDiv w:val="1"/>
      <w:marLeft w:val="0"/>
      <w:marRight w:val="0"/>
      <w:marTop w:val="0"/>
      <w:marBottom w:val="0"/>
      <w:divBdr>
        <w:top w:val="none" w:sz="0" w:space="0" w:color="auto"/>
        <w:left w:val="none" w:sz="0" w:space="0" w:color="auto"/>
        <w:bottom w:val="none" w:sz="0" w:space="0" w:color="auto"/>
        <w:right w:val="none" w:sz="0" w:space="0" w:color="auto"/>
      </w:divBdr>
    </w:div>
    <w:div w:id="435908839">
      <w:bodyDiv w:val="1"/>
      <w:marLeft w:val="0"/>
      <w:marRight w:val="0"/>
      <w:marTop w:val="0"/>
      <w:marBottom w:val="0"/>
      <w:divBdr>
        <w:top w:val="none" w:sz="0" w:space="0" w:color="auto"/>
        <w:left w:val="none" w:sz="0" w:space="0" w:color="auto"/>
        <w:bottom w:val="none" w:sz="0" w:space="0" w:color="auto"/>
        <w:right w:val="none" w:sz="0" w:space="0" w:color="auto"/>
      </w:divBdr>
    </w:div>
    <w:div w:id="435977746">
      <w:bodyDiv w:val="1"/>
      <w:marLeft w:val="0"/>
      <w:marRight w:val="0"/>
      <w:marTop w:val="0"/>
      <w:marBottom w:val="0"/>
      <w:divBdr>
        <w:top w:val="none" w:sz="0" w:space="0" w:color="auto"/>
        <w:left w:val="none" w:sz="0" w:space="0" w:color="auto"/>
        <w:bottom w:val="none" w:sz="0" w:space="0" w:color="auto"/>
        <w:right w:val="none" w:sz="0" w:space="0" w:color="auto"/>
      </w:divBdr>
    </w:div>
    <w:div w:id="436019744">
      <w:bodyDiv w:val="1"/>
      <w:marLeft w:val="0"/>
      <w:marRight w:val="0"/>
      <w:marTop w:val="0"/>
      <w:marBottom w:val="0"/>
      <w:divBdr>
        <w:top w:val="none" w:sz="0" w:space="0" w:color="auto"/>
        <w:left w:val="none" w:sz="0" w:space="0" w:color="auto"/>
        <w:bottom w:val="none" w:sz="0" w:space="0" w:color="auto"/>
        <w:right w:val="none" w:sz="0" w:space="0" w:color="auto"/>
      </w:divBdr>
    </w:div>
    <w:div w:id="436289028">
      <w:bodyDiv w:val="1"/>
      <w:marLeft w:val="0"/>
      <w:marRight w:val="0"/>
      <w:marTop w:val="0"/>
      <w:marBottom w:val="0"/>
      <w:divBdr>
        <w:top w:val="none" w:sz="0" w:space="0" w:color="auto"/>
        <w:left w:val="none" w:sz="0" w:space="0" w:color="auto"/>
        <w:bottom w:val="none" w:sz="0" w:space="0" w:color="auto"/>
        <w:right w:val="none" w:sz="0" w:space="0" w:color="auto"/>
      </w:divBdr>
    </w:div>
    <w:div w:id="437259679">
      <w:bodyDiv w:val="1"/>
      <w:marLeft w:val="0"/>
      <w:marRight w:val="0"/>
      <w:marTop w:val="0"/>
      <w:marBottom w:val="0"/>
      <w:divBdr>
        <w:top w:val="none" w:sz="0" w:space="0" w:color="auto"/>
        <w:left w:val="none" w:sz="0" w:space="0" w:color="auto"/>
        <w:bottom w:val="none" w:sz="0" w:space="0" w:color="auto"/>
        <w:right w:val="none" w:sz="0" w:space="0" w:color="auto"/>
      </w:divBdr>
    </w:div>
    <w:div w:id="437411999">
      <w:bodyDiv w:val="1"/>
      <w:marLeft w:val="0"/>
      <w:marRight w:val="0"/>
      <w:marTop w:val="0"/>
      <w:marBottom w:val="0"/>
      <w:divBdr>
        <w:top w:val="none" w:sz="0" w:space="0" w:color="auto"/>
        <w:left w:val="none" w:sz="0" w:space="0" w:color="auto"/>
        <w:bottom w:val="none" w:sz="0" w:space="0" w:color="auto"/>
        <w:right w:val="none" w:sz="0" w:space="0" w:color="auto"/>
      </w:divBdr>
    </w:div>
    <w:div w:id="438112847">
      <w:bodyDiv w:val="1"/>
      <w:marLeft w:val="0"/>
      <w:marRight w:val="0"/>
      <w:marTop w:val="0"/>
      <w:marBottom w:val="0"/>
      <w:divBdr>
        <w:top w:val="none" w:sz="0" w:space="0" w:color="auto"/>
        <w:left w:val="none" w:sz="0" w:space="0" w:color="auto"/>
        <w:bottom w:val="none" w:sz="0" w:space="0" w:color="auto"/>
        <w:right w:val="none" w:sz="0" w:space="0" w:color="auto"/>
      </w:divBdr>
    </w:div>
    <w:div w:id="438451731">
      <w:bodyDiv w:val="1"/>
      <w:marLeft w:val="0"/>
      <w:marRight w:val="0"/>
      <w:marTop w:val="0"/>
      <w:marBottom w:val="0"/>
      <w:divBdr>
        <w:top w:val="none" w:sz="0" w:space="0" w:color="auto"/>
        <w:left w:val="none" w:sz="0" w:space="0" w:color="auto"/>
        <w:bottom w:val="none" w:sz="0" w:space="0" w:color="auto"/>
        <w:right w:val="none" w:sz="0" w:space="0" w:color="auto"/>
      </w:divBdr>
    </w:div>
    <w:div w:id="438725724">
      <w:bodyDiv w:val="1"/>
      <w:marLeft w:val="0"/>
      <w:marRight w:val="0"/>
      <w:marTop w:val="0"/>
      <w:marBottom w:val="0"/>
      <w:divBdr>
        <w:top w:val="none" w:sz="0" w:space="0" w:color="auto"/>
        <w:left w:val="none" w:sz="0" w:space="0" w:color="auto"/>
        <w:bottom w:val="none" w:sz="0" w:space="0" w:color="auto"/>
        <w:right w:val="none" w:sz="0" w:space="0" w:color="auto"/>
      </w:divBdr>
    </w:div>
    <w:div w:id="439647104">
      <w:bodyDiv w:val="1"/>
      <w:marLeft w:val="0"/>
      <w:marRight w:val="0"/>
      <w:marTop w:val="0"/>
      <w:marBottom w:val="0"/>
      <w:divBdr>
        <w:top w:val="none" w:sz="0" w:space="0" w:color="auto"/>
        <w:left w:val="none" w:sz="0" w:space="0" w:color="auto"/>
        <w:bottom w:val="none" w:sz="0" w:space="0" w:color="auto"/>
        <w:right w:val="none" w:sz="0" w:space="0" w:color="auto"/>
      </w:divBdr>
    </w:div>
    <w:div w:id="440106808">
      <w:bodyDiv w:val="1"/>
      <w:marLeft w:val="0"/>
      <w:marRight w:val="0"/>
      <w:marTop w:val="0"/>
      <w:marBottom w:val="0"/>
      <w:divBdr>
        <w:top w:val="none" w:sz="0" w:space="0" w:color="auto"/>
        <w:left w:val="none" w:sz="0" w:space="0" w:color="auto"/>
        <w:bottom w:val="none" w:sz="0" w:space="0" w:color="auto"/>
        <w:right w:val="none" w:sz="0" w:space="0" w:color="auto"/>
      </w:divBdr>
    </w:div>
    <w:div w:id="440608628">
      <w:bodyDiv w:val="1"/>
      <w:marLeft w:val="0"/>
      <w:marRight w:val="0"/>
      <w:marTop w:val="0"/>
      <w:marBottom w:val="0"/>
      <w:divBdr>
        <w:top w:val="none" w:sz="0" w:space="0" w:color="auto"/>
        <w:left w:val="none" w:sz="0" w:space="0" w:color="auto"/>
        <w:bottom w:val="none" w:sz="0" w:space="0" w:color="auto"/>
        <w:right w:val="none" w:sz="0" w:space="0" w:color="auto"/>
      </w:divBdr>
    </w:div>
    <w:div w:id="441649393">
      <w:bodyDiv w:val="1"/>
      <w:marLeft w:val="0"/>
      <w:marRight w:val="0"/>
      <w:marTop w:val="0"/>
      <w:marBottom w:val="0"/>
      <w:divBdr>
        <w:top w:val="none" w:sz="0" w:space="0" w:color="auto"/>
        <w:left w:val="none" w:sz="0" w:space="0" w:color="auto"/>
        <w:bottom w:val="none" w:sz="0" w:space="0" w:color="auto"/>
        <w:right w:val="none" w:sz="0" w:space="0" w:color="auto"/>
      </w:divBdr>
    </w:div>
    <w:div w:id="442965595">
      <w:bodyDiv w:val="1"/>
      <w:marLeft w:val="0"/>
      <w:marRight w:val="0"/>
      <w:marTop w:val="0"/>
      <w:marBottom w:val="0"/>
      <w:divBdr>
        <w:top w:val="none" w:sz="0" w:space="0" w:color="auto"/>
        <w:left w:val="none" w:sz="0" w:space="0" w:color="auto"/>
        <w:bottom w:val="none" w:sz="0" w:space="0" w:color="auto"/>
        <w:right w:val="none" w:sz="0" w:space="0" w:color="auto"/>
      </w:divBdr>
    </w:div>
    <w:div w:id="443693113">
      <w:bodyDiv w:val="1"/>
      <w:marLeft w:val="0"/>
      <w:marRight w:val="0"/>
      <w:marTop w:val="0"/>
      <w:marBottom w:val="0"/>
      <w:divBdr>
        <w:top w:val="none" w:sz="0" w:space="0" w:color="auto"/>
        <w:left w:val="none" w:sz="0" w:space="0" w:color="auto"/>
        <w:bottom w:val="none" w:sz="0" w:space="0" w:color="auto"/>
        <w:right w:val="none" w:sz="0" w:space="0" w:color="auto"/>
      </w:divBdr>
    </w:div>
    <w:div w:id="443966317">
      <w:bodyDiv w:val="1"/>
      <w:marLeft w:val="0"/>
      <w:marRight w:val="0"/>
      <w:marTop w:val="0"/>
      <w:marBottom w:val="0"/>
      <w:divBdr>
        <w:top w:val="none" w:sz="0" w:space="0" w:color="auto"/>
        <w:left w:val="none" w:sz="0" w:space="0" w:color="auto"/>
        <w:bottom w:val="none" w:sz="0" w:space="0" w:color="auto"/>
        <w:right w:val="none" w:sz="0" w:space="0" w:color="auto"/>
      </w:divBdr>
    </w:div>
    <w:div w:id="444233001">
      <w:bodyDiv w:val="1"/>
      <w:marLeft w:val="0"/>
      <w:marRight w:val="0"/>
      <w:marTop w:val="0"/>
      <w:marBottom w:val="0"/>
      <w:divBdr>
        <w:top w:val="none" w:sz="0" w:space="0" w:color="auto"/>
        <w:left w:val="none" w:sz="0" w:space="0" w:color="auto"/>
        <w:bottom w:val="none" w:sz="0" w:space="0" w:color="auto"/>
        <w:right w:val="none" w:sz="0" w:space="0" w:color="auto"/>
      </w:divBdr>
    </w:div>
    <w:div w:id="444274149">
      <w:bodyDiv w:val="1"/>
      <w:marLeft w:val="0"/>
      <w:marRight w:val="0"/>
      <w:marTop w:val="0"/>
      <w:marBottom w:val="0"/>
      <w:divBdr>
        <w:top w:val="none" w:sz="0" w:space="0" w:color="auto"/>
        <w:left w:val="none" w:sz="0" w:space="0" w:color="auto"/>
        <w:bottom w:val="none" w:sz="0" w:space="0" w:color="auto"/>
        <w:right w:val="none" w:sz="0" w:space="0" w:color="auto"/>
      </w:divBdr>
    </w:div>
    <w:div w:id="444614805">
      <w:bodyDiv w:val="1"/>
      <w:marLeft w:val="0"/>
      <w:marRight w:val="0"/>
      <w:marTop w:val="0"/>
      <w:marBottom w:val="0"/>
      <w:divBdr>
        <w:top w:val="none" w:sz="0" w:space="0" w:color="auto"/>
        <w:left w:val="none" w:sz="0" w:space="0" w:color="auto"/>
        <w:bottom w:val="none" w:sz="0" w:space="0" w:color="auto"/>
        <w:right w:val="none" w:sz="0" w:space="0" w:color="auto"/>
      </w:divBdr>
    </w:div>
    <w:div w:id="444694054">
      <w:bodyDiv w:val="1"/>
      <w:marLeft w:val="0"/>
      <w:marRight w:val="0"/>
      <w:marTop w:val="0"/>
      <w:marBottom w:val="0"/>
      <w:divBdr>
        <w:top w:val="none" w:sz="0" w:space="0" w:color="auto"/>
        <w:left w:val="none" w:sz="0" w:space="0" w:color="auto"/>
        <w:bottom w:val="none" w:sz="0" w:space="0" w:color="auto"/>
        <w:right w:val="none" w:sz="0" w:space="0" w:color="auto"/>
      </w:divBdr>
    </w:div>
    <w:div w:id="445194504">
      <w:bodyDiv w:val="1"/>
      <w:marLeft w:val="0"/>
      <w:marRight w:val="0"/>
      <w:marTop w:val="0"/>
      <w:marBottom w:val="0"/>
      <w:divBdr>
        <w:top w:val="none" w:sz="0" w:space="0" w:color="auto"/>
        <w:left w:val="none" w:sz="0" w:space="0" w:color="auto"/>
        <w:bottom w:val="none" w:sz="0" w:space="0" w:color="auto"/>
        <w:right w:val="none" w:sz="0" w:space="0" w:color="auto"/>
      </w:divBdr>
    </w:div>
    <w:div w:id="445583083">
      <w:bodyDiv w:val="1"/>
      <w:marLeft w:val="0"/>
      <w:marRight w:val="0"/>
      <w:marTop w:val="0"/>
      <w:marBottom w:val="0"/>
      <w:divBdr>
        <w:top w:val="none" w:sz="0" w:space="0" w:color="auto"/>
        <w:left w:val="none" w:sz="0" w:space="0" w:color="auto"/>
        <w:bottom w:val="none" w:sz="0" w:space="0" w:color="auto"/>
        <w:right w:val="none" w:sz="0" w:space="0" w:color="auto"/>
      </w:divBdr>
    </w:div>
    <w:div w:id="445858500">
      <w:bodyDiv w:val="1"/>
      <w:marLeft w:val="0"/>
      <w:marRight w:val="0"/>
      <w:marTop w:val="0"/>
      <w:marBottom w:val="0"/>
      <w:divBdr>
        <w:top w:val="none" w:sz="0" w:space="0" w:color="auto"/>
        <w:left w:val="none" w:sz="0" w:space="0" w:color="auto"/>
        <w:bottom w:val="none" w:sz="0" w:space="0" w:color="auto"/>
        <w:right w:val="none" w:sz="0" w:space="0" w:color="auto"/>
      </w:divBdr>
    </w:div>
    <w:div w:id="445974122">
      <w:bodyDiv w:val="1"/>
      <w:marLeft w:val="0"/>
      <w:marRight w:val="0"/>
      <w:marTop w:val="0"/>
      <w:marBottom w:val="0"/>
      <w:divBdr>
        <w:top w:val="none" w:sz="0" w:space="0" w:color="auto"/>
        <w:left w:val="none" w:sz="0" w:space="0" w:color="auto"/>
        <w:bottom w:val="none" w:sz="0" w:space="0" w:color="auto"/>
        <w:right w:val="none" w:sz="0" w:space="0" w:color="auto"/>
      </w:divBdr>
    </w:div>
    <w:div w:id="446391397">
      <w:bodyDiv w:val="1"/>
      <w:marLeft w:val="0"/>
      <w:marRight w:val="0"/>
      <w:marTop w:val="0"/>
      <w:marBottom w:val="0"/>
      <w:divBdr>
        <w:top w:val="none" w:sz="0" w:space="0" w:color="auto"/>
        <w:left w:val="none" w:sz="0" w:space="0" w:color="auto"/>
        <w:bottom w:val="none" w:sz="0" w:space="0" w:color="auto"/>
        <w:right w:val="none" w:sz="0" w:space="0" w:color="auto"/>
      </w:divBdr>
    </w:div>
    <w:div w:id="447745998">
      <w:bodyDiv w:val="1"/>
      <w:marLeft w:val="0"/>
      <w:marRight w:val="0"/>
      <w:marTop w:val="0"/>
      <w:marBottom w:val="0"/>
      <w:divBdr>
        <w:top w:val="none" w:sz="0" w:space="0" w:color="auto"/>
        <w:left w:val="none" w:sz="0" w:space="0" w:color="auto"/>
        <w:bottom w:val="none" w:sz="0" w:space="0" w:color="auto"/>
        <w:right w:val="none" w:sz="0" w:space="0" w:color="auto"/>
      </w:divBdr>
    </w:div>
    <w:div w:id="447819286">
      <w:bodyDiv w:val="1"/>
      <w:marLeft w:val="0"/>
      <w:marRight w:val="0"/>
      <w:marTop w:val="0"/>
      <w:marBottom w:val="0"/>
      <w:divBdr>
        <w:top w:val="none" w:sz="0" w:space="0" w:color="auto"/>
        <w:left w:val="none" w:sz="0" w:space="0" w:color="auto"/>
        <w:bottom w:val="none" w:sz="0" w:space="0" w:color="auto"/>
        <w:right w:val="none" w:sz="0" w:space="0" w:color="auto"/>
      </w:divBdr>
    </w:div>
    <w:div w:id="449277060">
      <w:bodyDiv w:val="1"/>
      <w:marLeft w:val="0"/>
      <w:marRight w:val="0"/>
      <w:marTop w:val="0"/>
      <w:marBottom w:val="0"/>
      <w:divBdr>
        <w:top w:val="none" w:sz="0" w:space="0" w:color="auto"/>
        <w:left w:val="none" w:sz="0" w:space="0" w:color="auto"/>
        <w:bottom w:val="none" w:sz="0" w:space="0" w:color="auto"/>
        <w:right w:val="none" w:sz="0" w:space="0" w:color="auto"/>
      </w:divBdr>
    </w:div>
    <w:div w:id="449399120">
      <w:bodyDiv w:val="1"/>
      <w:marLeft w:val="0"/>
      <w:marRight w:val="0"/>
      <w:marTop w:val="0"/>
      <w:marBottom w:val="0"/>
      <w:divBdr>
        <w:top w:val="none" w:sz="0" w:space="0" w:color="auto"/>
        <w:left w:val="none" w:sz="0" w:space="0" w:color="auto"/>
        <w:bottom w:val="none" w:sz="0" w:space="0" w:color="auto"/>
        <w:right w:val="none" w:sz="0" w:space="0" w:color="auto"/>
      </w:divBdr>
    </w:div>
    <w:div w:id="449477277">
      <w:bodyDiv w:val="1"/>
      <w:marLeft w:val="0"/>
      <w:marRight w:val="0"/>
      <w:marTop w:val="0"/>
      <w:marBottom w:val="0"/>
      <w:divBdr>
        <w:top w:val="none" w:sz="0" w:space="0" w:color="auto"/>
        <w:left w:val="none" w:sz="0" w:space="0" w:color="auto"/>
        <w:bottom w:val="none" w:sz="0" w:space="0" w:color="auto"/>
        <w:right w:val="none" w:sz="0" w:space="0" w:color="auto"/>
      </w:divBdr>
    </w:div>
    <w:div w:id="449860307">
      <w:bodyDiv w:val="1"/>
      <w:marLeft w:val="0"/>
      <w:marRight w:val="0"/>
      <w:marTop w:val="0"/>
      <w:marBottom w:val="0"/>
      <w:divBdr>
        <w:top w:val="none" w:sz="0" w:space="0" w:color="auto"/>
        <w:left w:val="none" w:sz="0" w:space="0" w:color="auto"/>
        <w:bottom w:val="none" w:sz="0" w:space="0" w:color="auto"/>
        <w:right w:val="none" w:sz="0" w:space="0" w:color="auto"/>
      </w:divBdr>
    </w:div>
    <w:div w:id="449907073">
      <w:bodyDiv w:val="1"/>
      <w:marLeft w:val="0"/>
      <w:marRight w:val="0"/>
      <w:marTop w:val="0"/>
      <w:marBottom w:val="0"/>
      <w:divBdr>
        <w:top w:val="none" w:sz="0" w:space="0" w:color="auto"/>
        <w:left w:val="none" w:sz="0" w:space="0" w:color="auto"/>
        <w:bottom w:val="none" w:sz="0" w:space="0" w:color="auto"/>
        <w:right w:val="none" w:sz="0" w:space="0" w:color="auto"/>
      </w:divBdr>
    </w:div>
    <w:div w:id="449979246">
      <w:bodyDiv w:val="1"/>
      <w:marLeft w:val="0"/>
      <w:marRight w:val="0"/>
      <w:marTop w:val="0"/>
      <w:marBottom w:val="0"/>
      <w:divBdr>
        <w:top w:val="none" w:sz="0" w:space="0" w:color="auto"/>
        <w:left w:val="none" w:sz="0" w:space="0" w:color="auto"/>
        <w:bottom w:val="none" w:sz="0" w:space="0" w:color="auto"/>
        <w:right w:val="none" w:sz="0" w:space="0" w:color="auto"/>
      </w:divBdr>
    </w:div>
    <w:div w:id="450704266">
      <w:bodyDiv w:val="1"/>
      <w:marLeft w:val="0"/>
      <w:marRight w:val="0"/>
      <w:marTop w:val="0"/>
      <w:marBottom w:val="0"/>
      <w:divBdr>
        <w:top w:val="none" w:sz="0" w:space="0" w:color="auto"/>
        <w:left w:val="none" w:sz="0" w:space="0" w:color="auto"/>
        <w:bottom w:val="none" w:sz="0" w:space="0" w:color="auto"/>
        <w:right w:val="none" w:sz="0" w:space="0" w:color="auto"/>
      </w:divBdr>
    </w:div>
    <w:div w:id="452359341">
      <w:bodyDiv w:val="1"/>
      <w:marLeft w:val="0"/>
      <w:marRight w:val="0"/>
      <w:marTop w:val="0"/>
      <w:marBottom w:val="0"/>
      <w:divBdr>
        <w:top w:val="none" w:sz="0" w:space="0" w:color="auto"/>
        <w:left w:val="none" w:sz="0" w:space="0" w:color="auto"/>
        <w:bottom w:val="none" w:sz="0" w:space="0" w:color="auto"/>
        <w:right w:val="none" w:sz="0" w:space="0" w:color="auto"/>
      </w:divBdr>
    </w:div>
    <w:div w:id="452745665">
      <w:bodyDiv w:val="1"/>
      <w:marLeft w:val="0"/>
      <w:marRight w:val="0"/>
      <w:marTop w:val="0"/>
      <w:marBottom w:val="0"/>
      <w:divBdr>
        <w:top w:val="none" w:sz="0" w:space="0" w:color="auto"/>
        <w:left w:val="none" w:sz="0" w:space="0" w:color="auto"/>
        <w:bottom w:val="none" w:sz="0" w:space="0" w:color="auto"/>
        <w:right w:val="none" w:sz="0" w:space="0" w:color="auto"/>
      </w:divBdr>
    </w:div>
    <w:div w:id="452752575">
      <w:bodyDiv w:val="1"/>
      <w:marLeft w:val="0"/>
      <w:marRight w:val="0"/>
      <w:marTop w:val="0"/>
      <w:marBottom w:val="0"/>
      <w:divBdr>
        <w:top w:val="none" w:sz="0" w:space="0" w:color="auto"/>
        <w:left w:val="none" w:sz="0" w:space="0" w:color="auto"/>
        <w:bottom w:val="none" w:sz="0" w:space="0" w:color="auto"/>
        <w:right w:val="none" w:sz="0" w:space="0" w:color="auto"/>
      </w:divBdr>
    </w:div>
    <w:div w:id="454063061">
      <w:bodyDiv w:val="1"/>
      <w:marLeft w:val="0"/>
      <w:marRight w:val="0"/>
      <w:marTop w:val="0"/>
      <w:marBottom w:val="0"/>
      <w:divBdr>
        <w:top w:val="none" w:sz="0" w:space="0" w:color="auto"/>
        <w:left w:val="none" w:sz="0" w:space="0" w:color="auto"/>
        <w:bottom w:val="none" w:sz="0" w:space="0" w:color="auto"/>
        <w:right w:val="none" w:sz="0" w:space="0" w:color="auto"/>
      </w:divBdr>
    </w:div>
    <w:div w:id="454108009">
      <w:bodyDiv w:val="1"/>
      <w:marLeft w:val="0"/>
      <w:marRight w:val="0"/>
      <w:marTop w:val="0"/>
      <w:marBottom w:val="0"/>
      <w:divBdr>
        <w:top w:val="none" w:sz="0" w:space="0" w:color="auto"/>
        <w:left w:val="none" w:sz="0" w:space="0" w:color="auto"/>
        <w:bottom w:val="none" w:sz="0" w:space="0" w:color="auto"/>
        <w:right w:val="none" w:sz="0" w:space="0" w:color="auto"/>
      </w:divBdr>
    </w:div>
    <w:div w:id="454644497">
      <w:bodyDiv w:val="1"/>
      <w:marLeft w:val="0"/>
      <w:marRight w:val="0"/>
      <w:marTop w:val="0"/>
      <w:marBottom w:val="0"/>
      <w:divBdr>
        <w:top w:val="none" w:sz="0" w:space="0" w:color="auto"/>
        <w:left w:val="none" w:sz="0" w:space="0" w:color="auto"/>
        <w:bottom w:val="none" w:sz="0" w:space="0" w:color="auto"/>
        <w:right w:val="none" w:sz="0" w:space="0" w:color="auto"/>
      </w:divBdr>
    </w:div>
    <w:div w:id="454913967">
      <w:bodyDiv w:val="1"/>
      <w:marLeft w:val="0"/>
      <w:marRight w:val="0"/>
      <w:marTop w:val="0"/>
      <w:marBottom w:val="0"/>
      <w:divBdr>
        <w:top w:val="none" w:sz="0" w:space="0" w:color="auto"/>
        <w:left w:val="none" w:sz="0" w:space="0" w:color="auto"/>
        <w:bottom w:val="none" w:sz="0" w:space="0" w:color="auto"/>
        <w:right w:val="none" w:sz="0" w:space="0" w:color="auto"/>
      </w:divBdr>
    </w:div>
    <w:div w:id="455098494">
      <w:bodyDiv w:val="1"/>
      <w:marLeft w:val="0"/>
      <w:marRight w:val="0"/>
      <w:marTop w:val="0"/>
      <w:marBottom w:val="0"/>
      <w:divBdr>
        <w:top w:val="none" w:sz="0" w:space="0" w:color="auto"/>
        <w:left w:val="none" w:sz="0" w:space="0" w:color="auto"/>
        <w:bottom w:val="none" w:sz="0" w:space="0" w:color="auto"/>
        <w:right w:val="none" w:sz="0" w:space="0" w:color="auto"/>
      </w:divBdr>
    </w:div>
    <w:div w:id="456261883">
      <w:bodyDiv w:val="1"/>
      <w:marLeft w:val="0"/>
      <w:marRight w:val="0"/>
      <w:marTop w:val="0"/>
      <w:marBottom w:val="0"/>
      <w:divBdr>
        <w:top w:val="none" w:sz="0" w:space="0" w:color="auto"/>
        <w:left w:val="none" w:sz="0" w:space="0" w:color="auto"/>
        <w:bottom w:val="none" w:sz="0" w:space="0" w:color="auto"/>
        <w:right w:val="none" w:sz="0" w:space="0" w:color="auto"/>
      </w:divBdr>
    </w:div>
    <w:div w:id="456409752">
      <w:bodyDiv w:val="1"/>
      <w:marLeft w:val="0"/>
      <w:marRight w:val="0"/>
      <w:marTop w:val="0"/>
      <w:marBottom w:val="0"/>
      <w:divBdr>
        <w:top w:val="none" w:sz="0" w:space="0" w:color="auto"/>
        <w:left w:val="none" w:sz="0" w:space="0" w:color="auto"/>
        <w:bottom w:val="none" w:sz="0" w:space="0" w:color="auto"/>
        <w:right w:val="none" w:sz="0" w:space="0" w:color="auto"/>
      </w:divBdr>
    </w:div>
    <w:div w:id="456415840">
      <w:bodyDiv w:val="1"/>
      <w:marLeft w:val="0"/>
      <w:marRight w:val="0"/>
      <w:marTop w:val="0"/>
      <w:marBottom w:val="0"/>
      <w:divBdr>
        <w:top w:val="none" w:sz="0" w:space="0" w:color="auto"/>
        <w:left w:val="none" w:sz="0" w:space="0" w:color="auto"/>
        <w:bottom w:val="none" w:sz="0" w:space="0" w:color="auto"/>
        <w:right w:val="none" w:sz="0" w:space="0" w:color="auto"/>
      </w:divBdr>
    </w:div>
    <w:div w:id="456601856">
      <w:bodyDiv w:val="1"/>
      <w:marLeft w:val="0"/>
      <w:marRight w:val="0"/>
      <w:marTop w:val="0"/>
      <w:marBottom w:val="0"/>
      <w:divBdr>
        <w:top w:val="none" w:sz="0" w:space="0" w:color="auto"/>
        <w:left w:val="none" w:sz="0" w:space="0" w:color="auto"/>
        <w:bottom w:val="none" w:sz="0" w:space="0" w:color="auto"/>
        <w:right w:val="none" w:sz="0" w:space="0" w:color="auto"/>
      </w:divBdr>
    </w:div>
    <w:div w:id="456611150">
      <w:bodyDiv w:val="1"/>
      <w:marLeft w:val="0"/>
      <w:marRight w:val="0"/>
      <w:marTop w:val="0"/>
      <w:marBottom w:val="0"/>
      <w:divBdr>
        <w:top w:val="none" w:sz="0" w:space="0" w:color="auto"/>
        <w:left w:val="none" w:sz="0" w:space="0" w:color="auto"/>
        <w:bottom w:val="none" w:sz="0" w:space="0" w:color="auto"/>
        <w:right w:val="none" w:sz="0" w:space="0" w:color="auto"/>
      </w:divBdr>
    </w:div>
    <w:div w:id="457141663">
      <w:bodyDiv w:val="1"/>
      <w:marLeft w:val="0"/>
      <w:marRight w:val="0"/>
      <w:marTop w:val="0"/>
      <w:marBottom w:val="0"/>
      <w:divBdr>
        <w:top w:val="none" w:sz="0" w:space="0" w:color="auto"/>
        <w:left w:val="none" w:sz="0" w:space="0" w:color="auto"/>
        <w:bottom w:val="none" w:sz="0" w:space="0" w:color="auto"/>
        <w:right w:val="none" w:sz="0" w:space="0" w:color="auto"/>
      </w:divBdr>
    </w:div>
    <w:div w:id="457918981">
      <w:bodyDiv w:val="1"/>
      <w:marLeft w:val="0"/>
      <w:marRight w:val="0"/>
      <w:marTop w:val="0"/>
      <w:marBottom w:val="0"/>
      <w:divBdr>
        <w:top w:val="none" w:sz="0" w:space="0" w:color="auto"/>
        <w:left w:val="none" w:sz="0" w:space="0" w:color="auto"/>
        <w:bottom w:val="none" w:sz="0" w:space="0" w:color="auto"/>
        <w:right w:val="none" w:sz="0" w:space="0" w:color="auto"/>
      </w:divBdr>
    </w:div>
    <w:div w:id="458376829">
      <w:bodyDiv w:val="1"/>
      <w:marLeft w:val="0"/>
      <w:marRight w:val="0"/>
      <w:marTop w:val="0"/>
      <w:marBottom w:val="0"/>
      <w:divBdr>
        <w:top w:val="none" w:sz="0" w:space="0" w:color="auto"/>
        <w:left w:val="none" w:sz="0" w:space="0" w:color="auto"/>
        <w:bottom w:val="none" w:sz="0" w:space="0" w:color="auto"/>
        <w:right w:val="none" w:sz="0" w:space="0" w:color="auto"/>
      </w:divBdr>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58961965">
      <w:bodyDiv w:val="1"/>
      <w:marLeft w:val="0"/>
      <w:marRight w:val="0"/>
      <w:marTop w:val="0"/>
      <w:marBottom w:val="0"/>
      <w:divBdr>
        <w:top w:val="none" w:sz="0" w:space="0" w:color="auto"/>
        <w:left w:val="none" w:sz="0" w:space="0" w:color="auto"/>
        <w:bottom w:val="none" w:sz="0" w:space="0" w:color="auto"/>
        <w:right w:val="none" w:sz="0" w:space="0" w:color="auto"/>
      </w:divBdr>
    </w:div>
    <w:div w:id="459688665">
      <w:bodyDiv w:val="1"/>
      <w:marLeft w:val="0"/>
      <w:marRight w:val="0"/>
      <w:marTop w:val="0"/>
      <w:marBottom w:val="0"/>
      <w:divBdr>
        <w:top w:val="none" w:sz="0" w:space="0" w:color="auto"/>
        <w:left w:val="none" w:sz="0" w:space="0" w:color="auto"/>
        <w:bottom w:val="none" w:sz="0" w:space="0" w:color="auto"/>
        <w:right w:val="none" w:sz="0" w:space="0" w:color="auto"/>
      </w:divBdr>
    </w:div>
    <w:div w:id="460464526">
      <w:bodyDiv w:val="1"/>
      <w:marLeft w:val="0"/>
      <w:marRight w:val="0"/>
      <w:marTop w:val="0"/>
      <w:marBottom w:val="0"/>
      <w:divBdr>
        <w:top w:val="none" w:sz="0" w:space="0" w:color="auto"/>
        <w:left w:val="none" w:sz="0" w:space="0" w:color="auto"/>
        <w:bottom w:val="none" w:sz="0" w:space="0" w:color="auto"/>
        <w:right w:val="none" w:sz="0" w:space="0" w:color="auto"/>
      </w:divBdr>
    </w:div>
    <w:div w:id="460806853">
      <w:bodyDiv w:val="1"/>
      <w:marLeft w:val="0"/>
      <w:marRight w:val="0"/>
      <w:marTop w:val="0"/>
      <w:marBottom w:val="0"/>
      <w:divBdr>
        <w:top w:val="none" w:sz="0" w:space="0" w:color="auto"/>
        <w:left w:val="none" w:sz="0" w:space="0" w:color="auto"/>
        <w:bottom w:val="none" w:sz="0" w:space="0" w:color="auto"/>
        <w:right w:val="none" w:sz="0" w:space="0" w:color="auto"/>
      </w:divBdr>
    </w:div>
    <w:div w:id="461118627">
      <w:bodyDiv w:val="1"/>
      <w:marLeft w:val="0"/>
      <w:marRight w:val="0"/>
      <w:marTop w:val="0"/>
      <w:marBottom w:val="0"/>
      <w:divBdr>
        <w:top w:val="none" w:sz="0" w:space="0" w:color="auto"/>
        <w:left w:val="none" w:sz="0" w:space="0" w:color="auto"/>
        <w:bottom w:val="none" w:sz="0" w:space="0" w:color="auto"/>
        <w:right w:val="none" w:sz="0" w:space="0" w:color="auto"/>
      </w:divBdr>
    </w:div>
    <w:div w:id="461194864">
      <w:bodyDiv w:val="1"/>
      <w:marLeft w:val="0"/>
      <w:marRight w:val="0"/>
      <w:marTop w:val="0"/>
      <w:marBottom w:val="0"/>
      <w:divBdr>
        <w:top w:val="none" w:sz="0" w:space="0" w:color="auto"/>
        <w:left w:val="none" w:sz="0" w:space="0" w:color="auto"/>
        <w:bottom w:val="none" w:sz="0" w:space="0" w:color="auto"/>
        <w:right w:val="none" w:sz="0" w:space="0" w:color="auto"/>
      </w:divBdr>
    </w:div>
    <w:div w:id="461458191">
      <w:bodyDiv w:val="1"/>
      <w:marLeft w:val="0"/>
      <w:marRight w:val="0"/>
      <w:marTop w:val="0"/>
      <w:marBottom w:val="0"/>
      <w:divBdr>
        <w:top w:val="none" w:sz="0" w:space="0" w:color="auto"/>
        <w:left w:val="none" w:sz="0" w:space="0" w:color="auto"/>
        <w:bottom w:val="none" w:sz="0" w:space="0" w:color="auto"/>
        <w:right w:val="none" w:sz="0" w:space="0" w:color="auto"/>
      </w:divBdr>
    </w:div>
    <w:div w:id="461460918">
      <w:bodyDiv w:val="1"/>
      <w:marLeft w:val="0"/>
      <w:marRight w:val="0"/>
      <w:marTop w:val="0"/>
      <w:marBottom w:val="0"/>
      <w:divBdr>
        <w:top w:val="none" w:sz="0" w:space="0" w:color="auto"/>
        <w:left w:val="none" w:sz="0" w:space="0" w:color="auto"/>
        <w:bottom w:val="none" w:sz="0" w:space="0" w:color="auto"/>
        <w:right w:val="none" w:sz="0" w:space="0" w:color="auto"/>
      </w:divBdr>
    </w:div>
    <w:div w:id="461462508">
      <w:bodyDiv w:val="1"/>
      <w:marLeft w:val="0"/>
      <w:marRight w:val="0"/>
      <w:marTop w:val="0"/>
      <w:marBottom w:val="0"/>
      <w:divBdr>
        <w:top w:val="none" w:sz="0" w:space="0" w:color="auto"/>
        <w:left w:val="none" w:sz="0" w:space="0" w:color="auto"/>
        <w:bottom w:val="none" w:sz="0" w:space="0" w:color="auto"/>
        <w:right w:val="none" w:sz="0" w:space="0" w:color="auto"/>
      </w:divBdr>
    </w:div>
    <w:div w:id="462191132">
      <w:bodyDiv w:val="1"/>
      <w:marLeft w:val="0"/>
      <w:marRight w:val="0"/>
      <w:marTop w:val="0"/>
      <w:marBottom w:val="0"/>
      <w:divBdr>
        <w:top w:val="none" w:sz="0" w:space="0" w:color="auto"/>
        <w:left w:val="none" w:sz="0" w:space="0" w:color="auto"/>
        <w:bottom w:val="none" w:sz="0" w:space="0" w:color="auto"/>
        <w:right w:val="none" w:sz="0" w:space="0" w:color="auto"/>
      </w:divBdr>
    </w:div>
    <w:div w:id="462315563">
      <w:bodyDiv w:val="1"/>
      <w:marLeft w:val="0"/>
      <w:marRight w:val="0"/>
      <w:marTop w:val="0"/>
      <w:marBottom w:val="0"/>
      <w:divBdr>
        <w:top w:val="none" w:sz="0" w:space="0" w:color="auto"/>
        <w:left w:val="none" w:sz="0" w:space="0" w:color="auto"/>
        <w:bottom w:val="none" w:sz="0" w:space="0" w:color="auto"/>
        <w:right w:val="none" w:sz="0" w:space="0" w:color="auto"/>
      </w:divBdr>
    </w:div>
    <w:div w:id="462845414">
      <w:bodyDiv w:val="1"/>
      <w:marLeft w:val="0"/>
      <w:marRight w:val="0"/>
      <w:marTop w:val="0"/>
      <w:marBottom w:val="0"/>
      <w:divBdr>
        <w:top w:val="none" w:sz="0" w:space="0" w:color="auto"/>
        <w:left w:val="none" w:sz="0" w:space="0" w:color="auto"/>
        <w:bottom w:val="none" w:sz="0" w:space="0" w:color="auto"/>
        <w:right w:val="none" w:sz="0" w:space="0" w:color="auto"/>
      </w:divBdr>
    </w:div>
    <w:div w:id="463036778">
      <w:bodyDiv w:val="1"/>
      <w:marLeft w:val="0"/>
      <w:marRight w:val="0"/>
      <w:marTop w:val="0"/>
      <w:marBottom w:val="0"/>
      <w:divBdr>
        <w:top w:val="none" w:sz="0" w:space="0" w:color="auto"/>
        <w:left w:val="none" w:sz="0" w:space="0" w:color="auto"/>
        <w:bottom w:val="none" w:sz="0" w:space="0" w:color="auto"/>
        <w:right w:val="none" w:sz="0" w:space="0" w:color="auto"/>
      </w:divBdr>
    </w:div>
    <w:div w:id="463158010">
      <w:bodyDiv w:val="1"/>
      <w:marLeft w:val="0"/>
      <w:marRight w:val="0"/>
      <w:marTop w:val="0"/>
      <w:marBottom w:val="0"/>
      <w:divBdr>
        <w:top w:val="none" w:sz="0" w:space="0" w:color="auto"/>
        <w:left w:val="none" w:sz="0" w:space="0" w:color="auto"/>
        <w:bottom w:val="none" w:sz="0" w:space="0" w:color="auto"/>
        <w:right w:val="none" w:sz="0" w:space="0" w:color="auto"/>
      </w:divBdr>
    </w:div>
    <w:div w:id="463159199">
      <w:bodyDiv w:val="1"/>
      <w:marLeft w:val="0"/>
      <w:marRight w:val="0"/>
      <w:marTop w:val="0"/>
      <w:marBottom w:val="0"/>
      <w:divBdr>
        <w:top w:val="none" w:sz="0" w:space="0" w:color="auto"/>
        <w:left w:val="none" w:sz="0" w:space="0" w:color="auto"/>
        <w:bottom w:val="none" w:sz="0" w:space="0" w:color="auto"/>
        <w:right w:val="none" w:sz="0" w:space="0" w:color="auto"/>
      </w:divBdr>
    </w:div>
    <w:div w:id="463500674">
      <w:bodyDiv w:val="1"/>
      <w:marLeft w:val="0"/>
      <w:marRight w:val="0"/>
      <w:marTop w:val="0"/>
      <w:marBottom w:val="0"/>
      <w:divBdr>
        <w:top w:val="none" w:sz="0" w:space="0" w:color="auto"/>
        <w:left w:val="none" w:sz="0" w:space="0" w:color="auto"/>
        <w:bottom w:val="none" w:sz="0" w:space="0" w:color="auto"/>
        <w:right w:val="none" w:sz="0" w:space="0" w:color="auto"/>
      </w:divBdr>
    </w:div>
    <w:div w:id="464079479">
      <w:bodyDiv w:val="1"/>
      <w:marLeft w:val="0"/>
      <w:marRight w:val="0"/>
      <w:marTop w:val="0"/>
      <w:marBottom w:val="0"/>
      <w:divBdr>
        <w:top w:val="none" w:sz="0" w:space="0" w:color="auto"/>
        <w:left w:val="none" w:sz="0" w:space="0" w:color="auto"/>
        <w:bottom w:val="none" w:sz="0" w:space="0" w:color="auto"/>
        <w:right w:val="none" w:sz="0" w:space="0" w:color="auto"/>
      </w:divBdr>
    </w:div>
    <w:div w:id="464591592">
      <w:bodyDiv w:val="1"/>
      <w:marLeft w:val="0"/>
      <w:marRight w:val="0"/>
      <w:marTop w:val="0"/>
      <w:marBottom w:val="0"/>
      <w:divBdr>
        <w:top w:val="none" w:sz="0" w:space="0" w:color="auto"/>
        <w:left w:val="none" w:sz="0" w:space="0" w:color="auto"/>
        <w:bottom w:val="none" w:sz="0" w:space="0" w:color="auto"/>
        <w:right w:val="none" w:sz="0" w:space="0" w:color="auto"/>
      </w:divBdr>
    </w:div>
    <w:div w:id="465860077">
      <w:bodyDiv w:val="1"/>
      <w:marLeft w:val="0"/>
      <w:marRight w:val="0"/>
      <w:marTop w:val="0"/>
      <w:marBottom w:val="0"/>
      <w:divBdr>
        <w:top w:val="none" w:sz="0" w:space="0" w:color="auto"/>
        <w:left w:val="none" w:sz="0" w:space="0" w:color="auto"/>
        <w:bottom w:val="none" w:sz="0" w:space="0" w:color="auto"/>
        <w:right w:val="none" w:sz="0" w:space="0" w:color="auto"/>
      </w:divBdr>
    </w:div>
    <w:div w:id="465926359">
      <w:bodyDiv w:val="1"/>
      <w:marLeft w:val="0"/>
      <w:marRight w:val="0"/>
      <w:marTop w:val="0"/>
      <w:marBottom w:val="0"/>
      <w:divBdr>
        <w:top w:val="none" w:sz="0" w:space="0" w:color="auto"/>
        <w:left w:val="none" w:sz="0" w:space="0" w:color="auto"/>
        <w:bottom w:val="none" w:sz="0" w:space="0" w:color="auto"/>
        <w:right w:val="none" w:sz="0" w:space="0" w:color="auto"/>
      </w:divBdr>
    </w:div>
    <w:div w:id="466164753">
      <w:bodyDiv w:val="1"/>
      <w:marLeft w:val="0"/>
      <w:marRight w:val="0"/>
      <w:marTop w:val="0"/>
      <w:marBottom w:val="0"/>
      <w:divBdr>
        <w:top w:val="none" w:sz="0" w:space="0" w:color="auto"/>
        <w:left w:val="none" w:sz="0" w:space="0" w:color="auto"/>
        <w:bottom w:val="none" w:sz="0" w:space="0" w:color="auto"/>
        <w:right w:val="none" w:sz="0" w:space="0" w:color="auto"/>
      </w:divBdr>
    </w:div>
    <w:div w:id="466747692">
      <w:bodyDiv w:val="1"/>
      <w:marLeft w:val="0"/>
      <w:marRight w:val="0"/>
      <w:marTop w:val="0"/>
      <w:marBottom w:val="0"/>
      <w:divBdr>
        <w:top w:val="none" w:sz="0" w:space="0" w:color="auto"/>
        <w:left w:val="none" w:sz="0" w:space="0" w:color="auto"/>
        <w:bottom w:val="none" w:sz="0" w:space="0" w:color="auto"/>
        <w:right w:val="none" w:sz="0" w:space="0" w:color="auto"/>
      </w:divBdr>
    </w:div>
    <w:div w:id="466778601">
      <w:bodyDiv w:val="1"/>
      <w:marLeft w:val="0"/>
      <w:marRight w:val="0"/>
      <w:marTop w:val="0"/>
      <w:marBottom w:val="0"/>
      <w:divBdr>
        <w:top w:val="none" w:sz="0" w:space="0" w:color="auto"/>
        <w:left w:val="none" w:sz="0" w:space="0" w:color="auto"/>
        <w:bottom w:val="none" w:sz="0" w:space="0" w:color="auto"/>
        <w:right w:val="none" w:sz="0" w:space="0" w:color="auto"/>
      </w:divBdr>
    </w:div>
    <w:div w:id="466819325">
      <w:bodyDiv w:val="1"/>
      <w:marLeft w:val="0"/>
      <w:marRight w:val="0"/>
      <w:marTop w:val="0"/>
      <w:marBottom w:val="0"/>
      <w:divBdr>
        <w:top w:val="none" w:sz="0" w:space="0" w:color="auto"/>
        <w:left w:val="none" w:sz="0" w:space="0" w:color="auto"/>
        <w:bottom w:val="none" w:sz="0" w:space="0" w:color="auto"/>
        <w:right w:val="none" w:sz="0" w:space="0" w:color="auto"/>
      </w:divBdr>
    </w:div>
    <w:div w:id="467433104">
      <w:bodyDiv w:val="1"/>
      <w:marLeft w:val="0"/>
      <w:marRight w:val="0"/>
      <w:marTop w:val="0"/>
      <w:marBottom w:val="0"/>
      <w:divBdr>
        <w:top w:val="none" w:sz="0" w:space="0" w:color="auto"/>
        <w:left w:val="none" w:sz="0" w:space="0" w:color="auto"/>
        <w:bottom w:val="none" w:sz="0" w:space="0" w:color="auto"/>
        <w:right w:val="none" w:sz="0" w:space="0" w:color="auto"/>
      </w:divBdr>
    </w:div>
    <w:div w:id="467892399">
      <w:bodyDiv w:val="1"/>
      <w:marLeft w:val="0"/>
      <w:marRight w:val="0"/>
      <w:marTop w:val="0"/>
      <w:marBottom w:val="0"/>
      <w:divBdr>
        <w:top w:val="none" w:sz="0" w:space="0" w:color="auto"/>
        <w:left w:val="none" w:sz="0" w:space="0" w:color="auto"/>
        <w:bottom w:val="none" w:sz="0" w:space="0" w:color="auto"/>
        <w:right w:val="none" w:sz="0" w:space="0" w:color="auto"/>
      </w:divBdr>
    </w:div>
    <w:div w:id="468208911">
      <w:bodyDiv w:val="1"/>
      <w:marLeft w:val="0"/>
      <w:marRight w:val="0"/>
      <w:marTop w:val="0"/>
      <w:marBottom w:val="0"/>
      <w:divBdr>
        <w:top w:val="none" w:sz="0" w:space="0" w:color="auto"/>
        <w:left w:val="none" w:sz="0" w:space="0" w:color="auto"/>
        <w:bottom w:val="none" w:sz="0" w:space="0" w:color="auto"/>
        <w:right w:val="none" w:sz="0" w:space="0" w:color="auto"/>
      </w:divBdr>
    </w:div>
    <w:div w:id="468517671">
      <w:bodyDiv w:val="1"/>
      <w:marLeft w:val="0"/>
      <w:marRight w:val="0"/>
      <w:marTop w:val="0"/>
      <w:marBottom w:val="0"/>
      <w:divBdr>
        <w:top w:val="none" w:sz="0" w:space="0" w:color="auto"/>
        <w:left w:val="none" w:sz="0" w:space="0" w:color="auto"/>
        <w:bottom w:val="none" w:sz="0" w:space="0" w:color="auto"/>
        <w:right w:val="none" w:sz="0" w:space="0" w:color="auto"/>
      </w:divBdr>
    </w:div>
    <w:div w:id="469248524">
      <w:bodyDiv w:val="1"/>
      <w:marLeft w:val="0"/>
      <w:marRight w:val="0"/>
      <w:marTop w:val="0"/>
      <w:marBottom w:val="0"/>
      <w:divBdr>
        <w:top w:val="none" w:sz="0" w:space="0" w:color="auto"/>
        <w:left w:val="none" w:sz="0" w:space="0" w:color="auto"/>
        <w:bottom w:val="none" w:sz="0" w:space="0" w:color="auto"/>
        <w:right w:val="none" w:sz="0" w:space="0" w:color="auto"/>
      </w:divBdr>
    </w:div>
    <w:div w:id="469438857">
      <w:bodyDiv w:val="1"/>
      <w:marLeft w:val="0"/>
      <w:marRight w:val="0"/>
      <w:marTop w:val="0"/>
      <w:marBottom w:val="0"/>
      <w:divBdr>
        <w:top w:val="none" w:sz="0" w:space="0" w:color="auto"/>
        <w:left w:val="none" w:sz="0" w:space="0" w:color="auto"/>
        <w:bottom w:val="none" w:sz="0" w:space="0" w:color="auto"/>
        <w:right w:val="none" w:sz="0" w:space="0" w:color="auto"/>
      </w:divBdr>
    </w:div>
    <w:div w:id="469903445">
      <w:bodyDiv w:val="1"/>
      <w:marLeft w:val="0"/>
      <w:marRight w:val="0"/>
      <w:marTop w:val="0"/>
      <w:marBottom w:val="0"/>
      <w:divBdr>
        <w:top w:val="none" w:sz="0" w:space="0" w:color="auto"/>
        <w:left w:val="none" w:sz="0" w:space="0" w:color="auto"/>
        <w:bottom w:val="none" w:sz="0" w:space="0" w:color="auto"/>
        <w:right w:val="none" w:sz="0" w:space="0" w:color="auto"/>
      </w:divBdr>
    </w:div>
    <w:div w:id="470051170">
      <w:bodyDiv w:val="1"/>
      <w:marLeft w:val="0"/>
      <w:marRight w:val="0"/>
      <w:marTop w:val="0"/>
      <w:marBottom w:val="0"/>
      <w:divBdr>
        <w:top w:val="none" w:sz="0" w:space="0" w:color="auto"/>
        <w:left w:val="none" w:sz="0" w:space="0" w:color="auto"/>
        <w:bottom w:val="none" w:sz="0" w:space="0" w:color="auto"/>
        <w:right w:val="none" w:sz="0" w:space="0" w:color="auto"/>
      </w:divBdr>
    </w:div>
    <w:div w:id="470220869">
      <w:bodyDiv w:val="1"/>
      <w:marLeft w:val="0"/>
      <w:marRight w:val="0"/>
      <w:marTop w:val="0"/>
      <w:marBottom w:val="0"/>
      <w:divBdr>
        <w:top w:val="none" w:sz="0" w:space="0" w:color="auto"/>
        <w:left w:val="none" w:sz="0" w:space="0" w:color="auto"/>
        <w:bottom w:val="none" w:sz="0" w:space="0" w:color="auto"/>
        <w:right w:val="none" w:sz="0" w:space="0" w:color="auto"/>
      </w:divBdr>
    </w:div>
    <w:div w:id="470444361">
      <w:bodyDiv w:val="1"/>
      <w:marLeft w:val="0"/>
      <w:marRight w:val="0"/>
      <w:marTop w:val="0"/>
      <w:marBottom w:val="0"/>
      <w:divBdr>
        <w:top w:val="none" w:sz="0" w:space="0" w:color="auto"/>
        <w:left w:val="none" w:sz="0" w:space="0" w:color="auto"/>
        <w:bottom w:val="none" w:sz="0" w:space="0" w:color="auto"/>
        <w:right w:val="none" w:sz="0" w:space="0" w:color="auto"/>
      </w:divBdr>
    </w:div>
    <w:div w:id="470948329">
      <w:bodyDiv w:val="1"/>
      <w:marLeft w:val="0"/>
      <w:marRight w:val="0"/>
      <w:marTop w:val="0"/>
      <w:marBottom w:val="0"/>
      <w:divBdr>
        <w:top w:val="none" w:sz="0" w:space="0" w:color="auto"/>
        <w:left w:val="none" w:sz="0" w:space="0" w:color="auto"/>
        <w:bottom w:val="none" w:sz="0" w:space="0" w:color="auto"/>
        <w:right w:val="none" w:sz="0" w:space="0" w:color="auto"/>
      </w:divBdr>
    </w:div>
    <w:div w:id="471144086">
      <w:bodyDiv w:val="1"/>
      <w:marLeft w:val="0"/>
      <w:marRight w:val="0"/>
      <w:marTop w:val="0"/>
      <w:marBottom w:val="0"/>
      <w:divBdr>
        <w:top w:val="none" w:sz="0" w:space="0" w:color="auto"/>
        <w:left w:val="none" w:sz="0" w:space="0" w:color="auto"/>
        <w:bottom w:val="none" w:sz="0" w:space="0" w:color="auto"/>
        <w:right w:val="none" w:sz="0" w:space="0" w:color="auto"/>
      </w:divBdr>
    </w:div>
    <w:div w:id="471215285">
      <w:bodyDiv w:val="1"/>
      <w:marLeft w:val="0"/>
      <w:marRight w:val="0"/>
      <w:marTop w:val="0"/>
      <w:marBottom w:val="0"/>
      <w:divBdr>
        <w:top w:val="none" w:sz="0" w:space="0" w:color="auto"/>
        <w:left w:val="none" w:sz="0" w:space="0" w:color="auto"/>
        <w:bottom w:val="none" w:sz="0" w:space="0" w:color="auto"/>
        <w:right w:val="none" w:sz="0" w:space="0" w:color="auto"/>
      </w:divBdr>
    </w:div>
    <w:div w:id="472254003">
      <w:bodyDiv w:val="1"/>
      <w:marLeft w:val="0"/>
      <w:marRight w:val="0"/>
      <w:marTop w:val="0"/>
      <w:marBottom w:val="0"/>
      <w:divBdr>
        <w:top w:val="none" w:sz="0" w:space="0" w:color="auto"/>
        <w:left w:val="none" w:sz="0" w:space="0" w:color="auto"/>
        <w:bottom w:val="none" w:sz="0" w:space="0" w:color="auto"/>
        <w:right w:val="none" w:sz="0" w:space="0" w:color="auto"/>
      </w:divBdr>
    </w:div>
    <w:div w:id="473061893">
      <w:bodyDiv w:val="1"/>
      <w:marLeft w:val="0"/>
      <w:marRight w:val="0"/>
      <w:marTop w:val="0"/>
      <w:marBottom w:val="0"/>
      <w:divBdr>
        <w:top w:val="none" w:sz="0" w:space="0" w:color="auto"/>
        <w:left w:val="none" w:sz="0" w:space="0" w:color="auto"/>
        <w:bottom w:val="none" w:sz="0" w:space="0" w:color="auto"/>
        <w:right w:val="none" w:sz="0" w:space="0" w:color="auto"/>
      </w:divBdr>
    </w:div>
    <w:div w:id="473571883">
      <w:bodyDiv w:val="1"/>
      <w:marLeft w:val="0"/>
      <w:marRight w:val="0"/>
      <w:marTop w:val="0"/>
      <w:marBottom w:val="0"/>
      <w:divBdr>
        <w:top w:val="none" w:sz="0" w:space="0" w:color="auto"/>
        <w:left w:val="none" w:sz="0" w:space="0" w:color="auto"/>
        <w:bottom w:val="none" w:sz="0" w:space="0" w:color="auto"/>
        <w:right w:val="none" w:sz="0" w:space="0" w:color="auto"/>
      </w:divBdr>
    </w:div>
    <w:div w:id="473719070">
      <w:bodyDiv w:val="1"/>
      <w:marLeft w:val="0"/>
      <w:marRight w:val="0"/>
      <w:marTop w:val="0"/>
      <w:marBottom w:val="0"/>
      <w:divBdr>
        <w:top w:val="none" w:sz="0" w:space="0" w:color="auto"/>
        <w:left w:val="none" w:sz="0" w:space="0" w:color="auto"/>
        <w:bottom w:val="none" w:sz="0" w:space="0" w:color="auto"/>
        <w:right w:val="none" w:sz="0" w:space="0" w:color="auto"/>
      </w:divBdr>
    </w:div>
    <w:div w:id="474103100">
      <w:bodyDiv w:val="1"/>
      <w:marLeft w:val="0"/>
      <w:marRight w:val="0"/>
      <w:marTop w:val="0"/>
      <w:marBottom w:val="0"/>
      <w:divBdr>
        <w:top w:val="none" w:sz="0" w:space="0" w:color="auto"/>
        <w:left w:val="none" w:sz="0" w:space="0" w:color="auto"/>
        <w:bottom w:val="none" w:sz="0" w:space="0" w:color="auto"/>
        <w:right w:val="none" w:sz="0" w:space="0" w:color="auto"/>
      </w:divBdr>
    </w:div>
    <w:div w:id="474178132">
      <w:bodyDiv w:val="1"/>
      <w:marLeft w:val="0"/>
      <w:marRight w:val="0"/>
      <w:marTop w:val="0"/>
      <w:marBottom w:val="0"/>
      <w:divBdr>
        <w:top w:val="none" w:sz="0" w:space="0" w:color="auto"/>
        <w:left w:val="none" w:sz="0" w:space="0" w:color="auto"/>
        <w:bottom w:val="none" w:sz="0" w:space="0" w:color="auto"/>
        <w:right w:val="none" w:sz="0" w:space="0" w:color="auto"/>
      </w:divBdr>
    </w:div>
    <w:div w:id="474496595">
      <w:bodyDiv w:val="1"/>
      <w:marLeft w:val="0"/>
      <w:marRight w:val="0"/>
      <w:marTop w:val="0"/>
      <w:marBottom w:val="0"/>
      <w:divBdr>
        <w:top w:val="none" w:sz="0" w:space="0" w:color="auto"/>
        <w:left w:val="none" w:sz="0" w:space="0" w:color="auto"/>
        <w:bottom w:val="none" w:sz="0" w:space="0" w:color="auto"/>
        <w:right w:val="none" w:sz="0" w:space="0" w:color="auto"/>
      </w:divBdr>
    </w:div>
    <w:div w:id="475608128">
      <w:bodyDiv w:val="1"/>
      <w:marLeft w:val="0"/>
      <w:marRight w:val="0"/>
      <w:marTop w:val="0"/>
      <w:marBottom w:val="0"/>
      <w:divBdr>
        <w:top w:val="none" w:sz="0" w:space="0" w:color="auto"/>
        <w:left w:val="none" w:sz="0" w:space="0" w:color="auto"/>
        <w:bottom w:val="none" w:sz="0" w:space="0" w:color="auto"/>
        <w:right w:val="none" w:sz="0" w:space="0" w:color="auto"/>
      </w:divBdr>
    </w:div>
    <w:div w:id="475680630">
      <w:bodyDiv w:val="1"/>
      <w:marLeft w:val="0"/>
      <w:marRight w:val="0"/>
      <w:marTop w:val="0"/>
      <w:marBottom w:val="0"/>
      <w:divBdr>
        <w:top w:val="none" w:sz="0" w:space="0" w:color="auto"/>
        <w:left w:val="none" w:sz="0" w:space="0" w:color="auto"/>
        <w:bottom w:val="none" w:sz="0" w:space="0" w:color="auto"/>
        <w:right w:val="none" w:sz="0" w:space="0" w:color="auto"/>
      </w:divBdr>
    </w:div>
    <w:div w:id="475994035">
      <w:bodyDiv w:val="1"/>
      <w:marLeft w:val="0"/>
      <w:marRight w:val="0"/>
      <w:marTop w:val="0"/>
      <w:marBottom w:val="0"/>
      <w:divBdr>
        <w:top w:val="none" w:sz="0" w:space="0" w:color="auto"/>
        <w:left w:val="none" w:sz="0" w:space="0" w:color="auto"/>
        <w:bottom w:val="none" w:sz="0" w:space="0" w:color="auto"/>
        <w:right w:val="none" w:sz="0" w:space="0" w:color="auto"/>
      </w:divBdr>
    </w:div>
    <w:div w:id="475994814">
      <w:bodyDiv w:val="1"/>
      <w:marLeft w:val="0"/>
      <w:marRight w:val="0"/>
      <w:marTop w:val="0"/>
      <w:marBottom w:val="0"/>
      <w:divBdr>
        <w:top w:val="none" w:sz="0" w:space="0" w:color="auto"/>
        <w:left w:val="none" w:sz="0" w:space="0" w:color="auto"/>
        <w:bottom w:val="none" w:sz="0" w:space="0" w:color="auto"/>
        <w:right w:val="none" w:sz="0" w:space="0" w:color="auto"/>
      </w:divBdr>
    </w:div>
    <w:div w:id="476843293">
      <w:bodyDiv w:val="1"/>
      <w:marLeft w:val="0"/>
      <w:marRight w:val="0"/>
      <w:marTop w:val="0"/>
      <w:marBottom w:val="0"/>
      <w:divBdr>
        <w:top w:val="none" w:sz="0" w:space="0" w:color="auto"/>
        <w:left w:val="none" w:sz="0" w:space="0" w:color="auto"/>
        <w:bottom w:val="none" w:sz="0" w:space="0" w:color="auto"/>
        <w:right w:val="none" w:sz="0" w:space="0" w:color="auto"/>
      </w:divBdr>
    </w:div>
    <w:div w:id="477068296">
      <w:bodyDiv w:val="1"/>
      <w:marLeft w:val="0"/>
      <w:marRight w:val="0"/>
      <w:marTop w:val="0"/>
      <w:marBottom w:val="0"/>
      <w:divBdr>
        <w:top w:val="none" w:sz="0" w:space="0" w:color="auto"/>
        <w:left w:val="none" w:sz="0" w:space="0" w:color="auto"/>
        <w:bottom w:val="none" w:sz="0" w:space="0" w:color="auto"/>
        <w:right w:val="none" w:sz="0" w:space="0" w:color="auto"/>
      </w:divBdr>
    </w:div>
    <w:div w:id="477069215">
      <w:bodyDiv w:val="1"/>
      <w:marLeft w:val="0"/>
      <w:marRight w:val="0"/>
      <w:marTop w:val="0"/>
      <w:marBottom w:val="0"/>
      <w:divBdr>
        <w:top w:val="none" w:sz="0" w:space="0" w:color="auto"/>
        <w:left w:val="none" w:sz="0" w:space="0" w:color="auto"/>
        <w:bottom w:val="none" w:sz="0" w:space="0" w:color="auto"/>
        <w:right w:val="none" w:sz="0" w:space="0" w:color="auto"/>
      </w:divBdr>
    </w:div>
    <w:div w:id="477234962">
      <w:bodyDiv w:val="1"/>
      <w:marLeft w:val="0"/>
      <w:marRight w:val="0"/>
      <w:marTop w:val="0"/>
      <w:marBottom w:val="0"/>
      <w:divBdr>
        <w:top w:val="none" w:sz="0" w:space="0" w:color="auto"/>
        <w:left w:val="none" w:sz="0" w:space="0" w:color="auto"/>
        <w:bottom w:val="none" w:sz="0" w:space="0" w:color="auto"/>
        <w:right w:val="none" w:sz="0" w:space="0" w:color="auto"/>
      </w:divBdr>
    </w:div>
    <w:div w:id="478376971">
      <w:bodyDiv w:val="1"/>
      <w:marLeft w:val="0"/>
      <w:marRight w:val="0"/>
      <w:marTop w:val="0"/>
      <w:marBottom w:val="0"/>
      <w:divBdr>
        <w:top w:val="none" w:sz="0" w:space="0" w:color="auto"/>
        <w:left w:val="none" w:sz="0" w:space="0" w:color="auto"/>
        <w:bottom w:val="none" w:sz="0" w:space="0" w:color="auto"/>
        <w:right w:val="none" w:sz="0" w:space="0" w:color="auto"/>
      </w:divBdr>
    </w:div>
    <w:div w:id="479153694">
      <w:bodyDiv w:val="1"/>
      <w:marLeft w:val="0"/>
      <w:marRight w:val="0"/>
      <w:marTop w:val="0"/>
      <w:marBottom w:val="0"/>
      <w:divBdr>
        <w:top w:val="none" w:sz="0" w:space="0" w:color="auto"/>
        <w:left w:val="none" w:sz="0" w:space="0" w:color="auto"/>
        <w:bottom w:val="none" w:sz="0" w:space="0" w:color="auto"/>
        <w:right w:val="none" w:sz="0" w:space="0" w:color="auto"/>
      </w:divBdr>
    </w:div>
    <w:div w:id="479419224">
      <w:bodyDiv w:val="1"/>
      <w:marLeft w:val="0"/>
      <w:marRight w:val="0"/>
      <w:marTop w:val="0"/>
      <w:marBottom w:val="0"/>
      <w:divBdr>
        <w:top w:val="none" w:sz="0" w:space="0" w:color="auto"/>
        <w:left w:val="none" w:sz="0" w:space="0" w:color="auto"/>
        <w:bottom w:val="none" w:sz="0" w:space="0" w:color="auto"/>
        <w:right w:val="none" w:sz="0" w:space="0" w:color="auto"/>
      </w:divBdr>
    </w:div>
    <w:div w:id="479537931">
      <w:bodyDiv w:val="1"/>
      <w:marLeft w:val="0"/>
      <w:marRight w:val="0"/>
      <w:marTop w:val="0"/>
      <w:marBottom w:val="0"/>
      <w:divBdr>
        <w:top w:val="none" w:sz="0" w:space="0" w:color="auto"/>
        <w:left w:val="none" w:sz="0" w:space="0" w:color="auto"/>
        <w:bottom w:val="none" w:sz="0" w:space="0" w:color="auto"/>
        <w:right w:val="none" w:sz="0" w:space="0" w:color="auto"/>
      </w:divBdr>
    </w:div>
    <w:div w:id="479882895">
      <w:bodyDiv w:val="1"/>
      <w:marLeft w:val="0"/>
      <w:marRight w:val="0"/>
      <w:marTop w:val="0"/>
      <w:marBottom w:val="0"/>
      <w:divBdr>
        <w:top w:val="none" w:sz="0" w:space="0" w:color="auto"/>
        <w:left w:val="none" w:sz="0" w:space="0" w:color="auto"/>
        <w:bottom w:val="none" w:sz="0" w:space="0" w:color="auto"/>
        <w:right w:val="none" w:sz="0" w:space="0" w:color="auto"/>
      </w:divBdr>
    </w:div>
    <w:div w:id="480196540">
      <w:bodyDiv w:val="1"/>
      <w:marLeft w:val="0"/>
      <w:marRight w:val="0"/>
      <w:marTop w:val="0"/>
      <w:marBottom w:val="0"/>
      <w:divBdr>
        <w:top w:val="none" w:sz="0" w:space="0" w:color="auto"/>
        <w:left w:val="none" w:sz="0" w:space="0" w:color="auto"/>
        <w:bottom w:val="none" w:sz="0" w:space="0" w:color="auto"/>
        <w:right w:val="none" w:sz="0" w:space="0" w:color="auto"/>
      </w:divBdr>
    </w:div>
    <w:div w:id="480734067">
      <w:bodyDiv w:val="1"/>
      <w:marLeft w:val="0"/>
      <w:marRight w:val="0"/>
      <w:marTop w:val="0"/>
      <w:marBottom w:val="0"/>
      <w:divBdr>
        <w:top w:val="none" w:sz="0" w:space="0" w:color="auto"/>
        <w:left w:val="none" w:sz="0" w:space="0" w:color="auto"/>
        <w:bottom w:val="none" w:sz="0" w:space="0" w:color="auto"/>
        <w:right w:val="none" w:sz="0" w:space="0" w:color="auto"/>
      </w:divBdr>
    </w:div>
    <w:div w:id="480922543">
      <w:bodyDiv w:val="1"/>
      <w:marLeft w:val="0"/>
      <w:marRight w:val="0"/>
      <w:marTop w:val="0"/>
      <w:marBottom w:val="0"/>
      <w:divBdr>
        <w:top w:val="none" w:sz="0" w:space="0" w:color="auto"/>
        <w:left w:val="none" w:sz="0" w:space="0" w:color="auto"/>
        <w:bottom w:val="none" w:sz="0" w:space="0" w:color="auto"/>
        <w:right w:val="none" w:sz="0" w:space="0" w:color="auto"/>
      </w:divBdr>
    </w:div>
    <w:div w:id="481507577">
      <w:bodyDiv w:val="1"/>
      <w:marLeft w:val="0"/>
      <w:marRight w:val="0"/>
      <w:marTop w:val="0"/>
      <w:marBottom w:val="0"/>
      <w:divBdr>
        <w:top w:val="none" w:sz="0" w:space="0" w:color="auto"/>
        <w:left w:val="none" w:sz="0" w:space="0" w:color="auto"/>
        <w:bottom w:val="none" w:sz="0" w:space="0" w:color="auto"/>
        <w:right w:val="none" w:sz="0" w:space="0" w:color="auto"/>
      </w:divBdr>
    </w:div>
    <w:div w:id="481776552">
      <w:bodyDiv w:val="1"/>
      <w:marLeft w:val="0"/>
      <w:marRight w:val="0"/>
      <w:marTop w:val="0"/>
      <w:marBottom w:val="0"/>
      <w:divBdr>
        <w:top w:val="none" w:sz="0" w:space="0" w:color="auto"/>
        <w:left w:val="none" w:sz="0" w:space="0" w:color="auto"/>
        <w:bottom w:val="none" w:sz="0" w:space="0" w:color="auto"/>
        <w:right w:val="none" w:sz="0" w:space="0" w:color="auto"/>
      </w:divBdr>
    </w:div>
    <w:div w:id="482940002">
      <w:bodyDiv w:val="1"/>
      <w:marLeft w:val="0"/>
      <w:marRight w:val="0"/>
      <w:marTop w:val="0"/>
      <w:marBottom w:val="0"/>
      <w:divBdr>
        <w:top w:val="none" w:sz="0" w:space="0" w:color="auto"/>
        <w:left w:val="none" w:sz="0" w:space="0" w:color="auto"/>
        <w:bottom w:val="none" w:sz="0" w:space="0" w:color="auto"/>
        <w:right w:val="none" w:sz="0" w:space="0" w:color="auto"/>
      </w:divBdr>
    </w:div>
    <w:div w:id="483551272">
      <w:bodyDiv w:val="1"/>
      <w:marLeft w:val="0"/>
      <w:marRight w:val="0"/>
      <w:marTop w:val="0"/>
      <w:marBottom w:val="0"/>
      <w:divBdr>
        <w:top w:val="none" w:sz="0" w:space="0" w:color="auto"/>
        <w:left w:val="none" w:sz="0" w:space="0" w:color="auto"/>
        <w:bottom w:val="none" w:sz="0" w:space="0" w:color="auto"/>
        <w:right w:val="none" w:sz="0" w:space="0" w:color="auto"/>
      </w:divBdr>
    </w:div>
    <w:div w:id="484473774">
      <w:bodyDiv w:val="1"/>
      <w:marLeft w:val="0"/>
      <w:marRight w:val="0"/>
      <w:marTop w:val="0"/>
      <w:marBottom w:val="0"/>
      <w:divBdr>
        <w:top w:val="none" w:sz="0" w:space="0" w:color="auto"/>
        <w:left w:val="none" w:sz="0" w:space="0" w:color="auto"/>
        <w:bottom w:val="none" w:sz="0" w:space="0" w:color="auto"/>
        <w:right w:val="none" w:sz="0" w:space="0" w:color="auto"/>
      </w:divBdr>
    </w:div>
    <w:div w:id="484661032">
      <w:bodyDiv w:val="1"/>
      <w:marLeft w:val="0"/>
      <w:marRight w:val="0"/>
      <w:marTop w:val="0"/>
      <w:marBottom w:val="0"/>
      <w:divBdr>
        <w:top w:val="none" w:sz="0" w:space="0" w:color="auto"/>
        <w:left w:val="none" w:sz="0" w:space="0" w:color="auto"/>
        <w:bottom w:val="none" w:sz="0" w:space="0" w:color="auto"/>
        <w:right w:val="none" w:sz="0" w:space="0" w:color="auto"/>
      </w:divBdr>
      <w:divsChild>
        <w:div w:id="78913914">
          <w:marLeft w:val="480"/>
          <w:marRight w:val="0"/>
          <w:marTop w:val="0"/>
          <w:marBottom w:val="0"/>
          <w:divBdr>
            <w:top w:val="none" w:sz="0" w:space="0" w:color="auto"/>
            <w:left w:val="none" w:sz="0" w:space="0" w:color="auto"/>
            <w:bottom w:val="none" w:sz="0" w:space="0" w:color="auto"/>
            <w:right w:val="none" w:sz="0" w:space="0" w:color="auto"/>
          </w:divBdr>
        </w:div>
        <w:div w:id="102455781">
          <w:marLeft w:val="480"/>
          <w:marRight w:val="0"/>
          <w:marTop w:val="0"/>
          <w:marBottom w:val="0"/>
          <w:divBdr>
            <w:top w:val="none" w:sz="0" w:space="0" w:color="auto"/>
            <w:left w:val="none" w:sz="0" w:space="0" w:color="auto"/>
            <w:bottom w:val="none" w:sz="0" w:space="0" w:color="auto"/>
            <w:right w:val="none" w:sz="0" w:space="0" w:color="auto"/>
          </w:divBdr>
        </w:div>
        <w:div w:id="103304452">
          <w:marLeft w:val="480"/>
          <w:marRight w:val="0"/>
          <w:marTop w:val="0"/>
          <w:marBottom w:val="0"/>
          <w:divBdr>
            <w:top w:val="none" w:sz="0" w:space="0" w:color="auto"/>
            <w:left w:val="none" w:sz="0" w:space="0" w:color="auto"/>
            <w:bottom w:val="none" w:sz="0" w:space="0" w:color="auto"/>
            <w:right w:val="none" w:sz="0" w:space="0" w:color="auto"/>
          </w:divBdr>
        </w:div>
        <w:div w:id="298998076">
          <w:marLeft w:val="480"/>
          <w:marRight w:val="0"/>
          <w:marTop w:val="0"/>
          <w:marBottom w:val="0"/>
          <w:divBdr>
            <w:top w:val="none" w:sz="0" w:space="0" w:color="auto"/>
            <w:left w:val="none" w:sz="0" w:space="0" w:color="auto"/>
            <w:bottom w:val="none" w:sz="0" w:space="0" w:color="auto"/>
            <w:right w:val="none" w:sz="0" w:space="0" w:color="auto"/>
          </w:divBdr>
        </w:div>
        <w:div w:id="302807365">
          <w:marLeft w:val="480"/>
          <w:marRight w:val="0"/>
          <w:marTop w:val="0"/>
          <w:marBottom w:val="0"/>
          <w:divBdr>
            <w:top w:val="none" w:sz="0" w:space="0" w:color="auto"/>
            <w:left w:val="none" w:sz="0" w:space="0" w:color="auto"/>
            <w:bottom w:val="none" w:sz="0" w:space="0" w:color="auto"/>
            <w:right w:val="none" w:sz="0" w:space="0" w:color="auto"/>
          </w:divBdr>
        </w:div>
        <w:div w:id="343745509">
          <w:marLeft w:val="480"/>
          <w:marRight w:val="0"/>
          <w:marTop w:val="0"/>
          <w:marBottom w:val="0"/>
          <w:divBdr>
            <w:top w:val="none" w:sz="0" w:space="0" w:color="auto"/>
            <w:left w:val="none" w:sz="0" w:space="0" w:color="auto"/>
            <w:bottom w:val="none" w:sz="0" w:space="0" w:color="auto"/>
            <w:right w:val="none" w:sz="0" w:space="0" w:color="auto"/>
          </w:divBdr>
        </w:div>
        <w:div w:id="412506607">
          <w:marLeft w:val="480"/>
          <w:marRight w:val="0"/>
          <w:marTop w:val="0"/>
          <w:marBottom w:val="0"/>
          <w:divBdr>
            <w:top w:val="none" w:sz="0" w:space="0" w:color="auto"/>
            <w:left w:val="none" w:sz="0" w:space="0" w:color="auto"/>
            <w:bottom w:val="none" w:sz="0" w:space="0" w:color="auto"/>
            <w:right w:val="none" w:sz="0" w:space="0" w:color="auto"/>
          </w:divBdr>
        </w:div>
        <w:div w:id="415057064">
          <w:marLeft w:val="480"/>
          <w:marRight w:val="0"/>
          <w:marTop w:val="0"/>
          <w:marBottom w:val="0"/>
          <w:divBdr>
            <w:top w:val="none" w:sz="0" w:space="0" w:color="auto"/>
            <w:left w:val="none" w:sz="0" w:space="0" w:color="auto"/>
            <w:bottom w:val="none" w:sz="0" w:space="0" w:color="auto"/>
            <w:right w:val="none" w:sz="0" w:space="0" w:color="auto"/>
          </w:divBdr>
        </w:div>
        <w:div w:id="487209008">
          <w:marLeft w:val="480"/>
          <w:marRight w:val="0"/>
          <w:marTop w:val="0"/>
          <w:marBottom w:val="0"/>
          <w:divBdr>
            <w:top w:val="none" w:sz="0" w:space="0" w:color="auto"/>
            <w:left w:val="none" w:sz="0" w:space="0" w:color="auto"/>
            <w:bottom w:val="none" w:sz="0" w:space="0" w:color="auto"/>
            <w:right w:val="none" w:sz="0" w:space="0" w:color="auto"/>
          </w:divBdr>
        </w:div>
        <w:div w:id="613173218">
          <w:marLeft w:val="480"/>
          <w:marRight w:val="0"/>
          <w:marTop w:val="0"/>
          <w:marBottom w:val="0"/>
          <w:divBdr>
            <w:top w:val="none" w:sz="0" w:space="0" w:color="auto"/>
            <w:left w:val="none" w:sz="0" w:space="0" w:color="auto"/>
            <w:bottom w:val="none" w:sz="0" w:space="0" w:color="auto"/>
            <w:right w:val="none" w:sz="0" w:space="0" w:color="auto"/>
          </w:divBdr>
        </w:div>
        <w:div w:id="636497715">
          <w:marLeft w:val="480"/>
          <w:marRight w:val="0"/>
          <w:marTop w:val="0"/>
          <w:marBottom w:val="0"/>
          <w:divBdr>
            <w:top w:val="none" w:sz="0" w:space="0" w:color="auto"/>
            <w:left w:val="none" w:sz="0" w:space="0" w:color="auto"/>
            <w:bottom w:val="none" w:sz="0" w:space="0" w:color="auto"/>
            <w:right w:val="none" w:sz="0" w:space="0" w:color="auto"/>
          </w:divBdr>
        </w:div>
        <w:div w:id="678042997">
          <w:marLeft w:val="480"/>
          <w:marRight w:val="0"/>
          <w:marTop w:val="0"/>
          <w:marBottom w:val="0"/>
          <w:divBdr>
            <w:top w:val="none" w:sz="0" w:space="0" w:color="auto"/>
            <w:left w:val="none" w:sz="0" w:space="0" w:color="auto"/>
            <w:bottom w:val="none" w:sz="0" w:space="0" w:color="auto"/>
            <w:right w:val="none" w:sz="0" w:space="0" w:color="auto"/>
          </w:divBdr>
        </w:div>
        <w:div w:id="756711150">
          <w:marLeft w:val="480"/>
          <w:marRight w:val="0"/>
          <w:marTop w:val="0"/>
          <w:marBottom w:val="0"/>
          <w:divBdr>
            <w:top w:val="none" w:sz="0" w:space="0" w:color="auto"/>
            <w:left w:val="none" w:sz="0" w:space="0" w:color="auto"/>
            <w:bottom w:val="none" w:sz="0" w:space="0" w:color="auto"/>
            <w:right w:val="none" w:sz="0" w:space="0" w:color="auto"/>
          </w:divBdr>
        </w:div>
        <w:div w:id="809908562">
          <w:marLeft w:val="480"/>
          <w:marRight w:val="0"/>
          <w:marTop w:val="0"/>
          <w:marBottom w:val="0"/>
          <w:divBdr>
            <w:top w:val="none" w:sz="0" w:space="0" w:color="auto"/>
            <w:left w:val="none" w:sz="0" w:space="0" w:color="auto"/>
            <w:bottom w:val="none" w:sz="0" w:space="0" w:color="auto"/>
            <w:right w:val="none" w:sz="0" w:space="0" w:color="auto"/>
          </w:divBdr>
        </w:div>
        <w:div w:id="964236486">
          <w:marLeft w:val="480"/>
          <w:marRight w:val="0"/>
          <w:marTop w:val="0"/>
          <w:marBottom w:val="0"/>
          <w:divBdr>
            <w:top w:val="none" w:sz="0" w:space="0" w:color="auto"/>
            <w:left w:val="none" w:sz="0" w:space="0" w:color="auto"/>
            <w:bottom w:val="none" w:sz="0" w:space="0" w:color="auto"/>
            <w:right w:val="none" w:sz="0" w:space="0" w:color="auto"/>
          </w:divBdr>
        </w:div>
        <w:div w:id="1030691250">
          <w:marLeft w:val="480"/>
          <w:marRight w:val="0"/>
          <w:marTop w:val="0"/>
          <w:marBottom w:val="0"/>
          <w:divBdr>
            <w:top w:val="none" w:sz="0" w:space="0" w:color="auto"/>
            <w:left w:val="none" w:sz="0" w:space="0" w:color="auto"/>
            <w:bottom w:val="none" w:sz="0" w:space="0" w:color="auto"/>
            <w:right w:val="none" w:sz="0" w:space="0" w:color="auto"/>
          </w:divBdr>
        </w:div>
        <w:div w:id="1112894375">
          <w:marLeft w:val="480"/>
          <w:marRight w:val="0"/>
          <w:marTop w:val="0"/>
          <w:marBottom w:val="0"/>
          <w:divBdr>
            <w:top w:val="none" w:sz="0" w:space="0" w:color="auto"/>
            <w:left w:val="none" w:sz="0" w:space="0" w:color="auto"/>
            <w:bottom w:val="none" w:sz="0" w:space="0" w:color="auto"/>
            <w:right w:val="none" w:sz="0" w:space="0" w:color="auto"/>
          </w:divBdr>
        </w:div>
        <w:div w:id="1147824475">
          <w:marLeft w:val="480"/>
          <w:marRight w:val="0"/>
          <w:marTop w:val="0"/>
          <w:marBottom w:val="0"/>
          <w:divBdr>
            <w:top w:val="none" w:sz="0" w:space="0" w:color="auto"/>
            <w:left w:val="none" w:sz="0" w:space="0" w:color="auto"/>
            <w:bottom w:val="none" w:sz="0" w:space="0" w:color="auto"/>
            <w:right w:val="none" w:sz="0" w:space="0" w:color="auto"/>
          </w:divBdr>
        </w:div>
        <w:div w:id="1171024440">
          <w:marLeft w:val="480"/>
          <w:marRight w:val="0"/>
          <w:marTop w:val="0"/>
          <w:marBottom w:val="0"/>
          <w:divBdr>
            <w:top w:val="none" w:sz="0" w:space="0" w:color="auto"/>
            <w:left w:val="none" w:sz="0" w:space="0" w:color="auto"/>
            <w:bottom w:val="none" w:sz="0" w:space="0" w:color="auto"/>
            <w:right w:val="none" w:sz="0" w:space="0" w:color="auto"/>
          </w:divBdr>
        </w:div>
        <w:div w:id="1210655619">
          <w:marLeft w:val="480"/>
          <w:marRight w:val="0"/>
          <w:marTop w:val="0"/>
          <w:marBottom w:val="0"/>
          <w:divBdr>
            <w:top w:val="none" w:sz="0" w:space="0" w:color="auto"/>
            <w:left w:val="none" w:sz="0" w:space="0" w:color="auto"/>
            <w:bottom w:val="none" w:sz="0" w:space="0" w:color="auto"/>
            <w:right w:val="none" w:sz="0" w:space="0" w:color="auto"/>
          </w:divBdr>
        </w:div>
        <w:div w:id="1409619680">
          <w:marLeft w:val="480"/>
          <w:marRight w:val="0"/>
          <w:marTop w:val="0"/>
          <w:marBottom w:val="0"/>
          <w:divBdr>
            <w:top w:val="none" w:sz="0" w:space="0" w:color="auto"/>
            <w:left w:val="none" w:sz="0" w:space="0" w:color="auto"/>
            <w:bottom w:val="none" w:sz="0" w:space="0" w:color="auto"/>
            <w:right w:val="none" w:sz="0" w:space="0" w:color="auto"/>
          </w:divBdr>
        </w:div>
        <w:div w:id="1448814546">
          <w:marLeft w:val="480"/>
          <w:marRight w:val="0"/>
          <w:marTop w:val="0"/>
          <w:marBottom w:val="0"/>
          <w:divBdr>
            <w:top w:val="none" w:sz="0" w:space="0" w:color="auto"/>
            <w:left w:val="none" w:sz="0" w:space="0" w:color="auto"/>
            <w:bottom w:val="none" w:sz="0" w:space="0" w:color="auto"/>
            <w:right w:val="none" w:sz="0" w:space="0" w:color="auto"/>
          </w:divBdr>
        </w:div>
        <w:div w:id="1545561807">
          <w:marLeft w:val="480"/>
          <w:marRight w:val="0"/>
          <w:marTop w:val="0"/>
          <w:marBottom w:val="0"/>
          <w:divBdr>
            <w:top w:val="none" w:sz="0" w:space="0" w:color="auto"/>
            <w:left w:val="none" w:sz="0" w:space="0" w:color="auto"/>
            <w:bottom w:val="none" w:sz="0" w:space="0" w:color="auto"/>
            <w:right w:val="none" w:sz="0" w:space="0" w:color="auto"/>
          </w:divBdr>
        </w:div>
        <w:div w:id="1958368149">
          <w:marLeft w:val="480"/>
          <w:marRight w:val="0"/>
          <w:marTop w:val="0"/>
          <w:marBottom w:val="0"/>
          <w:divBdr>
            <w:top w:val="none" w:sz="0" w:space="0" w:color="auto"/>
            <w:left w:val="none" w:sz="0" w:space="0" w:color="auto"/>
            <w:bottom w:val="none" w:sz="0" w:space="0" w:color="auto"/>
            <w:right w:val="none" w:sz="0" w:space="0" w:color="auto"/>
          </w:divBdr>
        </w:div>
        <w:div w:id="1991013058">
          <w:marLeft w:val="480"/>
          <w:marRight w:val="0"/>
          <w:marTop w:val="0"/>
          <w:marBottom w:val="0"/>
          <w:divBdr>
            <w:top w:val="none" w:sz="0" w:space="0" w:color="auto"/>
            <w:left w:val="none" w:sz="0" w:space="0" w:color="auto"/>
            <w:bottom w:val="none" w:sz="0" w:space="0" w:color="auto"/>
            <w:right w:val="none" w:sz="0" w:space="0" w:color="auto"/>
          </w:divBdr>
        </w:div>
        <w:div w:id="1996951954">
          <w:marLeft w:val="480"/>
          <w:marRight w:val="0"/>
          <w:marTop w:val="0"/>
          <w:marBottom w:val="0"/>
          <w:divBdr>
            <w:top w:val="none" w:sz="0" w:space="0" w:color="auto"/>
            <w:left w:val="none" w:sz="0" w:space="0" w:color="auto"/>
            <w:bottom w:val="none" w:sz="0" w:space="0" w:color="auto"/>
            <w:right w:val="none" w:sz="0" w:space="0" w:color="auto"/>
          </w:divBdr>
        </w:div>
        <w:div w:id="2003777996">
          <w:marLeft w:val="480"/>
          <w:marRight w:val="0"/>
          <w:marTop w:val="0"/>
          <w:marBottom w:val="0"/>
          <w:divBdr>
            <w:top w:val="none" w:sz="0" w:space="0" w:color="auto"/>
            <w:left w:val="none" w:sz="0" w:space="0" w:color="auto"/>
            <w:bottom w:val="none" w:sz="0" w:space="0" w:color="auto"/>
            <w:right w:val="none" w:sz="0" w:space="0" w:color="auto"/>
          </w:divBdr>
        </w:div>
        <w:div w:id="2061976988">
          <w:marLeft w:val="480"/>
          <w:marRight w:val="0"/>
          <w:marTop w:val="0"/>
          <w:marBottom w:val="0"/>
          <w:divBdr>
            <w:top w:val="none" w:sz="0" w:space="0" w:color="auto"/>
            <w:left w:val="none" w:sz="0" w:space="0" w:color="auto"/>
            <w:bottom w:val="none" w:sz="0" w:space="0" w:color="auto"/>
            <w:right w:val="none" w:sz="0" w:space="0" w:color="auto"/>
          </w:divBdr>
        </w:div>
        <w:div w:id="2069839283">
          <w:marLeft w:val="480"/>
          <w:marRight w:val="0"/>
          <w:marTop w:val="0"/>
          <w:marBottom w:val="0"/>
          <w:divBdr>
            <w:top w:val="none" w:sz="0" w:space="0" w:color="auto"/>
            <w:left w:val="none" w:sz="0" w:space="0" w:color="auto"/>
            <w:bottom w:val="none" w:sz="0" w:space="0" w:color="auto"/>
            <w:right w:val="none" w:sz="0" w:space="0" w:color="auto"/>
          </w:divBdr>
        </w:div>
        <w:div w:id="2108228331">
          <w:marLeft w:val="480"/>
          <w:marRight w:val="0"/>
          <w:marTop w:val="0"/>
          <w:marBottom w:val="0"/>
          <w:divBdr>
            <w:top w:val="none" w:sz="0" w:space="0" w:color="auto"/>
            <w:left w:val="none" w:sz="0" w:space="0" w:color="auto"/>
            <w:bottom w:val="none" w:sz="0" w:space="0" w:color="auto"/>
            <w:right w:val="none" w:sz="0" w:space="0" w:color="auto"/>
          </w:divBdr>
        </w:div>
        <w:div w:id="2111899258">
          <w:marLeft w:val="480"/>
          <w:marRight w:val="0"/>
          <w:marTop w:val="0"/>
          <w:marBottom w:val="0"/>
          <w:divBdr>
            <w:top w:val="none" w:sz="0" w:space="0" w:color="auto"/>
            <w:left w:val="none" w:sz="0" w:space="0" w:color="auto"/>
            <w:bottom w:val="none" w:sz="0" w:space="0" w:color="auto"/>
            <w:right w:val="none" w:sz="0" w:space="0" w:color="auto"/>
          </w:divBdr>
        </w:div>
      </w:divsChild>
    </w:div>
    <w:div w:id="484661373">
      <w:bodyDiv w:val="1"/>
      <w:marLeft w:val="0"/>
      <w:marRight w:val="0"/>
      <w:marTop w:val="0"/>
      <w:marBottom w:val="0"/>
      <w:divBdr>
        <w:top w:val="none" w:sz="0" w:space="0" w:color="auto"/>
        <w:left w:val="none" w:sz="0" w:space="0" w:color="auto"/>
        <w:bottom w:val="none" w:sz="0" w:space="0" w:color="auto"/>
        <w:right w:val="none" w:sz="0" w:space="0" w:color="auto"/>
      </w:divBdr>
    </w:div>
    <w:div w:id="485362579">
      <w:bodyDiv w:val="1"/>
      <w:marLeft w:val="0"/>
      <w:marRight w:val="0"/>
      <w:marTop w:val="0"/>
      <w:marBottom w:val="0"/>
      <w:divBdr>
        <w:top w:val="none" w:sz="0" w:space="0" w:color="auto"/>
        <w:left w:val="none" w:sz="0" w:space="0" w:color="auto"/>
        <w:bottom w:val="none" w:sz="0" w:space="0" w:color="auto"/>
        <w:right w:val="none" w:sz="0" w:space="0" w:color="auto"/>
      </w:divBdr>
    </w:div>
    <w:div w:id="485584804">
      <w:bodyDiv w:val="1"/>
      <w:marLeft w:val="0"/>
      <w:marRight w:val="0"/>
      <w:marTop w:val="0"/>
      <w:marBottom w:val="0"/>
      <w:divBdr>
        <w:top w:val="none" w:sz="0" w:space="0" w:color="auto"/>
        <w:left w:val="none" w:sz="0" w:space="0" w:color="auto"/>
        <w:bottom w:val="none" w:sz="0" w:space="0" w:color="auto"/>
        <w:right w:val="none" w:sz="0" w:space="0" w:color="auto"/>
      </w:divBdr>
    </w:div>
    <w:div w:id="485823485">
      <w:bodyDiv w:val="1"/>
      <w:marLeft w:val="0"/>
      <w:marRight w:val="0"/>
      <w:marTop w:val="0"/>
      <w:marBottom w:val="0"/>
      <w:divBdr>
        <w:top w:val="none" w:sz="0" w:space="0" w:color="auto"/>
        <w:left w:val="none" w:sz="0" w:space="0" w:color="auto"/>
        <w:bottom w:val="none" w:sz="0" w:space="0" w:color="auto"/>
        <w:right w:val="none" w:sz="0" w:space="0" w:color="auto"/>
      </w:divBdr>
    </w:div>
    <w:div w:id="486241966">
      <w:bodyDiv w:val="1"/>
      <w:marLeft w:val="0"/>
      <w:marRight w:val="0"/>
      <w:marTop w:val="0"/>
      <w:marBottom w:val="0"/>
      <w:divBdr>
        <w:top w:val="none" w:sz="0" w:space="0" w:color="auto"/>
        <w:left w:val="none" w:sz="0" w:space="0" w:color="auto"/>
        <w:bottom w:val="none" w:sz="0" w:space="0" w:color="auto"/>
        <w:right w:val="none" w:sz="0" w:space="0" w:color="auto"/>
      </w:divBdr>
    </w:div>
    <w:div w:id="486289832">
      <w:bodyDiv w:val="1"/>
      <w:marLeft w:val="0"/>
      <w:marRight w:val="0"/>
      <w:marTop w:val="0"/>
      <w:marBottom w:val="0"/>
      <w:divBdr>
        <w:top w:val="none" w:sz="0" w:space="0" w:color="auto"/>
        <w:left w:val="none" w:sz="0" w:space="0" w:color="auto"/>
        <w:bottom w:val="none" w:sz="0" w:space="0" w:color="auto"/>
        <w:right w:val="none" w:sz="0" w:space="0" w:color="auto"/>
      </w:divBdr>
    </w:div>
    <w:div w:id="486942143">
      <w:bodyDiv w:val="1"/>
      <w:marLeft w:val="0"/>
      <w:marRight w:val="0"/>
      <w:marTop w:val="0"/>
      <w:marBottom w:val="0"/>
      <w:divBdr>
        <w:top w:val="none" w:sz="0" w:space="0" w:color="auto"/>
        <w:left w:val="none" w:sz="0" w:space="0" w:color="auto"/>
        <w:bottom w:val="none" w:sz="0" w:space="0" w:color="auto"/>
        <w:right w:val="none" w:sz="0" w:space="0" w:color="auto"/>
      </w:divBdr>
    </w:div>
    <w:div w:id="487287672">
      <w:bodyDiv w:val="1"/>
      <w:marLeft w:val="0"/>
      <w:marRight w:val="0"/>
      <w:marTop w:val="0"/>
      <w:marBottom w:val="0"/>
      <w:divBdr>
        <w:top w:val="none" w:sz="0" w:space="0" w:color="auto"/>
        <w:left w:val="none" w:sz="0" w:space="0" w:color="auto"/>
        <w:bottom w:val="none" w:sz="0" w:space="0" w:color="auto"/>
        <w:right w:val="none" w:sz="0" w:space="0" w:color="auto"/>
      </w:divBdr>
    </w:div>
    <w:div w:id="487358391">
      <w:bodyDiv w:val="1"/>
      <w:marLeft w:val="0"/>
      <w:marRight w:val="0"/>
      <w:marTop w:val="0"/>
      <w:marBottom w:val="0"/>
      <w:divBdr>
        <w:top w:val="none" w:sz="0" w:space="0" w:color="auto"/>
        <w:left w:val="none" w:sz="0" w:space="0" w:color="auto"/>
        <w:bottom w:val="none" w:sz="0" w:space="0" w:color="auto"/>
        <w:right w:val="none" w:sz="0" w:space="0" w:color="auto"/>
      </w:divBdr>
    </w:div>
    <w:div w:id="487594270">
      <w:bodyDiv w:val="1"/>
      <w:marLeft w:val="0"/>
      <w:marRight w:val="0"/>
      <w:marTop w:val="0"/>
      <w:marBottom w:val="0"/>
      <w:divBdr>
        <w:top w:val="none" w:sz="0" w:space="0" w:color="auto"/>
        <w:left w:val="none" w:sz="0" w:space="0" w:color="auto"/>
        <w:bottom w:val="none" w:sz="0" w:space="0" w:color="auto"/>
        <w:right w:val="none" w:sz="0" w:space="0" w:color="auto"/>
      </w:divBdr>
    </w:div>
    <w:div w:id="487675690">
      <w:bodyDiv w:val="1"/>
      <w:marLeft w:val="0"/>
      <w:marRight w:val="0"/>
      <w:marTop w:val="0"/>
      <w:marBottom w:val="0"/>
      <w:divBdr>
        <w:top w:val="none" w:sz="0" w:space="0" w:color="auto"/>
        <w:left w:val="none" w:sz="0" w:space="0" w:color="auto"/>
        <w:bottom w:val="none" w:sz="0" w:space="0" w:color="auto"/>
        <w:right w:val="none" w:sz="0" w:space="0" w:color="auto"/>
      </w:divBdr>
    </w:div>
    <w:div w:id="488600412">
      <w:bodyDiv w:val="1"/>
      <w:marLeft w:val="0"/>
      <w:marRight w:val="0"/>
      <w:marTop w:val="0"/>
      <w:marBottom w:val="0"/>
      <w:divBdr>
        <w:top w:val="none" w:sz="0" w:space="0" w:color="auto"/>
        <w:left w:val="none" w:sz="0" w:space="0" w:color="auto"/>
        <w:bottom w:val="none" w:sz="0" w:space="0" w:color="auto"/>
        <w:right w:val="none" w:sz="0" w:space="0" w:color="auto"/>
      </w:divBdr>
    </w:div>
    <w:div w:id="488908686">
      <w:bodyDiv w:val="1"/>
      <w:marLeft w:val="0"/>
      <w:marRight w:val="0"/>
      <w:marTop w:val="0"/>
      <w:marBottom w:val="0"/>
      <w:divBdr>
        <w:top w:val="none" w:sz="0" w:space="0" w:color="auto"/>
        <w:left w:val="none" w:sz="0" w:space="0" w:color="auto"/>
        <w:bottom w:val="none" w:sz="0" w:space="0" w:color="auto"/>
        <w:right w:val="none" w:sz="0" w:space="0" w:color="auto"/>
      </w:divBdr>
      <w:divsChild>
        <w:div w:id="54210128">
          <w:marLeft w:val="480"/>
          <w:marRight w:val="0"/>
          <w:marTop w:val="0"/>
          <w:marBottom w:val="0"/>
          <w:divBdr>
            <w:top w:val="none" w:sz="0" w:space="0" w:color="auto"/>
            <w:left w:val="none" w:sz="0" w:space="0" w:color="auto"/>
            <w:bottom w:val="none" w:sz="0" w:space="0" w:color="auto"/>
            <w:right w:val="none" w:sz="0" w:space="0" w:color="auto"/>
          </w:divBdr>
        </w:div>
        <w:div w:id="84692768">
          <w:marLeft w:val="480"/>
          <w:marRight w:val="0"/>
          <w:marTop w:val="0"/>
          <w:marBottom w:val="0"/>
          <w:divBdr>
            <w:top w:val="none" w:sz="0" w:space="0" w:color="auto"/>
            <w:left w:val="none" w:sz="0" w:space="0" w:color="auto"/>
            <w:bottom w:val="none" w:sz="0" w:space="0" w:color="auto"/>
            <w:right w:val="none" w:sz="0" w:space="0" w:color="auto"/>
          </w:divBdr>
        </w:div>
        <w:div w:id="213389767">
          <w:marLeft w:val="480"/>
          <w:marRight w:val="0"/>
          <w:marTop w:val="0"/>
          <w:marBottom w:val="0"/>
          <w:divBdr>
            <w:top w:val="none" w:sz="0" w:space="0" w:color="auto"/>
            <w:left w:val="none" w:sz="0" w:space="0" w:color="auto"/>
            <w:bottom w:val="none" w:sz="0" w:space="0" w:color="auto"/>
            <w:right w:val="none" w:sz="0" w:space="0" w:color="auto"/>
          </w:divBdr>
        </w:div>
        <w:div w:id="226844512">
          <w:marLeft w:val="480"/>
          <w:marRight w:val="0"/>
          <w:marTop w:val="0"/>
          <w:marBottom w:val="0"/>
          <w:divBdr>
            <w:top w:val="none" w:sz="0" w:space="0" w:color="auto"/>
            <w:left w:val="none" w:sz="0" w:space="0" w:color="auto"/>
            <w:bottom w:val="none" w:sz="0" w:space="0" w:color="auto"/>
            <w:right w:val="none" w:sz="0" w:space="0" w:color="auto"/>
          </w:divBdr>
        </w:div>
        <w:div w:id="265507910">
          <w:marLeft w:val="480"/>
          <w:marRight w:val="0"/>
          <w:marTop w:val="0"/>
          <w:marBottom w:val="0"/>
          <w:divBdr>
            <w:top w:val="none" w:sz="0" w:space="0" w:color="auto"/>
            <w:left w:val="none" w:sz="0" w:space="0" w:color="auto"/>
            <w:bottom w:val="none" w:sz="0" w:space="0" w:color="auto"/>
            <w:right w:val="none" w:sz="0" w:space="0" w:color="auto"/>
          </w:divBdr>
        </w:div>
        <w:div w:id="266814181">
          <w:marLeft w:val="480"/>
          <w:marRight w:val="0"/>
          <w:marTop w:val="0"/>
          <w:marBottom w:val="0"/>
          <w:divBdr>
            <w:top w:val="none" w:sz="0" w:space="0" w:color="auto"/>
            <w:left w:val="none" w:sz="0" w:space="0" w:color="auto"/>
            <w:bottom w:val="none" w:sz="0" w:space="0" w:color="auto"/>
            <w:right w:val="none" w:sz="0" w:space="0" w:color="auto"/>
          </w:divBdr>
        </w:div>
        <w:div w:id="337543123">
          <w:marLeft w:val="480"/>
          <w:marRight w:val="0"/>
          <w:marTop w:val="0"/>
          <w:marBottom w:val="0"/>
          <w:divBdr>
            <w:top w:val="none" w:sz="0" w:space="0" w:color="auto"/>
            <w:left w:val="none" w:sz="0" w:space="0" w:color="auto"/>
            <w:bottom w:val="none" w:sz="0" w:space="0" w:color="auto"/>
            <w:right w:val="none" w:sz="0" w:space="0" w:color="auto"/>
          </w:divBdr>
        </w:div>
        <w:div w:id="623930951">
          <w:marLeft w:val="480"/>
          <w:marRight w:val="0"/>
          <w:marTop w:val="0"/>
          <w:marBottom w:val="0"/>
          <w:divBdr>
            <w:top w:val="none" w:sz="0" w:space="0" w:color="auto"/>
            <w:left w:val="none" w:sz="0" w:space="0" w:color="auto"/>
            <w:bottom w:val="none" w:sz="0" w:space="0" w:color="auto"/>
            <w:right w:val="none" w:sz="0" w:space="0" w:color="auto"/>
          </w:divBdr>
        </w:div>
        <w:div w:id="637491043">
          <w:marLeft w:val="480"/>
          <w:marRight w:val="0"/>
          <w:marTop w:val="0"/>
          <w:marBottom w:val="0"/>
          <w:divBdr>
            <w:top w:val="none" w:sz="0" w:space="0" w:color="auto"/>
            <w:left w:val="none" w:sz="0" w:space="0" w:color="auto"/>
            <w:bottom w:val="none" w:sz="0" w:space="0" w:color="auto"/>
            <w:right w:val="none" w:sz="0" w:space="0" w:color="auto"/>
          </w:divBdr>
        </w:div>
        <w:div w:id="772407766">
          <w:marLeft w:val="480"/>
          <w:marRight w:val="0"/>
          <w:marTop w:val="0"/>
          <w:marBottom w:val="0"/>
          <w:divBdr>
            <w:top w:val="none" w:sz="0" w:space="0" w:color="auto"/>
            <w:left w:val="none" w:sz="0" w:space="0" w:color="auto"/>
            <w:bottom w:val="none" w:sz="0" w:space="0" w:color="auto"/>
            <w:right w:val="none" w:sz="0" w:space="0" w:color="auto"/>
          </w:divBdr>
        </w:div>
        <w:div w:id="792334484">
          <w:marLeft w:val="480"/>
          <w:marRight w:val="0"/>
          <w:marTop w:val="0"/>
          <w:marBottom w:val="0"/>
          <w:divBdr>
            <w:top w:val="none" w:sz="0" w:space="0" w:color="auto"/>
            <w:left w:val="none" w:sz="0" w:space="0" w:color="auto"/>
            <w:bottom w:val="none" w:sz="0" w:space="0" w:color="auto"/>
            <w:right w:val="none" w:sz="0" w:space="0" w:color="auto"/>
          </w:divBdr>
        </w:div>
        <w:div w:id="891308806">
          <w:marLeft w:val="480"/>
          <w:marRight w:val="0"/>
          <w:marTop w:val="0"/>
          <w:marBottom w:val="0"/>
          <w:divBdr>
            <w:top w:val="none" w:sz="0" w:space="0" w:color="auto"/>
            <w:left w:val="none" w:sz="0" w:space="0" w:color="auto"/>
            <w:bottom w:val="none" w:sz="0" w:space="0" w:color="auto"/>
            <w:right w:val="none" w:sz="0" w:space="0" w:color="auto"/>
          </w:divBdr>
        </w:div>
        <w:div w:id="907149890">
          <w:marLeft w:val="480"/>
          <w:marRight w:val="0"/>
          <w:marTop w:val="0"/>
          <w:marBottom w:val="0"/>
          <w:divBdr>
            <w:top w:val="none" w:sz="0" w:space="0" w:color="auto"/>
            <w:left w:val="none" w:sz="0" w:space="0" w:color="auto"/>
            <w:bottom w:val="none" w:sz="0" w:space="0" w:color="auto"/>
            <w:right w:val="none" w:sz="0" w:space="0" w:color="auto"/>
          </w:divBdr>
        </w:div>
        <w:div w:id="1044911037">
          <w:marLeft w:val="480"/>
          <w:marRight w:val="0"/>
          <w:marTop w:val="0"/>
          <w:marBottom w:val="0"/>
          <w:divBdr>
            <w:top w:val="none" w:sz="0" w:space="0" w:color="auto"/>
            <w:left w:val="none" w:sz="0" w:space="0" w:color="auto"/>
            <w:bottom w:val="none" w:sz="0" w:space="0" w:color="auto"/>
            <w:right w:val="none" w:sz="0" w:space="0" w:color="auto"/>
          </w:divBdr>
        </w:div>
        <w:div w:id="1137457832">
          <w:marLeft w:val="480"/>
          <w:marRight w:val="0"/>
          <w:marTop w:val="0"/>
          <w:marBottom w:val="0"/>
          <w:divBdr>
            <w:top w:val="none" w:sz="0" w:space="0" w:color="auto"/>
            <w:left w:val="none" w:sz="0" w:space="0" w:color="auto"/>
            <w:bottom w:val="none" w:sz="0" w:space="0" w:color="auto"/>
            <w:right w:val="none" w:sz="0" w:space="0" w:color="auto"/>
          </w:divBdr>
        </w:div>
        <w:div w:id="1173033436">
          <w:marLeft w:val="480"/>
          <w:marRight w:val="0"/>
          <w:marTop w:val="0"/>
          <w:marBottom w:val="0"/>
          <w:divBdr>
            <w:top w:val="none" w:sz="0" w:space="0" w:color="auto"/>
            <w:left w:val="none" w:sz="0" w:space="0" w:color="auto"/>
            <w:bottom w:val="none" w:sz="0" w:space="0" w:color="auto"/>
            <w:right w:val="none" w:sz="0" w:space="0" w:color="auto"/>
          </w:divBdr>
        </w:div>
        <w:div w:id="1215002540">
          <w:marLeft w:val="480"/>
          <w:marRight w:val="0"/>
          <w:marTop w:val="0"/>
          <w:marBottom w:val="0"/>
          <w:divBdr>
            <w:top w:val="none" w:sz="0" w:space="0" w:color="auto"/>
            <w:left w:val="none" w:sz="0" w:space="0" w:color="auto"/>
            <w:bottom w:val="none" w:sz="0" w:space="0" w:color="auto"/>
            <w:right w:val="none" w:sz="0" w:space="0" w:color="auto"/>
          </w:divBdr>
        </w:div>
        <w:div w:id="1240557586">
          <w:marLeft w:val="480"/>
          <w:marRight w:val="0"/>
          <w:marTop w:val="0"/>
          <w:marBottom w:val="0"/>
          <w:divBdr>
            <w:top w:val="none" w:sz="0" w:space="0" w:color="auto"/>
            <w:left w:val="none" w:sz="0" w:space="0" w:color="auto"/>
            <w:bottom w:val="none" w:sz="0" w:space="0" w:color="auto"/>
            <w:right w:val="none" w:sz="0" w:space="0" w:color="auto"/>
          </w:divBdr>
        </w:div>
        <w:div w:id="1273393540">
          <w:marLeft w:val="480"/>
          <w:marRight w:val="0"/>
          <w:marTop w:val="0"/>
          <w:marBottom w:val="0"/>
          <w:divBdr>
            <w:top w:val="none" w:sz="0" w:space="0" w:color="auto"/>
            <w:left w:val="none" w:sz="0" w:space="0" w:color="auto"/>
            <w:bottom w:val="none" w:sz="0" w:space="0" w:color="auto"/>
            <w:right w:val="none" w:sz="0" w:space="0" w:color="auto"/>
          </w:divBdr>
        </w:div>
        <w:div w:id="1326781861">
          <w:marLeft w:val="480"/>
          <w:marRight w:val="0"/>
          <w:marTop w:val="0"/>
          <w:marBottom w:val="0"/>
          <w:divBdr>
            <w:top w:val="none" w:sz="0" w:space="0" w:color="auto"/>
            <w:left w:val="none" w:sz="0" w:space="0" w:color="auto"/>
            <w:bottom w:val="none" w:sz="0" w:space="0" w:color="auto"/>
            <w:right w:val="none" w:sz="0" w:space="0" w:color="auto"/>
          </w:divBdr>
        </w:div>
        <w:div w:id="1348016830">
          <w:marLeft w:val="480"/>
          <w:marRight w:val="0"/>
          <w:marTop w:val="0"/>
          <w:marBottom w:val="0"/>
          <w:divBdr>
            <w:top w:val="none" w:sz="0" w:space="0" w:color="auto"/>
            <w:left w:val="none" w:sz="0" w:space="0" w:color="auto"/>
            <w:bottom w:val="none" w:sz="0" w:space="0" w:color="auto"/>
            <w:right w:val="none" w:sz="0" w:space="0" w:color="auto"/>
          </w:divBdr>
        </w:div>
        <w:div w:id="1491404405">
          <w:marLeft w:val="480"/>
          <w:marRight w:val="0"/>
          <w:marTop w:val="0"/>
          <w:marBottom w:val="0"/>
          <w:divBdr>
            <w:top w:val="none" w:sz="0" w:space="0" w:color="auto"/>
            <w:left w:val="none" w:sz="0" w:space="0" w:color="auto"/>
            <w:bottom w:val="none" w:sz="0" w:space="0" w:color="auto"/>
            <w:right w:val="none" w:sz="0" w:space="0" w:color="auto"/>
          </w:divBdr>
        </w:div>
        <w:div w:id="1498183016">
          <w:marLeft w:val="480"/>
          <w:marRight w:val="0"/>
          <w:marTop w:val="0"/>
          <w:marBottom w:val="0"/>
          <w:divBdr>
            <w:top w:val="none" w:sz="0" w:space="0" w:color="auto"/>
            <w:left w:val="none" w:sz="0" w:space="0" w:color="auto"/>
            <w:bottom w:val="none" w:sz="0" w:space="0" w:color="auto"/>
            <w:right w:val="none" w:sz="0" w:space="0" w:color="auto"/>
          </w:divBdr>
        </w:div>
        <w:div w:id="1718893218">
          <w:marLeft w:val="480"/>
          <w:marRight w:val="0"/>
          <w:marTop w:val="0"/>
          <w:marBottom w:val="0"/>
          <w:divBdr>
            <w:top w:val="none" w:sz="0" w:space="0" w:color="auto"/>
            <w:left w:val="none" w:sz="0" w:space="0" w:color="auto"/>
            <w:bottom w:val="none" w:sz="0" w:space="0" w:color="auto"/>
            <w:right w:val="none" w:sz="0" w:space="0" w:color="auto"/>
          </w:divBdr>
        </w:div>
        <w:div w:id="1728450737">
          <w:marLeft w:val="480"/>
          <w:marRight w:val="0"/>
          <w:marTop w:val="0"/>
          <w:marBottom w:val="0"/>
          <w:divBdr>
            <w:top w:val="none" w:sz="0" w:space="0" w:color="auto"/>
            <w:left w:val="none" w:sz="0" w:space="0" w:color="auto"/>
            <w:bottom w:val="none" w:sz="0" w:space="0" w:color="auto"/>
            <w:right w:val="none" w:sz="0" w:space="0" w:color="auto"/>
          </w:divBdr>
        </w:div>
        <w:div w:id="1802310066">
          <w:marLeft w:val="480"/>
          <w:marRight w:val="0"/>
          <w:marTop w:val="0"/>
          <w:marBottom w:val="0"/>
          <w:divBdr>
            <w:top w:val="none" w:sz="0" w:space="0" w:color="auto"/>
            <w:left w:val="none" w:sz="0" w:space="0" w:color="auto"/>
            <w:bottom w:val="none" w:sz="0" w:space="0" w:color="auto"/>
            <w:right w:val="none" w:sz="0" w:space="0" w:color="auto"/>
          </w:divBdr>
        </w:div>
        <w:div w:id="1811170377">
          <w:marLeft w:val="480"/>
          <w:marRight w:val="0"/>
          <w:marTop w:val="0"/>
          <w:marBottom w:val="0"/>
          <w:divBdr>
            <w:top w:val="none" w:sz="0" w:space="0" w:color="auto"/>
            <w:left w:val="none" w:sz="0" w:space="0" w:color="auto"/>
            <w:bottom w:val="none" w:sz="0" w:space="0" w:color="auto"/>
            <w:right w:val="none" w:sz="0" w:space="0" w:color="auto"/>
          </w:divBdr>
        </w:div>
        <w:div w:id="1820488764">
          <w:marLeft w:val="480"/>
          <w:marRight w:val="0"/>
          <w:marTop w:val="0"/>
          <w:marBottom w:val="0"/>
          <w:divBdr>
            <w:top w:val="none" w:sz="0" w:space="0" w:color="auto"/>
            <w:left w:val="none" w:sz="0" w:space="0" w:color="auto"/>
            <w:bottom w:val="none" w:sz="0" w:space="0" w:color="auto"/>
            <w:right w:val="none" w:sz="0" w:space="0" w:color="auto"/>
          </w:divBdr>
        </w:div>
        <w:div w:id="2020617792">
          <w:marLeft w:val="480"/>
          <w:marRight w:val="0"/>
          <w:marTop w:val="0"/>
          <w:marBottom w:val="0"/>
          <w:divBdr>
            <w:top w:val="none" w:sz="0" w:space="0" w:color="auto"/>
            <w:left w:val="none" w:sz="0" w:space="0" w:color="auto"/>
            <w:bottom w:val="none" w:sz="0" w:space="0" w:color="auto"/>
            <w:right w:val="none" w:sz="0" w:space="0" w:color="auto"/>
          </w:divBdr>
        </w:div>
        <w:div w:id="2053190288">
          <w:marLeft w:val="480"/>
          <w:marRight w:val="0"/>
          <w:marTop w:val="0"/>
          <w:marBottom w:val="0"/>
          <w:divBdr>
            <w:top w:val="none" w:sz="0" w:space="0" w:color="auto"/>
            <w:left w:val="none" w:sz="0" w:space="0" w:color="auto"/>
            <w:bottom w:val="none" w:sz="0" w:space="0" w:color="auto"/>
            <w:right w:val="none" w:sz="0" w:space="0" w:color="auto"/>
          </w:divBdr>
        </w:div>
        <w:div w:id="2134907197">
          <w:marLeft w:val="480"/>
          <w:marRight w:val="0"/>
          <w:marTop w:val="0"/>
          <w:marBottom w:val="0"/>
          <w:divBdr>
            <w:top w:val="none" w:sz="0" w:space="0" w:color="auto"/>
            <w:left w:val="none" w:sz="0" w:space="0" w:color="auto"/>
            <w:bottom w:val="none" w:sz="0" w:space="0" w:color="auto"/>
            <w:right w:val="none" w:sz="0" w:space="0" w:color="auto"/>
          </w:divBdr>
        </w:div>
      </w:divsChild>
    </w:div>
    <w:div w:id="489096484">
      <w:bodyDiv w:val="1"/>
      <w:marLeft w:val="0"/>
      <w:marRight w:val="0"/>
      <w:marTop w:val="0"/>
      <w:marBottom w:val="0"/>
      <w:divBdr>
        <w:top w:val="none" w:sz="0" w:space="0" w:color="auto"/>
        <w:left w:val="none" w:sz="0" w:space="0" w:color="auto"/>
        <w:bottom w:val="none" w:sz="0" w:space="0" w:color="auto"/>
        <w:right w:val="none" w:sz="0" w:space="0" w:color="auto"/>
      </w:divBdr>
    </w:div>
    <w:div w:id="489758482">
      <w:bodyDiv w:val="1"/>
      <w:marLeft w:val="0"/>
      <w:marRight w:val="0"/>
      <w:marTop w:val="0"/>
      <w:marBottom w:val="0"/>
      <w:divBdr>
        <w:top w:val="none" w:sz="0" w:space="0" w:color="auto"/>
        <w:left w:val="none" w:sz="0" w:space="0" w:color="auto"/>
        <w:bottom w:val="none" w:sz="0" w:space="0" w:color="auto"/>
        <w:right w:val="none" w:sz="0" w:space="0" w:color="auto"/>
      </w:divBdr>
    </w:div>
    <w:div w:id="491147288">
      <w:bodyDiv w:val="1"/>
      <w:marLeft w:val="0"/>
      <w:marRight w:val="0"/>
      <w:marTop w:val="0"/>
      <w:marBottom w:val="0"/>
      <w:divBdr>
        <w:top w:val="none" w:sz="0" w:space="0" w:color="auto"/>
        <w:left w:val="none" w:sz="0" w:space="0" w:color="auto"/>
        <w:bottom w:val="none" w:sz="0" w:space="0" w:color="auto"/>
        <w:right w:val="none" w:sz="0" w:space="0" w:color="auto"/>
      </w:divBdr>
    </w:div>
    <w:div w:id="491214378">
      <w:bodyDiv w:val="1"/>
      <w:marLeft w:val="0"/>
      <w:marRight w:val="0"/>
      <w:marTop w:val="0"/>
      <w:marBottom w:val="0"/>
      <w:divBdr>
        <w:top w:val="none" w:sz="0" w:space="0" w:color="auto"/>
        <w:left w:val="none" w:sz="0" w:space="0" w:color="auto"/>
        <w:bottom w:val="none" w:sz="0" w:space="0" w:color="auto"/>
        <w:right w:val="none" w:sz="0" w:space="0" w:color="auto"/>
      </w:divBdr>
    </w:div>
    <w:div w:id="491455132">
      <w:bodyDiv w:val="1"/>
      <w:marLeft w:val="0"/>
      <w:marRight w:val="0"/>
      <w:marTop w:val="0"/>
      <w:marBottom w:val="0"/>
      <w:divBdr>
        <w:top w:val="none" w:sz="0" w:space="0" w:color="auto"/>
        <w:left w:val="none" w:sz="0" w:space="0" w:color="auto"/>
        <w:bottom w:val="none" w:sz="0" w:space="0" w:color="auto"/>
        <w:right w:val="none" w:sz="0" w:space="0" w:color="auto"/>
      </w:divBdr>
    </w:div>
    <w:div w:id="491529540">
      <w:bodyDiv w:val="1"/>
      <w:marLeft w:val="0"/>
      <w:marRight w:val="0"/>
      <w:marTop w:val="0"/>
      <w:marBottom w:val="0"/>
      <w:divBdr>
        <w:top w:val="none" w:sz="0" w:space="0" w:color="auto"/>
        <w:left w:val="none" w:sz="0" w:space="0" w:color="auto"/>
        <w:bottom w:val="none" w:sz="0" w:space="0" w:color="auto"/>
        <w:right w:val="none" w:sz="0" w:space="0" w:color="auto"/>
      </w:divBdr>
    </w:div>
    <w:div w:id="491721495">
      <w:bodyDiv w:val="1"/>
      <w:marLeft w:val="0"/>
      <w:marRight w:val="0"/>
      <w:marTop w:val="0"/>
      <w:marBottom w:val="0"/>
      <w:divBdr>
        <w:top w:val="none" w:sz="0" w:space="0" w:color="auto"/>
        <w:left w:val="none" w:sz="0" w:space="0" w:color="auto"/>
        <w:bottom w:val="none" w:sz="0" w:space="0" w:color="auto"/>
        <w:right w:val="none" w:sz="0" w:space="0" w:color="auto"/>
      </w:divBdr>
    </w:div>
    <w:div w:id="491945242">
      <w:bodyDiv w:val="1"/>
      <w:marLeft w:val="0"/>
      <w:marRight w:val="0"/>
      <w:marTop w:val="0"/>
      <w:marBottom w:val="0"/>
      <w:divBdr>
        <w:top w:val="none" w:sz="0" w:space="0" w:color="auto"/>
        <w:left w:val="none" w:sz="0" w:space="0" w:color="auto"/>
        <w:bottom w:val="none" w:sz="0" w:space="0" w:color="auto"/>
        <w:right w:val="none" w:sz="0" w:space="0" w:color="auto"/>
      </w:divBdr>
    </w:div>
    <w:div w:id="493180606">
      <w:bodyDiv w:val="1"/>
      <w:marLeft w:val="0"/>
      <w:marRight w:val="0"/>
      <w:marTop w:val="0"/>
      <w:marBottom w:val="0"/>
      <w:divBdr>
        <w:top w:val="none" w:sz="0" w:space="0" w:color="auto"/>
        <w:left w:val="none" w:sz="0" w:space="0" w:color="auto"/>
        <w:bottom w:val="none" w:sz="0" w:space="0" w:color="auto"/>
        <w:right w:val="none" w:sz="0" w:space="0" w:color="auto"/>
      </w:divBdr>
    </w:div>
    <w:div w:id="493647254">
      <w:bodyDiv w:val="1"/>
      <w:marLeft w:val="0"/>
      <w:marRight w:val="0"/>
      <w:marTop w:val="0"/>
      <w:marBottom w:val="0"/>
      <w:divBdr>
        <w:top w:val="none" w:sz="0" w:space="0" w:color="auto"/>
        <w:left w:val="none" w:sz="0" w:space="0" w:color="auto"/>
        <w:bottom w:val="none" w:sz="0" w:space="0" w:color="auto"/>
        <w:right w:val="none" w:sz="0" w:space="0" w:color="auto"/>
      </w:divBdr>
    </w:div>
    <w:div w:id="493687755">
      <w:bodyDiv w:val="1"/>
      <w:marLeft w:val="0"/>
      <w:marRight w:val="0"/>
      <w:marTop w:val="0"/>
      <w:marBottom w:val="0"/>
      <w:divBdr>
        <w:top w:val="none" w:sz="0" w:space="0" w:color="auto"/>
        <w:left w:val="none" w:sz="0" w:space="0" w:color="auto"/>
        <w:bottom w:val="none" w:sz="0" w:space="0" w:color="auto"/>
        <w:right w:val="none" w:sz="0" w:space="0" w:color="auto"/>
      </w:divBdr>
    </w:div>
    <w:div w:id="493879538">
      <w:bodyDiv w:val="1"/>
      <w:marLeft w:val="0"/>
      <w:marRight w:val="0"/>
      <w:marTop w:val="0"/>
      <w:marBottom w:val="0"/>
      <w:divBdr>
        <w:top w:val="none" w:sz="0" w:space="0" w:color="auto"/>
        <w:left w:val="none" w:sz="0" w:space="0" w:color="auto"/>
        <w:bottom w:val="none" w:sz="0" w:space="0" w:color="auto"/>
        <w:right w:val="none" w:sz="0" w:space="0" w:color="auto"/>
      </w:divBdr>
    </w:div>
    <w:div w:id="494104234">
      <w:bodyDiv w:val="1"/>
      <w:marLeft w:val="0"/>
      <w:marRight w:val="0"/>
      <w:marTop w:val="0"/>
      <w:marBottom w:val="0"/>
      <w:divBdr>
        <w:top w:val="none" w:sz="0" w:space="0" w:color="auto"/>
        <w:left w:val="none" w:sz="0" w:space="0" w:color="auto"/>
        <w:bottom w:val="none" w:sz="0" w:space="0" w:color="auto"/>
        <w:right w:val="none" w:sz="0" w:space="0" w:color="auto"/>
      </w:divBdr>
    </w:div>
    <w:div w:id="494346091">
      <w:bodyDiv w:val="1"/>
      <w:marLeft w:val="0"/>
      <w:marRight w:val="0"/>
      <w:marTop w:val="0"/>
      <w:marBottom w:val="0"/>
      <w:divBdr>
        <w:top w:val="none" w:sz="0" w:space="0" w:color="auto"/>
        <w:left w:val="none" w:sz="0" w:space="0" w:color="auto"/>
        <w:bottom w:val="none" w:sz="0" w:space="0" w:color="auto"/>
        <w:right w:val="none" w:sz="0" w:space="0" w:color="auto"/>
      </w:divBdr>
    </w:div>
    <w:div w:id="494419651">
      <w:bodyDiv w:val="1"/>
      <w:marLeft w:val="0"/>
      <w:marRight w:val="0"/>
      <w:marTop w:val="0"/>
      <w:marBottom w:val="0"/>
      <w:divBdr>
        <w:top w:val="none" w:sz="0" w:space="0" w:color="auto"/>
        <w:left w:val="none" w:sz="0" w:space="0" w:color="auto"/>
        <w:bottom w:val="none" w:sz="0" w:space="0" w:color="auto"/>
        <w:right w:val="none" w:sz="0" w:space="0" w:color="auto"/>
      </w:divBdr>
    </w:div>
    <w:div w:id="494421166">
      <w:bodyDiv w:val="1"/>
      <w:marLeft w:val="0"/>
      <w:marRight w:val="0"/>
      <w:marTop w:val="0"/>
      <w:marBottom w:val="0"/>
      <w:divBdr>
        <w:top w:val="none" w:sz="0" w:space="0" w:color="auto"/>
        <w:left w:val="none" w:sz="0" w:space="0" w:color="auto"/>
        <w:bottom w:val="none" w:sz="0" w:space="0" w:color="auto"/>
        <w:right w:val="none" w:sz="0" w:space="0" w:color="auto"/>
      </w:divBdr>
    </w:div>
    <w:div w:id="494565712">
      <w:bodyDiv w:val="1"/>
      <w:marLeft w:val="0"/>
      <w:marRight w:val="0"/>
      <w:marTop w:val="0"/>
      <w:marBottom w:val="0"/>
      <w:divBdr>
        <w:top w:val="none" w:sz="0" w:space="0" w:color="auto"/>
        <w:left w:val="none" w:sz="0" w:space="0" w:color="auto"/>
        <w:bottom w:val="none" w:sz="0" w:space="0" w:color="auto"/>
        <w:right w:val="none" w:sz="0" w:space="0" w:color="auto"/>
      </w:divBdr>
    </w:div>
    <w:div w:id="495611907">
      <w:bodyDiv w:val="1"/>
      <w:marLeft w:val="0"/>
      <w:marRight w:val="0"/>
      <w:marTop w:val="0"/>
      <w:marBottom w:val="0"/>
      <w:divBdr>
        <w:top w:val="none" w:sz="0" w:space="0" w:color="auto"/>
        <w:left w:val="none" w:sz="0" w:space="0" w:color="auto"/>
        <w:bottom w:val="none" w:sz="0" w:space="0" w:color="auto"/>
        <w:right w:val="none" w:sz="0" w:space="0" w:color="auto"/>
      </w:divBdr>
    </w:div>
    <w:div w:id="495731920">
      <w:bodyDiv w:val="1"/>
      <w:marLeft w:val="0"/>
      <w:marRight w:val="0"/>
      <w:marTop w:val="0"/>
      <w:marBottom w:val="0"/>
      <w:divBdr>
        <w:top w:val="none" w:sz="0" w:space="0" w:color="auto"/>
        <w:left w:val="none" w:sz="0" w:space="0" w:color="auto"/>
        <w:bottom w:val="none" w:sz="0" w:space="0" w:color="auto"/>
        <w:right w:val="none" w:sz="0" w:space="0" w:color="auto"/>
      </w:divBdr>
    </w:div>
    <w:div w:id="496580762">
      <w:bodyDiv w:val="1"/>
      <w:marLeft w:val="0"/>
      <w:marRight w:val="0"/>
      <w:marTop w:val="0"/>
      <w:marBottom w:val="0"/>
      <w:divBdr>
        <w:top w:val="none" w:sz="0" w:space="0" w:color="auto"/>
        <w:left w:val="none" w:sz="0" w:space="0" w:color="auto"/>
        <w:bottom w:val="none" w:sz="0" w:space="0" w:color="auto"/>
        <w:right w:val="none" w:sz="0" w:space="0" w:color="auto"/>
      </w:divBdr>
    </w:div>
    <w:div w:id="496651189">
      <w:bodyDiv w:val="1"/>
      <w:marLeft w:val="0"/>
      <w:marRight w:val="0"/>
      <w:marTop w:val="0"/>
      <w:marBottom w:val="0"/>
      <w:divBdr>
        <w:top w:val="none" w:sz="0" w:space="0" w:color="auto"/>
        <w:left w:val="none" w:sz="0" w:space="0" w:color="auto"/>
        <w:bottom w:val="none" w:sz="0" w:space="0" w:color="auto"/>
        <w:right w:val="none" w:sz="0" w:space="0" w:color="auto"/>
      </w:divBdr>
    </w:div>
    <w:div w:id="496698258">
      <w:bodyDiv w:val="1"/>
      <w:marLeft w:val="0"/>
      <w:marRight w:val="0"/>
      <w:marTop w:val="0"/>
      <w:marBottom w:val="0"/>
      <w:divBdr>
        <w:top w:val="none" w:sz="0" w:space="0" w:color="auto"/>
        <w:left w:val="none" w:sz="0" w:space="0" w:color="auto"/>
        <w:bottom w:val="none" w:sz="0" w:space="0" w:color="auto"/>
        <w:right w:val="none" w:sz="0" w:space="0" w:color="auto"/>
      </w:divBdr>
    </w:div>
    <w:div w:id="497577342">
      <w:bodyDiv w:val="1"/>
      <w:marLeft w:val="0"/>
      <w:marRight w:val="0"/>
      <w:marTop w:val="0"/>
      <w:marBottom w:val="0"/>
      <w:divBdr>
        <w:top w:val="none" w:sz="0" w:space="0" w:color="auto"/>
        <w:left w:val="none" w:sz="0" w:space="0" w:color="auto"/>
        <w:bottom w:val="none" w:sz="0" w:space="0" w:color="auto"/>
        <w:right w:val="none" w:sz="0" w:space="0" w:color="auto"/>
      </w:divBdr>
    </w:div>
    <w:div w:id="498156112">
      <w:bodyDiv w:val="1"/>
      <w:marLeft w:val="0"/>
      <w:marRight w:val="0"/>
      <w:marTop w:val="0"/>
      <w:marBottom w:val="0"/>
      <w:divBdr>
        <w:top w:val="none" w:sz="0" w:space="0" w:color="auto"/>
        <w:left w:val="none" w:sz="0" w:space="0" w:color="auto"/>
        <w:bottom w:val="none" w:sz="0" w:space="0" w:color="auto"/>
        <w:right w:val="none" w:sz="0" w:space="0" w:color="auto"/>
      </w:divBdr>
    </w:div>
    <w:div w:id="499539041">
      <w:bodyDiv w:val="1"/>
      <w:marLeft w:val="0"/>
      <w:marRight w:val="0"/>
      <w:marTop w:val="0"/>
      <w:marBottom w:val="0"/>
      <w:divBdr>
        <w:top w:val="none" w:sz="0" w:space="0" w:color="auto"/>
        <w:left w:val="none" w:sz="0" w:space="0" w:color="auto"/>
        <w:bottom w:val="none" w:sz="0" w:space="0" w:color="auto"/>
        <w:right w:val="none" w:sz="0" w:space="0" w:color="auto"/>
      </w:divBdr>
    </w:div>
    <w:div w:id="499589699">
      <w:bodyDiv w:val="1"/>
      <w:marLeft w:val="0"/>
      <w:marRight w:val="0"/>
      <w:marTop w:val="0"/>
      <w:marBottom w:val="0"/>
      <w:divBdr>
        <w:top w:val="none" w:sz="0" w:space="0" w:color="auto"/>
        <w:left w:val="none" w:sz="0" w:space="0" w:color="auto"/>
        <w:bottom w:val="none" w:sz="0" w:space="0" w:color="auto"/>
        <w:right w:val="none" w:sz="0" w:space="0" w:color="auto"/>
      </w:divBdr>
    </w:div>
    <w:div w:id="500051285">
      <w:bodyDiv w:val="1"/>
      <w:marLeft w:val="0"/>
      <w:marRight w:val="0"/>
      <w:marTop w:val="0"/>
      <w:marBottom w:val="0"/>
      <w:divBdr>
        <w:top w:val="none" w:sz="0" w:space="0" w:color="auto"/>
        <w:left w:val="none" w:sz="0" w:space="0" w:color="auto"/>
        <w:bottom w:val="none" w:sz="0" w:space="0" w:color="auto"/>
        <w:right w:val="none" w:sz="0" w:space="0" w:color="auto"/>
      </w:divBdr>
    </w:div>
    <w:div w:id="501509809">
      <w:bodyDiv w:val="1"/>
      <w:marLeft w:val="0"/>
      <w:marRight w:val="0"/>
      <w:marTop w:val="0"/>
      <w:marBottom w:val="0"/>
      <w:divBdr>
        <w:top w:val="none" w:sz="0" w:space="0" w:color="auto"/>
        <w:left w:val="none" w:sz="0" w:space="0" w:color="auto"/>
        <w:bottom w:val="none" w:sz="0" w:space="0" w:color="auto"/>
        <w:right w:val="none" w:sz="0" w:space="0" w:color="auto"/>
      </w:divBdr>
    </w:div>
    <w:div w:id="501702899">
      <w:bodyDiv w:val="1"/>
      <w:marLeft w:val="0"/>
      <w:marRight w:val="0"/>
      <w:marTop w:val="0"/>
      <w:marBottom w:val="0"/>
      <w:divBdr>
        <w:top w:val="none" w:sz="0" w:space="0" w:color="auto"/>
        <w:left w:val="none" w:sz="0" w:space="0" w:color="auto"/>
        <w:bottom w:val="none" w:sz="0" w:space="0" w:color="auto"/>
        <w:right w:val="none" w:sz="0" w:space="0" w:color="auto"/>
      </w:divBdr>
    </w:div>
    <w:div w:id="502167618">
      <w:bodyDiv w:val="1"/>
      <w:marLeft w:val="0"/>
      <w:marRight w:val="0"/>
      <w:marTop w:val="0"/>
      <w:marBottom w:val="0"/>
      <w:divBdr>
        <w:top w:val="none" w:sz="0" w:space="0" w:color="auto"/>
        <w:left w:val="none" w:sz="0" w:space="0" w:color="auto"/>
        <w:bottom w:val="none" w:sz="0" w:space="0" w:color="auto"/>
        <w:right w:val="none" w:sz="0" w:space="0" w:color="auto"/>
      </w:divBdr>
    </w:div>
    <w:div w:id="503008388">
      <w:bodyDiv w:val="1"/>
      <w:marLeft w:val="0"/>
      <w:marRight w:val="0"/>
      <w:marTop w:val="0"/>
      <w:marBottom w:val="0"/>
      <w:divBdr>
        <w:top w:val="none" w:sz="0" w:space="0" w:color="auto"/>
        <w:left w:val="none" w:sz="0" w:space="0" w:color="auto"/>
        <w:bottom w:val="none" w:sz="0" w:space="0" w:color="auto"/>
        <w:right w:val="none" w:sz="0" w:space="0" w:color="auto"/>
      </w:divBdr>
    </w:div>
    <w:div w:id="503712178">
      <w:bodyDiv w:val="1"/>
      <w:marLeft w:val="0"/>
      <w:marRight w:val="0"/>
      <w:marTop w:val="0"/>
      <w:marBottom w:val="0"/>
      <w:divBdr>
        <w:top w:val="none" w:sz="0" w:space="0" w:color="auto"/>
        <w:left w:val="none" w:sz="0" w:space="0" w:color="auto"/>
        <w:bottom w:val="none" w:sz="0" w:space="0" w:color="auto"/>
        <w:right w:val="none" w:sz="0" w:space="0" w:color="auto"/>
      </w:divBdr>
    </w:div>
    <w:div w:id="503906620">
      <w:bodyDiv w:val="1"/>
      <w:marLeft w:val="0"/>
      <w:marRight w:val="0"/>
      <w:marTop w:val="0"/>
      <w:marBottom w:val="0"/>
      <w:divBdr>
        <w:top w:val="none" w:sz="0" w:space="0" w:color="auto"/>
        <w:left w:val="none" w:sz="0" w:space="0" w:color="auto"/>
        <w:bottom w:val="none" w:sz="0" w:space="0" w:color="auto"/>
        <w:right w:val="none" w:sz="0" w:space="0" w:color="auto"/>
      </w:divBdr>
    </w:div>
    <w:div w:id="503976424">
      <w:bodyDiv w:val="1"/>
      <w:marLeft w:val="0"/>
      <w:marRight w:val="0"/>
      <w:marTop w:val="0"/>
      <w:marBottom w:val="0"/>
      <w:divBdr>
        <w:top w:val="none" w:sz="0" w:space="0" w:color="auto"/>
        <w:left w:val="none" w:sz="0" w:space="0" w:color="auto"/>
        <w:bottom w:val="none" w:sz="0" w:space="0" w:color="auto"/>
        <w:right w:val="none" w:sz="0" w:space="0" w:color="auto"/>
      </w:divBdr>
    </w:div>
    <w:div w:id="504436427">
      <w:bodyDiv w:val="1"/>
      <w:marLeft w:val="0"/>
      <w:marRight w:val="0"/>
      <w:marTop w:val="0"/>
      <w:marBottom w:val="0"/>
      <w:divBdr>
        <w:top w:val="none" w:sz="0" w:space="0" w:color="auto"/>
        <w:left w:val="none" w:sz="0" w:space="0" w:color="auto"/>
        <w:bottom w:val="none" w:sz="0" w:space="0" w:color="auto"/>
        <w:right w:val="none" w:sz="0" w:space="0" w:color="auto"/>
      </w:divBdr>
    </w:div>
    <w:div w:id="504785008">
      <w:bodyDiv w:val="1"/>
      <w:marLeft w:val="0"/>
      <w:marRight w:val="0"/>
      <w:marTop w:val="0"/>
      <w:marBottom w:val="0"/>
      <w:divBdr>
        <w:top w:val="none" w:sz="0" w:space="0" w:color="auto"/>
        <w:left w:val="none" w:sz="0" w:space="0" w:color="auto"/>
        <w:bottom w:val="none" w:sz="0" w:space="0" w:color="auto"/>
        <w:right w:val="none" w:sz="0" w:space="0" w:color="auto"/>
      </w:divBdr>
    </w:div>
    <w:div w:id="504826700">
      <w:bodyDiv w:val="1"/>
      <w:marLeft w:val="0"/>
      <w:marRight w:val="0"/>
      <w:marTop w:val="0"/>
      <w:marBottom w:val="0"/>
      <w:divBdr>
        <w:top w:val="none" w:sz="0" w:space="0" w:color="auto"/>
        <w:left w:val="none" w:sz="0" w:space="0" w:color="auto"/>
        <w:bottom w:val="none" w:sz="0" w:space="0" w:color="auto"/>
        <w:right w:val="none" w:sz="0" w:space="0" w:color="auto"/>
      </w:divBdr>
    </w:div>
    <w:div w:id="505755889">
      <w:bodyDiv w:val="1"/>
      <w:marLeft w:val="0"/>
      <w:marRight w:val="0"/>
      <w:marTop w:val="0"/>
      <w:marBottom w:val="0"/>
      <w:divBdr>
        <w:top w:val="none" w:sz="0" w:space="0" w:color="auto"/>
        <w:left w:val="none" w:sz="0" w:space="0" w:color="auto"/>
        <w:bottom w:val="none" w:sz="0" w:space="0" w:color="auto"/>
        <w:right w:val="none" w:sz="0" w:space="0" w:color="auto"/>
      </w:divBdr>
    </w:div>
    <w:div w:id="506094973">
      <w:bodyDiv w:val="1"/>
      <w:marLeft w:val="0"/>
      <w:marRight w:val="0"/>
      <w:marTop w:val="0"/>
      <w:marBottom w:val="0"/>
      <w:divBdr>
        <w:top w:val="none" w:sz="0" w:space="0" w:color="auto"/>
        <w:left w:val="none" w:sz="0" w:space="0" w:color="auto"/>
        <w:bottom w:val="none" w:sz="0" w:space="0" w:color="auto"/>
        <w:right w:val="none" w:sz="0" w:space="0" w:color="auto"/>
      </w:divBdr>
    </w:div>
    <w:div w:id="506208875">
      <w:bodyDiv w:val="1"/>
      <w:marLeft w:val="0"/>
      <w:marRight w:val="0"/>
      <w:marTop w:val="0"/>
      <w:marBottom w:val="0"/>
      <w:divBdr>
        <w:top w:val="none" w:sz="0" w:space="0" w:color="auto"/>
        <w:left w:val="none" w:sz="0" w:space="0" w:color="auto"/>
        <w:bottom w:val="none" w:sz="0" w:space="0" w:color="auto"/>
        <w:right w:val="none" w:sz="0" w:space="0" w:color="auto"/>
      </w:divBdr>
    </w:div>
    <w:div w:id="507331421">
      <w:bodyDiv w:val="1"/>
      <w:marLeft w:val="0"/>
      <w:marRight w:val="0"/>
      <w:marTop w:val="0"/>
      <w:marBottom w:val="0"/>
      <w:divBdr>
        <w:top w:val="none" w:sz="0" w:space="0" w:color="auto"/>
        <w:left w:val="none" w:sz="0" w:space="0" w:color="auto"/>
        <w:bottom w:val="none" w:sz="0" w:space="0" w:color="auto"/>
        <w:right w:val="none" w:sz="0" w:space="0" w:color="auto"/>
      </w:divBdr>
    </w:div>
    <w:div w:id="507523073">
      <w:bodyDiv w:val="1"/>
      <w:marLeft w:val="0"/>
      <w:marRight w:val="0"/>
      <w:marTop w:val="0"/>
      <w:marBottom w:val="0"/>
      <w:divBdr>
        <w:top w:val="none" w:sz="0" w:space="0" w:color="auto"/>
        <w:left w:val="none" w:sz="0" w:space="0" w:color="auto"/>
        <w:bottom w:val="none" w:sz="0" w:space="0" w:color="auto"/>
        <w:right w:val="none" w:sz="0" w:space="0" w:color="auto"/>
      </w:divBdr>
    </w:div>
    <w:div w:id="508058293">
      <w:bodyDiv w:val="1"/>
      <w:marLeft w:val="0"/>
      <w:marRight w:val="0"/>
      <w:marTop w:val="0"/>
      <w:marBottom w:val="0"/>
      <w:divBdr>
        <w:top w:val="none" w:sz="0" w:space="0" w:color="auto"/>
        <w:left w:val="none" w:sz="0" w:space="0" w:color="auto"/>
        <w:bottom w:val="none" w:sz="0" w:space="0" w:color="auto"/>
        <w:right w:val="none" w:sz="0" w:space="0" w:color="auto"/>
      </w:divBdr>
    </w:div>
    <w:div w:id="509875345">
      <w:bodyDiv w:val="1"/>
      <w:marLeft w:val="0"/>
      <w:marRight w:val="0"/>
      <w:marTop w:val="0"/>
      <w:marBottom w:val="0"/>
      <w:divBdr>
        <w:top w:val="none" w:sz="0" w:space="0" w:color="auto"/>
        <w:left w:val="none" w:sz="0" w:space="0" w:color="auto"/>
        <w:bottom w:val="none" w:sz="0" w:space="0" w:color="auto"/>
        <w:right w:val="none" w:sz="0" w:space="0" w:color="auto"/>
      </w:divBdr>
    </w:div>
    <w:div w:id="510411646">
      <w:bodyDiv w:val="1"/>
      <w:marLeft w:val="0"/>
      <w:marRight w:val="0"/>
      <w:marTop w:val="0"/>
      <w:marBottom w:val="0"/>
      <w:divBdr>
        <w:top w:val="none" w:sz="0" w:space="0" w:color="auto"/>
        <w:left w:val="none" w:sz="0" w:space="0" w:color="auto"/>
        <w:bottom w:val="none" w:sz="0" w:space="0" w:color="auto"/>
        <w:right w:val="none" w:sz="0" w:space="0" w:color="auto"/>
      </w:divBdr>
    </w:div>
    <w:div w:id="511379392">
      <w:bodyDiv w:val="1"/>
      <w:marLeft w:val="0"/>
      <w:marRight w:val="0"/>
      <w:marTop w:val="0"/>
      <w:marBottom w:val="0"/>
      <w:divBdr>
        <w:top w:val="none" w:sz="0" w:space="0" w:color="auto"/>
        <w:left w:val="none" w:sz="0" w:space="0" w:color="auto"/>
        <w:bottom w:val="none" w:sz="0" w:space="0" w:color="auto"/>
        <w:right w:val="none" w:sz="0" w:space="0" w:color="auto"/>
      </w:divBdr>
    </w:div>
    <w:div w:id="511646200">
      <w:bodyDiv w:val="1"/>
      <w:marLeft w:val="0"/>
      <w:marRight w:val="0"/>
      <w:marTop w:val="0"/>
      <w:marBottom w:val="0"/>
      <w:divBdr>
        <w:top w:val="none" w:sz="0" w:space="0" w:color="auto"/>
        <w:left w:val="none" w:sz="0" w:space="0" w:color="auto"/>
        <w:bottom w:val="none" w:sz="0" w:space="0" w:color="auto"/>
        <w:right w:val="none" w:sz="0" w:space="0" w:color="auto"/>
      </w:divBdr>
    </w:div>
    <w:div w:id="512231497">
      <w:bodyDiv w:val="1"/>
      <w:marLeft w:val="0"/>
      <w:marRight w:val="0"/>
      <w:marTop w:val="0"/>
      <w:marBottom w:val="0"/>
      <w:divBdr>
        <w:top w:val="none" w:sz="0" w:space="0" w:color="auto"/>
        <w:left w:val="none" w:sz="0" w:space="0" w:color="auto"/>
        <w:bottom w:val="none" w:sz="0" w:space="0" w:color="auto"/>
        <w:right w:val="none" w:sz="0" w:space="0" w:color="auto"/>
      </w:divBdr>
    </w:div>
    <w:div w:id="512451903">
      <w:bodyDiv w:val="1"/>
      <w:marLeft w:val="0"/>
      <w:marRight w:val="0"/>
      <w:marTop w:val="0"/>
      <w:marBottom w:val="0"/>
      <w:divBdr>
        <w:top w:val="none" w:sz="0" w:space="0" w:color="auto"/>
        <w:left w:val="none" w:sz="0" w:space="0" w:color="auto"/>
        <w:bottom w:val="none" w:sz="0" w:space="0" w:color="auto"/>
        <w:right w:val="none" w:sz="0" w:space="0" w:color="auto"/>
      </w:divBdr>
    </w:div>
    <w:div w:id="512568865">
      <w:bodyDiv w:val="1"/>
      <w:marLeft w:val="0"/>
      <w:marRight w:val="0"/>
      <w:marTop w:val="0"/>
      <w:marBottom w:val="0"/>
      <w:divBdr>
        <w:top w:val="none" w:sz="0" w:space="0" w:color="auto"/>
        <w:left w:val="none" w:sz="0" w:space="0" w:color="auto"/>
        <w:bottom w:val="none" w:sz="0" w:space="0" w:color="auto"/>
        <w:right w:val="none" w:sz="0" w:space="0" w:color="auto"/>
      </w:divBdr>
    </w:div>
    <w:div w:id="513421467">
      <w:bodyDiv w:val="1"/>
      <w:marLeft w:val="0"/>
      <w:marRight w:val="0"/>
      <w:marTop w:val="0"/>
      <w:marBottom w:val="0"/>
      <w:divBdr>
        <w:top w:val="none" w:sz="0" w:space="0" w:color="auto"/>
        <w:left w:val="none" w:sz="0" w:space="0" w:color="auto"/>
        <w:bottom w:val="none" w:sz="0" w:space="0" w:color="auto"/>
        <w:right w:val="none" w:sz="0" w:space="0" w:color="auto"/>
      </w:divBdr>
    </w:div>
    <w:div w:id="513423690">
      <w:bodyDiv w:val="1"/>
      <w:marLeft w:val="0"/>
      <w:marRight w:val="0"/>
      <w:marTop w:val="0"/>
      <w:marBottom w:val="0"/>
      <w:divBdr>
        <w:top w:val="none" w:sz="0" w:space="0" w:color="auto"/>
        <w:left w:val="none" w:sz="0" w:space="0" w:color="auto"/>
        <w:bottom w:val="none" w:sz="0" w:space="0" w:color="auto"/>
        <w:right w:val="none" w:sz="0" w:space="0" w:color="auto"/>
      </w:divBdr>
    </w:div>
    <w:div w:id="513810910">
      <w:bodyDiv w:val="1"/>
      <w:marLeft w:val="0"/>
      <w:marRight w:val="0"/>
      <w:marTop w:val="0"/>
      <w:marBottom w:val="0"/>
      <w:divBdr>
        <w:top w:val="none" w:sz="0" w:space="0" w:color="auto"/>
        <w:left w:val="none" w:sz="0" w:space="0" w:color="auto"/>
        <w:bottom w:val="none" w:sz="0" w:space="0" w:color="auto"/>
        <w:right w:val="none" w:sz="0" w:space="0" w:color="auto"/>
      </w:divBdr>
    </w:div>
    <w:div w:id="513961367">
      <w:bodyDiv w:val="1"/>
      <w:marLeft w:val="0"/>
      <w:marRight w:val="0"/>
      <w:marTop w:val="0"/>
      <w:marBottom w:val="0"/>
      <w:divBdr>
        <w:top w:val="none" w:sz="0" w:space="0" w:color="auto"/>
        <w:left w:val="none" w:sz="0" w:space="0" w:color="auto"/>
        <w:bottom w:val="none" w:sz="0" w:space="0" w:color="auto"/>
        <w:right w:val="none" w:sz="0" w:space="0" w:color="auto"/>
      </w:divBdr>
    </w:div>
    <w:div w:id="514198069">
      <w:bodyDiv w:val="1"/>
      <w:marLeft w:val="0"/>
      <w:marRight w:val="0"/>
      <w:marTop w:val="0"/>
      <w:marBottom w:val="0"/>
      <w:divBdr>
        <w:top w:val="none" w:sz="0" w:space="0" w:color="auto"/>
        <w:left w:val="none" w:sz="0" w:space="0" w:color="auto"/>
        <w:bottom w:val="none" w:sz="0" w:space="0" w:color="auto"/>
        <w:right w:val="none" w:sz="0" w:space="0" w:color="auto"/>
      </w:divBdr>
    </w:div>
    <w:div w:id="514538888">
      <w:bodyDiv w:val="1"/>
      <w:marLeft w:val="0"/>
      <w:marRight w:val="0"/>
      <w:marTop w:val="0"/>
      <w:marBottom w:val="0"/>
      <w:divBdr>
        <w:top w:val="none" w:sz="0" w:space="0" w:color="auto"/>
        <w:left w:val="none" w:sz="0" w:space="0" w:color="auto"/>
        <w:bottom w:val="none" w:sz="0" w:space="0" w:color="auto"/>
        <w:right w:val="none" w:sz="0" w:space="0" w:color="auto"/>
      </w:divBdr>
    </w:div>
    <w:div w:id="514542015">
      <w:bodyDiv w:val="1"/>
      <w:marLeft w:val="0"/>
      <w:marRight w:val="0"/>
      <w:marTop w:val="0"/>
      <w:marBottom w:val="0"/>
      <w:divBdr>
        <w:top w:val="none" w:sz="0" w:space="0" w:color="auto"/>
        <w:left w:val="none" w:sz="0" w:space="0" w:color="auto"/>
        <w:bottom w:val="none" w:sz="0" w:space="0" w:color="auto"/>
        <w:right w:val="none" w:sz="0" w:space="0" w:color="auto"/>
      </w:divBdr>
    </w:div>
    <w:div w:id="514615338">
      <w:bodyDiv w:val="1"/>
      <w:marLeft w:val="0"/>
      <w:marRight w:val="0"/>
      <w:marTop w:val="0"/>
      <w:marBottom w:val="0"/>
      <w:divBdr>
        <w:top w:val="none" w:sz="0" w:space="0" w:color="auto"/>
        <w:left w:val="none" w:sz="0" w:space="0" w:color="auto"/>
        <w:bottom w:val="none" w:sz="0" w:space="0" w:color="auto"/>
        <w:right w:val="none" w:sz="0" w:space="0" w:color="auto"/>
      </w:divBdr>
    </w:div>
    <w:div w:id="515509060">
      <w:bodyDiv w:val="1"/>
      <w:marLeft w:val="0"/>
      <w:marRight w:val="0"/>
      <w:marTop w:val="0"/>
      <w:marBottom w:val="0"/>
      <w:divBdr>
        <w:top w:val="none" w:sz="0" w:space="0" w:color="auto"/>
        <w:left w:val="none" w:sz="0" w:space="0" w:color="auto"/>
        <w:bottom w:val="none" w:sz="0" w:space="0" w:color="auto"/>
        <w:right w:val="none" w:sz="0" w:space="0" w:color="auto"/>
      </w:divBdr>
    </w:div>
    <w:div w:id="515510102">
      <w:bodyDiv w:val="1"/>
      <w:marLeft w:val="0"/>
      <w:marRight w:val="0"/>
      <w:marTop w:val="0"/>
      <w:marBottom w:val="0"/>
      <w:divBdr>
        <w:top w:val="none" w:sz="0" w:space="0" w:color="auto"/>
        <w:left w:val="none" w:sz="0" w:space="0" w:color="auto"/>
        <w:bottom w:val="none" w:sz="0" w:space="0" w:color="auto"/>
        <w:right w:val="none" w:sz="0" w:space="0" w:color="auto"/>
      </w:divBdr>
    </w:div>
    <w:div w:id="516386310">
      <w:bodyDiv w:val="1"/>
      <w:marLeft w:val="0"/>
      <w:marRight w:val="0"/>
      <w:marTop w:val="0"/>
      <w:marBottom w:val="0"/>
      <w:divBdr>
        <w:top w:val="none" w:sz="0" w:space="0" w:color="auto"/>
        <w:left w:val="none" w:sz="0" w:space="0" w:color="auto"/>
        <w:bottom w:val="none" w:sz="0" w:space="0" w:color="auto"/>
        <w:right w:val="none" w:sz="0" w:space="0" w:color="auto"/>
      </w:divBdr>
    </w:div>
    <w:div w:id="516433992">
      <w:bodyDiv w:val="1"/>
      <w:marLeft w:val="0"/>
      <w:marRight w:val="0"/>
      <w:marTop w:val="0"/>
      <w:marBottom w:val="0"/>
      <w:divBdr>
        <w:top w:val="none" w:sz="0" w:space="0" w:color="auto"/>
        <w:left w:val="none" w:sz="0" w:space="0" w:color="auto"/>
        <w:bottom w:val="none" w:sz="0" w:space="0" w:color="auto"/>
        <w:right w:val="none" w:sz="0" w:space="0" w:color="auto"/>
      </w:divBdr>
    </w:div>
    <w:div w:id="516581681">
      <w:bodyDiv w:val="1"/>
      <w:marLeft w:val="0"/>
      <w:marRight w:val="0"/>
      <w:marTop w:val="0"/>
      <w:marBottom w:val="0"/>
      <w:divBdr>
        <w:top w:val="none" w:sz="0" w:space="0" w:color="auto"/>
        <w:left w:val="none" w:sz="0" w:space="0" w:color="auto"/>
        <w:bottom w:val="none" w:sz="0" w:space="0" w:color="auto"/>
        <w:right w:val="none" w:sz="0" w:space="0" w:color="auto"/>
      </w:divBdr>
    </w:div>
    <w:div w:id="516848487">
      <w:bodyDiv w:val="1"/>
      <w:marLeft w:val="0"/>
      <w:marRight w:val="0"/>
      <w:marTop w:val="0"/>
      <w:marBottom w:val="0"/>
      <w:divBdr>
        <w:top w:val="none" w:sz="0" w:space="0" w:color="auto"/>
        <w:left w:val="none" w:sz="0" w:space="0" w:color="auto"/>
        <w:bottom w:val="none" w:sz="0" w:space="0" w:color="auto"/>
        <w:right w:val="none" w:sz="0" w:space="0" w:color="auto"/>
      </w:divBdr>
    </w:div>
    <w:div w:id="517037929">
      <w:bodyDiv w:val="1"/>
      <w:marLeft w:val="0"/>
      <w:marRight w:val="0"/>
      <w:marTop w:val="0"/>
      <w:marBottom w:val="0"/>
      <w:divBdr>
        <w:top w:val="none" w:sz="0" w:space="0" w:color="auto"/>
        <w:left w:val="none" w:sz="0" w:space="0" w:color="auto"/>
        <w:bottom w:val="none" w:sz="0" w:space="0" w:color="auto"/>
        <w:right w:val="none" w:sz="0" w:space="0" w:color="auto"/>
      </w:divBdr>
    </w:div>
    <w:div w:id="517163180">
      <w:bodyDiv w:val="1"/>
      <w:marLeft w:val="0"/>
      <w:marRight w:val="0"/>
      <w:marTop w:val="0"/>
      <w:marBottom w:val="0"/>
      <w:divBdr>
        <w:top w:val="none" w:sz="0" w:space="0" w:color="auto"/>
        <w:left w:val="none" w:sz="0" w:space="0" w:color="auto"/>
        <w:bottom w:val="none" w:sz="0" w:space="0" w:color="auto"/>
        <w:right w:val="none" w:sz="0" w:space="0" w:color="auto"/>
      </w:divBdr>
    </w:div>
    <w:div w:id="517349128">
      <w:bodyDiv w:val="1"/>
      <w:marLeft w:val="0"/>
      <w:marRight w:val="0"/>
      <w:marTop w:val="0"/>
      <w:marBottom w:val="0"/>
      <w:divBdr>
        <w:top w:val="none" w:sz="0" w:space="0" w:color="auto"/>
        <w:left w:val="none" w:sz="0" w:space="0" w:color="auto"/>
        <w:bottom w:val="none" w:sz="0" w:space="0" w:color="auto"/>
        <w:right w:val="none" w:sz="0" w:space="0" w:color="auto"/>
      </w:divBdr>
    </w:div>
    <w:div w:id="518158871">
      <w:bodyDiv w:val="1"/>
      <w:marLeft w:val="0"/>
      <w:marRight w:val="0"/>
      <w:marTop w:val="0"/>
      <w:marBottom w:val="0"/>
      <w:divBdr>
        <w:top w:val="none" w:sz="0" w:space="0" w:color="auto"/>
        <w:left w:val="none" w:sz="0" w:space="0" w:color="auto"/>
        <w:bottom w:val="none" w:sz="0" w:space="0" w:color="auto"/>
        <w:right w:val="none" w:sz="0" w:space="0" w:color="auto"/>
      </w:divBdr>
    </w:div>
    <w:div w:id="518197941">
      <w:bodyDiv w:val="1"/>
      <w:marLeft w:val="0"/>
      <w:marRight w:val="0"/>
      <w:marTop w:val="0"/>
      <w:marBottom w:val="0"/>
      <w:divBdr>
        <w:top w:val="none" w:sz="0" w:space="0" w:color="auto"/>
        <w:left w:val="none" w:sz="0" w:space="0" w:color="auto"/>
        <w:bottom w:val="none" w:sz="0" w:space="0" w:color="auto"/>
        <w:right w:val="none" w:sz="0" w:space="0" w:color="auto"/>
      </w:divBdr>
    </w:div>
    <w:div w:id="518809679">
      <w:bodyDiv w:val="1"/>
      <w:marLeft w:val="0"/>
      <w:marRight w:val="0"/>
      <w:marTop w:val="0"/>
      <w:marBottom w:val="0"/>
      <w:divBdr>
        <w:top w:val="none" w:sz="0" w:space="0" w:color="auto"/>
        <w:left w:val="none" w:sz="0" w:space="0" w:color="auto"/>
        <w:bottom w:val="none" w:sz="0" w:space="0" w:color="auto"/>
        <w:right w:val="none" w:sz="0" w:space="0" w:color="auto"/>
      </w:divBdr>
    </w:div>
    <w:div w:id="518932802">
      <w:bodyDiv w:val="1"/>
      <w:marLeft w:val="0"/>
      <w:marRight w:val="0"/>
      <w:marTop w:val="0"/>
      <w:marBottom w:val="0"/>
      <w:divBdr>
        <w:top w:val="none" w:sz="0" w:space="0" w:color="auto"/>
        <w:left w:val="none" w:sz="0" w:space="0" w:color="auto"/>
        <w:bottom w:val="none" w:sz="0" w:space="0" w:color="auto"/>
        <w:right w:val="none" w:sz="0" w:space="0" w:color="auto"/>
      </w:divBdr>
    </w:div>
    <w:div w:id="519390714">
      <w:bodyDiv w:val="1"/>
      <w:marLeft w:val="0"/>
      <w:marRight w:val="0"/>
      <w:marTop w:val="0"/>
      <w:marBottom w:val="0"/>
      <w:divBdr>
        <w:top w:val="none" w:sz="0" w:space="0" w:color="auto"/>
        <w:left w:val="none" w:sz="0" w:space="0" w:color="auto"/>
        <w:bottom w:val="none" w:sz="0" w:space="0" w:color="auto"/>
        <w:right w:val="none" w:sz="0" w:space="0" w:color="auto"/>
      </w:divBdr>
    </w:div>
    <w:div w:id="519587333">
      <w:bodyDiv w:val="1"/>
      <w:marLeft w:val="0"/>
      <w:marRight w:val="0"/>
      <w:marTop w:val="0"/>
      <w:marBottom w:val="0"/>
      <w:divBdr>
        <w:top w:val="none" w:sz="0" w:space="0" w:color="auto"/>
        <w:left w:val="none" w:sz="0" w:space="0" w:color="auto"/>
        <w:bottom w:val="none" w:sz="0" w:space="0" w:color="auto"/>
        <w:right w:val="none" w:sz="0" w:space="0" w:color="auto"/>
      </w:divBdr>
    </w:div>
    <w:div w:id="519854575">
      <w:bodyDiv w:val="1"/>
      <w:marLeft w:val="0"/>
      <w:marRight w:val="0"/>
      <w:marTop w:val="0"/>
      <w:marBottom w:val="0"/>
      <w:divBdr>
        <w:top w:val="none" w:sz="0" w:space="0" w:color="auto"/>
        <w:left w:val="none" w:sz="0" w:space="0" w:color="auto"/>
        <w:bottom w:val="none" w:sz="0" w:space="0" w:color="auto"/>
        <w:right w:val="none" w:sz="0" w:space="0" w:color="auto"/>
      </w:divBdr>
    </w:div>
    <w:div w:id="519858872">
      <w:bodyDiv w:val="1"/>
      <w:marLeft w:val="0"/>
      <w:marRight w:val="0"/>
      <w:marTop w:val="0"/>
      <w:marBottom w:val="0"/>
      <w:divBdr>
        <w:top w:val="none" w:sz="0" w:space="0" w:color="auto"/>
        <w:left w:val="none" w:sz="0" w:space="0" w:color="auto"/>
        <w:bottom w:val="none" w:sz="0" w:space="0" w:color="auto"/>
        <w:right w:val="none" w:sz="0" w:space="0" w:color="auto"/>
      </w:divBdr>
    </w:div>
    <w:div w:id="519927118">
      <w:bodyDiv w:val="1"/>
      <w:marLeft w:val="0"/>
      <w:marRight w:val="0"/>
      <w:marTop w:val="0"/>
      <w:marBottom w:val="0"/>
      <w:divBdr>
        <w:top w:val="none" w:sz="0" w:space="0" w:color="auto"/>
        <w:left w:val="none" w:sz="0" w:space="0" w:color="auto"/>
        <w:bottom w:val="none" w:sz="0" w:space="0" w:color="auto"/>
        <w:right w:val="none" w:sz="0" w:space="0" w:color="auto"/>
      </w:divBdr>
    </w:div>
    <w:div w:id="519972415">
      <w:bodyDiv w:val="1"/>
      <w:marLeft w:val="0"/>
      <w:marRight w:val="0"/>
      <w:marTop w:val="0"/>
      <w:marBottom w:val="0"/>
      <w:divBdr>
        <w:top w:val="none" w:sz="0" w:space="0" w:color="auto"/>
        <w:left w:val="none" w:sz="0" w:space="0" w:color="auto"/>
        <w:bottom w:val="none" w:sz="0" w:space="0" w:color="auto"/>
        <w:right w:val="none" w:sz="0" w:space="0" w:color="auto"/>
      </w:divBdr>
    </w:div>
    <w:div w:id="520045293">
      <w:bodyDiv w:val="1"/>
      <w:marLeft w:val="0"/>
      <w:marRight w:val="0"/>
      <w:marTop w:val="0"/>
      <w:marBottom w:val="0"/>
      <w:divBdr>
        <w:top w:val="none" w:sz="0" w:space="0" w:color="auto"/>
        <w:left w:val="none" w:sz="0" w:space="0" w:color="auto"/>
        <w:bottom w:val="none" w:sz="0" w:space="0" w:color="auto"/>
        <w:right w:val="none" w:sz="0" w:space="0" w:color="auto"/>
      </w:divBdr>
    </w:div>
    <w:div w:id="521016346">
      <w:bodyDiv w:val="1"/>
      <w:marLeft w:val="0"/>
      <w:marRight w:val="0"/>
      <w:marTop w:val="0"/>
      <w:marBottom w:val="0"/>
      <w:divBdr>
        <w:top w:val="none" w:sz="0" w:space="0" w:color="auto"/>
        <w:left w:val="none" w:sz="0" w:space="0" w:color="auto"/>
        <w:bottom w:val="none" w:sz="0" w:space="0" w:color="auto"/>
        <w:right w:val="none" w:sz="0" w:space="0" w:color="auto"/>
      </w:divBdr>
    </w:div>
    <w:div w:id="521284076">
      <w:bodyDiv w:val="1"/>
      <w:marLeft w:val="0"/>
      <w:marRight w:val="0"/>
      <w:marTop w:val="0"/>
      <w:marBottom w:val="0"/>
      <w:divBdr>
        <w:top w:val="none" w:sz="0" w:space="0" w:color="auto"/>
        <w:left w:val="none" w:sz="0" w:space="0" w:color="auto"/>
        <w:bottom w:val="none" w:sz="0" w:space="0" w:color="auto"/>
        <w:right w:val="none" w:sz="0" w:space="0" w:color="auto"/>
      </w:divBdr>
    </w:div>
    <w:div w:id="521430967">
      <w:bodyDiv w:val="1"/>
      <w:marLeft w:val="0"/>
      <w:marRight w:val="0"/>
      <w:marTop w:val="0"/>
      <w:marBottom w:val="0"/>
      <w:divBdr>
        <w:top w:val="none" w:sz="0" w:space="0" w:color="auto"/>
        <w:left w:val="none" w:sz="0" w:space="0" w:color="auto"/>
        <w:bottom w:val="none" w:sz="0" w:space="0" w:color="auto"/>
        <w:right w:val="none" w:sz="0" w:space="0" w:color="auto"/>
      </w:divBdr>
    </w:div>
    <w:div w:id="521549276">
      <w:bodyDiv w:val="1"/>
      <w:marLeft w:val="0"/>
      <w:marRight w:val="0"/>
      <w:marTop w:val="0"/>
      <w:marBottom w:val="0"/>
      <w:divBdr>
        <w:top w:val="none" w:sz="0" w:space="0" w:color="auto"/>
        <w:left w:val="none" w:sz="0" w:space="0" w:color="auto"/>
        <w:bottom w:val="none" w:sz="0" w:space="0" w:color="auto"/>
        <w:right w:val="none" w:sz="0" w:space="0" w:color="auto"/>
      </w:divBdr>
    </w:div>
    <w:div w:id="523834245">
      <w:bodyDiv w:val="1"/>
      <w:marLeft w:val="0"/>
      <w:marRight w:val="0"/>
      <w:marTop w:val="0"/>
      <w:marBottom w:val="0"/>
      <w:divBdr>
        <w:top w:val="none" w:sz="0" w:space="0" w:color="auto"/>
        <w:left w:val="none" w:sz="0" w:space="0" w:color="auto"/>
        <w:bottom w:val="none" w:sz="0" w:space="0" w:color="auto"/>
        <w:right w:val="none" w:sz="0" w:space="0" w:color="auto"/>
      </w:divBdr>
    </w:div>
    <w:div w:id="523901879">
      <w:bodyDiv w:val="1"/>
      <w:marLeft w:val="0"/>
      <w:marRight w:val="0"/>
      <w:marTop w:val="0"/>
      <w:marBottom w:val="0"/>
      <w:divBdr>
        <w:top w:val="none" w:sz="0" w:space="0" w:color="auto"/>
        <w:left w:val="none" w:sz="0" w:space="0" w:color="auto"/>
        <w:bottom w:val="none" w:sz="0" w:space="0" w:color="auto"/>
        <w:right w:val="none" w:sz="0" w:space="0" w:color="auto"/>
      </w:divBdr>
    </w:div>
    <w:div w:id="524056515">
      <w:bodyDiv w:val="1"/>
      <w:marLeft w:val="0"/>
      <w:marRight w:val="0"/>
      <w:marTop w:val="0"/>
      <w:marBottom w:val="0"/>
      <w:divBdr>
        <w:top w:val="none" w:sz="0" w:space="0" w:color="auto"/>
        <w:left w:val="none" w:sz="0" w:space="0" w:color="auto"/>
        <w:bottom w:val="none" w:sz="0" w:space="0" w:color="auto"/>
        <w:right w:val="none" w:sz="0" w:space="0" w:color="auto"/>
      </w:divBdr>
    </w:div>
    <w:div w:id="524102379">
      <w:bodyDiv w:val="1"/>
      <w:marLeft w:val="0"/>
      <w:marRight w:val="0"/>
      <w:marTop w:val="0"/>
      <w:marBottom w:val="0"/>
      <w:divBdr>
        <w:top w:val="none" w:sz="0" w:space="0" w:color="auto"/>
        <w:left w:val="none" w:sz="0" w:space="0" w:color="auto"/>
        <w:bottom w:val="none" w:sz="0" w:space="0" w:color="auto"/>
        <w:right w:val="none" w:sz="0" w:space="0" w:color="auto"/>
      </w:divBdr>
    </w:div>
    <w:div w:id="524175981">
      <w:bodyDiv w:val="1"/>
      <w:marLeft w:val="0"/>
      <w:marRight w:val="0"/>
      <w:marTop w:val="0"/>
      <w:marBottom w:val="0"/>
      <w:divBdr>
        <w:top w:val="none" w:sz="0" w:space="0" w:color="auto"/>
        <w:left w:val="none" w:sz="0" w:space="0" w:color="auto"/>
        <w:bottom w:val="none" w:sz="0" w:space="0" w:color="auto"/>
        <w:right w:val="none" w:sz="0" w:space="0" w:color="auto"/>
      </w:divBdr>
    </w:div>
    <w:div w:id="524438383">
      <w:bodyDiv w:val="1"/>
      <w:marLeft w:val="0"/>
      <w:marRight w:val="0"/>
      <w:marTop w:val="0"/>
      <w:marBottom w:val="0"/>
      <w:divBdr>
        <w:top w:val="none" w:sz="0" w:space="0" w:color="auto"/>
        <w:left w:val="none" w:sz="0" w:space="0" w:color="auto"/>
        <w:bottom w:val="none" w:sz="0" w:space="0" w:color="auto"/>
        <w:right w:val="none" w:sz="0" w:space="0" w:color="auto"/>
      </w:divBdr>
    </w:div>
    <w:div w:id="524564711">
      <w:bodyDiv w:val="1"/>
      <w:marLeft w:val="0"/>
      <w:marRight w:val="0"/>
      <w:marTop w:val="0"/>
      <w:marBottom w:val="0"/>
      <w:divBdr>
        <w:top w:val="none" w:sz="0" w:space="0" w:color="auto"/>
        <w:left w:val="none" w:sz="0" w:space="0" w:color="auto"/>
        <w:bottom w:val="none" w:sz="0" w:space="0" w:color="auto"/>
        <w:right w:val="none" w:sz="0" w:space="0" w:color="auto"/>
      </w:divBdr>
    </w:div>
    <w:div w:id="524833085">
      <w:bodyDiv w:val="1"/>
      <w:marLeft w:val="0"/>
      <w:marRight w:val="0"/>
      <w:marTop w:val="0"/>
      <w:marBottom w:val="0"/>
      <w:divBdr>
        <w:top w:val="none" w:sz="0" w:space="0" w:color="auto"/>
        <w:left w:val="none" w:sz="0" w:space="0" w:color="auto"/>
        <w:bottom w:val="none" w:sz="0" w:space="0" w:color="auto"/>
        <w:right w:val="none" w:sz="0" w:space="0" w:color="auto"/>
      </w:divBdr>
    </w:div>
    <w:div w:id="525217121">
      <w:bodyDiv w:val="1"/>
      <w:marLeft w:val="0"/>
      <w:marRight w:val="0"/>
      <w:marTop w:val="0"/>
      <w:marBottom w:val="0"/>
      <w:divBdr>
        <w:top w:val="none" w:sz="0" w:space="0" w:color="auto"/>
        <w:left w:val="none" w:sz="0" w:space="0" w:color="auto"/>
        <w:bottom w:val="none" w:sz="0" w:space="0" w:color="auto"/>
        <w:right w:val="none" w:sz="0" w:space="0" w:color="auto"/>
      </w:divBdr>
    </w:div>
    <w:div w:id="525556010">
      <w:bodyDiv w:val="1"/>
      <w:marLeft w:val="0"/>
      <w:marRight w:val="0"/>
      <w:marTop w:val="0"/>
      <w:marBottom w:val="0"/>
      <w:divBdr>
        <w:top w:val="none" w:sz="0" w:space="0" w:color="auto"/>
        <w:left w:val="none" w:sz="0" w:space="0" w:color="auto"/>
        <w:bottom w:val="none" w:sz="0" w:space="0" w:color="auto"/>
        <w:right w:val="none" w:sz="0" w:space="0" w:color="auto"/>
      </w:divBdr>
    </w:div>
    <w:div w:id="526021618">
      <w:bodyDiv w:val="1"/>
      <w:marLeft w:val="0"/>
      <w:marRight w:val="0"/>
      <w:marTop w:val="0"/>
      <w:marBottom w:val="0"/>
      <w:divBdr>
        <w:top w:val="none" w:sz="0" w:space="0" w:color="auto"/>
        <w:left w:val="none" w:sz="0" w:space="0" w:color="auto"/>
        <w:bottom w:val="none" w:sz="0" w:space="0" w:color="auto"/>
        <w:right w:val="none" w:sz="0" w:space="0" w:color="auto"/>
      </w:divBdr>
    </w:div>
    <w:div w:id="526333108">
      <w:bodyDiv w:val="1"/>
      <w:marLeft w:val="0"/>
      <w:marRight w:val="0"/>
      <w:marTop w:val="0"/>
      <w:marBottom w:val="0"/>
      <w:divBdr>
        <w:top w:val="none" w:sz="0" w:space="0" w:color="auto"/>
        <w:left w:val="none" w:sz="0" w:space="0" w:color="auto"/>
        <w:bottom w:val="none" w:sz="0" w:space="0" w:color="auto"/>
        <w:right w:val="none" w:sz="0" w:space="0" w:color="auto"/>
      </w:divBdr>
    </w:div>
    <w:div w:id="526335443">
      <w:bodyDiv w:val="1"/>
      <w:marLeft w:val="0"/>
      <w:marRight w:val="0"/>
      <w:marTop w:val="0"/>
      <w:marBottom w:val="0"/>
      <w:divBdr>
        <w:top w:val="none" w:sz="0" w:space="0" w:color="auto"/>
        <w:left w:val="none" w:sz="0" w:space="0" w:color="auto"/>
        <w:bottom w:val="none" w:sz="0" w:space="0" w:color="auto"/>
        <w:right w:val="none" w:sz="0" w:space="0" w:color="auto"/>
      </w:divBdr>
    </w:div>
    <w:div w:id="526678512">
      <w:bodyDiv w:val="1"/>
      <w:marLeft w:val="0"/>
      <w:marRight w:val="0"/>
      <w:marTop w:val="0"/>
      <w:marBottom w:val="0"/>
      <w:divBdr>
        <w:top w:val="none" w:sz="0" w:space="0" w:color="auto"/>
        <w:left w:val="none" w:sz="0" w:space="0" w:color="auto"/>
        <w:bottom w:val="none" w:sz="0" w:space="0" w:color="auto"/>
        <w:right w:val="none" w:sz="0" w:space="0" w:color="auto"/>
      </w:divBdr>
    </w:div>
    <w:div w:id="527304236">
      <w:bodyDiv w:val="1"/>
      <w:marLeft w:val="0"/>
      <w:marRight w:val="0"/>
      <w:marTop w:val="0"/>
      <w:marBottom w:val="0"/>
      <w:divBdr>
        <w:top w:val="none" w:sz="0" w:space="0" w:color="auto"/>
        <w:left w:val="none" w:sz="0" w:space="0" w:color="auto"/>
        <w:bottom w:val="none" w:sz="0" w:space="0" w:color="auto"/>
        <w:right w:val="none" w:sz="0" w:space="0" w:color="auto"/>
      </w:divBdr>
    </w:div>
    <w:div w:id="527377618">
      <w:bodyDiv w:val="1"/>
      <w:marLeft w:val="0"/>
      <w:marRight w:val="0"/>
      <w:marTop w:val="0"/>
      <w:marBottom w:val="0"/>
      <w:divBdr>
        <w:top w:val="none" w:sz="0" w:space="0" w:color="auto"/>
        <w:left w:val="none" w:sz="0" w:space="0" w:color="auto"/>
        <w:bottom w:val="none" w:sz="0" w:space="0" w:color="auto"/>
        <w:right w:val="none" w:sz="0" w:space="0" w:color="auto"/>
      </w:divBdr>
    </w:div>
    <w:div w:id="528030402">
      <w:bodyDiv w:val="1"/>
      <w:marLeft w:val="0"/>
      <w:marRight w:val="0"/>
      <w:marTop w:val="0"/>
      <w:marBottom w:val="0"/>
      <w:divBdr>
        <w:top w:val="none" w:sz="0" w:space="0" w:color="auto"/>
        <w:left w:val="none" w:sz="0" w:space="0" w:color="auto"/>
        <w:bottom w:val="none" w:sz="0" w:space="0" w:color="auto"/>
        <w:right w:val="none" w:sz="0" w:space="0" w:color="auto"/>
      </w:divBdr>
    </w:div>
    <w:div w:id="528645992">
      <w:bodyDiv w:val="1"/>
      <w:marLeft w:val="0"/>
      <w:marRight w:val="0"/>
      <w:marTop w:val="0"/>
      <w:marBottom w:val="0"/>
      <w:divBdr>
        <w:top w:val="none" w:sz="0" w:space="0" w:color="auto"/>
        <w:left w:val="none" w:sz="0" w:space="0" w:color="auto"/>
        <w:bottom w:val="none" w:sz="0" w:space="0" w:color="auto"/>
        <w:right w:val="none" w:sz="0" w:space="0" w:color="auto"/>
      </w:divBdr>
    </w:div>
    <w:div w:id="528688125">
      <w:bodyDiv w:val="1"/>
      <w:marLeft w:val="0"/>
      <w:marRight w:val="0"/>
      <w:marTop w:val="0"/>
      <w:marBottom w:val="0"/>
      <w:divBdr>
        <w:top w:val="none" w:sz="0" w:space="0" w:color="auto"/>
        <w:left w:val="none" w:sz="0" w:space="0" w:color="auto"/>
        <w:bottom w:val="none" w:sz="0" w:space="0" w:color="auto"/>
        <w:right w:val="none" w:sz="0" w:space="0" w:color="auto"/>
      </w:divBdr>
    </w:div>
    <w:div w:id="529537247">
      <w:bodyDiv w:val="1"/>
      <w:marLeft w:val="0"/>
      <w:marRight w:val="0"/>
      <w:marTop w:val="0"/>
      <w:marBottom w:val="0"/>
      <w:divBdr>
        <w:top w:val="none" w:sz="0" w:space="0" w:color="auto"/>
        <w:left w:val="none" w:sz="0" w:space="0" w:color="auto"/>
        <w:bottom w:val="none" w:sz="0" w:space="0" w:color="auto"/>
        <w:right w:val="none" w:sz="0" w:space="0" w:color="auto"/>
      </w:divBdr>
    </w:div>
    <w:div w:id="530147867">
      <w:bodyDiv w:val="1"/>
      <w:marLeft w:val="0"/>
      <w:marRight w:val="0"/>
      <w:marTop w:val="0"/>
      <w:marBottom w:val="0"/>
      <w:divBdr>
        <w:top w:val="none" w:sz="0" w:space="0" w:color="auto"/>
        <w:left w:val="none" w:sz="0" w:space="0" w:color="auto"/>
        <w:bottom w:val="none" w:sz="0" w:space="0" w:color="auto"/>
        <w:right w:val="none" w:sz="0" w:space="0" w:color="auto"/>
      </w:divBdr>
    </w:div>
    <w:div w:id="530849367">
      <w:bodyDiv w:val="1"/>
      <w:marLeft w:val="0"/>
      <w:marRight w:val="0"/>
      <w:marTop w:val="0"/>
      <w:marBottom w:val="0"/>
      <w:divBdr>
        <w:top w:val="none" w:sz="0" w:space="0" w:color="auto"/>
        <w:left w:val="none" w:sz="0" w:space="0" w:color="auto"/>
        <w:bottom w:val="none" w:sz="0" w:space="0" w:color="auto"/>
        <w:right w:val="none" w:sz="0" w:space="0" w:color="auto"/>
      </w:divBdr>
    </w:div>
    <w:div w:id="531260907">
      <w:bodyDiv w:val="1"/>
      <w:marLeft w:val="0"/>
      <w:marRight w:val="0"/>
      <w:marTop w:val="0"/>
      <w:marBottom w:val="0"/>
      <w:divBdr>
        <w:top w:val="none" w:sz="0" w:space="0" w:color="auto"/>
        <w:left w:val="none" w:sz="0" w:space="0" w:color="auto"/>
        <w:bottom w:val="none" w:sz="0" w:space="0" w:color="auto"/>
        <w:right w:val="none" w:sz="0" w:space="0" w:color="auto"/>
      </w:divBdr>
    </w:div>
    <w:div w:id="532233870">
      <w:bodyDiv w:val="1"/>
      <w:marLeft w:val="0"/>
      <w:marRight w:val="0"/>
      <w:marTop w:val="0"/>
      <w:marBottom w:val="0"/>
      <w:divBdr>
        <w:top w:val="none" w:sz="0" w:space="0" w:color="auto"/>
        <w:left w:val="none" w:sz="0" w:space="0" w:color="auto"/>
        <w:bottom w:val="none" w:sz="0" w:space="0" w:color="auto"/>
        <w:right w:val="none" w:sz="0" w:space="0" w:color="auto"/>
      </w:divBdr>
    </w:div>
    <w:div w:id="532613299">
      <w:bodyDiv w:val="1"/>
      <w:marLeft w:val="0"/>
      <w:marRight w:val="0"/>
      <w:marTop w:val="0"/>
      <w:marBottom w:val="0"/>
      <w:divBdr>
        <w:top w:val="none" w:sz="0" w:space="0" w:color="auto"/>
        <w:left w:val="none" w:sz="0" w:space="0" w:color="auto"/>
        <w:bottom w:val="none" w:sz="0" w:space="0" w:color="auto"/>
        <w:right w:val="none" w:sz="0" w:space="0" w:color="auto"/>
      </w:divBdr>
    </w:div>
    <w:div w:id="532766225">
      <w:bodyDiv w:val="1"/>
      <w:marLeft w:val="0"/>
      <w:marRight w:val="0"/>
      <w:marTop w:val="0"/>
      <w:marBottom w:val="0"/>
      <w:divBdr>
        <w:top w:val="none" w:sz="0" w:space="0" w:color="auto"/>
        <w:left w:val="none" w:sz="0" w:space="0" w:color="auto"/>
        <w:bottom w:val="none" w:sz="0" w:space="0" w:color="auto"/>
        <w:right w:val="none" w:sz="0" w:space="0" w:color="auto"/>
      </w:divBdr>
    </w:div>
    <w:div w:id="532809155">
      <w:bodyDiv w:val="1"/>
      <w:marLeft w:val="0"/>
      <w:marRight w:val="0"/>
      <w:marTop w:val="0"/>
      <w:marBottom w:val="0"/>
      <w:divBdr>
        <w:top w:val="none" w:sz="0" w:space="0" w:color="auto"/>
        <w:left w:val="none" w:sz="0" w:space="0" w:color="auto"/>
        <w:bottom w:val="none" w:sz="0" w:space="0" w:color="auto"/>
        <w:right w:val="none" w:sz="0" w:space="0" w:color="auto"/>
      </w:divBdr>
    </w:div>
    <w:div w:id="532888348">
      <w:bodyDiv w:val="1"/>
      <w:marLeft w:val="0"/>
      <w:marRight w:val="0"/>
      <w:marTop w:val="0"/>
      <w:marBottom w:val="0"/>
      <w:divBdr>
        <w:top w:val="none" w:sz="0" w:space="0" w:color="auto"/>
        <w:left w:val="none" w:sz="0" w:space="0" w:color="auto"/>
        <w:bottom w:val="none" w:sz="0" w:space="0" w:color="auto"/>
        <w:right w:val="none" w:sz="0" w:space="0" w:color="auto"/>
      </w:divBdr>
    </w:div>
    <w:div w:id="533151889">
      <w:bodyDiv w:val="1"/>
      <w:marLeft w:val="0"/>
      <w:marRight w:val="0"/>
      <w:marTop w:val="0"/>
      <w:marBottom w:val="0"/>
      <w:divBdr>
        <w:top w:val="none" w:sz="0" w:space="0" w:color="auto"/>
        <w:left w:val="none" w:sz="0" w:space="0" w:color="auto"/>
        <w:bottom w:val="none" w:sz="0" w:space="0" w:color="auto"/>
        <w:right w:val="none" w:sz="0" w:space="0" w:color="auto"/>
      </w:divBdr>
    </w:div>
    <w:div w:id="533419477">
      <w:bodyDiv w:val="1"/>
      <w:marLeft w:val="0"/>
      <w:marRight w:val="0"/>
      <w:marTop w:val="0"/>
      <w:marBottom w:val="0"/>
      <w:divBdr>
        <w:top w:val="none" w:sz="0" w:space="0" w:color="auto"/>
        <w:left w:val="none" w:sz="0" w:space="0" w:color="auto"/>
        <w:bottom w:val="none" w:sz="0" w:space="0" w:color="auto"/>
        <w:right w:val="none" w:sz="0" w:space="0" w:color="auto"/>
      </w:divBdr>
    </w:div>
    <w:div w:id="533424994">
      <w:bodyDiv w:val="1"/>
      <w:marLeft w:val="0"/>
      <w:marRight w:val="0"/>
      <w:marTop w:val="0"/>
      <w:marBottom w:val="0"/>
      <w:divBdr>
        <w:top w:val="none" w:sz="0" w:space="0" w:color="auto"/>
        <w:left w:val="none" w:sz="0" w:space="0" w:color="auto"/>
        <w:bottom w:val="none" w:sz="0" w:space="0" w:color="auto"/>
        <w:right w:val="none" w:sz="0" w:space="0" w:color="auto"/>
      </w:divBdr>
    </w:div>
    <w:div w:id="533467838">
      <w:bodyDiv w:val="1"/>
      <w:marLeft w:val="0"/>
      <w:marRight w:val="0"/>
      <w:marTop w:val="0"/>
      <w:marBottom w:val="0"/>
      <w:divBdr>
        <w:top w:val="none" w:sz="0" w:space="0" w:color="auto"/>
        <w:left w:val="none" w:sz="0" w:space="0" w:color="auto"/>
        <w:bottom w:val="none" w:sz="0" w:space="0" w:color="auto"/>
        <w:right w:val="none" w:sz="0" w:space="0" w:color="auto"/>
      </w:divBdr>
    </w:div>
    <w:div w:id="533469485">
      <w:bodyDiv w:val="1"/>
      <w:marLeft w:val="0"/>
      <w:marRight w:val="0"/>
      <w:marTop w:val="0"/>
      <w:marBottom w:val="0"/>
      <w:divBdr>
        <w:top w:val="none" w:sz="0" w:space="0" w:color="auto"/>
        <w:left w:val="none" w:sz="0" w:space="0" w:color="auto"/>
        <w:bottom w:val="none" w:sz="0" w:space="0" w:color="auto"/>
        <w:right w:val="none" w:sz="0" w:space="0" w:color="auto"/>
      </w:divBdr>
    </w:div>
    <w:div w:id="534856145">
      <w:bodyDiv w:val="1"/>
      <w:marLeft w:val="0"/>
      <w:marRight w:val="0"/>
      <w:marTop w:val="0"/>
      <w:marBottom w:val="0"/>
      <w:divBdr>
        <w:top w:val="none" w:sz="0" w:space="0" w:color="auto"/>
        <w:left w:val="none" w:sz="0" w:space="0" w:color="auto"/>
        <w:bottom w:val="none" w:sz="0" w:space="0" w:color="auto"/>
        <w:right w:val="none" w:sz="0" w:space="0" w:color="auto"/>
      </w:divBdr>
    </w:div>
    <w:div w:id="534856339">
      <w:bodyDiv w:val="1"/>
      <w:marLeft w:val="0"/>
      <w:marRight w:val="0"/>
      <w:marTop w:val="0"/>
      <w:marBottom w:val="0"/>
      <w:divBdr>
        <w:top w:val="none" w:sz="0" w:space="0" w:color="auto"/>
        <w:left w:val="none" w:sz="0" w:space="0" w:color="auto"/>
        <w:bottom w:val="none" w:sz="0" w:space="0" w:color="auto"/>
        <w:right w:val="none" w:sz="0" w:space="0" w:color="auto"/>
      </w:divBdr>
    </w:div>
    <w:div w:id="536158596">
      <w:bodyDiv w:val="1"/>
      <w:marLeft w:val="0"/>
      <w:marRight w:val="0"/>
      <w:marTop w:val="0"/>
      <w:marBottom w:val="0"/>
      <w:divBdr>
        <w:top w:val="none" w:sz="0" w:space="0" w:color="auto"/>
        <w:left w:val="none" w:sz="0" w:space="0" w:color="auto"/>
        <w:bottom w:val="none" w:sz="0" w:space="0" w:color="auto"/>
        <w:right w:val="none" w:sz="0" w:space="0" w:color="auto"/>
      </w:divBdr>
    </w:div>
    <w:div w:id="536310018">
      <w:bodyDiv w:val="1"/>
      <w:marLeft w:val="0"/>
      <w:marRight w:val="0"/>
      <w:marTop w:val="0"/>
      <w:marBottom w:val="0"/>
      <w:divBdr>
        <w:top w:val="none" w:sz="0" w:space="0" w:color="auto"/>
        <w:left w:val="none" w:sz="0" w:space="0" w:color="auto"/>
        <w:bottom w:val="none" w:sz="0" w:space="0" w:color="auto"/>
        <w:right w:val="none" w:sz="0" w:space="0" w:color="auto"/>
      </w:divBdr>
    </w:div>
    <w:div w:id="536813286">
      <w:bodyDiv w:val="1"/>
      <w:marLeft w:val="0"/>
      <w:marRight w:val="0"/>
      <w:marTop w:val="0"/>
      <w:marBottom w:val="0"/>
      <w:divBdr>
        <w:top w:val="none" w:sz="0" w:space="0" w:color="auto"/>
        <w:left w:val="none" w:sz="0" w:space="0" w:color="auto"/>
        <w:bottom w:val="none" w:sz="0" w:space="0" w:color="auto"/>
        <w:right w:val="none" w:sz="0" w:space="0" w:color="auto"/>
      </w:divBdr>
    </w:div>
    <w:div w:id="537551903">
      <w:bodyDiv w:val="1"/>
      <w:marLeft w:val="0"/>
      <w:marRight w:val="0"/>
      <w:marTop w:val="0"/>
      <w:marBottom w:val="0"/>
      <w:divBdr>
        <w:top w:val="none" w:sz="0" w:space="0" w:color="auto"/>
        <w:left w:val="none" w:sz="0" w:space="0" w:color="auto"/>
        <w:bottom w:val="none" w:sz="0" w:space="0" w:color="auto"/>
        <w:right w:val="none" w:sz="0" w:space="0" w:color="auto"/>
      </w:divBdr>
    </w:div>
    <w:div w:id="537621994">
      <w:bodyDiv w:val="1"/>
      <w:marLeft w:val="0"/>
      <w:marRight w:val="0"/>
      <w:marTop w:val="0"/>
      <w:marBottom w:val="0"/>
      <w:divBdr>
        <w:top w:val="none" w:sz="0" w:space="0" w:color="auto"/>
        <w:left w:val="none" w:sz="0" w:space="0" w:color="auto"/>
        <w:bottom w:val="none" w:sz="0" w:space="0" w:color="auto"/>
        <w:right w:val="none" w:sz="0" w:space="0" w:color="auto"/>
      </w:divBdr>
    </w:div>
    <w:div w:id="537933819">
      <w:bodyDiv w:val="1"/>
      <w:marLeft w:val="0"/>
      <w:marRight w:val="0"/>
      <w:marTop w:val="0"/>
      <w:marBottom w:val="0"/>
      <w:divBdr>
        <w:top w:val="none" w:sz="0" w:space="0" w:color="auto"/>
        <w:left w:val="none" w:sz="0" w:space="0" w:color="auto"/>
        <w:bottom w:val="none" w:sz="0" w:space="0" w:color="auto"/>
        <w:right w:val="none" w:sz="0" w:space="0" w:color="auto"/>
      </w:divBdr>
    </w:div>
    <w:div w:id="538251419">
      <w:bodyDiv w:val="1"/>
      <w:marLeft w:val="0"/>
      <w:marRight w:val="0"/>
      <w:marTop w:val="0"/>
      <w:marBottom w:val="0"/>
      <w:divBdr>
        <w:top w:val="none" w:sz="0" w:space="0" w:color="auto"/>
        <w:left w:val="none" w:sz="0" w:space="0" w:color="auto"/>
        <w:bottom w:val="none" w:sz="0" w:space="0" w:color="auto"/>
        <w:right w:val="none" w:sz="0" w:space="0" w:color="auto"/>
      </w:divBdr>
    </w:div>
    <w:div w:id="538319798">
      <w:bodyDiv w:val="1"/>
      <w:marLeft w:val="0"/>
      <w:marRight w:val="0"/>
      <w:marTop w:val="0"/>
      <w:marBottom w:val="0"/>
      <w:divBdr>
        <w:top w:val="none" w:sz="0" w:space="0" w:color="auto"/>
        <w:left w:val="none" w:sz="0" w:space="0" w:color="auto"/>
        <w:bottom w:val="none" w:sz="0" w:space="0" w:color="auto"/>
        <w:right w:val="none" w:sz="0" w:space="0" w:color="auto"/>
      </w:divBdr>
      <w:divsChild>
        <w:div w:id="268393743">
          <w:marLeft w:val="480"/>
          <w:marRight w:val="0"/>
          <w:marTop w:val="0"/>
          <w:marBottom w:val="0"/>
          <w:divBdr>
            <w:top w:val="none" w:sz="0" w:space="0" w:color="auto"/>
            <w:left w:val="none" w:sz="0" w:space="0" w:color="auto"/>
            <w:bottom w:val="none" w:sz="0" w:space="0" w:color="auto"/>
            <w:right w:val="none" w:sz="0" w:space="0" w:color="auto"/>
          </w:divBdr>
        </w:div>
        <w:div w:id="308217185">
          <w:marLeft w:val="480"/>
          <w:marRight w:val="0"/>
          <w:marTop w:val="0"/>
          <w:marBottom w:val="0"/>
          <w:divBdr>
            <w:top w:val="none" w:sz="0" w:space="0" w:color="auto"/>
            <w:left w:val="none" w:sz="0" w:space="0" w:color="auto"/>
            <w:bottom w:val="none" w:sz="0" w:space="0" w:color="auto"/>
            <w:right w:val="none" w:sz="0" w:space="0" w:color="auto"/>
          </w:divBdr>
        </w:div>
        <w:div w:id="343047568">
          <w:marLeft w:val="480"/>
          <w:marRight w:val="0"/>
          <w:marTop w:val="0"/>
          <w:marBottom w:val="0"/>
          <w:divBdr>
            <w:top w:val="none" w:sz="0" w:space="0" w:color="auto"/>
            <w:left w:val="none" w:sz="0" w:space="0" w:color="auto"/>
            <w:bottom w:val="none" w:sz="0" w:space="0" w:color="auto"/>
            <w:right w:val="none" w:sz="0" w:space="0" w:color="auto"/>
          </w:divBdr>
        </w:div>
        <w:div w:id="356662861">
          <w:marLeft w:val="480"/>
          <w:marRight w:val="0"/>
          <w:marTop w:val="0"/>
          <w:marBottom w:val="0"/>
          <w:divBdr>
            <w:top w:val="none" w:sz="0" w:space="0" w:color="auto"/>
            <w:left w:val="none" w:sz="0" w:space="0" w:color="auto"/>
            <w:bottom w:val="none" w:sz="0" w:space="0" w:color="auto"/>
            <w:right w:val="none" w:sz="0" w:space="0" w:color="auto"/>
          </w:divBdr>
        </w:div>
        <w:div w:id="363018171">
          <w:marLeft w:val="480"/>
          <w:marRight w:val="0"/>
          <w:marTop w:val="0"/>
          <w:marBottom w:val="0"/>
          <w:divBdr>
            <w:top w:val="none" w:sz="0" w:space="0" w:color="auto"/>
            <w:left w:val="none" w:sz="0" w:space="0" w:color="auto"/>
            <w:bottom w:val="none" w:sz="0" w:space="0" w:color="auto"/>
            <w:right w:val="none" w:sz="0" w:space="0" w:color="auto"/>
          </w:divBdr>
        </w:div>
        <w:div w:id="381759447">
          <w:marLeft w:val="480"/>
          <w:marRight w:val="0"/>
          <w:marTop w:val="0"/>
          <w:marBottom w:val="0"/>
          <w:divBdr>
            <w:top w:val="none" w:sz="0" w:space="0" w:color="auto"/>
            <w:left w:val="none" w:sz="0" w:space="0" w:color="auto"/>
            <w:bottom w:val="none" w:sz="0" w:space="0" w:color="auto"/>
            <w:right w:val="none" w:sz="0" w:space="0" w:color="auto"/>
          </w:divBdr>
        </w:div>
        <w:div w:id="417823357">
          <w:marLeft w:val="480"/>
          <w:marRight w:val="0"/>
          <w:marTop w:val="0"/>
          <w:marBottom w:val="0"/>
          <w:divBdr>
            <w:top w:val="none" w:sz="0" w:space="0" w:color="auto"/>
            <w:left w:val="none" w:sz="0" w:space="0" w:color="auto"/>
            <w:bottom w:val="none" w:sz="0" w:space="0" w:color="auto"/>
            <w:right w:val="none" w:sz="0" w:space="0" w:color="auto"/>
          </w:divBdr>
        </w:div>
        <w:div w:id="467555270">
          <w:marLeft w:val="480"/>
          <w:marRight w:val="0"/>
          <w:marTop w:val="0"/>
          <w:marBottom w:val="0"/>
          <w:divBdr>
            <w:top w:val="none" w:sz="0" w:space="0" w:color="auto"/>
            <w:left w:val="none" w:sz="0" w:space="0" w:color="auto"/>
            <w:bottom w:val="none" w:sz="0" w:space="0" w:color="auto"/>
            <w:right w:val="none" w:sz="0" w:space="0" w:color="auto"/>
          </w:divBdr>
        </w:div>
        <w:div w:id="492992219">
          <w:marLeft w:val="480"/>
          <w:marRight w:val="0"/>
          <w:marTop w:val="0"/>
          <w:marBottom w:val="0"/>
          <w:divBdr>
            <w:top w:val="none" w:sz="0" w:space="0" w:color="auto"/>
            <w:left w:val="none" w:sz="0" w:space="0" w:color="auto"/>
            <w:bottom w:val="none" w:sz="0" w:space="0" w:color="auto"/>
            <w:right w:val="none" w:sz="0" w:space="0" w:color="auto"/>
          </w:divBdr>
        </w:div>
        <w:div w:id="536626872">
          <w:marLeft w:val="480"/>
          <w:marRight w:val="0"/>
          <w:marTop w:val="0"/>
          <w:marBottom w:val="0"/>
          <w:divBdr>
            <w:top w:val="none" w:sz="0" w:space="0" w:color="auto"/>
            <w:left w:val="none" w:sz="0" w:space="0" w:color="auto"/>
            <w:bottom w:val="none" w:sz="0" w:space="0" w:color="auto"/>
            <w:right w:val="none" w:sz="0" w:space="0" w:color="auto"/>
          </w:divBdr>
        </w:div>
        <w:div w:id="541598580">
          <w:marLeft w:val="480"/>
          <w:marRight w:val="0"/>
          <w:marTop w:val="0"/>
          <w:marBottom w:val="0"/>
          <w:divBdr>
            <w:top w:val="none" w:sz="0" w:space="0" w:color="auto"/>
            <w:left w:val="none" w:sz="0" w:space="0" w:color="auto"/>
            <w:bottom w:val="none" w:sz="0" w:space="0" w:color="auto"/>
            <w:right w:val="none" w:sz="0" w:space="0" w:color="auto"/>
          </w:divBdr>
        </w:div>
        <w:div w:id="619992901">
          <w:marLeft w:val="480"/>
          <w:marRight w:val="0"/>
          <w:marTop w:val="0"/>
          <w:marBottom w:val="0"/>
          <w:divBdr>
            <w:top w:val="none" w:sz="0" w:space="0" w:color="auto"/>
            <w:left w:val="none" w:sz="0" w:space="0" w:color="auto"/>
            <w:bottom w:val="none" w:sz="0" w:space="0" w:color="auto"/>
            <w:right w:val="none" w:sz="0" w:space="0" w:color="auto"/>
          </w:divBdr>
        </w:div>
        <w:div w:id="717634362">
          <w:marLeft w:val="480"/>
          <w:marRight w:val="0"/>
          <w:marTop w:val="0"/>
          <w:marBottom w:val="0"/>
          <w:divBdr>
            <w:top w:val="none" w:sz="0" w:space="0" w:color="auto"/>
            <w:left w:val="none" w:sz="0" w:space="0" w:color="auto"/>
            <w:bottom w:val="none" w:sz="0" w:space="0" w:color="auto"/>
            <w:right w:val="none" w:sz="0" w:space="0" w:color="auto"/>
          </w:divBdr>
        </w:div>
        <w:div w:id="727386270">
          <w:marLeft w:val="480"/>
          <w:marRight w:val="0"/>
          <w:marTop w:val="0"/>
          <w:marBottom w:val="0"/>
          <w:divBdr>
            <w:top w:val="none" w:sz="0" w:space="0" w:color="auto"/>
            <w:left w:val="none" w:sz="0" w:space="0" w:color="auto"/>
            <w:bottom w:val="none" w:sz="0" w:space="0" w:color="auto"/>
            <w:right w:val="none" w:sz="0" w:space="0" w:color="auto"/>
          </w:divBdr>
        </w:div>
        <w:div w:id="792480931">
          <w:marLeft w:val="480"/>
          <w:marRight w:val="0"/>
          <w:marTop w:val="0"/>
          <w:marBottom w:val="0"/>
          <w:divBdr>
            <w:top w:val="none" w:sz="0" w:space="0" w:color="auto"/>
            <w:left w:val="none" w:sz="0" w:space="0" w:color="auto"/>
            <w:bottom w:val="none" w:sz="0" w:space="0" w:color="auto"/>
            <w:right w:val="none" w:sz="0" w:space="0" w:color="auto"/>
          </w:divBdr>
        </w:div>
        <w:div w:id="886448881">
          <w:marLeft w:val="480"/>
          <w:marRight w:val="0"/>
          <w:marTop w:val="0"/>
          <w:marBottom w:val="0"/>
          <w:divBdr>
            <w:top w:val="none" w:sz="0" w:space="0" w:color="auto"/>
            <w:left w:val="none" w:sz="0" w:space="0" w:color="auto"/>
            <w:bottom w:val="none" w:sz="0" w:space="0" w:color="auto"/>
            <w:right w:val="none" w:sz="0" w:space="0" w:color="auto"/>
          </w:divBdr>
        </w:div>
        <w:div w:id="978459517">
          <w:marLeft w:val="480"/>
          <w:marRight w:val="0"/>
          <w:marTop w:val="0"/>
          <w:marBottom w:val="0"/>
          <w:divBdr>
            <w:top w:val="none" w:sz="0" w:space="0" w:color="auto"/>
            <w:left w:val="none" w:sz="0" w:space="0" w:color="auto"/>
            <w:bottom w:val="none" w:sz="0" w:space="0" w:color="auto"/>
            <w:right w:val="none" w:sz="0" w:space="0" w:color="auto"/>
          </w:divBdr>
        </w:div>
        <w:div w:id="1049036553">
          <w:marLeft w:val="480"/>
          <w:marRight w:val="0"/>
          <w:marTop w:val="0"/>
          <w:marBottom w:val="0"/>
          <w:divBdr>
            <w:top w:val="none" w:sz="0" w:space="0" w:color="auto"/>
            <w:left w:val="none" w:sz="0" w:space="0" w:color="auto"/>
            <w:bottom w:val="none" w:sz="0" w:space="0" w:color="auto"/>
            <w:right w:val="none" w:sz="0" w:space="0" w:color="auto"/>
          </w:divBdr>
        </w:div>
        <w:div w:id="1095517730">
          <w:marLeft w:val="480"/>
          <w:marRight w:val="0"/>
          <w:marTop w:val="0"/>
          <w:marBottom w:val="0"/>
          <w:divBdr>
            <w:top w:val="none" w:sz="0" w:space="0" w:color="auto"/>
            <w:left w:val="none" w:sz="0" w:space="0" w:color="auto"/>
            <w:bottom w:val="none" w:sz="0" w:space="0" w:color="auto"/>
            <w:right w:val="none" w:sz="0" w:space="0" w:color="auto"/>
          </w:divBdr>
        </w:div>
        <w:div w:id="1315835591">
          <w:marLeft w:val="480"/>
          <w:marRight w:val="0"/>
          <w:marTop w:val="0"/>
          <w:marBottom w:val="0"/>
          <w:divBdr>
            <w:top w:val="none" w:sz="0" w:space="0" w:color="auto"/>
            <w:left w:val="none" w:sz="0" w:space="0" w:color="auto"/>
            <w:bottom w:val="none" w:sz="0" w:space="0" w:color="auto"/>
            <w:right w:val="none" w:sz="0" w:space="0" w:color="auto"/>
          </w:divBdr>
        </w:div>
        <w:div w:id="1424646290">
          <w:marLeft w:val="480"/>
          <w:marRight w:val="0"/>
          <w:marTop w:val="0"/>
          <w:marBottom w:val="0"/>
          <w:divBdr>
            <w:top w:val="none" w:sz="0" w:space="0" w:color="auto"/>
            <w:left w:val="none" w:sz="0" w:space="0" w:color="auto"/>
            <w:bottom w:val="none" w:sz="0" w:space="0" w:color="auto"/>
            <w:right w:val="none" w:sz="0" w:space="0" w:color="auto"/>
          </w:divBdr>
        </w:div>
        <w:div w:id="1517231503">
          <w:marLeft w:val="480"/>
          <w:marRight w:val="0"/>
          <w:marTop w:val="0"/>
          <w:marBottom w:val="0"/>
          <w:divBdr>
            <w:top w:val="none" w:sz="0" w:space="0" w:color="auto"/>
            <w:left w:val="none" w:sz="0" w:space="0" w:color="auto"/>
            <w:bottom w:val="none" w:sz="0" w:space="0" w:color="auto"/>
            <w:right w:val="none" w:sz="0" w:space="0" w:color="auto"/>
          </w:divBdr>
        </w:div>
        <w:div w:id="1527258108">
          <w:marLeft w:val="480"/>
          <w:marRight w:val="0"/>
          <w:marTop w:val="0"/>
          <w:marBottom w:val="0"/>
          <w:divBdr>
            <w:top w:val="none" w:sz="0" w:space="0" w:color="auto"/>
            <w:left w:val="none" w:sz="0" w:space="0" w:color="auto"/>
            <w:bottom w:val="none" w:sz="0" w:space="0" w:color="auto"/>
            <w:right w:val="none" w:sz="0" w:space="0" w:color="auto"/>
          </w:divBdr>
        </w:div>
        <w:div w:id="1739938184">
          <w:marLeft w:val="480"/>
          <w:marRight w:val="0"/>
          <w:marTop w:val="0"/>
          <w:marBottom w:val="0"/>
          <w:divBdr>
            <w:top w:val="none" w:sz="0" w:space="0" w:color="auto"/>
            <w:left w:val="none" w:sz="0" w:space="0" w:color="auto"/>
            <w:bottom w:val="none" w:sz="0" w:space="0" w:color="auto"/>
            <w:right w:val="none" w:sz="0" w:space="0" w:color="auto"/>
          </w:divBdr>
        </w:div>
        <w:div w:id="1803690958">
          <w:marLeft w:val="480"/>
          <w:marRight w:val="0"/>
          <w:marTop w:val="0"/>
          <w:marBottom w:val="0"/>
          <w:divBdr>
            <w:top w:val="none" w:sz="0" w:space="0" w:color="auto"/>
            <w:left w:val="none" w:sz="0" w:space="0" w:color="auto"/>
            <w:bottom w:val="none" w:sz="0" w:space="0" w:color="auto"/>
            <w:right w:val="none" w:sz="0" w:space="0" w:color="auto"/>
          </w:divBdr>
        </w:div>
        <w:div w:id="1849715908">
          <w:marLeft w:val="480"/>
          <w:marRight w:val="0"/>
          <w:marTop w:val="0"/>
          <w:marBottom w:val="0"/>
          <w:divBdr>
            <w:top w:val="none" w:sz="0" w:space="0" w:color="auto"/>
            <w:left w:val="none" w:sz="0" w:space="0" w:color="auto"/>
            <w:bottom w:val="none" w:sz="0" w:space="0" w:color="auto"/>
            <w:right w:val="none" w:sz="0" w:space="0" w:color="auto"/>
          </w:divBdr>
        </w:div>
        <w:div w:id="1932276217">
          <w:marLeft w:val="480"/>
          <w:marRight w:val="0"/>
          <w:marTop w:val="0"/>
          <w:marBottom w:val="0"/>
          <w:divBdr>
            <w:top w:val="none" w:sz="0" w:space="0" w:color="auto"/>
            <w:left w:val="none" w:sz="0" w:space="0" w:color="auto"/>
            <w:bottom w:val="none" w:sz="0" w:space="0" w:color="auto"/>
            <w:right w:val="none" w:sz="0" w:space="0" w:color="auto"/>
          </w:divBdr>
        </w:div>
        <w:div w:id="2077046887">
          <w:marLeft w:val="480"/>
          <w:marRight w:val="0"/>
          <w:marTop w:val="0"/>
          <w:marBottom w:val="0"/>
          <w:divBdr>
            <w:top w:val="none" w:sz="0" w:space="0" w:color="auto"/>
            <w:left w:val="none" w:sz="0" w:space="0" w:color="auto"/>
            <w:bottom w:val="none" w:sz="0" w:space="0" w:color="auto"/>
            <w:right w:val="none" w:sz="0" w:space="0" w:color="auto"/>
          </w:divBdr>
        </w:div>
        <w:div w:id="2144929446">
          <w:marLeft w:val="480"/>
          <w:marRight w:val="0"/>
          <w:marTop w:val="0"/>
          <w:marBottom w:val="0"/>
          <w:divBdr>
            <w:top w:val="none" w:sz="0" w:space="0" w:color="auto"/>
            <w:left w:val="none" w:sz="0" w:space="0" w:color="auto"/>
            <w:bottom w:val="none" w:sz="0" w:space="0" w:color="auto"/>
            <w:right w:val="none" w:sz="0" w:space="0" w:color="auto"/>
          </w:divBdr>
        </w:div>
      </w:divsChild>
    </w:div>
    <w:div w:id="538472848">
      <w:bodyDiv w:val="1"/>
      <w:marLeft w:val="0"/>
      <w:marRight w:val="0"/>
      <w:marTop w:val="0"/>
      <w:marBottom w:val="0"/>
      <w:divBdr>
        <w:top w:val="none" w:sz="0" w:space="0" w:color="auto"/>
        <w:left w:val="none" w:sz="0" w:space="0" w:color="auto"/>
        <w:bottom w:val="none" w:sz="0" w:space="0" w:color="auto"/>
        <w:right w:val="none" w:sz="0" w:space="0" w:color="auto"/>
      </w:divBdr>
    </w:div>
    <w:div w:id="538863335">
      <w:bodyDiv w:val="1"/>
      <w:marLeft w:val="0"/>
      <w:marRight w:val="0"/>
      <w:marTop w:val="0"/>
      <w:marBottom w:val="0"/>
      <w:divBdr>
        <w:top w:val="none" w:sz="0" w:space="0" w:color="auto"/>
        <w:left w:val="none" w:sz="0" w:space="0" w:color="auto"/>
        <w:bottom w:val="none" w:sz="0" w:space="0" w:color="auto"/>
        <w:right w:val="none" w:sz="0" w:space="0" w:color="auto"/>
      </w:divBdr>
    </w:div>
    <w:div w:id="539706920">
      <w:bodyDiv w:val="1"/>
      <w:marLeft w:val="0"/>
      <w:marRight w:val="0"/>
      <w:marTop w:val="0"/>
      <w:marBottom w:val="0"/>
      <w:divBdr>
        <w:top w:val="none" w:sz="0" w:space="0" w:color="auto"/>
        <w:left w:val="none" w:sz="0" w:space="0" w:color="auto"/>
        <w:bottom w:val="none" w:sz="0" w:space="0" w:color="auto"/>
        <w:right w:val="none" w:sz="0" w:space="0" w:color="auto"/>
      </w:divBdr>
    </w:div>
    <w:div w:id="539897868">
      <w:bodyDiv w:val="1"/>
      <w:marLeft w:val="0"/>
      <w:marRight w:val="0"/>
      <w:marTop w:val="0"/>
      <w:marBottom w:val="0"/>
      <w:divBdr>
        <w:top w:val="none" w:sz="0" w:space="0" w:color="auto"/>
        <w:left w:val="none" w:sz="0" w:space="0" w:color="auto"/>
        <w:bottom w:val="none" w:sz="0" w:space="0" w:color="auto"/>
        <w:right w:val="none" w:sz="0" w:space="0" w:color="auto"/>
      </w:divBdr>
    </w:div>
    <w:div w:id="539899772">
      <w:bodyDiv w:val="1"/>
      <w:marLeft w:val="0"/>
      <w:marRight w:val="0"/>
      <w:marTop w:val="0"/>
      <w:marBottom w:val="0"/>
      <w:divBdr>
        <w:top w:val="none" w:sz="0" w:space="0" w:color="auto"/>
        <w:left w:val="none" w:sz="0" w:space="0" w:color="auto"/>
        <w:bottom w:val="none" w:sz="0" w:space="0" w:color="auto"/>
        <w:right w:val="none" w:sz="0" w:space="0" w:color="auto"/>
      </w:divBdr>
    </w:div>
    <w:div w:id="539977732">
      <w:bodyDiv w:val="1"/>
      <w:marLeft w:val="0"/>
      <w:marRight w:val="0"/>
      <w:marTop w:val="0"/>
      <w:marBottom w:val="0"/>
      <w:divBdr>
        <w:top w:val="none" w:sz="0" w:space="0" w:color="auto"/>
        <w:left w:val="none" w:sz="0" w:space="0" w:color="auto"/>
        <w:bottom w:val="none" w:sz="0" w:space="0" w:color="auto"/>
        <w:right w:val="none" w:sz="0" w:space="0" w:color="auto"/>
      </w:divBdr>
    </w:div>
    <w:div w:id="539980953">
      <w:bodyDiv w:val="1"/>
      <w:marLeft w:val="0"/>
      <w:marRight w:val="0"/>
      <w:marTop w:val="0"/>
      <w:marBottom w:val="0"/>
      <w:divBdr>
        <w:top w:val="none" w:sz="0" w:space="0" w:color="auto"/>
        <w:left w:val="none" w:sz="0" w:space="0" w:color="auto"/>
        <w:bottom w:val="none" w:sz="0" w:space="0" w:color="auto"/>
        <w:right w:val="none" w:sz="0" w:space="0" w:color="auto"/>
      </w:divBdr>
    </w:div>
    <w:div w:id="540016658">
      <w:bodyDiv w:val="1"/>
      <w:marLeft w:val="0"/>
      <w:marRight w:val="0"/>
      <w:marTop w:val="0"/>
      <w:marBottom w:val="0"/>
      <w:divBdr>
        <w:top w:val="none" w:sz="0" w:space="0" w:color="auto"/>
        <w:left w:val="none" w:sz="0" w:space="0" w:color="auto"/>
        <w:bottom w:val="none" w:sz="0" w:space="0" w:color="auto"/>
        <w:right w:val="none" w:sz="0" w:space="0" w:color="auto"/>
      </w:divBdr>
    </w:div>
    <w:div w:id="540898091">
      <w:bodyDiv w:val="1"/>
      <w:marLeft w:val="0"/>
      <w:marRight w:val="0"/>
      <w:marTop w:val="0"/>
      <w:marBottom w:val="0"/>
      <w:divBdr>
        <w:top w:val="none" w:sz="0" w:space="0" w:color="auto"/>
        <w:left w:val="none" w:sz="0" w:space="0" w:color="auto"/>
        <w:bottom w:val="none" w:sz="0" w:space="0" w:color="auto"/>
        <w:right w:val="none" w:sz="0" w:space="0" w:color="auto"/>
      </w:divBdr>
    </w:div>
    <w:div w:id="540941312">
      <w:bodyDiv w:val="1"/>
      <w:marLeft w:val="0"/>
      <w:marRight w:val="0"/>
      <w:marTop w:val="0"/>
      <w:marBottom w:val="0"/>
      <w:divBdr>
        <w:top w:val="none" w:sz="0" w:space="0" w:color="auto"/>
        <w:left w:val="none" w:sz="0" w:space="0" w:color="auto"/>
        <w:bottom w:val="none" w:sz="0" w:space="0" w:color="auto"/>
        <w:right w:val="none" w:sz="0" w:space="0" w:color="auto"/>
      </w:divBdr>
    </w:div>
    <w:div w:id="541209474">
      <w:bodyDiv w:val="1"/>
      <w:marLeft w:val="0"/>
      <w:marRight w:val="0"/>
      <w:marTop w:val="0"/>
      <w:marBottom w:val="0"/>
      <w:divBdr>
        <w:top w:val="none" w:sz="0" w:space="0" w:color="auto"/>
        <w:left w:val="none" w:sz="0" w:space="0" w:color="auto"/>
        <w:bottom w:val="none" w:sz="0" w:space="0" w:color="auto"/>
        <w:right w:val="none" w:sz="0" w:space="0" w:color="auto"/>
      </w:divBdr>
    </w:div>
    <w:div w:id="541209973">
      <w:bodyDiv w:val="1"/>
      <w:marLeft w:val="0"/>
      <w:marRight w:val="0"/>
      <w:marTop w:val="0"/>
      <w:marBottom w:val="0"/>
      <w:divBdr>
        <w:top w:val="none" w:sz="0" w:space="0" w:color="auto"/>
        <w:left w:val="none" w:sz="0" w:space="0" w:color="auto"/>
        <w:bottom w:val="none" w:sz="0" w:space="0" w:color="auto"/>
        <w:right w:val="none" w:sz="0" w:space="0" w:color="auto"/>
      </w:divBdr>
    </w:div>
    <w:div w:id="541793334">
      <w:bodyDiv w:val="1"/>
      <w:marLeft w:val="0"/>
      <w:marRight w:val="0"/>
      <w:marTop w:val="0"/>
      <w:marBottom w:val="0"/>
      <w:divBdr>
        <w:top w:val="none" w:sz="0" w:space="0" w:color="auto"/>
        <w:left w:val="none" w:sz="0" w:space="0" w:color="auto"/>
        <w:bottom w:val="none" w:sz="0" w:space="0" w:color="auto"/>
        <w:right w:val="none" w:sz="0" w:space="0" w:color="auto"/>
      </w:divBdr>
    </w:div>
    <w:div w:id="541942636">
      <w:bodyDiv w:val="1"/>
      <w:marLeft w:val="0"/>
      <w:marRight w:val="0"/>
      <w:marTop w:val="0"/>
      <w:marBottom w:val="0"/>
      <w:divBdr>
        <w:top w:val="none" w:sz="0" w:space="0" w:color="auto"/>
        <w:left w:val="none" w:sz="0" w:space="0" w:color="auto"/>
        <w:bottom w:val="none" w:sz="0" w:space="0" w:color="auto"/>
        <w:right w:val="none" w:sz="0" w:space="0" w:color="auto"/>
      </w:divBdr>
    </w:div>
    <w:div w:id="542445823">
      <w:bodyDiv w:val="1"/>
      <w:marLeft w:val="0"/>
      <w:marRight w:val="0"/>
      <w:marTop w:val="0"/>
      <w:marBottom w:val="0"/>
      <w:divBdr>
        <w:top w:val="none" w:sz="0" w:space="0" w:color="auto"/>
        <w:left w:val="none" w:sz="0" w:space="0" w:color="auto"/>
        <w:bottom w:val="none" w:sz="0" w:space="0" w:color="auto"/>
        <w:right w:val="none" w:sz="0" w:space="0" w:color="auto"/>
      </w:divBdr>
    </w:div>
    <w:div w:id="543255932">
      <w:bodyDiv w:val="1"/>
      <w:marLeft w:val="0"/>
      <w:marRight w:val="0"/>
      <w:marTop w:val="0"/>
      <w:marBottom w:val="0"/>
      <w:divBdr>
        <w:top w:val="none" w:sz="0" w:space="0" w:color="auto"/>
        <w:left w:val="none" w:sz="0" w:space="0" w:color="auto"/>
        <w:bottom w:val="none" w:sz="0" w:space="0" w:color="auto"/>
        <w:right w:val="none" w:sz="0" w:space="0" w:color="auto"/>
      </w:divBdr>
    </w:div>
    <w:div w:id="543450286">
      <w:bodyDiv w:val="1"/>
      <w:marLeft w:val="0"/>
      <w:marRight w:val="0"/>
      <w:marTop w:val="0"/>
      <w:marBottom w:val="0"/>
      <w:divBdr>
        <w:top w:val="none" w:sz="0" w:space="0" w:color="auto"/>
        <w:left w:val="none" w:sz="0" w:space="0" w:color="auto"/>
        <w:bottom w:val="none" w:sz="0" w:space="0" w:color="auto"/>
        <w:right w:val="none" w:sz="0" w:space="0" w:color="auto"/>
      </w:divBdr>
    </w:div>
    <w:div w:id="543912644">
      <w:bodyDiv w:val="1"/>
      <w:marLeft w:val="0"/>
      <w:marRight w:val="0"/>
      <w:marTop w:val="0"/>
      <w:marBottom w:val="0"/>
      <w:divBdr>
        <w:top w:val="none" w:sz="0" w:space="0" w:color="auto"/>
        <w:left w:val="none" w:sz="0" w:space="0" w:color="auto"/>
        <w:bottom w:val="none" w:sz="0" w:space="0" w:color="auto"/>
        <w:right w:val="none" w:sz="0" w:space="0" w:color="auto"/>
      </w:divBdr>
    </w:div>
    <w:div w:id="544025781">
      <w:bodyDiv w:val="1"/>
      <w:marLeft w:val="0"/>
      <w:marRight w:val="0"/>
      <w:marTop w:val="0"/>
      <w:marBottom w:val="0"/>
      <w:divBdr>
        <w:top w:val="none" w:sz="0" w:space="0" w:color="auto"/>
        <w:left w:val="none" w:sz="0" w:space="0" w:color="auto"/>
        <w:bottom w:val="none" w:sz="0" w:space="0" w:color="auto"/>
        <w:right w:val="none" w:sz="0" w:space="0" w:color="auto"/>
      </w:divBdr>
    </w:div>
    <w:div w:id="544175482">
      <w:bodyDiv w:val="1"/>
      <w:marLeft w:val="0"/>
      <w:marRight w:val="0"/>
      <w:marTop w:val="0"/>
      <w:marBottom w:val="0"/>
      <w:divBdr>
        <w:top w:val="none" w:sz="0" w:space="0" w:color="auto"/>
        <w:left w:val="none" w:sz="0" w:space="0" w:color="auto"/>
        <w:bottom w:val="none" w:sz="0" w:space="0" w:color="auto"/>
        <w:right w:val="none" w:sz="0" w:space="0" w:color="auto"/>
      </w:divBdr>
    </w:div>
    <w:div w:id="544678452">
      <w:bodyDiv w:val="1"/>
      <w:marLeft w:val="0"/>
      <w:marRight w:val="0"/>
      <w:marTop w:val="0"/>
      <w:marBottom w:val="0"/>
      <w:divBdr>
        <w:top w:val="none" w:sz="0" w:space="0" w:color="auto"/>
        <w:left w:val="none" w:sz="0" w:space="0" w:color="auto"/>
        <w:bottom w:val="none" w:sz="0" w:space="0" w:color="auto"/>
        <w:right w:val="none" w:sz="0" w:space="0" w:color="auto"/>
      </w:divBdr>
    </w:div>
    <w:div w:id="544873495">
      <w:bodyDiv w:val="1"/>
      <w:marLeft w:val="0"/>
      <w:marRight w:val="0"/>
      <w:marTop w:val="0"/>
      <w:marBottom w:val="0"/>
      <w:divBdr>
        <w:top w:val="none" w:sz="0" w:space="0" w:color="auto"/>
        <w:left w:val="none" w:sz="0" w:space="0" w:color="auto"/>
        <w:bottom w:val="none" w:sz="0" w:space="0" w:color="auto"/>
        <w:right w:val="none" w:sz="0" w:space="0" w:color="auto"/>
      </w:divBdr>
    </w:div>
    <w:div w:id="545072624">
      <w:bodyDiv w:val="1"/>
      <w:marLeft w:val="0"/>
      <w:marRight w:val="0"/>
      <w:marTop w:val="0"/>
      <w:marBottom w:val="0"/>
      <w:divBdr>
        <w:top w:val="none" w:sz="0" w:space="0" w:color="auto"/>
        <w:left w:val="none" w:sz="0" w:space="0" w:color="auto"/>
        <w:bottom w:val="none" w:sz="0" w:space="0" w:color="auto"/>
        <w:right w:val="none" w:sz="0" w:space="0" w:color="auto"/>
      </w:divBdr>
    </w:div>
    <w:div w:id="545218924">
      <w:bodyDiv w:val="1"/>
      <w:marLeft w:val="0"/>
      <w:marRight w:val="0"/>
      <w:marTop w:val="0"/>
      <w:marBottom w:val="0"/>
      <w:divBdr>
        <w:top w:val="none" w:sz="0" w:space="0" w:color="auto"/>
        <w:left w:val="none" w:sz="0" w:space="0" w:color="auto"/>
        <w:bottom w:val="none" w:sz="0" w:space="0" w:color="auto"/>
        <w:right w:val="none" w:sz="0" w:space="0" w:color="auto"/>
      </w:divBdr>
    </w:div>
    <w:div w:id="545526989">
      <w:bodyDiv w:val="1"/>
      <w:marLeft w:val="0"/>
      <w:marRight w:val="0"/>
      <w:marTop w:val="0"/>
      <w:marBottom w:val="0"/>
      <w:divBdr>
        <w:top w:val="none" w:sz="0" w:space="0" w:color="auto"/>
        <w:left w:val="none" w:sz="0" w:space="0" w:color="auto"/>
        <w:bottom w:val="none" w:sz="0" w:space="0" w:color="auto"/>
        <w:right w:val="none" w:sz="0" w:space="0" w:color="auto"/>
      </w:divBdr>
    </w:div>
    <w:div w:id="545795249">
      <w:bodyDiv w:val="1"/>
      <w:marLeft w:val="0"/>
      <w:marRight w:val="0"/>
      <w:marTop w:val="0"/>
      <w:marBottom w:val="0"/>
      <w:divBdr>
        <w:top w:val="none" w:sz="0" w:space="0" w:color="auto"/>
        <w:left w:val="none" w:sz="0" w:space="0" w:color="auto"/>
        <w:bottom w:val="none" w:sz="0" w:space="0" w:color="auto"/>
        <w:right w:val="none" w:sz="0" w:space="0" w:color="auto"/>
      </w:divBdr>
    </w:div>
    <w:div w:id="546071515">
      <w:bodyDiv w:val="1"/>
      <w:marLeft w:val="0"/>
      <w:marRight w:val="0"/>
      <w:marTop w:val="0"/>
      <w:marBottom w:val="0"/>
      <w:divBdr>
        <w:top w:val="none" w:sz="0" w:space="0" w:color="auto"/>
        <w:left w:val="none" w:sz="0" w:space="0" w:color="auto"/>
        <w:bottom w:val="none" w:sz="0" w:space="0" w:color="auto"/>
        <w:right w:val="none" w:sz="0" w:space="0" w:color="auto"/>
      </w:divBdr>
    </w:div>
    <w:div w:id="546188476">
      <w:bodyDiv w:val="1"/>
      <w:marLeft w:val="0"/>
      <w:marRight w:val="0"/>
      <w:marTop w:val="0"/>
      <w:marBottom w:val="0"/>
      <w:divBdr>
        <w:top w:val="none" w:sz="0" w:space="0" w:color="auto"/>
        <w:left w:val="none" w:sz="0" w:space="0" w:color="auto"/>
        <w:bottom w:val="none" w:sz="0" w:space="0" w:color="auto"/>
        <w:right w:val="none" w:sz="0" w:space="0" w:color="auto"/>
      </w:divBdr>
    </w:div>
    <w:div w:id="546533711">
      <w:bodyDiv w:val="1"/>
      <w:marLeft w:val="0"/>
      <w:marRight w:val="0"/>
      <w:marTop w:val="0"/>
      <w:marBottom w:val="0"/>
      <w:divBdr>
        <w:top w:val="none" w:sz="0" w:space="0" w:color="auto"/>
        <w:left w:val="none" w:sz="0" w:space="0" w:color="auto"/>
        <w:bottom w:val="none" w:sz="0" w:space="0" w:color="auto"/>
        <w:right w:val="none" w:sz="0" w:space="0" w:color="auto"/>
      </w:divBdr>
    </w:div>
    <w:div w:id="546836194">
      <w:bodyDiv w:val="1"/>
      <w:marLeft w:val="0"/>
      <w:marRight w:val="0"/>
      <w:marTop w:val="0"/>
      <w:marBottom w:val="0"/>
      <w:divBdr>
        <w:top w:val="none" w:sz="0" w:space="0" w:color="auto"/>
        <w:left w:val="none" w:sz="0" w:space="0" w:color="auto"/>
        <w:bottom w:val="none" w:sz="0" w:space="0" w:color="auto"/>
        <w:right w:val="none" w:sz="0" w:space="0" w:color="auto"/>
      </w:divBdr>
    </w:div>
    <w:div w:id="547452454">
      <w:bodyDiv w:val="1"/>
      <w:marLeft w:val="0"/>
      <w:marRight w:val="0"/>
      <w:marTop w:val="0"/>
      <w:marBottom w:val="0"/>
      <w:divBdr>
        <w:top w:val="none" w:sz="0" w:space="0" w:color="auto"/>
        <w:left w:val="none" w:sz="0" w:space="0" w:color="auto"/>
        <w:bottom w:val="none" w:sz="0" w:space="0" w:color="auto"/>
        <w:right w:val="none" w:sz="0" w:space="0" w:color="auto"/>
      </w:divBdr>
    </w:div>
    <w:div w:id="547763312">
      <w:bodyDiv w:val="1"/>
      <w:marLeft w:val="0"/>
      <w:marRight w:val="0"/>
      <w:marTop w:val="0"/>
      <w:marBottom w:val="0"/>
      <w:divBdr>
        <w:top w:val="none" w:sz="0" w:space="0" w:color="auto"/>
        <w:left w:val="none" w:sz="0" w:space="0" w:color="auto"/>
        <w:bottom w:val="none" w:sz="0" w:space="0" w:color="auto"/>
        <w:right w:val="none" w:sz="0" w:space="0" w:color="auto"/>
      </w:divBdr>
    </w:div>
    <w:div w:id="548692245">
      <w:bodyDiv w:val="1"/>
      <w:marLeft w:val="0"/>
      <w:marRight w:val="0"/>
      <w:marTop w:val="0"/>
      <w:marBottom w:val="0"/>
      <w:divBdr>
        <w:top w:val="none" w:sz="0" w:space="0" w:color="auto"/>
        <w:left w:val="none" w:sz="0" w:space="0" w:color="auto"/>
        <w:bottom w:val="none" w:sz="0" w:space="0" w:color="auto"/>
        <w:right w:val="none" w:sz="0" w:space="0" w:color="auto"/>
      </w:divBdr>
    </w:div>
    <w:div w:id="549027729">
      <w:bodyDiv w:val="1"/>
      <w:marLeft w:val="0"/>
      <w:marRight w:val="0"/>
      <w:marTop w:val="0"/>
      <w:marBottom w:val="0"/>
      <w:divBdr>
        <w:top w:val="none" w:sz="0" w:space="0" w:color="auto"/>
        <w:left w:val="none" w:sz="0" w:space="0" w:color="auto"/>
        <w:bottom w:val="none" w:sz="0" w:space="0" w:color="auto"/>
        <w:right w:val="none" w:sz="0" w:space="0" w:color="auto"/>
      </w:divBdr>
    </w:div>
    <w:div w:id="549070388">
      <w:bodyDiv w:val="1"/>
      <w:marLeft w:val="0"/>
      <w:marRight w:val="0"/>
      <w:marTop w:val="0"/>
      <w:marBottom w:val="0"/>
      <w:divBdr>
        <w:top w:val="none" w:sz="0" w:space="0" w:color="auto"/>
        <w:left w:val="none" w:sz="0" w:space="0" w:color="auto"/>
        <w:bottom w:val="none" w:sz="0" w:space="0" w:color="auto"/>
        <w:right w:val="none" w:sz="0" w:space="0" w:color="auto"/>
      </w:divBdr>
    </w:div>
    <w:div w:id="549272007">
      <w:bodyDiv w:val="1"/>
      <w:marLeft w:val="0"/>
      <w:marRight w:val="0"/>
      <w:marTop w:val="0"/>
      <w:marBottom w:val="0"/>
      <w:divBdr>
        <w:top w:val="none" w:sz="0" w:space="0" w:color="auto"/>
        <w:left w:val="none" w:sz="0" w:space="0" w:color="auto"/>
        <w:bottom w:val="none" w:sz="0" w:space="0" w:color="auto"/>
        <w:right w:val="none" w:sz="0" w:space="0" w:color="auto"/>
      </w:divBdr>
    </w:div>
    <w:div w:id="549616001">
      <w:bodyDiv w:val="1"/>
      <w:marLeft w:val="0"/>
      <w:marRight w:val="0"/>
      <w:marTop w:val="0"/>
      <w:marBottom w:val="0"/>
      <w:divBdr>
        <w:top w:val="none" w:sz="0" w:space="0" w:color="auto"/>
        <w:left w:val="none" w:sz="0" w:space="0" w:color="auto"/>
        <w:bottom w:val="none" w:sz="0" w:space="0" w:color="auto"/>
        <w:right w:val="none" w:sz="0" w:space="0" w:color="auto"/>
      </w:divBdr>
    </w:div>
    <w:div w:id="549653099">
      <w:bodyDiv w:val="1"/>
      <w:marLeft w:val="0"/>
      <w:marRight w:val="0"/>
      <w:marTop w:val="0"/>
      <w:marBottom w:val="0"/>
      <w:divBdr>
        <w:top w:val="none" w:sz="0" w:space="0" w:color="auto"/>
        <w:left w:val="none" w:sz="0" w:space="0" w:color="auto"/>
        <w:bottom w:val="none" w:sz="0" w:space="0" w:color="auto"/>
        <w:right w:val="none" w:sz="0" w:space="0" w:color="auto"/>
      </w:divBdr>
    </w:div>
    <w:div w:id="550533735">
      <w:bodyDiv w:val="1"/>
      <w:marLeft w:val="0"/>
      <w:marRight w:val="0"/>
      <w:marTop w:val="0"/>
      <w:marBottom w:val="0"/>
      <w:divBdr>
        <w:top w:val="none" w:sz="0" w:space="0" w:color="auto"/>
        <w:left w:val="none" w:sz="0" w:space="0" w:color="auto"/>
        <w:bottom w:val="none" w:sz="0" w:space="0" w:color="auto"/>
        <w:right w:val="none" w:sz="0" w:space="0" w:color="auto"/>
      </w:divBdr>
      <w:divsChild>
        <w:div w:id="66461844">
          <w:marLeft w:val="480"/>
          <w:marRight w:val="0"/>
          <w:marTop w:val="0"/>
          <w:marBottom w:val="0"/>
          <w:divBdr>
            <w:top w:val="none" w:sz="0" w:space="0" w:color="auto"/>
            <w:left w:val="none" w:sz="0" w:space="0" w:color="auto"/>
            <w:bottom w:val="none" w:sz="0" w:space="0" w:color="auto"/>
            <w:right w:val="none" w:sz="0" w:space="0" w:color="auto"/>
          </w:divBdr>
        </w:div>
        <w:div w:id="73670408">
          <w:marLeft w:val="480"/>
          <w:marRight w:val="0"/>
          <w:marTop w:val="0"/>
          <w:marBottom w:val="0"/>
          <w:divBdr>
            <w:top w:val="none" w:sz="0" w:space="0" w:color="auto"/>
            <w:left w:val="none" w:sz="0" w:space="0" w:color="auto"/>
            <w:bottom w:val="none" w:sz="0" w:space="0" w:color="auto"/>
            <w:right w:val="none" w:sz="0" w:space="0" w:color="auto"/>
          </w:divBdr>
        </w:div>
        <w:div w:id="125241531">
          <w:marLeft w:val="480"/>
          <w:marRight w:val="0"/>
          <w:marTop w:val="0"/>
          <w:marBottom w:val="0"/>
          <w:divBdr>
            <w:top w:val="none" w:sz="0" w:space="0" w:color="auto"/>
            <w:left w:val="none" w:sz="0" w:space="0" w:color="auto"/>
            <w:bottom w:val="none" w:sz="0" w:space="0" w:color="auto"/>
            <w:right w:val="none" w:sz="0" w:space="0" w:color="auto"/>
          </w:divBdr>
        </w:div>
        <w:div w:id="271285259">
          <w:marLeft w:val="480"/>
          <w:marRight w:val="0"/>
          <w:marTop w:val="0"/>
          <w:marBottom w:val="0"/>
          <w:divBdr>
            <w:top w:val="none" w:sz="0" w:space="0" w:color="auto"/>
            <w:left w:val="none" w:sz="0" w:space="0" w:color="auto"/>
            <w:bottom w:val="none" w:sz="0" w:space="0" w:color="auto"/>
            <w:right w:val="none" w:sz="0" w:space="0" w:color="auto"/>
          </w:divBdr>
        </w:div>
        <w:div w:id="291905749">
          <w:marLeft w:val="480"/>
          <w:marRight w:val="0"/>
          <w:marTop w:val="0"/>
          <w:marBottom w:val="0"/>
          <w:divBdr>
            <w:top w:val="none" w:sz="0" w:space="0" w:color="auto"/>
            <w:left w:val="none" w:sz="0" w:space="0" w:color="auto"/>
            <w:bottom w:val="none" w:sz="0" w:space="0" w:color="auto"/>
            <w:right w:val="none" w:sz="0" w:space="0" w:color="auto"/>
          </w:divBdr>
        </w:div>
        <w:div w:id="340280638">
          <w:marLeft w:val="480"/>
          <w:marRight w:val="0"/>
          <w:marTop w:val="0"/>
          <w:marBottom w:val="0"/>
          <w:divBdr>
            <w:top w:val="none" w:sz="0" w:space="0" w:color="auto"/>
            <w:left w:val="none" w:sz="0" w:space="0" w:color="auto"/>
            <w:bottom w:val="none" w:sz="0" w:space="0" w:color="auto"/>
            <w:right w:val="none" w:sz="0" w:space="0" w:color="auto"/>
          </w:divBdr>
        </w:div>
        <w:div w:id="351952397">
          <w:marLeft w:val="480"/>
          <w:marRight w:val="0"/>
          <w:marTop w:val="0"/>
          <w:marBottom w:val="0"/>
          <w:divBdr>
            <w:top w:val="none" w:sz="0" w:space="0" w:color="auto"/>
            <w:left w:val="none" w:sz="0" w:space="0" w:color="auto"/>
            <w:bottom w:val="none" w:sz="0" w:space="0" w:color="auto"/>
            <w:right w:val="none" w:sz="0" w:space="0" w:color="auto"/>
          </w:divBdr>
        </w:div>
        <w:div w:id="434640167">
          <w:marLeft w:val="480"/>
          <w:marRight w:val="0"/>
          <w:marTop w:val="0"/>
          <w:marBottom w:val="0"/>
          <w:divBdr>
            <w:top w:val="none" w:sz="0" w:space="0" w:color="auto"/>
            <w:left w:val="none" w:sz="0" w:space="0" w:color="auto"/>
            <w:bottom w:val="none" w:sz="0" w:space="0" w:color="auto"/>
            <w:right w:val="none" w:sz="0" w:space="0" w:color="auto"/>
          </w:divBdr>
        </w:div>
        <w:div w:id="608515450">
          <w:marLeft w:val="480"/>
          <w:marRight w:val="0"/>
          <w:marTop w:val="0"/>
          <w:marBottom w:val="0"/>
          <w:divBdr>
            <w:top w:val="none" w:sz="0" w:space="0" w:color="auto"/>
            <w:left w:val="none" w:sz="0" w:space="0" w:color="auto"/>
            <w:bottom w:val="none" w:sz="0" w:space="0" w:color="auto"/>
            <w:right w:val="none" w:sz="0" w:space="0" w:color="auto"/>
          </w:divBdr>
        </w:div>
        <w:div w:id="631054389">
          <w:marLeft w:val="480"/>
          <w:marRight w:val="0"/>
          <w:marTop w:val="0"/>
          <w:marBottom w:val="0"/>
          <w:divBdr>
            <w:top w:val="none" w:sz="0" w:space="0" w:color="auto"/>
            <w:left w:val="none" w:sz="0" w:space="0" w:color="auto"/>
            <w:bottom w:val="none" w:sz="0" w:space="0" w:color="auto"/>
            <w:right w:val="none" w:sz="0" w:space="0" w:color="auto"/>
          </w:divBdr>
        </w:div>
        <w:div w:id="705495238">
          <w:marLeft w:val="480"/>
          <w:marRight w:val="0"/>
          <w:marTop w:val="0"/>
          <w:marBottom w:val="0"/>
          <w:divBdr>
            <w:top w:val="none" w:sz="0" w:space="0" w:color="auto"/>
            <w:left w:val="none" w:sz="0" w:space="0" w:color="auto"/>
            <w:bottom w:val="none" w:sz="0" w:space="0" w:color="auto"/>
            <w:right w:val="none" w:sz="0" w:space="0" w:color="auto"/>
          </w:divBdr>
        </w:div>
        <w:div w:id="780681591">
          <w:marLeft w:val="480"/>
          <w:marRight w:val="0"/>
          <w:marTop w:val="0"/>
          <w:marBottom w:val="0"/>
          <w:divBdr>
            <w:top w:val="none" w:sz="0" w:space="0" w:color="auto"/>
            <w:left w:val="none" w:sz="0" w:space="0" w:color="auto"/>
            <w:bottom w:val="none" w:sz="0" w:space="0" w:color="auto"/>
            <w:right w:val="none" w:sz="0" w:space="0" w:color="auto"/>
          </w:divBdr>
        </w:div>
        <w:div w:id="796796643">
          <w:marLeft w:val="480"/>
          <w:marRight w:val="0"/>
          <w:marTop w:val="0"/>
          <w:marBottom w:val="0"/>
          <w:divBdr>
            <w:top w:val="none" w:sz="0" w:space="0" w:color="auto"/>
            <w:left w:val="none" w:sz="0" w:space="0" w:color="auto"/>
            <w:bottom w:val="none" w:sz="0" w:space="0" w:color="auto"/>
            <w:right w:val="none" w:sz="0" w:space="0" w:color="auto"/>
          </w:divBdr>
        </w:div>
        <w:div w:id="967007494">
          <w:marLeft w:val="480"/>
          <w:marRight w:val="0"/>
          <w:marTop w:val="0"/>
          <w:marBottom w:val="0"/>
          <w:divBdr>
            <w:top w:val="none" w:sz="0" w:space="0" w:color="auto"/>
            <w:left w:val="none" w:sz="0" w:space="0" w:color="auto"/>
            <w:bottom w:val="none" w:sz="0" w:space="0" w:color="auto"/>
            <w:right w:val="none" w:sz="0" w:space="0" w:color="auto"/>
          </w:divBdr>
        </w:div>
        <w:div w:id="1098718747">
          <w:marLeft w:val="480"/>
          <w:marRight w:val="0"/>
          <w:marTop w:val="0"/>
          <w:marBottom w:val="0"/>
          <w:divBdr>
            <w:top w:val="none" w:sz="0" w:space="0" w:color="auto"/>
            <w:left w:val="none" w:sz="0" w:space="0" w:color="auto"/>
            <w:bottom w:val="none" w:sz="0" w:space="0" w:color="auto"/>
            <w:right w:val="none" w:sz="0" w:space="0" w:color="auto"/>
          </w:divBdr>
        </w:div>
        <w:div w:id="1121075259">
          <w:marLeft w:val="480"/>
          <w:marRight w:val="0"/>
          <w:marTop w:val="0"/>
          <w:marBottom w:val="0"/>
          <w:divBdr>
            <w:top w:val="none" w:sz="0" w:space="0" w:color="auto"/>
            <w:left w:val="none" w:sz="0" w:space="0" w:color="auto"/>
            <w:bottom w:val="none" w:sz="0" w:space="0" w:color="auto"/>
            <w:right w:val="none" w:sz="0" w:space="0" w:color="auto"/>
          </w:divBdr>
        </w:div>
        <w:div w:id="1289776493">
          <w:marLeft w:val="480"/>
          <w:marRight w:val="0"/>
          <w:marTop w:val="0"/>
          <w:marBottom w:val="0"/>
          <w:divBdr>
            <w:top w:val="none" w:sz="0" w:space="0" w:color="auto"/>
            <w:left w:val="none" w:sz="0" w:space="0" w:color="auto"/>
            <w:bottom w:val="none" w:sz="0" w:space="0" w:color="auto"/>
            <w:right w:val="none" w:sz="0" w:space="0" w:color="auto"/>
          </w:divBdr>
        </w:div>
        <w:div w:id="1295023844">
          <w:marLeft w:val="480"/>
          <w:marRight w:val="0"/>
          <w:marTop w:val="0"/>
          <w:marBottom w:val="0"/>
          <w:divBdr>
            <w:top w:val="none" w:sz="0" w:space="0" w:color="auto"/>
            <w:left w:val="none" w:sz="0" w:space="0" w:color="auto"/>
            <w:bottom w:val="none" w:sz="0" w:space="0" w:color="auto"/>
            <w:right w:val="none" w:sz="0" w:space="0" w:color="auto"/>
          </w:divBdr>
        </w:div>
        <w:div w:id="1444226633">
          <w:marLeft w:val="480"/>
          <w:marRight w:val="0"/>
          <w:marTop w:val="0"/>
          <w:marBottom w:val="0"/>
          <w:divBdr>
            <w:top w:val="none" w:sz="0" w:space="0" w:color="auto"/>
            <w:left w:val="none" w:sz="0" w:space="0" w:color="auto"/>
            <w:bottom w:val="none" w:sz="0" w:space="0" w:color="auto"/>
            <w:right w:val="none" w:sz="0" w:space="0" w:color="auto"/>
          </w:divBdr>
        </w:div>
        <w:div w:id="1445539544">
          <w:marLeft w:val="480"/>
          <w:marRight w:val="0"/>
          <w:marTop w:val="0"/>
          <w:marBottom w:val="0"/>
          <w:divBdr>
            <w:top w:val="none" w:sz="0" w:space="0" w:color="auto"/>
            <w:left w:val="none" w:sz="0" w:space="0" w:color="auto"/>
            <w:bottom w:val="none" w:sz="0" w:space="0" w:color="auto"/>
            <w:right w:val="none" w:sz="0" w:space="0" w:color="auto"/>
          </w:divBdr>
        </w:div>
        <w:div w:id="1500543464">
          <w:marLeft w:val="480"/>
          <w:marRight w:val="0"/>
          <w:marTop w:val="0"/>
          <w:marBottom w:val="0"/>
          <w:divBdr>
            <w:top w:val="none" w:sz="0" w:space="0" w:color="auto"/>
            <w:left w:val="none" w:sz="0" w:space="0" w:color="auto"/>
            <w:bottom w:val="none" w:sz="0" w:space="0" w:color="auto"/>
            <w:right w:val="none" w:sz="0" w:space="0" w:color="auto"/>
          </w:divBdr>
        </w:div>
        <w:div w:id="1540052088">
          <w:marLeft w:val="480"/>
          <w:marRight w:val="0"/>
          <w:marTop w:val="0"/>
          <w:marBottom w:val="0"/>
          <w:divBdr>
            <w:top w:val="none" w:sz="0" w:space="0" w:color="auto"/>
            <w:left w:val="none" w:sz="0" w:space="0" w:color="auto"/>
            <w:bottom w:val="none" w:sz="0" w:space="0" w:color="auto"/>
            <w:right w:val="none" w:sz="0" w:space="0" w:color="auto"/>
          </w:divBdr>
        </w:div>
        <w:div w:id="1580753979">
          <w:marLeft w:val="480"/>
          <w:marRight w:val="0"/>
          <w:marTop w:val="0"/>
          <w:marBottom w:val="0"/>
          <w:divBdr>
            <w:top w:val="none" w:sz="0" w:space="0" w:color="auto"/>
            <w:left w:val="none" w:sz="0" w:space="0" w:color="auto"/>
            <w:bottom w:val="none" w:sz="0" w:space="0" w:color="auto"/>
            <w:right w:val="none" w:sz="0" w:space="0" w:color="auto"/>
          </w:divBdr>
        </w:div>
        <w:div w:id="1681853272">
          <w:marLeft w:val="480"/>
          <w:marRight w:val="0"/>
          <w:marTop w:val="0"/>
          <w:marBottom w:val="0"/>
          <w:divBdr>
            <w:top w:val="none" w:sz="0" w:space="0" w:color="auto"/>
            <w:left w:val="none" w:sz="0" w:space="0" w:color="auto"/>
            <w:bottom w:val="none" w:sz="0" w:space="0" w:color="auto"/>
            <w:right w:val="none" w:sz="0" w:space="0" w:color="auto"/>
          </w:divBdr>
        </w:div>
        <w:div w:id="1699354287">
          <w:marLeft w:val="480"/>
          <w:marRight w:val="0"/>
          <w:marTop w:val="0"/>
          <w:marBottom w:val="0"/>
          <w:divBdr>
            <w:top w:val="none" w:sz="0" w:space="0" w:color="auto"/>
            <w:left w:val="none" w:sz="0" w:space="0" w:color="auto"/>
            <w:bottom w:val="none" w:sz="0" w:space="0" w:color="auto"/>
            <w:right w:val="none" w:sz="0" w:space="0" w:color="auto"/>
          </w:divBdr>
        </w:div>
        <w:div w:id="1776749776">
          <w:marLeft w:val="480"/>
          <w:marRight w:val="0"/>
          <w:marTop w:val="0"/>
          <w:marBottom w:val="0"/>
          <w:divBdr>
            <w:top w:val="none" w:sz="0" w:space="0" w:color="auto"/>
            <w:left w:val="none" w:sz="0" w:space="0" w:color="auto"/>
            <w:bottom w:val="none" w:sz="0" w:space="0" w:color="auto"/>
            <w:right w:val="none" w:sz="0" w:space="0" w:color="auto"/>
          </w:divBdr>
        </w:div>
        <w:div w:id="1905486708">
          <w:marLeft w:val="480"/>
          <w:marRight w:val="0"/>
          <w:marTop w:val="0"/>
          <w:marBottom w:val="0"/>
          <w:divBdr>
            <w:top w:val="none" w:sz="0" w:space="0" w:color="auto"/>
            <w:left w:val="none" w:sz="0" w:space="0" w:color="auto"/>
            <w:bottom w:val="none" w:sz="0" w:space="0" w:color="auto"/>
            <w:right w:val="none" w:sz="0" w:space="0" w:color="auto"/>
          </w:divBdr>
        </w:div>
        <w:div w:id="1927810750">
          <w:marLeft w:val="480"/>
          <w:marRight w:val="0"/>
          <w:marTop w:val="0"/>
          <w:marBottom w:val="0"/>
          <w:divBdr>
            <w:top w:val="none" w:sz="0" w:space="0" w:color="auto"/>
            <w:left w:val="none" w:sz="0" w:space="0" w:color="auto"/>
            <w:bottom w:val="none" w:sz="0" w:space="0" w:color="auto"/>
            <w:right w:val="none" w:sz="0" w:space="0" w:color="auto"/>
          </w:divBdr>
        </w:div>
      </w:divsChild>
    </w:div>
    <w:div w:id="551887588">
      <w:bodyDiv w:val="1"/>
      <w:marLeft w:val="0"/>
      <w:marRight w:val="0"/>
      <w:marTop w:val="0"/>
      <w:marBottom w:val="0"/>
      <w:divBdr>
        <w:top w:val="none" w:sz="0" w:space="0" w:color="auto"/>
        <w:left w:val="none" w:sz="0" w:space="0" w:color="auto"/>
        <w:bottom w:val="none" w:sz="0" w:space="0" w:color="auto"/>
        <w:right w:val="none" w:sz="0" w:space="0" w:color="auto"/>
      </w:divBdr>
    </w:div>
    <w:div w:id="552038234">
      <w:bodyDiv w:val="1"/>
      <w:marLeft w:val="0"/>
      <w:marRight w:val="0"/>
      <w:marTop w:val="0"/>
      <w:marBottom w:val="0"/>
      <w:divBdr>
        <w:top w:val="none" w:sz="0" w:space="0" w:color="auto"/>
        <w:left w:val="none" w:sz="0" w:space="0" w:color="auto"/>
        <w:bottom w:val="none" w:sz="0" w:space="0" w:color="auto"/>
        <w:right w:val="none" w:sz="0" w:space="0" w:color="auto"/>
      </w:divBdr>
    </w:div>
    <w:div w:id="552692071">
      <w:bodyDiv w:val="1"/>
      <w:marLeft w:val="0"/>
      <w:marRight w:val="0"/>
      <w:marTop w:val="0"/>
      <w:marBottom w:val="0"/>
      <w:divBdr>
        <w:top w:val="none" w:sz="0" w:space="0" w:color="auto"/>
        <w:left w:val="none" w:sz="0" w:space="0" w:color="auto"/>
        <w:bottom w:val="none" w:sz="0" w:space="0" w:color="auto"/>
        <w:right w:val="none" w:sz="0" w:space="0" w:color="auto"/>
      </w:divBdr>
    </w:div>
    <w:div w:id="553010137">
      <w:bodyDiv w:val="1"/>
      <w:marLeft w:val="0"/>
      <w:marRight w:val="0"/>
      <w:marTop w:val="0"/>
      <w:marBottom w:val="0"/>
      <w:divBdr>
        <w:top w:val="none" w:sz="0" w:space="0" w:color="auto"/>
        <w:left w:val="none" w:sz="0" w:space="0" w:color="auto"/>
        <w:bottom w:val="none" w:sz="0" w:space="0" w:color="auto"/>
        <w:right w:val="none" w:sz="0" w:space="0" w:color="auto"/>
      </w:divBdr>
    </w:div>
    <w:div w:id="553082247">
      <w:bodyDiv w:val="1"/>
      <w:marLeft w:val="0"/>
      <w:marRight w:val="0"/>
      <w:marTop w:val="0"/>
      <w:marBottom w:val="0"/>
      <w:divBdr>
        <w:top w:val="none" w:sz="0" w:space="0" w:color="auto"/>
        <w:left w:val="none" w:sz="0" w:space="0" w:color="auto"/>
        <w:bottom w:val="none" w:sz="0" w:space="0" w:color="auto"/>
        <w:right w:val="none" w:sz="0" w:space="0" w:color="auto"/>
      </w:divBdr>
    </w:div>
    <w:div w:id="553195719">
      <w:bodyDiv w:val="1"/>
      <w:marLeft w:val="0"/>
      <w:marRight w:val="0"/>
      <w:marTop w:val="0"/>
      <w:marBottom w:val="0"/>
      <w:divBdr>
        <w:top w:val="none" w:sz="0" w:space="0" w:color="auto"/>
        <w:left w:val="none" w:sz="0" w:space="0" w:color="auto"/>
        <w:bottom w:val="none" w:sz="0" w:space="0" w:color="auto"/>
        <w:right w:val="none" w:sz="0" w:space="0" w:color="auto"/>
      </w:divBdr>
    </w:div>
    <w:div w:id="553858986">
      <w:bodyDiv w:val="1"/>
      <w:marLeft w:val="0"/>
      <w:marRight w:val="0"/>
      <w:marTop w:val="0"/>
      <w:marBottom w:val="0"/>
      <w:divBdr>
        <w:top w:val="none" w:sz="0" w:space="0" w:color="auto"/>
        <w:left w:val="none" w:sz="0" w:space="0" w:color="auto"/>
        <w:bottom w:val="none" w:sz="0" w:space="0" w:color="auto"/>
        <w:right w:val="none" w:sz="0" w:space="0" w:color="auto"/>
      </w:divBdr>
    </w:div>
    <w:div w:id="554658392">
      <w:bodyDiv w:val="1"/>
      <w:marLeft w:val="0"/>
      <w:marRight w:val="0"/>
      <w:marTop w:val="0"/>
      <w:marBottom w:val="0"/>
      <w:divBdr>
        <w:top w:val="none" w:sz="0" w:space="0" w:color="auto"/>
        <w:left w:val="none" w:sz="0" w:space="0" w:color="auto"/>
        <w:bottom w:val="none" w:sz="0" w:space="0" w:color="auto"/>
        <w:right w:val="none" w:sz="0" w:space="0" w:color="auto"/>
      </w:divBdr>
    </w:div>
    <w:div w:id="555286572">
      <w:bodyDiv w:val="1"/>
      <w:marLeft w:val="0"/>
      <w:marRight w:val="0"/>
      <w:marTop w:val="0"/>
      <w:marBottom w:val="0"/>
      <w:divBdr>
        <w:top w:val="none" w:sz="0" w:space="0" w:color="auto"/>
        <w:left w:val="none" w:sz="0" w:space="0" w:color="auto"/>
        <w:bottom w:val="none" w:sz="0" w:space="0" w:color="auto"/>
        <w:right w:val="none" w:sz="0" w:space="0" w:color="auto"/>
      </w:divBdr>
    </w:div>
    <w:div w:id="555701862">
      <w:bodyDiv w:val="1"/>
      <w:marLeft w:val="0"/>
      <w:marRight w:val="0"/>
      <w:marTop w:val="0"/>
      <w:marBottom w:val="0"/>
      <w:divBdr>
        <w:top w:val="none" w:sz="0" w:space="0" w:color="auto"/>
        <w:left w:val="none" w:sz="0" w:space="0" w:color="auto"/>
        <w:bottom w:val="none" w:sz="0" w:space="0" w:color="auto"/>
        <w:right w:val="none" w:sz="0" w:space="0" w:color="auto"/>
      </w:divBdr>
    </w:div>
    <w:div w:id="556473359">
      <w:bodyDiv w:val="1"/>
      <w:marLeft w:val="0"/>
      <w:marRight w:val="0"/>
      <w:marTop w:val="0"/>
      <w:marBottom w:val="0"/>
      <w:divBdr>
        <w:top w:val="none" w:sz="0" w:space="0" w:color="auto"/>
        <w:left w:val="none" w:sz="0" w:space="0" w:color="auto"/>
        <w:bottom w:val="none" w:sz="0" w:space="0" w:color="auto"/>
        <w:right w:val="none" w:sz="0" w:space="0" w:color="auto"/>
      </w:divBdr>
    </w:div>
    <w:div w:id="556475156">
      <w:bodyDiv w:val="1"/>
      <w:marLeft w:val="0"/>
      <w:marRight w:val="0"/>
      <w:marTop w:val="0"/>
      <w:marBottom w:val="0"/>
      <w:divBdr>
        <w:top w:val="none" w:sz="0" w:space="0" w:color="auto"/>
        <w:left w:val="none" w:sz="0" w:space="0" w:color="auto"/>
        <w:bottom w:val="none" w:sz="0" w:space="0" w:color="auto"/>
        <w:right w:val="none" w:sz="0" w:space="0" w:color="auto"/>
      </w:divBdr>
    </w:div>
    <w:div w:id="556674218">
      <w:bodyDiv w:val="1"/>
      <w:marLeft w:val="0"/>
      <w:marRight w:val="0"/>
      <w:marTop w:val="0"/>
      <w:marBottom w:val="0"/>
      <w:divBdr>
        <w:top w:val="none" w:sz="0" w:space="0" w:color="auto"/>
        <w:left w:val="none" w:sz="0" w:space="0" w:color="auto"/>
        <w:bottom w:val="none" w:sz="0" w:space="0" w:color="auto"/>
        <w:right w:val="none" w:sz="0" w:space="0" w:color="auto"/>
      </w:divBdr>
    </w:div>
    <w:div w:id="557013297">
      <w:bodyDiv w:val="1"/>
      <w:marLeft w:val="0"/>
      <w:marRight w:val="0"/>
      <w:marTop w:val="0"/>
      <w:marBottom w:val="0"/>
      <w:divBdr>
        <w:top w:val="none" w:sz="0" w:space="0" w:color="auto"/>
        <w:left w:val="none" w:sz="0" w:space="0" w:color="auto"/>
        <w:bottom w:val="none" w:sz="0" w:space="0" w:color="auto"/>
        <w:right w:val="none" w:sz="0" w:space="0" w:color="auto"/>
      </w:divBdr>
    </w:div>
    <w:div w:id="557401323">
      <w:bodyDiv w:val="1"/>
      <w:marLeft w:val="0"/>
      <w:marRight w:val="0"/>
      <w:marTop w:val="0"/>
      <w:marBottom w:val="0"/>
      <w:divBdr>
        <w:top w:val="none" w:sz="0" w:space="0" w:color="auto"/>
        <w:left w:val="none" w:sz="0" w:space="0" w:color="auto"/>
        <w:bottom w:val="none" w:sz="0" w:space="0" w:color="auto"/>
        <w:right w:val="none" w:sz="0" w:space="0" w:color="auto"/>
      </w:divBdr>
    </w:div>
    <w:div w:id="557477732">
      <w:bodyDiv w:val="1"/>
      <w:marLeft w:val="0"/>
      <w:marRight w:val="0"/>
      <w:marTop w:val="0"/>
      <w:marBottom w:val="0"/>
      <w:divBdr>
        <w:top w:val="none" w:sz="0" w:space="0" w:color="auto"/>
        <w:left w:val="none" w:sz="0" w:space="0" w:color="auto"/>
        <w:bottom w:val="none" w:sz="0" w:space="0" w:color="auto"/>
        <w:right w:val="none" w:sz="0" w:space="0" w:color="auto"/>
      </w:divBdr>
    </w:div>
    <w:div w:id="557522215">
      <w:bodyDiv w:val="1"/>
      <w:marLeft w:val="0"/>
      <w:marRight w:val="0"/>
      <w:marTop w:val="0"/>
      <w:marBottom w:val="0"/>
      <w:divBdr>
        <w:top w:val="none" w:sz="0" w:space="0" w:color="auto"/>
        <w:left w:val="none" w:sz="0" w:space="0" w:color="auto"/>
        <w:bottom w:val="none" w:sz="0" w:space="0" w:color="auto"/>
        <w:right w:val="none" w:sz="0" w:space="0" w:color="auto"/>
      </w:divBdr>
    </w:div>
    <w:div w:id="557673065">
      <w:bodyDiv w:val="1"/>
      <w:marLeft w:val="0"/>
      <w:marRight w:val="0"/>
      <w:marTop w:val="0"/>
      <w:marBottom w:val="0"/>
      <w:divBdr>
        <w:top w:val="none" w:sz="0" w:space="0" w:color="auto"/>
        <w:left w:val="none" w:sz="0" w:space="0" w:color="auto"/>
        <w:bottom w:val="none" w:sz="0" w:space="0" w:color="auto"/>
        <w:right w:val="none" w:sz="0" w:space="0" w:color="auto"/>
      </w:divBdr>
    </w:div>
    <w:div w:id="559287479">
      <w:bodyDiv w:val="1"/>
      <w:marLeft w:val="0"/>
      <w:marRight w:val="0"/>
      <w:marTop w:val="0"/>
      <w:marBottom w:val="0"/>
      <w:divBdr>
        <w:top w:val="none" w:sz="0" w:space="0" w:color="auto"/>
        <w:left w:val="none" w:sz="0" w:space="0" w:color="auto"/>
        <w:bottom w:val="none" w:sz="0" w:space="0" w:color="auto"/>
        <w:right w:val="none" w:sz="0" w:space="0" w:color="auto"/>
      </w:divBdr>
    </w:div>
    <w:div w:id="559560529">
      <w:bodyDiv w:val="1"/>
      <w:marLeft w:val="0"/>
      <w:marRight w:val="0"/>
      <w:marTop w:val="0"/>
      <w:marBottom w:val="0"/>
      <w:divBdr>
        <w:top w:val="none" w:sz="0" w:space="0" w:color="auto"/>
        <w:left w:val="none" w:sz="0" w:space="0" w:color="auto"/>
        <w:bottom w:val="none" w:sz="0" w:space="0" w:color="auto"/>
        <w:right w:val="none" w:sz="0" w:space="0" w:color="auto"/>
      </w:divBdr>
    </w:div>
    <w:div w:id="560097347">
      <w:bodyDiv w:val="1"/>
      <w:marLeft w:val="0"/>
      <w:marRight w:val="0"/>
      <w:marTop w:val="0"/>
      <w:marBottom w:val="0"/>
      <w:divBdr>
        <w:top w:val="none" w:sz="0" w:space="0" w:color="auto"/>
        <w:left w:val="none" w:sz="0" w:space="0" w:color="auto"/>
        <w:bottom w:val="none" w:sz="0" w:space="0" w:color="auto"/>
        <w:right w:val="none" w:sz="0" w:space="0" w:color="auto"/>
      </w:divBdr>
    </w:div>
    <w:div w:id="561334656">
      <w:bodyDiv w:val="1"/>
      <w:marLeft w:val="0"/>
      <w:marRight w:val="0"/>
      <w:marTop w:val="0"/>
      <w:marBottom w:val="0"/>
      <w:divBdr>
        <w:top w:val="none" w:sz="0" w:space="0" w:color="auto"/>
        <w:left w:val="none" w:sz="0" w:space="0" w:color="auto"/>
        <w:bottom w:val="none" w:sz="0" w:space="0" w:color="auto"/>
        <w:right w:val="none" w:sz="0" w:space="0" w:color="auto"/>
      </w:divBdr>
    </w:div>
    <w:div w:id="561720839">
      <w:bodyDiv w:val="1"/>
      <w:marLeft w:val="0"/>
      <w:marRight w:val="0"/>
      <w:marTop w:val="0"/>
      <w:marBottom w:val="0"/>
      <w:divBdr>
        <w:top w:val="none" w:sz="0" w:space="0" w:color="auto"/>
        <w:left w:val="none" w:sz="0" w:space="0" w:color="auto"/>
        <w:bottom w:val="none" w:sz="0" w:space="0" w:color="auto"/>
        <w:right w:val="none" w:sz="0" w:space="0" w:color="auto"/>
      </w:divBdr>
    </w:div>
    <w:div w:id="561788725">
      <w:bodyDiv w:val="1"/>
      <w:marLeft w:val="0"/>
      <w:marRight w:val="0"/>
      <w:marTop w:val="0"/>
      <w:marBottom w:val="0"/>
      <w:divBdr>
        <w:top w:val="none" w:sz="0" w:space="0" w:color="auto"/>
        <w:left w:val="none" w:sz="0" w:space="0" w:color="auto"/>
        <w:bottom w:val="none" w:sz="0" w:space="0" w:color="auto"/>
        <w:right w:val="none" w:sz="0" w:space="0" w:color="auto"/>
      </w:divBdr>
    </w:div>
    <w:div w:id="562107974">
      <w:bodyDiv w:val="1"/>
      <w:marLeft w:val="0"/>
      <w:marRight w:val="0"/>
      <w:marTop w:val="0"/>
      <w:marBottom w:val="0"/>
      <w:divBdr>
        <w:top w:val="none" w:sz="0" w:space="0" w:color="auto"/>
        <w:left w:val="none" w:sz="0" w:space="0" w:color="auto"/>
        <w:bottom w:val="none" w:sz="0" w:space="0" w:color="auto"/>
        <w:right w:val="none" w:sz="0" w:space="0" w:color="auto"/>
      </w:divBdr>
    </w:div>
    <w:div w:id="562178185">
      <w:bodyDiv w:val="1"/>
      <w:marLeft w:val="0"/>
      <w:marRight w:val="0"/>
      <w:marTop w:val="0"/>
      <w:marBottom w:val="0"/>
      <w:divBdr>
        <w:top w:val="none" w:sz="0" w:space="0" w:color="auto"/>
        <w:left w:val="none" w:sz="0" w:space="0" w:color="auto"/>
        <w:bottom w:val="none" w:sz="0" w:space="0" w:color="auto"/>
        <w:right w:val="none" w:sz="0" w:space="0" w:color="auto"/>
      </w:divBdr>
    </w:div>
    <w:div w:id="562259114">
      <w:bodyDiv w:val="1"/>
      <w:marLeft w:val="0"/>
      <w:marRight w:val="0"/>
      <w:marTop w:val="0"/>
      <w:marBottom w:val="0"/>
      <w:divBdr>
        <w:top w:val="none" w:sz="0" w:space="0" w:color="auto"/>
        <w:left w:val="none" w:sz="0" w:space="0" w:color="auto"/>
        <w:bottom w:val="none" w:sz="0" w:space="0" w:color="auto"/>
        <w:right w:val="none" w:sz="0" w:space="0" w:color="auto"/>
      </w:divBdr>
    </w:div>
    <w:div w:id="562760492">
      <w:bodyDiv w:val="1"/>
      <w:marLeft w:val="0"/>
      <w:marRight w:val="0"/>
      <w:marTop w:val="0"/>
      <w:marBottom w:val="0"/>
      <w:divBdr>
        <w:top w:val="none" w:sz="0" w:space="0" w:color="auto"/>
        <w:left w:val="none" w:sz="0" w:space="0" w:color="auto"/>
        <w:bottom w:val="none" w:sz="0" w:space="0" w:color="auto"/>
        <w:right w:val="none" w:sz="0" w:space="0" w:color="auto"/>
      </w:divBdr>
      <w:divsChild>
        <w:div w:id="112138954">
          <w:marLeft w:val="480"/>
          <w:marRight w:val="0"/>
          <w:marTop w:val="0"/>
          <w:marBottom w:val="0"/>
          <w:divBdr>
            <w:top w:val="none" w:sz="0" w:space="0" w:color="auto"/>
            <w:left w:val="none" w:sz="0" w:space="0" w:color="auto"/>
            <w:bottom w:val="none" w:sz="0" w:space="0" w:color="auto"/>
            <w:right w:val="none" w:sz="0" w:space="0" w:color="auto"/>
          </w:divBdr>
        </w:div>
        <w:div w:id="162936962">
          <w:marLeft w:val="480"/>
          <w:marRight w:val="0"/>
          <w:marTop w:val="0"/>
          <w:marBottom w:val="0"/>
          <w:divBdr>
            <w:top w:val="none" w:sz="0" w:space="0" w:color="auto"/>
            <w:left w:val="none" w:sz="0" w:space="0" w:color="auto"/>
            <w:bottom w:val="none" w:sz="0" w:space="0" w:color="auto"/>
            <w:right w:val="none" w:sz="0" w:space="0" w:color="auto"/>
          </w:divBdr>
        </w:div>
        <w:div w:id="234706552">
          <w:marLeft w:val="480"/>
          <w:marRight w:val="0"/>
          <w:marTop w:val="0"/>
          <w:marBottom w:val="0"/>
          <w:divBdr>
            <w:top w:val="none" w:sz="0" w:space="0" w:color="auto"/>
            <w:left w:val="none" w:sz="0" w:space="0" w:color="auto"/>
            <w:bottom w:val="none" w:sz="0" w:space="0" w:color="auto"/>
            <w:right w:val="none" w:sz="0" w:space="0" w:color="auto"/>
          </w:divBdr>
        </w:div>
        <w:div w:id="264963914">
          <w:marLeft w:val="480"/>
          <w:marRight w:val="0"/>
          <w:marTop w:val="0"/>
          <w:marBottom w:val="0"/>
          <w:divBdr>
            <w:top w:val="none" w:sz="0" w:space="0" w:color="auto"/>
            <w:left w:val="none" w:sz="0" w:space="0" w:color="auto"/>
            <w:bottom w:val="none" w:sz="0" w:space="0" w:color="auto"/>
            <w:right w:val="none" w:sz="0" w:space="0" w:color="auto"/>
          </w:divBdr>
        </w:div>
        <w:div w:id="267198169">
          <w:marLeft w:val="480"/>
          <w:marRight w:val="0"/>
          <w:marTop w:val="0"/>
          <w:marBottom w:val="0"/>
          <w:divBdr>
            <w:top w:val="none" w:sz="0" w:space="0" w:color="auto"/>
            <w:left w:val="none" w:sz="0" w:space="0" w:color="auto"/>
            <w:bottom w:val="none" w:sz="0" w:space="0" w:color="auto"/>
            <w:right w:val="none" w:sz="0" w:space="0" w:color="auto"/>
          </w:divBdr>
        </w:div>
        <w:div w:id="444538443">
          <w:marLeft w:val="480"/>
          <w:marRight w:val="0"/>
          <w:marTop w:val="0"/>
          <w:marBottom w:val="0"/>
          <w:divBdr>
            <w:top w:val="none" w:sz="0" w:space="0" w:color="auto"/>
            <w:left w:val="none" w:sz="0" w:space="0" w:color="auto"/>
            <w:bottom w:val="none" w:sz="0" w:space="0" w:color="auto"/>
            <w:right w:val="none" w:sz="0" w:space="0" w:color="auto"/>
          </w:divBdr>
        </w:div>
        <w:div w:id="492255239">
          <w:marLeft w:val="480"/>
          <w:marRight w:val="0"/>
          <w:marTop w:val="0"/>
          <w:marBottom w:val="0"/>
          <w:divBdr>
            <w:top w:val="none" w:sz="0" w:space="0" w:color="auto"/>
            <w:left w:val="none" w:sz="0" w:space="0" w:color="auto"/>
            <w:bottom w:val="none" w:sz="0" w:space="0" w:color="auto"/>
            <w:right w:val="none" w:sz="0" w:space="0" w:color="auto"/>
          </w:divBdr>
        </w:div>
        <w:div w:id="510610070">
          <w:marLeft w:val="480"/>
          <w:marRight w:val="0"/>
          <w:marTop w:val="0"/>
          <w:marBottom w:val="0"/>
          <w:divBdr>
            <w:top w:val="none" w:sz="0" w:space="0" w:color="auto"/>
            <w:left w:val="none" w:sz="0" w:space="0" w:color="auto"/>
            <w:bottom w:val="none" w:sz="0" w:space="0" w:color="auto"/>
            <w:right w:val="none" w:sz="0" w:space="0" w:color="auto"/>
          </w:divBdr>
        </w:div>
        <w:div w:id="545721782">
          <w:marLeft w:val="480"/>
          <w:marRight w:val="0"/>
          <w:marTop w:val="0"/>
          <w:marBottom w:val="0"/>
          <w:divBdr>
            <w:top w:val="none" w:sz="0" w:space="0" w:color="auto"/>
            <w:left w:val="none" w:sz="0" w:space="0" w:color="auto"/>
            <w:bottom w:val="none" w:sz="0" w:space="0" w:color="auto"/>
            <w:right w:val="none" w:sz="0" w:space="0" w:color="auto"/>
          </w:divBdr>
        </w:div>
        <w:div w:id="586495867">
          <w:marLeft w:val="480"/>
          <w:marRight w:val="0"/>
          <w:marTop w:val="0"/>
          <w:marBottom w:val="0"/>
          <w:divBdr>
            <w:top w:val="none" w:sz="0" w:space="0" w:color="auto"/>
            <w:left w:val="none" w:sz="0" w:space="0" w:color="auto"/>
            <w:bottom w:val="none" w:sz="0" w:space="0" w:color="auto"/>
            <w:right w:val="none" w:sz="0" w:space="0" w:color="auto"/>
          </w:divBdr>
        </w:div>
        <w:div w:id="681054072">
          <w:marLeft w:val="480"/>
          <w:marRight w:val="0"/>
          <w:marTop w:val="0"/>
          <w:marBottom w:val="0"/>
          <w:divBdr>
            <w:top w:val="none" w:sz="0" w:space="0" w:color="auto"/>
            <w:left w:val="none" w:sz="0" w:space="0" w:color="auto"/>
            <w:bottom w:val="none" w:sz="0" w:space="0" w:color="auto"/>
            <w:right w:val="none" w:sz="0" w:space="0" w:color="auto"/>
          </w:divBdr>
        </w:div>
        <w:div w:id="692732569">
          <w:marLeft w:val="480"/>
          <w:marRight w:val="0"/>
          <w:marTop w:val="0"/>
          <w:marBottom w:val="0"/>
          <w:divBdr>
            <w:top w:val="none" w:sz="0" w:space="0" w:color="auto"/>
            <w:left w:val="none" w:sz="0" w:space="0" w:color="auto"/>
            <w:bottom w:val="none" w:sz="0" w:space="0" w:color="auto"/>
            <w:right w:val="none" w:sz="0" w:space="0" w:color="auto"/>
          </w:divBdr>
        </w:div>
        <w:div w:id="1002514654">
          <w:marLeft w:val="480"/>
          <w:marRight w:val="0"/>
          <w:marTop w:val="0"/>
          <w:marBottom w:val="0"/>
          <w:divBdr>
            <w:top w:val="none" w:sz="0" w:space="0" w:color="auto"/>
            <w:left w:val="none" w:sz="0" w:space="0" w:color="auto"/>
            <w:bottom w:val="none" w:sz="0" w:space="0" w:color="auto"/>
            <w:right w:val="none" w:sz="0" w:space="0" w:color="auto"/>
          </w:divBdr>
        </w:div>
        <w:div w:id="1230189155">
          <w:marLeft w:val="480"/>
          <w:marRight w:val="0"/>
          <w:marTop w:val="0"/>
          <w:marBottom w:val="0"/>
          <w:divBdr>
            <w:top w:val="none" w:sz="0" w:space="0" w:color="auto"/>
            <w:left w:val="none" w:sz="0" w:space="0" w:color="auto"/>
            <w:bottom w:val="none" w:sz="0" w:space="0" w:color="auto"/>
            <w:right w:val="none" w:sz="0" w:space="0" w:color="auto"/>
          </w:divBdr>
        </w:div>
        <w:div w:id="1237010712">
          <w:marLeft w:val="480"/>
          <w:marRight w:val="0"/>
          <w:marTop w:val="0"/>
          <w:marBottom w:val="0"/>
          <w:divBdr>
            <w:top w:val="none" w:sz="0" w:space="0" w:color="auto"/>
            <w:left w:val="none" w:sz="0" w:space="0" w:color="auto"/>
            <w:bottom w:val="none" w:sz="0" w:space="0" w:color="auto"/>
            <w:right w:val="none" w:sz="0" w:space="0" w:color="auto"/>
          </w:divBdr>
        </w:div>
        <w:div w:id="1330138655">
          <w:marLeft w:val="480"/>
          <w:marRight w:val="0"/>
          <w:marTop w:val="0"/>
          <w:marBottom w:val="0"/>
          <w:divBdr>
            <w:top w:val="none" w:sz="0" w:space="0" w:color="auto"/>
            <w:left w:val="none" w:sz="0" w:space="0" w:color="auto"/>
            <w:bottom w:val="none" w:sz="0" w:space="0" w:color="auto"/>
            <w:right w:val="none" w:sz="0" w:space="0" w:color="auto"/>
          </w:divBdr>
        </w:div>
        <w:div w:id="1384015514">
          <w:marLeft w:val="480"/>
          <w:marRight w:val="0"/>
          <w:marTop w:val="0"/>
          <w:marBottom w:val="0"/>
          <w:divBdr>
            <w:top w:val="none" w:sz="0" w:space="0" w:color="auto"/>
            <w:left w:val="none" w:sz="0" w:space="0" w:color="auto"/>
            <w:bottom w:val="none" w:sz="0" w:space="0" w:color="auto"/>
            <w:right w:val="none" w:sz="0" w:space="0" w:color="auto"/>
          </w:divBdr>
        </w:div>
        <w:div w:id="1463421280">
          <w:marLeft w:val="480"/>
          <w:marRight w:val="0"/>
          <w:marTop w:val="0"/>
          <w:marBottom w:val="0"/>
          <w:divBdr>
            <w:top w:val="none" w:sz="0" w:space="0" w:color="auto"/>
            <w:left w:val="none" w:sz="0" w:space="0" w:color="auto"/>
            <w:bottom w:val="none" w:sz="0" w:space="0" w:color="auto"/>
            <w:right w:val="none" w:sz="0" w:space="0" w:color="auto"/>
          </w:divBdr>
        </w:div>
        <w:div w:id="1470318754">
          <w:marLeft w:val="480"/>
          <w:marRight w:val="0"/>
          <w:marTop w:val="0"/>
          <w:marBottom w:val="0"/>
          <w:divBdr>
            <w:top w:val="none" w:sz="0" w:space="0" w:color="auto"/>
            <w:left w:val="none" w:sz="0" w:space="0" w:color="auto"/>
            <w:bottom w:val="none" w:sz="0" w:space="0" w:color="auto"/>
            <w:right w:val="none" w:sz="0" w:space="0" w:color="auto"/>
          </w:divBdr>
        </w:div>
        <w:div w:id="1491409788">
          <w:marLeft w:val="480"/>
          <w:marRight w:val="0"/>
          <w:marTop w:val="0"/>
          <w:marBottom w:val="0"/>
          <w:divBdr>
            <w:top w:val="none" w:sz="0" w:space="0" w:color="auto"/>
            <w:left w:val="none" w:sz="0" w:space="0" w:color="auto"/>
            <w:bottom w:val="none" w:sz="0" w:space="0" w:color="auto"/>
            <w:right w:val="none" w:sz="0" w:space="0" w:color="auto"/>
          </w:divBdr>
        </w:div>
        <w:div w:id="1627393821">
          <w:marLeft w:val="480"/>
          <w:marRight w:val="0"/>
          <w:marTop w:val="0"/>
          <w:marBottom w:val="0"/>
          <w:divBdr>
            <w:top w:val="none" w:sz="0" w:space="0" w:color="auto"/>
            <w:left w:val="none" w:sz="0" w:space="0" w:color="auto"/>
            <w:bottom w:val="none" w:sz="0" w:space="0" w:color="auto"/>
            <w:right w:val="none" w:sz="0" w:space="0" w:color="auto"/>
          </w:divBdr>
        </w:div>
        <w:div w:id="1706371946">
          <w:marLeft w:val="480"/>
          <w:marRight w:val="0"/>
          <w:marTop w:val="0"/>
          <w:marBottom w:val="0"/>
          <w:divBdr>
            <w:top w:val="none" w:sz="0" w:space="0" w:color="auto"/>
            <w:left w:val="none" w:sz="0" w:space="0" w:color="auto"/>
            <w:bottom w:val="none" w:sz="0" w:space="0" w:color="auto"/>
            <w:right w:val="none" w:sz="0" w:space="0" w:color="auto"/>
          </w:divBdr>
        </w:div>
        <w:div w:id="1712609926">
          <w:marLeft w:val="480"/>
          <w:marRight w:val="0"/>
          <w:marTop w:val="0"/>
          <w:marBottom w:val="0"/>
          <w:divBdr>
            <w:top w:val="none" w:sz="0" w:space="0" w:color="auto"/>
            <w:left w:val="none" w:sz="0" w:space="0" w:color="auto"/>
            <w:bottom w:val="none" w:sz="0" w:space="0" w:color="auto"/>
            <w:right w:val="none" w:sz="0" w:space="0" w:color="auto"/>
          </w:divBdr>
        </w:div>
        <w:div w:id="1744253414">
          <w:marLeft w:val="480"/>
          <w:marRight w:val="0"/>
          <w:marTop w:val="0"/>
          <w:marBottom w:val="0"/>
          <w:divBdr>
            <w:top w:val="none" w:sz="0" w:space="0" w:color="auto"/>
            <w:left w:val="none" w:sz="0" w:space="0" w:color="auto"/>
            <w:bottom w:val="none" w:sz="0" w:space="0" w:color="auto"/>
            <w:right w:val="none" w:sz="0" w:space="0" w:color="auto"/>
          </w:divBdr>
        </w:div>
        <w:div w:id="1793936708">
          <w:marLeft w:val="480"/>
          <w:marRight w:val="0"/>
          <w:marTop w:val="0"/>
          <w:marBottom w:val="0"/>
          <w:divBdr>
            <w:top w:val="none" w:sz="0" w:space="0" w:color="auto"/>
            <w:left w:val="none" w:sz="0" w:space="0" w:color="auto"/>
            <w:bottom w:val="none" w:sz="0" w:space="0" w:color="auto"/>
            <w:right w:val="none" w:sz="0" w:space="0" w:color="auto"/>
          </w:divBdr>
        </w:div>
        <w:div w:id="1827697817">
          <w:marLeft w:val="480"/>
          <w:marRight w:val="0"/>
          <w:marTop w:val="0"/>
          <w:marBottom w:val="0"/>
          <w:divBdr>
            <w:top w:val="none" w:sz="0" w:space="0" w:color="auto"/>
            <w:left w:val="none" w:sz="0" w:space="0" w:color="auto"/>
            <w:bottom w:val="none" w:sz="0" w:space="0" w:color="auto"/>
            <w:right w:val="none" w:sz="0" w:space="0" w:color="auto"/>
          </w:divBdr>
        </w:div>
        <w:div w:id="1828663318">
          <w:marLeft w:val="480"/>
          <w:marRight w:val="0"/>
          <w:marTop w:val="0"/>
          <w:marBottom w:val="0"/>
          <w:divBdr>
            <w:top w:val="none" w:sz="0" w:space="0" w:color="auto"/>
            <w:left w:val="none" w:sz="0" w:space="0" w:color="auto"/>
            <w:bottom w:val="none" w:sz="0" w:space="0" w:color="auto"/>
            <w:right w:val="none" w:sz="0" w:space="0" w:color="auto"/>
          </w:divBdr>
        </w:div>
        <w:div w:id="1849640867">
          <w:marLeft w:val="480"/>
          <w:marRight w:val="0"/>
          <w:marTop w:val="0"/>
          <w:marBottom w:val="0"/>
          <w:divBdr>
            <w:top w:val="none" w:sz="0" w:space="0" w:color="auto"/>
            <w:left w:val="none" w:sz="0" w:space="0" w:color="auto"/>
            <w:bottom w:val="none" w:sz="0" w:space="0" w:color="auto"/>
            <w:right w:val="none" w:sz="0" w:space="0" w:color="auto"/>
          </w:divBdr>
        </w:div>
        <w:div w:id="1862815336">
          <w:marLeft w:val="480"/>
          <w:marRight w:val="0"/>
          <w:marTop w:val="0"/>
          <w:marBottom w:val="0"/>
          <w:divBdr>
            <w:top w:val="none" w:sz="0" w:space="0" w:color="auto"/>
            <w:left w:val="none" w:sz="0" w:space="0" w:color="auto"/>
            <w:bottom w:val="none" w:sz="0" w:space="0" w:color="auto"/>
            <w:right w:val="none" w:sz="0" w:space="0" w:color="auto"/>
          </w:divBdr>
        </w:div>
        <w:div w:id="2043507074">
          <w:marLeft w:val="480"/>
          <w:marRight w:val="0"/>
          <w:marTop w:val="0"/>
          <w:marBottom w:val="0"/>
          <w:divBdr>
            <w:top w:val="none" w:sz="0" w:space="0" w:color="auto"/>
            <w:left w:val="none" w:sz="0" w:space="0" w:color="auto"/>
            <w:bottom w:val="none" w:sz="0" w:space="0" w:color="auto"/>
            <w:right w:val="none" w:sz="0" w:space="0" w:color="auto"/>
          </w:divBdr>
        </w:div>
        <w:div w:id="2115049848">
          <w:marLeft w:val="480"/>
          <w:marRight w:val="0"/>
          <w:marTop w:val="0"/>
          <w:marBottom w:val="0"/>
          <w:divBdr>
            <w:top w:val="none" w:sz="0" w:space="0" w:color="auto"/>
            <w:left w:val="none" w:sz="0" w:space="0" w:color="auto"/>
            <w:bottom w:val="none" w:sz="0" w:space="0" w:color="auto"/>
            <w:right w:val="none" w:sz="0" w:space="0" w:color="auto"/>
          </w:divBdr>
        </w:div>
      </w:divsChild>
    </w:div>
    <w:div w:id="562913421">
      <w:bodyDiv w:val="1"/>
      <w:marLeft w:val="0"/>
      <w:marRight w:val="0"/>
      <w:marTop w:val="0"/>
      <w:marBottom w:val="0"/>
      <w:divBdr>
        <w:top w:val="none" w:sz="0" w:space="0" w:color="auto"/>
        <w:left w:val="none" w:sz="0" w:space="0" w:color="auto"/>
        <w:bottom w:val="none" w:sz="0" w:space="0" w:color="auto"/>
        <w:right w:val="none" w:sz="0" w:space="0" w:color="auto"/>
      </w:divBdr>
    </w:div>
    <w:div w:id="563027174">
      <w:bodyDiv w:val="1"/>
      <w:marLeft w:val="0"/>
      <w:marRight w:val="0"/>
      <w:marTop w:val="0"/>
      <w:marBottom w:val="0"/>
      <w:divBdr>
        <w:top w:val="none" w:sz="0" w:space="0" w:color="auto"/>
        <w:left w:val="none" w:sz="0" w:space="0" w:color="auto"/>
        <w:bottom w:val="none" w:sz="0" w:space="0" w:color="auto"/>
        <w:right w:val="none" w:sz="0" w:space="0" w:color="auto"/>
      </w:divBdr>
    </w:div>
    <w:div w:id="563414022">
      <w:bodyDiv w:val="1"/>
      <w:marLeft w:val="0"/>
      <w:marRight w:val="0"/>
      <w:marTop w:val="0"/>
      <w:marBottom w:val="0"/>
      <w:divBdr>
        <w:top w:val="none" w:sz="0" w:space="0" w:color="auto"/>
        <w:left w:val="none" w:sz="0" w:space="0" w:color="auto"/>
        <w:bottom w:val="none" w:sz="0" w:space="0" w:color="auto"/>
        <w:right w:val="none" w:sz="0" w:space="0" w:color="auto"/>
      </w:divBdr>
    </w:div>
    <w:div w:id="563567291">
      <w:bodyDiv w:val="1"/>
      <w:marLeft w:val="0"/>
      <w:marRight w:val="0"/>
      <w:marTop w:val="0"/>
      <w:marBottom w:val="0"/>
      <w:divBdr>
        <w:top w:val="none" w:sz="0" w:space="0" w:color="auto"/>
        <w:left w:val="none" w:sz="0" w:space="0" w:color="auto"/>
        <w:bottom w:val="none" w:sz="0" w:space="0" w:color="auto"/>
        <w:right w:val="none" w:sz="0" w:space="0" w:color="auto"/>
      </w:divBdr>
    </w:div>
    <w:div w:id="563684109">
      <w:bodyDiv w:val="1"/>
      <w:marLeft w:val="0"/>
      <w:marRight w:val="0"/>
      <w:marTop w:val="0"/>
      <w:marBottom w:val="0"/>
      <w:divBdr>
        <w:top w:val="none" w:sz="0" w:space="0" w:color="auto"/>
        <w:left w:val="none" w:sz="0" w:space="0" w:color="auto"/>
        <w:bottom w:val="none" w:sz="0" w:space="0" w:color="auto"/>
        <w:right w:val="none" w:sz="0" w:space="0" w:color="auto"/>
      </w:divBdr>
    </w:div>
    <w:div w:id="564295034">
      <w:bodyDiv w:val="1"/>
      <w:marLeft w:val="0"/>
      <w:marRight w:val="0"/>
      <w:marTop w:val="0"/>
      <w:marBottom w:val="0"/>
      <w:divBdr>
        <w:top w:val="none" w:sz="0" w:space="0" w:color="auto"/>
        <w:left w:val="none" w:sz="0" w:space="0" w:color="auto"/>
        <w:bottom w:val="none" w:sz="0" w:space="0" w:color="auto"/>
        <w:right w:val="none" w:sz="0" w:space="0" w:color="auto"/>
      </w:divBdr>
    </w:div>
    <w:div w:id="564490623">
      <w:bodyDiv w:val="1"/>
      <w:marLeft w:val="0"/>
      <w:marRight w:val="0"/>
      <w:marTop w:val="0"/>
      <w:marBottom w:val="0"/>
      <w:divBdr>
        <w:top w:val="none" w:sz="0" w:space="0" w:color="auto"/>
        <w:left w:val="none" w:sz="0" w:space="0" w:color="auto"/>
        <w:bottom w:val="none" w:sz="0" w:space="0" w:color="auto"/>
        <w:right w:val="none" w:sz="0" w:space="0" w:color="auto"/>
      </w:divBdr>
    </w:div>
    <w:div w:id="565527037">
      <w:bodyDiv w:val="1"/>
      <w:marLeft w:val="0"/>
      <w:marRight w:val="0"/>
      <w:marTop w:val="0"/>
      <w:marBottom w:val="0"/>
      <w:divBdr>
        <w:top w:val="none" w:sz="0" w:space="0" w:color="auto"/>
        <w:left w:val="none" w:sz="0" w:space="0" w:color="auto"/>
        <w:bottom w:val="none" w:sz="0" w:space="0" w:color="auto"/>
        <w:right w:val="none" w:sz="0" w:space="0" w:color="auto"/>
      </w:divBdr>
    </w:div>
    <w:div w:id="565800973">
      <w:bodyDiv w:val="1"/>
      <w:marLeft w:val="0"/>
      <w:marRight w:val="0"/>
      <w:marTop w:val="0"/>
      <w:marBottom w:val="0"/>
      <w:divBdr>
        <w:top w:val="none" w:sz="0" w:space="0" w:color="auto"/>
        <w:left w:val="none" w:sz="0" w:space="0" w:color="auto"/>
        <w:bottom w:val="none" w:sz="0" w:space="0" w:color="auto"/>
        <w:right w:val="none" w:sz="0" w:space="0" w:color="auto"/>
      </w:divBdr>
    </w:div>
    <w:div w:id="565801097">
      <w:bodyDiv w:val="1"/>
      <w:marLeft w:val="0"/>
      <w:marRight w:val="0"/>
      <w:marTop w:val="0"/>
      <w:marBottom w:val="0"/>
      <w:divBdr>
        <w:top w:val="none" w:sz="0" w:space="0" w:color="auto"/>
        <w:left w:val="none" w:sz="0" w:space="0" w:color="auto"/>
        <w:bottom w:val="none" w:sz="0" w:space="0" w:color="auto"/>
        <w:right w:val="none" w:sz="0" w:space="0" w:color="auto"/>
      </w:divBdr>
    </w:div>
    <w:div w:id="565918121">
      <w:bodyDiv w:val="1"/>
      <w:marLeft w:val="0"/>
      <w:marRight w:val="0"/>
      <w:marTop w:val="0"/>
      <w:marBottom w:val="0"/>
      <w:divBdr>
        <w:top w:val="none" w:sz="0" w:space="0" w:color="auto"/>
        <w:left w:val="none" w:sz="0" w:space="0" w:color="auto"/>
        <w:bottom w:val="none" w:sz="0" w:space="0" w:color="auto"/>
        <w:right w:val="none" w:sz="0" w:space="0" w:color="auto"/>
      </w:divBdr>
    </w:div>
    <w:div w:id="566112109">
      <w:bodyDiv w:val="1"/>
      <w:marLeft w:val="0"/>
      <w:marRight w:val="0"/>
      <w:marTop w:val="0"/>
      <w:marBottom w:val="0"/>
      <w:divBdr>
        <w:top w:val="none" w:sz="0" w:space="0" w:color="auto"/>
        <w:left w:val="none" w:sz="0" w:space="0" w:color="auto"/>
        <w:bottom w:val="none" w:sz="0" w:space="0" w:color="auto"/>
        <w:right w:val="none" w:sz="0" w:space="0" w:color="auto"/>
      </w:divBdr>
    </w:div>
    <w:div w:id="566183754">
      <w:bodyDiv w:val="1"/>
      <w:marLeft w:val="0"/>
      <w:marRight w:val="0"/>
      <w:marTop w:val="0"/>
      <w:marBottom w:val="0"/>
      <w:divBdr>
        <w:top w:val="none" w:sz="0" w:space="0" w:color="auto"/>
        <w:left w:val="none" w:sz="0" w:space="0" w:color="auto"/>
        <w:bottom w:val="none" w:sz="0" w:space="0" w:color="auto"/>
        <w:right w:val="none" w:sz="0" w:space="0" w:color="auto"/>
      </w:divBdr>
    </w:div>
    <w:div w:id="566575311">
      <w:bodyDiv w:val="1"/>
      <w:marLeft w:val="0"/>
      <w:marRight w:val="0"/>
      <w:marTop w:val="0"/>
      <w:marBottom w:val="0"/>
      <w:divBdr>
        <w:top w:val="none" w:sz="0" w:space="0" w:color="auto"/>
        <w:left w:val="none" w:sz="0" w:space="0" w:color="auto"/>
        <w:bottom w:val="none" w:sz="0" w:space="0" w:color="auto"/>
        <w:right w:val="none" w:sz="0" w:space="0" w:color="auto"/>
      </w:divBdr>
    </w:div>
    <w:div w:id="566914711">
      <w:bodyDiv w:val="1"/>
      <w:marLeft w:val="0"/>
      <w:marRight w:val="0"/>
      <w:marTop w:val="0"/>
      <w:marBottom w:val="0"/>
      <w:divBdr>
        <w:top w:val="none" w:sz="0" w:space="0" w:color="auto"/>
        <w:left w:val="none" w:sz="0" w:space="0" w:color="auto"/>
        <w:bottom w:val="none" w:sz="0" w:space="0" w:color="auto"/>
        <w:right w:val="none" w:sz="0" w:space="0" w:color="auto"/>
      </w:divBdr>
    </w:div>
    <w:div w:id="567232593">
      <w:bodyDiv w:val="1"/>
      <w:marLeft w:val="0"/>
      <w:marRight w:val="0"/>
      <w:marTop w:val="0"/>
      <w:marBottom w:val="0"/>
      <w:divBdr>
        <w:top w:val="none" w:sz="0" w:space="0" w:color="auto"/>
        <w:left w:val="none" w:sz="0" w:space="0" w:color="auto"/>
        <w:bottom w:val="none" w:sz="0" w:space="0" w:color="auto"/>
        <w:right w:val="none" w:sz="0" w:space="0" w:color="auto"/>
      </w:divBdr>
    </w:div>
    <w:div w:id="567348480">
      <w:bodyDiv w:val="1"/>
      <w:marLeft w:val="0"/>
      <w:marRight w:val="0"/>
      <w:marTop w:val="0"/>
      <w:marBottom w:val="0"/>
      <w:divBdr>
        <w:top w:val="none" w:sz="0" w:space="0" w:color="auto"/>
        <w:left w:val="none" w:sz="0" w:space="0" w:color="auto"/>
        <w:bottom w:val="none" w:sz="0" w:space="0" w:color="auto"/>
        <w:right w:val="none" w:sz="0" w:space="0" w:color="auto"/>
      </w:divBdr>
    </w:div>
    <w:div w:id="568271368">
      <w:bodyDiv w:val="1"/>
      <w:marLeft w:val="0"/>
      <w:marRight w:val="0"/>
      <w:marTop w:val="0"/>
      <w:marBottom w:val="0"/>
      <w:divBdr>
        <w:top w:val="none" w:sz="0" w:space="0" w:color="auto"/>
        <w:left w:val="none" w:sz="0" w:space="0" w:color="auto"/>
        <w:bottom w:val="none" w:sz="0" w:space="0" w:color="auto"/>
        <w:right w:val="none" w:sz="0" w:space="0" w:color="auto"/>
      </w:divBdr>
    </w:div>
    <w:div w:id="568999672">
      <w:bodyDiv w:val="1"/>
      <w:marLeft w:val="0"/>
      <w:marRight w:val="0"/>
      <w:marTop w:val="0"/>
      <w:marBottom w:val="0"/>
      <w:divBdr>
        <w:top w:val="none" w:sz="0" w:space="0" w:color="auto"/>
        <w:left w:val="none" w:sz="0" w:space="0" w:color="auto"/>
        <w:bottom w:val="none" w:sz="0" w:space="0" w:color="auto"/>
        <w:right w:val="none" w:sz="0" w:space="0" w:color="auto"/>
      </w:divBdr>
    </w:div>
    <w:div w:id="570307686">
      <w:bodyDiv w:val="1"/>
      <w:marLeft w:val="0"/>
      <w:marRight w:val="0"/>
      <w:marTop w:val="0"/>
      <w:marBottom w:val="0"/>
      <w:divBdr>
        <w:top w:val="none" w:sz="0" w:space="0" w:color="auto"/>
        <w:left w:val="none" w:sz="0" w:space="0" w:color="auto"/>
        <w:bottom w:val="none" w:sz="0" w:space="0" w:color="auto"/>
        <w:right w:val="none" w:sz="0" w:space="0" w:color="auto"/>
      </w:divBdr>
    </w:div>
    <w:div w:id="570316082">
      <w:bodyDiv w:val="1"/>
      <w:marLeft w:val="0"/>
      <w:marRight w:val="0"/>
      <w:marTop w:val="0"/>
      <w:marBottom w:val="0"/>
      <w:divBdr>
        <w:top w:val="none" w:sz="0" w:space="0" w:color="auto"/>
        <w:left w:val="none" w:sz="0" w:space="0" w:color="auto"/>
        <w:bottom w:val="none" w:sz="0" w:space="0" w:color="auto"/>
        <w:right w:val="none" w:sz="0" w:space="0" w:color="auto"/>
      </w:divBdr>
    </w:div>
    <w:div w:id="570891843">
      <w:bodyDiv w:val="1"/>
      <w:marLeft w:val="0"/>
      <w:marRight w:val="0"/>
      <w:marTop w:val="0"/>
      <w:marBottom w:val="0"/>
      <w:divBdr>
        <w:top w:val="none" w:sz="0" w:space="0" w:color="auto"/>
        <w:left w:val="none" w:sz="0" w:space="0" w:color="auto"/>
        <w:bottom w:val="none" w:sz="0" w:space="0" w:color="auto"/>
        <w:right w:val="none" w:sz="0" w:space="0" w:color="auto"/>
      </w:divBdr>
    </w:div>
    <w:div w:id="573049108">
      <w:bodyDiv w:val="1"/>
      <w:marLeft w:val="0"/>
      <w:marRight w:val="0"/>
      <w:marTop w:val="0"/>
      <w:marBottom w:val="0"/>
      <w:divBdr>
        <w:top w:val="none" w:sz="0" w:space="0" w:color="auto"/>
        <w:left w:val="none" w:sz="0" w:space="0" w:color="auto"/>
        <w:bottom w:val="none" w:sz="0" w:space="0" w:color="auto"/>
        <w:right w:val="none" w:sz="0" w:space="0" w:color="auto"/>
      </w:divBdr>
    </w:div>
    <w:div w:id="574123500">
      <w:bodyDiv w:val="1"/>
      <w:marLeft w:val="0"/>
      <w:marRight w:val="0"/>
      <w:marTop w:val="0"/>
      <w:marBottom w:val="0"/>
      <w:divBdr>
        <w:top w:val="none" w:sz="0" w:space="0" w:color="auto"/>
        <w:left w:val="none" w:sz="0" w:space="0" w:color="auto"/>
        <w:bottom w:val="none" w:sz="0" w:space="0" w:color="auto"/>
        <w:right w:val="none" w:sz="0" w:space="0" w:color="auto"/>
      </w:divBdr>
    </w:div>
    <w:div w:id="575672946">
      <w:bodyDiv w:val="1"/>
      <w:marLeft w:val="0"/>
      <w:marRight w:val="0"/>
      <w:marTop w:val="0"/>
      <w:marBottom w:val="0"/>
      <w:divBdr>
        <w:top w:val="none" w:sz="0" w:space="0" w:color="auto"/>
        <w:left w:val="none" w:sz="0" w:space="0" w:color="auto"/>
        <w:bottom w:val="none" w:sz="0" w:space="0" w:color="auto"/>
        <w:right w:val="none" w:sz="0" w:space="0" w:color="auto"/>
      </w:divBdr>
    </w:div>
    <w:div w:id="577401648">
      <w:bodyDiv w:val="1"/>
      <w:marLeft w:val="0"/>
      <w:marRight w:val="0"/>
      <w:marTop w:val="0"/>
      <w:marBottom w:val="0"/>
      <w:divBdr>
        <w:top w:val="none" w:sz="0" w:space="0" w:color="auto"/>
        <w:left w:val="none" w:sz="0" w:space="0" w:color="auto"/>
        <w:bottom w:val="none" w:sz="0" w:space="0" w:color="auto"/>
        <w:right w:val="none" w:sz="0" w:space="0" w:color="auto"/>
      </w:divBdr>
    </w:div>
    <w:div w:id="577715062">
      <w:bodyDiv w:val="1"/>
      <w:marLeft w:val="0"/>
      <w:marRight w:val="0"/>
      <w:marTop w:val="0"/>
      <w:marBottom w:val="0"/>
      <w:divBdr>
        <w:top w:val="none" w:sz="0" w:space="0" w:color="auto"/>
        <w:left w:val="none" w:sz="0" w:space="0" w:color="auto"/>
        <w:bottom w:val="none" w:sz="0" w:space="0" w:color="auto"/>
        <w:right w:val="none" w:sz="0" w:space="0" w:color="auto"/>
      </w:divBdr>
    </w:div>
    <w:div w:id="578054151">
      <w:bodyDiv w:val="1"/>
      <w:marLeft w:val="0"/>
      <w:marRight w:val="0"/>
      <w:marTop w:val="0"/>
      <w:marBottom w:val="0"/>
      <w:divBdr>
        <w:top w:val="none" w:sz="0" w:space="0" w:color="auto"/>
        <w:left w:val="none" w:sz="0" w:space="0" w:color="auto"/>
        <w:bottom w:val="none" w:sz="0" w:space="0" w:color="auto"/>
        <w:right w:val="none" w:sz="0" w:space="0" w:color="auto"/>
      </w:divBdr>
    </w:div>
    <w:div w:id="578251613">
      <w:bodyDiv w:val="1"/>
      <w:marLeft w:val="0"/>
      <w:marRight w:val="0"/>
      <w:marTop w:val="0"/>
      <w:marBottom w:val="0"/>
      <w:divBdr>
        <w:top w:val="none" w:sz="0" w:space="0" w:color="auto"/>
        <w:left w:val="none" w:sz="0" w:space="0" w:color="auto"/>
        <w:bottom w:val="none" w:sz="0" w:space="0" w:color="auto"/>
        <w:right w:val="none" w:sz="0" w:space="0" w:color="auto"/>
      </w:divBdr>
    </w:div>
    <w:div w:id="578563517">
      <w:bodyDiv w:val="1"/>
      <w:marLeft w:val="0"/>
      <w:marRight w:val="0"/>
      <w:marTop w:val="0"/>
      <w:marBottom w:val="0"/>
      <w:divBdr>
        <w:top w:val="none" w:sz="0" w:space="0" w:color="auto"/>
        <w:left w:val="none" w:sz="0" w:space="0" w:color="auto"/>
        <w:bottom w:val="none" w:sz="0" w:space="0" w:color="auto"/>
        <w:right w:val="none" w:sz="0" w:space="0" w:color="auto"/>
      </w:divBdr>
    </w:div>
    <w:div w:id="578833057">
      <w:bodyDiv w:val="1"/>
      <w:marLeft w:val="0"/>
      <w:marRight w:val="0"/>
      <w:marTop w:val="0"/>
      <w:marBottom w:val="0"/>
      <w:divBdr>
        <w:top w:val="none" w:sz="0" w:space="0" w:color="auto"/>
        <w:left w:val="none" w:sz="0" w:space="0" w:color="auto"/>
        <w:bottom w:val="none" w:sz="0" w:space="0" w:color="auto"/>
        <w:right w:val="none" w:sz="0" w:space="0" w:color="auto"/>
      </w:divBdr>
    </w:div>
    <w:div w:id="579489470">
      <w:bodyDiv w:val="1"/>
      <w:marLeft w:val="0"/>
      <w:marRight w:val="0"/>
      <w:marTop w:val="0"/>
      <w:marBottom w:val="0"/>
      <w:divBdr>
        <w:top w:val="none" w:sz="0" w:space="0" w:color="auto"/>
        <w:left w:val="none" w:sz="0" w:space="0" w:color="auto"/>
        <w:bottom w:val="none" w:sz="0" w:space="0" w:color="auto"/>
        <w:right w:val="none" w:sz="0" w:space="0" w:color="auto"/>
      </w:divBdr>
    </w:div>
    <w:div w:id="579559399">
      <w:bodyDiv w:val="1"/>
      <w:marLeft w:val="0"/>
      <w:marRight w:val="0"/>
      <w:marTop w:val="0"/>
      <w:marBottom w:val="0"/>
      <w:divBdr>
        <w:top w:val="none" w:sz="0" w:space="0" w:color="auto"/>
        <w:left w:val="none" w:sz="0" w:space="0" w:color="auto"/>
        <w:bottom w:val="none" w:sz="0" w:space="0" w:color="auto"/>
        <w:right w:val="none" w:sz="0" w:space="0" w:color="auto"/>
      </w:divBdr>
    </w:div>
    <w:div w:id="579606311">
      <w:bodyDiv w:val="1"/>
      <w:marLeft w:val="0"/>
      <w:marRight w:val="0"/>
      <w:marTop w:val="0"/>
      <w:marBottom w:val="0"/>
      <w:divBdr>
        <w:top w:val="none" w:sz="0" w:space="0" w:color="auto"/>
        <w:left w:val="none" w:sz="0" w:space="0" w:color="auto"/>
        <w:bottom w:val="none" w:sz="0" w:space="0" w:color="auto"/>
        <w:right w:val="none" w:sz="0" w:space="0" w:color="auto"/>
      </w:divBdr>
    </w:div>
    <w:div w:id="579681144">
      <w:bodyDiv w:val="1"/>
      <w:marLeft w:val="0"/>
      <w:marRight w:val="0"/>
      <w:marTop w:val="0"/>
      <w:marBottom w:val="0"/>
      <w:divBdr>
        <w:top w:val="none" w:sz="0" w:space="0" w:color="auto"/>
        <w:left w:val="none" w:sz="0" w:space="0" w:color="auto"/>
        <w:bottom w:val="none" w:sz="0" w:space="0" w:color="auto"/>
        <w:right w:val="none" w:sz="0" w:space="0" w:color="auto"/>
      </w:divBdr>
    </w:div>
    <w:div w:id="579869510">
      <w:bodyDiv w:val="1"/>
      <w:marLeft w:val="0"/>
      <w:marRight w:val="0"/>
      <w:marTop w:val="0"/>
      <w:marBottom w:val="0"/>
      <w:divBdr>
        <w:top w:val="none" w:sz="0" w:space="0" w:color="auto"/>
        <w:left w:val="none" w:sz="0" w:space="0" w:color="auto"/>
        <w:bottom w:val="none" w:sz="0" w:space="0" w:color="auto"/>
        <w:right w:val="none" w:sz="0" w:space="0" w:color="auto"/>
      </w:divBdr>
    </w:div>
    <w:div w:id="580914256">
      <w:bodyDiv w:val="1"/>
      <w:marLeft w:val="0"/>
      <w:marRight w:val="0"/>
      <w:marTop w:val="0"/>
      <w:marBottom w:val="0"/>
      <w:divBdr>
        <w:top w:val="none" w:sz="0" w:space="0" w:color="auto"/>
        <w:left w:val="none" w:sz="0" w:space="0" w:color="auto"/>
        <w:bottom w:val="none" w:sz="0" w:space="0" w:color="auto"/>
        <w:right w:val="none" w:sz="0" w:space="0" w:color="auto"/>
      </w:divBdr>
    </w:div>
    <w:div w:id="580914837">
      <w:bodyDiv w:val="1"/>
      <w:marLeft w:val="0"/>
      <w:marRight w:val="0"/>
      <w:marTop w:val="0"/>
      <w:marBottom w:val="0"/>
      <w:divBdr>
        <w:top w:val="none" w:sz="0" w:space="0" w:color="auto"/>
        <w:left w:val="none" w:sz="0" w:space="0" w:color="auto"/>
        <w:bottom w:val="none" w:sz="0" w:space="0" w:color="auto"/>
        <w:right w:val="none" w:sz="0" w:space="0" w:color="auto"/>
      </w:divBdr>
    </w:div>
    <w:div w:id="581138720">
      <w:bodyDiv w:val="1"/>
      <w:marLeft w:val="0"/>
      <w:marRight w:val="0"/>
      <w:marTop w:val="0"/>
      <w:marBottom w:val="0"/>
      <w:divBdr>
        <w:top w:val="none" w:sz="0" w:space="0" w:color="auto"/>
        <w:left w:val="none" w:sz="0" w:space="0" w:color="auto"/>
        <w:bottom w:val="none" w:sz="0" w:space="0" w:color="auto"/>
        <w:right w:val="none" w:sz="0" w:space="0" w:color="auto"/>
      </w:divBdr>
    </w:div>
    <w:div w:id="581648096">
      <w:bodyDiv w:val="1"/>
      <w:marLeft w:val="0"/>
      <w:marRight w:val="0"/>
      <w:marTop w:val="0"/>
      <w:marBottom w:val="0"/>
      <w:divBdr>
        <w:top w:val="none" w:sz="0" w:space="0" w:color="auto"/>
        <w:left w:val="none" w:sz="0" w:space="0" w:color="auto"/>
        <w:bottom w:val="none" w:sz="0" w:space="0" w:color="auto"/>
        <w:right w:val="none" w:sz="0" w:space="0" w:color="auto"/>
      </w:divBdr>
    </w:div>
    <w:div w:id="582180764">
      <w:bodyDiv w:val="1"/>
      <w:marLeft w:val="0"/>
      <w:marRight w:val="0"/>
      <w:marTop w:val="0"/>
      <w:marBottom w:val="0"/>
      <w:divBdr>
        <w:top w:val="none" w:sz="0" w:space="0" w:color="auto"/>
        <w:left w:val="none" w:sz="0" w:space="0" w:color="auto"/>
        <w:bottom w:val="none" w:sz="0" w:space="0" w:color="auto"/>
        <w:right w:val="none" w:sz="0" w:space="0" w:color="auto"/>
      </w:divBdr>
    </w:div>
    <w:div w:id="583034470">
      <w:bodyDiv w:val="1"/>
      <w:marLeft w:val="0"/>
      <w:marRight w:val="0"/>
      <w:marTop w:val="0"/>
      <w:marBottom w:val="0"/>
      <w:divBdr>
        <w:top w:val="none" w:sz="0" w:space="0" w:color="auto"/>
        <w:left w:val="none" w:sz="0" w:space="0" w:color="auto"/>
        <w:bottom w:val="none" w:sz="0" w:space="0" w:color="auto"/>
        <w:right w:val="none" w:sz="0" w:space="0" w:color="auto"/>
      </w:divBdr>
    </w:div>
    <w:div w:id="583150511">
      <w:bodyDiv w:val="1"/>
      <w:marLeft w:val="0"/>
      <w:marRight w:val="0"/>
      <w:marTop w:val="0"/>
      <w:marBottom w:val="0"/>
      <w:divBdr>
        <w:top w:val="none" w:sz="0" w:space="0" w:color="auto"/>
        <w:left w:val="none" w:sz="0" w:space="0" w:color="auto"/>
        <w:bottom w:val="none" w:sz="0" w:space="0" w:color="auto"/>
        <w:right w:val="none" w:sz="0" w:space="0" w:color="auto"/>
      </w:divBdr>
    </w:div>
    <w:div w:id="583688031">
      <w:bodyDiv w:val="1"/>
      <w:marLeft w:val="0"/>
      <w:marRight w:val="0"/>
      <w:marTop w:val="0"/>
      <w:marBottom w:val="0"/>
      <w:divBdr>
        <w:top w:val="none" w:sz="0" w:space="0" w:color="auto"/>
        <w:left w:val="none" w:sz="0" w:space="0" w:color="auto"/>
        <w:bottom w:val="none" w:sz="0" w:space="0" w:color="auto"/>
        <w:right w:val="none" w:sz="0" w:space="0" w:color="auto"/>
      </w:divBdr>
    </w:div>
    <w:div w:id="584263663">
      <w:bodyDiv w:val="1"/>
      <w:marLeft w:val="0"/>
      <w:marRight w:val="0"/>
      <w:marTop w:val="0"/>
      <w:marBottom w:val="0"/>
      <w:divBdr>
        <w:top w:val="none" w:sz="0" w:space="0" w:color="auto"/>
        <w:left w:val="none" w:sz="0" w:space="0" w:color="auto"/>
        <w:bottom w:val="none" w:sz="0" w:space="0" w:color="auto"/>
        <w:right w:val="none" w:sz="0" w:space="0" w:color="auto"/>
      </w:divBdr>
    </w:div>
    <w:div w:id="586572805">
      <w:bodyDiv w:val="1"/>
      <w:marLeft w:val="0"/>
      <w:marRight w:val="0"/>
      <w:marTop w:val="0"/>
      <w:marBottom w:val="0"/>
      <w:divBdr>
        <w:top w:val="none" w:sz="0" w:space="0" w:color="auto"/>
        <w:left w:val="none" w:sz="0" w:space="0" w:color="auto"/>
        <w:bottom w:val="none" w:sz="0" w:space="0" w:color="auto"/>
        <w:right w:val="none" w:sz="0" w:space="0" w:color="auto"/>
      </w:divBdr>
    </w:div>
    <w:div w:id="586689951">
      <w:bodyDiv w:val="1"/>
      <w:marLeft w:val="0"/>
      <w:marRight w:val="0"/>
      <w:marTop w:val="0"/>
      <w:marBottom w:val="0"/>
      <w:divBdr>
        <w:top w:val="none" w:sz="0" w:space="0" w:color="auto"/>
        <w:left w:val="none" w:sz="0" w:space="0" w:color="auto"/>
        <w:bottom w:val="none" w:sz="0" w:space="0" w:color="auto"/>
        <w:right w:val="none" w:sz="0" w:space="0" w:color="auto"/>
      </w:divBdr>
    </w:div>
    <w:div w:id="587158164">
      <w:bodyDiv w:val="1"/>
      <w:marLeft w:val="0"/>
      <w:marRight w:val="0"/>
      <w:marTop w:val="0"/>
      <w:marBottom w:val="0"/>
      <w:divBdr>
        <w:top w:val="none" w:sz="0" w:space="0" w:color="auto"/>
        <w:left w:val="none" w:sz="0" w:space="0" w:color="auto"/>
        <w:bottom w:val="none" w:sz="0" w:space="0" w:color="auto"/>
        <w:right w:val="none" w:sz="0" w:space="0" w:color="auto"/>
      </w:divBdr>
    </w:div>
    <w:div w:id="587543077">
      <w:bodyDiv w:val="1"/>
      <w:marLeft w:val="0"/>
      <w:marRight w:val="0"/>
      <w:marTop w:val="0"/>
      <w:marBottom w:val="0"/>
      <w:divBdr>
        <w:top w:val="none" w:sz="0" w:space="0" w:color="auto"/>
        <w:left w:val="none" w:sz="0" w:space="0" w:color="auto"/>
        <w:bottom w:val="none" w:sz="0" w:space="0" w:color="auto"/>
        <w:right w:val="none" w:sz="0" w:space="0" w:color="auto"/>
      </w:divBdr>
    </w:div>
    <w:div w:id="587661899">
      <w:bodyDiv w:val="1"/>
      <w:marLeft w:val="0"/>
      <w:marRight w:val="0"/>
      <w:marTop w:val="0"/>
      <w:marBottom w:val="0"/>
      <w:divBdr>
        <w:top w:val="none" w:sz="0" w:space="0" w:color="auto"/>
        <w:left w:val="none" w:sz="0" w:space="0" w:color="auto"/>
        <w:bottom w:val="none" w:sz="0" w:space="0" w:color="auto"/>
        <w:right w:val="none" w:sz="0" w:space="0" w:color="auto"/>
      </w:divBdr>
    </w:div>
    <w:div w:id="587732137">
      <w:bodyDiv w:val="1"/>
      <w:marLeft w:val="0"/>
      <w:marRight w:val="0"/>
      <w:marTop w:val="0"/>
      <w:marBottom w:val="0"/>
      <w:divBdr>
        <w:top w:val="none" w:sz="0" w:space="0" w:color="auto"/>
        <w:left w:val="none" w:sz="0" w:space="0" w:color="auto"/>
        <w:bottom w:val="none" w:sz="0" w:space="0" w:color="auto"/>
        <w:right w:val="none" w:sz="0" w:space="0" w:color="auto"/>
      </w:divBdr>
    </w:div>
    <w:div w:id="588127002">
      <w:bodyDiv w:val="1"/>
      <w:marLeft w:val="0"/>
      <w:marRight w:val="0"/>
      <w:marTop w:val="0"/>
      <w:marBottom w:val="0"/>
      <w:divBdr>
        <w:top w:val="none" w:sz="0" w:space="0" w:color="auto"/>
        <w:left w:val="none" w:sz="0" w:space="0" w:color="auto"/>
        <w:bottom w:val="none" w:sz="0" w:space="0" w:color="auto"/>
        <w:right w:val="none" w:sz="0" w:space="0" w:color="auto"/>
      </w:divBdr>
    </w:div>
    <w:div w:id="588470407">
      <w:bodyDiv w:val="1"/>
      <w:marLeft w:val="0"/>
      <w:marRight w:val="0"/>
      <w:marTop w:val="0"/>
      <w:marBottom w:val="0"/>
      <w:divBdr>
        <w:top w:val="none" w:sz="0" w:space="0" w:color="auto"/>
        <w:left w:val="none" w:sz="0" w:space="0" w:color="auto"/>
        <w:bottom w:val="none" w:sz="0" w:space="0" w:color="auto"/>
        <w:right w:val="none" w:sz="0" w:space="0" w:color="auto"/>
      </w:divBdr>
    </w:div>
    <w:div w:id="588806540">
      <w:bodyDiv w:val="1"/>
      <w:marLeft w:val="0"/>
      <w:marRight w:val="0"/>
      <w:marTop w:val="0"/>
      <w:marBottom w:val="0"/>
      <w:divBdr>
        <w:top w:val="none" w:sz="0" w:space="0" w:color="auto"/>
        <w:left w:val="none" w:sz="0" w:space="0" w:color="auto"/>
        <w:bottom w:val="none" w:sz="0" w:space="0" w:color="auto"/>
        <w:right w:val="none" w:sz="0" w:space="0" w:color="auto"/>
      </w:divBdr>
      <w:divsChild>
        <w:div w:id="2052320">
          <w:marLeft w:val="480"/>
          <w:marRight w:val="0"/>
          <w:marTop w:val="0"/>
          <w:marBottom w:val="0"/>
          <w:divBdr>
            <w:top w:val="none" w:sz="0" w:space="0" w:color="auto"/>
            <w:left w:val="none" w:sz="0" w:space="0" w:color="auto"/>
            <w:bottom w:val="none" w:sz="0" w:space="0" w:color="auto"/>
            <w:right w:val="none" w:sz="0" w:space="0" w:color="auto"/>
          </w:divBdr>
        </w:div>
        <w:div w:id="147598360">
          <w:marLeft w:val="480"/>
          <w:marRight w:val="0"/>
          <w:marTop w:val="0"/>
          <w:marBottom w:val="0"/>
          <w:divBdr>
            <w:top w:val="none" w:sz="0" w:space="0" w:color="auto"/>
            <w:left w:val="none" w:sz="0" w:space="0" w:color="auto"/>
            <w:bottom w:val="none" w:sz="0" w:space="0" w:color="auto"/>
            <w:right w:val="none" w:sz="0" w:space="0" w:color="auto"/>
          </w:divBdr>
        </w:div>
        <w:div w:id="208422046">
          <w:marLeft w:val="480"/>
          <w:marRight w:val="0"/>
          <w:marTop w:val="0"/>
          <w:marBottom w:val="0"/>
          <w:divBdr>
            <w:top w:val="none" w:sz="0" w:space="0" w:color="auto"/>
            <w:left w:val="none" w:sz="0" w:space="0" w:color="auto"/>
            <w:bottom w:val="none" w:sz="0" w:space="0" w:color="auto"/>
            <w:right w:val="none" w:sz="0" w:space="0" w:color="auto"/>
          </w:divBdr>
        </w:div>
        <w:div w:id="279730276">
          <w:marLeft w:val="480"/>
          <w:marRight w:val="0"/>
          <w:marTop w:val="0"/>
          <w:marBottom w:val="0"/>
          <w:divBdr>
            <w:top w:val="none" w:sz="0" w:space="0" w:color="auto"/>
            <w:left w:val="none" w:sz="0" w:space="0" w:color="auto"/>
            <w:bottom w:val="none" w:sz="0" w:space="0" w:color="auto"/>
            <w:right w:val="none" w:sz="0" w:space="0" w:color="auto"/>
          </w:divBdr>
        </w:div>
        <w:div w:id="348412875">
          <w:marLeft w:val="480"/>
          <w:marRight w:val="0"/>
          <w:marTop w:val="0"/>
          <w:marBottom w:val="0"/>
          <w:divBdr>
            <w:top w:val="none" w:sz="0" w:space="0" w:color="auto"/>
            <w:left w:val="none" w:sz="0" w:space="0" w:color="auto"/>
            <w:bottom w:val="none" w:sz="0" w:space="0" w:color="auto"/>
            <w:right w:val="none" w:sz="0" w:space="0" w:color="auto"/>
          </w:divBdr>
        </w:div>
        <w:div w:id="429589027">
          <w:marLeft w:val="480"/>
          <w:marRight w:val="0"/>
          <w:marTop w:val="0"/>
          <w:marBottom w:val="0"/>
          <w:divBdr>
            <w:top w:val="none" w:sz="0" w:space="0" w:color="auto"/>
            <w:left w:val="none" w:sz="0" w:space="0" w:color="auto"/>
            <w:bottom w:val="none" w:sz="0" w:space="0" w:color="auto"/>
            <w:right w:val="none" w:sz="0" w:space="0" w:color="auto"/>
          </w:divBdr>
        </w:div>
        <w:div w:id="438456392">
          <w:marLeft w:val="480"/>
          <w:marRight w:val="0"/>
          <w:marTop w:val="0"/>
          <w:marBottom w:val="0"/>
          <w:divBdr>
            <w:top w:val="none" w:sz="0" w:space="0" w:color="auto"/>
            <w:left w:val="none" w:sz="0" w:space="0" w:color="auto"/>
            <w:bottom w:val="none" w:sz="0" w:space="0" w:color="auto"/>
            <w:right w:val="none" w:sz="0" w:space="0" w:color="auto"/>
          </w:divBdr>
        </w:div>
        <w:div w:id="453408663">
          <w:marLeft w:val="480"/>
          <w:marRight w:val="0"/>
          <w:marTop w:val="0"/>
          <w:marBottom w:val="0"/>
          <w:divBdr>
            <w:top w:val="none" w:sz="0" w:space="0" w:color="auto"/>
            <w:left w:val="none" w:sz="0" w:space="0" w:color="auto"/>
            <w:bottom w:val="none" w:sz="0" w:space="0" w:color="auto"/>
            <w:right w:val="none" w:sz="0" w:space="0" w:color="auto"/>
          </w:divBdr>
        </w:div>
        <w:div w:id="535046347">
          <w:marLeft w:val="480"/>
          <w:marRight w:val="0"/>
          <w:marTop w:val="0"/>
          <w:marBottom w:val="0"/>
          <w:divBdr>
            <w:top w:val="none" w:sz="0" w:space="0" w:color="auto"/>
            <w:left w:val="none" w:sz="0" w:space="0" w:color="auto"/>
            <w:bottom w:val="none" w:sz="0" w:space="0" w:color="auto"/>
            <w:right w:val="none" w:sz="0" w:space="0" w:color="auto"/>
          </w:divBdr>
        </w:div>
        <w:div w:id="598416141">
          <w:marLeft w:val="480"/>
          <w:marRight w:val="0"/>
          <w:marTop w:val="0"/>
          <w:marBottom w:val="0"/>
          <w:divBdr>
            <w:top w:val="none" w:sz="0" w:space="0" w:color="auto"/>
            <w:left w:val="none" w:sz="0" w:space="0" w:color="auto"/>
            <w:bottom w:val="none" w:sz="0" w:space="0" w:color="auto"/>
            <w:right w:val="none" w:sz="0" w:space="0" w:color="auto"/>
          </w:divBdr>
        </w:div>
        <w:div w:id="753745197">
          <w:marLeft w:val="480"/>
          <w:marRight w:val="0"/>
          <w:marTop w:val="0"/>
          <w:marBottom w:val="0"/>
          <w:divBdr>
            <w:top w:val="none" w:sz="0" w:space="0" w:color="auto"/>
            <w:left w:val="none" w:sz="0" w:space="0" w:color="auto"/>
            <w:bottom w:val="none" w:sz="0" w:space="0" w:color="auto"/>
            <w:right w:val="none" w:sz="0" w:space="0" w:color="auto"/>
          </w:divBdr>
        </w:div>
        <w:div w:id="796753303">
          <w:marLeft w:val="480"/>
          <w:marRight w:val="0"/>
          <w:marTop w:val="0"/>
          <w:marBottom w:val="0"/>
          <w:divBdr>
            <w:top w:val="none" w:sz="0" w:space="0" w:color="auto"/>
            <w:left w:val="none" w:sz="0" w:space="0" w:color="auto"/>
            <w:bottom w:val="none" w:sz="0" w:space="0" w:color="auto"/>
            <w:right w:val="none" w:sz="0" w:space="0" w:color="auto"/>
          </w:divBdr>
        </w:div>
        <w:div w:id="921833443">
          <w:marLeft w:val="480"/>
          <w:marRight w:val="0"/>
          <w:marTop w:val="0"/>
          <w:marBottom w:val="0"/>
          <w:divBdr>
            <w:top w:val="none" w:sz="0" w:space="0" w:color="auto"/>
            <w:left w:val="none" w:sz="0" w:space="0" w:color="auto"/>
            <w:bottom w:val="none" w:sz="0" w:space="0" w:color="auto"/>
            <w:right w:val="none" w:sz="0" w:space="0" w:color="auto"/>
          </w:divBdr>
        </w:div>
        <w:div w:id="961305652">
          <w:marLeft w:val="480"/>
          <w:marRight w:val="0"/>
          <w:marTop w:val="0"/>
          <w:marBottom w:val="0"/>
          <w:divBdr>
            <w:top w:val="none" w:sz="0" w:space="0" w:color="auto"/>
            <w:left w:val="none" w:sz="0" w:space="0" w:color="auto"/>
            <w:bottom w:val="none" w:sz="0" w:space="0" w:color="auto"/>
            <w:right w:val="none" w:sz="0" w:space="0" w:color="auto"/>
          </w:divBdr>
        </w:div>
        <w:div w:id="965038230">
          <w:marLeft w:val="480"/>
          <w:marRight w:val="0"/>
          <w:marTop w:val="0"/>
          <w:marBottom w:val="0"/>
          <w:divBdr>
            <w:top w:val="none" w:sz="0" w:space="0" w:color="auto"/>
            <w:left w:val="none" w:sz="0" w:space="0" w:color="auto"/>
            <w:bottom w:val="none" w:sz="0" w:space="0" w:color="auto"/>
            <w:right w:val="none" w:sz="0" w:space="0" w:color="auto"/>
          </w:divBdr>
        </w:div>
        <w:div w:id="1212379784">
          <w:marLeft w:val="480"/>
          <w:marRight w:val="0"/>
          <w:marTop w:val="0"/>
          <w:marBottom w:val="0"/>
          <w:divBdr>
            <w:top w:val="none" w:sz="0" w:space="0" w:color="auto"/>
            <w:left w:val="none" w:sz="0" w:space="0" w:color="auto"/>
            <w:bottom w:val="none" w:sz="0" w:space="0" w:color="auto"/>
            <w:right w:val="none" w:sz="0" w:space="0" w:color="auto"/>
          </w:divBdr>
        </w:div>
        <w:div w:id="1283533411">
          <w:marLeft w:val="480"/>
          <w:marRight w:val="0"/>
          <w:marTop w:val="0"/>
          <w:marBottom w:val="0"/>
          <w:divBdr>
            <w:top w:val="none" w:sz="0" w:space="0" w:color="auto"/>
            <w:left w:val="none" w:sz="0" w:space="0" w:color="auto"/>
            <w:bottom w:val="none" w:sz="0" w:space="0" w:color="auto"/>
            <w:right w:val="none" w:sz="0" w:space="0" w:color="auto"/>
          </w:divBdr>
        </w:div>
        <w:div w:id="1330014296">
          <w:marLeft w:val="480"/>
          <w:marRight w:val="0"/>
          <w:marTop w:val="0"/>
          <w:marBottom w:val="0"/>
          <w:divBdr>
            <w:top w:val="none" w:sz="0" w:space="0" w:color="auto"/>
            <w:left w:val="none" w:sz="0" w:space="0" w:color="auto"/>
            <w:bottom w:val="none" w:sz="0" w:space="0" w:color="auto"/>
            <w:right w:val="none" w:sz="0" w:space="0" w:color="auto"/>
          </w:divBdr>
        </w:div>
        <w:div w:id="1475827716">
          <w:marLeft w:val="480"/>
          <w:marRight w:val="0"/>
          <w:marTop w:val="0"/>
          <w:marBottom w:val="0"/>
          <w:divBdr>
            <w:top w:val="none" w:sz="0" w:space="0" w:color="auto"/>
            <w:left w:val="none" w:sz="0" w:space="0" w:color="auto"/>
            <w:bottom w:val="none" w:sz="0" w:space="0" w:color="auto"/>
            <w:right w:val="none" w:sz="0" w:space="0" w:color="auto"/>
          </w:divBdr>
        </w:div>
        <w:div w:id="1747071427">
          <w:marLeft w:val="480"/>
          <w:marRight w:val="0"/>
          <w:marTop w:val="0"/>
          <w:marBottom w:val="0"/>
          <w:divBdr>
            <w:top w:val="none" w:sz="0" w:space="0" w:color="auto"/>
            <w:left w:val="none" w:sz="0" w:space="0" w:color="auto"/>
            <w:bottom w:val="none" w:sz="0" w:space="0" w:color="auto"/>
            <w:right w:val="none" w:sz="0" w:space="0" w:color="auto"/>
          </w:divBdr>
        </w:div>
        <w:div w:id="1766874887">
          <w:marLeft w:val="480"/>
          <w:marRight w:val="0"/>
          <w:marTop w:val="0"/>
          <w:marBottom w:val="0"/>
          <w:divBdr>
            <w:top w:val="none" w:sz="0" w:space="0" w:color="auto"/>
            <w:left w:val="none" w:sz="0" w:space="0" w:color="auto"/>
            <w:bottom w:val="none" w:sz="0" w:space="0" w:color="auto"/>
            <w:right w:val="none" w:sz="0" w:space="0" w:color="auto"/>
          </w:divBdr>
        </w:div>
        <w:div w:id="1798063434">
          <w:marLeft w:val="480"/>
          <w:marRight w:val="0"/>
          <w:marTop w:val="0"/>
          <w:marBottom w:val="0"/>
          <w:divBdr>
            <w:top w:val="none" w:sz="0" w:space="0" w:color="auto"/>
            <w:left w:val="none" w:sz="0" w:space="0" w:color="auto"/>
            <w:bottom w:val="none" w:sz="0" w:space="0" w:color="auto"/>
            <w:right w:val="none" w:sz="0" w:space="0" w:color="auto"/>
          </w:divBdr>
        </w:div>
        <w:div w:id="1798837365">
          <w:marLeft w:val="480"/>
          <w:marRight w:val="0"/>
          <w:marTop w:val="0"/>
          <w:marBottom w:val="0"/>
          <w:divBdr>
            <w:top w:val="none" w:sz="0" w:space="0" w:color="auto"/>
            <w:left w:val="none" w:sz="0" w:space="0" w:color="auto"/>
            <w:bottom w:val="none" w:sz="0" w:space="0" w:color="auto"/>
            <w:right w:val="none" w:sz="0" w:space="0" w:color="auto"/>
          </w:divBdr>
        </w:div>
        <w:div w:id="2094620508">
          <w:marLeft w:val="480"/>
          <w:marRight w:val="0"/>
          <w:marTop w:val="0"/>
          <w:marBottom w:val="0"/>
          <w:divBdr>
            <w:top w:val="none" w:sz="0" w:space="0" w:color="auto"/>
            <w:left w:val="none" w:sz="0" w:space="0" w:color="auto"/>
            <w:bottom w:val="none" w:sz="0" w:space="0" w:color="auto"/>
            <w:right w:val="none" w:sz="0" w:space="0" w:color="auto"/>
          </w:divBdr>
        </w:div>
        <w:div w:id="2130199690">
          <w:marLeft w:val="480"/>
          <w:marRight w:val="0"/>
          <w:marTop w:val="0"/>
          <w:marBottom w:val="0"/>
          <w:divBdr>
            <w:top w:val="none" w:sz="0" w:space="0" w:color="auto"/>
            <w:left w:val="none" w:sz="0" w:space="0" w:color="auto"/>
            <w:bottom w:val="none" w:sz="0" w:space="0" w:color="auto"/>
            <w:right w:val="none" w:sz="0" w:space="0" w:color="auto"/>
          </w:divBdr>
        </w:div>
        <w:div w:id="2142574570">
          <w:marLeft w:val="480"/>
          <w:marRight w:val="0"/>
          <w:marTop w:val="0"/>
          <w:marBottom w:val="0"/>
          <w:divBdr>
            <w:top w:val="none" w:sz="0" w:space="0" w:color="auto"/>
            <w:left w:val="none" w:sz="0" w:space="0" w:color="auto"/>
            <w:bottom w:val="none" w:sz="0" w:space="0" w:color="auto"/>
            <w:right w:val="none" w:sz="0" w:space="0" w:color="auto"/>
          </w:divBdr>
        </w:div>
      </w:divsChild>
    </w:div>
    <w:div w:id="589972380">
      <w:bodyDiv w:val="1"/>
      <w:marLeft w:val="0"/>
      <w:marRight w:val="0"/>
      <w:marTop w:val="0"/>
      <w:marBottom w:val="0"/>
      <w:divBdr>
        <w:top w:val="none" w:sz="0" w:space="0" w:color="auto"/>
        <w:left w:val="none" w:sz="0" w:space="0" w:color="auto"/>
        <w:bottom w:val="none" w:sz="0" w:space="0" w:color="auto"/>
        <w:right w:val="none" w:sz="0" w:space="0" w:color="auto"/>
      </w:divBdr>
    </w:div>
    <w:div w:id="590086161">
      <w:bodyDiv w:val="1"/>
      <w:marLeft w:val="0"/>
      <w:marRight w:val="0"/>
      <w:marTop w:val="0"/>
      <w:marBottom w:val="0"/>
      <w:divBdr>
        <w:top w:val="none" w:sz="0" w:space="0" w:color="auto"/>
        <w:left w:val="none" w:sz="0" w:space="0" w:color="auto"/>
        <w:bottom w:val="none" w:sz="0" w:space="0" w:color="auto"/>
        <w:right w:val="none" w:sz="0" w:space="0" w:color="auto"/>
      </w:divBdr>
    </w:div>
    <w:div w:id="590435567">
      <w:bodyDiv w:val="1"/>
      <w:marLeft w:val="0"/>
      <w:marRight w:val="0"/>
      <w:marTop w:val="0"/>
      <w:marBottom w:val="0"/>
      <w:divBdr>
        <w:top w:val="none" w:sz="0" w:space="0" w:color="auto"/>
        <w:left w:val="none" w:sz="0" w:space="0" w:color="auto"/>
        <w:bottom w:val="none" w:sz="0" w:space="0" w:color="auto"/>
        <w:right w:val="none" w:sz="0" w:space="0" w:color="auto"/>
      </w:divBdr>
    </w:div>
    <w:div w:id="590509181">
      <w:bodyDiv w:val="1"/>
      <w:marLeft w:val="0"/>
      <w:marRight w:val="0"/>
      <w:marTop w:val="0"/>
      <w:marBottom w:val="0"/>
      <w:divBdr>
        <w:top w:val="none" w:sz="0" w:space="0" w:color="auto"/>
        <w:left w:val="none" w:sz="0" w:space="0" w:color="auto"/>
        <w:bottom w:val="none" w:sz="0" w:space="0" w:color="auto"/>
        <w:right w:val="none" w:sz="0" w:space="0" w:color="auto"/>
      </w:divBdr>
    </w:div>
    <w:div w:id="590697605">
      <w:bodyDiv w:val="1"/>
      <w:marLeft w:val="0"/>
      <w:marRight w:val="0"/>
      <w:marTop w:val="0"/>
      <w:marBottom w:val="0"/>
      <w:divBdr>
        <w:top w:val="none" w:sz="0" w:space="0" w:color="auto"/>
        <w:left w:val="none" w:sz="0" w:space="0" w:color="auto"/>
        <w:bottom w:val="none" w:sz="0" w:space="0" w:color="auto"/>
        <w:right w:val="none" w:sz="0" w:space="0" w:color="auto"/>
      </w:divBdr>
    </w:div>
    <w:div w:id="590892713">
      <w:bodyDiv w:val="1"/>
      <w:marLeft w:val="0"/>
      <w:marRight w:val="0"/>
      <w:marTop w:val="0"/>
      <w:marBottom w:val="0"/>
      <w:divBdr>
        <w:top w:val="none" w:sz="0" w:space="0" w:color="auto"/>
        <w:left w:val="none" w:sz="0" w:space="0" w:color="auto"/>
        <w:bottom w:val="none" w:sz="0" w:space="0" w:color="auto"/>
        <w:right w:val="none" w:sz="0" w:space="0" w:color="auto"/>
      </w:divBdr>
    </w:div>
    <w:div w:id="591163111">
      <w:bodyDiv w:val="1"/>
      <w:marLeft w:val="0"/>
      <w:marRight w:val="0"/>
      <w:marTop w:val="0"/>
      <w:marBottom w:val="0"/>
      <w:divBdr>
        <w:top w:val="none" w:sz="0" w:space="0" w:color="auto"/>
        <w:left w:val="none" w:sz="0" w:space="0" w:color="auto"/>
        <w:bottom w:val="none" w:sz="0" w:space="0" w:color="auto"/>
        <w:right w:val="none" w:sz="0" w:space="0" w:color="auto"/>
      </w:divBdr>
    </w:div>
    <w:div w:id="591280999">
      <w:bodyDiv w:val="1"/>
      <w:marLeft w:val="0"/>
      <w:marRight w:val="0"/>
      <w:marTop w:val="0"/>
      <w:marBottom w:val="0"/>
      <w:divBdr>
        <w:top w:val="none" w:sz="0" w:space="0" w:color="auto"/>
        <w:left w:val="none" w:sz="0" w:space="0" w:color="auto"/>
        <w:bottom w:val="none" w:sz="0" w:space="0" w:color="auto"/>
        <w:right w:val="none" w:sz="0" w:space="0" w:color="auto"/>
      </w:divBdr>
    </w:div>
    <w:div w:id="592081933">
      <w:bodyDiv w:val="1"/>
      <w:marLeft w:val="0"/>
      <w:marRight w:val="0"/>
      <w:marTop w:val="0"/>
      <w:marBottom w:val="0"/>
      <w:divBdr>
        <w:top w:val="none" w:sz="0" w:space="0" w:color="auto"/>
        <w:left w:val="none" w:sz="0" w:space="0" w:color="auto"/>
        <w:bottom w:val="none" w:sz="0" w:space="0" w:color="auto"/>
        <w:right w:val="none" w:sz="0" w:space="0" w:color="auto"/>
      </w:divBdr>
    </w:div>
    <w:div w:id="592277950">
      <w:bodyDiv w:val="1"/>
      <w:marLeft w:val="0"/>
      <w:marRight w:val="0"/>
      <w:marTop w:val="0"/>
      <w:marBottom w:val="0"/>
      <w:divBdr>
        <w:top w:val="none" w:sz="0" w:space="0" w:color="auto"/>
        <w:left w:val="none" w:sz="0" w:space="0" w:color="auto"/>
        <w:bottom w:val="none" w:sz="0" w:space="0" w:color="auto"/>
        <w:right w:val="none" w:sz="0" w:space="0" w:color="auto"/>
      </w:divBdr>
    </w:div>
    <w:div w:id="592663017">
      <w:bodyDiv w:val="1"/>
      <w:marLeft w:val="0"/>
      <w:marRight w:val="0"/>
      <w:marTop w:val="0"/>
      <w:marBottom w:val="0"/>
      <w:divBdr>
        <w:top w:val="none" w:sz="0" w:space="0" w:color="auto"/>
        <w:left w:val="none" w:sz="0" w:space="0" w:color="auto"/>
        <w:bottom w:val="none" w:sz="0" w:space="0" w:color="auto"/>
        <w:right w:val="none" w:sz="0" w:space="0" w:color="auto"/>
      </w:divBdr>
    </w:div>
    <w:div w:id="593132635">
      <w:bodyDiv w:val="1"/>
      <w:marLeft w:val="0"/>
      <w:marRight w:val="0"/>
      <w:marTop w:val="0"/>
      <w:marBottom w:val="0"/>
      <w:divBdr>
        <w:top w:val="none" w:sz="0" w:space="0" w:color="auto"/>
        <w:left w:val="none" w:sz="0" w:space="0" w:color="auto"/>
        <w:bottom w:val="none" w:sz="0" w:space="0" w:color="auto"/>
        <w:right w:val="none" w:sz="0" w:space="0" w:color="auto"/>
      </w:divBdr>
    </w:div>
    <w:div w:id="593518409">
      <w:bodyDiv w:val="1"/>
      <w:marLeft w:val="0"/>
      <w:marRight w:val="0"/>
      <w:marTop w:val="0"/>
      <w:marBottom w:val="0"/>
      <w:divBdr>
        <w:top w:val="none" w:sz="0" w:space="0" w:color="auto"/>
        <w:left w:val="none" w:sz="0" w:space="0" w:color="auto"/>
        <w:bottom w:val="none" w:sz="0" w:space="0" w:color="auto"/>
        <w:right w:val="none" w:sz="0" w:space="0" w:color="auto"/>
      </w:divBdr>
    </w:div>
    <w:div w:id="593787122">
      <w:bodyDiv w:val="1"/>
      <w:marLeft w:val="0"/>
      <w:marRight w:val="0"/>
      <w:marTop w:val="0"/>
      <w:marBottom w:val="0"/>
      <w:divBdr>
        <w:top w:val="none" w:sz="0" w:space="0" w:color="auto"/>
        <w:left w:val="none" w:sz="0" w:space="0" w:color="auto"/>
        <w:bottom w:val="none" w:sz="0" w:space="0" w:color="auto"/>
        <w:right w:val="none" w:sz="0" w:space="0" w:color="auto"/>
      </w:divBdr>
    </w:div>
    <w:div w:id="593973832">
      <w:bodyDiv w:val="1"/>
      <w:marLeft w:val="0"/>
      <w:marRight w:val="0"/>
      <w:marTop w:val="0"/>
      <w:marBottom w:val="0"/>
      <w:divBdr>
        <w:top w:val="none" w:sz="0" w:space="0" w:color="auto"/>
        <w:left w:val="none" w:sz="0" w:space="0" w:color="auto"/>
        <w:bottom w:val="none" w:sz="0" w:space="0" w:color="auto"/>
        <w:right w:val="none" w:sz="0" w:space="0" w:color="auto"/>
      </w:divBdr>
    </w:div>
    <w:div w:id="594290632">
      <w:bodyDiv w:val="1"/>
      <w:marLeft w:val="0"/>
      <w:marRight w:val="0"/>
      <w:marTop w:val="0"/>
      <w:marBottom w:val="0"/>
      <w:divBdr>
        <w:top w:val="none" w:sz="0" w:space="0" w:color="auto"/>
        <w:left w:val="none" w:sz="0" w:space="0" w:color="auto"/>
        <w:bottom w:val="none" w:sz="0" w:space="0" w:color="auto"/>
        <w:right w:val="none" w:sz="0" w:space="0" w:color="auto"/>
      </w:divBdr>
    </w:div>
    <w:div w:id="594436085">
      <w:bodyDiv w:val="1"/>
      <w:marLeft w:val="0"/>
      <w:marRight w:val="0"/>
      <w:marTop w:val="0"/>
      <w:marBottom w:val="0"/>
      <w:divBdr>
        <w:top w:val="none" w:sz="0" w:space="0" w:color="auto"/>
        <w:left w:val="none" w:sz="0" w:space="0" w:color="auto"/>
        <w:bottom w:val="none" w:sz="0" w:space="0" w:color="auto"/>
        <w:right w:val="none" w:sz="0" w:space="0" w:color="auto"/>
      </w:divBdr>
    </w:div>
    <w:div w:id="594630041">
      <w:bodyDiv w:val="1"/>
      <w:marLeft w:val="0"/>
      <w:marRight w:val="0"/>
      <w:marTop w:val="0"/>
      <w:marBottom w:val="0"/>
      <w:divBdr>
        <w:top w:val="none" w:sz="0" w:space="0" w:color="auto"/>
        <w:left w:val="none" w:sz="0" w:space="0" w:color="auto"/>
        <w:bottom w:val="none" w:sz="0" w:space="0" w:color="auto"/>
        <w:right w:val="none" w:sz="0" w:space="0" w:color="auto"/>
      </w:divBdr>
    </w:div>
    <w:div w:id="594826918">
      <w:bodyDiv w:val="1"/>
      <w:marLeft w:val="0"/>
      <w:marRight w:val="0"/>
      <w:marTop w:val="0"/>
      <w:marBottom w:val="0"/>
      <w:divBdr>
        <w:top w:val="none" w:sz="0" w:space="0" w:color="auto"/>
        <w:left w:val="none" w:sz="0" w:space="0" w:color="auto"/>
        <w:bottom w:val="none" w:sz="0" w:space="0" w:color="auto"/>
        <w:right w:val="none" w:sz="0" w:space="0" w:color="auto"/>
      </w:divBdr>
    </w:div>
    <w:div w:id="594947616">
      <w:bodyDiv w:val="1"/>
      <w:marLeft w:val="0"/>
      <w:marRight w:val="0"/>
      <w:marTop w:val="0"/>
      <w:marBottom w:val="0"/>
      <w:divBdr>
        <w:top w:val="none" w:sz="0" w:space="0" w:color="auto"/>
        <w:left w:val="none" w:sz="0" w:space="0" w:color="auto"/>
        <w:bottom w:val="none" w:sz="0" w:space="0" w:color="auto"/>
        <w:right w:val="none" w:sz="0" w:space="0" w:color="auto"/>
      </w:divBdr>
    </w:div>
    <w:div w:id="595212046">
      <w:bodyDiv w:val="1"/>
      <w:marLeft w:val="0"/>
      <w:marRight w:val="0"/>
      <w:marTop w:val="0"/>
      <w:marBottom w:val="0"/>
      <w:divBdr>
        <w:top w:val="none" w:sz="0" w:space="0" w:color="auto"/>
        <w:left w:val="none" w:sz="0" w:space="0" w:color="auto"/>
        <w:bottom w:val="none" w:sz="0" w:space="0" w:color="auto"/>
        <w:right w:val="none" w:sz="0" w:space="0" w:color="auto"/>
      </w:divBdr>
    </w:div>
    <w:div w:id="595479889">
      <w:bodyDiv w:val="1"/>
      <w:marLeft w:val="0"/>
      <w:marRight w:val="0"/>
      <w:marTop w:val="0"/>
      <w:marBottom w:val="0"/>
      <w:divBdr>
        <w:top w:val="none" w:sz="0" w:space="0" w:color="auto"/>
        <w:left w:val="none" w:sz="0" w:space="0" w:color="auto"/>
        <w:bottom w:val="none" w:sz="0" w:space="0" w:color="auto"/>
        <w:right w:val="none" w:sz="0" w:space="0" w:color="auto"/>
      </w:divBdr>
    </w:div>
    <w:div w:id="595747720">
      <w:bodyDiv w:val="1"/>
      <w:marLeft w:val="0"/>
      <w:marRight w:val="0"/>
      <w:marTop w:val="0"/>
      <w:marBottom w:val="0"/>
      <w:divBdr>
        <w:top w:val="none" w:sz="0" w:space="0" w:color="auto"/>
        <w:left w:val="none" w:sz="0" w:space="0" w:color="auto"/>
        <w:bottom w:val="none" w:sz="0" w:space="0" w:color="auto"/>
        <w:right w:val="none" w:sz="0" w:space="0" w:color="auto"/>
      </w:divBdr>
    </w:div>
    <w:div w:id="596257517">
      <w:bodyDiv w:val="1"/>
      <w:marLeft w:val="0"/>
      <w:marRight w:val="0"/>
      <w:marTop w:val="0"/>
      <w:marBottom w:val="0"/>
      <w:divBdr>
        <w:top w:val="none" w:sz="0" w:space="0" w:color="auto"/>
        <w:left w:val="none" w:sz="0" w:space="0" w:color="auto"/>
        <w:bottom w:val="none" w:sz="0" w:space="0" w:color="auto"/>
        <w:right w:val="none" w:sz="0" w:space="0" w:color="auto"/>
      </w:divBdr>
    </w:div>
    <w:div w:id="596405287">
      <w:bodyDiv w:val="1"/>
      <w:marLeft w:val="0"/>
      <w:marRight w:val="0"/>
      <w:marTop w:val="0"/>
      <w:marBottom w:val="0"/>
      <w:divBdr>
        <w:top w:val="none" w:sz="0" w:space="0" w:color="auto"/>
        <w:left w:val="none" w:sz="0" w:space="0" w:color="auto"/>
        <w:bottom w:val="none" w:sz="0" w:space="0" w:color="auto"/>
        <w:right w:val="none" w:sz="0" w:space="0" w:color="auto"/>
      </w:divBdr>
    </w:div>
    <w:div w:id="597642224">
      <w:bodyDiv w:val="1"/>
      <w:marLeft w:val="0"/>
      <w:marRight w:val="0"/>
      <w:marTop w:val="0"/>
      <w:marBottom w:val="0"/>
      <w:divBdr>
        <w:top w:val="none" w:sz="0" w:space="0" w:color="auto"/>
        <w:left w:val="none" w:sz="0" w:space="0" w:color="auto"/>
        <w:bottom w:val="none" w:sz="0" w:space="0" w:color="auto"/>
        <w:right w:val="none" w:sz="0" w:space="0" w:color="auto"/>
      </w:divBdr>
    </w:div>
    <w:div w:id="598103196">
      <w:bodyDiv w:val="1"/>
      <w:marLeft w:val="0"/>
      <w:marRight w:val="0"/>
      <w:marTop w:val="0"/>
      <w:marBottom w:val="0"/>
      <w:divBdr>
        <w:top w:val="none" w:sz="0" w:space="0" w:color="auto"/>
        <w:left w:val="none" w:sz="0" w:space="0" w:color="auto"/>
        <w:bottom w:val="none" w:sz="0" w:space="0" w:color="auto"/>
        <w:right w:val="none" w:sz="0" w:space="0" w:color="auto"/>
      </w:divBdr>
    </w:div>
    <w:div w:id="598566054">
      <w:bodyDiv w:val="1"/>
      <w:marLeft w:val="0"/>
      <w:marRight w:val="0"/>
      <w:marTop w:val="0"/>
      <w:marBottom w:val="0"/>
      <w:divBdr>
        <w:top w:val="none" w:sz="0" w:space="0" w:color="auto"/>
        <w:left w:val="none" w:sz="0" w:space="0" w:color="auto"/>
        <w:bottom w:val="none" w:sz="0" w:space="0" w:color="auto"/>
        <w:right w:val="none" w:sz="0" w:space="0" w:color="auto"/>
      </w:divBdr>
    </w:div>
    <w:div w:id="599146685">
      <w:bodyDiv w:val="1"/>
      <w:marLeft w:val="0"/>
      <w:marRight w:val="0"/>
      <w:marTop w:val="0"/>
      <w:marBottom w:val="0"/>
      <w:divBdr>
        <w:top w:val="none" w:sz="0" w:space="0" w:color="auto"/>
        <w:left w:val="none" w:sz="0" w:space="0" w:color="auto"/>
        <w:bottom w:val="none" w:sz="0" w:space="0" w:color="auto"/>
        <w:right w:val="none" w:sz="0" w:space="0" w:color="auto"/>
      </w:divBdr>
      <w:divsChild>
        <w:div w:id="23796833">
          <w:marLeft w:val="480"/>
          <w:marRight w:val="0"/>
          <w:marTop w:val="0"/>
          <w:marBottom w:val="0"/>
          <w:divBdr>
            <w:top w:val="none" w:sz="0" w:space="0" w:color="auto"/>
            <w:left w:val="none" w:sz="0" w:space="0" w:color="auto"/>
            <w:bottom w:val="none" w:sz="0" w:space="0" w:color="auto"/>
            <w:right w:val="none" w:sz="0" w:space="0" w:color="auto"/>
          </w:divBdr>
        </w:div>
        <w:div w:id="105543542">
          <w:marLeft w:val="480"/>
          <w:marRight w:val="0"/>
          <w:marTop w:val="0"/>
          <w:marBottom w:val="0"/>
          <w:divBdr>
            <w:top w:val="none" w:sz="0" w:space="0" w:color="auto"/>
            <w:left w:val="none" w:sz="0" w:space="0" w:color="auto"/>
            <w:bottom w:val="none" w:sz="0" w:space="0" w:color="auto"/>
            <w:right w:val="none" w:sz="0" w:space="0" w:color="auto"/>
          </w:divBdr>
        </w:div>
        <w:div w:id="108743375">
          <w:marLeft w:val="480"/>
          <w:marRight w:val="0"/>
          <w:marTop w:val="0"/>
          <w:marBottom w:val="0"/>
          <w:divBdr>
            <w:top w:val="none" w:sz="0" w:space="0" w:color="auto"/>
            <w:left w:val="none" w:sz="0" w:space="0" w:color="auto"/>
            <w:bottom w:val="none" w:sz="0" w:space="0" w:color="auto"/>
            <w:right w:val="none" w:sz="0" w:space="0" w:color="auto"/>
          </w:divBdr>
        </w:div>
        <w:div w:id="115804364">
          <w:marLeft w:val="480"/>
          <w:marRight w:val="0"/>
          <w:marTop w:val="0"/>
          <w:marBottom w:val="0"/>
          <w:divBdr>
            <w:top w:val="none" w:sz="0" w:space="0" w:color="auto"/>
            <w:left w:val="none" w:sz="0" w:space="0" w:color="auto"/>
            <w:bottom w:val="none" w:sz="0" w:space="0" w:color="auto"/>
            <w:right w:val="none" w:sz="0" w:space="0" w:color="auto"/>
          </w:divBdr>
        </w:div>
        <w:div w:id="132256058">
          <w:marLeft w:val="480"/>
          <w:marRight w:val="0"/>
          <w:marTop w:val="0"/>
          <w:marBottom w:val="0"/>
          <w:divBdr>
            <w:top w:val="none" w:sz="0" w:space="0" w:color="auto"/>
            <w:left w:val="none" w:sz="0" w:space="0" w:color="auto"/>
            <w:bottom w:val="none" w:sz="0" w:space="0" w:color="auto"/>
            <w:right w:val="none" w:sz="0" w:space="0" w:color="auto"/>
          </w:divBdr>
        </w:div>
        <w:div w:id="187763181">
          <w:marLeft w:val="480"/>
          <w:marRight w:val="0"/>
          <w:marTop w:val="0"/>
          <w:marBottom w:val="0"/>
          <w:divBdr>
            <w:top w:val="none" w:sz="0" w:space="0" w:color="auto"/>
            <w:left w:val="none" w:sz="0" w:space="0" w:color="auto"/>
            <w:bottom w:val="none" w:sz="0" w:space="0" w:color="auto"/>
            <w:right w:val="none" w:sz="0" w:space="0" w:color="auto"/>
          </w:divBdr>
        </w:div>
        <w:div w:id="400757170">
          <w:marLeft w:val="480"/>
          <w:marRight w:val="0"/>
          <w:marTop w:val="0"/>
          <w:marBottom w:val="0"/>
          <w:divBdr>
            <w:top w:val="none" w:sz="0" w:space="0" w:color="auto"/>
            <w:left w:val="none" w:sz="0" w:space="0" w:color="auto"/>
            <w:bottom w:val="none" w:sz="0" w:space="0" w:color="auto"/>
            <w:right w:val="none" w:sz="0" w:space="0" w:color="auto"/>
          </w:divBdr>
        </w:div>
        <w:div w:id="418911379">
          <w:marLeft w:val="480"/>
          <w:marRight w:val="0"/>
          <w:marTop w:val="0"/>
          <w:marBottom w:val="0"/>
          <w:divBdr>
            <w:top w:val="none" w:sz="0" w:space="0" w:color="auto"/>
            <w:left w:val="none" w:sz="0" w:space="0" w:color="auto"/>
            <w:bottom w:val="none" w:sz="0" w:space="0" w:color="auto"/>
            <w:right w:val="none" w:sz="0" w:space="0" w:color="auto"/>
          </w:divBdr>
        </w:div>
        <w:div w:id="721251347">
          <w:marLeft w:val="480"/>
          <w:marRight w:val="0"/>
          <w:marTop w:val="0"/>
          <w:marBottom w:val="0"/>
          <w:divBdr>
            <w:top w:val="none" w:sz="0" w:space="0" w:color="auto"/>
            <w:left w:val="none" w:sz="0" w:space="0" w:color="auto"/>
            <w:bottom w:val="none" w:sz="0" w:space="0" w:color="auto"/>
            <w:right w:val="none" w:sz="0" w:space="0" w:color="auto"/>
          </w:divBdr>
        </w:div>
        <w:div w:id="723067890">
          <w:marLeft w:val="480"/>
          <w:marRight w:val="0"/>
          <w:marTop w:val="0"/>
          <w:marBottom w:val="0"/>
          <w:divBdr>
            <w:top w:val="none" w:sz="0" w:space="0" w:color="auto"/>
            <w:left w:val="none" w:sz="0" w:space="0" w:color="auto"/>
            <w:bottom w:val="none" w:sz="0" w:space="0" w:color="auto"/>
            <w:right w:val="none" w:sz="0" w:space="0" w:color="auto"/>
          </w:divBdr>
        </w:div>
        <w:div w:id="876165049">
          <w:marLeft w:val="480"/>
          <w:marRight w:val="0"/>
          <w:marTop w:val="0"/>
          <w:marBottom w:val="0"/>
          <w:divBdr>
            <w:top w:val="none" w:sz="0" w:space="0" w:color="auto"/>
            <w:left w:val="none" w:sz="0" w:space="0" w:color="auto"/>
            <w:bottom w:val="none" w:sz="0" w:space="0" w:color="auto"/>
            <w:right w:val="none" w:sz="0" w:space="0" w:color="auto"/>
          </w:divBdr>
        </w:div>
        <w:div w:id="900486237">
          <w:marLeft w:val="480"/>
          <w:marRight w:val="0"/>
          <w:marTop w:val="0"/>
          <w:marBottom w:val="0"/>
          <w:divBdr>
            <w:top w:val="none" w:sz="0" w:space="0" w:color="auto"/>
            <w:left w:val="none" w:sz="0" w:space="0" w:color="auto"/>
            <w:bottom w:val="none" w:sz="0" w:space="0" w:color="auto"/>
            <w:right w:val="none" w:sz="0" w:space="0" w:color="auto"/>
          </w:divBdr>
        </w:div>
        <w:div w:id="914625094">
          <w:marLeft w:val="480"/>
          <w:marRight w:val="0"/>
          <w:marTop w:val="0"/>
          <w:marBottom w:val="0"/>
          <w:divBdr>
            <w:top w:val="none" w:sz="0" w:space="0" w:color="auto"/>
            <w:left w:val="none" w:sz="0" w:space="0" w:color="auto"/>
            <w:bottom w:val="none" w:sz="0" w:space="0" w:color="auto"/>
            <w:right w:val="none" w:sz="0" w:space="0" w:color="auto"/>
          </w:divBdr>
        </w:div>
        <w:div w:id="957418258">
          <w:marLeft w:val="480"/>
          <w:marRight w:val="0"/>
          <w:marTop w:val="0"/>
          <w:marBottom w:val="0"/>
          <w:divBdr>
            <w:top w:val="none" w:sz="0" w:space="0" w:color="auto"/>
            <w:left w:val="none" w:sz="0" w:space="0" w:color="auto"/>
            <w:bottom w:val="none" w:sz="0" w:space="0" w:color="auto"/>
            <w:right w:val="none" w:sz="0" w:space="0" w:color="auto"/>
          </w:divBdr>
        </w:div>
        <w:div w:id="1038316551">
          <w:marLeft w:val="480"/>
          <w:marRight w:val="0"/>
          <w:marTop w:val="0"/>
          <w:marBottom w:val="0"/>
          <w:divBdr>
            <w:top w:val="none" w:sz="0" w:space="0" w:color="auto"/>
            <w:left w:val="none" w:sz="0" w:space="0" w:color="auto"/>
            <w:bottom w:val="none" w:sz="0" w:space="0" w:color="auto"/>
            <w:right w:val="none" w:sz="0" w:space="0" w:color="auto"/>
          </w:divBdr>
        </w:div>
        <w:div w:id="1050037248">
          <w:marLeft w:val="480"/>
          <w:marRight w:val="0"/>
          <w:marTop w:val="0"/>
          <w:marBottom w:val="0"/>
          <w:divBdr>
            <w:top w:val="none" w:sz="0" w:space="0" w:color="auto"/>
            <w:left w:val="none" w:sz="0" w:space="0" w:color="auto"/>
            <w:bottom w:val="none" w:sz="0" w:space="0" w:color="auto"/>
            <w:right w:val="none" w:sz="0" w:space="0" w:color="auto"/>
          </w:divBdr>
        </w:div>
        <w:div w:id="1205219378">
          <w:marLeft w:val="480"/>
          <w:marRight w:val="0"/>
          <w:marTop w:val="0"/>
          <w:marBottom w:val="0"/>
          <w:divBdr>
            <w:top w:val="none" w:sz="0" w:space="0" w:color="auto"/>
            <w:left w:val="none" w:sz="0" w:space="0" w:color="auto"/>
            <w:bottom w:val="none" w:sz="0" w:space="0" w:color="auto"/>
            <w:right w:val="none" w:sz="0" w:space="0" w:color="auto"/>
          </w:divBdr>
        </w:div>
        <w:div w:id="1221333221">
          <w:marLeft w:val="480"/>
          <w:marRight w:val="0"/>
          <w:marTop w:val="0"/>
          <w:marBottom w:val="0"/>
          <w:divBdr>
            <w:top w:val="none" w:sz="0" w:space="0" w:color="auto"/>
            <w:left w:val="none" w:sz="0" w:space="0" w:color="auto"/>
            <w:bottom w:val="none" w:sz="0" w:space="0" w:color="auto"/>
            <w:right w:val="none" w:sz="0" w:space="0" w:color="auto"/>
          </w:divBdr>
        </w:div>
        <w:div w:id="1346786285">
          <w:marLeft w:val="480"/>
          <w:marRight w:val="0"/>
          <w:marTop w:val="0"/>
          <w:marBottom w:val="0"/>
          <w:divBdr>
            <w:top w:val="none" w:sz="0" w:space="0" w:color="auto"/>
            <w:left w:val="none" w:sz="0" w:space="0" w:color="auto"/>
            <w:bottom w:val="none" w:sz="0" w:space="0" w:color="auto"/>
            <w:right w:val="none" w:sz="0" w:space="0" w:color="auto"/>
          </w:divBdr>
        </w:div>
        <w:div w:id="1364209570">
          <w:marLeft w:val="480"/>
          <w:marRight w:val="0"/>
          <w:marTop w:val="0"/>
          <w:marBottom w:val="0"/>
          <w:divBdr>
            <w:top w:val="none" w:sz="0" w:space="0" w:color="auto"/>
            <w:left w:val="none" w:sz="0" w:space="0" w:color="auto"/>
            <w:bottom w:val="none" w:sz="0" w:space="0" w:color="auto"/>
            <w:right w:val="none" w:sz="0" w:space="0" w:color="auto"/>
          </w:divBdr>
        </w:div>
        <w:div w:id="1391273395">
          <w:marLeft w:val="480"/>
          <w:marRight w:val="0"/>
          <w:marTop w:val="0"/>
          <w:marBottom w:val="0"/>
          <w:divBdr>
            <w:top w:val="none" w:sz="0" w:space="0" w:color="auto"/>
            <w:left w:val="none" w:sz="0" w:space="0" w:color="auto"/>
            <w:bottom w:val="none" w:sz="0" w:space="0" w:color="auto"/>
            <w:right w:val="none" w:sz="0" w:space="0" w:color="auto"/>
          </w:divBdr>
        </w:div>
        <w:div w:id="1446772965">
          <w:marLeft w:val="480"/>
          <w:marRight w:val="0"/>
          <w:marTop w:val="0"/>
          <w:marBottom w:val="0"/>
          <w:divBdr>
            <w:top w:val="none" w:sz="0" w:space="0" w:color="auto"/>
            <w:left w:val="none" w:sz="0" w:space="0" w:color="auto"/>
            <w:bottom w:val="none" w:sz="0" w:space="0" w:color="auto"/>
            <w:right w:val="none" w:sz="0" w:space="0" w:color="auto"/>
          </w:divBdr>
        </w:div>
        <w:div w:id="1548105655">
          <w:marLeft w:val="480"/>
          <w:marRight w:val="0"/>
          <w:marTop w:val="0"/>
          <w:marBottom w:val="0"/>
          <w:divBdr>
            <w:top w:val="none" w:sz="0" w:space="0" w:color="auto"/>
            <w:left w:val="none" w:sz="0" w:space="0" w:color="auto"/>
            <w:bottom w:val="none" w:sz="0" w:space="0" w:color="auto"/>
            <w:right w:val="none" w:sz="0" w:space="0" w:color="auto"/>
          </w:divBdr>
        </w:div>
        <w:div w:id="1637183159">
          <w:marLeft w:val="480"/>
          <w:marRight w:val="0"/>
          <w:marTop w:val="0"/>
          <w:marBottom w:val="0"/>
          <w:divBdr>
            <w:top w:val="none" w:sz="0" w:space="0" w:color="auto"/>
            <w:left w:val="none" w:sz="0" w:space="0" w:color="auto"/>
            <w:bottom w:val="none" w:sz="0" w:space="0" w:color="auto"/>
            <w:right w:val="none" w:sz="0" w:space="0" w:color="auto"/>
          </w:divBdr>
        </w:div>
        <w:div w:id="1747415962">
          <w:marLeft w:val="480"/>
          <w:marRight w:val="0"/>
          <w:marTop w:val="0"/>
          <w:marBottom w:val="0"/>
          <w:divBdr>
            <w:top w:val="none" w:sz="0" w:space="0" w:color="auto"/>
            <w:left w:val="none" w:sz="0" w:space="0" w:color="auto"/>
            <w:bottom w:val="none" w:sz="0" w:space="0" w:color="auto"/>
            <w:right w:val="none" w:sz="0" w:space="0" w:color="auto"/>
          </w:divBdr>
        </w:div>
        <w:div w:id="1757510854">
          <w:marLeft w:val="480"/>
          <w:marRight w:val="0"/>
          <w:marTop w:val="0"/>
          <w:marBottom w:val="0"/>
          <w:divBdr>
            <w:top w:val="none" w:sz="0" w:space="0" w:color="auto"/>
            <w:left w:val="none" w:sz="0" w:space="0" w:color="auto"/>
            <w:bottom w:val="none" w:sz="0" w:space="0" w:color="auto"/>
            <w:right w:val="none" w:sz="0" w:space="0" w:color="auto"/>
          </w:divBdr>
        </w:div>
        <w:div w:id="1834297112">
          <w:marLeft w:val="480"/>
          <w:marRight w:val="0"/>
          <w:marTop w:val="0"/>
          <w:marBottom w:val="0"/>
          <w:divBdr>
            <w:top w:val="none" w:sz="0" w:space="0" w:color="auto"/>
            <w:left w:val="none" w:sz="0" w:space="0" w:color="auto"/>
            <w:bottom w:val="none" w:sz="0" w:space="0" w:color="auto"/>
            <w:right w:val="none" w:sz="0" w:space="0" w:color="auto"/>
          </w:divBdr>
        </w:div>
        <w:div w:id="1898202475">
          <w:marLeft w:val="480"/>
          <w:marRight w:val="0"/>
          <w:marTop w:val="0"/>
          <w:marBottom w:val="0"/>
          <w:divBdr>
            <w:top w:val="none" w:sz="0" w:space="0" w:color="auto"/>
            <w:left w:val="none" w:sz="0" w:space="0" w:color="auto"/>
            <w:bottom w:val="none" w:sz="0" w:space="0" w:color="auto"/>
            <w:right w:val="none" w:sz="0" w:space="0" w:color="auto"/>
          </w:divBdr>
        </w:div>
        <w:div w:id="2089575973">
          <w:marLeft w:val="480"/>
          <w:marRight w:val="0"/>
          <w:marTop w:val="0"/>
          <w:marBottom w:val="0"/>
          <w:divBdr>
            <w:top w:val="none" w:sz="0" w:space="0" w:color="auto"/>
            <w:left w:val="none" w:sz="0" w:space="0" w:color="auto"/>
            <w:bottom w:val="none" w:sz="0" w:space="0" w:color="auto"/>
            <w:right w:val="none" w:sz="0" w:space="0" w:color="auto"/>
          </w:divBdr>
        </w:div>
      </w:divsChild>
    </w:div>
    <w:div w:id="599870683">
      <w:bodyDiv w:val="1"/>
      <w:marLeft w:val="0"/>
      <w:marRight w:val="0"/>
      <w:marTop w:val="0"/>
      <w:marBottom w:val="0"/>
      <w:divBdr>
        <w:top w:val="none" w:sz="0" w:space="0" w:color="auto"/>
        <w:left w:val="none" w:sz="0" w:space="0" w:color="auto"/>
        <w:bottom w:val="none" w:sz="0" w:space="0" w:color="auto"/>
        <w:right w:val="none" w:sz="0" w:space="0" w:color="auto"/>
      </w:divBdr>
    </w:div>
    <w:div w:id="600072025">
      <w:bodyDiv w:val="1"/>
      <w:marLeft w:val="0"/>
      <w:marRight w:val="0"/>
      <w:marTop w:val="0"/>
      <w:marBottom w:val="0"/>
      <w:divBdr>
        <w:top w:val="none" w:sz="0" w:space="0" w:color="auto"/>
        <w:left w:val="none" w:sz="0" w:space="0" w:color="auto"/>
        <w:bottom w:val="none" w:sz="0" w:space="0" w:color="auto"/>
        <w:right w:val="none" w:sz="0" w:space="0" w:color="auto"/>
      </w:divBdr>
    </w:div>
    <w:div w:id="600140588">
      <w:bodyDiv w:val="1"/>
      <w:marLeft w:val="0"/>
      <w:marRight w:val="0"/>
      <w:marTop w:val="0"/>
      <w:marBottom w:val="0"/>
      <w:divBdr>
        <w:top w:val="none" w:sz="0" w:space="0" w:color="auto"/>
        <w:left w:val="none" w:sz="0" w:space="0" w:color="auto"/>
        <w:bottom w:val="none" w:sz="0" w:space="0" w:color="auto"/>
        <w:right w:val="none" w:sz="0" w:space="0" w:color="auto"/>
      </w:divBdr>
    </w:div>
    <w:div w:id="600726728">
      <w:bodyDiv w:val="1"/>
      <w:marLeft w:val="0"/>
      <w:marRight w:val="0"/>
      <w:marTop w:val="0"/>
      <w:marBottom w:val="0"/>
      <w:divBdr>
        <w:top w:val="none" w:sz="0" w:space="0" w:color="auto"/>
        <w:left w:val="none" w:sz="0" w:space="0" w:color="auto"/>
        <w:bottom w:val="none" w:sz="0" w:space="0" w:color="auto"/>
        <w:right w:val="none" w:sz="0" w:space="0" w:color="auto"/>
      </w:divBdr>
    </w:div>
    <w:div w:id="600801154">
      <w:bodyDiv w:val="1"/>
      <w:marLeft w:val="0"/>
      <w:marRight w:val="0"/>
      <w:marTop w:val="0"/>
      <w:marBottom w:val="0"/>
      <w:divBdr>
        <w:top w:val="none" w:sz="0" w:space="0" w:color="auto"/>
        <w:left w:val="none" w:sz="0" w:space="0" w:color="auto"/>
        <w:bottom w:val="none" w:sz="0" w:space="0" w:color="auto"/>
        <w:right w:val="none" w:sz="0" w:space="0" w:color="auto"/>
      </w:divBdr>
    </w:div>
    <w:div w:id="600842121">
      <w:bodyDiv w:val="1"/>
      <w:marLeft w:val="0"/>
      <w:marRight w:val="0"/>
      <w:marTop w:val="0"/>
      <w:marBottom w:val="0"/>
      <w:divBdr>
        <w:top w:val="none" w:sz="0" w:space="0" w:color="auto"/>
        <w:left w:val="none" w:sz="0" w:space="0" w:color="auto"/>
        <w:bottom w:val="none" w:sz="0" w:space="0" w:color="auto"/>
        <w:right w:val="none" w:sz="0" w:space="0" w:color="auto"/>
      </w:divBdr>
    </w:div>
    <w:div w:id="601031192">
      <w:bodyDiv w:val="1"/>
      <w:marLeft w:val="0"/>
      <w:marRight w:val="0"/>
      <w:marTop w:val="0"/>
      <w:marBottom w:val="0"/>
      <w:divBdr>
        <w:top w:val="none" w:sz="0" w:space="0" w:color="auto"/>
        <w:left w:val="none" w:sz="0" w:space="0" w:color="auto"/>
        <w:bottom w:val="none" w:sz="0" w:space="0" w:color="auto"/>
        <w:right w:val="none" w:sz="0" w:space="0" w:color="auto"/>
      </w:divBdr>
    </w:div>
    <w:div w:id="601492085">
      <w:bodyDiv w:val="1"/>
      <w:marLeft w:val="0"/>
      <w:marRight w:val="0"/>
      <w:marTop w:val="0"/>
      <w:marBottom w:val="0"/>
      <w:divBdr>
        <w:top w:val="none" w:sz="0" w:space="0" w:color="auto"/>
        <w:left w:val="none" w:sz="0" w:space="0" w:color="auto"/>
        <w:bottom w:val="none" w:sz="0" w:space="0" w:color="auto"/>
        <w:right w:val="none" w:sz="0" w:space="0" w:color="auto"/>
      </w:divBdr>
    </w:div>
    <w:div w:id="601573440">
      <w:bodyDiv w:val="1"/>
      <w:marLeft w:val="0"/>
      <w:marRight w:val="0"/>
      <w:marTop w:val="0"/>
      <w:marBottom w:val="0"/>
      <w:divBdr>
        <w:top w:val="none" w:sz="0" w:space="0" w:color="auto"/>
        <w:left w:val="none" w:sz="0" w:space="0" w:color="auto"/>
        <w:bottom w:val="none" w:sz="0" w:space="0" w:color="auto"/>
        <w:right w:val="none" w:sz="0" w:space="0" w:color="auto"/>
      </w:divBdr>
    </w:div>
    <w:div w:id="601913546">
      <w:bodyDiv w:val="1"/>
      <w:marLeft w:val="0"/>
      <w:marRight w:val="0"/>
      <w:marTop w:val="0"/>
      <w:marBottom w:val="0"/>
      <w:divBdr>
        <w:top w:val="none" w:sz="0" w:space="0" w:color="auto"/>
        <w:left w:val="none" w:sz="0" w:space="0" w:color="auto"/>
        <w:bottom w:val="none" w:sz="0" w:space="0" w:color="auto"/>
        <w:right w:val="none" w:sz="0" w:space="0" w:color="auto"/>
      </w:divBdr>
    </w:div>
    <w:div w:id="602344107">
      <w:bodyDiv w:val="1"/>
      <w:marLeft w:val="0"/>
      <w:marRight w:val="0"/>
      <w:marTop w:val="0"/>
      <w:marBottom w:val="0"/>
      <w:divBdr>
        <w:top w:val="none" w:sz="0" w:space="0" w:color="auto"/>
        <w:left w:val="none" w:sz="0" w:space="0" w:color="auto"/>
        <w:bottom w:val="none" w:sz="0" w:space="0" w:color="auto"/>
        <w:right w:val="none" w:sz="0" w:space="0" w:color="auto"/>
      </w:divBdr>
    </w:div>
    <w:div w:id="602495050">
      <w:bodyDiv w:val="1"/>
      <w:marLeft w:val="0"/>
      <w:marRight w:val="0"/>
      <w:marTop w:val="0"/>
      <w:marBottom w:val="0"/>
      <w:divBdr>
        <w:top w:val="none" w:sz="0" w:space="0" w:color="auto"/>
        <w:left w:val="none" w:sz="0" w:space="0" w:color="auto"/>
        <w:bottom w:val="none" w:sz="0" w:space="0" w:color="auto"/>
        <w:right w:val="none" w:sz="0" w:space="0" w:color="auto"/>
      </w:divBdr>
    </w:div>
    <w:div w:id="602542527">
      <w:bodyDiv w:val="1"/>
      <w:marLeft w:val="0"/>
      <w:marRight w:val="0"/>
      <w:marTop w:val="0"/>
      <w:marBottom w:val="0"/>
      <w:divBdr>
        <w:top w:val="none" w:sz="0" w:space="0" w:color="auto"/>
        <w:left w:val="none" w:sz="0" w:space="0" w:color="auto"/>
        <w:bottom w:val="none" w:sz="0" w:space="0" w:color="auto"/>
        <w:right w:val="none" w:sz="0" w:space="0" w:color="auto"/>
      </w:divBdr>
    </w:div>
    <w:div w:id="602613878">
      <w:bodyDiv w:val="1"/>
      <w:marLeft w:val="0"/>
      <w:marRight w:val="0"/>
      <w:marTop w:val="0"/>
      <w:marBottom w:val="0"/>
      <w:divBdr>
        <w:top w:val="none" w:sz="0" w:space="0" w:color="auto"/>
        <w:left w:val="none" w:sz="0" w:space="0" w:color="auto"/>
        <w:bottom w:val="none" w:sz="0" w:space="0" w:color="auto"/>
        <w:right w:val="none" w:sz="0" w:space="0" w:color="auto"/>
      </w:divBdr>
    </w:div>
    <w:div w:id="602961646">
      <w:bodyDiv w:val="1"/>
      <w:marLeft w:val="0"/>
      <w:marRight w:val="0"/>
      <w:marTop w:val="0"/>
      <w:marBottom w:val="0"/>
      <w:divBdr>
        <w:top w:val="none" w:sz="0" w:space="0" w:color="auto"/>
        <w:left w:val="none" w:sz="0" w:space="0" w:color="auto"/>
        <w:bottom w:val="none" w:sz="0" w:space="0" w:color="auto"/>
        <w:right w:val="none" w:sz="0" w:space="0" w:color="auto"/>
      </w:divBdr>
    </w:div>
    <w:div w:id="603342994">
      <w:bodyDiv w:val="1"/>
      <w:marLeft w:val="0"/>
      <w:marRight w:val="0"/>
      <w:marTop w:val="0"/>
      <w:marBottom w:val="0"/>
      <w:divBdr>
        <w:top w:val="none" w:sz="0" w:space="0" w:color="auto"/>
        <w:left w:val="none" w:sz="0" w:space="0" w:color="auto"/>
        <w:bottom w:val="none" w:sz="0" w:space="0" w:color="auto"/>
        <w:right w:val="none" w:sz="0" w:space="0" w:color="auto"/>
      </w:divBdr>
    </w:div>
    <w:div w:id="603343173">
      <w:bodyDiv w:val="1"/>
      <w:marLeft w:val="0"/>
      <w:marRight w:val="0"/>
      <w:marTop w:val="0"/>
      <w:marBottom w:val="0"/>
      <w:divBdr>
        <w:top w:val="none" w:sz="0" w:space="0" w:color="auto"/>
        <w:left w:val="none" w:sz="0" w:space="0" w:color="auto"/>
        <w:bottom w:val="none" w:sz="0" w:space="0" w:color="auto"/>
        <w:right w:val="none" w:sz="0" w:space="0" w:color="auto"/>
      </w:divBdr>
    </w:div>
    <w:div w:id="603419045">
      <w:bodyDiv w:val="1"/>
      <w:marLeft w:val="0"/>
      <w:marRight w:val="0"/>
      <w:marTop w:val="0"/>
      <w:marBottom w:val="0"/>
      <w:divBdr>
        <w:top w:val="none" w:sz="0" w:space="0" w:color="auto"/>
        <w:left w:val="none" w:sz="0" w:space="0" w:color="auto"/>
        <w:bottom w:val="none" w:sz="0" w:space="0" w:color="auto"/>
        <w:right w:val="none" w:sz="0" w:space="0" w:color="auto"/>
      </w:divBdr>
    </w:div>
    <w:div w:id="603537796">
      <w:bodyDiv w:val="1"/>
      <w:marLeft w:val="0"/>
      <w:marRight w:val="0"/>
      <w:marTop w:val="0"/>
      <w:marBottom w:val="0"/>
      <w:divBdr>
        <w:top w:val="none" w:sz="0" w:space="0" w:color="auto"/>
        <w:left w:val="none" w:sz="0" w:space="0" w:color="auto"/>
        <w:bottom w:val="none" w:sz="0" w:space="0" w:color="auto"/>
        <w:right w:val="none" w:sz="0" w:space="0" w:color="auto"/>
      </w:divBdr>
    </w:div>
    <w:div w:id="604771753">
      <w:bodyDiv w:val="1"/>
      <w:marLeft w:val="0"/>
      <w:marRight w:val="0"/>
      <w:marTop w:val="0"/>
      <w:marBottom w:val="0"/>
      <w:divBdr>
        <w:top w:val="none" w:sz="0" w:space="0" w:color="auto"/>
        <w:left w:val="none" w:sz="0" w:space="0" w:color="auto"/>
        <w:bottom w:val="none" w:sz="0" w:space="0" w:color="auto"/>
        <w:right w:val="none" w:sz="0" w:space="0" w:color="auto"/>
      </w:divBdr>
    </w:div>
    <w:div w:id="604851870">
      <w:bodyDiv w:val="1"/>
      <w:marLeft w:val="0"/>
      <w:marRight w:val="0"/>
      <w:marTop w:val="0"/>
      <w:marBottom w:val="0"/>
      <w:divBdr>
        <w:top w:val="none" w:sz="0" w:space="0" w:color="auto"/>
        <w:left w:val="none" w:sz="0" w:space="0" w:color="auto"/>
        <w:bottom w:val="none" w:sz="0" w:space="0" w:color="auto"/>
        <w:right w:val="none" w:sz="0" w:space="0" w:color="auto"/>
      </w:divBdr>
    </w:div>
    <w:div w:id="605162986">
      <w:bodyDiv w:val="1"/>
      <w:marLeft w:val="0"/>
      <w:marRight w:val="0"/>
      <w:marTop w:val="0"/>
      <w:marBottom w:val="0"/>
      <w:divBdr>
        <w:top w:val="none" w:sz="0" w:space="0" w:color="auto"/>
        <w:left w:val="none" w:sz="0" w:space="0" w:color="auto"/>
        <w:bottom w:val="none" w:sz="0" w:space="0" w:color="auto"/>
        <w:right w:val="none" w:sz="0" w:space="0" w:color="auto"/>
      </w:divBdr>
    </w:div>
    <w:div w:id="605649154">
      <w:bodyDiv w:val="1"/>
      <w:marLeft w:val="0"/>
      <w:marRight w:val="0"/>
      <w:marTop w:val="0"/>
      <w:marBottom w:val="0"/>
      <w:divBdr>
        <w:top w:val="none" w:sz="0" w:space="0" w:color="auto"/>
        <w:left w:val="none" w:sz="0" w:space="0" w:color="auto"/>
        <w:bottom w:val="none" w:sz="0" w:space="0" w:color="auto"/>
        <w:right w:val="none" w:sz="0" w:space="0" w:color="auto"/>
      </w:divBdr>
    </w:div>
    <w:div w:id="605819105">
      <w:bodyDiv w:val="1"/>
      <w:marLeft w:val="0"/>
      <w:marRight w:val="0"/>
      <w:marTop w:val="0"/>
      <w:marBottom w:val="0"/>
      <w:divBdr>
        <w:top w:val="none" w:sz="0" w:space="0" w:color="auto"/>
        <w:left w:val="none" w:sz="0" w:space="0" w:color="auto"/>
        <w:bottom w:val="none" w:sz="0" w:space="0" w:color="auto"/>
        <w:right w:val="none" w:sz="0" w:space="0" w:color="auto"/>
      </w:divBdr>
    </w:div>
    <w:div w:id="606274881">
      <w:bodyDiv w:val="1"/>
      <w:marLeft w:val="0"/>
      <w:marRight w:val="0"/>
      <w:marTop w:val="0"/>
      <w:marBottom w:val="0"/>
      <w:divBdr>
        <w:top w:val="none" w:sz="0" w:space="0" w:color="auto"/>
        <w:left w:val="none" w:sz="0" w:space="0" w:color="auto"/>
        <w:bottom w:val="none" w:sz="0" w:space="0" w:color="auto"/>
        <w:right w:val="none" w:sz="0" w:space="0" w:color="auto"/>
      </w:divBdr>
    </w:div>
    <w:div w:id="607201608">
      <w:bodyDiv w:val="1"/>
      <w:marLeft w:val="0"/>
      <w:marRight w:val="0"/>
      <w:marTop w:val="0"/>
      <w:marBottom w:val="0"/>
      <w:divBdr>
        <w:top w:val="none" w:sz="0" w:space="0" w:color="auto"/>
        <w:left w:val="none" w:sz="0" w:space="0" w:color="auto"/>
        <w:bottom w:val="none" w:sz="0" w:space="0" w:color="auto"/>
        <w:right w:val="none" w:sz="0" w:space="0" w:color="auto"/>
      </w:divBdr>
    </w:div>
    <w:div w:id="607390688">
      <w:bodyDiv w:val="1"/>
      <w:marLeft w:val="0"/>
      <w:marRight w:val="0"/>
      <w:marTop w:val="0"/>
      <w:marBottom w:val="0"/>
      <w:divBdr>
        <w:top w:val="none" w:sz="0" w:space="0" w:color="auto"/>
        <w:left w:val="none" w:sz="0" w:space="0" w:color="auto"/>
        <w:bottom w:val="none" w:sz="0" w:space="0" w:color="auto"/>
        <w:right w:val="none" w:sz="0" w:space="0" w:color="auto"/>
      </w:divBdr>
    </w:div>
    <w:div w:id="607393649">
      <w:bodyDiv w:val="1"/>
      <w:marLeft w:val="0"/>
      <w:marRight w:val="0"/>
      <w:marTop w:val="0"/>
      <w:marBottom w:val="0"/>
      <w:divBdr>
        <w:top w:val="none" w:sz="0" w:space="0" w:color="auto"/>
        <w:left w:val="none" w:sz="0" w:space="0" w:color="auto"/>
        <w:bottom w:val="none" w:sz="0" w:space="0" w:color="auto"/>
        <w:right w:val="none" w:sz="0" w:space="0" w:color="auto"/>
      </w:divBdr>
    </w:div>
    <w:div w:id="607589320">
      <w:bodyDiv w:val="1"/>
      <w:marLeft w:val="0"/>
      <w:marRight w:val="0"/>
      <w:marTop w:val="0"/>
      <w:marBottom w:val="0"/>
      <w:divBdr>
        <w:top w:val="none" w:sz="0" w:space="0" w:color="auto"/>
        <w:left w:val="none" w:sz="0" w:space="0" w:color="auto"/>
        <w:bottom w:val="none" w:sz="0" w:space="0" w:color="auto"/>
        <w:right w:val="none" w:sz="0" w:space="0" w:color="auto"/>
      </w:divBdr>
    </w:div>
    <w:div w:id="607664365">
      <w:bodyDiv w:val="1"/>
      <w:marLeft w:val="0"/>
      <w:marRight w:val="0"/>
      <w:marTop w:val="0"/>
      <w:marBottom w:val="0"/>
      <w:divBdr>
        <w:top w:val="none" w:sz="0" w:space="0" w:color="auto"/>
        <w:left w:val="none" w:sz="0" w:space="0" w:color="auto"/>
        <w:bottom w:val="none" w:sz="0" w:space="0" w:color="auto"/>
        <w:right w:val="none" w:sz="0" w:space="0" w:color="auto"/>
      </w:divBdr>
      <w:divsChild>
        <w:div w:id="221258770">
          <w:marLeft w:val="480"/>
          <w:marRight w:val="0"/>
          <w:marTop w:val="0"/>
          <w:marBottom w:val="0"/>
          <w:divBdr>
            <w:top w:val="none" w:sz="0" w:space="0" w:color="auto"/>
            <w:left w:val="none" w:sz="0" w:space="0" w:color="auto"/>
            <w:bottom w:val="none" w:sz="0" w:space="0" w:color="auto"/>
            <w:right w:val="none" w:sz="0" w:space="0" w:color="auto"/>
          </w:divBdr>
        </w:div>
        <w:div w:id="293877826">
          <w:marLeft w:val="480"/>
          <w:marRight w:val="0"/>
          <w:marTop w:val="0"/>
          <w:marBottom w:val="0"/>
          <w:divBdr>
            <w:top w:val="none" w:sz="0" w:space="0" w:color="auto"/>
            <w:left w:val="none" w:sz="0" w:space="0" w:color="auto"/>
            <w:bottom w:val="none" w:sz="0" w:space="0" w:color="auto"/>
            <w:right w:val="none" w:sz="0" w:space="0" w:color="auto"/>
          </w:divBdr>
        </w:div>
        <w:div w:id="312028424">
          <w:marLeft w:val="480"/>
          <w:marRight w:val="0"/>
          <w:marTop w:val="0"/>
          <w:marBottom w:val="0"/>
          <w:divBdr>
            <w:top w:val="none" w:sz="0" w:space="0" w:color="auto"/>
            <w:left w:val="none" w:sz="0" w:space="0" w:color="auto"/>
            <w:bottom w:val="none" w:sz="0" w:space="0" w:color="auto"/>
            <w:right w:val="none" w:sz="0" w:space="0" w:color="auto"/>
          </w:divBdr>
        </w:div>
        <w:div w:id="336537458">
          <w:marLeft w:val="480"/>
          <w:marRight w:val="0"/>
          <w:marTop w:val="0"/>
          <w:marBottom w:val="0"/>
          <w:divBdr>
            <w:top w:val="none" w:sz="0" w:space="0" w:color="auto"/>
            <w:left w:val="none" w:sz="0" w:space="0" w:color="auto"/>
            <w:bottom w:val="none" w:sz="0" w:space="0" w:color="auto"/>
            <w:right w:val="none" w:sz="0" w:space="0" w:color="auto"/>
          </w:divBdr>
        </w:div>
        <w:div w:id="361446274">
          <w:marLeft w:val="480"/>
          <w:marRight w:val="0"/>
          <w:marTop w:val="0"/>
          <w:marBottom w:val="0"/>
          <w:divBdr>
            <w:top w:val="none" w:sz="0" w:space="0" w:color="auto"/>
            <w:left w:val="none" w:sz="0" w:space="0" w:color="auto"/>
            <w:bottom w:val="none" w:sz="0" w:space="0" w:color="auto"/>
            <w:right w:val="none" w:sz="0" w:space="0" w:color="auto"/>
          </w:divBdr>
        </w:div>
        <w:div w:id="422067427">
          <w:marLeft w:val="480"/>
          <w:marRight w:val="0"/>
          <w:marTop w:val="0"/>
          <w:marBottom w:val="0"/>
          <w:divBdr>
            <w:top w:val="none" w:sz="0" w:space="0" w:color="auto"/>
            <w:left w:val="none" w:sz="0" w:space="0" w:color="auto"/>
            <w:bottom w:val="none" w:sz="0" w:space="0" w:color="auto"/>
            <w:right w:val="none" w:sz="0" w:space="0" w:color="auto"/>
          </w:divBdr>
        </w:div>
        <w:div w:id="616762864">
          <w:marLeft w:val="480"/>
          <w:marRight w:val="0"/>
          <w:marTop w:val="0"/>
          <w:marBottom w:val="0"/>
          <w:divBdr>
            <w:top w:val="none" w:sz="0" w:space="0" w:color="auto"/>
            <w:left w:val="none" w:sz="0" w:space="0" w:color="auto"/>
            <w:bottom w:val="none" w:sz="0" w:space="0" w:color="auto"/>
            <w:right w:val="none" w:sz="0" w:space="0" w:color="auto"/>
          </w:divBdr>
        </w:div>
        <w:div w:id="756754372">
          <w:marLeft w:val="480"/>
          <w:marRight w:val="0"/>
          <w:marTop w:val="0"/>
          <w:marBottom w:val="0"/>
          <w:divBdr>
            <w:top w:val="none" w:sz="0" w:space="0" w:color="auto"/>
            <w:left w:val="none" w:sz="0" w:space="0" w:color="auto"/>
            <w:bottom w:val="none" w:sz="0" w:space="0" w:color="auto"/>
            <w:right w:val="none" w:sz="0" w:space="0" w:color="auto"/>
          </w:divBdr>
        </w:div>
        <w:div w:id="757361393">
          <w:marLeft w:val="480"/>
          <w:marRight w:val="0"/>
          <w:marTop w:val="0"/>
          <w:marBottom w:val="0"/>
          <w:divBdr>
            <w:top w:val="none" w:sz="0" w:space="0" w:color="auto"/>
            <w:left w:val="none" w:sz="0" w:space="0" w:color="auto"/>
            <w:bottom w:val="none" w:sz="0" w:space="0" w:color="auto"/>
            <w:right w:val="none" w:sz="0" w:space="0" w:color="auto"/>
          </w:divBdr>
        </w:div>
        <w:div w:id="865630829">
          <w:marLeft w:val="480"/>
          <w:marRight w:val="0"/>
          <w:marTop w:val="0"/>
          <w:marBottom w:val="0"/>
          <w:divBdr>
            <w:top w:val="none" w:sz="0" w:space="0" w:color="auto"/>
            <w:left w:val="none" w:sz="0" w:space="0" w:color="auto"/>
            <w:bottom w:val="none" w:sz="0" w:space="0" w:color="auto"/>
            <w:right w:val="none" w:sz="0" w:space="0" w:color="auto"/>
          </w:divBdr>
        </w:div>
        <w:div w:id="979261167">
          <w:marLeft w:val="480"/>
          <w:marRight w:val="0"/>
          <w:marTop w:val="0"/>
          <w:marBottom w:val="0"/>
          <w:divBdr>
            <w:top w:val="none" w:sz="0" w:space="0" w:color="auto"/>
            <w:left w:val="none" w:sz="0" w:space="0" w:color="auto"/>
            <w:bottom w:val="none" w:sz="0" w:space="0" w:color="auto"/>
            <w:right w:val="none" w:sz="0" w:space="0" w:color="auto"/>
          </w:divBdr>
        </w:div>
        <w:div w:id="1021932974">
          <w:marLeft w:val="480"/>
          <w:marRight w:val="0"/>
          <w:marTop w:val="0"/>
          <w:marBottom w:val="0"/>
          <w:divBdr>
            <w:top w:val="none" w:sz="0" w:space="0" w:color="auto"/>
            <w:left w:val="none" w:sz="0" w:space="0" w:color="auto"/>
            <w:bottom w:val="none" w:sz="0" w:space="0" w:color="auto"/>
            <w:right w:val="none" w:sz="0" w:space="0" w:color="auto"/>
          </w:divBdr>
        </w:div>
        <w:div w:id="1033731949">
          <w:marLeft w:val="480"/>
          <w:marRight w:val="0"/>
          <w:marTop w:val="0"/>
          <w:marBottom w:val="0"/>
          <w:divBdr>
            <w:top w:val="none" w:sz="0" w:space="0" w:color="auto"/>
            <w:left w:val="none" w:sz="0" w:space="0" w:color="auto"/>
            <w:bottom w:val="none" w:sz="0" w:space="0" w:color="auto"/>
            <w:right w:val="none" w:sz="0" w:space="0" w:color="auto"/>
          </w:divBdr>
        </w:div>
        <w:div w:id="1072042357">
          <w:marLeft w:val="480"/>
          <w:marRight w:val="0"/>
          <w:marTop w:val="0"/>
          <w:marBottom w:val="0"/>
          <w:divBdr>
            <w:top w:val="none" w:sz="0" w:space="0" w:color="auto"/>
            <w:left w:val="none" w:sz="0" w:space="0" w:color="auto"/>
            <w:bottom w:val="none" w:sz="0" w:space="0" w:color="auto"/>
            <w:right w:val="none" w:sz="0" w:space="0" w:color="auto"/>
          </w:divBdr>
        </w:div>
        <w:div w:id="1087384958">
          <w:marLeft w:val="480"/>
          <w:marRight w:val="0"/>
          <w:marTop w:val="0"/>
          <w:marBottom w:val="0"/>
          <w:divBdr>
            <w:top w:val="none" w:sz="0" w:space="0" w:color="auto"/>
            <w:left w:val="none" w:sz="0" w:space="0" w:color="auto"/>
            <w:bottom w:val="none" w:sz="0" w:space="0" w:color="auto"/>
            <w:right w:val="none" w:sz="0" w:space="0" w:color="auto"/>
          </w:divBdr>
        </w:div>
        <w:div w:id="1169246722">
          <w:marLeft w:val="480"/>
          <w:marRight w:val="0"/>
          <w:marTop w:val="0"/>
          <w:marBottom w:val="0"/>
          <w:divBdr>
            <w:top w:val="none" w:sz="0" w:space="0" w:color="auto"/>
            <w:left w:val="none" w:sz="0" w:space="0" w:color="auto"/>
            <w:bottom w:val="none" w:sz="0" w:space="0" w:color="auto"/>
            <w:right w:val="none" w:sz="0" w:space="0" w:color="auto"/>
          </w:divBdr>
        </w:div>
        <w:div w:id="1240141720">
          <w:marLeft w:val="480"/>
          <w:marRight w:val="0"/>
          <w:marTop w:val="0"/>
          <w:marBottom w:val="0"/>
          <w:divBdr>
            <w:top w:val="none" w:sz="0" w:space="0" w:color="auto"/>
            <w:left w:val="none" w:sz="0" w:space="0" w:color="auto"/>
            <w:bottom w:val="none" w:sz="0" w:space="0" w:color="auto"/>
            <w:right w:val="none" w:sz="0" w:space="0" w:color="auto"/>
          </w:divBdr>
        </w:div>
        <w:div w:id="1250037422">
          <w:marLeft w:val="480"/>
          <w:marRight w:val="0"/>
          <w:marTop w:val="0"/>
          <w:marBottom w:val="0"/>
          <w:divBdr>
            <w:top w:val="none" w:sz="0" w:space="0" w:color="auto"/>
            <w:left w:val="none" w:sz="0" w:space="0" w:color="auto"/>
            <w:bottom w:val="none" w:sz="0" w:space="0" w:color="auto"/>
            <w:right w:val="none" w:sz="0" w:space="0" w:color="auto"/>
          </w:divBdr>
        </w:div>
        <w:div w:id="1293681056">
          <w:marLeft w:val="480"/>
          <w:marRight w:val="0"/>
          <w:marTop w:val="0"/>
          <w:marBottom w:val="0"/>
          <w:divBdr>
            <w:top w:val="none" w:sz="0" w:space="0" w:color="auto"/>
            <w:left w:val="none" w:sz="0" w:space="0" w:color="auto"/>
            <w:bottom w:val="none" w:sz="0" w:space="0" w:color="auto"/>
            <w:right w:val="none" w:sz="0" w:space="0" w:color="auto"/>
          </w:divBdr>
        </w:div>
        <w:div w:id="1359428521">
          <w:marLeft w:val="480"/>
          <w:marRight w:val="0"/>
          <w:marTop w:val="0"/>
          <w:marBottom w:val="0"/>
          <w:divBdr>
            <w:top w:val="none" w:sz="0" w:space="0" w:color="auto"/>
            <w:left w:val="none" w:sz="0" w:space="0" w:color="auto"/>
            <w:bottom w:val="none" w:sz="0" w:space="0" w:color="auto"/>
            <w:right w:val="none" w:sz="0" w:space="0" w:color="auto"/>
          </w:divBdr>
        </w:div>
        <w:div w:id="1441759227">
          <w:marLeft w:val="480"/>
          <w:marRight w:val="0"/>
          <w:marTop w:val="0"/>
          <w:marBottom w:val="0"/>
          <w:divBdr>
            <w:top w:val="none" w:sz="0" w:space="0" w:color="auto"/>
            <w:left w:val="none" w:sz="0" w:space="0" w:color="auto"/>
            <w:bottom w:val="none" w:sz="0" w:space="0" w:color="auto"/>
            <w:right w:val="none" w:sz="0" w:space="0" w:color="auto"/>
          </w:divBdr>
        </w:div>
        <w:div w:id="1483306215">
          <w:marLeft w:val="480"/>
          <w:marRight w:val="0"/>
          <w:marTop w:val="0"/>
          <w:marBottom w:val="0"/>
          <w:divBdr>
            <w:top w:val="none" w:sz="0" w:space="0" w:color="auto"/>
            <w:left w:val="none" w:sz="0" w:space="0" w:color="auto"/>
            <w:bottom w:val="none" w:sz="0" w:space="0" w:color="auto"/>
            <w:right w:val="none" w:sz="0" w:space="0" w:color="auto"/>
          </w:divBdr>
        </w:div>
        <w:div w:id="1496458502">
          <w:marLeft w:val="480"/>
          <w:marRight w:val="0"/>
          <w:marTop w:val="0"/>
          <w:marBottom w:val="0"/>
          <w:divBdr>
            <w:top w:val="none" w:sz="0" w:space="0" w:color="auto"/>
            <w:left w:val="none" w:sz="0" w:space="0" w:color="auto"/>
            <w:bottom w:val="none" w:sz="0" w:space="0" w:color="auto"/>
            <w:right w:val="none" w:sz="0" w:space="0" w:color="auto"/>
          </w:divBdr>
        </w:div>
        <w:div w:id="1504317715">
          <w:marLeft w:val="480"/>
          <w:marRight w:val="0"/>
          <w:marTop w:val="0"/>
          <w:marBottom w:val="0"/>
          <w:divBdr>
            <w:top w:val="none" w:sz="0" w:space="0" w:color="auto"/>
            <w:left w:val="none" w:sz="0" w:space="0" w:color="auto"/>
            <w:bottom w:val="none" w:sz="0" w:space="0" w:color="auto"/>
            <w:right w:val="none" w:sz="0" w:space="0" w:color="auto"/>
          </w:divBdr>
        </w:div>
        <w:div w:id="1572083998">
          <w:marLeft w:val="480"/>
          <w:marRight w:val="0"/>
          <w:marTop w:val="0"/>
          <w:marBottom w:val="0"/>
          <w:divBdr>
            <w:top w:val="none" w:sz="0" w:space="0" w:color="auto"/>
            <w:left w:val="none" w:sz="0" w:space="0" w:color="auto"/>
            <w:bottom w:val="none" w:sz="0" w:space="0" w:color="auto"/>
            <w:right w:val="none" w:sz="0" w:space="0" w:color="auto"/>
          </w:divBdr>
        </w:div>
        <w:div w:id="1609897177">
          <w:marLeft w:val="480"/>
          <w:marRight w:val="0"/>
          <w:marTop w:val="0"/>
          <w:marBottom w:val="0"/>
          <w:divBdr>
            <w:top w:val="none" w:sz="0" w:space="0" w:color="auto"/>
            <w:left w:val="none" w:sz="0" w:space="0" w:color="auto"/>
            <w:bottom w:val="none" w:sz="0" w:space="0" w:color="auto"/>
            <w:right w:val="none" w:sz="0" w:space="0" w:color="auto"/>
          </w:divBdr>
        </w:div>
        <w:div w:id="1851488335">
          <w:marLeft w:val="480"/>
          <w:marRight w:val="0"/>
          <w:marTop w:val="0"/>
          <w:marBottom w:val="0"/>
          <w:divBdr>
            <w:top w:val="none" w:sz="0" w:space="0" w:color="auto"/>
            <w:left w:val="none" w:sz="0" w:space="0" w:color="auto"/>
            <w:bottom w:val="none" w:sz="0" w:space="0" w:color="auto"/>
            <w:right w:val="none" w:sz="0" w:space="0" w:color="auto"/>
          </w:divBdr>
        </w:div>
        <w:div w:id="1970283560">
          <w:marLeft w:val="480"/>
          <w:marRight w:val="0"/>
          <w:marTop w:val="0"/>
          <w:marBottom w:val="0"/>
          <w:divBdr>
            <w:top w:val="none" w:sz="0" w:space="0" w:color="auto"/>
            <w:left w:val="none" w:sz="0" w:space="0" w:color="auto"/>
            <w:bottom w:val="none" w:sz="0" w:space="0" w:color="auto"/>
            <w:right w:val="none" w:sz="0" w:space="0" w:color="auto"/>
          </w:divBdr>
        </w:div>
        <w:div w:id="2023776362">
          <w:marLeft w:val="480"/>
          <w:marRight w:val="0"/>
          <w:marTop w:val="0"/>
          <w:marBottom w:val="0"/>
          <w:divBdr>
            <w:top w:val="none" w:sz="0" w:space="0" w:color="auto"/>
            <w:left w:val="none" w:sz="0" w:space="0" w:color="auto"/>
            <w:bottom w:val="none" w:sz="0" w:space="0" w:color="auto"/>
            <w:right w:val="none" w:sz="0" w:space="0" w:color="auto"/>
          </w:divBdr>
        </w:div>
        <w:div w:id="2102213893">
          <w:marLeft w:val="480"/>
          <w:marRight w:val="0"/>
          <w:marTop w:val="0"/>
          <w:marBottom w:val="0"/>
          <w:divBdr>
            <w:top w:val="none" w:sz="0" w:space="0" w:color="auto"/>
            <w:left w:val="none" w:sz="0" w:space="0" w:color="auto"/>
            <w:bottom w:val="none" w:sz="0" w:space="0" w:color="auto"/>
            <w:right w:val="none" w:sz="0" w:space="0" w:color="auto"/>
          </w:divBdr>
        </w:div>
        <w:div w:id="2140608925">
          <w:marLeft w:val="480"/>
          <w:marRight w:val="0"/>
          <w:marTop w:val="0"/>
          <w:marBottom w:val="0"/>
          <w:divBdr>
            <w:top w:val="none" w:sz="0" w:space="0" w:color="auto"/>
            <w:left w:val="none" w:sz="0" w:space="0" w:color="auto"/>
            <w:bottom w:val="none" w:sz="0" w:space="0" w:color="auto"/>
            <w:right w:val="none" w:sz="0" w:space="0" w:color="auto"/>
          </w:divBdr>
        </w:div>
      </w:divsChild>
    </w:div>
    <w:div w:id="607667116">
      <w:bodyDiv w:val="1"/>
      <w:marLeft w:val="0"/>
      <w:marRight w:val="0"/>
      <w:marTop w:val="0"/>
      <w:marBottom w:val="0"/>
      <w:divBdr>
        <w:top w:val="none" w:sz="0" w:space="0" w:color="auto"/>
        <w:left w:val="none" w:sz="0" w:space="0" w:color="auto"/>
        <w:bottom w:val="none" w:sz="0" w:space="0" w:color="auto"/>
        <w:right w:val="none" w:sz="0" w:space="0" w:color="auto"/>
      </w:divBdr>
    </w:div>
    <w:div w:id="607931016">
      <w:bodyDiv w:val="1"/>
      <w:marLeft w:val="0"/>
      <w:marRight w:val="0"/>
      <w:marTop w:val="0"/>
      <w:marBottom w:val="0"/>
      <w:divBdr>
        <w:top w:val="none" w:sz="0" w:space="0" w:color="auto"/>
        <w:left w:val="none" w:sz="0" w:space="0" w:color="auto"/>
        <w:bottom w:val="none" w:sz="0" w:space="0" w:color="auto"/>
        <w:right w:val="none" w:sz="0" w:space="0" w:color="auto"/>
      </w:divBdr>
    </w:div>
    <w:div w:id="608662572">
      <w:bodyDiv w:val="1"/>
      <w:marLeft w:val="0"/>
      <w:marRight w:val="0"/>
      <w:marTop w:val="0"/>
      <w:marBottom w:val="0"/>
      <w:divBdr>
        <w:top w:val="none" w:sz="0" w:space="0" w:color="auto"/>
        <w:left w:val="none" w:sz="0" w:space="0" w:color="auto"/>
        <w:bottom w:val="none" w:sz="0" w:space="0" w:color="auto"/>
        <w:right w:val="none" w:sz="0" w:space="0" w:color="auto"/>
      </w:divBdr>
    </w:div>
    <w:div w:id="609505739">
      <w:bodyDiv w:val="1"/>
      <w:marLeft w:val="0"/>
      <w:marRight w:val="0"/>
      <w:marTop w:val="0"/>
      <w:marBottom w:val="0"/>
      <w:divBdr>
        <w:top w:val="none" w:sz="0" w:space="0" w:color="auto"/>
        <w:left w:val="none" w:sz="0" w:space="0" w:color="auto"/>
        <w:bottom w:val="none" w:sz="0" w:space="0" w:color="auto"/>
        <w:right w:val="none" w:sz="0" w:space="0" w:color="auto"/>
      </w:divBdr>
    </w:div>
    <w:div w:id="609750110">
      <w:bodyDiv w:val="1"/>
      <w:marLeft w:val="0"/>
      <w:marRight w:val="0"/>
      <w:marTop w:val="0"/>
      <w:marBottom w:val="0"/>
      <w:divBdr>
        <w:top w:val="none" w:sz="0" w:space="0" w:color="auto"/>
        <w:left w:val="none" w:sz="0" w:space="0" w:color="auto"/>
        <w:bottom w:val="none" w:sz="0" w:space="0" w:color="auto"/>
        <w:right w:val="none" w:sz="0" w:space="0" w:color="auto"/>
      </w:divBdr>
    </w:div>
    <w:div w:id="610014234">
      <w:bodyDiv w:val="1"/>
      <w:marLeft w:val="0"/>
      <w:marRight w:val="0"/>
      <w:marTop w:val="0"/>
      <w:marBottom w:val="0"/>
      <w:divBdr>
        <w:top w:val="none" w:sz="0" w:space="0" w:color="auto"/>
        <w:left w:val="none" w:sz="0" w:space="0" w:color="auto"/>
        <w:bottom w:val="none" w:sz="0" w:space="0" w:color="auto"/>
        <w:right w:val="none" w:sz="0" w:space="0" w:color="auto"/>
      </w:divBdr>
    </w:div>
    <w:div w:id="610599133">
      <w:bodyDiv w:val="1"/>
      <w:marLeft w:val="0"/>
      <w:marRight w:val="0"/>
      <w:marTop w:val="0"/>
      <w:marBottom w:val="0"/>
      <w:divBdr>
        <w:top w:val="none" w:sz="0" w:space="0" w:color="auto"/>
        <w:left w:val="none" w:sz="0" w:space="0" w:color="auto"/>
        <w:bottom w:val="none" w:sz="0" w:space="0" w:color="auto"/>
        <w:right w:val="none" w:sz="0" w:space="0" w:color="auto"/>
      </w:divBdr>
    </w:div>
    <w:div w:id="611286460">
      <w:bodyDiv w:val="1"/>
      <w:marLeft w:val="0"/>
      <w:marRight w:val="0"/>
      <w:marTop w:val="0"/>
      <w:marBottom w:val="0"/>
      <w:divBdr>
        <w:top w:val="none" w:sz="0" w:space="0" w:color="auto"/>
        <w:left w:val="none" w:sz="0" w:space="0" w:color="auto"/>
        <w:bottom w:val="none" w:sz="0" w:space="0" w:color="auto"/>
        <w:right w:val="none" w:sz="0" w:space="0" w:color="auto"/>
      </w:divBdr>
    </w:div>
    <w:div w:id="613097666">
      <w:bodyDiv w:val="1"/>
      <w:marLeft w:val="0"/>
      <w:marRight w:val="0"/>
      <w:marTop w:val="0"/>
      <w:marBottom w:val="0"/>
      <w:divBdr>
        <w:top w:val="none" w:sz="0" w:space="0" w:color="auto"/>
        <w:left w:val="none" w:sz="0" w:space="0" w:color="auto"/>
        <w:bottom w:val="none" w:sz="0" w:space="0" w:color="auto"/>
        <w:right w:val="none" w:sz="0" w:space="0" w:color="auto"/>
      </w:divBdr>
    </w:div>
    <w:div w:id="613558256">
      <w:bodyDiv w:val="1"/>
      <w:marLeft w:val="0"/>
      <w:marRight w:val="0"/>
      <w:marTop w:val="0"/>
      <w:marBottom w:val="0"/>
      <w:divBdr>
        <w:top w:val="none" w:sz="0" w:space="0" w:color="auto"/>
        <w:left w:val="none" w:sz="0" w:space="0" w:color="auto"/>
        <w:bottom w:val="none" w:sz="0" w:space="0" w:color="auto"/>
        <w:right w:val="none" w:sz="0" w:space="0" w:color="auto"/>
      </w:divBdr>
    </w:div>
    <w:div w:id="614137937">
      <w:bodyDiv w:val="1"/>
      <w:marLeft w:val="0"/>
      <w:marRight w:val="0"/>
      <w:marTop w:val="0"/>
      <w:marBottom w:val="0"/>
      <w:divBdr>
        <w:top w:val="none" w:sz="0" w:space="0" w:color="auto"/>
        <w:left w:val="none" w:sz="0" w:space="0" w:color="auto"/>
        <w:bottom w:val="none" w:sz="0" w:space="0" w:color="auto"/>
        <w:right w:val="none" w:sz="0" w:space="0" w:color="auto"/>
      </w:divBdr>
    </w:div>
    <w:div w:id="614757219">
      <w:bodyDiv w:val="1"/>
      <w:marLeft w:val="0"/>
      <w:marRight w:val="0"/>
      <w:marTop w:val="0"/>
      <w:marBottom w:val="0"/>
      <w:divBdr>
        <w:top w:val="none" w:sz="0" w:space="0" w:color="auto"/>
        <w:left w:val="none" w:sz="0" w:space="0" w:color="auto"/>
        <w:bottom w:val="none" w:sz="0" w:space="0" w:color="auto"/>
        <w:right w:val="none" w:sz="0" w:space="0" w:color="auto"/>
      </w:divBdr>
    </w:div>
    <w:div w:id="615140848">
      <w:bodyDiv w:val="1"/>
      <w:marLeft w:val="0"/>
      <w:marRight w:val="0"/>
      <w:marTop w:val="0"/>
      <w:marBottom w:val="0"/>
      <w:divBdr>
        <w:top w:val="none" w:sz="0" w:space="0" w:color="auto"/>
        <w:left w:val="none" w:sz="0" w:space="0" w:color="auto"/>
        <w:bottom w:val="none" w:sz="0" w:space="0" w:color="auto"/>
        <w:right w:val="none" w:sz="0" w:space="0" w:color="auto"/>
      </w:divBdr>
    </w:div>
    <w:div w:id="615141434">
      <w:bodyDiv w:val="1"/>
      <w:marLeft w:val="0"/>
      <w:marRight w:val="0"/>
      <w:marTop w:val="0"/>
      <w:marBottom w:val="0"/>
      <w:divBdr>
        <w:top w:val="none" w:sz="0" w:space="0" w:color="auto"/>
        <w:left w:val="none" w:sz="0" w:space="0" w:color="auto"/>
        <w:bottom w:val="none" w:sz="0" w:space="0" w:color="auto"/>
        <w:right w:val="none" w:sz="0" w:space="0" w:color="auto"/>
      </w:divBdr>
    </w:div>
    <w:div w:id="615212339">
      <w:bodyDiv w:val="1"/>
      <w:marLeft w:val="0"/>
      <w:marRight w:val="0"/>
      <w:marTop w:val="0"/>
      <w:marBottom w:val="0"/>
      <w:divBdr>
        <w:top w:val="none" w:sz="0" w:space="0" w:color="auto"/>
        <w:left w:val="none" w:sz="0" w:space="0" w:color="auto"/>
        <w:bottom w:val="none" w:sz="0" w:space="0" w:color="auto"/>
        <w:right w:val="none" w:sz="0" w:space="0" w:color="auto"/>
      </w:divBdr>
    </w:div>
    <w:div w:id="615452252">
      <w:bodyDiv w:val="1"/>
      <w:marLeft w:val="0"/>
      <w:marRight w:val="0"/>
      <w:marTop w:val="0"/>
      <w:marBottom w:val="0"/>
      <w:divBdr>
        <w:top w:val="none" w:sz="0" w:space="0" w:color="auto"/>
        <w:left w:val="none" w:sz="0" w:space="0" w:color="auto"/>
        <w:bottom w:val="none" w:sz="0" w:space="0" w:color="auto"/>
        <w:right w:val="none" w:sz="0" w:space="0" w:color="auto"/>
      </w:divBdr>
    </w:div>
    <w:div w:id="616303476">
      <w:bodyDiv w:val="1"/>
      <w:marLeft w:val="0"/>
      <w:marRight w:val="0"/>
      <w:marTop w:val="0"/>
      <w:marBottom w:val="0"/>
      <w:divBdr>
        <w:top w:val="none" w:sz="0" w:space="0" w:color="auto"/>
        <w:left w:val="none" w:sz="0" w:space="0" w:color="auto"/>
        <w:bottom w:val="none" w:sz="0" w:space="0" w:color="auto"/>
        <w:right w:val="none" w:sz="0" w:space="0" w:color="auto"/>
      </w:divBdr>
    </w:div>
    <w:div w:id="616303734">
      <w:bodyDiv w:val="1"/>
      <w:marLeft w:val="0"/>
      <w:marRight w:val="0"/>
      <w:marTop w:val="0"/>
      <w:marBottom w:val="0"/>
      <w:divBdr>
        <w:top w:val="none" w:sz="0" w:space="0" w:color="auto"/>
        <w:left w:val="none" w:sz="0" w:space="0" w:color="auto"/>
        <w:bottom w:val="none" w:sz="0" w:space="0" w:color="auto"/>
        <w:right w:val="none" w:sz="0" w:space="0" w:color="auto"/>
      </w:divBdr>
    </w:div>
    <w:div w:id="616375211">
      <w:bodyDiv w:val="1"/>
      <w:marLeft w:val="0"/>
      <w:marRight w:val="0"/>
      <w:marTop w:val="0"/>
      <w:marBottom w:val="0"/>
      <w:divBdr>
        <w:top w:val="none" w:sz="0" w:space="0" w:color="auto"/>
        <w:left w:val="none" w:sz="0" w:space="0" w:color="auto"/>
        <w:bottom w:val="none" w:sz="0" w:space="0" w:color="auto"/>
        <w:right w:val="none" w:sz="0" w:space="0" w:color="auto"/>
      </w:divBdr>
    </w:div>
    <w:div w:id="616375445">
      <w:bodyDiv w:val="1"/>
      <w:marLeft w:val="0"/>
      <w:marRight w:val="0"/>
      <w:marTop w:val="0"/>
      <w:marBottom w:val="0"/>
      <w:divBdr>
        <w:top w:val="none" w:sz="0" w:space="0" w:color="auto"/>
        <w:left w:val="none" w:sz="0" w:space="0" w:color="auto"/>
        <w:bottom w:val="none" w:sz="0" w:space="0" w:color="auto"/>
        <w:right w:val="none" w:sz="0" w:space="0" w:color="auto"/>
      </w:divBdr>
      <w:divsChild>
        <w:div w:id="8063941">
          <w:marLeft w:val="480"/>
          <w:marRight w:val="0"/>
          <w:marTop w:val="0"/>
          <w:marBottom w:val="0"/>
          <w:divBdr>
            <w:top w:val="none" w:sz="0" w:space="0" w:color="auto"/>
            <w:left w:val="none" w:sz="0" w:space="0" w:color="auto"/>
            <w:bottom w:val="none" w:sz="0" w:space="0" w:color="auto"/>
            <w:right w:val="none" w:sz="0" w:space="0" w:color="auto"/>
          </w:divBdr>
        </w:div>
        <w:div w:id="10686423">
          <w:marLeft w:val="480"/>
          <w:marRight w:val="0"/>
          <w:marTop w:val="0"/>
          <w:marBottom w:val="0"/>
          <w:divBdr>
            <w:top w:val="none" w:sz="0" w:space="0" w:color="auto"/>
            <w:left w:val="none" w:sz="0" w:space="0" w:color="auto"/>
            <w:bottom w:val="none" w:sz="0" w:space="0" w:color="auto"/>
            <w:right w:val="none" w:sz="0" w:space="0" w:color="auto"/>
          </w:divBdr>
        </w:div>
        <w:div w:id="69356181">
          <w:marLeft w:val="480"/>
          <w:marRight w:val="0"/>
          <w:marTop w:val="0"/>
          <w:marBottom w:val="0"/>
          <w:divBdr>
            <w:top w:val="none" w:sz="0" w:space="0" w:color="auto"/>
            <w:left w:val="none" w:sz="0" w:space="0" w:color="auto"/>
            <w:bottom w:val="none" w:sz="0" w:space="0" w:color="auto"/>
            <w:right w:val="none" w:sz="0" w:space="0" w:color="auto"/>
          </w:divBdr>
        </w:div>
        <w:div w:id="75520265">
          <w:marLeft w:val="480"/>
          <w:marRight w:val="0"/>
          <w:marTop w:val="0"/>
          <w:marBottom w:val="0"/>
          <w:divBdr>
            <w:top w:val="none" w:sz="0" w:space="0" w:color="auto"/>
            <w:left w:val="none" w:sz="0" w:space="0" w:color="auto"/>
            <w:bottom w:val="none" w:sz="0" w:space="0" w:color="auto"/>
            <w:right w:val="none" w:sz="0" w:space="0" w:color="auto"/>
          </w:divBdr>
        </w:div>
        <w:div w:id="121196188">
          <w:marLeft w:val="480"/>
          <w:marRight w:val="0"/>
          <w:marTop w:val="0"/>
          <w:marBottom w:val="0"/>
          <w:divBdr>
            <w:top w:val="none" w:sz="0" w:space="0" w:color="auto"/>
            <w:left w:val="none" w:sz="0" w:space="0" w:color="auto"/>
            <w:bottom w:val="none" w:sz="0" w:space="0" w:color="auto"/>
            <w:right w:val="none" w:sz="0" w:space="0" w:color="auto"/>
          </w:divBdr>
        </w:div>
        <w:div w:id="135071708">
          <w:marLeft w:val="480"/>
          <w:marRight w:val="0"/>
          <w:marTop w:val="0"/>
          <w:marBottom w:val="0"/>
          <w:divBdr>
            <w:top w:val="none" w:sz="0" w:space="0" w:color="auto"/>
            <w:left w:val="none" w:sz="0" w:space="0" w:color="auto"/>
            <w:bottom w:val="none" w:sz="0" w:space="0" w:color="auto"/>
            <w:right w:val="none" w:sz="0" w:space="0" w:color="auto"/>
          </w:divBdr>
        </w:div>
        <w:div w:id="275795651">
          <w:marLeft w:val="480"/>
          <w:marRight w:val="0"/>
          <w:marTop w:val="0"/>
          <w:marBottom w:val="0"/>
          <w:divBdr>
            <w:top w:val="none" w:sz="0" w:space="0" w:color="auto"/>
            <w:left w:val="none" w:sz="0" w:space="0" w:color="auto"/>
            <w:bottom w:val="none" w:sz="0" w:space="0" w:color="auto"/>
            <w:right w:val="none" w:sz="0" w:space="0" w:color="auto"/>
          </w:divBdr>
        </w:div>
        <w:div w:id="475730198">
          <w:marLeft w:val="480"/>
          <w:marRight w:val="0"/>
          <w:marTop w:val="0"/>
          <w:marBottom w:val="0"/>
          <w:divBdr>
            <w:top w:val="none" w:sz="0" w:space="0" w:color="auto"/>
            <w:left w:val="none" w:sz="0" w:space="0" w:color="auto"/>
            <w:bottom w:val="none" w:sz="0" w:space="0" w:color="auto"/>
            <w:right w:val="none" w:sz="0" w:space="0" w:color="auto"/>
          </w:divBdr>
        </w:div>
        <w:div w:id="512653225">
          <w:marLeft w:val="480"/>
          <w:marRight w:val="0"/>
          <w:marTop w:val="0"/>
          <w:marBottom w:val="0"/>
          <w:divBdr>
            <w:top w:val="none" w:sz="0" w:space="0" w:color="auto"/>
            <w:left w:val="none" w:sz="0" w:space="0" w:color="auto"/>
            <w:bottom w:val="none" w:sz="0" w:space="0" w:color="auto"/>
            <w:right w:val="none" w:sz="0" w:space="0" w:color="auto"/>
          </w:divBdr>
        </w:div>
        <w:div w:id="706370676">
          <w:marLeft w:val="480"/>
          <w:marRight w:val="0"/>
          <w:marTop w:val="0"/>
          <w:marBottom w:val="0"/>
          <w:divBdr>
            <w:top w:val="none" w:sz="0" w:space="0" w:color="auto"/>
            <w:left w:val="none" w:sz="0" w:space="0" w:color="auto"/>
            <w:bottom w:val="none" w:sz="0" w:space="0" w:color="auto"/>
            <w:right w:val="none" w:sz="0" w:space="0" w:color="auto"/>
          </w:divBdr>
        </w:div>
        <w:div w:id="785546089">
          <w:marLeft w:val="480"/>
          <w:marRight w:val="0"/>
          <w:marTop w:val="0"/>
          <w:marBottom w:val="0"/>
          <w:divBdr>
            <w:top w:val="none" w:sz="0" w:space="0" w:color="auto"/>
            <w:left w:val="none" w:sz="0" w:space="0" w:color="auto"/>
            <w:bottom w:val="none" w:sz="0" w:space="0" w:color="auto"/>
            <w:right w:val="none" w:sz="0" w:space="0" w:color="auto"/>
          </w:divBdr>
        </w:div>
        <w:div w:id="804661606">
          <w:marLeft w:val="480"/>
          <w:marRight w:val="0"/>
          <w:marTop w:val="0"/>
          <w:marBottom w:val="0"/>
          <w:divBdr>
            <w:top w:val="none" w:sz="0" w:space="0" w:color="auto"/>
            <w:left w:val="none" w:sz="0" w:space="0" w:color="auto"/>
            <w:bottom w:val="none" w:sz="0" w:space="0" w:color="auto"/>
            <w:right w:val="none" w:sz="0" w:space="0" w:color="auto"/>
          </w:divBdr>
        </w:div>
        <w:div w:id="849636764">
          <w:marLeft w:val="480"/>
          <w:marRight w:val="0"/>
          <w:marTop w:val="0"/>
          <w:marBottom w:val="0"/>
          <w:divBdr>
            <w:top w:val="none" w:sz="0" w:space="0" w:color="auto"/>
            <w:left w:val="none" w:sz="0" w:space="0" w:color="auto"/>
            <w:bottom w:val="none" w:sz="0" w:space="0" w:color="auto"/>
            <w:right w:val="none" w:sz="0" w:space="0" w:color="auto"/>
          </w:divBdr>
        </w:div>
        <w:div w:id="879124765">
          <w:marLeft w:val="480"/>
          <w:marRight w:val="0"/>
          <w:marTop w:val="0"/>
          <w:marBottom w:val="0"/>
          <w:divBdr>
            <w:top w:val="none" w:sz="0" w:space="0" w:color="auto"/>
            <w:left w:val="none" w:sz="0" w:space="0" w:color="auto"/>
            <w:bottom w:val="none" w:sz="0" w:space="0" w:color="auto"/>
            <w:right w:val="none" w:sz="0" w:space="0" w:color="auto"/>
          </w:divBdr>
        </w:div>
        <w:div w:id="914704872">
          <w:marLeft w:val="480"/>
          <w:marRight w:val="0"/>
          <w:marTop w:val="0"/>
          <w:marBottom w:val="0"/>
          <w:divBdr>
            <w:top w:val="none" w:sz="0" w:space="0" w:color="auto"/>
            <w:left w:val="none" w:sz="0" w:space="0" w:color="auto"/>
            <w:bottom w:val="none" w:sz="0" w:space="0" w:color="auto"/>
            <w:right w:val="none" w:sz="0" w:space="0" w:color="auto"/>
          </w:divBdr>
        </w:div>
        <w:div w:id="1027219682">
          <w:marLeft w:val="480"/>
          <w:marRight w:val="0"/>
          <w:marTop w:val="0"/>
          <w:marBottom w:val="0"/>
          <w:divBdr>
            <w:top w:val="none" w:sz="0" w:space="0" w:color="auto"/>
            <w:left w:val="none" w:sz="0" w:space="0" w:color="auto"/>
            <w:bottom w:val="none" w:sz="0" w:space="0" w:color="auto"/>
            <w:right w:val="none" w:sz="0" w:space="0" w:color="auto"/>
          </w:divBdr>
        </w:div>
        <w:div w:id="1036586459">
          <w:marLeft w:val="480"/>
          <w:marRight w:val="0"/>
          <w:marTop w:val="0"/>
          <w:marBottom w:val="0"/>
          <w:divBdr>
            <w:top w:val="none" w:sz="0" w:space="0" w:color="auto"/>
            <w:left w:val="none" w:sz="0" w:space="0" w:color="auto"/>
            <w:bottom w:val="none" w:sz="0" w:space="0" w:color="auto"/>
            <w:right w:val="none" w:sz="0" w:space="0" w:color="auto"/>
          </w:divBdr>
        </w:div>
        <w:div w:id="1087504592">
          <w:marLeft w:val="480"/>
          <w:marRight w:val="0"/>
          <w:marTop w:val="0"/>
          <w:marBottom w:val="0"/>
          <w:divBdr>
            <w:top w:val="none" w:sz="0" w:space="0" w:color="auto"/>
            <w:left w:val="none" w:sz="0" w:space="0" w:color="auto"/>
            <w:bottom w:val="none" w:sz="0" w:space="0" w:color="auto"/>
            <w:right w:val="none" w:sz="0" w:space="0" w:color="auto"/>
          </w:divBdr>
        </w:div>
        <w:div w:id="1113597577">
          <w:marLeft w:val="480"/>
          <w:marRight w:val="0"/>
          <w:marTop w:val="0"/>
          <w:marBottom w:val="0"/>
          <w:divBdr>
            <w:top w:val="none" w:sz="0" w:space="0" w:color="auto"/>
            <w:left w:val="none" w:sz="0" w:space="0" w:color="auto"/>
            <w:bottom w:val="none" w:sz="0" w:space="0" w:color="auto"/>
            <w:right w:val="none" w:sz="0" w:space="0" w:color="auto"/>
          </w:divBdr>
        </w:div>
        <w:div w:id="1126196611">
          <w:marLeft w:val="480"/>
          <w:marRight w:val="0"/>
          <w:marTop w:val="0"/>
          <w:marBottom w:val="0"/>
          <w:divBdr>
            <w:top w:val="none" w:sz="0" w:space="0" w:color="auto"/>
            <w:left w:val="none" w:sz="0" w:space="0" w:color="auto"/>
            <w:bottom w:val="none" w:sz="0" w:space="0" w:color="auto"/>
            <w:right w:val="none" w:sz="0" w:space="0" w:color="auto"/>
          </w:divBdr>
        </w:div>
        <w:div w:id="1410735204">
          <w:marLeft w:val="480"/>
          <w:marRight w:val="0"/>
          <w:marTop w:val="0"/>
          <w:marBottom w:val="0"/>
          <w:divBdr>
            <w:top w:val="none" w:sz="0" w:space="0" w:color="auto"/>
            <w:left w:val="none" w:sz="0" w:space="0" w:color="auto"/>
            <w:bottom w:val="none" w:sz="0" w:space="0" w:color="auto"/>
            <w:right w:val="none" w:sz="0" w:space="0" w:color="auto"/>
          </w:divBdr>
        </w:div>
        <w:div w:id="1716849781">
          <w:marLeft w:val="480"/>
          <w:marRight w:val="0"/>
          <w:marTop w:val="0"/>
          <w:marBottom w:val="0"/>
          <w:divBdr>
            <w:top w:val="none" w:sz="0" w:space="0" w:color="auto"/>
            <w:left w:val="none" w:sz="0" w:space="0" w:color="auto"/>
            <w:bottom w:val="none" w:sz="0" w:space="0" w:color="auto"/>
            <w:right w:val="none" w:sz="0" w:space="0" w:color="auto"/>
          </w:divBdr>
        </w:div>
        <w:div w:id="1785928760">
          <w:marLeft w:val="480"/>
          <w:marRight w:val="0"/>
          <w:marTop w:val="0"/>
          <w:marBottom w:val="0"/>
          <w:divBdr>
            <w:top w:val="none" w:sz="0" w:space="0" w:color="auto"/>
            <w:left w:val="none" w:sz="0" w:space="0" w:color="auto"/>
            <w:bottom w:val="none" w:sz="0" w:space="0" w:color="auto"/>
            <w:right w:val="none" w:sz="0" w:space="0" w:color="auto"/>
          </w:divBdr>
        </w:div>
        <w:div w:id="1836873375">
          <w:marLeft w:val="480"/>
          <w:marRight w:val="0"/>
          <w:marTop w:val="0"/>
          <w:marBottom w:val="0"/>
          <w:divBdr>
            <w:top w:val="none" w:sz="0" w:space="0" w:color="auto"/>
            <w:left w:val="none" w:sz="0" w:space="0" w:color="auto"/>
            <w:bottom w:val="none" w:sz="0" w:space="0" w:color="auto"/>
            <w:right w:val="none" w:sz="0" w:space="0" w:color="auto"/>
          </w:divBdr>
        </w:div>
        <w:div w:id="1911574128">
          <w:marLeft w:val="480"/>
          <w:marRight w:val="0"/>
          <w:marTop w:val="0"/>
          <w:marBottom w:val="0"/>
          <w:divBdr>
            <w:top w:val="none" w:sz="0" w:space="0" w:color="auto"/>
            <w:left w:val="none" w:sz="0" w:space="0" w:color="auto"/>
            <w:bottom w:val="none" w:sz="0" w:space="0" w:color="auto"/>
            <w:right w:val="none" w:sz="0" w:space="0" w:color="auto"/>
          </w:divBdr>
        </w:div>
        <w:div w:id="1919291202">
          <w:marLeft w:val="480"/>
          <w:marRight w:val="0"/>
          <w:marTop w:val="0"/>
          <w:marBottom w:val="0"/>
          <w:divBdr>
            <w:top w:val="none" w:sz="0" w:space="0" w:color="auto"/>
            <w:left w:val="none" w:sz="0" w:space="0" w:color="auto"/>
            <w:bottom w:val="none" w:sz="0" w:space="0" w:color="auto"/>
            <w:right w:val="none" w:sz="0" w:space="0" w:color="auto"/>
          </w:divBdr>
        </w:div>
        <w:div w:id="1941524833">
          <w:marLeft w:val="480"/>
          <w:marRight w:val="0"/>
          <w:marTop w:val="0"/>
          <w:marBottom w:val="0"/>
          <w:divBdr>
            <w:top w:val="none" w:sz="0" w:space="0" w:color="auto"/>
            <w:left w:val="none" w:sz="0" w:space="0" w:color="auto"/>
            <w:bottom w:val="none" w:sz="0" w:space="0" w:color="auto"/>
            <w:right w:val="none" w:sz="0" w:space="0" w:color="auto"/>
          </w:divBdr>
        </w:div>
        <w:div w:id="1991594720">
          <w:marLeft w:val="480"/>
          <w:marRight w:val="0"/>
          <w:marTop w:val="0"/>
          <w:marBottom w:val="0"/>
          <w:divBdr>
            <w:top w:val="none" w:sz="0" w:space="0" w:color="auto"/>
            <w:left w:val="none" w:sz="0" w:space="0" w:color="auto"/>
            <w:bottom w:val="none" w:sz="0" w:space="0" w:color="auto"/>
            <w:right w:val="none" w:sz="0" w:space="0" w:color="auto"/>
          </w:divBdr>
        </w:div>
        <w:div w:id="2091388310">
          <w:marLeft w:val="480"/>
          <w:marRight w:val="0"/>
          <w:marTop w:val="0"/>
          <w:marBottom w:val="0"/>
          <w:divBdr>
            <w:top w:val="none" w:sz="0" w:space="0" w:color="auto"/>
            <w:left w:val="none" w:sz="0" w:space="0" w:color="auto"/>
            <w:bottom w:val="none" w:sz="0" w:space="0" w:color="auto"/>
            <w:right w:val="none" w:sz="0" w:space="0" w:color="auto"/>
          </w:divBdr>
        </w:div>
      </w:divsChild>
    </w:div>
    <w:div w:id="616909343">
      <w:bodyDiv w:val="1"/>
      <w:marLeft w:val="0"/>
      <w:marRight w:val="0"/>
      <w:marTop w:val="0"/>
      <w:marBottom w:val="0"/>
      <w:divBdr>
        <w:top w:val="none" w:sz="0" w:space="0" w:color="auto"/>
        <w:left w:val="none" w:sz="0" w:space="0" w:color="auto"/>
        <w:bottom w:val="none" w:sz="0" w:space="0" w:color="auto"/>
        <w:right w:val="none" w:sz="0" w:space="0" w:color="auto"/>
      </w:divBdr>
    </w:div>
    <w:div w:id="617176171">
      <w:bodyDiv w:val="1"/>
      <w:marLeft w:val="0"/>
      <w:marRight w:val="0"/>
      <w:marTop w:val="0"/>
      <w:marBottom w:val="0"/>
      <w:divBdr>
        <w:top w:val="none" w:sz="0" w:space="0" w:color="auto"/>
        <w:left w:val="none" w:sz="0" w:space="0" w:color="auto"/>
        <w:bottom w:val="none" w:sz="0" w:space="0" w:color="auto"/>
        <w:right w:val="none" w:sz="0" w:space="0" w:color="auto"/>
      </w:divBdr>
    </w:div>
    <w:div w:id="617444084">
      <w:bodyDiv w:val="1"/>
      <w:marLeft w:val="0"/>
      <w:marRight w:val="0"/>
      <w:marTop w:val="0"/>
      <w:marBottom w:val="0"/>
      <w:divBdr>
        <w:top w:val="none" w:sz="0" w:space="0" w:color="auto"/>
        <w:left w:val="none" w:sz="0" w:space="0" w:color="auto"/>
        <w:bottom w:val="none" w:sz="0" w:space="0" w:color="auto"/>
        <w:right w:val="none" w:sz="0" w:space="0" w:color="auto"/>
      </w:divBdr>
    </w:div>
    <w:div w:id="617687719">
      <w:bodyDiv w:val="1"/>
      <w:marLeft w:val="0"/>
      <w:marRight w:val="0"/>
      <w:marTop w:val="0"/>
      <w:marBottom w:val="0"/>
      <w:divBdr>
        <w:top w:val="none" w:sz="0" w:space="0" w:color="auto"/>
        <w:left w:val="none" w:sz="0" w:space="0" w:color="auto"/>
        <w:bottom w:val="none" w:sz="0" w:space="0" w:color="auto"/>
        <w:right w:val="none" w:sz="0" w:space="0" w:color="auto"/>
      </w:divBdr>
    </w:div>
    <w:div w:id="618217619">
      <w:bodyDiv w:val="1"/>
      <w:marLeft w:val="0"/>
      <w:marRight w:val="0"/>
      <w:marTop w:val="0"/>
      <w:marBottom w:val="0"/>
      <w:divBdr>
        <w:top w:val="none" w:sz="0" w:space="0" w:color="auto"/>
        <w:left w:val="none" w:sz="0" w:space="0" w:color="auto"/>
        <w:bottom w:val="none" w:sz="0" w:space="0" w:color="auto"/>
        <w:right w:val="none" w:sz="0" w:space="0" w:color="auto"/>
      </w:divBdr>
    </w:div>
    <w:div w:id="619336699">
      <w:bodyDiv w:val="1"/>
      <w:marLeft w:val="0"/>
      <w:marRight w:val="0"/>
      <w:marTop w:val="0"/>
      <w:marBottom w:val="0"/>
      <w:divBdr>
        <w:top w:val="none" w:sz="0" w:space="0" w:color="auto"/>
        <w:left w:val="none" w:sz="0" w:space="0" w:color="auto"/>
        <w:bottom w:val="none" w:sz="0" w:space="0" w:color="auto"/>
        <w:right w:val="none" w:sz="0" w:space="0" w:color="auto"/>
      </w:divBdr>
    </w:div>
    <w:div w:id="619456522">
      <w:bodyDiv w:val="1"/>
      <w:marLeft w:val="0"/>
      <w:marRight w:val="0"/>
      <w:marTop w:val="0"/>
      <w:marBottom w:val="0"/>
      <w:divBdr>
        <w:top w:val="none" w:sz="0" w:space="0" w:color="auto"/>
        <w:left w:val="none" w:sz="0" w:space="0" w:color="auto"/>
        <w:bottom w:val="none" w:sz="0" w:space="0" w:color="auto"/>
        <w:right w:val="none" w:sz="0" w:space="0" w:color="auto"/>
      </w:divBdr>
    </w:div>
    <w:div w:id="619651259">
      <w:bodyDiv w:val="1"/>
      <w:marLeft w:val="0"/>
      <w:marRight w:val="0"/>
      <w:marTop w:val="0"/>
      <w:marBottom w:val="0"/>
      <w:divBdr>
        <w:top w:val="none" w:sz="0" w:space="0" w:color="auto"/>
        <w:left w:val="none" w:sz="0" w:space="0" w:color="auto"/>
        <w:bottom w:val="none" w:sz="0" w:space="0" w:color="auto"/>
        <w:right w:val="none" w:sz="0" w:space="0" w:color="auto"/>
      </w:divBdr>
    </w:div>
    <w:div w:id="620382912">
      <w:bodyDiv w:val="1"/>
      <w:marLeft w:val="0"/>
      <w:marRight w:val="0"/>
      <w:marTop w:val="0"/>
      <w:marBottom w:val="0"/>
      <w:divBdr>
        <w:top w:val="none" w:sz="0" w:space="0" w:color="auto"/>
        <w:left w:val="none" w:sz="0" w:space="0" w:color="auto"/>
        <w:bottom w:val="none" w:sz="0" w:space="0" w:color="auto"/>
        <w:right w:val="none" w:sz="0" w:space="0" w:color="auto"/>
      </w:divBdr>
    </w:div>
    <w:div w:id="621035414">
      <w:bodyDiv w:val="1"/>
      <w:marLeft w:val="0"/>
      <w:marRight w:val="0"/>
      <w:marTop w:val="0"/>
      <w:marBottom w:val="0"/>
      <w:divBdr>
        <w:top w:val="none" w:sz="0" w:space="0" w:color="auto"/>
        <w:left w:val="none" w:sz="0" w:space="0" w:color="auto"/>
        <w:bottom w:val="none" w:sz="0" w:space="0" w:color="auto"/>
        <w:right w:val="none" w:sz="0" w:space="0" w:color="auto"/>
      </w:divBdr>
    </w:div>
    <w:div w:id="621885565">
      <w:bodyDiv w:val="1"/>
      <w:marLeft w:val="0"/>
      <w:marRight w:val="0"/>
      <w:marTop w:val="0"/>
      <w:marBottom w:val="0"/>
      <w:divBdr>
        <w:top w:val="none" w:sz="0" w:space="0" w:color="auto"/>
        <w:left w:val="none" w:sz="0" w:space="0" w:color="auto"/>
        <w:bottom w:val="none" w:sz="0" w:space="0" w:color="auto"/>
        <w:right w:val="none" w:sz="0" w:space="0" w:color="auto"/>
      </w:divBdr>
    </w:div>
    <w:div w:id="622077646">
      <w:bodyDiv w:val="1"/>
      <w:marLeft w:val="0"/>
      <w:marRight w:val="0"/>
      <w:marTop w:val="0"/>
      <w:marBottom w:val="0"/>
      <w:divBdr>
        <w:top w:val="none" w:sz="0" w:space="0" w:color="auto"/>
        <w:left w:val="none" w:sz="0" w:space="0" w:color="auto"/>
        <w:bottom w:val="none" w:sz="0" w:space="0" w:color="auto"/>
        <w:right w:val="none" w:sz="0" w:space="0" w:color="auto"/>
      </w:divBdr>
    </w:div>
    <w:div w:id="622081592">
      <w:bodyDiv w:val="1"/>
      <w:marLeft w:val="0"/>
      <w:marRight w:val="0"/>
      <w:marTop w:val="0"/>
      <w:marBottom w:val="0"/>
      <w:divBdr>
        <w:top w:val="none" w:sz="0" w:space="0" w:color="auto"/>
        <w:left w:val="none" w:sz="0" w:space="0" w:color="auto"/>
        <w:bottom w:val="none" w:sz="0" w:space="0" w:color="auto"/>
        <w:right w:val="none" w:sz="0" w:space="0" w:color="auto"/>
      </w:divBdr>
    </w:div>
    <w:div w:id="622272578">
      <w:bodyDiv w:val="1"/>
      <w:marLeft w:val="0"/>
      <w:marRight w:val="0"/>
      <w:marTop w:val="0"/>
      <w:marBottom w:val="0"/>
      <w:divBdr>
        <w:top w:val="none" w:sz="0" w:space="0" w:color="auto"/>
        <w:left w:val="none" w:sz="0" w:space="0" w:color="auto"/>
        <w:bottom w:val="none" w:sz="0" w:space="0" w:color="auto"/>
        <w:right w:val="none" w:sz="0" w:space="0" w:color="auto"/>
      </w:divBdr>
    </w:div>
    <w:div w:id="622469676">
      <w:bodyDiv w:val="1"/>
      <w:marLeft w:val="0"/>
      <w:marRight w:val="0"/>
      <w:marTop w:val="0"/>
      <w:marBottom w:val="0"/>
      <w:divBdr>
        <w:top w:val="none" w:sz="0" w:space="0" w:color="auto"/>
        <w:left w:val="none" w:sz="0" w:space="0" w:color="auto"/>
        <w:bottom w:val="none" w:sz="0" w:space="0" w:color="auto"/>
        <w:right w:val="none" w:sz="0" w:space="0" w:color="auto"/>
      </w:divBdr>
    </w:div>
    <w:div w:id="622729872">
      <w:bodyDiv w:val="1"/>
      <w:marLeft w:val="0"/>
      <w:marRight w:val="0"/>
      <w:marTop w:val="0"/>
      <w:marBottom w:val="0"/>
      <w:divBdr>
        <w:top w:val="none" w:sz="0" w:space="0" w:color="auto"/>
        <w:left w:val="none" w:sz="0" w:space="0" w:color="auto"/>
        <w:bottom w:val="none" w:sz="0" w:space="0" w:color="auto"/>
        <w:right w:val="none" w:sz="0" w:space="0" w:color="auto"/>
      </w:divBdr>
    </w:div>
    <w:div w:id="623195959">
      <w:bodyDiv w:val="1"/>
      <w:marLeft w:val="0"/>
      <w:marRight w:val="0"/>
      <w:marTop w:val="0"/>
      <w:marBottom w:val="0"/>
      <w:divBdr>
        <w:top w:val="none" w:sz="0" w:space="0" w:color="auto"/>
        <w:left w:val="none" w:sz="0" w:space="0" w:color="auto"/>
        <w:bottom w:val="none" w:sz="0" w:space="0" w:color="auto"/>
        <w:right w:val="none" w:sz="0" w:space="0" w:color="auto"/>
      </w:divBdr>
    </w:div>
    <w:div w:id="623387063">
      <w:bodyDiv w:val="1"/>
      <w:marLeft w:val="0"/>
      <w:marRight w:val="0"/>
      <w:marTop w:val="0"/>
      <w:marBottom w:val="0"/>
      <w:divBdr>
        <w:top w:val="none" w:sz="0" w:space="0" w:color="auto"/>
        <w:left w:val="none" w:sz="0" w:space="0" w:color="auto"/>
        <w:bottom w:val="none" w:sz="0" w:space="0" w:color="auto"/>
        <w:right w:val="none" w:sz="0" w:space="0" w:color="auto"/>
      </w:divBdr>
    </w:div>
    <w:div w:id="624195527">
      <w:bodyDiv w:val="1"/>
      <w:marLeft w:val="0"/>
      <w:marRight w:val="0"/>
      <w:marTop w:val="0"/>
      <w:marBottom w:val="0"/>
      <w:divBdr>
        <w:top w:val="none" w:sz="0" w:space="0" w:color="auto"/>
        <w:left w:val="none" w:sz="0" w:space="0" w:color="auto"/>
        <w:bottom w:val="none" w:sz="0" w:space="0" w:color="auto"/>
        <w:right w:val="none" w:sz="0" w:space="0" w:color="auto"/>
      </w:divBdr>
    </w:div>
    <w:div w:id="625089575">
      <w:bodyDiv w:val="1"/>
      <w:marLeft w:val="0"/>
      <w:marRight w:val="0"/>
      <w:marTop w:val="0"/>
      <w:marBottom w:val="0"/>
      <w:divBdr>
        <w:top w:val="none" w:sz="0" w:space="0" w:color="auto"/>
        <w:left w:val="none" w:sz="0" w:space="0" w:color="auto"/>
        <w:bottom w:val="none" w:sz="0" w:space="0" w:color="auto"/>
        <w:right w:val="none" w:sz="0" w:space="0" w:color="auto"/>
      </w:divBdr>
    </w:div>
    <w:div w:id="625240550">
      <w:bodyDiv w:val="1"/>
      <w:marLeft w:val="0"/>
      <w:marRight w:val="0"/>
      <w:marTop w:val="0"/>
      <w:marBottom w:val="0"/>
      <w:divBdr>
        <w:top w:val="none" w:sz="0" w:space="0" w:color="auto"/>
        <w:left w:val="none" w:sz="0" w:space="0" w:color="auto"/>
        <w:bottom w:val="none" w:sz="0" w:space="0" w:color="auto"/>
        <w:right w:val="none" w:sz="0" w:space="0" w:color="auto"/>
      </w:divBdr>
    </w:div>
    <w:div w:id="626787986">
      <w:bodyDiv w:val="1"/>
      <w:marLeft w:val="0"/>
      <w:marRight w:val="0"/>
      <w:marTop w:val="0"/>
      <w:marBottom w:val="0"/>
      <w:divBdr>
        <w:top w:val="none" w:sz="0" w:space="0" w:color="auto"/>
        <w:left w:val="none" w:sz="0" w:space="0" w:color="auto"/>
        <w:bottom w:val="none" w:sz="0" w:space="0" w:color="auto"/>
        <w:right w:val="none" w:sz="0" w:space="0" w:color="auto"/>
      </w:divBdr>
    </w:div>
    <w:div w:id="627325193">
      <w:bodyDiv w:val="1"/>
      <w:marLeft w:val="0"/>
      <w:marRight w:val="0"/>
      <w:marTop w:val="0"/>
      <w:marBottom w:val="0"/>
      <w:divBdr>
        <w:top w:val="none" w:sz="0" w:space="0" w:color="auto"/>
        <w:left w:val="none" w:sz="0" w:space="0" w:color="auto"/>
        <w:bottom w:val="none" w:sz="0" w:space="0" w:color="auto"/>
        <w:right w:val="none" w:sz="0" w:space="0" w:color="auto"/>
      </w:divBdr>
    </w:div>
    <w:div w:id="627668625">
      <w:bodyDiv w:val="1"/>
      <w:marLeft w:val="0"/>
      <w:marRight w:val="0"/>
      <w:marTop w:val="0"/>
      <w:marBottom w:val="0"/>
      <w:divBdr>
        <w:top w:val="none" w:sz="0" w:space="0" w:color="auto"/>
        <w:left w:val="none" w:sz="0" w:space="0" w:color="auto"/>
        <w:bottom w:val="none" w:sz="0" w:space="0" w:color="auto"/>
        <w:right w:val="none" w:sz="0" w:space="0" w:color="auto"/>
      </w:divBdr>
    </w:div>
    <w:div w:id="628509482">
      <w:bodyDiv w:val="1"/>
      <w:marLeft w:val="0"/>
      <w:marRight w:val="0"/>
      <w:marTop w:val="0"/>
      <w:marBottom w:val="0"/>
      <w:divBdr>
        <w:top w:val="none" w:sz="0" w:space="0" w:color="auto"/>
        <w:left w:val="none" w:sz="0" w:space="0" w:color="auto"/>
        <w:bottom w:val="none" w:sz="0" w:space="0" w:color="auto"/>
        <w:right w:val="none" w:sz="0" w:space="0" w:color="auto"/>
      </w:divBdr>
    </w:div>
    <w:div w:id="628634552">
      <w:bodyDiv w:val="1"/>
      <w:marLeft w:val="0"/>
      <w:marRight w:val="0"/>
      <w:marTop w:val="0"/>
      <w:marBottom w:val="0"/>
      <w:divBdr>
        <w:top w:val="none" w:sz="0" w:space="0" w:color="auto"/>
        <w:left w:val="none" w:sz="0" w:space="0" w:color="auto"/>
        <w:bottom w:val="none" w:sz="0" w:space="0" w:color="auto"/>
        <w:right w:val="none" w:sz="0" w:space="0" w:color="auto"/>
      </w:divBdr>
    </w:div>
    <w:div w:id="628820335">
      <w:bodyDiv w:val="1"/>
      <w:marLeft w:val="0"/>
      <w:marRight w:val="0"/>
      <w:marTop w:val="0"/>
      <w:marBottom w:val="0"/>
      <w:divBdr>
        <w:top w:val="none" w:sz="0" w:space="0" w:color="auto"/>
        <w:left w:val="none" w:sz="0" w:space="0" w:color="auto"/>
        <w:bottom w:val="none" w:sz="0" w:space="0" w:color="auto"/>
        <w:right w:val="none" w:sz="0" w:space="0" w:color="auto"/>
      </w:divBdr>
    </w:div>
    <w:div w:id="629019288">
      <w:bodyDiv w:val="1"/>
      <w:marLeft w:val="0"/>
      <w:marRight w:val="0"/>
      <w:marTop w:val="0"/>
      <w:marBottom w:val="0"/>
      <w:divBdr>
        <w:top w:val="none" w:sz="0" w:space="0" w:color="auto"/>
        <w:left w:val="none" w:sz="0" w:space="0" w:color="auto"/>
        <w:bottom w:val="none" w:sz="0" w:space="0" w:color="auto"/>
        <w:right w:val="none" w:sz="0" w:space="0" w:color="auto"/>
      </w:divBdr>
    </w:div>
    <w:div w:id="629476004">
      <w:bodyDiv w:val="1"/>
      <w:marLeft w:val="0"/>
      <w:marRight w:val="0"/>
      <w:marTop w:val="0"/>
      <w:marBottom w:val="0"/>
      <w:divBdr>
        <w:top w:val="none" w:sz="0" w:space="0" w:color="auto"/>
        <w:left w:val="none" w:sz="0" w:space="0" w:color="auto"/>
        <w:bottom w:val="none" w:sz="0" w:space="0" w:color="auto"/>
        <w:right w:val="none" w:sz="0" w:space="0" w:color="auto"/>
      </w:divBdr>
    </w:div>
    <w:div w:id="629701607">
      <w:bodyDiv w:val="1"/>
      <w:marLeft w:val="0"/>
      <w:marRight w:val="0"/>
      <w:marTop w:val="0"/>
      <w:marBottom w:val="0"/>
      <w:divBdr>
        <w:top w:val="none" w:sz="0" w:space="0" w:color="auto"/>
        <w:left w:val="none" w:sz="0" w:space="0" w:color="auto"/>
        <w:bottom w:val="none" w:sz="0" w:space="0" w:color="auto"/>
        <w:right w:val="none" w:sz="0" w:space="0" w:color="auto"/>
      </w:divBdr>
    </w:div>
    <w:div w:id="629824253">
      <w:bodyDiv w:val="1"/>
      <w:marLeft w:val="0"/>
      <w:marRight w:val="0"/>
      <w:marTop w:val="0"/>
      <w:marBottom w:val="0"/>
      <w:divBdr>
        <w:top w:val="none" w:sz="0" w:space="0" w:color="auto"/>
        <w:left w:val="none" w:sz="0" w:space="0" w:color="auto"/>
        <w:bottom w:val="none" w:sz="0" w:space="0" w:color="auto"/>
        <w:right w:val="none" w:sz="0" w:space="0" w:color="auto"/>
      </w:divBdr>
    </w:div>
    <w:div w:id="630021017">
      <w:bodyDiv w:val="1"/>
      <w:marLeft w:val="0"/>
      <w:marRight w:val="0"/>
      <w:marTop w:val="0"/>
      <w:marBottom w:val="0"/>
      <w:divBdr>
        <w:top w:val="none" w:sz="0" w:space="0" w:color="auto"/>
        <w:left w:val="none" w:sz="0" w:space="0" w:color="auto"/>
        <w:bottom w:val="none" w:sz="0" w:space="0" w:color="auto"/>
        <w:right w:val="none" w:sz="0" w:space="0" w:color="auto"/>
      </w:divBdr>
    </w:div>
    <w:div w:id="630214800">
      <w:bodyDiv w:val="1"/>
      <w:marLeft w:val="0"/>
      <w:marRight w:val="0"/>
      <w:marTop w:val="0"/>
      <w:marBottom w:val="0"/>
      <w:divBdr>
        <w:top w:val="none" w:sz="0" w:space="0" w:color="auto"/>
        <w:left w:val="none" w:sz="0" w:space="0" w:color="auto"/>
        <w:bottom w:val="none" w:sz="0" w:space="0" w:color="auto"/>
        <w:right w:val="none" w:sz="0" w:space="0" w:color="auto"/>
      </w:divBdr>
    </w:div>
    <w:div w:id="630475756">
      <w:bodyDiv w:val="1"/>
      <w:marLeft w:val="0"/>
      <w:marRight w:val="0"/>
      <w:marTop w:val="0"/>
      <w:marBottom w:val="0"/>
      <w:divBdr>
        <w:top w:val="none" w:sz="0" w:space="0" w:color="auto"/>
        <w:left w:val="none" w:sz="0" w:space="0" w:color="auto"/>
        <w:bottom w:val="none" w:sz="0" w:space="0" w:color="auto"/>
        <w:right w:val="none" w:sz="0" w:space="0" w:color="auto"/>
      </w:divBdr>
    </w:div>
    <w:div w:id="630480794">
      <w:bodyDiv w:val="1"/>
      <w:marLeft w:val="0"/>
      <w:marRight w:val="0"/>
      <w:marTop w:val="0"/>
      <w:marBottom w:val="0"/>
      <w:divBdr>
        <w:top w:val="none" w:sz="0" w:space="0" w:color="auto"/>
        <w:left w:val="none" w:sz="0" w:space="0" w:color="auto"/>
        <w:bottom w:val="none" w:sz="0" w:space="0" w:color="auto"/>
        <w:right w:val="none" w:sz="0" w:space="0" w:color="auto"/>
      </w:divBdr>
    </w:div>
    <w:div w:id="631129649">
      <w:bodyDiv w:val="1"/>
      <w:marLeft w:val="0"/>
      <w:marRight w:val="0"/>
      <w:marTop w:val="0"/>
      <w:marBottom w:val="0"/>
      <w:divBdr>
        <w:top w:val="none" w:sz="0" w:space="0" w:color="auto"/>
        <w:left w:val="none" w:sz="0" w:space="0" w:color="auto"/>
        <w:bottom w:val="none" w:sz="0" w:space="0" w:color="auto"/>
        <w:right w:val="none" w:sz="0" w:space="0" w:color="auto"/>
      </w:divBdr>
    </w:div>
    <w:div w:id="631205879">
      <w:bodyDiv w:val="1"/>
      <w:marLeft w:val="0"/>
      <w:marRight w:val="0"/>
      <w:marTop w:val="0"/>
      <w:marBottom w:val="0"/>
      <w:divBdr>
        <w:top w:val="none" w:sz="0" w:space="0" w:color="auto"/>
        <w:left w:val="none" w:sz="0" w:space="0" w:color="auto"/>
        <w:bottom w:val="none" w:sz="0" w:space="0" w:color="auto"/>
        <w:right w:val="none" w:sz="0" w:space="0" w:color="auto"/>
      </w:divBdr>
    </w:div>
    <w:div w:id="631521488">
      <w:bodyDiv w:val="1"/>
      <w:marLeft w:val="0"/>
      <w:marRight w:val="0"/>
      <w:marTop w:val="0"/>
      <w:marBottom w:val="0"/>
      <w:divBdr>
        <w:top w:val="none" w:sz="0" w:space="0" w:color="auto"/>
        <w:left w:val="none" w:sz="0" w:space="0" w:color="auto"/>
        <w:bottom w:val="none" w:sz="0" w:space="0" w:color="auto"/>
        <w:right w:val="none" w:sz="0" w:space="0" w:color="auto"/>
      </w:divBdr>
    </w:div>
    <w:div w:id="632061258">
      <w:bodyDiv w:val="1"/>
      <w:marLeft w:val="0"/>
      <w:marRight w:val="0"/>
      <w:marTop w:val="0"/>
      <w:marBottom w:val="0"/>
      <w:divBdr>
        <w:top w:val="none" w:sz="0" w:space="0" w:color="auto"/>
        <w:left w:val="none" w:sz="0" w:space="0" w:color="auto"/>
        <w:bottom w:val="none" w:sz="0" w:space="0" w:color="auto"/>
        <w:right w:val="none" w:sz="0" w:space="0" w:color="auto"/>
      </w:divBdr>
    </w:div>
    <w:div w:id="632294972">
      <w:bodyDiv w:val="1"/>
      <w:marLeft w:val="0"/>
      <w:marRight w:val="0"/>
      <w:marTop w:val="0"/>
      <w:marBottom w:val="0"/>
      <w:divBdr>
        <w:top w:val="none" w:sz="0" w:space="0" w:color="auto"/>
        <w:left w:val="none" w:sz="0" w:space="0" w:color="auto"/>
        <w:bottom w:val="none" w:sz="0" w:space="0" w:color="auto"/>
        <w:right w:val="none" w:sz="0" w:space="0" w:color="auto"/>
      </w:divBdr>
    </w:div>
    <w:div w:id="632322926">
      <w:bodyDiv w:val="1"/>
      <w:marLeft w:val="0"/>
      <w:marRight w:val="0"/>
      <w:marTop w:val="0"/>
      <w:marBottom w:val="0"/>
      <w:divBdr>
        <w:top w:val="none" w:sz="0" w:space="0" w:color="auto"/>
        <w:left w:val="none" w:sz="0" w:space="0" w:color="auto"/>
        <w:bottom w:val="none" w:sz="0" w:space="0" w:color="auto"/>
        <w:right w:val="none" w:sz="0" w:space="0" w:color="auto"/>
      </w:divBdr>
    </w:div>
    <w:div w:id="632366765">
      <w:bodyDiv w:val="1"/>
      <w:marLeft w:val="0"/>
      <w:marRight w:val="0"/>
      <w:marTop w:val="0"/>
      <w:marBottom w:val="0"/>
      <w:divBdr>
        <w:top w:val="none" w:sz="0" w:space="0" w:color="auto"/>
        <w:left w:val="none" w:sz="0" w:space="0" w:color="auto"/>
        <w:bottom w:val="none" w:sz="0" w:space="0" w:color="auto"/>
        <w:right w:val="none" w:sz="0" w:space="0" w:color="auto"/>
      </w:divBdr>
    </w:div>
    <w:div w:id="633490444">
      <w:bodyDiv w:val="1"/>
      <w:marLeft w:val="0"/>
      <w:marRight w:val="0"/>
      <w:marTop w:val="0"/>
      <w:marBottom w:val="0"/>
      <w:divBdr>
        <w:top w:val="none" w:sz="0" w:space="0" w:color="auto"/>
        <w:left w:val="none" w:sz="0" w:space="0" w:color="auto"/>
        <w:bottom w:val="none" w:sz="0" w:space="0" w:color="auto"/>
        <w:right w:val="none" w:sz="0" w:space="0" w:color="auto"/>
      </w:divBdr>
    </w:div>
    <w:div w:id="633995581">
      <w:bodyDiv w:val="1"/>
      <w:marLeft w:val="0"/>
      <w:marRight w:val="0"/>
      <w:marTop w:val="0"/>
      <w:marBottom w:val="0"/>
      <w:divBdr>
        <w:top w:val="none" w:sz="0" w:space="0" w:color="auto"/>
        <w:left w:val="none" w:sz="0" w:space="0" w:color="auto"/>
        <w:bottom w:val="none" w:sz="0" w:space="0" w:color="auto"/>
        <w:right w:val="none" w:sz="0" w:space="0" w:color="auto"/>
      </w:divBdr>
    </w:div>
    <w:div w:id="634219600">
      <w:bodyDiv w:val="1"/>
      <w:marLeft w:val="0"/>
      <w:marRight w:val="0"/>
      <w:marTop w:val="0"/>
      <w:marBottom w:val="0"/>
      <w:divBdr>
        <w:top w:val="none" w:sz="0" w:space="0" w:color="auto"/>
        <w:left w:val="none" w:sz="0" w:space="0" w:color="auto"/>
        <w:bottom w:val="none" w:sz="0" w:space="0" w:color="auto"/>
        <w:right w:val="none" w:sz="0" w:space="0" w:color="auto"/>
      </w:divBdr>
    </w:div>
    <w:div w:id="634485087">
      <w:bodyDiv w:val="1"/>
      <w:marLeft w:val="0"/>
      <w:marRight w:val="0"/>
      <w:marTop w:val="0"/>
      <w:marBottom w:val="0"/>
      <w:divBdr>
        <w:top w:val="none" w:sz="0" w:space="0" w:color="auto"/>
        <w:left w:val="none" w:sz="0" w:space="0" w:color="auto"/>
        <w:bottom w:val="none" w:sz="0" w:space="0" w:color="auto"/>
        <w:right w:val="none" w:sz="0" w:space="0" w:color="auto"/>
      </w:divBdr>
    </w:div>
    <w:div w:id="634795381">
      <w:bodyDiv w:val="1"/>
      <w:marLeft w:val="0"/>
      <w:marRight w:val="0"/>
      <w:marTop w:val="0"/>
      <w:marBottom w:val="0"/>
      <w:divBdr>
        <w:top w:val="none" w:sz="0" w:space="0" w:color="auto"/>
        <w:left w:val="none" w:sz="0" w:space="0" w:color="auto"/>
        <w:bottom w:val="none" w:sz="0" w:space="0" w:color="auto"/>
        <w:right w:val="none" w:sz="0" w:space="0" w:color="auto"/>
      </w:divBdr>
    </w:div>
    <w:div w:id="635255782">
      <w:bodyDiv w:val="1"/>
      <w:marLeft w:val="0"/>
      <w:marRight w:val="0"/>
      <w:marTop w:val="0"/>
      <w:marBottom w:val="0"/>
      <w:divBdr>
        <w:top w:val="none" w:sz="0" w:space="0" w:color="auto"/>
        <w:left w:val="none" w:sz="0" w:space="0" w:color="auto"/>
        <w:bottom w:val="none" w:sz="0" w:space="0" w:color="auto"/>
        <w:right w:val="none" w:sz="0" w:space="0" w:color="auto"/>
      </w:divBdr>
    </w:div>
    <w:div w:id="635259134">
      <w:bodyDiv w:val="1"/>
      <w:marLeft w:val="0"/>
      <w:marRight w:val="0"/>
      <w:marTop w:val="0"/>
      <w:marBottom w:val="0"/>
      <w:divBdr>
        <w:top w:val="none" w:sz="0" w:space="0" w:color="auto"/>
        <w:left w:val="none" w:sz="0" w:space="0" w:color="auto"/>
        <w:bottom w:val="none" w:sz="0" w:space="0" w:color="auto"/>
        <w:right w:val="none" w:sz="0" w:space="0" w:color="auto"/>
      </w:divBdr>
    </w:div>
    <w:div w:id="635767479">
      <w:bodyDiv w:val="1"/>
      <w:marLeft w:val="0"/>
      <w:marRight w:val="0"/>
      <w:marTop w:val="0"/>
      <w:marBottom w:val="0"/>
      <w:divBdr>
        <w:top w:val="none" w:sz="0" w:space="0" w:color="auto"/>
        <w:left w:val="none" w:sz="0" w:space="0" w:color="auto"/>
        <w:bottom w:val="none" w:sz="0" w:space="0" w:color="auto"/>
        <w:right w:val="none" w:sz="0" w:space="0" w:color="auto"/>
      </w:divBdr>
    </w:div>
    <w:div w:id="636112319">
      <w:bodyDiv w:val="1"/>
      <w:marLeft w:val="0"/>
      <w:marRight w:val="0"/>
      <w:marTop w:val="0"/>
      <w:marBottom w:val="0"/>
      <w:divBdr>
        <w:top w:val="none" w:sz="0" w:space="0" w:color="auto"/>
        <w:left w:val="none" w:sz="0" w:space="0" w:color="auto"/>
        <w:bottom w:val="none" w:sz="0" w:space="0" w:color="auto"/>
        <w:right w:val="none" w:sz="0" w:space="0" w:color="auto"/>
      </w:divBdr>
    </w:div>
    <w:div w:id="636304654">
      <w:bodyDiv w:val="1"/>
      <w:marLeft w:val="0"/>
      <w:marRight w:val="0"/>
      <w:marTop w:val="0"/>
      <w:marBottom w:val="0"/>
      <w:divBdr>
        <w:top w:val="none" w:sz="0" w:space="0" w:color="auto"/>
        <w:left w:val="none" w:sz="0" w:space="0" w:color="auto"/>
        <w:bottom w:val="none" w:sz="0" w:space="0" w:color="auto"/>
        <w:right w:val="none" w:sz="0" w:space="0" w:color="auto"/>
      </w:divBdr>
    </w:div>
    <w:div w:id="636495169">
      <w:bodyDiv w:val="1"/>
      <w:marLeft w:val="0"/>
      <w:marRight w:val="0"/>
      <w:marTop w:val="0"/>
      <w:marBottom w:val="0"/>
      <w:divBdr>
        <w:top w:val="none" w:sz="0" w:space="0" w:color="auto"/>
        <w:left w:val="none" w:sz="0" w:space="0" w:color="auto"/>
        <w:bottom w:val="none" w:sz="0" w:space="0" w:color="auto"/>
        <w:right w:val="none" w:sz="0" w:space="0" w:color="auto"/>
      </w:divBdr>
    </w:div>
    <w:div w:id="636766907">
      <w:bodyDiv w:val="1"/>
      <w:marLeft w:val="0"/>
      <w:marRight w:val="0"/>
      <w:marTop w:val="0"/>
      <w:marBottom w:val="0"/>
      <w:divBdr>
        <w:top w:val="none" w:sz="0" w:space="0" w:color="auto"/>
        <w:left w:val="none" w:sz="0" w:space="0" w:color="auto"/>
        <w:bottom w:val="none" w:sz="0" w:space="0" w:color="auto"/>
        <w:right w:val="none" w:sz="0" w:space="0" w:color="auto"/>
      </w:divBdr>
      <w:divsChild>
        <w:div w:id="13389993">
          <w:marLeft w:val="480"/>
          <w:marRight w:val="0"/>
          <w:marTop w:val="0"/>
          <w:marBottom w:val="0"/>
          <w:divBdr>
            <w:top w:val="none" w:sz="0" w:space="0" w:color="auto"/>
            <w:left w:val="none" w:sz="0" w:space="0" w:color="auto"/>
            <w:bottom w:val="none" w:sz="0" w:space="0" w:color="auto"/>
            <w:right w:val="none" w:sz="0" w:space="0" w:color="auto"/>
          </w:divBdr>
        </w:div>
        <w:div w:id="14230162">
          <w:marLeft w:val="480"/>
          <w:marRight w:val="0"/>
          <w:marTop w:val="0"/>
          <w:marBottom w:val="0"/>
          <w:divBdr>
            <w:top w:val="none" w:sz="0" w:space="0" w:color="auto"/>
            <w:left w:val="none" w:sz="0" w:space="0" w:color="auto"/>
            <w:bottom w:val="none" w:sz="0" w:space="0" w:color="auto"/>
            <w:right w:val="none" w:sz="0" w:space="0" w:color="auto"/>
          </w:divBdr>
        </w:div>
        <w:div w:id="66920819">
          <w:marLeft w:val="480"/>
          <w:marRight w:val="0"/>
          <w:marTop w:val="0"/>
          <w:marBottom w:val="0"/>
          <w:divBdr>
            <w:top w:val="none" w:sz="0" w:space="0" w:color="auto"/>
            <w:left w:val="none" w:sz="0" w:space="0" w:color="auto"/>
            <w:bottom w:val="none" w:sz="0" w:space="0" w:color="auto"/>
            <w:right w:val="none" w:sz="0" w:space="0" w:color="auto"/>
          </w:divBdr>
        </w:div>
        <w:div w:id="82458181">
          <w:marLeft w:val="480"/>
          <w:marRight w:val="0"/>
          <w:marTop w:val="0"/>
          <w:marBottom w:val="0"/>
          <w:divBdr>
            <w:top w:val="none" w:sz="0" w:space="0" w:color="auto"/>
            <w:left w:val="none" w:sz="0" w:space="0" w:color="auto"/>
            <w:bottom w:val="none" w:sz="0" w:space="0" w:color="auto"/>
            <w:right w:val="none" w:sz="0" w:space="0" w:color="auto"/>
          </w:divBdr>
        </w:div>
        <w:div w:id="133648145">
          <w:marLeft w:val="480"/>
          <w:marRight w:val="0"/>
          <w:marTop w:val="0"/>
          <w:marBottom w:val="0"/>
          <w:divBdr>
            <w:top w:val="none" w:sz="0" w:space="0" w:color="auto"/>
            <w:left w:val="none" w:sz="0" w:space="0" w:color="auto"/>
            <w:bottom w:val="none" w:sz="0" w:space="0" w:color="auto"/>
            <w:right w:val="none" w:sz="0" w:space="0" w:color="auto"/>
          </w:divBdr>
        </w:div>
        <w:div w:id="196479323">
          <w:marLeft w:val="480"/>
          <w:marRight w:val="0"/>
          <w:marTop w:val="0"/>
          <w:marBottom w:val="0"/>
          <w:divBdr>
            <w:top w:val="none" w:sz="0" w:space="0" w:color="auto"/>
            <w:left w:val="none" w:sz="0" w:space="0" w:color="auto"/>
            <w:bottom w:val="none" w:sz="0" w:space="0" w:color="auto"/>
            <w:right w:val="none" w:sz="0" w:space="0" w:color="auto"/>
          </w:divBdr>
        </w:div>
        <w:div w:id="431630542">
          <w:marLeft w:val="480"/>
          <w:marRight w:val="0"/>
          <w:marTop w:val="0"/>
          <w:marBottom w:val="0"/>
          <w:divBdr>
            <w:top w:val="none" w:sz="0" w:space="0" w:color="auto"/>
            <w:left w:val="none" w:sz="0" w:space="0" w:color="auto"/>
            <w:bottom w:val="none" w:sz="0" w:space="0" w:color="auto"/>
            <w:right w:val="none" w:sz="0" w:space="0" w:color="auto"/>
          </w:divBdr>
        </w:div>
        <w:div w:id="443767681">
          <w:marLeft w:val="480"/>
          <w:marRight w:val="0"/>
          <w:marTop w:val="0"/>
          <w:marBottom w:val="0"/>
          <w:divBdr>
            <w:top w:val="none" w:sz="0" w:space="0" w:color="auto"/>
            <w:left w:val="none" w:sz="0" w:space="0" w:color="auto"/>
            <w:bottom w:val="none" w:sz="0" w:space="0" w:color="auto"/>
            <w:right w:val="none" w:sz="0" w:space="0" w:color="auto"/>
          </w:divBdr>
        </w:div>
        <w:div w:id="448206430">
          <w:marLeft w:val="480"/>
          <w:marRight w:val="0"/>
          <w:marTop w:val="0"/>
          <w:marBottom w:val="0"/>
          <w:divBdr>
            <w:top w:val="none" w:sz="0" w:space="0" w:color="auto"/>
            <w:left w:val="none" w:sz="0" w:space="0" w:color="auto"/>
            <w:bottom w:val="none" w:sz="0" w:space="0" w:color="auto"/>
            <w:right w:val="none" w:sz="0" w:space="0" w:color="auto"/>
          </w:divBdr>
        </w:div>
        <w:div w:id="546644300">
          <w:marLeft w:val="480"/>
          <w:marRight w:val="0"/>
          <w:marTop w:val="0"/>
          <w:marBottom w:val="0"/>
          <w:divBdr>
            <w:top w:val="none" w:sz="0" w:space="0" w:color="auto"/>
            <w:left w:val="none" w:sz="0" w:space="0" w:color="auto"/>
            <w:bottom w:val="none" w:sz="0" w:space="0" w:color="auto"/>
            <w:right w:val="none" w:sz="0" w:space="0" w:color="auto"/>
          </w:divBdr>
        </w:div>
        <w:div w:id="601307263">
          <w:marLeft w:val="480"/>
          <w:marRight w:val="0"/>
          <w:marTop w:val="0"/>
          <w:marBottom w:val="0"/>
          <w:divBdr>
            <w:top w:val="none" w:sz="0" w:space="0" w:color="auto"/>
            <w:left w:val="none" w:sz="0" w:space="0" w:color="auto"/>
            <w:bottom w:val="none" w:sz="0" w:space="0" w:color="auto"/>
            <w:right w:val="none" w:sz="0" w:space="0" w:color="auto"/>
          </w:divBdr>
        </w:div>
        <w:div w:id="675183686">
          <w:marLeft w:val="480"/>
          <w:marRight w:val="0"/>
          <w:marTop w:val="0"/>
          <w:marBottom w:val="0"/>
          <w:divBdr>
            <w:top w:val="none" w:sz="0" w:space="0" w:color="auto"/>
            <w:left w:val="none" w:sz="0" w:space="0" w:color="auto"/>
            <w:bottom w:val="none" w:sz="0" w:space="0" w:color="auto"/>
            <w:right w:val="none" w:sz="0" w:space="0" w:color="auto"/>
          </w:divBdr>
        </w:div>
        <w:div w:id="938829376">
          <w:marLeft w:val="480"/>
          <w:marRight w:val="0"/>
          <w:marTop w:val="0"/>
          <w:marBottom w:val="0"/>
          <w:divBdr>
            <w:top w:val="none" w:sz="0" w:space="0" w:color="auto"/>
            <w:left w:val="none" w:sz="0" w:space="0" w:color="auto"/>
            <w:bottom w:val="none" w:sz="0" w:space="0" w:color="auto"/>
            <w:right w:val="none" w:sz="0" w:space="0" w:color="auto"/>
          </w:divBdr>
        </w:div>
        <w:div w:id="977344816">
          <w:marLeft w:val="480"/>
          <w:marRight w:val="0"/>
          <w:marTop w:val="0"/>
          <w:marBottom w:val="0"/>
          <w:divBdr>
            <w:top w:val="none" w:sz="0" w:space="0" w:color="auto"/>
            <w:left w:val="none" w:sz="0" w:space="0" w:color="auto"/>
            <w:bottom w:val="none" w:sz="0" w:space="0" w:color="auto"/>
            <w:right w:val="none" w:sz="0" w:space="0" w:color="auto"/>
          </w:divBdr>
        </w:div>
        <w:div w:id="1079209814">
          <w:marLeft w:val="480"/>
          <w:marRight w:val="0"/>
          <w:marTop w:val="0"/>
          <w:marBottom w:val="0"/>
          <w:divBdr>
            <w:top w:val="none" w:sz="0" w:space="0" w:color="auto"/>
            <w:left w:val="none" w:sz="0" w:space="0" w:color="auto"/>
            <w:bottom w:val="none" w:sz="0" w:space="0" w:color="auto"/>
            <w:right w:val="none" w:sz="0" w:space="0" w:color="auto"/>
          </w:divBdr>
        </w:div>
        <w:div w:id="1219853740">
          <w:marLeft w:val="480"/>
          <w:marRight w:val="0"/>
          <w:marTop w:val="0"/>
          <w:marBottom w:val="0"/>
          <w:divBdr>
            <w:top w:val="none" w:sz="0" w:space="0" w:color="auto"/>
            <w:left w:val="none" w:sz="0" w:space="0" w:color="auto"/>
            <w:bottom w:val="none" w:sz="0" w:space="0" w:color="auto"/>
            <w:right w:val="none" w:sz="0" w:space="0" w:color="auto"/>
          </w:divBdr>
        </w:div>
        <w:div w:id="1263025094">
          <w:marLeft w:val="480"/>
          <w:marRight w:val="0"/>
          <w:marTop w:val="0"/>
          <w:marBottom w:val="0"/>
          <w:divBdr>
            <w:top w:val="none" w:sz="0" w:space="0" w:color="auto"/>
            <w:left w:val="none" w:sz="0" w:space="0" w:color="auto"/>
            <w:bottom w:val="none" w:sz="0" w:space="0" w:color="auto"/>
            <w:right w:val="none" w:sz="0" w:space="0" w:color="auto"/>
          </w:divBdr>
        </w:div>
        <w:div w:id="1389258202">
          <w:marLeft w:val="480"/>
          <w:marRight w:val="0"/>
          <w:marTop w:val="0"/>
          <w:marBottom w:val="0"/>
          <w:divBdr>
            <w:top w:val="none" w:sz="0" w:space="0" w:color="auto"/>
            <w:left w:val="none" w:sz="0" w:space="0" w:color="auto"/>
            <w:bottom w:val="none" w:sz="0" w:space="0" w:color="auto"/>
            <w:right w:val="none" w:sz="0" w:space="0" w:color="auto"/>
          </w:divBdr>
        </w:div>
        <w:div w:id="1441530676">
          <w:marLeft w:val="480"/>
          <w:marRight w:val="0"/>
          <w:marTop w:val="0"/>
          <w:marBottom w:val="0"/>
          <w:divBdr>
            <w:top w:val="none" w:sz="0" w:space="0" w:color="auto"/>
            <w:left w:val="none" w:sz="0" w:space="0" w:color="auto"/>
            <w:bottom w:val="none" w:sz="0" w:space="0" w:color="auto"/>
            <w:right w:val="none" w:sz="0" w:space="0" w:color="auto"/>
          </w:divBdr>
        </w:div>
        <w:div w:id="1528717596">
          <w:marLeft w:val="480"/>
          <w:marRight w:val="0"/>
          <w:marTop w:val="0"/>
          <w:marBottom w:val="0"/>
          <w:divBdr>
            <w:top w:val="none" w:sz="0" w:space="0" w:color="auto"/>
            <w:left w:val="none" w:sz="0" w:space="0" w:color="auto"/>
            <w:bottom w:val="none" w:sz="0" w:space="0" w:color="auto"/>
            <w:right w:val="none" w:sz="0" w:space="0" w:color="auto"/>
          </w:divBdr>
        </w:div>
        <w:div w:id="1578054669">
          <w:marLeft w:val="480"/>
          <w:marRight w:val="0"/>
          <w:marTop w:val="0"/>
          <w:marBottom w:val="0"/>
          <w:divBdr>
            <w:top w:val="none" w:sz="0" w:space="0" w:color="auto"/>
            <w:left w:val="none" w:sz="0" w:space="0" w:color="auto"/>
            <w:bottom w:val="none" w:sz="0" w:space="0" w:color="auto"/>
            <w:right w:val="none" w:sz="0" w:space="0" w:color="auto"/>
          </w:divBdr>
        </w:div>
        <w:div w:id="1601717202">
          <w:marLeft w:val="480"/>
          <w:marRight w:val="0"/>
          <w:marTop w:val="0"/>
          <w:marBottom w:val="0"/>
          <w:divBdr>
            <w:top w:val="none" w:sz="0" w:space="0" w:color="auto"/>
            <w:left w:val="none" w:sz="0" w:space="0" w:color="auto"/>
            <w:bottom w:val="none" w:sz="0" w:space="0" w:color="auto"/>
            <w:right w:val="none" w:sz="0" w:space="0" w:color="auto"/>
          </w:divBdr>
        </w:div>
        <w:div w:id="1629045846">
          <w:marLeft w:val="480"/>
          <w:marRight w:val="0"/>
          <w:marTop w:val="0"/>
          <w:marBottom w:val="0"/>
          <w:divBdr>
            <w:top w:val="none" w:sz="0" w:space="0" w:color="auto"/>
            <w:left w:val="none" w:sz="0" w:space="0" w:color="auto"/>
            <w:bottom w:val="none" w:sz="0" w:space="0" w:color="auto"/>
            <w:right w:val="none" w:sz="0" w:space="0" w:color="auto"/>
          </w:divBdr>
        </w:div>
        <w:div w:id="1640644209">
          <w:marLeft w:val="480"/>
          <w:marRight w:val="0"/>
          <w:marTop w:val="0"/>
          <w:marBottom w:val="0"/>
          <w:divBdr>
            <w:top w:val="none" w:sz="0" w:space="0" w:color="auto"/>
            <w:left w:val="none" w:sz="0" w:space="0" w:color="auto"/>
            <w:bottom w:val="none" w:sz="0" w:space="0" w:color="auto"/>
            <w:right w:val="none" w:sz="0" w:space="0" w:color="auto"/>
          </w:divBdr>
        </w:div>
        <w:div w:id="1793749801">
          <w:marLeft w:val="480"/>
          <w:marRight w:val="0"/>
          <w:marTop w:val="0"/>
          <w:marBottom w:val="0"/>
          <w:divBdr>
            <w:top w:val="none" w:sz="0" w:space="0" w:color="auto"/>
            <w:left w:val="none" w:sz="0" w:space="0" w:color="auto"/>
            <w:bottom w:val="none" w:sz="0" w:space="0" w:color="auto"/>
            <w:right w:val="none" w:sz="0" w:space="0" w:color="auto"/>
          </w:divBdr>
        </w:div>
        <w:div w:id="1993170857">
          <w:marLeft w:val="480"/>
          <w:marRight w:val="0"/>
          <w:marTop w:val="0"/>
          <w:marBottom w:val="0"/>
          <w:divBdr>
            <w:top w:val="none" w:sz="0" w:space="0" w:color="auto"/>
            <w:left w:val="none" w:sz="0" w:space="0" w:color="auto"/>
            <w:bottom w:val="none" w:sz="0" w:space="0" w:color="auto"/>
            <w:right w:val="none" w:sz="0" w:space="0" w:color="auto"/>
          </w:divBdr>
        </w:div>
        <w:div w:id="2034961389">
          <w:marLeft w:val="480"/>
          <w:marRight w:val="0"/>
          <w:marTop w:val="0"/>
          <w:marBottom w:val="0"/>
          <w:divBdr>
            <w:top w:val="none" w:sz="0" w:space="0" w:color="auto"/>
            <w:left w:val="none" w:sz="0" w:space="0" w:color="auto"/>
            <w:bottom w:val="none" w:sz="0" w:space="0" w:color="auto"/>
            <w:right w:val="none" w:sz="0" w:space="0" w:color="auto"/>
          </w:divBdr>
        </w:div>
        <w:div w:id="2036037784">
          <w:marLeft w:val="480"/>
          <w:marRight w:val="0"/>
          <w:marTop w:val="0"/>
          <w:marBottom w:val="0"/>
          <w:divBdr>
            <w:top w:val="none" w:sz="0" w:space="0" w:color="auto"/>
            <w:left w:val="none" w:sz="0" w:space="0" w:color="auto"/>
            <w:bottom w:val="none" w:sz="0" w:space="0" w:color="auto"/>
            <w:right w:val="none" w:sz="0" w:space="0" w:color="auto"/>
          </w:divBdr>
        </w:div>
        <w:div w:id="2078942494">
          <w:marLeft w:val="480"/>
          <w:marRight w:val="0"/>
          <w:marTop w:val="0"/>
          <w:marBottom w:val="0"/>
          <w:divBdr>
            <w:top w:val="none" w:sz="0" w:space="0" w:color="auto"/>
            <w:left w:val="none" w:sz="0" w:space="0" w:color="auto"/>
            <w:bottom w:val="none" w:sz="0" w:space="0" w:color="auto"/>
            <w:right w:val="none" w:sz="0" w:space="0" w:color="auto"/>
          </w:divBdr>
        </w:div>
        <w:div w:id="2110275930">
          <w:marLeft w:val="480"/>
          <w:marRight w:val="0"/>
          <w:marTop w:val="0"/>
          <w:marBottom w:val="0"/>
          <w:divBdr>
            <w:top w:val="none" w:sz="0" w:space="0" w:color="auto"/>
            <w:left w:val="none" w:sz="0" w:space="0" w:color="auto"/>
            <w:bottom w:val="none" w:sz="0" w:space="0" w:color="auto"/>
            <w:right w:val="none" w:sz="0" w:space="0" w:color="auto"/>
          </w:divBdr>
        </w:div>
      </w:divsChild>
    </w:div>
    <w:div w:id="636881320">
      <w:bodyDiv w:val="1"/>
      <w:marLeft w:val="0"/>
      <w:marRight w:val="0"/>
      <w:marTop w:val="0"/>
      <w:marBottom w:val="0"/>
      <w:divBdr>
        <w:top w:val="none" w:sz="0" w:space="0" w:color="auto"/>
        <w:left w:val="none" w:sz="0" w:space="0" w:color="auto"/>
        <w:bottom w:val="none" w:sz="0" w:space="0" w:color="auto"/>
        <w:right w:val="none" w:sz="0" w:space="0" w:color="auto"/>
      </w:divBdr>
    </w:div>
    <w:div w:id="637419526">
      <w:bodyDiv w:val="1"/>
      <w:marLeft w:val="0"/>
      <w:marRight w:val="0"/>
      <w:marTop w:val="0"/>
      <w:marBottom w:val="0"/>
      <w:divBdr>
        <w:top w:val="none" w:sz="0" w:space="0" w:color="auto"/>
        <w:left w:val="none" w:sz="0" w:space="0" w:color="auto"/>
        <w:bottom w:val="none" w:sz="0" w:space="0" w:color="auto"/>
        <w:right w:val="none" w:sz="0" w:space="0" w:color="auto"/>
      </w:divBdr>
    </w:div>
    <w:div w:id="637684342">
      <w:bodyDiv w:val="1"/>
      <w:marLeft w:val="0"/>
      <w:marRight w:val="0"/>
      <w:marTop w:val="0"/>
      <w:marBottom w:val="0"/>
      <w:divBdr>
        <w:top w:val="none" w:sz="0" w:space="0" w:color="auto"/>
        <w:left w:val="none" w:sz="0" w:space="0" w:color="auto"/>
        <w:bottom w:val="none" w:sz="0" w:space="0" w:color="auto"/>
        <w:right w:val="none" w:sz="0" w:space="0" w:color="auto"/>
      </w:divBdr>
    </w:div>
    <w:div w:id="637691634">
      <w:bodyDiv w:val="1"/>
      <w:marLeft w:val="0"/>
      <w:marRight w:val="0"/>
      <w:marTop w:val="0"/>
      <w:marBottom w:val="0"/>
      <w:divBdr>
        <w:top w:val="none" w:sz="0" w:space="0" w:color="auto"/>
        <w:left w:val="none" w:sz="0" w:space="0" w:color="auto"/>
        <w:bottom w:val="none" w:sz="0" w:space="0" w:color="auto"/>
        <w:right w:val="none" w:sz="0" w:space="0" w:color="auto"/>
      </w:divBdr>
    </w:div>
    <w:div w:id="638145925">
      <w:bodyDiv w:val="1"/>
      <w:marLeft w:val="0"/>
      <w:marRight w:val="0"/>
      <w:marTop w:val="0"/>
      <w:marBottom w:val="0"/>
      <w:divBdr>
        <w:top w:val="none" w:sz="0" w:space="0" w:color="auto"/>
        <w:left w:val="none" w:sz="0" w:space="0" w:color="auto"/>
        <w:bottom w:val="none" w:sz="0" w:space="0" w:color="auto"/>
        <w:right w:val="none" w:sz="0" w:space="0" w:color="auto"/>
      </w:divBdr>
    </w:div>
    <w:div w:id="638343861">
      <w:bodyDiv w:val="1"/>
      <w:marLeft w:val="0"/>
      <w:marRight w:val="0"/>
      <w:marTop w:val="0"/>
      <w:marBottom w:val="0"/>
      <w:divBdr>
        <w:top w:val="none" w:sz="0" w:space="0" w:color="auto"/>
        <w:left w:val="none" w:sz="0" w:space="0" w:color="auto"/>
        <w:bottom w:val="none" w:sz="0" w:space="0" w:color="auto"/>
        <w:right w:val="none" w:sz="0" w:space="0" w:color="auto"/>
      </w:divBdr>
    </w:div>
    <w:div w:id="638536126">
      <w:bodyDiv w:val="1"/>
      <w:marLeft w:val="0"/>
      <w:marRight w:val="0"/>
      <w:marTop w:val="0"/>
      <w:marBottom w:val="0"/>
      <w:divBdr>
        <w:top w:val="none" w:sz="0" w:space="0" w:color="auto"/>
        <w:left w:val="none" w:sz="0" w:space="0" w:color="auto"/>
        <w:bottom w:val="none" w:sz="0" w:space="0" w:color="auto"/>
        <w:right w:val="none" w:sz="0" w:space="0" w:color="auto"/>
      </w:divBdr>
    </w:div>
    <w:div w:id="638849318">
      <w:bodyDiv w:val="1"/>
      <w:marLeft w:val="0"/>
      <w:marRight w:val="0"/>
      <w:marTop w:val="0"/>
      <w:marBottom w:val="0"/>
      <w:divBdr>
        <w:top w:val="none" w:sz="0" w:space="0" w:color="auto"/>
        <w:left w:val="none" w:sz="0" w:space="0" w:color="auto"/>
        <w:bottom w:val="none" w:sz="0" w:space="0" w:color="auto"/>
        <w:right w:val="none" w:sz="0" w:space="0" w:color="auto"/>
      </w:divBdr>
    </w:div>
    <w:div w:id="639068509">
      <w:bodyDiv w:val="1"/>
      <w:marLeft w:val="0"/>
      <w:marRight w:val="0"/>
      <w:marTop w:val="0"/>
      <w:marBottom w:val="0"/>
      <w:divBdr>
        <w:top w:val="none" w:sz="0" w:space="0" w:color="auto"/>
        <w:left w:val="none" w:sz="0" w:space="0" w:color="auto"/>
        <w:bottom w:val="none" w:sz="0" w:space="0" w:color="auto"/>
        <w:right w:val="none" w:sz="0" w:space="0" w:color="auto"/>
      </w:divBdr>
    </w:div>
    <w:div w:id="639268152">
      <w:bodyDiv w:val="1"/>
      <w:marLeft w:val="0"/>
      <w:marRight w:val="0"/>
      <w:marTop w:val="0"/>
      <w:marBottom w:val="0"/>
      <w:divBdr>
        <w:top w:val="none" w:sz="0" w:space="0" w:color="auto"/>
        <w:left w:val="none" w:sz="0" w:space="0" w:color="auto"/>
        <w:bottom w:val="none" w:sz="0" w:space="0" w:color="auto"/>
        <w:right w:val="none" w:sz="0" w:space="0" w:color="auto"/>
      </w:divBdr>
    </w:div>
    <w:div w:id="639572690">
      <w:bodyDiv w:val="1"/>
      <w:marLeft w:val="0"/>
      <w:marRight w:val="0"/>
      <w:marTop w:val="0"/>
      <w:marBottom w:val="0"/>
      <w:divBdr>
        <w:top w:val="none" w:sz="0" w:space="0" w:color="auto"/>
        <w:left w:val="none" w:sz="0" w:space="0" w:color="auto"/>
        <w:bottom w:val="none" w:sz="0" w:space="0" w:color="auto"/>
        <w:right w:val="none" w:sz="0" w:space="0" w:color="auto"/>
      </w:divBdr>
    </w:div>
    <w:div w:id="639572832">
      <w:bodyDiv w:val="1"/>
      <w:marLeft w:val="0"/>
      <w:marRight w:val="0"/>
      <w:marTop w:val="0"/>
      <w:marBottom w:val="0"/>
      <w:divBdr>
        <w:top w:val="none" w:sz="0" w:space="0" w:color="auto"/>
        <w:left w:val="none" w:sz="0" w:space="0" w:color="auto"/>
        <w:bottom w:val="none" w:sz="0" w:space="0" w:color="auto"/>
        <w:right w:val="none" w:sz="0" w:space="0" w:color="auto"/>
      </w:divBdr>
    </w:div>
    <w:div w:id="639960508">
      <w:bodyDiv w:val="1"/>
      <w:marLeft w:val="0"/>
      <w:marRight w:val="0"/>
      <w:marTop w:val="0"/>
      <w:marBottom w:val="0"/>
      <w:divBdr>
        <w:top w:val="none" w:sz="0" w:space="0" w:color="auto"/>
        <w:left w:val="none" w:sz="0" w:space="0" w:color="auto"/>
        <w:bottom w:val="none" w:sz="0" w:space="0" w:color="auto"/>
        <w:right w:val="none" w:sz="0" w:space="0" w:color="auto"/>
      </w:divBdr>
    </w:div>
    <w:div w:id="640310524">
      <w:bodyDiv w:val="1"/>
      <w:marLeft w:val="0"/>
      <w:marRight w:val="0"/>
      <w:marTop w:val="0"/>
      <w:marBottom w:val="0"/>
      <w:divBdr>
        <w:top w:val="none" w:sz="0" w:space="0" w:color="auto"/>
        <w:left w:val="none" w:sz="0" w:space="0" w:color="auto"/>
        <w:bottom w:val="none" w:sz="0" w:space="0" w:color="auto"/>
        <w:right w:val="none" w:sz="0" w:space="0" w:color="auto"/>
      </w:divBdr>
    </w:div>
    <w:div w:id="641233190">
      <w:bodyDiv w:val="1"/>
      <w:marLeft w:val="0"/>
      <w:marRight w:val="0"/>
      <w:marTop w:val="0"/>
      <w:marBottom w:val="0"/>
      <w:divBdr>
        <w:top w:val="none" w:sz="0" w:space="0" w:color="auto"/>
        <w:left w:val="none" w:sz="0" w:space="0" w:color="auto"/>
        <w:bottom w:val="none" w:sz="0" w:space="0" w:color="auto"/>
        <w:right w:val="none" w:sz="0" w:space="0" w:color="auto"/>
      </w:divBdr>
    </w:div>
    <w:div w:id="641234795">
      <w:bodyDiv w:val="1"/>
      <w:marLeft w:val="0"/>
      <w:marRight w:val="0"/>
      <w:marTop w:val="0"/>
      <w:marBottom w:val="0"/>
      <w:divBdr>
        <w:top w:val="none" w:sz="0" w:space="0" w:color="auto"/>
        <w:left w:val="none" w:sz="0" w:space="0" w:color="auto"/>
        <w:bottom w:val="none" w:sz="0" w:space="0" w:color="auto"/>
        <w:right w:val="none" w:sz="0" w:space="0" w:color="auto"/>
      </w:divBdr>
    </w:div>
    <w:div w:id="642465750">
      <w:bodyDiv w:val="1"/>
      <w:marLeft w:val="0"/>
      <w:marRight w:val="0"/>
      <w:marTop w:val="0"/>
      <w:marBottom w:val="0"/>
      <w:divBdr>
        <w:top w:val="none" w:sz="0" w:space="0" w:color="auto"/>
        <w:left w:val="none" w:sz="0" w:space="0" w:color="auto"/>
        <w:bottom w:val="none" w:sz="0" w:space="0" w:color="auto"/>
        <w:right w:val="none" w:sz="0" w:space="0" w:color="auto"/>
      </w:divBdr>
    </w:div>
    <w:div w:id="643199743">
      <w:bodyDiv w:val="1"/>
      <w:marLeft w:val="0"/>
      <w:marRight w:val="0"/>
      <w:marTop w:val="0"/>
      <w:marBottom w:val="0"/>
      <w:divBdr>
        <w:top w:val="none" w:sz="0" w:space="0" w:color="auto"/>
        <w:left w:val="none" w:sz="0" w:space="0" w:color="auto"/>
        <w:bottom w:val="none" w:sz="0" w:space="0" w:color="auto"/>
        <w:right w:val="none" w:sz="0" w:space="0" w:color="auto"/>
      </w:divBdr>
    </w:div>
    <w:div w:id="644508078">
      <w:bodyDiv w:val="1"/>
      <w:marLeft w:val="0"/>
      <w:marRight w:val="0"/>
      <w:marTop w:val="0"/>
      <w:marBottom w:val="0"/>
      <w:divBdr>
        <w:top w:val="none" w:sz="0" w:space="0" w:color="auto"/>
        <w:left w:val="none" w:sz="0" w:space="0" w:color="auto"/>
        <w:bottom w:val="none" w:sz="0" w:space="0" w:color="auto"/>
        <w:right w:val="none" w:sz="0" w:space="0" w:color="auto"/>
      </w:divBdr>
    </w:div>
    <w:div w:id="644775538">
      <w:bodyDiv w:val="1"/>
      <w:marLeft w:val="0"/>
      <w:marRight w:val="0"/>
      <w:marTop w:val="0"/>
      <w:marBottom w:val="0"/>
      <w:divBdr>
        <w:top w:val="none" w:sz="0" w:space="0" w:color="auto"/>
        <w:left w:val="none" w:sz="0" w:space="0" w:color="auto"/>
        <w:bottom w:val="none" w:sz="0" w:space="0" w:color="auto"/>
        <w:right w:val="none" w:sz="0" w:space="0" w:color="auto"/>
      </w:divBdr>
    </w:div>
    <w:div w:id="645010881">
      <w:bodyDiv w:val="1"/>
      <w:marLeft w:val="0"/>
      <w:marRight w:val="0"/>
      <w:marTop w:val="0"/>
      <w:marBottom w:val="0"/>
      <w:divBdr>
        <w:top w:val="none" w:sz="0" w:space="0" w:color="auto"/>
        <w:left w:val="none" w:sz="0" w:space="0" w:color="auto"/>
        <w:bottom w:val="none" w:sz="0" w:space="0" w:color="auto"/>
        <w:right w:val="none" w:sz="0" w:space="0" w:color="auto"/>
      </w:divBdr>
    </w:div>
    <w:div w:id="645202756">
      <w:bodyDiv w:val="1"/>
      <w:marLeft w:val="0"/>
      <w:marRight w:val="0"/>
      <w:marTop w:val="0"/>
      <w:marBottom w:val="0"/>
      <w:divBdr>
        <w:top w:val="none" w:sz="0" w:space="0" w:color="auto"/>
        <w:left w:val="none" w:sz="0" w:space="0" w:color="auto"/>
        <w:bottom w:val="none" w:sz="0" w:space="0" w:color="auto"/>
        <w:right w:val="none" w:sz="0" w:space="0" w:color="auto"/>
      </w:divBdr>
    </w:div>
    <w:div w:id="645206158">
      <w:bodyDiv w:val="1"/>
      <w:marLeft w:val="0"/>
      <w:marRight w:val="0"/>
      <w:marTop w:val="0"/>
      <w:marBottom w:val="0"/>
      <w:divBdr>
        <w:top w:val="none" w:sz="0" w:space="0" w:color="auto"/>
        <w:left w:val="none" w:sz="0" w:space="0" w:color="auto"/>
        <w:bottom w:val="none" w:sz="0" w:space="0" w:color="auto"/>
        <w:right w:val="none" w:sz="0" w:space="0" w:color="auto"/>
      </w:divBdr>
    </w:div>
    <w:div w:id="646206505">
      <w:bodyDiv w:val="1"/>
      <w:marLeft w:val="0"/>
      <w:marRight w:val="0"/>
      <w:marTop w:val="0"/>
      <w:marBottom w:val="0"/>
      <w:divBdr>
        <w:top w:val="none" w:sz="0" w:space="0" w:color="auto"/>
        <w:left w:val="none" w:sz="0" w:space="0" w:color="auto"/>
        <w:bottom w:val="none" w:sz="0" w:space="0" w:color="auto"/>
        <w:right w:val="none" w:sz="0" w:space="0" w:color="auto"/>
      </w:divBdr>
    </w:div>
    <w:div w:id="647049066">
      <w:bodyDiv w:val="1"/>
      <w:marLeft w:val="0"/>
      <w:marRight w:val="0"/>
      <w:marTop w:val="0"/>
      <w:marBottom w:val="0"/>
      <w:divBdr>
        <w:top w:val="none" w:sz="0" w:space="0" w:color="auto"/>
        <w:left w:val="none" w:sz="0" w:space="0" w:color="auto"/>
        <w:bottom w:val="none" w:sz="0" w:space="0" w:color="auto"/>
        <w:right w:val="none" w:sz="0" w:space="0" w:color="auto"/>
      </w:divBdr>
    </w:div>
    <w:div w:id="647590309">
      <w:bodyDiv w:val="1"/>
      <w:marLeft w:val="0"/>
      <w:marRight w:val="0"/>
      <w:marTop w:val="0"/>
      <w:marBottom w:val="0"/>
      <w:divBdr>
        <w:top w:val="none" w:sz="0" w:space="0" w:color="auto"/>
        <w:left w:val="none" w:sz="0" w:space="0" w:color="auto"/>
        <w:bottom w:val="none" w:sz="0" w:space="0" w:color="auto"/>
        <w:right w:val="none" w:sz="0" w:space="0" w:color="auto"/>
      </w:divBdr>
    </w:div>
    <w:div w:id="648022002">
      <w:bodyDiv w:val="1"/>
      <w:marLeft w:val="0"/>
      <w:marRight w:val="0"/>
      <w:marTop w:val="0"/>
      <w:marBottom w:val="0"/>
      <w:divBdr>
        <w:top w:val="none" w:sz="0" w:space="0" w:color="auto"/>
        <w:left w:val="none" w:sz="0" w:space="0" w:color="auto"/>
        <w:bottom w:val="none" w:sz="0" w:space="0" w:color="auto"/>
        <w:right w:val="none" w:sz="0" w:space="0" w:color="auto"/>
      </w:divBdr>
    </w:div>
    <w:div w:id="648286797">
      <w:bodyDiv w:val="1"/>
      <w:marLeft w:val="0"/>
      <w:marRight w:val="0"/>
      <w:marTop w:val="0"/>
      <w:marBottom w:val="0"/>
      <w:divBdr>
        <w:top w:val="none" w:sz="0" w:space="0" w:color="auto"/>
        <w:left w:val="none" w:sz="0" w:space="0" w:color="auto"/>
        <w:bottom w:val="none" w:sz="0" w:space="0" w:color="auto"/>
        <w:right w:val="none" w:sz="0" w:space="0" w:color="auto"/>
      </w:divBdr>
    </w:div>
    <w:div w:id="649480518">
      <w:bodyDiv w:val="1"/>
      <w:marLeft w:val="0"/>
      <w:marRight w:val="0"/>
      <w:marTop w:val="0"/>
      <w:marBottom w:val="0"/>
      <w:divBdr>
        <w:top w:val="none" w:sz="0" w:space="0" w:color="auto"/>
        <w:left w:val="none" w:sz="0" w:space="0" w:color="auto"/>
        <w:bottom w:val="none" w:sz="0" w:space="0" w:color="auto"/>
        <w:right w:val="none" w:sz="0" w:space="0" w:color="auto"/>
      </w:divBdr>
    </w:div>
    <w:div w:id="649600313">
      <w:bodyDiv w:val="1"/>
      <w:marLeft w:val="0"/>
      <w:marRight w:val="0"/>
      <w:marTop w:val="0"/>
      <w:marBottom w:val="0"/>
      <w:divBdr>
        <w:top w:val="none" w:sz="0" w:space="0" w:color="auto"/>
        <w:left w:val="none" w:sz="0" w:space="0" w:color="auto"/>
        <w:bottom w:val="none" w:sz="0" w:space="0" w:color="auto"/>
        <w:right w:val="none" w:sz="0" w:space="0" w:color="auto"/>
      </w:divBdr>
    </w:div>
    <w:div w:id="649747358">
      <w:bodyDiv w:val="1"/>
      <w:marLeft w:val="0"/>
      <w:marRight w:val="0"/>
      <w:marTop w:val="0"/>
      <w:marBottom w:val="0"/>
      <w:divBdr>
        <w:top w:val="none" w:sz="0" w:space="0" w:color="auto"/>
        <w:left w:val="none" w:sz="0" w:space="0" w:color="auto"/>
        <w:bottom w:val="none" w:sz="0" w:space="0" w:color="auto"/>
        <w:right w:val="none" w:sz="0" w:space="0" w:color="auto"/>
      </w:divBdr>
    </w:div>
    <w:div w:id="650444934">
      <w:bodyDiv w:val="1"/>
      <w:marLeft w:val="0"/>
      <w:marRight w:val="0"/>
      <w:marTop w:val="0"/>
      <w:marBottom w:val="0"/>
      <w:divBdr>
        <w:top w:val="none" w:sz="0" w:space="0" w:color="auto"/>
        <w:left w:val="none" w:sz="0" w:space="0" w:color="auto"/>
        <w:bottom w:val="none" w:sz="0" w:space="0" w:color="auto"/>
        <w:right w:val="none" w:sz="0" w:space="0" w:color="auto"/>
      </w:divBdr>
    </w:div>
    <w:div w:id="650794824">
      <w:bodyDiv w:val="1"/>
      <w:marLeft w:val="0"/>
      <w:marRight w:val="0"/>
      <w:marTop w:val="0"/>
      <w:marBottom w:val="0"/>
      <w:divBdr>
        <w:top w:val="none" w:sz="0" w:space="0" w:color="auto"/>
        <w:left w:val="none" w:sz="0" w:space="0" w:color="auto"/>
        <w:bottom w:val="none" w:sz="0" w:space="0" w:color="auto"/>
        <w:right w:val="none" w:sz="0" w:space="0" w:color="auto"/>
      </w:divBdr>
    </w:div>
    <w:div w:id="651065190">
      <w:bodyDiv w:val="1"/>
      <w:marLeft w:val="0"/>
      <w:marRight w:val="0"/>
      <w:marTop w:val="0"/>
      <w:marBottom w:val="0"/>
      <w:divBdr>
        <w:top w:val="none" w:sz="0" w:space="0" w:color="auto"/>
        <w:left w:val="none" w:sz="0" w:space="0" w:color="auto"/>
        <w:bottom w:val="none" w:sz="0" w:space="0" w:color="auto"/>
        <w:right w:val="none" w:sz="0" w:space="0" w:color="auto"/>
      </w:divBdr>
    </w:div>
    <w:div w:id="651568593">
      <w:bodyDiv w:val="1"/>
      <w:marLeft w:val="0"/>
      <w:marRight w:val="0"/>
      <w:marTop w:val="0"/>
      <w:marBottom w:val="0"/>
      <w:divBdr>
        <w:top w:val="none" w:sz="0" w:space="0" w:color="auto"/>
        <w:left w:val="none" w:sz="0" w:space="0" w:color="auto"/>
        <w:bottom w:val="none" w:sz="0" w:space="0" w:color="auto"/>
        <w:right w:val="none" w:sz="0" w:space="0" w:color="auto"/>
      </w:divBdr>
    </w:div>
    <w:div w:id="652753627">
      <w:bodyDiv w:val="1"/>
      <w:marLeft w:val="0"/>
      <w:marRight w:val="0"/>
      <w:marTop w:val="0"/>
      <w:marBottom w:val="0"/>
      <w:divBdr>
        <w:top w:val="none" w:sz="0" w:space="0" w:color="auto"/>
        <w:left w:val="none" w:sz="0" w:space="0" w:color="auto"/>
        <w:bottom w:val="none" w:sz="0" w:space="0" w:color="auto"/>
        <w:right w:val="none" w:sz="0" w:space="0" w:color="auto"/>
      </w:divBdr>
    </w:div>
    <w:div w:id="652872852">
      <w:bodyDiv w:val="1"/>
      <w:marLeft w:val="0"/>
      <w:marRight w:val="0"/>
      <w:marTop w:val="0"/>
      <w:marBottom w:val="0"/>
      <w:divBdr>
        <w:top w:val="none" w:sz="0" w:space="0" w:color="auto"/>
        <w:left w:val="none" w:sz="0" w:space="0" w:color="auto"/>
        <w:bottom w:val="none" w:sz="0" w:space="0" w:color="auto"/>
        <w:right w:val="none" w:sz="0" w:space="0" w:color="auto"/>
      </w:divBdr>
    </w:div>
    <w:div w:id="653147460">
      <w:bodyDiv w:val="1"/>
      <w:marLeft w:val="0"/>
      <w:marRight w:val="0"/>
      <w:marTop w:val="0"/>
      <w:marBottom w:val="0"/>
      <w:divBdr>
        <w:top w:val="none" w:sz="0" w:space="0" w:color="auto"/>
        <w:left w:val="none" w:sz="0" w:space="0" w:color="auto"/>
        <w:bottom w:val="none" w:sz="0" w:space="0" w:color="auto"/>
        <w:right w:val="none" w:sz="0" w:space="0" w:color="auto"/>
      </w:divBdr>
    </w:div>
    <w:div w:id="653295426">
      <w:bodyDiv w:val="1"/>
      <w:marLeft w:val="0"/>
      <w:marRight w:val="0"/>
      <w:marTop w:val="0"/>
      <w:marBottom w:val="0"/>
      <w:divBdr>
        <w:top w:val="none" w:sz="0" w:space="0" w:color="auto"/>
        <w:left w:val="none" w:sz="0" w:space="0" w:color="auto"/>
        <w:bottom w:val="none" w:sz="0" w:space="0" w:color="auto"/>
        <w:right w:val="none" w:sz="0" w:space="0" w:color="auto"/>
      </w:divBdr>
    </w:div>
    <w:div w:id="653803857">
      <w:bodyDiv w:val="1"/>
      <w:marLeft w:val="0"/>
      <w:marRight w:val="0"/>
      <w:marTop w:val="0"/>
      <w:marBottom w:val="0"/>
      <w:divBdr>
        <w:top w:val="none" w:sz="0" w:space="0" w:color="auto"/>
        <w:left w:val="none" w:sz="0" w:space="0" w:color="auto"/>
        <w:bottom w:val="none" w:sz="0" w:space="0" w:color="auto"/>
        <w:right w:val="none" w:sz="0" w:space="0" w:color="auto"/>
      </w:divBdr>
    </w:div>
    <w:div w:id="654339866">
      <w:bodyDiv w:val="1"/>
      <w:marLeft w:val="0"/>
      <w:marRight w:val="0"/>
      <w:marTop w:val="0"/>
      <w:marBottom w:val="0"/>
      <w:divBdr>
        <w:top w:val="none" w:sz="0" w:space="0" w:color="auto"/>
        <w:left w:val="none" w:sz="0" w:space="0" w:color="auto"/>
        <w:bottom w:val="none" w:sz="0" w:space="0" w:color="auto"/>
        <w:right w:val="none" w:sz="0" w:space="0" w:color="auto"/>
      </w:divBdr>
    </w:div>
    <w:div w:id="654340910">
      <w:bodyDiv w:val="1"/>
      <w:marLeft w:val="0"/>
      <w:marRight w:val="0"/>
      <w:marTop w:val="0"/>
      <w:marBottom w:val="0"/>
      <w:divBdr>
        <w:top w:val="none" w:sz="0" w:space="0" w:color="auto"/>
        <w:left w:val="none" w:sz="0" w:space="0" w:color="auto"/>
        <w:bottom w:val="none" w:sz="0" w:space="0" w:color="auto"/>
        <w:right w:val="none" w:sz="0" w:space="0" w:color="auto"/>
      </w:divBdr>
    </w:div>
    <w:div w:id="654727700">
      <w:bodyDiv w:val="1"/>
      <w:marLeft w:val="0"/>
      <w:marRight w:val="0"/>
      <w:marTop w:val="0"/>
      <w:marBottom w:val="0"/>
      <w:divBdr>
        <w:top w:val="none" w:sz="0" w:space="0" w:color="auto"/>
        <w:left w:val="none" w:sz="0" w:space="0" w:color="auto"/>
        <w:bottom w:val="none" w:sz="0" w:space="0" w:color="auto"/>
        <w:right w:val="none" w:sz="0" w:space="0" w:color="auto"/>
      </w:divBdr>
    </w:div>
    <w:div w:id="655690342">
      <w:bodyDiv w:val="1"/>
      <w:marLeft w:val="0"/>
      <w:marRight w:val="0"/>
      <w:marTop w:val="0"/>
      <w:marBottom w:val="0"/>
      <w:divBdr>
        <w:top w:val="none" w:sz="0" w:space="0" w:color="auto"/>
        <w:left w:val="none" w:sz="0" w:space="0" w:color="auto"/>
        <w:bottom w:val="none" w:sz="0" w:space="0" w:color="auto"/>
        <w:right w:val="none" w:sz="0" w:space="0" w:color="auto"/>
      </w:divBdr>
    </w:div>
    <w:div w:id="655765648">
      <w:bodyDiv w:val="1"/>
      <w:marLeft w:val="0"/>
      <w:marRight w:val="0"/>
      <w:marTop w:val="0"/>
      <w:marBottom w:val="0"/>
      <w:divBdr>
        <w:top w:val="none" w:sz="0" w:space="0" w:color="auto"/>
        <w:left w:val="none" w:sz="0" w:space="0" w:color="auto"/>
        <w:bottom w:val="none" w:sz="0" w:space="0" w:color="auto"/>
        <w:right w:val="none" w:sz="0" w:space="0" w:color="auto"/>
      </w:divBdr>
      <w:divsChild>
        <w:div w:id="181281526">
          <w:marLeft w:val="480"/>
          <w:marRight w:val="0"/>
          <w:marTop w:val="0"/>
          <w:marBottom w:val="0"/>
          <w:divBdr>
            <w:top w:val="none" w:sz="0" w:space="0" w:color="auto"/>
            <w:left w:val="none" w:sz="0" w:space="0" w:color="auto"/>
            <w:bottom w:val="none" w:sz="0" w:space="0" w:color="auto"/>
            <w:right w:val="none" w:sz="0" w:space="0" w:color="auto"/>
          </w:divBdr>
        </w:div>
        <w:div w:id="471869078">
          <w:marLeft w:val="480"/>
          <w:marRight w:val="0"/>
          <w:marTop w:val="0"/>
          <w:marBottom w:val="0"/>
          <w:divBdr>
            <w:top w:val="none" w:sz="0" w:space="0" w:color="auto"/>
            <w:left w:val="none" w:sz="0" w:space="0" w:color="auto"/>
            <w:bottom w:val="none" w:sz="0" w:space="0" w:color="auto"/>
            <w:right w:val="none" w:sz="0" w:space="0" w:color="auto"/>
          </w:divBdr>
        </w:div>
        <w:div w:id="575866041">
          <w:marLeft w:val="480"/>
          <w:marRight w:val="0"/>
          <w:marTop w:val="0"/>
          <w:marBottom w:val="0"/>
          <w:divBdr>
            <w:top w:val="none" w:sz="0" w:space="0" w:color="auto"/>
            <w:left w:val="none" w:sz="0" w:space="0" w:color="auto"/>
            <w:bottom w:val="none" w:sz="0" w:space="0" w:color="auto"/>
            <w:right w:val="none" w:sz="0" w:space="0" w:color="auto"/>
          </w:divBdr>
        </w:div>
        <w:div w:id="800155865">
          <w:marLeft w:val="480"/>
          <w:marRight w:val="0"/>
          <w:marTop w:val="0"/>
          <w:marBottom w:val="0"/>
          <w:divBdr>
            <w:top w:val="none" w:sz="0" w:space="0" w:color="auto"/>
            <w:left w:val="none" w:sz="0" w:space="0" w:color="auto"/>
            <w:bottom w:val="none" w:sz="0" w:space="0" w:color="auto"/>
            <w:right w:val="none" w:sz="0" w:space="0" w:color="auto"/>
          </w:divBdr>
        </w:div>
        <w:div w:id="812209990">
          <w:marLeft w:val="480"/>
          <w:marRight w:val="0"/>
          <w:marTop w:val="0"/>
          <w:marBottom w:val="0"/>
          <w:divBdr>
            <w:top w:val="none" w:sz="0" w:space="0" w:color="auto"/>
            <w:left w:val="none" w:sz="0" w:space="0" w:color="auto"/>
            <w:bottom w:val="none" w:sz="0" w:space="0" w:color="auto"/>
            <w:right w:val="none" w:sz="0" w:space="0" w:color="auto"/>
          </w:divBdr>
        </w:div>
        <w:div w:id="838735483">
          <w:marLeft w:val="480"/>
          <w:marRight w:val="0"/>
          <w:marTop w:val="0"/>
          <w:marBottom w:val="0"/>
          <w:divBdr>
            <w:top w:val="none" w:sz="0" w:space="0" w:color="auto"/>
            <w:left w:val="none" w:sz="0" w:space="0" w:color="auto"/>
            <w:bottom w:val="none" w:sz="0" w:space="0" w:color="auto"/>
            <w:right w:val="none" w:sz="0" w:space="0" w:color="auto"/>
          </w:divBdr>
        </w:div>
        <w:div w:id="984967976">
          <w:marLeft w:val="480"/>
          <w:marRight w:val="0"/>
          <w:marTop w:val="0"/>
          <w:marBottom w:val="0"/>
          <w:divBdr>
            <w:top w:val="none" w:sz="0" w:space="0" w:color="auto"/>
            <w:left w:val="none" w:sz="0" w:space="0" w:color="auto"/>
            <w:bottom w:val="none" w:sz="0" w:space="0" w:color="auto"/>
            <w:right w:val="none" w:sz="0" w:space="0" w:color="auto"/>
          </w:divBdr>
        </w:div>
        <w:div w:id="1113205148">
          <w:marLeft w:val="480"/>
          <w:marRight w:val="0"/>
          <w:marTop w:val="0"/>
          <w:marBottom w:val="0"/>
          <w:divBdr>
            <w:top w:val="none" w:sz="0" w:space="0" w:color="auto"/>
            <w:left w:val="none" w:sz="0" w:space="0" w:color="auto"/>
            <w:bottom w:val="none" w:sz="0" w:space="0" w:color="auto"/>
            <w:right w:val="none" w:sz="0" w:space="0" w:color="auto"/>
          </w:divBdr>
        </w:div>
        <w:div w:id="1124469196">
          <w:marLeft w:val="480"/>
          <w:marRight w:val="0"/>
          <w:marTop w:val="0"/>
          <w:marBottom w:val="0"/>
          <w:divBdr>
            <w:top w:val="none" w:sz="0" w:space="0" w:color="auto"/>
            <w:left w:val="none" w:sz="0" w:space="0" w:color="auto"/>
            <w:bottom w:val="none" w:sz="0" w:space="0" w:color="auto"/>
            <w:right w:val="none" w:sz="0" w:space="0" w:color="auto"/>
          </w:divBdr>
        </w:div>
        <w:div w:id="1241406466">
          <w:marLeft w:val="480"/>
          <w:marRight w:val="0"/>
          <w:marTop w:val="0"/>
          <w:marBottom w:val="0"/>
          <w:divBdr>
            <w:top w:val="none" w:sz="0" w:space="0" w:color="auto"/>
            <w:left w:val="none" w:sz="0" w:space="0" w:color="auto"/>
            <w:bottom w:val="none" w:sz="0" w:space="0" w:color="auto"/>
            <w:right w:val="none" w:sz="0" w:space="0" w:color="auto"/>
          </w:divBdr>
        </w:div>
        <w:div w:id="1248803892">
          <w:marLeft w:val="480"/>
          <w:marRight w:val="0"/>
          <w:marTop w:val="0"/>
          <w:marBottom w:val="0"/>
          <w:divBdr>
            <w:top w:val="none" w:sz="0" w:space="0" w:color="auto"/>
            <w:left w:val="none" w:sz="0" w:space="0" w:color="auto"/>
            <w:bottom w:val="none" w:sz="0" w:space="0" w:color="auto"/>
            <w:right w:val="none" w:sz="0" w:space="0" w:color="auto"/>
          </w:divBdr>
        </w:div>
        <w:div w:id="1328316251">
          <w:marLeft w:val="480"/>
          <w:marRight w:val="0"/>
          <w:marTop w:val="0"/>
          <w:marBottom w:val="0"/>
          <w:divBdr>
            <w:top w:val="none" w:sz="0" w:space="0" w:color="auto"/>
            <w:left w:val="none" w:sz="0" w:space="0" w:color="auto"/>
            <w:bottom w:val="none" w:sz="0" w:space="0" w:color="auto"/>
            <w:right w:val="none" w:sz="0" w:space="0" w:color="auto"/>
          </w:divBdr>
        </w:div>
        <w:div w:id="1365014552">
          <w:marLeft w:val="480"/>
          <w:marRight w:val="0"/>
          <w:marTop w:val="0"/>
          <w:marBottom w:val="0"/>
          <w:divBdr>
            <w:top w:val="none" w:sz="0" w:space="0" w:color="auto"/>
            <w:left w:val="none" w:sz="0" w:space="0" w:color="auto"/>
            <w:bottom w:val="none" w:sz="0" w:space="0" w:color="auto"/>
            <w:right w:val="none" w:sz="0" w:space="0" w:color="auto"/>
          </w:divBdr>
        </w:div>
        <w:div w:id="1399934817">
          <w:marLeft w:val="480"/>
          <w:marRight w:val="0"/>
          <w:marTop w:val="0"/>
          <w:marBottom w:val="0"/>
          <w:divBdr>
            <w:top w:val="none" w:sz="0" w:space="0" w:color="auto"/>
            <w:left w:val="none" w:sz="0" w:space="0" w:color="auto"/>
            <w:bottom w:val="none" w:sz="0" w:space="0" w:color="auto"/>
            <w:right w:val="none" w:sz="0" w:space="0" w:color="auto"/>
          </w:divBdr>
        </w:div>
        <w:div w:id="1413619103">
          <w:marLeft w:val="480"/>
          <w:marRight w:val="0"/>
          <w:marTop w:val="0"/>
          <w:marBottom w:val="0"/>
          <w:divBdr>
            <w:top w:val="none" w:sz="0" w:space="0" w:color="auto"/>
            <w:left w:val="none" w:sz="0" w:space="0" w:color="auto"/>
            <w:bottom w:val="none" w:sz="0" w:space="0" w:color="auto"/>
            <w:right w:val="none" w:sz="0" w:space="0" w:color="auto"/>
          </w:divBdr>
        </w:div>
        <w:div w:id="1498308475">
          <w:marLeft w:val="480"/>
          <w:marRight w:val="0"/>
          <w:marTop w:val="0"/>
          <w:marBottom w:val="0"/>
          <w:divBdr>
            <w:top w:val="none" w:sz="0" w:space="0" w:color="auto"/>
            <w:left w:val="none" w:sz="0" w:space="0" w:color="auto"/>
            <w:bottom w:val="none" w:sz="0" w:space="0" w:color="auto"/>
            <w:right w:val="none" w:sz="0" w:space="0" w:color="auto"/>
          </w:divBdr>
        </w:div>
        <w:div w:id="1536581935">
          <w:marLeft w:val="480"/>
          <w:marRight w:val="0"/>
          <w:marTop w:val="0"/>
          <w:marBottom w:val="0"/>
          <w:divBdr>
            <w:top w:val="none" w:sz="0" w:space="0" w:color="auto"/>
            <w:left w:val="none" w:sz="0" w:space="0" w:color="auto"/>
            <w:bottom w:val="none" w:sz="0" w:space="0" w:color="auto"/>
            <w:right w:val="none" w:sz="0" w:space="0" w:color="auto"/>
          </w:divBdr>
        </w:div>
        <w:div w:id="1579290013">
          <w:marLeft w:val="480"/>
          <w:marRight w:val="0"/>
          <w:marTop w:val="0"/>
          <w:marBottom w:val="0"/>
          <w:divBdr>
            <w:top w:val="none" w:sz="0" w:space="0" w:color="auto"/>
            <w:left w:val="none" w:sz="0" w:space="0" w:color="auto"/>
            <w:bottom w:val="none" w:sz="0" w:space="0" w:color="auto"/>
            <w:right w:val="none" w:sz="0" w:space="0" w:color="auto"/>
          </w:divBdr>
        </w:div>
        <w:div w:id="1583373062">
          <w:marLeft w:val="480"/>
          <w:marRight w:val="0"/>
          <w:marTop w:val="0"/>
          <w:marBottom w:val="0"/>
          <w:divBdr>
            <w:top w:val="none" w:sz="0" w:space="0" w:color="auto"/>
            <w:left w:val="none" w:sz="0" w:space="0" w:color="auto"/>
            <w:bottom w:val="none" w:sz="0" w:space="0" w:color="auto"/>
            <w:right w:val="none" w:sz="0" w:space="0" w:color="auto"/>
          </w:divBdr>
        </w:div>
        <w:div w:id="1590966545">
          <w:marLeft w:val="480"/>
          <w:marRight w:val="0"/>
          <w:marTop w:val="0"/>
          <w:marBottom w:val="0"/>
          <w:divBdr>
            <w:top w:val="none" w:sz="0" w:space="0" w:color="auto"/>
            <w:left w:val="none" w:sz="0" w:space="0" w:color="auto"/>
            <w:bottom w:val="none" w:sz="0" w:space="0" w:color="auto"/>
            <w:right w:val="none" w:sz="0" w:space="0" w:color="auto"/>
          </w:divBdr>
        </w:div>
        <w:div w:id="1654484298">
          <w:marLeft w:val="480"/>
          <w:marRight w:val="0"/>
          <w:marTop w:val="0"/>
          <w:marBottom w:val="0"/>
          <w:divBdr>
            <w:top w:val="none" w:sz="0" w:space="0" w:color="auto"/>
            <w:left w:val="none" w:sz="0" w:space="0" w:color="auto"/>
            <w:bottom w:val="none" w:sz="0" w:space="0" w:color="auto"/>
            <w:right w:val="none" w:sz="0" w:space="0" w:color="auto"/>
          </w:divBdr>
        </w:div>
        <w:div w:id="1680042156">
          <w:marLeft w:val="480"/>
          <w:marRight w:val="0"/>
          <w:marTop w:val="0"/>
          <w:marBottom w:val="0"/>
          <w:divBdr>
            <w:top w:val="none" w:sz="0" w:space="0" w:color="auto"/>
            <w:left w:val="none" w:sz="0" w:space="0" w:color="auto"/>
            <w:bottom w:val="none" w:sz="0" w:space="0" w:color="auto"/>
            <w:right w:val="none" w:sz="0" w:space="0" w:color="auto"/>
          </w:divBdr>
        </w:div>
        <w:div w:id="1719085239">
          <w:marLeft w:val="480"/>
          <w:marRight w:val="0"/>
          <w:marTop w:val="0"/>
          <w:marBottom w:val="0"/>
          <w:divBdr>
            <w:top w:val="none" w:sz="0" w:space="0" w:color="auto"/>
            <w:left w:val="none" w:sz="0" w:space="0" w:color="auto"/>
            <w:bottom w:val="none" w:sz="0" w:space="0" w:color="auto"/>
            <w:right w:val="none" w:sz="0" w:space="0" w:color="auto"/>
          </w:divBdr>
        </w:div>
        <w:div w:id="1733968945">
          <w:marLeft w:val="480"/>
          <w:marRight w:val="0"/>
          <w:marTop w:val="0"/>
          <w:marBottom w:val="0"/>
          <w:divBdr>
            <w:top w:val="none" w:sz="0" w:space="0" w:color="auto"/>
            <w:left w:val="none" w:sz="0" w:space="0" w:color="auto"/>
            <w:bottom w:val="none" w:sz="0" w:space="0" w:color="auto"/>
            <w:right w:val="none" w:sz="0" w:space="0" w:color="auto"/>
          </w:divBdr>
        </w:div>
        <w:div w:id="1754931658">
          <w:marLeft w:val="480"/>
          <w:marRight w:val="0"/>
          <w:marTop w:val="0"/>
          <w:marBottom w:val="0"/>
          <w:divBdr>
            <w:top w:val="none" w:sz="0" w:space="0" w:color="auto"/>
            <w:left w:val="none" w:sz="0" w:space="0" w:color="auto"/>
            <w:bottom w:val="none" w:sz="0" w:space="0" w:color="auto"/>
            <w:right w:val="none" w:sz="0" w:space="0" w:color="auto"/>
          </w:divBdr>
        </w:div>
        <w:div w:id="1854034395">
          <w:marLeft w:val="480"/>
          <w:marRight w:val="0"/>
          <w:marTop w:val="0"/>
          <w:marBottom w:val="0"/>
          <w:divBdr>
            <w:top w:val="none" w:sz="0" w:space="0" w:color="auto"/>
            <w:left w:val="none" w:sz="0" w:space="0" w:color="auto"/>
            <w:bottom w:val="none" w:sz="0" w:space="0" w:color="auto"/>
            <w:right w:val="none" w:sz="0" w:space="0" w:color="auto"/>
          </w:divBdr>
        </w:div>
        <w:div w:id="1860195696">
          <w:marLeft w:val="480"/>
          <w:marRight w:val="0"/>
          <w:marTop w:val="0"/>
          <w:marBottom w:val="0"/>
          <w:divBdr>
            <w:top w:val="none" w:sz="0" w:space="0" w:color="auto"/>
            <w:left w:val="none" w:sz="0" w:space="0" w:color="auto"/>
            <w:bottom w:val="none" w:sz="0" w:space="0" w:color="auto"/>
            <w:right w:val="none" w:sz="0" w:space="0" w:color="auto"/>
          </w:divBdr>
        </w:div>
        <w:div w:id="1892576289">
          <w:marLeft w:val="480"/>
          <w:marRight w:val="0"/>
          <w:marTop w:val="0"/>
          <w:marBottom w:val="0"/>
          <w:divBdr>
            <w:top w:val="none" w:sz="0" w:space="0" w:color="auto"/>
            <w:left w:val="none" w:sz="0" w:space="0" w:color="auto"/>
            <w:bottom w:val="none" w:sz="0" w:space="0" w:color="auto"/>
            <w:right w:val="none" w:sz="0" w:space="0" w:color="auto"/>
          </w:divBdr>
        </w:div>
        <w:div w:id="1935283399">
          <w:marLeft w:val="480"/>
          <w:marRight w:val="0"/>
          <w:marTop w:val="0"/>
          <w:marBottom w:val="0"/>
          <w:divBdr>
            <w:top w:val="none" w:sz="0" w:space="0" w:color="auto"/>
            <w:left w:val="none" w:sz="0" w:space="0" w:color="auto"/>
            <w:bottom w:val="none" w:sz="0" w:space="0" w:color="auto"/>
            <w:right w:val="none" w:sz="0" w:space="0" w:color="auto"/>
          </w:divBdr>
        </w:div>
        <w:div w:id="2056081223">
          <w:marLeft w:val="480"/>
          <w:marRight w:val="0"/>
          <w:marTop w:val="0"/>
          <w:marBottom w:val="0"/>
          <w:divBdr>
            <w:top w:val="none" w:sz="0" w:space="0" w:color="auto"/>
            <w:left w:val="none" w:sz="0" w:space="0" w:color="auto"/>
            <w:bottom w:val="none" w:sz="0" w:space="0" w:color="auto"/>
            <w:right w:val="none" w:sz="0" w:space="0" w:color="auto"/>
          </w:divBdr>
        </w:div>
        <w:div w:id="2096316880">
          <w:marLeft w:val="480"/>
          <w:marRight w:val="0"/>
          <w:marTop w:val="0"/>
          <w:marBottom w:val="0"/>
          <w:divBdr>
            <w:top w:val="none" w:sz="0" w:space="0" w:color="auto"/>
            <w:left w:val="none" w:sz="0" w:space="0" w:color="auto"/>
            <w:bottom w:val="none" w:sz="0" w:space="0" w:color="auto"/>
            <w:right w:val="none" w:sz="0" w:space="0" w:color="auto"/>
          </w:divBdr>
        </w:div>
        <w:div w:id="2124037446">
          <w:marLeft w:val="480"/>
          <w:marRight w:val="0"/>
          <w:marTop w:val="0"/>
          <w:marBottom w:val="0"/>
          <w:divBdr>
            <w:top w:val="none" w:sz="0" w:space="0" w:color="auto"/>
            <w:left w:val="none" w:sz="0" w:space="0" w:color="auto"/>
            <w:bottom w:val="none" w:sz="0" w:space="0" w:color="auto"/>
            <w:right w:val="none" w:sz="0" w:space="0" w:color="auto"/>
          </w:divBdr>
        </w:div>
      </w:divsChild>
    </w:div>
    <w:div w:id="655845799">
      <w:bodyDiv w:val="1"/>
      <w:marLeft w:val="0"/>
      <w:marRight w:val="0"/>
      <w:marTop w:val="0"/>
      <w:marBottom w:val="0"/>
      <w:divBdr>
        <w:top w:val="none" w:sz="0" w:space="0" w:color="auto"/>
        <w:left w:val="none" w:sz="0" w:space="0" w:color="auto"/>
        <w:bottom w:val="none" w:sz="0" w:space="0" w:color="auto"/>
        <w:right w:val="none" w:sz="0" w:space="0" w:color="auto"/>
      </w:divBdr>
    </w:div>
    <w:div w:id="656230379">
      <w:bodyDiv w:val="1"/>
      <w:marLeft w:val="0"/>
      <w:marRight w:val="0"/>
      <w:marTop w:val="0"/>
      <w:marBottom w:val="0"/>
      <w:divBdr>
        <w:top w:val="none" w:sz="0" w:space="0" w:color="auto"/>
        <w:left w:val="none" w:sz="0" w:space="0" w:color="auto"/>
        <w:bottom w:val="none" w:sz="0" w:space="0" w:color="auto"/>
        <w:right w:val="none" w:sz="0" w:space="0" w:color="auto"/>
      </w:divBdr>
    </w:div>
    <w:div w:id="656232042">
      <w:bodyDiv w:val="1"/>
      <w:marLeft w:val="0"/>
      <w:marRight w:val="0"/>
      <w:marTop w:val="0"/>
      <w:marBottom w:val="0"/>
      <w:divBdr>
        <w:top w:val="none" w:sz="0" w:space="0" w:color="auto"/>
        <w:left w:val="none" w:sz="0" w:space="0" w:color="auto"/>
        <w:bottom w:val="none" w:sz="0" w:space="0" w:color="auto"/>
        <w:right w:val="none" w:sz="0" w:space="0" w:color="auto"/>
      </w:divBdr>
    </w:div>
    <w:div w:id="656687292">
      <w:bodyDiv w:val="1"/>
      <w:marLeft w:val="0"/>
      <w:marRight w:val="0"/>
      <w:marTop w:val="0"/>
      <w:marBottom w:val="0"/>
      <w:divBdr>
        <w:top w:val="none" w:sz="0" w:space="0" w:color="auto"/>
        <w:left w:val="none" w:sz="0" w:space="0" w:color="auto"/>
        <w:bottom w:val="none" w:sz="0" w:space="0" w:color="auto"/>
        <w:right w:val="none" w:sz="0" w:space="0" w:color="auto"/>
      </w:divBdr>
    </w:div>
    <w:div w:id="657001811">
      <w:bodyDiv w:val="1"/>
      <w:marLeft w:val="0"/>
      <w:marRight w:val="0"/>
      <w:marTop w:val="0"/>
      <w:marBottom w:val="0"/>
      <w:divBdr>
        <w:top w:val="none" w:sz="0" w:space="0" w:color="auto"/>
        <w:left w:val="none" w:sz="0" w:space="0" w:color="auto"/>
        <w:bottom w:val="none" w:sz="0" w:space="0" w:color="auto"/>
        <w:right w:val="none" w:sz="0" w:space="0" w:color="auto"/>
      </w:divBdr>
      <w:divsChild>
        <w:div w:id="18895795">
          <w:marLeft w:val="480"/>
          <w:marRight w:val="0"/>
          <w:marTop w:val="0"/>
          <w:marBottom w:val="0"/>
          <w:divBdr>
            <w:top w:val="none" w:sz="0" w:space="0" w:color="auto"/>
            <w:left w:val="none" w:sz="0" w:space="0" w:color="auto"/>
            <w:bottom w:val="none" w:sz="0" w:space="0" w:color="auto"/>
            <w:right w:val="none" w:sz="0" w:space="0" w:color="auto"/>
          </w:divBdr>
        </w:div>
        <w:div w:id="36316598">
          <w:marLeft w:val="480"/>
          <w:marRight w:val="0"/>
          <w:marTop w:val="0"/>
          <w:marBottom w:val="0"/>
          <w:divBdr>
            <w:top w:val="none" w:sz="0" w:space="0" w:color="auto"/>
            <w:left w:val="none" w:sz="0" w:space="0" w:color="auto"/>
            <w:bottom w:val="none" w:sz="0" w:space="0" w:color="auto"/>
            <w:right w:val="none" w:sz="0" w:space="0" w:color="auto"/>
          </w:divBdr>
        </w:div>
        <w:div w:id="82382053">
          <w:marLeft w:val="480"/>
          <w:marRight w:val="0"/>
          <w:marTop w:val="0"/>
          <w:marBottom w:val="0"/>
          <w:divBdr>
            <w:top w:val="none" w:sz="0" w:space="0" w:color="auto"/>
            <w:left w:val="none" w:sz="0" w:space="0" w:color="auto"/>
            <w:bottom w:val="none" w:sz="0" w:space="0" w:color="auto"/>
            <w:right w:val="none" w:sz="0" w:space="0" w:color="auto"/>
          </w:divBdr>
        </w:div>
        <w:div w:id="88502510">
          <w:marLeft w:val="480"/>
          <w:marRight w:val="0"/>
          <w:marTop w:val="0"/>
          <w:marBottom w:val="0"/>
          <w:divBdr>
            <w:top w:val="none" w:sz="0" w:space="0" w:color="auto"/>
            <w:left w:val="none" w:sz="0" w:space="0" w:color="auto"/>
            <w:bottom w:val="none" w:sz="0" w:space="0" w:color="auto"/>
            <w:right w:val="none" w:sz="0" w:space="0" w:color="auto"/>
          </w:divBdr>
        </w:div>
        <w:div w:id="92021783">
          <w:marLeft w:val="480"/>
          <w:marRight w:val="0"/>
          <w:marTop w:val="0"/>
          <w:marBottom w:val="0"/>
          <w:divBdr>
            <w:top w:val="none" w:sz="0" w:space="0" w:color="auto"/>
            <w:left w:val="none" w:sz="0" w:space="0" w:color="auto"/>
            <w:bottom w:val="none" w:sz="0" w:space="0" w:color="auto"/>
            <w:right w:val="none" w:sz="0" w:space="0" w:color="auto"/>
          </w:divBdr>
        </w:div>
        <w:div w:id="146485148">
          <w:marLeft w:val="480"/>
          <w:marRight w:val="0"/>
          <w:marTop w:val="0"/>
          <w:marBottom w:val="0"/>
          <w:divBdr>
            <w:top w:val="none" w:sz="0" w:space="0" w:color="auto"/>
            <w:left w:val="none" w:sz="0" w:space="0" w:color="auto"/>
            <w:bottom w:val="none" w:sz="0" w:space="0" w:color="auto"/>
            <w:right w:val="none" w:sz="0" w:space="0" w:color="auto"/>
          </w:divBdr>
        </w:div>
        <w:div w:id="249169560">
          <w:marLeft w:val="480"/>
          <w:marRight w:val="0"/>
          <w:marTop w:val="0"/>
          <w:marBottom w:val="0"/>
          <w:divBdr>
            <w:top w:val="none" w:sz="0" w:space="0" w:color="auto"/>
            <w:left w:val="none" w:sz="0" w:space="0" w:color="auto"/>
            <w:bottom w:val="none" w:sz="0" w:space="0" w:color="auto"/>
            <w:right w:val="none" w:sz="0" w:space="0" w:color="auto"/>
          </w:divBdr>
        </w:div>
        <w:div w:id="252665069">
          <w:marLeft w:val="480"/>
          <w:marRight w:val="0"/>
          <w:marTop w:val="0"/>
          <w:marBottom w:val="0"/>
          <w:divBdr>
            <w:top w:val="none" w:sz="0" w:space="0" w:color="auto"/>
            <w:left w:val="none" w:sz="0" w:space="0" w:color="auto"/>
            <w:bottom w:val="none" w:sz="0" w:space="0" w:color="auto"/>
            <w:right w:val="none" w:sz="0" w:space="0" w:color="auto"/>
          </w:divBdr>
        </w:div>
        <w:div w:id="296841312">
          <w:marLeft w:val="480"/>
          <w:marRight w:val="0"/>
          <w:marTop w:val="0"/>
          <w:marBottom w:val="0"/>
          <w:divBdr>
            <w:top w:val="none" w:sz="0" w:space="0" w:color="auto"/>
            <w:left w:val="none" w:sz="0" w:space="0" w:color="auto"/>
            <w:bottom w:val="none" w:sz="0" w:space="0" w:color="auto"/>
            <w:right w:val="none" w:sz="0" w:space="0" w:color="auto"/>
          </w:divBdr>
        </w:div>
        <w:div w:id="301158022">
          <w:marLeft w:val="480"/>
          <w:marRight w:val="0"/>
          <w:marTop w:val="0"/>
          <w:marBottom w:val="0"/>
          <w:divBdr>
            <w:top w:val="none" w:sz="0" w:space="0" w:color="auto"/>
            <w:left w:val="none" w:sz="0" w:space="0" w:color="auto"/>
            <w:bottom w:val="none" w:sz="0" w:space="0" w:color="auto"/>
            <w:right w:val="none" w:sz="0" w:space="0" w:color="auto"/>
          </w:divBdr>
        </w:div>
        <w:div w:id="304435354">
          <w:marLeft w:val="480"/>
          <w:marRight w:val="0"/>
          <w:marTop w:val="0"/>
          <w:marBottom w:val="0"/>
          <w:divBdr>
            <w:top w:val="none" w:sz="0" w:space="0" w:color="auto"/>
            <w:left w:val="none" w:sz="0" w:space="0" w:color="auto"/>
            <w:bottom w:val="none" w:sz="0" w:space="0" w:color="auto"/>
            <w:right w:val="none" w:sz="0" w:space="0" w:color="auto"/>
          </w:divBdr>
        </w:div>
        <w:div w:id="391971127">
          <w:marLeft w:val="480"/>
          <w:marRight w:val="0"/>
          <w:marTop w:val="0"/>
          <w:marBottom w:val="0"/>
          <w:divBdr>
            <w:top w:val="none" w:sz="0" w:space="0" w:color="auto"/>
            <w:left w:val="none" w:sz="0" w:space="0" w:color="auto"/>
            <w:bottom w:val="none" w:sz="0" w:space="0" w:color="auto"/>
            <w:right w:val="none" w:sz="0" w:space="0" w:color="auto"/>
          </w:divBdr>
        </w:div>
        <w:div w:id="480272797">
          <w:marLeft w:val="480"/>
          <w:marRight w:val="0"/>
          <w:marTop w:val="0"/>
          <w:marBottom w:val="0"/>
          <w:divBdr>
            <w:top w:val="none" w:sz="0" w:space="0" w:color="auto"/>
            <w:left w:val="none" w:sz="0" w:space="0" w:color="auto"/>
            <w:bottom w:val="none" w:sz="0" w:space="0" w:color="auto"/>
            <w:right w:val="none" w:sz="0" w:space="0" w:color="auto"/>
          </w:divBdr>
        </w:div>
        <w:div w:id="502165549">
          <w:marLeft w:val="480"/>
          <w:marRight w:val="0"/>
          <w:marTop w:val="0"/>
          <w:marBottom w:val="0"/>
          <w:divBdr>
            <w:top w:val="none" w:sz="0" w:space="0" w:color="auto"/>
            <w:left w:val="none" w:sz="0" w:space="0" w:color="auto"/>
            <w:bottom w:val="none" w:sz="0" w:space="0" w:color="auto"/>
            <w:right w:val="none" w:sz="0" w:space="0" w:color="auto"/>
          </w:divBdr>
        </w:div>
        <w:div w:id="617378259">
          <w:marLeft w:val="480"/>
          <w:marRight w:val="0"/>
          <w:marTop w:val="0"/>
          <w:marBottom w:val="0"/>
          <w:divBdr>
            <w:top w:val="none" w:sz="0" w:space="0" w:color="auto"/>
            <w:left w:val="none" w:sz="0" w:space="0" w:color="auto"/>
            <w:bottom w:val="none" w:sz="0" w:space="0" w:color="auto"/>
            <w:right w:val="none" w:sz="0" w:space="0" w:color="auto"/>
          </w:divBdr>
        </w:div>
        <w:div w:id="635113075">
          <w:marLeft w:val="480"/>
          <w:marRight w:val="0"/>
          <w:marTop w:val="0"/>
          <w:marBottom w:val="0"/>
          <w:divBdr>
            <w:top w:val="none" w:sz="0" w:space="0" w:color="auto"/>
            <w:left w:val="none" w:sz="0" w:space="0" w:color="auto"/>
            <w:bottom w:val="none" w:sz="0" w:space="0" w:color="auto"/>
            <w:right w:val="none" w:sz="0" w:space="0" w:color="auto"/>
          </w:divBdr>
        </w:div>
        <w:div w:id="805850790">
          <w:marLeft w:val="480"/>
          <w:marRight w:val="0"/>
          <w:marTop w:val="0"/>
          <w:marBottom w:val="0"/>
          <w:divBdr>
            <w:top w:val="none" w:sz="0" w:space="0" w:color="auto"/>
            <w:left w:val="none" w:sz="0" w:space="0" w:color="auto"/>
            <w:bottom w:val="none" w:sz="0" w:space="0" w:color="auto"/>
            <w:right w:val="none" w:sz="0" w:space="0" w:color="auto"/>
          </w:divBdr>
        </w:div>
        <w:div w:id="854466169">
          <w:marLeft w:val="480"/>
          <w:marRight w:val="0"/>
          <w:marTop w:val="0"/>
          <w:marBottom w:val="0"/>
          <w:divBdr>
            <w:top w:val="none" w:sz="0" w:space="0" w:color="auto"/>
            <w:left w:val="none" w:sz="0" w:space="0" w:color="auto"/>
            <w:bottom w:val="none" w:sz="0" w:space="0" w:color="auto"/>
            <w:right w:val="none" w:sz="0" w:space="0" w:color="auto"/>
          </w:divBdr>
        </w:div>
        <w:div w:id="1091584665">
          <w:marLeft w:val="480"/>
          <w:marRight w:val="0"/>
          <w:marTop w:val="0"/>
          <w:marBottom w:val="0"/>
          <w:divBdr>
            <w:top w:val="none" w:sz="0" w:space="0" w:color="auto"/>
            <w:left w:val="none" w:sz="0" w:space="0" w:color="auto"/>
            <w:bottom w:val="none" w:sz="0" w:space="0" w:color="auto"/>
            <w:right w:val="none" w:sz="0" w:space="0" w:color="auto"/>
          </w:divBdr>
        </w:div>
        <w:div w:id="1168595447">
          <w:marLeft w:val="480"/>
          <w:marRight w:val="0"/>
          <w:marTop w:val="0"/>
          <w:marBottom w:val="0"/>
          <w:divBdr>
            <w:top w:val="none" w:sz="0" w:space="0" w:color="auto"/>
            <w:left w:val="none" w:sz="0" w:space="0" w:color="auto"/>
            <w:bottom w:val="none" w:sz="0" w:space="0" w:color="auto"/>
            <w:right w:val="none" w:sz="0" w:space="0" w:color="auto"/>
          </w:divBdr>
        </w:div>
        <w:div w:id="1209223936">
          <w:marLeft w:val="480"/>
          <w:marRight w:val="0"/>
          <w:marTop w:val="0"/>
          <w:marBottom w:val="0"/>
          <w:divBdr>
            <w:top w:val="none" w:sz="0" w:space="0" w:color="auto"/>
            <w:left w:val="none" w:sz="0" w:space="0" w:color="auto"/>
            <w:bottom w:val="none" w:sz="0" w:space="0" w:color="auto"/>
            <w:right w:val="none" w:sz="0" w:space="0" w:color="auto"/>
          </w:divBdr>
        </w:div>
        <w:div w:id="1460613952">
          <w:marLeft w:val="480"/>
          <w:marRight w:val="0"/>
          <w:marTop w:val="0"/>
          <w:marBottom w:val="0"/>
          <w:divBdr>
            <w:top w:val="none" w:sz="0" w:space="0" w:color="auto"/>
            <w:left w:val="none" w:sz="0" w:space="0" w:color="auto"/>
            <w:bottom w:val="none" w:sz="0" w:space="0" w:color="auto"/>
            <w:right w:val="none" w:sz="0" w:space="0" w:color="auto"/>
          </w:divBdr>
        </w:div>
        <w:div w:id="1462190466">
          <w:marLeft w:val="480"/>
          <w:marRight w:val="0"/>
          <w:marTop w:val="0"/>
          <w:marBottom w:val="0"/>
          <w:divBdr>
            <w:top w:val="none" w:sz="0" w:space="0" w:color="auto"/>
            <w:left w:val="none" w:sz="0" w:space="0" w:color="auto"/>
            <w:bottom w:val="none" w:sz="0" w:space="0" w:color="auto"/>
            <w:right w:val="none" w:sz="0" w:space="0" w:color="auto"/>
          </w:divBdr>
        </w:div>
        <w:div w:id="1462461637">
          <w:marLeft w:val="480"/>
          <w:marRight w:val="0"/>
          <w:marTop w:val="0"/>
          <w:marBottom w:val="0"/>
          <w:divBdr>
            <w:top w:val="none" w:sz="0" w:space="0" w:color="auto"/>
            <w:left w:val="none" w:sz="0" w:space="0" w:color="auto"/>
            <w:bottom w:val="none" w:sz="0" w:space="0" w:color="auto"/>
            <w:right w:val="none" w:sz="0" w:space="0" w:color="auto"/>
          </w:divBdr>
        </w:div>
        <w:div w:id="1497376545">
          <w:marLeft w:val="480"/>
          <w:marRight w:val="0"/>
          <w:marTop w:val="0"/>
          <w:marBottom w:val="0"/>
          <w:divBdr>
            <w:top w:val="none" w:sz="0" w:space="0" w:color="auto"/>
            <w:left w:val="none" w:sz="0" w:space="0" w:color="auto"/>
            <w:bottom w:val="none" w:sz="0" w:space="0" w:color="auto"/>
            <w:right w:val="none" w:sz="0" w:space="0" w:color="auto"/>
          </w:divBdr>
        </w:div>
        <w:div w:id="1602444668">
          <w:marLeft w:val="480"/>
          <w:marRight w:val="0"/>
          <w:marTop w:val="0"/>
          <w:marBottom w:val="0"/>
          <w:divBdr>
            <w:top w:val="none" w:sz="0" w:space="0" w:color="auto"/>
            <w:left w:val="none" w:sz="0" w:space="0" w:color="auto"/>
            <w:bottom w:val="none" w:sz="0" w:space="0" w:color="auto"/>
            <w:right w:val="none" w:sz="0" w:space="0" w:color="auto"/>
          </w:divBdr>
        </w:div>
        <w:div w:id="1891960423">
          <w:marLeft w:val="480"/>
          <w:marRight w:val="0"/>
          <w:marTop w:val="0"/>
          <w:marBottom w:val="0"/>
          <w:divBdr>
            <w:top w:val="none" w:sz="0" w:space="0" w:color="auto"/>
            <w:left w:val="none" w:sz="0" w:space="0" w:color="auto"/>
            <w:bottom w:val="none" w:sz="0" w:space="0" w:color="auto"/>
            <w:right w:val="none" w:sz="0" w:space="0" w:color="auto"/>
          </w:divBdr>
        </w:div>
        <w:div w:id="1911307391">
          <w:marLeft w:val="480"/>
          <w:marRight w:val="0"/>
          <w:marTop w:val="0"/>
          <w:marBottom w:val="0"/>
          <w:divBdr>
            <w:top w:val="none" w:sz="0" w:space="0" w:color="auto"/>
            <w:left w:val="none" w:sz="0" w:space="0" w:color="auto"/>
            <w:bottom w:val="none" w:sz="0" w:space="0" w:color="auto"/>
            <w:right w:val="none" w:sz="0" w:space="0" w:color="auto"/>
          </w:divBdr>
        </w:div>
        <w:div w:id="1992631432">
          <w:marLeft w:val="480"/>
          <w:marRight w:val="0"/>
          <w:marTop w:val="0"/>
          <w:marBottom w:val="0"/>
          <w:divBdr>
            <w:top w:val="none" w:sz="0" w:space="0" w:color="auto"/>
            <w:left w:val="none" w:sz="0" w:space="0" w:color="auto"/>
            <w:bottom w:val="none" w:sz="0" w:space="0" w:color="auto"/>
            <w:right w:val="none" w:sz="0" w:space="0" w:color="auto"/>
          </w:divBdr>
        </w:div>
      </w:divsChild>
    </w:div>
    <w:div w:id="658191308">
      <w:bodyDiv w:val="1"/>
      <w:marLeft w:val="0"/>
      <w:marRight w:val="0"/>
      <w:marTop w:val="0"/>
      <w:marBottom w:val="0"/>
      <w:divBdr>
        <w:top w:val="none" w:sz="0" w:space="0" w:color="auto"/>
        <w:left w:val="none" w:sz="0" w:space="0" w:color="auto"/>
        <w:bottom w:val="none" w:sz="0" w:space="0" w:color="auto"/>
        <w:right w:val="none" w:sz="0" w:space="0" w:color="auto"/>
      </w:divBdr>
    </w:div>
    <w:div w:id="658578875">
      <w:bodyDiv w:val="1"/>
      <w:marLeft w:val="0"/>
      <w:marRight w:val="0"/>
      <w:marTop w:val="0"/>
      <w:marBottom w:val="0"/>
      <w:divBdr>
        <w:top w:val="none" w:sz="0" w:space="0" w:color="auto"/>
        <w:left w:val="none" w:sz="0" w:space="0" w:color="auto"/>
        <w:bottom w:val="none" w:sz="0" w:space="0" w:color="auto"/>
        <w:right w:val="none" w:sz="0" w:space="0" w:color="auto"/>
      </w:divBdr>
    </w:div>
    <w:div w:id="658852358">
      <w:bodyDiv w:val="1"/>
      <w:marLeft w:val="0"/>
      <w:marRight w:val="0"/>
      <w:marTop w:val="0"/>
      <w:marBottom w:val="0"/>
      <w:divBdr>
        <w:top w:val="none" w:sz="0" w:space="0" w:color="auto"/>
        <w:left w:val="none" w:sz="0" w:space="0" w:color="auto"/>
        <w:bottom w:val="none" w:sz="0" w:space="0" w:color="auto"/>
        <w:right w:val="none" w:sz="0" w:space="0" w:color="auto"/>
      </w:divBdr>
    </w:div>
    <w:div w:id="658922877">
      <w:bodyDiv w:val="1"/>
      <w:marLeft w:val="0"/>
      <w:marRight w:val="0"/>
      <w:marTop w:val="0"/>
      <w:marBottom w:val="0"/>
      <w:divBdr>
        <w:top w:val="none" w:sz="0" w:space="0" w:color="auto"/>
        <w:left w:val="none" w:sz="0" w:space="0" w:color="auto"/>
        <w:bottom w:val="none" w:sz="0" w:space="0" w:color="auto"/>
        <w:right w:val="none" w:sz="0" w:space="0" w:color="auto"/>
      </w:divBdr>
    </w:div>
    <w:div w:id="659432978">
      <w:bodyDiv w:val="1"/>
      <w:marLeft w:val="0"/>
      <w:marRight w:val="0"/>
      <w:marTop w:val="0"/>
      <w:marBottom w:val="0"/>
      <w:divBdr>
        <w:top w:val="none" w:sz="0" w:space="0" w:color="auto"/>
        <w:left w:val="none" w:sz="0" w:space="0" w:color="auto"/>
        <w:bottom w:val="none" w:sz="0" w:space="0" w:color="auto"/>
        <w:right w:val="none" w:sz="0" w:space="0" w:color="auto"/>
      </w:divBdr>
    </w:div>
    <w:div w:id="659506263">
      <w:bodyDiv w:val="1"/>
      <w:marLeft w:val="0"/>
      <w:marRight w:val="0"/>
      <w:marTop w:val="0"/>
      <w:marBottom w:val="0"/>
      <w:divBdr>
        <w:top w:val="none" w:sz="0" w:space="0" w:color="auto"/>
        <w:left w:val="none" w:sz="0" w:space="0" w:color="auto"/>
        <w:bottom w:val="none" w:sz="0" w:space="0" w:color="auto"/>
        <w:right w:val="none" w:sz="0" w:space="0" w:color="auto"/>
      </w:divBdr>
    </w:div>
    <w:div w:id="659966602">
      <w:bodyDiv w:val="1"/>
      <w:marLeft w:val="0"/>
      <w:marRight w:val="0"/>
      <w:marTop w:val="0"/>
      <w:marBottom w:val="0"/>
      <w:divBdr>
        <w:top w:val="none" w:sz="0" w:space="0" w:color="auto"/>
        <w:left w:val="none" w:sz="0" w:space="0" w:color="auto"/>
        <w:bottom w:val="none" w:sz="0" w:space="0" w:color="auto"/>
        <w:right w:val="none" w:sz="0" w:space="0" w:color="auto"/>
      </w:divBdr>
    </w:div>
    <w:div w:id="660473300">
      <w:bodyDiv w:val="1"/>
      <w:marLeft w:val="0"/>
      <w:marRight w:val="0"/>
      <w:marTop w:val="0"/>
      <w:marBottom w:val="0"/>
      <w:divBdr>
        <w:top w:val="none" w:sz="0" w:space="0" w:color="auto"/>
        <w:left w:val="none" w:sz="0" w:space="0" w:color="auto"/>
        <w:bottom w:val="none" w:sz="0" w:space="0" w:color="auto"/>
        <w:right w:val="none" w:sz="0" w:space="0" w:color="auto"/>
      </w:divBdr>
    </w:div>
    <w:div w:id="660625039">
      <w:bodyDiv w:val="1"/>
      <w:marLeft w:val="0"/>
      <w:marRight w:val="0"/>
      <w:marTop w:val="0"/>
      <w:marBottom w:val="0"/>
      <w:divBdr>
        <w:top w:val="none" w:sz="0" w:space="0" w:color="auto"/>
        <w:left w:val="none" w:sz="0" w:space="0" w:color="auto"/>
        <w:bottom w:val="none" w:sz="0" w:space="0" w:color="auto"/>
        <w:right w:val="none" w:sz="0" w:space="0" w:color="auto"/>
      </w:divBdr>
    </w:div>
    <w:div w:id="661280814">
      <w:bodyDiv w:val="1"/>
      <w:marLeft w:val="0"/>
      <w:marRight w:val="0"/>
      <w:marTop w:val="0"/>
      <w:marBottom w:val="0"/>
      <w:divBdr>
        <w:top w:val="none" w:sz="0" w:space="0" w:color="auto"/>
        <w:left w:val="none" w:sz="0" w:space="0" w:color="auto"/>
        <w:bottom w:val="none" w:sz="0" w:space="0" w:color="auto"/>
        <w:right w:val="none" w:sz="0" w:space="0" w:color="auto"/>
      </w:divBdr>
    </w:div>
    <w:div w:id="661390662">
      <w:bodyDiv w:val="1"/>
      <w:marLeft w:val="0"/>
      <w:marRight w:val="0"/>
      <w:marTop w:val="0"/>
      <w:marBottom w:val="0"/>
      <w:divBdr>
        <w:top w:val="none" w:sz="0" w:space="0" w:color="auto"/>
        <w:left w:val="none" w:sz="0" w:space="0" w:color="auto"/>
        <w:bottom w:val="none" w:sz="0" w:space="0" w:color="auto"/>
        <w:right w:val="none" w:sz="0" w:space="0" w:color="auto"/>
      </w:divBdr>
    </w:div>
    <w:div w:id="661542733">
      <w:bodyDiv w:val="1"/>
      <w:marLeft w:val="0"/>
      <w:marRight w:val="0"/>
      <w:marTop w:val="0"/>
      <w:marBottom w:val="0"/>
      <w:divBdr>
        <w:top w:val="none" w:sz="0" w:space="0" w:color="auto"/>
        <w:left w:val="none" w:sz="0" w:space="0" w:color="auto"/>
        <w:bottom w:val="none" w:sz="0" w:space="0" w:color="auto"/>
        <w:right w:val="none" w:sz="0" w:space="0" w:color="auto"/>
      </w:divBdr>
    </w:div>
    <w:div w:id="662665035">
      <w:bodyDiv w:val="1"/>
      <w:marLeft w:val="0"/>
      <w:marRight w:val="0"/>
      <w:marTop w:val="0"/>
      <w:marBottom w:val="0"/>
      <w:divBdr>
        <w:top w:val="none" w:sz="0" w:space="0" w:color="auto"/>
        <w:left w:val="none" w:sz="0" w:space="0" w:color="auto"/>
        <w:bottom w:val="none" w:sz="0" w:space="0" w:color="auto"/>
        <w:right w:val="none" w:sz="0" w:space="0" w:color="auto"/>
      </w:divBdr>
    </w:div>
    <w:div w:id="663553612">
      <w:bodyDiv w:val="1"/>
      <w:marLeft w:val="0"/>
      <w:marRight w:val="0"/>
      <w:marTop w:val="0"/>
      <w:marBottom w:val="0"/>
      <w:divBdr>
        <w:top w:val="none" w:sz="0" w:space="0" w:color="auto"/>
        <w:left w:val="none" w:sz="0" w:space="0" w:color="auto"/>
        <w:bottom w:val="none" w:sz="0" w:space="0" w:color="auto"/>
        <w:right w:val="none" w:sz="0" w:space="0" w:color="auto"/>
      </w:divBdr>
      <w:divsChild>
        <w:div w:id="25715375">
          <w:marLeft w:val="480"/>
          <w:marRight w:val="0"/>
          <w:marTop w:val="0"/>
          <w:marBottom w:val="0"/>
          <w:divBdr>
            <w:top w:val="none" w:sz="0" w:space="0" w:color="auto"/>
            <w:left w:val="none" w:sz="0" w:space="0" w:color="auto"/>
            <w:bottom w:val="none" w:sz="0" w:space="0" w:color="auto"/>
            <w:right w:val="none" w:sz="0" w:space="0" w:color="auto"/>
          </w:divBdr>
        </w:div>
        <w:div w:id="31082385">
          <w:marLeft w:val="480"/>
          <w:marRight w:val="0"/>
          <w:marTop w:val="0"/>
          <w:marBottom w:val="0"/>
          <w:divBdr>
            <w:top w:val="none" w:sz="0" w:space="0" w:color="auto"/>
            <w:left w:val="none" w:sz="0" w:space="0" w:color="auto"/>
            <w:bottom w:val="none" w:sz="0" w:space="0" w:color="auto"/>
            <w:right w:val="none" w:sz="0" w:space="0" w:color="auto"/>
          </w:divBdr>
        </w:div>
        <w:div w:id="141578646">
          <w:marLeft w:val="480"/>
          <w:marRight w:val="0"/>
          <w:marTop w:val="0"/>
          <w:marBottom w:val="0"/>
          <w:divBdr>
            <w:top w:val="none" w:sz="0" w:space="0" w:color="auto"/>
            <w:left w:val="none" w:sz="0" w:space="0" w:color="auto"/>
            <w:bottom w:val="none" w:sz="0" w:space="0" w:color="auto"/>
            <w:right w:val="none" w:sz="0" w:space="0" w:color="auto"/>
          </w:divBdr>
        </w:div>
        <w:div w:id="201672590">
          <w:marLeft w:val="480"/>
          <w:marRight w:val="0"/>
          <w:marTop w:val="0"/>
          <w:marBottom w:val="0"/>
          <w:divBdr>
            <w:top w:val="none" w:sz="0" w:space="0" w:color="auto"/>
            <w:left w:val="none" w:sz="0" w:space="0" w:color="auto"/>
            <w:bottom w:val="none" w:sz="0" w:space="0" w:color="auto"/>
            <w:right w:val="none" w:sz="0" w:space="0" w:color="auto"/>
          </w:divBdr>
        </w:div>
        <w:div w:id="231697393">
          <w:marLeft w:val="480"/>
          <w:marRight w:val="0"/>
          <w:marTop w:val="0"/>
          <w:marBottom w:val="0"/>
          <w:divBdr>
            <w:top w:val="none" w:sz="0" w:space="0" w:color="auto"/>
            <w:left w:val="none" w:sz="0" w:space="0" w:color="auto"/>
            <w:bottom w:val="none" w:sz="0" w:space="0" w:color="auto"/>
            <w:right w:val="none" w:sz="0" w:space="0" w:color="auto"/>
          </w:divBdr>
        </w:div>
        <w:div w:id="260187552">
          <w:marLeft w:val="480"/>
          <w:marRight w:val="0"/>
          <w:marTop w:val="0"/>
          <w:marBottom w:val="0"/>
          <w:divBdr>
            <w:top w:val="none" w:sz="0" w:space="0" w:color="auto"/>
            <w:left w:val="none" w:sz="0" w:space="0" w:color="auto"/>
            <w:bottom w:val="none" w:sz="0" w:space="0" w:color="auto"/>
            <w:right w:val="none" w:sz="0" w:space="0" w:color="auto"/>
          </w:divBdr>
        </w:div>
        <w:div w:id="318968240">
          <w:marLeft w:val="480"/>
          <w:marRight w:val="0"/>
          <w:marTop w:val="0"/>
          <w:marBottom w:val="0"/>
          <w:divBdr>
            <w:top w:val="none" w:sz="0" w:space="0" w:color="auto"/>
            <w:left w:val="none" w:sz="0" w:space="0" w:color="auto"/>
            <w:bottom w:val="none" w:sz="0" w:space="0" w:color="auto"/>
            <w:right w:val="none" w:sz="0" w:space="0" w:color="auto"/>
          </w:divBdr>
        </w:div>
        <w:div w:id="371269239">
          <w:marLeft w:val="480"/>
          <w:marRight w:val="0"/>
          <w:marTop w:val="0"/>
          <w:marBottom w:val="0"/>
          <w:divBdr>
            <w:top w:val="none" w:sz="0" w:space="0" w:color="auto"/>
            <w:left w:val="none" w:sz="0" w:space="0" w:color="auto"/>
            <w:bottom w:val="none" w:sz="0" w:space="0" w:color="auto"/>
            <w:right w:val="none" w:sz="0" w:space="0" w:color="auto"/>
          </w:divBdr>
        </w:div>
        <w:div w:id="393283011">
          <w:marLeft w:val="480"/>
          <w:marRight w:val="0"/>
          <w:marTop w:val="0"/>
          <w:marBottom w:val="0"/>
          <w:divBdr>
            <w:top w:val="none" w:sz="0" w:space="0" w:color="auto"/>
            <w:left w:val="none" w:sz="0" w:space="0" w:color="auto"/>
            <w:bottom w:val="none" w:sz="0" w:space="0" w:color="auto"/>
            <w:right w:val="none" w:sz="0" w:space="0" w:color="auto"/>
          </w:divBdr>
        </w:div>
        <w:div w:id="431977531">
          <w:marLeft w:val="480"/>
          <w:marRight w:val="0"/>
          <w:marTop w:val="0"/>
          <w:marBottom w:val="0"/>
          <w:divBdr>
            <w:top w:val="none" w:sz="0" w:space="0" w:color="auto"/>
            <w:left w:val="none" w:sz="0" w:space="0" w:color="auto"/>
            <w:bottom w:val="none" w:sz="0" w:space="0" w:color="auto"/>
            <w:right w:val="none" w:sz="0" w:space="0" w:color="auto"/>
          </w:divBdr>
        </w:div>
        <w:div w:id="539971669">
          <w:marLeft w:val="480"/>
          <w:marRight w:val="0"/>
          <w:marTop w:val="0"/>
          <w:marBottom w:val="0"/>
          <w:divBdr>
            <w:top w:val="none" w:sz="0" w:space="0" w:color="auto"/>
            <w:left w:val="none" w:sz="0" w:space="0" w:color="auto"/>
            <w:bottom w:val="none" w:sz="0" w:space="0" w:color="auto"/>
            <w:right w:val="none" w:sz="0" w:space="0" w:color="auto"/>
          </w:divBdr>
        </w:div>
        <w:div w:id="563567626">
          <w:marLeft w:val="480"/>
          <w:marRight w:val="0"/>
          <w:marTop w:val="0"/>
          <w:marBottom w:val="0"/>
          <w:divBdr>
            <w:top w:val="none" w:sz="0" w:space="0" w:color="auto"/>
            <w:left w:val="none" w:sz="0" w:space="0" w:color="auto"/>
            <w:bottom w:val="none" w:sz="0" w:space="0" w:color="auto"/>
            <w:right w:val="none" w:sz="0" w:space="0" w:color="auto"/>
          </w:divBdr>
        </w:div>
        <w:div w:id="687366523">
          <w:marLeft w:val="480"/>
          <w:marRight w:val="0"/>
          <w:marTop w:val="0"/>
          <w:marBottom w:val="0"/>
          <w:divBdr>
            <w:top w:val="none" w:sz="0" w:space="0" w:color="auto"/>
            <w:left w:val="none" w:sz="0" w:space="0" w:color="auto"/>
            <w:bottom w:val="none" w:sz="0" w:space="0" w:color="auto"/>
            <w:right w:val="none" w:sz="0" w:space="0" w:color="auto"/>
          </w:divBdr>
        </w:div>
        <w:div w:id="705106933">
          <w:marLeft w:val="480"/>
          <w:marRight w:val="0"/>
          <w:marTop w:val="0"/>
          <w:marBottom w:val="0"/>
          <w:divBdr>
            <w:top w:val="none" w:sz="0" w:space="0" w:color="auto"/>
            <w:left w:val="none" w:sz="0" w:space="0" w:color="auto"/>
            <w:bottom w:val="none" w:sz="0" w:space="0" w:color="auto"/>
            <w:right w:val="none" w:sz="0" w:space="0" w:color="auto"/>
          </w:divBdr>
        </w:div>
        <w:div w:id="715861444">
          <w:marLeft w:val="480"/>
          <w:marRight w:val="0"/>
          <w:marTop w:val="0"/>
          <w:marBottom w:val="0"/>
          <w:divBdr>
            <w:top w:val="none" w:sz="0" w:space="0" w:color="auto"/>
            <w:left w:val="none" w:sz="0" w:space="0" w:color="auto"/>
            <w:bottom w:val="none" w:sz="0" w:space="0" w:color="auto"/>
            <w:right w:val="none" w:sz="0" w:space="0" w:color="auto"/>
          </w:divBdr>
        </w:div>
        <w:div w:id="741870430">
          <w:marLeft w:val="480"/>
          <w:marRight w:val="0"/>
          <w:marTop w:val="0"/>
          <w:marBottom w:val="0"/>
          <w:divBdr>
            <w:top w:val="none" w:sz="0" w:space="0" w:color="auto"/>
            <w:left w:val="none" w:sz="0" w:space="0" w:color="auto"/>
            <w:bottom w:val="none" w:sz="0" w:space="0" w:color="auto"/>
            <w:right w:val="none" w:sz="0" w:space="0" w:color="auto"/>
          </w:divBdr>
        </w:div>
        <w:div w:id="754208804">
          <w:marLeft w:val="480"/>
          <w:marRight w:val="0"/>
          <w:marTop w:val="0"/>
          <w:marBottom w:val="0"/>
          <w:divBdr>
            <w:top w:val="none" w:sz="0" w:space="0" w:color="auto"/>
            <w:left w:val="none" w:sz="0" w:space="0" w:color="auto"/>
            <w:bottom w:val="none" w:sz="0" w:space="0" w:color="auto"/>
            <w:right w:val="none" w:sz="0" w:space="0" w:color="auto"/>
          </w:divBdr>
        </w:div>
        <w:div w:id="915168007">
          <w:marLeft w:val="480"/>
          <w:marRight w:val="0"/>
          <w:marTop w:val="0"/>
          <w:marBottom w:val="0"/>
          <w:divBdr>
            <w:top w:val="none" w:sz="0" w:space="0" w:color="auto"/>
            <w:left w:val="none" w:sz="0" w:space="0" w:color="auto"/>
            <w:bottom w:val="none" w:sz="0" w:space="0" w:color="auto"/>
            <w:right w:val="none" w:sz="0" w:space="0" w:color="auto"/>
          </w:divBdr>
        </w:div>
        <w:div w:id="1053040484">
          <w:marLeft w:val="480"/>
          <w:marRight w:val="0"/>
          <w:marTop w:val="0"/>
          <w:marBottom w:val="0"/>
          <w:divBdr>
            <w:top w:val="none" w:sz="0" w:space="0" w:color="auto"/>
            <w:left w:val="none" w:sz="0" w:space="0" w:color="auto"/>
            <w:bottom w:val="none" w:sz="0" w:space="0" w:color="auto"/>
            <w:right w:val="none" w:sz="0" w:space="0" w:color="auto"/>
          </w:divBdr>
        </w:div>
        <w:div w:id="1193153143">
          <w:marLeft w:val="480"/>
          <w:marRight w:val="0"/>
          <w:marTop w:val="0"/>
          <w:marBottom w:val="0"/>
          <w:divBdr>
            <w:top w:val="none" w:sz="0" w:space="0" w:color="auto"/>
            <w:left w:val="none" w:sz="0" w:space="0" w:color="auto"/>
            <w:bottom w:val="none" w:sz="0" w:space="0" w:color="auto"/>
            <w:right w:val="none" w:sz="0" w:space="0" w:color="auto"/>
          </w:divBdr>
        </w:div>
        <w:div w:id="1227957933">
          <w:marLeft w:val="480"/>
          <w:marRight w:val="0"/>
          <w:marTop w:val="0"/>
          <w:marBottom w:val="0"/>
          <w:divBdr>
            <w:top w:val="none" w:sz="0" w:space="0" w:color="auto"/>
            <w:left w:val="none" w:sz="0" w:space="0" w:color="auto"/>
            <w:bottom w:val="none" w:sz="0" w:space="0" w:color="auto"/>
            <w:right w:val="none" w:sz="0" w:space="0" w:color="auto"/>
          </w:divBdr>
        </w:div>
        <w:div w:id="1267428065">
          <w:marLeft w:val="480"/>
          <w:marRight w:val="0"/>
          <w:marTop w:val="0"/>
          <w:marBottom w:val="0"/>
          <w:divBdr>
            <w:top w:val="none" w:sz="0" w:space="0" w:color="auto"/>
            <w:left w:val="none" w:sz="0" w:space="0" w:color="auto"/>
            <w:bottom w:val="none" w:sz="0" w:space="0" w:color="auto"/>
            <w:right w:val="none" w:sz="0" w:space="0" w:color="auto"/>
          </w:divBdr>
        </w:div>
        <w:div w:id="1327900795">
          <w:marLeft w:val="480"/>
          <w:marRight w:val="0"/>
          <w:marTop w:val="0"/>
          <w:marBottom w:val="0"/>
          <w:divBdr>
            <w:top w:val="none" w:sz="0" w:space="0" w:color="auto"/>
            <w:left w:val="none" w:sz="0" w:space="0" w:color="auto"/>
            <w:bottom w:val="none" w:sz="0" w:space="0" w:color="auto"/>
            <w:right w:val="none" w:sz="0" w:space="0" w:color="auto"/>
          </w:divBdr>
        </w:div>
        <w:div w:id="1390348121">
          <w:marLeft w:val="480"/>
          <w:marRight w:val="0"/>
          <w:marTop w:val="0"/>
          <w:marBottom w:val="0"/>
          <w:divBdr>
            <w:top w:val="none" w:sz="0" w:space="0" w:color="auto"/>
            <w:left w:val="none" w:sz="0" w:space="0" w:color="auto"/>
            <w:bottom w:val="none" w:sz="0" w:space="0" w:color="auto"/>
            <w:right w:val="none" w:sz="0" w:space="0" w:color="auto"/>
          </w:divBdr>
        </w:div>
        <w:div w:id="1391995024">
          <w:marLeft w:val="480"/>
          <w:marRight w:val="0"/>
          <w:marTop w:val="0"/>
          <w:marBottom w:val="0"/>
          <w:divBdr>
            <w:top w:val="none" w:sz="0" w:space="0" w:color="auto"/>
            <w:left w:val="none" w:sz="0" w:space="0" w:color="auto"/>
            <w:bottom w:val="none" w:sz="0" w:space="0" w:color="auto"/>
            <w:right w:val="none" w:sz="0" w:space="0" w:color="auto"/>
          </w:divBdr>
        </w:div>
        <w:div w:id="1435975298">
          <w:marLeft w:val="480"/>
          <w:marRight w:val="0"/>
          <w:marTop w:val="0"/>
          <w:marBottom w:val="0"/>
          <w:divBdr>
            <w:top w:val="none" w:sz="0" w:space="0" w:color="auto"/>
            <w:left w:val="none" w:sz="0" w:space="0" w:color="auto"/>
            <w:bottom w:val="none" w:sz="0" w:space="0" w:color="auto"/>
            <w:right w:val="none" w:sz="0" w:space="0" w:color="auto"/>
          </w:divBdr>
        </w:div>
        <w:div w:id="1510678105">
          <w:marLeft w:val="480"/>
          <w:marRight w:val="0"/>
          <w:marTop w:val="0"/>
          <w:marBottom w:val="0"/>
          <w:divBdr>
            <w:top w:val="none" w:sz="0" w:space="0" w:color="auto"/>
            <w:left w:val="none" w:sz="0" w:space="0" w:color="auto"/>
            <w:bottom w:val="none" w:sz="0" w:space="0" w:color="auto"/>
            <w:right w:val="none" w:sz="0" w:space="0" w:color="auto"/>
          </w:divBdr>
        </w:div>
        <w:div w:id="1536457801">
          <w:marLeft w:val="480"/>
          <w:marRight w:val="0"/>
          <w:marTop w:val="0"/>
          <w:marBottom w:val="0"/>
          <w:divBdr>
            <w:top w:val="none" w:sz="0" w:space="0" w:color="auto"/>
            <w:left w:val="none" w:sz="0" w:space="0" w:color="auto"/>
            <w:bottom w:val="none" w:sz="0" w:space="0" w:color="auto"/>
            <w:right w:val="none" w:sz="0" w:space="0" w:color="auto"/>
          </w:divBdr>
        </w:div>
        <w:div w:id="1716126187">
          <w:marLeft w:val="480"/>
          <w:marRight w:val="0"/>
          <w:marTop w:val="0"/>
          <w:marBottom w:val="0"/>
          <w:divBdr>
            <w:top w:val="none" w:sz="0" w:space="0" w:color="auto"/>
            <w:left w:val="none" w:sz="0" w:space="0" w:color="auto"/>
            <w:bottom w:val="none" w:sz="0" w:space="0" w:color="auto"/>
            <w:right w:val="none" w:sz="0" w:space="0" w:color="auto"/>
          </w:divBdr>
        </w:div>
        <w:div w:id="1880699238">
          <w:marLeft w:val="480"/>
          <w:marRight w:val="0"/>
          <w:marTop w:val="0"/>
          <w:marBottom w:val="0"/>
          <w:divBdr>
            <w:top w:val="none" w:sz="0" w:space="0" w:color="auto"/>
            <w:left w:val="none" w:sz="0" w:space="0" w:color="auto"/>
            <w:bottom w:val="none" w:sz="0" w:space="0" w:color="auto"/>
            <w:right w:val="none" w:sz="0" w:space="0" w:color="auto"/>
          </w:divBdr>
        </w:div>
        <w:div w:id="1970477247">
          <w:marLeft w:val="480"/>
          <w:marRight w:val="0"/>
          <w:marTop w:val="0"/>
          <w:marBottom w:val="0"/>
          <w:divBdr>
            <w:top w:val="none" w:sz="0" w:space="0" w:color="auto"/>
            <w:left w:val="none" w:sz="0" w:space="0" w:color="auto"/>
            <w:bottom w:val="none" w:sz="0" w:space="0" w:color="auto"/>
            <w:right w:val="none" w:sz="0" w:space="0" w:color="auto"/>
          </w:divBdr>
        </w:div>
        <w:div w:id="2083602532">
          <w:marLeft w:val="480"/>
          <w:marRight w:val="0"/>
          <w:marTop w:val="0"/>
          <w:marBottom w:val="0"/>
          <w:divBdr>
            <w:top w:val="none" w:sz="0" w:space="0" w:color="auto"/>
            <w:left w:val="none" w:sz="0" w:space="0" w:color="auto"/>
            <w:bottom w:val="none" w:sz="0" w:space="0" w:color="auto"/>
            <w:right w:val="none" w:sz="0" w:space="0" w:color="auto"/>
          </w:divBdr>
        </w:div>
        <w:div w:id="2133865517">
          <w:marLeft w:val="480"/>
          <w:marRight w:val="0"/>
          <w:marTop w:val="0"/>
          <w:marBottom w:val="0"/>
          <w:divBdr>
            <w:top w:val="none" w:sz="0" w:space="0" w:color="auto"/>
            <w:left w:val="none" w:sz="0" w:space="0" w:color="auto"/>
            <w:bottom w:val="none" w:sz="0" w:space="0" w:color="auto"/>
            <w:right w:val="none" w:sz="0" w:space="0" w:color="auto"/>
          </w:divBdr>
        </w:div>
      </w:divsChild>
    </w:div>
    <w:div w:id="663627132">
      <w:bodyDiv w:val="1"/>
      <w:marLeft w:val="0"/>
      <w:marRight w:val="0"/>
      <w:marTop w:val="0"/>
      <w:marBottom w:val="0"/>
      <w:divBdr>
        <w:top w:val="none" w:sz="0" w:space="0" w:color="auto"/>
        <w:left w:val="none" w:sz="0" w:space="0" w:color="auto"/>
        <w:bottom w:val="none" w:sz="0" w:space="0" w:color="auto"/>
        <w:right w:val="none" w:sz="0" w:space="0" w:color="auto"/>
      </w:divBdr>
    </w:div>
    <w:div w:id="663825981">
      <w:bodyDiv w:val="1"/>
      <w:marLeft w:val="0"/>
      <w:marRight w:val="0"/>
      <w:marTop w:val="0"/>
      <w:marBottom w:val="0"/>
      <w:divBdr>
        <w:top w:val="none" w:sz="0" w:space="0" w:color="auto"/>
        <w:left w:val="none" w:sz="0" w:space="0" w:color="auto"/>
        <w:bottom w:val="none" w:sz="0" w:space="0" w:color="auto"/>
        <w:right w:val="none" w:sz="0" w:space="0" w:color="auto"/>
      </w:divBdr>
    </w:div>
    <w:div w:id="663894611">
      <w:bodyDiv w:val="1"/>
      <w:marLeft w:val="0"/>
      <w:marRight w:val="0"/>
      <w:marTop w:val="0"/>
      <w:marBottom w:val="0"/>
      <w:divBdr>
        <w:top w:val="none" w:sz="0" w:space="0" w:color="auto"/>
        <w:left w:val="none" w:sz="0" w:space="0" w:color="auto"/>
        <w:bottom w:val="none" w:sz="0" w:space="0" w:color="auto"/>
        <w:right w:val="none" w:sz="0" w:space="0" w:color="auto"/>
      </w:divBdr>
    </w:div>
    <w:div w:id="664746016">
      <w:bodyDiv w:val="1"/>
      <w:marLeft w:val="0"/>
      <w:marRight w:val="0"/>
      <w:marTop w:val="0"/>
      <w:marBottom w:val="0"/>
      <w:divBdr>
        <w:top w:val="none" w:sz="0" w:space="0" w:color="auto"/>
        <w:left w:val="none" w:sz="0" w:space="0" w:color="auto"/>
        <w:bottom w:val="none" w:sz="0" w:space="0" w:color="auto"/>
        <w:right w:val="none" w:sz="0" w:space="0" w:color="auto"/>
      </w:divBdr>
    </w:div>
    <w:div w:id="665133129">
      <w:bodyDiv w:val="1"/>
      <w:marLeft w:val="0"/>
      <w:marRight w:val="0"/>
      <w:marTop w:val="0"/>
      <w:marBottom w:val="0"/>
      <w:divBdr>
        <w:top w:val="none" w:sz="0" w:space="0" w:color="auto"/>
        <w:left w:val="none" w:sz="0" w:space="0" w:color="auto"/>
        <w:bottom w:val="none" w:sz="0" w:space="0" w:color="auto"/>
        <w:right w:val="none" w:sz="0" w:space="0" w:color="auto"/>
      </w:divBdr>
    </w:div>
    <w:div w:id="665474259">
      <w:bodyDiv w:val="1"/>
      <w:marLeft w:val="0"/>
      <w:marRight w:val="0"/>
      <w:marTop w:val="0"/>
      <w:marBottom w:val="0"/>
      <w:divBdr>
        <w:top w:val="none" w:sz="0" w:space="0" w:color="auto"/>
        <w:left w:val="none" w:sz="0" w:space="0" w:color="auto"/>
        <w:bottom w:val="none" w:sz="0" w:space="0" w:color="auto"/>
        <w:right w:val="none" w:sz="0" w:space="0" w:color="auto"/>
      </w:divBdr>
    </w:div>
    <w:div w:id="665595274">
      <w:bodyDiv w:val="1"/>
      <w:marLeft w:val="0"/>
      <w:marRight w:val="0"/>
      <w:marTop w:val="0"/>
      <w:marBottom w:val="0"/>
      <w:divBdr>
        <w:top w:val="none" w:sz="0" w:space="0" w:color="auto"/>
        <w:left w:val="none" w:sz="0" w:space="0" w:color="auto"/>
        <w:bottom w:val="none" w:sz="0" w:space="0" w:color="auto"/>
        <w:right w:val="none" w:sz="0" w:space="0" w:color="auto"/>
      </w:divBdr>
      <w:divsChild>
        <w:div w:id="123819425">
          <w:marLeft w:val="480"/>
          <w:marRight w:val="0"/>
          <w:marTop w:val="0"/>
          <w:marBottom w:val="0"/>
          <w:divBdr>
            <w:top w:val="none" w:sz="0" w:space="0" w:color="auto"/>
            <w:left w:val="none" w:sz="0" w:space="0" w:color="auto"/>
            <w:bottom w:val="none" w:sz="0" w:space="0" w:color="auto"/>
            <w:right w:val="none" w:sz="0" w:space="0" w:color="auto"/>
          </w:divBdr>
        </w:div>
        <w:div w:id="159388472">
          <w:marLeft w:val="480"/>
          <w:marRight w:val="0"/>
          <w:marTop w:val="0"/>
          <w:marBottom w:val="0"/>
          <w:divBdr>
            <w:top w:val="none" w:sz="0" w:space="0" w:color="auto"/>
            <w:left w:val="none" w:sz="0" w:space="0" w:color="auto"/>
            <w:bottom w:val="none" w:sz="0" w:space="0" w:color="auto"/>
            <w:right w:val="none" w:sz="0" w:space="0" w:color="auto"/>
          </w:divBdr>
        </w:div>
        <w:div w:id="282082188">
          <w:marLeft w:val="480"/>
          <w:marRight w:val="0"/>
          <w:marTop w:val="0"/>
          <w:marBottom w:val="0"/>
          <w:divBdr>
            <w:top w:val="none" w:sz="0" w:space="0" w:color="auto"/>
            <w:left w:val="none" w:sz="0" w:space="0" w:color="auto"/>
            <w:bottom w:val="none" w:sz="0" w:space="0" w:color="auto"/>
            <w:right w:val="none" w:sz="0" w:space="0" w:color="auto"/>
          </w:divBdr>
        </w:div>
        <w:div w:id="295642093">
          <w:marLeft w:val="480"/>
          <w:marRight w:val="0"/>
          <w:marTop w:val="0"/>
          <w:marBottom w:val="0"/>
          <w:divBdr>
            <w:top w:val="none" w:sz="0" w:space="0" w:color="auto"/>
            <w:left w:val="none" w:sz="0" w:space="0" w:color="auto"/>
            <w:bottom w:val="none" w:sz="0" w:space="0" w:color="auto"/>
            <w:right w:val="none" w:sz="0" w:space="0" w:color="auto"/>
          </w:divBdr>
        </w:div>
        <w:div w:id="309406615">
          <w:marLeft w:val="480"/>
          <w:marRight w:val="0"/>
          <w:marTop w:val="0"/>
          <w:marBottom w:val="0"/>
          <w:divBdr>
            <w:top w:val="none" w:sz="0" w:space="0" w:color="auto"/>
            <w:left w:val="none" w:sz="0" w:space="0" w:color="auto"/>
            <w:bottom w:val="none" w:sz="0" w:space="0" w:color="auto"/>
            <w:right w:val="none" w:sz="0" w:space="0" w:color="auto"/>
          </w:divBdr>
        </w:div>
        <w:div w:id="345325583">
          <w:marLeft w:val="480"/>
          <w:marRight w:val="0"/>
          <w:marTop w:val="0"/>
          <w:marBottom w:val="0"/>
          <w:divBdr>
            <w:top w:val="none" w:sz="0" w:space="0" w:color="auto"/>
            <w:left w:val="none" w:sz="0" w:space="0" w:color="auto"/>
            <w:bottom w:val="none" w:sz="0" w:space="0" w:color="auto"/>
            <w:right w:val="none" w:sz="0" w:space="0" w:color="auto"/>
          </w:divBdr>
        </w:div>
        <w:div w:id="354890999">
          <w:marLeft w:val="480"/>
          <w:marRight w:val="0"/>
          <w:marTop w:val="0"/>
          <w:marBottom w:val="0"/>
          <w:divBdr>
            <w:top w:val="none" w:sz="0" w:space="0" w:color="auto"/>
            <w:left w:val="none" w:sz="0" w:space="0" w:color="auto"/>
            <w:bottom w:val="none" w:sz="0" w:space="0" w:color="auto"/>
            <w:right w:val="none" w:sz="0" w:space="0" w:color="auto"/>
          </w:divBdr>
        </w:div>
        <w:div w:id="513888366">
          <w:marLeft w:val="480"/>
          <w:marRight w:val="0"/>
          <w:marTop w:val="0"/>
          <w:marBottom w:val="0"/>
          <w:divBdr>
            <w:top w:val="none" w:sz="0" w:space="0" w:color="auto"/>
            <w:left w:val="none" w:sz="0" w:space="0" w:color="auto"/>
            <w:bottom w:val="none" w:sz="0" w:space="0" w:color="auto"/>
            <w:right w:val="none" w:sz="0" w:space="0" w:color="auto"/>
          </w:divBdr>
        </w:div>
        <w:div w:id="592083457">
          <w:marLeft w:val="480"/>
          <w:marRight w:val="0"/>
          <w:marTop w:val="0"/>
          <w:marBottom w:val="0"/>
          <w:divBdr>
            <w:top w:val="none" w:sz="0" w:space="0" w:color="auto"/>
            <w:left w:val="none" w:sz="0" w:space="0" w:color="auto"/>
            <w:bottom w:val="none" w:sz="0" w:space="0" w:color="auto"/>
            <w:right w:val="none" w:sz="0" w:space="0" w:color="auto"/>
          </w:divBdr>
        </w:div>
        <w:div w:id="610361335">
          <w:marLeft w:val="480"/>
          <w:marRight w:val="0"/>
          <w:marTop w:val="0"/>
          <w:marBottom w:val="0"/>
          <w:divBdr>
            <w:top w:val="none" w:sz="0" w:space="0" w:color="auto"/>
            <w:left w:val="none" w:sz="0" w:space="0" w:color="auto"/>
            <w:bottom w:val="none" w:sz="0" w:space="0" w:color="auto"/>
            <w:right w:val="none" w:sz="0" w:space="0" w:color="auto"/>
          </w:divBdr>
        </w:div>
        <w:div w:id="659238375">
          <w:marLeft w:val="480"/>
          <w:marRight w:val="0"/>
          <w:marTop w:val="0"/>
          <w:marBottom w:val="0"/>
          <w:divBdr>
            <w:top w:val="none" w:sz="0" w:space="0" w:color="auto"/>
            <w:left w:val="none" w:sz="0" w:space="0" w:color="auto"/>
            <w:bottom w:val="none" w:sz="0" w:space="0" w:color="auto"/>
            <w:right w:val="none" w:sz="0" w:space="0" w:color="auto"/>
          </w:divBdr>
        </w:div>
        <w:div w:id="724182813">
          <w:marLeft w:val="480"/>
          <w:marRight w:val="0"/>
          <w:marTop w:val="0"/>
          <w:marBottom w:val="0"/>
          <w:divBdr>
            <w:top w:val="none" w:sz="0" w:space="0" w:color="auto"/>
            <w:left w:val="none" w:sz="0" w:space="0" w:color="auto"/>
            <w:bottom w:val="none" w:sz="0" w:space="0" w:color="auto"/>
            <w:right w:val="none" w:sz="0" w:space="0" w:color="auto"/>
          </w:divBdr>
        </w:div>
        <w:div w:id="741298320">
          <w:marLeft w:val="480"/>
          <w:marRight w:val="0"/>
          <w:marTop w:val="0"/>
          <w:marBottom w:val="0"/>
          <w:divBdr>
            <w:top w:val="none" w:sz="0" w:space="0" w:color="auto"/>
            <w:left w:val="none" w:sz="0" w:space="0" w:color="auto"/>
            <w:bottom w:val="none" w:sz="0" w:space="0" w:color="auto"/>
            <w:right w:val="none" w:sz="0" w:space="0" w:color="auto"/>
          </w:divBdr>
        </w:div>
        <w:div w:id="888952204">
          <w:marLeft w:val="480"/>
          <w:marRight w:val="0"/>
          <w:marTop w:val="0"/>
          <w:marBottom w:val="0"/>
          <w:divBdr>
            <w:top w:val="none" w:sz="0" w:space="0" w:color="auto"/>
            <w:left w:val="none" w:sz="0" w:space="0" w:color="auto"/>
            <w:bottom w:val="none" w:sz="0" w:space="0" w:color="auto"/>
            <w:right w:val="none" w:sz="0" w:space="0" w:color="auto"/>
          </w:divBdr>
        </w:div>
        <w:div w:id="927618896">
          <w:marLeft w:val="480"/>
          <w:marRight w:val="0"/>
          <w:marTop w:val="0"/>
          <w:marBottom w:val="0"/>
          <w:divBdr>
            <w:top w:val="none" w:sz="0" w:space="0" w:color="auto"/>
            <w:left w:val="none" w:sz="0" w:space="0" w:color="auto"/>
            <w:bottom w:val="none" w:sz="0" w:space="0" w:color="auto"/>
            <w:right w:val="none" w:sz="0" w:space="0" w:color="auto"/>
          </w:divBdr>
        </w:div>
        <w:div w:id="983705680">
          <w:marLeft w:val="480"/>
          <w:marRight w:val="0"/>
          <w:marTop w:val="0"/>
          <w:marBottom w:val="0"/>
          <w:divBdr>
            <w:top w:val="none" w:sz="0" w:space="0" w:color="auto"/>
            <w:left w:val="none" w:sz="0" w:space="0" w:color="auto"/>
            <w:bottom w:val="none" w:sz="0" w:space="0" w:color="auto"/>
            <w:right w:val="none" w:sz="0" w:space="0" w:color="auto"/>
          </w:divBdr>
        </w:div>
        <w:div w:id="1118792267">
          <w:marLeft w:val="480"/>
          <w:marRight w:val="0"/>
          <w:marTop w:val="0"/>
          <w:marBottom w:val="0"/>
          <w:divBdr>
            <w:top w:val="none" w:sz="0" w:space="0" w:color="auto"/>
            <w:left w:val="none" w:sz="0" w:space="0" w:color="auto"/>
            <w:bottom w:val="none" w:sz="0" w:space="0" w:color="auto"/>
            <w:right w:val="none" w:sz="0" w:space="0" w:color="auto"/>
          </w:divBdr>
        </w:div>
        <w:div w:id="1147817995">
          <w:marLeft w:val="480"/>
          <w:marRight w:val="0"/>
          <w:marTop w:val="0"/>
          <w:marBottom w:val="0"/>
          <w:divBdr>
            <w:top w:val="none" w:sz="0" w:space="0" w:color="auto"/>
            <w:left w:val="none" w:sz="0" w:space="0" w:color="auto"/>
            <w:bottom w:val="none" w:sz="0" w:space="0" w:color="auto"/>
            <w:right w:val="none" w:sz="0" w:space="0" w:color="auto"/>
          </w:divBdr>
        </w:div>
        <w:div w:id="1270892625">
          <w:marLeft w:val="480"/>
          <w:marRight w:val="0"/>
          <w:marTop w:val="0"/>
          <w:marBottom w:val="0"/>
          <w:divBdr>
            <w:top w:val="none" w:sz="0" w:space="0" w:color="auto"/>
            <w:left w:val="none" w:sz="0" w:space="0" w:color="auto"/>
            <w:bottom w:val="none" w:sz="0" w:space="0" w:color="auto"/>
            <w:right w:val="none" w:sz="0" w:space="0" w:color="auto"/>
          </w:divBdr>
        </w:div>
        <w:div w:id="1321807047">
          <w:marLeft w:val="480"/>
          <w:marRight w:val="0"/>
          <w:marTop w:val="0"/>
          <w:marBottom w:val="0"/>
          <w:divBdr>
            <w:top w:val="none" w:sz="0" w:space="0" w:color="auto"/>
            <w:left w:val="none" w:sz="0" w:space="0" w:color="auto"/>
            <w:bottom w:val="none" w:sz="0" w:space="0" w:color="auto"/>
            <w:right w:val="none" w:sz="0" w:space="0" w:color="auto"/>
          </w:divBdr>
        </w:div>
        <w:div w:id="1428454893">
          <w:marLeft w:val="480"/>
          <w:marRight w:val="0"/>
          <w:marTop w:val="0"/>
          <w:marBottom w:val="0"/>
          <w:divBdr>
            <w:top w:val="none" w:sz="0" w:space="0" w:color="auto"/>
            <w:left w:val="none" w:sz="0" w:space="0" w:color="auto"/>
            <w:bottom w:val="none" w:sz="0" w:space="0" w:color="auto"/>
            <w:right w:val="none" w:sz="0" w:space="0" w:color="auto"/>
          </w:divBdr>
        </w:div>
        <w:div w:id="1547641303">
          <w:marLeft w:val="480"/>
          <w:marRight w:val="0"/>
          <w:marTop w:val="0"/>
          <w:marBottom w:val="0"/>
          <w:divBdr>
            <w:top w:val="none" w:sz="0" w:space="0" w:color="auto"/>
            <w:left w:val="none" w:sz="0" w:space="0" w:color="auto"/>
            <w:bottom w:val="none" w:sz="0" w:space="0" w:color="auto"/>
            <w:right w:val="none" w:sz="0" w:space="0" w:color="auto"/>
          </w:divBdr>
        </w:div>
        <w:div w:id="1580559558">
          <w:marLeft w:val="480"/>
          <w:marRight w:val="0"/>
          <w:marTop w:val="0"/>
          <w:marBottom w:val="0"/>
          <w:divBdr>
            <w:top w:val="none" w:sz="0" w:space="0" w:color="auto"/>
            <w:left w:val="none" w:sz="0" w:space="0" w:color="auto"/>
            <w:bottom w:val="none" w:sz="0" w:space="0" w:color="auto"/>
            <w:right w:val="none" w:sz="0" w:space="0" w:color="auto"/>
          </w:divBdr>
        </w:div>
        <w:div w:id="1616328530">
          <w:marLeft w:val="480"/>
          <w:marRight w:val="0"/>
          <w:marTop w:val="0"/>
          <w:marBottom w:val="0"/>
          <w:divBdr>
            <w:top w:val="none" w:sz="0" w:space="0" w:color="auto"/>
            <w:left w:val="none" w:sz="0" w:space="0" w:color="auto"/>
            <w:bottom w:val="none" w:sz="0" w:space="0" w:color="auto"/>
            <w:right w:val="none" w:sz="0" w:space="0" w:color="auto"/>
          </w:divBdr>
        </w:div>
        <w:div w:id="1666664117">
          <w:marLeft w:val="480"/>
          <w:marRight w:val="0"/>
          <w:marTop w:val="0"/>
          <w:marBottom w:val="0"/>
          <w:divBdr>
            <w:top w:val="none" w:sz="0" w:space="0" w:color="auto"/>
            <w:left w:val="none" w:sz="0" w:space="0" w:color="auto"/>
            <w:bottom w:val="none" w:sz="0" w:space="0" w:color="auto"/>
            <w:right w:val="none" w:sz="0" w:space="0" w:color="auto"/>
          </w:divBdr>
        </w:div>
        <w:div w:id="1677532079">
          <w:marLeft w:val="480"/>
          <w:marRight w:val="0"/>
          <w:marTop w:val="0"/>
          <w:marBottom w:val="0"/>
          <w:divBdr>
            <w:top w:val="none" w:sz="0" w:space="0" w:color="auto"/>
            <w:left w:val="none" w:sz="0" w:space="0" w:color="auto"/>
            <w:bottom w:val="none" w:sz="0" w:space="0" w:color="auto"/>
            <w:right w:val="none" w:sz="0" w:space="0" w:color="auto"/>
          </w:divBdr>
        </w:div>
        <w:div w:id="1679040778">
          <w:marLeft w:val="480"/>
          <w:marRight w:val="0"/>
          <w:marTop w:val="0"/>
          <w:marBottom w:val="0"/>
          <w:divBdr>
            <w:top w:val="none" w:sz="0" w:space="0" w:color="auto"/>
            <w:left w:val="none" w:sz="0" w:space="0" w:color="auto"/>
            <w:bottom w:val="none" w:sz="0" w:space="0" w:color="auto"/>
            <w:right w:val="none" w:sz="0" w:space="0" w:color="auto"/>
          </w:divBdr>
        </w:div>
        <w:div w:id="1769504653">
          <w:marLeft w:val="480"/>
          <w:marRight w:val="0"/>
          <w:marTop w:val="0"/>
          <w:marBottom w:val="0"/>
          <w:divBdr>
            <w:top w:val="none" w:sz="0" w:space="0" w:color="auto"/>
            <w:left w:val="none" w:sz="0" w:space="0" w:color="auto"/>
            <w:bottom w:val="none" w:sz="0" w:space="0" w:color="auto"/>
            <w:right w:val="none" w:sz="0" w:space="0" w:color="auto"/>
          </w:divBdr>
        </w:div>
        <w:div w:id="1826319775">
          <w:marLeft w:val="480"/>
          <w:marRight w:val="0"/>
          <w:marTop w:val="0"/>
          <w:marBottom w:val="0"/>
          <w:divBdr>
            <w:top w:val="none" w:sz="0" w:space="0" w:color="auto"/>
            <w:left w:val="none" w:sz="0" w:space="0" w:color="auto"/>
            <w:bottom w:val="none" w:sz="0" w:space="0" w:color="auto"/>
            <w:right w:val="none" w:sz="0" w:space="0" w:color="auto"/>
          </w:divBdr>
        </w:div>
        <w:div w:id="2089572210">
          <w:marLeft w:val="480"/>
          <w:marRight w:val="0"/>
          <w:marTop w:val="0"/>
          <w:marBottom w:val="0"/>
          <w:divBdr>
            <w:top w:val="none" w:sz="0" w:space="0" w:color="auto"/>
            <w:left w:val="none" w:sz="0" w:space="0" w:color="auto"/>
            <w:bottom w:val="none" w:sz="0" w:space="0" w:color="auto"/>
            <w:right w:val="none" w:sz="0" w:space="0" w:color="auto"/>
          </w:divBdr>
        </w:div>
        <w:div w:id="2101753850">
          <w:marLeft w:val="480"/>
          <w:marRight w:val="0"/>
          <w:marTop w:val="0"/>
          <w:marBottom w:val="0"/>
          <w:divBdr>
            <w:top w:val="none" w:sz="0" w:space="0" w:color="auto"/>
            <w:left w:val="none" w:sz="0" w:space="0" w:color="auto"/>
            <w:bottom w:val="none" w:sz="0" w:space="0" w:color="auto"/>
            <w:right w:val="none" w:sz="0" w:space="0" w:color="auto"/>
          </w:divBdr>
        </w:div>
        <w:div w:id="2143963112">
          <w:marLeft w:val="480"/>
          <w:marRight w:val="0"/>
          <w:marTop w:val="0"/>
          <w:marBottom w:val="0"/>
          <w:divBdr>
            <w:top w:val="none" w:sz="0" w:space="0" w:color="auto"/>
            <w:left w:val="none" w:sz="0" w:space="0" w:color="auto"/>
            <w:bottom w:val="none" w:sz="0" w:space="0" w:color="auto"/>
            <w:right w:val="none" w:sz="0" w:space="0" w:color="auto"/>
          </w:divBdr>
        </w:div>
      </w:divsChild>
    </w:div>
    <w:div w:id="665715362">
      <w:bodyDiv w:val="1"/>
      <w:marLeft w:val="0"/>
      <w:marRight w:val="0"/>
      <w:marTop w:val="0"/>
      <w:marBottom w:val="0"/>
      <w:divBdr>
        <w:top w:val="none" w:sz="0" w:space="0" w:color="auto"/>
        <w:left w:val="none" w:sz="0" w:space="0" w:color="auto"/>
        <w:bottom w:val="none" w:sz="0" w:space="0" w:color="auto"/>
        <w:right w:val="none" w:sz="0" w:space="0" w:color="auto"/>
      </w:divBdr>
    </w:div>
    <w:div w:id="665790488">
      <w:bodyDiv w:val="1"/>
      <w:marLeft w:val="0"/>
      <w:marRight w:val="0"/>
      <w:marTop w:val="0"/>
      <w:marBottom w:val="0"/>
      <w:divBdr>
        <w:top w:val="none" w:sz="0" w:space="0" w:color="auto"/>
        <w:left w:val="none" w:sz="0" w:space="0" w:color="auto"/>
        <w:bottom w:val="none" w:sz="0" w:space="0" w:color="auto"/>
        <w:right w:val="none" w:sz="0" w:space="0" w:color="auto"/>
      </w:divBdr>
    </w:div>
    <w:div w:id="665941275">
      <w:bodyDiv w:val="1"/>
      <w:marLeft w:val="0"/>
      <w:marRight w:val="0"/>
      <w:marTop w:val="0"/>
      <w:marBottom w:val="0"/>
      <w:divBdr>
        <w:top w:val="none" w:sz="0" w:space="0" w:color="auto"/>
        <w:left w:val="none" w:sz="0" w:space="0" w:color="auto"/>
        <w:bottom w:val="none" w:sz="0" w:space="0" w:color="auto"/>
        <w:right w:val="none" w:sz="0" w:space="0" w:color="auto"/>
      </w:divBdr>
    </w:div>
    <w:div w:id="665983919">
      <w:bodyDiv w:val="1"/>
      <w:marLeft w:val="0"/>
      <w:marRight w:val="0"/>
      <w:marTop w:val="0"/>
      <w:marBottom w:val="0"/>
      <w:divBdr>
        <w:top w:val="none" w:sz="0" w:space="0" w:color="auto"/>
        <w:left w:val="none" w:sz="0" w:space="0" w:color="auto"/>
        <w:bottom w:val="none" w:sz="0" w:space="0" w:color="auto"/>
        <w:right w:val="none" w:sz="0" w:space="0" w:color="auto"/>
      </w:divBdr>
    </w:div>
    <w:div w:id="666248348">
      <w:bodyDiv w:val="1"/>
      <w:marLeft w:val="0"/>
      <w:marRight w:val="0"/>
      <w:marTop w:val="0"/>
      <w:marBottom w:val="0"/>
      <w:divBdr>
        <w:top w:val="none" w:sz="0" w:space="0" w:color="auto"/>
        <w:left w:val="none" w:sz="0" w:space="0" w:color="auto"/>
        <w:bottom w:val="none" w:sz="0" w:space="0" w:color="auto"/>
        <w:right w:val="none" w:sz="0" w:space="0" w:color="auto"/>
      </w:divBdr>
    </w:div>
    <w:div w:id="666828874">
      <w:bodyDiv w:val="1"/>
      <w:marLeft w:val="0"/>
      <w:marRight w:val="0"/>
      <w:marTop w:val="0"/>
      <w:marBottom w:val="0"/>
      <w:divBdr>
        <w:top w:val="none" w:sz="0" w:space="0" w:color="auto"/>
        <w:left w:val="none" w:sz="0" w:space="0" w:color="auto"/>
        <w:bottom w:val="none" w:sz="0" w:space="0" w:color="auto"/>
        <w:right w:val="none" w:sz="0" w:space="0" w:color="auto"/>
      </w:divBdr>
    </w:div>
    <w:div w:id="667902004">
      <w:bodyDiv w:val="1"/>
      <w:marLeft w:val="0"/>
      <w:marRight w:val="0"/>
      <w:marTop w:val="0"/>
      <w:marBottom w:val="0"/>
      <w:divBdr>
        <w:top w:val="none" w:sz="0" w:space="0" w:color="auto"/>
        <w:left w:val="none" w:sz="0" w:space="0" w:color="auto"/>
        <w:bottom w:val="none" w:sz="0" w:space="0" w:color="auto"/>
        <w:right w:val="none" w:sz="0" w:space="0" w:color="auto"/>
      </w:divBdr>
    </w:div>
    <w:div w:id="667945068">
      <w:bodyDiv w:val="1"/>
      <w:marLeft w:val="0"/>
      <w:marRight w:val="0"/>
      <w:marTop w:val="0"/>
      <w:marBottom w:val="0"/>
      <w:divBdr>
        <w:top w:val="none" w:sz="0" w:space="0" w:color="auto"/>
        <w:left w:val="none" w:sz="0" w:space="0" w:color="auto"/>
        <w:bottom w:val="none" w:sz="0" w:space="0" w:color="auto"/>
        <w:right w:val="none" w:sz="0" w:space="0" w:color="auto"/>
      </w:divBdr>
    </w:div>
    <w:div w:id="668215242">
      <w:bodyDiv w:val="1"/>
      <w:marLeft w:val="0"/>
      <w:marRight w:val="0"/>
      <w:marTop w:val="0"/>
      <w:marBottom w:val="0"/>
      <w:divBdr>
        <w:top w:val="none" w:sz="0" w:space="0" w:color="auto"/>
        <w:left w:val="none" w:sz="0" w:space="0" w:color="auto"/>
        <w:bottom w:val="none" w:sz="0" w:space="0" w:color="auto"/>
        <w:right w:val="none" w:sz="0" w:space="0" w:color="auto"/>
      </w:divBdr>
    </w:div>
    <w:div w:id="668875445">
      <w:bodyDiv w:val="1"/>
      <w:marLeft w:val="0"/>
      <w:marRight w:val="0"/>
      <w:marTop w:val="0"/>
      <w:marBottom w:val="0"/>
      <w:divBdr>
        <w:top w:val="none" w:sz="0" w:space="0" w:color="auto"/>
        <w:left w:val="none" w:sz="0" w:space="0" w:color="auto"/>
        <w:bottom w:val="none" w:sz="0" w:space="0" w:color="auto"/>
        <w:right w:val="none" w:sz="0" w:space="0" w:color="auto"/>
      </w:divBdr>
    </w:div>
    <w:div w:id="668993802">
      <w:bodyDiv w:val="1"/>
      <w:marLeft w:val="0"/>
      <w:marRight w:val="0"/>
      <w:marTop w:val="0"/>
      <w:marBottom w:val="0"/>
      <w:divBdr>
        <w:top w:val="none" w:sz="0" w:space="0" w:color="auto"/>
        <w:left w:val="none" w:sz="0" w:space="0" w:color="auto"/>
        <w:bottom w:val="none" w:sz="0" w:space="0" w:color="auto"/>
        <w:right w:val="none" w:sz="0" w:space="0" w:color="auto"/>
      </w:divBdr>
    </w:div>
    <w:div w:id="669455749">
      <w:bodyDiv w:val="1"/>
      <w:marLeft w:val="0"/>
      <w:marRight w:val="0"/>
      <w:marTop w:val="0"/>
      <w:marBottom w:val="0"/>
      <w:divBdr>
        <w:top w:val="none" w:sz="0" w:space="0" w:color="auto"/>
        <w:left w:val="none" w:sz="0" w:space="0" w:color="auto"/>
        <w:bottom w:val="none" w:sz="0" w:space="0" w:color="auto"/>
        <w:right w:val="none" w:sz="0" w:space="0" w:color="auto"/>
      </w:divBdr>
    </w:div>
    <w:div w:id="670330705">
      <w:bodyDiv w:val="1"/>
      <w:marLeft w:val="0"/>
      <w:marRight w:val="0"/>
      <w:marTop w:val="0"/>
      <w:marBottom w:val="0"/>
      <w:divBdr>
        <w:top w:val="none" w:sz="0" w:space="0" w:color="auto"/>
        <w:left w:val="none" w:sz="0" w:space="0" w:color="auto"/>
        <w:bottom w:val="none" w:sz="0" w:space="0" w:color="auto"/>
        <w:right w:val="none" w:sz="0" w:space="0" w:color="auto"/>
      </w:divBdr>
    </w:div>
    <w:div w:id="670374972">
      <w:bodyDiv w:val="1"/>
      <w:marLeft w:val="0"/>
      <w:marRight w:val="0"/>
      <w:marTop w:val="0"/>
      <w:marBottom w:val="0"/>
      <w:divBdr>
        <w:top w:val="none" w:sz="0" w:space="0" w:color="auto"/>
        <w:left w:val="none" w:sz="0" w:space="0" w:color="auto"/>
        <w:bottom w:val="none" w:sz="0" w:space="0" w:color="auto"/>
        <w:right w:val="none" w:sz="0" w:space="0" w:color="auto"/>
      </w:divBdr>
    </w:div>
    <w:div w:id="670715603">
      <w:bodyDiv w:val="1"/>
      <w:marLeft w:val="0"/>
      <w:marRight w:val="0"/>
      <w:marTop w:val="0"/>
      <w:marBottom w:val="0"/>
      <w:divBdr>
        <w:top w:val="none" w:sz="0" w:space="0" w:color="auto"/>
        <w:left w:val="none" w:sz="0" w:space="0" w:color="auto"/>
        <w:bottom w:val="none" w:sz="0" w:space="0" w:color="auto"/>
        <w:right w:val="none" w:sz="0" w:space="0" w:color="auto"/>
      </w:divBdr>
    </w:div>
    <w:div w:id="670719984">
      <w:bodyDiv w:val="1"/>
      <w:marLeft w:val="0"/>
      <w:marRight w:val="0"/>
      <w:marTop w:val="0"/>
      <w:marBottom w:val="0"/>
      <w:divBdr>
        <w:top w:val="none" w:sz="0" w:space="0" w:color="auto"/>
        <w:left w:val="none" w:sz="0" w:space="0" w:color="auto"/>
        <w:bottom w:val="none" w:sz="0" w:space="0" w:color="auto"/>
        <w:right w:val="none" w:sz="0" w:space="0" w:color="auto"/>
      </w:divBdr>
    </w:div>
    <w:div w:id="671377206">
      <w:bodyDiv w:val="1"/>
      <w:marLeft w:val="0"/>
      <w:marRight w:val="0"/>
      <w:marTop w:val="0"/>
      <w:marBottom w:val="0"/>
      <w:divBdr>
        <w:top w:val="none" w:sz="0" w:space="0" w:color="auto"/>
        <w:left w:val="none" w:sz="0" w:space="0" w:color="auto"/>
        <w:bottom w:val="none" w:sz="0" w:space="0" w:color="auto"/>
        <w:right w:val="none" w:sz="0" w:space="0" w:color="auto"/>
      </w:divBdr>
    </w:div>
    <w:div w:id="672034070">
      <w:bodyDiv w:val="1"/>
      <w:marLeft w:val="0"/>
      <w:marRight w:val="0"/>
      <w:marTop w:val="0"/>
      <w:marBottom w:val="0"/>
      <w:divBdr>
        <w:top w:val="none" w:sz="0" w:space="0" w:color="auto"/>
        <w:left w:val="none" w:sz="0" w:space="0" w:color="auto"/>
        <w:bottom w:val="none" w:sz="0" w:space="0" w:color="auto"/>
        <w:right w:val="none" w:sz="0" w:space="0" w:color="auto"/>
      </w:divBdr>
    </w:div>
    <w:div w:id="672493655">
      <w:bodyDiv w:val="1"/>
      <w:marLeft w:val="0"/>
      <w:marRight w:val="0"/>
      <w:marTop w:val="0"/>
      <w:marBottom w:val="0"/>
      <w:divBdr>
        <w:top w:val="none" w:sz="0" w:space="0" w:color="auto"/>
        <w:left w:val="none" w:sz="0" w:space="0" w:color="auto"/>
        <w:bottom w:val="none" w:sz="0" w:space="0" w:color="auto"/>
        <w:right w:val="none" w:sz="0" w:space="0" w:color="auto"/>
      </w:divBdr>
    </w:div>
    <w:div w:id="672606322">
      <w:bodyDiv w:val="1"/>
      <w:marLeft w:val="0"/>
      <w:marRight w:val="0"/>
      <w:marTop w:val="0"/>
      <w:marBottom w:val="0"/>
      <w:divBdr>
        <w:top w:val="none" w:sz="0" w:space="0" w:color="auto"/>
        <w:left w:val="none" w:sz="0" w:space="0" w:color="auto"/>
        <w:bottom w:val="none" w:sz="0" w:space="0" w:color="auto"/>
        <w:right w:val="none" w:sz="0" w:space="0" w:color="auto"/>
      </w:divBdr>
    </w:div>
    <w:div w:id="672729474">
      <w:bodyDiv w:val="1"/>
      <w:marLeft w:val="0"/>
      <w:marRight w:val="0"/>
      <w:marTop w:val="0"/>
      <w:marBottom w:val="0"/>
      <w:divBdr>
        <w:top w:val="none" w:sz="0" w:space="0" w:color="auto"/>
        <w:left w:val="none" w:sz="0" w:space="0" w:color="auto"/>
        <w:bottom w:val="none" w:sz="0" w:space="0" w:color="auto"/>
        <w:right w:val="none" w:sz="0" w:space="0" w:color="auto"/>
      </w:divBdr>
    </w:div>
    <w:div w:id="672801862">
      <w:bodyDiv w:val="1"/>
      <w:marLeft w:val="0"/>
      <w:marRight w:val="0"/>
      <w:marTop w:val="0"/>
      <w:marBottom w:val="0"/>
      <w:divBdr>
        <w:top w:val="none" w:sz="0" w:space="0" w:color="auto"/>
        <w:left w:val="none" w:sz="0" w:space="0" w:color="auto"/>
        <w:bottom w:val="none" w:sz="0" w:space="0" w:color="auto"/>
        <w:right w:val="none" w:sz="0" w:space="0" w:color="auto"/>
      </w:divBdr>
    </w:div>
    <w:div w:id="672882386">
      <w:bodyDiv w:val="1"/>
      <w:marLeft w:val="0"/>
      <w:marRight w:val="0"/>
      <w:marTop w:val="0"/>
      <w:marBottom w:val="0"/>
      <w:divBdr>
        <w:top w:val="none" w:sz="0" w:space="0" w:color="auto"/>
        <w:left w:val="none" w:sz="0" w:space="0" w:color="auto"/>
        <w:bottom w:val="none" w:sz="0" w:space="0" w:color="auto"/>
        <w:right w:val="none" w:sz="0" w:space="0" w:color="auto"/>
      </w:divBdr>
    </w:div>
    <w:div w:id="673847505">
      <w:bodyDiv w:val="1"/>
      <w:marLeft w:val="0"/>
      <w:marRight w:val="0"/>
      <w:marTop w:val="0"/>
      <w:marBottom w:val="0"/>
      <w:divBdr>
        <w:top w:val="none" w:sz="0" w:space="0" w:color="auto"/>
        <w:left w:val="none" w:sz="0" w:space="0" w:color="auto"/>
        <w:bottom w:val="none" w:sz="0" w:space="0" w:color="auto"/>
        <w:right w:val="none" w:sz="0" w:space="0" w:color="auto"/>
      </w:divBdr>
    </w:div>
    <w:div w:id="673990426">
      <w:bodyDiv w:val="1"/>
      <w:marLeft w:val="0"/>
      <w:marRight w:val="0"/>
      <w:marTop w:val="0"/>
      <w:marBottom w:val="0"/>
      <w:divBdr>
        <w:top w:val="none" w:sz="0" w:space="0" w:color="auto"/>
        <w:left w:val="none" w:sz="0" w:space="0" w:color="auto"/>
        <w:bottom w:val="none" w:sz="0" w:space="0" w:color="auto"/>
        <w:right w:val="none" w:sz="0" w:space="0" w:color="auto"/>
      </w:divBdr>
    </w:div>
    <w:div w:id="674184557">
      <w:bodyDiv w:val="1"/>
      <w:marLeft w:val="0"/>
      <w:marRight w:val="0"/>
      <w:marTop w:val="0"/>
      <w:marBottom w:val="0"/>
      <w:divBdr>
        <w:top w:val="none" w:sz="0" w:space="0" w:color="auto"/>
        <w:left w:val="none" w:sz="0" w:space="0" w:color="auto"/>
        <w:bottom w:val="none" w:sz="0" w:space="0" w:color="auto"/>
        <w:right w:val="none" w:sz="0" w:space="0" w:color="auto"/>
      </w:divBdr>
    </w:div>
    <w:div w:id="674381716">
      <w:bodyDiv w:val="1"/>
      <w:marLeft w:val="0"/>
      <w:marRight w:val="0"/>
      <w:marTop w:val="0"/>
      <w:marBottom w:val="0"/>
      <w:divBdr>
        <w:top w:val="none" w:sz="0" w:space="0" w:color="auto"/>
        <w:left w:val="none" w:sz="0" w:space="0" w:color="auto"/>
        <w:bottom w:val="none" w:sz="0" w:space="0" w:color="auto"/>
        <w:right w:val="none" w:sz="0" w:space="0" w:color="auto"/>
      </w:divBdr>
    </w:div>
    <w:div w:id="674846801">
      <w:bodyDiv w:val="1"/>
      <w:marLeft w:val="0"/>
      <w:marRight w:val="0"/>
      <w:marTop w:val="0"/>
      <w:marBottom w:val="0"/>
      <w:divBdr>
        <w:top w:val="none" w:sz="0" w:space="0" w:color="auto"/>
        <w:left w:val="none" w:sz="0" w:space="0" w:color="auto"/>
        <w:bottom w:val="none" w:sz="0" w:space="0" w:color="auto"/>
        <w:right w:val="none" w:sz="0" w:space="0" w:color="auto"/>
      </w:divBdr>
    </w:div>
    <w:div w:id="676733350">
      <w:bodyDiv w:val="1"/>
      <w:marLeft w:val="0"/>
      <w:marRight w:val="0"/>
      <w:marTop w:val="0"/>
      <w:marBottom w:val="0"/>
      <w:divBdr>
        <w:top w:val="none" w:sz="0" w:space="0" w:color="auto"/>
        <w:left w:val="none" w:sz="0" w:space="0" w:color="auto"/>
        <w:bottom w:val="none" w:sz="0" w:space="0" w:color="auto"/>
        <w:right w:val="none" w:sz="0" w:space="0" w:color="auto"/>
      </w:divBdr>
    </w:div>
    <w:div w:id="677002715">
      <w:bodyDiv w:val="1"/>
      <w:marLeft w:val="0"/>
      <w:marRight w:val="0"/>
      <w:marTop w:val="0"/>
      <w:marBottom w:val="0"/>
      <w:divBdr>
        <w:top w:val="none" w:sz="0" w:space="0" w:color="auto"/>
        <w:left w:val="none" w:sz="0" w:space="0" w:color="auto"/>
        <w:bottom w:val="none" w:sz="0" w:space="0" w:color="auto"/>
        <w:right w:val="none" w:sz="0" w:space="0" w:color="auto"/>
      </w:divBdr>
    </w:div>
    <w:div w:id="677393746">
      <w:bodyDiv w:val="1"/>
      <w:marLeft w:val="0"/>
      <w:marRight w:val="0"/>
      <w:marTop w:val="0"/>
      <w:marBottom w:val="0"/>
      <w:divBdr>
        <w:top w:val="none" w:sz="0" w:space="0" w:color="auto"/>
        <w:left w:val="none" w:sz="0" w:space="0" w:color="auto"/>
        <w:bottom w:val="none" w:sz="0" w:space="0" w:color="auto"/>
        <w:right w:val="none" w:sz="0" w:space="0" w:color="auto"/>
      </w:divBdr>
    </w:div>
    <w:div w:id="677469272">
      <w:bodyDiv w:val="1"/>
      <w:marLeft w:val="0"/>
      <w:marRight w:val="0"/>
      <w:marTop w:val="0"/>
      <w:marBottom w:val="0"/>
      <w:divBdr>
        <w:top w:val="none" w:sz="0" w:space="0" w:color="auto"/>
        <w:left w:val="none" w:sz="0" w:space="0" w:color="auto"/>
        <w:bottom w:val="none" w:sz="0" w:space="0" w:color="auto"/>
        <w:right w:val="none" w:sz="0" w:space="0" w:color="auto"/>
      </w:divBdr>
      <w:divsChild>
        <w:div w:id="114250114">
          <w:marLeft w:val="480"/>
          <w:marRight w:val="0"/>
          <w:marTop w:val="0"/>
          <w:marBottom w:val="0"/>
          <w:divBdr>
            <w:top w:val="none" w:sz="0" w:space="0" w:color="auto"/>
            <w:left w:val="none" w:sz="0" w:space="0" w:color="auto"/>
            <w:bottom w:val="none" w:sz="0" w:space="0" w:color="auto"/>
            <w:right w:val="none" w:sz="0" w:space="0" w:color="auto"/>
          </w:divBdr>
        </w:div>
        <w:div w:id="154419860">
          <w:marLeft w:val="480"/>
          <w:marRight w:val="0"/>
          <w:marTop w:val="0"/>
          <w:marBottom w:val="0"/>
          <w:divBdr>
            <w:top w:val="none" w:sz="0" w:space="0" w:color="auto"/>
            <w:left w:val="none" w:sz="0" w:space="0" w:color="auto"/>
            <w:bottom w:val="none" w:sz="0" w:space="0" w:color="auto"/>
            <w:right w:val="none" w:sz="0" w:space="0" w:color="auto"/>
          </w:divBdr>
        </w:div>
        <w:div w:id="169105673">
          <w:marLeft w:val="480"/>
          <w:marRight w:val="0"/>
          <w:marTop w:val="0"/>
          <w:marBottom w:val="0"/>
          <w:divBdr>
            <w:top w:val="none" w:sz="0" w:space="0" w:color="auto"/>
            <w:left w:val="none" w:sz="0" w:space="0" w:color="auto"/>
            <w:bottom w:val="none" w:sz="0" w:space="0" w:color="auto"/>
            <w:right w:val="none" w:sz="0" w:space="0" w:color="auto"/>
          </w:divBdr>
        </w:div>
        <w:div w:id="257563553">
          <w:marLeft w:val="480"/>
          <w:marRight w:val="0"/>
          <w:marTop w:val="0"/>
          <w:marBottom w:val="0"/>
          <w:divBdr>
            <w:top w:val="none" w:sz="0" w:space="0" w:color="auto"/>
            <w:left w:val="none" w:sz="0" w:space="0" w:color="auto"/>
            <w:bottom w:val="none" w:sz="0" w:space="0" w:color="auto"/>
            <w:right w:val="none" w:sz="0" w:space="0" w:color="auto"/>
          </w:divBdr>
        </w:div>
        <w:div w:id="323901357">
          <w:marLeft w:val="480"/>
          <w:marRight w:val="0"/>
          <w:marTop w:val="0"/>
          <w:marBottom w:val="0"/>
          <w:divBdr>
            <w:top w:val="none" w:sz="0" w:space="0" w:color="auto"/>
            <w:left w:val="none" w:sz="0" w:space="0" w:color="auto"/>
            <w:bottom w:val="none" w:sz="0" w:space="0" w:color="auto"/>
            <w:right w:val="none" w:sz="0" w:space="0" w:color="auto"/>
          </w:divBdr>
        </w:div>
        <w:div w:id="364714376">
          <w:marLeft w:val="480"/>
          <w:marRight w:val="0"/>
          <w:marTop w:val="0"/>
          <w:marBottom w:val="0"/>
          <w:divBdr>
            <w:top w:val="none" w:sz="0" w:space="0" w:color="auto"/>
            <w:left w:val="none" w:sz="0" w:space="0" w:color="auto"/>
            <w:bottom w:val="none" w:sz="0" w:space="0" w:color="auto"/>
            <w:right w:val="none" w:sz="0" w:space="0" w:color="auto"/>
          </w:divBdr>
        </w:div>
        <w:div w:id="470294074">
          <w:marLeft w:val="480"/>
          <w:marRight w:val="0"/>
          <w:marTop w:val="0"/>
          <w:marBottom w:val="0"/>
          <w:divBdr>
            <w:top w:val="none" w:sz="0" w:space="0" w:color="auto"/>
            <w:left w:val="none" w:sz="0" w:space="0" w:color="auto"/>
            <w:bottom w:val="none" w:sz="0" w:space="0" w:color="auto"/>
            <w:right w:val="none" w:sz="0" w:space="0" w:color="auto"/>
          </w:divBdr>
        </w:div>
        <w:div w:id="699823642">
          <w:marLeft w:val="480"/>
          <w:marRight w:val="0"/>
          <w:marTop w:val="0"/>
          <w:marBottom w:val="0"/>
          <w:divBdr>
            <w:top w:val="none" w:sz="0" w:space="0" w:color="auto"/>
            <w:left w:val="none" w:sz="0" w:space="0" w:color="auto"/>
            <w:bottom w:val="none" w:sz="0" w:space="0" w:color="auto"/>
            <w:right w:val="none" w:sz="0" w:space="0" w:color="auto"/>
          </w:divBdr>
        </w:div>
        <w:div w:id="777145247">
          <w:marLeft w:val="480"/>
          <w:marRight w:val="0"/>
          <w:marTop w:val="0"/>
          <w:marBottom w:val="0"/>
          <w:divBdr>
            <w:top w:val="none" w:sz="0" w:space="0" w:color="auto"/>
            <w:left w:val="none" w:sz="0" w:space="0" w:color="auto"/>
            <w:bottom w:val="none" w:sz="0" w:space="0" w:color="auto"/>
            <w:right w:val="none" w:sz="0" w:space="0" w:color="auto"/>
          </w:divBdr>
        </w:div>
        <w:div w:id="804466123">
          <w:marLeft w:val="480"/>
          <w:marRight w:val="0"/>
          <w:marTop w:val="0"/>
          <w:marBottom w:val="0"/>
          <w:divBdr>
            <w:top w:val="none" w:sz="0" w:space="0" w:color="auto"/>
            <w:left w:val="none" w:sz="0" w:space="0" w:color="auto"/>
            <w:bottom w:val="none" w:sz="0" w:space="0" w:color="auto"/>
            <w:right w:val="none" w:sz="0" w:space="0" w:color="auto"/>
          </w:divBdr>
        </w:div>
        <w:div w:id="856847406">
          <w:marLeft w:val="480"/>
          <w:marRight w:val="0"/>
          <w:marTop w:val="0"/>
          <w:marBottom w:val="0"/>
          <w:divBdr>
            <w:top w:val="none" w:sz="0" w:space="0" w:color="auto"/>
            <w:left w:val="none" w:sz="0" w:space="0" w:color="auto"/>
            <w:bottom w:val="none" w:sz="0" w:space="0" w:color="auto"/>
            <w:right w:val="none" w:sz="0" w:space="0" w:color="auto"/>
          </w:divBdr>
        </w:div>
        <w:div w:id="930431511">
          <w:marLeft w:val="480"/>
          <w:marRight w:val="0"/>
          <w:marTop w:val="0"/>
          <w:marBottom w:val="0"/>
          <w:divBdr>
            <w:top w:val="none" w:sz="0" w:space="0" w:color="auto"/>
            <w:left w:val="none" w:sz="0" w:space="0" w:color="auto"/>
            <w:bottom w:val="none" w:sz="0" w:space="0" w:color="auto"/>
            <w:right w:val="none" w:sz="0" w:space="0" w:color="auto"/>
          </w:divBdr>
        </w:div>
        <w:div w:id="939071946">
          <w:marLeft w:val="480"/>
          <w:marRight w:val="0"/>
          <w:marTop w:val="0"/>
          <w:marBottom w:val="0"/>
          <w:divBdr>
            <w:top w:val="none" w:sz="0" w:space="0" w:color="auto"/>
            <w:left w:val="none" w:sz="0" w:space="0" w:color="auto"/>
            <w:bottom w:val="none" w:sz="0" w:space="0" w:color="auto"/>
            <w:right w:val="none" w:sz="0" w:space="0" w:color="auto"/>
          </w:divBdr>
        </w:div>
        <w:div w:id="1071390015">
          <w:marLeft w:val="480"/>
          <w:marRight w:val="0"/>
          <w:marTop w:val="0"/>
          <w:marBottom w:val="0"/>
          <w:divBdr>
            <w:top w:val="none" w:sz="0" w:space="0" w:color="auto"/>
            <w:left w:val="none" w:sz="0" w:space="0" w:color="auto"/>
            <w:bottom w:val="none" w:sz="0" w:space="0" w:color="auto"/>
            <w:right w:val="none" w:sz="0" w:space="0" w:color="auto"/>
          </w:divBdr>
        </w:div>
        <w:div w:id="1081025420">
          <w:marLeft w:val="480"/>
          <w:marRight w:val="0"/>
          <w:marTop w:val="0"/>
          <w:marBottom w:val="0"/>
          <w:divBdr>
            <w:top w:val="none" w:sz="0" w:space="0" w:color="auto"/>
            <w:left w:val="none" w:sz="0" w:space="0" w:color="auto"/>
            <w:bottom w:val="none" w:sz="0" w:space="0" w:color="auto"/>
            <w:right w:val="none" w:sz="0" w:space="0" w:color="auto"/>
          </w:divBdr>
        </w:div>
        <w:div w:id="1117143910">
          <w:marLeft w:val="480"/>
          <w:marRight w:val="0"/>
          <w:marTop w:val="0"/>
          <w:marBottom w:val="0"/>
          <w:divBdr>
            <w:top w:val="none" w:sz="0" w:space="0" w:color="auto"/>
            <w:left w:val="none" w:sz="0" w:space="0" w:color="auto"/>
            <w:bottom w:val="none" w:sz="0" w:space="0" w:color="auto"/>
            <w:right w:val="none" w:sz="0" w:space="0" w:color="auto"/>
          </w:divBdr>
        </w:div>
        <w:div w:id="1131021928">
          <w:marLeft w:val="480"/>
          <w:marRight w:val="0"/>
          <w:marTop w:val="0"/>
          <w:marBottom w:val="0"/>
          <w:divBdr>
            <w:top w:val="none" w:sz="0" w:space="0" w:color="auto"/>
            <w:left w:val="none" w:sz="0" w:space="0" w:color="auto"/>
            <w:bottom w:val="none" w:sz="0" w:space="0" w:color="auto"/>
            <w:right w:val="none" w:sz="0" w:space="0" w:color="auto"/>
          </w:divBdr>
        </w:div>
        <w:div w:id="1136726752">
          <w:marLeft w:val="480"/>
          <w:marRight w:val="0"/>
          <w:marTop w:val="0"/>
          <w:marBottom w:val="0"/>
          <w:divBdr>
            <w:top w:val="none" w:sz="0" w:space="0" w:color="auto"/>
            <w:left w:val="none" w:sz="0" w:space="0" w:color="auto"/>
            <w:bottom w:val="none" w:sz="0" w:space="0" w:color="auto"/>
            <w:right w:val="none" w:sz="0" w:space="0" w:color="auto"/>
          </w:divBdr>
        </w:div>
        <w:div w:id="1201212352">
          <w:marLeft w:val="480"/>
          <w:marRight w:val="0"/>
          <w:marTop w:val="0"/>
          <w:marBottom w:val="0"/>
          <w:divBdr>
            <w:top w:val="none" w:sz="0" w:space="0" w:color="auto"/>
            <w:left w:val="none" w:sz="0" w:space="0" w:color="auto"/>
            <w:bottom w:val="none" w:sz="0" w:space="0" w:color="auto"/>
            <w:right w:val="none" w:sz="0" w:space="0" w:color="auto"/>
          </w:divBdr>
        </w:div>
        <w:div w:id="1208104124">
          <w:marLeft w:val="480"/>
          <w:marRight w:val="0"/>
          <w:marTop w:val="0"/>
          <w:marBottom w:val="0"/>
          <w:divBdr>
            <w:top w:val="none" w:sz="0" w:space="0" w:color="auto"/>
            <w:left w:val="none" w:sz="0" w:space="0" w:color="auto"/>
            <w:bottom w:val="none" w:sz="0" w:space="0" w:color="auto"/>
            <w:right w:val="none" w:sz="0" w:space="0" w:color="auto"/>
          </w:divBdr>
        </w:div>
        <w:div w:id="1208227323">
          <w:marLeft w:val="480"/>
          <w:marRight w:val="0"/>
          <w:marTop w:val="0"/>
          <w:marBottom w:val="0"/>
          <w:divBdr>
            <w:top w:val="none" w:sz="0" w:space="0" w:color="auto"/>
            <w:left w:val="none" w:sz="0" w:space="0" w:color="auto"/>
            <w:bottom w:val="none" w:sz="0" w:space="0" w:color="auto"/>
            <w:right w:val="none" w:sz="0" w:space="0" w:color="auto"/>
          </w:divBdr>
        </w:div>
        <w:div w:id="1286082411">
          <w:marLeft w:val="480"/>
          <w:marRight w:val="0"/>
          <w:marTop w:val="0"/>
          <w:marBottom w:val="0"/>
          <w:divBdr>
            <w:top w:val="none" w:sz="0" w:space="0" w:color="auto"/>
            <w:left w:val="none" w:sz="0" w:space="0" w:color="auto"/>
            <w:bottom w:val="none" w:sz="0" w:space="0" w:color="auto"/>
            <w:right w:val="none" w:sz="0" w:space="0" w:color="auto"/>
          </w:divBdr>
        </w:div>
        <w:div w:id="1321885991">
          <w:marLeft w:val="480"/>
          <w:marRight w:val="0"/>
          <w:marTop w:val="0"/>
          <w:marBottom w:val="0"/>
          <w:divBdr>
            <w:top w:val="none" w:sz="0" w:space="0" w:color="auto"/>
            <w:left w:val="none" w:sz="0" w:space="0" w:color="auto"/>
            <w:bottom w:val="none" w:sz="0" w:space="0" w:color="auto"/>
            <w:right w:val="none" w:sz="0" w:space="0" w:color="auto"/>
          </w:divBdr>
        </w:div>
        <w:div w:id="1566838227">
          <w:marLeft w:val="480"/>
          <w:marRight w:val="0"/>
          <w:marTop w:val="0"/>
          <w:marBottom w:val="0"/>
          <w:divBdr>
            <w:top w:val="none" w:sz="0" w:space="0" w:color="auto"/>
            <w:left w:val="none" w:sz="0" w:space="0" w:color="auto"/>
            <w:bottom w:val="none" w:sz="0" w:space="0" w:color="auto"/>
            <w:right w:val="none" w:sz="0" w:space="0" w:color="auto"/>
          </w:divBdr>
        </w:div>
        <w:div w:id="1587761463">
          <w:marLeft w:val="480"/>
          <w:marRight w:val="0"/>
          <w:marTop w:val="0"/>
          <w:marBottom w:val="0"/>
          <w:divBdr>
            <w:top w:val="none" w:sz="0" w:space="0" w:color="auto"/>
            <w:left w:val="none" w:sz="0" w:space="0" w:color="auto"/>
            <w:bottom w:val="none" w:sz="0" w:space="0" w:color="auto"/>
            <w:right w:val="none" w:sz="0" w:space="0" w:color="auto"/>
          </w:divBdr>
        </w:div>
        <w:div w:id="1594430473">
          <w:marLeft w:val="480"/>
          <w:marRight w:val="0"/>
          <w:marTop w:val="0"/>
          <w:marBottom w:val="0"/>
          <w:divBdr>
            <w:top w:val="none" w:sz="0" w:space="0" w:color="auto"/>
            <w:left w:val="none" w:sz="0" w:space="0" w:color="auto"/>
            <w:bottom w:val="none" w:sz="0" w:space="0" w:color="auto"/>
            <w:right w:val="none" w:sz="0" w:space="0" w:color="auto"/>
          </w:divBdr>
        </w:div>
        <w:div w:id="1949698830">
          <w:marLeft w:val="480"/>
          <w:marRight w:val="0"/>
          <w:marTop w:val="0"/>
          <w:marBottom w:val="0"/>
          <w:divBdr>
            <w:top w:val="none" w:sz="0" w:space="0" w:color="auto"/>
            <w:left w:val="none" w:sz="0" w:space="0" w:color="auto"/>
            <w:bottom w:val="none" w:sz="0" w:space="0" w:color="auto"/>
            <w:right w:val="none" w:sz="0" w:space="0" w:color="auto"/>
          </w:divBdr>
        </w:div>
        <w:div w:id="1984459598">
          <w:marLeft w:val="480"/>
          <w:marRight w:val="0"/>
          <w:marTop w:val="0"/>
          <w:marBottom w:val="0"/>
          <w:divBdr>
            <w:top w:val="none" w:sz="0" w:space="0" w:color="auto"/>
            <w:left w:val="none" w:sz="0" w:space="0" w:color="auto"/>
            <w:bottom w:val="none" w:sz="0" w:space="0" w:color="auto"/>
            <w:right w:val="none" w:sz="0" w:space="0" w:color="auto"/>
          </w:divBdr>
        </w:div>
        <w:div w:id="1998613332">
          <w:marLeft w:val="480"/>
          <w:marRight w:val="0"/>
          <w:marTop w:val="0"/>
          <w:marBottom w:val="0"/>
          <w:divBdr>
            <w:top w:val="none" w:sz="0" w:space="0" w:color="auto"/>
            <w:left w:val="none" w:sz="0" w:space="0" w:color="auto"/>
            <w:bottom w:val="none" w:sz="0" w:space="0" w:color="auto"/>
            <w:right w:val="none" w:sz="0" w:space="0" w:color="auto"/>
          </w:divBdr>
        </w:div>
        <w:div w:id="2029720057">
          <w:marLeft w:val="480"/>
          <w:marRight w:val="0"/>
          <w:marTop w:val="0"/>
          <w:marBottom w:val="0"/>
          <w:divBdr>
            <w:top w:val="none" w:sz="0" w:space="0" w:color="auto"/>
            <w:left w:val="none" w:sz="0" w:space="0" w:color="auto"/>
            <w:bottom w:val="none" w:sz="0" w:space="0" w:color="auto"/>
            <w:right w:val="none" w:sz="0" w:space="0" w:color="auto"/>
          </w:divBdr>
        </w:div>
        <w:div w:id="2062249482">
          <w:marLeft w:val="480"/>
          <w:marRight w:val="0"/>
          <w:marTop w:val="0"/>
          <w:marBottom w:val="0"/>
          <w:divBdr>
            <w:top w:val="none" w:sz="0" w:space="0" w:color="auto"/>
            <w:left w:val="none" w:sz="0" w:space="0" w:color="auto"/>
            <w:bottom w:val="none" w:sz="0" w:space="0" w:color="auto"/>
            <w:right w:val="none" w:sz="0" w:space="0" w:color="auto"/>
          </w:divBdr>
        </w:div>
        <w:div w:id="2083524768">
          <w:marLeft w:val="480"/>
          <w:marRight w:val="0"/>
          <w:marTop w:val="0"/>
          <w:marBottom w:val="0"/>
          <w:divBdr>
            <w:top w:val="none" w:sz="0" w:space="0" w:color="auto"/>
            <w:left w:val="none" w:sz="0" w:space="0" w:color="auto"/>
            <w:bottom w:val="none" w:sz="0" w:space="0" w:color="auto"/>
            <w:right w:val="none" w:sz="0" w:space="0" w:color="auto"/>
          </w:divBdr>
        </w:div>
      </w:divsChild>
    </w:div>
    <w:div w:id="677775790">
      <w:bodyDiv w:val="1"/>
      <w:marLeft w:val="0"/>
      <w:marRight w:val="0"/>
      <w:marTop w:val="0"/>
      <w:marBottom w:val="0"/>
      <w:divBdr>
        <w:top w:val="none" w:sz="0" w:space="0" w:color="auto"/>
        <w:left w:val="none" w:sz="0" w:space="0" w:color="auto"/>
        <w:bottom w:val="none" w:sz="0" w:space="0" w:color="auto"/>
        <w:right w:val="none" w:sz="0" w:space="0" w:color="auto"/>
      </w:divBdr>
    </w:div>
    <w:div w:id="679239153">
      <w:bodyDiv w:val="1"/>
      <w:marLeft w:val="0"/>
      <w:marRight w:val="0"/>
      <w:marTop w:val="0"/>
      <w:marBottom w:val="0"/>
      <w:divBdr>
        <w:top w:val="none" w:sz="0" w:space="0" w:color="auto"/>
        <w:left w:val="none" w:sz="0" w:space="0" w:color="auto"/>
        <w:bottom w:val="none" w:sz="0" w:space="0" w:color="auto"/>
        <w:right w:val="none" w:sz="0" w:space="0" w:color="auto"/>
      </w:divBdr>
    </w:div>
    <w:div w:id="679814500">
      <w:bodyDiv w:val="1"/>
      <w:marLeft w:val="0"/>
      <w:marRight w:val="0"/>
      <w:marTop w:val="0"/>
      <w:marBottom w:val="0"/>
      <w:divBdr>
        <w:top w:val="none" w:sz="0" w:space="0" w:color="auto"/>
        <w:left w:val="none" w:sz="0" w:space="0" w:color="auto"/>
        <w:bottom w:val="none" w:sz="0" w:space="0" w:color="auto"/>
        <w:right w:val="none" w:sz="0" w:space="0" w:color="auto"/>
      </w:divBdr>
    </w:div>
    <w:div w:id="679966571">
      <w:bodyDiv w:val="1"/>
      <w:marLeft w:val="0"/>
      <w:marRight w:val="0"/>
      <w:marTop w:val="0"/>
      <w:marBottom w:val="0"/>
      <w:divBdr>
        <w:top w:val="none" w:sz="0" w:space="0" w:color="auto"/>
        <w:left w:val="none" w:sz="0" w:space="0" w:color="auto"/>
        <w:bottom w:val="none" w:sz="0" w:space="0" w:color="auto"/>
        <w:right w:val="none" w:sz="0" w:space="0" w:color="auto"/>
      </w:divBdr>
    </w:div>
    <w:div w:id="680351553">
      <w:bodyDiv w:val="1"/>
      <w:marLeft w:val="0"/>
      <w:marRight w:val="0"/>
      <w:marTop w:val="0"/>
      <w:marBottom w:val="0"/>
      <w:divBdr>
        <w:top w:val="none" w:sz="0" w:space="0" w:color="auto"/>
        <w:left w:val="none" w:sz="0" w:space="0" w:color="auto"/>
        <w:bottom w:val="none" w:sz="0" w:space="0" w:color="auto"/>
        <w:right w:val="none" w:sz="0" w:space="0" w:color="auto"/>
      </w:divBdr>
    </w:div>
    <w:div w:id="681711440">
      <w:bodyDiv w:val="1"/>
      <w:marLeft w:val="0"/>
      <w:marRight w:val="0"/>
      <w:marTop w:val="0"/>
      <w:marBottom w:val="0"/>
      <w:divBdr>
        <w:top w:val="none" w:sz="0" w:space="0" w:color="auto"/>
        <w:left w:val="none" w:sz="0" w:space="0" w:color="auto"/>
        <w:bottom w:val="none" w:sz="0" w:space="0" w:color="auto"/>
        <w:right w:val="none" w:sz="0" w:space="0" w:color="auto"/>
      </w:divBdr>
    </w:div>
    <w:div w:id="681863170">
      <w:bodyDiv w:val="1"/>
      <w:marLeft w:val="0"/>
      <w:marRight w:val="0"/>
      <w:marTop w:val="0"/>
      <w:marBottom w:val="0"/>
      <w:divBdr>
        <w:top w:val="none" w:sz="0" w:space="0" w:color="auto"/>
        <w:left w:val="none" w:sz="0" w:space="0" w:color="auto"/>
        <w:bottom w:val="none" w:sz="0" w:space="0" w:color="auto"/>
        <w:right w:val="none" w:sz="0" w:space="0" w:color="auto"/>
      </w:divBdr>
    </w:div>
    <w:div w:id="683748158">
      <w:bodyDiv w:val="1"/>
      <w:marLeft w:val="0"/>
      <w:marRight w:val="0"/>
      <w:marTop w:val="0"/>
      <w:marBottom w:val="0"/>
      <w:divBdr>
        <w:top w:val="none" w:sz="0" w:space="0" w:color="auto"/>
        <w:left w:val="none" w:sz="0" w:space="0" w:color="auto"/>
        <w:bottom w:val="none" w:sz="0" w:space="0" w:color="auto"/>
        <w:right w:val="none" w:sz="0" w:space="0" w:color="auto"/>
      </w:divBdr>
    </w:div>
    <w:div w:id="686104645">
      <w:bodyDiv w:val="1"/>
      <w:marLeft w:val="0"/>
      <w:marRight w:val="0"/>
      <w:marTop w:val="0"/>
      <w:marBottom w:val="0"/>
      <w:divBdr>
        <w:top w:val="none" w:sz="0" w:space="0" w:color="auto"/>
        <w:left w:val="none" w:sz="0" w:space="0" w:color="auto"/>
        <w:bottom w:val="none" w:sz="0" w:space="0" w:color="auto"/>
        <w:right w:val="none" w:sz="0" w:space="0" w:color="auto"/>
      </w:divBdr>
    </w:div>
    <w:div w:id="686373065">
      <w:bodyDiv w:val="1"/>
      <w:marLeft w:val="0"/>
      <w:marRight w:val="0"/>
      <w:marTop w:val="0"/>
      <w:marBottom w:val="0"/>
      <w:divBdr>
        <w:top w:val="none" w:sz="0" w:space="0" w:color="auto"/>
        <w:left w:val="none" w:sz="0" w:space="0" w:color="auto"/>
        <w:bottom w:val="none" w:sz="0" w:space="0" w:color="auto"/>
        <w:right w:val="none" w:sz="0" w:space="0" w:color="auto"/>
      </w:divBdr>
    </w:div>
    <w:div w:id="686830490">
      <w:bodyDiv w:val="1"/>
      <w:marLeft w:val="0"/>
      <w:marRight w:val="0"/>
      <w:marTop w:val="0"/>
      <w:marBottom w:val="0"/>
      <w:divBdr>
        <w:top w:val="none" w:sz="0" w:space="0" w:color="auto"/>
        <w:left w:val="none" w:sz="0" w:space="0" w:color="auto"/>
        <w:bottom w:val="none" w:sz="0" w:space="0" w:color="auto"/>
        <w:right w:val="none" w:sz="0" w:space="0" w:color="auto"/>
      </w:divBdr>
    </w:div>
    <w:div w:id="686834121">
      <w:bodyDiv w:val="1"/>
      <w:marLeft w:val="0"/>
      <w:marRight w:val="0"/>
      <w:marTop w:val="0"/>
      <w:marBottom w:val="0"/>
      <w:divBdr>
        <w:top w:val="none" w:sz="0" w:space="0" w:color="auto"/>
        <w:left w:val="none" w:sz="0" w:space="0" w:color="auto"/>
        <w:bottom w:val="none" w:sz="0" w:space="0" w:color="auto"/>
        <w:right w:val="none" w:sz="0" w:space="0" w:color="auto"/>
      </w:divBdr>
    </w:div>
    <w:div w:id="687146850">
      <w:bodyDiv w:val="1"/>
      <w:marLeft w:val="0"/>
      <w:marRight w:val="0"/>
      <w:marTop w:val="0"/>
      <w:marBottom w:val="0"/>
      <w:divBdr>
        <w:top w:val="none" w:sz="0" w:space="0" w:color="auto"/>
        <w:left w:val="none" w:sz="0" w:space="0" w:color="auto"/>
        <w:bottom w:val="none" w:sz="0" w:space="0" w:color="auto"/>
        <w:right w:val="none" w:sz="0" w:space="0" w:color="auto"/>
      </w:divBdr>
    </w:div>
    <w:div w:id="687560510">
      <w:bodyDiv w:val="1"/>
      <w:marLeft w:val="0"/>
      <w:marRight w:val="0"/>
      <w:marTop w:val="0"/>
      <w:marBottom w:val="0"/>
      <w:divBdr>
        <w:top w:val="none" w:sz="0" w:space="0" w:color="auto"/>
        <w:left w:val="none" w:sz="0" w:space="0" w:color="auto"/>
        <w:bottom w:val="none" w:sz="0" w:space="0" w:color="auto"/>
        <w:right w:val="none" w:sz="0" w:space="0" w:color="auto"/>
      </w:divBdr>
    </w:div>
    <w:div w:id="687755882">
      <w:bodyDiv w:val="1"/>
      <w:marLeft w:val="0"/>
      <w:marRight w:val="0"/>
      <w:marTop w:val="0"/>
      <w:marBottom w:val="0"/>
      <w:divBdr>
        <w:top w:val="none" w:sz="0" w:space="0" w:color="auto"/>
        <w:left w:val="none" w:sz="0" w:space="0" w:color="auto"/>
        <w:bottom w:val="none" w:sz="0" w:space="0" w:color="auto"/>
        <w:right w:val="none" w:sz="0" w:space="0" w:color="auto"/>
      </w:divBdr>
    </w:div>
    <w:div w:id="688070791">
      <w:bodyDiv w:val="1"/>
      <w:marLeft w:val="0"/>
      <w:marRight w:val="0"/>
      <w:marTop w:val="0"/>
      <w:marBottom w:val="0"/>
      <w:divBdr>
        <w:top w:val="none" w:sz="0" w:space="0" w:color="auto"/>
        <w:left w:val="none" w:sz="0" w:space="0" w:color="auto"/>
        <w:bottom w:val="none" w:sz="0" w:space="0" w:color="auto"/>
        <w:right w:val="none" w:sz="0" w:space="0" w:color="auto"/>
      </w:divBdr>
    </w:div>
    <w:div w:id="688262933">
      <w:bodyDiv w:val="1"/>
      <w:marLeft w:val="0"/>
      <w:marRight w:val="0"/>
      <w:marTop w:val="0"/>
      <w:marBottom w:val="0"/>
      <w:divBdr>
        <w:top w:val="none" w:sz="0" w:space="0" w:color="auto"/>
        <w:left w:val="none" w:sz="0" w:space="0" w:color="auto"/>
        <w:bottom w:val="none" w:sz="0" w:space="0" w:color="auto"/>
        <w:right w:val="none" w:sz="0" w:space="0" w:color="auto"/>
      </w:divBdr>
    </w:div>
    <w:div w:id="688919069">
      <w:bodyDiv w:val="1"/>
      <w:marLeft w:val="0"/>
      <w:marRight w:val="0"/>
      <w:marTop w:val="0"/>
      <w:marBottom w:val="0"/>
      <w:divBdr>
        <w:top w:val="none" w:sz="0" w:space="0" w:color="auto"/>
        <w:left w:val="none" w:sz="0" w:space="0" w:color="auto"/>
        <w:bottom w:val="none" w:sz="0" w:space="0" w:color="auto"/>
        <w:right w:val="none" w:sz="0" w:space="0" w:color="auto"/>
      </w:divBdr>
    </w:div>
    <w:div w:id="689838070">
      <w:bodyDiv w:val="1"/>
      <w:marLeft w:val="0"/>
      <w:marRight w:val="0"/>
      <w:marTop w:val="0"/>
      <w:marBottom w:val="0"/>
      <w:divBdr>
        <w:top w:val="none" w:sz="0" w:space="0" w:color="auto"/>
        <w:left w:val="none" w:sz="0" w:space="0" w:color="auto"/>
        <w:bottom w:val="none" w:sz="0" w:space="0" w:color="auto"/>
        <w:right w:val="none" w:sz="0" w:space="0" w:color="auto"/>
      </w:divBdr>
    </w:div>
    <w:div w:id="690255257">
      <w:bodyDiv w:val="1"/>
      <w:marLeft w:val="0"/>
      <w:marRight w:val="0"/>
      <w:marTop w:val="0"/>
      <w:marBottom w:val="0"/>
      <w:divBdr>
        <w:top w:val="none" w:sz="0" w:space="0" w:color="auto"/>
        <w:left w:val="none" w:sz="0" w:space="0" w:color="auto"/>
        <w:bottom w:val="none" w:sz="0" w:space="0" w:color="auto"/>
        <w:right w:val="none" w:sz="0" w:space="0" w:color="auto"/>
      </w:divBdr>
    </w:div>
    <w:div w:id="690569355">
      <w:bodyDiv w:val="1"/>
      <w:marLeft w:val="0"/>
      <w:marRight w:val="0"/>
      <w:marTop w:val="0"/>
      <w:marBottom w:val="0"/>
      <w:divBdr>
        <w:top w:val="none" w:sz="0" w:space="0" w:color="auto"/>
        <w:left w:val="none" w:sz="0" w:space="0" w:color="auto"/>
        <w:bottom w:val="none" w:sz="0" w:space="0" w:color="auto"/>
        <w:right w:val="none" w:sz="0" w:space="0" w:color="auto"/>
      </w:divBdr>
    </w:div>
    <w:div w:id="690953660">
      <w:bodyDiv w:val="1"/>
      <w:marLeft w:val="0"/>
      <w:marRight w:val="0"/>
      <w:marTop w:val="0"/>
      <w:marBottom w:val="0"/>
      <w:divBdr>
        <w:top w:val="none" w:sz="0" w:space="0" w:color="auto"/>
        <w:left w:val="none" w:sz="0" w:space="0" w:color="auto"/>
        <w:bottom w:val="none" w:sz="0" w:space="0" w:color="auto"/>
        <w:right w:val="none" w:sz="0" w:space="0" w:color="auto"/>
      </w:divBdr>
    </w:div>
    <w:div w:id="691958767">
      <w:bodyDiv w:val="1"/>
      <w:marLeft w:val="0"/>
      <w:marRight w:val="0"/>
      <w:marTop w:val="0"/>
      <w:marBottom w:val="0"/>
      <w:divBdr>
        <w:top w:val="none" w:sz="0" w:space="0" w:color="auto"/>
        <w:left w:val="none" w:sz="0" w:space="0" w:color="auto"/>
        <w:bottom w:val="none" w:sz="0" w:space="0" w:color="auto"/>
        <w:right w:val="none" w:sz="0" w:space="0" w:color="auto"/>
      </w:divBdr>
    </w:div>
    <w:div w:id="692074537">
      <w:bodyDiv w:val="1"/>
      <w:marLeft w:val="0"/>
      <w:marRight w:val="0"/>
      <w:marTop w:val="0"/>
      <w:marBottom w:val="0"/>
      <w:divBdr>
        <w:top w:val="none" w:sz="0" w:space="0" w:color="auto"/>
        <w:left w:val="none" w:sz="0" w:space="0" w:color="auto"/>
        <w:bottom w:val="none" w:sz="0" w:space="0" w:color="auto"/>
        <w:right w:val="none" w:sz="0" w:space="0" w:color="auto"/>
      </w:divBdr>
    </w:div>
    <w:div w:id="692148997">
      <w:bodyDiv w:val="1"/>
      <w:marLeft w:val="0"/>
      <w:marRight w:val="0"/>
      <w:marTop w:val="0"/>
      <w:marBottom w:val="0"/>
      <w:divBdr>
        <w:top w:val="none" w:sz="0" w:space="0" w:color="auto"/>
        <w:left w:val="none" w:sz="0" w:space="0" w:color="auto"/>
        <w:bottom w:val="none" w:sz="0" w:space="0" w:color="auto"/>
        <w:right w:val="none" w:sz="0" w:space="0" w:color="auto"/>
      </w:divBdr>
    </w:div>
    <w:div w:id="692418882">
      <w:bodyDiv w:val="1"/>
      <w:marLeft w:val="0"/>
      <w:marRight w:val="0"/>
      <w:marTop w:val="0"/>
      <w:marBottom w:val="0"/>
      <w:divBdr>
        <w:top w:val="none" w:sz="0" w:space="0" w:color="auto"/>
        <w:left w:val="none" w:sz="0" w:space="0" w:color="auto"/>
        <w:bottom w:val="none" w:sz="0" w:space="0" w:color="auto"/>
        <w:right w:val="none" w:sz="0" w:space="0" w:color="auto"/>
      </w:divBdr>
    </w:div>
    <w:div w:id="693382068">
      <w:bodyDiv w:val="1"/>
      <w:marLeft w:val="0"/>
      <w:marRight w:val="0"/>
      <w:marTop w:val="0"/>
      <w:marBottom w:val="0"/>
      <w:divBdr>
        <w:top w:val="none" w:sz="0" w:space="0" w:color="auto"/>
        <w:left w:val="none" w:sz="0" w:space="0" w:color="auto"/>
        <w:bottom w:val="none" w:sz="0" w:space="0" w:color="auto"/>
        <w:right w:val="none" w:sz="0" w:space="0" w:color="auto"/>
      </w:divBdr>
    </w:div>
    <w:div w:id="694425076">
      <w:bodyDiv w:val="1"/>
      <w:marLeft w:val="0"/>
      <w:marRight w:val="0"/>
      <w:marTop w:val="0"/>
      <w:marBottom w:val="0"/>
      <w:divBdr>
        <w:top w:val="none" w:sz="0" w:space="0" w:color="auto"/>
        <w:left w:val="none" w:sz="0" w:space="0" w:color="auto"/>
        <w:bottom w:val="none" w:sz="0" w:space="0" w:color="auto"/>
        <w:right w:val="none" w:sz="0" w:space="0" w:color="auto"/>
      </w:divBdr>
    </w:div>
    <w:div w:id="695469247">
      <w:bodyDiv w:val="1"/>
      <w:marLeft w:val="0"/>
      <w:marRight w:val="0"/>
      <w:marTop w:val="0"/>
      <w:marBottom w:val="0"/>
      <w:divBdr>
        <w:top w:val="none" w:sz="0" w:space="0" w:color="auto"/>
        <w:left w:val="none" w:sz="0" w:space="0" w:color="auto"/>
        <w:bottom w:val="none" w:sz="0" w:space="0" w:color="auto"/>
        <w:right w:val="none" w:sz="0" w:space="0" w:color="auto"/>
      </w:divBdr>
    </w:div>
    <w:div w:id="695741460">
      <w:bodyDiv w:val="1"/>
      <w:marLeft w:val="0"/>
      <w:marRight w:val="0"/>
      <w:marTop w:val="0"/>
      <w:marBottom w:val="0"/>
      <w:divBdr>
        <w:top w:val="none" w:sz="0" w:space="0" w:color="auto"/>
        <w:left w:val="none" w:sz="0" w:space="0" w:color="auto"/>
        <w:bottom w:val="none" w:sz="0" w:space="0" w:color="auto"/>
        <w:right w:val="none" w:sz="0" w:space="0" w:color="auto"/>
      </w:divBdr>
    </w:div>
    <w:div w:id="696154038">
      <w:bodyDiv w:val="1"/>
      <w:marLeft w:val="0"/>
      <w:marRight w:val="0"/>
      <w:marTop w:val="0"/>
      <w:marBottom w:val="0"/>
      <w:divBdr>
        <w:top w:val="none" w:sz="0" w:space="0" w:color="auto"/>
        <w:left w:val="none" w:sz="0" w:space="0" w:color="auto"/>
        <w:bottom w:val="none" w:sz="0" w:space="0" w:color="auto"/>
        <w:right w:val="none" w:sz="0" w:space="0" w:color="auto"/>
      </w:divBdr>
    </w:div>
    <w:div w:id="696540430">
      <w:bodyDiv w:val="1"/>
      <w:marLeft w:val="0"/>
      <w:marRight w:val="0"/>
      <w:marTop w:val="0"/>
      <w:marBottom w:val="0"/>
      <w:divBdr>
        <w:top w:val="none" w:sz="0" w:space="0" w:color="auto"/>
        <w:left w:val="none" w:sz="0" w:space="0" w:color="auto"/>
        <w:bottom w:val="none" w:sz="0" w:space="0" w:color="auto"/>
        <w:right w:val="none" w:sz="0" w:space="0" w:color="auto"/>
      </w:divBdr>
    </w:div>
    <w:div w:id="696737305">
      <w:bodyDiv w:val="1"/>
      <w:marLeft w:val="0"/>
      <w:marRight w:val="0"/>
      <w:marTop w:val="0"/>
      <w:marBottom w:val="0"/>
      <w:divBdr>
        <w:top w:val="none" w:sz="0" w:space="0" w:color="auto"/>
        <w:left w:val="none" w:sz="0" w:space="0" w:color="auto"/>
        <w:bottom w:val="none" w:sz="0" w:space="0" w:color="auto"/>
        <w:right w:val="none" w:sz="0" w:space="0" w:color="auto"/>
      </w:divBdr>
    </w:div>
    <w:div w:id="696783261">
      <w:bodyDiv w:val="1"/>
      <w:marLeft w:val="0"/>
      <w:marRight w:val="0"/>
      <w:marTop w:val="0"/>
      <w:marBottom w:val="0"/>
      <w:divBdr>
        <w:top w:val="none" w:sz="0" w:space="0" w:color="auto"/>
        <w:left w:val="none" w:sz="0" w:space="0" w:color="auto"/>
        <w:bottom w:val="none" w:sz="0" w:space="0" w:color="auto"/>
        <w:right w:val="none" w:sz="0" w:space="0" w:color="auto"/>
      </w:divBdr>
    </w:div>
    <w:div w:id="696857480">
      <w:bodyDiv w:val="1"/>
      <w:marLeft w:val="0"/>
      <w:marRight w:val="0"/>
      <w:marTop w:val="0"/>
      <w:marBottom w:val="0"/>
      <w:divBdr>
        <w:top w:val="none" w:sz="0" w:space="0" w:color="auto"/>
        <w:left w:val="none" w:sz="0" w:space="0" w:color="auto"/>
        <w:bottom w:val="none" w:sz="0" w:space="0" w:color="auto"/>
        <w:right w:val="none" w:sz="0" w:space="0" w:color="auto"/>
      </w:divBdr>
    </w:div>
    <w:div w:id="697004094">
      <w:bodyDiv w:val="1"/>
      <w:marLeft w:val="0"/>
      <w:marRight w:val="0"/>
      <w:marTop w:val="0"/>
      <w:marBottom w:val="0"/>
      <w:divBdr>
        <w:top w:val="none" w:sz="0" w:space="0" w:color="auto"/>
        <w:left w:val="none" w:sz="0" w:space="0" w:color="auto"/>
        <w:bottom w:val="none" w:sz="0" w:space="0" w:color="auto"/>
        <w:right w:val="none" w:sz="0" w:space="0" w:color="auto"/>
      </w:divBdr>
    </w:div>
    <w:div w:id="697514116">
      <w:bodyDiv w:val="1"/>
      <w:marLeft w:val="0"/>
      <w:marRight w:val="0"/>
      <w:marTop w:val="0"/>
      <w:marBottom w:val="0"/>
      <w:divBdr>
        <w:top w:val="none" w:sz="0" w:space="0" w:color="auto"/>
        <w:left w:val="none" w:sz="0" w:space="0" w:color="auto"/>
        <w:bottom w:val="none" w:sz="0" w:space="0" w:color="auto"/>
        <w:right w:val="none" w:sz="0" w:space="0" w:color="auto"/>
      </w:divBdr>
    </w:div>
    <w:div w:id="697586211">
      <w:bodyDiv w:val="1"/>
      <w:marLeft w:val="0"/>
      <w:marRight w:val="0"/>
      <w:marTop w:val="0"/>
      <w:marBottom w:val="0"/>
      <w:divBdr>
        <w:top w:val="none" w:sz="0" w:space="0" w:color="auto"/>
        <w:left w:val="none" w:sz="0" w:space="0" w:color="auto"/>
        <w:bottom w:val="none" w:sz="0" w:space="0" w:color="auto"/>
        <w:right w:val="none" w:sz="0" w:space="0" w:color="auto"/>
      </w:divBdr>
    </w:div>
    <w:div w:id="699279649">
      <w:bodyDiv w:val="1"/>
      <w:marLeft w:val="0"/>
      <w:marRight w:val="0"/>
      <w:marTop w:val="0"/>
      <w:marBottom w:val="0"/>
      <w:divBdr>
        <w:top w:val="none" w:sz="0" w:space="0" w:color="auto"/>
        <w:left w:val="none" w:sz="0" w:space="0" w:color="auto"/>
        <w:bottom w:val="none" w:sz="0" w:space="0" w:color="auto"/>
        <w:right w:val="none" w:sz="0" w:space="0" w:color="auto"/>
      </w:divBdr>
    </w:div>
    <w:div w:id="699864847">
      <w:bodyDiv w:val="1"/>
      <w:marLeft w:val="0"/>
      <w:marRight w:val="0"/>
      <w:marTop w:val="0"/>
      <w:marBottom w:val="0"/>
      <w:divBdr>
        <w:top w:val="none" w:sz="0" w:space="0" w:color="auto"/>
        <w:left w:val="none" w:sz="0" w:space="0" w:color="auto"/>
        <w:bottom w:val="none" w:sz="0" w:space="0" w:color="auto"/>
        <w:right w:val="none" w:sz="0" w:space="0" w:color="auto"/>
      </w:divBdr>
    </w:div>
    <w:div w:id="701369896">
      <w:bodyDiv w:val="1"/>
      <w:marLeft w:val="0"/>
      <w:marRight w:val="0"/>
      <w:marTop w:val="0"/>
      <w:marBottom w:val="0"/>
      <w:divBdr>
        <w:top w:val="none" w:sz="0" w:space="0" w:color="auto"/>
        <w:left w:val="none" w:sz="0" w:space="0" w:color="auto"/>
        <w:bottom w:val="none" w:sz="0" w:space="0" w:color="auto"/>
        <w:right w:val="none" w:sz="0" w:space="0" w:color="auto"/>
      </w:divBdr>
      <w:divsChild>
        <w:div w:id="108162027">
          <w:marLeft w:val="480"/>
          <w:marRight w:val="0"/>
          <w:marTop w:val="0"/>
          <w:marBottom w:val="0"/>
          <w:divBdr>
            <w:top w:val="none" w:sz="0" w:space="0" w:color="auto"/>
            <w:left w:val="none" w:sz="0" w:space="0" w:color="auto"/>
            <w:bottom w:val="none" w:sz="0" w:space="0" w:color="auto"/>
            <w:right w:val="none" w:sz="0" w:space="0" w:color="auto"/>
          </w:divBdr>
        </w:div>
        <w:div w:id="132449866">
          <w:marLeft w:val="480"/>
          <w:marRight w:val="0"/>
          <w:marTop w:val="0"/>
          <w:marBottom w:val="0"/>
          <w:divBdr>
            <w:top w:val="none" w:sz="0" w:space="0" w:color="auto"/>
            <w:left w:val="none" w:sz="0" w:space="0" w:color="auto"/>
            <w:bottom w:val="none" w:sz="0" w:space="0" w:color="auto"/>
            <w:right w:val="none" w:sz="0" w:space="0" w:color="auto"/>
          </w:divBdr>
        </w:div>
        <w:div w:id="173960010">
          <w:marLeft w:val="480"/>
          <w:marRight w:val="0"/>
          <w:marTop w:val="0"/>
          <w:marBottom w:val="0"/>
          <w:divBdr>
            <w:top w:val="none" w:sz="0" w:space="0" w:color="auto"/>
            <w:left w:val="none" w:sz="0" w:space="0" w:color="auto"/>
            <w:bottom w:val="none" w:sz="0" w:space="0" w:color="auto"/>
            <w:right w:val="none" w:sz="0" w:space="0" w:color="auto"/>
          </w:divBdr>
        </w:div>
        <w:div w:id="222180973">
          <w:marLeft w:val="480"/>
          <w:marRight w:val="0"/>
          <w:marTop w:val="0"/>
          <w:marBottom w:val="0"/>
          <w:divBdr>
            <w:top w:val="none" w:sz="0" w:space="0" w:color="auto"/>
            <w:left w:val="none" w:sz="0" w:space="0" w:color="auto"/>
            <w:bottom w:val="none" w:sz="0" w:space="0" w:color="auto"/>
            <w:right w:val="none" w:sz="0" w:space="0" w:color="auto"/>
          </w:divBdr>
        </w:div>
        <w:div w:id="332297919">
          <w:marLeft w:val="480"/>
          <w:marRight w:val="0"/>
          <w:marTop w:val="0"/>
          <w:marBottom w:val="0"/>
          <w:divBdr>
            <w:top w:val="none" w:sz="0" w:space="0" w:color="auto"/>
            <w:left w:val="none" w:sz="0" w:space="0" w:color="auto"/>
            <w:bottom w:val="none" w:sz="0" w:space="0" w:color="auto"/>
            <w:right w:val="none" w:sz="0" w:space="0" w:color="auto"/>
          </w:divBdr>
        </w:div>
        <w:div w:id="336471045">
          <w:marLeft w:val="480"/>
          <w:marRight w:val="0"/>
          <w:marTop w:val="0"/>
          <w:marBottom w:val="0"/>
          <w:divBdr>
            <w:top w:val="none" w:sz="0" w:space="0" w:color="auto"/>
            <w:left w:val="none" w:sz="0" w:space="0" w:color="auto"/>
            <w:bottom w:val="none" w:sz="0" w:space="0" w:color="auto"/>
            <w:right w:val="none" w:sz="0" w:space="0" w:color="auto"/>
          </w:divBdr>
        </w:div>
        <w:div w:id="465853398">
          <w:marLeft w:val="480"/>
          <w:marRight w:val="0"/>
          <w:marTop w:val="0"/>
          <w:marBottom w:val="0"/>
          <w:divBdr>
            <w:top w:val="none" w:sz="0" w:space="0" w:color="auto"/>
            <w:left w:val="none" w:sz="0" w:space="0" w:color="auto"/>
            <w:bottom w:val="none" w:sz="0" w:space="0" w:color="auto"/>
            <w:right w:val="none" w:sz="0" w:space="0" w:color="auto"/>
          </w:divBdr>
        </w:div>
        <w:div w:id="592589682">
          <w:marLeft w:val="480"/>
          <w:marRight w:val="0"/>
          <w:marTop w:val="0"/>
          <w:marBottom w:val="0"/>
          <w:divBdr>
            <w:top w:val="none" w:sz="0" w:space="0" w:color="auto"/>
            <w:left w:val="none" w:sz="0" w:space="0" w:color="auto"/>
            <w:bottom w:val="none" w:sz="0" w:space="0" w:color="auto"/>
            <w:right w:val="none" w:sz="0" w:space="0" w:color="auto"/>
          </w:divBdr>
        </w:div>
        <w:div w:id="615873170">
          <w:marLeft w:val="480"/>
          <w:marRight w:val="0"/>
          <w:marTop w:val="0"/>
          <w:marBottom w:val="0"/>
          <w:divBdr>
            <w:top w:val="none" w:sz="0" w:space="0" w:color="auto"/>
            <w:left w:val="none" w:sz="0" w:space="0" w:color="auto"/>
            <w:bottom w:val="none" w:sz="0" w:space="0" w:color="auto"/>
            <w:right w:val="none" w:sz="0" w:space="0" w:color="auto"/>
          </w:divBdr>
        </w:div>
        <w:div w:id="666905932">
          <w:marLeft w:val="480"/>
          <w:marRight w:val="0"/>
          <w:marTop w:val="0"/>
          <w:marBottom w:val="0"/>
          <w:divBdr>
            <w:top w:val="none" w:sz="0" w:space="0" w:color="auto"/>
            <w:left w:val="none" w:sz="0" w:space="0" w:color="auto"/>
            <w:bottom w:val="none" w:sz="0" w:space="0" w:color="auto"/>
            <w:right w:val="none" w:sz="0" w:space="0" w:color="auto"/>
          </w:divBdr>
        </w:div>
        <w:div w:id="693463640">
          <w:marLeft w:val="480"/>
          <w:marRight w:val="0"/>
          <w:marTop w:val="0"/>
          <w:marBottom w:val="0"/>
          <w:divBdr>
            <w:top w:val="none" w:sz="0" w:space="0" w:color="auto"/>
            <w:left w:val="none" w:sz="0" w:space="0" w:color="auto"/>
            <w:bottom w:val="none" w:sz="0" w:space="0" w:color="auto"/>
            <w:right w:val="none" w:sz="0" w:space="0" w:color="auto"/>
          </w:divBdr>
        </w:div>
        <w:div w:id="934022305">
          <w:marLeft w:val="480"/>
          <w:marRight w:val="0"/>
          <w:marTop w:val="0"/>
          <w:marBottom w:val="0"/>
          <w:divBdr>
            <w:top w:val="none" w:sz="0" w:space="0" w:color="auto"/>
            <w:left w:val="none" w:sz="0" w:space="0" w:color="auto"/>
            <w:bottom w:val="none" w:sz="0" w:space="0" w:color="auto"/>
            <w:right w:val="none" w:sz="0" w:space="0" w:color="auto"/>
          </w:divBdr>
        </w:div>
        <w:div w:id="1103958215">
          <w:marLeft w:val="480"/>
          <w:marRight w:val="0"/>
          <w:marTop w:val="0"/>
          <w:marBottom w:val="0"/>
          <w:divBdr>
            <w:top w:val="none" w:sz="0" w:space="0" w:color="auto"/>
            <w:left w:val="none" w:sz="0" w:space="0" w:color="auto"/>
            <w:bottom w:val="none" w:sz="0" w:space="0" w:color="auto"/>
            <w:right w:val="none" w:sz="0" w:space="0" w:color="auto"/>
          </w:divBdr>
        </w:div>
        <w:div w:id="1179926899">
          <w:marLeft w:val="480"/>
          <w:marRight w:val="0"/>
          <w:marTop w:val="0"/>
          <w:marBottom w:val="0"/>
          <w:divBdr>
            <w:top w:val="none" w:sz="0" w:space="0" w:color="auto"/>
            <w:left w:val="none" w:sz="0" w:space="0" w:color="auto"/>
            <w:bottom w:val="none" w:sz="0" w:space="0" w:color="auto"/>
            <w:right w:val="none" w:sz="0" w:space="0" w:color="auto"/>
          </w:divBdr>
        </w:div>
        <w:div w:id="1272973198">
          <w:marLeft w:val="480"/>
          <w:marRight w:val="0"/>
          <w:marTop w:val="0"/>
          <w:marBottom w:val="0"/>
          <w:divBdr>
            <w:top w:val="none" w:sz="0" w:space="0" w:color="auto"/>
            <w:left w:val="none" w:sz="0" w:space="0" w:color="auto"/>
            <w:bottom w:val="none" w:sz="0" w:space="0" w:color="auto"/>
            <w:right w:val="none" w:sz="0" w:space="0" w:color="auto"/>
          </w:divBdr>
        </w:div>
        <w:div w:id="1302230765">
          <w:marLeft w:val="480"/>
          <w:marRight w:val="0"/>
          <w:marTop w:val="0"/>
          <w:marBottom w:val="0"/>
          <w:divBdr>
            <w:top w:val="none" w:sz="0" w:space="0" w:color="auto"/>
            <w:left w:val="none" w:sz="0" w:space="0" w:color="auto"/>
            <w:bottom w:val="none" w:sz="0" w:space="0" w:color="auto"/>
            <w:right w:val="none" w:sz="0" w:space="0" w:color="auto"/>
          </w:divBdr>
        </w:div>
        <w:div w:id="1376387507">
          <w:marLeft w:val="480"/>
          <w:marRight w:val="0"/>
          <w:marTop w:val="0"/>
          <w:marBottom w:val="0"/>
          <w:divBdr>
            <w:top w:val="none" w:sz="0" w:space="0" w:color="auto"/>
            <w:left w:val="none" w:sz="0" w:space="0" w:color="auto"/>
            <w:bottom w:val="none" w:sz="0" w:space="0" w:color="auto"/>
            <w:right w:val="none" w:sz="0" w:space="0" w:color="auto"/>
          </w:divBdr>
        </w:div>
        <w:div w:id="1379084570">
          <w:marLeft w:val="480"/>
          <w:marRight w:val="0"/>
          <w:marTop w:val="0"/>
          <w:marBottom w:val="0"/>
          <w:divBdr>
            <w:top w:val="none" w:sz="0" w:space="0" w:color="auto"/>
            <w:left w:val="none" w:sz="0" w:space="0" w:color="auto"/>
            <w:bottom w:val="none" w:sz="0" w:space="0" w:color="auto"/>
            <w:right w:val="none" w:sz="0" w:space="0" w:color="auto"/>
          </w:divBdr>
        </w:div>
        <w:div w:id="1389062865">
          <w:marLeft w:val="480"/>
          <w:marRight w:val="0"/>
          <w:marTop w:val="0"/>
          <w:marBottom w:val="0"/>
          <w:divBdr>
            <w:top w:val="none" w:sz="0" w:space="0" w:color="auto"/>
            <w:left w:val="none" w:sz="0" w:space="0" w:color="auto"/>
            <w:bottom w:val="none" w:sz="0" w:space="0" w:color="auto"/>
            <w:right w:val="none" w:sz="0" w:space="0" w:color="auto"/>
          </w:divBdr>
        </w:div>
        <w:div w:id="1437991159">
          <w:marLeft w:val="480"/>
          <w:marRight w:val="0"/>
          <w:marTop w:val="0"/>
          <w:marBottom w:val="0"/>
          <w:divBdr>
            <w:top w:val="none" w:sz="0" w:space="0" w:color="auto"/>
            <w:left w:val="none" w:sz="0" w:space="0" w:color="auto"/>
            <w:bottom w:val="none" w:sz="0" w:space="0" w:color="auto"/>
            <w:right w:val="none" w:sz="0" w:space="0" w:color="auto"/>
          </w:divBdr>
        </w:div>
        <w:div w:id="1452480727">
          <w:marLeft w:val="480"/>
          <w:marRight w:val="0"/>
          <w:marTop w:val="0"/>
          <w:marBottom w:val="0"/>
          <w:divBdr>
            <w:top w:val="none" w:sz="0" w:space="0" w:color="auto"/>
            <w:left w:val="none" w:sz="0" w:space="0" w:color="auto"/>
            <w:bottom w:val="none" w:sz="0" w:space="0" w:color="auto"/>
            <w:right w:val="none" w:sz="0" w:space="0" w:color="auto"/>
          </w:divBdr>
        </w:div>
        <w:div w:id="1548488193">
          <w:marLeft w:val="480"/>
          <w:marRight w:val="0"/>
          <w:marTop w:val="0"/>
          <w:marBottom w:val="0"/>
          <w:divBdr>
            <w:top w:val="none" w:sz="0" w:space="0" w:color="auto"/>
            <w:left w:val="none" w:sz="0" w:space="0" w:color="auto"/>
            <w:bottom w:val="none" w:sz="0" w:space="0" w:color="auto"/>
            <w:right w:val="none" w:sz="0" w:space="0" w:color="auto"/>
          </w:divBdr>
        </w:div>
        <w:div w:id="1595015347">
          <w:marLeft w:val="480"/>
          <w:marRight w:val="0"/>
          <w:marTop w:val="0"/>
          <w:marBottom w:val="0"/>
          <w:divBdr>
            <w:top w:val="none" w:sz="0" w:space="0" w:color="auto"/>
            <w:left w:val="none" w:sz="0" w:space="0" w:color="auto"/>
            <w:bottom w:val="none" w:sz="0" w:space="0" w:color="auto"/>
            <w:right w:val="none" w:sz="0" w:space="0" w:color="auto"/>
          </w:divBdr>
        </w:div>
        <w:div w:id="1604804442">
          <w:marLeft w:val="480"/>
          <w:marRight w:val="0"/>
          <w:marTop w:val="0"/>
          <w:marBottom w:val="0"/>
          <w:divBdr>
            <w:top w:val="none" w:sz="0" w:space="0" w:color="auto"/>
            <w:left w:val="none" w:sz="0" w:space="0" w:color="auto"/>
            <w:bottom w:val="none" w:sz="0" w:space="0" w:color="auto"/>
            <w:right w:val="none" w:sz="0" w:space="0" w:color="auto"/>
          </w:divBdr>
        </w:div>
        <w:div w:id="1630622272">
          <w:marLeft w:val="480"/>
          <w:marRight w:val="0"/>
          <w:marTop w:val="0"/>
          <w:marBottom w:val="0"/>
          <w:divBdr>
            <w:top w:val="none" w:sz="0" w:space="0" w:color="auto"/>
            <w:left w:val="none" w:sz="0" w:space="0" w:color="auto"/>
            <w:bottom w:val="none" w:sz="0" w:space="0" w:color="auto"/>
            <w:right w:val="none" w:sz="0" w:space="0" w:color="auto"/>
          </w:divBdr>
        </w:div>
        <w:div w:id="1731153827">
          <w:marLeft w:val="480"/>
          <w:marRight w:val="0"/>
          <w:marTop w:val="0"/>
          <w:marBottom w:val="0"/>
          <w:divBdr>
            <w:top w:val="none" w:sz="0" w:space="0" w:color="auto"/>
            <w:left w:val="none" w:sz="0" w:space="0" w:color="auto"/>
            <w:bottom w:val="none" w:sz="0" w:space="0" w:color="auto"/>
            <w:right w:val="none" w:sz="0" w:space="0" w:color="auto"/>
          </w:divBdr>
        </w:div>
        <w:div w:id="1739665213">
          <w:marLeft w:val="480"/>
          <w:marRight w:val="0"/>
          <w:marTop w:val="0"/>
          <w:marBottom w:val="0"/>
          <w:divBdr>
            <w:top w:val="none" w:sz="0" w:space="0" w:color="auto"/>
            <w:left w:val="none" w:sz="0" w:space="0" w:color="auto"/>
            <w:bottom w:val="none" w:sz="0" w:space="0" w:color="auto"/>
            <w:right w:val="none" w:sz="0" w:space="0" w:color="auto"/>
          </w:divBdr>
        </w:div>
        <w:div w:id="1769813296">
          <w:marLeft w:val="480"/>
          <w:marRight w:val="0"/>
          <w:marTop w:val="0"/>
          <w:marBottom w:val="0"/>
          <w:divBdr>
            <w:top w:val="none" w:sz="0" w:space="0" w:color="auto"/>
            <w:left w:val="none" w:sz="0" w:space="0" w:color="auto"/>
            <w:bottom w:val="none" w:sz="0" w:space="0" w:color="auto"/>
            <w:right w:val="none" w:sz="0" w:space="0" w:color="auto"/>
          </w:divBdr>
        </w:div>
        <w:div w:id="2020892386">
          <w:marLeft w:val="480"/>
          <w:marRight w:val="0"/>
          <w:marTop w:val="0"/>
          <w:marBottom w:val="0"/>
          <w:divBdr>
            <w:top w:val="none" w:sz="0" w:space="0" w:color="auto"/>
            <w:left w:val="none" w:sz="0" w:space="0" w:color="auto"/>
            <w:bottom w:val="none" w:sz="0" w:space="0" w:color="auto"/>
            <w:right w:val="none" w:sz="0" w:space="0" w:color="auto"/>
          </w:divBdr>
        </w:div>
        <w:div w:id="2081364569">
          <w:marLeft w:val="480"/>
          <w:marRight w:val="0"/>
          <w:marTop w:val="0"/>
          <w:marBottom w:val="0"/>
          <w:divBdr>
            <w:top w:val="none" w:sz="0" w:space="0" w:color="auto"/>
            <w:left w:val="none" w:sz="0" w:space="0" w:color="auto"/>
            <w:bottom w:val="none" w:sz="0" w:space="0" w:color="auto"/>
            <w:right w:val="none" w:sz="0" w:space="0" w:color="auto"/>
          </w:divBdr>
        </w:div>
        <w:div w:id="2119370935">
          <w:marLeft w:val="480"/>
          <w:marRight w:val="0"/>
          <w:marTop w:val="0"/>
          <w:marBottom w:val="0"/>
          <w:divBdr>
            <w:top w:val="none" w:sz="0" w:space="0" w:color="auto"/>
            <w:left w:val="none" w:sz="0" w:space="0" w:color="auto"/>
            <w:bottom w:val="none" w:sz="0" w:space="0" w:color="auto"/>
            <w:right w:val="none" w:sz="0" w:space="0" w:color="auto"/>
          </w:divBdr>
        </w:div>
        <w:div w:id="2138524107">
          <w:marLeft w:val="480"/>
          <w:marRight w:val="0"/>
          <w:marTop w:val="0"/>
          <w:marBottom w:val="0"/>
          <w:divBdr>
            <w:top w:val="none" w:sz="0" w:space="0" w:color="auto"/>
            <w:left w:val="none" w:sz="0" w:space="0" w:color="auto"/>
            <w:bottom w:val="none" w:sz="0" w:space="0" w:color="auto"/>
            <w:right w:val="none" w:sz="0" w:space="0" w:color="auto"/>
          </w:divBdr>
        </w:div>
      </w:divsChild>
    </w:div>
    <w:div w:id="701782258">
      <w:bodyDiv w:val="1"/>
      <w:marLeft w:val="0"/>
      <w:marRight w:val="0"/>
      <w:marTop w:val="0"/>
      <w:marBottom w:val="0"/>
      <w:divBdr>
        <w:top w:val="none" w:sz="0" w:space="0" w:color="auto"/>
        <w:left w:val="none" w:sz="0" w:space="0" w:color="auto"/>
        <w:bottom w:val="none" w:sz="0" w:space="0" w:color="auto"/>
        <w:right w:val="none" w:sz="0" w:space="0" w:color="auto"/>
      </w:divBdr>
    </w:div>
    <w:div w:id="702171065">
      <w:bodyDiv w:val="1"/>
      <w:marLeft w:val="0"/>
      <w:marRight w:val="0"/>
      <w:marTop w:val="0"/>
      <w:marBottom w:val="0"/>
      <w:divBdr>
        <w:top w:val="none" w:sz="0" w:space="0" w:color="auto"/>
        <w:left w:val="none" w:sz="0" w:space="0" w:color="auto"/>
        <w:bottom w:val="none" w:sz="0" w:space="0" w:color="auto"/>
        <w:right w:val="none" w:sz="0" w:space="0" w:color="auto"/>
      </w:divBdr>
    </w:div>
    <w:div w:id="702441758">
      <w:bodyDiv w:val="1"/>
      <w:marLeft w:val="0"/>
      <w:marRight w:val="0"/>
      <w:marTop w:val="0"/>
      <w:marBottom w:val="0"/>
      <w:divBdr>
        <w:top w:val="none" w:sz="0" w:space="0" w:color="auto"/>
        <w:left w:val="none" w:sz="0" w:space="0" w:color="auto"/>
        <w:bottom w:val="none" w:sz="0" w:space="0" w:color="auto"/>
        <w:right w:val="none" w:sz="0" w:space="0" w:color="auto"/>
      </w:divBdr>
    </w:div>
    <w:div w:id="703553982">
      <w:bodyDiv w:val="1"/>
      <w:marLeft w:val="0"/>
      <w:marRight w:val="0"/>
      <w:marTop w:val="0"/>
      <w:marBottom w:val="0"/>
      <w:divBdr>
        <w:top w:val="none" w:sz="0" w:space="0" w:color="auto"/>
        <w:left w:val="none" w:sz="0" w:space="0" w:color="auto"/>
        <w:bottom w:val="none" w:sz="0" w:space="0" w:color="auto"/>
        <w:right w:val="none" w:sz="0" w:space="0" w:color="auto"/>
      </w:divBdr>
    </w:div>
    <w:div w:id="703793466">
      <w:bodyDiv w:val="1"/>
      <w:marLeft w:val="0"/>
      <w:marRight w:val="0"/>
      <w:marTop w:val="0"/>
      <w:marBottom w:val="0"/>
      <w:divBdr>
        <w:top w:val="none" w:sz="0" w:space="0" w:color="auto"/>
        <w:left w:val="none" w:sz="0" w:space="0" w:color="auto"/>
        <w:bottom w:val="none" w:sz="0" w:space="0" w:color="auto"/>
        <w:right w:val="none" w:sz="0" w:space="0" w:color="auto"/>
      </w:divBdr>
    </w:div>
    <w:div w:id="703798265">
      <w:bodyDiv w:val="1"/>
      <w:marLeft w:val="0"/>
      <w:marRight w:val="0"/>
      <w:marTop w:val="0"/>
      <w:marBottom w:val="0"/>
      <w:divBdr>
        <w:top w:val="none" w:sz="0" w:space="0" w:color="auto"/>
        <w:left w:val="none" w:sz="0" w:space="0" w:color="auto"/>
        <w:bottom w:val="none" w:sz="0" w:space="0" w:color="auto"/>
        <w:right w:val="none" w:sz="0" w:space="0" w:color="auto"/>
      </w:divBdr>
    </w:div>
    <w:div w:id="704132998">
      <w:bodyDiv w:val="1"/>
      <w:marLeft w:val="0"/>
      <w:marRight w:val="0"/>
      <w:marTop w:val="0"/>
      <w:marBottom w:val="0"/>
      <w:divBdr>
        <w:top w:val="none" w:sz="0" w:space="0" w:color="auto"/>
        <w:left w:val="none" w:sz="0" w:space="0" w:color="auto"/>
        <w:bottom w:val="none" w:sz="0" w:space="0" w:color="auto"/>
        <w:right w:val="none" w:sz="0" w:space="0" w:color="auto"/>
      </w:divBdr>
    </w:div>
    <w:div w:id="704520052">
      <w:bodyDiv w:val="1"/>
      <w:marLeft w:val="0"/>
      <w:marRight w:val="0"/>
      <w:marTop w:val="0"/>
      <w:marBottom w:val="0"/>
      <w:divBdr>
        <w:top w:val="none" w:sz="0" w:space="0" w:color="auto"/>
        <w:left w:val="none" w:sz="0" w:space="0" w:color="auto"/>
        <w:bottom w:val="none" w:sz="0" w:space="0" w:color="auto"/>
        <w:right w:val="none" w:sz="0" w:space="0" w:color="auto"/>
      </w:divBdr>
    </w:div>
    <w:div w:id="704983884">
      <w:bodyDiv w:val="1"/>
      <w:marLeft w:val="0"/>
      <w:marRight w:val="0"/>
      <w:marTop w:val="0"/>
      <w:marBottom w:val="0"/>
      <w:divBdr>
        <w:top w:val="none" w:sz="0" w:space="0" w:color="auto"/>
        <w:left w:val="none" w:sz="0" w:space="0" w:color="auto"/>
        <w:bottom w:val="none" w:sz="0" w:space="0" w:color="auto"/>
        <w:right w:val="none" w:sz="0" w:space="0" w:color="auto"/>
      </w:divBdr>
    </w:div>
    <w:div w:id="706569251">
      <w:bodyDiv w:val="1"/>
      <w:marLeft w:val="0"/>
      <w:marRight w:val="0"/>
      <w:marTop w:val="0"/>
      <w:marBottom w:val="0"/>
      <w:divBdr>
        <w:top w:val="none" w:sz="0" w:space="0" w:color="auto"/>
        <w:left w:val="none" w:sz="0" w:space="0" w:color="auto"/>
        <w:bottom w:val="none" w:sz="0" w:space="0" w:color="auto"/>
        <w:right w:val="none" w:sz="0" w:space="0" w:color="auto"/>
      </w:divBdr>
    </w:div>
    <w:div w:id="707024667">
      <w:bodyDiv w:val="1"/>
      <w:marLeft w:val="0"/>
      <w:marRight w:val="0"/>
      <w:marTop w:val="0"/>
      <w:marBottom w:val="0"/>
      <w:divBdr>
        <w:top w:val="none" w:sz="0" w:space="0" w:color="auto"/>
        <w:left w:val="none" w:sz="0" w:space="0" w:color="auto"/>
        <w:bottom w:val="none" w:sz="0" w:space="0" w:color="auto"/>
        <w:right w:val="none" w:sz="0" w:space="0" w:color="auto"/>
      </w:divBdr>
    </w:div>
    <w:div w:id="707418602">
      <w:bodyDiv w:val="1"/>
      <w:marLeft w:val="0"/>
      <w:marRight w:val="0"/>
      <w:marTop w:val="0"/>
      <w:marBottom w:val="0"/>
      <w:divBdr>
        <w:top w:val="none" w:sz="0" w:space="0" w:color="auto"/>
        <w:left w:val="none" w:sz="0" w:space="0" w:color="auto"/>
        <w:bottom w:val="none" w:sz="0" w:space="0" w:color="auto"/>
        <w:right w:val="none" w:sz="0" w:space="0" w:color="auto"/>
      </w:divBdr>
    </w:div>
    <w:div w:id="708148710">
      <w:bodyDiv w:val="1"/>
      <w:marLeft w:val="0"/>
      <w:marRight w:val="0"/>
      <w:marTop w:val="0"/>
      <w:marBottom w:val="0"/>
      <w:divBdr>
        <w:top w:val="none" w:sz="0" w:space="0" w:color="auto"/>
        <w:left w:val="none" w:sz="0" w:space="0" w:color="auto"/>
        <w:bottom w:val="none" w:sz="0" w:space="0" w:color="auto"/>
        <w:right w:val="none" w:sz="0" w:space="0" w:color="auto"/>
      </w:divBdr>
    </w:div>
    <w:div w:id="708458043">
      <w:bodyDiv w:val="1"/>
      <w:marLeft w:val="0"/>
      <w:marRight w:val="0"/>
      <w:marTop w:val="0"/>
      <w:marBottom w:val="0"/>
      <w:divBdr>
        <w:top w:val="none" w:sz="0" w:space="0" w:color="auto"/>
        <w:left w:val="none" w:sz="0" w:space="0" w:color="auto"/>
        <w:bottom w:val="none" w:sz="0" w:space="0" w:color="auto"/>
        <w:right w:val="none" w:sz="0" w:space="0" w:color="auto"/>
      </w:divBdr>
    </w:div>
    <w:div w:id="708604365">
      <w:bodyDiv w:val="1"/>
      <w:marLeft w:val="0"/>
      <w:marRight w:val="0"/>
      <w:marTop w:val="0"/>
      <w:marBottom w:val="0"/>
      <w:divBdr>
        <w:top w:val="none" w:sz="0" w:space="0" w:color="auto"/>
        <w:left w:val="none" w:sz="0" w:space="0" w:color="auto"/>
        <w:bottom w:val="none" w:sz="0" w:space="0" w:color="auto"/>
        <w:right w:val="none" w:sz="0" w:space="0" w:color="auto"/>
      </w:divBdr>
    </w:div>
    <w:div w:id="708840333">
      <w:bodyDiv w:val="1"/>
      <w:marLeft w:val="0"/>
      <w:marRight w:val="0"/>
      <w:marTop w:val="0"/>
      <w:marBottom w:val="0"/>
      <w:divBdr>
        <w:top w:val="none" w:sz="0" w:space="0" w:color="auto"/>
        <w:left w:val="none" w:sz="0" w:space="0" w:color="auto"/>
        <w:bottom w:val="none" w:sz="0" w:space="0" w:color="auto"/>
        <w:right w:val="none" w:sz="0" w:space="0" w:color="auto"/>
      </w:divBdr>
    </w:div>
    <w:div w:id="708993259">
      <w:bodyDiv w:val="1"/>
      <w:marLeft w:val="0"/>
      <w:marRight w:val="0"/>
      <w:marTop w:val="0"/>
      <w:marBottom w:val="0"/>
      <w:divBdr>
        <w:top w:val="none" w:sz="0" w:space="0" w:color="auto"/>
        <w:left w:val="none" w:sz="0" w:space="0" w:color="auto"/>
        <w:bottom w:val="none" w:sz="0" w:space="0" w:color="auto"/>
        <w:right w:val="none" w:sz="0" w:space="0" w:color="auto"/>
      </w:divBdr>
    </w:div>
    <w:div w:id="711077750">
      <w:bodyDiv w:val="1"/>
      <w:marLeft w:val="0"/>
      <w:marRight w:val="0"/>
      <w:marTop w:val="0"/>
      <w:marBottom w:val="0"/>
      <w:divBdr>
        <w:top w:val="none" w:sz="0" w:space="0" w:color="auto"/>
        <w:left w:val="none" w:sz="0" w:space="0" w:color="auto"/>
        <w:bottom w:val="none" w:sz="0" w:space="0" w:color="auto"/>
        <w:right w:val="none" w:sz="0" w:space="0" w:color="auto"/>
      </w:divBdr>
    </w:div>
    <w:div w:id="711269353">
      <w:bodyDiv w:val="1"/>
      <w:marLeft w:val="0"/>
      <w:marRight w:val="0"/>
      <w:marTop w:val="0"/>
      <w:marBottom w:val="0"/>
      <w:divBdr>
        <w:top w:val="none" w:sz="0" w:space="0" w:color="auto"/>
        <w:left w:val="none" w:sz="0" w:space="0" w:color="auto"/>
        <w:bottom w:val="none" w:sz="0" w:space="0" w:color="auto"/>
        <w:right w:val="none" w:sz="0" w:space="0" w:color="auto"/>
      </w:divBdr>
    </w:div>
    <w:div w:id="711346638">
      <w:bodyDiv w:val="1"/>
      <w:marLeft w:val="0"/>
      <w:marRight w:val="0"/>
      <w:marTop w:val="0"/>
      <w:marBottom w:val="0"/>
      <w:divBdr>
        <w:top w:val="none" w:sz="0" w:space="0" w:color="auto"/>
        <w:left w:val="none" w:sz="0" w:space="0" w:color="auto"/>
        <w:bottom w:val="none" w:sz="0" w:space="0" w:color="auto"/>
        <w:right w:val="none" w:sz="0" w:space="0" w:color="auto"/>
      </w:divBdr>
    </w:div>
    <w:div w:id="712002969">
      <w:bodyDiv w:val="1"/>
      <w:marLeft w:val="0"/>
      <w:marRight w:val="0"/>
      <w:marTop w:val="0"/>
      <w:marBottom w:val="0"/>
      <w:divBdr>
        <w:top w:val="none" w:sz="0" w:space="0" w:color="auto"/>
        <w:left w:val="none" w:sz="0" w:space="0" w:color="auto"/>
        <w:bottom w:val="none" w:sz="0" w:space="0" w:color="auto"/>
        <w:right w:val="none" w:sz="0" w:space="0" w:color="auto"/>
      </w:divBdr>
    </w:div>
    <w:div w:id="713429097">
      <w:bodyDiv w:val="1"/>
      <w:marLeft w:val="0"/>
      <w:marRight w:val="0"/>
      <w:marTop w:val="0"/>
      <w:marBottom w:val="0"/>
      <w:divBdr>
        <w:top w:val="none" w:sz="0" w:space="0" w:color="auto"/>
        <w:left w:val="none" w:sz="0" w:space="0" w:color="auto"/>
        <w:bottom w:val="none" w:sz="0" w:space="0" w:color="auto"/>
        <w:right w:val="none" w:sz="0" w:space="0" w:color="auto"/>
      </w:divBdr>
    </w:div>
    <w:div w:id="713575487">
      <w:bodyDiv w:val="1"/>
      <w:marLeft w:val="0"/>
      <w:marRight w:val="0"/>
      <w:marTop w:val="0"/>
      <w:marBottom w:val="0"/>
      <w:divBdr>
        <w:top w:val="none" w:sz="0" w:space="0" w:color="auto"/>
        <w:left w:val="none" w:sz="0" w:space="0" w:color="auto"/>
        <w:bottom w:val="none" w:sz="0" w:space="0" w:color="auto"/>
        <w:right w:val="none" w:sz="0" w:space="0" w:color="auto"/>
      </w:divBdr>
    </w:div>
    <w:div w:id="713698062">
      <w:bodyDiv w:val="1"/>
      <w:marLeft w:val="0"/>
      <w:marRight w:val="0"/>
      <w:marTop w:val="0"/>
      <w:marBottom w:val="0"/>
      <w:divBdr>
        <w:top w:val="none" w:sz="0" w:space="0" w:color="auto"/>
        <w:left w:val="none" w:sz="0" w:space="0" w:color="auto"/>
        <w:bottom w:val="none" w:sz="0" w:space="0" w:color="auto"/>
        <w:right w:val="none" w:sz="0" w:space="0" w:color="auto"/>
      </w:divBdr>
    </w:div>
    <w:div w:id="714080574">
      <w:bodyDiv w:val="1"/>
      <w:marLeft w:val="0"/>
      <w:marRight w:val="0"/>
      <w:marTop w:val="0"/>
      <w:marBottom w:val="0"/>
      <w:divBdr>
        <w:top w:val="none" w:sz="0" w:space="0" w:color="auto"/>
        <w:left w:val="none" w:sz="0" w:space="0" w:color="auto"/>
        <w:bottom w:val="none" w:sz="0" w:space="0" w:color="auto"/>
        <w:right w:val="none" w:sz="0" w:space="0" w:color="auto"/>
      </w:divBdr>
      <w:divsChild>
        <w:div w:id="5788347">
          <w:marLeft w:val="480"/>
          <w:marRight w:val="0"/>
          <w:marTop w:val="0"/>
          <w:marBottom w:val="0"/>
          <w:divBdr>
            <w:top w:val="none" w:sz="0" w:space="0" w:color="auto"/>
            <w:left w:val="none" w:sz="0" w:space="0" w:color="auto"/>
            <w:bottom w:val="none" w:sz="0" w:space="0" w:color="auto"/>
            <w:right w:val="none" w:sz="0" w:space="0" w:color="auto"/>
          </w:divBdr>
        </w:div>
        <w:div w:id="196967724">
          <w:marLeft w:val="480"/>
          <w:marRight w:val="0"/>
          <w:marTop w:val="0"/>
          <w:marBottom w:val="0"/>
          <w:divBdr>
            <w:top w:val="none" w:sz="0" w:space="0" w:color="auto"/>
            <w:left w:val="none" w:sz="0" w:space="0" w:color="auto"/>
            <w:bottom w:val="none" w:sz="0" w:space="0" w:color="auto"/>
            <w:right w:val="none" w:sz="0" w:space="0" w:color="auto"/>
          </w:divBdr>
        </w:div>
        <w:div w:id="335766470">
          <w:marLeft w:val="480"/>
          <w:marRight w:val="0"/>
          <w:marTop w:val="0"/>
          <w:marBottom w:val="0"/>
          <w:divBdr>
            <w:top w:val="none" w:sz="0" w:space="0" w:color="auto"/>
            <w:left w:val="none" w:sz="0" w:space="0" w:color="auto"/>
            <w:bottom w:val="none" w:sz="0" w:space="0" w:color="auto"/>
            <w:right w:val="none" w:sz="0" w:space="0" w:color="auto"/>
          </w:divBdr>
        </w:div>
        <w:div w:id="355233180">
          <w:marLeft w:val="480"/>
          <w:marRight w:val="0"/>
          <w:marTop w:val="0"/>
          <w:marBottom w:val="0"/>
          <w:divBdr>
            <w:top w:val="none" w:sz="0" w:space="0" w:color="auto"/>
            <w:left w:val="none" w:sz="0" w:space="0" w:color="auto"/>
            <w:bottom w:val="none" w:sz="0" w:space="0" w:color="auto"/>
            <w:right w:val="none" w:sz="0" w:space="0" w:color="auto"/>
          </w:divBdr>
        </w:div>
        <w:div w:id="519974398">
          <w:marLeft w:val="480"/>
          <w:marRight w:val="0"/>
          <w:marTop w:val="0"/>
          <w:marBottom w:val="0"/>
          <w:divBdr>
            <w:top w:val="none" w:sz="0" w:space="0" w:color="auto"/>
            <w:left w:val="none" w:sz="0" w:space="0" w:color="auto"/>
            <w:bottom w:val="none" w:sz="0" w:space="0" w:color="auto"/>
            <w:right w:val="none" w:sz="0" w:space="0" w:color="auto"/>
          </w:divBdr>
        </w:div>
        <w:div w:id="520172218">
          <w:marLeft w:val="480"/>
          <w:marRight w:val="0"/>
          <w:marTop w:val="0"/>
          <w:marBottom w:val="0"/>
          <w:divBdr>
            <w:top w:val="none" w:sz="0" w:space="0" w:color="auto"/>
            <w:left w:val="none" w:sz="0" w:space="0" w:color="auto"/>
            <w:bottom w:val="none" w:sz="0" w:space="0" w:color="auto"/>
            <w:right w:val="none" w:sz="0" w:space="0" w:color="auto"/>
          </w:divBdr>
        </w:div>
        <w:div w:id="603077035">
          <w:marLeft w:val="480"/>
          <w:marRight w:val="0"/>
          <w:marTop w:val="0"/>
          <w:marBottom w:val="0"/>
          <w:divBdr>
            <w:top w:val="none" w:sz="0" w:space="0" w:color="auto"/>
            <w:left w:val="none" w:sz="0" w:space="0" w:color="auto"/>
            <w:bottom w:val="none" w:sz="0" w:space="0" w:color="auto"/>
            <w:right w:val="none" w:sz="0" w:space="0" w:color="auto"/>
          </w:divBdr>
        </w:div>
        <w:div w:id="615331405">
          <w:marLeft w:val="480"/>
          <w:marRight w:val="0"/>
          <w:marTop w:val="0"/>
          <w:marBottom w:val="0"/>
          <w:divBdr>
            <w:top w:val="none" w:sz="0" w:space="0" w:color="auto"/>
            <w:left w:val="none" w:sz="0" w:space="0" w:color="auto"/>
            <w:bottom w:val="none" w:sz="0" w:space="0" w:color="auto"/>
            <w:right w:val="none" w:sz="0" w:space="0" w:color="auto"/>
          </w:divBdr>
        </w:div>
        <w:div w:id="685714757">
          <w:marLeft w:val="480"/>
          <w:marRight w:val="0"/>
          <w:marTop w:val="0"/>
          <w:marBottom w:val="0"/>
          <w:divBdr>
            <w:top w:val="none" w:sz="0" w:space="0" w:color="auto"/>
            <w:left w:val="none" w:sz="0" w:space="0" w:color="auto"/>
            <w:bottom w:val="none" w:sz="0" w:space="0" w:color="auto"/>
            <w:right w:val="none" w:sz="0" w:space="0" w:color="auto"/>
          </w:divBdr>
        </w:div>
        <w:div w:id="706370579">
          <w:marLeft w:val="480"/>
          <w:marRight w:val="0"/>
          <w:marTop w:val="0"/>
          <w:marBottom w:val="0"/>
          <w:divBdr>
            <w:top w:val="none" w:sz="0" w:space="0" w:color="auto"/>
            <w:left w:val="none" w:sz="0" w:space="0" w:color="auto"/>
            <w:bottom w:val="none" w:sz="0" w:space="0" w:color="auto"/>
            <w:right w:val="none" w:sz="0" w:space="0" w:color="auto"/>
          </w:divBdr>
        </w:div>
        <w:div w:id="723874965">
          <w:marLeft w:val="480"/>
          <w:marRight w:val="0"/>
          <w:marTop w:val="0"/>
          <w:marBottom w:val="0"/>
          <w:divBdr>
            <w:top w:val="none" w:sz="0" w:space="0" w:color="auto"/>
            <w:left w:val="none" w:sz="0" w:space="0" w:color="auto"/>
            <w:bottom w:val="none" w:sz="0" w:space="0" w:color="auto"/>
            <w:right w:val="none" w:sz="0" w:space="0" w:color="auto"/>
          </w:divBdr>
        </w:div>
        <w:div w:id="921834078">
          <w:marLeft w:val="480"/>
          <w:marRight w:val="0"/>
          <w:marTop w:val="0"/>
          <w:marBottom w:val="0"/>
          <w:divBdr>
            <w:top w:val="none" w:sz="0" w:space="0" w:color="auto"/>
            <w:left w:val="none" w:sz="0" w:space="0" w:color="auto"/>
            <w:bottom w:val="none" w:sz="0" w:space="0" w:color="auto"/>
            <w:right w:val="none" w:sz="0" w:space="0" w:color="auto"/>
          </w:divBdr>
        </w:div>
        <w:div w:id="953752056">
          <w:marLeft w:val="480"/>
          <w:marRight w:val="0"/>
          <w:marTop w:val="0"/>
          <w:marBottom w:val="0"/>
          <w:divBdr>
            <w:top w:val="none" w:sz="0" w:space="0" w:color="auto"/>
            <w:left w:val="none" w:sz="0" w:space="0" w:color="auto"/>
            <w:bottom w:val="none" w:sz="0" w:space="0" w:color="auto"/>
            <w:right w:val="none" w:sz="0" w:space="0" w:color="auto"/>
          </w:divBdr>
        </w:div>
        <w:div w:id="959071312">
          <w:marLeft w:val="480"/>
          <w:marRight w:val="0"/>
          <w:marTop w:val="0"/>
          <w:marBottom w:val="0"/>
          <w:divBdr>
            <w:top w:val="none" w:sz="0" w:space="0" w:color="auto"/>
            <w:left w:val="none" w:sz="0" w:space="0" w:color="auto"/>
            <w:bottom w:val="none" w:sz="0" w:space="0" w:color="auto"/>
            <w:right w:val="none" w:sz="0" w:space="0" w:color="auto"/>
          </w:divBdr>
        </w:div>
        <w:div w:id="960455865">
          <w:marLeft w:val="480"/>
          <w:marRight w:val="0"/>
          <w:marTop w:val="0"/>
          <w:marBottom w:val="0"/>
          <w:divBdr>
            <w:top w:val="none" w:sz="0" w:space="0" w:color="auto"/>
            <w:left w:val="none" w:sz="0" w:space="0" w:color="auto"/>
            <w:bottom w:val="none" w:sz="0" w:space="0" w:color="auto"/>
            <w:right w:val="none" w:sz="0" w:space="0" w:color="auto"/>
          </w:divBdr>
        </w:div>
        <w:div w:id="1180007493">
          <w:marLeft w:val="480"/>
          <w:marRight w:val="0"/>
          <w:marTop w:val="0"/>
          <w:marBottom w:val="0"/>
          <w:divBdr>
            <w:top w:val="none" w:sz="0" w:space="0" w:color="auto"/>
            <w:left w:val="none" w:sz="0" w:space="0" w:color="auto"/>
            <w:bottom w:val="none" w:sz="0" w:space="0" w:color="auto"/>
            <w:right w:val="none" w:sz="0" w:space="0" w:color="auto"/>
          </w:divBdr>
        </w:div>
        <w:div w:id="1355576993">
          <w:marLeft w:val="480"/>
          <w:marRight w:val="0"/>
          <w:marTop w:val="0"/>
          <w:marBottom w:val="0"/>
          <w:divBdr>
            <w:top w:val="none" w:sz="0" w:space="0" w:color="auto"/>
            <w:left w:val="none" w:sz="0" w:space="0" w:color="auto"/>
            <w:bottom w:val="none" w:sz="0" w:space="0" w:color="auto"/>
            <w:right w:val="none" w:sz="0" w:space="0" w:color="auto"/>
          </w:divBdr>
        </w:div>
        <w:div w:id="1360399547">
          <w:marLeft w:val="480"/>
          <w:marRight w:val="0"/>
          <w:marTop w:val="0"/>
          <w:marBottom w:val="0"/>
          <w:divBdr>
            <w:top w:val="none" w:sz="0" w:space="0" w:color="auto"/>
            <w:left w:val="none" w:sz="0" w:space="0" w:color="auto"/>
            <w:bottom w:val="none" w:sz="0" w:space="0" w:color="auto"/>
            <w:right w:val="none" w:sz="0" w:space="0" w:color="auto"/>
          </w:divBdr>
        </w:div>
        <w:div w:id="1400859661">
          <w:marLeft w:val="480"/>
          <w:marRight w:val="0"/>
          <w:marTop w:val="0"/>
          <w:marBottom w:val="0"/>
          <w:divBdr>
            <w:top w:val="none" w:sz="0" w:space="0" w:color="auto"/>
            <w:left w:val="none" w:sz="0" w:space="0" w:color="auto"/>
            <w:bottom w:val="none" w:sz="0" w:space="0" w:color="auto"/>
            <w:right w:val="none" w:sz="0" w:space="0" w:color="auto"/>
          </w:divBdr>
        </w:div>
        <w:div w:id="1404793918">
          <w:marLeft w:val="480"/>
          <w:marRight w:val="0"/>
          <w:marTop w:val="0"/>
          <w:marBottom w:val="0"/>
          <w:divBdr>
            <w:top w:val="none" w:sz="0" w:space="0" w:color="auto"/>
            <w:left w:val="none" w:sz="0" w:space="0" w:color="auto"/>
            <w:bottom w:val="none" w:sz="0" w:space="0" w:color="auto"/>
            <w:right w:val="none" w:sz="0" w:space="0" w:color="auto"/>
          </w:divBdr>
        </w:div>
        <w:div w:id="1497652608">
          <w:marLeft w:val="480"/>
          <w:marRight w:val="0"/>
          <w:marTop w:val="0"/>
          <w:marBottom w:val="0"/>
          <w:divBdr>
            <w:top w:val="none" w:sz="0" w:space="0" w:color="auto"/>
            <w:left w:val="none" w:sz="0" w:space="0" w:color="auto"/>
            <w:bottom w:val="none" w:sz="0" w:space="0" w:color="auto"/>
            <w:right w:val="none" w:sz="0" w:space="0" w:color="auto"/>
          </w:divBdr>
        </w:div>
        <w:div w:id="1532496808">
          <w:marLeft w:val="480"/>
          <w:marRight w:val="0"/>
          <w:marTop w:val="0"/>
          <w:marBottom w:val="0"/>
          <w:divBdr>
            <w:top w:val="none" w:sz="0" w:space="0" w:color="auto"/>
            <w:left w:val="none" w:sz="0" w:space="0" w:color="auto"/>
            <w:bottom w:val="none" w:sz="0" w:space="0" w:color="auto"/>
            <w:right w:val="none" w:sz="0" w:space="0" w:color="auto"/>
          </w:divBdr>
        </w:div>
        <w:div w:id="1548302146">
          <w:marLeft w:val="480"/>
          <w:marRight w:val="0"/>
          <w:marTop w:val="0"/>
          <w:marBottom w:val="0"/>
          <w:divBdr>
            <w:top w:val="none" w:sz="0" w:space="0" w:color="auto"/>
            <w:left w:val="none" w:sz="0" w:space="0" w:color="auto"/>
            <w:bottom w:val="none" w:sz="0" w:space="0" w:color="auto"/>
            <w:right w:val="none" w:sz="0" w:space="0" w:color="auto"/>
          </w:divBdr>
        </w:div>
        <w:div w:id="1562787329">
          <w:marLeft w:val="480"/>
          <w:marRight w:val="0"/>
          <w:marTop w:val="0"/>
          <w:marBottom w:val="0"/>
          <w:divBdr>
            <w:top w:val="none" w:sz="0" w:space="0" w:color="auto"/>
            <w:left w:val="none" w:sz="0" w:space="0" w:color="auto"/>
            <w:bottom w:val="none" w:sz="0" w:space="0" w:color="auto"/>
            <w:right w:val="none" w:sz="0" w:space="0" w:color="auto"/>
          </w:divBdr>
        </w:div>
        <w:div w:id="1826513024">
          <w:marLeft w:val="480"/>
          <w:marRight w:val="0"/>
          <w:marTop w:val="0"/>
          <w:marBottom w:val="0"/>
          <w:divBdr>
            <w:top w:val="none" w:sz="0" w:space="0" w:color="auto"/>
            <w:left w:val="none" w:sz="0" w:space="0" w:color="auto"/>
            <w:bottom w:val="none" w:sz="0" w:space="0" w:color="auto"/>
            <w:right w:val="none" w:sz="0" w:space="0" w:color="auto"/>
          </w:divBdr>
        </w:div>
        <w:div w:id="1842230650">
          <w:marLeft w:val="480"/>
          <w:marRight w:val="0"/>
          <w:marTop w:val="0"/>
          <w:marBottom w:val="0"/>
          <w:divBdr>
            <w:top w:val="none" w:sz="0" w:space="0" w:color="auto"/>
            <w:left w:val="none" w:sz="0" w:space="0" w:color="auto"/>
            <w:bottom w:val="none" w:sz="0" w:space="0" w:color="auto"/>
            <w:right w:val="none" w:sz="0" w:space="0" w:color="auto"/>
          </w:divBdr>
        </w:div>
        <w:div w:id="1860242392">
          <w:marLeft w:val="480"/>
          <w:marRight w:val="0"/>
          <w:marTop w:val="0"/>
          <w:marBottom w:val="0"/>
          <w:divBdr>
            <w:top w:val="none" w:sz="0" w:space="0" w:color="auto"/>
            <w:left w:val="none" w:sz="0" w:space="0" w:color="auto"/>
            <w:bottom w:val="none" w:sz="0" w:space="0" w:color="auto"/>
            <w:right w:val="none" w:sz="0" w:space="0" w:color="auto"/>
          </w:divBdr>
        </w:div>
        <w:div w:id="2088578474">
          <w:marLeft w:val="480"/>
          <w:marRight w:val="0"/>
          <w:marTop w:val="0"/>
          <w:marBottom w:val="0"/>
          <w:divBdr>
            <w:top w:val="none" w:sz="0" w:space="0" w:color="auto"/>
            <w:left w:val="none" w:sz="0" w:space="0" w:color="auto"/>
            <w:bottom w:val="none" w:sz="0" w:space="0" w:color="auto"/>
            <w:right w:val="none" w:sz="0" w:space="0" w:color="auto"/>
          </w:divBdr>
        </w:div>
      </w:divsChild>
    </w:div>
    <w:div w:id="715130320">
      <w:bodyDiv w:val="1"/>
      <w:marLeft w:val="0"/>
      <w:marRight w:val="0"/>
      <w:marTop w:val="0"/>
      <w:marBottom w:val="0"/>
      <w:divBdr>
        <w:top w:val="none" w:sz="0" w:space="0" w:color="auto"/>
        <w:left w:val="none" w:sz="0" w:space="0" w:color="auto"/>
        <w:bottom w:val="none" w:sz="0" w:space="0" w:color="auto"/>
        <w:right w:val="none" w:sz="0" w:space="0" w:color="auto"/>
      </w:divBdr>
    </w:div>
    <w:div w:id="715156965">
      <w:bodyDiv w:val="1"/>
      <w:marLeft w:val="0"/>
      <w:marRight w:val="0"/>
      <w:marTop w:val="0"/>
      <w:marBottom w:val="0"/>
      <w:divBdr>
        <w:top w:val="none" w:sz="0" w:space="0" w:color="auto"/>
        <w:left w:val="none" w:sz="0" w:space="0" w:color="auto"/>
        <w:bottom w:val="none" w:sz="0" w:space="0" w:color="auto"/>
        <w:right w:val="none" w:sz="0" w:space="0" w:color="auto"/>
      </w:divBdr>
    </w:div>
    <w:div w:id="715466416">
      <w:bodyDiv w:val="1"/>
      <w:marLeft w:val="0"/>
      <w:marRight w:val="0"/>
      <w:marTop w:val="0"/>
      <w:marBottom w:val="0"/>
      <w:divBdr>
        <w:top w:val="none" w:sz="0" w:space="0" w:color="auto"/>
        <w:left w:val="none" w:sz="0" w:space="0" w:color="auto"/>
        <w:bottom w:val="none" w:sz="0" w:space="0" w:color="auto"/>
        <w:right w:val="none" w:sz="0" w:space="0" w:color="auto"/>
      </w:divBdr>
    </w:div>
    <w:div w:id="715932477">
      <w:bodyDiv w:val="1"/>
      <w:marLeft w:val="0"/>
      <w:marRight w:val="0"/>
      <w:marTop w:val="0"/>
      <w:marBottom w:val="0"/>
      <w:divBdr>
        <w:top w:val="none" w:sz="0" w:space="0" w:color="auto"/>
        <w:left w:val="none" w:sz="0" w:space="0" w:color="auto"/>
        <w:bottom w:val="none" w:sz="0" w:space="0" w:color="auto"/>
        <w:right w:val="none" w:sz="0" w:space="0" w:color="auto"/>
      </w:divBdr>
    </w:div>
    <w:div w:id="716051355">
      <w:bodyDiv w:val="1"/>
      <w:marLeft w:val="0"/>
      <w:marRight w:val="0"/>
      <w:marTop w:val="0"/>
      <w:marBottom w:val="0"/>
      <w:divBdr>
        <w:top w:val="none" w:sz="0" w:space="0" w:color="auto"/>
        <w:left w:val="none" w:sz="0" w:space="0" w:color="auto"/>
        <w:bottom w:val="none" w:sz="0" w:space="0" w:color="auto"/>
        <w:right w:val="none" w:sz="0" w:space="0" w:color="auto"/>
      </w:divBdr>
    </w:div>
    <w:div w:id="717583094">
      <w:bodyDiv w:val="1"/>
      <w:marLeft w:val="0"/>
      <w:marRight w:val="0"/>
      <w:marTop w:val="0"/>
      <w:marBottom w:val="0"/>
      <w:divBdr>
        <w:top w:val="none" w:sz="0" w:space="0" w:color="auto"/>
        <w:left w:val="none" w:sz="0" w:space="0" w:color="auto"/>
        <w:bottom w:val="none" w:sz="0" w:space="0" w:color="auto"/>
        <w:right w:val="none" w:sz="0" w:space="0" w:color="auto"/>
      </w:divBdr>
    </w:div>
    <w:div w:id="717632983">
      <w:bodyDiv w:val="1"/>
      <w:marLeft w:val="0"/>
      <w:marRight w:val="0"/>
      <w:marTop w:val="0"/>
      <w:marBottom w:val="0"/>
      <w:divBdr>
        <w:top w:val="none" w:sz="0" w:space="0" w:color="auto"/>
        <w:left w:val="none" w:sz="0" w:space="0" w:color="auto"/>
        <w:bottom w:val="none" w:sz="0" w:space="0" w:color="auto"/>
        <w:right w:val="none" w:sz="0" w:space="0" w:color="auto"/>
      </w:divBdr>
    </w:div>
    <w:div w:id="717976665">
      <w:bodyDiv w:val="1"/>
      <w:marLeft w:val="0"/>
      <w:marRight w:val="0"/>
      <w:marTop w:val="0"/>
      <w:marBottom w:val="0"/>
      <w:divBdr>
        <w:top w:val="none" w:sz="0" w:space="0" w:color="auto"/>
        <w:left w:val="none" w:sz="0" w:space="0" w:color="auto"/>
        <w:bottom w:val="none" w:sz="0" w:space="0" w:color="auto"/>
        <w:right w:val="none" w:sz="0" w:space="0" w:color="auto"/>
      </w:divBdr>
    </w:div>
    <w:div w:id="718213029">
      <w:bodyDiv w:val="1"/>
      <w:marLeft w:val="0"/>
      <w:marRight w:val="0"/>
      <w:marTop w:val="0"/>
      <w:marBottom w:val="0"/>
      <w:divBdr>
        <w:top w:val="none" w:sz="0" w:space="0" w:color="auto"/>
        <w:left w:val="none" w:sz="0" w:space="0" w:color="auto"/>
        <w:bottom w:val="none" w:sz="0" w:space="0" w:color="auto"/>
        <w:right w:val="none" w:sz="0" w:space="0" w:color="auto"/>
      </w:divBdr>
    </w:div>
    <w:div w:id="718284605">
      <w:bodyDiv w:val="1"/>
      <w:marLeft w:val="0"/>
      <w:marRight w:val="0"/>
      <w:marTop w:val="0"/>
      <w:marBottom w:val="0"/>
      <w:divBdr>
        <w:top w:val="none" w:sz="0" w:space="0" w:color="auto"/>
        <w:left w:val="none" w:sz="0" w:space="0" w:color="auto"/>
        <w:bottom w:val="none" w:sz="0" w:space="0" w:color="auto"/>
        <w:right w:val="none" w:sz="0" w:space="0" w:color="auto"/>
      </w:divBdr>
    </w:div>
    <w:div w:id="718284613">
      <w:bodyDiv w:val="1"/>
      <w:marLeft w:val="0"/>
      <w:marRight w:val="0"/>
      <w:marTop w:val="0"/>
      <w:marBottom w:val="0"/>
      <w:divBdr>
        <w:top w:val="none" w:sz="0" w:space="0" w:color="auto"/>
        <w:left w:val="none" w:sz="0" w:space="0" w:color="auto"/>
        <w:bottom w:val="none" w:sz="0" w:space="0" w:color="auto"/>
        <w:right w:val="none" w:sz="0" w:space="0" w:color="auto"/>
      </w:divBdr>
    </w:div>
    <w:div w:id="718363357">
      <w:bodyDiv w:val="1"/>
      <w:marLeft w:val="0"/>
      <w:marRight w:val="0"/>
      <w:marTop w:val="0"/>
      <w:marBottom w:val="0"/>
      <w:divBdr>
        <w:top w:val="none" w:sz="0" w:space="0" w:color="auto"/>
        <w:left w:val="none" w:sz="0" w:space="0" w:color="auto"/>
        <w:bottom w:val="none" w:sz="0" w:space="0" w:color="auto"/>
        <w:right w:val="none" w:sz="0" w:space="0" w:color="auto"/>
      </w:divBdr>
    </w:div>
    <w:div w:id="718821924">
      <w:bodyDiv w:val="1"/>
      <w:marLeft w:val="0"/>
      <w:marRight w:val="0"/>
      <w:marTop w:val="0"/>
      <w:marBottom w:val="0"/>
      <w:divBdr>
        <w:top w:val="none" w:sz="0" w:space="0" w:color="auto"/>
        <w:left w:val="none" w:sz="0" w:space="0" w:color="auto"/>
        <w:bottom w:val="none" w:sz="0" w:space="0" w:color="auto"/>
        <w:right w:val="none" w:sz="0" w:space="0" w:color="auto"/>
      </w:divBdr>
    </w:div>
    <w:div w:id="719404042">
      <w:bodyDiv w:val="1"/>
      <w:marLeft w:val="0"/>
      <w:marRight w:val="0"/>
      <w:marTop w:val="0"/>
      <w:marBottom w:val="0"/>
      <w:divBdr>
        <w:top w:val="none" w:sz="0" w:space="0" w:color="auto"/>
        <w:left w:val="none" w:sz="0" w:space="0" w:color="auto"/>
        <w:bottom w:val="none" w:sz="0" w:space="0" w:color="auto"/>
        <w:right w:val="none" w:sz="0" w:space="0" w:color="auto"/>
      </w:divBdr>
    </w:div>
    <w:div w:id="719786326">
      <w:bodyDiv w:val="1"/>
      <w:marLeft w:val="0"/>
      <w:marRight w:val="0"/>
      <w:marTop w:val="0"/>
      <w:marBottom w:val="0"/>
      <w:divBdr>
        <w:top w:val="none" w:sz="0" w:space="0" w:color="auto"/>
        <w:left w:val="none" w:sz="0" w:space="0" w:color="auto"/>
        <w:bottom w:val="none" w:sz="0" w:space="0" w:color="auto"/>
        <w:right w:val="none" w:sz="0" w:space="0" w:color="auto"/>
      </w:divBdr>
    </w:div>
    <w:div w:id="720254549">
      <w:bodyDiv w:val="1"/>
      <w:marLeft w:val="0"/>
      <w:marRight w:val="0"/>
      <w:marTop w:val="0"/>
      <w:marBottom w:val="0"/>
      <w:divBdr>
        <w:top w:val="none" w:sz="0" w:space="0" w:color="auto"/>
        <w:left w:val="none" w:sz="0" w:space="0" w:color="auto"/>
        <w:bottom w:val="none" w:sz="0" w:space="0" w:color="auto"/>
        <w:right w:val="none" w:sz="0" w:space="0" w:color="auto"/>
      </w:divBdr>
    </w:div>
    <w:div w:id="720255021">
      <w:bodyDiv w:val="1"/>
      <w:marLeft w:val="0"/>
      <w:marRight w:val="0"/>
      <w:marTop w:val="0"/>
      <w:marBottom w:val="0"/>
      <w:divBdr>
        <w:top w:val="none" w:sz="0" w:space="0" w:color="auto"/>
        <w:left w:val="none" w:sz="0" w:space="0" w:color="auto"/>
        <w:bottom w:val="none" w:sz="0" w:space="0" w:color="auto"/>
        <w:right w:val="none" w:sz="0" w:space="0" w:color="auto"/>
      </w:divBdr>
      <w:divsChild>
        <w:div w:id="9110205">
          <w:marLeft w:val="480"/>
          <w:marRight w:val="0"/>
          <w:marTop w:val="0"/>
          <w:marBottom w:val="0"/>
          <w:divBdr>
            <w:top w:val="none" w:sz="0" w:space="0" w:color="auto"/>
            <w:left w:val="none" w:sz="0" w:space="0" w:color="auto"/>
            <w:bottom w:val="none" w:sz="0" w:space="0" w:color="auto"/>
            <w:right w:val="none" w:sz="0" w:space="0" w:color="auto"/>
          </w:divBdr>
        </w:div>
        <w:div w:id="41633514">
          <w:marLeft w:val="480"/>
          <w:marRight w:val="0"/>
          <w:marTop w:val="0"/>
          <w:marBottom w:val="0"/>
          <w:divBdr>
            <w:top w:val="none" w:sz="0" w:space="0" w:color="auto"/>
            <w:left w:val="none" w:sz="0" w:space="0" w:color="auto"/>
            <w:bottom w:val="none" w:sz="0" w:space="0" w:color="auto"/>
            <w:right w:val="none" w:sz="0" w:space="0" w:color="auto"/>
          </w:divBdr>
        </w:div>
        <w:div w:id="62141303">
          <w:marLeft w:val="480"/>
          <w:marRight w:val="0"/>
          <w:marTop w:val="0"/>
          <w:marBottom w:val="0"/>
          <w:divBdr>
            <w:top w:val="none" w:sz="0" w:space="0" w:color="auto"/>
            <w:left w:val="none" w:sz="0" w:space="0" w:color="auto"/>
            <w:bottom w:val="none" w:sz="0" w:space="0" w:color="auto"/>
            <w:right w:val="none" w:sz="0" w:space="0" w:color="auto"/>
          </w:divBdr>
        </w:div>
        <w:div w:id="129397688">
          <w:marLeft w:val="480"/>
          <w:marRight w:val="0"/>
          <w:marTop w:val="0"/>
          <w:marBottom w:val="0"/>
          <w:divBdr>
            <w:top w:val="none" w:sz="0" w:space="0" w:color="auto"/>
            <w:left w:val="none" w:sz="0" w:space="0" w:color="auto"/>
            <w:bottom w:val="none" w:sz="0" w:space="0" w:color="auto"/>
            <w:right w:val="none" w:sz="0" w:space="0" w:color="auto"/>
          </w:divBdr>
        </w:div>
        <w:div w:id="139923428">
          <w:marLeft w:val="480"/>
          <w:marRight w:val="0"/>
          <w:marTop w:val="0"/>
          <w:marBottom w:val="0"/>
          <w:divBdr>
            <w:top w:val="none" w:sz="0" w:space="0" w:color="auto"/>
            <w:left w:val="none" w:sz="0" w:space="0" w:color="auto"/>
            <w:bottom w:val="none" w:sz="0" w:space="0" w:color="auto"/>
            <w:right w:val="none" w:sz="0" w:space="0" w:color="auto"/>
          </w:divBdr>
        </w:div>
        <w:div w:id="231502942">
          <w:marLeft w:val="480"/>
          <w:marRight w:val="0"/>
          <w:marTop w:val="0"/>
          <w:marBottom w:val="0"/>
          <w:divBdr>
            <w:top w:val="none" w:sz="0" w:space="0" w:color="auto"/>
            <w:left w:val="none" w:sz="0" w:space="0" w:color="auto"/>
            <w:bottom w:val="none" w:sz="0" w:space="0" w:color="auto"/>
            <w:right w:val="none" w:sz="0" w:space="0" w:color="auto"/>
          </w:divBdr>
        </w:div>
        <w:div w:id="275603166">
          <w:marLeft w:val="480"/>
          <w:marRight w:val="0"/>
          <w:marTop w:val="0"/>
          <w:marBottom w:val="0"/>
          <w:divBdr>
            <w:top w:val="none" w:sz="0" w:space="0" w:color="auto"/>
            <w:left w:val="none" w:sz="0" w:space="0" w:color="auto"/>
            <w:bottom w:val="none" w:sz="0" w:space="0" w:color="auto"/>
            <w:right w:val="none" w:sz="0" w:space="0" w:color="auto"/>
          </w:divBdr>
        </w:div>
        <w:div w:id="416824997">
          <w:marLeft w:val="480"/>
          <w:marRight w:val="0"/>
          <w:marTop w:val="0"/>
          <w:marBottom w:val="0"/>
          <w:divBdr>
            <w:top w:val="none" w:sz="0" w:space="0" w:color="auto"/>
            <w:left w:val="none" w:sz="0" w:space="0" w:color="auto"/>
            <w:bottom w:val="none" w:sz="0" w:space="0" w:color="auto"/>
            <w:right w:val="none" w:sz="0" w:space="0" w:color="auto"/>
          </w:divBdr>
        </w:div>
        <w:div w:id="447313403">
          <w:marLeft w:val="480"/>
          <w:marRight w:val="0"/>
          <w:marTop w:val="0"/>
          <w:marBottom w:val="0"/>
          <w:divBdr>
            <w:top w:val="none" w:sz="0" w:space="0" w:color="auto"/>
            <w:left w:val="none" w:sz="0" w:space="0" w:color="auto"/>
            <w:bottom w:val="none" w:sz="0" w:space="0" w:color="auto"/>
            <w:right w:val="none" w:sz="0" w:space="0" w:color="auto"/>
          </w:divBdr>
        </w:div>
        <w:div w:id="610741031">
          <w:marLeft w:val="480"/>
          <w:marRight w:val="0"/>
          <w:marTop w:val="0"/>
          <w:marBottom w:val="0"/>
          <w:divBdr>
            <w:top w:val="none" w:sz="0" w:space="0" w:color="auto"/>
            <w:left w:val="none" w:sz="0" w:space="0" w:color="auto"/>
            <w:bottom w:val="none" w:sz="0" w:space="0" w:color="auto"/>
            <w:right w:val="none" w:sz="0" w:space="0" w:color="auto"/>
          </w:divBdr>
        </w:div>
        <w:div w:id="617762913">
          <w:marLeft w:val="480"/>
          <w:marRight w:val="0"/>
          <w:marTop w:val="0"/>
          <w:marBottom w:val="0"/>
          <w:divBdr>
            <w:top w:val="none" w:sz="0" w:space="0" w:color="auto"/>
            <w:left w:val="none" w:sz="0" w:space="0" w:color="auto"/>
            <w:bottom w:val="none" w:sz="0" w:space="0" w:color="auto"/>
            <w:right w:val="none" w:sz="0" w:space="0" w:color="auto"/>
          </w:divBdr>
        </w:div>
        <w:div w:id="637301107">
          <w:marLeft w:val="480"/>
          <w:marRight w:val="0"/>
          <w:marTop w:val="0"/>
          <w:marBottom w:val="0"/>
          <w:divBdr>
            <w:top w:val="none" w:sz="0" w:space="0" w:color="auto"/>
            <w:left w:val="none" w:sz="0" w:space="0" w:color="auto"/>
            <w:bottom w:val="none" w:sz="0" w:space="0" w:color="auto"/>
            <w:right w:val="none" w:sz="0" w:space="0" w:color="auto"/>
          </w:divBdr>
        </w:div>
        <w:div w:id="941768691">
          <w:marLeft w:val="480"/>
          <w:marRight w:val="0"/>
          <w:marTop w:val="0"/>
          <w:marBottom w:val="0"/>
          <w:divBdr>
            <w:top w:val="none" w:sz="0" w:space="0" w:color="auto"/>
            <w:left w:val="none" w:sz="0" w:space="0" w:color="auto"/>
            <w:bottom w:val="none" w:sz="0" w:space="0" w:color="auto"/>
            <w:right w:val="none" w:sz="0" w:space="0" w:color="auto"/>
          </w:divBdr>
        </w:div>
        <w:div w:id="1043093691">
          <w:marLeft w:val="480"/>
          <w:marRight w:val="0"/>
          <w:marTop w:val="0"/>
          <w:marBottom w:val="0"/>
          <w:divBdr>
            <w:top w:val="none" w:sz="0" w:space="0" w:color="auto"/>
            <w:left w:val="none" w:sz="0" w:space="0" w:color="auto"/>
            <w:bottom w:val="none" w:sz="0" w:space="0" w:color="auto"/>
            <w:right w:val="none" w:sz="0" w:space="0" w:color="auto"/>
          </w:divBdr>
        </w:div>
        <w:div w:id="1196767653">
          <w:marLeft w:val="480"/>
          <w:marRight w:val="0"/>
          <w:marTop w:val="0"/>
          <w:marBottom w:val="0"/>
          <w:divBdr>
            <w:top w:val="none" w:sz="0" w:space="0" w:color="auto"/>
            <w:left w:val="none" w:sz="0" w:space="0" w:color="auto"/>
            <w:bottom w:val="none" w:sz="0" w:space="0" w:color="auto"/>
            <w:right w:val="none" w:sz="0" w:space="0" w:color="auto"/>
          </w:divBdr>
        </w:div>
        <w:div w:id="1325083121">
          <w:marLeft w:val="480"/>
          <w:marRight w:val="0"/>
          <w:marTop w:val="0"/>
          <w:marBottom w:val="0"/>
          <w:divBdr>
            <w:top w:val="none" w:sz="0" w:space="0" w:color="auto"/>
            <w:left w:val="none" w:sz="0" w:space="0" w:color="auto"/>
            <w:bottom w:val="none" w:sz="0" w:space="0" w:color="auto"/>
            <w:right w:val="none" w:sz="0" w:space="0" w:color="auto"/>
          </w:divBdr>
        </w:div>
        <w:div w:id="1468430281">
          <w:marLeft w:val="480"/>
          <w:marRight w:val="0"/>
          <w:marTop w:val="0"/>
          <w:marBottom w:val="0"/>
          <w:divBdr>
            <w:top w:val="none" w:sz="0" w:space="0" w:color="auto"/>
            <w:left w:val="none" w:sz="0" w:space="0" w:color="auto"/>
            <w:bottom w:val="none" w:sz="0" w:space="0" w:color="auto"/>
            <w:right w:val="none" w:sz="0" w:space="0" w:color="auto"/>
          </w:divBdr>
        </w:div>
        <w:div w:id="1762020784">
          <w:marLeft w:val="480"/>
          <w:marRight w:val="0"/>
          <w:marTop w:val="0"/>
          <w:marBottom w:val="0"/>
          <w:divBdr>
            <w:top w:val="none" w:sz="0" w:space="0" w:color="auto"/>
            <w:left w:val="none" w:sz="0" w:space="0" w:color="auto"/>
            <w:bottom w:val="none" w:sz="0" w:space="0" w:color="auto"/>
            <w:right w:val="none" w:sz="0" w:space="0" w:color="auto"/>
          </w:divBdr>
        </w:div>
        <w:div w:id="1782604576">
          <w:marLeft w:val="480"/>
          <w:marRight w:val="0"/>
          <w:marTop w:val="0"/>
          <w:marBottom w:val="0"/>
          <w:divBdr>
            <w:top w:val="none" w:sz="0" w:space="0" w:color="auto"/>
            <w:left w:val="none" w:sz="0" w:space="0" w:color="auto"/>
            <w:bottom w:val="none" w:sz="0" w:space="0" w:color="auto"/>
            <w:right w:val="none" w:sz="0" w:space="0" w:color="auto"/>
          </w:divBdr>
        </w:div>
        <w:div w:id="1941328669">
          <w:marLeft w:val="480"/>
          <w:marRight w:val="0"/>
          <w:marTop w:val="0"/>
          <w:marBottom w:val="0"/>
          <w:divBdr>
            <w:top w:val="none" w:sz="0" w:space="0" w:color="auto"/>
            <w:left w:val="none" w:sz="0" w:space="0" w:color="auto"/>
            <w:bottom w:val="none" w:sz="0" w:space="0" w:color="auto"/>
            <w:right w:val="none" w:sz="0" w:space="0" w:color="auto"/>
          </w:divBdr>
        </w:div>
        <w:div w:id="1953170246">
          <w:marLeft w:val="480"/>
          <w:marRight w:val="0"/>
          <w:marTop w:val="0"/>
          <w:marBottom w:val="0"/>
          <w:divBdr>
            <w:top w:val="none" w:sz="0" w:space="0" w:color="auto"/>
            <w:left w:val="none" w:sz="0" w:space="0" w:color="auto"/>
            <w:bottom w:val="none" w:sz="0" w:space="0" w:color="auto"/>
            <w:right w:val="none" w:sz="0" w:space="0" w:color="auto"/>
          </w:divBdr>
        </w:div>
        <w:div w:id="2024014803">
          <w:marLeft w:val="480"/>
          <w:marRight w:val="0"/>
          <w:marTop w:val="0"/>
          <w:marBottom w:val="0"/>
          <w:divBdr>
            <w:top w:val="none" w:sz="0" w:space="0" w:color="auto"/>
            <w:left w:val="none" w:sz="0" w:space="0" w:color="auto"/>
            <w:bottom w:val="none" w:sz="0" w:space="0" w:color="auto"/>
            <w:right w:val="none" w:sz="0" w:space="0" w:color="auto"/>
          </w:divBdr>
        </w:div>
        <w:div w:id="2046715761">
          <w:marLeft w:val="480"/>
          <w:marRight w:val="0"/>
          <w:marTop w:val="0"/>
          <w:marBottom w:val="0"/>
          <w:divBdr>
            <w:top w:val="none" w:sz="0" w:space="0" w:color="auto"/>
            <w:left w:val="none" w:sz="0" w:space="0" w:color="auto"/>
            <w:bottom w:val="none" w:sz="0" w:space="0" w:color="auto"/>
            <w:right w:val="none" w:sz="0" w:space="0" w:color="auto"/>
          </w:divBdr>
        </w:div>
        <w:div w:id="2049718235">
          <w:marLeft w:val="480"/>
          <w:marRight w:val="0"/>
          <w:marTop w:val="0"/>
          <w:marBottom w:val="0"/>
          <w:divBdr>
            <w:top w:val="none" w:sz="0" w:space="0" w:color="auto"/>
            <w:left w:val="none" w:sz="0" w:space="0" w:color="auto"/>
            <w:bottom w:val="none" w:sz="0" w:space="0" w:color="auto"/>
            <w:right w:val="none" w:sz="0" w:space="0" w:color="auto"/>
          </w:divBdr>
        </w:div>
      </w:divsChild>
    </w:div>
    <w:div w:id="720447806">
      <w:bodyDiv w:val="1"/>
      <w:marLeft w:val="0"/>
      <w:marRight w:val="0"/>
      <w:marTop w:val="0"/>
      <w:marBottom w:val="0"/>
      <w:divBdr>
        <w:top w:val="none" w:sz="0" w:space="0" w:color="auto"/>
        <w:left w:val="none" w:sz="0" w:space="0" w:color="auto"/>
        <w:bottom w:val="none" w:sz="0" w:space="0" w:color="auto"/>
        <w:right w:val="none" w:sz="0" w:space="0" w:color="auto"/>
      </w:divBdr>
    </w:div>
    <w:div w:id="720980137">
      <w:bodyDiv w:val="1"/>
      <w:marLeft w:val="0"/>
      <w:marRight w:val="0"/>
      <w:marTop w:val="0"/>
      <w:marBottom w:val="0"/>
      <w:divBdr>
        <w:top w:val="none" w:sz="0" w:space="0" w:color="auto"/>
        <w:left w:val="none" w:sz="0" w:space="0" w:color="auto"/>
        <w:bottom w:val="none" w:sz="0" w:space="0" w:color="auto"/>
        <w:right w:val="none" w:sz="0" w:space="0" w:color="auto"/>
      </w:divBdr>
    </w:div>
    <w:div w:id="721248121">
      <w:bodyDiv w:val="1"/>
      <w:marLeft w:val="0"/>
      <w:marRight w:val="0"/>
      <w:marTop w:val="0"/>
      <w:marBottom w:val="0"/>
      <w:divBdr>
        <w:top w:val="none" w:sz="0" w:space="0" w:color="auto"/>
        <w:left w:val="none" w:sz="0" w:space="0" w:color="auto"/>
        <w:bottom w:val="none" w:sz="0" w:space="0" w:color="auto"/>
        <w:right w:val="none" w:sz="0" w:space="0" w:color="auto"/>
      </w:divBdr>
    </w:div>
    <w:div w:id="721515144">
      <w:bodyDiv w:val="1"/>
      <w:marLeft w:val="0"/>
      <w:marRight w:val="0"/>
      <w:marTop w:val="0"/>
      <w:marBottom w:val="0"/>
      <w:divBdr>
        <w:top w:val="none" w:sz="0" w:space="0" w:color="auto"/>
        <w:left w:val="none" w:sz="0" w:space="0" w:color="auto"/>
        <w:bottom w:val="none" w:sz="0" w:space="0" w:color="auto"/>
        <w:right w:val="none" w:sz="0" w:space="0" w:color="auto"/>
      </w:divBdr>
    </w:div>
    <w:div w:id="721637679">
      <w:bodyDiv w:val="1"/>
      <w:marLeft w:val="0"/>
      <w:marRight w:val="0"/>
      <w:marTop w:val="0"/>
      <w:marBottom w:val="0"/>
      <w:divBdr>
        <w:top w:val="none" w:sz="0" w:space="0" w:color="auto"/>
        <w:left w:val="none" w:sz="0" w:space="0" w:color="auto"/>
        <w:bottom w:val="none" w:sz="0" w:space="0" w:color="auto"/>
        <w:right w:val="none" w:sz="0" w:space="0" w:color="auto"/>
      </w:divBdr>
    </w:div>
    <w:div w:id="722290691">
      <w:bodyDiv w:val="1"/>
      <w:marLeft w:val="0"/>
      <w:marRight w:val="0"/>
      <w:marTop w:val="0"/>
      <w:marBottom w:val="0"/>
      <w:divBdr>
        <w:top w:val="none" w:sz="0" w:space="0" w:color="auto"/>
        <w:left w:val="none" w:sz="0" w:space="0" w:color="auto"/>
        <w:bottom w:val="none" w:sz="0" w:space="0" w:color="auto"/>
        <w:right w:val="none" w:sz="0" w:space="0" w:color="auto"/>
      </w:divBdr>
    </w:div>
    <w:div w:id="722292524">
      <w:bodyDiv w:val="1"/>
      <w:marLeft w:val="0"/>
      <w:marRight w:val="0"/>
      <w:marTop w:val="0"/>
      <w:marBottom w:val="0"/>
      <w:divBdr>
        <w:top w:val="none" w:sz="0" w:space="0" w:color="auto"/>
        <w:left w:val="none" w:sz="0" w:space="0" w:color="auto"/>
        <w:bottom w:val="none" w:sz="0" w:space="0" w:color="auto"/>
        <w:right w:val="none" w:sz="0" w:space="0" w:color="auto"/>
      </w:divBdr>
    </w:div>
    <w:div w:id="722560608">
      <w:bodyDiv w:val="1"/>
      <w:marLeft w:val="0"/>
      <w:marRight w:val="0"/>
      <w:marTop w:val="0"/>
      <w:marBottom w:val="0"/>
      <w:divBdr>
        <w:top w:val="none" w:sz="0" w:space="0" w:color="auto"/>
        <w:left w:val="none" w:sz="0" w:space="0" w:color="auto"/>
        <w:bottom w:val="none" w:sz="0" w:space="0" w:color="auto"/>
        <w:right w:val="none" w:sz="0" w:space="0" w:color="auto"/>
      </w:divBdr>
    </w:div>
    <w:div w:id="723723819">
      <w:bodyDiv w:val="1"/>
      <w:marLeft w:val="0"/>
      <w:marRight w:val="0"/>
      <w:marTop w:val="0"/>
      <w:marBottom w:val="0"/>
      <w:divBdr>
        <w:top w:val="none" w:sz="0" w:space="0" w:color="auto"/>
        <w:left w:val="none" w:sz="0" w:space="0" w:color="auto"/>
        <w:bottom w:val="none" w:sz="0" w:space="0" w:color="auto"/>
        <w:right w:val="none" w:sz="0" w:space="0" w:color="auto"/>
      </w:divBdr>
    </w:div>
    <w:div w:id="724527630">
      <w:bodyDiv w:val="1"/>
      <w:marLeft w:val="0"/>
      <w:marRight w:val="0"/>
      <w:marTop w:val="0"/>
      <w:marBottom w:val="0"/>
      <w:divBdr>
        <w:top w:val="none" w:sz="0" w:space="0" w:color="auto"/>
        <w:left w:val="none" w:sz="0" w:space="0" w:color="auto"/>
        <w:bottom w:val="none" w:sz="0" w:space="0" w:color="auto"/>
        <w:right w:val="none" w:sz="0" w:space="0" w:color="auto"/>
      </w:divBdr>
    </w:div>
    <w:div w:id="724832898">
      <w:bodyDiv w:val="1"/>
      <w:marLeft w:val="0"/>
      <w:marRight w:val="0"/>
      <w:marTop w:val="0"/>
      <w:marBottom w:val="0"/>
      <w:divBdr>
        <w:top w:val="none" w:sz="0" w:space="0" w:color="auto"/>
        <w:left w:val="none" w:sz="0" w:space="0" w:color="auto"/>
        <w:bottom w:val="none" w:sz="0" w:space="0" w:color="auto"/>
        <w:right w:val="none" w:sz="0" w:space="0" w:color="auto"/>
      </w:divBdr>
    </w:div>
    <w:div w:id="725304375">
      <w:bodyDiv w:val="1"/>
      <w:marLeft w:val="0"/>
      <w:marRight w:val="0"/>
      <w:marTop w:val="0"/>
      <w:marBottom w:val="0"/>
      <w:divBdr>
        <w:top w:val="none" w:sz="0" w:space="0" w:color="auto"/>
        <w:left w:val="none" w:sz="0" w:space="0" w:color="auto"/>
        <w:bottom w:val="none" w:sz="0" w:space="0" w:color="auto"/>
        <w:right w:val="none" w:sz="0" w:space="0" w:color="auto"/>
      </w:divBdr>
    </w:div>
    <w:div w:id="725371951">
      <w:bodyDiv w:val="1"/>
      <w:marLeft w:val="0"/>
      <w:marRight w:val="0"/>
      <w:marTop w:val="0"/>
      <w:marBottom w:val="0"/>
      <w:divBdr>
        <w:top w:val="none" w:sz="0" w:space="0" w:color="auto"/>
        <w:left w:val="none" w:sz="0" w:space="0" w:color="auto"/>
        <w:bottom w:val="none" w:sz="0" w:space="0" w:color="auto"/>
        <w:right w:val="none" w:sz="0" w:space="0" w:color="auto"/>
      </w:divBdr>
    </w:div>
    <w:div w:id="725683025">
      <w:bodyDiv w:val="1"/>
      <w:marLeft w:val="0"/>
      <w:marRight w:val="0"/>
      <w:marTop w:val="0"/>
      <w:marBottom w:val="0"/>
      <w:divBdr>
        <w:top w:val="none" w:sz="0" w:space="0" w:color="auto"/>
        <w:left w:val="none" w:sz="0" w:space="0" w:color="auto"/>
        <w:bottom w:val="none" w:sz="0" w:space="0" w:color="auto"/>
        <w:right w:val="none" w:sz="0" w:space="0" w:color="auto"/>
      </w:divBdr>
    </w:div>
    <w:div w:id="725761046">
      <w:bodyDiv w:val="1"/>
      <w:marLeft w:val="0"/>
      <w:marRight w:val="0"/>
      <w:marTop w:val="0"/>
      <w:marBottom w:val="0"/>
      <w:divBdr>
        <w:top w:val="none" w:sz="0" w:space="0" w:color="auto"/>
        <w:left w:val="none" w:sz="0" w:space="0" w:color="auto"/>
        <w:bottom w:val="none" w:sz="0" w:space="0" w:color="auto"/>
        <w:right w:val="none" w:sz="0" w:space="0" w:color="auto"/>
      </w:divBdr>
    </w:div>
    <w:div w:id="725837832">
      <w:bodyDiv w:val="1"/>
      <w:marLeft w:val="0"/>
      <w:marRight w:val="0"/>
      <w:marTop w:val="0"/>
      <w:marBottom w:val="0"/>
      <w:divBdr>
        <w:top w:val="none" w:sz="0" w:space="0" w:color="auto"/>
        <w:left w:val="none" w:sz="0" w:space="0" w:color="auto"/>
        <w:bottom w:val="none" w:sz="0" w:space="0" w:color="auto"/>
        <w:right w:val="none" w:sz="0" w:space="0" w:color="auto"/>
      </w:divBdr>
    </w:div>
    <w:div w:id="725907787">
      <w:bodyDiv w:val="1"/>
      <w:marLeft w:val="0"/>
      <w:marRight w:val="0"/>
      <w:marTop w:val="0"/>
      <w:marBottom w:val="0"/>
      <w:divBdr>
        <w:top w:val="none" w:sz="0" w:space="0" w:color="auto"/>
        <w:left w:val="none" w:sz="0" w:space="0" w:color="auto"/>
        <w:bottom w:val="none" w:sz="0" w:space="0" w:color="auto"/>
        <w:right w:val="none" w:sz="0" w:space="0" w:color="auto"/>
      </w:divBdr>
    </w:div>
    <w:div w:id="726221737">
      <w:bodyDiv w:val="1"/>
      <w:marLeft w:val="0"/>
      <w:marRight w:val="0"/>
      <w:marTop w:val="0"/>
      <w:marBottom w:val="0"/>
      <w:divBdr>
        <w:top w:val="none" w:sz="0" w:space="0" w:color="auto"/>
        <w:left w:val="none" w:sz="0" w:space="0" w:color="auto"/>
        <w:bottom w:val="none" w:sz="0" w:space="0" w:color="auto"/>
        <w:right w:val="none" w:sz="0" w:space="0" w:color="auto"/>
      </w:divBdr>
    </w:div>
    <w:div w:id="726302549">
      <w:bodyDiv w:val="1"/>
      <w:marLeft w:val="0"/>
      <w:marRight w:val="0"/>
      <w:marTop w:val="0"/>
      <w:marBottom w:val="0"/>
      <w:divBdr>
        <w:top w:val="none" w:sz="0" w:space="0" w:color="auto"/>
        <w:left w:val="none" w:sz="0" w:space="0" w:color="auto"/>
        <w:bottom w:val="none" w:sz="0" w:space="0" w:color="auto"/>
        <w:right w:val="none" w:sz="0" w:space="0" w:color="auto"/>
      </w:divBdr>
    </w:div>
    <w:div w:id="726489927">
      <w:bodyDiv w:val="1"/>
      <w:marLeft w:val="0"/>
      <w:marRight w:val="0"/>
      <w:marTop w:val="0"/>
      <w:marBottom w:val="0"/>
      <w:divBdr>
        <w:top w:val="none" w:sz="0" w:space="0" w:color="auto"/>
        <w:left w:val="none" w:sz="0" w:space="0" w:color="auto"/>
        <w:bottom w:val="none" w:sz="0" w:space="0" w:color="auto"/>
        <w:right w:val="none" w:sz="0" w:space="0" w:color="auto"/>
      </w:divBdr>
    </w:div>
    <w:div w:id="726802681">
      <w:bodyDiv w:val="1"/>
      <w:marLeft w:val="0"/>
      <w:marRight w:val="0"/>
      <w:marTop w:val="0"/>
      <w:marBottom w:val="0"/>
      <w:divBdr>
        <w:top w:val="none" w:sz="0" w:space="0" w:color="auto"/>
        <w:left w:val="none" w:sz="0" w:space="0" w:color="auto"/>
        <w:bottom w:val="none" w:sz="0" w:space="0" w:color="auto"/>
        <w:right w:val="none" w:sz="0" w:space="0" w:color="auto"/>
      </w:divBdr>
    </w:div>
    <w:div w:id="727148167">
      <w:bodyDiv w:val="1"/>
      <w:marLeft w:val="0"/>
      <w:marRight w:val="0"/>
      <w:marTop w:val="0"/>
      <w:marBottom w:val="0"/>
      <w:divBdr>
        <w:top w:val="none" w:sz="0" w:space="0" w:color="auto"/>
        <w:left w:val="none" w:sz="0" w:space="0" w:color="auto"/>
        <w:bottom w:val="none" w:sz="0" w:space="0" w:color="auto"/>
        <w:right w:val="none" w:sz="0" w:space="0" w:color="auto"/>
      </w:divBdr>
    </w:div>
    <w:div w:id="727800654">
      <w:bodyDiv w:val="1"/>
      <w:marLeft w:val="0"/>
      <w:marRight w:val="0"/>
      <w:marTop w:val="0"/>
      <w:marBottom w:val="0"/>
      <w:divBdr>
        <w:top w:val="none" w:sz="0" w:space="0" w:color="auto"/>
        <w:left w:val="none" w:sz="0" w:space="0" w:color="auto"/>
        <w:bottom w:val="none" w:sz="0" w:space="0" w:color="auto"/>
        <w:right w:val="none" w:sz="0" w:space="0" w:color="auto"/>
      </w:divBdr>
    </w:div>
    <w:div w:id="728066831">
      <w:bodyDiv w:val="1"/>
      <w:marLeft w:val="0"/>
      <w:marRight w:val="0"/>
      <w:marTop w:val="0"/>
      <w:marBottom w:val="0"/>
      <w:divBdr>
        <w:top w:val="none" w:sz="0" w:space="0" w:color="auto"/>
        <w:left w:val="none" w:sz="0" w:space="0" w:color="auto"/>
        <w:bottom w:val="none" w:sz="0" w:space="0" w:color="auto"/>
        <w:right w:val="none" w:sz="0" w:space="0" w:color="auto"/>
      </w:divBdr>
    </w:div>
    <w:div w:id="728110337">
      <w:bodyDiv w:val="1"/>
      <w:marLeft w:val="0"/>
      <w:marRight w:val="0"/>
      <w:marTop w:val="0"/>
      <w:marBottom w:val="0"/>
      <w:divBdr>
        <w:top w:val="none" w:sz="0" w:space="0" w:color="auto"/>
        <w:left w:val="none" w:sz="0" w:space="0" w:color="auto"/>
        <w:bottom w:val="none" w:sz="0" w:space="0" w:color="auto"/>
        <w:right w:val="none" w:sz="0" w:space="0" w:color="auto"/>
      </w:divBdr>
    </w:div>
    <w:div w:id="728118517">
      <w:bodyDiv w:val="1"/>
      <w:marLeft w:val="0"/>
      <w:marRight w:val="0"/>
      <w:marTop w:val="0"/>
      <w:marBottom w:val="0"/>
      <w:divBdr>
        <w:top w:val="none" w:sz="0" w:space="0" w:color="auto"/>
        <w:left w:val="none" w:sz="0" w:space="0" w:color="auto"/>
        <w:bottom w:val="none" w:sz="0" w:space="0" w:color="auto"/>
        <w:right w:val="none" w:sz="0" w:space="0" w:color="auto"/>
      </w:divBdr>
    </w:div>
    <w:div w:id="729110196">
      <w:bodyDiv w:val="1"/>
      <w:marLeft w:val="0"/>
      <w:marRight w:val="0"/>
      <w:marTop w:val="0"/>
      <w:marBottom w:val="0"/>
      <w:divBdr>
        <w:top w:val="none" w:sz="0" w:space="0" w:color="auto"/>
        <w:left w:val="none" w:sz="0" w:space="0" w:color="auto"/>
        <w:bottom w:val="none" w:sz="0" w:space="0" w:color="auto"/>
        <w:right w:val="none" w:sz="0" w:space="0" w:color="auto"/>
      </w:divBdr>
    </w:div>
    <w:div w:id="729159812">
      <w:bodyDiv w:val="1"/>
      <w:marLeft w:val="0"/>
      <w:marRight w:val="0"/>
      <w:marTop w:val="0"/>
      <w:marBottom w:val="0"/>
      <w:divBdr>
        <w:top w:val="none" w:sz="0" w:space="0" w:color="auto"/>
        <w:left w:val="none" w:sz="0" w:space="0" w:color="auto"/>
        <w:bottom w:val="none" w:sz="0" w:space="0" w:color="auto"/>
        <w:right w:val="none" w:sz="0" w:space="0" w:color="auto"/>
      </w:divBdr>
    </w:div>
    <w:div w:id="730035773">
      <w:bodyDiv w:val="1"/>
      <w:marLeft w:val="0"/>
      <w:marRight w:val="0"/>
      <w:marTop w:val="0"/>
      <w:marBottom w:val="0"/>
      <w:divBdr>
        <w:top w:val="none" w:sz="0" w:space="0" w:color="auto"/>
        <w:left w:val="none" w:sz="0" w:space="0" w:color="auto"/>
        <w:bottom w:val="none" w:sz="0" w:space="0" w:color="auto"/>
        <w:right w:val="none" w:sz="0" w:space="0" w:color="auto"/>
      </w:divBdr>
    </w:div>
    <w:div w:id="730350189">
      <w:bodyDiv w:val="1"/>
      <w:marLeft w:val="0"/>
      <w:marRight w:val="0"/>
      <w:marTop w:val="0"/>
      <w:marBottom w:val="0"/>
      <w:divBdr>
        <w:top w:val="none" w:sz="0" w:space="0" w:color="auto"/>
        <w:left w:val="none" w:sz="0" w:space="0" w:color="auto"/>
        <w:bottom w:val="none" w:sz="0" w:space="0" w:color="auto"/>
        <w:right w:val="none" w:sz="0" w:space="0" w:color="auto"/>
      </w:divBdr>
    </w:div>
    <w:div w:id="730467323">
      <w:bodyDiv w:val="1"/>
      <w:marLeft w:val="0"/>
      <w:marRight w:val="0"/>
      <w:marTop w:val="0"/>
      <w:marBottom w:val="0"/>
      <w:divBdr>
        <w:top w:val="none" w:sz="0" w:space="0" w:color="auto"/>
        <w:left w:val="none" w:sz="0" w:space="0" w:color="auto"/>
        <w:bottom w:val="none" w:sz="0" w:space="0" w:color="auto"/>
        <w:right w:val="none" w:sz="0" w:space="0" w:color="auto"/>
      </w:divBdr>
    </w:div>
    <w:div w:id="731080088">
      <w:bodyDiv w:val="1"/>
      <w:marLeft w:val="0"/>
      <w:marRight w:val="0"/>
      <w:marTop w:val="0"/>
      <w:marBottom w:val="0"/>
      <w:divBdr>
        <w:top w:val="none" w:sz="0" w:space="0" w:color="auto"/>
        <w:left w:val="none" w:sz="0" w:space="0" w:color="auto"/>
        <w:bottom w:val="none" w:sz="0" w:space="0" w:color="auto"/>
        <w:right w:val="none" w:sz="0" w:space="0" w:color="auto"/>
      </w:divBdr>
    </w:div>
    <w:div w:id="731730871">
      <w:bodyDiv w:val="1"/>
      <w:marLeft w:val="0"/>
      <w:marRight w:val="0"/>
      <w:marTop w:val="0"/>
      <w:marBottom w:val="0"/>
      <w:divBdr>
        <w:top w:val="none" w:sz="0" w:space="0" w:color="auto"/>
        <w:left w:val="none" w:sz="0" w:space="0" w:color="auto"/>
        <w:bottom w:val="none" w:sz="0" w:space="0" w:color="auto"/>
        <w:right w:val="none" w:sz="0" w:space="0" w:color="auto"/>
      </w:divBdr>
    </w:div>
    <w:div w:id="731777693">
      <w:bodyDiv w:val="1"/>
      <w:marLeft w:val="0"/>
      <w:marRight w:val="0"/>
      <w:marTop w:val="0"/>
      <w:marBottom w:val="0"/>
      <w:divBdr>
        <w:top w:val="none" w:sz="0" w:space="0" w:color="auto"/>
        <w:left w:val="none" w:sz="0" w:space="0" w:color="auto"/>
        <w:bottom w:val="none" w:sz="0" w:space="0" w:color="auto"/>
        <w:right w:val="none" w:sz="0" w:space="0" w:color="auto"/>
      </w:divBdr>
    </w:div>
    <w:div w:id="732240202">
      <w:bodyDiv w:val="1"/>
      <w:marLeft w:val="0"/>
      <w:marRight w:val="0"/>
      <w:marTop w:val="0"/>
      <w:marBottom w:val="0"/>
      <w:divBdr>
        <w:top w:val="none" w:sz="0" w:space="0" w:color="auto"/>
        <w:left w:val="none" w:sz="0" w:space="0" w:color="auto"/>
        <w:bottom w:val="none" w:sz="0" w:space="0" w:color="auto"/>
        <w:right w:val="none" w:sz="0" w:space="0" w:color="auto"/>
      </w:divBdr>
    </w:div>
    <w:div w:id="732776512">
      <w:bodyDiv w:val="1"/>
      <w:marLeft w:val="0"/>
      <w:marRight w:val="0"/>
      <w:marTop w:val="0"/>
      <w:marBottom w:val="0"/>
      <w:divBdr>
        <w:top w:val="none" w:sz="0" w:space="0" w:color="auto"/>
        <w:left w:val="none" w:sz="0" w:space="0" w:color="auto"/>
        <w:bottom w:val="none" w:sz="0" w:space="0" w:color="auto"/>
        <w:right w:val="none" w:sz="0" w:space="0" w:color="auto"/>
      </w:divBdr>
    </w:div>
    <w:div w:id="732891750">
      <w:bodyDiv w:val="1"/>
      <w:marLeft w:val="0"/>
      <w:marRight w:val="0"/>
      <w:marTop w:val="0"/>
      <w:marBottom w:val="0"/>
      <w:divBdr>
        <w:top w:val="none" w:sz="0" w:space="0" w:color="auto"/>
        <w:left w:val="none" w:sz="0" w:space="0" w:color="auto"/>
        <w:bottom w:val="none" w:sz="0" w:space="0" w:color="auto"/>
        <w:right w:val="none" w:sz="0" w:space="0" w:color="auto"/>
      </w:divBdr>
    </w:div>
    <w:div w:id="733233950">
      <w:bodyDiv w:val="1"/>
      <w:marLeft w:val="0"/>
      <w:marRight w:val="0"/>
      <w:marTop w:val="0"/>
      <w:marBottom w:val="0"/>
      <w:divBdr>
        <w:top w:val="none" w:sz="0" w:space="0" w:color="auto"/>
        <w:left w:val="none" w:sz="0" w:space="0" w:color="auto"/>
        <w:bottom w:val="none" w:sz="0" w:space="0" w:color="auto"/>
        <w:right w:val="none" w:sz="0" w:space="0" w:color="auto"/>
      </w:divBdr>
    </w:div>
    <w:div w:id="733285493">
      <w:bodyDiv w:val="1"/>
      <w:marLeft w:val="0"/>
      <w:marRight w:val="0"/>
      <w:marTop w:val="0"/>
      <w:marBottom w:val="0"/>
      <w:divBdr>
        <w:top w:val="none" w:sz="0" w:space="0" w:color="auto"/>
        <w:left w:val="none" w:sz="0" w:space="0" w:color="auto"/>
        <w:bottom w:val="none" w:sz="0" w:space="0" w:color="auto"/>
        <w:right w:val="none" w:sz="0" w:space="0" w:color="auto"/>
      </w:divBdr>
    </w:div>
    <w:div w:id="734621085">
      <w:bodyDiv w:val="1"/>
      <w:marLeft w:val="0"/>
      <w:marRight w:val="0"/>
      <w:marTop w:val="0"/>
      <w:marBottom w:val="0"/>
      <w:divBdr>
        <w:top w:val="none" w:sz="0" w:space="0" w:color="auto"/>
        <w:left w:val="none" w:sz="0" w:space="0" w:color="auto"/>
        <w:bottom w:val="none" w:sz="0" w:space="0" w:color="auto"/>
        <w:right w:val="none" w:sz="0" w:space="0" w:color="auto"/>
      </w:divBdr>
    </w:div>
    <w:div w:id="734745330">
      <w:bodyDiv w:val="1"/>
      <w:marLeft w:val="0"/>
      <w:marRight w:val="0"/>
      <w:marTop w:val="0"/>
      <w:marBottom w:val="0"/>
      <w:divBdr>
        <w:top w:val="none" w:sz="0" w:space="0" w:color="auto"/>
        <w:left w:val="none" w:sz="0" w:space="0" w:color="auto"/>
        <w:bottom w:val="none" w:sz="0" w:space="0" w:color="auto"/>
        <w:right w:val="none" w:sz="0" w:space="0" w:color="auto"/>
      </w:divBdr>
    </w:div>
    <w:div w:id="735128640">
      <w:bodyDiv w:val="1"/>
      <w:marLeft w:val="0"/>
      <w:marRight w:val="0"/>
      <w:marTop w:val="0"/>
      <w:marBottom w:val="0"/>
      <w:divBdr>
        <w:top w:val="none" w:sz="0" w:space="0" w:color="auto"/>
        <w:left w:val="none" w:sz="0" w:space="0" w:color="auto"/>
        <w:bottom w:val="none" w:sz="0" w:space="0" w:color="auto"/>
        <w:right w:val="none" w:sz="0" w:space="0" w:color="auto"/>
      </w:divBdr>
    </w:div>
    <w:div w:id="735205855">
      <w:bodyDiv w:val="1"/>
      <w:marLeft w:val="0"/>
      <w:marRight w:val="0"/>
      <w:marTop w:val="0"/>
      <w:marBottom w:val="0"/>
      <w:divBdr>
        <w:top w:val="none" w:sz="0" w:space="0" w:color="auto"/>
        <w:left w:val="none" w:sz="0" w:space="0" w:color="auto"/>
        <w:bottom w:val="none" w:sz="0" w:space="0" w:color="auto"/>
        <w:right w:val="none" w:sz="0" w:space="0" w:color="auto"/>
      </w:divBdr>
    </w:div>
    <w:div w:id="735277651">
      <w:bodyDiv w:val="1"/>
      <w:marLeft w:val="0"/>
      <w:marRight w:val="0"/>
      <w:marTop w:val="0"/>
      <w:marBottom w:val="0"/>
      <w:divBdr>
        <w:top w:val="none" w:sz="0" w:space="0" w:color="auto"/>
        <w:left w:val="none" w:sz="0" w:space="0" w:color="auto"/>
        <w:bottom w:val="none" w:sz="0" w:space="0" w:color="auto"/>
        <w:right w:val="none" w:sz="0" w:space="0" w:color="auto"/>
      </w:divBdr>
    </w:div>
    <w:div w:id="735319918">
      <w:bodyDiv w:val="1"/>
      <w:marLeft w:val="0"/>
      <w:marRight w:val="0"/>
      <w:marTop w:val="0"/>
      <w:marBottom w:val="0"/>
      <w:divBdr>
        <w:top w:val="none" w:sz="0" w:space="0" w:color="auto"/>
        <w:left w:val="none" w:sz="0" w:space="0" w:color="auto"/>
        <w:bottom w:val="none" w:sz="0" w:space="0" w:color="auto"/>
        <w:right w:val="none" w:sz="0" w:space="0" w:color="auto"/>
      </w:divBdr>
    </w:div>
    <w:div w:id="735739539">
      <w:bodyDiv w:val="1"/>
      <w:marLeft w:val="0"/>
      <w:marRight w:val="0"/>
      <w:marTop w:val="0"/>
      <w:marBottom w:val="0"/>
      <w:divBdr>
        <w:top w:val="none" w:sz="0" w:space="0" w:color="auto"/>
        <w:left w:val="none" w:sz="0" w:space="0" w:color="auto"/>
        <w:bottom w:val="none" w:sz="0" w:space="0" w:color="auto"/>
        <w:right w:val="none" w:sz="0" w:space="0" w:color="auto"/>
      </w:divBdr>
    </w:div>
    <w:div w:id="735858909">
      <w:bodyDiv w:val="1"/>
      <w:marLeft w:val="0"/>
      <w:marRight w:val="0"/>
      <w:marTop w:val="0"/>
      <w:marBottom w:val="0"/>
      <w:divBdr>
        <w:top w:val="none" w:sz="0" w:space="0" w:color="auto"/>
        <w:left w:val="none" w:sz="0" w:space="0" w:color="auto"/>
        <w:bottom w:val="none" w:sz="0" w:space="0" w:color="auto"/>
        <w:right w:val="none" w:sz="0" w:space="0" w:color="auto"/>
      </w:divBdr>
    </w:div>
    <w:div w:id="736367733">
      <w:bodyDiv w:val="1"/>
      <w:marLeft w:val="0"/>
      <w:marRight w:val="0"/>
      <w:marTop w:val="0"/>
      <w:marBottom w:val="0"/>
      <w:divBdr>
        <w:top w:val="none" w:sz="0" w:space="0" w:color="auto"/>
        <w:left w:val="none" w:sz="0" w:space="0" w:color="auto"/>
        <w:bottom w:val="none" w:sz="0" w:space="0" w:color="auto"/>
        <w:right w:val="none" w:sz="0" w:space="0" w:color="auto"/>
      </w:divBdr>
    </w:div>
    <w:div w:id="736560949">
      <w:bodyDiv w:val="1"/>
      <w:marLeft w:val="0"/>
      <w:marRight w:val="0"/>
      <w:marTop w:val="0"/>
      <w:marBottom w:val="0"/>
      <w:divBdr>
        <w:top w:val="none" w:sz="0" w:space="0" w:color="auto"/>
        <w:left w:val="none" w:sz="0" w:space="0" w:color="auto"/>
        <w:bottom w:val="none" w:sz="0" w:space="0" w:color="auto"/>
        <w:right w:val="none" w:sz="0" w:space="0" w:color="auto"/>
      </w:divBdr>
    </w:div>
    <w:div w:id="736711984">
      <w:bodyDiv w:val="1"/>
      <w:marLeft w:val="0"/>
      <w:marRight w:val="0"/>
      <w:marTop w:val="0"/>
      <w:marBottom w:val="0"/>
      <w:divBdr>
        <w:top w:val="none" w:sz="0" w:space="0" w:color="auto"/>
        <w:left w:val="none" w:sz="0" w:space="0" w:color="auto"/>
        <w:bottom w:val="none" w:sz="0" w:space="0" w:color="auto"/>
        <w:right w:val="none" w:sz="0" w:space="0" w:color="auto"/>
      </w:divBdr>
    </w:div>
    <w:div w:id="736901742">
      <w:bodyDiv w:val="1"/>
      <w:marLeft w:val="0"/>
      <w:marRight w:val="0"/>
      <w:marTop w:val="0"/>
      <w:marBottom w:val="0"/>
      <w:divBdr>
        <w:top w:val="none" w:sz="0" w:space="0" w:color="auto"/>
        <w:left w:val="none" w:sz="0" w:space="0" w:color="auto"/>
        <w:bottom w:val="none" w:sz="0" w:space="0" w:color="auto"/>
        <w:right w:val="none" w:sz="0" w:space="0" w:color="auto"/>
      </w:divBdr>
    </w:div>
    <w:div w:id="738359333">
      <w:bodyDiv w:val="1"/>
      <w:marLeft w:val="0"/>
      <w:marRight w:val="0"/>
      <w:marTop w:val="0"/>
      <w:marBottom w:val="0"/>
      <w:divBdr>
        <w:top w:val="none" w:sz="0" w:space="0" w:color="auto"/>
        <w:left w:val="none" w:sz="0" w:space="0" w:color="auto"/>
        <w:bottom w:val="none" w:sz="0" w:space="0" w:color="auto"/>
        <w:right w:val="none" w:sz="0" w:space="0" w:color="auto"/>
      </w:divBdr>
    </w:div>
    <w:div w:id="738403669">
      <w:bodyDiv w:val="1"/>
      <w:marLeft w:val="0"/>
      <w:marRight w:val="0"/>
      <w:marTop w:val="0"/>
      <w:marBottom w:val="0"/>
      <w:divBdr>
        <w:top w:val="none" w:sz="0" w:space="0" w:color="auto"/>
        <w:left w:val="none" w:sz="0" w:space="0" w:color="auto"/>
        <w:bottom w:val="none" w:sz="0" w:space="0" w:color="auto"/>
        <w:right w:val="none" w:sz="0" w:space="0" w:color="auto"/>
      </w:divBdr>
    </w:div>
    <w:div w:id="738746157">
      <w:bodyDiv w:val="1"/>
      <w:marLeft w:val="0"/>
      <w:marRight w:val="0"/>
      <w:marTop w:val="0"/>
      <w:marBottom w:val="0"/>
      <w:divBdr>
        <w:top w:val="none" w:sz="0" w:space="0" w:color="auto"/>
        <w:left w:val="none" w:sz="0" w:space="0" w:color="auto"/>
        <w:bottom w:val="none" w:sz="0" w:space="0" w:color="auto"/>
        <w:right w:val="none" w:sz="0" w:space="0" w:color="auto"/>
      </w:divBdr>
    </w:div>
    <w:div w:id="738986245">
      <w:bodyDiv w:val="1"/>
      <w:marLeft w:val="0"/>
      <w:marRight w:val="0"/>
      <w:marTop w:val="0"/>
      <w:marBottom w:val="0"/>
      <w:divBdr>
        <w:top w:val="none" w:sz="0" w:space="0" w:color="auto"/>
        <w:left w:val="none" w:sz="0" w:space="0" w:color="auto"/>
        <w:bottom w:val="none" w:sz="0" w:space="0" w:color="auto"/>
        <w:right w:val="none" w:sz="0" w:space="0" w:color="auto"/>
      </w:divBdr>
    </w:div>
    <w:div w:id="739333590">
      <w:bodyDiv w:val="1"/>
      <w:marLeft w:val="0"/>
      <w:marRight w:val="0"/>
      <w:marTop w:val="0"/>
      <w:marBottom w:val="0"/>
      <w:divBdr>
        <w:top w:val="none" w:sz="0" w:space="0" w:color="auto"/>
        <w:left w:val="none" w:sz="0" w:space="0" w:color="auto"/>
        <w:bottom w:val="none" w:sz="0" w:space="0" w:color="auto"/>
        <w:right w:val="none" w:sz="0" w:space="0" w:color="auto"/>
      </w:divBdr>
    </w:div>
    <w:div w:id="739980459">
      <w:bodyDiv w:val="1"/>
      <w:marLeft w:val="0"/>
      <w:marRight w:val="0"/>
      <w:marTop w:val="0"/>
      <w:marBottom w:val="0"/>
      <w:divBdr>
        <w:top w:val="none" w:sz="0" w:space="0" w:color="auto"/>
        <w:left w:val="none" w:sz="0" w:space="0" w:color="auto"/>
        <w:bottom w:val="none" w:sz="0" w:space="0" w:color="auto"/>
        <w:right w:val="none" w:sz="0" w:space="0" w:color="auto"/>
      </w:divBdr>
    </w:div>
    <w:div w:id="740294707">
      <w:bodyDiv w:val="1"/>
      <w:marLeft w:val="0"/>
      <w:marRight w:val="0"/>
      <w:marTop w:val="0"/>
      <w:marBottom w:val="0"/>
      <w:divBdr>
        <w:top w:val="none" w:sz="0" w:space="0" w:color="auto"/>
        <w:left w:val="none" w:sz="0" w:space="0" w:color="auto"/>
        <w:bottom w:val="none" w:sz="0" w:space="0" w:color="auto"/>
        <w:right w:val="none" w:sz="0" w:space="0" w:color="auto"/>
      </w:divBdr>
    </w:div>
    <w:div w:id="740715984">
      <w:bodyDiv w:val="1"/>
      <w:marLeft w:val="0"/>
      <w:marRight w:val="0"/>
      <w:marTop w:val="0"/>
      <w:marBottom w:val="0"/>
      <w:divBdr>
        <w:top w:val="none" w:sz="0" w:space="0" w:color="auto"/>
        <w:left w:val="none" w:sz="0" w:space="0" w:color="auto"/>
        <w:bottom w:val="none" w:sz="0" w:space="0" w:color="auto"/>
        <w:right w:val="none" w:sz="0" w:space="0" w:color="auto"/>
      </w:divBdr>
    </w:div>
    <w:div w:id="740837159">
      <w:bodyDiv w:val="1"/>
      <w:marLeft w:val="0"/>
      <w:marRight w:val="0"/>
      <w:marTop w:val="0"/>
      <w:marBottom w:val="0"/>
      <w:divBdr>
        <w:top w:val="none" w:sz="0" w:space="0" w:color="auto"/>
        <w:left w:val="none" w:sz="0" w:space="0" w:color="auto"/>
        <w:bottom w:val="none" w:sz="0" w:space="0" w:color="auto"/>
        <w:right w:val="none" w:sz="0" w:space="0" w:color="auto"/>
      </w:divBdr>
    </w:div>
    <w:div w:id="741486184">
      <w:bodyDiv w:val="1"/>
      <w:marLeft w:val="0"/>
      <w:marRight w:val="0"/>
      <w:marTop w:val="0"/>
      <w:marBottom w:val="0"/>
      <w:divBdr>
        <w:top w:val="none" w:sz="0" w:space="0" w:color="auto"/>
        <w:left w:val="none" w:sz="0" w:space="0" w:color="auto"/>
        <w:bottom w:val="none" w:sz="0" w:space="0" w:color="auto"/>
        <w:right w:val="none" w:sz="0" w:space="0" w:color="auto"/>
      </w:divBdr>
    </w:div>
    <w:div w:id="741803076">
      <w:bodyDiv w:val="1"/>
      <w:marLeft w:val="0"/>
      <w:marRight w:val="0"/>
      <w:marTop w:val="0"/>
      <w:marBottom w:val="0"/>
      <w:divBdr>
        <w:top w:val="none" w:sz="0" w:space="0" w:color="auto"/>
        <w:left w:val="none" w:sz="0" w:space="0" w:color="auto"/>
        <w:bottom w:val="none" w:sz="0" w:space="0" w:color="auto"/>
        <w:right w:val="none" w:sz="0" w:space="0" w:color="auto"/>
      </w:divBdr>
    </w:div>
    <w:div w:id="741947064">
      <w:bodyDiv w:val="1"/>
      <w:marLeft w:val="0"/>
      <w:marRight w:val="0"/>
      <w:marTop w:val="0"/>
      <w:marBottom w:val="0"/>
      <w:divBdr>
        <w:top w:val="none" w:sz="0" w:space="0" w:color="auto"/>
        <w:left w:val="none" w:sz="0" w:space="0" w:color="auto"/>
        <w:bottom w:val="none" w:sz="0" w:space="0" w:color="auto"/>
        <w:right w:val="none" w:sz="0" w:space="0" w:color="auto"/>
      </w:divBdr>
      <w:divsChild>
        <w:div w:id="120652114">
          <w:marLeft w:val="480"/>
          <w:marRight w:val="0"/>
          <w:marTop w:val="0"/>
          <w:marBottom w:val="0"/>
          <w:divBdr>
            <w:top w:val="none" w:sz="0" w:space="0" w:color="auto"/>
            <w:left w:val="none" w:sz="0" w:space="0" w:color="auto"/>
            <w:bottom w:val="none" w:sz="0" w:space="0" w:color="auto"/>
            <w:right w:val="none" w:sz="0" w:space="0" w:color="auto"/>
          </w:divBdr>
        </w:div>
        <w:div w:id="239802225">
          <w:marLeft w:val="480"/>
          <w:marRight w:val="0"/>
          <w:marTop w:val="0"/>
          <w:marBottom w:val="0"/>
          <w:divBdr>
            <w:top w:val="none" w:sz="0" w:space="0" w:color="auto"/>
            <w:left w:val="none" w:sz="0" w:space="0" w:color="auto"/>
            <w:bottom w:val="none" w:sz="0" w:space="0" w:color="auto"/>
            <w:right w:val="none" w:sz="0" w:space="0" w:color="auto"/>
          </w:divBdr>
        </w:div>
        <w:div w:id="249583810">
          <w:marLeft w:val="480"/>
          <w:marRight w:val="0"/>
          <w:marTop w:val="0"/>
          <w:marBottom w:val="0"/>
          <w:divBdr>
            <w:top w:val="none" w:sz="0" w:space="0" w:color="auto"/>
            <w:left w:val="none" w:sz="0" w:space="0" w:color="auto"/>
            <w:bottom w:val="none" w:sz="0" w:space="0" w:color="auto"/>
            <w:right w:val="none" w:sz="0" w:space="0" w:color="auto"/>
          </w:divBdr>
        </w:div>
        <w:div w:id="275912465">
          <w:marLeft w:val="480"/>
          <w:marRight w:val="0"/>
          <w:marTop w:val="0"/>
          <w:marBottom w:val="0"/>
          <w:divBdr>
            <w:top w:val="none" w:sz="0" w:space="0" w:color="auto"/>
            <w:left w:val="none" w:sz="0" w:space="0" w:color="auto"/>
            <w:bottom w:val="none" w:sz="0" w:space="0" w:color="auto"/>
            <w:right w:val="none" w:sz="0" w:space="0" w:color="auto"/>
          </w:divBdr>
        </w:div>
        <w:div w:id="352609442">
          <w:marLeft w:val="480"/>
          <w:marRight w:val="0"/>
          <w:marTop w:val="0"/>
          <w:marBottom w:val="0"/>
          <w:divBdr>
            <w:top w:val="none" w:sz="0" w:space="0" w:color="auto"/>
            <w:left w:val="none" w:sz="0" w:space="0" w:color="auto"/>
            <w:bottom w:val="none" w:sz="0" w:space="0" w:color="auto"/>
            <w:right w:val="none" w:sz="0" w:space="0" w:color="auto"/>
          </w:divBdr>
        </w:div>
        <w:div w:id="518468060">
          <w:marLeft w:val="480"/>
          <w:marRight w:val="0"/>
          <w:marTop w:val="0"/>
          <w:marBottom w:val="0"/>
          <w:divBdr>
            <w:top w:val="none" w:sz="0" w:space="0" w:color="auto"/>
            <w:left w:val="none" w:sz="0" w:space="0" w:color="auto"/>
            <w:bottom w:val="none" w:sz="0" w:space="0" w:color="auto"/>
            <w:right w:val="none" w:sz="0" w:space="0" w:color="auto"/>
          </w:divBdr>
        </w:div>
        <w:div w:id="549341389">
          <w:marLeft w:val="480"/>
          <w:marRight w:val="0"/>
          <w:marTop w:val="0"/>
          <w:marBottom w:val="0"/>
          <w:divBdr>
            <w:top w:val="none" w:sz="0" w:space="0" w:color="auto"/>
            <w:left w:val="none" w:sz="0" w:space="0" w:color="auto"/>
            <w:bottom w:val="none" w:sz="0" w:space="0" w:color="auto"/>
            <w:right w:val="none" w:sz="0" w:space="0" w:color="auto"/>
          </w:divBdr>
        </w:div>
        <w:div w:id="753863904">
          <w:marLeft w:val="480"/>
          <w:marRight w:val="0"/>
          <w:marTop w:val="0"/>
          <w:marBottom w:val="0"/>
          <w:divBdr>
            <w:top w:val="none" w:sz="0" w:space="0" w:color="auto"/>
            <w:left w:val="none" w:sz="0" w:space="0" w:color="auto"/>
            <w:bottom w:val="none" w:sz="0" w:space="0" w:color="auto"/>
            <w:right w:val="none" w:sz="0" w:space="0" w:color="auto"/>
          </w:divBdr>
        </w:div>
        <w:div w:id="774057740">
          <w:marLeft w:val="480"/>
          <w:marRight w:val="0"/>
          <w:marTop w:val="0"/>
          <w:marBottom w:val="0"/>
          <w:divBdr>
            <w:top w:val="none" w:sz="0" w:space="0" w:color="auto"/>
            <w:left w:val="none" w:sz="0" w:space="0" w:color="auto"/>
            <w:bottom w:val="none" w:sz="0" w:space="0" w:color="auto"/>
            <w:right w:val="none" w:sz="0" w:space="0" w:color="auto"/>
          </w:divBdr>
        </w:div>
        <w:div w:id="1027290598">
          <w:marLeft w:val="480"/>
          <w:marRight w:val="0"/>
          <w:marTop w:val="0"/>
          <w:marBottom w:val="0"/>
          <w:divBdr>
            <w:top w:val="none" w:sz="0" w:space="0" w:color="auto"/>
            <w:left w:val="none" w:sz="0" w:space="0" w:color="auto"/>
            <w:bottom w:val="none" w:sz="0" w:space="0" w:color="auto"/>
            <w:right w:val="none" w:sz="0" w:space="0" w:color="auto"/>
          </w:divBdr>
        </w:div>
        <w:div w:id="1091974296">
          <w:marLeft w:val="480"/>
          <w:marRight w:val="0"/>
          <w:marTop w:val="0"/>
          <w:marBottom w:val="0"/>
          <w:divBdr>
            <w:top w:val="none" w:sz="0" w:space="0" w:color="auto"/>
            <w:left w:val="none" w:sz="0" w:space="0" w:color="auto"/>
            <w:bottom w:val="none" w:sz="0" w:space="0" w:color="auto"/>
            <w:right w:val="none" w:sz="0" w:space="0" w:color="auto"/>
          </w:divBdr>
        </w:div>
        <w:div w:id="1154682122">
          <w:marLeft w:val="480"/>
          <w:marRight w:val="0"/>
          <w:marTop w:val="0"/>
          <w:marBottom w:val="0"/>
          <w:divBdr>
            <w:top w:val="none" w:sz="0" w:space="0" w:color="auto"/>
            <w:left w:val="none" w:sz="0" w:space="0" w:color="auto"/>
            <w:bottom w:val="none" w:sz="0" w:space="0" w:color="auto"/>
            <w:right w:val="none" w:sz="0" w:space="0" w:color="auto"/>
          </w:divBdr>
        </w:div>
        <w:div w:id="1158686735">
          <w:marLeft w:val="480"/>
          <w:marRight w:val="0"/>
          <w:marTop w:val="0"/>
          <w:marBottom w:val="0"/>
          <w:divBdr>
            <w:top w:val="none" w:sz="0" w:space="0" w:color="auto"/>
            <w:left w:val="none" w:sz="0" w:space="0" w:color="auto"/>
            <w:bottom w:val="none" w:sz="0" w:space="0" w:color="auto"/>
            <w:right w:val="none" w:sz="0" w:space="0" w:color="auto"/>
          </w:divBdr>
        </w:div>
        <w:div w:id="1163426943">
          <w:marLeft w:val="480"/>
          <w:marRight w:val="0"/>
          <w:marTop w:val="0"/>
          <w:marBottom w:val="0"/>
          <w:divBdr>
            <w:top w:val="none" w:sz="0" w:space="0" w:color="auto"/>
            <w:left w:val="none" w:sz="0" w:space="0" w:color="auto"/>
            <w:bottom w:val="none" w:sz="0" w:space="0" w:color="auto"/>
            <w:right w:val="none" w:sz="0" w:space="0" w:color="auto"/>
          </w:divBdr>
        </w:div>
        <w:div w:id="1172336455">
          <w:marLeft w:val="480"/>
          <w:marRight w:val="0"/>
          <w:marTop w:val="0"/>
          <w:marBottom w:val="0"/>
          <w:divBdr>
            <w:top w:val="none" w:sz="0" w:space="0" w:color="auto"/>
            <w:left w:val="none" w:sz="0" w:space="0" w:color="auto"/>
            <w:bottom w:val="none" w:sz="0" w:space="0" w:color="auto"/>
            <w:right w:val="none" w:sz="0" w:space="0" w:color="auto"/>
          </w:divBdr>
        </w:div>
        <w:div w:id="1177188757">
          <w:marLeft w:val="480"/>
          <w:marRight w:val="0"/>
          <w:marTop w:val="0"/>
          <w:marBottom w:val="0"/>
          <w:divBdr>
            <w:top w:val="none" w:sz="0" w:space="0" w:color="auto"/>
            <w:left w:val="none" w:sz="0" w:space="0" w:color="auto"/>
            <w:bottom w:val="none" w:sz="0" w:space="0" w:color="auto"/>
            <w:right w:val="none" w:sz="0" w:space="0" w:color="auto"/>
          </w:divBdr>
        </w:div>
        <w:div w:id="1242908202">
          <w:marLeft w:val="480"/>
          <w:marRight w:val="0"/>
          <w:marTop w:val="0"/>
          <w:marBottom w:val="0"/>
          <w:divBdr>
            <w:top w:val="none" w:sz="0" w:space="0" w:color="auto"/>
            <w:left w:val="none" w:sz="0" w:space="0" w:color="auto"/>
            <w:bottom w:val="none" w:sz="0" w:space="0" w:color="auto"/>
            <w:right w:val="none" w:sz="0" w:space="0" w:color="auto"/>
          </w:divBdr>
        </w:div>
        <w:div w:id="1408648717">
          <w:marLeft w:val="480"/>
          <w:marRight w:val="0"/>
          <w:marTop w:val="0"/>
          <w:marBottom w:val="0"/>
          <w:divBdr>
            <w:top w:val="none" w:sz="0" w:space="0" w:color="auto"/>
            <w:left w:val="none" w:sz="0" w:space="0" w:color="auto"/>
            <w:bottom w:val="none" w:sz="0" w:space="0" w:color="auto"/>
            <w:right w:val="none" w:sz="0" w:space="0" w:color="auto"/>
          </w:divBdr>
        </w:div>
        <w:div w:id="1418944580">
          <w:marLeft w:val="480"/>
          <w:marRight w:val="0"/>
          <w:marTop w:val="0"/>
          <w:marBottom w:val="0"/>
          <w:divBdr>
            <w:top w:val="none" w:sz="0" w:space="0" w:color="auto"/>
            <w:left w:val="none" w:sz="0" w:space="0" w:color="auto"/>
            <w:bottom w:val="none" w:sz="0" w:space="0" w:color="auto"/>
            <w:right w:val="none" w:sz="0" w:space="0" w:color="auto"/>
          </w:divBdr>
        </w:div>
        <w:div w:id="1510678444">
          <w:marLeft w:val="480"/>
          <w:marRight w:val="0"/>
          <w:marTop w:val="0"/>
          <w:marBottom w:val="0"/>
          <w:divBdr>
            <w:top w:val="none" w:sz="0" w:space="0" w:color="auto"/>
            <w:left w:val="none" w:sz="0" w:space="0" w:color="auto"/>
            <w:bottom w:val="none" w:sz="0" w:space="0" w:color="auto"/>
            <w:right w:val="none" w:sz="0" w:space="0" w:color="auto"/>
          </w:divBdr>
        </w:div>
        <w:div w:id="1678801103">
          <w:marLeft w:val="480"/>
          <w:marRight w:val="0"/>
          <w:marTop w:val="0"/>
          <w:marBottom w:val="0"/>
          <w:divBdr>
            <w:top w:val="none" w:sz="0" w:space="0" w:color="auto"/>
            <w:left w:val="none" w:sz="0" w:space="0" w:color="auto"/>
            <w:bottom w:val="none" w:sz="0" w:space="0" w:color="auto"/>
            <w:right w:val="none" w:sz="0" w:space="0" w:color="auto"/>
          </w:divBdr>
        </w:div>
        <w:div w:id="1704593398">
          <w:marLeft w:val="480"/>
          <w:marRight w:val="0"/>
          <w:marTop w:val="0"/>
          <w:marBottom w:val="0"/>
          <w:divBdr>
            <w:top w:val="none" w:sz="0" w:space="0" w:color="auto"/>
            <w:left w:val="none" w:sz="0" w:space="0" w:color="auto"/>
            <w:bottom w:val="none" w:sz="0" w:space="0" w:color="auto"/>
            <w:right w:val="none" w:sz="0" w:space="0" w:color="auto"/>
          </w:divBdr>
        </w:div>
        <w:div w:id="1720278589">
          <w:marLeft w:val="480"/>
          <w:marRight w:val="0"/>
          <w:marTop w:val="0"/>
          <w:marBottom w:val="0"/>
          <w:divBdr>
            <w:top w:val="none" w:sz="0" w:space="0" w:color="auto"/>
            <w:left w:val="none" w:sz="0" w:space="0" w:color="auto"/>
            <w:bottom w:val="none" w:sz="0" w:space="0" w:color="auto"/>
            <w:right w:val="none" w:sz="0" w:space="0" w:color="auto"/>
          </w:divBdr>
        </w:div>
        <w:div w:id="1730231122">
          <w:marLeft w:val="480"/>
          <w:marRight w:val="0"/>
          <w:marTop w:val="0"/>
          <w:marBottom w:val="0"/>
          <w:divBdr>
            <w:top w:val="none" w:sz="0" w:space="0" w:color="auto"/>
            <w:left w:val="none" w:sz="0" w:space="0" w:color="auto"/>
            <w:bottom w:val="none" w:sz="0" w:space="0" w:color="auto"/>
            <w:right w:val="none" w:sz="0" w:space="0" w:color="auto"/>
          </w:divBdr>
        </w:div>
        <w:div w:id="1743679844">
          <w:marLeft w:val="480"/>
          <w:marRight w:val="0"/>
          <w:marTop w:val="0"/>
          <w:marBottom w:val="0"/>
          <w:divBdr>
            <w:top w:val="none" w:sz="0" w:space="0" w:color="auto"/>
            <w:left w:val="none" w:sz="0" w:space="0" w:color="auto"/>
            <w:bottom w:val="none" w:sz="0" w:space="0" w:color="auto"/>
            <w:right w:val="none" w:sz="0" w:space="0" w:color="auto"/>
          </w:divBdr>
        </w:div>
        <w:div w:id="1763186653">
          <w:marLeft w:val="480"/>
          <w:marRight w:val="0"/>
          <w:marTop w:val="0"/>
          <w:marBottom w:val="0"/>
          <w:divBdr>
            <w:top w:val="none" w:sz="0" w:space="0" w:color="auto"/>
            <w:left w:val="none" w:sz="0" w:space="0" w:color="auto"/>
            <w:bottom w:val="none" w:sz="0" w:space="0" w:color="auto"/>
            <w:right w:val="none" w:sz="0" w:space="0" w:color="auto"/>
          </w:divBdr>
        </w:div>
        <w:div w:id="1803187185">
          <w:marLeft w:val="480"/>
          <w:marRight w:val="0"/>
          <w:marTop w:val="0"/>
          <w:marBottom w:val="0"/>
          <w:divBdr>
            <w:top w:val="none" w:sz="0" w:space="0" w:color="auto"/>
            <w:left w:val="none" w:sz="0" w:space="0" w:color="auto"/>
            <w:bottom w:val="none" w:sz="0" w:space="0" w:color="auto"/>
            <w:right w:val="none" w:sz="0" w:space="0" w:color="auto"/>
          </w:divBdr>
        </w:div>
        <w:div w:id="1893343024">
          <w:marLeft w:val="480"/>
          <w:marRight w:val="0"/>
          <w:marTop w:val="0"/>
          <w:marBottom w:val="0"/>
          <w:divBdr>
            <w:top w:val="none" w:sz="0" w:space="0" w:color="auto"/>
            <w:left w:val="none" w:sz="0" w:space="0" w:color="auto"/>
            <w:bottom w:val="none" w:sz="0" w:space="0" w:color="auto"/>
            <w:right w:val="none" w:sz="0" w:space="0" w:color="auto"/>
          </w:divBdr>
        </w:div>
        <w:div w:id="2142577305">
          <w:marLeft w:val="480"/>
          <w:marRight w:val="0"/>
          <w:marTop w:val="0"/>
          <w:marBottom w:val="0"/>
          <w:divBdr>
            <w:top w:val="none" w:sz="0" w:space="0" w:color="auto"/>
            <w:left w:val="none" w:sz="0" w:space="0" w:color="auto"/>
            <w:bottom w:val="none" w:sz="0" w:space="0" w:color="auto"/>
            <w:right w:val="none" w:sz="0" w:space="0" w:color="auto"/>
          </w:divBdr>
        </w:div>
      </w:divsChild>
    </w:div>
    <w:div w:id="742020904">
      <w:bodyDiv w:val="1"/>
      <w:marLeft w:val="0"/>
      <w:marRight w:val="0"/>
      <w:marTop w:val="0"/>
      <w:marBottom w:val="0"/>
      <w:divBdr>
        <w:top w:val="none" w:sz="0" w:space="0" w:color="auto"/>
        <w:left w:val="none" w:sz="0" w:space="0" w:color="auto"/>
        <w:bottom w:val="none" w:sz="0" w:space="0" w:color="auto"/>
        <w:right w:val="none" w:sz="0" w:space="0" w:color="auto"/>
      </w:divBdr>
    </w:div>
    <w:div w:id="742917021">
      <w:bodyDiv w:val="1"/>
      <w:marLeft w:val="0"/>
      <w:marRight w:val="0"/>
      <w:marTop w:val="0"/>
      <w:marBottom w:val="0"/>
      <w:divBdr>
        <w:top w:val="none" w:sz="0" w:space="0" w:color="auto"/>
        <w:left w:val="none" w:sz="0" w:space="0" w:color="auto"/>
        <w:bottom w:val="none" w:sz="0" w:space="0" w:color="auto"/>
        <w:right w:val="none" w:sz="0" w:space="0" w:color="auto"/>
      </w:divBdr>
    </w:div>
    <w:div w:id="743260226">
      <w:bodyDiv w:val="1"/>
      <w:marLeft w:val="0"/>
      <w:marRight w:val="0"/>
      <w:marTop w:val="0"/>
      <w:marBottom w:val="0"/>
      <w:divBdr>
        <w:top w:val="none" w:sz="0" w:space="0" w:color="auto"/>
        <w:left w:val="none" w:sz="0" w:space="0" w:color="auto"/>
        <w:bottom w:val="none" w:sz="0" w:space="0" w:color="auto"/>
        <w:right w:val="none" w:sz="0" w:space="0" w:color="auto"/>
      </w:divBdr>
    </w:div>
    <w:div w:id="743380584">
      <w:bodyDiv w:val="1"/>
      <w:marLeft w:val="0"/>
      <w:marRight w:val="0"/>
      <w:marTop w:val="0"/>
      <w:marBottom w:val="0"/>
      <w:divBdr>
        <w:top w:val="none" w:sz="0" w:space="0" w:color="auto"/>
        <w:left w:val="none" w:sz="0" w:space="0" w:color="auto"/>
        <w:bottom w:val="none" w:sz="0" w:space="0" w:color="auto"/>
        <w:right w:val="none" w:sz="0" w:space="0" w:color="auto"/>
      </w:divBdr>
    </w:div>
    <w:div w:id="743800210">
      <w:bodyDiv w:val="1"/>
      <w:marLeft w:val="0"/>
      <w:marRight w:val="0"/>
      <w:marTop w:val="0"/>
      <w:marBottom w:val="0"/>
      <w:divBdr>
        <w:top w:val="none" w:sz="0" w:space="0" w:color="auto"/>
        <w:left w:val="none" w:sz="0" w:space="0" w:color="auto"/>
        <w:bottom w:val="none" w:sz="0" w:space="0" w:color="auto"/>
        <w:right w:val="none" w:sz="0" w:space="0" w:color="auto"/>
      </w:divBdr>
    </w:div>
    <w:div w:id="743987467">
      <w:bodyDiv w:val="1"/>
      <w:marLeft w:val="0"/>
      <w:marRight w:val="0"/>
      <w:marTop w:val="0"/>
      <w:marBottom w:val="0"/>
      <w:divBdr>
        <w:top w:val="none" w:sz="0" w:space="0" w:color="auto"/>
        <w:left w:val="none" w:sz="0" w:space="0" w:color="auto"/>
        <w:bottom w:val="none" w:sz="0" w:space="0" w:color="auto"/>
        <w:right w:val="none" w:sz="0" w:space="0" w:color="auto"/>
      </w:divBdr>
    </w:div>
    <w:div w:id="744496428">
      <w:bodyDiv w:val="1"/>
      <w:marLeft w:val="0"/>
      <w:marRight w:val="0"/>
      <w:marTop w:val="0"/>
      <w:marBottom w:val="0"/>
      <w:divBdr>
        <w:top w:val="none" w:sz="0" w:space="0" w:color="auto"/>
        <w:left w:val="none" w:sz="0" w:space="0" w:color="auto"/>
        <w:bottom w:val="none" w:sz="0" w:space="0" w:color="auto"/>
        <w:right w:val="none" w:sz="0" w:space="0" w:color="auto"/>
      </w:divBdr>
    </w:div>
    <w:div w:id="744760619">
      <w:bodyDiv w:val="1"/>
      <w:marLeft w:val="0"/>
      <w:marRight w:val="0"/>
      <w:marTop w:val="0"/>
      <w:marBottom w:val="0"/>
      <w:divBdr>
        <w:top w:val="none" w:sz="0" w:space="0" w:color="auto"/>
        <w:left w:val="none" w:sz="0" w:space="0" w:color="auto"/>
        <w:bottom w:val="none" w:sz="0" w:space="0" w:color="auto"/>
        <w:right w:val="none" w:sz="0" w:space="0" w:color="auto"/>
      </w:divBdr>
    </w:div>
    <w:div w:id="745565550">
      <w:bodyDiv w:val="1"/>
      <w:marLeft w:val="0"/>
      <w:marRight w:val="0"/>
      <w:marTop w:val="0"/>
      <w:marBottom w:val="0"/>
      <w:divBdr>
        <w:top w:val="none" w:sz="0" w:space="0" w:color="auto"/>
        <w:left w:val="none" w:sz="0" w:space="0" w:color="auto"/>
        <w:bottom w:val="none" w:sz="0" w:space="0" w:color="auto"/>
        <w:right w:val="none" w:sz="0" w:space="0" w:color="auto"/>
      </w:divBdr>
    </w:div>
    <w:div w:id="745687516">
      <w:bodyDiv w:val="1"/>
      <w:marLeft w:val="0"/>
      <w:marRight w:val="0"/>
      <w:marTop w:val="0"/>
      <w:marBottom w:val="0"/>
      <w:divBdr>
        <w:top w:val="none" w:sz="0" w:space="0" w:color="auto"/>
        <w:left w:val="none" w:sz="0" w:space="0" w:color="auto"/>
        <w:bottom w:val="none" w:sz="0" w:space="0" w:color="auto"/>
        <w:right w:val="none" w:sz="0" w:space="0" w:color="auto"/>
      </w:divBdr>
    </w:div>
    <w:div w:id="747508127">
      <w:bodyDiv w:val="1"/>
      <w:marLeft w:val="0"/>
      <w:marRight w:val="0"/>
      <w:marTop w:val="0"/>
      <w:marBottom w:val="0"/>
      <w:divBdr>
        <w:top w:val="none" w:sz="0" w:space="0" w:color="auto"/>
        <w:left w:val="none" w:sz="0" w:space="0" w:color="auto"/>
        <w:bottom w:val="none" w:sz="0" w:space="0" w:color="auto"/>
        <w:right w:val="none" w:sz="0" w:space="0" w:color="auto"/>
      </w:divBdr>
    </w:div>
    <w:div w:id="747732886">
      <w:bodyDiv w:val="1"/>
      <w:marLeft w:val="0"/>
      <w:marRight w:val="0"/>
      <w:marTop w:val="0"/>
      <w:marBottom w:val="0"/>
      <w:divBdr>
        <w:top w:val="none" w:sz="0" w:space="0" w:color="auto"/>
        <w:left w:val="none" w:sz="0" w:space="0" w:color="auto"/>
        <w:bottom w:val="none" w:sz="0" w:space="0" w:color="auto"/>
        <w:right w:val="none" w:sz="0" w:space="0" w:color="auto"/>
      </w:divBdr>
    </w:div>
    <w:div w:id="747968511">
      <w:bodyDiv w:val="1"/>
      <w:marLeft w:val="0"/>
      <w:marRight w:val="0"/>
      <w:marTop w:val="0"/>
      <w:marBottom w:val="0"/>
      <w:divBdr>
        <w:top w:val="none" w:sz="0" w:space="0" w:color="auto"/>
        <w:left w:val="none" w:sz="0" w:space="0" w:color="auto"/>
        <w:bottom w:val="none" w:sz="0" w:space="0" w:color="auto"/>
        <w:right w:val="none" w:sz="0" w:space="0" w:color="auto"/>
      </w:divBdr>
    </w:div>
    <w:div w:id="747994786">
      <w:bodyDiv w:val="1"/>
      <w:marLeft w:val="0"/>
      <w:marRight w:val="0"/>
      <w:marTop w:val="0"/>
      <w:marBottom w:val="0"/>
      <w:divBdr>
        <w:top w:val="none" w:sz="0" w:space="0" w:color="auto"/>
        <w:left w:val="none" w:sz="0" w:space="0" w:color="auto"/>
        <w:bottom w:val="none" w:sz="0" w:space="0" w:color="auto"/>
        <w:right w:val="none" w:sz="0" w:space="0" w:color="auto"/>
      </w:divBdr>
    </w:div>
    <w:div w:id="748499008">
      <w:bodyDiv w:val="1"/>
      <w:marLeft w:val="0"/>
      <w:marRight w:val="0"/>
      <w:marTop w:val="0"/>
      <w:marBottom w:val="0"/>
      <w:divBdr>
        <w:top w:val="none" w:sz="0" w:space="0" w:color="auto"/>
        <w:left w:val="none" w:sz="0" w:space="0" w:color="auto"/>
        <w:bottom w:val="none" w:sz="0" w:space="0" w:color="auto"/>
        <w:right w:val="none" w:sz="0" w:space="0" w:color="auto"/>
      </w:divBdr>
    </w:div>
    <w:div w:id="748692148">
      <w:bodyDiv w:val="1"/>
      <w:marLeft w:val="0"/>
      <w:marRight w:val="0"/>
      <w:marTop w:val="0"/>
      <w:marBottom w:val="0"/>
      <w:divBdr>
        <w:top w:val="none" w:sz="0" w:space="0" w:color="auto"/>
        <w:left w:val="none" w:sz="0" w:space="0" w:color="auto"/>
        <w:bottom w:val="none" w:sz="0" w:space="0" w:color="auto"/>
        <w:right w:val="none" w:sz="0" w:space="0" w:color="auto"/>
      </w:divBdr>
    </w:div>
    <w:div w:id="749084971">
      <w:bodyDiv w:val="1"/>
      <w:marLeft w:val="0"/>
      <w:marRight w:val="0"/>
      <w:marTop w:val="0"/>
      <w:marBottom w:val="0"/>
      <w:divBdr>
        <w:top w:val="none" w:sz="0" w:space="0" w:color="auto"/>
        <w:left w:val="none" w:sz="0" w:space="0" w:color="auto"/>
        <w:bottom w:val="none" w:sz="0" w:space="0" w:color="auto"/>
        <w:right w:val="none" w:sz="0" w:space="0" w:color="auto"/>
      </w:divBdr>
    </w:div>
    <w:div w:id="749276051">
      <w:bodyDiv w:val="1"/>
      <w:marLeft w:val="0"/>
      <w:marRight w:val="0"/>
      <w:marTop w:val="0"/>
      <w:marBottom w:val="0"/>
      <w:divBdr>
        <w:top w:val="none" w:sz="0" w:space="0" w:color="auto"/>
        <w:left w:val="none" w:sz="0" w:space="0" w:color="auto"/>
        <w:bottom w:val="none" w:sz="0" w:space="0" w:color="auto"/>
        <w:right w:val="none" w:sz="0" w:space="0" w:color="auto"/>
      </w:divBdr>
    </w:div>
    <w:div w:id="749892973">
      <w:bodyDiv w:val="1"/>
      <w:marLeft w:val="0"/>
      <w:marRight w:val="0"/>
      <w:marTop w:val="0"/>
      <w:marBottom w:val="0"/>
      <w:divBdr>
        <w:top w:val="none" w:sz="0" w:space="0" w:color="auto"/>
        <w:left w:val="none" w:sz="0" w:space="0" w:color="auto"/>
        <w:bottom w:val="none" w:sz="0" w:space="0" w:color="auto"/>
        <w:right w:val="none" w:sz="0" w:space="0" w:color="auto"/>
      </w:divBdr>
    </w:div>
    <w:div w:id="750545635">
      <w:bodyDiv w:val="1"/>
      <w:marLeft w:val="0"/>
      <w:marRight w:val="0"/>
      <w:marTop w:val="0"/>
      <w:marBottom w:val="0"/>
      <w:divBdr>
        <w:top w:val="none" w:sz="0" w:space="0" w:color="auto"/>
        <w:left w:val="none" w:sz="0" w:space="0" w:color="auto"/>
        <w:bottom w:val="none" w:sz="0" w:space="0" w:color="auto"/>
        <w:right w:val="none" w:sz="0" w:space="0" w:color="auto"/>
      </w:divBdr>
    </w:div>
    <w:div w:id="750665474">
      <w:bodyDiv w:val="1"/>
      <w:marLeft w:val="0"/>
      <w:marRight w:val="0"/>
      <w:marTop w:val="0"/>
      <w:marBottom w:val="0"/>
      <w:divBdr>
        <w:top w:val="none" w:sz="0" w:space="0" w:color="auto"/>
        <w:left w:val="none" w:sz="0" w:space="0" w:color="auto"/>
        <w:bottom w:val="none" w:sz="0" w:space="0" w:color="auto"/>
        <w:right w:val="none" w:sz="0" w:space="0" w:color="auto"/>
      </w:divBdr>
    </w:div>
    <w:div w:id="750782219">
      <w:bodyDiv w:val="1"/>
      <w:marLeft w:val="0"/>
      <w:marRight w:val="0"/>
      <w:marTop w:val="0"/>
      <w:marBottom w:val="0"/>
      <w:divBdr>
        <w:top w:val="none" w:sz="0" w:space="0" w:color="auto"/>
        <w:left w:val="none" w:sz="0" w:space="0" w:color="auto"/>
        <w:bottom w:val="none" w:sz="0" w:space="0" w:color="auto"/>
        <w:right w:val="none" w:sz="0" w:space="0" w:color="auto"/>
      </w:divBdr>
    </w:div>
    <w:div w:id="751897014">
      <w:bodyDiv w:val="1"/>
      <w:marLeft w:val="0"/>
      <w:marRight w:val="0"/>
      <w:marTop w:val="0"/>
      <w:marBottom w:val="0"/>
      <w:divBdr>
        <w:top w:val="none" w:sz="0" w:space="0" w:color="auto"/>
        <w:left w:val="none" w:sz="0" w:space="0" w:color="auto"/>
        <w:bottom w:val="none" w:sz="0" w:space="0" w:color="auto"/>
        <w:right w:val="none" w:sz="0" w:space="0" w:color="auto"/>
      </w:divBdr>
    </w:div>
    <w:div w:id="751901824">
      <w:bodyDiv w:val="1"/>
      <w:marLeft w:val="0"/>
      <w:marRight w:val="0"/>
      <w:marTop w:val="0"/>
      <w:marBottom w:val="0"/>
      <w:divBdr>
        <w:top w:val="none" w:sz="0" w:space="0" w:color="auto"/>
        <w:left w:val="none" w:sz="0" w:space="0" w:color="auto"/>
        <w:bottom w:val="none" w:sz="0" w:space="0" w:color="auto"/>
        <w:right w:val="none" w:sz="0" w:space="0" w:color="auto"/>
      </w:divBdr>
    </w:div>
    <w:div w:id="752245191">
      <w:bodyDiv w:val="1"/>
      <w:marLeft w:val="0"/>
      <w:marRight w:val="0"/>
      <w:marTop w:val="0"/>
      <w:marBottom w:val="0"/>
      <w:divBdr>
        <w:top w:val="none" w:sz="0" w:space="0" w:color="auto"/>
        <w:left w:val="none" w:sz="0" w:space="0" w:color="auto"/>
        <w:bottom w:val="none" w:sz="0" w:space="0" w:color="auto"/>
        <w:right w:val="none" w:sz="0" w:space="0" w:color="auto"/>
      </w:divBdr>
    </w:div>
    <w:div w:id="752511678">
      <w:bodyDiv w:val="1"/>
      <w:marLeft w:val="0"/>
      <w:marRight w:val="0"/>
      <w:marTop w:val="0"/>
      <w:marBottom w:val="0"/>
      <w:divBdr>
        <w:top w:val="none" w:sz="0" w:space="0" w:color="auto"/>
        <w:left w:val="none" w:sz="0" w:space="0" w:color="auto"/>
        <w:bottom w:val="none" w:sz="0" w:space="0" w:color="auto"/>
        <w:right w:val="none" w:sz="0" w:space="0" w:color="auto"/>
      </w:divBdr>
    </w:div>
    <w:div w:id="752894546">
      <w:bodyDiv w:val="1"/>
      <w:marLeft w:val="0"/>
      <w:marRight w:val="0"/>
      <w:marTop w:val="0"/>
      <w:marBottom w:val="0"/>
      <w:divBdr>
        <w:top w:val="none" w:sz="0" w:space="0" w:color="auto"/>
        <w:left w:val="none" w:sz="0" w:space="0" w:color="auto"/>
        <w:bottom w:val="none" w:sz="0" w:space="0" w:color="auto"/>
        <w:right w:val="none" w:sz="0" w:space="0" w:color="auto"/>
      </w:divBdr>
    </w:div>
    <w:div w:id="753474452">
      <w:bodyDiv w:val="1"/>
      <w:marLeft w:val="0"/>
      <w:marRight w:val="0"/>
      <w:marTop w:val="0"/>
      <w:marBottom w:val="0"/>
      <w:divBdr>
        <w:top w:val="none" w:sz="0" w:space="0" w:color="auto"/>
        <w:left w:val="none" w:sz="0" w:space="0" w:color="auto"/>
        <w:bottom w:val="none" w:sz="0" w:space="0" w:color="auto"/>
        <w:right w:val="none" w:sz="0" w:space="0" w:color="auto"/>
      </w:divBdr>
    </w:div>
    <w:div w:id="753934700">
      <w:bodyDiv w:val="1"/>
      <w:marLeft w:val="0"/>
      <w:marRight w:val="0"/>
      <w:marTop w:val="0"/>
      <w:marBottom w:val="0"/>
      <w:divBdr>
        <w:top w:val="none" w:sz="0" w:space="0" w:color="auto"/>
        <w:left w:val="none" w:sz="0" w:space="0" w:color="auto"/>
        <w:bottom w:val="none" w:sz="0" w:space="0" w:color="auto"/>
        <w:right w:val="none" w:sz="0" w:space="0" w:color="auto"/>
      </w:divBdr>
    </w:div>
    <w:div w:id="754009694">
      <w:bodyDiv w:val="1"/>
      <w:marLeft w:val="0"/>
      <w:marRight w:val="0"/>
      <w:marTop w:val="0"/>
      <w:marBottom w:val="0"/>
      <w:divBdr>
        <w:top w:val="none" w:sz="0" w:space="0" w:color="auto"/>
        <w:left w:val="none" w:sz="0" w:space="0" w:color="auto"/>
        <w:bottom w:val="none" w:sz="0" w:space="0" w:color="auto"/>
        <w:right w:val="none" w:sz="0" w:space="0" w:color="auto"/>
      </w:divBdr>
    </w:div>
    <w:div w:id="754127504">
      <w:bodyDiv w:val="1"/>
      <w:marLeft w:val="0"/>
      <w:marRight w:val="0"/>
      <w:marTop w:val="0"/>
      <w:marBottom w:val="0"/>
      <w:divBdr>
        <w:top w:val="none" w:sz="0" w:space="0" w:color="auto"/>
        <w:left w:val="none" w:sz="0" w:space="0" w:color="auto"/>
        <w:bottom w:val="none" w:sz="0" w:space="0" w:color="auto"/>
        <w:right w:val="none" w:sz="0" w:space="0" w:color="auto"/>
      </w:divBdr>
    </w:div>
    <w:div w:id="754934385">
      <w:bodyDiv w:val="1"/>
      <w:marLeft w:val="0"/>
      <w:marRight w:val="0"/>
      <w:marTop w:val="0"/>
      <w:marBottom w:val="0"/>
      <w:divBdr>
        <w:top w:val="none" w:sz="0" w:space="0" w:color="auto"/>
        <w:left w:val="none" w:sz="0" w:space="0" w:color="auto"/>
        <w:bottom w:val="none" w:sz="0" w:space="0" w:color="auto"/>
        <w:right w:val="none" w:sz="0" w:space="0" w:color="auto"/>
      </w:divBdr>
    </w:div>
    <w:div w:id="755126315">
      <w:bodyDiv w:val="1"/>
      <w:marLeft w:val="0"/>
      <w:marRight w:val="0"/>
      <w:marTop w:val="0"/>
      <w:marBottom w:val="0"/>
      <w:divBdr>
        <w:top w:val="none" w:sz="0" w:space="0" w:color="auto"/>
        <w:left w:val="none" w:sz="0" w:space="0" w:color="auto"/>
        <w:bottom w:val="none" w:sz="0" w:space="0" w:color="auto"/>
        <w:right w:val="none" w:sz="0" w:space="0" w:color="auto"/>
      </w:divBdr>
    </w:div>
    <w:div w:id="755714131">
      <w:bodyDiv w:val="1"/>
      <w:marLeft w:val="0"/>
      <w:marRight w:val="0"/>
      <w:marTop w:val="0"/>
      <w:marBottom w:val="0"/>
      <w:divBdr>
        <w:top w:val="none" w:sz="0" w:space="0" w:color="auto"/>
        <w:left w:val="none" w:sz="0" w:space="0" w:color="auto"/>
        <w:bottom w:val="none" w:sz="0" w:space="0" w:color="auto"/>
        <w:right w:val="none" w:sz="0" w:space="0" w:color="auto"/>
      </w:divBdr>
    </w:div>
    <w:div w:id="756025739">
      <w:bodyDiv w:val="1"/>
      <w:marLeft w:val="0"/>
      <w:marRight w:val="0"/>
      <w:marTop w:val="0"/>
      <w:marBottom w:val="0"/>
      <w:divBdr>
        <w:top w:val="none" w:sz="0" w:space="0" w:color="auto"/>
        <w:left w:val="none" w:sz="0" w:space="0" w:color="auto"/>
        <w:bottom w:val="none" w:sz="0" w:space="0" w:color="auto"/>
        <w:right w:val="none" w:sz="0" w:space="0" w:color="auto"/>
      </w:divBdr>
    </w:div>
    <w:div w:id="757213315">
      <w:bodyDiv w:val="1"/>
      <w:marLeft w:val="0"/>
      <w:marRight w:val="0"/>
      <w:marTop w:val="0"/>
      <w:marBottom w:val="0"/>
      <w:divBdr>
        <w:top w:val="none" w:sz="0" w:space="0" w:color="auto"/>
        <w:left w:val="none" w:sz="0" w:space="0" w:color="auto"/>
        <w:bottom w:val="none" w:sz="0" w:space="0" w:color="auto"/>
        <w:right w:val="none" w:sz="0" w:space="0" w:color="auto"/>
      </w:divBdr>
    </w:div>
    <w:div w:id="757604852">
      <w:bodyDiv w:val="1"/>
      <w:marLeft w:val="0"/>
      <w:marRight w:val="0"/>
      <w:marTop w:val="0"/>
      <w:marBottom w:val="0"/>
      <w:divBdr>
        <w:top w:val="none" w:sz="0" w:space="0" w:color="auto"/>
        <w:left w:val="none" w:sz="0" w:space="0" w:color="auto"/>
        <w:bottom w:val="none" w:sz="0" w:space="0" w:color="auto"/>
        <w:right w:val="none" w:sz="0" w:space="0" w:color="auto"/>
      </w:divBdr>
    </w:div>
    <w:div w:id="757747242">
      <w:bodyDiv w:val="1"/>
      <w:marLeft w:val="0"/>
      <w:marRight w:val="0"/>
      <w:marTop w:val="0"/>
      <w:marBottom w:val="0"/>
      <w:divBdr>
        <w:top w:val="none" w:sz="0" w:space="0" w:color="auto"/>
        <w:left w:val="none" w:sz="0" w:space="0" w:color="auto"/>
        <w:bottom w:val="none" w:sz="0" w:space="0" w:color="auto"/>
        <w:right w:val="none" w:sz="0" w:space="0" w:color="auto"/>
      </w:divBdr>
    </w:div>
    <w:div w:id="757751361">
      <w:bodyDiv w:val="1"/>
      <w:marLeft w:val="0"/>
      <w:marRight w:val="0"/>
      <w:marTop w:val="0"/>
      <w:marBottom w:val="0"/>
      <w:divBdr>
        <w:top w:val="none" w:sz="0" w:space="0" w:color="auto"/>
        <w:left w:val="none" w:sz="0" w:space="0" w:color="auto"/>
        <w:bottom w:val="none" w:sz="0" w:space="0" w:color="auto"/>
        <w:right w:val="none" w:sz="0" w:space="0" w:color="auto"/>
      </w:divBdr>
    </w:div>
    <w:div w:id="758015683">
      <w:bodyDiv w:val="1"/>
      <w:marLeft w:val="0"/>
      <w:marRight w:val="0"/>
      <w:marTop w:val="0"/>
      <w:marBottom w:val="0"/>
      <w:divBdr>
        <w:top w:val="none" w:sz="0" w:space="0" w:color="auto"/>
        <w:left w:val="none" w:sz="0" w:space="0" w:color="auto"/>
        <w:bottom w:val="none" w:sz="0" w:space="0" w:color="auto"/>
        <w:right w:val="none" w:sz="0" w:space="0" w:color="auto"/>
      </w:divBdr>
    </w:div>
    <w:div w:id="758060064">
      <w:bodyDiv w:val="1"/>
      <w:marLeft w:val="0"/>
      <w:marRight w:val="0"/>
      <w:marTop w:val="0"/>
      <w:marBottom w:val="0"/>
      <w:divBdr>
        <w:top w:val="none" w:sz="0" w:space="0" w:color="auto"/>
        <w:left w:val="none" w:sz="0" w:space="0" w:color="auto"/>
        <w:bottom w:val="none" w:sz="0" w:space="0" w:color="auto"/>
        <w:right w:val="none" w:sz="0" w:space="0" w:color="auto"/>
      </w:divBdr>
    </w:div>
    <w:div w:id="758066593">
      <w:bodyDiv w:val="1"/>
      <w:marLeft w:val="0"/>
      <w:marRight w:val="0"/>
      <w:marTop w:val="0"/>
      <w:marBottom w:val="0"/>
      <w:divBdr>
        <w:top w:val="none" w:sz="0" w:space="0" w:color="auto"/>
        <w:left w:val="none" w:sz="0" w:space="0" w:color="auto"/>
        <w:bottom w:val="none" w:sz="0" w:space="0" w:color="auto"/>
        <w:right w:val="none" w:sz="0" w:space="0" w:color="auto"/>
      </w:divBdr>
    </w:div>
    <w:div w:id="758254802">
      <w:bodyDiv w:val="1"/>
      <w:marLeft w:val="0"/>
      <w:marRight w:val="0"/>
      <w:marTop w:val="0"/>
      <w:marBottom w:val="0"/>
      <w:divBdr>
        <w:top w:val="none" w:sz="0" w:space="0" w:color="auto"/>
        <w:left w:val="none" w:sz="0" w:space="0" w:color="auto"/>
        <w:bottom w:val="none" w:sz="0" w:space="0" w:color="auto"/>
        <w:right w:val="none" w:sz="0" w:space="0" w:color="auto"/>
      </w:divBdr>
    </w:div>
    <w:div w:id="758260310">
      <w:bodyDiv w:val="1"/>
      <w:marLeft w:val="0"/>
      <w:marRight w:val="0"/>
      <w:marTop w:val="0"/>
      <w:marBottom w:val="0"/>
      <w:divBdr>
        <w:top w:val="none" w:sz="0" w:space="0" w:color="auto"/>
        <w:left w:val="none" w:sz="0" w:space="0" w:color="auto"/>
        <w:bottom w:val="none" w:sz="0" w:space="0" w:color="auto"/>
        <w:right w:val="none" w:sz="0" w:space="0" w:color="auto"/>
      </w:divBdr>
    </w:div>
    <w:div w:id="758795717">
      <w:bodyDiv w:val="1"/>
      <w:marLeft w:val="0"/>
      <w:marRight w:val="0"/>
      <w:marTop w:val="0"/>
      <w:marBottom w:val="0"/>
      <w:divBdr>
        <w:top w:val="none" w:sz="0" w:space="0" w:color="auto"/>
        <w:left w:val="none" w:sz="0" w:space="0" w:color="auto"/>
        <w:bottom w:val="none" w:sz="0" w:space="0" w:color="auto"/>
        <w:right w:val="none" w:sz="0" w:space="0" w:color="auto"/>
      </w:divBdr>
    </w:div>
    <w:div w:id="759449184">
      <w:bodyDiv w:val="1"/>
      <w:marLeft w:val="0"/>
      <w:marRight w:val="0"/>
      <w:marTop w:val="0"/>
      <w:marBottom w:val="0"/>
      <w:divBdr>
        <w:top w:val="none" w:sz="0" w:space="0" w:color="auto"/>
        <w:left w:val="none" w:sz="0" w:space="0" w:color="auto"/>
        <w:bottom w:val="none" w:sz="0" w:space="0" w:color="auto"/>
        <w:right w:val="none" w:sz="0" w:space="0" w:color="auto"/>
      </w:divBdr>
    </w:div>
    <w:div w:id="759527246">
      <w:bodyDiv w:val="1"/>
      <w:marLeft w:val="0"/>
      <w:marRight w:val="0"/>
      <w:marTop w:val="0"/>
      <w:marBottom w:val="0"/>
      <w:divBdr>
        <w:top w:val="none" w:sz="0" w:space="0" w:color="auto"/>
        <w:left w:val="none" w:sz="0" w:space="0" w:color="auto"/>
        <w:bottom w:val="none" w:sz="0" w:space="0" w:color="auto"/>
        <w:right w:val="none" w:sz="0" w:space="0" w:color="auto"/>
      </w:divBdr>
    </w:div>
    <w:div w:id="759564097">
      <w:bodyDiv w:val="1"/>
      <w:marLeft w:val="0"/>
      <w:marRight w:val="0"/>
      <w:marTop w:val="0"/>
      <w:marBottom w:val="0"/>
      <w:divBdr>
        <w:top w:val="none" w:sz="0" w:space="0" w:color="auto"/>
        <w:left w:val="none" w:sz="0" w:space="0" w:color="auto"/>
        <w:bottom w:val="none" w:sz="0" w:space="0" w:color="auto"/>
        <w:right w:val="none" w:sz="0" w:space="0" w:color="auto"/>
      </w:divBdr>
    </w:div>
    <w:div w:id="759594995">
      <w:bodyDiv w:val="1"/>
      <w:marLeft w:val="0"/>
      <w:marRight w:val="0"/>
      <w:marTop w:val="0"/>
      <w:marBottom w:val="0"/>
      <w:divBdr>
        <w:top w:val="none" w:sz="0" w:space="0" w:color="auto"/>
        <w:left w:val="none" w:sz="0" w:space="0" w:color="auto"/>
        <w:bottom w:val="none" w:sz="0" w:space="0" w:color="auto"/>
        <w:right w:val="none" w:sz="0" w:space="0" w:color="auto"/>
      </w:divBdr>
    </w:div>
    <w:div w:id="760642482">
      <w:bodyDiv w:val="1"/>
      <w:marLeft w:val="0"/>
      <w:marRight w:val="0"/>
      <w:marTop w:val="0"/>
      <w:marBottom w:val="0"/>
      <w:divBdr>
        <w:top w:val="none" w:sz="0" w:space="0" w:color="auto"/>
        <w:left w:val="none" w:sz="0" w:space="0" w:color="auto"/>
        <w:bottom w:val="none" w:sz="0" w:space="0" w:color="auto"/>
        <w:right w:val="none" w:sz="0" w:space="0" w:color="auto"/>
      </w:divBdr>
    </w:div>
    <w:div w:id="761141745">
      <w:bodyDiv w:val="1"/>
      <w:marLeft w:val="0"/>
      <w:marRight w:val="0"/>
      <w:marTop w:val="0"/>
      <w:marBottom w:val="0"/>
      <w:divBdr>
        <w:top w:val="none" w:sz="0" w:space="0" w:color="auto"/>
        <w:left w:val="none" w:sz="0" w:space="0" w:color="auto"/>
        <w:bottom w:val="none" w:sz="0" w:space="0" w:color="auto"/>
        <w:right w:val="none" w:sz="0" w:space="0" w:color="auto"/>
      </w:divBdr>
    </w:div>
    <w:div w:id="761339172">
      <w:bodyDiv w:val="1"/>
      <w:marLeft w:val="0"/>
      <w:marRight w:val="0"/>
      <w:marTop w:val="0"/>
      <w:marBottom w:val="0"/>
      <w:divBdr>
        <w:top w:val="none" w:sz="0" w:space="0" w:color="auto"/>
        <w:left w:val="none" w:sz="0" w:space="0" w:color="auto"/>
        <w:bottom w:val="none" w:sz="0" w:space="0" w:color="auto"/>
        <w:right w:val="none" w:sz="0" w:space="0" w:color="auto"/>
      </w:divBdr>
    </w:div>
    <w:div w:id="761418688">
      <w:bodyDiv w:val="1"/>
      <w:marLeft w:val="0"/>
      <w:marRight w:val="0"/>
      <w:marTop w:val="0"/>
      <w:marBottom w:val="0"/>
      <w:divBdr>
        <w:top w:val="none" w:sz="0" w:space="0" w:color="auto"/>
        <w:left w:val="none" w:sz="0" w:space="0" w:color="auto"/>
        <w:bottom w:val="none" w:sz="0" w:space="0" w:color="auto"/>
        <w:right w:val="none" w:sz="0" w:space="0" w:color="auto"/>
      </w:divBdr>
    </w:div>
    <w:div w:id="762263334">
      <w:bodyDiv w:val="1"/>
      <w:marLeft w:val="0"/>
      <w:marRight w:val="0"/>
      <w:marTop w:val="0"/>
      <w:marBottom w:val="0"/>
      <w:divBdr>
        <w:top w:val="none" w:sz="0" w:space="0" w:color="auto"/>
        <w:left w:val="none" w:sz="0" w:space="0" w:color="auto"/>
        <w:bottom w:val="none" w:sz="0" w:space="0" w:color="auto"/>
        <w:right w:val="none" w:sz="0" w:space="0" w:color="auto"/>
      </w:divBdr>
    </w:div>
    <w:div w:id="762839056">
      <w:bodyDiv w:val="1"/>
      <w:marLeft w:val="0"/>
      <w:marRight w:val="0"/>
      <w:marTop w:val="0"/>
      <w:marBottom w:val="0"/>
      <w:divBdr>
        <w:top w:val="none" w:sz="0" w:space="0" w:color="auto"/>
        <w:left w:val="none" w:sz="0" w:space="0" w:color="auto"/>
        <w:bottom w:val="none" w:sz="0" w:space="0" w:color="auto"/>
        <w:right w:val="none" w:sz="0" w:space="0" w:color="auto"/>
      </w:divBdr>
    </w:div>
    <w:div w:id="763040420">
      <w:bodyDiv w:val="1"/>
      <w:marLeft w:val="0"/>
      <w:marRight w:val="0"/>
      <w:marTop w:val="0"/>
      <w:marBottom w:val="0"/>
      <w:divBdr>
        <w:top w:val="none" w:sz="0" w:space="0" w:color="auto"/>
        <w:left w:val="none" w:sz="0" w:space="0" w:color="auto"/>
        <w:bottom w:val="none" w:sz="0" w:space="0" w:color="auto"/>
        <w:right w:val="none" w:sz="0" w:space="0" w:color="auto"/>
      </w:divBdr>
    </w:div>
    <w:div w:id="763307518">
      <w:bodyDiv w:val="1"/>
      <w:marLeft w:val="0"/>
      <w:marRight w:val="0"/>
      <w:marTop w:val="0"/>
      <w:marBottom w:val="0"/>
      <w:divBdr>
        <w:top w:val="none" w:sz="0" w:space="0" w:color="auto"/>
        <w:left w:val="none" w:sz="0" w:space="0" w:color="auto"/>
        <w:bottom w:val="none" w:sz="0" w:space="0" w:color="auto"/>
        <w:right w:val="none" w:sz="0" w:space="0" w:color="auto"/>
      </w:divBdr>
    </w:div>
    <w:div w:id="763652886">
      <w:bodyDiv w:val="1"/>
      <w:marLeft w:val="0"/>
      <w:marRight w:val="0"/>
      <w:marTop w:val="0"/>
      <w:marBottom w:val="0"/>
      <w:divBdr>
        <w:top w:val="none" w:sz="0" w:space="0" w:color="auto"/>
        <w:left w:val="none" w:sz="0" w:space="0" w:color="auto"/>
        <w:bottom w:val="none" w:sz="0" w:space="0" w:color="auto"/>
        <w:right w:val="none" w:sz="0" w:space="0" w:color="auto"/>
      </w:divBdr>
    </w:div>
    <w:div w:id="763958857">
      <w:bodyDiv w:val="1"/>
      <w:marLeft w:val="0"/>
      <w:marRight w:val="0"/>
      <w:marTop w:val="0"/>
      <w:marBottom w:val="0"/>
      <w:divBdr>
        <w:top w:val="none" w:sz="0" w:space="0" w:color="auto"/>
        <w:left w:val="none" w:sz="0" w:space="0" w:color="auto"/>
        <w:bottom w:val="none" w:sz="0" w:space="0" w:color="auto"/>
        <w:right w:val="none" w:sz="0" w:space="0" w:color="auto"/>
      </w:divBdr>
    </w:div>
    <w:div w:id="764032453">
      <w:bodyDiv w:val="1"/>
      <w:marLeft w:val="0"/>
      <w:marRight w:val="0"/>
      <w:marTop w:val="0"/>
      <w:marBottom w:val="0"/>
      <w:divBdr>
        <w:top w:val="none" w:sz="0" w:space="0" w:color="auto"/>
        <w:left w:val="none" w:sz="0" w:space="0" w:color="auto"/>
        <w:bottom w:val="none" w:sz="0" w:space="0" w:color="auto"/>
        <w:right w:val="none" w:sz="0" w:space="0" w:color="auto"/>
      </w:divBdr>
    </w:div>
    <w:div w:id="764107417">
      <w:bodyDiv w:val="1"/>
      <w:marLeft w:val="0"/>
      <w:marRight w:val="0"/>
      <w:marTop w:val="0"/>
      <w:marBottom w:val="0"/>
      <w:divBdr>
        <w:top w:val="none" w:sz="0" w:space="0" w:color="auto"/>
        <w:left w:val="none" w:sz="0" w:space="0" w:color="auto"/>
        <w:bottom w:val="none" w:sz="0" w:space="0" w:color="auto"/>
        <w:right w:val="none" w:sz="0" w:space="0" w:color="auto"/>
      </w:divBdr>
    </w:div>
    <w:div w:id="764882982">
      <w:bodyDiv w:val="1"/>
      <w:marLeft w:val="0"/>
      <w:marRight w:val="0"/>
      <w:marTop w:val="0"/>
      <w:marBottom w:val="0"/>
      <w:divBdr>
        <w:top w:val="none" w:sz="0" w:space="0" w:color="auto"/>
        <w:left w:val="none" w:sz="0" w:space="0" w:color="auto"/>
        <w:bottom w:val="none" w:sz="0" w:space="0" w:color="auto"/>
        <w:right w:val="none" w:sz="0" w:space="0" w:color="auto"/>
      </w:divBdr>
    </w:div>
    <w:div w:id="765615916">
      <w:bodyDiv w:val="1"/>
      <w:marLeft w:val="0"/>
      <w:marRight w:val="0"/>
      <w:marTop w:val="0"/>
      <w:marBottom w:val="0"/>
      <w:divBdr>
        <w:top w:val="none" w:sz="0" w:space="0" w:color="auto"/>
        <w:left w:val="none" w:sz="0" w:space="0" w:color="auto"/>
        <w:bottom w:val="none" w:sz="0" w:space="0" w:color="auto"/>
        <w:right w:val="none" w:sz="0" w:space="0" w:color="auto"/>
      </w:divBdr>
    </w:div>
    <w:div w:id="765728695">
      <w:bodyDiv w:val="1"/>
      <w:marLeft w:val="0"/>
      <w:marRight w:val="0"/>
      <w:marTop w:val="0"/>
      <w:marBottom w:val="0"/>
      <w:divBdr>
        <w:top w:val="none" w:sz="0" w:space="0" w:color="auto"/>
        <w:left w:val="none" w:sz="0" w:space="0" w:color="auto"/>
        <w:bottom w:val="none" w:sz="0" w:space="0" w:color="auto"/>
        <w:right w:val="none" w:sz="0" w:space="0" w:color="auto"/>
      </w:divBdr>
    </w:div>
    <w:div w:id="766118759">
      <w:bodyDiv w:val="1"/>
      <w:marLeft w:val="0"/>
      <w:marRight w:val="0"/>
      <w:marTop w:val="0"/>
      <w:marBottom w:val="0"/>
      <w:divBdr>
        <w:top w:val="none" w:sz="0" w:space="0" w:color="auto"/>
        <w:left w:val="none" w:sz="0" w:space="0" w:color="auto"/>
        <w:bottom w:val="none" w:sz="0" w:space="0" w:color="auto"/>
        <w:right w:val="none" w:sz="0" w:space="0" w:color="auto"/>
      </w:divBdr>
    </w:div>
    <w:div w:id="766388558">
      <w:bodyDiv w:val="1"/>
      <w:marLeft w:val="0"/>
      <w:marRight w:val="0"/>
      <w:marTop w:val="0"/>
      <w:marBottom w:val="0"/>
      <w:divBdr>
        <w:top w:val="none" w:sz="0" w:space="0" w:color="auto"/>
        <w:left w:val="none" w:sz="0" w:space="0" w:color="auto"/>
        <w:bottom w:val="none" w:sz="0" w:space="0" w:color="auto"/>
        <w:right w:val="none" w:sz="0" w:space="0" w:color="auto"/>
      </w:divBdr>
    </w:div>
    <w:div w:id="766390581">
      <w:bodyDiv w:val="1"/>
      <w:marLeft w:val="0"/>
      <w:marRight w:val="0"/>
      <w:marTop w:val="0"/>
      <w:marBottom w:val="0"/>
      <w:divBdr>
        <w:top w:val="none" w:sz="0" w:space="0" w:color="auto"/>
        <w:left w:val="none" w:sz="0" w:space="0" w:color="auto"/>
        <w:bottom w:val="none" w:sz="0" w:space="0" w:color="auto"/>
        <w:right w:val="none" w:sz="0" w:space="0" w:color="auto"/>
      </w:divBdr>
    </w:div>
    <w:div w:id="766850774">
      <w:bodyDiv w:val="1"/>
      <w:marLeft w:val="0"/>
      <w:marRight w:val="0"/>
      <w:marTop w:val="0"/>
      <w:marBottom w:val="0"/>
      <w:divBdr>
        <w:top w:val="none" w:sz="0" w:space="0" w:color="auto"/>
        <w:left w:val="none" w:sz="0" w:space="0" w:color="auto"/>
        <w:bottom w:val="none" w:sz="0" w:space="0" w:color="auto"/>
        <w:right w:val="none" w:sz="0" w:space="0" w:color="auto"/>
      </w:divBdr>
    </w:div>
    <w:div w:id="766996260">
      <w:bodyDiv w:val="1"/>
      <w:marLeft w:val="0"/>
      <w:marRight w:val="0"/>
      <w:marTop w:val="0"/>
      <w:marBottom w:val="0"/>
      <w:divBdr>
        <w:top w:val="none" w:sz="0" w:space="0" w:color="auto"/>
        <w:left w:val="none" w:sz="0" w:space="0" w:color="auto"/>
        <w:bottom w:val="none" w:sz="0" w:space="0" w:color="auto"/>
        <w:right w:val="none" w:sz="0" w:space="0" w:color="auto"/>
      </w:divBdr>
    </w:div>
    <w:div w:id="767778094">
      <w:bodyDiv w:val="1"/>
      <w:marLeft w:val="0"/>
      <w:marRight w:val="0"/>
      <w:marTop w:val="0"/>
      <w:marBottom w:val="0"/>
      <w:divBdr>
        <w:top w:val="none" w:sz="0" w:space="0" w:color="auto"/>
        <w:left w:val="none" w:sz="0" w:space="0" w:color="auto"/>
        <w:bottom w:val="none" w:sz="0" w:space="0" w:color="auto"/>
        <w:right w:val="none" w:sz="0" w:space="0" w:color="auto"/>
      </w:divBdr>
    </w:div>
    <w:div w:id="768310951">
      <w:bodyDiv w:val="1"/>
      <w:marLeft w:val="0"/>
      <w:marRight w:val="0"/>
      <w:marTop w:val="0"/>
      <w:marBottom w:val="0"/>
      <w:divBdr>
        <w:top w:val="none" w:sz="0" w:space="0" w:color="auto"/>
        <w:left w:val="none" w:sz="0" w:space="0" w:color="auto"/>
        <w:bottom w:val="none" w:sz="0" w:space="0" w:color="auto"/>
        <w:right w:val="none" w:sz="0" w:space="0" w:color="auto"/>
      </w:divBdr>
    </w:div>
    <w:div w:id="768544078">
      <w:bodyDiv w:val="1"/>
      <w:marLeft w:val="0"/>
      <w:marRight w:val="0"/>
      <w:marTop w:val="0"/>
      <w:marBottom w:val="0"/>
      <w:divBdr>
        <w:top w:val="none" w:sz="0" w:space="0" w:color="auto"/>
        <w:left w:val="none" w:sz="0" w:space="0" w:color="auto"/>
        <w:bottom w:val="none" w:sz="0" w:space="0" w:color="auto"/>
        <w:right w:val="none" w:sz="0" w:space="0" w:color="auto"/>
      </w:divBdr>
    </w:div>
    <w:div w:id="769467837">
      <w:bodyDiv w:val="1"/>
      <w:marLeft w:val="0"/>
      <w:marRight w:val="0"/>
      <w:marTop w:val="0"/>
      <w:marBottom w:val="0"/>
      <w:divBdr>
        <w:top w:val="none" w:sz="0" w:space="0" w:color="auto"/>
        <w:left w:val="none" w:sz="0" w:space="0" w:color="auto"/>
        <w:bottom w:val="none" w:sz="0" w:space="0" w:color="auto"/>
        <w:right w:val="none" w:sz="0" w:space="0" w:color="auto"/>
      </w:divBdr>
      <w:divsChild>
        <w:div w:id="253518409">
          <w:marLeft w:val="480"/>
          <w:marRight w:val="0"/>
          <w:marTop w:val="0"/>
          <w:marBottom w:val="0"/>
          <w:divBdr>
            <w:top w:val="none" w:sz="0" w:space="0" w:color="auto"/>
            <w:left w:val="none" w:sz="0" w:space="0" w:color="auto"/>
            <w:bottom w:val="none" w:sz="0" w:space="0" w:color="auto"/>
            <w:right w:val="none" w:sz="0" w:space="0" w:color="auto"/>
          </w:divBdr>
        </w:div>
        <w:div w:id="263996843">
          <w:marLeft w:val="480"/>
          <w:marRight w:val="0"/>
          <w:marTop w:val="0"/>
          <w:marBottom w:val="0"/>
          <w:divBdr>
            <w:top w:val="none" w:sz="0" w:space="0" w:color="auto"/>
            <w:left w:val="none" w:sz="0" w:space="0" w:color="auto"/>
            <w:bottom w:val="none" w:sz="0" w:space="0" w:color="auto"/>
            <w:right w:val="none" w:sz="0" w:space="0" w:color="auto"/>
          </w:divBdr>
        </w:div>
        <w:div w:id="480512315">
          <w:marLeft w:val="480"/>
          <w:marRight w:val="0"/>
          <w:marTop w:val="0"/>
          <w:marBottom w:val="0"/>
          <w:divBdr>
            <w:top w:val="none" w:sz="0" w:space="0" w:color="auto"/>
            <w:left w:val="none" w:sz="0" w:space="0" w:color="auto"/>
            <w:bottom w:val="none" w:sz="0" w:space="0" w:color="auto"/>
            <w:right w:val="none" w:sz="0" w:space="0" w:color="auto"/>
          </w:divBdr>
        </w:div>
        <w:div w:id="551700304">
          <w:marLeft w:val="480"/>
          <w:marRight w:val="0"/>
          <w:marTop w:val="0"/>
          <w:marBottom w:val="0"/>
          <w:divBdr>
            <w:top w:val="none" w:sz="0" w:space="0" w:color="auto"/>
            <w:left w:val="none" w:sz="0" w:space="0" w:color="auto"/>
            <w:bottom w:val="none" w:sz="0" w:space="0" w:color="auto"/>
            <w:right w:val="none" w:sz="0" w:space="0" w:color="auto"/>
          </w:divBdr>
        </w:div>
        <w:div w:id="556664651">
          <w:marLeft w:val="480"/>
          <w:marRight w:val="0"/>
          <w:marTop w:val="0"/>
          <w:marBottom w:val="0"/>
          <w:divBdr>
            <w:top w:val="none" w:sz="0" w:space="0" w:color="auto"/>
            <w:left w:val="none" w:sz="0" w:space="0" w:color="auto"/>
            <w:bottom w:val="none" w:sz="0" w:space="0" w:color="auto"/>
            <w:right w:val="none" w:sz="0" w:space="0" w:color="auto"/>
          </w:divBdr>
        </w:div>
        <w:div w:id="562258924">
          <w:marLeft w:val="480"/>
          <w:marRight w:val="0"/>
          <w:marTop w:val="0"/>
          <w:marBottom w:val="0"/>
          <w:divBdr>
            <w:top w:val="none" w:sz="0" w:space="0" w:color="auto"/>
            <w:left w:val="none" w:sz="0" w:space="0" w:color="auto"/>
            <w:bottom w:val="none" w:sz="0" w:space="0" w:color="auto"/>
            <w:right w:val="none" w:sz="0" w:space="0" w:color="auto"/>
          </w:divBdr>
        </w:div>
        <w:div w:id="603852990">
          <w:marLeft w:val="480"/>
          <w:marRight w:val="0"/>
          <w:marTop w:val="0"/>
          <w:marBottom w:val="0"/>
          <w:divBdr>
            <w:top w:val="none" w:sz="0" w:space="0" w:color="auto"/>
            <w:left w:val="none" w:sz="0" w:space="0" w:color="auto"/>
            <w:bottom w:val="none" w:sz="0" w:space="0" w:color="auto"/>
            <w:right w:val="none" w:sz="0" w:space="0" w:color="auto"/>
          </w:divBdr>
        </w:div>
        <w:div w:id="674528980">
          <w:marLeft w:val="480"/>
          <w:marRight w:val="0"/>
          <w:marTop w:val="0"/>
          <w:marBottom w:val="0"/>
          <w:divBdr>
            <w:top w:val="none" w:sz="0" w:space="0" w:color="auto"/>
            <w:left w:val="none" w:sz="0" w:space="0" w:color="auto"/>
            <w:bottom w:val="none" w:sz="0" w:space="0" w:color="auto"/>
            <w:right w:val="none" w:sz="0" w:space="0" w:color="auto"/>
          </w:divBdr>
        </w:div>
        <w:div w:id="762994648">
          <w:marLeft w:val="480"/>
          <w:marRight w:val="0"/>
          <w:marTop w:val="0"/>
          <w:marBottom w:val="0"/>
          <w:divBdr>
            <w:top w:val="none" w:sz="0" w:space="0" w:color="auto"/>
            <w:left w:val="none" w:sz="0" w:space="0" w:color="auto"/>
            <w:bottom w:val="none" w:sz="0" w:space="0" w:color="auto"/>
            <w:right w:val="none" w:sz="0" w:space="0" w:color="auto"/>
          </w:divBdr>
        </w:div>
        <w:div w:id="800154989">
          <w:marLeft w:val="480"/>
          <w:marRight w:val="0"/>
          <w:marTop w:val="0"/>
          <w:marBottom w:val="0"/>
          <w:divBdr>
            <w:top w:val="none" w:sz="0" w:space="0" w:color="auto"/>
            <w:left w:val="none" w:sz="0" w:space="0" w:color="auto"/>
            <w:bottom w:val="none" w:sz="0" w:space="0" w:color="auto"/>
            <w:right w:val="none" w:sz="0" w:space="0" w:color="auto"/>
          </w:divBdr>
        </w:div>
        <w:div w:id="820272415">
          <w:marLeft w:val="480"/>
          <w:marRight w:val="0"/>
          <w:marTop w:val="0"/>
          <w:marBottom w:val="0"/>
          <w:divBdr>
            <w:top w:val="none" w:sz="0" w:space="0" w:color="auto"/>
            <w:left w:val="none" w:sz="0" w:space="0" w:color="auto"/>
            <w:bottom w:val="none" w:sz="0" w:space="0" w:color="auto"/>
            <w:right w:val="none" w:sz="0" w:space="0" w:color="auto"/>
          </w:divBdr>
        </w:div>
        <w:div w:id="881289631">
          <w:marLeft w:val="480"/>
          <w:marRight w:val="0"/>
          <w:marTop w:val="0"/>
          <w:marBottom w:val="0"/>
          <w:divBdr>
            <w:top w:val="none" w:sz="0" w:space="0" w:color="auto"/>
            <w:left w:val="none" w:sz="0" w:space="0" w:color="auto"/>
            <w:bottom w:val="none" w:sz="0" w:space="0" w:color="auto"/>
            <w:right w:val="none" w:sz="0" w:space="0" w:color="auto"/>
          </w:divBdr>
        </w:div>
        <w:div w:id="1044673892">
          <w:marLeft w:val="480"/>
          <w:marRight w:val="0"/>
          <w:marTop w:val="0"/>
          <w:marBottom w:val="0"/>
          <w:divBdr>
            <w:top w:val="none" w:sz="0" w:space="0" w:color="auto"/>
            <w:left w:val="none" w:sz="0" w:space="0" w:color="auto"/>
            <w:bottom w:val="none" w:sz="0" w:space="0" w:color="auto"/>
            <w:right w:val="none" w:sz="0" w:space="0" w:color="auto"/>
          </w:divBdr>
        </w:div>
        <w:div w:id="1057169565">
          <w:marLeft w:val="480"/>
          <w:marRight w:val="0"/>
          <w:marTop w:val="0"/>
          <w:marBottom w:val="0"/>
          <w:divBdr>
            <w:top w:val="none" w:sz="0" w:space="0" w:color="auto"/>
            <w:left w:val="none" w:sz="0" w:space="0" w:color="auto"/>
            <w:bottom w:val="none" w:sz="0" w:space="0" w:color="auto"/>
            <w:right w:val="none" w:sz="0" w:space="0" w:color="auto"/>
          </w:divBdr>
        </w:div>
        <w:div w:id="1057361562">
          <w:marLeft w:val="480"/>
          <w:marRight w:val="0"/>
          <w:marTop w:val="0"/>
          <w:marBottom w:val="0"/>
          <w:divBdr>
            <w:top w:val="none" w:sz="0" w:space="0" w:color="auto"/>
            <w:left w:val="none" w:sz="0" w:space="0" w:color="auto"/>
            <w:bottom w:val="none" w:sz="0" w:space="0" w:color="auto"/>
            <w:right w:val="none" w:sz="0" w:space="0" w:color="auto"/>
          </w:divBdr>
        </w:div>
        <w:div w:id="1154957792">
          <w:marLeft w:val="480"/>
          <w:marRight w:val="0"/>
          <w:marTop w:val="0"/>
          <w:marBottom w:val="0"/>
          <w:divBdr>
            <w:top w:val="none" w:sz="0" w:space="0" w:color="auto"/>
            <w:left w:val="none" w:sz="0" w:space="0" w:color="auto"/>
            <w:bottom w:val="none" w:sz="0" w:space="0" w:color="auto"/>
            <w:right w:val="none" w:sz="0" w:space="0" w:color="auto"/>
          </w:divBdr>
        </w:div>
        <w:div w:id="1223641966">
          <w:marLeft w:val="480"/>
          <w:marRight w:val="0"/>
          <w:marTop w:val="0"/>
          <w:marBottom w:val="0"/>
          <w:divBdr>
            <w:top w:val="none" w:sz="0" w:space="0" w:color="auto"/>
            <w:left w:val="none" w:sz="0" w:space="0" w:color="auto"/>
            <w:bottom w:val="none" w:sz="0" w:space="0" w:color="auto"/>
            <w:right w:val="none" w:sz="0" w:space="0" w:color="auto"/>
          </w:divBdr>
        </w:div>
        <w:div w:id="1223826893">
          <w:marLeft w:val="480"/>
          <w:marRight w:val="0"/>
          <w:marTop w:val="0"/>
          <w:marBottom w:val="0"/>
          <w:divBdr>
            <w:top w:val="none" w:sz="0" w:space="0" w:color="auto"/>
            <w:left w:val="none" w:sz="0" w:space="0" w:color="auto"/>
            <w:bottom w:val="none" w:sz="0" w:space="0" w:color="auto"/>
            <w:right w:val="none" w:sz="0" w:space="0" w:color="auto"/>
          </w:divBdr>
        </w:div>
        <w:div w:id="1447698212">
          <w:marLeft w:val="480"/>
          <w:marRight w:val="0"/>
          <w:marTop w:val="0"/>
          <w:marBottom w:val="0"/>
          <w:divBdr>
            <w:top w:val="none" w:sz="0" w:space="0" w:color="auto"/>
            <w:left w:val="none" w:sz="0" w:space="0" w:color="auto"/>
            <w:bottom w:val="none" w:sz="0" w:space="0" w:color="auto"/>
            <w:right w:val="none" w:sz="0" w:space="0" w:color="auto"/>
          </w:divBdr>
        </w:div>
        <w:div w:id="1482230808">
          <w:marLeft w:val="480"/>
          <w:marRight w:val="0"/>
          <w:marTop w:val="0"/>
          <w:marBottom w:val="0"/>
          <w:divBdr>
            <w:top w:val="none" w:sz="0" w:space="0" w:color="auto"/>
            <w:left w:val="none" w:sz="0" w:space="0" w:color="auto"/>
            <w:bottom w:val="none" w:sz="0" w:space="0" w:color="auto"/>
            <w:right w:val="none" w:sz="0" w:space="0" w:color="auto"/>
          </w:divBdr>
        </w:div>
        <w:div w:id="1547182340">
          <w:marLeft w:val="480"/>
          <w:marRight w:val="0"/>
          <w:marTop w:val="0"/>
          <w:marBottom w:val="0"/>
          <w:divBdr>
            <w:top w:val="none" w:sz="0" w:space="0" w:color="auto"/>
            <w:left w:val="none" w:sz="0" w:space="0" w:color="auto"/>
            <w:bottom w:val="none" w:sz="0" w:space="0" w:color="auto"/>
            <w:right w:val="none" w:sz="0" w:space="0" w:color="auto"/>
          </w:divBdr>
        </w:div>
        <w:div w:id="1658266430">
          <w:marLeft w:val="480"/>
          <w:marRight w:val="0"/>
          <w:marTop w:val="0"/>
          <w:marBottom w:val="0"/>
          <w:divBdr>
            <w:top w:val="none" w:sz="0" w:space="0" w:color="auto"/>
            <w:left w:val="none" w:sz="0" w:space="0" w:color="auto"/>
            <w:bottom w:val="none" w:sz="0" w:space="0" w:color="auto"/>
            <w:right w:val="none" w:sz="0" w:space="0" w:color="auto"/>
          </w:divBdr>
        </w:div>
        <w:div w:id="1779522876">
          <w:marLeft w:val="480"/>
          <w:marRight w:val="0"/>
          <w:marTop w:val="0"/>
          <w:marBottom w:val="0"/>
          <w:divBdr>
            <w:top w:val="none" w:sz="0" w:space="0" w:color="auto"/>
            <w:left w:val="none" w:sz="0" w:space="0" w:color="auto"/>
            <w:bottom w:val="none" w:sz="0" w:space="0" w:color="auto"/>
            <w:right w:val="none" w:sz="0" w:space="0" w:color="auto"/>
          </w:divBdr>
        </w:div>
        <w:div w:id="1838307951">
          <w:marLeft w:val="480"/>
          <w:marRight w:val="0"/>
          <w:marTop w:val="0"/>
          <w:marBottom w:val="0"/>
          <w:divBdr>
            <w:top w:val="none" w:sz="0" w:space="0" w:color="auto"/>
            <w:left w:val="none" w:sz="0" w:space="0" w:color="auto"/>
            <w:bottom w:val="none" w:sz="0" w:space="0" w:color="auto"/>
            <w:right w:val="none" w:sz="0" w:space="0" w:color="auto"/>
          </w:divBdr>
        </w:div>
        <w:div w:id="1923485388">
          <w:marLeft w:val="480"/>
          <w:marRight w:val="0"/>
          <w:marTop w:val="0"/>
          <w:marBottom w:val="0"/>
          <w:divBdr>
            <w:top w:val="none" w:sz="0" w:space="0" w:color="auto"/>
            <w:left w:val="none" w:sz="0" w:space="0" w:color="auto"/>
            <w:bottom w:val="none" w:sz="0" w:space="0" w:color="auto"/>
            <w:right w:val="none" w:sz="0" w:space="0" w:color="auto"/>
          </w:divBdr>
        </w:div>
        <w:div w:id="1987973297">
          <w:marLeft w:val="480"/>
          <w:marRight w:val="0"/>
          <w:marTop w:val="0"/>
          <w:marBottom w:val="0"/>
          <w:divBdr>
            <w:top w:val="none" w:sz="0" w:space="0" w:color="auto"/>
            <w:left w:val="none" w:sz="0" w:space="0" w:color="auto"/>
            <w:bottom w:val="none" w:sz="0" w:space="0" w:color="auto"/>
            <w:right w:val="none" w:sz="0" w:space="0" w:color="auto"/>
          </w:divBdr>
        </w:div>
        <w:div w:id="1993946956">
          <w:marLeft w:val="480"/>
          <w:marRight w:val="0"/>
          <w:marTop w:val="0"/>
          <w:marBottom w:val="0"/>
          <w:divBdr>
            <w:top w:val="none" w:sz="0" w:space="0" w:color="auto"/>
            <w:left w:val="none" w:sz="0" w:space="0" w:color="auto"/>
            <w:bottom w:val="none" w:sz="0" w:space="0" w:color="auto"/>
            <w:right w:val="none" w:sz="0" w:space="0" w:color="auto"/>
          </w:divBdr>
        </w:div>
        <w:div w:id="1996178302">
          <w:marLeft w:val="480"/>
          <w:marRight w:val="0"/>
          <w:marTop w:val="0"/>
          <w:marBottom w:val="0"/>
          <w:divBdr>
            <w:top w:val="none" w:sz="0" w:space="0" w:color="auto"/>
            <w:left w:val="none" w:sz="0" w:space="0" w:color="auto"/>
            <w:bottom w:val="none" w:sz="0" w:space="0" w:color="auto"/>
            <w:right w:val="none" w:sz="0" w:space="0" w:color="auto"/>
          </w:divBdr>
        </w:div>
        <w:div w:id="2033535802">
          <w:marLeft w:val="480"/>
          <w:marRight w:val="0"/>
          <w:marTop w:val="0"/>
          <w:marBottom w:val="0"/>
          <w:divBdr>
            <w:top w:val="none" w:sz="0" w:space="0" w:color="auto"/>
            <w:left w:val="none" w:sz="0" w:space="0" w:color="auto"/>
            <w:bottom w:val="none" w:sz="0" w:space="0" w:color="auto"/>
            <w:right w:val="none" w:sz="0" w:space="0" w:color="auto"/>
          </w:divBdr>
        </w:div>
      </w:divsChild>
    </w:div>
    <w:div w:id="769472273">
      <w:bodyDiv w:val="1"/>
      <w:marLeft w:val="0"/>
      <w:marRight w:val="0"/>
      <w:marTop w:val="0"/>
      <w:marBottom w:val="0"/>
      <w:divBdr>
        <w:top w:val="none" w:sz="0" w:space="0" w:color="auto"/>
        <w:left w:val="none" w:sz="0" w:space="0" w:color="auto"/>
        <w:bottom w:val="none" w:sz="0" w:space="0" w:color="auto"/>
        <w:right w:val="none" w:sz="0" w:space="0" w:color="auto"/>
      </w:divBdr>
    </w:div>
    <w:div w:id="769815386">
      <w:bodyDiv w:val="1"/>
      <w:marLeft w:val="0"/>
      <w:marRight w:val="0"/>
      <w:marTop w:val="0"/>
      <w:marBottom w:val="0"/>
      <w:divBdr>
        <w:top w:val="none" w:sz="0" w:space="0" w:color="auto"/>
        <w:left w:val="none" w:sz="0" w:space="0" w:color="auto"/>
        <w:bottom w:val="none" w:sz="0" w:space="0" w:color="auto"/>
        <w:right w:val="none" w:sz="0" w:space="0" w:color="auto"/>
      </w:divBdr>
    </w:div>
    <w:div w:id="770125039">
      <w:bodyDiv w:val="1"/>
      <w:marLeft w:val="0"/>
      <w:marRight w:val="0"/>
      <w:marTop w:val="0"/>
      <w:marBottom w:val="0"/>
      <w:divBdr>
        <w:top w:val="none" w:sz="0" w:space="0" w:color="auto"/>
        <w:left w:val="none" w:sz="0" w:space="0" w:color="auto"/>
        <w:bottom w:val="none" w:sz="0" w:space="0" w:color="auto"/>
        <w:right w:val="none" w:sz="0" w:space="0" w:color="auto"/>
      </w:divBdr>
    </w:div>
    <w:div w:id="770197628">
      <w:bodyDiv w:val="1"/>
      <w:marLeft w:val="0"/>
      <w:marRight w:val="0"/>
      <w:marTop w:val="0"/>
      <w:marBottom w:val="0"/>
      <w:divBdr>
        <w:top w:val="none" w:sz="0" w:space="0" w:color="auto"/>
        <w:left w:val="none" w:sz="0" w:space="0" w:color="auto"/>
        <w:bottom w:val="none" w:sz="0" w:space="0" w:color="auto"/>
        <w:right w:val="none" w:sz="0" w:space="0" w:color="auto"/>
      </w:divBdr>
    </w:div>
    <w:div w:id="770247190">
      <w:bodyDiv w:val="1"/>
      <w:marLeft w:val="0"/>
      <w:marRight w:val="0"/>
      <w:marTop w:val="0"/>
      <w:marBottom w:val="0"/>
      <w:divBdr>
        <w:top w:val="none" w:sz="0" w:space="0" w:color="auto"/>
        <w:left w:val="none" w:sz="0" w:space="0" w:color="auto"/>
        <w:bottom w:val="none" w:sz="0" w:space="0" w:color="auto"/>
        <w:right w:val="none" w:sz="0" w:space="0" w:color="auto"/>
      </w:divBdr>
    </w:div>
    <w:div w:id="770273034">
      <w:bodyDiv w:val="1"/>
      <w:marLeft w:val="0"/>
      <w:marRight w:val="0"/>
      <w:marTop w:val="0"/>
      <w:marBottom w:val="0"/>
      <w:divBdr>
        <w:top w:val="none" w:sz="0" w:space="0" w:color="auto"/>
        <w:left w:val="none" w:sz="0" w:space="0" w:color="auto"/>
        <w:bottom w:val="none" w:sz="0" w:space="0" w:color="auto"/>
        <w:right w:val="none" w:sz="0" w:space="0" w:color="auto"/>
      </w:divBdr>
    </w:div>
    <w:div w:id="770469110">
      <w:bodyDiv w:val="1"/>
      <w:marLeft w:val="0"/>
      <w:marRight w:val="0"/>
      <w:marTop w:val="0"/>
      <w:marBottom w:val="0"/>
      <w:divBdr>
        <w:top w:val="none" w:sz="0" w:space="0" w:color="auto"/>
        <w:left w:val="none" w:sz="0" w:space="0" w:color="auto"/>
        <w:bottom w:val="none" w:sz="0" w:space="0" w:color="auto"/>
        <w:right w:val="none" w:sz="0" w:space="0" w:color="auto"/>
      </w:divBdr>
    </w:div>
    <w:div w:id="770509114">
      <w:bodyDiv w:val="1"/>
      <w:marLeft w:val="0"/>
      <w:marRight w:val="0"/>
      <w:marTop w:val="0"/>
      <w:marBottom w:val="0"/>
      <w:divBdr>
        <w:top w:val="none" w:sz="0" w:space="0" w:color="auto"/>
        <w:left w:val="none" w:sz="0" w:space="0" w:color="auto"/>
        <w:bottom w:val="none" w:sz="0" w:space="0" w:color="auto"/>
        <w:right w:val="none" w:sz="0" w:space="0" w:color="auto"/>
      </w:divBdr>
    </w:div>
    <w:div w:id="770662207">
      <w:bodyDiv w:val="1"/>
      <w:marLeft w:val="0"/>
      <w:marRight w:val="0"/>
      <w:marTop w:val="0"/>
      <w:marBottom w:val="0"/>
      <w:divBdr>
        <w:top w:val="none" w:sz="0" w:space="0" w:color="auto"/>
        <w:left w:val="none" w:sz="0" w:space="0" w:color="auto"/>
        <w:bottom w:val="none" w:sz="0" w:space="0" w:color="auto"/>
        <w:right w:val="none" w:sz="0" w:space="0" w:color="auto"/>
      </w:divBdr>
    </w:div>
    <w:div w:id="770664323">
      <w:bodyDiv w:val="1"/>
      <w:marLeft w:val="0"/>
      <w:marRight w:val="0"/>
      <w:marTop w:val="0"/>
      <w:marBottom w:val="0"/>
      <w:divBdr>
        <w:top w:val="none" w:sz="0" w:space="0" w:color="auto"/>
        <w:left w:val="none" w:sz="0" w:space="0" w:color="auto"/>
        <w:bottom w:val="none" w:sz="0" w:space="0" w:color="auto"/>
        <w:right w:val="none" w:sz="0" w:space="0" w:color="auto"/>
      </w:divBdr>
    </w:div>
    <w:div w:id="770784848">
      <w:bodyDiv w:val="1"/>
      <w:marLeft w:val="0"/>
      <w:marRight w:val="0"/>
      <w:marTop w:val="0"/>
      <w:marBottom w:val="0"/>
      <w:divBdr>
        <w:top w:val="none" w:sz="0" w:space="0" w:color="auto"/>
        <w:left w:val="none" w:sz="0" w:space="0" w:color="auto"/>
        <w:bottom w:val="none" w:sz="0" w:space="0" w:color="auto"/>
        <w:right w:val="none" w:sz="0" w:space="0" w:color="auto"/>
      </w:divBdr>
    </w:div>
    <w:div w:id="771973495">
      <w:bodyDiv w:val="1"/>
      <w:marLeft w:val="0"/>
      <w:marRight w:val="0"/>
      <w:marTop w:val="0"/>
      <w:marBottom w:val="0"/>
      <w:divBdr>
        <w:top w:val="none" w:sz="0" w:space="0" w:color="auto"/>
        <w:left w:val="none" w:sz="0" w:space="0" w:color="auto"/>
        <w:bottom w:val="none" w:sz="0" w:space="0" w:color="auto"/>
        <w:right w:val="none" w:sz="0" w:space="0" w:color="auto"/>
      </w:divBdr>
    </w:div>
    <w:div w:id="772015993">
      <w:bodyDiv w:val="1"/>
      <w:marLeft w:val="0"/>
      <w:marRight w:val="0"/>
      <w:marTop w:val="0"/>
      <w:marBottom w:val="0"/>
      <w:divBdr>
        <w:top w:val="none" w:sz="0" w:space="0" w:color="auto"/>
        <w:left w:val="none" w:sz="0" w:space="0" w:color="auto"/>
        <w:bottom w:val="none" w:sz="0" w:space="0" w:color="auto"/>
        <w:right w:val="none" w:sz="0" w:space="0" w:color="auto"/>
      </w:divBdr>
    </w:div>
    <w:div w:id="772163423">
      <w:bodyDiv w:val="1"/>
      <w:marLeft w:val="0"/>
      <w:marRight w:val="0"/>
      <w:marTop w:val="0"/>
      <w:marBottom w:val="0"/>
      <w:divBdr>
        <w:top w:val="none" w:sz="0" w:space="0" w:color="auto"/>
        <w:left w:val="none" w:sz="0" w:space="0" w:color="auto"/>
        <w:bottom w:val="none" w:sz="0" w:space="0" w:color="auto"/>
        <w:right w:val="none" w:sz="0" w:space="0" w:color="auto"/>
      </w:divBdr>
    </w:div>
    <w:div w:id="772936403">
      <w:bodyDiv w:val="1"/>
      <w:marLeft w:val="0"/>
      <w:marRight w:val="0"/>
      <w:marTop w:val="0"/>
      <w:marBottom w:val="0"/>
      <w:divBdr>
        <w:top w:val="none" w:sz="0" w:space="0" w:color="auto"/>
        <w:left w:val="none" w:sz="0" w:space="0" w:color="auto"/>
        <w:bottom w:val="none" w:sz="0" w:space="0" w:color="auto"/>
        <w:right w:val="none" w:sz="0" w:space="0" w:color="auto"/>
      </w:divBdr>
    </w:div>
    <w:div w:id="774138441">
      <w:bodyDiv w:val="1"/>
      <w:marLeft w:val="0"/>
      <w:marRight w:val="0"/>
      <w:marTop w:val="0"/>
      <w:marBottom w:val="0"/>
      <w:divBdr>
        <w:top w:val="none" w:sz="0" w:space="0" w:color="auto"/>
        <w:left w:val="none" w:sz="0" w:space="0" w:color="auto"/>
        <w:bottom w:val="none" w:sz="0" w:space="0" w:color="auto"/>
        <w:right w:val="none" w:sz="0" w:space="0" w:color="auto"/>
      </w:divBdr>
    </w:div>
    <w:div w:id="775251978">
      <w:bodyDiv w:val="1"/>
      <w:marLeft w:val="0"/>
      <w:marRight w:val="0"/>
      <w:marTop w:val="0"/>
      <w:marBottom w:val="0"/>
      <w:divBdr>
        <w:top w:val="none" w:sz="0" w:space="0" w:color="auto"/>
        <w:left w:val="none" w:sz="0" w:space="0" w:color="auto"/>
        <w:bottom w:val="none" w:sz="0" w:space="0" w:color="auto"/>
        <w:right w:val="none" w:sz="0" w:space="0" w:color="auto"/>
      </w:divBdr>
    </w:div>
    <w:div w:id="775296122">
      <w:bodyDiv w:val="1"/>
      <w:marLeft w:val="0"/>
      <w:marRight w:val="0"/>
      <w:marTop w:val="0"/>
      <w:marBottom w:val="0"/>
      <w:divBdr>
        <w:top w:val="none" w:sz="0" w:space="0" w:color="auto"/>
        <w:left w:val="none" w:sz="0" w:space="0" w:color="auto"/>
        <w:bottom w:val="none" w:sz="0" w:space="0" w:color="auto"/>
        <w:right w:val="none" w:sz="0" w:space="0" w:color="auto"/>
      </w:divBdr>
    </w:div>
    <w:div w:id="775714694">
      <w:bodyDiv w:val="1"/>
      <w:marLeft w:val="0"/>
      <w:marRight w:val="0"/>
      <w:marTop w:val="0"/>
      <w:marBottom w:val="0"/>
      <w:divBdr>
        <w:top w:val="none" w:sz="0" w:space="0" w:color="auto"/>
        <w:left w:val="none" w:sz="0" w:space="0" w:color="auto"/>
        <w:bottom w:val="none" w:sz="0" w:space="0" w:color="auto"/>
        <w:right w:val="none" w:sz="0" w:space="0" w:color="auto"/>
      </w:divBdr>
    </w:div>
    <w:div w:id="776218872">
      <w:bodyDiv w:val="1"/>
      <w:marLeft w:val="0"/>
      <w:marRight w:val="0"/>
      <w:marTop w:val="0"/>
      <w:marBottom w:val="0"/>
      <w:divBdr>
        <w:top w:val="none" w:sz="0" w:space="0" w:color="auto"/>
        <w:left w:val="none" w:sz="0" w:space="0" w:color="auto"/>
        <w:bottom w:val="none" w:sz="0" w:space="0" w:color="auto"/>
        <w:right w:val="none" w:sz="0" w:space="0" w:color="auto"/>
      </w:divBdr>
    </w:div>
    <w:div w:id="776221792">
      <w:bodyDiv w:val="1"/>
      <w:marLeft w:val="0"/>
      <w:marRight w:val="0"/>
      <w:marTop w:val="0"/>
      <w:marBottom w:val="0"/>
      <w:divBdr>
        <w:top w:val="none" w:sz="0" w:space="0" w:color="auto"/>
        <w:left w:val="none" w:sz="0" w:space="0" w:color="auto"/>
        <w:bottom w:val="none" w:sz="0" w:space="0" w:color="auto"/>
        <w:right w:val="none" w:sz="0" w:space="0" w:color="auto"/>
      </w:divBdr>
    </w:div>
    <w:div w:id="776414719">
      <w:bodyDiv w:val="1"/>
      <w:marLeft w:val="0"/>
      <w:marRight w:val="0"/>
      <w:marTop w:val="0"/>
      <w:marBottom w:val="0"/>
      <w:divBdr>
        <w:top w:val="none" w:sz="0" w:space="0" w:color="auto"/>
        <w:left w:val="none" w:sz="0" w:space="0" w:color="auto"/>
        <w:bottom w:val="none" w:sz="0" w:space="0" w:color="auto"/>
        <w:right w:val="none" w:sz="0" w:space="0" w:color="auto"/>
      </w:divBdr>
    </w:div>
    <w:div w:id="777337665">
      <w:bodyDiv w:val="1"/>
      <w:marLeft w:val="0"/>
      <w:marRight w:val="0"/>
      <w:marTop w:val="0"/>
      <w:marBottom w:val="0"/>
      <w:divBdr>
        <w:top w:val="none" w:sz="0" w:space="0" w:color="auto"/>
        <w:left w:val="none" w:sz="0" w:space="0" w:color="auto"/>
        <w:bottom w:val="none" w:sz="0" w:space="0" w:color="auto"/>
        <w:right w:val="none" w:sz="0" w:space="0" w:color="auto"/>
      </w:divBdr>
    </w:div>
    <w:div w:id="777456926">
      <w:bodyDiv w:val="1"/>
      <w:marLeft w:val="0"/>
      <w:marRight w:val="0"/>
      <w:marTop w:val="0"/>
      <w:marBottom w:val="0"/>
      <w:divBdr>
        <w:top w:val="none" w:sz="0" w:space="0" w:color="auto"/>
        <w:left w:val="none" w:sz="0" w:space="0" w:color="auto"/>
        <w:bottom w:val="none" w:sz="0" w:space="0" w:color="auto"/>
        <w:right w:val="none" w:sz="0" w:space="0" w:color="auto"/>
      </w:divBdr>
    </w:div>
    <w:div w:id="777607711">
      <w:bodyDiv w:val="1"/>
      <w:marLeft w:val="0"/>
      <w:marRight w:val="0"/>
      <w:marTop w:val="0"/>
      <w:marBottom w:val="0"/>
      <w:divBdr>
        <w:top w:val="none" w:sz="0" w:space="0" w:color="auto"/>
        <w:left w:val="none" w:sz="0" w:space="0" w:color="auto"/>
        <w:bottom w:val="none" w:sz="0" w:space="0" w:color="auto"/>
        <w:right w:val="none" w:sz="0" w:space="0" w:color="auto"/>
      </w:divBdr>
    </w:div>
    <w:div w:id="777682385">
      <w:bodyDiv w:val="1"/>
      <w:marLeft w:val="0"/>
      <w:marRight w:val="0"/>
      <w:marTop w:val="0"/>
      <w:marBottom w:val="0"/>
      <w:divBdr>
        <w:top w:val="none" w:sz="0" w:space="0" w:color="auto"/>
        <w:left w:val="none" w:sz="0" w:space="0" w:color="auto"/>
        <w:bottom w:val="none" w:sz="0" w:space="0" w:color="auto"/>
        <w:right w:val="none" w:sz="0" w:space="0" w:color="auto"/>
      </w:divBdr>
    </w:div>
    <w:div w:id="778640954">
      <w:bodyDiv w:val="1"/>
      <w:marLeft w:val="0"/>
      <w:marRight w:val="0"/>
      <w:marTop w:val="0"/>
      <w:marBottom w:val="0"/>
      <w:divBdr>
        <w:top w:val="none" w:sz="0" w:space="0" w:color="auto"/>
        <w:left w:val="none" w:sz="0" w:space="0" w:color="auto"/>
        <w:bottom w:val="none" w:sz="0" w:space="0" w:color="auto"/>
        <w:right w:val="none" w:sz="0" w:space="0" w:color="auto"/>
      </w:divBdr>
    </w:div>
    <w:div w:id="778918371">
      <w:bodyDiv w:val="1"/>
      <w:marLeft w:val="0"/>
      <w:marRight w:val="0"/>
      <w:marTop w:val="0"/>
      <w:marBottom w:val="0"/>
      <w:divBdr>
        <w:top w:val="none" w:sz="0" w:space="0" w:color="auto"/>
        <w:left w:val="none" w:sz="0" w:space="0" w:color="auto"/>
        <w:bottom w:val="none" w:sz="0" w:space="0" w:color="auto"/>
        <w:right w:val="none" w:sz="0" w:space="0" w:color="auto"/>
      </w:divBdr>
    </w:div>
    <w:div w:id="779031872">
      <w:bodyDiv w:val="1"/>
      <w:marLeft w:val="0"/>
      <w:marRight w:val="0"/>
      <w:marTop w:val="0"/>
      <w:marBottom w:val="0"/>
      <w:divBdr>
        <w:top w:val="none" w:sz="0" w:space="0" w:color="auto"/>
        <w:left w:val="none" w:sz="0" w:space="0" w:color="auto"/>
        <w:bottom w:val="none" w:sz="0" w:space="0" w:color="auto"/>
        <w:right w:val="none" w:sz="0" w:space="0" w:color="auto"/>
      </w:divBdr>
    </w:div>
    <w:div w:id="779182133">
      <w:bodyDiv w:val="1"/>
      <w:marLeft w:val="0"/>
      <w:marRight w:val="0"/>
      <w:marTop w:val="0"/>
      <w:marBottom w:val="0"/>
      <w:divBdr>
        <w:top w:val="none" w:sz="0" w:space="0" w:color="auto"/>
        <w:left w:val="none" w:sz="0" w:space="0" w:color="auto"/>
        <w:bottom w:val="none" w:sz="0" w:space="0" w:color="auto"/>
        <w:right w:val="none" w:sz="0" w:space="0" w:color="auto"/>
      </w:divBdr>
    </w:div>
    <w:div w:id="779686379">
      <w:bodyDiv w:val="1"/>
      <w:marLeft w:val="0"/>
      <w:marRight w:val="0"/>
      <w:marTop w:val="0"/>
      <w:marBottom w:val="0"/>
      <w:divBdr>
        <w:top w:val="none" w:sz="0" w:space="0" w:color="auto"/>
        <w:left w:val="none" w:sz="0" w:space="0" w:color="auto"/>
        <w:bottom w:val="none" w:sz="0" w:space="0" w:color="auto"/>
        <w:right w:val="none" w:sz="0" w:space="0" w:color="auto"/>
      </w:divBdr>
    </w:div>
    <w:div w:id="779759372">
      <w:bodyDiv w:val="1"/>
      <w:marLeft w:val="0"/>
      <w:marRight w:val="0"/>
      <w:marTop w:val="0"/>
      <w:marBottom w:val="0"/>
      <w:divBdr>
        <w:top w:val="none" w:sz="0" w:space="0" w:color="auto"/>
        <w:left w:val="none" w:sz="0" w:space="0" w:color="auto"/>
        <w:bottom w:val="none" w:sz="0" w:space="0" w:color="auto"/>
        <w:right w:val="none" w:sz="0" w:space="0" w:color="auto"/>
      </w:divBdr>
    </w:div>
    <w:div w:id="780879050">
      <w:bodyDiv w:val="1"/>
      <w:marLeft w:val="0"/>
      <w:marRight w:val="0"/>
      <w:marTop w:val="0"/>
      <w:marBottom w:val="0"/>
      <w:divBdr>
        <w:top w:val="none" w:sz="0" w:space="0" w:color="auto"/>
        <w:left w:val="none" w:sz="0" w:space="0" w:color="auto"/>
        <w:bottom w:val="none" w:sz="0" w:space="0" w:color="auto"/>
        <w:right w:val="none" w:sz="0" w:space="0" w:color="auto"/>
      </w:divBdr>
    </w:div>
    <w:div w:id="780993192">
      <w:bodyDiv w:val="1"/>
      <w:marLeft w:val="0"/>
      <w:marRight w:val="0"/>
      <w:marTop w:val="0"/>
      <w:marBottom w:val="0"/>
      <w:divBdr>
        <w:top w:val="none" w:sz="0" w:space="0" w:color="auto"/>
        <w:left w:val="none" w:sz="0" w:space="0" w:color="auto"/>
        <w:bottom w:val="none" w:sz="0" w:space="0" w:color="auto"/>
        <w:right w:val="none" w:sz="0" w:space="0" w:color="auto"/>
      </w:divBdr>
    </w:div>
    <w:div w:id="780996590">
      <w:bodyDiv w:val="1"/>
      <w:marLeft w:val="0"/>
      <w:marRight w:val="0"/>
      <w:marTop w:val="0"/>
      <w:marBottom w:val="0"/>
      <w:divBdr>
        <w:top w:val="none" w:sz="0" w:space="0" w:color="auto"/>
        <w:left w:val="none" w:sz="0" w:space="0" w:color="auto"/>
        <w:bottom w:val="none" w:sz="0" w:space="0" w:color="auto"/>
        <w:right w:val="none" w:sz="0" w:space="0" w:color="auto"/>
      </w:divBdr>
    </w:div>
    <w:div w:id="781266448">
      <w:bodyDiv w:val="1"/>
      <w:marLeft w:val="0"/>
      <w:marRight w:val="0"/>
      <w:marTop w:val="0"/>
      <w:marBottom w:val="0"/>
      <w:divBdr>
        <w:top w:val="none" w:sz="0" w:space="0" w:color="auto"/>
        <w:left w:val="none" w:sz="0" w:space="0" w:color="auto"/>
        <w:bottom w:val="none" w:sz="0" w:space="0" w:color="auto"/>
        <w:right w:val="none" w:sz="0" w:space="0" w:color="auto"/>
      </w:divBdr>
    </w:div>
    <w:div w:id="781846420">
      <w:bodyDiv w:val="1"/>
      <w:marLeft w:val="0"/>
      <w:marRight w:val="0"/>
      <w:marTop w:val="0"/>
      <w:marBottom w:val="0"/>
      <w:divBdr>
        <w:top w:val="none" w:sz="0" w:space="0" w:color="auto"/>
        <w:left w:val="none" w:sz="0" w:space="0" w:color="auto"/>
        <w:bottom w:val="none" w:sz="0" w:space="0" w:color="auto"/>
        <w:right w:val="none" w:sz="0" w:space="0" w:color="auto"/>
      </w:divBdr>
    </w:div>
    <w:div w:id="781877035">
      <w:bodyDiv w:val="1"/>
      <w:marLeft w:val="0"/>
      <w:marRight w:val="0"/>
      <w:marTop w:val="0"/>
      <w:marBottom w:val="0"/>
      <w:divBdr>
        <w:top w:val="none" w:sz="0" w:space="0" w:color="auto"/>
        <w:left w:val="none" w:sz="0" w:space="0" w:color="auto"/>
        <w:bottom w:val="none" w:sz="0" w:space="0" w:color="auto"/>
        <w:right w:val="none" w:sz="0" w:space="0" w:color="auto"/>
      </w:divBdr>
    </w:div>
    <w:div w:id="781992706">
      <w:bodyDiv w:val="1"/>
      <w:marLeft w:val="0"/>
      <w:marRight w:val="0"/>
      <w:marTop w:val="0"/>
      <w:marBottom w:val="0"/>
      <w:divBdr>
        <w:top w:val="none" w:sz="0" w:space="0" w:color="auto"/>
        <w:left w:val="none" w:sz="0" w:space="0" w:color="auto"/>
        <w:bottom w:val="none" w:sz="0" w:space="0" w:color="auto"/>
        <w:right w:val="none" w:sz="0" w:space="0" w:color="auto"/>
      </w:divBdr>
    </w:div>
    <w:div w:id="782261726">
      <w:bodyDiv w:val="1"/>
      <w:marLeft w:val="0"/>
      <w:marRight w:val="0"/>
      <w:marTop w:val="0"/>
      <w:marBottom w:val="0"/>
      <w:divBdr>
        <w:top w:val="none" w:sz="0" w:space="0" w:color="auto"/>
        <w:left w:val="none" w:sz="0" w:space="0" w:color="auto"/>
        <w:bottom w:val="none" w:sz="0" w:space="0" w:color="auto"/>
        <w:right w:val="none" w:sz="0" w:space="0" w:color="auto"/>
      </w:divBdr>
    </w:div>
    <w:div w:id="782504300">
      <w:bodyDiv w:val="1"/>
      <w:marLeft w:val="0"/>
      <w:marRight w:val="0"/>
      <w:marTop w:val="0"/>
      <w:marBottom w:val="0"/>
      <w:divBdr>
        <w:top w:val="none" w:sz="0" w:space="0" w:color="auto"/>
        <w:left w:val="none" w:sz="0" w:space="0" w:color="auto"/>
        <w:bottom w:val="none" w:sz="0" w:space="0" w:color="auto"/>
        <w:right w:val="none" w:sz="0" w:space="0" w:color="auto"/>
      </w:divBdr>
    </w:div>
    <w:div w:id="782849492">
      <w:bodyDiv w:val="1"/>
      <w:marLeft w:val="0"/>
      <w:marRight w:val="0"/>
      <w:marTop w:val="0"/>
      <w:marBottom w:val="0"/>
      <w:divBdr>
        <w:top w:val="none" w:sz="0" w:space="0" w:color="auto"/>
        <w:left w:val="none" w:sz="0" w:space="0" w:color="auto"/>
        <w:bottom w:val="none" w:sz="0" w:space="0" w:color="auto"/>
        <w:right w:val="none" w:sz="0" w:space="0" w:color="auto"/>
      </w:divBdr>
    </w:div>
    <w:div w:id="783118766">
      <w:bodyDiv w:val="1"/>
      <w:marLeft w:val="0"/>
      <w:marRight w:val="0"/>
      <w:marTop w:val="0"/>
      <w:marBottom w:val="0"/>
      <w:divBdr>
        <w:top w:val="none" w:sz="0" w:space="0" w:color="auto"/>
        <w:left w:val="none" w:sz="0" w:space="0" w:color="auto"/>
        <w:bottom w:val="none" w:sz="0" w:space="0" w:color="auto"/>
        <w:right w:val="none" w:sz="0" w:space="0" w:color="auto"/>
      </w:divBdr>
    </w:div>
    <w:div w:id="783230187">
      <w:bodyDiv w:val="1"/>
      <w:marLeft w:val="0"/>
      <w:marRight w:val="0"/>
      <w:marTop w:val="0"/>
      <w:marBottom w:val="0"/>
      <w:divBdr>
        <w:top w:val="none" w:sz="0" w:space="0" w:color="auto"/>
        <w:left w:val="none" w:sz="0" w:space="0" w:color="auto"/>
        <w:bottom w:val="none" w:sz="0" w:space="0" w:color="auto"/>
        <w:right w:val="none" w:sz="0" w:space="0" w:color="auto"/>
      </w:divBdr>
    </w:div>
    <w:div w:id="784153690">
      <w:bodyDiv w:val="1"/>
      <w:marLeft w:val="0"/>
      <w:marRight w:val="0"/>
      <w:marTop w:val="0"/>
      <w:marBottom w:val="0"/>
      <w:divBdr>
        <w:top w:val="none" w:sz="0" w:space="0" w:color="auto"/>
        <w:left w:val="none" w:sz="0" w:space="0" w:color="auto"/>
        <w:bottom w:val="none" w:sz="0" w:space="0" w:color="auto"/>
        <w:right w:val="none" w:sz="0" w:space="0" w:color="auto"/>
      </w:divBdr>
    </w:div>
    <w:div w:id="784689059">
      <w:bodyDiv w:val="1"/>
      <w:marLeft w:val="0"/>
      <w:marRight w:val="0"/>
      <w:marTop w:val="0"/>
      <w:marBottom w:val="0"/>
      <w:divBdr>
        <w:top w:val="none" w:sz="0" w:space="0" w:color="auto"/>
        <w:left w:val="none" w:sz="0" w:space="0" w:color="auto"/>
        <w:bottom w:val="none" w:sz="0" w:space="0" w:color="auto"/>
        <w:right w:val="none" w:sz="0" w:space="0" w:color="auto"/>
      </w:divBdr>
    </w:div>
    <w:div w:id="784812737">
      <w:bodyDiv w:val="1"/>
      <w:marLeft w:val="0"/>
      <w:marRight w:val="0"/>
      <w:marTop w:val="0"/>
      <w:marBottom w:val="0"/>
      <w:divBdr>
        <w:top w:val="none" w:sz="0" w:space="0" w:color="auto"/>
        <w:left w:val="none" w:sz="0" w:space="0" w:color="auto"/>
        <w:bottom w:val="none" w:sz="0" w:space="0" w:color="auto"/>
        <w:right w:val="none" w:sz="0" w:space="0" w:color="auto"/>
      </w:divBdr>
    </w:div>
    <w:div w:id="785274439">
      <w:bodyDiv w:val="1"/>
      <w:marLeft w:val="0"/>
      <w:marRight w:val="0"/>
      <w:marTop w:val="0"/>
      <w:marBottom w:val="0"/>
      <w:divBdr>
        <w:top w:val="none" w:sz="0" w:space="0" w:color="auto"/>
        <w:left w:val="none" w:sz="0" w:space="0" w:color="auto"/>
        <w:bottom w:val="none" w:sz="0" w:space="0" w:color="auto"/>
        <w:right w:val="none" w:sz="0" w:space="0" w:color="auto"/>
      </w:divBdr>
    </w:div>
    <w:div w:id="785391279">
      <w:bodyDiv w:val="1"/>
      <w:marLeft w:val="0"/>
      <w:marRight w:val="0"/>
      <w:marTop w:val="0"/>
      <w:marBottom w:val="0"/>
      <w:divBdr>
        <w:top w:val="none" w:sz="0" w:space="0" w:color="auto"/>
        <w:left w:val="none" w:sz="0" w:space="0" w:color="auto"/>
        <w:bottom w:val="none" w:sz="0" w:space="0" w:color="auto"/>
        <w:right w:val="none" w:sz="0" w:space="0" w:color="auto"/>
      </w:divBdr>
    </w:div>
    <w:div w:id="786778960">
      <w:bodyDiv w:val="1"/>
      <w:marLeft w:val="0"/>
      <w:marRight w:val="0"/>
      <w:marTop w:val="0"/>
      <w:marBottom w:val="0"/>
      <w:divBdr>
        <w:top w:val="none" w:sz="0" w:space="0" w:color="auto"/>
        <w:left w:val="none" w:sz="0" w:space="0" w:color="auto"/>
        <w:bottom w:val="none" w:sz="0" w:space="0" w:color="auto"/>
        <w:right w:val="none" w:sz="0" w:space="0" w:color="auto"/>
      </w:divBdr>
    </w:div>
    <w:div w:id="787042997">
      <w:bodyDiv w:val="1"/>
      <w:marLeft w:val="0"/>
      <w:marRight w:val="0"/>
      <w:marTop w:val="0"/>
      <w:marBottom w:val="0"/>
      <w:divBdr>
        <w:top w:val="none" w:sz="0" w:space="0" w:color="auto"/>
        <w:left w:val="none" w:sz="0" w:space="0" w:color="auto"/>
        <w:bottom w:val="none" w:sz="0" w:space="0" w:color="auto"/>
        <w:right w:val="none" w:sz="0" w:space="0" w:color="auto"/>
      </w:divBdr>
    </w:div>
    <w:div w:id="787161908">
      <w:bodyDiv w:val="1"/>
      <w:marLeft w:val="0"/>
      <w:marRight w:val="0"/>
      <w:marTop w:val="0"/>
      <w:marBottom w:val="0"/>
      <w:divBdr>
        <w:top w:val="none" w:sz="0" w:space="0" w:color="auto"/>
        <w:left w:val="none" w:sz="0" w:space="0" w:color="auto"/>
        <w:bottom w:val="none" w:sz="0" w:space="0" w:color="auto"/>
        <w:right w:val="none" w:sz="0" w:space="0" w:color="auto"/>
      </w:divBdr>
    </w:div>
    <w:div w:id="787968879">
      <w:bodyDiv w:val="1"/>
      <w:marLeft w:val="0"/>
      <w:marRight w:val="0"/>
      <w:marTop w:val="0"/>
      <w:marBottom w:val="0"/>
      <w:divBdr>
        <w:top w:val="none" w:sz="0" w:space="0" w:color="auto"/>
        <w:left w:val="none" w:sz="0" w:space="0" w:color="auto"/>
        <w:bottom w:val="none" w:sz="0" w:space="0" w:color="auto"/>
        <w:right w:val="none" w:sz="0" w:space="0" w:color="auto"/>
      </w:divBdr>
    </w:div>
    <w:div w:id="788008916">
      <w:bodyDiv w:val="1"/>
      <w:marLeft w:val="0"/>
      <w:marRight w:val="0"/>
      <w:marTop w:val="0"/>
      <w:marBottom w:val="0"/>
      <w:divBdr>
        <w:top w:val="none" w:sz="0" w:space="0" w:color="auto"/>
        <w:left w:val="none" w:sz="0" w:space="0" w:color="auto"/>
        <w:bottom w:val="none" w:sz="0" w:space="0" w:color="auto"/>
        <w:right w:val="none" w:sz="0" w:space="0" w:color="auto"/>
      </w:divBdr>
    </w:div>
    <w:div w:id="788013238">
      <w:bodyDiv w:val="1"/>
      <w:marLeft w:val="0"/>
      <w:marRight w:val="0"/>
      <w:marTop w:val="0"/>
      <w:marBottom w:val="0"/>
      <w:divBdr>
        <w:top w:val="none" w:sz="0" w:space="0" w:color="auto"/>
        <w:left w:val="none" w:sz="0" w:space="0" w:color="auto"/>
        <w:bottom w:val="none" w:sz="0" w:space="0" w:color="auto"/>
        <w:right w:val="none" w:sz="0" w:space="0" w:color="auto"/>
      </w:divBdr>
    </w:div>
    <w:div w:id="788354806">
      <w:bodyDiv w:val="1"/>
      <w:marLeft w:val="0"/>
      <w:marRight w:val="0"/>
      <w:marTop w:val="0"/>
      <w:marBottom w:val="0"/>
      <w:divBdr>
        <w:top w:val="none" w:sz="0" w:space="0" w:color="auto"/>
        <w:left w:val="none" w:sz="0" w:space="0" w:color="auto"/>
        <w:bottom w:val="none" w:sz="0" w:space="0" w:color="auto"/>
        <w:right w:val="none" w:sz="0" w:space="0" w:color="auto"/>
      </w:divBdr>
    </w:div>
    <w:div w:id="789399219">
      <w:bodyDiv w:val="1"/>
      <w:marLeft w:val="0"/>
      <w:marRight w:val="0"/>
      <w:marTop w:val="0"/>
      <w:marBottom w:val="0"/>
      <w:divBdr>
        <w:top w:val="none" w:sz="0" w:space="0" w:color="auto"/>
        <w:left w:val="none" w:sz="0" w:space="0" w:color="auto"/>
        <w:bottom w:val="none" w:sz="0" w:space="0" w:color="auto"/>
        <w:right w:val="none" w:sz="0" w:space="0" w:color="auto"/>
      </w:divBdr>
    </w:div>
    <w:div w:id="789781575">
      <w:bodyDiv w:val="1"/>
      <w:marLeft w:val="0"/>
      <w:marRight w:val="0"/>
      <w:marTop w:val="0"/>
      <w:marBottom w:val="0"/>
      <w:divBdr>
        <w:top w:val="none" w:sz="0" w:space="0" w:color="auto"/>
        <w:left w:val="none" w:sz="0" w:space="0" w:color="auto"/>
        <w:bottom w:val="none" w:sz="0" w:space="0" w:color="auto"/>
        <w:right w:val="none" w:sz="0" w:space="0" w:color="auto"/>
      </w:divBdr>
    </w:div>
    <w:div w:id="790250254">
      <w:bodyDiv w:val="1"/>
      <w:marLeft w:val="0"/>
      <w:marRight w:val="0"/>
      <w:marTop w:val="0"/>
      <w:marBottom w:val="0"/>
      <w:divBdr>
        <w:top w:val="none" w:sz="0" w:space="0" w:color="auto"/>
        <w:left w:val="none" w:sz="0" w:space="0" w:color="auto"/>
        <w:bottom w:val="none" w:sz="0" w:space="0" w:color="auto"/>
        <w:right w:val="none" w:sz="0" w:space="0" w:color="auto"/>
      </w:divBdr>
    </w:div>
    <w:div w:id="792095161">
      <w:bodyDiv w:val="1"/>
      <w:marLeft w:val="0"/>
      <w:marRight w:val="0"/>
      <w:marTop w:val="0"/>
      <w:marBottom w:val="0"/>
      <w:divBdr>
        <w:top w:val="none" w:sz="0" w:space="0" w:color="auto"/>
        <w:left w:val="none" w:sz="0" w:space="0" w:color="auto"/>
        <w:bottom w:val="none" w:sz="0" w:space="0" w:color="auto"/>
        <w:right w:val="none" w:sz="0" w:space="0" w:color="auto"/>
      </w:divBdr>
    </w:div>
    <w:div w:id="792407292">
      <w:bodyDiv w:val="1"/>
      <w:marLeft w:val="0"/>
      <w:marRight w:val="0"/>
      <w:marTop w:val="0"/>
      <w:marBottom w:val="0"/>
      <w:divBdr>
        <w:top w:val="none" w:sz="0" w:space="0" w:color="auto"/>
        <w:left w:val="none" w:sz="0" w:space="0" w:color="auto"/>
        <w:bottom w:val="none" w:sz="0" w:space="0" w:color="auto"/>
        <w:right w:val="none" w:sz="0" w:space="0" w:color="auto"/>
      </w:divBdr>
    </w:div>
    <w:div w:id="792483521">
      <w:bodyDiv w:val="1"/>
      <w:marLeft w:val="0"/>
      <w:marRight w:val="0"/>
      <w:marTop w:val="0"/>
      <w:marBottom w:val="0"/>
      <w:divBdr>
        <w:top w:val="none" w:sz="0" w:space="0" w:color="auto"/>
        <w:left w:val="none" w:sz="0" w:space="0" w:color="auto"/>
        <w:bottom w:val="none" w:sz="0" w:space="0" w:color="auto"/>
        <w:right w:val="none" w:sz="0" w:space="0" w:color="auto"/>
      </w:divBdr>
    </w:div>
    <w:div w:id="793016297">
      <w:bodyDiv w:val="1"/>
      <w:marLeft w:val="0"/>
      <w:marRight w:val="0"/>
      <w:marTop w:val="0"/>
      <w:marBottom w:val="0"/>
      <w:divBdr>
        <w:top w:val="none" w:sz="0" w:space="0" w:color="auto"/>
        <w:left w:val="none" w:sz="0" w:space="0" w:color="auto"/>
        <w:bottom w:val="none" w:sz="0" w:space="0" w:color="auto"/>
        <w:right w:val="none" w:sz="0" w:space="0" w:color="auto"/>
      </w:divBdr>
    </w:div>
    <w:div w:id="793017582">
      <w:bodyDiv w:val="1"/>
      <w:marLeft w:val="0"/>
      <w:marRight w:val="0"/>
      <w:marTop w:val="0"/>
      <w:marBottom w:val="0"/>
      <w:divBdr>
        <w:top w:val="none" w:sz="0" w:space="0" w:color="auto"/>
        <w:left w:val="none" w:sz="0" w:space="0" w:color="auto"/>
        <w:bottom w:val="none" w:sz="0" w:space="0" w:color="auto"/>
        <w:right w:val="none" w:sz="0" w:space="0" w:color="auto"/>
      </w:divBdr>
    </w:div>
    <w:div w:id="793134410">
      <w:bodyDiv w:val="1"/>
      <w:marLeft w:val="0"/>
      <w:marRight w:val="0"/>
      <w:marTop w:val="0"/>
      <w:marBottom w:val="0"/>
      <w:divBdr>
        <w:top w:val="none" w:sz="0" w:space="0" w:color="auto"/>
        <w:left w:val="none" w:sz="0" w:space="0" w:color="auto"/>
        <w:bottom w:val="none" w:sz="0" w:space="0" w:color="auto"/>
        <w:right w:val="none" w:sz="0" w:space="0" w:color="auto"/>
      </w:divBdr>
    </w:div>
    <w:div w:id="793719280">
      <w:bodyDiv w:val="1"/>
      <w:marLeft w:val="0"/>
      <w:marRight w:val="0"/>
      <w:marTop w:val="0"/>
      <w:marBottom w:val="0"/>
      <w:divBdr>
        <w:top w:val="none" w:sz="0" w:space="0" w:color="auto"/>
        <w:left w:val="none" w:sz="0" w:space="0" w:color="auto"/>
        <w:bottom w:val="none" w:sz="0" w:space="0" w:color="auto"/>
        <w:right w:val="none" w:sz="0" w:space="0" w:color="auto"/>
      </w:divBdr>
    </w:div>
    <w:div w:id="795149457">
      <w:bodyDiv w:val="1"/>
      <w:marLeft w:val="0"/>
      <w:marRight w:val="0"/>
      <w:marTop w:val="0"/>
      <w:marBottom w:val="0"/>
      <w:divBdr>
        <w:top w:val="none" w:sz="0" w:space="0" w:color="auto"/>
        <w:left w:val="none" w:sz="0" w:space="0" w:color="auto"/>
        <w:bottom w:val="none" w:sz="0" w:space="0" w:color="auto"/>
        <w:right w:val="none" w:sz="0" w:space="0" w:color="auto"/>
      </w:divBdr>
    </w:div>
    <w:div w:id="795368567">
      <w:bodyDiv w:val="1"/>
      <w:marLeft w:val="0"/>
      <w:marRight w:val="0"/>
      <w:marTop w:val="0"/>
      <w:marBottom w:val="0"/>
      <w:divBdr>
        <w:top w:val="none" w:sz="0" w:space="0" w:color="auto"/>
        <w:left w:val="none" w:sz="0" w:space="0" w:color="auto"/>
        <w:bottom w:val="none" w:sz="0" w:space="0" w:color="auto"/>
        <w:right w:val="none" w:sz="0" w:space="0" w:color="auto"/>
      </w:divBdr>
    </w:div>
    <w:div w:id="796026611">
      <w:bodyDiv w:val="1"/>
      <w:marLeft w:val="0"/>
      <w:marRight w:val="0"/>
      <w:marTop w:val="0"/>
      <w:marBottom w:val="0"/>
      <w:divBdr>
        <w:top w:val="none" w:sz="0" w:space="0" w:color="auto"/>
        <w:left w:val="none" w:sz="0" w:space="0" w:color="auto"/>
        <w:bottom w:val="none" w:sz="0" w:space="0" w:color="auto"/>
        <w:right w:val="none" w:sz="0" w:space="0" w:color="auto"/>
      </w:divBdr>
    </w:div>
    <w:div w:id="796294918">
      <w:bodyDiv w:val="1"/>
      <w:marLeft w:val="0"/>
      <w:marRight w:val="0"/>
      <w:marTop w:val="0"/>
      <w:marBottom w:val="0"/>
      <w:divBdr>
        <w:top w:val="none" w:sz="0" w:space="0" w:color="auto"/>
        <w:left w:val="none" w:sz="0" w:space="0" w:color="auto"/>
        <w:bottom w:val="none" w:sz="0" w:space="0" w:color="auto"/>
        <w:right w:val="none" w:sz="0" w:space="0" w:color="auto"/>
      </w:divBdr>
    </w:div>
    <w:div w:id="796335001">
      <w:bodyDiv w:val="1"/>
      <w:marLeft w:val="0"/>
      <w:marRight w:val="0"/>
      <w:marTop w:val="0"/>
      <w:marBottom w:val="0"/>
      <w:divBdr>
        <w:top w:val="none" w:sz="0" w:space="0" w:color="auto"/>
        <w:left w:val="none" w:sz="0" w:space="0" w:color="auto"/>
        <w:bottom w:val="none" w:sz="0" w:space="0" w:color="auto"/>
        <w:right w:val="none" w:sz="0" w:space="0" w:color="auto"/>
      </w:divBdr>
    </w:div>
    <w:div w:id="796680516">
      <w:bodyDiv w:val="1"/>
      <w:marLeft w:val="0"/>
      <w:marRight w:val="0"/>
      <w:marTop w:val="0"/>
      <w:marBottom w:val="0"/>
      <w:divBdr>
        <w:top w:val="none" w:sz="0" w:space="0" w:color="auto"/>
        <w:left w:val="none" w:sz="0" w:space="0" w:color="auto"/>
        <w:bottom w:val="none" w:sz="0" w:space="0" w:color="auto"/>
        <w:right w:val="none" w:sz="0" w:space="0" w:color="auto"/>
      </w:divBdr>
    </w:div>
    <w:div w:id="796948451">
      <w:bodyDiv w:val="1"/>
      <w:marLeft w:val="0"/>
      <w:marRight w:val="0"/>
      <w:marTop w:val="0"/>
      <w:marBottom w:val="0"/>
      <w:divBdr>
        <w:top w:val="none" w:sz="0" w:space="0" w:color="auto"/>
        <w:left w:val="none" w:sz="0" w:space="0" w:color="auto"/>
        <w:bottom w:val="none" w:sz="0" w:space="0" w:color="auto"/>
        <w:right w:val="none" w:sz="0" w:space="0" w:color="auto"/>
      </w:divBdr>
    </w:div>
    <w:div w:id="797576657">
      <w:bodyDiv w:val="1"/>
      <w:marLeft w:val="0"/>
      <w:marRight w:val="0"/>
      <w:marTop w:val="0"/>
      <w:marBottom w:val="0"/>
      <w:divBdr>
        <w:top w:val="none" w:sz="0" w:space="0" w:color="auto"/>
        <w:left w:val="none" w:sz="0" w:space="0" w:color="auto"/>
        <w:bottom w:val="none" w:sz="0" w:space="0" w:color="auto"/>
        <w:right w:val="none" w:sz="0" w:space="0" w:color="auto"/>
      </w:divBdr>
    </w:div>
    <w:div w:id="797600646">
      <w:bodyDiv w:val="1"/>
      <w:marLeft w:val="0"/>
      <w:marRight w:val="0"/>
      <w:marTop w:val="0"/>
      <w:marBottom w:val="0"/>
      <w:divBdr>
        <w:top w:val="none" w:sz="0" w:space="0" w:color="auto"/>
        <w:left w:val="none" w:sz="0" w:space="0" w:color="auto"/>
        <w:bottom w:val="none" w:sz="0" w:space="0" w:color="auto"/>
        <w:right w:val="none" w:sz="0" w:space="0" w:color="auto"/>
      </w:divBdr>
    </w:div>
    <w:div w:id="797645761">
      <w:bodyDiv w:val="1"/>
      <w:marLeft w:val="0"/>
      <w:marRight w:val="0"/>
      <w:marTop w:val="0"/>
      <w:marBottom w:val="0"/>
      <w:divBdr>
        <w:top w:val="none" w:sz="0" w:space="0" w:color="auto"/>
        <w:left w:val="none" w:sz="0" w:space="0" w:color="auto"/>
        <w:bottom w:val="none" w:sz="0" w:space="0" w:color="auto"/>
        <w:right w:val="none" w:sz="0" w:space="0" w:color="auto"/>
      </w:divBdr>
    </w:div>
    <w:div w:id="798188060">
      <w:bodyDiv w:val="1"/>
      <w:marLeft w:val="0"/>
      <w:marRight w:val="0"/>
      <w:marTop w:val="0"/>
      <w:marBottom w:val="0"/>
      <w:divBdr>
        <w:top w:val="none" w:sz="0" w:space="0" w:color="auto"/>
        <w:left w:val="none" w:sz="0" w:space="0" w:color="auto"/>
        <w:bottom w:val="none" w:sz="0" w:space="0" w:color="auto"/>
        <w:right w:val="none" w:sz="0" w:space="0" w:color="auto"/>
      </w:divBdr>
    </w:div>
    <w:div w:id="798374127">
      <w:bodyDiv w:val="1"/>
      <w:marLeft w:val="0"/>
      <w:marRight w:val="0"/>
      <w:marTop w:val="0"/>
      <w:marBottom w:val="0"/>
      <w:divBdr>
        <w:top w:val="none" w:sz="0" w:space="0" w:color="auto"/>
        <w:left w:val="none" w:sz="0" w:space="0" w:color="auto"/>
        <w:bottom w:val="none" w:sz="0" w:space="0" w:color="auto"/>
        <w:right w:val="none" w:sz="0" w:space="0" w:color="auto"/>
      </w:divBdr>
    </w:div>
    <w:div w:id="798492339">
      <w:bodyDiv w:val="1"/>
      <w:marLeft w:val="0"/>
      <w:marRight w:val="0"/>
      <w:marTop w:val="0"/>
      <w:marBottom w:val="0"/>
      <w:divBdr>
        <w:top w:val="none" w:sz="0" w:space="0" w:color="auto"/>
        <w:left w:val="none" w:sz="0" w:space="0" w:color="auto"/>
        <w:bottom w:val="none" w:sz="0" w:space="0" w:color="auto"/>
        <w:right w:val="none" w:sz="0" w:space="0" w:color="auto"/>
      </w:divBdr>
    </w:div>
    <w:div w:id="798567500">
      <w:bodyDiv w:val="1"/>
      <w:marLeft w:val="0"/>
      <w:marRight w:val="0"/>
      <w:marTop w:val="0"/>
      <w:marBottom w:val="0"/>
      <w:divBdr>
        <w:top w:val="none" w:sz="0" w:space="0" w:color="auto"/>
        <w:left w:val="none" w:sz="0" w:space="0" w:color="auto"/>
        <w:bottom w:val="none" w:sz="0" w:space="0" w:color="auto"/>
        <w:right w:val="none" w:sz="0" w:space="0" w:color="auto"/>
      </w:divBdr>
    </w:div>
    <w:div w:id="798843789">
      <w:bodyDiv w:val="1"/>
      <w:marLeft w:val="0"/>
      <w:marRight w:val="0"/>
      <w:marTop w:val="0"/>
      <w:marBottom w:val="0"/>
      <w:divBdr>
        <w:top w:val="none" w:sz="0" w:space="0" w:color="auto"/>
        <w:left w:val="none" w:sz="0" w:space="0" w:color="auto"/>
        <w:bottom w:val="none" w:sz="0" w:space="0" w:color="auto"/>
        <w:right w:val="none" w:sz="0" w:space="0" w:color="auto"/>
      </w:divBdr>
    </w:div>
    <w:div w:id="798884962">
      <w:bodyDiv w:val="1"/>
      <w:marLeft w:val="0"/>
      <w:marRight w:val="0"/>
      <w:marTop w:val="0"/>
      <w:marBottom w:val="0"/>
      <w:divBdr>
        <w:top w:val="none" w:sz="0" w:space="0" w:color="auto"/>
        <w:left w:val="none" w:sz="0" w:space="0" w:color="auto"/>
        <w:bottom w:val="none" w:sz="0" w:space="0" w:color="auto"/>
        <w:right w:val="none" w:sz="0" w:space="0" w:color="auto"/>
      </w:divBdr>
    </w:div>
    <w:div w:id="799420559">
      <w:bodyDiv w:val="1"/>
      <w:marLeft w:val="0"/>
      <w:marRight w:val="0"/>
      <w:marTop w:val="0"/>
      <w:marBottom w:val="0"/>
      <w:divBdr>
        <w:top w:val="none" w:sz="0" w:space="0" w:color="auto"/>
        <w:left w:val="none" w:sz="0" w:space="0" w:color="auto"/>
        <w:bottom w:val="none" w:sz="0" w:space="0" w:color="auto"/>
        <w:right w:val="none" w:sz="0" w:space="0" w:color="auto"/>
      </w:divBdr>
    </w:div>
    <w:div w:id="799421655">
      <w:bodyDiv w:val="1"/>
      <w:marLeft w:val="0"/>
      <w:marRight w:val="0"/>
      <w:marTop w:val="0"/>
      <w:marBottom w:val="0"/>
      <w:divBdr>
        <w:top w:val="none" w:sz="0" w:space="0" w:color="auto"/>
        <w:left w:val="none" w:sz="0" w:space="0" w:color="auto"/>
        <w:bottom w:val="none" w:sz="0" w:space="0" w:color="auto"/>
        <w:right w:val="none" w:sz="0" w:space="0" w:color="auto"/>
      </w:divBdr>
    </w:div>
    <w:div w:id="799763829">
      <w:bodyDiv w:val="1"/>
      <w:marLeft w:val="0"/>
      <w:marRight w:val="0"/>
      <w:marTop w:val="0"/>
      <w:marBottom w:val="0"/>
      <w:divBdr>
        <w:top w:val="none" w:sz="0" w:space="0" w:color="auto"/>
        <w:left w:val="none" w:sz="0" w:space="0" w:color="auto"/>
        <w:bottom w:val="none" w:sz="0" w:space="0" w:color="auto"/>
        <w:right w:val="none" w:sz="0" w:space="0" w:color="auto"/>
      </w:divBdr>
    </w:div>
    <w:div w:id="800155028">
      <w:bodyDiv w:val="1"/>
      <w:marLeft w:val="0"/>
      <w:marRight w:val="0"/>
      <w:marTop w:val="0"/>
      <w:marBottom w:val="0"/>
      <w:divBdr>
        <w:top w:val="none" w:sz="0" w:space="0" w:color="auto"/>
        <w:left w:val="none" w:sz="0" w:space="0" w:color="auto"/>
        <w:bottom w:val="none" w:sz="0" w:space="0" w:color="auto"/>
        <w:right w:val="none" w:sz="0" w:space="0" w:color="auto"/>
      </w:divBdr>
    </w:div>
    <w:div w:id="800615771">
      <w:bodyDiv w:val="1"/>
      <w:marLeft w:val="0"/>
      <w:marRight w:val="0"/>
      <w:marTop w:val="0"/>
      <w:marBottom w:val="0"/>
      <w:divBdr>
        <w:top w:val="none" w:sz="0" w:space="0" w:color="auto"/>
        <w:left w:val="none" w:sz="0" w:space="0" w:color="auto"/>
        <w:bottom w:val="none" w:sz="0" w:space="0" w:color="auto"/>
        <w:right w:val="none" w:sz="0" w:space="0" w:color="auto"/>
      </w:divBdr>
    </w:div>
    <w:div w:id="801073895">
      <w:bodyDiv w:val="1"/>
      <w:marLeft w:val="0"/>
      <w:marRight w:val="0"/>
      <w:marTop w:val="0"/>
      <w:marBottom w:val="0"/>
      <w:divBdr>
        <w:top w:val="none" w:sz="0" w:space="0" w:color="auto"/>
        <w:left w:val="none" w:sz="0" w:space="0" w:color="auto"/>
        <w:bottom w:val="none" w:sz="0" w:space="0" w:color="auto"/>
        <w:right w:val="none" w:sz="0" w:space="0" w:color="auto"/>
      </w:divBdr>
    </w:div>
    <w:div w:id="801727107">
      <w:bodyDiv w:val="1"/>
      <w:marLeft w:val="0"/>
      <w:marRight w:val="0"/>
      <w:marTop w:val="0"/>
      <w:marBottom w:val="0"/>
      <w:divBdr>
        <w:top w:val="none" w:sz="0" w:space="0" w:color="auto"/>
        <w:left w:val="none" w:sz="0" w:space="0" w:color="auto"/>
        <w:bottom w:val="none" w:sz="0" w:space="0" w:color="auto"/>
        <w:right w:val="none" w:sz="0" w:space="0" w:color="auto"/>
      </w:divBdr>
    </w:div>
    <w:div w:id="801927992">
      <w:bodyDiv w:val="1"/>
      <w:marLeft w:val="0"/>
      <w:marRight w:val="0"/>
      <w:marTop w:val="0"/>
      <w:marBottom w:val="0"/>
      <w:divBdr>
        <w:top w:val="none" w:sz="0" w:space="0" w:color="auto"/>
        <w:left w:val="none" w:sz="0" w:space="0" w:color="auto"/>
        <w:bottom w:val="none" w:sz="0" w:space="0" w:color="auto"/>
        <w:right w:val="none" w:sz="0" w:space="0" w:color="auto"/>
      </w:divBdr>
    </w:div>
    <w:div w:id="802044795">
      <w:bodyDiv w:val="1"/>
      <w:marLeft w:val="0"/>
      <w:marRight w:val="0"/>
      <w:marTop w:val="0"/>
      <w:marBottom w:val="0"/>
      <w:divBdr>
        <w:top w:val="none" w:sz="0" w:space="0" w:color="auto"/>
        <w:left w:val="none" w:sz="0" w:space="0" w:color="auto"/>
        <w:bottom w:val="none" w:sz="0" w:space="0" w:color="auto"/>
        <w:right w:val="none" w:sz="0" w:space="0" w:color="auto"/>
      </w:divBdr>
    </w:div>
    <w:div w:id="802232871">
      <w:bodyDiv w:val="1"/>
      <w:marLeft w:val="0"/>
      <w:marRight w:val="0"/>
      <w:marTop w:val="0"/>
      <w:marBottom w:val="0"/>
      <w:divBdr>
        <w:top w:val="none" w:sz="0" w:space="0" w:color="auto"/>
        <w:left w:val="none" w:sz="0" w:space="0" w:color="auto"/>
        <w:bottom w:val="none" w:sz="0" w:space="0" w:color="auto"/>
        <w:right w:val="none" w:sz="0" w:space="0" w:color="auto"/>
      </w:divBdr>
    </w:div>
    <w:div w:id="802423475">
      <w:bodyDiv w:val="1"/>
      <w:marLeft w:val="0"/>
      <w:marRight w:val="0"/>
      <w:marTop w:val="0"/>
      <w:marBottom w:val="0"/>
      <w:divBdr>
        <w:top w:val="none" w:sz="0" w:space="0" w:color="auto"/>
        <w:left w:val="none" w:sz="0" w:space="0" w:color="auto"/>
        <w:bottom w:val="none" w:sz="0" w:space="0" w:color="auto"/>
        <w:right w:val="none" w:sz="0" w:space="0" w:color="auto"/>
      </w:divBdr>
    </w:div>
    <w:div w:id="802694165">
      <w:bodyDiv w:val="1"/>
      <w:marLeft w:val="0"/>
      <w:marRight w:val="0"/>
      <w:marTop w:val="0"/>
      <w:marBottom w:val="0"/>
      <w:divBdr>
        <w:top w:val="none" w:sz="0" w:space="0" w:color="auto"/>
        <w:left w:val="none" w:sz="0" w:space="0" w:color="auto"/>
        <w:bottom w:val="none" w:sz="0" w:space="0" w:color="auto"/>
        <w:right w:val="none" w:sz="0" w:space="0" w:color="auto"/>
      </w:divBdr>
    </w:div>
    <w:div w:id="802817140">
      <w:bodyDiv w:val="1"/>
      <w:marLeft w:val="0"/>
      <w:marRight w:val="0"/>
      <w:marTop w:val="0"/>
      <w:marBottom w:val="0"/>
      <w:divBdr>
        <w:top w:val="none" w:sz="0" w:space="0" w:color="auto"/>
        <w:left w:val="none" w:sz="0" w:space="0" w:color="auto"/>
        <w:bottom w:val="none" w:sz="0" w:space="0" w:color="auto"/>
        <w:right w:val="none" w:sz="0" w:space="0" w:color="auto"/>
      </w:divBdr>
    </w:div>
    <w:div w:id="802819437">
      <w:bodyDiv w:val="1"/>
      <w:marLeft w:val="0"/>
      <w:marRight w:val="0"/>
      <w:marTop w:val="0"/>
      <w:marBottom w:val="0"/>
      <w:divBdr>
        <w:top w:val="none" w:sz="0" w:space="0" w:color="auto"/>
        <w:left w:val="none" w:sz="0" w:space="0" w:color="auto"/>
        <w:bottom w:val="none" w:sz="0" w:space="0" w:color="auto"/>
        <w:right w:val="none" w:sz="0" w:space="0" w:color="auto"/>
      </w:divBdr>
    </w:div>
    <w:div w:id="803079816">
      <w:bodyDiv w:val="1"/>
      <w:marLeft w:val="0"/>
      <w:marRight w:val="0"/>
      <w:marTop w:val="0"/>
      <w:marBottom w:val="0"/>
      <w:divBdr>
        <w:top w:val="none" w:sz="0" w:space="0" w:color="auto"/>
        <w:left w:val="none" w:sz="0" w:space="0" w:color="auto"/>
        <w:bottom w:val="none" w:sz="0" w:space="0" w:color="auto"/>
        <w:right w:val="none" w:sz="0" w:space="0" w:color="auto"/>
      </w:divBdr>
    </w:div>
    <w:div w:id="803498766">
      <w:bodyDiv w:val="1"/>
      <w:marLeft w:val="0"/>
      <w:marRight w:val="0"/>
      <w:marTop w:val="0"/>
      <w:marBottom w:val="0"/>
      <w:divBdr>
        <w:top w:val="none" w:sz="0" w:space="0" w:color="auto"/>
        <w:left w:val="none" w:sz="0" w:space="0" w:color="auto"/>
        <w:bottom w:val="none" w:sz="0" w:space="0" w:color="auto"/>
        <w:right w:val="none" w:sz="0" w:space="0" w:color="auto"/>
      </w:divBdr>
    </w:div>
    <w:div w:id="803541971">
      <w:bodyDiv w:val="1"/>
      <w:marLeft w:val="0"/>
      <w:marRight w:val="0"/>
      <w:marTop w:val="0"/>
      <w:marBottom w:val="0"/>
      <w:divBdr>
        <w:top w:val="none" w:sz="0" w:space="0" w:color="auto"/>
        <w:left w:val="none" w:sz="0" w:space="0" w:color="auto"/>
        <w:bottom w:val="none" w:sz="0" w:space="0" w:color="auto"/>
        <w:right w:val="none" w:sz="0" w:space="0" w:color="auto"/>
      </w:divBdr>
    </w:div>
    <w:div w:id="803620962">
      <w:bodyDiv w:val="1"/>
      <w:marLeft w:val="0"/>
      <w:marRight w:val="0"/>
      <w:marTop w:val="0"/>
      <w:marBottom w:val="0"/>
      <w:divBdr>
        <w:top w:val="none" w:sz="0" w:space="0" w:color="auto"/>
        <w:left w:val="none" w:sz="0" w:space="0" w:color="auto"/>
        <w:bottom w:val="none" w:sz="0" w:space="0" w:color="auto"/>
        <w:right w:val="none" w:sz="0" w:space="0" w:color="auto"/>
      </w:divBdr>
    </w:div>
    <w:div w:id="803815657">
      <w:bodyDiv w:val="1"/>
      <w:marLeft w:val="0"/>
      <w:marRight w:val="0"/>
      <w:marTop w:val="0"/>
      <w:marBottom w:val="0"/>
      <w:divBdr>
        <w:top w:val="none" w:sz="0" w:space="0" w:color="auto"/>
        <w:left w:val="none" w:sz="0" w:space="0" w:color="auto"/>
        <w:bottom w:val="none" w:sz="0" w:space="0" w:color="auto"/>
        <w:right w:val="none" w:sz="0" w:space="0" w:color="auto"/>
      </w:divBdr>
    </w:div>
    <w:div w:id="804158340">
      <w:bodyDiv w:val="1"/>
      <w:marLeft w:val="0"/>
      <w:marRight w:val="0"/>
      <w:marTop w:val="0"/>
      <w:marBottom w:val="0"/>
      <w:divBdr>
        <w:top w:val="none" w:sz="0" w:space="0" w:color="auto"/>
        <w:left w:val="none" w:sz="0" w:space="0" w:color="auto"/>
        <w:bottom w:val="none" w:sz="0" w:space="0" w:color="auto"/>
        <w:right w:val="none" w:sz="0" w:space="0" w:color="auto"/>
      </w:divBdr>
    </w:div>
    <w:div w:id="804473123">
      <w:bodyDiv w:val="1"/>
      <w:marLeft w:val="0"/>
      <w:marRight w:val="0"/>
      <w:marTop w:val="0"/>
      <w:marBottom w:val="0"/>
      <w:divBdr>
        <w:top w:val="none" w:sz="0" w:space="0" w:color="auto"/>
        <w:left w:val="none" w:sz="0" w:space="0" w:color="auto"/>
        <w:bottom w:val="none" w:sz="0" w:space="0" w:color="auto"/>
        <w:right w:val="none" w:sz="0" w:space="0" w:color="auto"/>
      </w:divBdr>
    </w:div>
    <w:div w:id="804585516">
      <w:bodyDiv w:val="1"/>
      <w:marLeft w:val="0"/>
      <w:marRight w:val="0"/>
      <w:marTop w:val="0"/>
      <w:marBottom w:val="0"/>
      <w:divBdr>
        <w:top w:val="none" w:sz="0" w:space="0" w:color="auto"/>
        <w:left w:val="none" w:sz="0" w:space="0" w:color="auto"/>
        <w:bottom w:val="none" w:sz="0" w:space="0" w:color="auto"/>
        <w:right w:val="none" w:sz="0" w:space="0" w:color="auto"/>
      </w:divBdr>
    </w:div>
    <w:div w:id="806357018">
      <w:bodyDiv w:val="1"/>
      <w:marLeft w:val="0"/>
      <w:marRight w:val="0"/>
      <w:marTop w:val="0"/>
      <w:marBottom w:val="0"/>
      <w:divBdr>
        <w:top w:val="none" w:sz="0" w:space="0" w:color="auto"/>
        <w:left w:val="none" w:sz="0" w:space="0" w:color="auto"/>
        <w:bottom w:val="none" w:sz="0" w:space="0" w:color="auto"/>
        <w:right w:val="none" w:sz="0" w:space="0" w:color="auto"/>
      </w:divBdr>
    </w:div>
    <w:div w:id="806892693">
      <w:bodyDiv w:val="1"/>
      <w:marLeft w:val="0"/>
      <w:marRight w:val="0"/>
      <w:marTop w:val="0"/>
      <w:marBottom w:val="0"/>
      <w:divBdr>
        <w:top w:val="none" w:sz="0" w:space="0" w:color="auto"/>
        <w:left w:val="none" w:sz="0" w:space="0" w:color="auto"/>
        <w:bottom w:val="none" w:sz="0" w:space="0" w:color="auto"/>
        <w:right w:val="none" w:sz="0" w:space="0" w:color="auto"/>
      </w:divBdr>
    </w:div>
    <w:div w:id="807822477">
      <w:bodyDiv w:val="1"/>
      <w:marLeft w:val="0"/>
      <w:marRight w:val="0"/>
      <w:marTop w:val="0"/>
      <w:marBottom w:val="0"/>
      <w:divBdr>
        <w:top w:val="none" w:sz="0" w:space="0" w:color="auto"/>
        <w:left w:val="none" w:sz="0" w:space="0" w:color="auto"/>
        <w:bottom w:val="none" w:sz="0" w:space="0" w:color="auto"/>
        <w:right w:val="none" w:sz="0" w:space="0" w:color="auto"/>
      </w:divBdr>
    </w:div>
    <w:div w:id="807938862">
      <w:bodyDiv w:val="1"/>
      <w:marLeft w:val="0"/>
      <w:marRight w:val="0"/>
      <w:marTop w:val="0"/>
      <w:marBottom w:val="0"/>
      <w:divBdr>
        <w:top w:val="none" w:sz="0" w:space="0" w:color="auto"/>
        <w:left w:val="none" w:sz="0" w:space="0" w:color="auto"/>
        <w:bottom w:val="none" w:sz="0" w:space="0" w:color="auto"/>
        <w:right w:val="none" w:sz="0" w:space="0" w:color="auto"/>
      </w:divBdr>
    </w:div>
    <w:div w:id="808519562">
      <w:bodyDiv w:val="1"/>
      <w:marLeft w:val="0"/>
      <w:marRight w:val="0"/>
      <w:marTop w:val="0"/>
      <w:marBottom w:val="0"/>
      <w:divBdr>
        <w:top w:val="none" w:sz="0" w:space="0" w:color="auto"/>
        <w:left w:val="none" w:sz="0" w:space="0" w:color="auto"/>
        <w:bottom w:val="none" w:sz="0" w:space="0" w:color="auto"/>
        <w:right w:val="none" w:sz="0" w:space="0" w:color="auto"/>
      </w:divBdr>
    </w:div>
    <w:div w:id="808594377">
      <w:bodyDiv w:val="1"/>
      <w:marLeft w:val="0"/>
      <w:marRight w:val="0"/>
      <w:marTop w:val="0"/>
      <w:marBottom w:val="0"/>
      <w:divBdr>
        <w:top w:val="none" w:sz="0" w:space="0" w:color="auto"/>
        <w:left w:val="none" w:sz="0" w:space="0" w:color="auto"/>
        <w:bottom w:val="none" w:sz="0" w:space="0" w:color="auto"/>
        <w:right w:val="none" w:sz="0" w:space="0" w:color="auto"/>
      </w:divBdr>
    </w:div>
    <w:div w:id="808860899">
      <w:bodyDiv w:val="1"/>
      <w:marLeft w:val="0"/>
      <w:marRight w:val="0"/>
      <w:marTop w:val="0"/>
      <w:marBottom w:val="0"/>
      <w:divBdr>
        <w:top w:val="none" w:sz="0" w:space="0" w:color="auto"/>
        <w:left w:val="none" w:sz="0" w:space="0" w:color="auto"/>
        <w:bottom w:val="none" w:sz="0" w:space="0" w:color="auto"/>
        <w:right w:val="none" w:sz="0" w:space="0" w:color="auto"/>
      </w:divBdr>
    </w:div>
    <w:div w:id="808935169">
      <w:bodyDiv w:val="1"/>
      <w:marLeft w:val="0"/>
      <w:marRight w:val="0"/>
      <w:marTop w:val="0"/>
      <w:marBottom w:val="0"/>
      <w:divBdr>
        <w:top w:val="none" w:sz="0" w:space="0" w:color="auto"/>
        <w:left w:val="none" w:sz="0" w:space="0" w:color="auto"/>
        <w:bottom w:val="none" w:sz="0" w:space="0" w:color="auto"/>
        <w:right w:val="none" w:sz="0" w:space="0" w:color="auto"/>
      </w:divBdr>
      <w:divsChild>
        <w:div w:id="71901150">
          <w:marLeft w:val="480"/>
          <w:marRight w:val="0"/>
          <w:marTop w:val="0"/>
          <w:marBottom w:val="0"/>
          <w:divBdr>
            <w:top w:val="none" w:sz="0" w:space="0" w:color="auto"/>
            <w:left w:val="none" w:sz="0" w:space="0" w:color="auto"/>
            <w:bottom w:val="none" w:sz="0" w:space="0" w:color="auto"/>
            <w:right w:val="none" w:sz="0" w:space="0" w:color="auto"/>
          </w:divBdr>
        </w:div>
        <w:div w:id="103427080">
          <w:marLeft w:val="480"/>
          <w:marRight w:val="0"/>
          <w:marTop w:val="0"/>
          <w:marBottom w:val="0"/>
          <w:divBdr>
            <w:top w:val="none" w:sz="0" w:space="0" w:color="auto"/>
            <w:left w:val="none" w:sz="0" w:space="0" w:color="auto"/>
            <w:bottom w:val="none" w:sz="0" w:space="0" w:color="auto"/>
            <w:right w:val="none" w:sz="0" w:space="0" w:color="auto"/>
          </w:divBdr>
        </w:div>
        <w:div w:id="117532205">
          <w:marLeft w:val="480"/>
          <w:marRight w:val="0"/>
          <w:marTop w:val="0"/>
          <w:marBottom w:val="0"/>
          <w:divBdr>
            <w:top w:val="none" w:sz="0" w:space="0" w:color="auto"/>
            <w:left w:val="none" w:sz="0" w:space="0" w:color="auto"/>
            <w:bottom w:val="none" w:sz="0" w:space="0" w:color="auto"/>
            <w:right w:val="none" w:sz="0" w:space="0" w:color="auto"/>
          </w:divBdr>
        </w:div>
        <w:div w:id="192502871">
          <w:marLeft w:val="480"/>
          <w:marRight w:val="0"/>
          <w:marTop w:val="0"/>
          <w:marBottom w:val="0"/>
          <w:divBdr>
            <w:top w:val="none" w:sz="0" w:space="0" w:color="auto"/>
            <w:left w:val="none" w:sz="0" w:space="0" w:color="auto"/>
            <w:bottom w:val="none" w:sz="0" w:space="0" w:color="auto"/>
            <w:right w:val="none" w:sz="0" w:space="0" w:color="auto"/>
          </w:divBdr>
        </w:div>
        <w:div w:id="204489919">
          <w:marLeft w:val="480"/>
          <w:marRight w:val="0"/>
          <w:marTop w:val="0"/>
          <w:marBottom w:val="0"/>
          <w:divBdr>
            <w:top w:val="none" w:sz="0" w:space="0" w:color="auto"/>
            <w:left w:val="none" w:sz="0" w:space="0" w:color="auto"/>
            <w:bottom w:val="none" w:sz="0" w:space="0" w:color="auto"/>
            <w:right w:val="none" w:sz="0" w:space="0" w:color="auto"/>
          </w:divBdr>
        </w:div>
        <w:div w:id="248271288">
          <w:marLeft w:val="480"/>
          <w:marRight w:val="0"/>
          <w:marTop w:val="0"/>
          <w:marBottom w:val="0"/>
          <w:divBdr>
            <w:top w:val="none" w:sz="0" w:space="0" w:color="auto"/>
            <w:left w:val="none" w:sz="0" w:space="0" w:color="auto"/>
            <w:bottom w:val="none" w:sz="0" w:space="0" w:color="auto"/>
            <w:right w:val="none" w:sz="0" w:space="0" w:color="auto"/>
          </w:divBdr>
        </w:div>
        <w:div w:id="352728824">
          <w:marLeft w:val="480"/>
          <w:marRight w:val="0"/>
          <w:marTop w:val="0"/>
          <w:marBottom w:val="0"/>
          <w:divBdr>
            <w:top w:val="none" w:sz="0" w:space="0" w:color="auto"/>
            <w:left w:val="none" w:sz="0" w:space="0" w:color="auto"/>
            <w:bottom w:val="none" w:sz="0" w:space="0" w:color="auto"/>
            <w:right w:val="none" w:sz="0" w:space="0" w:color="auto"/>
          </w:divBdr>
        </w:div>
        <w:div w:id="383716972">
          <w:marLeft w:val="480"/>
          <w:marRight w:val="0"/>
          <w:marTop w:val="0"/>
          <w:marBottom w:val="0"/>
          <w:divBdr>
            <w:top w:val="none" w:sz="0" w:space="0" w:color="auto"/>
            <w:left w:val="none" w:sz="0" w:space="0" w:color="auto"/>
            <w:bottom w:val="none" w:sz="0" w:space="0" w:color="auto"/>
            <w:right w:val="none" w:sz="0" w:space="0" w:color="auto"/>
          </w:divBdr>
        </w:div>
        <w:div w:id="468717335">
          <w:marLeft w:val="480"/>
          <w:marRight w:val="0"/>
          <w:marTop w:val="0"/>
          <w:marBottom w:val="0"/>
          <w:divBdr>
            <w:top w:val="none" w:sz="0" w:space="0" w:color="auto"/>
            <w:left w:val="none" w:sz="0" w:space="0" w:color="auto"/>
            <w:bottom w:val="none" w:sz="0" w:space="0" w:color="auto"/>
            <w:right w:val="none" w:sz="0" w:space="0" w:color="auto"/>
          </w:divBdr>
        </w:div>
        <w:div w:id="495847122">
          <w:marLeft w:val="480"/>
          <w:marRight w:val="0"/>
          <w:marTop w:val="0"/>
          <w:marBottom w:val="0"/>
          <w:divBdr>
            <w:top w:val="none" w:sz="0" w:space="0" w:color="auto"/>
            <w:left w:val="none" w:sz="0" w:space="0" w:color="auto"/>
            <w:bottom w:val="none" w:sz="0" w:space="0" w:color="auto"/>
            <w:right w:val="none" w:sz="0" w:space="0" w:color="auto"/>
          </w:divBdr>
        </w:div>
        <w:div w:id="499200077">
          <w:marLeft w:val="480"/>
          <w:marRight w:val="0"/>
          <w:marTop w:val="0"/>
          <w:marBottom w:val="0"/>
          <w:divBdr>
            <w:top w:val="none" w:sz="0" w:space="0" w:color="auto"/>
            <w:left w:val="none" w:sz="0" w:space="0" w:color="auto"/>
            <w:bottom w:val="none" w:sz="0" w:space="0" w:color="auto"/>
            <w:right w:val="none" w:sz="0" w:space="0" w:color="auto"/>
          </w:divBdr>
        </w:div>
        <w:div w:id="499392766">
          <w:marLeft w:val="480"/>
          <w:marRight w:val="0"/>
          <w:marTop w:val="0"/>
          <w:marBottom w:val="0"/>
          <w:divBdr>
            <w:top w:val="none" w:sz="0" w:space="0" w:color="auto"/>
            <w:left w:val="none" w:sz="0" w:space="0" w:color="auto"/>
            <w:bottom w:val="none" w:sz="0" w:space="0" w:color="auto"/>
            <w:right w:val="none" w:sz="0" w:space="0" w:color="auto"/>
          </w:divBdr>
        </w:div>
        <w:div w:id="501091384">
          <w:marLeft w:val="480"/>
          <w:marRight w:val="0"/>
          <w:marTop w:val="0"/>
          <w:marBottom w:val="0"/>
          <w:divBdr>
            <w:top w:val="none" w:sz="0" w:space="0" w:color="auto"/>
            <w:left w:val="none" w:sz="0" w:space="0" w:color="auto"/>
            <w:bottom w:val="none" w:sz="0" w:space="0" w:color="auto"/>
            <w:right w:val="none" w:sz="0" w:space="0" w:color="auto"/>
          </w:divBdr>
        </w:div>
        <w:div w:id="532230538">
          <w:marLeft w:val="480"/>
          <w:marRight w:val="0"/>
          <w:marTop w:val="0"/>
          <w:marBottom w:val="0"/>
          <w:divBdr>
            <w:top w:val="none" w:sz="0" w:space="0" w:color="auto"/>
            <w:left w:val="none" w:sz="0" w:space="0" w:color="auto"/>
            <w:bottom w:val="none" w:sz="0" w:space="0" w:color="auto"/>
            <w:right w:val="none" w:sz="0" w:space="0" w:color="auto"/>
          </w:divBdr>
        </w:div>
        <w:div w:id="600724017">
          <w:marLeft w:val="480"/>
          <w:marRight w:val="0"/>
          <w:marTop w:val="0"/>
          <w:marBottom w:val="0"/>
          <w:divBdr>
            <w:top w:val="none" w:sz="0" w:space="0" w:color="auto"/>
            <w:left w:val="none" w:sz="0" w:space="0" w:color="auto"/>
            <w:bottom w:val="none" w:sz="0" w:space="0" w:color="auto"/>
            <w:right w:val="none" w:sz="0" w:space="0" w:color="auto"/>
          </w:divBdr>
        </w:div>
        <w:div w:id="615209880">
          <w:marLeft w:val="480"/>
          <w:marRight w:val="0"/>
          <w:marTop w:val="0"/>
          <w:marBottom w:val="0"/>
          <w:divBdr>
            <w:top w:val="none" w:sz="0" w:space="0" w:color="auto"/>
            <w:left w:val="none" w:sz="0" w:space="0" w:color="auto"/>
            <w:bottom w:val="none" w:sz="0" w:space="0" w:color="auto"/>
            <w:right w:val="none" w:sz="0" w:space="0" w:color="auto"/>
          </w:divBdr>
        </w:div>
        <w:div w:id="846556526">
          <w:marLeft w:val="480"/>
          <w:marRight w:val="0"/>
          <w:marTop w:val="0"/>
          <w:marBottom w:val="0"/>
          <w:divBdr>
            <w:top w:val="none" w:sz="0" w:space="0" w:color="auto"/>
            <w:left w:val="none" w:sz="0" w:space="0" w:color="auto"/>
            <w:bottom w:val="none" w:sz="0" w:space="0" w:color="auto"/>
            <w:right w:val="none" w:sz="0" w:space="0" w:color="auto"/>
          </w:divBdr>
        </w:div>
        <w:div w:id="974140362">
          <w:marLeft w:val="480"/>
          <w:marRight w:val="0"/>
          <w:marTop w:val="0"/>
          <w:marBottom w:val="0"/>
          <w:divBdr>
            <w:top w:val="none" w:sz="0" w:space="0" w:color="auto"/>
            <w:left w:val="none" w:sz="0" w:space="0" w:color="auto"/>
            <w:bottom w:val="none" w:sz="0" w:space="0" w:color="auto"/>
            <w:right w:val="none" w:sz="0" w:space="0" w:color="auto"/>
          </w:divBdr>
        </w:div>
        <w:div w:id="981346075">
          <w:marLeft w:val="480"/>
          <w:marRight w:val="0"/>
          <w:marTop w:val="0"/>
          <w:marBottom w:val="0"/>
          <w:divBdr>
            <w:top w:val="none" w:sz="0" w:space="0" w:color="auto"/>
            <w:left w:val="none" w:sz="0" w:space="0" w:color="auto"/>
            <w:bottom w:val="none" w:sz="0" w:space="0" w:color="auto"/>
            <w:right w:val="none" w:sz="0" w:space="0" w:color="auto"/>
          </w:divBdr>
        </w:div>
        <w:div w:id="985016223">
          <w:marLeft w:val="480"/>
          <w:marRight w:val="0"/>
          <w:marTop w:val="0"/>
          <w:marBottom w:val="0"/>
          <w:divBdr>
            <w:top w:val="none" w:sz="0" w:space="0" w:color="auto"/>
            <w:left w:val="none" w:sz="0" w:space="0" w:color="auto"/>
            <w:bottom w:val="none" w:sz="0" w:space="0" w:color="auto"/>
            <w:right w:val="none" w:sz="0" w:space="0" w:color="auto"/>
          </w:divBdr>
        </w:div>
        <w:div w:id="1098329120">
          <w:marLeft w:val="480"/>
          <w:marRight w:val="0"/>
          <w:marTop w:val="0"/>
          <w:marBottom w:val="0"/>
          <w:divBdr>
            <w:top w:val="none" w:sz="0" w:space="0" w:color="auto"/>
            <w:left w:val="none" w:sz="0" w:space="0" w:color="auto"/>
            <w:bottom w:val="none" w:sz="0" w:space="0" w:color="auto"/>
            <w:right w:val="none" w:sz="0" w:space="0" w:color="auto"/>
          </w:divBdr>
        </w:div>
        <w:div w:id="1132559439">
          <w:marLeft w:val="480"/>
          <w:marRight w:val="0"/>
          <w:marTop w:val="0"/>
          <w:marBottom w:val="0"/>
          <w:divBdr>
            <w:top w:val="none" w:sz="0" w:space="0" w:color="auto"/>
            <w:left w:val="none" w:sz="0" w:space="0" w:color="auto"/>
            <w:bottom w:val="none" w:sz="0" w:space="0" w:color="auto"/>
            <w:right w:val="none" w:sz="0" w:space="0" w:color="auto"/>
          </w:divBdr>
        </w:div>
        <w:div w:id="1188983457">
          <w:marLeft w:val="480"/>
          <w:marRight w:val="0"/>
          <w:marTop w:val="0"/>
          <w:marBottom w:val="0"/>
          <w:divBdr>
            <w:top w:val="none" w:sz="0" w:space="0" w:color="auto"/>
            <w:left w:val="none" w:sz="0" w:space="0" w:color="auto"/>
            <w:bottom w:val="none" w:sz="0" w:space="0" w:color="auto"/>
            <w:right w:val="none" w:sz="0" w:space="0" w:color="auto"/>
          </w:divBdr>
        </w:div>
        <w:div w:id="1285775393">
          <w:marLeft w:val="480"/>
          <w:marRight w:val="0"/>
          <w:marTop w:val="0"/>
          <w:marBottom w:val="0"/>
          <w:divBdr>
            <w:top w:val="none" w:sz="0" w:space="0" w:color="auto"/>
            <w:left w:val="none" w:sz="0" w:space="0" w:color="auto"/>
            <w:bottom w:val="none" w:sz="0" w:space="0" w:color="auto"/>
            <w:right w:val="none" w:sz="0" w:space="0" w:color="auto"/>
          </w:divBdr>
        </w:div>
        <w:div w:id="1418164634">
          <w:marLeft w:val="480"/>
          <w:marRight w:val="0"/>
          <w:marTop w:val="0"/>
          <w:marBottom w:val="0"/>
          <w:divBdr>
            <w:top w:val="none" w:sz="0" w:space="0" w:color="auto"/>
            <w:left w:val="none" w:sz="0" w:space="0" w:color="auto"/>
            <w:bottom w:val="none" w:sz="0" w:space="0" w:color="auto"/>
            <w:right w:val="none" w:sz="0" w:space="0" w:color="auto"/>
          </w:divBdr>
        </w:div>
        <w:div w:id="1430782067">
          <w:marLeft w:val="480"/>
          <w:marRight w:val="0"/>
          <w:marTop w:val="0"/>
          <w:marBottom w:val="0"/>
          <w:divBdr>
            <w:top w:val="none" w:sz="0" w:space="0" w:color="auto"/>
            <w:left w:val="none" w:sz="0" w:space="0" w:color="auto"/>
            <w:bottom w:val="none" w:sz="0" w:space="0" w:color="auto"/>
            <w:right w:val="none" w:sz="0" w:space="0" w:color="auto"/>
          </w:divBdr>
        </w:div>
        <w:div w:id="1663392799">
          <w:marLeft w:val="480"/>
          <w:marRight w:val="0"/>
          <w:marTop w:val="0"/>
          <w:marBottom w:val="0"/>
          <w:divBdr>
            <w:top w:val="none" w:sz="0" w:space="0" w:color="auto"/>
            <w:left w:val="none" w:sz="0" w:space="0" w:color="auto"/>
            <w:bottom w:val="none" w:sz="0" w:space="0" w:color="auto"/>
            <w:right w:val="none" w:sz="0" w:space="0" w:color="auto"/>
          </w:divBdr>
        </w:div>
        <w:div w:id="1745880475">
          <w:marLeft w:val="480"/>
          <w:marRight w:val="0"/>
          <w:marTop w:val="0"/>
          <w:marBottom w:val="0"/>
          <w:divBdr>
            <w:top w:val="none" w:sz="0" w:space="0" w:color="auto"/>
            <w:left w:val="none" w:sz="0" w:space="0" w:color="auto"/>
            <w:bottom w:val="none" w:sz="0" w:space="0" w:color="auto"/>
            <w:right w:val="none" w:sz="0" w:space="0" w:color="auto"/>
          </w:divBdr>
        </w:div>
        <w:div w:id="1757939913">
          <w:marLeft w:val="480"/>
          <w:marRight w:val="0"/>
          <w:marTop w:val="0"/>
          <w:marBottom w:val="0"/>
          <w:divBdr>
            <w:top w:val="none" w:sz="0" w:space="0" w:color="auto"/>
            <w:left w:val="none" w:sz="0" w:space="0" w:color="auto"/>
            <w:bottom w:val="none" w:sz="0" w:space="0" w:color="auto"/>
            <w:right w:val="none" w:sz="0" w:space="0" w:color="auto"/>
          </w:divBdr>
        </w:div>
        <w:div w:id="1872260127">
          <w:marLeft w:val="480"/>
          <w:marRight w:val="0"/>
          <w:marTop w:val="0"/>
          <w:marBottom w:val="0"/>
          <w:divBdr>
            <w:top w:val="none" w:sz="0" w:space="0" w:color="auto"/>
            <w:left w:val="none" w:sz="0" w:space="0" w:color="auto"/>
            <w:bottom w:val="none" w:sz="0" w:space="0" w:color="auto"/>
            <w:right w:val="none" w:sz="0" w:space="0" w:color="auto"/>
          </w:divBdr>
        </w:div>
        <w:div w:id="1938247254">
          <w:marLeft w:val="480"/>
          <w:marRight w:val="0"/>
          <w:marTop w:val="0"/>
          <w:marBottom w:val="0"/>
          <w:divBdr>
            <w:top w:val="none" w:sz="0" w:space="0" w:color="auto"/>
            <w:left w:val="none" w:sz="0" w:space="0" w:color="auto"/>
            <w:bottom w:val="none" w:sz="0" w:space="0" w:color="auto"/>
            <w:right w:val="none" w:sz="0" w:space="0" w:color="auto"/>
          </w:divBdr>
        </w:div>
        <w:div w:id="1948544028">
          <w:marLeft w:val="480"/>
          <w:marRight w:val="0"/>
          <w:marTop w:val="0"/>
          <w:marBottom w:val="0"/>
          <w:divBdr>
            <w:top w:val="none" w:sz="0" w:space="0" w:color="auto"/>
            <w:left w:val="none" w:sz="0" w:space="0" w:color="auto"/>
            <w:bottom w:val="none" w:sz="0" w:space="0" w:color="auto"/>
            <w:right w:val="none" w:sz="0" w:space="0" w:color="auto"/>
          </w:divBdr>
        </w:div>
        <w:div w:id="1979725401">
          <w:marLeft w:val="480"/>
          <w:marRight w:val="0"/>
          <w:marTop w:val="0"/>
          <w:marBottom w:val="0"/>
          <w:divBdr>
            <w:top w:val="none" w:sz="0" w:space="0" w:color="auto"/>
            <w:left w:val="none" w:sz="0" w:space="0" w:color="auto"/>
            <w:bottom w:val="none" w:sz="0" w:space="0" w:color="auto"/>
            <w:right w:val="none" w:sz="0" w:space="0" w:color="auto"/>
          </w:divBdr>
        </w:div>
      </w:divsChild>
    </w:div>
    <w:div w:id="809322716">
      <w:bodyDiv w:val="1"/>
      <w:marLeft w:val="0"/>
      <w:marRight w:val="0"/>
      <w:marTop w:val="0"/>
      <w:marBottom w:val="0"/>
      <w:divBdr>
        <w:top w:val="none" w:sz="0" w:space="0" w:color="auto"/>
        <w:left w:val="none" w:sz="0" w:space="0" w:color="auto"/>
        <w:bottom w:val="none" w:sz="0" w:space="0" w:color="auto"/>
        <w:right w:val="none" w:sz="0" w:space="0" w:color="auto"/>
      </w:divBdr>
    </w:div>
    <w:div w:id="809983297">
      <w:bodyDiv w:val="1"/>
      <w:marLeft w:val="0"/>
      <w:marRight w:val="0"/>
      <w:marTop w:val="0"/>
      <w:marBottom w:val="0"/>
      <w:divBdr>
        <w:top w:val="none" w:sz="0" w:space="0" w:color="auto"/>
        <w:left w:val="none" w:sz="0" w:space="0" w:color="auto"/>
        <w:bottom w:val="none" w:sz="0" w:space="0" w:color="auto"/>
        <w:right w:val="none" w:sz="0" w:space="0" w:color="auto"/>
      </w:divBdr>
    </w:div>
    <w:div w:id="810173507">
      <w:bodyDiv w:val="1"/>
      <w:marLeft w:val="0"/>
      <w:marRight w:val="0"/>
      <w:marTop w:val="0"/>
      <w:marBottom w:val="0"/>
      <w:divBdr>
        <w:top w:val="none" w:sz="0" w:space="0" w:color="auto"/>
        <w:left w:val="none" w:sz="0" w:space="0" w:color="auto"/>
        <w:bottom w:val="none" w:sz="0" w:space="0" w:color="auto"/>
        <w:right w:val="none" w:sz="0" w:space="0" w:color="auto"/>
      </w:divBdr>
    </w:div>
    <w:div w:id="810174184">
      <w:bodyDiv w:val="1"/>
      <w:marLeft w:val="0"/>
      <w:marRight w:val="0"/>
      <w:marTop w:val="0"/>
      <w:marBottom w:val="0"/>
      <w:divBdr>
        <w:top w:val="none" w:sz="0" w:space="0" w:color="auto"/>
        <w:left w:val="none" w:sz="0" w:space="0" w:color="auto"/>
        <w:bottom w:val="none" w:sz="0" w:space="0" w:color="auto"/>
        <w:right w:val="none" w:sz="0" w:space="0" w:color="auto"/>
      </w:divBdr>
    </w:div>
    <w:div w:id="812064507">
      <w:bodyDiv w:val="1"/>
      <w:marLeft w:val="0"/>
      <w:marRight w:val="0"/>
      <w:marTop w:val="0"/>
      <w:marBottom w:val="0"/>
      <w:divBdr>
        <w:top w:val="none" w:sz="0" w:space="0" w:color="auto"/>
        <w:left w:val="none" w:sz="0" w:space="0" w:color="auto"/>
        <w:bottom w:val="none" w:sz="0" w:space="0" w:color="auto"/>
        <w:right w:val="none" w:sz="0" w:space="0" w:color="auto"/>
      </w:divBdr>
    </w:div>
    <w:div w:id="812409544">
      <w:bodyDiv w:val="1"/>
      <w:marLeft w:val="0"/>
      <w:marRight w:val="0"/>
      <w:marTop w:val="0"/>
      <w:marBottom w:val="0"/>
      <w:divBdr>
        <w:top w:val="none" w:sz="0" w:space="0" w:color="auto"/>
        <w:left w:val="none" w:sz="0" w:space="0" w:color="auto"/>
        <w:bottom w:val="none" w:sz="0" w:space="0" w:color="auto"/>
        <w:right w:val="none" w:sz="0" w:space="0" w:color="auto"/>
      </w:divBdr>
    </w:div>
    <w:div w:id="812986108">
      <w:bodyDiv w:val="1"/>
      <w:marLeft w:val="0"/>
      <w:marRight w:val="0"/>
      <w:marTop w:val="0"/>
      <w:marBottom w:val="0"/>
      <w:divBdr>
        <w:top w:val="none" w:sz="0" w:space="0" w:color="auto"/>
        <w:left w:val="none" w:sz="0" w:space="0" w:color="auto"/>
        <w:bottom w:val="none" w:sz="0" w:space="0" w:color="auto"/>
        <w:right w:val="none" w:sz="0" w:space="0" w:color="auto"/>
      </w:divBdr>
    </w:div>
    <w:div w:id="813137126">
      <w:bodyDiv w:val="1"/>
      <w:marLeft w:val="0"/>
      <w:marRight w:val="0"/>
      <w:marTop w:val="0"/>
      <w:marBottom w:val="0"/>
      <w:divBdr>
        <w:top w:val="none" w:sz="0" w:space="0" w:color="auto"/>
        <w:left w:val="none" w:sz="0" w:space="0" w:color="auto"/>
        <w:bottom w:val="none" w:sz="0" w:space="0" w:color="auto"/>
        <w:right w:val="none" w:sz="0" w:space="0" w:color="auto"/>
      </w:divBdr>
    </w:div>
    <w:div w:id="813526492">
      <w:bodyDiv w:val="1"/>
      <w:marLeft w:val="0"/>
      <w:marRight w:val="0"/>
      <w:marTop w:val="0"/>
      <w:marBottom w:val="0"/>
      <w:divBdr>
        <w:top w:val="none" w:sz="0" w:space="0" w:color="auto"/>
        <w:left w:val="none" w:sz="0" w:space="0" w:color="auto"/>
        <w:bottom w:val="none" w:sz="0" w:space="0" w:color="auto"/>
        <w:right w:val="none" w:sz="0" w:space="0" w:color="auto"/>
      </w:divBdr>
    </w:div>
    <w:div w:id="813764330">
      <w:bodyDiv w:val="1"/>
      <w:marLeft w:val="0"/>
      <w:marRight w:val="0"/>
      <w:marTop w:val="0"/>
      <w:marBottom w:val="0"/>
      <w:divBdr>
        <w:top w:val="none" w:sz="0" w:space="0" w:color="auto"/>
        <w:left w:val="none" w:sz="0" w:space="0" w:color="auto"/>
        <w:bottom w:val="none" w:sz="0" w:space="0" w:color="auto"/>
        <w:right w:val="none" w:sz="0" w:space="0" w:color="auto"/>
      </w:divBdr>
    </w:div>
    <w:div w:id="813986539">
      <w:bodyDiv w:val="1"/>
      <w:marLeft w:val="0"/>
      <w:marRight w:val="0"/>
      <w:marTop w:val="0"/>
      <w:marBottom w:val="0"/>
      <w:divBdr>
        <w:top w:val="none" w:sz="0" w:space="0" w:color="auto"/>
        <w:left w:val="none" w:sz="0" w:space="0" w:color="auto"/>
        <w:bottom w:val="none" w:sz="0" w:space="0" w:color="auto"/>
        <w:right w:val="none" w:sz="0" w:space="0" w:color="auto"/>
      </w:divBdr>
    </w:div>
    <w:div w:id="814027628">
      <w:bodyDiv w:val="1"/>
      <w:marLeft w:val="0"/>
      <w:marRight w:val="0"/>
      <w:marTop w:val="0"/>
      <w:marBottom w:val="0"/>
      <w:divBdr>
        <w:top w:val="none" w:sz="0" w:space="0" w:color="auto"/>
        <w:left w:val="none" w:sz="0" w:space="0" w:color="auto"/>
        <w:bottom w:val="none" w:sz="0" w:space="0" w:color="auto"/>
        <w:right w:val="none" w:sz="0" w:space="0" w:color="auto"/>
      </w:divBdr>
    </w:div>
    <w:div w:id="814179628">
      <w:bodyDiv w:val="1"/>
      <w:marLeft w:val="0"/>
      <w:marRight w:val="0"/>
      <w:marTop w:val="0"/>
      <w:marBottom w:val="0"/>
      <w:divBdr>
        <w:top w:val="none" w:sz="0" w:space="0" w:color="auto"/>
        <w:left w:val="none" w:sz="0" w:space="0" w:color="auto"/>
        <w:bottom w:val="none" w:sz="0" w:space="0" w:color="auto"/>
        <w:right w:val="none" w:sz="0" w:space="0" w:color="auto"/>
      </w:divBdr>
    </w:div>
    <w:div w:id="814491743">
      <w:bodyDiv w:val="1"/>
      <w:marLeft w:val="0"/>
      <w:marRight w:val="0"/>
      <w:marTop w:val="0"/>
      <w:marBottom w:val="0"/>
      <w:divBdr>
        <w:top w:val="none" w:sz="0" w:space="0" w:color="auto"/>
        <w:left w:val="none" w:sz="0" w:space="0" w:color="auto"/>
        <w:bottom w:val="none" w:sz="0" w:space="0" w:color="auto"/>
        <w:right w:val="none" w:sz="0" w:space="0" w:color="auto"/>
      </w:divBdr>
    </w:div>
    <w:div w:id="814835824">
      <w:bodyDiv w:val="1"/>
      <w:marLeft w:val="0"/>
      <w:marRight w:val="0"/>
      <w:marTop w:val="0"/>
      <w:marBottom w:val="0"/>
      <w:divBdr>
        <w:top w:val="none" w:sz="0" w:space="0" w:color="auto"/>
        <w:left w:val="none" w:sz="0" w:space="0" w:color="auto"/>
        <w:bottom w:val="none" w:sz="0" w:space="0" w:color="auto"/>
        <w:right w:val="none" w:sz="0" w:space="0" w:color="auto"/>
      </w:divBdr>
    </w:div>
    <w:div w:id="814956348">
      <w:bodyDiv w:val="1"/>
      <w:marLeft w:val="0"/>
      <w:marRight w:val="0"/>
      <w:marTop w:val="0"/>
      <w:marBottom w:val="0"/>
      <w:divBdr>
        <w:top w:val="none" w:sz="0" w:space="0" w:color="auto"/>
        <w:left w:val="none" w:sz="0" w:space="0" w:color="auto"/>
        <w:bottom w:val="none" w:sz="0" w:space="0" w:color="auto"/>
        <w:right w:val="none" w:sz="0" w:space="0" w:color="auto"/>
      </w:divBdr>
    </w:div>
    <w:div w:id="815419100">
      <w:bodyDiv w:val="1"/>
      <w:marLeft w:val="0"/>
      <w:marRight w:val="0"/>
      <w:marTop w:val="0"/>
      <w:marBottom w:val="0"/>
      <w:divBdr>
        <w:top w:val="none" w:sz="0" w:space="0" w:color="auto"/>
        <w:left w:val="none" w:sz="0" w:space="0" w:color="auto"/>
        <w:bottom w:val="none" w:sz="0" w:space="0" w:color="auto"/>
        <w:right w:val="none" w:sz="0" w:space="0" w:color="auto"/>
      </w:divBdr>
    </w:div>
    <w:div w:id="815533450">
      <w:bodyDiv w:val="1"/>
      <w:marLeft w:val="0"/>
      <w:marRight w:val="0"/>
      <w:marTop w:val="0"/>
      <w:marBottom w:val="0"/>
      <w:divBdr>
        <w:top w:val="none" w:sz="0" w:space="0" w:color="auto"/>
        <w:left w:val="none" w:sz="0" w:space="0" w:color="auto"/>
        <w:bottom w:val="none" w:sz="0" w:space="0" w:color="auto"/>
        <w:right w:val="none" w:sz="0" w:space="0" w:color="auto"/>
      </w:divBdr>
    </w:div>
    <w:div w:id="815533917">
      <w:bodyDiv w:val="1"/>
      <w:marLeft w:val="0"/>
      <w:marRight w:val="0"/>
      <w:marTop w:val="0"/>
      <w:marBottom w:val="0"/>
      <w:divBdr>
        <w:top w:val="none" w:sz="0" w:space="0" w:color="auto"/>
        <w:left w:val="none" w:sz="0" w:space="0" w:color="auto"/>
        <w:bottom w:val="none" w:sz="0" w:space="0" w:color="auto"/>
        <w:right w:val="none" w:sz="0" w:space="0" w:color="auto"/>
      </w:divBdr>
    </w:div>
    <w:div w:id="815728927">
      <w:bodyDiv w:val="1"/>
      <w:marLeft w:val="0"/>
      <w:marRight w:val="0"/>
      <w:marTop w:val="0"/>
      <w:marBottom w:val="0"/>
      <w:divBdr>
        <w:top w:val="none" w:sz="0" w:space="0" w:color="auto"/>
        <w:left w:val="none" w:sz="0" w:space="0" w:color="auto"/>
        <w:bottom w:val="none" w:sz="0" w:space="0" w:color="auto"/>
        <w:right w:val="none" w:sz="0" w:space="0" w:color="auto"/>
      </w:divBdr>
    </w:div>
    <w:div w:id="815798161">
      <w:bodyDiv w:val="1"/>
      <w:marLeft w:val="0"/>
      <w:marRight w:val="0"/>
      <w:marTop w:val="0"/>
      <w:marBottom w:val="0"/>
      <w:divBdr>
        <w:top w:val="none" w:sz="0" w:space="0" w:color="auto"/>
        <w:left w:val="none" w:sz="0" w:space="0" w:color="auto"/>
        <w:bottom w:val="none" w:sz="0" w:space="0" w:color="auto"/>
        <w:right w:val="none" w:sz="0" w:space="0" w:color="auto"/>
      </w:divBdr>
    </w:div>
    <w:div w:id="816188800">
      <w:bodyDiv w:val="1"/>
      <w:marLeft w:val="0"/>
      <w:marRight w:val="0"/>
      <w:marTop w:val="0"/>
      <w:marBottom w:val="0"/>
      <w:divBdr>
        <w:top w:val="none" w:sz="0" w:space="0" w:color="auto"/>
        <w:left w:val="none" w:sz="0" w:space="0" w:color="auto"/>
        <w:bottom w:val="none" w:sz="0" w:space="0" w:color="auto"/>
        <w:right w:val="none" w:sz="0" w:space="0" w:color="auto"/>
      </w:divBdr>
    </w:div>
    <w:div w:id="816265457">
      <w:bodyDiv w:val="1"/>
      <w:marLeft w:val="0"/>
      <w:marRight w:val="0"/>
      <w:marTop w:val="0"/>
      <w:marBottom w:val="0"/>
      <w:divBdr>
        <w:top w:val="none" w:sz="0" w:space="0" w:color="auto"/>
        <w:left w:val="none" w:sz="0" w:space="0" w:color="auto"/>
        <w:bottom w:val="none" w:sz="0" w:space="0" w:color="auto"/>
        <w:right w:val="none" w:sz="0" w:space="0" w:color="auto"/>
      </w:divBdr>
    </w:div>
    <w:div w:id="816341887">
      <w:bodyDiv w:val="1"/>
      <w:marLeft w:val="0"/>
      <w:marRight w:val="0"/>
      <w:marTop w:val="0"/>
      <w:marBottom w:val="0"/>
      <w:divBdr>
        <w:top w:val="none" w:sz="0" w:space="0" w:color="auto"/>
        <w:left w:val="none" w:sz="0" w:space="0" w:color="auto"/>
        <w:bottom w:val="none" w:sz="0" w:space="0" w:color="auto"/>
        <w:right w:val="none" w:sz="0" w:space="0" w:color="auto"/>
      </w:divBdr>
    </w:div>
    <w:div w:id="816455648">
      <w:bodyDiv w:val="1"/>
      <w:marLeft w:val="0"/>
      <w:marRight w:val="0"/>
      <w:marTop w:val="0"/>
      <w:marBottom w:val="0"/>
      <w:divBdr>
        <w:top w:val="none" w:sz="0" w:space="0" w:color="auto"/>
        <w:left w:val="none" w:sz="0" w:space="0" w:color="auto"/>
        <w:bottom w:val="none" w:sz="0" w:space="0" w:color="auto"/>
        <w:right w:val="none" w:sz="0" w:space="0" w:color="auto"/>
      </w:divBdr>
    </w:div>
    <w:div w:id="816608383">
      <w:bodyDiv w:val="1"/>
      <w:marLeft w:val="0"/>
      <w:marRight w:val="0"/>
      <w:marTop w:val="0"/>
      <w:marBottom w:val="0"/>
      <w:divBdr>
        <w:top w:val="none" w:sz="0" w:space="0" w:color="auto"/>
        <w:left w:val="none" w:sz="0" w:space="0" w:color="auto"/>
        <w:bottom w:val="none" w:sz="0" w:space="0" w:color="auto"/>
        <w:right w:val="none" w:sz="0" w:space="0" w:color="auto"/>
      </w:divBdr>
    </w:div>
    <w:div w:id="816646491">
      <w:bodyDiv w:val="1"/>
      <w:marLeft w:val="0"/>
      <w:marRight w:val="0"/>
      <w:marTop w:val="0"/>
      <w:marBottom w:val="0"/>
      <w:divBdr>
        <w:top w:val="none" w:sz="0" w:space="0" w:color="auto"/>
        <w:left w:val="none" w:sz="0" w:space="0" w:color="auto"/>
        <w:bottom w:val="none" w:sz="0" w:space="0" w:color="auto"/>
        <w:right w:val="none" w:sz="0" w:space="0" w:color="auto"/>
      </w:divBdr>
    </w:div>
    <w:div w:id="816730082">
      <w:bodyDiv w:val="1"/>
      <w:marLeft w:val="0"/>
      <w:marRight w:val="0"/>
      <w:marTop w:val="0"/>
      <w:marBottom w:val="0"/>
      <w:divBdr>
        <w:top w:val="none" w:sz="0" w:space="0" w:color="auto"/>
        <w:left w:val="none" w:sz="0" w:space="0" w:color="auto"/>
        <w:bottom w:val="none" w:sz="0" w:space="0" w:color="auto"/>
        <w:right w:val="none" w:sz="0" w:space="0" w:color="auto"/>
      </w:divBdr>
    </w:div>
    <w:div w:id="817385474">
      <w:bodyDiv w:val="1"/>
      <w:marLeft w:val="0"/>
      <w:marRight w:val="0"/>
      <w:marTop w:val="0"/>
      <w:marBottom w:val="0"/>
      <w:divBdr>
        <w:top w:val="none" w:sz="0" w:space="0" w:color="auto"/>
        <w:left w:val="none" w:sz="0" w:space="0" w:color="auto"/>
        <w:bottom w:val="none" w:sz="0" w:space="0" w:color="auto"/>
        <w:right w:val="none" w:sz="0" w:space="0" w:color="auto"/>
      </w:divBdr>
    </w:div>
    <w:div w:id="817579353">
      <w:bodyDiv w:val="1"/>
      <w:marLeft w:val="0"/>
      <w:marRight w:val="0"/>
      <w:marTop w:val="0"/>
      <w:marBottom w:val="0"/>
      <w:divBdr>
        <w:top w:val="none" w:sz="0" w:space="0" w:color="auto"/>
        <w:left w:val="none" w:sz="0" w:space="0" w:color="auto"/>
        <w:bottom w:val="none" w:sz="0" w:space="0" w:color="auto"/>
        <w:right w:val="none" w:sz="0" w:space="0" w:color="auto"/>
      </w:divBdr>
    </w:div>
    <w:div w:id="817696280">
      <w:bodyDiv w:val="1"/>
      <w:marLeft w:val="0"/>
      <w:marRight w:val="0"/>
      <w:marTop w:val="0"/>
      <w:marBottom w:val="0"/>
      <w:divBdr>
        <w:top w:val="none" w:sz="0" w:space="0" w:color="auto"/>
        <w:left w:val="none" w:sz="0" w:space="0" w:color="auto"/>
        <w:bottom w:val="none" w:sz="0" w:space="0" w:color="auto"/>
        <w:right w:val="none" w:sz="0" w:space="0" w:color="auto"/>
      </w:divBdr>
    </w:div>
    <w:div w:id="818614381">
      <w:bodyDiv w:val="1"/>
      <w:marLeft w:val="0"/>
      <w:marRight w:val="0"/>
      <w:marTop w:val="0"/>
      <w:marBottom w:val="0"/>
      <w:divBdr>
        <w:top w:val="none" w:sz="0" w:space="0" w:color="auto"/>
        <w:left w:val="none" w:sz="0" w:space="0" w:color="auto"/>
        <w:bottom w:val="none" w:sz="0" w:space="0" w:color="auto"/>
        <w:right w:val="none" w:sz="0" w:space="0" w:color="auto"/>
      </w:divBdr>
    </w:div>
    <w:div w:id="819540543">
      <w:bodyDiv w:val="1"/>
      <w:marLeft w:val="0"/>
      <w:marRight w:val="0"/>
      <w:marTop w:val="0"/>
      <w:marBottom w:val="0"/>
      <w:divBdr>
        <w:top w:val="none" w:sz="0" w:space="0" w:color="auto"/>
        <w:left w:val="none" w:sz="0" w:space="0" w:color="auto"/>
        <w:bottom w:val="none" w:sz="0" w:space="0" w:color="auto"/>
        <w:right w:val="none" w:sz="0" w:space="0" w:color="auto"/>
      </w:divBdr>
    </w:div>
    <w:div w:id="819620429">
      <w:bodyDiv w:val="1"/>
      <w:marLeft w:val="0"/>
      <w:marRight w:val="0"/>
      <w:marTop w:val="0"/>
      <w:marBottom w:val="0"/>
      <w:divBdr>
        <w:top w:val="none" w:sz="0" w:space="0" w:color="auto"/>
        <w:left w:val="none" w:sz="0" w:space="0" w:color="auto"/>
        <w:bottom w:val="none" w:sz="0" w:space="0" w:color="auto"/>
        <w:right w:val="none" w:sz="0" w:space="0" w:color="auto"/>
      </w:divBdr>
    </w:div>
    <w:div w:id="820001347">
      <w:bodyDiv w:val="1"/>
      <w:marLeft w:val="0"/>
      <w:marRight w:val="0"/>
      <w:marTop w:val="0"/>
      <w:marBottom w:val="0"/>
      <w:divBdr>
        <w:top w:val="none" w:sz="0" w:space="0" w:color="auto"/>
        <w:left w:val="none" w:sz="0" w:space="0" w:color="auto"/>
        <w:bottom w:val="none" w:sz="0" w:space="0" w:color="auto"/>
        <w:right w:val="none" w:sz="0" w:space="0" w:color="auto"/>
      </w:divBdr>
    </w:div>
    <w:div w:id="820540355">
      <w:bodyDiv w:val="1"/>
      <w:marLeft w:val="0"/>
      <w:marRight w:val="0"/>
      <w:marTop w:val="0"/>
      <w:marBottom w:val="0"/>
      <w:divBdr>
        <w:top w:val="none" w:sz="0" w:space="0" w:color="auto"/>
        <w:left w:val="none" w:sz="0" w:space="0" w:color="auto"/>
        <w:bottom w:val="none" w:sz="0" w:space="0" w:color="auto"/>
        <w:right w:val="none" w:sz="0" w:space="0" w:color="auto"/>
      </w:divBdr>
    </w:div>
    <w:div w:id="820580077">
      <w:bodyDiv w:val="1"/>
      <w:marLeft w:val="0"/>
      <w:marRight w:val="0"/>
      <w:marTop w:val="0"/>
      <w:marBottom w:val="0"/>
      <w:divBdr>
        <w:top w:val="none" w:sz="0" w:space="0" w:color="auto"/>
        <w:left w:val="none" w:sz="0" w:space="0" w:color="auto"/>
        <w:bottom w:val="none" w:sz="0" w:space="0" w:color="auto"/>
        <w:right w:val="none" w:sz="0" w:space="0" w:color="auto"/>
      </w:divBdr>
    </w:div>
    <w:div w:id="820852477">
      <w:bodyDiv w:val="1"/>
      <w:marLeft w:val="0"/>
      <w:marRight w:val="0"/>
      <w:marTop w:val="0"/>
      <w:marBottom w:val="0"/>
      <w:divBdr>
        <w:top w:val="none" w:sz="0" w:space="0" w:color="auto"/>
        <w:left w:val="none" w:sz="0" w:space="0" w:color="auto"/>
        <w:bottom w:val="none" w:sz="0" w:space="0" w:color="auto"/>
        <w:right w:val="none" w:sz="0" w:space="0" w:color="auto"/>
      </w:divBdr>
    </w:div>
    <w:div w:id="821853994">
      <w:bodyDiv w:val="1"/>
      <w:marLeft w:val="0"/>
      <w:marRight w:val="0"/>
      <w:marTop w:val="0"/>
      <w:marBottom w:val="0"/>
      <w:divBdr>
        <w:top w:val="none" w:sz="0" w:space="0" w:color="auto"/>
        <w:left w:val="none" w:sz="0" w:space="0" w:color="auto"/>
        <w:bottom w:val="none" w:sz="0" w:space="0" w:color="auto"/>
        <w:right w:val="none" w:sz="0" w:space="0" w:color="auto"/>
      </w:divBdr>
    </w:div>
    <w:div w:id="822355518">
      <w:bodyDiv w:val="1"/>
      <w:marLeft w:val="0"/>
      <w:marRight w:val="0"/>
      <w:marTop w:val="0"/>
      <w:marBottom w:val="0"/>
      <w:divBdr>
        <w:top w:val="none" w:sz="0" w:space="0" w:color="auto"/>
        <w:left w:val="none" w:sz="0" w:space="0" w:color="auto"/>
        <w:bottom w:val="none" w:sz="0" w:space="0" w:color="auto"/>
        <w:right w:val="none" w:sz="0" w:space="0" w:color="auto"/>
      </w:divBdr>
    </w:div>
    <w:div w:id="822358085">
      <w:bodyDiv w:val="1"/>
      <w:marLeft w:val="0"/>
      <w:marRight w:val="0"/>
      <w:marTop w:val="0"/>
      <w:marBottom w:val="0"/>
      <w:divBdr>
        <w:top w:val="none" w:sz="0" w:space="0" w:color="auto"/>
        <w:left w:val="none" w:sz="0" w:space="0" w:color="auto"/>
        <w:bottom w:val="none" w:sz="0" w:space="0" w:color="auto"/>
        <w:right w:val="none" w:sz="0" w:space="0" w:color="auto"/>
      </w:divBdr>
    </w:div>
    <w:div w:id="822702736">
      <w:bodyDiv w:val="1"/>
      <w:marLeft w:val="0"/>
      <w:marRight w:val="0"/>
      <w:marTop w:val="0"/>
      <w:marBottom w:val="0"/>
      <w:divBdr>
        <w:top w:val="none" w:sz="0" w:space="0" w:color="auto"/>
        <w:left w:val="none" w:sz="0" w:space="0" w:color="auto"/>
        <w:bottom w:val="none" w:sz="0" w:space="0" w:color="auto"/>
        <w:right w:val="none" w:sz="0" w:space="0" w:color="auto"/>
      </w:divBdr>
    </w:div>
    <w:div w:id="822818736">
      <w:bodyDiv w:val="1"/>
      <w:marLeft w:val="0"/>
      <w:marRight w:val="0"/>
      <w:marTop w:val="0"/>
      <w:marBottom w:val="0"/>
      <w:divBdr>
        <w:top w:val="none" w:sz="0" w:space="0" w:color="auto"/>
        <w:left w:val="none" w:sz="0" w:space="0" w:color="auto"/>
        <w:bottom w:val="none" w:sz="0" w:space="0" w:color="auto"/>
        <w:right w:val="none" w:sz="0" w:space="0" w:color="auto"/>
      </w:divBdr>
    </w:div>
    <w:div w:id="823400904">
      <w:bodyDiv w:val="1"/>
      <w:marLeft w:val="0"/>
      <w:marRight w:val="0"/>
      <w:marTop w:val="0"/>
      <w:marBottom w:val="0"/>
      <w:divBdr>
        <w:top w:val="none" w:sz="0" w:space="0" w:color="auto"/>
        <w:left w:val="none" w:sz="0" w:space="0" w:color="auto"/>
        <w:bottom w:val="none" w:sz="0" w:space="0" w:color="auto"/>
        <w:right w:val="none" w:sz="0" w:space="0" w:color="auto"/>
      </w:divBdr>
    </w:div>
    <w:div w:id="823814552">
      <w:bodyDiv w:val="1"/>
      <w:marLeft w:val="0"/>
      <w:marRight w:val="0"/>
      <w:marTop w:val="0"/>
      <w:marBottom w:val="0"/>
      <w:divBdr>
        <w:top w:val="none" w:sz="0" w:space="0" w:color="auto"/>
        <w:left w:val="none" w:sz="0" w:space="0" w:color="auto"/>
        <w:bottom w:val="none" w:sz="0" w:space="0" w:color="auto"/>
        <w:right w:val="none" w:sz="0" w:space="0" w:color="auto"/>
      </w:divBdr>
    </w:div>
    <w:div w:id="824008067">
      <w:bodyDiv w:val="1"/>
      <w:marLeft w:val="0"/>
      <w:marRight w:val="0"/>
      <w:marTop w:val="0"/>
      <w:marBottom w:val="0"/>
      <w:divBdr>
        <w:top w:val="none" w:sz="0" w:space="0" w:color="auto"/>
        <w:left w:val="none" w:sz="0" w:space="0" w:color="auto"/>
        <w:bottom w:val="none" w:sz="0" w:space="0" w:color="auto"/>
        <w:right w:val="none" w:sz="0" w:space="0" w:color="auto"/>
      </w:divBdr>
    </w:div>
    <w:div w:id="824782306">
      <w:bodyDiv w:val="1"/>
      <w:marLeft w:val="0"/>
      <w:marRight w:val="0"/>
      <w:marTop w:val="0"/>
      <w:marBottom w:val="0"/>
      <w:divBdr>
        <w:top w:val="none" w:sz="0" w:space="0" w:color="auto"/>
        <w:left w:val="none" w:sz="0" w:space="0" w:color="auto"/>
        <w:bottom w:val="none" w:sz="0" w:space="0" w:color="auto"/>
        <w:right w:val="none" w:sz="0" w:space="0" w:color="auto"/>
      </w:divBdr>
    </w:div>
    <w:div w:id="825439708">
      <w:bodyDiv w:val="1"/>
      <w:marLeft w:val="0"/>
      <w:marRight w:val="0"/>
      <w:marTop w:val="0"/>
      <w:marBottom w:val="0"/>
      <w:divBdr>
        <w:top w:val="none" w:sz="0" w:space="0" w:color="auto"/>
        <w:left w:val="none" w:sz="0" w:space="0" w:color="auto"/>
        <w:bottom w:val="none" w:sz="0" w:space="0" w:color="auto"/>
        <w:right w:val="none" w:sz="0" w:space="0" w:color="auto"/>
      </w:divBdr>
    </w:div>
    <w:div w:id="825515383">
      <w:bodyDiv w:val="1"/>
      <w:marLeft w:val="0"/>
      <w:marRight w:val="0"/>
      <w:marTop w:val="0"/>
      <w:marBottom w:val="0"/>
      <w:divBdr>
        <w:top w:val="none" w:sz="0" w:space="0" w:color="auto"/>
        <w:left w:val="none" w:sz="0" w:space="0" w:color="auto"/>
        <w:bottom w:val="none" w:sz="0" w:space="0" w:color="auto"/>
        <w:right w:val="none" w:sz="0" w:space="0" w:color="auto"/>
      </w:divBdr>
    </w:div>
    <w:div w:id="826021581">
      <w:bodyDiv w:val="1"/>
      <w:marLeft w:val="0"/>
      <w:marRight w:val="0"/>
      <w:marTop w:val="0"/>
      <w:marBottom w:val="0"/>
      <w:divBdr>
        <w:top w:val="none" w:sz="0" w:space="0" w:color="auto"/>
        <w:left w:val="none" w:sz="0" w:space="0" w:color="auto"/>
        <w:bottom w:val="none" w:sz="0" w:space="0" w:color="auto"/>
        <w:right w:val="none" w:sz="0" w:space="0" w:color="auto"/>
      </w:divBdr>
    </w:div>
    <w:div w:id="826088470">
      <w:bodyDiv w:val="1"/>
      <w:marLeft w:val="0"/>
      <w:marRight w:val="0"/>
      <w:marTop w:val="0"/>
      <w:marBottom w:val="0"/>
      <w:divBdr>
        <w:top w:val="none" w:sz="0" w:space="0" w:color="auto"/>
        <w:left w:val="none" w:sz="0" w:space="0" w:color="auto"/>
        <w:bottom w:val="none" w:sz="0" w:space="0" w:color="auto"/>
        <w:right w:val="none" w:sz="0" w:space="0" w:color="auto"/>
      </w:divBdr>
    </w:div>
    <w:div w:id="826166687">
      <w:bodyDiv w:val="1"/>
      <w:marLeft w:val="0"/>
      <w:marRight w:val="0"/>
      <w:marTop w:val="0"/>
      <w:marBottom w:val="0"/>
      <w:divBdr>
        <w:top w:val="none" w:sz="0" w:space="0" w:color="auto"/>
        <w:left w:val="none" w:sz="0" w:space="0" w:color="auto"/>
        <w:bottom w:val="none" w:sz="0" w:space="0" w:color="auto"/>
        <w:right w:val="none" w:sz="0" w:space="0" w:color="auto"/>
      </w:divBdr>
    </w:div>
    <w:div w:id="826172122">
      <w:bodyDiv w:val="1"/>
      <w:marLeft w:val="0"/>
      <w:marRight w:val="0"/>
      <w:marTop w:val="0"/>
      <w:marBottom w:val="0"/>
      <w:divBdr>
        <w:top w:val="none" w:sz="0" w:space="0" w:color="auto"/>
        <w:left w:val="none" w:sz="0" w:space="0" w:color="auto"/>
        <w:bottom w:val="none" w:sz="0" w:space="0" w:color="auto"/>
        <w:right w:val="none" w:sz="0" w:space="0" w:color="auto"/>
      </w:divBdr>
    </w:div>
    <w:div w:id="826481501">
      <w:bodyDiv w:val="1"/>
      <w:marLeft w:val="0"/>
      <w:marRight w:val="0"/>
      <w:marTop w:val="0"/>
      <w:marBottom w:val="0"/>
      <w:divBdr>
        <w:top w:val="none" w:sz="0" w:space="0" w:color="auto"/>
        <w:left w:val="none" w:sz="0" w:space="0" w:color="auto"/>
        <w:bottom w:val="none" w:sz="0" w:space="0" w:color="auto"/>
        <w:right w:val="none" w:sz="0" w:space="0" w:color="auto"/>
      </w:divBdr>
    </w:div>
    <w:div w:id="826677057">
      <w:bodyDiv w:val="1"/>
      <w:marLeft w:val="0"/>
      <w:marRight w:val="0"/>
      <w:marTop w:val="0"/>
      <w:marBottom w:val="0"/>
      <w:divBdr>
        <w:top w:val="none" w:sz="0" w:space="0" w:color="auto"/>
        <w:left w:val="none" w:sz="0" w:space="0" w:color="auto"/>
        <w:bottom w:val="none" w:sz="0" w:space="0" w:color="auto"/>
        <w:right w:val="none" w:sz="0" w:space="0" w:color="auto"/>
      </w:divBdr>
    </w:div>
    <w:div w:id="826946491">
      <w:bodyDiv w:val="1"/>
      <w:marLeft w:val="0"/>
      <w:marRight w:val="0"/>
      <w:marTop w:val="0"/>
      <w:marBottom w:val="0"/>
      <w:divBdr>
        <w:top w:val="none" w:sz="0" w:space="0" w:color="auto"/>
        <w:left w:val="none" w:sz="0" w:space="0" w:color="auto"/>
        <w:bottom w:val="none" w:sz="0" w:space="0" w:color="auto"/>
        <w:right w:val="none" w:sz="0" w:space="0" w:color="auto"/>
      </w:divBdr>
    </w:div>
    <w:div w:id="827020064">
      <w:bodyDiv w:val="1"/>
      <w:marLeft w:val="0"/>
      <w:marRight w:val="0"/>
      <w:marTop w:val="0"/>
      <w:marBottom w:val="0"/>
      <w:divBdr>
        <w:top w:val="none" w:sz="0" w:space="0" w:color="auto"/>
        <w:left w:val="none" w:sz="0" w:space="0" w:color="auto"/>
        <w:bottom w:val="none" w:sz="0" w:space="0" w:color="auto"/>
        <w:right w:val="none" w:sz="0" w:space="0" w:color="auto"/>
      </w:divBdr>
    </w:div>
    <w:div w:id="828256027">
      <w:bodyDiv w:val="1"/>
      <w:marLeft w:val="0"/>
      <w:marRight w:val="0"/>
      <w:marTop w:val="0"/>
      <w:marBottom w:val="0"/>
      <w:divBdr>
        <w:top w:val="none" w:sz="0" w:space="0" w:color="auto"/>
        <w:left w:val="none" w:sz="0" w:space="0" w:color="auto"/>
        <w:bottom w:val="none" w:sz="0" w:space="0" w:color="auto"/>
        <w:right w:val="none" w:sz="0" w:space="0" w:color="auto"/>
      </w:divBdr>
    </w:div>
    <w:div w:id="828443190">
      <w:bodyDiv w:val="1"/>
      <w:marLeft w:val="0"/>
      <w:marRight w:val="0"/>
      <w:marTop w:val="0"/>
      <w:marBottom w:val="0"/>
      <w:divBdr>
        <w:top w:val="none" w:sz="0" w:space="0" w:color="auto"/>
        <w:left w:val="none" w:sz="0" w:space="0" w:color="auto"/>
        <w:bottom w:val="none" w:sz="0" w:space="0" w:color="auto"/>
        <w:right w:val="none" w:sz="0" w:space="0" w:color="auto"/>
      </w:divBdr>
    </w:div>
    <w:div w:id="829099308">
      <w:bodyDiv w:val="1"/>
      <w:marLeft w:val="0"/>
      <w:marRight w:val="0"/>
      <w:marTop w:val="0"/>
      <w:marBottom w:val="0"/>
      <w:divBdr>
        <w:top w:val="none" w:sz="0" w:space="0" w:color="auto"/>
        <w:left w:val="none" w:sz="0" w:space="0" w:color="auto"/>
        <w:bottom w:val="none" w:sz="0" w:space="0" w:color="auto"/>
        <w:right w:val="none" w:sz="0" w:space="0" w:color="auto"/>
      </w:divBdr>
    </w:div>
    <w:div w:id="829324704">
      <w:bodyDiv w:val="1"/>
      <w:marLeft w:val="0"/>
      <w:marRight w:val="0"/>
      <w:marTop w:val="0"/>
      <w:marBottom w:val="0"/>
      <w:divBdr>
        <w:top w:val="none" w:sz="0" w:space="0" w:color="auto"/>
        <w:left w:val="none" w:sz="0" w:space="0" w:color="auto"/>
        <w:bottom w:val="none" w:sz="0" w:space="0" w:color="auto"/>
        <w:right w:val="none" w:sz="0" w:space="0" w:color="auto"/>
      </w:divBdr>
    </w:div>
    <w:div w:id="829564064">
      <w:bodyDiv w:val="1"/>
      <w:marLeft w:val="0"/>
      <w:marRight w:val="0"/>
      <w:marTop w:val="0"/>
      <w:marBottom w:val="0"/>
      <w:divBdr>
        <w:top w:val="none" w:sz="0" w:space="0" w:color="auto"/>
        <w:left w:val="none" w:sz="0" w:space="0" w:color="auto"/>
        <w:bottom w:val="none" w:sz="0" w:space="0" w:color="auto"/>
        <w:right w:val="none" w:sz="0" w:space="0" w:color="auto"/>
      </w:divBdr>
    </w:div>
    <w:div w:id="829565309">
      <w:bodyDiv w:val="1"/>
      <w:marLeft w:val="0"/>
      <w:marRight w:val="0"/>
      <w:marTop w:val="0"/>
      <w:marBottom w:val="0"/>
      <w:divBdr>
        <w:top w:val="none" w:sz="0" w:space="0" w:color="auto"/>
        <w:left w:val="none" w:sz="0" w:space="0" w:color="auto"/>
        <w:bottom w:val="none" w:sz="0" w:space="0" w:color="auto"/>
        <w:right w:val="none" w:sz="0" w:space="0" w:color="auto"/>
      </w:divBdr>
    </w:div>
    <w:div w:id="829835341">
      <w:bodyDiv w:val="1"/>
      <w:marLeft w:val="0"/>
      <w:marRight w:val="0"/>
      <w:marTop w:val="0"/>
      <w:marBottom w:val="0"/>
      <w:divBdr>
        <w:top w:val="none" w:sz="0" w:space="0" w:color="auto"/>
        <w:left w:val="none" w:sz="0" w:space="0" w:color="auto"/>
        <w:bottom w:val="none" w:sz="0" w:space="0" w:color="auto"/>
        <w:right w:val="none" w:sz="0" w:space="0" w:color="auto"/>
      </w:divBdr>
    </w:div>
    <w:div w:id="829951219">
      <w:bodyDiv w:val="1"/>
      <w:marLeft w:val="0"/>
      <w:marRight w:val="0"/>
      <w:marTop w:val="0"/>
      <w:marBottom w:val="0"/>
      <w:divBdr>
        <w:top w:val="none" w:sz="0" w:space="0" w:color="auto"/>
        <w:left w:val="none" w:sz="0" w:space="0" w:color="auto"/>
        <w:bottom w:val="none" w:sz="0" w:space="0" w:color="auto"/>
        <w:right w:val="none" w:sz="0" w:space="0" w:color="auto"/>
      </w:divBdr>
    </w:div>
    <w:div w:id="829977369">
      <w:bodyDiv w:val="1"/>
      <w:marLeft w:val="0"/>
      <w:marRight w:val="0"/>
      <w:marTop w:val="0"/>
      <w:marBottom w:val="0"/>
      <w:divBdr>
        <w:top w:val="none" w:sz="0" w:space="0" w:color="auto"/>
        <w:left w:val="none" w:sz="0" w:space="0" w:color="auto"/>
        <w:bottom w:val="none" w:sz="0" w:space="0" w:color="auto"/>
        <w:right w:val="none" w:sz="0" w:space="0" w:color="auto"/>
      </w:divBdr>
    </w:div>
    <w:div w:id="830144957">
      <w:bodyDiv w:val="1"/>
      <w:marLeft w:val="0"/>
      <w:marRight w:val="0"/>
      <w:marTop w:val="0"/>
      <w:marBottom w:val="0"/>
      <w:divBdr>
        <w:top w:val="none" w:sz="0" w:space="0" w:color="auto"/>
        <w:left w:val="none" w:sz="0" w:space="0" w:color="auto"/>
        <w:bottom w:val="none" w:sz="0" w:space="0" w:color="auto"/>
        <w:right w:val="none" w:sz="0" w:space="0" w:color="auto"/>
      </w:divBdr>
    </w:div>
    <w:div w:id="830944115">
      <w:bodyDiv w:val="1"/>
      <w:marLeft w:val="0"/>
      <w:marRight w:val="0"/>
      <w:marTop w:val="0"/>
      <w:marBottom w:val="0"/>
      <w:divBdr>
        <w:top w:val="none" w:sz="0" w:space="0" w:color="auto"/>
        <w:left w:val="none" w:sz="0" w:space="0" w:color="auto"/>
        <w:bottom w:val="none" w:sz="0" w:space="0" w:color="auto"/>
        <w:right w:val="none" w:sz="0" w:space="0" w:color="auto"/>
      </w:divBdr>
    </w:div>
    <w:div w:id="831071227">
      <w:bodyDiv w:val="1"/>
      <w:marLeft w:val="0"/>
      <w:marRight w:val="0"/>
      <w:marTop w:val="0"/>
      <w:marBottom w:val="0"/>
      <w:divBdr>
        <w:top w:val="none" w:sz="0" w:space="0" w:color="auto"/>
        <w:left w:val="none" w:sz="0" w:space="0" w:color="auto"/>
        <w:bottom w:val="none" w:sz="0" w:space="0" w:color="auto"/>
        <w:right w:val="none" w:sz="0" w:space="0" w:color="auto"/>
      </w:divBdr>
    </w:div>
    <w:div w:id="831793578">
      <w:bodyDiv w:val="1"/>
      <w:marLeft w:val="0"/>
      <w:marRight w:val="0"/>
      <w:marTop w:val="0"/>
      <w:marBottom w:val="0"/>
      <w:divBdr>
        <w:top w:val="none" w:sz="0" w:space="0" w:color="auto"/>
        <w:left w:val="none" w:sz="0" w:space="0" w:color="auto"/>
        <w:bottom w:val="none" w:sz="0" w:space="0" w:color="auto"/>
        <w:right w:val="none" w:sz="0" w:space="0" w:color="auto"/>
      </w:divBdr>
    </w:div>
    <w:div w:id="832183677">
      <w:bodyDiv w:val="1"/>
      <w:marLeft w:val="0"/>
      <w:marRight w:val="0"/>
      <w:marTop w:val="0"/>
      <w:marBottom w:val="0"/>
      <w:divBdr>
        <w:top w:val="none" w:sz="0" w:space="0" w:color="auto"/>
        <w:left w:val="none" w:sz="0" w:space="0" w:color="auto"/>
        <w:bottom w:val="none" w:sz="0" w:space="0" w:color="auto"/>
        <w:right w:val="none" w:sz="0" w:space="0" w:color="auto"/>
      </w:divBdr>
    </w:div>
    <w:div w:id="832186007">
      <w:bodyDiv w:val="1"/>
      <w:marLeft w:val="0"/>
      <w:marRight w:val="0"/>
      <w:marTop w:val="0"/>
      <w:marBottom w:val="0"/>
      <w:divBdr>
        <w:top w:val="none" w:sz="0" w:space="0" w:color="auto"/>
        <w:left w:val="none" w:sz="0" w:space="0" w:color="auto"/>
        <w:bottom w:val="none" w:sz="0" w:space="0" w:color="auto"/>
        <w:right w:val="none" w:sz="0" w:space="0" w:color="auto"/>
      </w:divBdr>
    </w:div>
    <w:div w:id="832717818">
      <w:bodyDiv w:val="1"/>
      <w:marLeft w:val="0"/>
      <w:marRight w:val="0"/>
      <w:marTop w:val="0"/>
      <w:marBottom w:val="0"/>
      <w:divBdr>
        <w:top w:val="none" w:sz="0" w:space="0" w:color="auto"/>
        <w:left w:val="none" w:sz="0" w:space="0" w:color="auto"/>
        <w:bottom w:val="none" w:sz="0" w:space="0" w:color="auto"/>
        <w:right w:val="none" w:sz="0" w:space="0" w:color="auto"/>
      </w:divBdr>
    </w:div>
    <w:div w:id="834422309">
      <w:bodyDiv w:val="1"/>
      <w:marLeft w:val="0"/>
      <w:marRight w:val="0"/>
      <w:marTop w:val="0"/>
      <w:marBottom w:val="0"/>
      <w:divBdr>
        <w:top w:val="none" w:sz="0" w:space="0" w:color="auto"/>
        <w:left w:val="none" w:sz="0" w:space="0" w:color="auto"/>
        <w:bottom w:val="none" w:sz="0" w:space="0" w:color="auto"/>
        <w:right w:val="none" w:sz="0" w:space="0" w:color="auto"/>
      </w:divBdr>
    </w:div>
    <w:div w:id="834880124">
      <w:bodyDiv w:val="1"/>
      <w:marLeft w:val="0"/>
      <w:marRight w:val="0"/>
      <w:marTop w:val="0"/>
      <w:marBottom w:val="0"/>
      <w:divBdr>
        <w:top w:val="none" w:sz="0" w:space="0" w:color="auto"/>
        <w:left w:val="none" w:sz="0" w:space="0" w:color="auto"/>
        <w:bottom w:val="none" w:sz="0" w:space="0" w:color="auto"/>
        <w:right w:val="none" w:sz="0" w:space="0" w:color="auto"/>
      </w:divBdr>
    </w:div>
    <w:div w:id="835343570">
      <w:bodyDiv w:val="1"/>
      <w:marLeft w:val="0"/>
      <w:marRight w:val="0"/>
      <w:marTop w:val="0"/>
      <w:marBottom w:val="0"/>
      <w:divBdr>
        <w:top w:val="none" w:sz="0" w:space="0" w:color="auto"/>
        <w:left w:val="none" w:sz="0" w:space="0" w:color="auto"/>
        <w:bottom w:val="none" w:sz="0" w:space="0" w:color="auto"/>
        <w:right w:val="none" w:sz="0" w:space="0" w:color="auto"/>
      </w:divBdr>
    </w:div>
    <w:div w:id="835652294">
      <w:bodyDiv w:val="1"/>
      <w:marLeft w:val="0"/>
      <w:marRight w:val="0"/>
      <w:marTop w:val="0"/>
      <w:marBottom w:val="0"/>
      <w:divBdr>
        <w:top w:val="none" w:sz="0" w:space="0" w:color="auto"/>
        <w:left w:val="none" w:sz="0" w:space="0" w:color="auto"/>
        <w:bottom w:val="none" w:sz="0" w:space="0" w:color="auto"/>
        <w:right w:val="none" w:sz="0" w:space="0" w:color="auto"/>
      </w:divBdr>
    </w:div>
    <w:div w:id="836191804">
      <w:bodyDiv w:val="1"/>
      <w:marLeft w:val="0"/>
      <w:marRight w:val="0"/>
      <w:marTop w:val="0"/>
      <w:marBottom w:val="0"/>
      <w:divBdr>
        <w:top w:val="none" w:sz="0" w:space="0" w:color="auto"/>
        <w:left w:val="none" w:sz="0" w:space="0" w:color="auto"/>
        <w:bottom w:val="none" w:sz="0" w:space="0" w:color="auto"/>
        <w:right w:val="none" w:sz="0" w:space="0" w:color="auto"/>
      </w:divBdr>
    </w:div>
    <w:div w:id="836461648">
      <w:bodyDiv w:val="1"/>
      <w:marLeft w:val="0"/>
      <w:marRight w:val="0"/>
      <w:marTop w:val="0"/>
      <w:marBottom w:val="0"/>
      <w:divBdr>
        <w:top w:val="none" w:sz="0" w:space="0" w:color="auto"/>
        <w:left w:val="none" w:sz="0" w:space="0" w:color="auto"/>
        <w:bottom w:val="none" w:sz="0" w:space="0" w:color="auto"/>
        <w:right w:val="none" w:sz="0" w:space="0" w:color="auto"/>
      </w:divBdr>
    </w:div>
    <w:div w:id="836576205">
      <w:bodyDiv w:val="1"/>
      <w:marLeft w:val="0"/>
      <w:marRight w:val="0"/>
      <w:marTop w:val="0"/>
      <w:marBottom w:val="0"/>
      <w:divBdr>
        <w:top w:val="none" w:sz="0" w:space="0" w:color="auto"/>
        <w:left w:val="none" w:sz="0" w:space="0" w:color="auto"/>
        <w:bottom w:val="none" w:sz="0" w:space="0" w:color="auto"/>
        <w:right w:val="none" w:sz="0" w:space="0" w:color="auto"/>
      </w:divBdr>
    </w:div>
    <w:div w:id="836580632">
      <w:bodyDiv w:val="1"/>
      <w:marLeft w:val="0"/>
      <w:marRight w:val="0"/>
      <w:marTop w:val="0"/>
      <w:marBottom w:val="0"/>
      <w:divBdr>
        <w:top w:val="none" w:sz="0" w:space="0" w:color="auto"/>
        <w:left w:val="none" w:sz="0" w:space="0" w:color="auto"/>
        <w:bottom w:val="none" w:sz="0" w:space="0" w:color="auto"/>
        <w:right w:val="none" w:sz="0" w:space="0" w:color="auto"/>
      </w:divBdr>
    </w:div>
    <w:div w:id="837231335">
      <w:bodyDiv w:val="1"/>
      <w:marLeft w:val="0"/>
      <w:marRight w:val="0"/>
      <w:marTop w:val="0"/>
      <w:marBottom w:val="0"/>
      <w:divBdr>
        <w:top w:val="none" w:sz="0" w:space="0" w:color="auto"/>
        <w:left w:val="none" w:sz="0" w:space="0" w:color="auto"/>
        <w:bottom w:val="none" w:sz="0" w:space="0" w:color="auto"/>
        <w:right w:val="none" w:sz="0" w:space="0" w:color="auto"/>
      </w:divBdr>
    </w:div>
    <w:div w:id="837578354">
      <w:bodyDiv w:val="1"/>
      <w:marLeft w:val="0"/>
      <w:marRight w:val="0"/>
      <w:marTop w:val="0"/>
      <w:marBottom w:val="0"/>
      <w:divBdr>
        <w:top w:val="none" w:sz="0" w:space="0" w:color="auto"/>
        <w:left w:val="none" w:sz="0" w:space="0" w:color="auto"/>
        <w:bottom w:val="none" w:sz="0" w:space="0" w:color="auto"/>
        <w:right w:val="none" w:sz="0" w:space="0" w:color="auto"/>
      </w:divBdr>
    </w:div>
    <w:div w:id="837816851">
      <w:bodyDiv w:val="1"/>
      <w:marLeft w:val="0"/>
      <w:marRight w:val="0"/>
      <w:marTop w:val="0"/>
      <w:marBottom w:val="0"/>
      <w:divBdr>
        <w:top w:val="none" w:sz="0" w:space="0" w:color="auto"/>
        <w:left w:val="none" w:sz="0" w:space="0" w:color="auto"/>
        <w:bottom w:val="none" w:sz="0" w:space="0" w:color="auto"/>
        <w:right w:val="none" w:sz="0" w:space="0" w:color="auto"/>
      </w:divBdr>
    </w:div>
    <w:div w:id="838274626">
      <w:bodyDiv w:val="1"/>
      <w:marLeft w:val="0"/>
      <w:marRight w:val="0"/>
      <w:marTop w:val="0"/>
      <w:marBottom w:val="0"/>
      <w:divBdr>
        <w:top w:val="none" w:sz="0" w:space="0" w:color="auto"/>
        <w:left w:val="none" w:sz="0" w:space="0" w:color="auto"/>
        <w:bottom w:val="none" w:sz="0" w:space="0" w:color="auto"/>
        <w:right w:val="none" w:sz="0" w:space="0" w:color="auto"/>
      </w:divBdr>
    </w:div>
    <w:div w:id="838541358">
      <w:bodyDiv w:val="1"/>
      <w:marLeft w:val="0"/>
      <w:marRight w:val="0"/>
      <w:marTop w:val="0"/>
      <w:marBottom w:val="0"/>
      <w:divBdr>
        <w:top w:val="none" w:sz="0" w:space="0" w:color="auto"/>
        <w:left w:val="none" w:sz="0" w:space="0" w:color="auto"/>
        <w:bottom w:val="none" w:sz="0" w:space="0" w:color="auto"/>
        <w:right w:val="none" w:sz="0" w:space="0" w:color="auto"/>
      </w:divBdr>
    </w:div>
    <w:div w:id="838692831">
      <w:bodyDiv w:val="1"/>
      <w:marLeft w:val="0"/>
      <w:marRight w:val="0"/>
      <w:marTop w:val="0"/>
      <w:marBottom w:val="0"/>
      <w:divBdr>
        <w:top w:val="none" w:sz="0" w:space="0" w:color="auto"/>
        <w:left w:val="none" w:sz="0" w:space="0" w:color="auto"/>
        <w:bottom w:val="none" w:sz="0" w:space="0" w:color="auto"/>
        <w:right w:val="none" w:sz="0" w:space="0" w:color="auto"/>
      </w:divBdr>
    </w:div>
    <w:div w:id="839003826">
      <w:bodyDiv w:val="1"/>
      <w:marLeft w:val="0"/>
      <w:marRight w:val="0"/>
      <w:marTop w:val="0"/>
      <w:marBottom w:val="0"/>
      <w:divBdr>
        <w:top w:val="none" w:sz="0" w:space="0" w:color="auto"/>
        <w:left w:val="none" w:sz="0" w:space="0" w:color="auto"/>
        <w:bottom w:val="none" w:sz="0" w:space="0" w:color="auto"/>
        <w:right w:val="none" w:sz="0" w:space="0" w:color="auto"/>
      </w:divBdr>
    </w:div>
    <w:div w:id="839005969">
      <w:bodyDiv w:val="1"/>
      <w:marLeft w:val="0"/>
      <w:marRight w:val="0"/>
      <w:marTop w:val="0"/>
      <w:marBottom w:val="0"/>
      <w:divBdr>
        <w:top w:val="none" w:sz="0" w:space="0" w:color="auto"/>
        <w:left w:val="none" w:sz="0" w:space="0" w:color="auto"/>
        <w:bottom w:val="none" w:sz="0" w:space="0" w:color="auto"/>
        <w:right w:val="none" w:sz="0" w:space="0" w:color="auto"/>
      </w:divBdr>
    </w:div>
    <w:div w:id="839468836">
      <w:bodyDiv w:val="1"/>
      <w:marLeft w:val="0"/>
      <w:marRight w:val="0"/>
      <w:marTop w:val="0"/>
      <w:marBottom w:val="0"/>
      <w:divBdr>
        <w:top w:val="none" w:sz="0" w:space="0" w:color="auto"/>
        <w:left w:val="none" w:sz="0" w:space="0" w:color="auto"/>
        <w:bottom w:val="none" w:sz="0" w:space="0" w:color="auto"/>
        <w:right w:val="none" w:sz="0" w:space="0" w:color="auto"/>
      </w:divBdr>
      <w:divsChild>
        <w:div w:id="165749286">
          <w:marLeft w:val="480"/>
          <w:marRight w:val="0"/>
          <w:marTop w:val="0"/>
          <w:marBottom w:val="0"/>
          <w:divBdr>
            <w:top w:val="none" w:sz="0" w:space="0" w:color="auto"/>
            <w:left w:val="none" w:sz="0" w:space="0" w:color="auto"/>
            <w:bottom w:val="none" w:sz="0" w:space="0" w:color="auto"/>
            <w:right w:val="none" w:sz="0" w:space="0" w:color="auto"/>
          </w:divBdr>
        </w:div>
        <w:div w:id="287052355">
          <w:marLeft w:val="480"/>
          <w:marRight w:val="0"/>
          <w:marTop w:val="0"/>
          <w:marBottom w:val="0"/>
          <w:divBdr>
            <w:top w:val="none" w:sz="0" w:space="0" w:color="auto"/>
            <w:left w:val="none" w:sz="0" w:space="0" w:color="auto"/>
            <w:bottom w:val="none" w:sz="0" w:space="0" w:color="auto"/>
            <w:right w:val="none" w:sz="0" w:space="0" w:color="auto"/>
          </w:divBdr>
        </w:div>
        <w:div w:id="291254153">
          <w:marLeft w:val="480"/>
          <w:marRight w:val="0"/>
          <w:marTop w:val="0"/>
          <w:marBottom w:val="0"/>
          <w:divBdr>
            <w:top w:val="none" w:sz="0" w:space="0" w:color="auto"/>
            <w:left w:val="none" w:sz="0" w:space="0" w:color="auto"/>
            <w:bottom w:val="none" w:sz="0" w:space="0" w:color="auto"/>
            <w:right w:val="none" w:sz="0" w:space="0" w:color="auto"/>
          </w:divBdr>
        </w:div>
        <w:div w:id="323171192">
          <w:marLeft w:val="480"/>
          <w:marRight w:val="0"/>
          <w:marTop w:val="0"/>
          <w:marBottom w:val="0"/>
          <w:divBdr>
            <w:top w:val="none" w:sz="0" w:space="0" w:color="auto"/>
            <w:left w:val="none" w:sz="0" w:space="0" w:color="auto"/>
            <w:bottom w:val="none" w:sz="0" w:space="0" w:color="auto"/>
            <w:right w:val="none" w:sz="0" w:space="0" w:color="auto"/>
          </w:divBdr>
        </w:div>
        <w:div w:id="381566743">
          <w:marLeft w:val="480"/>
          <w:marRight w:val="0"/>
          <w:marTop w:val="0"/>
          <w:marBottom w:val="0"/>
          <w:divBdr>
            <w:top w:val="none" w:sz="0" w:space="0" w:color="auto"/>
            <w:left w:val="none" w:sz="0" w:space="0" w:color="auto"/>
            <w:bottom w:val="none" w:sz="0" w:space="0" w:color="auto"/>
            <w:right w:val="none" w:sz="0" w:space="0" w:color="auto"/>
          </w:divBdr>
        </w:div>
        <w:div w:id="568075749">
          <w:marLeft w:val="480"/>
          <w:marRight w:val="0"/>
          <w:marTop w:val="0"/>
          <w:marBottom w:val="0"/>
          <w:divBdr>
            <w:top w:val="none" w:sz="0" w:space="0" w:color="auto"/>
            <w:left w:val="none" w:sz="0" w:space="0" w:color="auto"/>
            <w:bottom w:val="none" w:sz="0" w:space="0" w:color="auto"/>
            <w:right w:val="none" w:sz="0" w:space="0" w:color="auto"/>
          </w:divBdr>
        </w:div>
        <w:div w:id="594096504">
          <w:marLeft w:val="480"/>
          <w:marRight w:val="0"/>
          <w:marTop w:val="0"/>
          <w:marBottom w:val="0"/>
          <w:divBdr>
            <w:top w:val="none" w:sz="0" w:space="0" w:color="auto"/>
            <w:left w:val="none" w:sz="0" w:space="0" w:color="auto"/>
            <w:bottom w:val="none" w:sz="0" w:space="0" w:color="auto"/>
            <w:right w:val="none" w:sz="0" w:space="0" w:color="auto"/>
          </w:divBdr>
        </w:div>
        <w:div w:id="615022255">
          <w:marLeft w:val="480"/>
          <w:marRight w:val="0"/>
          <w:marTop w:val="0"/>
          <w:marBottom w:val="0"/>
          <w:divBdr>
            <w:top w:val="none" w:sz="0" w:space="0" w:color="auto"/>
            <w:left w:val="none" w:sz="0" w:space="0" w:color="auto"/>
            <w:bottom w:val="none" w:sz="0" w:space="0" w:color="auto"/>
            <w:right w:val="none" w:sz="0" w:space="0" w:color="auto"/>
          </w:divBdr>
        </w:div>
        <w:div w:id="623850922">
          <w:marLeft w:val="480"/>
          <w:marRight w:val="0"/>
          <w:marTop w:val="0"/>
          <w:marBottom w:val="0"/>
          <w:divBdr>
            <w:top w:val="none" w:sz="0" w:space="0" w:color="auto"/>
            <w:left w:val="none" w:sz="0" w:space="0" w:color="auto"/>
            <w:bottom w:val="none" w:sz="0" w:space="0" w:color="auto"/>
            <w:right w:val="none" w:sz="0" w:space="0" w:color="auto"/>
          </w:divBdr>
        </w:div>
        <w:div w:id="692540777">
          <w:marLeft w:val="480"/>
          <w:marRight w:val="0"/>
          <w:marTop w:val="0"/>
          <w:marBottom w:val="0"/>
          <w:divBdr>
            <w:top w:val="none" w:sz="0" w:space="0" w:color="auto"/>
            <w:left w:val="none" w:sz="0" w:space="0" w:color="auto"/>
            <w:bottom w:val="none" w:sz="0" w:space="0" w:color="auto"/>
            <w:right w:val="none" w:sz="0" w:space="0" w:color="auto"/>
          </w:divBdr>
        </w:div>
        <w:div w:id="764618197">
          <w:marLeft w:val="480"/>
          <w:marRight w:val="0"/>
          <w:marTop w:val="0"/>
          <w:marBottom w:val="0"/>
          <w:divBdr>
            <w:top w:val="none" w:sz="0" w:space="0" w:color="auto"/>
            <w:left w:val="none" w:sz="0" w:space="0" w:color="auto"/>
            <w:bottom w:val="none" w:sz="0" w:space="0" w:color="auto"/>
            <w:right w:val="none" w:sz="0" w:space="0" w:color="auto"/>
          </w:divBdr>
        </w:div>
        <w:div w:id="818039651">
          <w:marLeft w:val="480"/>
          <w:marRight w:val="0"/>
          <w:marTop w:val="0"/>
          <w:marBottom w:val="0"/>
          <w:divBdr>
            <w:top w:val="none" w:sz="0" w:space="0" w:color="auto"/>
            <w:left w:val="none" w:sz="0" w:space="0" w:color="auto"/>
            <w:bottom w:val="none" w:sz="0" w:space="0" w:color="auto"/>
            <w:right w:val="none" w:sz="0" w:space="0" w:color="auto"/>
          </w:divBdr>
        </w:div>
        <w:div w:id="827016546">
          <w:marLeft w:val="480"/>
          <w:marRight w:val="0"/>
          <w:marTop w:val="0"/>
          <w:marBottom w:val="0"/>
          <w:divBdr>
            <w:top w:val="none" w:sz="0" w:space="0" w:color="auto"/>
            <w:left w:val="none" w:sz="0" w:space="0" w:color="auto"/>
            <w:bottom w:val="none" w:sz="0" w:space="0" w:color="auto"/>
            <w:right w:val="none" w:sz="0" w:space="0" w:color="auto"/>
          </w:divBdr>
        </w:div>
        <w:div w:id="964698063">
          <w:marLeft w:val="480"/>
          <w:marRight w:val="0"/>
          <w:marTop w:val="0"/>
          <w:marBottom w:val="0"/>
          <w:divBdr>
            <w:top w:val="none" w:sz="0" w:space="0" w:color="auto"/>
            <w:left w:val="none" w:sz="0" w:space="0" w:color="auto"/>
            <w:bottom w:val="none" w:sz="0" w:space="0" w:color="auto"/>
            <w:right w:val="none" w:sz="0" w:space="0" w:color="auto"/>
          </w:divBdr>
        </w:div>
        <w:div w:id="977413080">
          <w:marLeft w:val="480"/>
          <w:marRight w:val="0"/>
          <w:marTop w:val="0"/>
          <w:marBottom w:val="0"/>
          <w:divBdr>
            <w:top w:val="none" w:sz="0" w:space="0" w:color="auto"/>
            <w:left w:val="none" w:sz="0" w:space="0" w:color="auto"/>
            <w:bottom w:val="none" w:sz="0" w:space="0" w:color="auto"/>
            <w:right w:val="none" w:sz="0" w:space="0" w:color="auto"/>
          </w:divBdr>
        </w:div>
        <w:div w:id="990674438">
          <w:marLeft w:val="480"/>
          <w:marRight w:val="0"/>
          <w:marTop w:val="0"/>
          <w:marBottom w:val="0"/>
          <w:divBdr>
            <w:top w:val="none" w:sz="0" w:space="0" w:color="auto"/>
            <w:left w:val="none" w:sz="0" w:space="0" w:color="auto"/>
            <w:bottom w:val="none" w:sz="0" w:space="0" w:color="auto"/>
            <w:right w:val="none" w:sz="0" w:space="0" w:color="auto"/>
          </w:divBdr>
        </w:div>
        <w:div w:id="1028333678">
          <w:marLeft w:val="480"/>
          <w:marRight w:val="0"/>
          <w:marTop w:val="0"/>
          <w:marBottom w:val="0"/>
          <w:divBdr>
            <w:top w:val="none" w:sz="0" w:space="0" w:color="auto"/>
            <w:left w:val="none" w:sz="0" w:space="0" w:color="auto"/>
            <w:bottom w:val="none" w:sz="0" w:space="0" w:color="auto"/>
            <w:right w:val="none" w:sz="0" w:space="0" w:color="auto"/>
          </w:divBdr>
        </w:div>
        <w:div w:id="1135871240">
          <w:marLeft w:val="480"/>
          <w:marRight w:val="0"/>
          <w:marTop w:val="0"/>
          <w:marBottom w:val="0"/>
          <w:divBdr>
            <w:top w:val="none" w:sz="0" w:space="0" w:color="auto"/>
            <w:left w:val="none" w:sz="0" w:space="0" w:color="auto"/>
            <w:bottom w:val="none" w:sz="0" w:space="0" w:color="auto"/>
            <w:right w:val="none" w:sz="0" w:space="0" w:color="auto"/>
          </w:divBdr>
        </w:div>
        <w:div w:id="1159346456">
          <w:marLeft w:val="480"/>
          <w:marRight w:val="0"/>
          <w:marTop w:val="0"/>
          <w:marBottom w:val="0"/>
          <w:divBdr>
            <w:top w:val="none" w:sz="0" w:space="0" w:color="auto"/>
            <w:left w:val="none" w:sz="0" w:space="0" w:color="auto"/>
            <w:bottom w:val="none" w:sz="0" w:space="0" w:color="auto"/>
            <w:right w:val="none" w:sz="0" w:space="0" w:color="auto"/>
          </w:divBdr>
        </w:div>
        <w:div w:id="1379820239">
          <w:marLeft w:val="480"/>
          <w:marRight w:val="0"/>
          <w:marTop w:val="0"/>
          <w:marBottom w:val="0"/>
          <w:divBdr>
            <w:top w:val="none" w:sz="0" w:space="0" w:color="auto"/>
            <w:left w:val="none" w:sz="0" w:space="0" w:color="auto"/>
            <w:bottom w:val="none" w:sz="0" w:space="0" w:color="auto"/>
            <w:right w:val="none" w:sz="0" w:space="0" w:color="auto"/>
          </w:divBdr>
        </w:div>
        <w:div w:id="1386946349">
          <w:marLeft w:val="480"/>
          <w:marRight w:val="0"/>
          <w:marTop w:val="0"/>
          <w:marBottom w:val="0"/>
          <w:divBdr>
            <w:top w:val="none" w:sz="0" w:space="0" w:color="auto"/>
            <w:left w:val="none" w:sz="0" w:space="0" w:color="auto"/>
            <w:bottom w:val="none" w:sz="0" w:space="0" w:color="auto"/>
            <w:right w:val="none" w:sz="0" w:space="0" w:color="auto"/>
          </w:divBdr>
        </w:div>
        <w:div w:id="1440107811">
          <w:marLeft w:val="480"/>
          <w:marRight w:val="0"/>
          <w:marTop w:val="0"/>
          <w:marBottom w:val="0"/>
          <w:divBdr>
            <w:top w:val="none" w:sz="0" w:space="0" w:color="auto"/>
            <w:left w:val="none" w:sz="0" w:space="0" w:color="auto"/>
            <w:bottom w:val="none" w:sz="0" w:space="0" w:color="auto"/>
            <w:right w:val="none" w:sz="0" w:space="0" w:color="auto"/>
          </w:divBdr>
        </w:div>
        <w:div w:id="1653949914">
          <w:marLeft w:val="480"/>
          <w:marRight w:val="0"/>
          <w:marTop w:val="0"/>
          <w:marBottom w:val="0"/>
          <w:divBdr>
            <w:top w:val="none" w:sz="0" w:space="0" w:color="auto"/>
            <w:left w:val="none" w:sz="0" w:space="0" w:color="auto"/>
            <w:bottom w:val="none" w:sz="0" w:space="0" w:color="auto"/>
            <w:right w:val="none" w:sz="0" w:space="0" w:color="auto"/>
          </w:divBdr>
        </w:div>
        <w:div w:id="1670020501">
          <w:marLeft w:val="480"/>
          <w:marRight w:val="0"/>
          <w:marTop w:val="0"/>
          <w:marBottom w:val="0"/>
          <w:divBdr>
            <w:top w:val="none" w:sz="0" w:space="0" w:color="auto"/>
            <w:left w:val="none" w:sz="0" w:space="0" w:color="auto"/>
            <w:bottom w:val="none" w:sz="0" w:space="0" w:color="auto"/>
            <w:right w:val="none" w:sz="0" w:space="0" w:color="auto"/>
          </w:divBdr>
        </w:div>
        <w:div w:id="1707288677">
          <w:marLeft w:val="480"/>
          <w:marRight w:val="0"/>
          <w:marTop w:val="0"/>
          <w:marBottom w:val="0"/>
          <w:divBdr>
            <w:top w:val="none" w:sz="0" w:space="0" w:color="auto"/>
            <w:left w:val="none" w:sz="0" w:space="0" w:color="auto"/>
            <w:bottom w:val="none" w:sz="0" w:space="0" w:color="auto"/>
            <w:right w:val="none" w:sz="0" w:space="0" w:color="auto"/>
          </w:divBdr>
        </w:div>
        <w:div w:id="1712917716">
          <w:marLeft w:val="480"/>
          <w:marRight w:val="0"/>
          <w:marTop w:val="0"/>
          <w:marBottom w:val="0"/>
          <w:divBdr>
            <w:top w:val="none" w:sz="0" w:space="0" w:color="auto"/>
            <w:left w:val="none" w:sz="0" w:space="0" w:color="auto"/>
            <w:bottom w:val="none" w:sz="0" w:space="0" w:color="auto"/>
            <w:right w:val="none" w:sz="0" w:space="0" w:color="auto"/>
          </w:divBdr>
        </w:div>
        <w:div w:id="1721829524">
          <w:marLeft w:val="480"/>
          <w:marRight w:val="0"/>
          <w:marTop w:val="0"/>
          <w:marBottom w:val="0"/>
          <w:divBdr>
            <w:top w:val="none" w:sz="0" w:space="0" w:color="auto"/>
            <w:left w:val="none" w:sz="0" w:space="0" w:color="auto"/>
            <w:bottom w:val="none" w:sz="0" w:space="0" w:color="auto"/>
            <w:right w:val="none" w:sz="0" w:space="0" w:color="auto"/>
          </w:divBdr>
        </w:div>
        <w:div w:id="1737163028">
          <w:marLeft w:val="480"/>
          <w:marRight w:val="0"/>
          <w:marTop w:val="0"/>
          <w:marBottom w:val="0"/>
          <w:divBdr>
            <w:top w:val="none" w:sz="0" w:space="0" w:color="auto"/>
            <w:left w:val="none" w:sz="0" w:space="0" w:color="auto"/>
            <w:bottom w:val="none" w:sz="0" w:space="0" w:color="auto"/>
            <w:right w:val="none" w:sz="0" w:space="0" w:color="auto"/>
          </w:divBdr>
        </w:div>
        <w:div w:id="1800612268">
          <w:marLeft w:val="480"/>
          <w:marRight w:val="0"/>
          <w:marTop w:val="0"/>
          <w:marBottom w:val="0"/>
          <w:divBdr>
            <w:top w:val="none" w:sz="0" w:space="0" w:color="auto"/>
            <w:left w:val="none" w:sz="0" w:space="0" w:color="auto"/>
            <w:bottom w:val="none" w:sz="0" w:space="0" w:color="auto"/>
            <w:right w:val="none" w:sz="0" w:space="0" w:color="auto"/>
          </w:divBdr>
        </w:div>
        <w:div w:id="1827473940">
          <w:marLeft w:val="480"/>
          <w:marRight w:val="0"/>
          <w:marTop w:val="0"/>
          <w:marBottom w:val="0"/>
          <w:divBdr>
            <w:top w:val="none" w:sz="0" w:space="0" w:color="auto"/>
            <w:left w:val="none" w:sz="0" w:space="0" w:color="auto"/>
            <w:bottom w:val="none" w:sz="0" w:space="0" w:color="auto"/>
            <w:right w:val="none" w:sz="0" w:space="0" w:color="auto"/>
          </w:divBdr>
        </w:div>
        <w:div w:id="1879774507">
          <w:marLeft w:val="480"/>
          <w:marRight w:val="0"/>
          <w:marTop w:val="0"/>
          <w:marBottom w:val="0"/>
          <w:divBdr>
            <w:top w:val="none" w:sz="0" w:space="0" w:color="auto"/>
            <w:left w:val="none" w:sz="0" w:space="0" w:color="auto"/>
            <w:bottom w:val="none" w:sz="0" w:space="0" w:color="auto"/>
            <w:right w:val="none" w:sz="0" w:space="0" w:color="auto"/>
          </w:divBdr>
        </w:div>
        <w:div w:id="1991247593">
          <w:marLeft w:val="480"/>
          <w:marRight w:val="0"/>
          <w:marTop w:val="0"/>
          <w:marBottom w:val="0"/>
          <w:divBdr>
            <w:top w:val="none" w:sz="0" w:space="0" w:color="auto"/>
            <w:left w:val="none" w:sz="0" w:space="0" w:color="auto"/>
            <w:bottom w:val="none" w:sz="0" w:space="0" w:color="auto"/>
            <w:right w:val="none" w:sz="0" w:space="0" w:color="auto"/>
          </w:divBdr>
        </w:div>
      </w:divsChild>
    </w:div>
    <w:div w:id="840005655">
      <w:bodyDiv w:val="1"/>
      <w:marLeft w:val="0"/>
      <w:marRight w:val="0"/>
      <w:marTop w:val="0"/>
      <w:marBottom w:val="0"/>
      <w:divBdr>
        <w:top w:val="none" w:sz="0" w:space="0" w:color="auto"/>
        <w:left w:val="none" w:sz="0" w:space="0" w:color="auto"/>
        <w:bottom w:val="none" w:sz="0" w:space="0" w:color="auto"/>
        <w:right w:val="none" w:sz="0" w:space="0" w:color="auto"/>
      </w:divBdr>
    </w:div>
    <w:div w:id="840119727">
      <w:bodyDiv w:val="1"/>
      <w:marLeft w:val="0"/>
      <w:marRight w:val="0"/>
      <w:marTop w:val="0"/>
      <w:marBottom w:val="0"/>
      <w:divBdr>
        <w:top w:val="none" w:sz="0" w:space="0" w:color="auto"/>
        <w:left w:val="none" w:sz="0" w:space="0" w:color="auto"/>
        <w:bottom w:val="none" w:sz="0" w:space="0" w:color="auto"/>
        <w:right w:val="none" w:sz="0" w:space="0" w:color="auto"/>
      </w:divBdr>
    </w:div>
    <w:div w:id="840392490">
      <w:bodyDiv w:val="1"/>
      <w:marLeft w:val="0"/>
      <w:marRight w:val="0"/>
      <w:marTop w:val="0"/>
      <w:marBottom w:val="0"/>
      <w:divBdr>
        <w:top w:val="none" w:sz="0" w:space="0" w:color="auto"/>
        <w:left w:val="none" w:sz="0" w:space="0" w:color="auto"/>
        <w:bottom w:val="none" w:sz="0" w:space="0" w:color="auto"/>
        <w:right w:val="none" w:sz="0" w:space="0" w:color="auto"/>
      </w:divBdr>
    </w:div>
    <w:div w:id="840506075">
      <w:bodyDiv w:val="1"/>
      <w:marLeft w:val="0"/>
      <w:marRight w:val="0"/>
      <w:marTop w:val="0"/>
      <w:marBottom w:val="0"/>
      <w:divBdr>
        <w:top w:val="none" w:sz="0" w:space="0" w:color="auto"/>
        <w:left w:val="none" w:sz="0" w:space="0" w:color="auto"/>
        <w:bottom w:val="none" w:sz="0" w:space="0" w:color="auto"/>
        <w:right w:val="none" w:sz="0" w:space="0" w:color="auto"/>
      </w:divBdr>
    </w:div>
    <w:div w:id="840587056">
      <w:bodyDiv w:val="1"/>
      <w:marLeft w:val="0"/>
      <w:marRight w:val="0"/>
      <w:marTop w:val="0"/>
      <w:marBottom w:val="0"/>
      <w:divBdr>
        <w:top w:val="none" w:sz="0" w:space="0" w:color="auto"/>
        <w:left w:val="none" w:sz="0" w:space="0" w:color="auto"/>
        <w:bottom w:val="none" w:sz="0" w:space="0" w:color="auto"/>
        <w:right w:val="none" w:sz="0" w:space="0" w:color="auto"/>
      </w:divBdr>
    </w:div>
    <w:div w:id="840972738">
      <w:bodyDiv w:val="1"/>
      <w:marLeft w:val="0"/>
      <w:marRight w:val="0"/>
      <w:marTop w:val="0"/>
      <w:marBottom w:val="0"/>
      <w:divBdr>
        <w:top w:val="none" w:sz="0" w:space="0" w:color="auto"/>
        <w:left w:val="none" w:sz="0" w:space="0" w:color="auto"/>
        <w:bottom w:val="none" w:sz="0" w:space="0" w:color="auto"/>
        <w:right w:val="none" w:sz="0" w:space="0" w:color="auto"/>
      </w:divBdr>
    </w:div>
    <w:div w:id="841118653">
      <w:bodyDiv w:val="1"/>
      <w:marLeft w:val="0"/>
      <w:marRight w:val="0"/>
      <w:marTop w:val="0"/>
      <w:marBottom w:val="0"/>
      <w:divBdr>
        <w:top w:val="none" w:sz="0" w:space="0" w:color="auto"/>
        <w:left w:val="none" w:sz="0" w:space="0" w:color="auto"/>
        <w:bottom w:val="none" w:sz="0" w:space="0" w:color="auto"/>
        <w:right w:val="none" w:sz="0" w:space="0" w:color="auto"/>
      </w:divBdr>
    </w:div>
    <w:div w:id="841235933">
      <w:bodyDiv w:val="1"/>
      <w:marLeft w:val="0"/>
      <w:marRight w:val="0"/>
      <w:marTop w:val="0"/>
      <w:marBottom w:val="0"/>
      <w:divBdr>
        <w:top w:val="none" w:sz="0" w:space="0" w:color="auto"/>
        <w:left w:val="none" w:sz="0" w:space="0" w:color="auto"/>
        <w:bottom w:val="none" w:sz="0" w:space="0" w:color="auto"/>
        <w:right w:val="none" w:sz="0" w:space="0" w:color="auto"/>
      </w:divBdr>
    </w:div>
    <w:div w:id="841434528">
      <w:bodyDiv w:val="1"/>
      <w:marLeft w:val="0"/>
      <w:marRight w:val="0"/>
      <w:marTop w:val="0"/>
      <w:marBottom w:val="0"/>
      <w:divBdr>
        <w:top w:val="none" w:sz="0" w:space="0" w:color="auto"/>
        <w:left w:val="none" w:sz="0" w:space="0" w:color="auto"/>
        <w:bottom w:val="none" w:sz="0" w:space="0" w:color="auto"/>
        <w:right w:val="none" w:sz="0" w:space="0" w:color="auto"/>
      </w:divBdr>
    </w:div>
    <w:div w:id="841512713">
      <w:bodyDiv w:val="1"/>
      <w:marLeft w:val="0"/>
      <w:marRight w:val="0"/>
      <w:marTop w:val="0"/>
      <w:marBottom w:val="0"/>
      <w:divBdr>
        <w:top w:val="none" w:sz="0" w:space="0" w:color="auto"/>
        <w:left w:val="none" w:sz="0" w:space="0" w:color="auto"/>
        <w:bottom w:val="none" w:sz="0" w:space="0" w:color="auto"/>
        <w:right w:val="none" w:sz="0" w:space="0" w:color="auto"/>
      </w:divBdr>
    </w:div>
    <w:div w:id="841699990">
      <w:bodyDiv w:val="1"/>
      <w:marLeft w:val="0"/>
      <w:marRight w:val="0"/>
      <w:marTop w:val="0"/>
      <w:marBottom w:val="0"/>
      <w:divBdr>
        <w:top w:val="none" w:sz="0" w:space="0" w:color="auto"/>
        <w:left w:val="none" w:sz="0" w:space="0" w:color="auto"/>
        <w:bottom w:val="none" w:sz="0" w:space="0" w:color="auto"/>
        <w:right w:val="none" w:sz="0" w:space="0" w:color="auto"/>
      </w:divBdr>
    </w:div>
    <w:div w:id="842013885">
      <w:bodyDiv w:val="1"/>
      <w:marLeft w:val="0"/>
      <w:marRight w:val="0"/>
      <w:marTop w:val="0"/>
      <w:marBottom w:val="0"/>
      <w:divBdr>
        <w:top w:val="none" w:sz="0" w:space="0" w:color="auto"/>
        <w:left w:val="none" w:sz="0" w:space="0" w:color="auto"/>
        <w:bottom w:val="none" w:sz="0" w:space="0" w:color="auto"/>
        <w:right w:val="none" w:sz="0" w:space="0" w:color="auto"/>
      </w:divBdr>
    </w:div>
    <w:div w:id="842281288">
      <w:bodyDiv w:val="1"/>
      <w:marLeft w:val="0"/>
      <w:marRight w:val="0"/>
      <w:marTop w:val="0"/>
      <w:marBottom w:val="0"/>
      <w:divBdr>
        <w:top w:val="none" w:sz="0" w:space="0" w:color="auto"/>
        <w:left w:val="none" w:sz="0" w:space="0" w:color="auto"/>
        <w:bottom w:val="none" w:sz="0" w:space="0" w:color="auto"/>
        <w:right w:val="none" w:sz="0" w:space="0" w:color="auto"/>
      </w:divBdr>
    </w:div>
    <w:div w:id="842470670">
      <w:bodyDiv w:val="1"/>
      <w:marLeft w:val="0"/>
      <w:marRight w:val="0"/>
      <w:marTop w:val="0"/>
      <w:marBottom w:val="0"/>
      <w:divBdr>
        <w:top w:val="none" w:sz="0" w:space="0" w:color="auto"/>
        <w:left w:val="none" w:sz="0" w:space="0" w:color="auto"/>
        <w:bottom w:val="none" w:sz="0" w:space="0" w:color="auto"/>
        <w:right w:val="none" w:sz="0" w:space="0" w:color="auto"/>
      </w:divBdr>
    </w:div>
    <w:div w:id="842555036">
      <w:bodyDiv w:val="1"/>
      <w:marLeft w:val="0"/>
      <w:marRight w:val="0"/>
      <w:marTop w:val="0"/>
      <w:marBottom w:val="0"/>
      <w:divBdr>
        <w:top w:val="none" w:sz="0" w:space="0" w:color="auto"/>
        <w:left w:val="none" w:sz="0" w:space="0" w:color="auto"/>
        <w:bottom w:val="none" w:sz="0" w:space="0" w:color="auto"/>
        <w:right w:val="none" w:sz="0" w:space="0" w:color="auto"/>
      </w:divBdr>
    </w:div>
    <w:div w:id="843397008">
      <w:bodyDiv w:val="1"/>
      <w:marLeft w:val="0"/>
      <w:marRight w:val="0"/>
      <w:marTop w:val="0"/>
      <w:marBottom w:val="0"/>
      <w:divBdr>
        <w:top w:val="none" w:sz="0" w:space="0" w:color="auto"/>
        <w:left w:val="none" w:sz="0" w:space="0" w:color="auto"/>
        <w:bottom w:val="none" w:sz="0" w:space="0" w:color="auto"/>
        <w:right w:val="none" w:sz="0" w:space="0" w:color="auto"/>
      </w:divBdr>
      <w:divsChild>
        <w:div w:id="127285583">
          <w:marLeft w:val="480"/>
          <w:marRight w:val="0"/>
          <w:marTop w:val="0"/>
          <w:marBottom w:val="0"/>
          <w:divBdr>
            <w:top w:val="none" w:sz="0" w:space="0" w:color="auto"/>
            <w:left w:val="none" w:sz="0" w:space="0" w:color="auto"/>
            <w:bottom w:val="none" w:sz="0" w:space="0" w:color="auto"/>
            <w:right w:val="none" w:sz="0" w:space="0" w:color="auto"/>
          </w:divBdr>
        </w:div>
        <w:div w:id="151987354">
          <w:marLeft w:val="480"/>
          <w:marRight w:val="0"/>
          <w:marTop w:val="0"/>
          <w:marBottom w:val="0"/>
          <w:divBdr>
            <w:top w:val="none" w:sz="0" w:space="0" w:color="auto"/>
            <w:left w:val="none" w:sz="0" w:space="0" w:color="auto"/>
            <w:bottom w:val="none" w:sz="0" w:space="0" w:color="auto"/>
            <w:right w:val="none" w:sz="0" w:space="0" w:color="auto"/>
          </w:divBdr>
        </w:div>
        <w:div w:id="222721803">
          <w:marLeft w:val="480"/>
          <w:marRight w:val="0"/>
          <w:marTop w:val="0"/>
          <w:marBottom w:val="0"/>
          <w:divBdr>
            <w:top w:val="none" w:sz="0" w:space="0" w:color="auto"/>
            <w:left w:val="none" w:sz="0" w:space="0" w:color="auto"/>
            <w:bottom w:val="none" w:sz="0" w:space="0" w:color="auto"/>
            <w:right w:val="none" w:sz="0" w:space="0" w:color="auto"/>
          </w:divBdr>
        </w:div>
        <w:div w:id="340861717">
          <w:marLeft w:val="480"/>
          <w:marRight w:val="0"/>
          <w:marTop w:val="0"/>
          <w:marBottom w:val="0"/>
          <w:divBdr>
            <w:top w:val="none" w:sz="0" w:space="0" w:color="auto"/>
            <w:left w:val="none" w:sz="0" w:space="0" w:color="auto"/>
            <w:bottom w:val="none" w:sz="0" w:space="0" w:color="auto"/>
            <w:right w:val="none" w:sz="0" w:space="0" w:color="auto"/>
          </w:divBdr>
        </w:div>
        <w:div w:id="401025012">
          <w:marLeft w:val="480"/>
          <w:marRight w:val="0"/>
          <w:marTop w:val="0"/>
          <w:marBottom w:val="0"/>
          <w:divBdr>
            <w:top w:val="none" w:sz="0" w:space="0" w:color="auto"/>
            <w:left w:val="none" w:sz="0" w:space="0" w:color="auto"/>
            <w:bottom w:val="none" w:sz="0" w:space="0" w:color="auto"/>
            <w:right w:val="none" w:sz="0" w:space="0" w:color="auto"/>
          </w:divBdr>
        </w:div>
        <w:div w:id="419954991">
          <w:marLeft w:val="480"/>
          <w:marRight w:val="0"/>
          <w:marTop w:val="0"/>
          <w:marBottom w:val="0"/>
          <w:divBdr>
            <w:top w:val="none" w:sz="0" w:space="0" w:color="auto"/>
            <w:left w:val="none" w:sz="0" w:space="0" w:color="auto"/>
            <w:bottom w:val="none" w:sz="0" w:space="0" w:color="auto"/>
            <w:right w:val="none" w:sz="0" w:space="0" w:color="auto"/>
          </w:divBdr>
        </w:div>
        <w:div w:id="644169091">
          <w:marLeft w:val="480"/>
          <w:marRight w:val="0"/>
          <w:marTop w:val="0"/>
          <w:marBottom w:val="0"/>
          <w:divBdr>
            <w:top w:val="none" w:sz="0" w:space="0" w:color="auto"/>
            <w:left w:val="none" w:sz="0" w:space="0" w:color="auto"/>
            <w:bottom w:val="none" w:sz="0" w:space="0" w:color="auto"/>
            <w:right w:val="none" w:sz="0" w:space="0" w:color="auto"/>
          </w:divBdr>
        </w:div>
        <w:div w:id="653948610">
          <w:marLeft w:val="480"/>
          <w:marRight w:val="0"/>
          <w:marTop w:val="0"/>
          <w:marBottom w:val="0"/>
          <w:divBdr>
            <w:top w:val="none" w:sz="0" w:space="0" w:color="auto"/>
            <w:left w:val="none" w:sz="0" w:space="0" w:color="auto"/>
            <w:bottom w:val="none" w:sz="0" w:space="0" w:color="auto"/>
            <w:right w:val="none" w:sz="0" w:space="0" w:color="auto"/>
          </w:divBdr>
        </w:div>
        <w:div w:id="668405452">
          <w:marLeft w:val="480"/>
          <w:marRight w:val="0"/>
          <w:marTop w:val="0"/>
          <w:marBottom w:val="0"/>
          <w:divBdr>
            <w:top w:val="none" w:sz="0" w:space="0" w:color="auto"/>
            <w:left w:val="none" w:sz="0" w:space="0" w:color="auto"/>
            <w:bottom w:val="none" w:sz="0" w:space="0" w:color="auto"/>
            <w:right w:val="none" w:sz="0" w:space="0" w:color="auto"/>
          </w:divBdr>
        </w:div>
        <w:div w:id="806364149">
          <w:marLeft w:val="480"/>
          <w:marRight w:val="0"/>
          <w:marTop w:val="0"/>
          <w:marBottom w:val="0"/>
          <w:divBdr>
            <w:top w:val="none" w:sz="0" w:space="0" w:color="auto"/>
            <w:left w:val="none" w:sz="0" w:space="0" w:color="auto"/>
            <w:bottom w:val="none" w:sz="0" w:space="0" w:color="auto"/>
            <w:right w:val="none" w:sz="0" w:space="0" w:color="auto"/>
          </w:divBdr>
        </w:div>
        <w:div w:id="851340933">
          <w:marLeft w:val="480"/>
          <w:marRight w:val="0"/>
          <w:marTop w:val="0"/>
          <w:marBottom w:val="0"/>
          <w:divBdr>
            <w:top w:val="none" w:sz="0" w:space="0" w:color="auto"/>
            <w:left w:val="none" w:sz="0" w:space="0" w:color="auto"/>
            <w:bottom w:val="none" w:sz="0" w:space="0" w:color="auto"/>
            <w:right w:val="none" w:sz="0" w:space="0" w:color="auto"/>
          </w:divBdr>
        </w:div>
        <w:div w:id="888808981">
          <w:marLeft w:val="480"/>
          <w:marRight w:val="0"/>
          <w:marTop w:val="0"/>
          <w:marBottom w:val="0"/>
          <w:divBdr>
            <w:top w:val="none" w:sz="0" w:space="0" w:color="auto"/>
            <w:left w:val="none" w:sz="0" w:space="0" w:color="auto"/>
            <w:bottom w:val="none" w:sz="0" w:space="0" w:color="auto"/>
            <w:right w:val="none" w:sz="0" w:space="0" w:color="auto"/>
          </w:divBdr>
        </w:div>
        <w:div w:id="928198415">
          <w:marLeft w:val="480"/>
          <w:marRight w:val="0"/>
          <w:marTop w:val="0"/>
          <w:marBottom w:val="0"/>
          <w:divBdr>
            <w:top w:val="none" w:sz="0" w:space="0" w:color="auto"/>
            <w:left w:val="none" w:sz="0" w:space="0" w:color="auto"/>
            <w:bottom w:val="none" w:sz="0" w:space="0" w:color="auto"/>
            <w:right w:val="none" w:sz="0" w:space="0" w:color="auto"/>
          </w:divBdr>
        </w:div>
        <w:div w:id="1014918001">
          <w:marLeft w:val="480"/>
          <w:marRight w:val="0"/>
          <w:marTop w:val="0"/>
          <w:marBottom w:val="0"/>
          <w:divBdr>
            <w:top w:val="none" w:sz="0" w:space="0" w:color="auto"/>
            <w:left w:val="none" w:sz="0" w:space="0" w:color="auto"/>
            <w:bottom w:val="none" w:sz="0" w:space="0" w:color="auto"/>
            <w:right w:val="none" w:sz="0" w:space="0" w:color="auto"/>
          </w:divBdr>
        </w:div>
        <w:div w:id="1050232415">
          <w:marLeft w:val="480"/>
          <w:marRight w:val="0"/>
          <w:marTop w:val="0"/>
          <w:marBottom w:val="0"/>
          <w:divBdr>
            <w:top w:val="none" w:sz="0" w:space="0" w:color="auto"/>
            <w:left w:val="none" w:sz="0" w:space="0" w:color="auto"/>
            <w:bottom w:val="none" w:sz="0" w:space="0" w:color="auto"/>
            <w:right w:val="none" w:sz="0" w:space="0" w:color="auto"/>
          </w:divBdr>
        </w:div>
        <w:div w:id="1218395964">
          <w:marLeft w:val="480"/>
          <w:marRight w:val="0"/>
          <w:marTop w:val="0"/>
          <w:marBottom w:val="0"/>
          <w:divBdr>
            <w:top w:val="none" w:sz="0" w:space="0" w:color="auto"/>
            <w:left w:val="none" w:sz="0" w:space="0" w:color="auto"/>
            <w:bottom w:val="none" w:sz="0" w:space="0" w:color="auto"/>
            <w:right w:val="none" w:sz="0" w:space="0" w:color="auto"/>
          </w:divBdr>
        </w:div>
        <w:div w:id="1511794565">
          <w:marLeft w:val="480"/>
          <w:marRight w:val="0"/>
          <w:marTop w:val="0"/>
          <w:marBottom w:val="0"/>
          <w:divBdr>
            <w:top w:val="none" w:sz="0" w:space="0" w:color="auto"/>
            <w:left w:val="none" w:sz="0" w:space="0" w:color="auto"/>
            <w:bottom w:val="none" w:sz="0" w:space="0" w:color="auto"/>
            <w:right w:val="none" w:sz="0" w:space="0" w:color="auto"/>
          </w:divBdr>
        </w:div>
        <w:div w:id="1521040556">
          <w:marLeft w:val="480"/>
          <w:marRight w:val="0"/>
          <w:marTop w:val="0"/>
          <w:marBottom w:val="0"/>
          <w:divBdr>
            <w:top w:val="none" w:sz="0" w:space="0" w:color="auto"/>
            <w:left w:val="none" w:sz="0" w:space="0" w:color="auto"/>
            <w:bottom w:val="none" w:sz="0" w:space="0" w:color="auto"/>
            <w:right w:val="none" w:sz="0" w:space="0" w:color="auto"/>
          </w:divBdr>
        </w:div>
        <w:div w:id="1682857971">
          <w:marLeft w:val="480"/>
          <w:marRight w:val="0"/>
          <w:marTop w:val="0"/>
          <w:marBottom w:val="0"/>
          <w:divBdr>
            <w:top w:val="none" w:sz="0" w:space="0" w:color="auto"/>
            <w:left w:val="none" w:sz="0" w:space="0" w:color="auto"/>
            <w:bottom w:val="none" w:sz="0" w:space="0" w:color="auto"/>
            <w:right w:val="none" w:sz="0" w:space="0" w:color="auto"/>
          </w:divBdr>
        </w:div>
        <w:div w:id="1708994119">
          <w:marLeft w:val="480"/>
          <w:marRight w:val="0"/>
          <w:marTop w:val="0"/>
          <w:marBottom w:val="0"/>
          <w:divBdr>
            <w:top w:val="none" w:sz="0" w:space="0" w:color="auto"/>
            <w:left w:val="none" w:sz="0" w:space="0" w:color="auto"/>
            <w:bottom w:val="none" w:sz="0" w:space="0" w:color="auto"/>
            <w:right w:val="none" w:sz="0" w:space="0" w:color="auto"/>
          </w:divBdr>
        </w:div>
        <w:div w:id="1771779322">
          <w:marLeft w:val="480"/>
          <w:marRight w:val="0"/>
          <w:marTop w:val="0"/>
          <w:marBottom w:val="0"/>
          <w:divBdr>
            <w:top w:val="none" w:sz="0" w:space="0" w:color="auto"/>
            <w:left w:val="none" w:sz="0" w:space="0" w:color="auto"/>
            <w:bottom w:val="none" w:sz="0" w:space="0" w:color="auto"/>
            <w:right w:val="none" w:sz="0" w:space="0" w:color="auto"/>
          </w:divBdr>
        </w:div>
        <w:div w:id="1780636728">
          <w:marLeft w:val="480"/>
          <w:marRight w:val="0"/>
          <w:marTop w:val="0"/>
          <w:marBottom w:val="0"/>
          <w:divBdr>
            <w:top w:val="none" w:sz="0" w:space="0" w:color="auto"/>
            <w:left w:val="none" w:sz="0" w:space="0" w:color="auto"/>
            <w:bottom w:val="none" w:sz="0" w:space="0" w:color="auto"/>
            <w:right w:val="none" w:sz="0" w:space="0" w:color="auto"/>
          </w:divBdr>
        </w:div>
        <w:div w:id="1790737327">
          <w:marLeft w:val="480"/>
          <w:marRight w:val="0"/>
          <w:marTop w:val="0"/>
          <w:marBottom w:val="0"/>
          <w:divBdr>
            <w:top w:val="none" w:sz="0" w:space="0" w:color="auto"/>
            <w:left w:val="none" w:sz="0" w:space="0" w:color="auto"/>
            <w:bottom w:val="none" w:sz="0" w:space="0" w:color="auto"/>
            <w:right w:val="none" w:sz="0" w:space="0" w:color="auto"/>
          </w:divBdr>
        </w:div>
        <w:div w:id="1791437826">
          <w:marLeft w:val="480"/>
          <w:marRight w:val="0"/>
          <w:marTop w:val="0"/>
          <w:marBottom w:val="0"/>
          <w:divBdr>
            <w:top w:val="none" w:sz="0" w:space="0" w:color="auto"/>
            <w:left w:val="none" w:sz="0" w:space="0" w:color="auto"/>
            <w:bottom w:val="none" w:sz="0" w:space="0" w:color="auto"/>
            <w:right w:val="none" w:sz="0" w:space="0" w:color="auto"/>
          </w:divBdr>
        </w:div>
        <w:div w:id="1794327422">
          <w:marLeft w:val="480"/>
          <w:marRight w:val="0"/>
          <w:marTop w:val="0"/>
          <w:marBottom w:val="0"/>
          <w:divBdr>
            <w:top w:val="none" w:sz="0" w:space="0" w:color="auto"/>
            <w:left w:val="none" w:sz="0" w:space="0" w:color="auto"/>
            <w:bottom w:val="none" w:sz="0" w:space="0" w:color="auto"/>
            <w:right w:val="none" w:sz="0" w:space="0" w:color="auto"/>
          </w:divBdr>
        </w:div>
        <w:div w:id="1841506588">
          <w:marLeft w:val="480"/>
          <w:marRight w:val="0"/>
          <w:marTop w:val="0"/>
          <w:marBottom w:val="0"/>
          <w:divBdr>
            <w:top w:val="none" w:sz="0" w:space="0" w:color="auto"/>
            <w:left w:val="none" w:sz="0" w:space="0" w:color="auto"/>
            <w:bottom w:val="none" w:sz="0" w:space="0" w:color="auto"/>
            <w:right w:val="none" w:sz="0" w:space="0" w:color="auto"/>
          </w:divBdr>
        </w:div>
        <w:div w:id="1917397216">
          <w:marLeft w:val="480"/>
          <w:marRight w:val="0"/>
          <w:marTop w:val="0"/>
          <w:marBottom w:val="0"/>
          <w:divBdr>
            <w:top w:val="none" w:sz="0" w:space="0" w:color="auto"/>
            <w:left w:val="none" w:sz="0" w:space="0" w:color="auto"/>
            <w:bottom w:val="none" w:sz="0" w:space="0" w:color="auto"/>
            <w:right w:val="none" w:sz="0" w:space="0" w:color="auto"/>
          </w:divBdr>
        </w:div>
        <w:div w:id="2038777840">
          <w:marLeft w:val="480"/>
          <w:marRight w:val="0"/>
          <w:marTop w:val="0"/>
          <w:marBottom w:val="0"/>
          <w:divBdr>
            <w:top w:val="none" w:sz="0" w:space="0" w:color="auto"/>
            <w:left w:val="none" w:sz="0" w:space="0" w:color="auto"/>
            <w:bottom w:val="none" w:sz="0" w:space="0" w:color="auto"/>
            <w:right w:val="none" w:sz="0" w:space="0" w:color="auto"/>
          </w:divBdr>
        </w:div>
      </w:divsChild>
    </w:div>
    <w:div w:id="844437417">
      <w:bodyDiv w:val="1"/>
      <w:marLeft w:val="0"/>
      <w:marRight w:val="0"/>
      <w:marTop w:val="0"/>
      <w:marBottom w:val="0"/>
      <w:divBdr>
        <w:top w:val="none" w:sz="0" w:space="0" w:color="auto"/>
        <w:left w:val="none" w:sz="0" w:space="0" w:color="auto"/>
        <w:bottom w:val="none" w:sz="0" w:space="0" w:color="auto"/>
        <w:right w:val="none" w:sz="0" w:space="0" w:color="auto"/>
      </w:divBdr>
    </w:div>
    <w:div w:id="844973978">
      <w:bodyDiv w:val="1"/>
      <w:marLeft w:val="0"/>
      <w:marRight w:val="0"/>
      <w:marTop w:val="0"/>
      <w:marBottom w:val="0"/>
      <w:divBdr>
        <w:top w:val="none" w:sz="0" w:space="0" w:color="auto"/>
        <w:left w:val="none" w:sz="0" w:space="0" w:color="auto"/>
        <w:bottom w:val="none" w:sz="0" w:space="0" w:color="auto"/>
        <w:right w:val="none" w:sz="0" w:space="0" w:color="auto"/>
      </w:divBdr>
    </w:div>
    <w:div w:id="845246520">
      <w:bodyDiv w:val="1"/>
      <w:marLeft w:val="0"/>
      <w:marRight w:val="0"/>
      <w:marTop w:val="0"/>
      <w:marBottom w:val="0"/>
      <w:divBdr>
        <w:top w:val="none" w:sz="0" w:space="0" w:color="auto"/>
        <w:left w:val="none" w:sz="0" w:space="0" w:color="auto"/>
        <w:bottom w:val="none" w:sz="0" w:space="0" w:color="auto"/>
        <w:right w:val="none" w:sz="0" w:space="0" w:color="auto"/>
      </w:divBdr>
    </w:div>
    <w:div w:id="846867888">
      <w:bodyDiv w:val="1"/>
      <w:marLeft w:val="0"/>
      <w:marRight w:val="0"/>
      <w:marTop w:val="0"/>
      <w:marBottom w:val="0"/>
      <w:divBdr>
        <w:top w:val="none" w:sz="0" w:space="0" w:color="auto"/>
        <w:left w:val="none" w:sz="0" w:space="0" w:color="auto"/>
        <w:bottom w:val="none" w:sz="0" w:space="0" w:color="auto"/>
        <w:right w:val="none" w:sz="0" w:space="0" w:color="auto"/>
      </w:divBdr>
    </w:div>
    <w:div w:id="847450685">
      <w:bodyDiv w:val="1"/>
      <w:marLeft w:val="0"/>
      <w:marRight w:val="0"/>
      <w:marTop w:val="0"/>
      <w:marBottom w:val="0"/>
      <w:divBdr>
        <w:top w:val="none" w:sz="0" w:space="0" w:color="auto"/>
        <w:left w:val="none" w:sz="0" w:space="0" w:color="auto"/>
        <w:bottom w:val="none" w:sz="0" w:space="0" w:color="auto"/>
        <w:right w:val="none" w:sz="0" w:space="0" w:color="auto"/>
      </w:divBdr>
    </w:div>
    <w:div w:id="847788359">
      <w:bodyDiv w:val="1"/>
      <w:marLeft w:val="0"/>
      <w:marRight w:val="0"/>
      <w:marTop w:val="0"/>
      <w:marBottom w:val="0"/>
      <w:divBdr>
        <w:top w:val="none" w:sz="0" w:space="0" w:color="auto"/>
        <w:left w:val="none" w:sz="0" w:space="0" w:color="auto"/>
        <w:bottom w:val="none" w:sz="0" w:space="0" w:color="auto"/>
        <w:right w:val="none" w:sz="0" w:space="0" w:color="auto"/>
      </w:divBdr>
    </w:div>
    <w:div w:id="848524850">
      <w:bodyDiv w:val="1"/>
      <w:marLeft w:val="0"/>
      <w:marRight w:val="0"/>
      <w:marTop w:val="0"/>
      <w:marBottom w:val="0"/>
      <w:divBdr>
        <w:top w:val="none" w:sz="0" w:space="0" w:color="auto"/>
        <w:left w:val="none" w:sz="0" w:space="0" w:color="auto"/>
        <w:bottom w:val="none" w:sz="0" w:space="0" w:color="auto"/>
        <w:right w:val="none" w:sz="0" w:space="0" w:color="auto"/>
      </w:divBdr>
    </w:div>
    <w:div w:id="848526660">
      <w:bodyDiv w:val="1"/>
      <w:marLeft w:val="0"/>
      <w:marRight w:val="0"/>
      <w:marTop w:val="0"/>
      <w:marBottom w:val="0"/>
      <w:divBdr>
        <w:top w:val="none" w:sz="0" w:space="0" w:color="auto"/>
        <w:left w:val="none" w:sz="0" w:space="0" w:color="auto"/>
        <w:bottom w:val="none" w:sz="0" w:space="0" w:color="auto"/>
        <w:right w:val="none" w:sz="0" w:space="0" w:color="auto"/>
      </w:divBdr>
    </w:div>
    <w:div w:id="849028693">
      <w:bodyDiv w:val="1"/>
      <w:marLeft w:val="0"/>
      <w:marRight w:val="0"/>
      <w:marTop w:val="0"/>
      <w:marBottom w:val="0"/>
      <w:divBdr>
        <w:top w:val="none" w:sz="0" w:space="0" w:color="auto"/>
        <w:left w:val="none" w:sz="0" w:space="0" w:color="auto"/>
        <w:bottom w:val="none" w:sz="0" w:space="0" w:color="auto"/>
        <w:right w:val="none" w:sz="0" w:space="0" w:color="auto"/>
      </w:divBdr>
    </w:div>
    <w:div w:id="849103154">
      <w:bodyDiv w:val="1"/>
      <w:marLeft w:val="0"/>
      <w:marRight w:val="0"/>
      <w:marTop w:val="0"/>
      <w:marBottom w:val="0"/>
      <w:divBdr>
        <w:top w:val="none" w:sz="0" w:space="0" w:color="auto"/>
        <w:left w:val="none" w:sz="0" w:space="0" w:color="auto"/>
        <w:bottom w:val="none" w:sz="0" w:space="0" w:color="auto"/>
        <w:right w:val="none" w:sz="0" w:space="0" w:color="auto"/>
      </w:divBdr>
    </w:div>
    <w:div w:id="849947540">
      <w:bodyDiv w:val="1"/>
      <w:marLeft w:val="0"/>
      <w:marRight w:val="0"/>
      <w:marTop w:val="0"/>
      <w:marBottom w:val="0"/>
      <w:divBdr>
        <w:top w:val="none" w:sz="0" w:space="0" w:color="auto"/>
        <w:left w:val="none" w:sz="0" w:space="0" w:color="auto"/>
        <w:bottom w:val="none" w:sz="0" w:space="0" w:color="auto"/>
        <w:right w:val="none" w:sz="0" w:space="0" w:color="auto"/>
      </w:divBdr>
    </w:div>
    <w:div w:id="850534366">
      <w:bodyDiv w:val="1"/>
      <w:marLeft w:val="0"/>
      <w:marRight w:val="0"/>
      <w:marTop w:val="0"/>
      <w:marBottom w:val="0"/>
      <w:divBdr>
        <w:top w:val="none" w:sz="0" w:space="0" w:color="auto"/>
        <w:left w:val="none" w:sz="0" w:space="0" w:color="auto"/>
        <w:bottom w:val="none" w:sz="0" w:space="0" w:color="auto"/>
        <w:right w:val="none" w:sz="0" w:space="0" w:color="auto"/>
      </w:divBdr>
    </w:div>
    <w:div w:id="851064674">
      <w:bodyDiv w:val="1"/>
      <w:marLeft w:val="0"/>
      <w:marRight w:val="0"/>
      <w:marTop w:val="0"/>
      <w:marBottom w:val="0"/>
      <w:divBdr>
        <w:top w:val="none" w:sz="0" w:space="0" w:color="auto"/>
        <w:left w:val="none" w:sz="0" w:space="0" w:color="auto"/>
        <w:bottom w:val="none" w:sz="0" w:space="0" w:color="auto"/>
        <w:right w:val="none" w:sz="0" w:space="0" w:color="auto"/>
      </w:divBdr>
    </w:div>
    <w:div w:id="851528338">
      <w:bodyDiv w:val="1"/>
      <w:marLeft w:val="0"/>
      <w:marRight w:val="0"/>
      <w:marTop w:val="0"/>
      <w:marBottom w:val="0"/>
      <w:divBdr>
        <w:top w:val="none" w:sz="0" w:space="0" w:color="auto"/>
        <w:left w:val="none" w:sz="0" w:space="0" w:color="auto"/>
        <w:bottom w:val="none" w:sz="0" w:space="0" w:color="auto"/>
        <w:right w:val="none" w:sz="0" w:space="0" w:color="auto"/>
      </w:divBdr>
    </w:div>
    <w:div w:id="851649105">
      <w:bodyDiv w:val="1"/>
      <w:marLeft w:val="0"/>
      <w:marRight w:val="0"/>
      <w:marTop w:val="0"/>
      <w:marBottom w:val="0"/>
      <w:divBdr>
        <w:top w:val="none" w:sz="0" w:space="0" w:color="auto"/>
        <w:left w:val="none" w:sz="0" w:space="0" w:color="auto"/>
        <w:bottom w:val="none" w:sz="0" w:space="0" w:color="auto"/>
        <w:right w:val="none" w:sz="0" w:space="0" w:color="auto"/>
      </w:divBdr>
    </w:div>
    <w:div w:id="851914566">
      <w:bodyDiv w:val="1"/>
      <w:marLeft w:val="0"/>
      <w:marRight w:val="0"/>
      <w:marTop w:val="0"/>
      <w:marBottom w:val="0"/>
      <w:divBdr>
        <w:top w:val="none" w:sz="0" w:space="0" w:color="auto"/>
        <w:left w:val="none" w:sz="0" w:space="0" w:color="auto"/>
        <w:bottom w:val="none" w:sz="0" w:space="0" w:color="auto"/>
        <w:right w:val="none" w:sz="0" w:space="0" w:color="auto"/>
      </w:divBdr>
    </w:div>
    <w:div w:id="851989636">
      <w:bodyDiv w:val="1"/>
      <w:marLeft w:val="0"/>
      <w:marRight w:val="0"/>
      <w:marTop w:val="0"/>
      <w:marBottom w:val="0"/>
      <w:divBdr>
        <w:top w:val="none" w:sz="0" w:space="0" w:color="auto"/>
        <w:left w:val="none" w:sz="0" w:space="0" w:color="auto"/>
        <w:bottom w:val="none" w:sz="0" w:space="0" w:color="auto"/>
        <w:right w:val="none" w:sz="0" w:space="0" w:color="auto"/>
      </w:divBdr>
    </w:div>
    <w:div w:id="852303105">
      <w:bodyDiv w:val="1"/>
      <w:marLeft w:val="0"/>
      <w:marRight w:val="0"/>
      <w:marTop w:val="0"/>
      <w:marBottom w:val="0"/>
      <w:divBdr>
        <w:top w:val="none" w:sz="0" w:space="0" w:color="auto"/>
        <w:left w:val="none" w:sz="0" w:space="0" w:color="auto"/>
        <w:bottom w:val="none" w:sz="0" w:space="0" w:color="auto"/>
        <w:right w:val="none" w:sz="0" w:space="0" w:color="auto"/>
      </w:divBdr>
    </w:div>
    <w:div w:id="852456054">
      <w:bodyDiv w:val="1"/>
      <w:marLeft w:val="0"/>
      <w:marRight w:val="0"/>
      <w:marTop w:val="0"/>
      <w:marBottom w:val="0"/>
      <w:divBdr>
        <w:top w:val="none" w:sz="0" w:space="0" w:color="auto"/>
        <w:left w:val="none" w:sz="0" w:space="0" w:color="auto"/>
        <w:bottom w:val="none" w:sz="0" w:space="0" w:color="auto"/>
        <w:right w:val="none" w:sz="0" w:space="0" w:color="auto"/>
      </w:divBdr>
    </w:div>
    <w:div w:id="852575309">
      <w:bodyDiv w:val="1"/>
      <w:marLeft w:val="0"/>
      <w:marRight w:val="0"/>
      <w:marTop w:val="0"/>
      <w:marBottom w:val="0"/>
      <w:divBdr>
        <w:top w:val="none" w:sz="0" w:space="0" w:color="auto"/>
        <w:left w:val="none" w:sz="0" w:space="0" w:color="auto"/>
        <w:bottom w:val="none" w:sz="0" w:space="0" w:color="auto"/>
        <w:right w:val="none" w:sz="0" w:space="0" w:color="auto"/>
      </w:divBdr>
    </w:div>
    <w:div w:id="852763629">
      <w:bodyDiv w:val="1"/>
      <w:marLeft w:val="0"/>
      <w:marRight w:val="0"/>
      <w:marTop w:val="0"/>
      <w:marBottom w:val="0"/>
      <w:divBdr>
        <w:top w:val="none" w:sz="0" w:space="0" w:color="auto"/>
        <w:left w:val="none" w:sz="0" w:space="0" w:color="auto"/>
        <w:bottom w:val="none" w:sz="0" w:space="0" w:color="auto"/>
        <w:right w:val="none" w:sz="0" w:space="0" w:color="auto"/>
      </w:divBdr>
    </w:div>
    <w:div w:id="852841818">
      <w:bodyDiv w:val="1"/>
      <w:marLeft w:val="0"/>
      <w:marRight w:val="0"/>
      <w:marTop w:val="0"/>
      <w:marBottom w:val="0"/>
      <w:divBdr>
        <w:top w:val="none" w:sz="0" w:space="0" w:color="auto"/>
        <w:left w:val="none" w:sz="0" w:space="0" w:color="auto"/>
        <w:bottom w:val="none" w:sz="0" w:space="0" w:color="auto"/>
        <w:right w:val="none" w:sz="0" w:space="0" w:color="auto"/>
      </w:divBdr>
    </w:div>
    <w:div w:id="853228398">
      <w:bodyDiv w:val="1"/>
      <w:marLeft w:val="0"/>
      <w:marRight w:val="0"/>
      <w:marTop w:val="0"/>
      <w:marBottom w:val="0"/>
      <w:divBdr>
        <w:top w:val="none" w:sz="0" w:space="0" w:color="auto"/>
        <w:left w:val="none" w:sz="0" w:space="0" w:color="auto"/>
        <w:bottom w:val="none" w:sz="0" w:space="0" w:color="auto"/>
        <w:right w:val="none" w:sz="0" w:space="0" w:color="auto"/>
      </w:divBdr>
    </w:div>
    <w:div w:id="853684877">
      <w:bodyDiv w:val="1"/>
      <w:marLeft w:val="0"/>
      <w:marRight w:val="0"/>
      <w:marTop w:val="0"/>
      <w:marBottom w:val="0"/>
      <w:divBdr>
        <w:top w:val="none" w:sz="0" w:space="0" w:color="auto"/>
        <w:left w:val="none" w:sz="0" w:space="0" w:color="auto"/>
        <w:bottom w:val="none" w:sz="0" w:space="0" w:color="auto"/>
        <w:right w:val="none" w:sz="0" w:space="0" w:color="auto"/>
      </w:divBdr>
    </w:div>
    <w:div w:id="853769341">
      <w:bodyDiv w:val="1"/>
      <w:marLeft w:val="0"/>
      <w:marRight w:val="0"/>
      <w:marTop w:val="0"/>
      <w:marBottom w:val="0"/>
      <w:divBdr>
        <w:top w:val="none" w:sz="0" w:space="0" w:color="auto"/>
        <w:left w:val="none" w:sz="0" w:space="0" w:color="auto"/>
        <w:bottom w:val="none" w:sz="0" w:space="0" w:color="auto"/>
        <w:right w:val="none" w:sz="0" w:space="0" w:color="auto"/>
      </w:divBdr>
    </w:div>
    <w:div w:id="854266773">
      <w:bodyDiv w:val="1"/>
      <w:marLeft w:val="0"/>
      <w:marRight w:val="0"/>
      <w:marTop w:val="0"/>
      <w:marBottom w:val="0"/>
      <w:divBdr>
        <w:top w:val="none" w:sz="0" w:space="0" w:color="auto"/>
        <w:left w:val="none" w:sz="0" w:space="0" w:color="auto"/>
        <w:bottom w:val="none" w:sz="0" w:space="0" w:color="auto"/>
        <w:right w:val="none" w:sz="0" w:space="0" w:color="auto"/>
      </w:divBdr>
    </w:div>
    <w:div w:id="854268348">
      <w:bodyDiv w:val="1"/>
      <w:marLeft w:val="0"/>
      <w:marRight w:val="0"/>
      <w:marTop w:val="0"/>
      <w:marBottom w:val="0"/>
      <w:divBdr>
        <w:top w:val="none" w:sz="0" w:space="0" w:color="auto"/>
        <w:left w:val="none" w:sz="0" w:space="0" w:color="auto"/>
        <w:bottom w:val="none" w:sz="0" w:space="0" w:color="auto"/>
        <w:right w:val="none" w:sz="0" w:space="0" w:color="auto"/>
      </w:divBdr>
    </w:div>
    <w:div w:id="854612403">
      <w:bodyDiv w:val="1"/>
      <w:marLeft w:val="0"/>
      <w:marRight w:val="0"/>
      <w:marTop w:val="0"/>
      <w:marBottom w:val="0"/>
      <w:divBdr>
        <w:top w:val="none" w:sz="0" w:space="0" w:color="auto"/>
        <w:left w:val="none" w:sz="0" w:space="0" w:color="auto"/>
        <w:bottom w:val="none" w:sz="0" w:space="0" w:color="auto"/>
        <w:right w:val="none" w:sz="0" w:space="0" w:color="auto"/>
      </w:divBdr>
    </w:div>
    <w:div w:id="854615687">
      <w:bodyDiv w:val="1"/>
      <w:marLeft w:val="0"/>
      <w:marRight w:val="0"/>
      <w:marTop w:val="0"/>
      <w:marBottom w:val="0"/>
      <w:divBdr>
        <w:top w:val="none" w:sz="0" w:space="0" w:color="auto"/>
        <w:left w:val="none" w:sz="0" w:space="0" w:color="auto"/>
        <w:bottom w:val="none" w:sz="0" w:space="0" w:color="auto"/>
        <w:right w:val="none" w:sz="0" w:space="0" w:color="auto"/>
      </w:divBdr>
    </w:div>
    <w:div w:id="854851988">
      <w:bodyDiv w:val="1"/>
      <w:marLeft w:val="0"/>
      <w:marRight w:val="0"/>
      <w:marTop w:val="0"/>
      <w:marBottom w:val="0"/>
      <w:divBdr>
        <w:top w:val="none" w:sz="0" w:space="0" w:color="auto"/>
        <w:left w:val="none" w:sz="0" w:space="0" w:color="auto"/>
        <w:bottom w:val="none" w:sz="0" w:space="0" w:color="auto"/>
        <w:right w:val="none" w:sz="0" w:space="0" w:color="auto"/>
      </w:divBdr>
    </w:div>
    <w:div w:id="854853461">
      <w:bodyDiv w:val="1"/>
      <w:marLeft w:val="0"/>
      <w:marRight w:val="0"/>
      <w:marTop w:val="0"/>
      <w:marBottom w:val="0"/>
      <w:divBdr>
        <w:top w:val="none" w:sz="0" w:space="0" w:color="auto"/>
        <w:left w:val="none" w:sz="0" w:space="0" w:color="auto"/>
        <w:bottom w:val="none" w:sz="0" w:space="0" w:color="auto"/>
        <w:right w:val="none" w:sz="0" w:space="0" w:color="auto"/>
      </w:divBdr>
    </w:div>
    <w:div w:id="855273436">
      <w:bodyDiv w:val="1"/>
      <w:marLeft w:val="0"/>
      <w:marRight w:val="0"/>
      <w:marTop w:val="0"/>
      <w:marBottom w:val="0"/>
      <w:divBdr>
        <w:top w:val="none" w:sz="0" w:space="0" w:color="auto"/>
        <w:left w:val="none" w:sz="0" w:space="0" w:color="auto"/>
        <w:bottom w:val="none" w:sz="0" w:space="0" w:color="auto"/>
        <w:right w:val="none" w:sz="0" w:space="0" w:color="auto"/>
      </w:divBdr>
    </w:div>
    <w:div w:id="855342597">
      <w:bodyDiv w:val="1"/>
      <w:marLeft w:val="0"/>
      <w:marRight w:val="0"/>
      <w:marTop w:val="0"/>
      <w:marBottom w:val="0"/>
      <w:divBdr>
        <w:top w:val="none" w:sz="0" w:space="0" w:color="auto"/>
        <w:left w:val="none" w:sz="0" w:space="0" w:color="auto"/>
        <w:bottom w:val="none" w:sz="0" w:space="0" w:color="auto"/>
        <w:right w:val="none" w:sz="0" w:space="0" w:color="auto"/>
      </w:divBdr>
    </w:div>
    <w:div w:id="855461165">
      <w:bodyDiv w:val="1"/>
      <w:marLeft w:val="0"/>
      <w:marRight w:val="0"/>
      <w:marTop w:val="0"/>
      <w:marBottom w:val="0"/>
      <w:divBdr>
        <w:top w:val="none" w:sz="0" w:space="0" w:color="auto"/>
        <w:left w:val="none" w:sz="0" w:space="0" w:color="auto"/>
        <w:bottom w:val="none" w:sz="0" w:space="0" w:color="auto"/>
        <w:right w:val="none" w:sz="0" w:space="0" w:color="auto"/>
      </w:divBdr>
    </w:div>
    <w:div w:id="855771290">
      <w:bodyDiv w:val="1"/>
      <w:marLeft w:val="0"/>
      <w:marRight w:val="0"/>
      <w:marTop w:val="0"/>
      <w:marBottom w:val="0"/>
      <w:divBdr>
        <w:top w:val="none" w:sz="0" w:space="0" w:color="auto"/>
        <w:left w:val="none" w:sz="0" w:space="0" w:color="auto"/>
        <w:bottom w:val="none" w:sz="0" w:space="0" w:color="auto"/>
        <w:right w:val="none" w:sz="0" w:space="0" w:color="auto"/>
      </w:divBdr>
    </w:div>
    <w:div w:id="856041344">
      <w:bodyDiv w:val="1"/>
      <w:marLeft w:val="0"/>
      <w:marRight w:val="0"/>
      <w:marTop w:val="0"/>
      <w:marBottom w:val="0"/>
      <w:divBdr>
        <w:top w:val="none" w:sz="0" w:space="0" w:color="auto"/>
        <w:left w:val="none" w:sz="0" w:space="0" w:color="auto"/>
        <w:bottom w:val="none" w:sz="0" w:space="0" w:color="auto"/>
        <w:right w:val="none" w:sz="0" w:space="0" w:color="auto"/>
      </w:divBdr>
    </w:div>
    <w:div w:id="856504150">
      <w:bodyDiv w:val="1"/>
      <w:marLeft w:val="0"/>
      <w:marRight w:val="0"/>
      <w:marTop w:val="0"/>
      <w:marBottom w:val="0"/>
      <w:divBdr>
        <w:top w:val="none" w:sz="0" w:space="0" w:color="auto"/>
        <w:left w:val="none" w:sz="0" w:space="0" w:color="auto"/>
        <w:bottom w:val="none" w:sz="0" w:space="0" w:color="auto"/>
        <w:right w:val="none" w:sz="0" w:space="0" w:color="auto"/>
      </w:divBdr>
    </w:div>
    <w:div w:id="856768474">
      <w:bodyDiv w:val="1"/>
      <w:marLeft w:val="0"/>
      <w:marRight w:val="0"/>
      <w:marTop w:val="0"/>
      <w:marBottom w:val="0"/>
      <w:divBdr>
        <w:top w:val="none" w:sz="0" w:space="0" w:color="auto"/>
        <w:left w:val="none" w:sz="0" w:space="0" w:color="auto"/>
        <w:bottom w:val="none" w:sz="0" w:space="0" w:color="auto"/>
        <w:right w:val="none" w:sz="0" w:space="0" w:color="auto"/>
      </w:divBdr>
    </w:div>
    <w:div w:id="857549080">
      <w:bodyDiv w:val="1"/>
      <w:marLeft w:val="0"/>
      <w:marRight w:val="0"/>
      <w:marTop w:val="0"/>
      <w:marBottom w:val="0"/>
      <w:divBdr>
        <w:top w:val="none" w:sz="0" w:space="0" w:color="auto"/>
        <w:left w:val="none" w:sz="0" w:space="0" w:color="auto"/>
        <w:bottom w:val="none" w:sz="0" w:space="0" w:color="auto"/>
        <w:right w:val="none" w:sz="0" w:space="0" w:color="auto"/>
      </w:divBdr>
    </w:div>
    <w:div w:id="857549836">
      <w:bodyDiv w:val="1"/>
      <w:marLeft w:val="0"/>
      <w:marRight w:val="0"/>
      <w:marTop w:val="0"/>
      <w:marBottom w:val="0"/>
      <w:divBdr>
        <w:top w:val="none" w:sz="0" w:space="0" w:color="auto"/>
        <w:left w:val="none" w:sz="0" w:space="0" w:color="auto"/>
        <w:bottom w:val="none" w:sz="0" w:space="0" w:color="auto"/>
        <w:right w:val="none" w:sz="0" w:space="0" w:color="auto"/>
      </w:divBdr>
    </w:div>
    <w:div w:id="857700719">
      <w:bodyDiv w:val="1"/>
      <w:marLeft w:val="0"/>
      <w:marRight w:val="0"/>
      <w:marTop w:val="0"/>
      <w:marBottom w:val="0"/>
      <w:divBdr>
        <w:top w:val="none" w:sz="0" w:space="0" w:color="auto"/>
        <w:left w:val="none" w:sz="0" w:space="0" w:color="auto"/>
        <w:bottom w:val="none" w:sz="0" w:space="0" w:color="auto"/>
        <w:right w:val="none" w:sz="0" w:space="0" w:color="auto"/>
      </w:divBdr>
    </w:div>
    <w:div w:id="858353720">
      <w:bodyDiv w:val="1"/>
      <w:marLeft w:val="0"/>
      <w:marRight w:val="0"/>
      <w:marTop w:val="0"/>
      <w:marBottom w:val="0"/>
      <w:divBdr>
        <w:top w:val="none" w:sz="0" w:space="0" w:color="auto"/>
        <w:left w:val="none" w:sz="0" w:space="0" w:color="auto"/>
        <w:bottom w:val="none" w:sz="0" w:space="0" w:color="auto"/>
        <w:right w:val="none" w:sz="0" w:space="0" w:color="auto"/>
      </w:divBdr>
    </w:div>
    <w:div w:id="858588012">
      <w:bodyDiv w:val="1"/>
      <w:marLeft w:val="0"/>
      <w:marRight w:val="0"/>
      <w:marTop w:val="0"/>
      <w:marBottom w:val="0"/>
      <w:divBdr>
        <w:top w:val="none" w:sz="0" w:space="0" w:color="auto"/>
        <w:left w:val="none" w:sz="0" w:space="0" w:color="auto"/>
        <w:bottom w:val="none" w:sz="0" w:space="0" w:color="auto"/>
        <w:right w:val="none" w:sz="0" w:space="0" w:color="auto"/>
      </w:divBdr>
    </w:div>
    <w:div w:id="858664256">
      <w:bodyDiv w:val="1"/>
      <w:marLeft w:val="0"/>
      <w:marRight w:val="0"/>
      <w:marTop w:val="0"/>
      <w:marBottom w:val="0"/>
      <w:divBdr>
        <w:top w:val="none" w:sz="0" w:space="0" w:color="auto"/>
        <w:left w:val="none" w:sz="0" w:space="0" w:color="auto"/>
        <w:bottom w:val="none" w:sz="0" w:space="0" w:color="auto"/>
        <w:right w:val="none" w:sz="0" w:space="0" w:color="auto"/>
      </w:divBdr>
      <w:divsChild>
        <w:div w:id="47531753">
          <w:marLeft w:val="480"/>
          <w:marRight w:val="0"/>
          <w:marTop w:val="0"/>
          <w:marBottom w:val="0"/>
          <w:divBdr>
            <w:top w:val="none" w:sz="0" w:space="0" w:color="auto"/>
            <w:left w:val="none" w:sz="0" w:space="0" w:color="auto"/>
            <w:bottom w:val="none" w:sz="0" w:space="0" w:color="auto"/>
            <w:right w:val="none" w:sz="0" w:space="0" w:color="auto"/>
          </w:divBdr>
        </w:div>
        <w:div w:id="48462586">
          <w:marLeft w:val="480"/>
          <w:marRight w:val="0"/>
          <w:marTop w:val="0"/>
          <w:marBottom w:val="0"/>
          <w:divBdr>
            <w:top w:val="none" w:sz="0" w:space="0" w:color="auto"/>
            <w:left w:val="none" w:sz="0" w:space="0" w:color="auto"/>
            <w:bottom w:val="none" w:sz="0" w:space="0" w:color="auto"/>
            <w:right w:val="none" w:sz="0" w:space="0" w:color="auto"/>
          </w:divBdr>
        </w:div>
        <w:div w:id="70583886">
          <w:marLeft w:val="480"/>
          <w:marRight w:val="0"/>
          <w:marTop w:val="0"/>
          <w:marBottom w:val="0"/>
          <w:divBdr>
            <w:top w:val="none" w:sz="0" w:space="0" w:color="auto"/>
            <w:left w:val="none" w:sz="0" w:space="0" w:color="auto"/>
            <w:bottom w:val="none" w:sz="0" w:space="0" w:color="auto"/>
            <w:right w:val="none" w:sz="0" w:space="0" w:color="auto"/>
          </w:divBdr>
        </w:div>
        <w:div w:id="303241511">
          <w:marLeft w:val="480"/>
          <w:marRight w:val="0"/>
          <w:marTop w:val="0"/>
          <w:marBottom w:val="0"/>
          <w:divBdr>
            <w:top w:val="none" w:sz="0" w:space="0" w:color="auto"/>
            <w:left w:val="none" w:sz="0" w:space="0" w:color="auto"/>
            <w:bottom w:val="none" w:sz="0" w:space="0" w:color="auto"/>
            <w:right w:val="none" w:sz="0" w:space="0" w:color="auto"/>
          </w:divBdr>
        </w:div>
        <w:div w:id="306016456">
          <w:marLeft w:val="480"/>
          <w:marRight w:val="0"/>
          <w:marTop w:val="0"/>
          <w:marBottom w:val="0"/>
          <w:divBdr>
            <w:top w:val="none" w:sz="0" w:space="0" w:color="auto"/>
            <w:left w:val="none" w:sz="0" w:space="0" w:color="auto"/>
            <w:bottom w:val="none" w:sz="0" w:space="0" w:color="auto"/>
            <w:right w:val="none" w:sz="0" w:space="0" w:color="auto"/>
          </w:divBdr>
        </w:div>
        <w:div w:id="318965227">
          <w:marLeft w:val="480"/>
          <w:marRight w:val="0"/>
          <w:marTop w:val="0"/>
          <w:marBottom w:val="0"/>
          <w:divBdr>
            <w:top w:val="none" w:sz="0" w:space="0" w:color="auto"/>
            <w:left w:val="none" w:sz="0" w:space="0" w:color="auto"/>
            <w:bottom w:val="none" w:sz="0" w:space="0" w:color="auto"/>
            <w:right w:val="none" w:sz="0" w:space="0" w:color="auto"/>
          </w:divBdr>
        </w:div>
        <w:div w:id="323630305">
          <w:marLeft w:val="480"/>
          <w:marRight w:val="0"/>
          <w:marTop w:val="0"/>
          <w:marBottom w:val="0"/>
          <w:divBdr>
            <w:top w:val="none" w:sz="0" w:space="0" w:color="auto"/>
            <w:left w:val="none" w:sz="0" w:space="0" w:color="auto"/>
            <w:bottom w:val="none" w:sz="0" w:space="0" w:color="auto"/>
            <w:right w:val="none" w:sz="0" w:space="0" w:color="auto"/>
          </w:divBdr>
        </w:div>
        <w:div w:id="365570496">
          <w:marLeft w:val="480"/>
          <w:marRight w:val="0"/>
          <w:marTop w:val="0"/>
          <w:marBottom w:val="0"/>
          <w:divBdr>
            <w:top w:val="none" w:sz="0" w:space="0" w:color="auto"/>
            <w:left w:val="none" w:sz="0" w:space="0" w:color="auto"/>
            <w:bottom w:val="none" w:sz="0" w:space="0" w:color="auto"/>
            <w:right w:val="none" w:sz="0" w:space="0" w:color="auto"/>
          </w:divBdr>
        </w:div>
        <w:div w:id="419259781">
          <w:marLeft w:val="480"/>
          <w:marRight w:val="0"/>
          <w:marTop w:val="0"/>
          <w:marBottom w:val="0"/>
          <w:divBdr>
            <w:top w:val="none" w:sz="0" w:space="0" w:color="auto"/>
            <w:left w:val="none" w:sz="0" w:space="0" w:color="auto"/>
            <w:bottom w:val="none" w:sz="0" w:space="0" w:color="auto"/>
            <w:right w:val="none" w:sz="0" w:space="0" w:color="auto"/>
          </w:divBdr>
        </w:div>
        <w:div w:id="606616647">
          <w:marLeft w:val="480"/>
          <w:marRight w:val="0"/>
          <w:marTop w:val="0"/>
          <w:marBottom w:val="0"/>
          <w:divBdr>
            <w:top w:val="none" w:sz="0" w:space="0" w:color="auto"/>
            <w:left w:val="none" w:sz="0" w:space="0" w:color="auto"/>
            <w:bottom w:val="none" w:sz="0" w:space="0" w:color="auto"/>
            <w:right w:val="none" w:sz="0" w:space="0" w:color="auto"/>
          </w:divBdr>
        </w:div>
        <w:div w:id="655112264">
          <w:marLeft w:val="480"/>
          <w:marRight w:val="0"/>
          <w:marTop w:val="0"/>
          <w:marBottom w:val="0"/>
          <w:divBdr>
            <w:top w:val="none" w:sz="0" w:space="0" w:color="auto"/>
            <w:left w:val="none" w:sz="0" w:space="0" w:color="auto"/>
            <w:bottom w:val="none" w:sz="0" w:space="0" w:color="auto"/>
            <w:right w:val="none" w:sz="0" w:space="0" w:color="auto"/>
          </w:divBdr>
        </w:div>
        <w:div w:id="713819302">
          <w:marLeft w:val="480"/>
          <w:marRight w:val="0"/>
          <w:marTop w:val="0"/>
          <w:marBottom w:val="0"/>
          <w:divBdr>
            <w:top w:val="none" w:sz="0" w:space="0" w:color="auto"/>
            <w:left w:val="none" w:sz="0" w:space="0" w:color="auto"/>
            <w:bottom w:val="none" w:sz="0" w:space="0" w:color="auto"/>
            <w:right w:val="none" w:sz="0" w:space="0" w:color="auto"/>
          </w:divBdr>
        </w:div>
        <w:div w:id="737632046">
          <w:marLeft w:val="480"/>
          <w:marRight w:val="0"/>
          <w:marTop w:val="0"/>
          <w:marBottom w:val="0"/>
          <w:divBdr>
            <w:top w:val="none" w:sz="0" w:space="0" w:color="auto"/>
            <w:left w:val="none" w:sz="0" w:space="0" w:color="auto"/>
            <w:bottom w:val="none" w:sz="0" w:space="0" w:color="auto"/>
            <w:right w:val="none" w:sz="0" w:space="0" w:color="auto"/>
          </w:divBdr>
        </w:div>
        <w:div w:id="833033326">
          <w:marLeft w:val="480"/>
          <w:marRight w:val="0"/>
          <w:marTop w:val="0"/>
          <w:marBottom w:val="0"/>
          <w:divBdr>
            <w:top w:val="none" w:sz="0" w:space="0" w:color="auto"/>
            <w:left w:val="none" w:sz="0" w:space="0" w:color="auto"/>
            <w:bottom w:val="none" w:sz="0" w:space="0" w:color="auto"/>
            <w:right w:val="none" w:sz="0" w:space="0" w:color="auto"/>
          </w:divBdr>
        </w:div>
        <w:div w:id="865102469">
          <w:marLeft w:val="480"/>
          <w:marRight w:val="0"/>
          <w:marTop w:val="0"/>
          <w:marBottom w:val="0"/>
          <w:divBdr>
            <w:top w:val="none" w:sz="0" w:space="0" w:color="auto"/>
            <w:left w:val="none" w:sz="0" w:space="0" w:color="auto"/>
            <w:bottom w:val="none" w:sz="0" w:space="0" w:color="auto"/>
            <w:right w:val="none" w:sz="0" w:space="0" w:color="auto"/>
          </w:divBdr>
        </w:div>
        <w:div w:id="997656041">
          <w:marLeft w:val="480"/>
          <w:marRight w:val="0"/>
          <w:marTop w:val="0"/>
          <w:marBottom w:val="0"/>
          <w:divBdr>
            <w:top w:val="none" w:sz="0" w:space="0" w:color="auto"/>
            <w:left w:val="none" w:sz="0" w:space="0" w:color="auto"/>
            <w:bottom w:val="none" w:sz="0" w:space="0" w:color="auto"/>
            <w:right w:val="none" w:sz="0" w:space="0" w:color="auto"/>
          </w:divBdr>
        </w:div>
        <w:div w:id="1041638838">
          <w:marLeft w:val="480"/>
          <w:marRight w:val="0"/>
          <w:marTop w:val="0"/>
          <w:marBottom w:val="0"/>
          <w:divBdr>
            <w:top w:val="none" w:sz="0" w:space="0" w:color="auto"/>
            <w:left w:val="none" w:sz="0" w:space="0" w:color="auto"/>
            <w:bottom w:val="none" w:sz="0" w:space="0" w:color="auto"/>
            <w:right w:val="none" w:sz="0" w:space="0" w:color="auto"/>
          </w:divBdr>
        </w:div>
        <w:div w:id="1048840290">
          <w:marLeft w:val="480"/>
          <w:marRight w:val="0"/>
          <w:marTop w:val="0"/>
          <w:marBottom w:val="0"/>
          <w:divBdr>
            <w:top w:val="none" w:sz="0" w:space="0" w:color="auto"/>
            <w:left w:val="none" w:sz="0" w:space="0" w:color="auto"/>
            <w:bottom w:val="none" w:sz="0" w:space="0" w:color="auto"/>
            <w:right w:val="none" w:sz="0" w:space="0" w:color="auto"/>
          </w:divBdr>
        </w:div>
        <w:div w:id="1086923353">
          <w:marLeft w:val="480"/>
          <w:marRight w:val="0"/>
          <w:marTop w:val="0"/>
          <w:marBottom w:val="0"/>
          <w:divBdr>
            <w:top w:val="none" w:sz="0" w:space="0" w:color="auto"/>
            <w:left w:val="none" w:sz="0" w:space="0" w:color="auto"/>
            <w:bottom w:val="none" w:sz="0" w:space="0" w:color="auto"/>
            <w:right w:val="none" w:sz="0" w:space="0" w:color="auto"/>
          </w:divBdr>
        </w:div>
        <w:div w:id="1089621075">
          <w:marLeft w:val="480"/>
          <w:marRight w:val="0"/>
          <w:marTop w:val="0"/>
          <w:marBottom w:val="0"/>
          <w:divBdr>
            <w:top w:val="none" w:sz="0" w:space="0" w:color="auto"/>
            <w:left w:val="none" w:sz="0" w:space="0" w:color="auto"/>
            <w:bottom w:val="none" w:sz="0" w:space="0" w:color="auto"/>
            <w:right w:val="none" w:sz="0" w:space="0" w:color="auto"/>
          </w:divBdr>
        </w:div>
        <w:div w:id="1096681509">
          <w:marLeft w:val="480"/>
          <w:marRight w:val="0"/>
          <w:marTop w:val="0"/>
          <w:marBottom w:val="0"/>
          <w:divBdr>
            <w:top w:val="none" w:sz="0" w:space="0" w:color="auto"/>
            <w:left w:val="none" w:sz="0" w:space="0" w:color="auto"/>
            <w:bottom w:val="none" w:sz="0" w:space="0" w:color="auto"/>
            <w:right w:val="none" w:sz="0" w:space="0" w:color="auto"/>
          </w:divBdr>
        </w:div>
        <w:div w:id="1214270639">
          <w:marLeft w:val="480"/>
          <w:marRight w:val="0"/>
          <w:marTop w:val="0"/>
          <w:marBottom w:val="0"/>
          <w:divBdr>
            <w:top w:val="none" w:sz="0" w:space="0" w:color="auto"/>
            <w:left w:val="none" w:sz="0" w:space="0" w:color="auto"/>
            <w:bottom w:val="none" w:sz="0" w:space="0" w:color="auto"/>
            <w:right w:val="none" w:sz="0" w:space="0" w:color="auto"/>
          </w:divBdr>
        </w:div>
        <w:div w:id="1336375738">
          <w:marLeft w:val="480"/>
          <w:marRight w:val="0"/>
          <w:marTop w:val="0"/>
          <w:marBottom w:val="0"/>
          <w:divBdr>
            <w:top w:val="none" w:sz="0" w:space="0" w:color="auto"/>
            <w:left w:val="none" w:sz="0" w:space="0" w:color="auto"/>
            <w:bottom w:val="none" w:sz="0" w:space="0" w:color="auto"/>
            <w:right w:val="none" w:sz="0" w:space="0" w:color="auto"/>
          </w:divBdr>
        </w:div>
        <w:div w:id="1432434760">
          <w:marLeft w:val="480"/>
          <w:marRight w:val="0"/>
          <w:marTop w:val="0"/>
          <w:marBottom w:val="0"/>
          <w:divBdr>
            <w:top w:val="none" w:sz="0" w:space="0" w:color="auto"/>
            <w:left w:val="none" w:sz="0" w:space="0" w:color="auto"/>
            <w:bottom w:val="none" w:sz="0" w:space="0" w:color="auto"/>
            <w:right w:val="none" w:sz="0" w:space="0" w:color="auto"/>
          </w:divBdr>
        </w:div>
        <w:div w:id="1469203093">
          <w:marLeft w:val="480"/>
          <w:marRight w:val="0"/>
          <w:marTop w:val="0"/>
          <w:marBottom w:val="0"/>
          <w:divBdr>
            <w:top w:val="none" w:sz="0" w:space="0" w:color="auto"/>
            <w:left w:val="none" w:sz="0" w:space="0" w:color="auto"/>
            <w:bottom w:val="none" w:sz="0" w:space="0" w:color="auto"/>
            <w:right w:val="none" w:sz="0" w:space="0" w:color="auto"/>
          </w:divBdr>
        </w:div>
        <w:div w:id="1588226128">
          <w:marLeft w:val="480"/>
          <w:marRight w:val="0"/>
          <w:marTop w:val="0"/>
          <w:marBottom w:val="0"/>
          <w:divBdr>
            <w:top w:val="none" w:sz="0" w:space="0" w:color="auto"/>
            <w:left w:val="none" w:sz="0" w:space="0" w:color="auto"/>
            <w:bottom w:val="none" w:sz="0" w:space="0" w:color="auto"/>
            <w:right w:val="none" w:sz="0" w:space="0" w:color="auto"/>
          </w:divBdr>
        </w:div>
        <w:div w:id="1756975174">
          <w:marLeft w:val="480"/>
          <w:marRight w:val="0"/>
          <w:marTop w:val="0"/>
          <w:marBottom w:val="0"/>
          <w:divBdr>
            <w:top w:val="none" w:sz="0" w:space="0" w:color="auto"/>
            <w:left w:val="none" w:sz="0" w:space="0" w:color="auto"/>
            <w:bottom w:val="none" w:sz="0" w:space="0" w:color="auto"/>
            <w:right w:val="none" w:sz="0" w:space="0" w:color="auto"/>
          </w:divBdr>
        </w:div>
        <w:div w:id="1828980044">
          <w:marLeft w:val="480"/>
          <w:marRight w:val="0"/>
          <w:marTop w:val="0"/>
          <w:marBottom w:val="0"/>
          <w:divBdr>
            <w:top w:val="none" w:sz="0" w:space="0" w:color="auto"/>
            <w:left w:val="none" w:sz="0" w:space="0" w:color="auto"/>
            <w:bottom w:val="none" w:sz="0" w:space="0" w:color="auto"/>
            <w:right w:val="none" w:sz="0" w:space="0" w:color="auto"/>
          </w:divBdr>
        </w:div>
        <w:div w:id="1894997143">
          <w:marLeft w:val="480"/>
          <w:marRight w:val="0"/>
          <w:marTop w:val="0"/>
          <w:marBottom w:val="0"/>
          <w:divBdr>
            <w:top w:val="none" w:sz="0" w:space="0" w:color="auto"/>
            <w:left w:val="none" w:sz="0" w:space="0" w:color="auto"/>
            <w:bottom w:val="none" w:sz="0" w:space="0" w:color="auto"/>
            <w:right w:val="none" w:sz="0" w:space="0" w:color="auto"/>
          </w:divBdr>
        </w:div>
        <w:div w:id="1942253222">
          <w:marLeft w:val="480"/>
          <w:marRight w:val="0"/>
          <w:marTop w:val="0"/>
          <w:marBottom w:val="0"/>
          <w:divBdr>
            <w:top w:val="none" w:sz="0" w:space="0" w:color="auto"/>
            <w:left w:val="none" w:sz="0" w:space="0" w:color="auto"/>
            <w:bottom w:val="none" w:sz="0" w:space="0" w:color="auto"/>
            <w:right w:val="none" w:sz="0" w:space="0" w:color="auto"/>
          </w:divBdr>
        </w:div>
        <w:div w:id="2041666613">
          <w:marLeft w:val="480"/>
          <w:marRight w:val="0"/>
          <w:marTop w:val="0"/>
          <w:marBottom w:val="0"/>
          <w:divBdr>
            <w:top w:val="none" w:sz="0" w:space="0" w:color="auto"/>
            <w:left w:val="none" w:sz="0" w:space="0" w:color="auto"/>
            <w:bottom w:val="none" w:sz="0" w:space="0" w:color="auto"/>
            <w:right w:val="none" w:sz="0" w:space="0" w:color="auto"/>
          </w:divBdr>
        </w:div>
        <w:div w:id="2091462493">
          <w:marLeft w:val="480"/>
          <w:marRight w:val="0"/>
          <w:marTop w:val="0"/>
          <w:marBottom w:val="0"/>
          <w:divBdr>
            <w:top w:val="none" w:sz="0" w:space="0" w:color="auto"/>
            <w:left w:val="none" w:sz="0" w:space="0" w:color="auto"/>
            <w:bottom w:val="none" w:sz="0" w:space="0" w:color="auto"/>
            <w:right w:val="none" w:sz="0" w:space="0" w:color="auto"/>
          </w:divBdr>
        </w:div>
      </w:divsChild>
    </w:div>
    <w:div w:id="858858469">
      <w:bodyDiv w:val="1"/>
      <w:marLeft w:val="0"/>
      <w:marRight w:val="0"/>
      <w:marTop w:val="0"/>
      <w:marBottom w:val="0"/>
      <w:divBdr>
        <w:top w:val="none" w:sz="0" w:space="0" w:color="auto"/>
        <w:left w:val="none" w:sz="0" w:space="0" w:color="auto"/>
        <w:bottom w:val="none" w:sz="0" w:space="0" w:color="auto"/>
        <w:right w:val="none" w:sz="0" w:space="0" w:color="auto"/>
      </w:divBdr>
    </w:div>
    <w:div w:id="858928036">
      <w:bodyDiv w:val="1"/>
      <w:marLeft w:val="0"/>
      <w:marRight w:val="0"/>
      <w:marTop w:val="0"/>
      <w:marBottom w:val="0"/>
      <w:divBdr>
        <w:top w:val="none" w:sz="0" w:space="0" w:color="auto"/>
        <w:left w:val="none" w:sz="0" w:space="0" w:color="auto"/>
        <w:bottom w:val="none" w:sz="0" w:space="0" w:color="auto"/>
        <w:right w:val="none" w:sz="0" w:space="0" w:color="auto"/>
      </w:divBdr>
    </w:div>
    <w:div w:id="859510347">
      <w:bodyDiv w:val="1"/>
      <w:marLeft w:val="0"/>
      <w:marRight w:val="0"/>
      <w:marTop w:val="0"/>
      <w:marBottom w:val="0"/>
      <w:divBdr>
        <w:top w:val="none" w:sz="0" w:space="0" w:color="auto"/>
        <w:left w:val="none" w:sz="0" w:space="0" w:color="auto"/>
        <w:bottom w:val="none" w:sz="0" w:space="0" w:color="auto"/>
        <w:right w:val="none" w:sz="0" w:space="0" w:color="auto"/>
      </w:divBdr>
    </w:div>
    <w:div w:id="859705932">
      <w:bodyDiv w:val="1"/>
      <w:marLeft w:val="0"/>
      <w:marRight w:val="0"/>
      <w:marTop w:val="0"/>
      <w:marBottom w:val="0"/>
      <w:divBdr>
        <w:top w:val="none" w:sz="0" w:space="0" w:color="auto"/>
        <w:left w:val="none" w:sz="0" w:space="0" w:color="auto"/>
        <w:bottom w:val="none" w:sz="0" w:space="0" w:color="auto"/>
        <w:right w:val="none" w:sz="0" w:space="0" w:color="auto"/>
      </w:divBdr>
    </w:div>
    <w:div w:id="860818443">
      <w:bodyDiv w:val="1"/>
      <w:marLeft w:val="0"/>
      <w:marRight w:val="0"/>
      <w:marTop w:val="0"/>
      <w:marBottom w:val="0"/>
      <w:divBdr>
        <w:top w:val="none" w:sz="0" w:space="0" w:color="auto"/>
        <w:left w:val="none" w:sz="0" w:space="0" w:color="auto"/>
        <w:bottom w:val="none" w:sz="0" w:space="0" w:color="auto"/>
        <w:right w:val="none" w:sz="0" w:space="0" w:color="auto"/>
      </w:divBdr>
    </w:div>
    <w:div w:id="861866159">
      <w:bodyDiv w:val="1"/>
      <w:marLeft w:val="0"/>
      <w:marRight w:val="0"/>
      <w:marTop w:val="0"/>
      <w:marBottom w:val="0"/>
      <w:divBdr>
        <w:top w:val="none" w:sz="0" w:space="0" w:color="auto"/>
        <w:left w:val="none" w:sz="0" w:space="0" w:color="auto"/>
        <w:bottom w:val="none" w:sz="0" w:space="0" w:color="auto"/>
        <w:right w:val="none" w:sz="0" w:space="0" w:color="auto"/>
      </w:divBdr>
    </w:div>
    <w:div w:id="861939463">
      <w:bodyDiv w:val="1"/>
      <w:marLeft w:val="0"/>
      <w:marRight w:val="0"/>
      <w:marTop w:val="0"/>
      <w:marBottom w:val="0"/>
      <w:divBdr>
        <w:top w:val="none" w:sz="0" w:space="0" w:color="auto"/>
        <w:left w:val="none" w:sz="0" w:space="0" w:color="auto"/>
        <w:bottom w:val="none" w:sz="0" w:space="0" w:color="auto"/>
        <w:right w:val="none" w:sz="0" w:space="0" w:color="auto"/>
      </w:divBdr>
    </w:div>
    <w:div w:id="862133099">
      <w:bodyDiv w:val="1"/>
      <w:marLeft w:val="0"/>
      <w:marRight w:val="0"/>
      <w:marTop w:val="0"/>
      <w:marBottom w:val="0"/>
      <w:divBdr>
        <w:top w:val="none" w:sz="0" w:space="0" w:color="auto"/>
        <w:left w:val="none" w:sz="0" w:space="0" w:color="auto"/>
        <w:bottom w:val="none" w:sz="0" w:space="0" w:color="auto"/>
        <w:right w:val="none" w:sz="0" w:space="0" w:color="auto"/>
      </w:divBdr>
    </w:div>
    <w:div w:id="862330585">
      <w:bodyDiv w:val="1"/>
      <w:marLeft w:val="0"/>
      <w:marRight w:val="0"/>
      <w:marTop w:val="0"/>
      <w:marBottom w:val="0"/>
      <w:divBdr>
        <w:top w:val="none" w:sz="0" w:space="0" w:color="auto"/>
        <w:left w:val="none" w:sz="0" w:space="0" w:color="auto"/>
        <w:bottom w:val="none" w:sz="0" w:space="0" w:color="auto"/>
        <w:right w:val="none" w:sz="0" w:space="0" w:color="auto"/>
      </w:divBdr>
    </w:div>
    <w:div w:id="863057196">
      <w:bodyDiv w:val="1"/>
      <w:marLeft w:val="0"/>
      <w:marRight w:val="0"/>
      <w:marTop w:val="0"/>
      <w:marBottom w:val="0"/>
      <w:divBdr>
        <w:top w:val="none" w:sz="0" w:space="0" w:color="auto"/>
        <w:left w:val="none" w:sz="0" w:space="0" w:color="auto"/>
        <w:bottom w:val="none" w:sz="0" w:space="0" w:color="auto"/>
        <w:right w:val="none" w:sz="0" w:space="0" w:color="auto"/>
      </w:divBdr>
    </w:div>
    <w:div w:id="863250355">
      <w:bodyDiv w:val="1"/>
      <w:marLeft w:val="0"/>
      <w:marRight w:val="0"/>
      <w:marTop w:val="0"/>
      <w:marBottom w:val="0"/>
      <w:divBdr>
        <w:top w:val="none" w:sz="0" w:space="0" w:color="auto"/>
        <w:left w:val="none" w:sz="0" w:space="0" w:color="auto"/>
        <w:bottom w:val="none" w:sz="0" w:space="0" w:color="auto"/>
        <w:right w:val="none" w:sz="0" w:space="0" w:color="auto"/>
      </w:divBdr>
    </w:div>
    <w:div w:id="863709167">
      <w:bodyDiv w:val="1"/>
      <w:marLeft w:val="0"/>
      <w:marRight w:val="0"/>
      <w:marTop w:val="0"/>
      <w:marBottom w:val="0"/>
      <w:divBdr>
        <w:top w:val="none" w:sz="0" w:space="0" w:color="auto"/>
        <w:left w:val="none" w:sz="0" w:space="0" w:color="auto"/>
        <w:bottom w:val="none" w:sz="0" w:space="0" w:color="auto"/>
        <w:right w:val="none" w:sz="0" w:space="0" w:color="auto"/>
      </w:divBdr>
    </w:div>
    <w:div w:id="864513395">
      <w:bodyDiv w:val="1"/>
      <w:marLeft w:val="0"/>
      <w:marRight w:val="0"/>
      <w:marTop w:val="0"/>
      <w:marBottom w:val="0"/>
      <w:divBdr>
        <w:top w:val="none" w:sz="0" w:space="0" w:color="auto"/>
        <w:left w:val="none" w:sz="0" w:space="0" w:color="auto"/>
        <w:bottom w:val="none" w:sz="0" w:space="0" w:color="auto"/>
        <w:right w:val="none" w:sz="0" w:space="0" w:color="auto"/>
      </w:divBdr>
    </w:div>
    <w:div w:id="864634102">
      <w:bodyDiv w:val="1"/>
      <w:marLeft w:val="0"/>
      <w:marRight w:val="0"/>
      <w:marTop w:val="0"/>
      <w:marBottom w:val="0"/>
      <w:divBdr>
        <w:top w:val="none" w:sz="0" w:space="0" w:color="auto"/>
        <w:left w:val="none" w:sz="0" w:space="0" w:color="auto"/>
        <w:bottom w:val="none" w:sz="0" w:space="0" w:color="auto"/>
        <w:right w:val="none" w:sz="0" w:space="0" w:color="auto"/>
      </w:divBdr>
    </w:div>
    <w:div w:id="865169231">
      <w:bodyDiv w:val="1"/>
      <w:marLeft w:val="0"/>
      <w:marRight w:val="0"/>
      <w:marTop w:val="0"/>
      <w:marBottom w:val="0"/>
      <w:divBdr>
        <w:top w:val="none" w:sz="0" w:space="0" w:color="auto"/>
        <w:left w:val="none" w:sz="0" w:space="0" w:color="auto"/>
        <w:bottom w:val="none" w:sz="0" w:space="0" w:color="auto"/>
        <w:right w:val="none" w:sz="0" w:space="0" w:color="auto"/>
      </w:divBdr>
    </w:div>
    <w:div w:id="865362645">
      <w:bodyDiv w:val="1"/>
      <w:marLeft w:val="0"/>
      <w:marRight w:val="0"/>
      <w:marTop w:val="0"/>
      <w:marBottom w:val="0"/>
      <w:divBdr>
        <w:top w:val="none" w:sz="0" w:space="0" w:color="auto"/>
        <w:left w:val="none" w:sz="0" w:space="0" w:color="auto"/>
        <w:bottom w:val="none" w:sz="0" w:space="0" w:color="auto"/>
        <w:right w:val="none" w:sz="0" w:space="0" w:color="auto"/>
      </w:divBdr>
    </w:div>
    <w:div w:id="865484778">
      <w:bodyDiv w:val="1"/>
      <w:marLeft w:val="0"/>
      <w:marRight w:val="0"/>
      <w:marTop w:val="0"/>
      <w:marBottom w:val="0"/>
      <w:divBdr>
        <w:top w:val="none" w:sz="0" w:space="0" w:color="auto"/>
        <w:left w:val="none" w:sz="0" w:space="0" w:color="auto"/>
        <w:bottom w:val="none" w:sz="0" w:space="0" w:color="auto"/>
        <w:right w:val="none" w:sz="0" w:space="0" w:color="auto"/>
      </w:divBdr>
    </w:div>
    <w:div w:id="865560634">
      <w:bodyDiv w:val="1"/>
      <w:marLeft w:val="0"/>
      <w:marRight w:val="0"/>
      <w:marTop w:val="0"/>
      <w:marBottom w:val="0"/>
      <w:divBdr>
        <w:top w:val="none" w:sz="0" w:space="0" w:color="auto"/>
        <w:left w:val="none" w:sz="0" w:space="0" w:color="auto"/>
        <w:bottom w:val="none" w:sz="0" w:space="0" w:color="auto"/>
        <w:right w:val="none" w:sz="0" w:space="0" w:color="auto"/>
      </w:divBdr>
    </w:div>
    <w:div w:id="866017190">
      <w:bodyDiv w:val="1"/>
      <w:marLeft w:val="0"/>
      <w:marRight w:val="0"/>
      <w:marTop w:val="0"/>
      <w:marBottom w:val="0"/>
      <w:divBdr>
        <w:top w:val="none" w:sz="0" w:space="0" w:color="auto"/>
        <w:left w:val="none" w:sz="0" w:space="0" w:color="auto"/>
        <w:bottom w:val="none" w:sz="0" w:space="0" w:color="auto"/>
        <w:right w:val="none" w:sz="0" w:space="0" w:color="auto"/>
      </w:divBdr>
    </w:div>
    <w:div w:id="866260242">
      <w:bodyDiv w:val="1"/>
      <w:marLeft w:val="0"/>
      <w:marRight w:val="0"/>
      <w:marTop w:val="0"/>
      <w:marBottom w:val="0"/>
      <w:divBdr>
        <w:top w:val="none" w:sz="0" w:space="0" w:color="auto"/>
        <w:left w:val="none" w:sz="0" w:space="0" w:color="auto"/>
        <w:bottom w:val="none" w:sz="0" w:space="0" w:color="auto"/>
        <w:right w:val="none" w:sz="0" w:space="0" w:color="auto"/>
      </w:divBdr>
    </w:div>
    <w:div w:id="867110411">
      <w:bodyDiv w:val="1"/>
      <w:marLeft w:val="0"/>
      <w:marRight w:val="0"/>
      <w:marTop w:val="0"/>
      <w:marBottom w:val="0"/>
      <w:divBdr>
        <w:top w:val="none" w:sz="0" w:space="0" w:color="auto"/>
        <w:left w:val="none" w:sz="0" w:space="0" w:color="auto"/>
        <w:bottom w:val="none" w:sz="0" w:space="0" w:color="auto"/>
        <w:right w:val="none" w:sz="0" w:space="0" w:color="auto"/>
      </w:divBdr>
    </w:div>
    <w:div w:id="867332431">
      <w:bodyDiv w:val="1"/>
      <w:marLeft w:val="0"/>
      <w:marRight w:val="0"/>
      <w:marTop w:val="0"/>
      <w:marBottom w:val="0"/>
      <w:divBdr>
        <w:top w:val="none" w:sz="0" w:space="0" w:color="auto"/>
        <w:left w:val="none" w:sz="0" w:space="0" w:color="auto"/>
        <w:bottom w:val="none" w:sz="0" w:space="0" w:color="auto"/>
        <w:right w:val="none" w:sz="0" w:space="0" w:color="auto"/>
      </w:divBdr>
    </w:div>
    <w:div w:id="868228062">
      <w:bodyDiv w:val="1"/>
      <w:marLeft w:val="0"/>
      <w:marRight w:val="0"/>
      <w:marTop w:val="0"/>
      <w:marBottom w:val="0"/>
      <w:divBdr>
        <w:top w:val="none" w:sz="0" w:space="0" w:color="auto"/>
        <w:left w:val="none" w:sz="0" w:space="0" w:color="auto"/>
        <w:bottom w:val="none" w:sz="0" w:space="0" w:color="auto"/>
        <w:right w:val="none" w:sz="0" w:space="0" w:color="auto"/>
      </w:divBdr>
    </w:div>
    <w:div w:id="868835909">
      <w:bodyDiv w:val="1"/>
      <w:marLeft w:val="0"/>
      <w:marRight w:val="0"/>
      <w:marTop w:val="0"/>
      <w:marBottom w:val="0"/>
      <w:divBdr>
        <w:top w:val="none" w:sz="0" w:space="0" w:color="auto"/>
        <w:left w:val="none" w:sz="0" w:space="0" w:color="auto"/>
        <w:bottom w:val="none" w:sz="0" w:space="0" w:color="auto"/>
        <w:right w:val="none" w:sz="0" w:space="0" w:color="auto"/>
      </w:divBdr>
    </w:div>
    <w:div w:id="869149130">
      <w:bodyDiv w:val="1"/>
      <w:marLeft w:val="0"/>
      <w:marRight w:val="0"/>
      <w:marTop w:val="0"/>
      <w:marBottom w:val="0"/>
      <w:divBdr>
        <w:top w:val="none" w:sz="0" w:space="0" w:color="auto"/>
        <w:left w:val="none" w:sz="0" w:space="0" w:color="auto"/>
        <w:bottom w:val="none" w:sz="0" w:space="0" w:color="auto"/>
        <w:right w:val="none" w:sz="0" w:space="0" w:color="auto"/>
      </w:divBdr>
    </w:div>
    <w:div w:id="869563342">
      <w:bodyDiv w:val="1"/>
      <w:marLeft w:val="0"/>
      <w:marRight w:val="0"/>
      <w:marTop w:val="0"/>
      <w:marBottom w:val="0"/>
      <w:divBdr>
        <w:top w:val="none" w:sz="0" w:space="0" w:color="auto"/>
        <w:left w:val="none" w:sz="0" w:space="0" w:color="auto"/>
        <w:bottom w:val="none" w:sz="0" w:space="0" w:color="auto"/>
        <w:right w:val="none" w:sz="0" w:space="0" w:color="auto"/>
      </w:divBdr>
    </w:div>
    <w:div w:id="870266938">
      <w:bodyDiv w:val="1"/>
      <w:marLeft w:val="0"/>
      <w:marRight w:val="0"/>
      <w:marTop w:val="0"/>
      <w:marBottom w:val="0"/>
      <w:divBdr>
        <w:top w:val="none" w:sz="0" w:space="0" w:color="auto"/>
        <w:left w:val="none" w:sz="0" w:space="0" w:color="auto"/>
        <w:bottom w:val="none" w:sz="0" w:space="0" w:color="auto"/>
        <w:right w:val="none" w:sz="0" w:space="0" w:color="auto"/>
      </w:divBdr>
    </w:div>
    <w:div w:id="870385172">
      <w:bodyDiv w:val="1"/>
      <w:marLeft w:val="0"/>
      <w:marRight w:val="0"/>
      <w:marTop w:val="0"/>
      <w:marBottom w:val="0"/>
      <w:divBdr>
        <w:top w:val="none" w:sz="0" w:space="0" w:color="auto"/>
        <w:left w:val="none" w:sz="0" w:space="0" w:color="auto"/>
        <w:bottom w:val="none" w:sz="0" w:space="0" w:color="auto"/>
        <w:right w:val="none" w:sz="0" w:space="0" w:color="auto"/>
      </w:divBdr>
    </w:div>
    <w:div w:id="870460075">
      <w:bodyDiv w:val="1"/>
      <w:marLeft w:val="0"/>
      <w:marRight w:val="0"/>
      <w:marTop w:val="0"/>
      <w:marBottom w:val="0"/>
      <w:divBdr>
        <w:top w:val="none" w:sz="0" w:space="0" w:color="auto"/>
        <w:left w:val="none" w:sz="0" w:space="0" w:color="auto"/>
        <w:bottom w:val="none" w:sz="0" w:space="0" w:color="auto"/>
        <w:right w:val="none" w:sz="0" w:space="0" w:color="auto"/>
      </w:divBdr>
    </w:div>
    <w:div w:id="870728075">
      <w:bodyDiv w:val="1"/>
      <w:marLeft w:val="0"/>
      <w:marRight w:val="0"/>
      <w:marTop w:val="0"/>
      <w:marBottom w:val="0"/>
      <w:divBdr>
        <w:top w:val="none" w:sz="0" w:space="0" w:color="auto"/>
        <w:left w:val="none" w:sz="0" w:space="0" w:color="auto"/>
        <w:bottom w:val="none" w:sz="0" w:space="0" w:color="auto"/>
        <w:right w:val="none" w:sz="0" w:space="0" w:color="auto"/>
      </w:divBdr>
    </w:div>
    <w:div w:id="870873117">
      <w:bodyDiv w:val="1"/>
      <w:marLeft w:val="0"/>
      <w:marRight w:val="0"/>
      <w:marTop w:val="0"/>
      <w:marBottom w:val="0"/>
      <w:divBdr>
        <w:top w:val="none" w:sz="0" w:space="0" w:color="auto"/>
        <w:left w:val="none" w:sz="0" w:space="0" w:color="auto"/>
        <w:bottom w:val="none" w:sz="0" w:space="0" w:color="auto"/>
        <w:right w:val="none" w:sz="0" w:space="0" w:color="auto"/>
      </w:divBdr>
      <w:divsChild>
        <w:div w:id="38432151">
          <w:marLeft w:val="480"/>
          <w:marRight w:val="0"/>
          <w:marTop w:val="0"/>
          <w:marBottom w:val="0"/>
          <w:divBdr>
            <w:top w:val="none" w:sz="0" w:space="0" w:color="auto"/>
            <w:left w:val="none" w:sz="0" w:space="0" w:color="auto"/>
            <w:bottom w:val="none" w:sz="0" w:space="0" w:color="auto"/>
            <w:right w:val="none" w:sz="0" w:space="0" w:color="auto"/>
          </w:divBdr>
        </w:div>
        <w:div w:id="58670022">
          <w:marLeft w:val="480"/>
          <w:marRight w:val="0"/>
          <w:marTop w:val="0"/>
          <w:marBottom w:val="0"/>
          <w:divBdr>
            <w:top w:val="none" w:sz="0" w:space="0" w:color="auto"/>
            <w:left w:val="none" w:sz="0" w:space="0" w:color="auto"/>
            <w:bottom w:val="none" w:sz="0" w:space="0" w:color="auto"/>
            <w:right w:val="none" w:sz="0" w:space="0" w:color="auto"/>
          </w:divBdr>
        </w:div>
        <w:div w:id="196897360">
          <w:marLeft w:val="480"/>
          <w:marRight w:val="0"/>
          <w:marTop w:val="0"/>
          <w:marBottom w:val="0"/>
          <w:divBdr>
            <w:top w:val="none" w:sz="0" w:space="0" w:color="auto"/>
            <w:left w:val="none" w:sz="0" w:space="0" w:color="auto"/>
            <w:bottom w:val="none" w:sz="0" w:space="0" w:color="auto"/>
            <w:right w:val="none" w:sz="0" w:space="0" w:color="auto"/>
          </w:divBdr>
        </w:div>
        <w:div w:id="310210032">
          <w:marLeft w:val="480"/>
          <w:marRight w:val="0"/>
          <w:marTop w:val="0"/>
          <w:marBottom w:val="0"/>
          <w:divBdr>
            <w:top w:val="none" w:sz="0" w:space="0" w:color="auto"/>
            <w:left w:val="none" w:sz="0" w:space="0" w:color="auto"/>
            <w:bottom w:val="none" w:sz="0" w:space="0" w:color="auto"/>
            <w:right w:val="none" w:sz="0" w:space="0" w:color="auto"/>
          </w:divBdr>
        </w:div>
        <w:div w:id="459686925">
          <w:marLeft w:val="480"/>
          <w:marRight w:val="0"/>
          <w:marTop w:val="0"/>
          <w:marBottom w:val="0"/>
          <w:divBdr>
            <w:top w:val="none" w:sz="0" w:space="0" w:color="auto"/>
            <w:left w:val="none" w:sz="0" w:space="0" w:color="auto"/>
            <w:bottom w:val="none" w:sz="0" w:space="0" w:color="auto"/>
            <w:right w:val="none" w:sz="0" w:space="0" w:color="auto"/>
          </w:divBdr>
        </w:div>
        <w:div w:id="526675696">
          <w:marLeft w:val="480"/>
          <w:marRight w:val="0"/>
          <w:marTop w:val="0"/>
          <w:marBottom w:val="0"/>
          <w:divBdr>
            <w:top w:val="none" w:sz="0" w:space="0" w:color="auto"/>
            <w:left w:val="none" w:sz="0" w:space="0" w:color="auto"/>
            <w:bottom w:val="none" w:sz="0" w:space="0" w:color="auto"/>
            <w:right w:val="none" w:sz="0" w:space="0" w:color="auto"/>
          </w:divBdr>
        </w:div>
        <w:div w:id="550266458">
          <w:marLeft w:val="480"/>
          <w:marRight w:val="0"/>
          <w:marTop w:val="0"/>
          <w:marBottom w:val="0"/>
          <w:divBdr>
            <w:top w:val="none" w:sz="0" w:space="0" w:color="auto"/>
            <w:left w:val="none" w:sz="0" w:space="0" w:color="auto"/>
            <w:bottom w:val="none" w:sz="0" w:space="0" w:color="auto"/>
            <w:right w:val="none" w:sz="0" w:space="0" w:color="auto"/>
          </w:divBdr>
        </w:div>
        <w:div w:id="601959289">
          <w:marLeft w:val="480"/>
          <w:marRight w:val="0"/>
          <w:marTop w:val="0"/>
          <w:marBottom w:val="0"/>
          <w:divBdr>
            <w:top w:val="none" w:sz="0" w:space="0" w:color="auto"/>
            <w:left w:val="none" w:sz="0" w:space="0" w:color="auto"/>
            <w:bottom w:val="none" w:sz="0" w:space="0" w:color="auto"/>
            <w:right w:val="none" w:sz="0" w:space="0" w:color="auto"/>
          </w:divBdr>
        </w:div>
        <w:div w:id="689986995">
          <w:marLeft w:val="480"/>
          <w:marRight w:val="0"/>
          <w:marTop w:val="0"/>
          <w:marBottom w:val="0"/>
          <w:divBdr>
            <w:top w:val="none" w:sz="0" w:space="0" w:color="auto"/>
            <w:left w:val="none" w:sz="0" w:space="0" w:color="auto"/>
            <w:bottom w:val="none" w:sz="0" w:space="0" w:color="auto"/>
            <w:right w:val="none" w:sz="0" w:space="0" w:color="auto"/>
          </w:divBdr>
        </w:div>
        <w:div w:id="763721303">
          <w:marLeft w:val="480"/>
          <w:marRight w:val="0"/>
          <w:marTop w:val="0"/>
          <w:marBottom w:val="0"/>
          <w:divBdr>
            <w:top w:val="none" w:sz="0" w:space="0" w:color="auto"/>
            <w:left w:val="none" w:sz="0" w:space="0" w:color="auto"/>
            <w:bottom w:val="none" w:sz="0" w:space="0" w:color="auto"/>
            <w:right w:val="none" w:sz="0" w:space="0" w:color="auto"/>
          </w:divBdr>
        </w:div>
        <w:div w:id="813762336">
          <w:marLeft w:val="480"/>
          <w:marRight w:val="0"/>
          <w:marTop w:val="0"/>
          <w:marBottom w:val="0"/>
          <w:divBdr>
            <w:top w:val="none" w:sz="0" w:space="0" w:color="auto"/>
            <w:left w:val="none" w:sz="0" w:space="0" w:color="auto"/>
            <w:bottom w:val="none" w:sz="0" w:space="0" w:color="auto"/>
            <w:right w:val="none" w:sz="0" w:space="0" w:color="auto"/>
          </w:divBdr>
        </w:div>
        <w:div w:id="946305647">
          <w:marLeft w:val="480"/>
          <w:marRight w:val="0"/>
          <w:marTop w:val="0"/>
          <w:marBottom w:val="0"/>
          <w:divBdr>
            <w:top w:val="none" w:sz="0" w:space="0" w:color="auto"/>
            <w:left w:val="none" w:sz="0" w:space="0" w:color="auto"/>
            <w:bottom w:val="none" w:sz="0" w:space="0" w:color="auto"/>
            <w:right w:val="none" w:sz="0" w:space="0" w:color="auto"/>
          </w:divBdr>
        </w:div>
        <w:div w:id="996615007">
          <w:marLeft w:val="480"/>
          <w:marRight w:val="0"/>
          <w:marTop w:val="0"/>
          <w:marBottom w:val="0"/>
          <w:divBdr>
            <w:top w:val="none" w:sz="0" w:space="0" w:color="auto"/>
            <w:left w:val="none" w:sz="0" w:space="0" w:color="auto"/>
            <w:bottom w:val="none" w:sz="0" w:space="0" w:color="auto"/>
            <w:right w:val="none" w:sz="0" w:space="0" w:color="auto"/>
          </w:divBdr>
        </w:div>
        <w:div w:id="1140195776">
          <w:marLeft w:val="480"/>
          <w:marRight w:val="0"/>
          <w:marTop w:val="0"/>
          <w:marBottom w:val="0"/>
          <w:divBdr>
            <w:top w:val="none" w:sz="0" w:space="0" w:color="auto"/>
            <w:left w:val="none" w:sz="0" w:space="0" w:color="auto"/>
            <w:bottom w:val="none" w:sz="0" w:space="0" w:color="auto"/>
            <w:right w:val="none" w:sz="0" w:space="0" w:color="auto"/>
          </w:divBdr>
        </w:div>
        <w:div w:id="1158570644">
          <w:marLeft w:val="480"/>
          <w:marRight w:val="0"/>
          <w:marTop w:val="0"/>
          <w:marBottom w:val="0"/>
          <w:divBdr>
            <w:top w:val="none" w:sz="0" w:space="0" w:color="auto"/>
            <w:left w:val="none" w:sz="0" w:space="0" w:color="auto"/>
            <w:bottom w:val="none" w:sz="0" w:space="0" w:color="auto"/>
            <w:right w:val="none" w:sz="0" w:space="0" w:color="auto"/>
          </w:divBdr>
        </w:div>
        <w:div w:id="1175264872">
          <w:marLeft w:val="480"/>
          <w:marRight w:val="0"/>
          <w:marTop w:val="0"/>
          <w:marBottom w:val="0"/>
          <w:divBdr>
            <w:top w:val="none" w:sz="0" w:space="0" w:color="auto"/>
            <w:left w:val="none" w:sz="0" w:space="0" w:color="auto"/>
            <w:bottom w:val="none" w:sz="0" w:space="0" w:color="auto"/>
            <w:right w:val="none" w:sz="0" w:space="0" w:color="auto"/>
          </w:divBdr>
        </w:div>
        <w:div w:id="1233350694">
          <w:marLeft w:val="480"/>
          <w:marRight w:val="0"/>
          <w:marTop w:val="0"/>
          <w:marBottom w:val="0"/>
          <w:divBdr>
            <w:top w:val="none" w:sz="0" w:space="0" w:color="auto"/>
            <w:left w:val="none" w:sz="0" w:space="0" w:color="auto"/>
            <w:bottom w:val="none" w:sz="0" w:space="0" w:color="auto"/>
            <w:right w:val="none" w:sz="0" w:space="0" w:color="auto"/>
          </w:divBdr>
        </w:div>
        <w:div w:id="1260214210">
          <w:marLeft w:val="480"/>
          <w:marRight w:val="0"/>
          <w:marTop w:val="0"/>
          <w:marBottom w:val="0"/>
          <w:divBdr>
            <w:top w:val="none" w:sz="0" w:space="0" w:color="auto"/>
            <w:left w:val="none" w:sz="0" w:space="0" w:color="auto"/>
            <w:bottom w:val="none" w:sz="0" w:space="0" w:color="auto"/>
            <w:right w:val="none" w:sz="0" w:space="0" w:color="auto"/>
          </w:divBdr>
        </w:div>
        <w:div w:id="1327324006">
          <w:marLeft w:val="480"/>
          <w:marRight w:val="0"/>
          <w:marTop w:val="0"/>
          <w:marBottom w:val="0"/>
          <w:divBdr>
            <w:top w:val="none" w:sz="0" w:space="0" w:color="auto"/>
            <w:left w:val="none" w:sz="0" w:space="0" w:color="auto"/>
            <w:bottom w:val="none" w:sz="0" w:space="0" w:color="auto"/>
            <w:right w:val="none" w:sz="0" w:space="0" w:color="auto"/>
          </w:divBdr>
        </w:div>
        <w:div w:id="1536044929">
          <w:marLeft w:val="480"/>
          <w:marRight w:val="0"/>
          <w:marTop w:val="0"/>
          <w:marBottom w:val="0"/>
          <w:divBdr>
            <w:top w:val="none" w:sz="0" w:space="0" w:color="auto"/>
            <w:left w:val="none" w:sz="0" w:space="0" w:color="auto"/>
            <w:bottom w:val="none" w:sz="0" w:space="0" w:color="auto"/>
            <w:right w:val="none" w:sz="0" w:space="0" w:color="auto"/>
          </w:divBdr>
        </w:div>
        <w:div w:id="1539706579">
          <w:marLeft w:val="480"/>
          <w:marRight w:val="0"/>
          <w:marTop w:val="0"/>
          <w:marBottom w:val="0"/>
          <w:divBdr>
            <w:top w:val="none" w:sz="0" w:space="0" w:color="auto"/>
            <w:left w:val="none" w:sz="0" w:space="0" w:color="auto"/>
            <w:bottom w:val="none" w:sz="0" w:space="0" w:color="auto"/>
            <w:right w:val="none" w:sz="0" w:space="0" w:color="auto"/>
          </w:divBdr>
        </w:div>
        <w:div w:id="1925872466">
          <w:marLeft w:val="480"/>
          <w:marRight w:val="0"/>
          <w:marTop w:val="0"/>
          <w:marBottom w:val="0"/>
          <w:divBdr>
            <w:top w:val="none" w:sz="0" w:space="0" w:color="auto"/>
            <w:left w:val="none" w:sz="0" w:space="0" w:color="auto"/>
            <w:bottom w:val="none" w:sz="0" w:space="0" w:color="auto"/>
            <w:right w:val="none" w:sz="0" w:space="0" w:color="auto"/>
          </w:divBdr>
        </w:div>
        <w:div w:id="2071610228">
          <w:marLeft w:val="480"/>
          <w:marRight w:val="0"/>
          <w:marTop w:val="0"/>
          <w:marBottom w:val="0"/>
          <w:divBdr>
            <w:top w:val="none" w:sz="0" w:space="0" w:color="auto"/>
            <w:left w:val="none" w:sz="0" w:space="0" w:color="auto"/>
            <w:bottom w:val="none" w:sz="0" w:space="0" w:color="auto"/>
            <w:right w:val="none" w:sz="0" w:space="0" w:color="auto"/>
          </w:divBdr>
        </w:div>
        <w:div w:id="2134518430">
          <w:marLeft w:val="480"/>
          <w:marRight w:val="0"/>
          <w:marTop w:val="0"/>
          <w:marBottom w:val="0"/>
          <w:divBdr>
            <w:top w:val="none" w:sz="0" w:space="0" w:color="auto"/>
            <w:left w:val="none" w:sz="0" w:space="0" w:color="auto"/>
            <w:bottom w:val="none" w:sz="0" w:space="0" w:color="auto"/>
            <w:right w:val="none" w:sz="0" w:space="0" w:color="auto"/>
          </w:divBdr>
        </w:div>
      </w:divsChild>
    </w:div>
    <w:div w:id="872116925">
      <w:bodyDiv w:val="1"/>
      <w:marLeft w:val="0"/>
      <w:marRight w:val="0"/>
      <w:marTop w:val="0"/>
      <w:marBottom w:val="0"/>
      <w:divBdr>
        <w:top w:val="none" w:sz="0" w:space="0" w:color="auto"/>
        <w:left w:val="none" w:sz="0" w:space="0" w:color="auto"/>
        <w:bottom w:val="none" w:sz="0" w:space="0" w:color="auto"/>
        <w:right w:val="none" w:sz="0" w:space="0" w:color="auto"/>
      </w:divBdr>
    </w:div>
    <w:div w:id="872183830">
      <w:bodyDiv w:val="1"/>
      <w:marLeft w:val="0"/>
      <w:marRight w:val="0"/>
      <w:marTop w:val="0"/>
      <w:marBottom w:val="0"/>
      <w:divBdr>
        <w:top w:val="none" w:sz="0" w:space="0" w:color="auto"/>
        <w:left w:val="none" w:sz="0" w:space="0" w:color="auto"/>
        <w:bottom w:val="none" w:sz="0" w:space="0" w:color="auto"/>
        <w:right w:val="none" w:sz="0" w:space="0" w:color="auto"/>
      </w:divBdr>
    </w:div>
    <w:div w:id="872494361">
      <w:bodyDiv w:val="1"/>
      <w:marLeft w:val="0"/>
      <w:marRight w:val="0"/>
      <w:marTop w:val="0"/>
      <w:marBottom w:val="0"/>
      <w:divBdr>
        <w:top w:val="none" w:sz="0" w:space="0" w:color="auto"/>
        <w:left w:val="none" w:sz="0" w:space="0" w:color="auto"/>
        <w:bottom w:val="none" w:sz="0" w:space="0" w:color="auto"/>
        <w:right w:val="none" w:sz="0" w:space="0" w:color="auto"/>
      </w:divBdr>
    </w:div>
    <w:div w:id="872839003">
      <w:bodyDiv w:val="1"/>
      <w:marLeft w:val="0"/>
      <w:marRight w:val="0"/>
      <w:marTop w:val="0"/>
      <w:marBottom w:val="0"/>
      <w:divBdr>
        <w:top w:val="none" w:sz="0" w:space="0" w:color="auto"/>
        <w:left w:val="none" w:sz="0" w:space="0" w:color="auto"/>
        <w:bottom w:val="none" w:sz="0" w:space="0" w:color="auto"/>
        <w:right w:val="none" w:sz="0" w:space="0" w:color="auto"/>
      </w:divBdr>
    </w:div>
    <w:div w:id="874074963">
      <w:bodyDiv w:val="1"/>
      <w:marLeft w:val="0"/>
      <w:marRight w:val="0"/>
      <w:marTop w:val="0"/>
      <w:marBottom w:val="0"/>
      <w:divBdr>
        <w:top w:val="none" w:sz="0" w:space="0" w:color="auto"/>
        <w:left w:val="none" w:sz="0" w:space="0" w:color="auto"/>
        <w:bottom w:val="none" w:sz="0" w:space="0" w:color="auto"/>
        <w:right w:val="none" w:sz="0" w:space="0" w:color="auto"/>
      </w:divBdr>
    </w:div>
    <w:div w:id="874462581">
      <w:bodyDiv w:val="1"/>
      <w:marLeft w:val="0"/>
      <w:marRight w:val="0"/>
      <w:marTop w:val="0"/>
      <w:marBottom w:val="0"/>
      <w:divBdr>
        <w:top w:val="none" w:sz="0" w:space="0" w:color="auto"/>
        <w:left w:val="none" w:sz="0" w:space="0" w:color="auto"/>
        <w:bottom w:val="none" w:sz="0" w:space="0" w:color="auto"/>
        <w:right w:val="none" w:sz="0" w:space="0" w:color="auto"/>
      </w:divBdr>
    </w:div>
    <w:div w:id="874774619">
      <w:bodyDiv w:val="1"/>
      <w:marLeft w:val="0"/>
      <w:marRight w:val="0"/>
      <w:marTop w:val="0"/>
      <w:marBottom w:val="0"/>
      <w:divBdr>
        <w:top w:val="none" w:sz="0" w:space="0" w:color="auto"/>
        <w:left w:val="none" w:sz="0" w:space="0" w:color="auto"/>
        <w:bottom w:val="none" w:sz="0" w:space="0" w:color="auto"/>
        <w:right w:val="none" w:sz="0" w:space="0" w:color="auto"/>
      </w:divBdr>
    </w:div>
    <w:div w:id="875507257">
      <w:bodyDiv w:val="1"/>
      <w:marLeft w:val="0"/>
      <w:marRight w:val="0"/>
      <w:marTop w:val="0"/>
      <w:marBottom w:val="0"/>
      <w:divBdr>
        <w:top w:val="none" w:sz="0" w:space="0" w:color="auto"/>
        <w:left w:val="none" w:sz="0" w:space="0" w:color="auto"/>
        <w:bottom w:val="none" w:sz="0" w:space="0" w:color="auto"/>
        <w:right w:val="none" w:sz="0" w:space="0" w:color="auto"/>
      </w:divBdr>
    </w:div>
    <w:div w:id="875890195">
      <w:bodyDiv w:val="1"/>
      <w:marLeft w:val="0"/>
      <w:marRight w:val="0"/>
      <w:marTop w:val="0"/>
      <w:marBottom w:val="0"/>
      <w:divBdr>
        <w:top w:val="none" w:sz="0" w:space="0" w:color="auto"/>
        <w:left w:val="none" w:sz="0" w:space="0" w:color="auto"/>
        <w:bottom w:val="none" w:sz="0" w:space="0" w:color="auto"/>
        <w:right w:val="none" w:sz="0" w:space="0" w:color="auto"/>
      </w:divBdr>
    </w:div>
    <w:div w:id="876157943">
      <w:bodyDiv w:val="1"/>
      <w:marLeft w:val="0"/>
      <w:marRight w:val="0"/>
      <w:marTop w:val="0"/>
      <w:marBottom w:val="0"/>
      <w:divBdr>
        <w:top w:val="none" w:sz="0" w:space="0" w:color="auto"/>
        <w:left w:val="none" w:sz="0" w:space="0" w:color="auto"/>
        <w:bottom w:val="none" w:sz="0" w:space="0" w:color="auto"/>
        <w:right w:val="none" w:sz="0" w:space="0" w:color="auto"/>
      </w:divBdr>
    </w:div>
    <w:div w:id="876434122">
      <w:bodyDiv w:val="1"/>
      <w:marLeft w:val="0"/>
      <w:marRight w:val="0"/>
      <w:marTop w:val="0"/>
      <w:marBottom w:val="0"/>
      <w:divBdr>
        <w:top w:val="none" w:sz="0" w:space="0" w:color="auto"/>
        <w:left w:val="none" w:sz="0" w:space="0" w:color="auto"/>
        <w:bottom w:val="none" w:sz="0" w:space="0" w:color="auto"/>
        <w:right w:val="none" w:sz="0" w:space="0" w:color="auto"/>
      </w:divBdr>
    </w:div>
    <w:div w:id="876507647">
      <w:bodyDiv w:val="1"/>
      <w:marLeft w:val="0"/>
      <w:marRight w:val="0"/>
      <w:marTop w:val="0"/>
      <w:marBottom w:val="0"/>
      <w:divBdr>
        <w:top w:val="none" w:sz="0" w:space="0" w:color="auto"/>
        <w:left w:val="none" w:sz="0" w:space="0" w:color="auto"/>
        <w:bottom w:val="none" w:sz="0" w:space="0" w:color="auto"/>
        <w:right w:val="none" w:sz="0" w:space="0" w:color="auto"/>
      </w:divBdr>
    </w:div>
    <w:div w:id="876619378">
      <w:bodyDiv w:val="1"/>
      <w:marLeft w:val="0"/>
      <w:marRight w:val="0"/>
      <w:marTop w:val="0"/>
      <w:marBottom w:val="0"/>
      <w:divBdr>
        <w:top w:val="none" w:sz="0" w:space="0" w:color="auto"/>
        <w:left w:val="none" w:sz="0" w:space="0" w:color="auto"/>
        <w:bottom w:val="none" w:sz="0" w:space="0" w:color="auto"/>
        <w:right w:val="none" w:sz="0" w:space="0" w:color="auto"/>
      </w:divBdr>
    </w:div>
    <w:div w:id="876816321">
      <w:bodyDiv w:val="1"/>
      <w:marLeft w:val="0"/>
      <w:marRight w:val="0"/>
      <w:marTop w:val="0"/>
      <w:marBottom w:val="0"/>
      <w:divBdr>
        <w:top w:val="none" w:sz="0" w:space="0" w:color="auto"/>
        <w:left w:val="none" w:sz="0" w:space="0" w:color="auto"/>
        <w:bottom w:val="none" w:sz="0" w:space="0" w:color="auto"/>
        <w:right w:val="none" w:sz="0" w:space="0" w:color="auto"/>
      </w:divBdr>
    </w:div>
    <w:div w:id="876890637">
      <w:bodyDiv w:val="1"/>
      <w:marLeft w:val="0"/>
      <w:marRight w:val="0"/>
      <w:marTop w:val="0"/>
      <w:marBottom w:val="0"/>
      <w:divBdr>
        <w:top w:val="none" w:sz="0" w:space="0" w:color="auto"/>
        <w:left w:val="none" w:sz="0" w:space="0" w:color="auto"/>
        <w:bottom w:val="none" w:sz="0" w:space="0" w:color="auto"/>
        <w:right w:val="none" w:sz="0" w:space="0" w:color="auto"/>
      </w:divBdr>
      <w:divsChild>
        <w:div w:id="1443377">
          <w:marLeft w:val="480"/>
          <w:marRight w:val="0"/>
          <w:marTop w:val="0"/>
          <w:marBottom w:val="0"/>
          <w:divBdr>
            <w:top w:val="none" w:sz="0" w:space="0" w:color="auto"/>
            <w:left w:val="none" w:sz="0" w:space="0" w:color="auto"/>
            <w:bottom w:val="none" w:sz="0" w:space="0" w:color="auto"/>
            <w:right w:val="none" w:sz="0" w:space="0" w:color="auto"/>
          </w:divBdr>
        </w:div>
        <w:div w:id="189994597">
          <w:marLeft w:val="480"/>
          <w:marRight w:val="0"/>
          <w:marTop w:val="0"/>
          <w:marBottom w:val="0"/>
          <w:divBdr>
            <w:top w:val="none" w:sz="0" w:space="0" w:color="auto"/>
            <w:left w:val="none" w:sz="0" w:space="0" w:color="auto"/>
            <w:bottom w:val="none" w:sz="0" w:space="0" w:color="auto"/>
            <w:right w:val="none" w:sz="0" w:space="0" w:color="auto"/>
          </w:divBdr>
        </w:div>
        <w:div w:id="229076197">
          <w:marLeft w:val="480"/>
          <w:marRight w:val="0"/>
          <w:marTop w:val="0"/>
          <w:marBottom w:val="0"/>
          <w:divBdr>
            <w:top w:val="none" w:sz="0" w:space="0" w:color="auto"/>
            <w:left w:val="none" w:sz="0" w:space="0" w:color="auto"/>
            <w:bottom w:val="none" w:sz="0" w:space="0" w:color="auto"/>
            <w:right w:val="none" w:sz="0" w:space="0" w:color="auto"/>
          </w:divBdr>
        </w:div>
        <w:div w:id="235017108">
          <w:marLeft w:val="480"/>
          <w:marRight w:val="0"/>
          <w:marTop w:val="0"/>
          <w:marBottom w:val="0"/>
          <w:divBdr>
            <w:top w:val="none" w:sz="0" w:space="0" w:color="auto"/>
            <w:left w:val="none" w:sz="0" w:space="0" w:color="auto"/>
            <w:bottom w:val="none" w:sz="0" w:space="0" w:color="auto"/>
            <w:right w:val="none" w:sz="0" w:space="0" w:color="auto"/>
          </w:divBdr>
        </w:div>
        <w:div w:id="241909908">
          <w:marLeft w:val="480"/>
          <w:marRight w:val="0"/>
          <w:marTop w:val="0"/>
          <w:marBottom w:val="0"/>
          <w:divBdr>
            <w:top w:val="none" w:sz="0" w:space="0" w:color="auto"/>
            <w:left w:val="none" w:sz="0" w:space="0" w:color="auto"/>
            <w:bottom w:val="none" w:sz="0" w:space="0" w:color="auto"/>
            <w:right w:val="none" w:sz="0" w:space="0" w:color="auto"/>
          </w:divBdr>
        </w:div>
        <w:div w:id="267785338">
          <w:marLeft w:val="480"/>
          <w:marRight w:val="0"/>
          <w:marTop w:val="0"/>
          <w:marBottom w:val="0"/>
          <w:divBdr>
            <w:top w:val="none" w:sz="0" w:space="0" w:color="auto"/>
            <w:left w:val="none" w:sz="0" w:space="0" w:color="auto"/>
            <w:bottom w:val="none" w:sz="0" w:space="0" w:color="auto"/>
            <w:right w:val="none" w:sz="0" w:space="0" w:color="auto"/>
          </w:divBdr>
        </w:div>
        <w:div w:id="282542604">
          <w:marLeft w:val="480"/>
          <w:marRight w:val="0"/>
          <w:marTop w:val="0"/>
          <w:marBottom w:val="0"/>
          <w:divBdr>
            <w:top w:val="none" w:sz="0" w:space="0" w:color="auto"/>
            <w:left w:val="none" w:sz="0" w:space="0" w:color="auto"/>
            <w:bottom w:val="none" w:sz="0" w:space="0" w:color="auto"/>
            <w:right w:val="none" w:sz="0" w:space="0" w:color="auto"/>
          </w:divBdr>
        </w:div>
        <w:div w:id="310253673">
          <w:marLeft w:val="480"/>
          <w:marRight w:val="0"/>
          <w:marTop w:val="0"/>
          <w:marBottom w:val="0"/>
          <w:divBdr>
            <w:top w:val="none" w:sz="0" w:space="0" w:color="auto"/>
            <w:left w:val="none" w:sz="0" w:space="0" w:color="auto"/>
            <w:bottom w:val="none" w:sz="0" w:space="0" w:color="auto"/>
            <w:right w:val="none" w:sz="0" w:space="0" w:color="auto"/>
          </w:divBdr>
        </w:div>
        <w:div w:id="312222551">
          <w:marLeft w:val="480"/>
          <w:marRight w:val="0"/>
          <w:marTop w:val="0"/>
          <w:marBottom w:val="0"/>
          <w:divBdr>
            <w:top w:val="none" w:sz="0" w:space="0" w:color="auto"/>
            <w:left w:val="none" w:sz="0" w:space="0" w:color="auto"/>
            <w:bottom w:val="none" w:sz="0" w:space="0" w:color="auto"/>
            <w:right w:val="none" w:sz="0" w:space="0" w:color="auto"/>
          </w:divBdr>
        </w:div>
        <w:div w:id="345326603">
          <w:marLeft w:val="480"/>
          <w:marRight w:val="0"/>
          <w:marTop w:val="0"/>
          <w:marBottom w:val="0"/>
          <w:divBdr>
            <w:top w:val="none" w:sz="0" w:space="0" w:color="auto"/>
            <w:left w:val="none" w:sz="0" w:space="0" w:color="auto"/>
            <w:bottom w:val="none" w:sz="0" w:space="0" w:color="auto"/>
            <w:right w:val="none" w:sz="0" w:space="0" w:color="auto"/>
          </w:divBdr>
        </w:div>
        <w:div w:id="365837655">
          <w:marLeft w:val="480"/>
          <w:marRight w:val="0"/>
          <w:marTop w:val="0"/>
          <w:marBottom w:val="0"/>
          <w:divBdr>
            <w:top w:val="none" w:sz="0" w:space="0" w:color="auto"/>
            <w:left w:val="none" w:sz="0" w:space="0" w:color="auto"/>
            <w:bottom w:val="none" w:sz="0" w:space="0" w:color="auto"/>
            <w:right w:val="none" w:sz="0" w:space="0" w:color="auto"/>
          </w:divBdr>
        </w:div>
        <w:div w:id="428702442">
          <w:marLeft w:val="480"/>
          <w:marRight w:val="0"/>
          <w:marTop w:val="0"/>
          <w:marBottom w:val="0"/>
          <w:divBdr>
            <w:top w:val="none" w:sz="0" w:space="0" w:color="auto"/>
            <w:left w:val="none" w:sz="0" w:space="0" w:color="auto"/>
            <w:bottom w:val="none" w:sz="0" w:space="0" w:color="auto"/>
            <w:right w:val="none" w:sz="0" w:space="0" w:color="auto"/>
          </w:divBdr>
        </w:div>
        <w:div w:id="583614879">
          <w:marLeft w:val="480"/>
          <w:marRight w:val="0"/>
          <w:marTop w:val="0"/>
          <w:marBottom w:val="0"/>
          <w:divBdr>
            <w:top w:val="none" w:sz="0" w:space="0" w:color="auto"/>
            <w:left w:val="none" w:sz="0" w:space="0" w:color="auto"/>
            <w:bottom w:val="none" w:sz="0" w:space="0" w:color="auto"/>
            <w:right w:val="none" w:sz="0" w:space="0" w:color="auto"/>
          </w:divBdr>
        </w:div>
        <w:div w:id="609162902">
          <w:marLeft w:val="480"/>
          <w:marRight w:val="0"/>
          <w:marTop w:val="0"/>
          <w:marBottom w:val="0"/>
          <w:divBdr>
            <w:top w:val="none" w:sz="0" w:space="0" w:color="auto"/>
            <w:left w:val="none" w:sz="0" w:space="0" w:color="auto"/>
            <w:bottom w:val="none" w:sz="0" w:space="0" w:color="auto"/>
            <w:right w:val="none" w:sz="0" w:space="0" w:color="auto"/>
          </w:divBdr>
        </w:div>
        <w:div w:id="893541392">
          <w:marLeft w:val="480"/>
          <w:marRight w:val="0"/>
          <w:marTop w:val="0"/>
          <w:marBottom w:val="0"/>
          <w:divBdr>
            <w:top w:val="none" w:sz="0" w:space="0" w:color="auto"/>
            <w:left w:val="none" w:sz="0" w:space="0" w:color="auto"/>
            <w:bottom w:val="none" w:sz="0" w:space="0" w:color="auto"/>
            <w:right w:val="none" w:sz="0" w:space="0" w:color="auto"/>
          </w:divBdr>
        </w:div>
        <w:div w:id="894512194">
          <w:marLeft w:val="480"/>
          <w:marRight w:val="0"/>
          <w:marTop w:val="0"/>
          <w:marBottom w:val="0"/>
          <w:divBdr>
            <w:top w:val="none" w:sz="0" w:space="0" w:color="auto"/>
            <w:left w:val="none" w:sz="0" w:space="0" w:color="auto"/>
            <w:bottom w:val="none" w:sz="0" w:space="0" w:color="auto"/>
            <w:right w:val="none" w:sz="0" w:space="0" w:color="auto"/>
          </w:divBdr>
        </w:div>
        <w:div w:id="916288091">
          <w:marLeft w:val="480"/>
          <w:marRight w:val="0"/>
          <w:marTop w:val="0"/>
          <w:marBottom w:val="0"/>
          <w:divBdr>
            <w:top w:val="none" w:sz="0" w:space="0" w:color="auto"/>
            <w:left w:val="none" w:sz="0" w:space="0" w:color="auto"/>
            <w:bottom w:val="none" w:sz="0" w:space="0" w:color="auto"/>
            <w:right w:val="none" w:sz="0" w:space="0" w:color="auto"/>
          </w:divBdr>
        </w:div>
        <w:div w:id="1039935104">
          <w:marLeft w:val="480"/>
          <w:marRight w:val="0"/>
          <w:marTop w:val="0"/>
          <w:marBottom w:val="0"/>
          <w:divBdr>
            <w:top w:val="none" w:sz="0" w:space="0" w:color="auto"/>
            <w:left w:val="none" w:sz="0" w:space="0" w:color="auto"/>
            <w:bottom w:val="none" w:sz="0" w:space="0" w:color="auto"/>
            <w:right w:val="none" w:sz="0" w:space="0" w:color="auto"/>
          </w:divBdr>
        </w:div>
        <w:div w:id="1085566834">
          <w:marLeft w:val="480"/>
          <w:marRight w:val="0"/>
          <w:marTop w:val="0"/>
          <w:marBottom w:val="0"/>
          <w:divBdr>
            <w:top w:val="none" w:sz="0" w:space="0" w:color="auto"/>
            <w:left w:val="none" w:sz="0" w:space="0" w:color="auto"/>
            <w:bottom w:val="none" w:sz="0" w:space="0" w:color="auto"/>
            <w:right w:val="none" w:sz="0" w:space="0" w:color="auto"/>
          </w:divBdr>
        </w:div>
        <w:div w:id="1093166096">
          <w:marLeft w:val="480"/>
          <w:marRight w:val="0"/>
          <w:marTop w:val="0"/>
          <w:marBottom w:val="0"/>
          <w:divBdr>
            <w:top w:val="none" w:sz="0" w:space="0" w:color="auto"/>
            <w:left w:val="none" w:sz="0" w:space="0" w:color="auto"/>
            <w:bottom w:val="none" w:sz="0" w:space="0" w:color="auto"/>
            <w:right w:val="none" w:sz="0" w:space="0" w:color="auto"/>
          </w:divBdr>
        </w:div>
        <w:div w:id="1170754979">
          <w:marLeft w:val="480"/>
          <w:marRight w:val="0"/>
          <w:marTop w:val="0"/>
          <w:marBottom w:val="0"/>
          <w:divBdr>
            <w:top w:val="none" w:sz="0" w:space="0" w:color="auto"/>
            <w:left w:val="none" w:sz="0" w:space="0" w:color="auto"/>
            <w:bottom w:val="none" w:sz="0" w:space="0" w:color="auto"/>
            <w:right w:val="none" w:sz="0" w:space="0" w:color="auto"/>
          </w:divBdr>
        </w:div>
        <w:div w:id="1170943388">
          <w:marLeft w:val="480"/>
          <w:marRight w:val="0"/>
          <w:marTop w:val="0"/>
          <w:marBottom w:val="0"/>
          <w:divBdr>
            <w:top w:val="none" w:sz="0" w:space="0" w:color="auto"/>
            <w:left w:val="none" w:sz="0" w:space="0" w:color="auto"/>
            <w:bottom w:val="none" w:sz="0" w:space="0" w:color="auto"/>
            <w:right w:val="none" w:sz="0" w:space="0" w:color="auto"/>
          </w:divBdr>
        </w:div>
        <w:div w:id="1449278382">
          <w:marLeft w:val="480"/>
          <w:marRight w:val="0"/>
          <w:marTop w:val="0"/>
          <w:marBottom w:val="0"/>
          <w:divBdr>
            <w:top w:val="none" w:sz="0" w:space="0" w:color="auto"/>
            <w:left w:val="none" w:sz="0" w:space="0" w:color="auto"/>
            <w:bottom w:val="none" w:sz="0" w:space="0" w:color="auto"/>
            <w:right w:val="none" w:sz="0" w:space="0" w:color="auto"/>
          </w:divBdr>
        </w:div>
        <w:div w:id="1451364084">
          <w:marLeft w:val="480"/>
          <w:marRight w:val="0"/>
          <w:marTop w:val="0"/>
          <w:marBottom w:val="0"/>
          <w:divBdr>
            <w:top w:val="none" w:sz="0" w:space="0" w:color="auto"/>
            <w:left w:val="none" w:sz="0" w:space="0" w:color="auto"/>
            <w:bottom w:val="none" w:sz="0" w:space="0" w:color="auto"/>
            <w:right w:val="none" w:sz="0" w:space="0" w:color="auto"/>
          </w:divBdr>
        </w:div>
        <w:div w:id="1468276744">
          <w:marLeft w:val="480"/>
          <w:marRight w:val="0"/>
          <w:marTop w:val="0"/>
          <w:marBottom w:val="0"/>
          <w:divBdr>
            <w:top w:val="none" w:sz="0" w:space="0" w:color="auto"/>
            <w:left w:val="none" w:sz="0" w:space="0" w:color="auto"/>
            <w:bottom w:val="none" w:sz="0" w:space="0" w:color="auto"/>
            <w:right w:val="none" w:sz="0" w:space="0" w:color="auto"/>
          </w:divBdr>
        </w:div>
        <w:div w:id="1621523116">
          <w:marLeft w:val="480"/>
          <w:marRight w:val="0"/>
          <w:marTop w:val="0"/>
          <w:marBottom w:val="0"/>
          <w:divBdr>
            <w:top w:val="none" w:sz="0" w:space="0" w:color="auto"/>
            <w:left w:val="none" w:sz="0" w:space="0" w:color="auto"/>
            <w:bottom w:val="none" w:sz="0" w:space="0" w:color="auto"/>
            <w:right w:val="none" w:sz="0" w:space="0" w:color="auto"/>
          </w:divBdr>
        </w:div>
        <w:div w:id="1773475316">
          <w:marLeft w:val="480"/>
          <w:marRight w:val="0"/>
          <w:marTop w:val="0"/>
          <w:marBottom w:val="0"/>
          <w:divBdr>
            <w:top w:val="none" w:sz="0" w:space="0" w:color="auto"/>
            <w:left w:val="none" w:sz="0" w:space="0" w:color="auto"/>
            <w:bottom w:val="none" w:sz="0" w:space="0" w:color="auto"/>
            <w:right w:val="none" w:sz="0" w:space="0" w:color="auto"/>
          </w:divBdr>
        </w:div>
        <w:div w:id="1820996680">
          <w:marLeft w:val="480"/>
          <w:marRight w:val="0"/>
          <w:marTop w:val="0"/>
          <w:marBottom w:val="0"/>
          <w:divBdr>
            <w:top w:val="none" w:sz="0" w:space="0" w:color="auto"/>
            <w:left w:val="none" w:sz="0" w:space="0" w:color="auto"/>
            <w:bottom w:val="none" w:sz="0" w:space="0" w:color="auto"/>
            <w:right w:val="none" w:sz="0" w:space="0" w:color="auto"/>
          </w:divBdr>
        </w:div>
        <w:div w:id="1855337247">
          <w:marLeft w:val="480"/>
          <w:marRight w:val="0"/>
          <w:marTop w:val="0"/>
          <w:marBottom w:val="0"/>
          <w:divBdr>
            <w:top w:val="none" w:sz="0" w:space="0" w:color="auto"/>
            <w:left w:val="none" w:sz="0" w:space="0" w:color="auto"/>
            <w:bottom w:val="none" w:sz="0" w:space="0" w:color="auto"/>
            <w:right w:val="none" w:sz="0" w:space="0" w:color="auto"/>
          </w:divBdr>
        </w:div>
        <w:div w:id="1954047167">
          <w:marLeft w:val="480"/>
          <w:marRight w:val="0"/>
          <w:marTop w:val="0"/>
          <w:marBottom w:val="0"/>
          <w:divBdr>
            <w:top w:val="none" w:sz="0" w:space="0" w:color="auto"/>
            <w:left w:val="none" w:sz="0" w:space="0" w:color="auto"/>
            <w:bottom w:val="none" w:sz="0" w:space="0" w:color="auto"/>
            <w:right w:val="none" w:sz="0" w:space="0" w:color="auto"/>
          </w:divBdr>
        </w:div>
        <w:div w:id="2027903897">
          <w:marLeft w:val="480"/>
          <w:marRight w:val="0"/>
          <w:marTop w:val="0"/>
          <w:marBottom w:val="0"/>
          <w:divBdr>
            <w:top w:val="none" w:sz="0" w:space="0" w:color="auto"/>
            <w:left w:val="none" w:sz="0" w:space="0" w:color="auto"/>
            <w:bottom w:val="none" w:sz="0" w:space="0" w:color="auto"/>
            <w:right w:val="none" w:sz="0" w:space="0" w:color="auto"/>
          </w:divBdr>
        </w:div>
      </w:divsChild>
    </w:div>
    <w:div w:id="876891680">
      <w:bodyDiv w:val="1"/>
      <w:marLeft w:val="0"/>
      <w:marRight w:val="0"/>
      <w:marTop w:val="0"/>
      <w:marBottom w:val="0"/>
      <w:divBdr>
        <w:top w:val="none" w:sz="0" w:space="0" w:color="auto"/>
        <w:left w:val="none" w:sz="0" w:space="0" w:color="auto"/>
        <w:bottom w:val="none" w:sz="0" w:space="0" w:color="auto"/>
        <w:right w:val="none" w:sz="0" w:space="0" w:color="auto"/>
      </w:divBdr>
    </w:div>
    <w:div w:id="877089108">
      <w:bodyDiv w:val="1"/>
      <w:marLeft w:val="0"/>
      <w:marRight w:val="0"/>
      <w:marTop w:val="0"/>
      <w:marBottom w:val="0"/>
      <w:divBdr>
        <w:top w:val="none" w:sz="0" w:space="0" w:color="auto"/>
        <w:left w:val="none" w:sz="0" w:space="0" w:color="auto"/>
        <w:bottom w:val="none" w:sz="0" w:space="0" w:color="auto"/>
        <w:right w:val="none" w:sz="0" w:space="0" w:color="auto"/>
      </w:divBdr>
    </w:div>
    <w:div w:id="877398653">
      <w:bodyDiv w:val="1"/>
      <w:marLeft w:val="0"/>
      <w:marRight w:val="0"/>
      <w:marTop w:val="0"/>
      <w:marBottom w:val="0"/>
      <w:divBdr>
        <w:top w:val="none" w:sz="0" w:space="0" w:color="auto"/>
        <w:left w:val="none" w:sz="0" w:space="0" w:color="auto"/>
        <w:bottom w:val="none" w:sz="0" w:space="0" w:color="auto"/>
        <w:right w:val="none" w:sz="0" w:space="0" w:color="auto"/>
      </w:divBdr>
    </w:div>
    <w:div w:id="877400697">
      <w:bodyDiv w:val="1"/>
      <w:marLeft w:val="0"/>
      <w:marRight w:val="0"/>
      <w:marTop w:val="0"/>
      <w:marBottom w:val="0"/>
      <w:divBdr>
        <w:top w:val="none" w:sz="0" w:space="0" w:color="auto"/>
        <w:left w:val="none" w:sz="0" w:space="0" w:color="auto"/>
        <w:bottom w:val="none" w:sz="0" w:space="0" w:color="auto"/>
        <w:right w:val="none" w:sz="0" w:space="0" w:color="auto"/>
      </w:divBdr>
    </w:div>
    <w:div w:id="877736544">
      <w:bodyDiv w:val="1"/>
      <w:marLeft w:val="0"/>
      <w:marRight w:val="0"/>
      <w:marTop w:val="0"/>
      <w:marBottom w:val="0"/>
      <w:divBdr>
        <w:top w:val="none" w:sz="0" w:space="0" w:color="auto"/>
        <w:left w:val="none" w:sz="0" w:space="0" w:color="auto"/>
        <w:bottom w:val="none" w:sz="0" w:space="0" w:color="auto"/>
        <w:right w:val="none" w:sz="0" w:space="0" w:color="auto"/>
      </w:divBdr>
    </w:div>
    <w:div w:id="878199888">
      <w:bodyDiv w:val="1"/>
      <w:marLeft w:val="0"/>
      <w:marRight w:val="0"/>
      <w:marTop w:val="0"/>
      <w:marBottom w:val="0"/>
      <w:divBdr>
        <w:top w:val="none" w:sz="0" w:space="0" w:color="auto"/>
        <w:left w:val="none" w:sz="0" w:space="0" w:color="auto"/>
        <w:bottom w:val="none" w:sz="0" w:space="0" w:color="auto"/>
        <w:right w:val="none" w:sz="0" w:space="0" w:color="auto"/>
      </w:divBdr>
    </w:div>
    <w:div w:id="878276158">
      <w:bodyDiv w:val="1"/>
      <w:marLeft w:val="0"/>
      <w:marRight w:val="0"/>
      <w:marTop w:val="0"/>
      <w:marBottom w:val="0"/>
      <w:divBdr>
        <w:top w:val="none" w:sz="0" w:space="0" w:color="auto"/>
        <w:left w:val="none" w:sz="0" w:space="0" w:color="auto"/>
        <w:bottom w:val="none" w:sz="0" w:space="0" w:color="auto"/>
        <w:right w:val="none" w:sz="0" w:space="0" w:color="auto"/>
      </w:divBdr>
    </w:div>
    <w:div w:id="878513630">
      <w:bodyDiv w:val="1"/>
      <w:marLeft w:val="0"/>
      <w:marRight w:val="0"/>
      <w:marTop w:val="0"/>
      <w:marBottom w:val="0"/>
      <w:divBdr>
        <w:top w:val="none" w:sz="0" w:space="0" w:color="auto"/>
        <w:left w:val="none" w:sz="0" w:space="0" w:color="auto"/>
        <w:bottom w:val="none" w:sz="0" w:space="0" w:color="auto"/>
        <w:right w:val="none" w:sz="0" w:space="0" w:color="auto"/>
      </w:divBdr>
    </w:div>
    <w:div w:id="878706691">
      <w:bodyDiv w:val="1"/>
      <w:marLeft w:val="0"/>
      <w:marRight w:val="0"/>
      <w:marTop w:val="0"/>
      <w:marBottom w:val="0"/>
      <w:divBdr>
        <w:top w:val="none" w:sz="0" w:space="0" w:color="auto"/>
        <w:left w:val="none" w:sz="0" w:space="0" w:color="auto"/>
        <w:bottom w:val="none" w:sz="0" w:space="0" w:color="auto"/>
        <w:right w:val="none" w:sz="0" w:space="0" w:color="auto"/>
      </w:divBdr>
    </w:div>
    <w:div w:id="878860080">
      <w:bodyDiv w:val="1"/>
      <w:marLeft w:val="0"/>
      <w:marRight w:val="0"/>
      <w:marTop w:val="0"/>
      <w:marBottom w:val="0"/>
      <w:divBdr>
        <w:top w:val="none" w:sz="0" w:space="0" w:color="auto"/>
        <w:left w:val="none" w:sz="0" w:space="0" w:color="auto"/>
        <w:bottom w:val="none" w:sz="0" w:space="0" w:color="auto"/>
        <w:right w:val="none" w:sz="0" w:space="0" w:color="auto"/>
      </w:divBdr>
    </w:div>
    <w:div w:id="879241478">
      <w:bodyDiv w:val="1"/>
      <w:marLeft w:val="0"/>
      <w:marRight w:val="0"/>
      <w:marTop w:val="0"/>
      <w:marBottom w:val="0"/>
      <w:divBdr>
        <w:top w:val="none" w:sz="0" w:space="0" w:color="auto"/>
        <w:left w:val="none" w:sz="0" w:space="0" w:color="auto"/>
        <w:bottom w:val="none" w:sz="0" w:space="0" w:color="auto"/>
        <w:right w:val="none" w:sz="0" w:space="0" w:color="auto"/>
      </w:divBdr>
    </w:div>
    <w:div w:id="879439658">
      <w:bodyDiv w:val="1"/>
      <w:marLeft w:val="0"/>
      <w:marRight w:val="0"/>
      <w:marTop w:val="0"/>
      <w:marBottom w:val="0"/>
      <w:divBdr>
        <w:top w:val="none" w:sz="0" w:space="0" w:color="auto"/>
        <w:left w:val="none" w:sz="0" w:space="0" w:color="auto"/>
        <w:bottom w:val="none" w:sz="0" w:space="0" w:color="auto"/>
        <w:right w:val="none" w:sz="0" w:space="0" w:color="auto"/>
      </w:divBdr>
    </w:div>
    <w:div w:id="879905232">
      <w:bodyDiv w:val="1"/>
      <w:marLeft w:val="0"/>
      <w:marRight w:val="0"/>
      <w:marTop w:val="0"/>
      <w:marBottom w:val="0"/>
      <w:divBdr>
        <w:top w:val="none" w:sz="0" w:space="0" w:color="auto"/>
        <w:left w:val="none" w:sz="0" w:space="0" w:color="auto"/>
        <w:bottom w:val="none" w:sz="0" w:space="0" w:color="auto"/>
        <w:right w:val="none" w:sz="0" w:space="0" w:color="auto"/>
      </w:divBdr>
    </w:div>
    <w:div w:id="879973816">
      <w:bodyDiv w:val="1"/>
      <w:marLeft w:val="0"/>
      <w:marRight w:val="0"/>
      <w:marTop w:val="0"/>
      <w:marBottom w:val="0"/>
      <w:divBdr>
        <w:top w:val="none" w:sz="0" w:space="0" w:color="auto"/>
        <w:left w:val="none" w:sz="0" w:space="0" w:color="auto"/>
        <w:bottom w:val="none" w:sz="0" w:space="0" w:color="auto"/>
        <w:right w:val="none" w:sz="0" w:space="0" w:color="auto"/>
      </w:divBdr>
    </w:div>
    <w:div w:id="880165304">
      <w:bodyDiv w:val="1"/>
      <w:marLeft w:val="0"/>
      <w:marRight w:val="0"/>
      <w:marTop w:val="0"/>
      <w:marBottom w:val="0"/>
      <w:divBdr>
        <w:top w:val="none" w:sz="0" w:space="0" w:color="auto"/>
        <w:left w:val="none" w:sz="0" w:space="0" w:color="auto"/>
        <w:bottom w:val="none" w:sz="0" w:space="0" w:color="auto"/>
        <w:right w:val="none" w:sz="0" w:space="0" w:color="auto"/>
      </w:divBdr>
      <w:divsChild>
        <w:div w:id="104348284">
          <w:marLeft w:val="480"/>
          <w:marRight w:val="0"/>
          <w:marTop w:val="0"/>
          <w:marBottom w:val="0"/>
          <w:divBdr>
            <w:top w:val="none" w:sz="0" w:space="0" w:color="auto"/>
            <w:left w:val="none" w:sz="0" w:space="0" w:color="auto"/>
            <w:bottom w:val="none" w:sz="0" w:space="0" w:color="auto"/>
            <w:right w:val="none" w:sz="0" w:space="0" w:color="auto"/>
          </w:divBdr>
        </w:div>
        <w:div w:id="122387358">
          <w:marLeft w:val="480"/>
          <w:marRight w:val="0"/>
          <w:marTop w:val="0"/>
          <w:marBottom w:val="0"/>
          <w:divBdr>
            <w:top w:val="none" w:sz="0" w:space="0" w:color="auto"/>
            <w:left w:val="none" w:sz="0" w:space="0" w:color="auto"/>
            <w:bottom w:val="none" w:sz="0" w:space="0" w:color="auto"/>
            <w:right w:val="none" w:sz="0" w:space="0" w:color="auto"/>
          </w:divBdr>
        </w:div>
        <w:div w:id="274213644">
          <w:marLeft w:val="480"/>
          <w:marRight w:val="0"/>
          <w:marTop w:val="0"/>
          <w:marBottom w:val="0"/>
          <w:divBdr>
            <w:top w:val="none" w:sz="0" w:space="0" w:color="auto"/>
            <w:left w:val="none" w:sz="0" w:space="0" w:color="auto"/>
            <w:bottom w:val="none" w:sz="0" w:space="0" w:color="auto"/>
            <w:right w:val="none" w:sz="0" w:space="0" w:color="auto"/>
          </w:divBdr>
        </w:div>
        <w:div w:id="322005337">
          <w:marLeft w:val="480"/>
          <w:marRight w:val="0"/>
          <w:marTop w:val="0"/>
          <w:marBottom w:val="0"/>
          <w:divBdr>
            <w:top w:val="none" w:sz="0" w:space="0" w:color="auto"/>
            <w:left w:val="none" w:sz="0" w:space="0" w:color="auto"/>
            <w:bottom w:val="none" w:sz="0" w:space="0" w:color="auto"/>
            <w:right w:val="none" w:sz="0" w:space="0" w:color="auto"/>
          </w:divBdr>
        </w:div>
        <w:div w:id="377556591">
          <w:marLeft w:val="480"/>
          <w:marRight w:val="0"/>
          <w:marTop w:val="0"/>
          <w:marBottom w:val="0"/>
          <w:divBdr>
            <w:top w:val="none" w:sz="0" w:space="0" w:color="auto"/>
            <w:left w:val="none" w:sz="0" w:space="0" w:color="auto"/>
            <w:bottom w:val="none" w:sz="0" w:space="0" w:color="auto"/>
            <w:right w:val="none" w:sz="0" w:space="0" w:color="auto"/>
          </w:divBdr>
        </w:div>
        <w:div w:id="572013497">
          <w:marLeft w:val="480"/>
          <w:marRight w:val="0"/>
          <w:marTop w:val="0"/>
          <w:marBottom w:val="0"/>
          <w:divBdr>
            <w:top w:val="none" w:sz="0" w:space="0" w:color="auto"/>
            <w:left w:val="none" w:sz="0" w:space="0" w:color="auto"/>
            <w:bottom w:val="none" w:sz="0" w:space="0" w:color="auto"/>
            <w:right w:val="none" w:sz="0" w:space="0" w:color="auto"/>
          </w:divBdr>
        </w:div>
        <w:div w:id="607584413">
          <w:marLeft w:val="480"/>
          <w:marRight w:val="0"/>
          <w:marTop w:val="0"/>
          <w:marBottom w:val="0"/>
          <w:divBdr>
            <w:top w:val="none" w:sz="0" w:space="0" w:color="auto"/>
            <w:left w:val="none" w:sz="0" w:space="0" w:color="auto"/>
            <w:bottom w:val="none" w:sz="0" w:space="0" w:color="auto"/>
            <w:right w:val="none" w:sz="0" w:space="0" w:color="auto"/>
          </w:divBdr>
        </w:div>
        <w:div w:id="638346659">
          <w:marLeft w:val="480"/>
          <w:marRight w:val="0"/>
          <w:marTop w:val="0"/>
          <w:marBottom w:val="0"/>
          <w:divBdr>
            <w:top w:val="none" w:sz="0" w:space="0" w:color="auto"/>
            <w:left w:val="none" w:sz="0" w:space="0" w:color="auto"/>
            <w:bottom w:val="none" w:sz="0" w:space="0" w:color="auto"/>
            <w:right w:val="none" w:sz="0" w:space="0" w:color="auto"/>
          </w:divBdr>
        </w:div>
        <w:div w:id="782118374">
          <w:marLeft w:val="480"/>
          <w:marRight w:val="0"/>
          <w:marTop w:val="0"/>
          <w:marBottom w:val="0"/>
          <w:divBdr>
            <w:top w:val="none" w:sz="0" w:space="0" w:color="auto"/>
            <w:left w:val="none" w:sz="0" w:space="0" w:color="auto"/>
            <w:bottom w:val="none" w:sz="0" w:space="0" w:color="auto"/>
            <w:right w:val="none" w:sz="0" w:space="0" w:color="auto"/>
          </w:divBdr>
        </w:div>
        <w:div w:id="803349326">
          <w:marLeft w:val="480"/>
          <w:marRight w:val="0"/>
          <w:marTop w:val="0"/>
          <w:marBottom w:val="0"/>
          <w:divBdr>
            <w:top w:val="none" w:sz="0" w:space="0" w:color="auto"/>
            <w:left w:val="none" w:sz="0" w:space="0" w:color="auto"/>
            <w:bottom w:val="none" w:sz="0" w:space="0" w:color="auto"/>
            <w:right w:val="none" w:sz="0" w:space="0" w:color="auto"/>
          </w:divBdr>
        </w:div>
        <w:div w:id="831725327">
          <w:marLeft w:val="480"/>
          <w:marRight w:val="0"/>
          <w:marTop w:val="0"/>
          <w:marBottom w:val="0"/>
          <w:divBdr>
            <w:top w:val="none" w:sz="0" w:space="0" w:color="auto"/>
            <w:left w:val="none" w:sz="0" w:space="0" w:color="auto"/>
            <w:bottom w:val="none" w:sz="0" w:space="0" w:color="auto"/>
            <w:right w:val="none" w:sz="0" w:space="0" w:color="auto"/>
          </w:divBdr>
        </w:div>
        <w:div w:id="856575873">
          <w:marLeft w:val="480"/>
          <w:marRight w:val="0"/>
          <w:marTop w:val="0"/>
          <w:marBottom w:val="0"/>
          <w:divBdr>
            <w:top w:val="none" w:sz="0" w:space="0" w:color="auto"/>
            <w:left w:val="none" w:sz="0" w:space="0" w:color="auto"/>
            <w:bottom w:val="none" w:sz="0" w:space="0" w:color="auto"/>
            <w:right w:val="none" w:sz="0" w:space="0" w:color="auto"/>
          </w:divBdr>
        </w:div>
        <w:div w:id="947127932">
          <w:marLeft w:val="480"/>
          <w:marRight w:val="0"/>
          <w:marTop w:val="0"/>
          <w:marBottom w:val="0"/>
          <w:divBdr>
            <w:top w:val="none" w:sz="0" w:space="0" w:color="auto"/>
            <w:left w:val="none" w:sz="0" w:space="0" w:color="auto"/>
            <w:bottom w:val="none" w:sz="0" w:space="0" w:color="auto"/>
            <w:right w:val="none" w:sz="0" w:space="0" w:color="auto"/>
          </w:divBdr>
        </w:div>
        <w:div w:id="994721046">
          <w:marLeft w:val="480"/>
          <w:marRight w:val="0"/>
          <w:marTop w:val="0"/>
          <w:marBottom w:val="0"/>
          <w:divBdr>
            <w:top w:val="none" w:sz="0" w:space="0" w:color="auto"/>
            <w:left w:val="none" w:sz="0" w:space="0" w:color="auto"/>
            <w:bottom w:val="none" w:sz="0" w:space="0" w:color="auto"/>
            <w:right w:val="none" w:sz="0" w:space="0" w:color="auto"/>
          </w:divBdr>
        </w:div>
        <w:div w:id="1015964556">
          <w:marLeft w:val="480"/>
          <w:marRight w:val="0"/>
          <w:marTop w:val="0"/>
          <w:marBottom w:val="0"/>
          <w:divBdr>
            <w:top w:val="none" w:sz="0" w:space="0" w:color="auto"/>
            <w:left w:val="none" w:sz="0" w:space="0" w:color="auto"/>
            <w:bottom w:val="none" w:sz="0" w:space="0" w:color="auto"/>
            <w:right w:val="none" w:sz="0" w:space="0" w:color="auto"/>
          </w:divBdr>
        </w:div>
        <w:div w:id="1054544288">
          <w:marLeft w:val="480"/>
          <w:marRight w:val="0"/>
          <w:marTop w:val="0"/>
          <w:marBottom w:val="0"/>
          <w:divBdr>
            <w:top w:val="none" w:sz="0" w:space="0" w:color="auto"/>
            <w:left w:val="none" w:sz="0" w:space="0" w:color="auto"/>
            <w:bottom w:val="none" w:sz="0" w:space="0" w:color="auto"/>
            <w:right w:val="none" w:sz="0" w:space="0" w:color="auto"/>
          </w:divBdr>
        </w:div>
        <w:div w:id="1096055206">
          <w:marLeft w:val="480"/>
          <w:marRight w:val="0"/>
          <w:marTop w:val="0"/>
          <w:marBottom w:val="0"/>
          <w:divBdr>
            <w:top w:val="none" w:sz="0" w:space="0" w:color="auto"/>
            <w:left w:val="none" w:sz="0" w:space="0" w:color="auto"/>
            <w:bottom w:val="none" w:sz="0" w:space="0" w:color="auto"/>
            <w:right w:val="none" w:sz="0" w:space="0" w:color="auto"/>
          </w:divBdr>
        </w:div>
        <w:div w:id="1172527001">
          <w:marLeft w:val="480"/>
          <w:marRight w:val="0"/>
          <w:marTop w:val="0"/>
          <w:marBottom w:val="0"/>
          <w:divBdr>
            <w:top w:val="none" w:sz="0" w:space="0" w:color="auto"/>
            <w:left w:val="none" w:sz="0" w:space="0" w:color="auto"/>
            <w:bottom w:val="none" w:sz="0" w:space="0" w:color="auto"/>
            <w:right w:val="none" w:sz="0" w:space="0" w:color="auto"/>
          </w:divBdr>
        </w:div>
        <w:div w:id="1247029733">
          <w:marLeft w:val="480"/>
          <w:marRight w:val="0"/>
          <w:marTop w:val="0"/>
          <w:marBottom w:val="0"/>
          <w:divBdr>
            <w:top w:val="none" w:sz="0" w:space="0" w:color="auto"/>
            <w:left w:val="none" w:sz="0" w:space="0" w:color="auto"/>
            <w:bottom w:val="none" w:sz="0" w:space="0" w:color="auto"/>
            <w:right w:val="none" w:sz="0" w:space="0" w:color="auto"/>
          </w:divBdr>
        </w:div>
        <w:div w:id="1456410383">
          <w:marLeft w:val="480"/>
          <w:marRight w:val="0"/>
          <w:marTop w:val="0"/>
          <w:marBottom w:val="0"/>
          <w:divBdr>
            <w:top w:val="none" w:sz="0" w:space="0" w:color="auto"/>
            <w:left w:val="none" w:sz="0" w:space="0" w:color="auto"/>
            <w:bottom w:val="none" w:sz="0" w:space="0" w:color="auto"/>
            <w:right w:val="none" w:sz="0" w:space="0" w:color="auto"/>
          </w:divBdr>
        </w:div>
        <w:div w:id="1600524837">
          <w:marLeft w:val="480"/>
          <w:marRight w:val="0"/>
          <w:marTop w:val="0"/>
          <w:marBottom w:val="0"/>
          <w:divBdr>
            <w:top w:val="none" w:sz="0" w:space="0" w:color="auto"/>
            <w:left w:val="none" w:sz="0" w:space="0" w:color="auto"/>
            <w:bottom w:val="none" w:sz="0" w:space="0" w:color="auto"/>
            <w:right w:val="none" w:sz="0" w:space="0" w:color="auto"/>
          </w:divBdr>
        </w:div>
        <w:div w:id="1672760331">
          <w:marLeft w:val="480"/>
          <w:marRight w:val="0"/>
          <w:marTop w:val="0"/>
          <w:marBottom w:val="0"/>
          <w:divBdr>
            <w:top w:val="none" w:sz="0" w:space="0" w:color="auto"/>
            <w:left w:val="none" w:sz="0" w:space="0" w:color="auto"/>
            <w:bottom w:val="none" w:sz="0" w:space="0" w:color="auto"/>
            <w:right w:val="none" w:sz="0" w:space="0" w:color="auto"/>
          </w:divBdr>
        </w:div>
        <w:div w:id="1771272418">
          <w:marLeft w:val="480"/>
          <w:marRight w:val="0"/>
          <w:marTop w:val="0"/>
          <w:marBottom w:val="0"/>
          <w:divBdr>
            <w:top w:val="none" w:sz="0" w:space="0" w:color="auto"/>
            <w:left w:val="none" w:sz="0" w:space="0" w:color="auto"/>
            <w:bottom w:val="none" w:sz="0" w:space="0" w:color="auto"/>
            <w:right w:val="none" w:sz="0" w:space="0" w:color="auto"/>
          </w:divBdr>
        </w:div>
        <w:div w:id="1913809750">
          <w:marLeft w:val="480"/>
          <w:marRight w:val="0"/>
          <w:marTop w:val="0"/>
          <w:marBottom w:val="0"/>
          <w:divBdr>
            <w:top w:val="none" w:sz="0" w:space="0" w:color="auto"/>
            <w:left w:val="none" w:sz="0" w:space="0" w:color="auto"/>
            <w:bottom w:val="none" w:sz="0" w:space="0" w:color="auto"/>
            <w:right w:val="none" w:sz="0" w:space="0" w:color="auto"/>
          </w:divBdr>
        </w:div>
        <w:div w:id="1954745451">
          <w:marLeft w:val="480"/>
          <w:marRight w:val="0"/>
          <w:marTop w:val="0"/>
          <w:marBottom w:val="0"/>
          <w:divBdr>
            <w:top w:val="none" w:sz="0" w:space="0" w:color="auto"/>
            <w:left w:val="none" w:sz="0" w:space="0" w:color="auto"/>
            <w:bottom w:val="none" w:sz="0" w:space="0" w:color="auto"/>
            <w:right w:val="none" w:sz="0" w:space="0" w:color="auto"/>
          </w:divBdr>
        </w:div>
        <w:div w:id="2003895803">
          <w:marLeft w:val="480"/>
          <w:marRight w:val="0"/>
          <w:marTop w:val="0"/>
          <w:marBottom w:val="0"/>
          <w:divBdr>
            <w:top w:val="none" w:sz="0" w:space="0" w:color="auto"/>
            <w:left w:val="none" w:sz="0" w:space="0" w:color="auto"/>
            <w:bottom w:val="none" w:sz="0" w:space="0" w:color="auto"/>
            <w:right w:val="none" w:sz="0" w:space="0" w:color="auto"/>
          </w:divBdr>
        </w:div>
        <w:div w:id="2007241118">
          <w:marLeft w:val="480"/>
          <w:marRight w:val="0"/>
          <w:marTop w:val="0"/>
          <w:marBottom w:val="0"/>
          <w:divBdr>
            <w:top w:val="none" w:sz="0" w:space="0" w:color="auto"/>
            <w:left w:val="none" w:sz="0" w:space="0" w:color="auto"/>
            <w:bottom w:val="none" w:sz="0" w:space="0" w:color="auto"/>
            <w:right w:val="none" w:sz="0" w:space="0" w:color="auto"/>
          </w:divBdr>
        </w:div>
        <w:div w:id="2023630833">
          <w:marLeft w:val="480"/>
          <w:marRight w:val="0"/>
          <w:marTop w:val="0"/>
          <w:marBottom w:val="0"/>
          <w:divBdr>
            <w:top w:val="none" w:sz="0" w:space="0" w:color="auto"/>
            <w:left w:val="none" w:sz="0" w:space="0" w:color="auto"/>
            <w:bottom w:val="none" w:sz="0" w:space="0" w:color="auto"/>
            <w:right w:val="none" w:sz="0" w:space="0" w:color="auto"/>
          </w:divBdr>
        </w:div>
        <w:div w:id="2070299037">
          <w:marLeft w:val="480"/>
          <w:marRight w:val="0"/>
          <w:marTop w:val="0"/>
          <w:marBottom w:val="0"/>
          <w:divBdr>
            <w:top w:val="none" w:sz="0" w:space="0" w:color="auto"/>
            <w:left w:val="none" w:sz="0" w:space="0" w:color="auto"/>
            <w:bottom w:val="none" w:sz="0" w:space="0" w:color="auto"/>
            <w:right w:val="none" w:sz="0" w:space="0" w:color="auto"/>
          </w:divBdr>
        </w:div>
        <w:div w:id="2098747863">
          <w:marLeft w:val="480"/>
          <w:marRight w:val="0"/>
          <w:marTop w:val="0"/>
          <w:marBottom w:val="0"/>
          <w:divBdr>
            <w:top w:val="none" w:sz="0" w:space="0" w:color="auto"/>
            <w:left w:val="none" w:sz="0" w:space="0" w:color="auto"/>
            <w:bottom w:val="none" w:sz="0" w:space="0" w:color="auto"/>
            <w:right w:val="none" w:sz="0" w:space="0" w:color="auto"/>
          </w:divBdr>
        </w:div>
      </w:divsChild>
    </w:div>
    <w:div w:id="880216238">
      <w:bodyDiv w:val="1"/>
      <w:marLeft w:val="0"/>
      <w:marRight w:val="0"/>
      <w:marTop w:val="0"/>
      <w:marBottom w:val="0"/>
      <w:divBdr>
        <w:top w:val="none" w:sz="0" w:space="0" w:color="auto"/>
        <w:left w:val="none" w:sz="0" w:space="0" w:color="auto"/>
        <w:bottom w:val="none" w:sz="0" w:space="0" w:color="auto"/>
        <w:right w:val="none" w:sz="0" w:space="0" w:color="auto"/>
      </w:divBdr>
    </w:div>
    <w:div w:id="880635861">
      <w:bodyDiv w:val="1"/>
      <w:marLeft w:val="0"/>
      <w:marRight w:val="0"/>
      <w:marTop w:val="0"/>
      <w:marBottom w:val="0"/>
      <w:divBdr>
        <w:top w:val="none" w:sz="0" w:space="0" w:color="auto"/>
        <w:left w:val="none" w:sz="0" w:space="0" w:color="auto"/>
        <w:bottom w:val="none" w:sz="0" w:space="0" w:color="auto"/>
        <w:right w:val="none" w:sz="0" w:space="0" w:color="auto"/>
      </w:divBdr>
    </w:div>
    <w:div w:id="881601326">
      <w:bodyDiv w:val="1"/>
      <w:marLeft w:val="0"/>
      <w:marRight w:val="0"/>
      <w:marTop w:val="0"/>
      <w:marBottom w:val="0"/>
      <w:divBdr>
        <w:top w:val="none" w:sz="0" w:space="0" w:color="auto"/>
        <w:left w:val="none" w:sz="0" w:space="0" w:color="auto"/>
        <w:bottom w:val="none" w:sz="0" w:space="0" w:color="auto"/>
        <w:right w:val="none" w:sz="0" w:space="0" w:color="auto"/>
      </w:divBdr>
    </w:div>
    <w:div w:id="883059136">
      <w:bodyDiv w:val="1"/>
      <w:marLeft w:val="0"/>
      <w:marRight w:val="0"/>
      <w:marTop w:val="0"/>
      <w:marBottom w:val="0"/>
      <w:divBdr>
        <w:top w:val="none" w:sz="0" w:space="0" w:color="auto"/>
        <w:left w:val="none" w:sz="0" w:space="0" w:color="auto"/>
        <w:bottom w:val="none" w:sz="0" w:space="0" w:color="auto"/>
        <w:right w:val="none" w:sz="0" w:space="0" w:color="auto"/>
      </w:divBdr>
    </w:div>
    <w:div w:id="883298646">
      <w:bodyDiv w:val="1"/>
      <w:marLeft w:val="0"/>
      <w:marRight w:val="0"/>
      <w:marTop w:val="0"/>
      <w:marBottom w:val="0"/>
      <w:divBdr>
        <w:top w:val="none" w:sz="0" w:space="0" w:color="auto"/>
        <w:left w:val="none" w:sz="0" w:space="0" w:color="auto"/>
        <w:bottom w:val="none" w:sz="0" w:space="0" w:color="auto"/>
        <w:right w:val="none" w:sz="0" w:space="0" w:color="auto"/>
      </w:divBdr>
    </w:div>
    <w:div w:id="883566294">
      <w:bodyDiv w:val="1"/>
      <w:marLeft w:val="0"/>
      <w:marRight w:val="0"/>
      <w:marTop w:val="0"/>
      <w:marBottom w:val="0"/>
      <w:divBdr>
        <w:top w:val="none" w:sz="0" w:space="0" w:color="auto"/>
        <w:left w:val="none" w:sz="0" w:space="0" w:color="auto"/>
        <w:bottom w:val="none" w:sz="0" w:space="0" w:color="auto"/>
        <w:right w:val="none" w:sz="0" w:space="0" w:color="auto"/>
      </w:divBdr>
    </w:div>
    <w:div w:id="883635803">
      <w:bodyDiv w:val="1"/>
      <w:marLeft w:val="0"/>
      <w:marRight w:val="0"/>
      <w:marTop w:val="0"/>
      <w:marBottom w:val="0"/>
      <w:divBdr>
        <w:top w:val="none" w:sz="0" w:space="0" w:color="auto"/>
        <w:left w:val="none" w:sz="0" w:space="0" w:color="auto"/>
        <w:bottom w:val="none" w:sz="0" w:space="0" w:color="auto"/>
        <w:right w:val="none" w:sz="0" w:space="0" w:color="auto"/>
      </w:divBdr>
    </w:div>
    <w:div w:id="883756402">
      <w:bodyDiv w:val="1"/>
      <w:marLeft w:val="0"/>
      <w:marRight w:val="0"/>
      <w:marTop w:val="0"/>
      <w:marBottom w:val="0"/>
      <w:divBdr>
        <w:top w:val="none" w:sz="0" w:space="0" w:color="auto"/>
        <w:left w:val="none" w:sz="0" w:space="0" w:color="auto"/>
        <w:bottom w:val="none" w:sz="0" w:space="0" w:color="auto"/>
        <w:right w:val="none" w:sz="0" w:space="0" w:color="auto"/>
      </w:divBdr>
    </w:div>
    <w:div w:id="884024268">
      <w:bodyDiv w:val="1"/>
      <w:marLeft w:val="0"/>
      <w:marRight w:val="0"/>
      <w:marTop w:val="0"/>
      <w:marBottom w:val="0"/>
      <w:divBdr>
        <w:top w:val="none" w:sz="0" w:space="0" w:color="auto"/>
        <w:left w:val="none" w:sz="0" w:space="0" w:color="auto"/>
        <w:bottom w:val="none" w:sz="0" w:space="0" w:color="auto"/>
        <w:right w:val="none" w:sz="0" w:space="0" w:color="auto"/>
      </w:divBdr>
    </w:div>
    <w:div w:id="884098327">
      <w:bodyDiv w:val="1"/>
      <w:marLeft w:val="0"/>
      <w:marRight w:val="0"/>
      <w:marTop w:val="0"/>
      <w:marBottom w:val="0"/>
      <w:divBdr>
        <w:top w:val="none" w:sz="0" w:space="0" w:color="auto"/>
        <w:left w:val="none" w:sz="0" w:space="0" w:color="auto"/>
        <w:bottom w:val="none" w:sz="0" w:space="0" w:color="auto"/>
        <w:right w:val="none" w:sz="0" w:space="0" w:color="auto"/>
      </w:divBdr>
    </w:div>
    <w:div w:id="885070573">
      <w:bodyDiv w:val="1"/>
      <w:marLeft w:val="0"/>
      <w:marRight w:val="0"/>
      <w:marTop w:val="0"/>
      <w:marBottom w:val="0"/>
      <w:divBdr>
        <w:top w:val="none" w:sz="0" w:space="0" w:color="auto"/>
        <w:left w:val="none" w:sz="0" w:space="0" w:color="auto"/>
        <w:bottom w:val="none" w:sz="0" w:space="0" w:color="auto"/>
        <w:right w:val="none" w:sz="0" w:space="0" w:color="auto"/>
      </w:divBdr>
    </w:div>
    <w:div w:id="885071180">
      <w:bodyDiv w:val="1"/>
      <w:marLeft w:val="0"/>
      <w:marRight w:val="0"/>
      <w:marTop w:val="0"/>
      <w:marBottom w:val="0"/>
      <w:divBdr>
        <w:top w:val="none" w:sz="0" w:space="0" w:color="auto"/>
        <w:left w:val="none" w:sz="0" w:space="0" w:color="auto"/>
        <w:bottom w:val="none" w:sz="0" w:space="0" w:color="auto"/>
        <w:right w:val="none" w:sz="0" w:space="0" w:color="auto"/>
      </w:divBdr>
    </w:div>
    <w:div w:id="885288650">
      <w:bodyDiv w:val="1"/>
      <w:marLeft w:val="0"/>
      <w:marRight w:val="0"/>
      <w:marTop w:val="0"/>
      <w:marBottom w:val="0"/>
      <w:divBdr>
        <w:top w:val="none" w:sz="0" w:space="0" w:color="auto"/>
        <w:left w:val="none" w:sz="0" w:space="0" w:color="auto"/>
        <w:bottom w:val="none" w:sz="0" w:space="0" w:color="auto"/>
        <w:right w:val="none" w:sz="0" w:space="0" w:color="auto"/>
      </w:divBdr>
    </w:div>
    <w:div w:id="885411818">
      <w:bodyDiv w:val="1"/>
      <w:marLeft w:val="0"/>
      <w:marRight w:val="0"/>
      <w:marTop w:val="0"/>
      <w:marBottom w:val="0"/>
      <w:divBdr>
        <w:top w:val="none" w:sz="0" w:space="0" w:color="auto"/>
        <w:left w:val="none" w:sz="0" w:space="0" w:color="auto"/>
        <w:bottom w:val="none" w:sz="0" w:space="0" w:color="auto"/>
        <w:right w:val="none" w:sz="0" w:space="0" w:color="auto"/>
      </w:divBdr>
    </w:div>
    <w:div w:id="885457722">
      <w:bodyDiv w:val="1"/>
      <w:marLeft w:val="0"/>
      <w:marRight w:val="0"/>
      <w:marTop w:val="0"/>
      <w:marBottom w:val="0"/>
      <w:divBdr>
        <w:top w:val="none" w:sz="0" w:space="0" w:color="auto"/>
        <w:left w:val="none" w:sz="0" w:space="0" w:color="auto"/>
        <w:bottom w:val="none" w:sz="0" w:space="0" w:color="auto"/>
        <w:right w:val="none" w:sz="0" w:space="0" w:color="auto"/>
      </w:divBdr>
    </w:div>
    <w:div w:id="885871605">
      <w:bodyDiv w:val="1"/>
      <w:marLeft w:val="0"/>
      <w:marRight w:val="0"/>
      <w:marTop w:val="0"/>
      <w:marBottom w:val="0"/>
      <w:divBdr>
        <w:top w:val="none" w:sz="0" w:space="0" w:color="auto"/>
        <w:left w:val="none" w:sz="0" w:space="0" w:color="auto"/>
        <w:bottom w:val="none" w:sz="0" w:space="0" w:color="auto"/>
        <w:right w:val="none" w:sz="0" w:space="0" w:color="auto"/>
      </w:divBdr>
    </w:div>
    <w:div w:id="886910984">
      <w:bodyDiv w:val="1"/>
      <w:marLeft w:val="0"/>
      <w:marRight w:val="0"/>
      <w:marTop w:val="0"/>
      <w:marBottom w:val="0"/>
      <w:divBdr>
        <w:top w:val="none" w:sz="0" w:space="0" w:color="auto"/>
        <w:left w:val="none" w:sz="0" w:space="0" w:color="auto"/>
        <w:bottom w:val="none" w:sz="0" w:space="0" w:color="auto"/>
        <w:right w:val="none" w:sz="0" w:space="0" w:color="auto"/>
      </w:divBdr>
    </w:div>
    <w:div w:id="887061613">
      <w:bodyDiv w:val="1"/>
      <w:marLeft w:val="0"/>
      <w:marRight w:val="0"/>
      <w:marTop w:val="0"/>
      <w:marBottom w:val="0"/>
      <w:divBdr>
        <w:top w:val="none" w:sz="0" w:space="0" w:color="auto"/>
        <w:left w:val="none" w:sz="0" w:space="0" w:color="auto"/>
        <w:bottom w:val="none" w:sz="0" w:space="0" w:color="auto"/>
        <w:right w:val="none" w:sz="0" w:space="0" w:color="auto"/>
      </w:divBdr>
    </w:div>
    <w:div w:id="887106809">
      <w:bodyDiv w:val="1"/>
      <w:marLeft w:val="0"/>
      <w:marRight w:val="0"/>
      <w:marTop w:val="0"/>
      <w:marBottom w:val="0"/>
      <w:divBdr>
        <w:top w:val="none" w:sz="0" w:space="0" w:color="auto"/>
        <w:left w:val="none" w:sz="0" w:space="0" w:color="auto"/>
        <w:bottom w:val="none" w:sz="0" w:space="0" w:color="auto"/>
        <w:right w:val="none" w:sz="0" w:space="0" w:color="auto"/>
      </w:divBdr>
    </w:div>
    <w:div w:id="887568671">
      <w:bodyDiv w:val="1"/>
      <w:marLeft w:val="0"/>
      <w:marRight w:val="0"/>
      <w:marTop w:val="0"/>
      <w:marBottom w:val="0"/>
      <w:divBdr>
        <w:top w:val="none" w:sz="0" w:space="0" w:color="auto"/>
        <w:left w:val="none" w:sz="0" w:space="0" w:color="auto"/>
        <w:bottom w:val="none" w:sz="0" w:space="0" w:color="auto"/>
        <w:right w:val="none" w:sz="0" w:space="0" w:color="auto"/>
      </w:divBdr>
    </w:div>
    <w:div w:id="887760905">
      <w:bodyDiv w:val="1"/>
      <w:marLeft w:val="0"/>
      <w:marRight w:val="0"/>
      <w:marTop w:val="0"/>
      <w:marBottom w:val="0"/>
      <w:divBdr>
        <w:top w:val="none" w:sz="0" w:space="0" w:color="auto"/>
        <w:left w:val="none" w:sz="0" w:space="0" w:color="auto"/>
        <w:bottom w:val="none" w:sz="0" w:space="0" w:color="auto"/>
        <w:right w:val="none" w:sz="0" w:space="0" w:color="auto"/>
      </w:divBdr>
    </w:div>
    <w:div w:id="887835758">
      <w:bodyDiv w:val="1"/>
      <w:marLeft w:val="0"/>
      <w:marRight w:val="0"/>
      <w:marTop w:val="0"/>
      <w:marBottom w:val="0"/>
      <w:divBdr>
        <w:top w:val="none" w:sz="0" w:space="0" w:color="auto"/>
        <w:left w:val="none" w:sz="0" w:space="0" w:color="auto"/>
        <w:bottom w:val="none" w:sz="0" w:space="0" w:color="auto"/>
        <w:right w:val="none" w:sz="0" w:space="0" w:color="auto"/>
      </w:divBdr>
    </w:div>
    <w:div w:id="888225609">
      <w:bodyDiv w:val="1"/>
      <w:marLeft w:val="0"/>
      <w:marRight w:val="0"/>
      <w:marTop w:val="0"/>
      <w:marBottom w:val="0"/>
      <w:divBdr>
        <w:top w:val="none" w:sz="0" w:space="0" w:color="auto"/>
        <w:left w:val="none" w:sz="0" w:space="0" w:color="auto"/>
        <w:bottom w:val="none" w:sz="0" w:space="0" w:color="auto"/>
        <w:right w:val="none" w:sz="0" w:space="0" w:color="auto"/>
      </w:divBdr>
    </w:div>
    <w:div w:id="888493381">
      <w:bodyDiv w:val="1"/>
      <w:marLeft w:val="0"/>
      <w:marRight w:val="0"/>
      <w:marTop w:val="0"/>
      <w:marBottom w:val="0"/>
      <w:divBdr>
        <w:top w:val="none" w:sz="0" w:space="0" w:color="auto"/>
        <w:left w:val="none" w:sz="0" w:space="0" w:color="auto"/>
        <w:bottom w:val="none" w:sz="0" w:space="0" w:color="auto"/>
        <w:right w:val="none" w:sz="0" w:space="0" w:color="auto"/>
      </w:divBdr>
    </w:div>
    <w:div w:id="888499006">
      <w:bodyDiv w:val="1"/>
      <w:marLeft w:val="0"/>
      <w:marRight w:val="0"/>
      <w:marTop w:val="0"/>
      <w:marBottom w:val="0"/>
      <w:divBdr>
        <w:top w:val="none" w:sz="0" w:space="0" w:color="auto"/>
        <w:left w:val="none" w:sz="0" w:space="0" w:color="auto"/>
        <w:bottom w:val="none" w:sz="0" w:space="0" w:color="auto"/>
        <w:right w:val="none" w:sz="0" w:space="0" w:color="auto"/>
      </w:divBdr>
    </w:div>
    <w:div w:id="888999713">
      <w:bodyDiv w:val="1"/>
      <w:marLeft w:val="0"/>
      <w:marRight w:val="0"/>
      <w:marTop w:val="0"/>
      <w:marBottom w:val="0"/>
      <w:divBdr>
        <w:top w:val="none" w:sz="0" w:space="0" w:color="auto"/>
        <w:left w:val="none" w:sz="0" w:space="0" w:color="auto"/>
        <w:bottom w:val="none" w:sz="0" w:space="0" w:color="auto"/>
        <w:right w:val="none" w:sz="0" w:space="0" w:color="auto"/>
      </w:divBdr>
      <w:divsChild>
        <w:div w:id="83066271">
          <w:marLeft w:val="480"/>
          <w:marRight w:val="0"/>
          <w:marTop w:val="0"/>
          <w:marBottom w:val="0"/>
          <w:divBdr>
            <w:top w:val="none" w:sz="0" w:space="0" w:color="auto"/>
            <w:left w:val="none" w:sz="0" w:space="0" w:color="auto"/>
            <w:bottom w:val="none" w:sz="0" w:space="0" w:color="auto"/>
            <w:right w:val="none" w:sz="0" w:space="0" w:color="auto"/>
          </w:divBdr>
        </w:div>
        <w:div w:id="194540052">
          <w:marLeft w:val="480"/>
          <w:marRight w:val="0"/>
          <w:marTop w:val="0"/>
          <w:marBottom w:val="0"/>
          <w:divBdr>
            <w:top w:val="none" w:sz="0" w:space="0" w:color="auto"/>
            <w:left w:val="none" w:sz="0" w:space="0" w:color="auto"/>
            <w:bottom w:val="none" w:sz="0" w:space="0" w:color="auto"/>
            <w:right w:val="none" w:sz="0" w:space="0" w:color="auto"/>
          </w:divBdr>
        </w:div>
        <w:div w:id="261960369">
          <w:marLeft w:val="480"/>
          <w:marRight w:val="0"/>
          <w:marTop w:val="0"/>
          <w:marBottom w:val="0"/>
          <w:divBdr>
            <w:top w:val="none" w:sz="0" w:space="0" w:color="auto"/>
            <w:left w:val="none" w:sz="0" w:space="0" w:color="auto"/>
            <w:bottom w:val="none" w:sz="0" w:space="0" w:color="auto"/>
            <w:right w:val="none" w:sz="0" w:space="0" w:color="auto"/>
          </w:divBdr>
        </w:div>
        <w:div w:id="349375107">
          <w:marLeft w:val="480"/>
          <w:marRight w:val="0"/>
          <w:marTop w:val="0"/>
          <w:marBottom w:val="0"/>
          <w:divBdr>
            <w:top w:val="none" w:sz="0" w:space="0" w:color="auto"/>
            <w:left w:val="none" w:sz="0" w:space="0" w:color="auto"/>
            <w:bottom w:val="none" w:sz="0" w:space="0" w:color="auto"/>
            <w:right w:val="none" w:sz="0" w:space="0" w:color="auto"/>
          </w:divBdr>
        </w:div>
        <w:div w:id="602424596">
          <w:marLeft w:val="480"/>
          <w:marRight w:val="0"/>
          <w:marTop w:val="0"/>
          <w:marBottom w:val="0"/>
          <w:divBdr>
            <w:top w:val="none" w:sz="0" w:space="0" w:color="auto"/>
            <w:left w:val="none" w:sz="0" w:space="0" w:color="auto"/>
            <w:bottom w:val="none" w:sz="0" w:space="0" w:color="auto"/>
            <w:right w:val="none" w:sz="0" w:space="0" w:color="auto"/>
          </w:divBdr>
        </w:div>
        <w:div w:id="734158359">
          <w:marLeft w:val="480"/>
          <w:marRight w:val="0"/>
          <w:marTop w:val="0"/>
          <w:marBottom w:val="0"/>
          <w:divBdr>
            <w:top w:val="none" w:sz="0" w:space="0" w:color="auto"/>
            <w:left w:val="none" w:sz="0" w:space="0" w:color="auto"/>
            <w:bottom w:val="none" w:sz="0" w:space="0" w:color="auto"/>
            <w:right w:val="none" w:sz="0" w:space="0" w:color="auto"/>
          </w:divBdr>
        </w:div>
        <w:div w:id="736903671">
          <w:marLeft w:val="480"/>
          <w:marRight w:val="0"/>
          <w:marTop w:val="0"/>
          <w:marBottom w:val="0"/>
          <w:divBdr>
            <w:top w:val="none" w:sz="0" w:space="0" w:color="auto"/>
            <w:left w:val="none" w:sz="0" w:space="0" w:color="auto"/>
            <w:bottom w:val="none" w:sz="0" w:space="0" w:color="auto"/>
            <w:right w:val="none" w:sz="0" w:space="0" w:color="auto"/>
          </w:divBdr>
        </w:div>
        <w:div w:id="893007308">
          <w:marLeft w:val="480"/>
          <w:marRight w:val="0"/>
          <w:marTop w:val="0"/>
          <w:marBottom w:val="0"/>
          <w:divBdr>
            <w:top w:val="none" w:sz="0" w:space="0" w:color="auto"/>
            <w:left w:val="none" w:sz="0" w:space="0" w:color="auto"/>
            <w:bottom w:val="none" w:sz="0" w:space="0" w:color="auto"/>
            <w:right w:val="none" w:sz="0" w:space="0" w:color="auto"/>
          </w:divBdr>
        </w:div>
        <w:div w:id="895509779">
          <w:marLeft w:val="480"/>
          <w:marRight w:val="0"/>
          <w:marTop w:val="0"/>
          <w:marBottom w:val="0"/>
          <w:divBdr>
            <w:top w:val="none" w:sz="0" w:space="0" w:color="auto"/>
            <w:left w:val="none" w:sz="0" w:space="0" w:color="auto"/>
            <w:bottom w:val="none" w:sz="0" w:space="0" w:color="auto"/>
            <w:right w:val="none" w:sz="0" w:space="0" w:color="auto"/>
          </w:divBdr>
        </w:div>
        <w:div w:id="912004409">
          <w:marLeft w:val="480"/>
          <w:marRight w:val="0"/>
          <w:marTop w:val="0"/>
          <w:marBottom w:val="0"/>
          <w:divBdr>
            <w:top w:val="none" w:sz="0" w:space="0" w:color="auto"/>
            <w:left w:val="none" w:sz="0" w:space="0" w:color="auto"/>
            <w:bottom w:val="none" w:sz="0" w:space="0" w:color="auto"/>
            <w:right w:val="none" w:sz="0" w:space="0" w:color="auto"/>
          </w:divBdr>
        </w:div>
        <w:div w:id="969096629">
          <w:marLeft w:val="480"/>
          <w:marRight w:val="0"/>
          <w:marTop w:val="0"/>
          <w:marBottom w:val="0"/>
          <w:divBdr>
            <w:top w:val="none" w:sz="0" w:space="0" w:color="auto"/>
            <w:left w:val="none" w:sz="0" w:space="0" w:color="auto"/>
            <w:bottom w:val="none" w:sz="0" w:space="0" w:color="auto"/>
            <w:right w:val="none" w:sz="0" w:space="0" w:color="auto"/>
          </w:divBdr>
        </w:div>
        <w:div w:id="1175341942">
          <w:marLeft w:val="480"/>
          <w:marRight w:val="0"/>
          <w:marTop w:val="0"/>
          <w:marBottom w:val="0"/>
          <w:divBdr>
            <w:top w:val="none" w:sz="0" w:space="0" w:color="auto"/>
            <w:left w:val="none" w:sz="0" w:space="0" w:color="auto"/>
            <w:bottom w:val="none" w:sz="0" w:space="0" w:color="auto"/>
            <w:right w:val="none" w:sz="0" w:space="0" w:color="auto"/>
          </w:divBdr>
        </w:div>
        <w:div w:id="1202980586">
          <w:marLeft w:val="480"/>
          <w:marRight w:val="0"/>
          <w:marTop w:val="0"/>
          <w:marBottom w:val="0"/>
          <w:divBdr>
            <w:top w:val="none" w:sz="0" w:space="0" w:color="auto"/>
            <w:left w:val="none" w:sz="0" w:space="0" w:color="auto"/>
            <w:bottom w:val="none" w:sz="0" w:space="0" w:color="auto"/>
            <w:right w:val="none" w:sz="0" w:space="0" w:color="auto"/>
          </w:divBdr>
        </w:div>
        <w:div w:id="1219636125">
          <w:marLeft w:val="480"/>
          <w:marRight w:val="0"/>
          <w:marTop w:val="0"/>
          <w:marBottom w:val="0"/>
          <w:divBdr>
            <w:top w:val="none" w:sz="0" w:space="0" w:color="auto"/>
            <w:left w:val="none" w:sz="0" w:space="0" w:color="auto"/>
            <w:bottom w:val="none" w:sz="0" w:space="0" w:color="auto"/>
            <w:right w:val="none" w:sz="0" w:space="0" w:color="auto"/>
          </w:divBdr>
        </w:div>
        <w:div w:id="1270548312">
          <w:marLeft w:val="480"/>
          <w:marRight w:val="0"/>
          <w:marTop w:val="0"/>
          <w:marBottom w:val="0"/>
          <w:divBdr>
            <w:top w:val="none" w:sz="0" w:space="0" w:color="auto"/>
            <w:left w:val="none" w:sz="0" w:space="0" w:color="auto"/>
            <w:bottom w:val="none" w:sz="0" w:space="0" w:color="auto"/>
            <w:right w:val="none" w:sz="0" w:space="0" w:color="auto"/>
          </w:divBdr>
        </w:div>
        <w:div w:id="1279147650">
          <w:marLeft w:val="480"/>
          <w:marRight w:val="0"/>
          <w:marTop w:val="0"/>
          <w:marBottom w:val="0"/>
          <w:divBdr>
            <w:top w:val="none" w:sz="0" w:space="0" w:color="auto"/>
            <w:left w:val="none" w:sz="0" w:space="0" w:color="auto"/>
            <w:bottom w:val="none" w:sz="0" w:space="0" w:color="auto"/>
            <w:right w:val="none" w:sz="0" w:space="0" w:color="auto"/>
          </w:divBdr>
        </w:div>
        <w:div w:id="1290935004">
          <w:marLeft w:val="480"/>
          <w:marRight w:val="0"/>
          <w:marTop w:val="0"/>
          <w:marBottom w:val="0"/>
          <w:divBdr>
            <w:top w:val="none" w:sz="0" w:space="0" w:color="auto"/>
            <w:left w:val="none" w:sz="0" w:space="0" w:color="auto"/>
            <w:bottom w:val="none" w:sz="0" w:space="0" w:color="auto"/>
            <w:right w:val="none" w:sz="0" w:space="0" w:color="auto"/>
          </w:divBdr>
        </w:div>
        <w:div w:id="1337998859">
          <w:marLeft w:val="480"/>
          <w:marRight w:val="0"/>
          <w:marTop w:val="0"/>
          <w:marBottom w:val="0"/>
          <w:divBdr>
            <w:top w:val="none" w:sz="0" w:space="0" w:color="auto"/>
            <w:left w:val="none" w:sz="0" w:space="0" w:color="auto"/>
            <w:bottom w:val="none" w:sz="0" w:space="0" w:color="auto"/>
            <w:right w:val="none" w:sz="0" w:space="0" w:color="auto"/>
          </w:divBdr>
        </w:div>
        <w:div w:id="1494299852">
          <w:marLeft w:val="480"/>
          <w:marRight w:val="0"/>
          <w:marTop w:val="0"/>
          <w:marBottom w:val="0"/>
          <w:divBdr>
            <w:top w:val="none" w:sz="0" w:space="0" w:color="auto"/>
            <w:left w:val="none" w:sz="0" w:space="0" w:color="auto"/>
            <w:bottom w:val="none" w:sz="0" w:space="0" w:color="auto"/>
            <w:right w:val="none" w:sz="0" w:space="0" w:color="auto"/>
          </w:divBdr>
        </w:div>
        <w:div w:id="1550145838">
          <w:marLeft w:val="480"/>
          <w:marRight w:val="0"/>
          <w:marTop w:val="0"/>
          <w:marBottom w:val="0"/>
          <w:divBdr>
            <w:top w:val="none" w:sz="0" w:space="0" w:color="auto"/>
            <w:left w:val="none" w:sz="0" w:space="0" w:color="auto"/>
            <w:bottom w:val="none" w:sz="0" w:space="0" w:color="auto"/>
            <w:right w:val="none" w:sz="0" w:space="0" w:color="auto"/>
          </w:divBdr>
        </w:div>
        <w:div w:id="1774326534">
          <w:marLeft w:val="480"/>
          <w:marRight w:val="0"/>
          <w:marTop w:val="0"/>
          <w:marBottom w:val="0"/>
          <w:divBdr>
            <w:top w:val="none" w:sz="0" w:space="0" w:color="auto"/>
            <w:left w:val="none" w:sz="0" w:space="0" w:color="auto"/>
            <w:bottom w:val="none" w:sz="0" w:space="0" w:color="auto"/>
            <w:right w:val="none" w:sz="0" w:space="0" w:color="auto"/>
          </w:divBdr>
        </w:div>
        <w:div w:id="1862434781">
          <w:marLeft w:val="480"/>
          <w:marRight w:val="0"/>
          <w:marTop w:val="0"/>
          <w:marBottom w:val="0"/>
          <w:divBdr>
            <w:top w:val="none" w:sz="0" w:space="0" w:color="auto"/>
            <w:left w:val="none" w:sz="0" w:space="0" w:color="auto"/>
            <w:bottom w:val="none" w:sz="0" w:space="0" w:color="auto"/>
            <w:right w:val="none" w:sz="0" w:space="0" w:color="auto"/>
          </w:divBdr>
        </w:div>
        <w:div w:id="1951935052">
          <w:marLeft w:val="480"/>
          <w:marRight w:val="0"/>
          <w:marTop w:val="0"/>
          <w:marBottom w:val="0"/>
          <w:divBdr>
            <w:top w:val="none" w:sz="0" w:space="0" w:color="auto"/>
            <w:left w:val="none" w:sz="0" w:space="0" w:color="auto"/>
            <w:bottom w:val="none" w:sz="0" w:space="0" w:color="auto"/>
            <w:right w:val="none" w:sz="0" w:space="0" w:color="auto"/>
          </w:divBdr>
        </w:div>
        <w:div w:id="1975720152">
          <w:marLeft w:val="480"/>
          <w:marRight w:val="0"/>
          <w:marTop w:val="0"/>
          <w:marBottom w:val="0"/>
          <w:divBdr>
            <w:top w:val="none" w:sz="0" w:space="0" w:color="auto"/>
            <w:left w:val="none" w:sz="0" w:space="0" w:color="auto"/>
            <w:bottom w:val="none" w:sz="0" w:space="0" w:color="auto"/>
            <w:right w:val="none" w:sz="0" w:space="0" w:color="auto"/>
          </w:divBdr>
        </w:div>
      </w:divsChild>
    </w:div>
    <w:div w:id="889192821">
      <w:bodyDiv w:val="1"/>
      <w:marLeft w:val="0"/>
      <w:marRight w:val="0"/>
      <w:marTop w:val="0"/>
      <w:marBottom w:val="0"/>
      <w:divBdr>
        <w:top w:val="none" w:sz="0" w:space="0" w:color="auto"/>
        <w:left w:val="none" w:sz="0" w:space="0" w:color="auto"/>
        <w:bottom w:val="none" w:sz="0" w:space="0" w:color="auto"/>
        <w:right w:val="none" w:sz="0" w:space="0" w:color="auto"/>
      </w:divBdr>
    </w:div>
    <w:div w:id="889224050">
      <w:bodyDiv w:val="1"/>
      <w:marLeft w:val="0"/>
      <w:marRight w:val="0"/>
      <w:marTop w:val="0"/>
      <w:marBottom w:val="0"/>
      <w:divBdr>
        <w:top w:val="none" w:sz="0" w:space="0" w:color="auto"/>
        <w:left w:val="none" w:sz="0" w:space="0" w:color="auto"/>
        <w:bottom w:val="none" w:sz="0" w:space="0" w:color="auto"/>
        <w:right w:val="none" w:sz="0" w:space="0" w:color="auto"/>
      </w:divBdr>
    </w:div>
    <w:div w:id="889417615">
      <w:bodyDiv w:val="1"/>
      <w:marLeft w:val="0"/>
      <w:marRight w:val="0"/>
      <w:marTop w:val="0"/>
      <w:marBottom w:val="0"/>
      <w:divBdr>
        <w:top w:val="none" w:sz="0" w:space="0" w:color="auto"/>
        <w:left w:val="none" w:sz="0" w:space="0" w:color="auto"/>
        <w:bottom w:val="none" w:sz="0" w:space="0" w:color="auto"/>
        <w:right w:val="none" w:sz="0" w:space="0" w:color="auto"/>
      </w:divBdr>
    </w:div>
    <w:div w:id="889534447">
      <w:bodyDiv w:val="1"/>
      <w:marLeft w:val="0"/>
      <w:marRight w:val="0"/>
      <w:marTop w:val="0"/>
      <w:marBottom w:val="0"/>
      <w:divBdr>
        <w:top w:val="none" w:sz="0" w:space="0" w:color="auto"/>
        <w:left w:val="none" w:sz="0" w:space="0" w:color="auto"/>
        <w:bottom w:val="none" w:sz="0" w:space="0" w:color="auto"/>
        <w:right w:val="none" w:sz="0" w:space="0" w:color="auto"/>
      </w:divBdr>
    </w:div>
    <w:div w:id="889807220">
      <w:bodyDiv w:val="1"/>
      <w:marLeft w:val="0"/>
      <w:marRight w:val="0"/>
      <w:marTop w:val="0"/>
      <w:marBottom w:val="0"/>
      <w:divBdr>
        <w:top w:val="none" w:sz="0" w:space="0" w:color="auto"/>
        <w:left w:val="none" w:sz="0" w:space="0" w:color="auto"/>
        <w:bottom w:val="none" w:sz="0" w:space="0" w:color="auto"/>
        <w:right w:val="none" w:sz="0" w:space="0" w:color="auto"/>
      </w:divBdr>
    </w:div>
    <w:div w:id="889807756">
      <w:bodyDiv w:val="1"/>
      <w:marLeft w:val="0"/>
      <w:marRight w:val="0"/>
      <w:marTop w:val="0"/>
      <w:marBottom w:val="0"/>
      <w:divBdr>
        <w:top w:val="none" w:sz="0" w:space="0" w:color="auto"/>
        <w:left w:val="none" w:sz="0" w:space="0" w:color="auto"/>
        <w:bottom w:val="none" w:sz="0" w:space="0" w:color="auto"/>
        <w:right w:val="none" w:sz="0" w:space="0" w:color="auto"/>
      </w:divBdr>
    </w:div>
    <w:div w:id="890381070">
      <w:bodyDiv w:val="1"/>
      <w:marLeft w:val="0"/>
      <w:marRight w:val="0"/>
      <w:marTop w:val="0"/>
      <w:marBottom w:val="0"/>
      <w:divBdr>
        <w:top w:val="none" w:sz="0" w:space="0" w:color="auto"/>
        <w:left w:val="none" w:sz="0" w:space="0" w:color="auto"/>
        <w:bottom w:val="none" w:sz="0" w:space="0" w:color="auto"/>
        <w:right w:val="none" w:sz="0" w:space="0" w:color="auto"/>
      </w:divBdr>
    </w:div>
    <w:div w:id="890578157">
      <w:bodyDiv w:val="1"/>
      <w:marLeft w:val="0"/>
      <w:marRight w:val="0"/>
      <w:marTop w:val="0"/>
      <w:marBottom w:val="0"/>
      <w:divBdr>
        <w:top w:val="none" w:sz="0" w:space="0" w:color="auto"/>
        <w:left w:val="none" w:sz="0" w:space="0" w:color="auto"/>
        <w:bottom w:val="none" w:sz="0" w:space="0" w:color="auto"/>
        <w:right w:val="none" w:sz="0" w:space="0" w:color="auto"/>
      </w:divBdr>
    </w:div>
    <w:div w:id="890579696">
      <w:bodyDiv w:val="1"/>
      <w:marLeft w:val="0"/>
      <w:marRight w:val="0"/>
      <w:marTop w:val="0"/>
      <w:marBottom w:val="0"/>
      <w:divBdr>
        <w:top w:val="none" w:sz="0" w:space="0" w:color="auto"/>
        <w:left w:val="none" w:sz="0" w:space="0" w:color="auto"/>
        <w:bottom w:val="none" w:sz="0" w:space="0" w:color="auto"/>
        <w:right w:val="none" w:sz="0" w:space="0" w:color="auto"/>
      </w:divBdr>
    </w:div>
    <w:div w:id="890727987">
      <w:bodyDiv w:val="1"/>
      <w:marLeft w:val="0"/>
      <w:marRight w:val="0"/>
      <w:marTop w:val="0"/>
      <w:marBottom w:val="0"/>
      <w:divBdr>
        <w:top w:val="none" w:sz="0" w:space="0" w:color="auto"/>
        <w:left w:val="none" w:sz="0" w:space="0" w:color="auto"/>
        <w:bottom w:val="none" w:sz="0" w:space="0" w:color="auto"/>
        <w:right w:val="none" w:sz="0" w:space="0" w:color="auto"/>
      </w:divBdr>
    </w:div>
    <w:div w:id="891040529">
      <w:bodyDiv w:val="1"/>
      <w:marLeft w:val="0"/>
      <w:marRight w:val="0"/>
      <w:marTop w:val="0"/>
      <w:marBottom w:val="0"/>
      <w:divBdr>
        <w:top w:val="none" w:sz="0" w:space="0" w:color="auto"/>
        <w:left w:val="none" w:sz="0" w:space="0" w:color="auto"/>
        <w:bottom w:val="none" w:sz="0" w:space="0" w:color="auto"/>
        <w:right w:val="none" w:sz="0" w:space="0" w:color="auto"/>
      </w:divBdr>
    </w:div>
    <w:div w:id="891231625">
      <w:bodyDiv w:val="1"/>
      <w:marLeft w:val="0"/>
      <w:marRight w:val="0"/>
      <w:marTop w:val="0"/>
      <w:marBottom w:val="0"/>
      <w:divBdr>
        <w:top w:val="none" w:sz="0" w:space="0" w:color="auto"/>
        <w:left w:val="none" w:sz="0" w:space="0" w:color="auto"/>
        <w:bottom w:val="none" w:sz="0" w:space="0" w:color="auto"/>
        <w:right w:val="none" w:sz="0" w:space="0" w:color="auto"/>
      </w:divBdr>
    </w:div>
    <w:div w:id="891235038">
      <w:bodyDiv w:val="1"/>
      <w:marLeft w:val="0"/>
      <w:marRight w:val="0"/>
      <w:marTop w:val="0"/>
      <w:marBottom w:val="0"/>
      <w:divBdr>
        <w:top w:val="none" w:sz="0" w:space="0" w:color="auto"/>
        <w:left w:val="none" w:sz="0" w:space="0" w:color="auto"/>
        <w:bottom w:val="none" w:sz="0" w:space="0" w:color="auto"/>
        <w:right w:val="none" w:sz="0" w:space="0" w:color="auto"/>
      </w:divBdr>
    </w:div>
    <w:div w:id="891695153">
      <w:bodyDiv w:val="1"/>
      <w:marLeft w:val="0"/>
      <w:marRight w:val="0"/>
      <w:marTop w:val="0"/>
      <w:marBottom w:val="0"/>
      <w:divBdr>
        <w:top w:val="none" w:sz="0" w:space="0" w:color="auto"/>
        <w:left w:val="none" w:sz="0" w:space="0" w:color="auto"/>
        <w:bottom w:val="none" w:sz="0" w:space="0" w:color="auto"/>
        <w:right w:val="none" w:sz="0" w:space="0" w:color="auto"/>
      </w:divBdr>
    </w:div>
    <w:div w:id="891696021">
      <w:bodyDiv w:val="1"/>
      <w:marLeft w:val="0"/>
      <w:marRight w:val="0"/>
      <w:marTop w:val="0"/>
      <w:marBottom w:val="0"/>
      <w:divBdr>
        <w:top w:val="none" w:sz="0" w:space="0" w:color="auto"/>
        <w:left w:val="none" w:sz="0" w:space="0" w:color="auto"/>
        <w:bottom w:val="none" w:sz="0" w:space="0" w:color="auto"/>
        <w:right w:val="none" w:sz="0" w:space="0" w:color="auto"/>
      </w:divBdr>
    </w:div>
    <w:div w:id="892036316">
      <w:bodyDiv w:val="1"/>
      <w:marLeft w:val="0"/>
      <w:marRight w:val="0"/>
      <w:marTop w:val="0"/>
      <w:marBottom w:val="0"/>
      <w:divBdr>
        <w:top w:val="none" w:sz="0" w:space="0" w:color="auto"/>
        <w:left w:val="none" w:sz="0" w:space="0" w:color="auto"/>
        <w:bottom w:val="none" w:sz="0" w:space="0" w:color="auto"/>
        <w:right w:val="none" w:sz="0" w:space="0" w:color="auto"/>
      </w:divBdr>
    </w:div>
    <w:div w:id="892080280">
      <w:bodyDiv w:val="1"/>
      <w:marLeft w:val="0"/>
      <w:marRight w:val="0"/>
      <w:marTop w:val="0"/>
      <w:marBottom w:val="0"/>
      <w:divBdr>
        <w:top w:val="none" w:sz="0" w:space="0" w:color="auto"/>
        <w:left w:val="none" w:sz="0" w:space="0" w:color="auto"/>
        <w:bottom w:val="none" w:sz="0" w:space="0" w:color="auto"/>
        <w:right w:val="none" w:sz="0" w:space="0" w:color="auto"/>
      </w:divBdr>
    </w:div>
    <w:div w:id="892428484">
      <w:bodyDiv w:val="1"/>
      <w:marLeft w:val="0"/>
      <w:marRight w:val="0"/>
      <w:marTop w:val="0"/>
      <w:marBottom w:val="0"/>
      <w:divBdr>
        <w:top w:val="none" w:sz="0" w:space="0" w:color="auto"/>
        <w:left w:val="none" w:sz="0" w:space="0" w:color="auto"/>
        <w:bottom w:val="none" w:sz="0" w:space="0" w:color="auto"/>
        <w:right w:val="none" w:sz="0" w:space="0" w:color="auto"/>
      </w:divBdr>
    </w:div>
    <w:div w:id="892815381">
      <w:bodyDiv w:val="1"/>
      <w:marLeft w:val="0"/>
      <w:marRight w:val="0"/>
      <w:marTop w:val="0"/>
      <w:marBottom w:val="0"/>
      <w:divBdr>
        <w:top w:val="none" w:sz="0" w:space="0" w:color="auto"/>
        <w:left w:val="none" w:sz="0" w:space="0" w:color="auto"/>
        <w:bottom w:val="none" w:sz="0" w:space="0" w:color="auto"/>
        <w:right w:val="none" w:sz="0" w:space="0" w:color="auto"/>
      </w:divBdr>
    </w:div>
    <w:div w:id="893780052">
      <w:bodyDiv w:val="1"/>
      <w:marLeft w:val="0"/>
      <w:marRight w:val="0"/>
      <w:marTop w:val="0"/>
      <w:marBottom w:val="0"/>
      <w:divBdr>
        <w:top w:val="none" w:sz="0" w:space="0" w:color="auto"/>
        <w:left w:val="none" w:sz="0" w:space="0" w:color="auto"/>
        <w:bottom w:val="none" w:sz="0" w:space="0" w:color="auto"/>
        <w:right w:val="none" w:sz="0" w:space="0" w:color="auto"/>
      </w:divBdr>
    </w:div>
    <w:div w:id="894044415">
      <w:bodyDiv w:val="1"/>
      <w:marLeft w:val="0"/>
      <w:marRight w:val="0"/>
      <w:marTop w:val="0"/>
      <w:marBottom w:val="0"/>
      <w:divBdr>
        <w:top w:val="none" w:sz="0" w:space="0" w:color="auto"/>
        <w:left w:val="none" w:sz="0" w:space="0" w:color="auto"/>
        <w:bottom w:val="none" w:sz="0" w:space="0" w:color="auto"/>
        <w:right w:val="none" w:sz="0" w:space="0" w:color="auto"/>
      </w:divBdr>
    </w:div>
    <w:div w:id="895236466">
      <w:bodyDiv w:val="1"/>
      <w:marLeft w:val="0"/>
      <w:marRight w:val="0"/>
      <w:marTop w:val="0"/>
      <w:marBottom w:val="0"/>
      <w:divBdr>
        <w:top w:val="none" w:sz="0" w:space="0" w:color="auto"/>
        <w:left w:val="none" w:sz="0" w:space="0" w:color="auto"/>
        <w:bottom w:val="none" w:sz="0" w:space="0" w:color="auto"/>
        <w:right w:val="none" w:sz="0" w:space="0" w:color="auto"/>
      </w:divBdr>
    </w:div>
    <w:div w:id="895311056">
      <w:bodyDiv w:val="1"/>
      <w:marLeft w:val="0"/>
      <w:marRight w:val="0"/>
      <w:marTop w:val="0"/>
      <w:marBottom w:val="0"/>
      <w:divBdr>
        <w:top w:val="none" w:sz="0" w:space="0" w:color="auto"/>
        <w:left w:val="none" w:sz="0" w:space="0" w:color="auto"/>
        <w:bottom w:val="none" w:sz="0" w:space="0" w:color="auto"/>
        <w:right w:val="none" w:sz="0" w:space="0" w:color="auto"/>
      </w:divBdr>
    </w:div>
    <w:div w:id="895776627">
      <w:bodyDiv w:val="1"/>
      <w:marLeft w:val="0"/>
      <w:marRight w:val="0"/>
      <w:marTop w:val="0"/>
      <w:marBottom w:val="0"/>
      <w:divBdr>
        <w:top w:val="none" w:sz="0" w:space="0" w:color="auto"/>
        <w:left w:val="none" w:sz="0" w:space="0" w:color="auto"/>
        <w:bottom w:val="none" w:sz="0" w:space="0" w:color="auto"/>
        <w:right w:val="none" w:sz="0" w:space="0" w:color="auto"/>
      </w:divBdr>
    </w:div>
    <w:div w:id="895973982">
      <w:bodyDiv w:val="1"/>
      <w:marLeft w:val="0"/>
      <w:marRight w:val="0"/>
      <w:marTop w:val="0"/>
      <w:marBottom w:val="0"/>
      <w:divBdr>
        <w:top w:val="none" w:sz="0" w:space="0" w:color="auto"/>
        <w:left w:val="none" w:sz="0" w:space="0" w:color="auto"/>
        <w:bottom w:val="none" w:sz="0" w:space="0" w:color="auto"/>
        <w:right w:val="none" w:sz="0" w:space="0" w:color="auto"/>
      </w:divBdr>
    </w:div>
    <w:div w:id="896357342">
      <w:bodyDiv w:val="1"/>
      <w:marLeft w:val="0"/>
      <w:marRight w:val="0"/>
      <w:marTop w:val="0"/>
      <w:marBottom w:val="0"/>
      <w:divBdr>
        <w:top w:val="none" w:sz="0" w:space="0" w:color="auto"/>
        <w:left w:val="none" w:sz="0" w:space="0" w:color="auto"/>
        <w:bottom w:val="none" w:sz="0" w:space="0" w:color="auto"/>
        <w:right w:val="none" w:sz="0" w:space="0" w:color="auto"/>
      </w:divBdr>
      <w:divsChild>
        <w:div w:id="1856068">
          <w:marLeft w:val="480"/>
          <w:marRight w:val="0"/>
          <w:marTop w:val="0"/>
          <w:marBottom w:val="0"/>
          <w:divBdr>
            <w:top w:val="none" w:sz="0" w:space="0" w:color="auto"/>
            <w:left w:val="none" w:sz="0" w:space="0" w:color="auto"/>
            <w:bottom w:val="none" w:sz="0" w:space="0" w:color="auto"/>
            <w:right w:val="none" w:sz="0" w:space="0" w:color="auto"/>
          </w:divBdr>
        </w:div>
        <w:div w:id="130710250">
          <w:marLeft w:val="480"/>
          <w:marRight w:val="0"/>
          <w:marTop w:val="0"/>
          <w:marBottom w:val="0"/>
          <w:divBdr>
            <w:top w:val="none" w:sz="0" w:space="0" w:color="auto"/>
            <w:left w:val="none" w:sz="0" w:space="0" w:color="auto"/>
            <w:bottom w:val="none" w:sz="0" w:space="0" w:color="auto"/>
            <w:right w:val="none" w:sz="0" w:space="0" w:color="auto"/>
          </w:divBdr>
        </w:div>
        <w:div w:id="168984092">
          <w:marLeft w:val="480"/>
          <w:marRight w:val="0"/>
          <w:marTop w:val="0"/>
          <w:marBottom w:val="0"/>
          <w:divBdr>
            <w:top w:val="none" w:sz="0" w:space="0" w:color="auto"/>
            <w:left w:val="none" w:sz="0" w:space="0" w:color="auto"/>
            <w:bottom w:val="none" w:sz="0" w:space="0" w:color="auto"/>
            <w:right w:val="none" w:sz="0" w:space="0" w:color="auto"/>
          </w:divBdr>
        </w:div>
        <w:div w:id="179438133">
          <w:marLeft w:val="480"/>
          <w:marRight w:val="0"/>
          <w:marTop w:val="0"/>
          <w:marBottom w:val="0"/>
          <w:divBdr>
            <w:top w:val="none" w:sz="0" w:space="0" w:color="auto"/>
            <w:left w:val="none" w:sz="0" w:space="0" w:color="auto"/>
            <w:bottom w:val="none" w:sz="0" w:space="0" w:color="auto"/>
            <w:right w:val="none" w:sz="0" w:space="0" w:color="auto"/>
          </w:divBdr>
        </w:div>
        <w:div w:id="211576171">
          <w:marLeft w:val="480"/>
          <w:marRight w:val="0"/>
          <w:marTop w:val="0"/>
          <w:marBottom w:val="0"/>
          <w:divBdr>
            <w:top w:val="none" w:sz="0" w:space="0" w:color="auto"/>
            <w:left w:val="none" w:sz="0" w:space="0" w:color="auto"/>
            <w:bottom w:val="none" w:sz="0" w:space="0" w:color="auto"/>
            <w:right w:val="none" w:sz="0" w:space="0" w:color="auto"/>
          </w:divBdr>
        </w:div>
        <w:div w:id="323630817">
          <w:marLeft w:val="480"/>
          <w:marRight w:val="0"/>
          <w:marTop w:val="0"/>
          <w:marBottom w:val="0"/>
          <w:divBdr>
            <w:top w:val="none" w:sz="0" w:space="0" w:color="auto"/>
            <w:left w:val="none" w:sz="0" w:space="0" w:color="auto"/>
            <w:bottom w:val="none" w:sz="0" w:space="0" w:color="auto"/>
            <w:right w:val="none" w:sz="0" w:space="0" w:color="auto"/>
          </w:divBdr>
        </w:div>
        <w:div w:id="387462793">
          <w:marLeft w:val="480"/>
          <w:marRight w:val="0"/>
          <w:marTop w:val="0"/>
          <w:marBottom w:val="0"/>
          <w:divBdr>
            <w:top w:val="none" w:sz="0" w:space="0" w:color="auto"/>
            <w:left w:val="none" w:sz="0" w:space="0" w:color="auto"/>
            <w:bottom w:val="none" w:sz="0" w:space="0" w:color="auto"/>
            <w:right w:val="none" w:sz="0" w:space="0" w:color="auto"/>
          </w:divBdr>
        </w:div>
        <w:div w:id="395784422">
          <w:marLeft w:val="480"/>
          <w:marRight w:val="0"/>
          <w:marTop w:val="0"/>
          <w:marBottom w:val="0"/>
          <w:divBdr>
            <w:top w:val="none" w:sz="0" w:space="0" w:color="auto"/>
            <w:left w:val="none" w:sz="0" w:space="0" w:color="auto"/>
            <w:bottom w:val="none" w:sz="0" w:space="0" w:color="auto"/>
            <w:right w:val="none" w:sz="0" w:space="0" w:color="auto"/>
          </w:divBdr>
        </w:div>
        <w:div w:id="405110256">
          <w:marLeft w:val="480"/>
          <w:marRight w:val="0"/>
          <w:marTop w:val="0"/>
          <w:marBottom w:val="0"/>
          <w:divBdr>
            <w:top w:val="none" w:sz="0" w:space="0" w:color="auto"/>
            <w:left w:val="none" w:sz="0" w:space="0" w:color="auto"/>
            <w:bottom w:val="none" w:sz="0" w:space="0" w:color="auto"/>
            <w:right w:val="none" w:sz="0" w:space="0" w:color="auto"/>
          </w:divBdr>
        </w:div>
        <w:div w:id="503981486">
          <w:marLeft w:val="480"/>
          <w:marRight w:val="0"/>
          <w:marTop w:val="0"/>
          <w:marBottom w:val="0"/>
          <w:divBdr>
            <w:top w:val="none" w:sz="0" w:space="0" w:color="auto"/>
            <w:left w:val="none" w:sz="0" w:space="0" w:color="auto"/>
            <w:bottom w:val="none" w:sz="0" w:space="0" w:color="auto"/>
            <w:right w:val="none" w:sz="0" w:space="0" w:color="auto"/>
          </w:divBdr>
        </w:div>
        <w:div w:id="544372758">
          <w:marLeft w:val="480"/>
          <w:marRight w:val="0"/>
          <w:marTop w:val="0"/>
          <w:marBottom w:val="0"/>
          <w:divBdr>
            <w:top w:val="none" w:sz="0" w:space="0" w:color="auto"/>
            <w:left w:val="none" w:sz="0" w:space="0" w:color="auto"/>
            <w:bottom w:val="none" w:sz="0" w:space="0" w:color="auto"/>
            <w:right w:val="none" w:sz="0" w:space="0" w:color="auto"/>
          </w:divBdr>
        </w:div>
        <w:div w:id="548034627">
          <w:marLeft w:val="480"/>
          <w:marRight w:val="0"/>
          <w:marTop w:val="0"/>
          <w:marBottom w:val="0"/>
          <w:divBdr>
            <w:top w:val="none" w:sz="0" w:space="0" w:color="auto"/>
            <w:left w:val="none" w:sz="0" w:space="0" w:color="auto"/>
            <w:bottom w:val="none" w:sz="0" w:space="0" w:color="auto"/>
            <w:right w:val="none" w:sz="0" w:space="0" w:color="auto"/>
          </w:divBdr>
        </w:div>
        <w:div w:id="576130381">
          <w:marLeft w:val="480"/>
          <w:marRight w:val="0"/>
          <w:marTop w:val="0"/>
          <w:marBottom w:val="0"/>
          <w:divBdr>
            <w:top w:val="none" w:sz="0" w:space="0" w:color="auto"/>
            <w:left w:val="none" w:sz="0" w:space="0" w:color="auto"/>
            <w:bottom w:val="none" w:sz="0" w:space="0" w:color="auto"/>
            <w:right w:val="none" w:sz="0" w:space="0" w:color="auto"/>
          </w:divBdr>
        </w:div>
        <w:div w:id="639917739">
          <w:marLeft w:val="480"/>
          <w:marRight w:val="0"/>
          <w:marTop w:val="0"/>
          <w:marBottom w:val="0"/>
          <w:divBdr>
            <w:top w:val="none" w:sz="0" w:space="0" w:color="auto"/>
            <w:left w:val="none" w:sz="0" w:space="0" w:color="auto"/>
            <w:bottom w:val="none" w:sz="0" w:space="0" w:color="auto"/>
            <w:right w:val="none" w:sz="0" w:space="0" w:color="auto"/>
          </w:divBdr>
        </w:div>
        <w:div w:id="703949187">
          <w:marLeft w:val="480"/>
          <w:marRight w:val="0"/>
          <w:marTop w:val="0"/>
          <w:marBottom w:val="0"/>
          <w:divBdr>
            <w:top w:val="none" w:sz="0" w:space="0" w:color="auto"/>
            <w:left w:val="none" w:sz="0" w:space="0" w:color="auto"/>
            <w:bottom w:val="none" w:sz="0" w:space="0" w:color="auto"/>
            <w:right w:val="none" w:sz="0" w:space="0" w:color="auto"/>
          </w:divBdr>
        </w:div>
        <w:div w:id="715199163">
          <w:marLeft w:val="480"/>
          <w:marRight w:val="0"/>
          <w:marTop w:val="0"/>
          <w:marBottom w:val="0"/>
          <w:divBdr>
            <w:top w:val="none" w:sz="0" w:space="0" w:color="auto"/>
            <w:left w:val="none" w:sz="0" w:space="0" w:color="auto"/>
            <w:bottom w:val="none" w:sz="0" w:space="0" w:color="auto"/>
            <w:right w:val="none" w:sz="0" w:space="0" w:color="auto"/>
          </w:divBdr>
        </w:div>
        <w:div w:id="728960025">
          <w:marLeft w:val="480"/>
          <w:marRight w:val="0"/>
          <w:marTop w:val="0"/>
          <w:marBottom w:val="0"/>
          <w:divBdr>
            <w:top w:val="none" w:sz="0" w:space="0" w:color="auto"/>
            <w:left w:val="none" w:sz="0" w:space="0" w:color="auto"/>
            <w:bottom w:val="none" w:sz="0" w:space="0" w:color="auto"/>
            <w:right w:val="none" w:sz="0" w:space="0" w:color="auto"/>
          </w:divBdr>
        </w:div>
        <w:div w:id="770055446">
          <w:marLeft w:val="480"/>
          <w:marRight w:val="0"/>
          <w:marTop w:val="0"/>
          <w:marBottom w:val="0"/>
          <w:divBdr>
            <w:top w:val="none" w:sz="0" w:space="0" w:color="auto"/>
            <w:left w:val="none" w:sz="0" w:space="0" w:color="auto"/>
            <w:bottom w:val="none" w:sz="0" w:space="0" w:color="auto"/>
            <w:right w:val="none" w:sz="0" w:space="0" w:color="auto"/>
          </w:divBdr>
        </w:div>
        <w:div w:id="950866833">
          <w:marLeft w:val="480"/>
          <w:marRight w:val="0"/>
          <w:marTop w:val="0"/>
          <w:marBottom w:val="0"/>
          <w:divBdr>
            <w:top w:val="none" w:sz="0" w:space="0" w:color="auto"/>
            <w:left w:val="none" w:sz="0" w:space="0" w:color="auto"/>
            <w:bottom w:val="none" w:sz="0" w:space="0" w:color="auto"/>
            <w:right w:val="none" w:sz="0" w:space="0" w:color="auto"/>
          </w:divBdr>
        </w:div>
        <w:div w:id="1170677219">
          <w:marLeft w:val="480"/>
          <w:marRight w:val="0"/>
          <w:marTop w:val="0"/>
          <w:marBottom w:val="0"/>
          <w:divBdr>
            <w:top w:val="none" w:sz="0" w:space="0" w:color="auto"/>
            <w:left w:val="none" w:sz="0" w:space="0" w:color="auto"/>
            <w:bottom w:val="none" w:sz="0" w:space="0" w:color="auto"/>
            <w:right w:val="none" w:sz="0" w:space="0" w:color="auto"/>
          </w:divBdr>
        </w:div>
        <w:div w:id="1252159042">
          <w:marLeft w:val="480"/>
          <w:marRight w:val="0"/>
          <w:marTop w:val="0"/>
          <w:marBottom w:val="0"/>
          <w:divBdr>
            <w:top w:val="none" w:sz="0" w:space="0" w:color="auto"/>
            <w:left w:val="none" w:sz="0" w:space="0" w:color="auto"/>
            <w:bottom w:val="none" w:sz="0" w:space="0" w:color="auto"/>
            <w:right w:val="none" w:sz="0" w:space="0" w:color="auto"/>
          </w:divBdr>
        </w:div>
        <w:div w:id="1314604634">
          <w:marLeft w:val="480"/>
          <w:marRight w:val="0"/>
          <w:marTop w:val="0"/>
          <w:marBottom w:val="0"/>
          <w:divBdr>
            <w:top w:val="none" w:sz="0" w:space="0" w:color="auto"/>
            <w:left w:val="none" w:sz="0" w:space="0" w:color="auto"/>
            <w:bottom w:val="none" w:sz="0" w:space="0" w:color="auto"/>
            <w:right w:val="none" w:sz="0" w:space="0" w:color="auto"/>
          </w:divBdr>
        </w:div>
        <w:div w:id="1338000378">
          <w:marLeft w:val="480"/>
          <w:marRight w:val="0"/>
          <w:marTop w:val="0"/>
          <w:marBottom w:val="0"/>
          <w:divBdr>
            <w:top w:val="none" w:sz="0" w:space="0" w:color="auto"/>
            <w:left w:val="none" w:sz="0" w:space="0" w:color="auto"/>
            <w:bottom w:val="none" w:sz="0" w:space="0" w:color="auto"/>
            <w:right w:val="none" w:sz="0" w:space="0" w:color="auto"/>
          </w:divBdr>
        </w:div>
        <w:div w:id="1527401192">
          <w:marLeft w:val="480"/>
          <w:marRight w:val="0"/>
          <w:marTop w:val="0"/>
          <w:marBottom w:val="0"/>
          <w:divBdr>
            <w:top w:val="none" w:sz="0" w:space="0" w:color="auto"/>
            <w:left w:val="none" w:sz="0" w:space="0" w:color="auto"/>
            <w:bottom w:val="none" w:sz="0" w:space="0" w:color="auto"/>
            <w:right w:val="none" w:sz="0" w:space="0" w:color="auto"/>
          </w:divBdr>
        </w:div>
        <w:div w:id="1589846678">
          <w:marLeft w:val="480"/>
          <w:marRight w:val="0"/>
          <w:marTop w:val="0"/>
          <w:marBottom w:val="0"/>
          <w:divBdr>
            <w:top w:val="none" w:sz="0" w:space="0" w:color="auto"/>
            <w:left w:val="none" w:sz="0" w:space="0" w:color="auto"/>
            <w:bottom w:val="none" w:sz="0" w:space="0" w:color="auto"/>
            <w:right w:val="none" w:sz="0" w:space="0" w:color="auto"/>
          </w:divBdr>
        </w:div>
        <w:div w:id="1647976869">
          <w:marLeft w:val="480"/>
          <w:marRight w:val="0"/>
          <w:marTop w:val="0"/>
          <w:marBottom w:val="0"/>
          <w:divBdr>
            <w:top w:val="none" w:sz="0" w:space="0" w:color="auto"/>
            <w:left w:val="none" w:sz="0" w:space="0" w:color="auto"/>
            <w:bottom w:val="none" w:sz="0" w:space="0" w:color="auto"/>
            <w:right w:val="none" w:sz="0" w:space="0" w:color="auto"/>
          </w:divBdr>
        </w:div>
        <w:div w:id="1783958936">
          <w:marLeft w:val="480"/>
          <w:marRight w:val="0"/>
          <w:marTop w:val="0"/>
          <w:marBottom w:val="0"/>
          <w:divBdr>
            <w:top w:val="none" w:sz="0" w:space="0" w:color="auto"/>
            <w:left w:val="none" w:sz="0" w:space="0" w:color="auto"/>
            <w:bottom w:val="none" w:sz="0" w:space="0" w:color="auto"/>
            <w:right w:val="none" w:sz="0" w:space="0" w:color="auto"/>
          </w:divBdr>
        </w:div>
        <w:div w:id="1857378234">
          <w:marLeft w:val="480"/>
          <w:marRight w:val="0"/>
          <w:marTop w:val="0"/>
          <w:marBottom w:val="0"/>
          <w:divBdr>
            <w:top w:val="none" w:sz="0" w:space="0" w:color="auto"/>
            <w:left w:val="none" w:sz="0" w:space="0" w:color="auto"/>
            <w:bottom w:val="none" w:sz="0" w:space="0" w:color="auto"/>
            <w:right w:val="none" w:sz="0" w:space="0" w:color="auto"/>
          </w:divBdr>
        </w:div>
        <w:div w:id="1939945337">
          <w:marLeft w:val="480"/>
          <w:marRight w:val="0"/>
          <w:marTop w:val="0"/>
          <w:marBottom w:val="0"/>
          <w:divBdr>
            <w:top w:val="none" w:sz="0" w:space="0" w:color="auto"/>
            <w:left w:val="none" w:sz="0" w:space="0" w:color="auto"/>
            <w:bottom w:val="none" w:sz="0" w:space="0" w:color="auto"/>
            <w:right w:val="none" w:sz="0" w:space="0" w:color="auto"/>
          </w:divBdr>
        </w:div>
        <w:div w:id="2030794023">
          <w:marLeft w:val="480"/>
          <w:marRight w:val="0"/>
          <w:marTop w:val="0"/>
          <w:marBottom w:val="0"/>
          <w:divBdr>
            <w:top w:val="none" w:sz="0" w:space="0" w:color="auto"/>
            <w:left w:val="none" w:sz="0" w:space="0" w:color="auto"/>
            <w:bottom w:val="none" w:sz="0" w:space="0" w:color="auto"/>
            <w:right w:val="none" w:sz="0" w:space="0" w:color="auto"/>
          </w:divBdr>
        </w:div>
        <w:div w:id="2116094988">
          <w:marLeft w:val="480"/>
          <w:marRight w:val="0"/>
          <w:marTop w:val="0"/>
          <w:marBottom w:val="0"/>
          <w:divBdr>
            <w:top w:val="none" w:sz="0" w:space="0" w:color="auto"/>
            <w:left w:val="none" w:sz="0" w:space="0" w:color="auto"/>
            <w:bottom w:val="none" w:sz="0" w:space="0" w:color="auto"/>
            <w:right w:val="none" w:sz="0" w:space="0" w:color="auto"/>
          </w:divBdr>
        </w:div>
      </w:divsChild>
    </w:div>
    <w:div w:id="896472629">
      <w:bodyDiv w:val="1"/>
      <w:marLeft w:val="0"/>
      <w:marRight w:val="0"/>
      <w:marTop w:val="0"/>
      <w:marBottom w:val="0"/>
      <w:divBdr>
        <w:top w:val="none" w:sz="0" w:space="0" w:color="auto"/>
        <w:left w:val="none" w:sz="0" w:space="0" w:color="auto"/>
        <w:bottom w:val="none" w:sz="0" w:space="0" w:color="auto"/>
        <w:right w:val="none" w:sz="0" w:space="0" w:color="auto"/>
      </w:divBdr>
    </w:div>
    <w:div w:id="897323180">
      <w:bodyDiv w:val="1"/>
      <w:marLeft w:val="0"/>
      <w:marRight w:val="0"/>
      <w:marTop w:val="0"/>
      <w:marBottom w:val="0"/>
      <w:divBdr>
        <w:top w:val="none" w:sz="0" w:space="0" w:color="auto"/>
        <w:left w:val="none" w:sz="0" w:space="0" w:color="auto"/>
        <w:bottom w:val="none" w:sz="0" w:space="0" w:color="auto"/>
        <w:right w:val="none" w:sz="0" w:space="0" w:color="auto"/>
      </w:divBdr>
    </w:div>
    <w:div w:id="897595925">
      <w:bodyDiv w:val="1"/>
      <w:marLeft w:val="0"/>
      <w:marRight w:val="0"/>
      <w:marTop w:val="0"/>
      <w:marBottom w:val="0"/>
      <w:divBdr>
        <w:top w:val="none" w:sz="0" w:space="0" w:color="auto"/>
        <w:left w:val="none" w:sz="0" w:space="0" w:color="auto"/>
        <w:bottom w:val="none" w:sz="0" w:space="0" w:color="auto"/>
        <w:right w:val="none" w:sz="0" w:space="0" w:color="auto"/>
      </w:divBdr>
      <w:divsChild>
        <w:div w:id="17317378">
          <w:marLeft w:val="480"/>
          <w:marRight w:val="0"/>
          <w:marTop w:val="0"/>
          <w:marBottom w:val="0"/>
          <w:divBdr>
            <w:top w:val="none" w:sz="0" w:space="0" w:color="auto"/>
            <w:left w:val="none" w:sz="0" w:space="0" w:color="auto"/>
            <w:bottom w:val="none" w:sz="0" w:space="0" w:color="auto"/>
            <w:right w:val="none" w:sz="0" w:space="0" w:color="auto"/>
          </w:divBdr>
        </w:div>
        <w:div w:id="103381237">
          <w:marLeft w:val="480"/>
          <w:marRight w:val="0"/>
          <w:marTop w:val="0"/>
          <w:marBottom w:val="0"/>
          <w:divBdr>
            <w:top w:val="none" w:sz="0" w:space="0" w:color="auto"/>
            <w:left w:val="none" w:sz="0" w:space="0" w:color="auto"/>
            <w:bottom w:val="none" w:sz="0" w:space="0" w:color="auto"/>
            <w:right w:val="none" w:sz="0" w:space="0" w:color="auto"/>
          </w:divBdr>
        </w:div>
        <w:div w:id="120848550">
          <w:marLeft w:val="480"/>
          <w:marRight w:val="0"/>
          <w:marTop w:val="0"/>
          <w:marBottom w:val="0"/>
          <w:divBdr>
            <w:top w:val="none" w:sz="0" w:space="0" w:color="auto"/>
            <w:left w:val="none" w:sz="0" w:space="0" w:color="auto"/>
            <w:bottom w:val="none" w:sz="0" w:space="0" w:color="auto"/>
            <w:right w:val="none" w:sz="0" w:space="0" w:color="auto"/>
          </w:divBdr>
        </w:div>
        <w:div w:id="128327715">
          <w:marLeft w:val="480"/>
          <w:marRight w:val="0"/>
          <w:marTop w:val="0"/>
          <w:marBottom w:val="0"/>
          <w:divBdr>
            <w:top w:val="none" w:sz="0" w:space="0" w:color="auto"/>
            <w:left w:val="none" w:sz="0" w:space="0" w:color="auto"/>
            <w:bottom w:val="none" w:sz="0" w:space="0" w:color="auto"/>
            <w:right w:val="none" w:sz="0" w:space="0" w:color="auto"/>
          </w:divBdr>
        </w:div>
        <w:div w:id="136149619">
          <w:marLeft w:val="480"/>
          <w:marRight w:val="0"/>
          <w:marTop w:val="0"/>
          <w:marBottom w:val="0"/>
          <w:divBdr>
            <w:top w:val="none" w:sz="0" w:space="0" w:color="auto"/>
            <w:left w:val="none" w:sz="0" w:space="0" w:color="auto"/>
            <w:bottom w:val="none" w:sz="0" w:space="0" w:color="auto"/>
            <w:right w:val="none" w:sz="0" w:space="0" w:color="auto"/>
          </w:divBdr>
        </w:div>
        <w:div w:id="199365782">
          <w:marLeft w:val="480"/>
          <w:marRight w:val="0"/>
          <w:marTop w:val="0"/>
          <w:marBottom w:val="0"/>
          <w:divBdr>
            <w:top w:val="none" w:sz="0" w:space="0" w:color="auto"/>
            <w:left w:val="none" w:sz="0" w:space="0" w:color="auto"/>
            <w:bottom w:val="none" w:sz="0" w:space="0" w:color="auto"/>
            <w:right w:val="none" w:sz="0" w:space="0" w:color="auto"/>
          </w:divBdr>
        </w:div>
        <w:div w:id="245118752">
          <w:marLeft w:val="480"/>
          <w:marRight w:val="0"/>
          <w:marTop w:val="0"/>
          <w:marBottom w:val="0"/>
          <w:divBdr>
            <w:top w:val="none" w:sz="0" w:space="0" w:color="auto"/>
            <w:left w:val="none" w:sz="0" w:space="0" w:color="auto"/>
            <w:bottom w:val="none" w:sz="0" w:space="0" w:color="auto"/>
            <w:right w:val="none" w:sz="0" w:space="0" w:color="auto"/>
          </w:divBdr>
        </w:div>
        <w:div w:id="337732400">
          <w:marLeft w:val="480"/>
          <w:marRight w:val="0"/>
          <w:marTop w:val="0"/>
          <w:marBottom w:val="0"/>
          <w:divBdr>
            <w:top w:val="none" w:sz="0" w:space="0" w:color="auto"/>
            <w:left w:val="none" w:sz="0" w:space="0" w:color="auto"/>
            <w:bottom w:val="none" w:sz="0" w:space="0" w:color="auto"/>
            <w:right w:val="none" w:sz="0" w:space="0" w:color="auto"/>
          </w:divBdr>
        </w:div>
        <w:div w:id="423460023">
          <w:marLeft w:val="480"/>
          <w:marRight w:val="0"/>
          <w:marTop w:val="0"/>
          <w:marBottom w:val="0"/>
          <w:divBdr>
            <w:top w:val="none" w:sz="0" w:space="0" w:color="auto"/>
            <w:left w:val="none" w:sz="0" w:space="0" w:color="auto"/>
            <w:bottom w:val="none" w:sz="0" w:space="0" w:color="auto"/>
            <w:right w:val="none" w:sz="0" w:space="0" w:color="auto"/>
          </w:divBdr>
        </w:div>
        <w:div w:id="424233840">
          <w:marLeft w:val="480"/>
          <w:marRight w:val="0"/>
          <w:marTop w:val="0"/>
          <w:marBottom w:val="0"/>
          <w:divBdr>
            <w:top w:val="none" w:sz="0" w:space="0" w:color="auto"/>
            <w:left w:val="none" w:sz="0" w:space="0" w:color="auto"/>
            <w:bottom w:val="none" w:sz="0" w:space="0" w:color="auto"/>
            <w:right w:val="none" w:sz="0" w:space="0" w:color="auto"/>
          </w:divBdr>
        </w:div>
        <w:div w:id="577400630">
          <w:marLeft w:val="480"/>
          <w:marRight w:val="0"/>
          <w:marTop w:val="0"/>
          <w:marBottom w:val="0"/>
          <w:divBdr>
            <w:top w:val="none" w:sz="0" w:space="0" w:color="auto"/>
            <w:left w:val="none" w:sz="0" w:space="0" w:color="auto"/>
            <w:bottom w:val="none" w:sz="0" w:space="0" w:color="auto"/>
            <w:right w:val="none" w:sz="0" w:space="0" w:color="auto"/>
          </w:divBdr>
        </w:div>
        <w:div w:id="619995984">
          <w:marLeft w:val="480"/>
          <w:marRight w:val="0"/>
          <w:marTop w:val="0"/>
          <w:marBottom w:val="0"/>
          <w:divBdr>
            <w:top w:val="none" w:sz="0" w:space="0" w:color="auto"/>
            <w:left w:val="none" w:sz="0" w:space="0" w:color="auto"/>
            <w:bottom w:val="none" w:sz="0" w:space="0" w:color="auto"/>
            <w:right w:val="none" w:sz="0" w:space="0" w:color="auto"/>
          </w:divBdr>
        </w:div>
        <w:div w:id="700016713">
          <w:marLeft w:val="480"/>
          <w:marRight w:val="0"/>
          <w:marTop w:val="0"/>
          <w:marBottom w:val="0"/>
          <w:divBdr>
            <w:top w:val="none" w:sz="0" w:space="0" w:color="auto"/>
            <w:left w:val="none" w:sz="0" w:space="0" w:color="auto"/>
            <w:bottom w:val="none" w:sz="0" w:space="0" w:color="auto"/>
            <w:right w:val="none" w:sz="0" w:space="0" w:color="auto"/>
          </w:divBdr>
        </w:div>
        <w:div w:id="1290277963">
          <w:marLeft w:val="480"/>
          <w:marRight w:val="0"/>
          <w:marTop w:val="0"/>
          <w:marBottom w:val="0"/>
          <w:divBdr>
            <w:top w:val="none" w:sz="0" w:space="0" w:color="auto"/>
            <w:left w:val="none" w:sz="0" w:space="0" w:color="auto"/>
            <w:bottom w:val="none" w:sz="0" w:space="0" w:color="auto"/>
            <w:right w:val="none" w:sz="0" w:space="0" w:color="auto"/>
          </w:divBdr>
        </w:div>
        <w:div w:id="1429348814">
          <w:marLeft w:val="480"/>
          <w:marRight w:val="0"/>
          <w:marTop w:val="0"/>
          <w:marBottom w:val="0"/>
          <w:divBdr>
            <w:top w:val="none" w:sz="0" w:space="0" w:color="auto"/>
            <w:left w:val="none" w:sz="0" w:space="0" w:color="auto"/>
            <w:bottom w:val="none" w:sz="0" w:space="0" w:color="auto"/>
            <w:right w:val="none" w:sz="0" w:space="0" w:color="auto"/>
          </w:divBdr>
        </w:div>
        <w:div w:id="1560747544">
          <w:marLeft w:val="480"/>
          <w:marRight w:val="0"/>
          <w:marTop w:val="0"/>
          <w:marBottom w:val="0"/>
          <w:divBdr>
            <w:top w:val="none" w:sz="0" w:space="0" w:color="auto"/>
            <w:left w:val="none" w:sz="0" w:space="0" w:color="auto"/>
            <w:bottom w:val="none" w:sz="0" w:space="0" w:color="auto"/>
            <w:right w:val="none" w:sz="0" w:space="0" w:color="auto"/>
          </w:divBdr>
        </w:div>
        <w:div w:id="1620408471">
          <w:marLeft w:val="480"/>
          <w:marRight w:val="0"/>
          <w:marTop w:val="0"/>
          <w:marBottom w:val="0"/>
          <w:divBdr>
            <w:top w:val="none" w:sz="0" w:space="0" w:color="auto"/>
            <w:left w:val="none" w:sz="0" w:space="0" w:color="auto"/>
            <w:bottom w:val="none" w:sz="0" w:space="0" w:color="auto"/>
            <w:right w:val="none" w:sz="0" w:space="0" w:color="auto"/>
          </w:divBdr>
        </w:div>
        <w:div w:id="1642005688">
          <w:marLeft w:val="480"/>
          <w:marRight w:val="0"/>
          <w:marTop w:val="0"/>
          <w:marBottom w:val="0"/>
          <w:divBdr>
            <w:top w:val="none" w:sz="0" w:space="0" w:color="auto"/>
            <w:left w:val="none" w:sz="0" w:space="0" w:color="auto"/>
            <w:bottom w:val="none" w:sz="0" w:space="0" w:color="auto"/>
            <w:right w:val="none" w:sz="0" w:space="0" w:color="auto"/>
          </w:divBdr>
        </w:div>
        <w:div w:id="1643728685">
          <w:marLeft w:val="480"/>
          <w:marRight w:val="0"/>
          <w:marTop w:val="0"/>
          <w:marBottom w:val="0"/>
          <w:divBdr>
            <w:top w:val="none" w:sz="0" w:space="0" w:color="auto"/>
            <w:left w:val="none" w:sz="0" w:space="0" w:color="auto"/>
            <w:bottom w:val="none" w:sz="0" w:space="0" w:color="auto"/>
            <w:right w:val="none" w:sz="0" w:space="0" w:color="auto"/>
          </w:divBdr>
        </w:div>
        <w:div w:id="1738160885">
          <w:marLeft w:val="480"/>
          <w:marRight w:val="0"/>
          <w:marTop w:val="0"/>
          <w:marBottom w:val="0"/>
          <w:divBdr>
            <w:top w:val="none" w:sz="0" w:space="0" w:color="auto"/>
            <w:left w:val="none" w:sz="0" w:space="0" w:color="auto"/>
            <w:bottom w:val="none" w:sz="0" w:space="0" w:color="auto"/>
            <w:right w:val="none" w:sz="0" w:space="0" w:color="auto"/>
          </w:divBdr>
        </w:div>
        <w:div w:id="1842771707">
          <w:marLeft w:val="480"/>
          <w:marRight w:val="0"/>
          <w:marTop w:val="0"/>
          <w:marBottom w:val="0"/>
          <w:divBdr>
            <w:top w:val="none" w:sz="0" w:space="0" w:color="auto"/>
            <w:left w:val="none" w:sz="0" w:space="0" w:color="auto"/>
            <w:bottom w:val="none" w:sz="0" w:space="0" w:color="auto"/>
            <w:right w:val="none" w:sz="0" w:space="0" w:color="auto"/>
          </w:divBdr>
        </w:div>
        <w:div w:id="1848592395">
          <w:marLeft w:val="480"/>
          <w:marRight w:val="0"/>
          <w:marTop w:val="0"/>
          <w:marBottom w:val="0"/>
          <w:divBdr>
            <w:top w:val="none" w:sz="0" w:space="0" w:color="auto"/>
            <w:left w:val="none" w:sz="0" w:space="0" w:color="auto"/>
            <w:bottom w:val="none" w:sz="0" w:space="0" w:color="auto"/>
            <w:right w:val="none" w:sz="0" w:space="0" w:color="auto"/>
          </w:divBdr>
        </w:div>
        <w:div w:id="1859156840">
          <w:marLeft w:val="480"/>
          <w:marRight w:val="0"/>
          <w:marTop w:val="0"/>
          <w:marBottom w:val="0"/>
          <w:divBdr>
            <w:top w:val="none" w:sz="0" w:space="0" w:color="auto"/>
            <w:left w:val="none" w:sz="0" w:space="0" w:color="auto"/>
            <w:bottom w:val="none" w:sz="0" w:space="0" w:color="auto"/>
            <w:right w:val="none" w:sz="0" w:space="0" w:color="auto"/>
          </w:divBdr>
        </w:div>
        <w:div w:id="1993677976">
          <w:marLeft w:val="480"/>
          <w:marRight w:val="0"/>
          <w:marTop w:val="0"/>
          <w:marBottom w:val="0"/>
          <w:divBdr>
            <w:top w:val="none" w:sz="0" w:space="0" w:color="auto"/>
            <w:left w:val="none" w:sz="0" w:space="0" w:color="auto"/>
            <w:bottom w:val="none" w:sz="0" w:space="0" w:color="auto"/>
            <w:right w:val="none" w:sz="0" w:space="0" w:color="auto"/>
          </w:divBdr>
        </w:div>
        <w:div w:id="1994331271">
          <w:marLeft w:val="480"/>
          <w:marRight w:val="0"/>
          <w:marTop w:val="0"/>
          <w:marBottom w:val="0"/>
          <w:divBdr>
            <w:top w:val="none" w:sz="0" w:space="0" w:color="auto"/>
            <w:left w:val="none" w:sz="0" w:space="0" w:color="auto"/>
            <w:bottom w:val="none" w:sz="0" w:space="0" w:color="auto"/>
            <w:right w:val="none" w:sz="0" w:space="0" w:color="auto"/>
          </w:divBdr>
        </w:div>
        <w:div w:id="2020112386">
          <w:marLeft w:val="480"/>
          <w:marRight w:val="0"/>
          <w:marTop w:val="0"/>
          <w:marBottom w:val="0"/>
          <w:divBdr>
            <w:top w:val="none" w:sz="0" w:space="0" w:color="auto"/>
            <w:left w:val="none" w:sz="0" w:space="0" w:color="auto"/>
            <w:bottom w:val="none" w:sz="0" w:space="0" w:color="auto"/>
            <w:right w:val="none" w:sz="0" w:space="0" w:color="auto"/>
          </w:divBdr>
        </w:div>
        <w:div w:id="2053577324">
          <w:marLeft w:val="480"/>
          <w:marRight w:val="0"/>
          <w:marTop w:val="0"/>
          <w:marBottom w:val="0"/>
          <w:divBdr>
            <w:top w:val="none" w:sz="0" w:space="0" w:color="auto"/>
            <w:left w:val="none" w:sz="0" w:space="0" w:color="auto"/>
            <w:bottom w:val="none" w:sz="0" w:space="0" w:color="auto"/>
            <w:right w:val="none" w:sz="0" w:space="0" w:color="auto"/>
          </w:divBdr>
        </w:div>
        <w:div w:id="2118483419">
          <w:marLeft w:val="480"/>
          <w:marRight w:val="0"/>
          <w:marTop w:val="0"/>
          <w:marBottom w:val="0"/>
          <w:divBdr>
            <w:top w:val="none" w:sz="0" w:space="0" w:color="auto"/>
            <w:left w:val="none" w:sz="0" w:space="0" w:color="auto"/>
            <w:bottom w:val="none" w:sz="0" w:space="0" w:color="auto"/>
            <w:right w:val="none" w:sz="0" w:space="0" w:color="auto"/>
          </w:divBdr>
        </w:div>
        <w:div w:id="2134665699">
          <w:marLeft w:val="480"/>
          <w:marRight w:val="0"/>
          <w:marTop w:val="0"/>
          <w:marBottom w:val="0"/>
          <w:divBdr>
            <w:top w:val="none" w:sz="0" w:space="0" w:color="auto"/>
            <w:left w:val="none" w:sz="0" w:space="0" w:color="auto"/>
            <w:bottom w:val="none" w:sz="0" w:space="0" w:color="auto"/>
            <w:right w:val="none" w:sz="0" w:space="0" w:color="auto"/>
          </w:divBdr>
        </w:div>
      </w:divsChild>
    </w:div>
    <w:div w:id="898056817">
      <w:bodyDiv w:val="1"/>
      <w:marLeft w:val="0"/>
      <w:marRight w:val="0"/>
      <w:marTop w:val="0"/>
      <w:marBottom w:val="0"/>
      <w:divBdr>
        <w:top w:val="none" w:sz="0" w:space="0" w:color="auto"/>
        <w:left w:val="none" w:sz="0" w:space="0" w:color="auto"/>
        <w:bottom w:val="none" w:sz="0" w:space="0" w:color="auto"/>
        <w:right w:val="none" w:sz="0" w:space="0" w:color="auto"/>
      </w:divBdr>
    </w:div>
    <w:div w:id="899050523">
      <w:bodyDiv w:val="1"/>
      <w:marLeft w:val="0"/>
      <w:marRight w:val="0"/>
      <w:marTop w:val="0"/>
      <w:marBottom w:val="0"/>
      <w:divBdr>
        <w:top w:val="none" w:sz="0" w:space="0" w:color="auto"/>
        <w:left w:val="none" w:sz="0" w:space="0" w:color="auto"/>
        <w:bottom w:val="none" w:sz="0" w:space="0" w:color="auto"/>
        <w:right w:val="none" w:sz="0" w:space="0" w:color="auto"/>
      </w:divBdr>
    </w:div>
    <w:div w:id="899437475">
      <w:bodyDiv w:val="1"/>
      <w:marLeft w:val="0"/>
      <w:marRight w:val="0"/>
      <w:marTop w:val="0"/>
      <w:marBottom w:val="0"/>
      <w:divBdr>
        <w:top w:val="none" w:sz="0" w:space="0" w:color="auto"/>
        <w:left w:val="none" w:sz="0" w:space="0" w:color="auto"/>
        <w:bottom w:val="none" w:sz="0" w:space="0" w:color="auto"/>
        <w:right w:val="none" w:sz="0" w:space="0" w:color="auto"/>
      </w:divBdr>
    </w:div>
    <w:div w:id="899554434">
      <w:bodyDiv w:val="1"/>
      <w:marLeft w:val="0"/>
      <w:marRight w:val="0"/>
      <w:marTop w:val="0"/>
      <w:marBottom w:val="0"/>
      <w:divBdr>
        <w:top w:val="none" w:sz="0" w:space="0" w:color="auto"/>
        <w:left w:val="none" w:sz="0" w:space="0" w:color="auto"/>
        <w:bottom w:val="none" w:sz="0" w:space="0" w:color="auto"/>
        <w:right w:val="none" w:sz="0" w:space="0" w:color="auto"/>
      </w:divBdr>
    </w:div>
    <w:div w:id="900141032">
      <w:bodyDiv w:val="1"/>
      <w:marLeft w:val="0"/>
      <w:marRight w:val="0"/>
      <w:marTop w:val="0"/>
      <w:marBottom w:val="0"/>
      <w:divBdr>
        <w:top w:val="none" w:sz="0" w:space="0" w:color="auto"/>
        <w:left w:val="none" w:sz="0" w:space="0" w:color="auto"/>
        <w:bottom w:val="none" w:sz="0" w:space="0" w:color="auto"/>
        <w:right w:val="none" w:sz="0" w:space="0" w:color="auto"/>
      </w:divBdr>
      <w:divsChild>
        <w:div w:id="70279093">
          <w:marLeft w:val="480"/>
          <w:marRight w:val="0"/>
          <w:marTop w:val="0"/>
          <w:marBottom w:val="0"/>
          <w:divBdr>
            <w:top w:val="none" w:sz="0" w:space="0" w:color="auto"/>
            <w:left w:val="none" w:sz="0" w:space="0" w:color="auto"/>
            <w:bottom w:val="none" w:sz="0" w:space="0" w:color="auto"/>
            <w:right w:val="none" w:sz="0" w:space="0" w:color="auto"/>
          </w:divBdr>
        </w:div>
        <w:div w:id="207225812">
          <w:marLeft w:val="480"/>
          <w:marRight w:val="0"/>
          <w:marTop w:val="0"/>
          <w:marBottom w:val="0"/>
          <w:divBdr>
            <w:top w:val="none" w:sz="0" w:space="0" w:color="auto"/>
            <w:left w:val="none" w:sz="0" w:space="0" w:color="auto"/>
            <w:bottom w:val="none" w:sz="0" w:space="0" w:color="auto"/>
            <w:right w:val="none" w:sz="0" w:space="0" w:color="auto"/>
          </w:divBdr>
        </w:div>
        <w:div w:id="411121515">
          <w:marLeft w:val="480"/>
          <w:marRight w:val="0"/>
          <w:marTop w:val="0"/>
          <w:marBottom w:val="0"/>
          <w:divBdr>
            <w:top w:val="none" w:sz="0" w:space="0" w:color="auto"/>
            <w:left w:val="none" w:sz="0" w:space="0" w:color="auto"/>
            <w:bottom w:val="none" w:sz="0" w:space="0" w:color="auto"/>
            <w:right w:val="none" w:sz="0" w:space="0" w:color="auto"/>
          </w:divBdr>
        </w:div>
        <w:div w:id="550191406">
          <w:marLeft w:val="480"/>
          <w:marRight w:val="0"/>
          <w:marTop w:val="0"/>
          <w:marBottom w:val="0"/>
          <w:divBdr>
            <w:top w:val="none" w:sz="0" w:space="0" w:color="auto"/>
            <w:left w:val="none" w:sz="0" w:space="0" w:color="auto"/>
            <w:bottom w:val="none" w:sz="0" w:space="0" w:color="auto"/>
            <w:right w:val="none" w:sz="0" w:space="0" w:color="auto"/>
          </w:divBdr>
        </w:div>
        <w:div w:id="559748274">
          <w:marLeft w:val="480"/>
          <w:marRight w:val="0"/>
          <w:marTop w:val="0"/>
          <w:marBottom w:val="0"/>
          <w:divBdr>
            <w:top w:val="none" w:sz="0" w:space="0" w:color="auto"/>
            <w:left w:val="none" w:sz="0" w:space="0" w:color="auto"/>
            <w:bottom w:val="none" w:sz="0" w:space="0" w:color="auto"/>
            <w:right w:val="none" w:sz="0" w:space="0" w:color="auto"/>
          </w:divBdr>
        </w:div>
        <w:div w:id="645284086">
          <w:marLeft w:val="480"/>
          <w:marRight w:val="0"/>
          <w:marTop w:val="0"/>
          <w:marBottom w:val="0"/>
          <w:divBdr>
            <w:top w:val="none" w:sz="0" w:space="0" w:color="auto"/>
            <w:left w:val="none" w:sz="0" w:space="0" w:color="auto"/>
            <w:bottom w:val="none" w:sz="0" w:space="0" w:color="auto"/>
            <w:right w:val="none" w:sz="0" w:space="0" w:color="auto"/>
          </w:divBdr>
        </w:div>
        <w:div w:id="680280766">
          <w:marLeft w:val="480"/>
          <w:marRight w:val="0"/>
          <w:marTop w:val="0"/>
          <w:marBottom w:val="0"/>
          <w:divBdr>
            <w:top w:val="none" w:sz="0" w:space="0" w:color="auto"/>
            <w:left w:val="none" w:sz="0" w:space="0" w:color="auto"/>
            <w:bottom w:val="none" w:sz="0" w:space="0" w:color="auto"/>
            <w:right w:val="none" w:sz="0" w:space="0" w:color="auto"/>
          </w:divBdr>
        </w:div>
        <w:div w:id="735518584">
          <w:marLeft w:val="480"/>
          <w:marRight w:val="0"/>
          <w:marTop w:val="0"/>
          <w:marBottom w:val="0"/>
          <w:divBdr>
            <w:top w:val="none" w:sz="0" w:space="0" w:color="auto"/>
            <w:left w:val="none" w:sz="0" w:space="0" w:color="auto"/>
            <w:bottom w:val="none" w:sz="0" w:space="0" w:color="auto"/>
            <w:right w:val="none" w:sz="0" w:space="0" w:color="auto"/>
          </w:divBdr>
        </w:div>
        <w:div w:id="753284073">
          <w:marLeft w:val="480"/>
          <w:marRight w:val="0"/>
          <w:marTop w:val="0"/>
          <w:marBottom w:val="0"/>
          <w:divBdr>
            <w:top w:val="none" w:sz="0" w:space="0" w:color="auto"/>
            <w:left w:val="none" w:sz="0" w:space="0" w:color="auto"/>
            <w:bottom w:val="none" w:sz="0" w:space="0" w:color="auto"/>
            <w:right w:val="none" w:sz="0" w:space="0" w:color="auto"/>
          </w:divBdr>
        </w:div>
        <w:div w:id="791943836">
          <w:marLeft w:val="480"/>
          <w:marRight w:val="0"/>
          <w:marTop w:val="0"/>
          <w:marBottom w:val="0"/>
          <w:divBdr>
            <w:top w:val="none" w:sz="0" w:space="0" w:color="auto"/>
            <w:left w:val="none" w:sz="0" w:space="0" w:color="auto"/>
            <w:bottom w:val="none" w:sz="0" w:space="0" w:color="auto"/>
            <w:right w:val="none" w:sz="0" w:space="0" w:color="auto"/>
          </w:divBdr>
        </w:div>
        <w:div w:id="852840530">
          <w:marLeft w:val="480"/>
          <w:marRight w:val="0"/>
          <w:marTop w:val="0"/>
          <w:marBottom w:val="0"/>
          <w:divBdr>
            <w:top w:val="none" w:sz="0" w:space="0" w:color="auto"/>
            <w:left w:val="none" w:sz="0" w:space="0" w:color="auto"/>
            <w:bottom w:val="none" w:sz="0" w:space="0" w:color="auto"/>
            <w:right w:val="none" w:sz="0" w:space="0" w:color="auto"/>
          </w:divBdr>
        </w:div>
        <w:div w:id="1047342589">
          <w:marLeft w:val="480"/>
          <w:marRight w:val="0"/>
          <w:marTop w:val="0"/>
          <w:marBottom w:val="0"/>
          <w:divBdr>
            <w:top w:val="none" w:sz="0" w:space="0" w:color="auto"/>
            <w:left w:val="none" w:sz="0" w:space="0" w:color="auto"/>
            <w:bottom w:val="none" w:sz="0" w:space="0" w:color="auto"/>
            <w:right w:val="none" w:sz="0" w:space="0" w:color="auto"/>
          </w:divBdr>
        </w:div>
        <w:div w:id="1094671266">
          <w:marLeft w:val="480"/>
          <w:marRight w:val="0"/>
          <w:marTop w:val="0"/>
          <w:marBottom w:val="0"/>
          <w:divBdr>
            <w:top w:val="none" w:sz="0" w:space="0" w:color="auto"/>
            <w:left w:val="none" w:sz="0" w:space="0" w:color="auto"/>
            <w:bottom w:val="none" w:sz="0" w:space="0" w:color="auto"/>
            <w:right w:val="none" w:sz="0" w:space="0" w:color="auto"/>
          </w:divBdr>
        </w:div>
        <w:div w:id="1154956293">
          <w:marLeft w:val="480"/>
          <w:marRight w:val="0"/>
          <w:marTop w:val="0"/>
          <w:marBottom w:val="0"/>
          <w:divBdr>
            <w:top w:val="none" w:sz="0" w:space="0" w:color="auto"/>
            <w:left w:val="none" w:sz="0" w:space="0" w:color="auto"/>
            <w:bottom w:val="none" w:sz="0" w:space="0" w:color="auto"/>
            <w:right w:val="none" w:sz="0" w:space="0" w:color="auto"/>
          </w:divBdr>
        </w:div>
        <w:div w:id="1261643505">
          <w:marLeft w:val="480"/>
          <w:marRight w:val="0"/>
          <w:marTop w:val="0"/>
          <w:marBottom w:val="0"/>
          <w:divBdr>
            <w:top w:val="none" w:sz="0" w:space="0" w:color="auto"/>
            <w:left w:val="none" w:sz="0" w:space="0" w:color="auto"/>
            <w:bottom w:val="none" w:sz="0" w:space="0" w:color="auto"/>
            <w:right w:val="none" w:sz="0" w:space="0" w:color="auto"/>
          </w:divBdr>
        </w:div>
        <w:div w:id="1325743176">
          <w:marLeft w:val="480"/>
          <w:marRight w:val="0"/>
          <w:marTop w:val="0"/>
          <w:marBottom w:val="0"/>
          <w:divBdr>
            <w:top w:val="none" w:sz="0" w:space="0" w:color="auto"/>
            <w:left w:val="none" w:sz="0" w:space="0" w:color="auto"/>
            <w:bottom w:val="none" w:sz="0" w:space="0" w:color="auto"/>
            <w:right w:val="none" w:sz="0" w:space="0" w:color="auto"/>
          </w:divBdr>
        </w:div>
        <w:div w:id="1331251106">
          <w:marLeft w:val="480"/>
          <w:marRight w:val="0"/>
          <w:marTop w:val="0"/>
          <w:marBottom w:val="0"/>
          <w:divBdr>
            <w:top w:val="none" w:sz="0" w:space="0" w:color="auto"/>
            <w:left w:val="none" w:sz="0" w:space="0" w:color="auto"/>
            <w:bottom w:val="none" w:sz="0" w:space="0" w:color="auto"/>
            <w:right w:val="none" w:sz="0" w:space="0" w:color="auto"/>
          </w:divBdr>
        </w:div>
        <w:div w:id="1377923733">
          <w:marLeft w:val="480"/>
          <w:marRight w:val="0"/>
          <w:marTop w:val="0"/>
          <w:marBottom w:val="0"/>
          <w:divBdr>
            <w:top w:val="none" w:sz="0" w:space="0" w:color="auto"/>
            <w:left w:val="none" w:sz="0" w:space="0" w:color="auto"/>
            <w:bottom w:val="none" w:sz="0" w:space="0" w:color="auto"/>
            <w:right w:val="none" w:sz="0" w:space="0" w:color="auto"/>
          </w:divBdr>
        </w:div>
        <w:div w:id="1511137132">
          <w:marLeft w:val="480"/>
          <w:marRight w:val="0"/>
          <w:marTop w:val="0"/>
          <w:marBottom w:val="0"/>
          <w:divBdr>
            <w:top w:val="none" w:sz="0" w:space="0" w:color="auto"/>
            <w:left w:val="none" w:sz="0" w:space="0" w:color="auto"/>
            <w:bottom w:val="none" w:sz="0" w:space="0" w:color="auto"/>
            <w:right w:val="none" w:sz="0" w:space="0" w:color="auto"/>
          </w:divBdr>
        </w:div>
        <w:div w:id="1533302874">
          <w:marLeft w:val="480"/>
          <w:marRight w:val="0"/>
          <w:marTop w:val="0"/>
          <w:marBottom w:val="0"/>
          <w:divBdr>
            <w:top w:val="none" w:sz="0" w:space="0" w:color="auto"/>
            <w:left w:val="none" w:sz="0" w:space="0" w:color="auto"/>
            <w:bottom w:val="none" w:sz="0" w:space="0" w:color="auto"/>
            <w:right w:val="none" w:sz="0" w:space="0" w:color="auto"/>
          </w:divBdr>
        </w:div>
        <w:div w:id="1710373073">
          <w:marLeft w:val="480"/>
          <w:marRight w:val="0"/>
          <w:marTop w:val="0"/>
          <w:marBottom w:val="0"/>
          <w:divBdr>
            <w:top w:val="none" w:sz="0" w:space="0" w:color="auto"/>
            <w:left w:val="none" w:sz="0" w:space="0" w:color="auto"/>
            <w:bottom w:val="none" w:sz="0" w:space="0" w:color="auto"/>
            <w:right w:val="none" w:sz="0" w:space="0" w:color="auto"/>
          </w:divBdr>
        </w:div>
        <w:div w:id="1712880791">
          <w:marLeft w:val="480"/>
          <w:marRight w:val="0"/>
          <w:marTop w:val="0"/>
          <w:marBottom w:val="0"/>
          <w:divBdr>
            <w:top w:val="none" w:sz="0" w:space="0" w:color="auto"/>
            <w:left w:val="none" w:sz="0" w:space="0" w:color="auto"/>
            <w:bottom w:val="none" w:sz="0" w:space="0" w:color="auto"/>
            <w:right w:val="none" w:sz="0" w:space="0" w:color="auto"/>
          </w:divBdr>
        </w:div>
        <w:div w:id="1766266009">
          <w:marLeft w:val="480"/>
          <w:marRight w:val="0"/>
          <w:marTop w:val="0"/>
          <w:marBottom w:val="0"/>
          <w:divBdr>
            <w:top w:val="none" w:sz="0" w:space="0" w:color="auto"/>
            <w:left w:val="none" w:sz="0" w:space="0" w:color="auto"/>
            <w:bottom w:val="none" w:sz="0" w:space="0" w:color="auto"/>
            <w:right w:val="none" w:sz="0" w:space="0" w:color="auto"/>
          </w:divBdr>
        </w:div>
        <w:div w:id="1770926039">
          <w:marLeft w:val="480"/>
          <w:marRight w:val="0"/>
          <w:marTop w:val="0"/>
          <w:marBottom w:val="0"/>
          <w:divBdr>
            <w:top w:val="none" w:sz="0" w:space="0" w:color="auto"/>
            <w:left w:val="none" w:sz="0" w:space="0" w:color="auto"/>
            <w:bottom w:val="none" w:sz="0" w:space="0" w:color="auto"/>
            <w:right w:val="none" w:sz="0" w:space="0" w:color="auto"/>
          </w:divBdr>
        </w:div>
        <w:div w:id="1805346828">
          <w:marLeft w:val="480"/>
          <w:marRight w:val="0"/>
          <w:marTop w:val="0"/>
          <w:marBottom w:val="0"/>
          <w:divBdr>
            <w:top w:val="none" w:sz="0" w:space="0" w:color="auto"/>
            <w:left w:val="none" w:sz="0" w:space="0" w:color="auto"/>
            <w:bottom w:val="none" w:sz="0" w:space="0" w:color="auto"/>
            <w:right w:val="none" w:sz="0" w:space="0" w:color="auto"/>
          </w:divBdr>
        </w:div>
        <w:div w:id="1875070425">
          <w:marLeft w:val="480"/>
          <w:marRight w:val="0"/>
          <w:marTop w:val="0"/>
          <w:marBottom w:val="0"/>
          <w:divBdr>
            <w:top w:val="none" w:sz="0" w:space="0" w:color="auto"/>
            <w:left w:val="none" w:sz="0" w:space="0" w:color="auto"/>
            <w:bottom w:val="none" w:sz="0" w:space="0" w:color="auto"/>
            <w:right w:val="none" w:sz="0" w:space="0" w:color="auto"/>
          </w:divBdr>
        </w:div>
        <w:div w:id="1889606559">
          <w:marLeft w:val="480"/>
          <w:marRight w:val="0"/>
          <w:marTop w:val="0"/>
          <w:marBottom w:val="0"/>
          <w:divBdr>
            <w:top w:val="none" w:sz="0" w:space="0" w:color="auto"/>
            <w:left w:val="none" w:sz="0" w:space="0" w:color="auto"/>
            <w:bottom w:val="none" w:sz="0" w:space="0" w:color="auto"/>
            <w:right w:val="none" w:sz="0" w:space="0" w:color="auto"/>
          </w:divBdr>
        </w:div>
        <w:div w:id="1944994143">
          <w:marLeft w:val="480"/>
          <w:marRight w:val="0"/>
          <w:marTop w:val="0"/>
          <w:marBottom w:val="0"/>
          <w:divBdr>
            <w:top w:val="none" w:sz="0" w:space="0" w:color="auto"/>
            <w:left w:val="none" w:sz="0" w:space="0" w:color="auto"/>
            <w:bottom w:val="none" w:sz="0" w:space="0" w:color="auto"/>
            <w:right w:val="none" w:sz="0" w:space="0" w:color="auto"/>
          </w:divBdr>
        </w:div>
        <w:div w:id="1957784099">
          <w:marLeft w:val="480"/>
          <w:marRight w:val="0"/>
          <w:marTop w:val="0"/>
          <w:marBottom w:val="0"/>
          <w:divBdr>
            <w:top w:val="none" w:sz="0" w:space="0" w:color="auto"/>
            <w:left w:val="none" w:sz="0" w:space="0" w:color="auto"/>
            <w:bottom w:val="none" w:sz="0" w:space="0" w:color="auto"/>
            <w:right w:val="none" w:sz="0" w:space="0" w:color="auto"/>
          </w:divBdr>
        </w:div>
        <w:div w:id="2034920989">
          <w:marLeft w:val="480"/>
          <w:marRight w:val="0"/>
          <w:marTop w:val="0"/>
          <w:marBottom w:val="0"/>
          <w:divBdr>
            <w:top w:val="none" w:sz="0" w:space="0" w:color="auto"/>
            <w:left w:val="none" w:sz="0" w:space="0" w:color="auto"/>
            <w:bottom w:val="none" w:sz="0" w:space="0" w:color="auto"/>
            <w:right w:val="none" w:sz="0" w:space="0" w:color="auto"/>
          </w:divBdr>
        </w:div>
        <w:div w:id="2067098829">
          <w:marLeft w:val="480"/>
          <w:marRight w:val="0"/>
          <w:marTop w:val="0"/>
          <w:marBottom w:val="0"/>
          <w:divBdr>
            <w:top w:val="none" w:sz="0" w:space="0" w:color="auto"/>
            <w:left w:val="none" w:sz="0" w:space="0" w:color="auto"/>
            <w:bottom w:val="none" w:sz="0" w:space="0" w:color="auto"/>
            <w:right w:val="none" w:sz="0" w:space="0" w:color="auto"/>
          </w:divBdr>
        </w:div>
        <w:div w:id="2075934604">
          <w:marLeft w:val="480"/>
          <w:marRight w:val="0"/>
          <w:marTop w:val="0"/>
          <w:marBottom w:val="0"/>
          <w:divBdr>
            <w:top w:val="none" w:sz="0" w:space="0" w:color="auto"/>
            <w:left w:val="none" w:sz="0" w:space="0" w:color="auto"/>
            <w:bottom w:val="none" w:sz="0" w:space="0" w:color="auto"/>
            <w:right w:val="none" w:sz="0" w:space="0" w:color="auto"/>
          </w:divBdr>
        </w:div>
        <w:div w:id="2147316063">
          <w:marLeft w:val="480"/>
          <w:marRight w:val="0"/>
          <w:marTop w:val="0"/>
          <w:marBottom w:val="0"/>
          <w:divBdr>
            <w:top w:val="none" w:sz="0" w:space="0" w:color="auto"/>
            <w:left w:val="none" w:sz="0" w:space="0" w:color="auto"/>
            <w:bottom w:val="none" w:sz="0" w:space="0" w:color="auto"/>
            <w:right w:val="none" w:sz="0" w:space="0" w:color="auto"/>
          </w:divBdr>
        </w:div>
      </w:divsChild>
    </w:div>
    <w:div w:id="900672248">
      <w:bodyDiv w:val="1"/>
      <w:marLeft w:val="0"/>
      <w:marRight w:val="0"/>
      <w:marTop w:val="0"/>
      <w:marBottom w:val="0"/>
      <w:divBdr>
        <w:top w:val="none" w:sz="0" w:space="0" w:color="auto"/>
        <w:left w:val="none" w:sz="0" w:space="0" w:color="auto"/>
        <w:bottom w:val="none" w:sz="0" w:space="0" w:color="auto"/>
        <w:right w:val="none" w:sz="0" w:space="0" w:color="auto"/>
      </w:divBdr>
    </w:div>
    <w:div w:id="900748637">
      <w:bodyDiv w:val="1"/>
      <w:marLeft w:val="0"/>
      <w:marRight w:val="0"/>
      <w:marTop w:val="0"/>
      <w:marBottom w:val="0"/>
      <w:divBdr>
        <w:top w:val="none" w:sz="0" w:space="0" w:color="auto"/>
        <w:left w:val="none" w:sz="0" w:space="0" w:color="auto"/>
        <w:bottom w:val="none" w:sz="0" w:space="0" w:color="auto"/>
        <w:right w:val="none" w:sz="0" w:space="0" w:color="auto"/>
      </w:divBdr>
    </w:div>
    <w:div w:id="900869354">
      <w:bodyDiv w:val="1"/>
      <w:marLeft w:val="0"/>
      <w:marRight w:val="0"/>
      <w:marTop w:val="0"/>
      <w:marBottom w:val="0"/>
      <w:divBdr>
        <w:top w:val="none" w:sz="0" w:space="0" w:color="auto"/>
        <w:left w:val="none" w:sz="0" w:space="0" w:color="auto"/>
        <w:bottom w:val="none" w:sz="0" w:space="0" w:color="auto"/>
        <w:right w:val="none" w:sz="0" w:space="0" w:color="auto"/>
      </w:divBdr>
    </w:div>
    <w:div w:id="901019309">
      <w:bodyDiv w:val="1"/>
      <w:marLeft w:val="0"/>
      <w:marRight w:val="0"/>
      <w:marTop w:val="0"/>
      <w:marBottom w:val="0"/>
      <w:divBdr>
        <w:top w:val="none" w:sz="0" w:space="0" w:color="auto"/>
        <w:left w:val="none" w:sz="0" w:space="0" w:color="auto"/>
        <w:bottom w:val="none" w:sz="0" w:space="0" w:color="auto"/>
        <w:right w:val="none" w:sz="0" w:space="0" w:color="auto"/>
      </w:divBdr>
    </w:div>
    <w:div w:id="901403679">
      <w:bodyDiv w:val="1"/>
      <w:marLeft w:val="0"/>
      <w:marRight w:val="0"/>
      <w:marTop w:val="0"/>
      <w:marBottom w:val="0"/>
      <w:divBdr>
        <w:top w:val="none" w:sz="0" w:space="0" w:color="auto"/>
        <w:left w:val="none" w:sz="0" w:space="0" w:color="auto"/>
        <w:bottom w:val="none" w:sz="0" w:space="0" w:color="auto"/>
        <w:right w:val="none" w:sz="0" w:space="0" w:color="auto"/>
      </w:divBdr>
    </w:div>
    <w:div w:id="901405289">
      <w:bodyDiv w:val="1"/>
      <w:marLeft w:val="0"/>
      <w:marRight w:val="0"/>
      <w:marTop w:val="0"/>
      <w:marBottom w:val="0"/>
      <w:divBdr>
        <w:top w:val="none" w:sz="0" w:space="0" w:color="auto"/>
        <w:left w:val="none" w:sz="0" w:space="0" w:color="auto"/>
        <w:bottom w:val="none" w:sz="0" w:space="0" w:color="auto"/>
        <w:right w:val="none" w:sz="0" w:space="0" w:color="auto"/>
      </w:divBdr>
    </w:div>
    <w:div w:id="901672604">
      <w:bodyDiv w:val="1"/>
      <w:marLeft w:val="0"/>
      <w:marRight w:val="0"/>
      <w:marTop w:val="0"/>
      <w:marBottom w:val="0"/>
      <w:divBdr>
        <w:top w:val="none" w:sz="0" w:space="0" w:color="auto"/>
        <w:left w:val="none" w:sz="0" w:space="0" w:color="auto"/>
        <w:bottom w:val="none" w:sz="0" w:space="0" w:color="auto"/>
        <w:right w:val="none" w:sz="0" w:space="0" w:color="auto"/>
      </w:divBdr>
    </w:div>
    <w:div w:id="901789303">
      <w:bodyDiv w:val="1"/>
      <w:marLeft w:val="0"/>
      <w:marRight w:val="0"/>
      <w:marTop w:val="0"/>
      <w:marBottom w:val="0"/>
      <w:divBdr>
        <w:top w:val="none" w:sz="0" w:space="0" w:color="auto"/>
        <w:left w:val="none" w:sz="0" w:space="0" w:color="auto"/>
        <w:bottom w:val="none" w:sz="0" w:space="0" w:color="auto"/>
        <w:right w:val="none" w:sz="0" w:space="0" w:color="auto"/>
      </w:divBdr>
    </w:div>
    <w:div w:id="902718742">
      <w:bodyDiv w:val="1"/>
      <w:marLeft w:val="0"/>
      <w:marRight w:val="0"/>
      <w:marTop w:val="0"/>
      <w:marBottom w:val="0"/>
      <w:divBdr>
        <w:top w:val="none" w:sz="0" w:space="0" w:color="auto"/>
        <w:left w:val="none" w:sz="0" w:space="0" w:color="auto"/>
        <w:bottom w:val="none" w:sz="0" w:space="0" w:color="auto"/>
        <w:right w:val="none" w:sz="0" w:space="0" w:color="auto"/>
      </w:divBdr>
    </w:div>
    <w:div w:id="903679062">
      <w:bodyDiv w:val="1"/>
      <w:marLeft w:val="0"/>
      <w:marRight w:val="0"/>
      <w:marTop w:val="0"/>
      <w:marBottom w:val="0"/>
      <w:divBdr>
        <w:top w:val="none" w:sz="0" w:space="0" w:color="auto"/>
        <w:left w:val="none" w:sz="0" w:space="0" w:color="auto"/>
        <w:bottom w:val="none" w:sz="0" w:space="0" w:color="auto"/>
        <w:right w:val="none" w:sz="0" w:space="0" w:color="auto"/>
      </w:divBdr>
    </w:div>
    <w:div w:id="903834127">
      <w:bodyDiv w:val="1"/>
      <w:marLeft w:val="0"/>
      <w:marRight w:val="0"/>
      <w:marTop w:val="0"/>
      <w:marBottom w:val="0"/>
      <w:divBdr>
        <w:top w:val="none" w:sz="0" w:space="0" w:color="auto"/>
        <w:left w:val="none" w:sz="0" w:space="0" w:color="auto"/>
        <w:bottom w:val="none" w:sz="0" w:space="0" w:color="auto"/>
        <w:right w:val="none" w:sz="0" w:space="0" w:color="auto"/>
      </w:divBdr>
    </w:div>
    <w:div w:id="903873291">
      <w:bodyDiv w:val="1"/>
      <w:marLeft w:val="0"/>
      <w:marRight w:val="0"/>
      <w:marTop w:val="0"/>
      <w:marBottom w:val="0"/>
      <w:divBdr>
        <w:top w:val="none" w:sz="0" w:space="0" w:color="auto"/>
        <w:left w:val="none" w:sz="0" w:space="0" w:color="auto"/>
        <w:bottom w:val="none" w:sz="0" w:space="0" w:color="auto"/>
        <w:right w:val="none" w:sz="0" w:space="0" w:color="auto"/>
      </w:divBdr>
    </w:div>
    <w:div w:id="903955784">
      <w:bodyDiv w:val="1"/>
      <w:marLeft w:val="0"/>
      <w:marRight w:val="0"/>
      <w:marTop w:val="0"/>
      <w:marBottom w:val="0"/>
      <w:divBdr>
        <w:top w:val="none" w:sz="0" w:space="0" w:color="auto"/>
        <w:left w:val="none" w:sz="0" w:space="0" w:color="auto"/>
        <w:bottom w:val="none" w:sz="0" w:space="0" w:color="auto"/>
        <w:right w:val="none" w:sz="0" w:space="0" w:color="auto"/>
      </w:divBdr>
    </w:div>
    <w:div w:id="904143120">
      <w:bodyDiv w:val="1"/>
      <w:marLeft w:val="0"/>
      <w:marRight w:val="0"/>
      <w:marTop w:val="0"/>
      <w:marBottom w:val="0"/>
      <w:divBdr>
        <w:top w:val="none" w:sz="0" w:space="0" w:color="auto"/>
        <w:left w:val="none" w:sz="0" w:space="0" w:color="auto"/>
        <w:bottom w:val="none" w:sz="0" w:space="0" w:color="auto"/>
        <w:right w:val="none" w:sz="0" w:space="0" w:color="auto"/>
      </w:divBdr>
    </w:div>
    <w:div w:id="905067880">
      <w:bodyDiv w:val="1"/>
      <w:marLeft w:val="0"/>
      <w:marRight w:val="0"/>
      <w:marTop w:val="0"/>
      <w:marBottom w:val="0"/>
      <w:divBdr>
        <w:top w:val="none" w:sz="0" w:space="0" w:color="auto"/>
        <w:left w:val="none" w:sz="0" w:space="0" w:color="auto"/>
        <w:bottom w:val="none" w:sz="0" w:space="0" w:color="auto"/>
        <w:right w:val="none" w:sz="0" w:space="0" w:color="auto"/>
      </w:divBdr>
    </w:div>
    <w:div w:id="905914783">
      <w:bodyDiv w:val="1"/>
      <w:marLeft w:val="0"/>
      <w:marRight w:val="0"/>
      <w:marTop w:val="0"/>
      <w:marBottom w:val="0"/>
      <w:divBdr>
        <w:top w:val="none" w:sz="0" w:space="0" w:color="auto"/>
        <w:left w:val="none" w:sz="0" w:space="0" w:color="auto"/>
        <w:bottom w:val="none" w:sz="0" w:space="0" w:color="auto"/>
        <w:right w:val="none" w:sz="0" w:space="0" w:color="auto"/>
      </w:divBdr>
    </w:div>
    <w:div w:id="906067191">
      <w:bodyDiv w:val="1"/>
      <w:marLeft w:val="0"/>
      <w:marRight w:val="0"/>
      <w:marTop w:val="0"/>
      <w:marBottom w:val="0"/>
      <w:divBdr>
        <w:top w:val="none" w:sz="0" w:space="0" w:color="auto"/>
        <w:left w:val="none" w:sz="0" w:space="0" w:color="auto"/>
        <w:bottom w:val="none" w:sz="0" w:space="0" w:color="auto"/>
        <w:right w:val="none" w:sz="0" w:space="0" w:color="auto"/>
      </w:divBdr>
    </w:div>
    <w:div w:id="906376366">
      <w:bodyDiv w:val="1"/>
      <w:marLeft w:val="0"/>
      <w:marRight w:val="0"/>
      <w:marTop w:val="0"/>
      <w:marBottom w:val="0"/>
      <w:divBdr>
        <w:top w:val="none" w:sz="0" w:space="0" w:color="auto"/>
        <w:left w:val="none" w:sz="0" w:space="0" w:color="auto"/>
        <w:bottom w:val="none" w:sz="0" w:space="0" w:color="auto"/>
        <w:right w:val="none" w:sz="0" w:space="0" w:color="auto"/>
      </w:divBdr>
    </w:div>
    <w:div w:id="907308426">
      <w:bodyDiv w:val="1"/>
      <w:marLeft w:val="0"/>
      <w:marRight w:val="0"/>
      <w:marTop w:val="0"/>
      <w:marBottom w:val="0"/>
      <w:divBdr>
        <w:top w:val="none" w:sz="0" w:space="0" w:color="auto"/>
        <w:left w:val="none" w:sz="0" w:space="0" w:color="auto"/>
        <w:bottom w:val="none" w:sz="0" w:space="0" w:color="auto"/>
        <w:right w:val="none" w:sz="0" w:space="0" w:color="auto"/>
      </w:divBdr>
    </w:div>
    <w:div w:id="908074232">
      <w:bodyDiv w:val="1"/>
      <w:marLeft w:val="0"/>
      <w:marRight w:val="0"/>
      <w:marTop w:val="0"/>
      <w:marBottom w:val="0"/>
      <w:divBdr>
        <w:top w:val="none" w:sz="0" w:space="0" w:color="auto"/>
        <w:left w:val="none" w:sz="0" w:space="0" w:color="auto"/>
        <w:bottom w:val="none" w:sz="0" w:space="0" w:color="auto"/>
        <w:right w:val="none" w:sz="0" w:space="0" w:color="auto"/>
      </w:divBdr>
    </w:div>
    <w:div w:id="908230040">
      <w:bodyDiv w:val="1"/>
      <w:marLeft w:val="0"/>
      <w:marRight w:val="0"/>
      <w:marTop w:val="0"/>
      <w:marBottom w:val="0"/>
      <w:divBdr>
        <w:top w:val="none" w:sz="0" w:space="0" w:color="auto"/>
        <w:left w:val="none" w:sz="0" w:space="0" w:color="auto"/>
        <w:bottom w:val="none" w:sz="0" w:space="0" w:color="auto"/>
        <w:right w:val="none" w:sz="0" w:space="0" w:color="auto"/>
      </w:divBdr>
    </w:div>
    <w:div w:id="908266230">
      <w:bodyDiv w:val="1"/>
      <w:marLeft w:val="0"/>
      <w:marRight w:val="0"/>
      <w:marTop w:val="0"/>
      <w:marBottom w:val="0"/>
      <w:divBdr>
        <w:top w:val="none" w:sz="0" w:space="0" w:color="auto"/>
        <w:left w:val="none" w:sz="0" w:space="0" w:color="auto"/>
        <w:bottom w:val="none" w:sz="0" w:space="0" w:color="auto"/>
        <w:right w:val="none" w:sz="0" w:space="0" w:color="auto"/>
      </w:divBdr>
    </w:div>
    <w:div w:id="908923975">
      <w:bodyDiv w:val="1"/>
      <w:marLeft w:val="0"/>
      <w:marRight w:val="0"/>
      <w:marTop w:val="0"/>
      <w:marBottom w:val="0"/>
      <w:divBdr>
        <w:top w:val="none" w:sz="0" w:space="0" w:color="auto"/>
        <w:left w:val="none" w:sz="0" w:space="0" w:color="auto"/>
        <w:bottom w:val="none" w:sz="0" w:space="0" w:color="auto"/>
        <w:right w:val="none" w:sz="0" w:space="0" w:color="auto"/>
      </w:divBdr>
    </w:div>
    <w:div w:id="909116108">
      <w:bodyDiv w:val="1"/>
      <w:marLeft w:val="0"/>
      <w:marRight w:val="0"/>
      <w:marTop w:val="0"/>
      <w:marBottom w:val="0"/>
      <w:divBdr>
        <w:top w:val="none" w:sz="0" w:space="0" w:color="auto"/>
        <w:left w:val="none" w:sz="0" w:space="0" w:color="auto"/>
        <w:bottom w:val="none" w:sz="0" w:space="0" w:color="auto"/>
        <w:right w:val="none" w:sz="0" w:space="0" w:color="auto"/>
      </w:divBdr>
    </w:div>
    <w:div w:id="909267301">
      <w:bodyDiv w:val="1"/>
      <w:marLeft w:val="0"/>
      <w:marRight w:val="0"/>
      <w:marTop w:val="0"/>
      <w:marBottom w:val="0"/>
      <w:divBdr>
        <w:top w:val="none" w:sz="0" w:space="0" w:color="auto"/>
        <w:left w:val="none" w:sz="0" w:space="0" w:color="auto"/>
        <w:bottom w:val="none" w:sz="0" w:space="0" w:color="auto"/>
        <w:right w:val="none" w:sz="0" w:space="0" w:color="auto"/>
      </w:divBdr>
    </w:div>
    <w:div w:id="909273778">
      <w:bodyDiv w:val="1"/>
      <w:marLeft w:val="0"/>
      <w:marRight w:val="0"/>
      <w:marTop w:val="0"/>
      <w:marBottom w:val="0"/>
      <w:divBdr>
        <w:top w:val="none" w:sz="0" w:space="0" w:color="auto"/>
        <w:left w:val="none" w:sz="0" w:space="0" w:color="auto"/>
        <w:bottom w:val="none" w:sz="0" w:space="0" w:color="auto"/>
        <w:right w:val="none" w:sz="0" w:space="0" w:color="auto"/>
      </w:divBdr>
    </w:div>
    <w:div w:id="909465004">
      <w:bodyDiv w:val="1"/>
      <w:marLeft w:val="0"/>
      <w:marRight w:val="0"/>
      <w:marTop w:val="0"/>
      <w:marBottom w:val="0"/>
      <w:divBdr>
        <w:top w:val="none" w:sz="0" w:space="0" w:color="auto"/>
        <w:left w:val="none" w:sz="0" w:space="0" w:color="auto"/>
        <w:bottom w:val="none" w:sz="0" w:space="0" w:color="auto"/>
        <w:right w:val="none" w:sz="0" w:space="0" w:color="auto"/>
      </w:divBdr>
    </w:div>
    <w:div w:id="909925830">
      <w:bodyDiv w:val="1"/>
      <w:marLeft w:val="0"/>
      <w:marRight w:val="0"/>
      <w:marTop w:val="0"/>
      <w:marBottom w:val="0"/>
      <w:divBdr>
        <w:top w:val="none" w:sz="0" w:space="0" w:color="auto"/>
        <w:left w:val="none" w:sz="0" w:space="0" w:color="auto"/>
        <w:bottom w:val="none" w:sz="0" w:space="0" w:color="auto"/>
        <w:right w:val="none" w:sz="0" w:space="0" w:color="auto"/>
      </w:divBdr>
    </w:div>
    <w:div w:id="910193645">
      <w:bodyDiv w:val="1"/>
      <w:marLeft w:val="0"/>
      <w:marRight w:val="0"/>
      <w:marTop w:val="0"/>
      <w:marBottom w:val="0"/>
      <w:divBdr>
        <w:top w:val="none" w:sz="0" w:space="0" w:color="auto"/>
        <w:left w:val="none" w:sz="0" w:space="0" w:color="auto"/>
        <w:bottom w:val="none" w:sz="0" w:space="0" w:color="auto"/>
        <w:right w:val="none" w:sz="0" w:space="0" w:color="auto"/>
      </w:divBdr>
    </w:div>
    <w:div w:id="910388454">
      <w:bodyDiv w:val="1"/>
      <w:marLeft w:val="0"/>
      <w:marRight w:val="0"/>
      <w:marTop w:val="0"/>
      <w:marBottom w:val="0"/>
      <w:divBdr>
        <w:top w:val="none" w:sz="0" w:space="0" w:color="auto"/>
        <w:left w:val="none" w:sz="0" w:space="0" w:color="auto"/>
        <w:bottom w:val="none" w:sz="0" w:space="0" w:color="auto"/>
        <w:right w:val="none" w:sz="0" w:space="0" w:color="auto"/>
      </w:divBdr>
    </w:div>
    <w:div w:id="910457416">
      <w:bodyDiv w:val="1"/>
      <w:marLeft w:val="0"/>
      <w:marRight w:val="0"/>
      <w:marTop w:val="0"/>
      <w:marBottom w:val="0"/>
      <w:divBdr>
        <w:top w:val="none" w:sz="0" w:space="0" w:color="auto"/>
        <w:left w:val="none" w:sz="0" w:space="0" w:color="auto"/>
        <w:bottom w:val="none" w:sz="0" w:space="0" w:color="auto"/>
        <w:right w:val="none" w:sz="0" w:space="0" w:color="auto"/>
      </w:divBdr>
    </w:div>
    <w:div w:id="911474898">
      <w:bodyDiv w:val="1"/>
      <w:marLeft w:val="0"/>
      <w:marRight w:val="0"/>
      <w:marTop w:val="0"/>
      <w:marBottom w:val="0"/>
      <w:divBdr>
        <w:top w:val="none" w:sz="0" w:space="0" w:color="auto"/>
        <w:left w:val="none" w:sz="0" w:space="0" w:color="auto"/>
        <w:bottom w:val="none" w:sz="0" w:space="0" w:color="auto"/>
        <w:right w:val="none" w:sz="0" w:space="0" w:color="auto"/>
      </w:divBdr>
    </w:div>
    <w:div w:id="913588422">
      <w:bodyDiv w:val="1"/>
      <w:marLeft w:val="0"/>
      <w:marRight w:val="0"/>
      <w:marTop w:val="0"/>
      <w:marBottom w:val="0"/>
      <w:divBdr>
        <w:top w:val="none" w:sz="0" w:space="0" w:color="auto"/>
        <w:left w:val="none" w:sz="0" w:space="0" w:color="auto"/>
        <w:bottom w:val="none" w:sz="0" w:space="0" w:color="auto"/>
        <w:right w:val="none" w:sz="0" w:space="0" w:color="auto"/>
      </w:divBdr>
      <w:divsChild>
        <w:div w:id="108208165">
          <w:marLeft w:val="480"/>
          <w:marRight w:val="0"/>
          <w:marTop w:val="0"/>
          <w:marBottom w:val="0"/>
          <w:divBdr>
            <w:top w:val="none" w:sz="0" w:space="0" w:color="auto"/>
            <w:left w:val="none" w:sz="0" w:space="0" w:color="auto"/>
            <w:bottom w:val="none" w:sz="0" w:space="0" w:color="auto"/>
            <w:right w:val="none" w:sz="0" w:space="0" w:color="auto"/>
          </w:divBdr>
        </w:div>
        <w:div w:id="129522976">
          <w:marLeft w:val="480"/>
          <w:marRight w:val="0"/>
          <w:marTop w:val="0"/>
          <w:marBottom w:val="0"/>
          <w:divBdr>
            <w:top w:val="none" w:sz="0" w:space="0" w:color="auto"/>
            <w:left w:val="none" w:sz="0" w:space="0" w:color="auto"/>
            <w:bottom w:val="none" w:sz="0" w:space="0" w:color="auto"/>
            <w:right w:val="none" w:sz="0" w:space="0" w:color="auto"/>
          </w:divBdr>
        </w:div>
        <w:div w:id="238253671">
          <w:marLeft w:val="480"/>
          <w:marRight w:val="0"/>
          <w:marTop w:val="0"/>
          <w:marBottom w:val="0"/>
          <w:divBdr>
            <w:top w:val="none" w:sz="0" w:space="0" w:color="auto"/>
            <w:left w:val="none" w:sz="0" w:space="0" w:color="auto"/>
            <w:bottom w:val="none" w:sz="0" w:space="0" w:color="auto"/>
            <w:right w:val="none" w:sz="0" w:space="0" w:color="auto"/>
          </w:divBdr>
        </w:div>
        <w:div w:id="336881596">
          <w:marLeft w:val="480"/>
          <w:marRight w:val="0"/>
          <w:marTop w:val="0"/>
          <w:marBottom w:val="0"/>
          <w:divBdr>
            <w:top w:val="none" w:sz="0" w:space="0" w:color="auto"/>
            <w:left w:val="none" w:sz="0" w:space="0" w:color="auto"/>
            <w:bottom w:val="none" w:sz="0" w:space="0" w:color="auto"/>
            <w:right w:val="none" w:sz="0" w:space="0" w:color="auto"/>
          </w:divBdr>
        </w:div>
        <w:div w:id="543563695">
          <w:marLeft w:val="480"/>
          <w:marRight w:val="0"/>
          <w:marTop w:val="0"/>
          <w:marBottom w:val="0"/>
          <w:divBdr>
            <w:top w:val="none" w:sz="0" w:space="0" w:color="auto"/>
            <w:left w:val="none" w:sz="0" w:space="0" w:color="auto"/>
            <w:bottom w:val="none" w:sz="0" w:space="0" w:color="auto"/>
            <w:right w:val="none" w:sz="0" w:space="0" w:color="auto"/>
          </w:divBdr>
        </w:div>
        <w:div w:id="677733759">
          <w:marLeft w:val="480"/>
          <w:marRight w:val="0"/>
          <w:marTop w:val="0"/>
          <w:marBottom w:val="0"/>
          <w:divBdr>
            <w:top w:val="none" w:sz="0" w:space="0" w:color="auto"/>
            <w:left w:val="none" w:sz="0" w:space="0" w:color="auto"/>
            <w:bottom w:val="none" w:sz="0" w:space="0" w:color="auto"/>
            <w:right w:val="none" w:sz="0" w:space="0" w:color="auto"/>
          </w:divBdr>
        </w:div>
        <w:div w:id="681475162">
          <w:marLeft w:val="480"/>
          <w:marRight w:val="0"/>
          <w:marTop w:val="0"/>
          <w:marBottom w:val="0"/>
          <w:divBdr>
            <w:top w:val="none" w:sz="0" w:space="0" w:color="auto"/>
            <w:left w:val="none" w:sz="0" w:space="0" w:color="auto"/>
            <w:bottom w:val="none" w:sz="0" w:space="0" w:color="auto"/>
            <w:right w:val="none" w:sz="0" w:space="0" w:color="auto"/>
          </w:divBdr>
        </w:div>
        <w:div w:id="684600001">
          <w:marLeft w:val="480"/>
          <w:marRight w:val="0"/>
          <w:marTop w:val="0"/>
          <w:marBottom w:val="0"/>
          <w:divBdr>
            <w:top w:val="none" w:sz="0" w:space="0" w:color="auto"/>
            <w:left w:val="none" w:sz="0" w:space="0" w:color="auto"/>
            <w:bottom w:val="none" w:sz="0" w:space="0" w:color="auto"/>
            <w:right w:val="none" w:sz="0" w:space="0" w:color="auto"/>
          </w:divBdr>
        </w:div>
        <w:div w:id="749233331">
          <w:marLeft w:val="480"/>
          <w:marRight w:val="0"/>
          <w:marTop w:val="0"/>
          <w:marBottom w:val="0"/>
          <w:divBdr>
            <w:top w:val="none" w:sz="0" w:space="0" w:color="auto"/>
            <w:left w:val="none" w:sz="0" w:space="0" w:color="auto"/>
            <w:bottom w:val="none" w:sz="0" w:space="0" w:color="auto"/>
            <w:right w:val="none" w:sz="0" w:space="0" w:color="auto"/>
          </w:divBdr>
        </w:div>
        <w:div w:id="775760020">
          <w:marLeft w:val="480"/>
          <w:marRight w:val="0"/>
          <w:marTop w:val="0"/>
          <w:marBottom w:val="0"/>
          <w:divBdr>
            <w:top w:val="none" w:sz="0" w:space="0" w:color="auto"/>
            <w:left w:val="none" w:sz="0" w:space="0" w:color="auto"/>
            <w:bottom w:val="none" w:sz="0" w:space="0" w:color="auto"/>
            <w:right w:val="none" w:sz="0" w:space="0" w:color="auto"/>
          </w:divBdr>
        </w:div>
        <w:div w:id="775978209">
          <w:marLeft w:val="480"/>
          <w:marRight w:val="0"/>
          <w:marTop w:val="0"/>
          <w:marBottom w:val="0"/>
          <w:divBdr>
            <w:top w:val="none" w:sz="0" w:space="0" w:color="auto"/>
            <w:left w:val="none" w:sz="0" w:space="0" w:color="auto"/>
            <w:bottom w:val="none" w:sz="0" w:space="0" w:color="auto"/>
            <w:right w:val="none" w:sz="0" w:space="0" w:color="auto"/>
          </w:divBdr>
        </w:div>
        <w:div w:id="856193454">
          <w:marLeft w:val="480"/>
          <w:marRight w:val="0"/>
          <w:marTop w:val="0"/>
          <w:marBottom w:val="0"/>
          <w:divBdr>
            <w:top w:val="none" w:sz="0" w:space="0" w:color="auto"/>
            <w:left w:val="none" w:sz="0" w:space="0" w:color="auto"/>
            <w:bottom w:val="none" w:sz="0" w:space="0" w:color="auto"/>
            <w:right w:val="none" w:sz="0" w:space="0" w:color="auto"/>
          </w:divBdr>
        </w:div>
        <w:div w:id="1094741878">
          <w:marLeft w:val="480"/>
          <w:marRight w:val="0"/>
          <w:marTop w:val="0"/>
          <w:marBottom w:val="0"/>
          <w:divBdr>
            <w:top w:val="none" w:sz="0" w:space="0" w:color="auto"/>
            <w:left w:val="none" w:sz="0" w:space="0" w:color="auto"/>
            <w:bottom w:val="none" w:sz="0" w:space="0" w:color="auto"/>
            <w:right w:val="none" w:sz="0" w:space="0" w:color="auto"/>
          </w:divBdr>
        </w:div>
        <w:div w:id="1184712445">
          <w:marLeft w:val="480"/>
          <w:marRight w:val="0"/>
          <w:marTop w:val="0"/>
          <w:marBottom w:val="0"/>
          <w:divBdr>
            <w:top w:val="none" w:sz="0" w:space="0" w:color="auto"/>
            <w:left w:val="none" w:sz="0" w:space="0" w:color="auto"/>
            <w:bottom w:val="none" w:sz="0" w:space="0" w:color="auto"/>
            <w:right w:val="none" w:sz="0" w:space="0" w:color="auto"/>
          </w:divBdr>
        </w:div>
        <w:div w:id="1229608180">
          <w:marLeft w:val="480"/>
          <w:marRight w:val="0"/>
          <w:marTop w:val="0"/>
          <w:marBottom w:val="0"/>
          <w:divBdr>
            <w:top w:val="none" w:sz="0" w:space="0" w:color="auto"/>
            <w:left w:val="none" w:sz="0" w:space="0" w:color="auto"/>
            <w:bottom w:val="none" w:sz="0" w:space="0" w:color="auto"/>
            <w:right w:val="none" w:sz="0" w:space="0" w:color="auto"/>
          </w:divBdr>
        </w:div>
        <w:div w:id="1340043419">
          <w:marLeft w:val="480"/>
          <w:marRight w:val="0"/>
          <w:marTop w:val="0"/>
          <w:marBottom w:val="0"/>
          <w:divBdr>
            <w:top w:val="none" w:sz="0" w:space="0" w:color="auto"/>
            <w:left w:val="none" w:sz="0" w:space="0" w:color="auto"/>
            <w:bottom w:val="none" w:sz="0" w:space="0" w:color="auto"/>
            <w:right w:val="none" w:sz="0" w:space="0" w:color="auto"/>
          </w:divBdr>
        </w:div>
        <w:div w:id="1348675854">
          <w:marLeft w:val="480"/>
          <w:marRight w:val="0"/>
          <w:marTop w:val="0"/>
          <w:marBottom w:val="0"/>
          <w:divBdr>
            <w:top w:val="none" w:sz="0" w:space="0" w:color="auto"/>
            <w:left w:val="none" w:sz="0" w:space="0" w:color="auto"/>
            <w:bottom w:val="none" w:sz="0" w:space="0" w:color="auto"/>
            <w:right w:val="none" w:sz="0" w:space="0" w:color="auto"/>
          </w:divBdr>
        </w:div>
        <w:div w:id="1393577616">
          <w:marLeft w:val="480"/>
          <w:marRight w:val="0"/>
          <w:marTop w:val="0"/>
          <w:marBottom w:val="0"/>
          <w:divBdr>
            <w:top w:val="none" w:sz="0" w:space="0" w:color="auto"/>
            <w:left w:val="none" w:sz="0" w:space="0" w:color="auto"/>
            <w:bottom w:val="none" w:sz="0" w:space="0" w:color="auto"/>
            <w:right w:val="none" w:sz="0" w:space="0" w:color="auto"/>
          </w:divBdr>
        </w:div>
        <w:div w:id="1587153525">
          <w:marLeft w:val="480"/>
          <w:marRight w:val="0"/>
          <w:marTop w:val="0"/>
          <w:marBottom w:val="0"/>
          <w:divBdr>
            <w:top w:val="none" w:sz="0" w:space="0" w:color="auto"/>
            <w:left w:val="none" w:sz="0" w:space="0" w:color="auto"/>
            <w:bottom w:val="none" w:sz="0" w:space="0" w:color="auto"/>
            <w:right w:val="none" w:sz="0" w:space="0" w:color="auto"/>
          </w:divBdr>
        </w:div>
        <w:div w:id="1788741392">
          <w:marLeft w:val="480"/>
          <w:marRight w:val="0"/>
          <w:marTop w:val="0"/>
          <w:marBottom w:val="0"/>
          <w:divBdr>
            <w:top w:val="none" w:sz="0" w:space="0" w:color="auto"/>
            <w:left w:val="none" w:sz="0" w:space="0" w:color="auto"/>
            <w:bottom w:val="none" w:sz="0" w:space="0" w:color="auto"/>
            <w:right w:val="none" w:sz="0" w:space="0" w:color="auto"/>
          </w:divBdr>
        </w:div>
        <w:div w:id="1799838776">
          <w:marLeft w:val="480"/>
          <w:marRight w:val="0"/>
          <w:marTop w:val="0"/>
          <w:marBottom w:val="0"/>
          <w:divBdr>
            <w:top w:val="none" w:sz="0" w:space="0" w:color="auto"/>
            <w:left w:val="none" w:sz="0" w:space="0" w:color="auto"/>
            <w:bottom w:val="none" w:sz="0" w:space="0" w:color="auto"/>
            <w:right w:val="none" w:sz="0" w:space="0" w:color="auto"/>
          </w:divBdr>
        </w:div>
        <w:div w:id="1848641583">
          <w:marLeft w:val="480"/>
          <w:marRight w:val="0"/>
          <w:marTop w:val="0"/>
          <w:marBottom w:val="0"/>
          <w:divBdr>
            <w:top w:val="none" w:sz="0" w:space="0" w:color="auto"/>
            <w:left w:val="none" w:sz="0" w:space="0" w:color="auto"/>
            <w:bottom w:val="none" w:sz="0" w:space="0" w:color="auto"/>
            <w:right w:val="none" w:sz="0" w:space="0" w:color="auto"/>
          </w:divBdr>
        </w:div>
        <w:div w:id="1888103636">
          <w:marLeft w:val="480"/>
          <w:marRight w:val="0"/>
          <w:marTop w:val="0"/>
          <w:marBottom w:val="0"/>
          <w:divBdr>
            <w:top w:val="none" w:sz="0" w:space="0" w:color="auto"/>
            <w:left w:val="none" w:sz="0" w:space="0" w:color="auto"/>
            <w:bottom w:val="none" w:sz="0" w:space="0" w:color="auto"/>
            <w:right w:val="none" w:sz="0" w:space="0" w:color="auto"/>
          </w:divBdr>
        </w:div>
        <w:div w:id="1898973126">
          <w:marLeft w:val="480"/>
          <w:marRight w:val="0"/>
          <w:marTop w:val="0"/>
          <w:marBottom w:val="0"/>
          <w:divBdr>
            <w:top w:val="none" w:sz="0" w:space="0" w:color="auto"/>
            <w:left w:val="none" w:sz="0" w:space="0" w:color="auto"/>
            <w:bottom w:val="none" w:sz="0" w:space="0" w:color="auto"/>
            <w:right w:val="none" w:sz="0" w:space="0" w:color="auto"/>
          </w:divBdr>
        </w:div>
        <w:div w:id="1968505193">
          <w:marLeft w:val="480"/>
          <w:marRight w:val="0"/>
          <w:marTop w:val="0"/>
          <w:marBottom w:val="0"/>
          <w:divBdr>
            <w:top w:val="none" w:sz="0" w:space="0" w:color="auto"/>
            <w:left w:val="none" w:sz="0" w:space="0" w:color="auto"/>
            <w:bottom w:val="none" w:sz="0" w:space="0" w:color="auto"/>
            <w:right w:val="none" w:sz="0" w:space="0" w:color="auto"/>
          </w:divBdr>
        </w:div>
        <w:div w:id="2102873460">
          <w:marLeft w:val="480"/>
          <w:marRight w:val="0"/>
          <w:marTop w:val="0"/>
          <w:marBottom w:val="0"/>
          <w:divBdr>
            <w:top w:val="none" w:sz="0" w:space="0" w:color="auto"/>
            <w:left w:val="none" w:sz="0" w:space="0" w:color="auto"/>
            <w:bottom w:val="none" w:sz="0" w:space="0" w:color="auto"/>
            <w:right w:val="none" w:sz="0" w:space="0" w:color="auto"/>
          </w:divBdr>
        </w:div>
        <w:div w:id="2103213025">
          <w:marLeft w:val="480"/>
          <w:marRight w:val="0"/>
          <w:marTop w:val="0"/>
          <w:marBottom w:val="0"/>
          <w:divBdr>
            <w:top w:val="none" w:sz="0" w:space="0" w:color="auto"/>
            <w:left w:val="none" w:sz="0" w:space="0" w:color="auto"/>
            <w:bottom w:val="none" w:sz="0" w:space="0" w:color="auto"/>
            <w:right w:val="none" w:sz="0" w:space="0" w:color="auto"/>
          </w:divBdr>
        </w:div>
        <w:div w:id="2114740774">
          <w:marLeft w:val="480"/>
          <w:marRight w:val="0"/>
          <w:marTop w:val="0"/>
          <w:marBottom w:val="0"/>
          <w:divBdr>
            <w:top w:val="none" w:sz="0" w:space="0" w:color="auto"/>
            <w:left w:val="none" w:sz="0" w:space="0" w:color="auto"/>
            <w:bottom w:val="none" w:sz="0" w:space="0" w:color="auto"/>
            <w:right w:val="none" w:sz="0" w:space="0" w:color="auto"/>
          </w:divBdr>
        </w:div>
      </w:divsChild>
    </w:div>
    <w:div w:id="914164282">
      <w:bodyDiv w:val="1"/>
      <w:marLeft w:val="0"/>
      <w:marRight w:val="0"/>
      <w:marTop w:val="0"/>
      <w:marBottom w:val="0"/>
      <w:divBdr>
        <w:top w:val="none" w:sz="0" w:space="0" w:color="auto"/>
        <w:left w:val="none" w:sz="0" w:space="0" w:color="auto"/>
        <w:bottom w:val="none" w:sz="0" w:space="0" w:color="auto"/>
        <w:right w:val="none" w:sz="0" w:space="0" w:color="auto"/>
      </w:divBdr>
    </w:div>
    <w:div w:id="914902254">
      <w:bodyDiv w:val="1"/>
      <w:marLeft w:val="0"/>
      <w:marRight w:val="0"/>
      <w:marTop w:val="0"/>
      <w:marBottom w:val="0"/>
      <w:divBdr>
        <w:top w:val="none" w:sz="0" w:space="0" w:color="auto"/>
        <w:left w:val="none" w:sz="0" w:space="0" w:color="auto"/>
        <w:bottom w:val="none" w:sz="0" w:space="0" w:color="auto"/>
        <w:right w:val="none" w:sz="0" w:space="0" w:color="auto"/>
      </w:divBdr>
    </w:div>
    <w:div w:id="915015668">
      <w:bodyDiv w:val="1"/>
      <w:marLeft w:val="0"/>
      <w:marRight w:val="0"/>
      <w:marTop w:val="0"/>
      <w:marBottom w:val="0"/>
      <w:divBdr>
        <w:top w:val="none" w:sz="0" w:space="0" w:color="auto"/>
        <w:left w:val="none" w:sz="0" w:space="0" w:color="auto"/>
        <w:bottom w:val="none" w:sz="0" w:space="0" w:color="auto"/>
        <w:right w:val="none" w:sz="0" w:space="0" w:color="auto"/>
      </w:divBdr>
    </w:div>
    <w:div w:id="916016626">
      <w:bodyDiv w:val="1"/>
      <w:marLeft w:val="0"/>
      <w:marRight w:val="0"/>
      <w:marTop w:val="0"/>
      <w:marBottom w:val="0"/>
      <w:divBdr>
        <w:top w:val="none" w:sz="0" w:space="0" w:color="auto"/>
        <w:left w:val="none" w:sz="0" w:space="0" w:color="auto"/>
        <w:bottom w:val="none" w:sz="0" w:space="0" w:color="auto"/>
        <w:right w:val="none" w:sz="0" w:space="0" w:color="auto"/>
      </w:divBdr>
    </w:div>
    <w:div w:id="916062283">
      <w:bodyDiv w:val="1"/>
      <w:marLeft w:val="0"/>
      <w:marRight w:val="0"/>
      <w:marTop w:val="0"/>
      <w:marBottom w:val="0"/>
      <w:divBdr>
        <w:top w:val="none" w:sz="0" w:space="0" w:color="auto"/>
        <w:left w:val="none" w:sz="0" w:space="0" w:color="auto"/>
        <w:bottom w:val="none" w:sz="0" w:space="0" w:color="auto"/>
        <w:right w:val="none" w:sz="0" w:space="0" w:color="auto"/>
      </w:divBdr>
    </w:div>
    <w:div w:id="916326472">
      <w:bodyDiv w:val="1"/>
      <w:marLeft w:val="0"/>
      <w:marRight w:val="0"/>
      <w:marTop w:val="0"/>
      <w:marBottom w:val="0"/>
      <w:divBdr>
        <w:top w:val="none" w:sz="0" w:space="0" w:color="auto"/>
        <w:left w:val="none" w:sz="0" w:space="0" w:color="auto"/>
        <w:bottom w:val="none" w:sz="0" w:space="0" w:color="auto"/>
        <w:right w:val="none" w:sz="0" w:space="0" w:color="auto"/>
      </w:divBdr>
    </w:div>
    <w:div w:id="916331395">
      <w:bodyDiv w:val="1"/>
      <w:marLeft w:val="0"/>
      <w:marRight w:val="0"/>
      <w:marTop w:val="0"/>
      <w:marBottom w:val="0"/>
      <w:divBdr>
        <w:top w:val="none" w:sz="0" w:space="0" w:color="auto"/>
        <w:left w:val="none" w:sz="0" w:space="0" w:color="auto"/>
        <w:bottom w:val="none" w:sz="0" w:space="0" w:color="auto"/>
        <w:right w:val="none" w:sz="0" w:space="0" w:color="auto"/>
      </w:divBdr>
    </w:div>
    <w:div w:id="917590888">
      <w:bodyDiv w:val="1"/>
      <w:marLeft w:val="0"/>
      <w:marRight w:val="0"/>
      <w:marTop w:val="0"/>
      <w:marBottom w:val="0"/>
      <w:divBdr>
        <w:top w:val="none" w:sz="0" w:space="0" w:color="auto"/>
        <w:left w:val="none" w:sz="0" w:space="0" w:color="auto"/>
        <w:bottom w:val="none" w:sz="0" w:space="0" w:color="auto"/>
        <w:right w:val="none" w:sz="0" w:space="0" w:color="auto"/>
      </w:divBdr>
    </w:div>
    <w:div w:id="918370750">
      <w:bodyDiv w:val="1"/>
      <w:marLeft w:val="0"/>
      <w:marRight w:val="0"/>
      <w:marTop w:val="0"/>
      <w:marBottom w:val="0"/>
      <w:divBdr>
        <w:top w:val="none" w:sz="0" w:space="0" w:color="auto"/>
        <w:left w:val="none" w:sz="0" w:space="0" w:color="auto"/>
        <w:bottom w:val="none" w:sz="0" w:space="0" w:color="auto"/>
        <w:right w:val="none" w:sz="0" w:space="0" w:color="auto"/>
      </w:divBdr>
    </w:div>
    <w:div w:id="919212514">
      <w:bodyDiv w:val="1"/>
      <w:marLeft w:val="0"/>
      <w:marRight w:val="0"/>
      <w:marTop w:val="0"/>
      <w:marBottom w:val="0"/>
      <w:divBdr>
        <w:top w:val="none" w:sz="0" w:space="0" w:color="auto"/>
        <w:left w:val="none" w:sz="0" w:space="0" w:color="auto"/>
        <w:bottom w:val="none" w:sz="0" w:space="0" w:color="auto"/>
        <w:right w:val="none" w:sz="0" w:space="0" w:color="auto"/>
      </w:divBdr>
    </w:div>
    <w:div w:id="919410904">
      <w:bodyDiv w:val="1"/>
      <w:marLeft w:val="0"/>
      <w:marRight w:val="0"/>
      <w:marTop w:val="0"/>
      <w:marBottom w:val="0"/>
      <w:divBdr>
        <w:top w:val="none" w:sz="0" w:space="0" w:color="auto"/>
        <w:left w:val="none" w:sz="0" w:space="0" w:color="auto"/>
        <w:bottom w:val="none" w:sz="0" w:space="0" w:color="auto"/>
        <w:right w:val="none" w:sz="0" w:space="0" w:color="auto"/>
      </w:divBdr>
    </w:div>
    <w:div w:id="920257754">
      <w:bodyDiv w:val="1"/>
      <w:marLeft w:val="0"/>
      <w:marRight w:val="0"/>
      <w:marTop w:val="0"/>
      <w:marBottom w:val="0"/>
      <w:divBdr>
        <w:top w:val="none" w:sz="0" w:space="0" w:color="auto"/>
        <w:left w:val="none" w:sz="0" w:space="0" w:color="auto"/>
        <w:bottom w:val="none" w:sz="0" w:space="0" w:color="auto"/>
        <w:right w:val="none" w:sz="0" w:space="0" w:color="auto"/>
      </w:divBdr>
    </w:div>
    <w:div w:id="920338530">
      <w:bodyDiv w:val="1"/>
      <w:marLeft w:val="0"/>
      <w:marRight w:val="0"/>
      <w:marTop w:val="0"/>
      <w:marBottom w:val="0"/>
      <w:divBdr>
        <w:top w:val="none" w:sz="0" w:space="0" w:color="auto"/>
        <w:left w:val="none" w:sz="0" w:space="0" w:color="auto"/>
        <w:bottom w:val="none" w:sz="0" w:space="0" w:color="auto"/>
        <w:right w:val="none" w:sz="0" w:space="0" w:color="auto"/>
      </w:divBdr>
    </w:div>
    <w:div w:id="920873451">
      <w:bodyDiv w:val="1"/>
      <w:marLeft w:val="0"/>
      <w:marRight w:val="0"/>
      <w:marTop w:val="0"/>
      <w:marBottom w:val="0"/>
      <w:divBdr>
        <w:top w:val="none" w:sz="0" w:space="0" w:color="auto"/>
        <w:left w:val="none" w:sz="0" w:space="0" w:color="auto"/>
        <w:bottom w:val="none" w:sz="0" w:space="0" w:color="auto"/>
        <w:right w:val="none" w:sz="0" w:space="0" w:color="auto"/>
      </w:divBdr>
    </w:div>
    <w:div w:id="921136383">
      <w:bodyDiv w:val="1"/>
      <w:marLeft w:val="0"/>
      <w:marRight w:val="0"/>
      <w:marTop w:val="0"/>
      <w:marBottom w:val="0"/>
      <w:divBdr>
        <w:top w:val="none" w:sz="0" w:space="0" w:color="auto"/>
        <w:left w:val="none" w:sz="0" w:space="0" w:color="auto"/>
        <w:bottom w:val="none" w:sz="0" w:space="0" w:color="auto"/>
        <w:right w:val="none" w:sz="0" w:space="0" w:color="auto"/>
      </w:divBdr>
    </w:div>
    <w:div w:id="921139094">
      <w:bodyDiv w:val="1"/>
      <w:marLeft w:val="0"/>
      <w:marRight w:val="0"/>
      <w:marTop w:val="0"/>
      <w:marBottom w:val="0"/>
      <w:divBdr>
        <w:top w:val="none" w:sz="0" w:space="0" w:color="auto"/>
        <w:left w:val="none" w:sz="0" w:space="0" w:color="auto"/>
        <w:bottom w:val="none" w:sz="0" w:space="0" w:color="auto"/>
        <w:right w:val="none" w:sz="0" w:space="0" w:color="auto"/>
      </w:divBdr>
    </w:div>
    <w:div w:id="921373669">
      <w:bodyDiv w:val="1"/>
      <w:marLeft w:val="0"/>
      <w:marRight w:val="0"/>
      <w:marTop w:val="0"/>
      <w:marBottom w:val="0"/>
      <w:divBdr>
        <w:top w:val="none" w:sz="0" w:space="0" w:color="auto"/>
        <w:left w:val="none" w:sz="0" w:space="0" w:color="auto"/>
        <w:bottom w:val="none" w:sz="0" w:space="0" w:color="auto"/>
        <w:right w:val="none" w:sz="0" w:space="0" w:color="auto"/>
      </w:divBdr>
    </w:div>
    <w:div w:id="921568218">
      <w:bodyDiv w:val="1"/>
      <w:marLeft w:val="0"/>
      <w:marRight w:val="0"/>
      <w:marTop w:val="0"/>
      <w:marBottom w:val="0"/>
      <w:divBdr>
        <w:top w:val="none" w:sz="0" w:space="0" w:color="auto"/>
        <w:left w:val="none" w:sz="0" w:space="0" w:color="auto"/>
        <w:bottom w:val="none" w:sz="0" w:space="0" w:color="auto"/>
        <w:right w:val="none" w:sz="0" w:space="0" w:color="auto"/>
      </w:divBdr>
    </w:div>
    <w:div w:id="921648339">
      <w:bodyDiv w:val="1"/>
      <w:marLeft w:val="0"/>
      <w:marRight w:val="0"/>
      <w:marTop w:val="0"/>
      <w:marBottom w:val="0"/>
      <w:divBdr>
        <w:top w:val="none" w:sz="0" w:space="0" w:color="auto"/>
        <w:left w:val="none" w:sz="0" w:space="0" w:color="auto"/>
        <w:bottom w:val="none" w:sz="0" w:space="0" w:color="auto"/>
        <w:right w:val="none" w:sz="0" w:space="0" w:color="auto"/>
      </w:divBdr>
    </w:div>
    <w:div w:id="922228855">
      <w:bodyDiv w:val="1"/>
      <w:marLeft w:val="0"/>
      <w:marRight w:val="0"/>
      <w:marTop w:val="0"/>
      <w:marBottom w:val="0"/>
      <w:divBdr>
        <w:top w:val="none" w:sz="0" w:space="0" w:color="auto"/>
        <w:left w:val="none" w:sz="0" w:space="0" w:color="auto"/>
        <w:bottom w:val="none" w:sz="0" w:space="0" w:color="auto"/>
        <w:right w:val="none" w:sz="0" w:space="0" w:color="auto"/>
      </w:divBdr>
      <w:divsChild>
        <w:div w:id="98263846">
          <w:marLeft w:val="480"/>
          <w:marRight w:val="0"/>
          <w:marTop w:val="0"/>
          <w:marBottom w:val="0"/>
          <w:divBdr>
            <w:top w:val="none" w:sz="0" w:space="0" w:color="auto"/>
            <w:left w:val="none" w:sz="0" w:space="0" w:color="auto"/>
            <w:bottom w:val="none" w:sz="0" w:space="0" w:color="auto"/>
            <w:right w:val="none" w:sz="0" w:space="0" w:color="auto"/>
          </w:divBdr>
        </w:div>
        <w:div w:id="120998127">
          <w:marLeft w:val="480"/>
          <w:marRight w:val="0"/>
          <w:marTop w:val="0"/>
          <w:marBottom w:val="0"/>
          <w:divBdr>
            <w:top w:val="none" w:sz="0" w:space="0" w:color="auto"/>
            <w:left w:val="none" w:sz="0" w:space="0" w:color="auto"/>
            <w:bottom w:val="none" w:sz="0" w:space="0" w:color="auto"/>
            <w:right w:val="none" w:sz="0" w:space="0" w:color="auto"/>
          </w:divBdr>
        </w:div>
        <w:div w:id="283853656">
          <w:marLeft w:val="480"/>
          <w:marRight w:val="0"/>
          <w:marTop w:val="0"/>
          <w:marBottom w:val="0"/>
          <w:divBdr>
            <w:top w:val="none" w:sz="0" w:space="0" w:color="auto"/>
            <w:left w:val="none" w:sz="0" w:space="0" w:color="auto"/>
            <w:bottom w:val="none" w:sz="0" w:space="0" w:color="auto"/>
            <w:right w:val="none" w:sz="0" w:space="0" w:color="auto"/>
          </w:divBdr>
        </w:div>
        <w:div w:id="346442328">
          <w:marLeft w:val="480"/>
          <w:marRight w:val="0"/>
          <w:marTop w:val="0"/>
          <w:marBottom w:val="0"/>
          <w:divBdr>
            <w:top w:val="none" w:sz="0" w:space="0" w:color="auto"/>
            <w:left w:val="none" w:sz="0" w:space="0" w:color="auto"/>
            <w:bottom w:val="none" w:sz="0" w:space="0" w:color="auto"/>
            <w:right w:val="none" w:sz="0" w:space="0" w:color="auto"/>
          </w:divBdr>
        </w:div>
        <w:div w:id="370611827">
          <w:marLeft w:val="480"/>
          <w:marRight w:val="0"/>
          <w:marTop w:val="0"/>
          <w:marBottom w:val="0"/>
          <w:divBdr>
            <w:top w:val="none" w:sz="0" w:space="0" w:color="auto"/>
            <w:left w:val="none" w:sz="0" w:space="0" w:color="auto"/>
            <w:bottom w:val="none" w:sz="0" w:space="0" w:color="auto"/>
            <w:right w:val="none" w:sz="0" w:space="0" w:color="auto"/>
          </w:divBdr>
        </w:div>
        <w:div w:id="545945580">
          <w:marLeft w:val="480"/>
          <w:marRight w:val="0"/>
          <w:marTop w:val="0"/>
          <w:marBottom w:val="0"/>
          <w:divBdr>
            <w:top w:val="none" w:sz="0" w:space="0" w:color="auto"/>
            <w:left w:val="none" w:sz="0" w:space="0" w:color="auto"/>
            <w:bottom w:val="none" w:sz="0" w:space="0" w:color="auto"/>
            <w:right w:val="none" w:sz="0" w:space="0" w:color="auto"/>
          </w:divBdr>
        </w:div>
        <w:div w:id="584414544">
          <w:marLeft w:val="480"/>
          <w:marRight w:val="0"/>
          <w:marTop w:val="0"/>
          <w:marBottom w:val="0"/>
          <w:divBdr>
            <w:top w:val="none" w:sz="0" w:space="0" w:color="auto"/>
            <w:left w:val="none" w:sz="0" w:space="0" w:color="auto"/>
            <w:bottom w:val="none" w:sz="0" w:space="0" w:color="auto"/>
            <w:right w:val="none" w:sz="0" w:space="0" w:color="auto"/>
          </w:divBdr>
        </w:div>
        <w:div w:id="589701055">
          <w:marLeft w:val="480"/>
          <w:marRight w:val="0"/>
          <w:marTop w:val="0"/>
          <w:marBottom w:val="0"/>
          <w:divBdr>
            <w:top w:val="none" w:sz="0" w:space="0" w:color="auto"/>
            <w:left w:val="none" w:sz="0" w:space="0" w:color="auto"/>
            <w:bottom w:val="none" w:sz="0" w:space="0" w:color="auto"/>
            <w:right w:val="none" w:sz="0" w:space="0" w:color="auto"/>
          </w:divBdr>
        </w:div>
        <w:div w:id="638343985">
          <w:marLeft w:val="480"/>
          <w:marRight w:val="0"/>
          <w:marTop w:val="0"/>
          <w:marBottom w:val="0"/>
          <w:divBdr>
            <w:top w:val="none" w:sz="0" w:space="0" w:color="auto"/>
            <w:left w:val="none" w:sz="0" w:space="0" w:color="auto"/>
            <w:bottom w:val="none" w:sz="0" w:space="0" w:color="auto"/>
            <w:right w:val="none" w:sz="0" w:space="0" w:color="auto"/>
          </w:divBdr>
        </w:div>
        <w:div w:id="712192197">
          <w:marLeft w:val="480"/>
          <w:marRight w:val="0"/>
          <w:marTop w:val="0"/>
          <w:marBottom w:val="0"/>
          <w:divBdr>
            <w:top w:val="none" w:sz="0" w:space="0" w:color="auto"/>
            <w:left w:val="none" w:sz="0" w:space="0" w:color="auto"/>
            <w:bottom w:val="none" w:sz="0" w:space="0" w:color="auto"/>
            <w:right w:val="none" w:sz="0" w:space="0" w:color="auto"/>
          </w:divBdr>
        </w:div>
        <w:div w:id="791288131">
          <w:marLeft w:val="480"/>
          <w:marRight w:val="0"/>
          <w:marTop w:val="0"/>
          <w:marBottom w:val="0"/>
          <w:divBdr>
            <w:top w:val="none" w:sz="0" w:space="0" w:color="auto"/>
            <w:left w:val="none" w:sz="0" w:space="0" w:color="auto"/>
            <w:bottom w:val="none" w:sz="0" w:space="0" w:color="auto"/>
            <w:right w:val="none" w:sz="0" w:space="0" w:color="auto"/>
          </w:divBdr>
        </w:div>
        <w:div w:id="933631094">
          <w:marLeft w:val="480"/>
          <w:marRight w:val="0"/>
          <w:marTop w:val="0"/>
          <w:marBottom w:val="0"/>
          <w:divBdr>
            <w:top w:val="none" w:sz="0" w:space="0" w:color="auto"/>
            <w:left w:val="none" w:sz="0" w:space="0" w:color="auto"/>
            <w:bottom w:val="none" w:sz="0" w:space="0" w:color="auto"/>
            <w:right w:val="none" w:sz="0" w:space="0" w:color="auto"/>
          </w:divBdr>
        </w:div>
        <w:div w:id="1013266055">
          <w:marLeft w:val="480"/>
          <w:marRight w:val="0"/>
          <w:marTop w:val="0"/>
          <w:marBottom w:val="0"/>
          <w:divBdr>
            <w:top w:val="none" w:sz="0" w:space="0" w:color="auto"/>
            <w:left w:val="none" w:sz="0" w:space="0" w:color="auto"/>
            <w:bottom w:val="none" w:sz="0" w:space="0" w:color="auto"/>
            <w:right w:val="none" w:sz="0" w:space="0" w:color="auto"/>
          </w:divBdr>
        </w:div>
        <w:div w:id="1020012832">
          <w:marLeft w:val="480"/>
          <w:marRight w:val="0"/>
          <w:marTop w:val="0"/>
          <w:marBottom w:val="0"/>
          <w:divBdr>
            <w:top w:val="none" w:sz="0" w:space="0" w:color="auto"/>
            <w:left w:val="none" w:sz="0" w:space="0" w:color="auto"/>
            <w:bottom w:val="none" w:sz="0" w:space="0" w:color="auto"/>
            <w:right w:val="none" w:sz="0" w:space="0" w:color="auto"/>
          </w:divBdr>
        </w:div>
        <w:div w:id="1165970578">
          <w:marLeft w:val="480"/>
          <w:marRight w:val="0"/>
          <w:marTop w:val="0"/>
          <w:marBottom w:val="0"/>
          <w:divBdr>
            <w:top w:val="none" w:sz="0" w:space="0" w:color="auto"/>
            <w:left w:val="none" w:sz="0" w:space="0" w:color="auto"/>
            <w:bottom w:val="none" w:sz="0" w:space="0" w:color="auto"/>
            <w:right w:val="none" w:sz="0" w:space="0" w:color="auto"/>
          </w:divBdr>
        </w:div>
        <w:div w:id="1221745844">
          <w:marLeft w:val="480"/>
          <w:marRight w:val="0"/>
          <w:marTop w:val="0"/>
          <w:marBottom w:val="0"/>
          <w:divBdr>
            <w:top w:val="none" w:sz="0" w:space="0" w:color="auto"/>
            <w:left w:val="none" w:sz="0" w:space="0" w:color="auto"/>
            <w:bottom w:val="none" w:sz="0" w:space="0" w:color="auto"/>
            <w:right w:val="none" w:sz="0" w:space="0" w:color="auto"/>
          </w:divBdr>
        </w:div>
        <w:div w:id="1261066115">
          <w:marLeft w:val="480"/>
          <w:marRight w:val="0"/>
          <w:marTop w:val="0"/>
          <w:marBottom w:val="0"/>
          <w:divBdr>
            <w:top w:val="none" w:sz="0" w:space="0" w:color="auto"/>
            <w:left w:val="none" w:sz="0" w:space="0" w:color="auto"/>
            <w:bottom w:val="none" w:sz="0" w:space="0" w:color="auto"/>
            <w:right w:val="none" w:sz="0" w:space="0" w:color="auto"/>
          </w:divBdr>
        </w:div>
        <w:div w:id="1321226767">
          <w:marLeft w:val="480"/>
          <w:marRight w:val="0"/>
          <w:marTop w:val="0"/>
          <w:marBottom w:val="0"/>
          <w:divBdr>
            <w:top w:val="none" w:sz="0" w:space="0" w:color="auto"/>
            <w:left w:val="none" w:sz="0" w:space="0" w:color="auto"/>
            <w:bottom w:val="none" w:sz="0" w:space="0" w:color="auto"/>
            <w:right w:val="none" w:sz="0" w:space="0" w:color="auto"/>
          </w:divBdr>
        </w:div>
        <w:div w:id="1519658149">
          <w:marLeft w:val="480"/>
          <w:marRight w:val="0"/>
          <w:marTop w:val="0"/>
          <w:marBottom w:val="0"/>
          <w:divBdr>
            <w:top w:val="none" w:sz="0" w:space="0" w:color="auto"/>
            <w:left w:val="none" w:sz="0" w:space="0" w:color="auto"/>
            <w:bottom w:val="none" w:sz="0" w:space="0" w:color="auto"/>
            <w:right w:val="none" w:sz="0" w:space="0" w:color="auto"/>
          </w:divBdr>
        </w:div>
        <w:div w:id="1527668879">
          <w:marLeft w:val="480"/>
          <w:marRight w:val="0"/>
          <w:marTop w:val="0"/>
          <w:marBottom w:val="0"/>
          <w:divBdr>
            <w:top w:val="none" w:sz="0" w:space="0" w:color="auto"/>
            <w:left w:val="none" w:sz="0" w:space="0" w:color="auto"/>
            <w:bottom w:val="none" w:sz="0" w:space="0" w:color="auto"/>
            <w:right w:val="none" w:sz="0" w:space="0" w:color="auto"/>
          </w:divBdr>
        </w:div>
        <w:div w:id="1583834937">
          <w:marLeft w:val="480"/>
          <w:marRight w:val="0"/>
          <w:marTop w:val="0"/>
          <w:marBottom w:val="0"/>
          <w:divBdr>
            <w:top w:val="none" w:sz="0" w:space="0" w:color="auto"/>
            <w:left w:val="none" w:sz="0" w:space="0" w:color="auto"/>
            <w:bottom w:val="none" w:sz="0" w:space="0" w:color="auto"/>
            <w:right w:val="none" w:sz="0" w:space="0" w:color="auto"/>
          </w:divBdr>
        </w:div>
        <w:div w:id="1607348188">
          <w:marLeft w:val="480"/>
          <w:marRight w:val="0"/>
          <w:marTop w:val="0"/>
          <w:marBottom w:val="0"/>
          <w:divBdr>
            <w:top w:val="none" w:sz="0" w:space="0" w:color="auto"/>
            <w:left w:val="none" w:sz="0" w:space="0" w:color="auto"/>
            <w:bottom w:val="none" w:sz="0" w:space="0" w:color="auto"/>
            <w:right w:val="none" w:sz="0" w:space="0" w:color="auto"/>
          </w:divBdr>
        </w:div>
        <w:div w:id="1703940966">
          <w:marLeft w:val="480"/>
          <w:marRight w:val="0"/>
          <w:marTop w:val="0"/>
          <w:marBottom w:val="0"/>
          <w:divBdr>
            <w:top w:val="none" w:sz="0" w:space="0" w:color="auto"/>
            <w:left w:val="none" w:sz="0" w:space="0" w:color="auto"/>
            <w:bottom w:val="none" w:sz="0" w:space="0" w:color="auto"/>
            <w:right w:val="none" w:sz="0" w:space="0" w:color="auto"/>
          </w:divBdr>
        </w:div>
        <w:div w:id="1733850233">
          <w:marLeft w:val="480"/>
          <w:marRight w:val="0"/>
          <w:marTop w:val="0"/>
          <w:marBottom w:val="0"/>
          <w:divBdr>
            <w:top w:val="none" w:sz="0" w:space="0" w:color="auto"/>
            <w:left w:val="none" w:sz="0" w:space="0" w:color="auto"/>
            <w:bottom w:val="none" w:sz="0" w:space="0" w:color="auto"/>
            <w:right w:val="none" w:sz="0" w:space="0" w:color="auto"/>
          </w:divBdr>
        </w:div>
        <w:div w:id="1873492418">
          <w:marLeft w:val="480"/>
          <w:marRight w:val="0"/>
          <w:marTop w:val="0"/>
          <w:marBottom w:val="0"/>
          <w:divBdr>
            <w:top w:val="none" w:sz="0" w:space="0" w:color="auto"/>
            <w:left w:val="none" w:sz="0" w:space="0" w:color="auto"/>
            <w:bottom w:val="none" w:sz="0" w:space="0" w:color="auto"/>
            <w:right w:val="none" w:sz="0" w:space="0" w:color="auto"/>
          </w:divBdr>
        </w:div>
        <w:div w:id="1893418816">
          <w:marLeft w:val="480"/>
          <w:marRight w:val="0"/>
          <w:marTop w:val="0"/>
          <w:marBottom w:val="0"/>
          <w:divBdr>
            <w:top w:val="none" w:sz="0" w:space="0" w:color="auto"/>
            <w:left w:val="none" w:sz="0" w:space="0" w:color="auto"/>
            <w:bottom w:val="none" w:sz="0" w:space="0" w:color="auto"/>
            <w:right w:val="none" w:sz="0" w:space="0" w:color="auto"/>
          </w:divBdr>
        </w:div>
        <w:div w:id="1894652254">
          <w:marLeft w:val="480"/>
          <w:marRight w:val="0"/>
          <w:marTop w:val="0"/>
          <w:marBottom w:val="0"/>
          <w:divBdr>
            <w:top w:val="none" w:sz="0" w:space="0" w:color="auto"/>
            <w:left w:val="none" w:sz="0" w:space="0" w:color="auto"/>
            <w:bottom w:val="none" w:sz="0" w:space="0" w:color="auto"/>
            <w:right w:val="none" w:sz="0" w:space="0" w:color="auto"/>
          </w:divBdr>
        </w:div>
        <w:div w:id="2028409396">
          <w:marLeft w:val="480"/>
          <w:marRight w:val="0"/>
          <w:marTop w:val="0"/>
          <w:marBottom w:val="0"/>
          <w:divBdr>
            <w:top w:val="none" w:sz="0" w:space="0" w:color="auto"/>
            <w:left w:val="none" w:sz="0" w:space="0" w:color="auto"/>
            <w:bottom w:val="none" w:sz="0" w:space="0" w:color="auto"/>
            <w:right w:val="none" w:sz="0" w:space="0" w:color="auto"/>
          </w:divBdr>
        </w:div>
        <w:div w:id="2093383254">
          <w:marLeft w:val="480"/>
          <w:marRight w:val="0"/>
          <w:marTop w:val="0"/>
          <w:marBottom w:val="0"/>
          <w:divBdr>
            <w:top w:val="none" w:sz="0" w:space="0" w:color="auto"/>
            <w:left w:val="none" w:sz="0" w:space="0" w:color="auto"/>
            <w:bottom w:val="none" w:sz="0" w:space="0" w:color="auto"/>
            <w:right w:val="none" w:sz="0" w:space="0" w:color="auto"/>
          </w:divBdr>
        </w:div>
      </w:divsChild>
    </w:div>
    <w:div w:id="922375979">
      <w:bodyDiv w:val="1"/>
      <w:marLeft w:val="0"/>
      <w:marRight w:val="0"/>
      <w:marTop w:val="0"/>
      <w:marBottom w:val="0"/>
      <w:divBdr>
        <w:top w:val="none" w:sz="0" w:space="0" w:color="auto"/>
        <w:left w:val="none" w:sz="0" w:space="0" w:color="auto"/>
        <w:bottom w:val="none" w:sz="0" w:space="0" w:color="auto"/>
        <w:right w:val="none" w:sz="0" w:space="0" w:color="auto"/>
      </w:divBdr>
    </w:div>
    <w:div w:id="922763266">
      <w:bodyDiv w:val="1"/>
      <w:marLeft w:val="0"/>
      <w:marRight w:val="0"/>
      <w:marTop w:val="0"/>
      <w:marBottom w:val="0"/>
      <w:divBdr>
        <w:top w:val="none" w:sz="0" w:space="0" w:color="auto"/>
        <w:left w:val="none" w:sz="0" w:space="0" w:color="auto"/>
        <w:bottom w:val="none" w:sz="0" w:space="0" w:color="auto"/>
        <w:right w:val="none" w:sz="0" w:space="0" w:color="auto"/>
      </w:divBdr>
    </w:div>
    <w:div w:id="923105424">
      <w:bodyDiv w:val="1"/>
      <w:marLeft w:val="0"/>
      <w:marRight w:val="0"/>
      <w:marTop w:val="0"/>
      <w:marBottom w:val="0"/>
      <w:divBdr>
        <w:top w:val="none" w:sz="0" w:space="0" w:color="auto"/>
        <w:left w:val="none" w:sz="0" w:space="0" w:color="auto"/>
        <w:bottom w:val="none" w:sz="0" w:space="0" w:color="auto"/>
        <w:right w:val="none" w:sz="0" w:space="0" w:color="auto"/>
      </w:divBdr>
    </w:div>
    <w:div w:id="923420588">
      <w:bodyDiv w:val="1"/>
      <w:marLeft w:val="0"/>
      <w:marRight w:val="0"/>
      <w:marTop w:val="0"/>
      <w:marBottom w:val="0"/>
      <w:divBdr>
        <w:top w:val="none" w:sz="0" w:space="0" w:color="auto"/>
        <w:left w:val="none" w:sz="0" w:space="0" w:color="auto"/>
        <w:bottom w:val="none" w:sz="0" w:space="0" w:color="auto"/>
        <w:right w:val="none" w:sz="0" w:space="0" w:color="auto"/>
      </w:divBdr>
    </w:div>
    <w:div w:id="923496569">
      <w:bodyDiv w:val="1"/>
      <w:marLeft w:val="0"/>
      <w:marRight w:val="0"/>
      <w:marTop w:val="0"/>
      <w:marBottom w:val="0"/>
      <w:divBdr>
        <w:top w:val="none" w:sz="0" w:space="0" w:color="auto"/>
        <w:left w:val="none" w:sz="0" w:space="0" w:color="auto"/>
        <w:bottom w:val="none" w:sz="0" w:space="0" w:color="auto"/>
        <w:right w:val="none" w:sz="0" w:space="0" w:color="auto"/>
      </w:divBdr>
    </w:div>
    <w:div w:id="923684997">
      <w:bodyDiv w:val="1"/>
      <w:marLeft w:val="0"/>
      <w:marRight w:val="0"/>
      <w:marTop w:val="0"/>
      <w:marBottom w:val="0"/>
      <w:divBdr>
        <w:top w:val="none" w:sz="0" w:space="0" w:color="auto"/>
        <w:left w:val="none" w:sz="0" w:space="0" w:color="auto"/>
        <w:bottom w:val="none" w:sz="0" w:space="0" w:color="auto"/>
        <w:right w:val="none" w:sz="0" w:space="0" w:color="auto"/>
      </w:divBdr>
    </w:div>
    <w:div w:id="923995995">
      <w:bodyDiv w:val="1"/>
      <w:marLeft w:val="0"/>
      <w:marRight w:val="0"/>
      <w:marTop w:val="0"/>
      <w:marBottom w:val="0"/>
      <w:divBdr>
        <w:top w:val="none" w:sz="0" w:space="0" w:color="auto"/>
        <w:left w:val="none" w:sz="0" w:space="0" w:color="auto"/>
        <w:bottom w:val="none" w:sz="0" w:space="0" w:color="auto"/>
        <w:right w:val="none" w:sz="0" w:space="0" w:color="auto"/>
      </w:divBdr>
    </w:div>
    <w:div w:id="924190976">
      <w:bodyDiv w:val="1"/>
      <w:marLeft w:val="0"/>
      <w:marRight w:val="0"/>
      <w:marTop w:val="0"/>
      <w:marBottom w:val="0"/>
      <w:divBdr>
        <w:top w:val="none" w:sz="0" w:space="0" w:color="auto"/>
        <w:left w:val="none" w:sz="0" w:space="0" w:color="auto"/>
        <w:bottom w:val="none" w:sz="0" w:space="0" w:color="auto"/>
        <w:right w:val="none" w:sz="0" w:space="0" w:color="auto"/>
      </w:divBdr>
    </w:div>
    <w:div w:id="925189689">
      <w:bodyDiv w:val="1"/>
      <w:marLeft w:val="0"/>
      <w:marRight w:val="0"/>
      <w:marTop w:val="0"/>
      <w:marBottom w:val="0"/>
      <w:divBdr>
        <w:top w:val="none" w:sz="0" w:space="0" w:color="auto"/>
        <w:left w:val="none" w:sz="0" w:space="0" w:color="auto"/>
        <w:bottom w:val="none" w:sz="0" w:space="0" w:color="auto"/>
        <w:right w:val="none" w:sz="0" w:space="0" w:color="auto"/>
      </w:divBdr>
    </w:div>
    <w:div w:id="925503242">
      <w:bodyDiv w:val="1"/>
      <w:marLeft w:val="0"/>
      <w:marRight w:val="0"/>
      <w:marTop w:val="0"/>
      <w:marBottom w:val="0"/>
      <w:divBdr>
        <w:top w:val="none" w:sz="0" w:space="0" w:color="auto"/>
        <w:left w:val="none" w:sz="0" w:space="0" w:color="auto"/>
        <w:bottom w:val="none" w:sz="0" w:space="0" w:color="auto"/>
        <w:right w:val="none" w:sz="0" w:space="0" w:color="auto"/>
      </w:divBdr>
    </w:div>
    <w:div w:id="928003582">
      <w:bodyDiv w:val="1"/>
      <w:marLeft w:val="0"/>
      <w:marRight w:val="0"/>
      <w:marTop w:val="0"/>
      <w:marBottom w:val="0"/>
      <w:divBdr>
        <w:top w:val="none" w:sz="0" w:space="0" w:color="auto"/>
        <w:left w:val="none" w:sz="0" w:space="0" w:color="auto"/>
        <w:bottom w:val="none" w:sz="0" w:space="0" w:color="auto"/>
        <w:right w:val="none" w:sz="0" w:space="0" w:color="auto"/>
      </w:divBdr>
    </w:div>
    <w:div w:id="928075445">
      <w:bodyDiv w:val="1"/>
      <w:marLeft w:val="0"/>
      <w:marRight w:val="0"/>
      <w:marTop w:val="0"/>
      <w:marBottom w:val="0"/>
      <w:divBdr>
        <w:top w:val="none" w:sz="0" w:space="0" w:color="auto"/>
        <w:left w:val="none" w:sz="0" w:space="0" w:color="auto"/>
        <w:bottom w:val="none" w:sz="0" w:space="0" w:color="auto"/>
        <w:right w:val="none" w:sz="0" w:space="0" w:color="auto"/>
      </w:divBdr>
    </w:div>
    <w:div w:id="928388580">
      <w:bodyDiv w:val="1"/>
      <w:marLeft w:val="0"/>
      <w:marRight w:val="0"/>
      <w:marTop w:val="0"/>
      <w:marBottom w:val="0"/>
      <w:divBdr>
        <w:top w:val="none" w:sz="0" w:space="0" w:color="auto"/>
        <w:left w:val="none" w:sz="0" w:space="0" w:color="auto"/>
        <w:bottom w:val="none" w:sz="0" w:space="0" w:color="auto"/>
        <w:right w:val="none" w:sz="0" w:space="0" w:color="auto"/>
      </w:divBdr>
    </w:div>
    <w:div w:id="928660245">
      <w:bodyDiv w:val="1"/>
      <w:marLeft w:val="0"/>
      <w:marRight w:val="0"/>
      <w:marTop w:val="0"/>
      <w:marBottom w:val="0"/>
      <w:divBdr>
        <w:top w:val="none" w:sz="0" w:space="0" w:color="auto"/>
        <w:left w:val="none" w:sz="0" w:space="0" w:color="auto"/>
        <w:bottom w:val="none" w:sz="0" w:space="0" w:color="auto"/>
        <w:right w:val="none" w:sz="0" w:space="0" w:color="auto"/>
      </w:divBdr>
    </w:div>
    <w:div w:id="929463593">
      <w:bodyDiv w:val="1"/>
      <w:marLeft w:val="0"/>
      <w:marRight w:val="0"/>
      <w:marTop w:val="0"/>
      <w:marBottom w:val="0"/>
      <w:divBdr>
        <w:top w:val="none" w:sz="0" w:space="0" w:color="auto"/>
        <w:left w:val="none" w:sz="0" w:space="0" w:color="auto"/>
        <w:bottom w:val="none" w:sz="0" w:space="0" w:color="auto"/>
        <w:right w:val="none" w:sz="0" w:space="0" w:color="auto"/>
      </w:divBdr>
    </w:div>
    <w:div w:id="929775377">
      <w:bodyDiv w:val="1"/>
      <w:marLeft w:val="0"/>
      <w:marRight w:val="0"/>
      <w:marTop w:val="0"/>
      <w:marBottom w:val="0"/>
      <w:divBdr>
        <w:top w:val="none" w:sz="0" w:space="0" w:color="auto"/>
        <w:left w:val="none" w:sz="0" w:space="0" w:color="auto"/>
        <w:bottom w:val="none" w:sz="0" w:space="0" w:color="auto"/>
        <w:right w:val="none" w:sz="0" w:space="0" w:color="auto"/>
      </w:divBdr>
    </w:div>
    <w:div w:id="929855201">
      <w:bodyDiv w:val="1"/>
      <w:marLeft w:val="0"/>
      <w:marRight w:val="0"/>
      <w:marTop w:val="0"/>
      <w:marBottom w:val="0"/>
      <w:divBdr>
        <w:top w:val="none" w:sz="0" w:space="0" w:color="auto"/>
        <w:left w:val="none" w:sz="0" w:space="0" w:color="auto"/>
        <w:bottom w:val="none" w:sz="0" w:space="0" w:color="auto"/>
        <w:right w:val="none" w:sz="0" w:space="0" w:color="auto"/>
      </w:divBdr>
    </w:div>
    <w:div w:id="930158259">
      <w:bodyDiv w:val="1"/>
      <w:marLeft w:val="0"/>
      <w:marRight w:val="0"/>
      <w:marTop w:val="0"/>
      <w:marBottom w:val="0"/>
      <w:divBdr>
        <w:top w:val="none" w:sz="0" w:space="0" w:color="auto"/>
        <w:left w:val="none" w:sz="0" w:space="0" w:color="auto"/>
        <w:bottom w:val="none" w:sz="0" w:space="0" w:color="auto"/>
        <w:right w:val="none" w:sz="0" w:space="0" w:color="auto"/>
      </w:divBdr>
    </w:div>
    <w:div w:id="930623670">
      <w:bodyDiv w:val="1"/>
      <w:marLeft w:val="0"/>
      <w:marRight w:val="0"/>
      <w:marTop w:val="0"/>
      <w:marBottom w:val="0"/>
      <w:divBdr>
        <w:top w:val="none" w:sz="0" w:space="0" w:color="auto"/>
        <w:left w:val="none" w:sz="0" w:space="0" w:color="auto"/>
        <w:bottom w:val="none" w:sz="0" w:space="0" w:color="auto"/>
        <w:right w:val="none" w:sz="0" w:space="0" w:color="auto"/>
      </w:divBdr>
    </w:div>
    <w:div w:id="930889919">
      <w:bodyDiv w:val="1"/>
      <w:marLeft w:val="0"/>
      <w:marRight w:val="0"/>
      <w:marTop w:val="0"/>
      <w:marBottom w:val="0"/>
      <w:divBdr>
        <w:top w:val="none" w:sz="0" w:space="0" w:color="auto"/>
        <w:left w:val="none" w:sz="0" w:space="0" w:color="auto"/>
        <w:bottom w:val="none" w:sz="0" w:space="0" w:color="auto"/>
        <w:right w:val="none" w:sz="0" w:space="0" w:color="auto"/>
      </w:divBdr>
    </w:div>
    <w:div w:id="931085223">
      <w:bodyDiv w:val="1"/>
      <w:marLeft w:val="0"/>
      <w:marRight w:val="0"/>
      <w:marTop w:val="0"/>
      <w:marBottom w:val="0"/>
      <w:divBdr>
        <w:top w:val="none" w:sz="0" w:space="0" w:color="auto"/>
        <w:left w:val="none" w:sz="0" w:space="0" w:color="auto"/>
        <w:bottom w:val="none" w:sz="0" w:space="0" w:color="auto"/>
        <w:right w:val="none" w:sz="0" w:space="0" w:color="auto"/>
      </w:divBdr>
    </w:div>
    <w:div w:id="931088070">
      <w:bodyDiv w:val="1"/>
      <w:marLeft w:val="0"/>
      <w:marRight w:val="0"/>
      <w:marTop w:val="0"/>
      <w:marBottom w:val="0"/>
      <w:divBdr>
        <w:top w:val="none" w:sz="0" w:space="0" w:color="auto"/>
        <w:left w:val="none" w:sz="0" w:space="0" w:color="auto"/>
        <w:bottom w:val="none" w:sz="0" w:space="0" w:color="auto"/>
        <w:right w:val="none" w:sz="0" w:space="0" w:color="auto"/>
      </w:divBdr>
    </w:div>
    <w:div w:id="931160387">
      <w:bodyDiv w:val="1"/>
      <w:marLeft w:val="0"/>
      <w:marRight w:val="0"/>
      <w:marTop w:val="0"/>
      <w:marBottom w:val="0"/>
      <w:divBdr>
        <w:top w:val="none" w:sz="0" w:space="0" w:color="auto"/>
        <w:left w:val="none" w:sz="0" w:space="0" w:color="auto"/>
        <w:bottom w:val="none" w:sz="0" w:space="0" w:color="auto"/>
        <w:right w:val="none" w:sz="0" w:space="0" w:color="auto"/>
      </w:divBdr>
    </w:div>
    <w:div w:id="931203956">
      <w:bodyDiv w:val="1"/>
      <w:marLeft w:val="0"/>
      <w:marRight w:val="0"/>
      <w:marTop w:val="0"/>
      <w:marBottom w:val="0"/>
      <w:divBdr>
        <w:top w:val="none" w:sz="0" w:space="0" w:color="auto"/>
        <w:left w:val="none" w:sz="0" w:space="0" w:color="auto"/>
        <w:bottom w:val="none" w:sz="0" w:space="0" w:color="auto"/>
        <w:right w:val="none" w:sz="0" w:space="0" w:color="auto"/>
      </w:divBdr>
    </w:div>
    <w:div w:id="931401158">
      <w:bodyDiv w:val="1"/>
      <w:marLeft w:val="0"/>
      <w:marRight w:val="0"/>
      <w:marTop w:val="0"/>
      <w:marBottom w:val="0"/>
      <w:divBdr>
        <w:top w:val="none" w:sz="0" w:space="0" w:color="auto"/>
        <w:left w:val="none" w:sz="0" w:space="0" w:color="auto"/>
        <w:bottom w:val="none" w:sz="0" w:space="0" w:color="auto"/>
        <w:right w:val="none" w:sz="0" w:space="0" w:color="auto"/>
      </w:divBdr>
    </w:div>
    <w:div w:id="931544601">
      <w:bodyDiv w:val="1"/>
      <w:marLeft w:val="0"/>
      <w:marRight w:val="0"/>
      <w:marTop w:val="0"/>
      <w:marBottom w:val="0"/>
      <w:divBdr>
        <w:top w:val="none" w:sz="0" w:space="0" w:color="auto"/>
        <w:left w:val="none" w:sz="0" w:space="0" w:color="auto"/>
        <w:bottom w:val="none" w:sz="0" w:space="0" w:color="auto"/>
        <w:right w:val="none" w:sz="0" w:space="0" w:color="auto"/>
      </w:divBdr>
    </w:div>
    <w:div w:id="931932063">
      <w:bodyDiv w:val="1"/>
      <w:marLeft w:val="0"/>
      <w:marRight w:val="0"/>
      <w:marTop w:val="0"/>
      <w:marBottom w:val="0"/>
      <w:divBdr>
        <w:top w:val="none" w:sz="0" w:space="0" w:color="auto"/>
        <w:left w:val="none" w:sz="0" w:space="0" w:color="auto"/>
        <w:bottom w:val="none" w:sz="0" w:space="0" w:color="auto"/>
        <w:right w:val="none" w:sz="0" w:space="0" w:color="auto"/>
      </w:divBdr>
    </w:div>
    <w:div w:id="932127303">
      <w:bodyDiv w:val="1"/>
      <w:marLeft w:val="0"/>
      <w:marRight w:val="0"/>
      <w:marTop w:val="0"/>
      <w:marBottom w:val="0"/>
      <w:divBdr>
        <w:top w:val="none" w:sz="0" w:space="0" w:color="auto"/>
        <w:left w:val="none" w:sz="0" w:space="0" w:color="auto"/>
        <w:bottom w:val="none" w:sz="0" w:space="0" w:color="auto"/>
        <w:right w:val="none" w:sz="0" w:space="0" w:color="auto"/>
      </w:divBdr>
    </w:div>
    <w:div w:id="932399756">
      <w:bodyDiv w:val="1"/>
      <w:marLeft w:val="0"/>
      <w:marRight w:val="0"/>
      <w:marTop w:val="0"/>
      <w:marBottom w:val="0"/>
      <w:divBdr>
        <w:top w:val="none" w:sz="0" w:space="0" w:color="auto"/>
        <w:left w:val="none" w:sz="0" w:space="0" w:color="auto"/>
        <w:bottom w:val="none" w:sz="0" w:space="0" w:color="auto"/>
        <w:right w:val="none" w:sz="0" w:space="0" w:color="auto"/>
      </w:divBdr>
    </w:div>
    <w:div w:id="932669328">
      <w:bodyDiv w:val="1"/>
      <w:marLeft w:val="0"/>
      <w:marRight w:val="0"/>
      <w:marTop w:val="0"/>
      <w:marBottom w:val="0"/>
      <w:divBdr>
        <w:top w:val="none" w:sz="0" w:space="0" w:color="auto"/>
        <w:left w:val="none" w:sz="0" w:space="0" w:color="auto"/>
        <w:bottom w:val="none" w:sz="0" w:space="0" w:color="auto"/>
        <w:right w:val="none" w:sz="0" w:space="0" w:color="auto"/>
      </w:divBdr>
    </w:div>
    <w:div w:id="933249296">
      <w:bodyDiv w:val="1"/>
      <w:marLeft w:val="0"/>
      <w:marRight w:val="0"/>
      <w:marTop w:val="0"/>
      <w:marBottom w:val="0"/>
      <w:divBdr>
        <w:top w:val="none" w:sz="0" w:space="0" w:color="auto"/>
        <w:left w:val="none" w:sz="0" w:space="0" w:color="auto"/>
        <w:bottom w:val="none" w:sz="0" w:space="0" w:color="auto"/>
        <w:right w:val="none" w:sz="0" w:space="0" w:color="auto"/>
      </w:divBdr>
    </w:div>
    <w:div w:id="933366785">
      <w:bodyDiv w:val="1"/>
      <w:marLeft w:val="0"/>
      <w:marRight w:val="0"/>
      <w:marTop w:val="0"/>
      <w:marBottom w:val="0"/>
      <w:divBdr>
        <w:top w:val="none" w:sz="0" w:space="0" w:color="auto"/>
        <w:left w:val="none" w:sz="0" w:space="0" w:color="auto"/>
        <w:bottom w:val="none" w:sz="0" w:space="0" w:color="auto"/>
        <w:right w:val="none" w:sz="0" w:space="0" w:color="auto"/>
      </w:divBdr>
    </w:div>
    <w:div w:id="933510913">
      <w:bodyDiv w:val="1"/>
      <w:marLeft w:val="0"/>
      <w:marRight w:val="0"/>
      <w:marTop w:val="0"/>
      <w:marBottom w:val="0"/>
      <w:divBdr>
        <w:top w:val="none" w:sz="0" w:space="0" w:color="auto"/>
        <w:left w:val="none" w:sz="0" w:space="0" w:color="auto"/>
        <w:bottom w:val="none" w:sz="0" w:space="0" w:color="auto"/>
        <w:right w:val="none" w:sz="0" w:space="0" w:color="auto"/>
      </w:divBdr>
    </w:div>
    <w:div w:id="933628075">
      <w:bodyDiv w:val="1"/>
      <w:marLeft w:val="0"/>
      <w:marRight w:val="0"/>
      <w:marTop w:val="0"/>
      <w:marBottom w:val="0"/>
      <w:divBdr>
        <w:top w:val="none" w:sz="0" w:space="0" w:color="auto"/>
        <w:left w:val="none" w:sz="0" w:space="0" w:color="auto"/>
        <w:bottom w:val="none" w:sz="0" w:space="0" w:color="auto"/>
        <w:right w:val="none" w:sz="0" w:space="0" w:color="auto"/>
      </w:divBdr>
    </w:div>
    <w:div w:id="933704910">
      <w:bodyDiv w:val="1"/>
      <w:marLeft w:val="0"/>
      <w:marRight w:val="0"/>
      <w:marTop w:val="0"/>
      <w:marBottom w:val="0"/>
      <w:divBdr>
        <w:top w:val="none" w:sz="0" w:space="0" w:color="auto"/>
        <w:left w:val="none" w:sz="0" w:space="0" w:color="auto"/>
        <w:bottom w:val="none" w:sz="0" w:space="0" w:color="auto"/>
        <w:right w:val="none" w:sz="0" w:space="0" w:color="auto"/>
      </w:divBdr>
      <w:divsChild>
        <w:div w:id="89664174">
          <w:marLeft w:val="480"/>
          <w:marRight w:val="0"/>
          <w:marTop w:val="0"/>
          <w:marBottom w:val="0"/>
          <w:divBdr>
            <w:top w:val="none" w:sz="0" w:space="0" w:color="auto"/>
            <w:left w:val="none" w:sz="0" w:space="0" w:color="auto"/>
            <w:bottom w:val="none" w:sz="0" w:space="0" w:color="auto"/>
            <w:right w:val="none" w:sz="0" w:space="0" w:color="auto"/>
          </w:divBdr>
        </w:div>
        <w:div w:id="111025152">
          <w:marLeft w:val="480"/>
          <w:marRight w:val="0"/>
          <w:marTop w:val="0"/>
          <w:marBottom w:val="0"/>
          <w:divBdr>
            <w:top w:val="none" w:sz="0" w:space="0" w:color="auto"/>
            <w:left w:val="none" w:sz="0" w:space="0" w:color="auto"/>
            <w:bottom w:val="none" w:sz="0" w:space="0" w:color="auto"/>
            <w:right w:val="none" w:sz="0" w:space="0" w:color="auto"/>
          </w:divBdr>
        </w:div>
        <w:div w:id="153299969">
          <w:marLeft w:val="480"/>
          <w:marRight w:val="0"/>
          <w:marTop w:val="0"/>
          <w:marBottom w:val="0"/>
          <w:divBdr>
            <w:top w:val="none" w:sz="0" w:space="0" w:color="auto"/>
            <w:left w:val="none" w:sz="0" w:space="0" w:color="auto"/>
            <w:bottom w:val="none" w:sz="0" w:space="0" w:color="auto"/>
            <w:right w:val="none" w:sz="0" w:space="0" w:color="auto"/>
          </w:divBdr>
        </w:div>
        <w:div w:id="238371207">
          <w:marLeft w:val="480"/>
          <w:marRight w:val="0"/>
          <w:marTop w:val="0"/>
          <w:marBottom w:val="0"/>
          <w:divBdr>
            <w:top w:val="none" w:sz="0" w:space="0" w:color="auto"/>
            <w:left w:val="none" w:sz="0" w:space="0" w:color="auto"/>
            <w:bottom w:val="none" w:sz="0" w:space="0" w:color="auto"/>
            <w:right w:val="none" w:sz="0" w:space="0" w:color="auto"/>
          </w:divBdr>
        </w:div>
        <w:div w:id="267205125">
          <w:marLeft w:val="480"/>
          <w:marRight w:val="0"/>
          <w:marTop w:val="0"/>
          <w:marBottom w:val="0"/>
          <w:divBdr>
            <w:top w:val="none" w:sz="0" w:space="0" w:color="auto"/>
            <w:left w:val="none" w:sz="0" w:space="0" w:color="auto"/>
            <w:bottom w:val="none" w:sz="0" w:space="0" w:color="auto"/>
            <w:right w:val="none" w:sz="0" w:space="0" w:color="auto"/>
          </w:divBdr>
        </w:div>
        <w:div w:id="424542814">
          <w:marLeft w:val="480"/>
          <w:marRight w:val="0"/>
          <w:marTop w:val="0"/>
          <w:marBottom w:val="0"/>
          <w:divBdr>
            <w:top w:val="none" w:sz="0" w:space="0" w:color="auto"/>
            <w:left w:val="none" w:sz="0" w:space="0" w:color="auto"/>
            <w:bottom w:val="none" w:sz="0" w:space="0" w:color="auto"/>
            <w:right w:val="none" w:sz="0" w:space="0" w:color="auto"/>
          </w:divBdr>
        </w:div>
        <w:div w:id="513761599">
          <w:marLeft w:val="480"/>
          <w:marRight w:val="0"/>
          <w:marTop w:val="0"/>
          <w:marBottom w:val="0"/>
          <w:divBdr>
            <w:top w:val="none" w:sz="0" w:space="0" w:color="auto"/>
            <w:left w:val="none" w:sz="0" w:space="0" w:color="auto"/>
            <w:bottom w:val="none" w:sz="0" w:space="0" w:color="auto"/>
            <w:right w:val="none" w:sz="0" w:space="0" w:color="auto"/>
          </w:divBdr>
        </w:div>
        <w:div w:id="598684865">
          <w:marLeft w:val="480"/>
          <w:marRight w:val="0"/>
          <w:marTop w:val="0"/>
          <w:marBottom w:val="0"/>
          <w:divBdr>
            <w:top w:val="none" w:sz="0" w:space="0" w:color="auto"/>
            <w:left w:val="none" w:sz="0" w:space="0" w:color="auto"/>
            <w:bottom w:val="none" w:sz="0" w:space="0" w:color="auto"/>
            <w:right w:val="none" w:sz="0" w:space="0" w:color="auto"/>
          </w:divBdr>
        </w:div>
        <w:div w:id="619842933">
          <w:marLeft w:val="480"/>
          <w:marRight w:val="0"/>
          <w:marTop w:val="0"/>
          <w:marBottom w:val="0"/>
          <w:divBdr>
            <w:top w:val="none" w:sz="0" w:space="0" w:color="auto"/>
            <w:left w:val="none" w:sz="0" w:space="0" w:color="auto"/>
            <w:bottom w:val="none" w:sz="0" w:space="0" w:color="auto"/>
            <w:right w:val="none" w:sz="0" w:space="0" w:color="auto"/>
          </w:divBdr>
        </w:div>
        <w:div w:id="656761084">
          <w:marLeft w:val="480"/>
          <w:marRight w:val="0"/>
          <w:marTop w:val="0"/>
          <w:marBottom w:val="0"/>
          <w:divBdr>
            <w:top w:val="none" w:sz="0" w:space="0" w:color="auto"/>
            <w:left w:val="none" w:sz="0" w:space="0" w:color="auto"/>
            <w:bottom w:val="none" w:sz="0" w:space="0" w:color="auto"/>
            <w:right w:val="none" w:sz="0" w:space="0" w:color="auto"/>
          </w:divBdr>
        </w:div>
        <w:div w:id="740450710">
          <w:marLeft w:val="480"/>
          <w:marRight w:val="0"/>
          <w:marTop w:val="0"/>
          <w:marBottom w:val="0"/>
          <w:divBdr>
            <w:top w:val="none" w:sz="0" w:space="0" w:color="auto"/>
            <w:left w:val="none" w:sz="0" w:space="0" w:color="auto"/>
            <w:bottom w:val="none" w:sz="0" w:space="0" w:color="auto"/>
            <w:right w:val="none" w:sz="0" w:space="0" w:color="auto"/>
          </w:divBdr>
        </w:div>
        <w:div w:id="802427213">
          <w:marLeft w:val="480"/>
          <w:marRight w:val="0"/>
          <w:marTop w:val="0"/>
          <w:marBottom w:val="0"/>
          <w:divBdr>
            <w:top w:val="none" w:sz="0" w:space="0" w:color="auto"/>
            <w:left w:val="none" w:sz="0" w:space="0" w:color="auto"/>
            <w:bottom w:val="none" w:sz="0" w:space="0" w:color="auto"/>
            <w:right w:val="none" w:sz="0" w:space="0" w:color="auto"/>
          </w:divBdr>
        </w:div>
        <w:div w:id="950476001">
          <w:marLeft w:val="480"/>
          <w:marRight w:val="0"/>
          <w:marTop w:val="0"/>
          <w:marBottom w:val="0"/>
          <w:divBdr>
            <w:top w:val="none" w:sz="0" w:space="0" w:color="auto"/>
            <w:left w:val="none" w:sz="0" w:space="0" w:color="auto"/>
            <w:bottom w:val="none" w:sz="0" w:space="0" w:color="auto"/>
            <w:right w:val="none" w:sz="0" w:space="0" w:color="auto"/>
          </w:divBdr>
        </w:div>
        <w:div w:id="966010893">
          <w:marLeft w:val="480"/>
          <w:marRight w:val="0"/>
          <w:marTop w:val="0"/>
          <w:marBottom w:val="0"/>
          <w:divBdr>
            <w:top w:val="none" w:sz="0" w:space="0" w:color="auto"/>
            <w:left w:val="none" w:sz="0" w:space="0" w:color="auto"/>
            <w:bottom w:val="none" w:sz="0" w:space="0" w:color="auto"/>
            <w:right w:val="none" w:sz="0" w:space="0" w:color="auto"/>
          </w:divBdr>
        </w:div>
        <w:div w:id="1114910288">
          <w:marLeft w:val="480"/>
          <w:marRight w:val="0"/>
          <w:marTop w:val="0"/>
          <w:marBottom w:val="0"/>
          <w:divBdr>
            <w:top w:val="none" w:sz="0" w:space="0" w:color="auto"/>
            <w:left w:val="none" w:sz="0" w:space="0" w:color="auto"/>
            <w:bottom w:val="none" w:sz="0" w:space="0" w:color="auto"/>
            <w:right w:val="none" w:sz="0" w:space="0" w:color="auto"/>
          </w:divBdr>
        </w:div>
        <w:div w:id="1190266894">
          <w:marLeft w:val="480"/>
          <w:marRight w:val="0"/>
          <w:marTop w:val="0"/>
          <w:marBottom w:val="0"/>
          <w:divBdr>
            <w:top w:val="none" w:sz="0" w:space="0" w:color="auto"/>
            <w:left w:val="none" w:sz="0" w:space="0" w:color="auto"/>
            <w:bottom w:val="none" w:sz="0" w:space="0" w:color="auto"/>
            <w:right w:val="none" w:sz="0" w:space="0" w:color="auto"/>
          </w:divBdr>
        </w:div>
        <w:div w:id="1202748082">
          <w:marLeft w:val="480"/>
          <w:marRight w:val="0"/>
          <w:marTop w:val="0"/>
          <w:marBottom w:val="0"/>
          <w:divBdr>
            <w:top w:val="none" w:sz="0" w:space="0" w:color="auto"/>
            <w:left w:val="none" w:sz="0" w:space="0" w:color="auto"/>
            <w:bottom w:val="none" w:sz="0" w:space="0" w:color="auto"/>
            <w:right w:val="none" w:sz="0" w:space="0" w:color="auto"/>
          </w:divBdr>
        </w:div>
        <w:div w:id="1266840611">
          <w:marLeft w:val="480"/>
          <w:marRight w:val="0"/>
          <w:marTop w:val="0"/>
          <w:marBottom w:val="0"/>
          <w:divBdr>
            <w:top w:val="none" w:sz="0" w:space="0" w:color="auto"/>
            <w:left w:val="none" w:sz="0" w:space="0" w:color="auto"/>
            <w:bottom w:val="none" w:sz="0" w:space="0" w:color="auto"/>
            <w:right w:val="none" w:sz="0" w:space="0" w:color="auto"/>
          </w:divBdr>
        </w:div>
        <w:div w:id="1338534098">
          <w:marLeft w:val="480"/>
          <w:marRight w:val="0"/>
          <w:marTop w:val="0"/>
          <w:marBottom w:val="0"/>
          <w:divBdr>
            <w:top w:val="none" w:sz="0" w:space="0" w:color="auto"/>
            <w:left w:val="none" w:sz="0" w:space="0" w:color="auto"/>
            <w:bottom w:val="none" w:sz="0" w:space="0" w:color="auto"/>
            <w:right w:val="none" w:sz="0" w:space="0" w:color="auto"/>
          </w:divBdr>
        </w:div>
        <w:div w:id="1431388061">
          <w:marLeft w:val="480"/>
          <w:marRight w:val="0"/>
          <w:marTop w:val="0"/>
          <w:marBottom w:val="0"/>
          <w:divBdr>
            <w:top w:val="none" w:sz="0" w:space="0" w:color="auto"/>
            <w:left w:val="none" w:sz="0" w:space="0" w:color="auto"/>
            <w:bottom w:val="none" w:sz="0" w:space="0" w:color="auto"/>
            <w:right w:val="none" w:sz="0" w:space="0" w:color="auto"/>
          </w:divBdr>
        </w:div>
        <w:div w:id="1504662646">
          <w:marLeft w:val="480"/>
          <w:marRight w:val="0"/>
          <w:marTop w:val="0"/>
          <w:marBottom w:val="0"/>
          <w:divBdr>
            <w:top w:val="none" w:sz="0" w:space="0" w:color="auto"/>
            <w:left w:val="none" w:sz="0" w:space="0" w:color="auto"/>
            <w:bottom w:val="none" w:sz="0" w:space="0" w:color="auto"/>
            <w:right w:val="none" w:sz="0" w:space="0" w:color="auto"/>
          </w:divBdr>
        </w:div>
        <w:div w:id="1605838652">
          <w:marLeft w:val="480"/>
          <w:marRight w:val="0"/>
          <w:marTop w:val="0"/>
          <w:marBottom w:val="0"/>
          <w:divBdr>
            <w:top w:val="none" w:sz="0" w:space="0" w:color="auto"/>
            <w:left w:val="none" w:sz="0" w:space="0" w:color="auto"/>
            <w:bottom w:val="none" w:sz="0" w:space="0" w:color="auto"/>
            <w:right w:val="none" w:sz="0" w:space="0" w:color="auto"/>
          </w:divBdr>
        </w:div>
        <w:div w:id="1680960771">
          <w:marLeft w:val="480"/>
          <w:marRight w:val="0"/>
          <w:marTop w:val="0"/>
          <w:marBottom w:val="0"/>
          <w:divBdr>
            <w:top w:val="none" w:sz="0" w:space="0" w:color="auto"/>
            <w:left w:val="none" w:sz="0" w:space="0" w:color="auto"/>
            <w:bottom w:val="none" w:sz="0" w:space="0" w:color="auto"/>
            <w:right w:val="none" w:sz="0" w:space="0" w:color="auto"/>
          </w:divBdr>
        </w:div>
        <w:div w:id="1776947776">
          <w:marLeft w:val="480"/>
          <w:marRight w:val="0"/>
          <w:marTop w:val="0"/>
          <w:marBottom w:val="0"/>
          <w:divBdr>
            <w:top w:val="none" w:sz="0" w:space="0" w:color="auto"/>
            <w:left w:val="none" w:sz="0" w:space="0" w:color="auto"/>
            <w:bottom w:val="none" w:sz="0" w:space="0" w:color="auto"/>
            <w:right w:val="none" w:sz="0" w:space="0" w:color="auto"/>
          </w:divBdr>
        </w:div>
        <w:div w:id="1872373450">
          <w:marLeft w:val="480"/>
          <w:marRight w:val="0"/>
          <w:marTop w:val="0"/>
          <w:marBottom w:val="0"/>
          <w:divBdr>
            <w:top w:val="none" w:sz="0" w:space="0" w:color="auto"/>
            <w:left w:val="none" w:sz="0" w:space="0" w:color="auto"/>
            <w:bottom w:val="none" w:sz="0" w:space="0" w:color="auto"/>
            <w:right w:val="none" w:sz="0" w:space="0" w:color="auto"/>
          </w:divBdr>
        </w:div>
        <w:div w:id="1970893189">
          <w:marLeft w:val="480"/>
          <w:marRight w:val="0"/>
          <w:marTop w:val="0"/>
          <w:marBottom w:val="0"/>
          <w:divBdr>
            <w:top w:val="none" w:sz="0" w:space="0" w:color="auto"/>
            <w:left w:val="none" w:sz="0" w:space="0" w:color="auto"/>
            <w:bottom w:val="none" w:sz="0" w:space="0" w:color="auto"/>
            <w:right w:val="none" w:sz="0" w:space="0" w:color="auto"/>
          </w:divBdr>
        </w:div>
        <w:div w:id="1991590594">
          <w:marLeft w:val="480"/>
          <w:marRight w:val="0"/>
          <w:marTop w:val="0"/>
          <w:marBottom w:val="0"/>
          <w:divBdr>
            <w:top w:val="none" w:sz="0" w:space="0" w:color="auto"/>
            <w:left w:val="none" w:sz="0" w:space="0" w:color="auto"/>
            <w:bottom w:val="none" w:sz="0" w:space="0" w:color="auto"/>
            <w:right w:val="none" w:sz="0" w:space="0" w:color="auto"/>
          </w:divBdr>
        </w:div>
        <w:div w:id="2059083168">
          <w:marLeft w:val="480"/>
          <w:marRight w:val="0"/>
          <w:marTop w:val="0"/>
          <w:marBottom w:val="0"/>
          <w:divBdr>
            <w:top w:val="none" w:sz="0" w:space="0" w:color="auto"/>
            <w:left w:val="none" w:sz="0" w:space="0" w:color="auto"/>
            <w:bottom w:val="none" w:sz="0" w:space="0" w:color="auto"/>
            <w:right w:val="none" w:sz="0" w:space="0" w:color="auto"/>
          </w:divBdr>
        </w:div>
      </w:divsChild>
    </w:div>
    <w:div w:id="933903682">
      <w:bodyDiv w:val="1"/>
      <w:marLeft w:val="0"/>
      <w:marRight w:val="0"/>
      <w:marTop w:val="0"/>
      <w:marBottom w:val="0"/>
      <w:divBdr>
        <w:top w:val="none" w:sz="0" w:space="0" w:color="auto"/>
        <w:left w:val="none" w:sz="0" w:space="0" w:color="auto"/>
        <w:bottom w:val="none" w:sz="0" w:space="0" w:color="auto"/>
        <w:right w:val="none" w:sz="0" w:space="0" w:color="auto"/>
      </w:divBdr>
    </w:div>
    <w:div w:id="934089710">
      <w:bodyDiv w:val="1"/>
      <w:marLeft w:val="0"/>
      <w:marRight w:val="0"/>
      <w:marTop w:val="0"/>
      <w:marBottom w:val="0"/>
      <w:divBdr>
        <w:top w:val="none" w:sz="0" w:space="0" w:color="auto"/>
        <w:left w:val="none" w:sz="0" w:space="0" w:color="auto"/>
        <w:bottom w:val="none" w:sz="0" w:space="0" w:color="auto"/>
        <w:right w:val="none" w:sz="0" w:space="0" w:color="auto"/>
      </w:divBdr>
    </w:div>
    <w:div w:id="935483261">
      <w:bodyDiv w:val="1"/>
      <w:marLeft w:val="0"/>
      <w:marRight w:val="0"/>
      <w:marTop w:val="0"/>
      <w:marBottom w:val="0"/>
      <w:divBdr>
        <w:top w:val="none" w:sz="0" w:space="0" w:color="auto"/>
        <w:left w:val="none" w:sz="0" w:space="0" w:color="auto"/>
        <w:bottom w:val="none" w:sz="0" w:space="0" w:color="auto"/>
        <w:right w:val="none" w:sz="0" w:space="0" w:color="auto"/>
      </w:divBdr>
    </w:div>
    <w:div w:id="935597636">
      <w:bodyDiv w:val="1"/>
      <w:marLeft w:val="0"/>
      <w:marRight w:val="0"/>
      <w:marTop w:val="0"/>
      <w:marBottom w:val="0"/>
      <w:divBdr>
        <w:top w:val="none" w:sz="0" w:space="0" w:color="auto"/>
        <w:left w:val="none" w:sz="0" w:space="0" w:color="auto"/>
        <w:bottom w:val="none" w:sz="0" w:space="0" w:color="auto"/>
        <w:right w:val="none" w:sz="0" w:space="0" w:color="auto"/>
      </w:divBdr>
    </w:div>
    <w:div w:id="935988186">
      <w:bodyDiv w:val="1"/>
      <w:marLeft w:val="0"/>
      <w:marRight w:val="0"/>
      <w:marTop w:val="0"/>
      <w:marBottom w:val="0"/>
      <w:divBdr>
        <w:top w:val="none" w:sz="0" w:space="0" w:color="auto"/>
        <w:left w:val="none" w:sz="0" w:space="0" w:color="auto"/>
        <w:bottom w:val="none" w:sz="0" w:space="0" w:color="auto"/>
        <w:right w:val="none" w:sz="0" w:space="0" w:color="auto"/>
      </w:divBdr>
    </w:div>
    <w:div w:id="936448749">
      <w:bodyDiv w:val="1"/>
      <w:marLeft w:val="0"/>
      <w:marRight w:val="0"/>
      <w:marTop w:val="0"/>
      <w:marBottom w:val="0"/>
      <w:divBdr>
        <w:top w:val="none" w:sz="0" w:space="0" w:color="auto"/>
        <w:left w:val="none" w:sz="0" w:space="0" w:color="auto"/>
        <w:bottom w:val="none" w:sz="0" w:space="0" w:color="auto"/>
        <w:right w:val="none" w:sz="0" w:space="0" w:color="auto"/>
      </w:divBdr>
    </w:div>
    <w:div w:id="936717356">
      <w:bodyDiv w:val="1"/>
      <w:marLeft w:val="0"/>
      <w:marRight w:val="0"/>
      <w:marTop w:val="0"/>
      <w:marBottom w:val="0"/>
      <w:divBdr>
        <w:top w:val="none" w:sz="0" w:space="0" w:color="auto"/>
        <w:left w:val="none" w:sz="0" w:space="0" w:color="auto"/>
        <w:bottom w:val="none" w:sz="0" w:space="0" w:color="auto"/>
        <w:right w:val="none" w:sz="0" w:space="0" w:color="auto"/>
      </w:divBdr>
    </w:div>
    <w:div w:id="937366431">
      <w:bodyDiv w:val="1"/>
      <w:marLeft w:val="0"/>
      <w:marRight w:val="0"/>
      <w:marTop w:val="0"/>
      <w:marBottom w:val="0"/>
      <w:divBdr>
        <w:top w:val="none" w:sz="0" w:space="0" w:color="auto"/>
        <w:left w:val="none" w:sz="0" w:space="0" w:color="auto"/>
        <w:bottom w:val="none" w:sz="0" w:space="0" w:color="auto"/>
        <w:right w:val="none" w:sz="0" w:space="0" w:color="auto"/>
      </w:divBdr>
    </w:div>
    <w:div w:id="937370388">
      <w:bodyDiv w:val="1"/>
      <w:marLeft w:val="0"/>
      <w:marRight w:val="0"/>
      <w:marTop w:val="0"/>
      <w:marBottom w:val="0"/>
      <w:divBdr>
        <w:top w:val="none" w:sz="0" w:space="0" w:color="auto"/>
        <w:left w:val="none" w:sz="0" w:space="0" w:color="auto"/>
        <w:bottom w:val="none" w:sz="0" w:space="0" w:color="auto"/>
        <w:right w:val="none" w:sz="0" w:space="0" w:color="auto"/>
      </w:divBdr>
    </w:div>
    <w:div w:id="937568891">
      <w:bodyDiv w:val="1"/>
      <w:marLeft w:val="0"/>
      <w:marRight w:val="0"/>
      <w:marTop w:val="0"/>
      <w:marBottom w:val="0"/>
      <w:divBdr>
        <w:top w:val="none" w:sz="0" w:space="0" w:color="auto"/>
        <w:left w:val="none" w:sz="0" w:space="0" w:color="auto"/>
        <w:bottom w:val="none" w:sz="0" w:space="0" w:color="auto"/>
        <w:right w:val="none" w:sz="0" w:space="0" w:color="auto"/>
      </w:divBdr>
    </w:div>
    <w:div w:id="937830771">
      <w:bodyDiv w:val="1"/>
      <w:marLeft w:val="0"/>
      <w:marRight w:val="0"/>
      <w:marTop w:val="0"/>
      <w:marBottom w:val="0"/>
      <w:divBdr>
        <w:top w:val="none" w:sz="0" w:space="0" w:color="auto"/>
        <w:left w:val="none" w:sz="0" w:space="0" w:color="auto"/>
        <w:bottom w:val="none" w:sz="0" w:space="0" w:color="auto"/>
        <w:right w:val="none" w:sz="0" w:space="0" w:color="auto"/>
      </w:divBdr>
    </w:div>
    <w:div w:id="937906747">
      <w:bodyDiv w:val="1"/>
      <w:marLeft w:val="0"/>
      <w:marRight w:val="0"/>
      <w:marTop w:val="0"/>
      <w:marBottom w:val="0"/>
      <w:divBdr>
        <w:top w:val="none" w:sz="0" w:space="0" w:color="auto"/>
        <w:left w:val="none" w:sz="0" w:space="0" w:color="auto"/>
        <w:bottom w:val="none" w:sz="0" w:space="0" w:color="auto"/>
        <w:right w:val="none" w:sz="0" w:space="0" w:color="auto"/>
      </w:divBdr>
    </w:div>
    <w:div w:id="939071586">
      <w:bodyDiv w:val="1"/>
      <w:marLeft w:val="0"/>
      <w:marRight w:val="0"/>
      <w:marTop w:val="0"/>
      <w:marBottom w:val="0"/>
      <w:divBdr>
        <w:top w:val="none" w:sz="0" w:space="0" w:color="auto"/>
        <w:left w:val="none" w:sz="0" w:space="0" w:color="auto"/>
        <w:bottom w:val="none" w:sz="0" w:space="0" w:color="auto"/>
        <w:right w:val="none" w:sz="0" w:space="0" w:color="auto"/>
      </w:divBdr>
    </w:div>
    <w:div w:id="939142061">
      <w:bodyDiv w:val="1"/>
      <w:marLeft w:val="0"/>
      <w:marRight w:val="0"/>
      <w:marTop w:val="0"/>
      <w:marBottom w:val="0"/>
      <w:divBdr>
        <w:top w:val="none" w:sz="0" w:space="0" w:color="auto"/>
        <w:left w:val="none" w:sz="0" w:space="0" w:color="auto"/>
        <w:bottom w:val="none" w:sz="0" w:space="0" w:color="auto"/>
        <w:right w:val="none" w:sz="0" w:space="0" w:color="auto"/>
      </w:divBdr>
    </w:div>
    <w:div w:id="939530965">
      <w:bodyDiv w:val="1"/>
      <w:marLeft w:val="0"/>
      <w:marRight w:val="0"/>
      <w:marTop w:val="0"/>
      <w:marBottom w:val="0"/>
      <w:divBdr>
        <w:top w:val="none" w:sz="0" w:space="0" w:color="auto"/>
        <w:left w:val="none" w:sz="0" w:space="0" w:color="auto"/>
        <w:bottom w:val="none" w:sz="0" w:space="0" w:color="auto"/>
        <w:right w:val="none" w:sz="0" w:space="0" w:color="auto"/>
      </w:divBdr>
    </w:div>
    <w:div w:id="940528798">
      <w:bodyDiv w:val="1"/>
      <w:marLeft w:val="0"/>
      <w:marRight w:val="0"/>
      <w:marTop w:val="0"/>
      <w:marBottom w:val="0"/>
      <w:divBdr>
        <w:top w:val="none" w:sz="0" w:space="0" w:color="auto"/>
        <w:left w:val="none" w:sz="0" w:space="0" w:color="auto"/>
        <w:bottom w:val="none" w:sz="0" w:space="0" w:color="auto"/>
        <w:right w:val="none" w:sz="0" w:space="0" w:color="auto"/>
      </w:divBdr>
    </w:div>
    <w:div w:id="940717678">
      <w:bodyDiv w:val="1"/>
      <w:marLeft w:val="0"/>
      <w:marRight w:val="0"/>
      <w:marTop w:val="0"/>
      <w:marBottom w:val="0"/>
      <w:divBdr>
        <w:top w:val="none" w:sz="0" w:space="0" w:color="auto"/>
        <w:left w:val="none" w:sz="0" w:space="0" w:color="auto"/>
        <w:bottom w:val="none" w:sz="0" w:space="0" w:color="auto"/>
        <w:right w:val="none" w:sz="0" w:space="0" w:color="auto"/>
      </w:divBdr>
    </w:div>
    <w:div w:id="941038315">
      <w:bodyDiv w:val="1"/>
      <w:marLeft w:val="0"/>
      <w:marRight w:val="0"/>
      <w:marTop w:val="0"/>
      <w:marBottom w:val="0"/>
      <w:divBdr>
        <w:top w:val="none" w:sz="0" w:space="0" w:color="auto"/>
        <w:left w:val="none" w:sz="0" w:space="0" w:color="auto"/>
        <w:bottom w:val="none" w:sz="0" w:space="0" w:color="auto"/>
        <w:right w:val="none" w:sz="0" w:space="0" w:color="auto"/>
      </w:divBdr>
    </w:div>
    <w:div w:id="941300846">
      <w:bodyDiv w:val="1"/>
      <w:marLeft w:val="0"/>
      <w:marRight w:val="0"/>
      <w:marTop w:val="0"/>
      <w:marBottom w:val="0"/>
      <w:divBdr>
        <w:top w:val="none" w:sz="0" w:space="0" w:color="auto"/>
        <w:left w:val="none" w:sz="0" w:space="0" w:color="auto"/>
        <w:bottom w:val="none" w:sz="0" w:space="0" w:color="auto"/>
        <w:right w:val="none" w:sz="0" w:space="0" w:color="auto"/>
      </w:divBdr>
    </w:div>
    <w:div w:id="942419831">
      <w:bodyDiv w:val="1"/>
      <w:marLeft w:val="0"/>
      <w:marRight w:val="0"/>
      <w:marTop w:val="0"/>
      <w:marBottom w:val="0"/>
      <w:divBdr>
        <w:top w:val="none" w:sz="0" w:space="0" w:color="auto"/>
        <w:left w:val="none" w:sz="0" w:space="0" w:color="auto"/>
        <w:bottom w:val="none" w:sz="0" w:space="0" w:color="auto"/>
        <w:right w:val="none" w:sz="0" w:space="0" w:color="auto"/>
      </w:divBdr>
    </w:div>
    <w:div w:id="942884261">
      <w:bodyDiv w:val="1"/>
      <w:marLeft w:val="0"/>
      <w:marRight w:val="0"/>
      <w:marTop w:val="0"/>
      <w:marBottom w:val="0"/>
      <w:divBdr>
        <w:top w:val="none" w:sz="0" w:space="0" w:color="auto"/>
        <w:left w:val="none" w:sz="0" w:space="0" w:color="auto"/>
        <w:bottom w:val="none" w:sz="0" w:space="0" w:color="auto"/>
        <w:right w:val="none" w:sz="0" w:space="0" w:color="auto"/>
      </w:divBdr>
    </w:div>
    <w:div w:id="943070931">
      <w:bodyDiv w:val="1"/>
      <w:marLeft w:val="0"/>
      <w:marRight w:val="0"/>
      <w:marTop w:val="0"/>
      <w:marBottom w:val="0"/>
      <w:divBdr>
        <w:top w:val="none" w:sz="0" w:space="0" w:color="auto"/>
        <w:left w:val="none" w:sz="0" w:space="0" w:color="auto"/>
        <w:bottom w:val="none" w:sz="0" w:space="0" w:color="auto"/>
        <w:right w:val="none" w:sz="0" w:space="0" w:color="auto"/>
      </w:divBdr>
    </w:div>
    <w:div w:id="943073671">
      <w:bodyDiv w:val="1"/>
      <w:marLeft w:val="0"/>
      <w:marRight w:val="0"/>
      <w:marTop w:val="0"/>
      <w:marBottom w:val="0"/>
      <w:divBdr>
        <w:top w:val="none" w:sz="0" w:space="0" w:color="auto"/>
        <w:left w:val="none" w:sz="0" w:space="0" w:color="auto"/>
        <w:bottom w:val="none" w:sz="0" w:space="0" w:color="auto"/>
        <w:right w:val="none" w:sz="0" w:space="0" w:color="auto"/>
      </w:divBdr>
    </w:div>
    <w:div w:id="943151514">
      <w:bodyDiv w:val="1"/>
      <w:marLeft w:val="0"/>
      <w:marRight w:val="0"/>
      <w:marTop w:val="0"/>
      <w:marBottom w:val="0"/>
      <w:divBdr>
        <w:top w:val="none" w:sz="0" w:space="0" w:color="auto"/>
        <w:left w:val="none" w:sz="0" w:space="0" w:color="auto"/>
        <w:bottom w:val="none" w:sz="0" w:space="0" w:color="auto"/>
        <w:right w:val="none" w:sz="0" w:space="0" w:color="auto"/>
      </w:divBdr>
    </w:div>
    <w:div w:id="943852315">
      <w:bodyDiv w:val="1"/>
      <w:marLeft w:val="0"/>
      <w:marRight w:val="0"/>
      <w:marTop w:val="0"/>
      <w:marBottom w:val="0"/>
      <w:divBdr>
        <w:top w:val="none" w:sz="0" w:space="0" w:color="auto"/>
        <w:left w:val="none" w:sz="0" w:space="0" w:color="auto"/>
        <w:bottom w:val="none" w:sz="0" w:space="0" w:color="auto"/>
        <w:right w:val="none" w:sz="0" w:space="0" w:color="auto"/>
      </w:divBdr>
    </w:div>
    <w:div w:id="944314401">
      <w:bodyDiv w:val="1"/>
      <w:marLeft w:val="0"/>
      <w:marRight w:val="0"/>
      <w:marTop w:val="0"/>
      <w:marBottom w:val="0"/>
      <w:divBdr>
        <w:top w:val="none" w:sz="0" w:space="0" w:color="auto"/>
        <w:left w:val="none" w:sz="0" w:space="0" w:color="auto"/>
        <w:bottom w:val="none" w:sz="0" w:space="0" w:color="auto"/>
        <w:right w:val="none" w:sz="0" w:space="0" w:color="auto"/>
      </w:divBdr>
    </w:div>
    <w:div w:id="944382147">
      <w:bodyDiv w:val="1"/>
      <w:marLeft w:val="0"/>
      <w:marRight w:val="0"/>
      <w:marTop w:val="0"/>
      <w:marBottom w:val="0"/>
      <w:divBdr>
        <w:top w:val="none" w:sz="0" w:space="0" w:color="auto"/>
        <w:left w:val="none" w:sz="0" w:space="0" w:color="auto"/>
        <w:bottom w:val="none" w:sz="0" w:space="0" w:color="auto"/>
        <w:right w:val="none" w:sz="0" w:space="0" w:color="auto"/>
      </w:divBdr>
    </w:div>
    <w:div w:id="944773141">
      <w:bodyDiv w:val="1"/>
      <w:marLeft w:val="0"/>
      <w:marRight w:val="0"/>
      <w:marTop w:val="0"/>
      <w:marBottom w:val="0"/>
      <w:divBdr>
        <w:top w:val="none" w:sz="0" w:space="0" w:color="auto"/>
        <w:left w:val="none" w:sz="0" w:space="0" w:color="auto"/>
        <w:bottom w:val="none" w:sz="0" w:space="0" w:color="auto"/>
        <w:right w:val="none" w:sz="0" w:space="0" w:color="auto"/>
      </w:divBdr>
    </w:div>
    <w:div w:id="944773523">
      <w:bodyDiv w:val="1"/>
      <w:marLeft w:val="0"/>
      <w:marRight w:val="0"/>
      <w:marTop w:val="0"/>
      <w:marBottom w:val="0"/>
      <w:divBdr>
        <w:top w:val="none" w:sz="0" w:space="0" w:color="auto"/>
        <w:left w:val="none" w:sz="0" w:space="0" w:color="auto"/>
        <w:bottom w:val="none" w:sz="0" w:space="0" w:color="auto"/>
        <w:right w:val="none" w:sz="0" w:space="0" w:color="auto"/>
      </w:divBdr>
    </w:div>
    <w:div w:id="944970098">
      <w:bodyDiv w:val="1"/>
      <w:marLeft w:val="0"/>
      <w:marRight w:val="0"/>
      <w:marTop w:val="0"/>
      <w:marBottom w:val="0"/>
      <w:divBdr>
        <w:top w:val="none" w:sz="0" w:space="0" w:color="auto"/>
        <w:left w:val="none" w:sz="0" w:space="0" w:color="auto"/>
        <w:bottom w:val="none" w:sz="0" w:space="0" w:color="auto"/>
        <w:right w:val="none" w:sz="0" w:space="0" w:color="auto"/>
      </w:divBdr>
    </w:div>
    <w:div w:id="944994569">
      <w:bodyDiv w:val="1"/>
      <w:marLeft w:val="0"/>
      <w:marRight w:val="0"/>
      <w:marTop w:val="0"/>
      <w:marBottom w:val="0"/>
      <w:divBdr>
        <w:top w:val="none" w:sz="0" w:space="0" w:color="auto"/>
        <w:left w:val="none" w:sz="0" w:space="0" w:color="auto"/>
        <w:bottom w:val="none" w:sz="0" w:space="0" w:color="auto"/>
        <w:right w:val="none" w:sz="0" w:space="0" w:color="auto"/>
      </w:divBdr>
    </w:div>
    <w:div w:id="945768544">
      <w:bodyDiv w:val="1"/>
      <w:marLeft w:val="0"/>
      <w:marRight w:val="0"/>
      <w:marTop w:val="0"/>
      <w:marBottom w:val="0"/>
      <w:divBdr>
        <w:top w:val="none" w:sz="0" w:space="0" w:color="auto"/>
        <w:left w:val="none" w:sz="0" w:space="0" w:color="auto"/>
        <w:bottom w:val="none" w:sz="0" w:space="0" w:color="auto"/>
        <w:right w:val="none" w:sz="0" w:space="0" w:color="auto"/>
      </w:divBdr>
    </w:div>
    <w:div w:id="946234684">
      <w:bodyDiv w:val="1"/>
      <w:marLeft w:val="0"/>
      <w:marRight w:val="0"/>
      <w:marTop w:val="0"/>
      <w:marBottom w:val="0"/>
      <w:divBdr>
        <w:top w:val="none" w:sz="0" w:space="0" w:color="auto"/>
        <w:left w:val="none" w:sz="0" w:space="0" w:color="auto"/>
        <w:bottom w:val="none" w:sz="0" w:space="0" w:color="auto"/>
        <w:right w:val="none" w:sz="0" w:space="0" w:color="auto"/>
      </w:divBdr>
    </w:div>
    <w:div w:id="946275947">
      <w:bodyDiv w:val="1"/>
      <w:marLeft w:val="0"/>
      <w:marRight w:val="0"/>
      <w:marTop w:val="0"/>
      <w:marBottom w:val="0"/>
      <w:divBdr>
        <w:top w:val="none" w:sz="0" w:space="0" w:color="auto"/>
        <w:left w:val="none" w:sz="0" w:space="0" w:color="auto"/>
        <w:bottom w:val="none" w:sz="0" w:space="0" w:color="auto"/>
        <w:right w:val="none" w:sz="0" w:space="0" w:color="auto"/>
      </w:divBdr>
    </w:div>
    <w:div w:id="946277579">
      <w:bodyDiv w:val="1"/>
      <w:marLeft w:val="0"/>
      <w:marRight w:val="0"/>
      <w:marTop w:val="0"/>
      <w:marBottom w:val="0"/>
      <w:divBdr>
        <w:top w:val="none" w:sz="0" w:space="0" w:color="auto"/>
        <w:left w:val="none" w:sz="0" w:space="0" w:color="auto"/>
        <w:bottom w:val="none" w:sz="0" w:space="0" w:color="auto"/>
        <w:right w:val="none" w:sz="0" w:space="0" w:color="auto"/>
      </w:divBdr>
    </w:div>
    <w:div w:id="946887519">
      <w:bodyDiv w:val="1"/>
      <w:marLeft w:val="0"/>
      <w:marRight w:val="0"/>
      <w:marTop w:val="0"/>
      <w:marBottom w:val="0"/>
      <w:divBdr>
        <w:top w:val="none" w:sz="0" w:space="0" w:color="auto"/>
        <w:left w:val="none" w:sz="0" w:space="0" w:color="auto"/>
        <w:bottom w:val="none" w:sz="0" w:space="0" w:color="auto"/>
        <w:right w:val="none" w:sz="0" w:space="0" w:color="auto"/>
      </w:divBdr>
    </w:div>
    <w:div w:id="947542906">
      <w:bodyDiv w:val="1"/>
      <w:marLeft w:val="0"/>
      <w:marRight w:val="0"/>
      <w:marTop w:val="0"/>
      <w:marBottom w:val="0"/>
      <w:divBdr>
        <w:top w:val="none" w:sz="0" w:space="0" w:color="auto"/>
        <w:left w:val="none" w:sz="0" w:space="0" w:color="auto"/>
        <w:bottom w:val="none" w:sz="0" w:space="0" w:color="auto"/>
        <w:right w:val="none" w:sz="0" w:space="0" w:color="auto"/>
      </w:divBdr>
    </w:div>
    <w:div w:id="947590761">
      <w:bodyDiv w:val="1"/>
      <w:marLeft w:val="0"/>
      <w:marRight w:val="0"/>
      <w:marTop w:val="0"/>
      <w:marBottom w:val="0"/>
      <w:divBdr>
        <w:top w:val="none" w:sz="0" w:space="0" w:color="auto"/>
        <w:left w:val="none" w:sz="0" w:space="0" w:color="auto"/>
        <w:bottom w:val="none" w:sz="0" w:space="0" w:color="auto"/>
        <w:right w:val="none" w:sz="0" w:space="0" w:color="auto"/>
      </w:divBdr>
    </w:div>
    <w:div w:id="947665694">
      <w:bodyDiv w:val="1"/>
      <w:marLeft w:val="0"/>
      <w:marRight w:val="0"/>
      <w:marTop w:val="0"/>
      <w:marBottom w:val="0"/>
      <w:divBdr>
        <w:top w:val="none" w:sz="0" w:space="0" w:color="auto"/>
        <w:left w:val="none" w:sz="0" w:space="0" w:color="auto"/>
        <w:bottom w:val="none" w:sz="0" w:space="0" w:color="auto"/>
        <w:right w:val="none" w:sz="0" w:space="0" w:color="auto"/>
      </w:divBdr>
    </w:div>
    <w:div w:id="948052041">
      <w:bodyDiv w:val="1"/>
      <w:marLeft w:val="0"/>
      <w:marRight w:val="0"/>
      <w:marTop w:val="0"/>
      <w:marBottom w:val="0"/>
      <w:divBdr>
        <w:top w:val="none" w:sz="0" w:space="0" w:color="auto"/>
        <w:left w:val="none" w:sz="0" w:space="0" w:color="auto"/>
        <w:bottom w:val="none" w:sz="0" w:space="0" w:color="auto"/>
        <w:right w:val="none" w:sz="0" w:space="0" w:color="auto"/>
      </w:divBdr>
    </w:div>
    <w:div w:id="948393540">
      <w:bodyDiv w:val="1"/>
      <w:marLeft w:val="0"/>
      <w:marRight w:val="0"/>
      <w:marTop w:val="0"/>
      <w:marBottom w:val="0"/>
      <w:divBdr>
        <w:top w:val="none" w:sz="0" w:space="0" w:color="auto"/>
        <w:left w:val="none" w:sz="0" w:space="0" w:color="auto"/>
        <w:bottom w:val="none" w:sz="0" w:space="0" w:color="auto"/>
        <w:right w:val="none" w:sz="0" w:space="0" w:color="auto"/>
      </w:divBdr>
    </w:div>
    <w:div w:id="949240599">
      <w:bodyDiv w:val="1"/>
      <w:marLeft w:val="0"/>
      <w:marRight w:val="0"/>
      <w:marTop w:val="0"/>
      <w:marBottom w:val="0"/>
      <w:divBdr>
        <w:top w:val="none" w:sz="0" w:space="0" w:color="auto"/>
        <w:left w:val="none" w:sz="0" w:space="0" w:color="auto"/>
        <w:bottom w:val="none" w:sz="0" w:space="0" w:color="auto"/>
        <w:right w:val="none" w:sz="0" w:space="0" w:color="auto"/>
      </w:divBdr>
    </w:div>
    <w:div w:id="949358461">
      <w:bodyDiv w:val="1"/>
      <w:marLeft w:val="0"/>
      <w:marRight w:val="0"/>
      <w:marTop w:val="0"/>
      <w:marBottom w:val="0"/>
      <w:divBdr>
        <w:top w:val="none" w:sz="0" w:space="0" w:color="auto"/>
        <w:left w:val="none" w:sz="0" w:space="0" w:color="auto"/>
        <w:bottom w:val="none" w:sz="0" w:space="0" w:color="auto"/>
        <w:right w:val="none" w:sz="0" w:space="0" w:color="auto"/>
      </w:divBdr>
    </w:div>
    <w:div w:id="949551368">
      <w:bodyDiv w:val="1"/>
      <w:marLeft w:val="0"/>
      <w:marRight w:val="0"/>
      <w:marTop w:val="0"/>
      <w:marBottom w:val="0"/>
      <w:divBdr>
        <w:top w:val="none" w:sz="0" w:space="0" w:color="auto"/>
        <w:left w:val="none" w:sz="0" w:space="0" w:color="auto"/>
        <w:bottom w:val="none" w:sz="0" w:space="0" w:color="auto"/>
        <w:right w:val="none" w:sz="0" w:space="0" w:color="auto"/>
      </w:divBdr>
    </w:div>
    <w:div w:id="950666386">
      <w:bodyDiv w:val="1"/>
      <w:marLeft w:val="0"/>
      <w:marRight w:val="0"/>
      <w:marTop w:val="0"/>
      <w:marBottom w:val="0"/>
      <w:divBdr>
        <w:top w:val="none" w:sz="0" w:space="0" w:color="auto"/>
        <w:left w:val="none" w:sz="0" w:space="0" w:color="auto"/>
        <w:bottom w:val="none" w:sz="0" w:space="0" w:color="auto"/>
        <w:right w:val="none" w:sz="0" w:space="0" w:color="auto"/>
      </w:divBdr>
    </w:div>
    <w:div w:id="951352939">
      <w:bodyDiv w:val="1"/>
      <w:marLeft w:val="0"/>
      <w:marRight w:val="0"/>
      <w:marTop w:val="0"/>
      <w:marBottom w:val="0"/>
      <w:divBdr>
        <w:top w:val="none" w:sz="0" w:space="0" w:color="auto"/>
        <w:left w:val="none" w:sz="0" w:space="0" w:color="auto"/>
        <w:bottom w:val="none" w:sz="0" w:space="0" w:color="auto"/>
        <w:right w:val="none" w:sz="0" w:space="0" w:color="auto"/>
      </w:divBdr>
    </w:div>
    <w:div w:id="951784776">
      <w:bodyDiv w:val="1"/>
      <w:marLeft w:val="0"/>
      <w:marRight w:val="0"/>
      <w:marTop w:val="0"/>
      <w:marBottom w:val="0"/>
      <w:divBdr>
        <w:top w:val="none" w:sz="0" w:space="0" w:color="auto"/>
        <w:left w:val="none" w:sz="0" w:space="0" w:color="auto"/>
        <w:bottom w:val="none" w:sz="0" w:space="0" w:color="auto"/>
        <w:right w:val="none" w:sz="0" w:space="0" w:color="auto"/>
      </w:divBdr>
    </w:div>
    <w:div w:id="952133212">
      <w:bodyDiv w:val="1"/>
      <w:marLeft w:val="0"/>
      <w:marRight w:val="0"/>
      <w:marTop w:val="0"/>
      <w:marBottom w:val="0"/>
      <w:divBdr>
        <w:top w:val="none" w:sz="0" w:space="0" w:color="auto"/>
        <w:left w:val="none" w:sz="0" w:space="0" w:color="auto"/>
        <w:bottom w:val="none" w:sz="0" w:space="0" w:color="auto"/>
        <w:right w:val="none" w:sz="0" w:space="0" w:color="auto"/>
      </w:divBdr>
    </w:div>
    <w:div w:id="953053588">
      <w:bodyDiv w:val="1"/>
      <w:marLeft w:val="0"/>
      <w:marRight w:val="0"/>
      <w:marTop w:val="0"/>
      <w:marBottom w:val="0"/>
      <w:divBdr>
        <w:top w:val="none" w:sz="0" w:space="0" w:color="auto"/>
        <w:left w:val="none" w:sz="0" w:space="0" w:color="auto"/>
        <w:bottom w:val="none" w:sz="0" w:space="0" w:color="auto"/>
        <w:right w:val="none" w:sz="0" w:space="0" w:color="auto"/>
      </w:divBdr>
    </w:div>
    <w:div w:id="953291887">
      <w:bodyDiv w:val="1"/>
      <w:marLeft w:val="0"/>
      <w:marRight w:val="0"/>
      <w:marTop w:val="0"/>
      <w:marBottom w:val="0"/>
      <w:divBdr>
        <w:top w:val="none" w:sz="0" w:space="0" w:color="auto"/>
        <w:left w:val="none" w:sz="0" w:space="0" w:color="auto"/>
        <w:bottom w:val="none" w:sz="0" w:space="0" w:color="auto"/>
        <w:right w:val="none" w:sz="0" w:space="0" w:color="auto"/>
      </w:divBdr>
    </w:div>
    <w:div w:id="953754016">
      <w:bodyDiv w:val="1"/>
      <w:marLeft w:val="0"/>
      <w:marRight w:val="0"/>
      <w:marTop w:val="0"/>
      <w:marBottom w:val="0"/>
      <w:divBdr>
        <w:top w:val="none" w:sz="0" w:space="0" w:color="auto"/>
        <w:left w:val="none" w:sz="0" w:space="0" w:color="auto"/>
        <w:bottom w:val="none" w:sz="0" w:space="0" w:color="auto"/>
        <w:right w:val="none" w:sz="0" w:space="0" w:color="auto"/>
      </w:divBdr>
    </w:div>
    <w:div w:id="954754864">
      <w:bodyDiv w:val="1"/>
      <w:marLeft w:val="0"/>
      <w:marRight w:val="0"/>
      <w:marTop w:val="0"/>
      <w:marBottom w:val="0"/>
      <w:divBdr>
        <w:top w:val="none" w:sz="0" w:space="0" w:color="auto"/>
        <w:left w:val="none" w:sz="0" w:space="0" w:color="auto"/>
        <w:bottom w:val="none" w:sz="0" w:space="0" w:color="auto"/>
        <w:right w:val="none" w:sz="0" w:space="0" w:color="auto"/>
      </w:divBdr>
    </w:div>
    <w:div w:id="955454544">
      <w:bodyDiv w:val="1"/>
      <w:marLeft w:val="0"/>
      <w:marRight w:val="0"/>
      <w:marTop w:val="0"/>
      <w:marBottom w:val="0"/>
      <w:divBdr>
        <w:top w:val="none" w:sz="0" w:space="0" w:color="auto"/>
        <w:left w:val="none" w:sz="0" w:space="0" w:color="auto"/>
        <w:bottom w:val="none" w:sz="0" w:space="0" w:color="auto"/>
        <w:right w:val="none" w:sz="0" w:space="0" w:color="auto"/>
      </w:divBdr>
    </w:div>
    <w:div w:id="955714587">
      <w:bodyDiv w:val="1"/>
      <w:marLeft w:val="0"/>
      <w:marRight w:val="0"/>
      <w:marTop w:val="0"/>
      <w:marBottom w:val="0"/>
      <w:divBdr>
        <w:top w:val="none" w:sz="0" w:space="0" w:color="auto"/>
        <w:left w:val="none" w:sz="0" w:space="0" w:color="auto"/>
        <w:bottom w:val="none" w:sz="0" w:space="0" w:color="auto"/>
        <w:right w:val="none" w:sz="0" w:space="0" w:color="auto"/>
      </w:divBdr>
    </w:div>
    <w:div w:id="955716256">
      <w:bodyDiv w:val="1"/>
      <w:marLeft w:val="0"/>
      <w:marRight w:val="0"/>
      <w:marTop w:val="0"/>
      <w:marBottom w:val="0"/>
      <w:divBdr>
        <w:top w:val="none" w:sz="0" w:space="0" w:color="auto"/>
        <w:left w:val="none" w:sz="0" w:space="0" w:color="auto"/>
        <w:bottom w:val="none" w:sz="0" w:space="0" w:color="auto"/>
        <w:right w:val="none" w:sz="0" w:space="0" w:color="auto"/>
      </w:divBdr>
    </w:div>
    <w:div w:id="955989199">
      <w:bodyDiv w:val="1"/>
      <w:marLeft w:val="0"/>
      <w:marRight w:val="0"/>
      <w:marTop w:val="0"/>
      <w:marBottom w:val="0"/>
      <w:divBdr>
        <w:top w:val="none" w:sz="0" w:space="0" w:color="auto"/>
        <w:left w:val="none" w:sz="0" w:space="0" w:color="auto"/>
        <w:bottom w:val="none" w:sz="0" w:space="0" w:color="auto"/>
        <w:right w:val="none" w:sz="0" w:space="0" w:color="auto"/>
      </w:divBdr>
    </w:div>
    <w:div w:id="955989338">
      <w:bodyDiv w:val="1"/>
      <w:marLeft w:val="0"/>
      <w:marRight w:val="0"/>
      <w:marTop w:val="0"/>
      <w:marBottom w:val="0"/>
      <w:divBdr>
        <w:top w:val="none" w:sz="0" w:space="0" w:color="auto"/>
        <w:left w:val="none" w:sz="0" w:space="0" w:color="auto"/>
        <w:bottom w:val="none" w:sz="0" w:space="0" w:color="auto"/>
        <w:right w:val="none" w:sz="0" w:space="0" w:color="auto"/>
      </w:divBdr>
    </w:div>
    <w:div w:id="957251495">
      <w:bodyDiv w:val="1"/>
      <w:marLeft w:val="0"/>
      <w:marRight w:val="0"/>
      <w:marTop w:val="0"/>
      <w:marBottom w:val="0"/>
      <w:divBdr>
        <w:top w:val="none" w:sz="0" w:space="0" w:color="auto"/>
        <w:left w:val="none" w:sz="0" w:space="0" w:color="auto"/>
        <w:bottom w:val="none" w:sz="0" w:space="0" w:color="auto"/>
        <w:right w:val="none" w:sz="0" w:space="0" w:color="auto"/>
      </w:divBdr>
    </w:div>
    <w:div w:id="957687194">
      <w:bodyDiv w:val="1"/>
      <w:marLeft w:val="0"/>
      <w:marRight w:val="0"/>
      <w:marTop w:val="0"/>
      <w:marBottom w:val="0"/>
      <w:divBdr>
        <w:top w:val="none" w:sz="0" w:space="0" w:color="auto"/>
        <w:left w:val="none" w:sz="0" w:space="0" w:color="auto"/>
        <w:bottom w:val="none" w:sz="0" w:space="0" w:color="auto"/>
        <w:right w:val="none" w:sz="0" w:space="0" w:color="auto"/>
      </w:divBdr>
    </w:div>
    <w:div w:id="958561633">
      <w:bodyDiv w:val="1"/>
      <w:marLeft w:val="0"/>
      <w:marRight w:val="0"/>
      <w:marTop w:val="0"/>
      <w:marBottom w:val="0"/>
      <w:divBdr>
        <w:top w:val="none" w:sz="0" w:space="0" w:color="auto"/>
        <w:left w:val="none" w:sz="0" w:space="0" w:color="auto"/>
        <w:bottom w:val="none" w:sz="0" w:space="0" w:color="auto"/>
        <w:right w:val="none" w:sz="0" w:space="0" w:color="auto"/>
      </w:divBdr>
    </w:div>
    <w:div w:id="959461024">
      <w:bodyDiv w:val="1"/>
      <w:marLeft w:val="0"/>
      <w:marRight w:val="0"/>
      <w:marTop w:val="0"/>
      <w:marBottom w:val="0"/>
      <w:divBdr>
        <w:top w:val="none" w:sz="0" w:space="0" w:color="auto"/>
        <w:left w:val="none" w:sz="0" w:space="0" w:color="auto"/>
        <w:bottom w:val="none" w:sz="0" w:space="0" w:color="auto"/>
        <w:right w:val="none" w:sz="0" w:space="0" w:color="auto"/>
      </w:divBdr>
    </w:div>
    <w:div w:id="960458856">
      <w:bodyDiv w:val="1"/>
      <w:marLeft w:val="0"/>
      <w:marRight w:val="0"/>
      <w:marTop w:val="0"/>
      <w:marBottom w:val="0"/>
      <w:divBdr>
        <w:top w:val="none" w:sz="0" w:space="0" w:color="auto"/>
        <w:left w:val="none" w:sz="0" w:space="0" w:color="auto"/>
        <w:bottom w:val="none" w:sz="0" w:space="0" w:color="auto"/>
        <w:right w:val="none" w:sz="0" w:space="0" w:color="auto"/>
      </w:divBdr>
    </w:div>
    <w:div w:id="960578712">
      <w:bodyDiv w:val="1"/>
      <w:marLeft w:val="0"/>
      <w:marRight w:val="0"/>
      <w:marTop w:val="0"/>
      <w:marBottom w:val="0"/>
      <w:divBdr>
        <w:top w:val="none" w:sz="0" w:space="0" w:color="auto"/>
        <w:left w:val="none" w:sz="0" w:space="0" w:color="auto"/>
        <w:bottom w:val="none" w:sz="0" w:space="0" w:color="auto"/>
        <w:right w:val="none" w:sz="0" w:space="0" w:color="auto"/>
      </w:divBdr>
    </w:div>
    <w:div w:id="961376957">
      <w:bodyDiv w:val="1"/>
      <w:marLeft w:val="0"/>
      <w:marRight w:val="0"/>
      <w:marTop w:val="0"/>
      <w:marBottom w:val="0"/>
      <w:divBdr>
        <w:top w:val="none" w:sz="0" w:space="0" w:color="auto"/>
        <w:left w:val="none" w:sz="0" w:space="0" w:color="auto"/>
        <w:bottom w:val="none" w:sz="0" w:space="0" w:color="auto"/>
        <w:right w:val="none" w:sz="0" w:space="0" w:color="auto"/>
      </w:divBdr>
    </w:div>
    <w:div w:id="962006025">
      <w:bodyDiv w:val="1"/>
      <w:marLeft w:val="0"/>
      <w:marRight w:val="0"/>
      <w:marTop w:val="0"/>
      <w:marBottom w:val="0"/>
      <w:divBdr>
        <w:top w:val="none" w:sz="0" w:space="0" w:color="auto"/>
        <w:left w:val="none" w:sz="0" w:space="0" w:color="auto"/>
        <w:bottom w:val="none" w:sz="0" w:space="0" w:color="auto"/>
        <w:right w:val="none" w:sz="0" w:space="0" w:color="auto"/>
      </w:divBdr>
    </w:div>
    <w:div w:id="962150105">
      <w:bodyDiv w:val="1"/>
      <w:marLeft w:val="0"/>
      <w:marRight w:val="0"/>
      <w:marTop w:val="0"/>
      <w:marBottom w:val="0"/>
      <w:divBdr>
        <w:top w:val="none" w:sz="0" w:space="0" w:color="auto"/>
        <w:left w:val="none" w:sz="0" w:space="0" w:color="auto"/>
        <w:bottom w:val="none" w:sz="0" w:space="0" w:color="auto"/>
        <w:right w:val="none" w:sz="0" w:space="0" w:color="auto"/>
      </w:divBdr>
    </w:div>
    <w:div w:id="962275633">
      <w:bodyDiv w:val="1"/>
      <w:marLeft w:val="0"/>
      <w:marRight w:val="0"/>
      <w:marTop w:val="0"/>
      <w:marBottom w:val="0"/>
      <w:divBdr>
        <w:top w:val="none" w:sz="0" w:space="0" w:color="auto"/>
        <w:left w:val="none" w:sz="0" w:space="0" w:color="auto"/>
        <w:bottom w:val="none" w:sz="0" w:space="0" w:color="auto"/>
        <w:right w:val="none" w:sz="0" w:space="0" w:color="auto"/>
      </w:divBdr>
    </w:div>
    <w:div w:id="962347825">
      <w:bodyDiv w:val="1"/>
      <w:marLeft w:val="0"/>
      <w:marRight w:val="0"/>
      <w:marTop w:val="0"/>
      <w:marBottom w:val="0"/>
      <w:divBdr>
        <w:top w:val="none" w:sz="0" w:space="0" w:color="auto"/>
        <w:left w:val="none" w:sz="0" w:space="0" w:color="auto"/>
        <w:bottom w:val="none" w:sz="0" w:space="0" w:color="auto"/>
        <w:right w:val="none" w:sz="0" w:space="0" w:color="auto"/>
      </w:divBdr>
    </w:div>
    <w:div w:id="962462181">
      <w:bodyDiv w:val="1"/>
      <w:marLeft w:val="0"/>
      <w:marRight w:val="0"/>
      <w:marTop w:val="0"/>
      <w:marBottom w:val="0"/>
      <w:divBdr>
        <w:top w:val="none" w:sz="0" w:space="0" w:color="auto"/>
        <w:left w:val="none" w:sz="0" w:space="0" w:color="auto"/>
        <w:bottom w:val="none" w:sz="0" w:space="0" w:color="auto"/>
        <w:right w:val="none" w:sz="0" w:space="0" w:color="auto"/>
      </w:divBdr>
    </w:div>
    <w:div w:id="963078280">
      <w:bodyDiv w:val="1"/>
      <w:marLeft w:val="0"/>
      <w:marRight w:val="0"/>
      <w:marTop w:val="0"/>
      <w:marBottom w:val="0"/>
      <w:divBdr>
        <w:top w:val="none" w:sz="0" w:space="0" w:color="auto"/>
        <w:left w:val="none" w:sz="0" w:space="0" w:color="auto"/>
        <w:bottom w:val="none" w:sz="0" w:space="0" w:color="auto"/>
        <w:right w:val="none" w:sz="0" w:space="0" w:color="auto"/>
      </w:divBdr>
    </w:div>
    <w:div w:id="963462815">
      <w:bodyDiv w:val="1"/>
      <w:marLeft w:val="0"/>
      <w:marRight w:val="0"/>
      <w:marTop w:val="0"/>
      <w:marBottom w:val="0"/>
      <w:divBdr>
        <w:top w:val="none" w:sz="0" w:space="0" w:color="auto"/>
        <w:left w:val="none" w:sz="0" w:space="0" w:color="auto"/>
        <w:bottom w:val="none" w:sz="0" w:space="0" w:color="auto"/>
        <w:right w:val="none" w:sz="0" w:space="0" w:color="auto"/>
      </w:divBdr>
    </w:div>
    <w:div w:id="964773037">
      <w:bodyDiv w:val="1"/>
      <w:marLeft w:val="0"/>
      <w:marRight w:val="0"/>
      <w:marTop w:val="0"/>
      <w:marBottom w:val="0"/>
      <w:divBdr>
        <w:top w:val="none" w:sz="0" w:space="0" w:color="auto"/>
        <w:left w:val="none" w:sz="0" w:space="0" w:color="auto"/>
        <w:bottom w:val="none" w:sz="0" w:space="0" w:color="auto"/>
        <w:right w:val="none" w:sz="0" w:space="0" w:color="auto"/>
      </w:divBdr>
    </w:div>
    <w:div w:id="964888605">
      <w:bodyDiv w:val="1"/>
      <w:marLeft w:val="0"/>
      <w:marRight w:val="0"/>
      <w:marTop w:val="0"/>
      <w:marBottom w:val="0"/>
      <w:divBdr>
        <w:top w:val="none" w:sz="0" w:space="0" w:color="auto"/>
        <w:left w:val="none" w:sz="0" w:space="0" w:color="auto"/>
        <w:bottom w:val="none" w:sz="0" w:space="0" w:color="auto"/>
        <w:right w:val="none" w:sz="0" w:space="0" w:color="auto"/>
      </w:divBdr>
    </w:div>
    <w:div w:id="964964481">
      <w:bodyDiv w:val="1"/>
      <w:marLeft w:val="0"/>
      <w:marRight w:val="0"/>
      <w:marTop w:val="0"/>
      <w:marBottom w:val="0"/>
      <w:divBdr>
        <w:top w:val="none" w:sz="0" w:space="0" w:color="auto"/>
        <w:left w:val="none" w:sz="0" w:space="0" w:color="auto"/>
        <w:bottom w:val="none" w:sz="0" w:space="0" w:color="auto"/>
        <w:right w:val="none" w:sz="0" w:space="0" w:color="auto"/>
      </w:divBdr>
    </w:div>
    <w:div w:id="964967562">
      <w:bodyDiv w:val="1"/>
      <w:marLeft w:val="0"/>
      <w:marRight w:val="0"/>
      <w:marTop w:val="0"/>
      <w:marBottom w:val="0"/>
      <w:divBdr>
        <w:top w:val="none" w:sz="0" w:space="0" w:color="auto"/>
        <w:left w:val="none" w:sz="0" w:space="0" w:color="auto"/>
        <w:bottom w:val="none" w:sz="0" w:space="0" w:color="auto"/>
        <w:right w:val="none" w:sz="0" w:space="0" w:color="auto"/>
      </w:divBdr>
    </w:div>
    <w:div w:id="965312097">
      <w:bodyDiv w:val="1"/>
      <w:marLeft w:val="0"/>
      <w:marRight w:val="0"/>
      <w:marTop w:val="0"/>
      <w:marBottom w:val="0"/>
      <w:divBdr>
        <w:top w:val="none" w:sz="0" w:space="0" w:color="auto"/>
        <w:left w:val="none" w:sz="0" w:space="0" w:color="auto"/>
        <w:bottom w:val="none" w:sz="0" w:space="0" w:color="auto"/>
        <w:right w:val="none" w:sz="0" w:space="0" w:color="auto"/>
      </w:divBdr>
    </w:div>
    <w:div w:id="965963360">
      <w:bodyDiv w:val="1"/>
      <w:marLeft w:val="0"/>
      <w:marRight w:val="0"/>
      <w:marTop w:val="0"/>
      <w:marBottom w:val="0"/>
      <w:divBdr>
        <w:top w:val="none" w:sz="0" w:space="0" w:color="auto"/>
        <w:left w:val="none" w:sz="0" w:space="0" w:color="auto"/>
        <w:bottom w:val="none" w:sz="0" w:space="0" w:color="auto"/>
        <w:right w:val="none" w:sz="0" w:space="0" w:color="auto"/>
      </w:divBdr>
    </w:div>
    <w:div w:id="966623079">
      <w:bodyDiv w:val="1"/>
      <w:marLeft w:val="0"/>
      <w:marRight w:val="0"/>
      <w:marTop w:val="0"/>
      <w:marBottom w:val="0"/>
      <w:divBdr>
        <w:top w:val="none" w:sz="0" w:space="0" w:color="auto"/>
        <w:left w:val="none" w:sz="0" w:space="0" w:color="auto"/>
        <w:bottom w:val="none" w:sz="0" w:space="0" w:color="auto"/>
        <w:right w:val="none" w:sz="0" w:space="0" w:color="auto"/>
      </w:divBdr>
    </w:div>
    <w:div w:id="966860298">
      <w:bodyDiv w:val="1"/>
      <w:marLeft w:val="0"/>
      <w:marRight w:val="0"/>
      <w:marTop w:val="0"/>
      <w:marBottom w:val="0"/>
      <w:divBdr>
        <w:top w:val="none" w:sz="0" w:space="0" w:color="auto"/>
        <w:left w:val="none" w:sz="0" w:space="0" w:color="auto"/>
        <w:bottom w:val="none" w:sz="0" w:space="0" w:color="auto"/>
        <w:right w:val="none" w:sz="0" w:space="0" w:color="auto"/>
      </w:divBdr>
    </w:div>
    <w:div w:id="967123154">
      <w:bodyDiv w:val="1"/>
      <w:marLeft w:val="0"/>
      <w:marRight w:val="0"/>
      <w:marTop w:val="0"/>
      <w:marBottom w:val="0"/>
      <w:divBdr>
        <w:top w:val="none" w:sz="0" w:space="0" w:color="auto"/>
        <w:left w:val="none" w:sz="0" w:space="0" w:color="auto"/>
        <w:bottom w:val="none" w:sz="0" w:space="0" w:color="auto"/>
        <w:right w:val="none" w:sz="0" w:space="0" w:color="auto"/>
      </w:divBdr>
    </w:div>
    <w:div w:id="967785839">
      <w:bodyDiv w:val="1"/>
      <w:marLeft w:val="0"/>
      <w:marRight w:val="0"/>
      <w:marTop w:val="0"/>
      <w:marBottom w:val="0"/>
      <w:divBdr>
        <w:top w:val="none" w:sz="0" w:space="0" w:color="auto"/>
        <w:left w:val="none" w:sz="0" w:space="0" w:color="auto"/>
        <w:bottom w:val="none" w:sz="0" w:space="0" w:color="auto"/>
        <w:right w:val="none" w:sz="0" w:space="0" w:color="auto"/>
      </w:divBdr>
    </w:div>
    <w:div w:id="968434265">
      <w:bodyDiv w:val="1"/>
      <w:marLeft w:val="0"/>
      <w:marRight w:val="0"/>
      <w:marTop w:val="0"/>
      <w:marBottom w:val="0"/>
      <w:divBdr>
        <w:top w:val="none" w:sz="0" w:space="0" w:color="auto"/>
        <w:left w:val="none" w:sz="0" w:space="0" w:color="auto"/>
        <w:bottom w:val="none" w:sz="0" w:space="0" w:color="auto"/>
        <w:right w:val="none" w:sz="0" w:space="0" w:color="auto"/>
      </w:divBdr>
    </w:div>
    <w:div w:id="968626772">
      <w:bodyDiv w:val="1"/>
      <w:marLeft w:val="0"/>
      <w:marRight w:val="0"/>
      <w:marTop w:val="0"/>
      <w:marBottom w:val="0"/>
      <w:divBdr>
        <w:top w:val="none" w:sz="0" w:space="0" w:color="auto"/>
        <w:left w:val="none" w:sz="0" w:space="0" w:color="auto"/>
        <w:bottom w:val="none" w:sz="0" w:space="0" w:color="auto"/>
        <w:right w:val="none" w:sz="0" w:space="0" w:color="auto"/>
      </w:divBdr>
    </w:div>
    <w:div w:id="969362645">
      <w:bodyDiv w:val="1"/>
      <w:marLeft w:val="0"/>
      <w:marRight w:val="0"/>
      <w:marTop w:val="0"/>
      <w:marBottom w:val="0"/>
      <w:divBdr>
        <w:top w:val="none" w:sz="0" w:space="0" w:color="auto"/>
        <w:left w:val="none" w:sz="0" w:space="0" w:color="auto"/>
        <w:bottom w:val="none" w:sz="0" w:space="0" w:color="auto"/>
        <w:right w:val="none" w:sz="0" w:space="0" w:color="auto"/>
      </w:divBdr>
    </w:div>
    <w:div w:id="969433018">
      <w:bodyDiv w:val="1"/>
      <w:marLeft w:val="0"/>
      <w:marRight w:val="0"/>
      <w:marTop w:val="0"/>
      <w:marBottom w:val="0"/>
      <w:divBdr>
        <w:top w:val="none" w:sz="0" w:space="0" w:color="auto"/>
        <w:left w:val="none" w:sz="0" w:space="0" w:color="auto"/>
        <w:bottom w:val="none" w:sz="0" w:space="0" w:color="auto"/>
        <w:right w:val="none" w:sz="0" w:space="0" w:color="auto"/>
      </w:divBdr>
    </w:div>
    <w:div w:id="969436181">
      <w:bodyDiv w:val="1"/>
      <w:marLeft w:val="0"/>
      <w:marRight w:val="0"/>
      <w:marTop w:val="0"/>
      <w:marBottom w:val="0"/>
      <w:divBdr>
        <w:top w:val="none" w:sz="0" w:space="0" w:color="auto"/>
        <w:left w:val="none" w:sz="0" w:space="0" w:color="auto"/>
        <w:bottom w:val="none" w:sz="0" w:space="0" w:color="auto"/>
        <w:right w:val="none" w:sz="0" w:space="0" w:color="auto"/>
      </w:divBdr>
    </w:div>
    <w:div w:id="970402628">
      <w:bodyDiv w:val="1"/>
      <w:marLeft w:val="0"/>
      <w:marRight w:val="0"/>
      <w:marTop w:val="0"/>
      <w:marBottom w:val="0"/>
      <w:divBdr>
        <w:top w:val="none" w:sz="0" w:space="0" w:color="auto"/>
        <w:left w:val="none" w:sz="0" w:space="0" w:color="auto"/>
        <w:bottom w:val="none" w:sz="0" w:space="0" w:color="auto"/>
        <w:right w:val="none" w:sz="0" w:space="0" w:color="auto"/>
      </w:divBdr>
    </w:div>
    <w:div w:id="971060222">
      <w:bodyDiv w:val="1"/>
      <w:marLeft w:val="0"/>
      <w:marRight w:val="0"/>
      <w:marTop w:val="0"/>
      <w:marBottom w:val="0"/>
      <w:divBdr>
        <w:top w:val="none" w:sz="0" w:space="0" w:color="auto"/>
        <w:left w:val="none" w:sz="0" w:space="0" w:color="auto"/>
        <w:bottom w:val="none" w:sz="0" w:space="0" w:color="auto"/>
        <w:right w:val="none" w:sz="0" w:space="0" w:color="auto"/>
      </w:divBdr>
    </w:div>
    <w:div w:id="971406301">
      <w:bodyDiv w:val="1"/>
      <w:marLeft w:val="0"/>
      <w:marRight w:val="0"/>
      <w:marTop w:val="0"/>
      <w:marBottom w:val="0"/>
      <w:divBdr>
        <w:top w:val="none" w:sz="0" w:space="0" w:color="auto"/>
        <w:left w:val="none" w:sz="0" w:space="0" w:color="auto"/>
        <w:bottom w:val="none" w:sz="0" w:space="0" w:color="auto"/>
        <w:right w:val="none" w:sz="0" w:space="0" w:color="auto"/>
      </w:divBdr>
    </w:div>
    <w:div w:id="971865005">
      <w:bodyDiv w:val="1"/>
      <w:marLeft w:val="0"/>
      <w:marRight w:val="0"/>
      <w:marTop w:val="0"/>
      <w:marBottom w:val="0"/>
      <w:divBdr>
        <w:top w:val="none" w:sz="0" w:space="0" w:color="auto"/>
        <w:left w:val="none" w:sz="0" w:space="0" w:color="auto"/>
        <w:bottom w:val="none" w:sz="0" w:space="0" w:color="auto"/>
        <w:right w:val="none" w:sz="0" w:space="0" w:color="auto"/>
      </w:divBdr>
    </w:div>
    <w:div w:id="971978309">
      <w:bodyDiv w:val="1"/>
      <w:marLeft w:val="0"/>
      <w:marRight w:val="0"/>
      <w:marTop w:val="0"/>
      <w:marBottom w:val="0"/>
      <w:divBdr>
        <w:top w:val="none" w:sz="0" w:space="0" w:color="auto"/>
        <w:left w:val="none" w:sz="0" w:space="0" w:color="auto"/>
        <w:bottom w:val="none" w:sz="0" w:space="0" w:color="auto"/>
        <w:right w:val="none" w:sz="0" w:space="0" w:color="auto"/>
      </w:divBdr>
    </w:div>
    <w:div w:id="972293553">
      <w:bodyDiv w:val="1"/>
      <w:marLeft w:val="0"/>
      <w:marRight w:val="0"/>
      <w:marTop w:val="0"/>
      <w:marBottom w:val="0"/>
      <w:divBdr>
        <w:top w:val="none" w:sz="0" w:space="0" w:color="auto"/>
        <w:left w:val="none" w:sz="0" w:space="0" w:color="auto"/>
        <w:bottom w:val="none" w:sz="0" w:space="0" w:color="auto"/>
        <w:right w:val="none" w:sz="0" w:space="0" w:color="auto"/>
      </w:divBdr>
    </w:div>
    <w:div w:id="972441982">
      <w:bodyDiv w:val="1"/>
      <w:marLeft w:val="0"/>
      <w:marRight w:val="0"/>
      <w:marTop w:val="0"/>
      <w:marBottom w:val="0"/>
      <w:divBdr>
        <w:top w:val="none" w:sz="0" w:space="0" w:color="auto"/>
        <w:left w:val="none" w:sz="0" w:space="0" w:color="auto"/>
        <w:bottom w:val="none" w:sz="0" w:space="0" w:color="auto"/>
        <w:right w:val="none" w:sz="0" w:space="0" w:color="auto"/>
      </w:divBdr>
    </w:div>
    <w:div w:id="972490665">
      <w:bodyDiv w:val="1"/>
      <w:marLeft w:val="0"/>
      <w:marRight w:val="0"/>
      <w:marTop w:val="0"/>
      <w:marBottom w:val="0"/>
      <w:divBdr>
        <w:top w:val="none" w:sz="0" w:space="0" w:color="auto"/>
        <w:left w:val="none" w:sz="0" w:space="0" w:color="auto"/>
        <w:bottom w:val="none" w:sz="0" w:space="0" w:color="auto"/>
        <w:right w:val="none" w:sz="0" w:space="0" w:color="auto"/>
      </w:divBdr>
    </w:div>
    <w:div w:id="972566552">
      <w:bodyDiv w:val="1"/>
      <w:marLeft w:val="0"/>
      <w:marRight w:val="0"/>
      <w:marTop w:val="0"/>
      <w:marBottom w:val="0"/>
      <w:divBdr>
        <w:top w:val="none" w:sz="0" w:space="0" w:color="auto"/>
        <w:left w:val="none" w:sz="0" w:space="0" w:color="auto"/>
        <w:bottom w:val="none" w:sz="0" w:space="0" w:color="auto"/>
        <w:right w:val="none" w:sz="0" w:space="0" w:color="auto"/>
      </w:divBdr>
    </w:div>
    <w:div w:id="973022278">
      <w:bodyDiv w:val="1"/>
      <w:marLeft w:val="0"/>
      <w:marRight w:val="0"/>
      <w:marTop w:val="0"/>
      <w:marBottom w:val="0"/>
      <w:divBdr>
        <w:top w:val="none" w:sz="0" w:space="0" w:color="auto"/>
        <w:left w:val="none" w:sz="0" w:space="0" w:color="auto"/>
        <w:bottom w:val="none" w:sz="0" w:space="0" w:color="auto"/>
        <w:right w:val="none" w:sz="0" w:space="0" w:color="auto"/>
      </w:divBdr>
    </w:div>
    <w:div w:id="973104192">
      <w:bodyDiv w:val="1"/>
      <w:marLeft w:val="0"/>
      <w:marRight w:val="0"/>
      <w:marTop w:val="0"/>
      <w:marBottom w:val="0"/>
      <w:divBdr>
        <w:top w:val="none" w:sz="0" w:space="0" w:color="auto"/>
        <w:left w:val="none" w:sz="0" w:space="0" w:color="auto"/>
        <w:bottom w:val="none" w:sz="0" w:space="0" w:color="auto"/>
        <w:right w:val="none" w:sz="0" w:space="0" w:color="auto"/>
      </w:divBdr>
    </w:div>
    <w:div w:id="973410019">
      <w:bodyDiv w:val="1"/>
      <w:marLeft w:val="0"/>
      <w:marRight w:val="0"/>
      <w:marTop w:val="0"/>
      <w:marBottom w:val="0"/>
      <w:divBdr>
        <w:top w:val="none" w:sz="0" w:space="0" w:color="auto"/>
        <w:left w:val="none" w:sz="0" w:space="0" w:color="auto"/>
        <w:bottom w:val="none" w:sz="0" w:space="0" w:color="auto"/>
        <w:right w:val="none" w:sz="0" w:space="0" w:color="auto"/>
      </w:divBdr>
    </w:div>
    <w:div w:id="973943836">
      <w:bodyDiv w:val="1"/>
      <w:marLeft w:val="0"/>
      <w:marRight w:val="0"/>
      <w:marTop w:val="0"/>
      <w:marBottom w:val="0"/>
      <w:divBdr>
        <w:top w:val="none" w:sz="0" w:space="0" w:color="auto"/>
        <w:left w:val="none" w:sz="0" w:space="0" w:color="auto"/>
        <w:bottom w:val="none" w:sz="0" w:space="0" w:color="auto"/>
        <w:right w:val="none" w:sz="0" w:space="0" w:color="auto"/>
      </w:divBdr>
    </w:div>
    <w:div w:id="974219629">
      <w:bodyDiv w:val="1"/>
      <w:marLeft w:val="0"/>
      <w:marRight w:val="0"/>
      <w:marTop w:val="0"/>
      <w:marBottom w:val="0"/>
      <w:divBdr>
        <w:top w:val="none" w:sz="0" w:space="0" w:color="auto"/>
        <w:left w:val="none" w:sz="0" w:space="0" w:color="auto"/>
        <w:bottom w:val="none" w:sz="0" w:space="0" w:color="auto"/>
        <w:right w:val="none" w:sz="0" w:space="0" w:color="auto"/>
      </w:divBdr>
    </w:div>
    <w:div w:id="974527175">
      <w:bodyDiv w:val="1"/>
      <w:marLeft w:val="0"/>
      <w:marRight w:val="0"/>
      <w:marTop w:val="0"/>
      <w:marBottom w:val="0"/>
      <w:divBdr>
        <w:top w:val="none" w:sz="0" w:space="0" w:color="auto"/>
        <w:left w:val="none" w:sz="0" w:space="0" w:color="auto"/>
        <w:bottom w:val="none" w:sz="0" w:space="0" w:color="auto"/>
        <w:right w:val="none" w:sz="0" w:space="0" w:color="auto"/>
      </w:divBdr>
    </w:div>
    <w:div w:id="974918182">
      <w:bodyDiv w:val="1"/>
      <w:marLeft w:val="0"/>
      <w:marRight w:val="0"/>
      <w:marTop w:val="0"/>
      <w:marBottom w:val="0"/>
      <w:divBdr>
        <w:top w:val="none" w:sz="0" w:space="0" w:color="auto"/>
        <w:left w:val="none" w:sz="0" w:space="0" w:color="auto"/>
        <w:bottom w:val="none" w:sz="0" w:space="0" w:color="auto"/>
        <w:right w:val="none" w:sz="0" w:space="0" w:color="auto"/>
      </w:divBdr>
    </w:div>
    <w:div w:id="974943201">
      <w:bodyDiv w:val="1"/>
      <w:marLeft w:val="0"/>
      <w:marRight w:val="0"/>
      <w:marTop w:val="0"/>
      <w:marBottom w:val="0"/>
      <w:divBdr>
        <w:top w:val="none" w:sz="0" w:space="0" w:color="auto"/>
        <w:left w:val="none" w:sz="0" w:space="0" w:color="auto"/>
        <w:bottom w:val="none" w:sz="0" w:space="0" w:color="auto"/>
        <w:right w:val="none" w:sz="0" w:space="0" w:color="auto"/>
      </w:divBdr>
    </w:div>
    <w:div w:id="974944215">
      <w:bodyDiv w:val="1"/>
      <w:marLeft w:val="0"/>
      <w:marRight w:val="0"/>
      <w:marTop w:val="0"/>
      <w:marBottom w:val="0"/>
      <w:divBdr>
        <w:top w:val="none" w:sz="0" w:space="0" w:color="auto"/>
        <w:left w:val="none" w:sz="0" w:space="0" w:color="auto"/>
        <w:bottom w:val="none" w:sz="0" w:space="0" w:color="auto"/>
        <w:right w:val="none" w:sz="0" w:space="0" w:color="auto"/>
      </w:divBdr>
    </w:div>
    <w:div w:id="975112079">
      <w:bodyDiv w:val="1"/>
      <w:marLeft w:val="0"/>
      <w:marRight w:val="0"/>
      <w:marTop w:val="0"/>
      <w:marBottom w:val="0"/>
      <w:divBdr>
        <w:top w:val="none" w:sz="0" w:space="0" w:color="auto"/>
        <w:left w:val="none" w:sz="0" w:space="0" w:color="auto"/>
        <w:bottom w:val="none" w:sz="0" w:space="0" w:color="auto"/>
        <w:right w:val="none" w:sz="0" w:space="0" w:color="auto"/>
      </w:divBdr>
    </w:div>
    <w:div w:id="975136620">
      <w:bodyDiv w:val="1"/>
      <w:marLeft w:val="0"/>
      <w:marRight w:val="0"/>
      <w:marTop w:val="0"/>
      <w:marBottom w:val="0"/>
      <w:divBdr>
        <w:top w:val="none" w:sz="0" w:space="0" w:color="auto"/>
        <w:left w:val="none" w:sz="0" w:space="0" w:color="auto"/>
        <w:bottom w:val="none" w:sz="0" w:space="0" w:color="auto"/>
        <w:right w:val="none" w:sz="0" w:space="0" w:color="auto"/>
      </w:divBdr>
    </w:div>
    <w:div w:id="975455829">
      <w:bodyDiv w:val="1"/>
      <w:marLeft w:val="0"/>
      <w:marRight w:val="0"/>
      <w:marTop w:val="0"/>
      <w:marBottom w:val="0"/>
      <w:divBdr>
        <w:top w:val="none" w:sz="0" w:space="0" w:color="auto"/>
        <w:left w:val="none" w:sz="0" w:space="0" w:color="auto"/>
        <w:bottom w:val="none" w:sz="0" w:space="0" w:color="auto"/>
        <w:right w:val="none" w:sz="0" w:space="0" w:color="auto"/>
      </w:divBdr>
    </w:div>
    <w:div w:id="975717023">
      <w:bodyDiv w:val="1"/>
      <w:marLeft w:val="0"/>
      <w:marRight w:val="0"/>
      <w:marTop w:val="0"/>
      <w:marBottom w:val="0"/>
      <w:divBdr>
        <w:top w:val="none" w:sz="0" w:space="0" w:color="auto"/>
        <w:left w:val="none" w:sz="0" w:space="0" w:color="auto"/>
        <w:bottom w:val="none" w:sz="0" w:space="0" w:color="auto"/>
        <w:right w:val="none" w:sz="0" w:space="0" w:color="auto"/>
      </w:divBdr>
    </w:div>
    <w:div w:id="976227018">
      <w:bodyDiv w:val="1"/>
      <w:marLeft w:val="0"/>
      <w:marRight w:val="0"/>
      <w:marTop w:val="0"/>
      <w:marBottom w:val="0"/>
      <w:divBdr>
        <w:top w:val="none" w:sz="0" w:space="0" w:color="auto"/>
        <w:left w:val="none" w:sz="0" w:space="0" w:color="auto"/>
        <w:bottom w:val="none" w:sz="0" w:space="0" w:color="auto"/>
        <w:right w:val="none" w:sz="0" w:space="0" w:color="auto"/>
      </w:divBdr>
    </w:div>
    <w:div w:id="976229395">
      <w:bodyDiv w:val="1"/>
      <w:marLeft w:val="0"/>
      <w:marRight w:val="0"/>
      <w:marTop w:val="0"/>
      <w:marBottom w:val="0"/>
      <w:divBdr>
        <w:top w:val="none" w:sz="0" w:space="0" w:color="auto"/>
        <w:left w:val="none" w:sz="0" w:space="0" w:color="auto"/>
        <w:bottom w:val="none" w:sz="0" w:space="0" w:color="auto"/>
        <w:right w:val="none" w:sz="0" w:space="0" w:color="auto"/>
      </w:divBdr>
    </w:div>
    <w:div w:id="976301029">
      <w:bodyDiv w:val="1"/>
      <w:marLeft w:val="0"/>
      <w:marRight w:val="0"/>
      <w:marTop w:val="0"/>
      <w:marBottom w:val="0"/>
      <w:divBdr>
        <w:top w:val="none" w:sz="0" w:space="0" w:color="auto"/>
        <w:left w:val="none" w:sz="0" w:space="0" w:color="auto"/>
        <w:bottom w:val="none" w:sz="0" w:space="0" w:color="auto"/>
        <w:right w:val="none" w:sz="0" w:space="0" w:color="auto"/>
      </w:divBdr>
    </w:div>
    <w:div w:id="976375926">
      <w:bodyDiv w:val="1"/>
      <w:marLeft w:val="0"/>
      <w:marRight w:val="0"/>
      <w:marTop w:val="0"/>
      <w:marBottom w:val="0"/>
      <w:divBdr>
        <w:top w:val="none" w:sz="0" w:space="0" w:color="auto"/>
        <w:left w:val="none" w:sz="0" w:space="0" w:color="auto"/>
        <w:bottom w:val="none" w:sz="0" w:space="0" w:color="auto"/>
        <w:right w:val="none" w:sz="0" w:space="0" w:color="auto"/>
      </w:divBdr>
    </w:div>
    <w:div w:id="978073407">
      <w:bodyDiv w:val="1"/>
      <w:marLeft w:val="0"/>
      <w:marRight w:val="0"/>
      <w:marTop w:val="0"/>
      <w:marBottom w:val="0"/>
      <w:divBdr>
        <w:top w:val="none" w:sz="0" w:space="0" w:color="auto"/>
        <w:left w:val="none" w:sz="0" w:space="0" w:color="auto"/>
        <w:bottom w:val="none" w:sz="0" w:space="0" w:color="auto"/>
        <w:right w:val="none" w:sz="0" w:space="0" w:color="auto"/>
      </w:divBdr>
    </w:div>
    <w:div w:id="978846148">
      <w:bodyDiv w:val="1"/>
      <w:marLeft w:val="0"/>
      <w:marRight w:val="0"/>
      <w:marTop w:val="0"/>
      <w:marBottom w:val="0"/>
      <w:divBdr>
        <w:top w:val="none" w:sz="0" w:space="0" w:color="auto"/>
        <w:left w:val="none" w:sz="0" w:space="0" w:color="auto"/>
        <w:bottom w:val="none" w:sz="0" w:space="0" w:color="auto"/>
        <w:right w:val="none" w:sz="0" w:space="0" w:color="auto"/>
      </w:divBdr>
    </w:div>
    <w:div w:id="979382251">
      <w:bodyDiv w:val="1"/>
      <w:marLeft w:val="0"/>
      <w:marRight w:val="0"/>
      <w:marTop w:val="0"/>
      <w:marBottom w:val="0"/>
      <w:divBdr>
        <w:top w:val="none" w:sz="0" w:space="0" w:color="auto"/>
        <w:left w:val="none" w:sz="0" w:space="0" w:color="auto"/>
        <w:bottom w:val="none" w:sz="0" w:space="0" w:color="auto"/>
        <w:right w:val="none" w:sz="0" w:space="0" w:color="auto"/>
      </w:divBdr>
    </w:div>
    <w:div w:id="979387153">
      <w:bodyDiv w:val="1"/>
      <w:marLeft w:val="0"/>
      <w:marRight w:val="0"/>
      <w:marTop w:val="0"/>
      <w:marBottom w:val="0"/>
      <w:divBdr>
        <w:top w:val="none" w:sz="0" w:space="0" w:color="auto"/>
        <w:left w:val="none" w:sz="0" w:space="0" w:color="auto"/>
        <w:bottom w:val="none" w:sz="0" w:space="0" w:color="auto"/>
        <w:right w:val="none" w:sz="0" w:space="0" w:color="auto"/>
      </w:divBdr>
      <w:divsChild>
        <w:div w:id="7028063">
          <w:marLeft w:val="480"/>
          <w:marRight w:val="0"/>
          <w:marTop w:val="0"/>
          <w:marBottom w:val="0"/>
          <w:divBdr>
            <w:top w:val="none" w:sz="0" w:space="0" w:color="auto"/>
            <w:left w:val="none" w:sz="0" w:space="0" w:color="auto"/>
            <w:bottom w:val="none" w:sz="0" w:space="0" w:color="auto"/>
            <w:right w:val="none" w:sz="0" w:space="0" w:color="auto"/>
          </w:divBdr>
        </w:div>
        <w:div w:id="161359885">
          <w:marLeft w:val="480"/>
          <w:marRight w:val="0"/>
          <w:marTop w:val="0"/>
          <w:marBottom w:val="0"/>
          <w:divBdr>
            <w:top w:val="none" w:sz="0" w:space="0" w:color="auto"/>
            <w:left w:val="none" w:sz="0" w:space="0" w:color="auto"/>
            <w:bottom w:val="none" w:sz="0" w:space="0" w:color="auto"/>
            <w:right w:val="none" w:sz="0" w:space="0" w:color="auto"/>
          </w:divBdr>
        </w:div>
        <w:div w:id="268315705">
          <w:marLeft w:val="480"/>
          <w:marRight w:val="0"/>
          <w:marTop w:val="0"/>
          <w:marBottom w:val="0"/>
          <w:divBdr>
            <w:top w:val="none" w:sz="0" w:space="0" w:color="auto"/>
            <w:left w:val="none" w:sz="0" w:space="0" w:color="auto"/>
            <w:bottom w:val="none" w:sz="0" w:space="0" w:color="auto"/>
            <w:right w:val="none" w:sz="0" w:space="0" w:color="auto"/>
          </w:divBdr>
        </w:div>
        <w:div w:id="295452717">
          <w:marLeft w:val="480"/>
          <w:marRight w:val="0"/>
          <w:marTop w:val="0"/>
          <w:marBottom w:val="0"/>
          <w:divBdr>
            <w:top w:val="none" w:sz="0" w:space="0" w:color="auto"/>
            <w:left w:val="none" w:sz="0" w:space="0" w:color="auto"/>
            <w:bottom w:val="none" w:sz="0" w:space="0" w:color="auto"/>
            <w:right w:val="none" w:sz="0" w:space="0" w:color="auto"/>
          </w:divBdr>
        </w:div>
        <w:div w:id="308680668">
          <w:marLeft w:val="480"/>
          <w:marRight w:val="0"/>
          <w:marTop w:val="0"/>
          <w:marBottom w:val="0"/>
          <w:divBdr>
            <w:top w:val="none" w:sz="0" w:space="0" w:color="auto"/>
            <w:left w:val="none" w:sz="0" w:space="0" w:color="auto"/>
            <w:bottom w:val="none" w:sz="0" w:space="0" w:color="auto"/>
            <w:right w:val="none" w:sz="0" w:space="0" w:color="auto"/>
          </w:divBdr>
        </w:div>
        <w:div w:id="319426848">
          <w:marLeft w:val="480"/>
          <w:marRight w:val="0"/>
          <w:marTop w:val="0"/>
          <w:marBottom w:val="0"/>
          <w:divBdr>
            <w:top w:val="none" w:sz="0" w:space="0" w:color="auto"/>
            <w:left w:val="none" w:sz="0" w:space="0" w:color="auto"/>
            <w:bottom w:val="none" w:sz="0" w:space="0" w:color="auto"/>
            <w:right w:val="none" w:sz="0" w:space="0" w:color="auto"/>
          </w:divBdr>
        </w:div>
        <w:div w:id="346978879">
          <w:marLeft w:val="480"/>
          <w:marRight w:val="0"/>
          <w:marTop w:val="0"/>
          <w:marBottom w:val="0"/>
          <w:divBdr>
            <w:top w:val="none" w:sz="0" w:space="0" w:color="auto"/>
            <w:left w:val="none" w:sz="0" w:space="0" w:color="auto"/>
            <w:bottom w:val="none" w:sz="0" w:space="0" w:color="auto"/>
            <w:right w:val="none" w:sz="0" w:space="0" w:color="auto"/>
          </w:divBdr>
        </w:div>
        <w:div w:id="355422312">
          <w:marLeft w:val="480"/>
          <w:marRight w:val="0"/>
          <w:marTop w:val="0"/>
          <w:marBottom w:val="0"/>
          <w:divBdr>
            <w:top w:val="none" w:sz="0" w:space="0" w:color="auto"/>
            <w:left w:val="none" w:sz="0" w:space="0" w:color="auto"/>
            <w:bottom w:val="none" w:sz="0" w:space="0" w:color="auto"/>
            <w:right w:val="none" w:sz="0" w:space="0" w:color="auto"/>
          </w:divBdr>
        </w:div>
        <w:div w:id="394662818">
          <w:marLeft w:val="480"/>
          <w:marRight w:val="0"/>
          <w:marTop w:val="0"/>
          <w:marBottom w:val="0"/>
          <w:divBdr>
            <w:top w:val="none" w:sz="0" w:space="0" w:color="auto"/>
            <w:left w:val="none" w:sz="0" w:space="0" w:color="auto"/>
            <w:bottom w:val="none" w:sz="0" w:space="0" w:color="auto"/>
            <w:right w:val="none" w:sz="0" w:space="0" w:color="auto"/>
          </w:divBdr>
        </w:div>
        <w:div w:id="492648944">
          <w:marLeft w:val="480"/>
          <w:marRight w:val="0"/>
          <w:marTop w:val="0"/>
          <w:marBottom w:val="0"/>
          <w:divBdr>
            <w:top w:val="none" w:sz="0" w:space="0" w:color="auto"/>
            <w:left w:val="none" w:sz="0" w:space="0" w:color="auto"/>
            <w:bottom w:val="none" w:sz="0" w:space="0" w:color="auto"/>
            <w:right w:val="none" w:sz="0" w:space="0" w:color="auto"/>
          </w:divBdr>
        </w:div>
        <w:div w:id="496192027">
          <w:marLeft w:val="480"/>
          <w:marRight w:val="0"/>
          <w:marTop w:val="0"/>
          <w:marBottom w:val="0"/>
          <w:divBdr>
            <w:top w:val="none" w:sz="0" w:space="0" w:color="auto"/>
            <w:left w:val="none" w:sz="0" w:space="0" w:color="auto"/>
            <w:bottom w:val="none" w:sz="0" w:space="0" w:color="auto"/>
            <w:right w:val="none" w:sz="0" w:space="0" w:color="auto"/>
          </w:divBdr>
        </w:div>
        <w:div w:id="644235538">
          <w:marLeft w:val="480"/>
          <w:marRight w:val="0"/>
          <w:marTop w:val="0"/>
          <w:marBottom w:val="0"/>
          <w:divBdr>
            <w:top w:val="none" w:sz="0" w:space="0" w:color="auto"/>
            <w:left w:val="none" w:sz="0" w:space="0" w:color="auto"/>
            <w:bottom w:val="none" w:sz="0" w:space="0" w:color="auto"/>
            <w:right w:val="none" w:sz="0" w:space="0" w:color="auto"/>
          </w:divBdr>
        </w:div>
        <w:div w:id="668171030">
          <w:marLeft w:val="480"/>
          <w:marRight w:val="0"/>
          <w:marTop w:val="0"/>
          <w:marBottom w:val="0"/>
          <w:divBdr>
            <w:top w:val="none" w:sz="0" w:space="0" w:color="auto"/>
            <w:left w:val="none" w:sz="0" w:space="0" w:color="auto"/>
            <w:bottom w:val="none" w:sz="0" w:space="0" w:color="auto"/>
            <w:right w:val="none" w:sz="0" w:space="0" w:color="auto"/>
          </w:divBdr>
        </w:div>
        <w:div w:id="705133359">
          <w:marLeft w:val="480"/>
          <w:marRight w:val="0"/>
          <w:marTop w:val="0"/>
          <w:marBottom w:val="0"/>
          <w:divBdr>
            <w:top w:val="none" w:sz="0" w:space="0" w:color="auto"/>
            <w:left w:val="none" w:sz="0" w:space="0" w:color="auto"/>
            <w:bottom w:val="none" w:sz="0" w:space="0" w:color="auto"/>
            <w:right w:val="none" w:sz="0" w:space="0" w:color="auto"/>
          </w:divBdr>
        </w:div>
        <w:div w:id="850295215">
          <w:marLeft w:val="480"/>
          <w:marRight w:val="0"/>
          <w:marTop w:val="0"/>
          <w:marBottom w:val="0"/>
          <w:divBdr>
            <w:top w:val="none" w:sz="0" w:space="0" w:color="auto"/>
            <w:left w:val="none" w:sz="0" w:space="0" w:color="auto"/>
            <w:bottom w:val="none" w:sz="0" w:space="0" w:color="auto"/>
            <w:right w:val="none" w:sz="0" w:space="0" w:color="auto"/>
          </w:divBdr>
        </w:div>
        <w:div w:id="1070427949">
          <w:marLeft w:val="480"/>
          <w:marRight w:val="0"/>
          <w:marTop w:val="0"/>
          <w:marBottom w:val="0"/>
          <w:divBdr>
            <w:top w:val="none" w:sz="0" w:space="0" w:color="auto"/>
            <w:left w:val="none" w:sz="0" w:space="0" w:color="auto"/>
            <w:bottom w:val="none" w:sz="0" w:space="0" w:color="auto"/>
            <w:right w:val="none" w:sz="0" w:space="0" w:color="auto"/>
          </w:divBdr>
        </w:div>
        <w:div w:id="1194340087">
          <w:marLeft w:val="480"/>
          <w:marRight w:val="0"/>
          <w:marTop w:val="0"/>
          <w:marBottom w:val="0"/>
          <w:divBdr>
            <w:top w:val="none" w:sz="0" w:space="0" w:color="auto"/>
            <w:left w:val="none" w:sz="0" w:space="0" w:color="auto"/>
            <w:bottom w:val="none" w:sz="0" w:space="0" w:color="auto"/>
            <w:right w:val="none" w:sz="0" w:space="0" w:color="auto"/>
          </w:divBdr>
        </w:div>
        <w:div w:id="1211456766">
          <w:marLeft w:val="480"/>
          <w:marRight w:val="0"/>
          <w:marTop w:val="0"/>
          <w:marBottom w:val="0"/>
          <w:divBdr>
            <w:top w:val="none" w:sz="0" w:space="0" w:color="auto"/>
            <w:left w:val="none" w:sz="0" w:space="0" w:color="auto"/>
            <w:bottom w:val="none" w:sz="0" w:space="0" w:color="auto"/>
            <w:right w:val="none" w:sz="0" w:space="0" w:color="auto"/>
          </w:divBdr>
        </w:div>
        <w:div w:id="1293097459">
          <w:marLeft w:val="480"/>
          <w:marRight w:val="0"/>
          <w:marTop w:val="0"/>
          <w:marBottom w:val="0"/>
          <w:divBdr>
            <w:top w:val="none" w:sz="0" w:space="0" w:color="auto"/>
            <w:left w:val="none" w:sz="0" w:space="0" w:color="auto"/>
            <w:bottom w:val="none" w:sz="0" w:space="0" w:color="auto"/>
            <w:right w:val="none" w:sz="0" w:space="0" w:color="auto"/>
          </w:divBdr>
        </w:div>
        <w:div w:id="1329212521">
          <w:marLeft w:val="480"/>
          <w:marRight w:val="0"/>
          <w:marTop w:val="0"/>
          <w:marBottom w:val="0"/>
          <w:divBdr>
            <w:top w:val="none" w:sz="0" w:space="0" w:color="auto"/>
            <w:left w:val="none" w:sz="0" w:space="0" w:color="auto"/>
            <w:bottom w:val="none" w:sz="0" w:space="0" w:color="auto"/>
            <w:right w:val="none" w:sz="0" w:space="0" w:color="auto"/>
          </w:divBdr>
        </w:div>
        <w:div w:id="1349134871">
          <w:marLeft w:val="480"/>
          <w:marRight w:val="0"/>
          <w:marTop w:val="0"/>
          <w:marBottom w:val="0"/>
          <w:divBdr>
            <w:top w:val="none" w:sz="0" w:space="0" w:color="auto"/>
            <w:left w:val="none" w:sz="0" w:space="0" w:color="auto"/>
            <w:bottom w:val="none" w:sz="0" w:space="0" w:color="auto"/>
            <w:right w:val="none" w:sz="0" w:space="0" w:color="auto"/>
          </w:divBdr>
        </w:div>
        <w:div w:id="1387220038">
          <w:marLeft w:val="480"/>
          <w:marRight w:val="0"/>
          <w:marTop w:val="0"/>
          <w:marBottom w:val="0"/>
          <w:divBdr>
            <w:top w:val="none" w:sz="0" w:space="0" w:color="auto"/>
            <w:left w:val="none" w:sz="0" w:space="0" w:color="auto"/>
            <w:bottom w:val="none" w:sz="0" w:space="0" w:color="auto"/>
            <w:right w:val="none" w:sz="0" w:space="0" w:color="auto"/>
          </w:divBdr>
        </w:div>
        <w:div w:id="1442340631">
          <w:marLeft w:val="480"/>
          <w:marRight w:val="0"/>
          <w:marTop w:val="0"/>
          <w:marBottom w:val="0"/>
          <w:divBdr>
            <w:top w:val="none" w:sz="0" w:space="0" w:color="auto"/>
            <w:left w:val="none" w:sz="0" w:space="0" w:color="auto"/>
            <w:bottom w:val="none" w:sz="0" w:space="0" w:color="auto"/>
            <w:right w:val="none" w:sz="0" w:space="0" w:color="auto"/>
          </w:divBdr>
        </w:div>
        <w:div w:id="1575043344">
          <w:marLeft w:val="480"/>
          <w:marRight w:val="0"/>
          <w:marTop w:val="0"/>
          <w:marBottom w:val="0"/>
          <w:divBdr>
            <w:top w:val="none" w:sz="0" w:space="0" w:color="auto"/>
            <w:left w:val="none" w:sz="0" w:space="0" w:color="auto"/>
            <w:bottom w:val="none" w:sz="0" w:space="0" w:color="auto"/>
            <w:right w:val="none" w:sz="0" w:space="0" w:color="auto"/>
          </w:divBdr>
        </w:div>
        <w:div w:id="1669164026">
          <w:marLeft w:val="480"/>
          <w:marRight w:val="0"/>
          <w:marTop w:val="0"/>
          <w:marBottom w:val="0"/>
          <w:divBdr>
            <w:top w:val="none" w:sz="0" w:space="0" w:color="auto"/>
            <w:left w:val="none" w:sz="0" w:space="0" w:color="auto"/>
            <w:bottom w:val="none" w:sz="0" w:space="0" w:color="auto"/>
            <w:right w:val="none" w:sz="0" w:space="0" w:color="auto"/>
          </w:divBdr>
        </w:div>
        <w:div w:id="1887251419">
          <w:marLeft w:val="480"/>
          <w:marRight w:val="0"/>
          <w:marTop w:val="0"/>
          <w:marBottom w:val="0"/>
          <w:divBdr>
            <w:top w:val="none" w:sz="0" w:space="0" w:color="auto"/>
            <w:left w:val="none" w:sz="0" w:space="0" w:color="auto"/>
            <w:bottom w:val="none" w:sz="0" w:space="0" w:color="auto"/>
            <w:right w:val="none" w:sz="0" w:space="0" w:color="auto"/>
          </w:divBdr>
        </w:div>
        <w:div w:id="2047367600">
          <w:marLeft w:val="480"/>
          <w:marRight w:val="0"/>
          <w:marTop w:val="0"/>
          <w:marBottom w:val="0"/>
          <w:divBdr>
            <w:top w:val="none" w:sz="0" w:space="0" w:color="auto"/>
            <w:left w:val="none" w:sz="0" w:space="0" w:color="auto"/>
            <w:bottom w:val="none" w:sz="0" w:space="0" w:color="auto"/>
            <w:right w:val="none" w:sz="0" w:space="0" w:color="auto"/>
          </w:divBdr>
        </w:div>
        <w:div w:id="2089380440">
          <w:marLeft w:val="480"/>
          <w:marRight w:val="0"/>
          <w:marTop w:val="0"/>
          <w:marBottom w:val="0"/>
          <w:divBdr>
            <w:top w:val="none" w:sz="0" w:space="0" w:color="auto"/>
            <w:left w:val="none" w:sz="0" w:space="0" w:color="auto"/>
            <w:bottom w:val="none" w:sz="0" w:space="0" w:color="auto"/>
            <w:right w:val="none" w:sz="0" w:space="0" w:color="auto"/>
          </w:divBdr>
        </w:div>
        <w:div w:id="2111461047">
          <w:marLeft w:val="480"/>
          <w:marRight w:val="0"/>
          <w:marTop w:val="0"/>
          <w:marBottom w:val="0"/>
          <w:divBdr>
            <w:top w:val="none" w:sz="0" w:space="0" w:color="auto"/>
            <w:left w:val="none" w:sz="0" w:space="0" w:color="auto"/>
            <w:bottom w:val="none" w:sz="0" w:space="0" w:color="auto"/>
            <w:right w:val="none" w:sz="0" w:space="0" w:color="auto"/>
          </w:divBdr>
        </w:div>
      </w:divsChild>
    </w:div>
    <w:div w:id="979457975">
      <w:bodyDiv w:val="1"/>
      <w:marLeft w:val="0"/>
      <w:marRight w:val="0"/>
      <w:marTop w:val="0"/>
      <w:marBottom w:val="0"/>
      <w:divBdr>
        <w:top w:val="none" w:sz="0" w:space="0" w:color="auto"/>
        <w:left w:val="none" w:sz="0" w:space="0" w:color="auto"/>
        <w:bottom w:val="none" w:sz="0" w:space="0" w:color="auto"/>
        <w:right w:val="none" w:sz="0" w:space="0" w:color="auto"/>
      </w:divBdr>
    </w:div>
    <w:div w:id="979767297">
      <w:bodyDiv w:val="1"/>
      <w:marLeft w:val="0"/>
      <w:marRight w:val="0"/>
      <w:marTop w:val="0"/>
      <w:marBottom w:val="0"/>
      <w:divBdr>
        <w:top w:val="none" w:sz="0" w:space="0" w:color="auto"/>
        <w:left w:val="none" w:sz="0" w:space="0" w:color="auto"/>
        <w:bottom w:val="none" w:sz="0" w:space="0" w:color="auto"/>
        <w:right w:val="none" w:sz="0" w:space="0" w:color="auto"/>
      </w:divBdr>
    </w:div>
    <w:div w:id="979924526">
      <w:bodyDiv w:val="1"/>
      <w:marLeft w:val="0"/>
      <w:marRight w:val="0"/>
      <w:marTop w:val="0"/>
      <w:marBottom w:val="0"/>
      <w:divBdr>
        <w:top w:val="none" w:sz="0" w:space="0" w:color="auto"/>
        <w:left w:val="none" w:sz="0" w:space="0" w:color="auto"/>
        <w:bottom w:val="none" w:sz="0" w:space="0" w:color="auto"/>
        <w:right w:val="none" w:sz="0" w:space="0" w:color="auto"/>
      </w:divBdr>
    </w:div>
    <w:div w:id="980311594">
      <w:bodyDiv w:val="1"/>
      <w:marLeft w:val="0"/>
      <w:marRight w:val="0"/>
      <w:marTop w:val="0"/>
      <w:marBottom w:val="0"/>
      <w:divBdr>
        <w:top w:val="none" w:sz="0" w:space="0" w:color="auto"/>
        <w:left w:val="none" w:sz="0" w:space="0" w:color="auto"/>
        <w:bottom w:val="none" w:sz="0" w:space="0" w:color="auto"/>
        <w:right w:val="none" w:sz="0" w:space="0" w:color="auto"/>
      </w:divBdr>
    </w:div>
    <w:div w:id="980426898">
      <w:bodyDiv w:val="1"/>
      <w:marLeft w:val="0"/>
      <w:marRight w:val="0"/>
      <w:marTop w:val="0"/>
      <w:marBottom w:val="0"/>
      <w:divBdr>
        <w:top w:val="none" w:sz="0" w:space="0" w:color="auto"/>
        <w:left w:val="none" w:sz="0" w:space="0" w:color="auto"/>
        <w:bottom w:val="none" w:sz="0" w:space="0" w:color="auto"/>
        <w:right w:val="none" w:sz="0" w:space="0" w:color="auto"/>
      </w:divBdr>
    </w:div>
    <w:div w:id="980578732">
      <w:bodyDiv w:val="1"/>
      <w:marLeft w:val="0"/>
      <w:marRight w:val="0"/>
      <w:marTop w:val="0"/>
      <w:marBottom w:val="0"/>
      <w:divBdr>
        <w:top w:val="none" w:sz="0" w:space="0" w:color="auto"/>
        <w:left w:val="none" w:sz="0" w:space="0" w:color="auto"/>
        <w:bottom w:val="none" w:sz="0" w:space="0" w:color="auto"/>
        <w:right w:val="none" w:sz="0" w:space="0" w:color="auto"/>
      </w:divBdr>
    </w:div>
    <w:div w:id="981230605">
      <w:bodyDiv w:val="1"/>
      <w:marLeft w:val="0"/>
      <w:marRight w:val="0"/>
      <w:marTop w:val="0"/>
      <w:marBottom w:val="0"/>
      <w:divBdr>
        <w:top w:val="none" w:sz="0" w:space="0" w:color="auto"/>
        <w:left w:val="none" w:sz="0" w:space="0" w:color="auto"/>
        <w:bottom w:val="none" w:sz="0" w:space="0" w:color="auto"/>
        <w:right w:val="none" w:sz="0" w:space="0" w:color="auto"/>
      </w:divBdr>
    </w:div>
    <w:div w:id="981348174">
      <w:bodyDiv w:val="1"/>
      <w:marLeft w:val="0"/>
      <w:marRight w:val="0"/>
      <w:marTop w:val="0"/>
      <w:marBottom w:val="0"/>
      <w:divBdr>
        <w:top w:val="none" w:sz="0" w:space="0" w:color="auto"/>
        <w:left w:val="none" w:sz="0" w:space="0" w:color="auto"/>
        <w:bottom w:val="none" w:sz="0" w:space="0" w:color="auto"/>
        <w:right w:val="none" w:sz="0" w:space="0" w:color="auto"/>
      </w:divBdr>
    </w:div>
    <w:div w:id="982195310">
      <w:bodyDiv w:val="1"/>
      <w:marLeft w:val="0"/>
      <w:marRight w:val="0"/>
      <w:marTop w:val="0"/>
      <w:marBottom w:val="0"/>
      <w:divBdr>
        <w:top w:val="none" w:sz="0" w:space="0" w:color="auto"/>
        <w:left w:val="none" w:sz="0" w:space="0" w:color="auto"/>
        <w:bottom w:val="none" w:sz="0" w:space="0" w:color="auto"/>
        <w:right w:val="none" w:sz="0" w:space="0" w:color="auto"/>
      </w:divBdr>
    </w:div>
    <w:div w:id="983051136">
      <w:bodyDiv w:val="1"/>
      <w:marLeft w:val="0"/>
      <w:marRight w:val="0"/>
      <w:marTop w:val="0"/>
      <w:marBottom w:val="0"/>
      <w:divBdr>
        <w:top w:val="none" w:sz="0" w:space="0" w:color="auto"/>
        <w:left w:val="none" w:sz="0" w:space="0" w:color="auto"/>
        <w:bottom w:val="none" w:sz="0" w:space="0" w:color="auto"/>
        <w:right w:val="none" w:sz="0" w:space="0" w:color="auto"/>
      </w:divBdr>
    </w:div>
    <w:div w:id="983200846">
      <w:bodyDiv w:val="1"/>
      <w:marLeft w:val="0"/>
      <w:marRight w:val="0"/>
      <w:marTop w:val="0"/>
      <w:marBottom w:val="0"/>
      <w:divBdr>
        <w:top w:val="none" w:sz="0" w:space="0" w:color="auto"/>
        <w:left w:val="none" w:sz="0" w:space="0" w:color="auto"/>
        <w:bottom w:val="none" w:sz="0" w:space="0" w:color="auto"/>
        <w:right w:val="none" w:sz="0" w:space="0" w:color="auto"/>
      </w:divBdr>
    </w:div>
    <w:div w:id="983654919">
      <w:bodyDiv w:val="1"/>
      <w:marLeft w:val="0"/>
      <w:marRight w:val="0"/>
      <w:marTop w:val="0"/>
      <w:marBottom w:val="0"/>
      <w:divBdr>
        <w:top w:val="none" w:sz="0" w:space="0" w:color="auto"/>
        <w:left w:val="none" w:sz="0" w:space="0" w:color="auto"/>
        <w:bottom w:val="none" w:sz="0" w:space="0" w:color="auto"/>
        <w:right w:val="none" w:sz="0" w:space="0" w:color="auto"/>
      </w:divBdr>
    </w:div>
    <w:div w:id="983700530">
      <w:bodyDiv w:val="1"/>
      <w:marLeft w:val="0"/>
      <w:marRight w:val="0"/>
      <w:marTop w:val="0"/>
      <w:marBottom w:val="0"/>
      <w:divBdr>
        <w:top w:val="none" w:sz="0" w:space="0" w:color="auto"/>
        <w:left w:val="none" w:sz="0" w:space="0" w:color="auto"/>
        <w:bottom w:val="none" w:sz="0" w:space="0" w:color="auto"/>
        <w:right w:val="none" w:sz="0" w:space="0" w:color="auto"/>
      </w:divBdr>
    </w:div>
    <w:div w:id="983856967">
      <w:bodyDiv w:val="1"/>
      <w:marLeft w:val="0"/>
      <w:marRight w:val="0"/>
      <w:marTop w:val="0"/>
      <w:marBottom w:val="0"/>
      <w:divBdr>
        <w:top w:val="none" w:sz="0" w:space="0" w:color="auto"/>
        <w:left w:val="none" w:sz="0" w:space="0" w:color="auto"/>
        <w:bottom w:val="none" w:sz="0" w:space="0" w:color="auto"/>
        <w:right w:val="none" w:sz="0" w:space="0" w:color="auto"/>
      </w:divBdr>
    </w:div>
    <w:div w:id="984774741">
      <w:bodyDiv w:val="1"/>
      <w:marLeft w:val="0"/>
      <w:marRight w:val="0"/>
      <w:marTop w:val="0"/>
      <w:marBottom w:val="0"/>
      <w:divBdr>
        <w:top w:val="none" w:sz="0" w:space="0" w:color="auto"/>
        <w:left w:val="none" w:sz="0" w:space="0" w:color="auto"/>
        <w:bottom w:val="none" w:sz="0" w:space="0" w:color="auto"/>
        <w:right w:val="none" w:sz="0" w:space="0" w:color="auto"/>
      </w:divBdr>
    </w:div>
    <w:div w:id="984890884">
      <w:bodyDiv w:val="1"/>
      <w:marLeft w:val="0"/>
      <w:marRight w:val="0"/>
      <w:marTop w:val="0"/>
      <w:marBottom w:val="0"/>
      <w:divBdr>
        <w:top w:val="none" w:sz="0" w:space="0" w:color="auto"/>
        <w:left w:val="none" w:sz="0" w:space="0" w:color="auto"/>
        <w:bottom w:val="none" w:sz="0" w:space="0" w:color="auto"/>
        <w:right w:val="none" w:sz="0" w:space="0" w:color="auto"/>
      </w:divBdr>
    </w:div>
    <w:div w:id="984964922">
      <w:bodyDiv w:val="1"/>
      <w:marLeft w:val="0"/>
      <w:marRight w:val="0"/>
      <w:marTop w:val="0"/>
      <w:marBottom w:val="0"/>
      <w:divBdr>
        <w:top w:val="none" w:sz="0" w:space="0" w:color="auto"/>
        <w:left w:val="none" w:sz="0" w:space="0" w:color="auto"/>
        <w:bottom w:val="none" w:sz="0" w:space="0" w:color="auto"/>
        <w:right w:val="none" w:sz="0" w:space="0" w:color="auto"/>
      </w:divBdr>
    </w:div>
    <w:div w:id="984965939">
      <w:bodyDiv w:val="1"/>
      <w:marLeft w:val="0"/>
      <w:marRight w:val="0"/>
      <w:marTop w:val="0"/>
      <w:marBottom w:val="0"/>
      <w:divBdr>
        <w:top w:val="none" w:sz="0" w:space="0" w:color="auto"/>
        <w:left w:val="none" w:sz="0" w:space="0" w:color="auto"/>
        <w:bottom w:val="none" w:sz="0" w:space="0" w:color="auto"/>
        <w:right w:val="none" w:sz="0" w:space="0" w:color="auto"/>
      </w:divBdr>
    </w:div>
    <w:div w:id="985013418">
      <w:bodyDiv w:val="1"/>
      <w:marLeft w:val="0"/>
      <w:marRight w:val="0"/>
      <w:marTop w:val="0"/>
      <w:marBottom w:val="0"/>
      <w:divBdr>
        <w:top w:val="none" w:sz="0" w:space="0" w:color="auto"/>
        <w:left w:val="none" w:sz="0" w:space="0" w:color="auto"/>
        <w:bottom w:val="none" w:sz="0" w:space="0" w:color="auto"/>
        <w:right w:val="none" w:sz="0" w:space="0" w:color="auto"/>
      </w:divBdr>
    </w:div>
    <w:div w:id="985013579">
      <w:bodyDiv w:val="1"/>
      <w:marLeft w:val="0"/>
      <w:marRight w:val="0"/>
      <w:marTop w:val="0"/>
      <w:marBottom w:val="0"/>
      <w:divBdr>
        <w:top w:val="none" w:sz="0" w:space="0" w:color="auto"/>
        <w:left w:val="none" w:sz="0" w:space="0" w:color="auto"/>
        <w:bottom w:val="none" w:sz="0" w:space="0" w:color="auto"/>
        <w:right w:val="none" w:sz="0" w:space="0" w:color="auto"/>
      </w:divBdr>
    </w:div>
    <w:div w:id="986085600">
      <w:bodyDiv w:val="1"/>
      <w:marLeft w:val="0"/>
      <w:marRight w:val="0"/>
      <w:marTop w:val="0"/>
      <w:marBottom w:val="0"/>
      <w:divBdr>
        <w:top w:val="none" w:sz="0" w:space="0" w:color="auto"/>
        <w:left w:val="none" w:sz="0" w:space="0" w:color="auto"/>
        <w:bottom w:val="none" w:sz="0" w:space="0" w:color="auto"/>
        <w:right w:val="none" w:sz="0" w:space="0" w:color="auto"/>
      </w:divBdr>
    </w:div>
    <w:div w:id="986126092">
      <w:bodyDiv w:val="1"/>
      <w:marLeft w:val="0"/>
      <w:marRight w:val="0"/>
      <w:marTop w:val="0"/>
      <w:marBottom w:val="0"/>
      <w:divBdr>
        <w:top w:val="none" w:sz="0" w:space="0" w:color="auto"/>
        <w:left w:val="none" w:sz="0" w:space="0" w:color="auto"/>
        <w:bottom w:val="none" w:sz="0" w:space="0" w:color="auto"/>
        <w:right w:val="none" w:sz="0" w:space="0" w:color="auto"/>
      </w:divBdr>
    </w:div>
    <w:div w:id="986591778">
      <w:bodyDiv w:val="1"/>
      <w:marLeft w:val="0"/>
      <w:marRight w:val="0"/>
      <w:marTop w:val="0"/>
      <w:marBottom w:val="0"/>
      <w:divBdr>
        <w:top w:val="none" w:sz="0" w:space="0" w:color="auto"/>
        <w:left w:val="none" w:sz="0" w:space="0" w:color="auto"/>
        <w:bottom w:val="none" w:sz="0" w:space="0" w:color="auto"/>
        <w:right w:val="none" w:sz="0" w:space="0" w:color="auto"/>
      </w:divBdr>
    </w:div>
    <w:div w:id="986711772">
      <w:bodyDiv w:val="1"/>
      <w:marLeft w:val="0"/>
      <w:marRight w:val="0"/>
      <w:marTop w:val="0"/>
      <w:marBottom w:val="0"/>
      <w:divBdr>
        <w:top w:val="none" w:sz="0" w:space="0" w:color="auto"/>
        <w:left w:val="none" w:sz="0" w:space="0" w:color="auto"/>
        <w:bottom w:val="none" w:sz="0" w:space="0" w:color="auto"/>
        <w:right w:val="none" w:sz="0" w:space="0" w:color="auto"/>
      </w:divBdr>
    </w:div>
    <w:div w:id="987365686">
      <w:bodyDiv w:val="1"/>
      <w:marLeft w:val="0"/>
      <w:marRight w:val="0"/>
      <w:marTop w:val="0"/>
      <w:marBottom w:val="0"/>
      <w:divBdr>
        <w:top w:val="none" w:sz="0" w:space="0" w:color="auto"/>
        <w:left w:val="none" w:sz="0" w:space="0" w:color="auto"/>
        <w:bottom w:val="none" w:sz="0" w:space="0" w:color="auto"/>
        <w:right w:val="none" w:sz="0" w:space="0" w:color="auto"/>
      </w:divBdr>
    </w:div>
    <w:div w:id="987784240">
      <w:bodyDiv w:val="1"/>
      <w:marLeft w:val="0"/>
      <w:marRight w:val="0"/>
      <w:marTop w:val="0"/>
      <w:marBottom w:val="0"/>
      <w:divBdr>
        <w:top w:val="none" w:sz="0" w:space="0" w:color="auto"/>
        <w:left w:val="none" w:sz="0" w:space="0" w:color="auto"/>
        <w:bottom w:val="none" w:sz="0" w:space="0" w:color="auto"/>
        <w:right w:val="none" w:sz="0" w:space="0" w:color="auto"/>
      </w:divBdr>
    </w:div>
    <w:div w:id="988480780">
      <w:bodyDiv w:val="1"/>
      <w:marLeft w:val="0"/>
      <w:marRight w:val="0"/>
      <w:marTop w:val="0"/>
      <w:marBottom w:val="0"/>
      <w:divBdr>
        <w:top w:val="none" w:sz="0" w:space="0" w:color="auto"/>
        <w:left w:val="none" w:sz="0" w:space="0" w:color="auto"/>
        <w:bottom w:val="none" w:sz="0" w:space="0" w:color="auto"/>
        <w:right w:val="none" w:sz="0" w:space="0" w:color="auto"/>
      </w:divBdr>
    </w:div>
    <w:div w:id="988946328">
      <w:bodyDiv w:val="1"/>
      <w:marLeft w:val="0"/>
      <w:marRight w:val="0"/>
      <w:marTop w:val="0"/>
      <w:marBottom w:val="0"/>
      <w:divBdr>
        <w:top w:val="none" w:sz="0" w:space="0" w:color="auto"/>
        <w:left w:val="none" w:sz="0" w:space="0" w:color="auto"/>
        <w:bottom w:val="none" w:sz="0" w:space="0" w:color="auto"/>
        <w:right w:val="none" w:sz="0" w:space="0" w:color="auto"/>
      </w:divBdr>
    </w:div>
    <w:div w:id="989016125">
      <w:bodyDiv w:val="1"/>
      <w:marLeft w:val="0"/>
      <w:marRight w:val="0"/>
      <w:marTop w:val="0"/>
      <w:marBottom w:val="0"/>
      <w:divBdr>
        <w:top w:val="none" w:sz="0" w:space="0" w:color="auto"/>
        <w:left w:val="none" w:sz="0" w:space="0" w:color="auto"/>
        <w:bottom w:val="none" w:sz="0" w:space="0" w:color="auto"/>
        <w:right w:val="none" w:sz="0" w:space="0" w:color="auto"/>
      </w:divBdr>
    </w:div>
    <w:div w:id="989402201">
      <w:bodyDiv w:val="1"/>
      <w:marLeft w:val="0"/>
      <w:marRight w:val="0"/>
      <w:marTop w:val="0"/>
      <w:marBottom w:val="0"/>
      <w:divBdr>
        <w:top w:val="none" w:sz="0" w:space="0" w:color="auto"/>
        <w:left w:val="none" w:sz="0" w:space="0" w:color="auto"/>
        <w:bottom w:val="none" w:sz="0" w:space="0" w:color="auto"/>
        <w:right w:val="none" w:sz="0" w:space="0" w:color="auto"/>
      </w:divBdr>
    </w:div>
    <w:div w:id="989745758">
      <w:bodyDiv w:val="1"/>
      <w:marLeft w:val="0"/>
      <w:marRight w:val="0"/>
      <w:marTop w:val="0"/>
      <w:marBottom w:val="0"/>
      <w:divBdr>
        <w:top w:val="none" w:sz="0" w:space="0" w:color="auto"/>
        <w:left w:val="none" w:sz="0" w:space="0" w:color="auto"/>
        <w:bottom w:val="none" w:sz="0" w:space="0" w:color="auto"/>
        <w:right w:val="none" w:sz="0" w:space="0" w:color="auto"/>
      </w:divBdr>
      <w:divsChild>
        <w:div w:id="209852827">
          <w:marLeft w:val="480"/>
          <w:marRight w:val="0"/>
          <w:marTop w:val="0"/>
          <w:marBottom w:val="0"/>
          <w:divBdr>
            <w:top w:val="none" w:sz="0" w:space="0" w:color="auto"/>
            <w:left w:val="none" w:sz="0" w:space="0" w:color="auto"/>
            <w:bottom w:val="none" w:sz="0" w:space="0" w:color="auto"/>
            <w:right w:val="none" w:sz="0" w:space="0" w:color="auto"/>
          </w:divBdr>
        </w:div>
        <w:div w:id="212426466">
          <w:marLeft w:val="480"/>
          <w:marRight w:val="0"/>
          <w:marTop w:val="0"/>
          <w:marBottom w:val="0"/>
          <w:divBdr>
            <w:top w:val="none" w:sz="0" w:space="0" w:color="auto"/>
            <w:left w:val="none" w:sz="0" w:space="0" w:color="auto"/>
            <w:bottom w:val="none" w:sz="0" w:space="0" w:color="auto"/>
            <w:right w:val="none" w:sz="0" w:space="0" w:color="auto"/>
          </w:divBdr>
        </w:div>
        <w:div w:id="233975946">
          <w:marLeft w:val="480"/>
          <w:marRight w:val="0"/>
          <w:marTop w:val="0"/>
          <w:marBottom w:val="0"/>
          <w:divBdr>
            <w:top w:val="none" w:sz="0" w:space="0" w:color="auto"/>
            <w:left w:val="none" w:sz="0" w:space="0" w:color="auto"/>
            <w:bottom w:val="none" w:sz="0" w:space="0" w:color="auto"/>
            <w:right w:val="none" w:sz="0" w:space="0" w:color="auto"/>
          </w:divBdr>
        </w:div>
        <w:div w:id="370690229">
          <w:marLeft w:val="480"/>
          <w:marRight w:val="0"/>
          <w:marTop w:val="0"/>
          <w:marBottom w:val="0"/>
          <w:divBdr>
            <w:top w:val="none" w:sz="0" w:space="0" w:color="auto"/>
            <w:left w:val="none" w:sz="0" w:space="0" w:color="auto"/>
            <w:bottom w:val="none" w:sz="0" w:space="0" w:color="auto"/>
            <w:right w:val="none" w:sz="0" w:space="0" w:color="auto"/>
          </w:divBdr>
        </w:div>
        <w:div w:id="500966793">
          <w:marLeft w:val="480"/>
          <w:marRight w:val="0"/>
          <w:marTop w:val="0"/>
          <w:marBottom w:val="0"/>
          <w:divBdr>
            <w:top w:val="none" w:sz="0" w:space="0" w:color="auto"/>
            <w:left w:val="none" w:sz="0" w:space="0" w:color="auto"/>
            <w:bottom w:val="none" w:sz="0" w:space="0" w:color="auto"/>
            <w:right w:val="none" w:sz="0" w:space="0" w:color="auto"/>
          </w:divBdr>
        </w:div>
        <w:div w:id="555119868">
          <w:marLeft w:val="480"/>
          <w:marRight w:val="0"/>
          <w:marTop w:val="0"/>
          <w:marBottom w:val="0"/>
          <w:divBdr>
            <w:top w:val="none" w:sz="0" w:space="0" w:color="auto"/>
            <w:left w:val="none" w:sz="0" w:space="0" w:color="auto"/>
            <w:bottom w:val="none" w:sz="0" w:space="0" w:color="auto"/>
            <w:right w:val="none" w:sz="0" w:space="0" w:color="auto"/>
          </w:divBdr>
        </w:div>
        <w:div w:id="573206052">
          <w:marLeft w:val="480"/>
          <w:marRight w:val="0"/>
          <w:marTop w:val="0"/>
          <w:marBottom w:val="0"/>
          <w:divBdr>
            <w:top w:val="none" w:sz="0" w:space="0" w:color="auto"/>
            <w:left w:val="none" w:sz="0" w:space="0" w:color="auto"/>
            <w:bottom w:val="none" w:sz="0" w:space="0" w:color="auto"/>
            <w:right w:val="none" w:sz="0" w:space="0" w:color="auto"/>
          </w:divBdr>
        </w:div>
        <w:div w:id="978149452">
          <w:marLeft w:val="480"/>
          <w:marRight w:val="0"/>
          <w:marTop w:val="0"/>
          <w:marBottom w:val="0"/>
          <w:divBdr>
            <w:top w:val="none" w:sz="0" w:space="0" w:color="auto"/>
            <w:left w:val="none" w:sz="0" w:space="0" w:color="auto"/>
            <w:bottom w:val="none" w:sz="0" w:space="0" w:color="auto"/>
            <w:right w:val="none" w:sz="0" w:space="0" w:color="auto"/>
          </w:divBdr>
        </w:div>
        <w:div w:id="993341631">
          <w:marLeft w:val="480"/>
          <w:marRight w:val="0"/>
          <w:marTop w:val="0"/>
          <w:marBottom w:val="0"/>
          <w:divBdr>
            <w:top w:val="none" w:sz="0" w:space="0" w:color="auto"/>
            <w:left w:val="none" w:sz="0" w:space="0" w:color="auto"/>
            <w:bottom w:val="none" w:sz="0" w:space="0" w:color="auto"/>
            <w:right w:val="none" w:sz="0" w:space="0" w:color="auto"/>
          </w:divBdr>
        </w:div>
        <w:div w:id="1122109312">
          <w:marLeft w:val="480"/>
          <w:marRight w:val="0"/>
          <w:marTop w:val="0"/>
          <w:marBottom w:val="0"/>
          <w:divBdr>
            <w:top w:val="none" w:sz="0" w:space="0" w:color="auto"/>
            <w:left w:val="none" w:sz="0" w:space="0" w:color="auto"/>
            <w:bottom w:val="none" w:sz="0" w:space="0" w:color="auto"/>
            <w:right w:val="none" w:sz="0" w:space="0" w:color="auto"/>
          </w:divBdr>
        </w:div>
        <w:div w:id="1171093951">
          <w:marLeft w:val="480"/>
          <w:marRight w:val="0"/>
          <w:marTop w:val="0"/>
          <w:marBottom w:val="0"/>
          <w:divBdr>
            <w:top w:val="none" w:sz="0" w:space="0" w:color="auto"/>
            <w:left w:val="none" w:sz="0" w:space="0" w:color="auto"/>
            <w:bottom w:val="none" w:sz="0" w:space="0" w:color="auto"/>
            <w:right w:val="none" w:sz="0" w:space="0" w:color="auto"/>
          </w:divBdr>
        </w:div>
        <w:div w:id="1347517984">
          <w:marLeft w:val="480"/>
          <w:marRight w:val="0"/>
          <w:marTop w:val="0"/>
          <w:marBottom w:val="0"/>
          <w:divBdr>
            <w:top w:val="none" w:sz="0" w:space="0" w:color="auto"/>
            <w:left w:val="none" w:sz="0" w:space="0" w:color="auto"/>
            <w:bottom w:val="none" w:sz="0" w:space="0" w:color="auto"/>
            <w:right w:val="none" w:sz="0" w:space="0" w:color="auto"/>
          </w:divBdr>
        </w:div>
        <w:div w:id="1370451030">
          <w:marLeft w:val="480"/>
          <w:marRight w:val="0"/>
          <w:marTop w:val="0"/>
          <w:marBottom w:val="0"/>
          <w:divBdr>
            <w:top w:val="none" w:sz="0" w:space="0" w:color="auto"/>
            <w:left w:val="none" w:sz="0" w:space="0" w:color="auto"/>
            <w:bottom w:val="none" w:sz="0" w:space="0" w:color="auto"/>
            <w:right w:val="none" w:sz="0" w:space="0" w:color="auto"/>
          </w:divBdr>
        </w:div>
        <w:div w:id="1381855659">
          <w:marLeft w:val="480"/>
          <w:marRight w:val="0"/>
          <w:marTop w:val="0"/>
          <w:marBottom w:val="0"/>
          <w:divBdr>
            <w:top w:val="none" w:sz="0" w:space="0" w:color="auto"/>
            <w:left w:val="none" w:sz="0" w:space="0" w:color="auto"/>
            <w:bottom w:val="none" w:sz="0" w:space="0" w:color="auto"/>
            <w:right w:val="none" w:sz="0" w:space="0" w:color="auto"/>
          </w:divBdr>
        </w:div>
        <w:div w:id="1397511521">
          <w:marLeft w:val="480"/>
          <w:marRight w:val="0"/>
          <w:marTop w:val="0"/>
          <w:marBottom w:val="0"/>
          <w:divBdr>
            <w:top w:val="none" w:sz="0" w:space="0" w:color="auto"/>
            <w:left w:val="none" w:sz="0" w:space="0" w:color="auto"/>
            <w:bottom w:val="none" w:sz="0" w:space="0" w:color="auto"/>
            <w:right w:val="none" w:sz="0" w:space="0" w:color="auto"/>
          </w:divBdr>
        </w:div>
        <w:div w:id="1587153046">
          <w:marLeft w:val="480"/>
          <w:marRight w:val="0"/>
          <w:marTop w:val="0"/>
          <w:marBottom w:val="0"/>
          <w:divBdr>
            <w:top w:val="none" w:sz="0" w:space="0" w:color="auto"/>
            <w:left w:val="none" w:sz="0" w:space="0" w:color="auto"/>
            <w:bottom w:val="none" w:sz="0" w:space="0" w:color="auto"/>
            <w:right w:val="none" w:sz="0" w:space="0" w:color="auto"/>
          </w:divBdr>
        </w:div>
        <w:div w:id="1617519963">
          <w:marLeft w:val="480"/>
          <w:marRight w:val="0"/>
          <w:marTop w:val="0"/>
          <w:marBottom w:val="0"/>
          <w:divBdr>
            <w:top w:val="none" w:sz="0" w:space="0" w:color="auto"/>
            <w:left w:val="none" w:sz="0" w:space="0" w:color="auto"/>
            <w:bottom w:val="none" w:sz="0" w:space="0" w:color="auto"/>
            <w:right w:val="none" w:sz="0" w:space="0" w:color="auto"/>
          </w:divBdr>
        </w:div>
        <w:div w:id="1650867053">
          <w:marLeft w:val="480"/>
          <w:marRight w:val="0"/>
          <w:marTop w:val="0"/>
          <w:marBottom w:val="0"/>
          <w:divBdr>
            <w:top w:val="none" w:sz="0" w:space="0" w:color="auto"/>
            <w:left w:val="none" w:sz="0" w:space="0" w:color="auto"/>
            <w:bottom w:val="none" w:sz="0" w:space="0" w:color="auto"/>
            <w:right w:val="none" w:sz="0" w:space="0" w:color="auto"/>
          </w:divBdr>
        </w:div>
        <w:div w:id="1671759507">
          <w:marLeft w:val="480"/>
          <w:marRight w:val="0"/>
          <w:marTop w:val="0"/>
          <w:marBottom w:val="0"/>
          <w:divBdr>
            <w:top w:val="none" w:sz="0" w:space="0" w:color="auto"/>
            <w:left w:val="none" w:sz="0" w:space="0" w:color="auto"/>
            <w:bottom w:val="none" w:sz="0" w:space="0" w:color="auto"/>
            <w:right w:val="none" w:sz="0" w:space="0" w:color="auto"/>
          </w:divBdr>
        </w:div>
        <w:div w:id="1860923933">
          <w:marLeft w:val="480"/>
          <w:marRight w:val="0"/>
          <w:marTop w:val="0"/>
          <w:marBottom w:val="0"/>
          <w:divBdr>
            <w:top w:val="none" w:sz="0" w:space="0" w:color="auto"/>
            <w:left w:val="none" w:sz="0" w:space="0" w:color="auto"/>
            <w:bottom w:val="none" w:sz="0" w:space="0" w:color="auto"/>
            <w:right w:val="none" w:sz="0" w:space="0" w:color="auto"/>
          </w:divBdr>
        </w:div>
        <w:div w:id="1907450796">
          <w:marLeft w:val="480"/>
          <w:marRight w:val="0"/>
          <w:marTop w:val="0"/>
          <w:marBottom w:val="0"/>
          <w:divBdr>
            <w:top w:val="none" w:sz="0" w:space="0" w:color="auto"/>
            <w:left w:val="none" w:sz="0" w:space="0" w:color="auto"/>
            <w:bottom w:val="none" w:sz="0" w:space="0" w:color="auto"/>
            <w:right w:val="none" w:sz="0" w:space="0" w:color="auto"/>
          </w:divBdr>
        </w:div>
        <w:div w:id="1924413153">
          <w:marLeft w:val="480"/>
          <w:marRight w:val="0"/>
          <w:marTop w:val="0"/>
          <w:marBottom w:val="0"/>
          <w:divBdr>
            <w:top w:val="none" w:sz="0" w:space="0" w:color="auto"/>
            <w:left w:val="none" w:sz="0" w:space="0" w:color="auto"/>
            <w:bottom w:val="none" w:sz="0" w:space="0" w:color="auto"/>
            <w:right w:val="none" w:sz="0" w:space="0" w:color="auto"/>
          </w:divBdr>
        </w:div>
        <w:div w:id="1950355856">
          <w:marLeft w:val="480"/>
          <w:marRight w:val="0"/>
          <w:marTop w:val="0"/>
          <w:marBottom w:val="0"/>
          <w:divBdr>
            <w:top w:val="none" w:sz="0" w:space="0" w:color="auto"/>
            <w:left w:val="none" w:sz="0" w:space="0" w:color="auto"/>
            <w:bottom w:val="none" w:sz="0" w:space="0" w:color="auto"/>
            <w:right w:val="none" w:sz="0" w:space="0" w:color="auto"/>
          </w:divBdr>
        </w:div>
        <w:div w:id="1962682617">
          <w:marLeft w:val="480"/>
          <w:marRight w:val="0"/>
          <w:marTop w:val="0"/>
          <w:marBottom w:val="0"/>
          <w:divBdr>
            <w:top w:val="none" w:sz="0" w:space="0" w:color="auto"/>
            <w:left w:val="none" w:sz="0" w:space="0" w:color="auto"/>
            <w:bottom w:val="none" w:sz="0" w:space="0" w:color="auto"/>
            <w:right w:val="none" w:sz="0" w:space="0" w:color="auto"/>
          </w:divBdr>
        </w:div>
        <w:div w:id="1975060611">
          <w:marLeft w:val="480"/>
          <w:marRight w:val="0"/>
          <w:marTop w:val="0"/>
          <w:marBottom w:val="0"/>
          <w:divBdr>
            <w:top w:val="none" w:sz="0" w:space="0" w:color="auto"/>
            <w:left w:val="none" w:sz="0" w:space="0" w:color="auto"/>
            <w:bottom w:val="none" w:sz="0" w:space="0" w:color="auto"/>
            <w:right w:val="none" w:sz="0" w:space="0" w:color="auto"/>
          </w:divBdr>
        </w:div>
        <w:div w:id="2019457652">
          <w:marLeft w:val="480"/>
          <w:marRight w:val="0"/>
          <w:marTop w:val="0"/>
          <w:marBottom w:val="0"/>
          <w:divBdr>
            <w:top w:val="none" w:sz="0" w:space="0" w:color="auto"/>
            <w:left w:val="none" w:sz="0" w:space="0" w:color="auto"/>
            <w:bottom w:val="none" w:sz="0" w:space="0" w:color="auto"/>
            <w:right w:val="none" w:sz="0" w:space="0" w:color="auto"/>
          </w:divBdr>
        </w:div>
      </w:divsChild>
    </w:div>
    <w:div w:id="990056756">
      <w:bodyDiv w:val="1"/>
      <w:marLeft w:val="0"/>
      <w:marRight w:val="0"/>
      <w:marTop w:val="0"/>
      <w:marBottom w:val="0"/>
      <w:divBdr>
        <w:top w:val="none" w:sz="0" w:space="0" w:color="auto"/>
        <w:left w:val="none" w:sz="0" w:space="0" w:color="auto"/>
        <w:bottom w:val="none" w:sz="0" w:space="0" w:color="auto"/>
        <w:right w:val="none" w:sz="0" w:space="0" w:color="auto"/>
      </w:divBdr>
    </w:div>
    <w:div w:id="990063071">
      <w:bodyDiv w:val="1"/>
      <w:marLeft w:val="0"/>
      <w:marRight w:val="0"/>
      <w:marTop w:val="0"/>
      <w:marBottom w:val="0"/>
      <w:divBdr>
        <w:top w:val="none" w:sz="0" w:space="0" w:color="auto"/>
        <w:left w:val="none" w:sz="0" w:space="0" w:color="auto"/>
        <w:bottom w:val="none" w:sz="0" w:space="0" w:color="auto"/>
        <w:right w:val="none" w:sz="0" w:space="0" w:color="auto"/>
      </w:divBdr>
      <w:divsChild>
        <w:div w:id="31464411">
          <w:marLeft w:val="480"/>
          <w:marRight w:val="0"/>
          <w:marTop w:val="0"/>
          <w:marBottom w:val="0"/>
          <w:divBdr>
            <w:top w:val="none" w:sz="0" w:space="0" w:color="auto"/>
            <w:left w:val="none" w:sz="0" w:space="0" w:color="auto"/>
            <w:bottom w:val="none" w:sz="0" w:space="0" w:color="auto"/>
            <w:right w:val="none" w:sz="0" w:space="0" w:color="auto"/>
          </w:divBdr>
        </w:div>
        <w:div w:id="81873449">
          <w:marLeft w:val="480"/>
          <w:marRight w:val="0"/>
          <w:marTop w:val="0"/>
          <w:marBottom w:val="0"/>
          <w:divBdr>
            <w:top w:val="none" w:sz="0" w:space="0" w:color="auto"/>
            <w:left w:val="none" w:sz="0" w:space="0" w:color="auto"/>
            <w:bottom w:val="none" w:sz="0" w:space="0" w:color="auto"/>
            <w:right w:val="none" w:sz="0" w:space="0" w:color="auto"/>
          </w:divBdr>
        </w:div>
        <w:div w:id="93063736">
          <w:marLeft w:val="480"/>
          <w:marRight w:val="0"/>
          <w:marTop w:val="0"/>
          <w:marBottom w:val="0"/>
          <w:divBdr>
            <w:top w:val="none" w:sz="0" w:space="0" w:color="auto"/>
            <w:left w:val="none" w:sz="0" w:space="0" w:color="auto"/>
            <w:bottom w:val="none" w:sz="0" w:space="0" w:color="auto"/>
            <w:right w:val="none" w:sz="0" w:space="0" w:color="auto"/>
          </w:divBdr>
        </w:div>
        <w:div w:id="122895064">
          <w:marLeft w:val="480"/>
          <w:marRight w:val="0"/>
          <w:marTop w:val="0"/>
          <w:marBottom w:val="0"/>
          <w:divBdr>
            <w:top w:val="none" w:sz="0" w:space="0" w:color="auto"/>
            <w:left w:val="none" w:sz="0" w:space="0" w:color="auto"/>
            <w:bottom w:val="none" w:sz="0" w:space="0" w:color="auto"/>
            <w:right w:val="none" w:sz="0" w:space="0" w:color="auto"/>
          </w:divBdr>
        </w:div>
        <w:div w:id="148250648">
          <w:marLeft w:val="480"/>
          <w:marRight w:val="0"/>
          <w:marTop w:val="0"/>
          <w:marBottom w:val="0"/>
          <w:divBdr>
            <w:top w:val="none" w:sz="0" w:space="0" w:color="auto"/>
            <w:left w:val="none" w:sz="0" w:space="0" w:color="auto"/>
            <w:bottom w:val="none" w:sz="0" w:space="0" w:color="auto"/>
            <w:right w:val="none" w:sz="0" w:space="0" w:color="auto"/>
          </w:divBdr>
        </w:div>
        <w:div w:id="211965632">
          <w:marLeft w:val="480"/>
          <w:marRight w:val="0"/>
          <w:marTop w:val="0"/>
          <w:marBottom w:val="0"/>
          <w:divBdr>
            <w:top w:val="none" w:sz="0" w:space="0" w:color="auto"/>
            <w:left w:val="none" w:sz="0" w:space="0" w:color="auto"/>
            <w:bottom w:val="none" w:sz="0" w:space="0" w:color="auto"/>
            <w:right w:val="none" w:sz="0" w:space="0" w:color="auto"/>
          </w:divBdr>
        </w:div>
        <w:div w:id="334505316">
          <w:marLeft w:val="480"/>
          <w:marRight w:val="0"/>
          <w:marTop w:val="0"/>
          <w:marBottom w:val="0"/>
          <w:divBdr>
            <w:top w:val="none" w:sz="0" w:space="0" w:color="auto"/>
            <w:left w:val="none" w:sz="0" w:space="0" w:color="auto"/>
            <w:bottom w:val="none" w:sz="0" w:space="0" w:color="auto"/>
            <w:right w:val="none" w:sz="0" w:space="0" w:color="auto"/>
          </w:divBdr>
        </w:div>
        <w:div w:id="393893422">
          <w:marLeft w:val="480"/>
          <w:marRight w:val="0"/>
          <w:marTop w:val="0"/>
          <w:marBottom w:val="0"/>
          <w:divBdr>
            <w:top w:val="none" w:sz="0" w:space="0" w:color="auto"/>
            <w:left w:val="none" w:sz="0" w:space="0" w:color="auto"/>
            <w:bottom w:val="none" w:sz="0" w:space="0" w:color="auto"/>
            <w:right w:val="none" w:sz="0" w:space="0" w:color="auto"/>
          </w:divBdr>
        </w:div>
        <w:div w:id="397678312">
          <w:marLeft w:val="480"/>
          <w:marRight w:val="0"/>
          <w:marTop w:val="0"/>
          <w:marBottom w:val="0"/>
          <w:divBdr>
            <w:top w:val="none" w:sz="0" w:space="0" w:color="auto"/>
            <w:left w:val="none" w:sz="0" w:space="0" w:color="auto"/>
            <w:bottom w:val="none" w:sz="0" w:space="0" w:color="auto"/>
            <w:right w:val="none" w:sz="0" w:space="0" w:color="auto"/>
          </w:divBdr>
        </w:div>
        <w:div w:id="424615752">
          <w:marLeft w:val="480"/>
          <w:marRight w:val="0"/>
          <w:marTop w:val="0"/>
          <w:marBottom w:val="0"/>
          <w:divBdr>
            <w:top w:val="none" w:sz="0" w:space="0" w:color="auto"/>
            <w:left w:val="none" w:sz="0" w:space="0" w:color="auto"/>
            <w:bottom w:val="none" w:sz="0" w:space="0" w:color="auto"/>
            <w:right w:val="none" w:sz="0" w:space="0" w:color="auto"/>
          </w:divBdr>
        </w:div>
        <w:div w:id="575819273">
          <w:marLeft w:val="480"/>
          <w:marRight w:val="0"/>
          <w:marTop w:val="0"/>
          <w:marBottom w:val="0"/>
          <w:divBdr>
            <w:top w:val="none" w:sz="0" w:space="0" w:color="auto"/>
            <w:left w:val="none" w:sz="0" w:space="0" w:color="auto"/>
            <w:bottom w:val="none" w:sz="0" w:space="0" w:color="auto"/>
            <w:right w:val="none" w:sz="0" w:space="0" w:color="auto"/>
          </w:divBdr>
        </w:div>
        <w:div w:id="602341558">
          <w:marLeft w:val="480"/>
          <w:marRight w:val="0"/>
          <w:marTop w:val="0"/>
          <w:marBottom w:val="0"/>
          <w:divBdr>
            <w:top w:val="none" w:sz="0" w:space="0" w:color="auto"/>
            <w:left w:val="none" w:sz="0" w:space="0" w:color="auto"/>
            <w:bottom w:val="none" w:sz="0" w:space="0" w:color="auto"/>
            <w:right w:val="none" w:sz="0" w:space="0" w:color="auto"/>
          </w:divBdr>
        </w:div>
        <w:div w:id="606041259">
          <w:marLeft w:val="480"/>
          <w:marRight w:val="0"/>
          <w:marTop w:val="0"/>
          <w:marBottom w:val="0"/>
          <w:divBdr>
            <w:top w:val="none" w:sz="0" w:space="0" w:color="auto"/>
            <w:left w:val="none" w:sz="0" w:space="0" w:color="auto"/>
            <w:bottom w:val="none" w:sz="0" w:space="0" w:color="auto"/>
            <w:right w:val="none" w:sz="0" w:space="0" w:color="auto"/>
          </w:divBdr>
        </w:div>
        <w:div w:id="666906848">
          <w:marLeft w:val="480"/>
          <w:marRight w:val="0"/>
          <w:marTop w:val="0"/>
          <w:marBottom w:val="0"/>
          <w:divBdr>
            <w:top w:val="none" w:sz="0" w:space="0" w:color="auto"/>
            <w:left w:val="none" w:sz="0" w:space="0" w:color="auto"/>
            <w:bottom w:val="none" w:sz="0" w:space="0" w:color="auto"/>
            <w:right w:val="none" w:sz="0" w:space="0" w:color="auto"/>
          </w:divBdr>
        </w:div>
        <w:div w:id="789400452">
          <w:marLeft w:val="480"/>
          <w:marRight w:val="0"/>
          <w:marTop w:val="0"/>
          <w:marBottom w:val="0"/>
          <w:divBdr>
            <w:top w:val="none" w:sz="0" w:space="0" w:color="auto"/>
            <w:left w:val="none" w:sz="0" w:space="0" w:color="auto"/>
            <w:bottom w:val="none" w:sz="0" w:space="0" w:color="auto"/>
            <w:right w:val="none" w:sz="0" w:space="0" w:color="auto"/>
          </w:divBdr>
        </w:div>
        <w:div w:id="801120239">
          <w:marLeft w:val="480"/>
          <w:marRight w:val="0"/>
          <w:marTop w:val="0"/>
          <w:marBottom w:val="0"/>
          <w:divBdr>
            <w:top w:val="none" w:sz="0" w:space="0" w:color="auto"/>
            <w:left w:val="none" w:sz="0" w:space="0" w:color="auto"/>
            <w:bottom w:val="none" w:sz="0" w:space="0" w:color="auto"/>
            <w:right w:val="none" w:sz="0" w:space="0" w:color="auto"/>
          </w:divBdr>
        </w:div>
        <w:div w:id="1041399152">
          <w:marLeft w:val="480"/>
          <w:marRight w:val="0"/>
          <w:marTop w:val="0"/>
          <w:marBottom w:val="0"/>
          <w:divBdr>
            <w:top w:val="none" w:sz="0" w:space="0" w:color="auto"/>
            <w:left w:val="none" w:sz="0" w:space="0" w:color="auto"/>
            <w:bottom w:val="none" w:sz="0" w:space="0" w:color="auto"/>
            <w:right w:val="none" w:sz="0" w:space="0" w:color="auto"/>
          </w:divBdr>
        </w:div>
        <w:div w:id="1048182945">
          <w:marLeft w:val="480"/>
          <w:marRight w:val="0"/>
          <w:marTop w:val="0"/>
          <w:marBottom w:val="0"/>
          <w:divBdr>
            <w:top w:val="none" w:sz="0" w:space="0" w:color="auto"/>
            <w:left w:val="none" w:sz="0" w:space="0" w:color="auto"/>
            <w:bottom w:val="none" w:sz="0" w:space="0" w:color="auto"/>
            <w:right w:val="none" w:sz="0" w:space="0" w:color="auto"/>
          </w:divBdr>
        </w:div>
        <w:div w:id="1052970829">
          <w:marLeft w:val="480"/>
          <w:marRight w:val="0"/>
          <w:marTop w:val="0"/>
          <w:marBottom w:val="0"/>
          <w:divBdr>
            <w:top w:val="none" w:sz="0" w:space="0" w:color="auto"/>
            <w:left w:val="none" w:sz="0" w:space="0" w:color="auto"/>
            <w:bottom w:val="none" w:sz="0" w:space="0" w:color="auto"/>
            <w:right w:val="none" w:sz="0" w:space="0" w:color="auto"/>
          </w:divBdr>
        </w:div>
        <w:div w:id="1105806348">
          <w:marLeft w:val="480"/>
          <w:marRight w:val="0"/>
          <w:marTop w:val="0"/>
          <w:marBottom w:val="0"/>
          <w:divBdr>
            <w:top w:val="none" w:sz="0" w:space="0" w:color="auto"/>
            <w:left w:val="none" w:sz="0" w:space="0" w:color="auto"/>
            <w:bottom w:val="none" w:sz="0" w:space="0" w:color="auto"/>
            <w:right w:val="none" w:sz="0" w:space="0" w:color="auto"/>
          </w:divBdr>
        </w:div>
        <w:div w:id="1125394557">
          <w:marLeft w:val="480"/>
          <w:marRight w:val="0"/>
          <w:marTop w:val="0"/>
          <w:marBottom w:val="0"/>
          <w:divBdr>
            <w:top w:val="none" w:sz="0" w:space="0" w:color="auto"/>
            <w:left w:val="none" w:sz="0" w:space="0" w:color="auto"/>
            <w:bottom w:val="none" w:sz="0" w:space="0" w:color="auto"/>
            <w:right w:val="none" w:sz="0" w:space="0" w:color="auto"/>
          </w:divBdr>
        </w:div>
        <w:div w:id="1339237721">
          <w:marLeft w:val="480"/>
          <w:marRight w:val="0"/>
          <w:marTop w:val="0"/>
          <w:marBottom w:val="0"/>
          <w:divBdr>
            <w:top w:val="none" w:sz="0" w:space="0" w:color="auto"/>
            <w:left w:val="none" w:sz="0" w:space="0" w:color="auto"/>
            <w:bottom w:val="none" w:sz="0" w:space="0" w:color="auto"/>
            <w:right w:val="none" w:sz="0" w:space="0" w:color="auto"/>
          </w:divBdr>
        </w:div>
        <w:div w:id="1416315487">
          <w:marLeft w:val="480"/>
          <w:marRight w:val="0"/>
          <w:marTop w:val="0"/>
          <w:marBottom w:val="0"/>
          <w:divBdr>
            <w:top w:val="none" w:sz="0" w:space="0" w:color="auto"/>
            <w:left w:val="none" w:sz="0" w:space="0" w:color="auto"/>
            <w:bottom w:val="none" w:sz="0" w:space="0" w:color="auto"/>
            <w:right w:val="none" w:sz="0" w:space="0" w:color="auto"/>
          </w:divBdr>
        </w:div>
        <w:div w:id="1421676280">
          <w:marLeft w:val="480"/>
          <w:marRight w:val="0"/>
          <w:marTop w:val="0"/>
          <w:marBottom w:val="0"/>
          <w:divBdr>
            <w:top w:val="none" w:sz="0" w:space="0" w:color="auto"/>
            <w:left w:val="none" w:sz="0" w:space="0" w:color="auto"/>
            <w:bottom w:val="none" w:sz="0" w:space="0" w:color="auto"/>
            <w:right w:val="none" w:sz="0" w:space="0" w:color="auto"/>
          </w:divBdr>
        </w:div>
        <w:div w:id="1488978781">
          <w:marLeft w:val="480"/>
          <w:marRight w:val="0"/>
          <w:marTop w:val="0"/>
          <w:marBottom w:val="0"/>
          <w:divBdr>
            <w:top w:val="none" w:sz="0" w:space="0" w:color="auto"/>
            <w:left w:val="none" w:sz="0" w:space="0" w:color="auto"/>
            <w:bottom w:val="none" w:sz="0" w:space="0" w:color="auto"/>
            <w:right w:val="none" w:sz="0" w:space="0" w:color="auto"/>
          </w:divBdr>
        </w:div>
        <w:div w:id="1562670822">
          <w:marLeft w:val="480"/>
          <w:marRight w:val="0"/>
          <w:marTop w:val="0"/>
          <w:marBottom w:val="0"/>
          <w:divBdr>
            <w:top w:val="none" w:sz="0" w:space="0" w:color="auto"/>
            <w:left w:val="none" w:sz="0" w:space="0" w:color="auto"/>
            <w:bottom w:val="none" w:sz="0" w:space="0" w:color="auto"/>
            <w:right w:val="none" w:sz="0" w:space="0" w:color="auto"/>
          </w:divBdr>
        </w:div>
        <w:div w:id="1585381997">
          <w:marLeft w:val="480"/>
          <w:marRight w:val="0"/>
          <w:marTop w:val="0"/>
          <w:marBottom w:val="0"/>
          <w:divBdr>
            <w:top w:val="none" w:sz="0" w:space="0" w:color="auto"/>
            <w:left w:val="none" w:sz="0" w:space="0" w:color="auto"/>
            <w:bottom w:val="none" w:sz="0" w:space="0" w:color="auto"/>
            <w:right w:val="none" w:sz="0" w:space="0" w:color="auto"/>
          </w:divBdr>
        </w:div>
        <w:div w:id="1613786569">
          <w:marLeft w:val="480"/>
          <w:marRight w:val="0"/>
          <w:marTop w:val="0"/>
          <w:marBottom w:val="0"/>
          <w:divBdr>
            <w:top w:val="none" w:sz="0" w:space="0" w:color="auto"/>
            <w:left w:val="none" w:sz="0" w:space="0" w:color="auto"/>
            <w:bottom w:val="none" w:sz="0" w:space="0" w:color="auto"/>
            <w:right w:val="none" w:sz="0" w:space="0" w:color="auto"/>
          </w:divBdr>
        </w:div>
        <w:div w:id="1701201544">
          <w:marLeft w:val="480"/>
          <w:marRight w:val="0"/>
          <w:marTop w:val="0"/>
          <w:marBottom w:val="0"/>
          <w:divBdr>
            <w:top w:val="none" w:sz="0" w:space="0" w:color="auto"/>
            <w:left w:val="none" w:sz="0" w:space="0" w:color="auto"/>
            <w:bottom w:val="none" w:sz="0" w:space="0" w:color="auto"/>
            <w:right w:val="none" w:sz="0" w:space="0" w:color="auto"/>
          </w:divBdr>
        </w:div>
        <w:div w:id="1816071037">
          <w:marLeft w:val="480"/>
          <w:marRight w:val="0"/>
          <w:marTop w:val="0"/>
          <w:marBottom w:val="0"/>
          <w:divBdr>
            <w:top w:val="none" w:sz="0" w:space="0" w:color="auto"/>
            <w:left w:val="none" w:sz="0" w:space="0" w:color="auto"/>
            <w:bottom w:val="none" w:sz="0" w:space="0" w:color="auto"/>
            <w:right w:val="none" w:sz="0" w:space="0" w:color="auto"/>
          </w:divBdr>
        </w:div>
        <w:div w:id="1951356751">
          <w:marLeft w:val="480"/>
          <w:marRight w:val="0"/>
          <w:marTop w:val="0"/>
          <w:marBottom w:val="0"/>
          <w:divBdr>
            <w:top w:val="none" w:sz="0" w:space="0" w:color="auto"/>
            <w:left w:val="none" w:sz="0" w:space="0" w:color="auto"/>
            <w:bottom w:val="none" w:sz="0" w:space="0" w:color="auto"/>
            <w:right w:val="none" w:sz="0" w:space="0" w:color="auto"/>
          </w:divBdr>
        </w:div>
      </w:divsChild>
    </w:div>
    <w:div w:id="990138556">
      <w:bodyDiv w:val="1"/>
      <w:marLeft w:val="0"/>
      <w:marRight w:val="0"/>
      <w:marTop w:val="0"/>
      <w:marBottom w:val="0"/>
      <w:divBdr>
        <w:top w:val="none" w:sz="0" w:space="0" w:color="auto"/>
        <w:left w:val="none" w:sz="0" w:space="0" w:color="auto"/>
        <w:bottom w:val="none" w:sz="0" w:space="0" w:color="auto"/>
        <w:right w:val="none" w:sz="0" w:space="0" w:color="auto"/>
      </w:divBdr>
    </w:div>
    <w:div w:id="990333037">
      <w:bodyDiv w:val="1"/>
      <w:marLeft w:val="0"/>
      <w:marRight w:val="0"/>
      <w:marTop w:val="0"/>
      <w:marBottom w:val="0"/>
      <w:divBdr>
        <w:top w:val="none" w:sz="0" w:space="0" w:color="auto"/>
        <w:left w:val="none" w:sz="0" w:space="0" w:color="auto"/>
        <w:bottom w:val="none" w:sz="0" w:space="0" w:color="auto"/>
        <w:right w:val="none" w:sz="0" w:space="0" w:color="auto"/>
      </w:divBdr>
    </w:div>
    <w:div w:id="991104804">
      <w:bodyDiv w:val="1"/>
      <w:marLeft w:val="0"/>
      <w:marRight w:val="0"/>
      <w:marTop w:val="0"/>
      <w:marBottom w:val="0"/>
      <w:divBdr>
        <w:top w:val="none" w:sz="0" w:space="0" w:color="auto"/>
        <w:left w:val="none" w:sz="0" w:space="0" w:color="auto"/>
        <w:bottom w:val="none" w:sz="0" w:space="0" w:color="auto"/>
        <w:right w:val="none" w:sz="0" w:space="0" w:color="auto"/>
      </w:divBdr>
    </w:div>
    <w:div w:id="991451497">
      <w:bodyDiv w:val="1"/>
      <w:marLeft w:val="0"/>
      <w:marRight w:val="0"/>
      <w:marTop w:val="0"/>
      <w:marBottom w:val="0"/>
      <w:divBdr>
        <w:top w:val="none" w:sz="0" w:space="0" w:color="auto"/>
        <w:left w:val="none" w:sz="0" w:space="0" w:color="auto"/>
        <w:bottom w:val="none" w:sz="0" w:space="0" w:color="auto"/>
        <w:right w:val="none" w:sz="0" w:space="0" w:color="auto"/>
      </w:divBdr>
    </w:div>
    <w:div w:id="991640272">
      <w:bodyDiv w:val="1"/>
      <w:marLeft w:val="0"/>
      <w:marRight w:val="0"/>
      <w:marTop w:val="0"/>
      <w:marBottom w:val="0"/>
      <w:divBdr>
        <w:top w:val="none" w:sz="0" w:space="0" w:color="auto"/>
        <w:left w:val="none" w:sz="0" w:space="0" w:color="auto"/>
        <w:bottom w:val="none" w:sz="0" w:space="0" w:color="auto"/>
        <w:right w:val="none" w:sz="0" w:space="0" w:color="auto"/>
      </w:divBdr>
    </w:div>
    <w:div w:id="992173537">
      <w:bodyDiv w:val="1"/>
      <w:marLeft w:val="0"/>
      <w:marRight w:val="0"/>
      <w:marTop w:val="0"/>
      <w:marBottom w:val="0"/>
      <w:divBdr>
        <w:top w:val="none" w:sz="0" w:space="0" w:color="auto"/>
        <w:left w:val="none" w:sz="0" w:space="0" w:color="auto"/>
        <w:bottom w:val="none" w:sz="0" w:space="0" w:color="auto"/>
        <w:right w:val="none" w:sz="0" w:space="0" w:color="auto"/>
      </w:divBdr>
    </w:div>
    <w:div w:id="992758218">
      <w:bodyDiv w:val="1"/>
      <w:marLeft w:val="0"/>
      <w:marRight w:val="0"/>
      <w:marTop w:val="0"/>
      <w:marBottom w:val="0"/>
      <w:divBdr>
        <w:top w:val="none" w:sz="0" w:space="0" w:color="auto"/>
        <w:left w:val="none" w:sz="0" w:space="0" w:color="auto"/>
        <w:bottom w:val="none" w:sz="0" w:space="0" w:color="auto"/>
        <w:right w:val="none" w:sz="0" w:space="0" w:color="auto"/>
      </w:divBdr>
    </w:div>
    <w:div w:id="992760532">
      <w:bodyDiv w:val="1"/>
      <w:marLeft w:val="0"/>
      <w:marRight w:val="0"/>
      <w:marTop w:val="0"/>
      <w:marBottom w:val="0"/>
      <w:divBdr>
        <w:top w:val="none" w:sz="0" w:space="0" w:color="auto"/>
        <w:left w:val="none" w:sz="0" w:space="0" w:color="auto"/>
        <w:bottom w:val="none" w:sz="0" w:space="0" w:color="auto"/>
        <w:right w:val="none" w:sz="0" w:space="0" w:color="auto"/>
      </w:divBdr>
    </w:div>
    <w:div w:id="993146651">
      <w:bodyDiv w:val="1"/>
      <w:marLeft w:val="0"/>
      <w:marRight w:val="0"/>
      <w:marTop w:val="0"/>
      <w:marBottom w:val="0"/>
      <w:divBdr>
        <w:top w:val="none" w:sz="0" w:space="0" w:color="auto"/>
        <w:left w:val="none" w:sz="0" w:space="0" w:color="auto"/>
        <w:bottom w:val="none" w:sz="0" w:space="0" w:color="auto"/>
        <w:right w:val="none" w:sz="0" w:space="0" w:color="auto"/>
      </w:divBdr>
    </w:div>
    <w:div w:id="993680141">
      <w:bodyDiv w:val="1"/>
      <w:marLeft w:val="0"/>
      <w:marRight w:val="0"/>
      <w:marTop w:val="0"/>
      <w:marBottom w:val="0"/>
      <w:divBdr>
        <w:top w:val="none" w:sz="0" w:space="0" w:color="auto"/>
        <w:left w:val="none" w:sz="0" w:space="0" w:color="auto"/>
        <w:bottom w:val="none" w:sz="0" w:space="0" w:color="auto"/>
        <w:right w:val="none" w:sz="0" w:space="0" w:color="auto"/>
      </w:divBdr>
    </w:div>
    <w:div w:id="994801345">
      <w:bodyDiv w:val="1"/>
      <w:marLeft w:val="0"/>
      <w:marRight w:val="0"/>
      <w:marTop w:val="0"/>
      <w:marBottom w:val="0"/>
      <w:divBdr>
        <w:top w:val="none" w:sz="0" w:space="0" w:color="auto"/>
        <w:left w:val="none" w:sz="0" w:space="0" w:color="auto"/>
        <w:bottom w:val="none" w:sz="0" w:space="0" w:color="auto"/>
        <w:right w:val="none" w:sz="0" w:space="0" w:color="auto"/>
      </w:divBdr>
    </w:div>
    <w:div w:id="995182214">
      <w:bodyDiv w:val="1"/>
      <w:marLeft w:val="0"/>
      <w:marRight w:val="0"/>
      <w:marTop w:val="0"/>
      <w:marBottom w:val="0"/>
      <w:divBdr>
        <w:top w:val="none" w:sz="0" w:space="0" w:color="auto"/>
        <w:left w:val="none" w:sz="0" w:space="0" w:color="auto"/>
        <w:bottom w:val="none" w:sz="0" w:space="0" w:color="auto"/>
        <w:right w:val="none" w:sz="0" w:space="0" w:color="auto"/>
      </w:divBdr>
      <w:divsChild>
        <w:div w:id="42144230">
          <w:marLeft w:val="480"/>
          <w:marRight w:val="0"/>
          <w:marTop w:val="0"/>
          <w:marBottom w:val="0"/>
          <w:divBdr>
            <w:top w:val="none" w:sz="0" w:space="0" w:color="auto"/>
            <w:left w:val="none" w:sz="0" w:space="0" w:color="auto"/>
            <w:bottom w:val="none" w:sz="0" w:space="0" w:color="auto"/>
            <w:right w:val="none" w:sz="0" w:space="0" w:color="auto"/>
          </w:divBdr>
        </w:div>
        <w:div w:id="53940538">
          <w:marLeft w:val="480"/>
          <w:marRight w:val="0"/>
          <w:marTop w:val="0"/>
          <w:marBottom w:val="0"/>
          <w:divBdr>
            <w:top w:val="none" w:sz="0" w:space="0" w:color="auto"/>
            <w:left w:val="none" w:sz="0" w:space="0" w:color="auto"/>
            <w:bottom w:val="none" w:sz="0" w:space="0" w:color="auto"/>
            <w:right w:val="none" w:sz="0" w:space="0" w:color="auto"/>
          </w:divBdr>
        </w:div>
        <w:div w:id="131800088">
          <w:marLeft w:val="480"/>
          <w:marRight w:val="0"/>
          <w:marTop w:val="0"/>
          <w:marBottom w:val="0"/>
          <w:divBdr>
            <w:top w:val="none" w:sz="0" w:space="0" w:color="auto"/>
            <w:left w:val="none" w:sz="0" w:space="0" w:color="auto"/>
            <w:bottom w:val="none" w:sz="0" w:space="0" w:color="auto"/>
            <w:right w:val="none" w:sz="0" w:space="0" w:color="auto"/>
          </w:divBdr>
        </w:div>
        <w:div w:id="165554336">
          <w:marLeft w:val="480"/>
          <w:marRight w:val="0"/>
          <w:marTop w:val="0"/>
          <w:marBottom w:val="0"/>
          <w:divBdr>
            <w:top w:val="none" w:sz="0" w:space="0" w:color="auto"/>
            <w:left w:val="none" w:sz="0" w:space="0" w:color="auto"/>
            <w:bottom w:val="none" w:sz="0" w:space="0" w:color="auto"/>
            <w:right w:val="none" w:sz="0" w:space="0" w:color="auto"/>
          </w:divBdr>
        </w:div>
        <w:div w:id="267396403">
          <w:marLeft w:val="480"/>
          <w:marRight w:val="0"/>
          <w:marTop w:val="0"/>
          <w:marBottom w:val="0"/>
          <w:divBdr>
            <w:top w:val="none" w:sz="0" w:space="0" w:color="auto"/>
            <w:left w:val="none" w:sz="0" w:space="0" w:color="auto"/>
            <w:bottom w:val="none" w:sz="0" w:space="0" w:color="auto"/>
            <w:right w:val="none" w:sz="0" w:space="0" w:color="auto"/>
          </w:divBdr>
        </w:div>
        <w:div w:id="268706192">
          <w:marLeft w:val="480"/>
          <w:marRight w:val="0"/>
          <w:marTop w:val="0"/>
          <w:marBottom w:val="0"/>
          <w:divBdr>
            <w:top w:val="none" w:sz="0" w:space="0" w:color="auto"/>
            <w:left w:val="none" w:sz="0" w:space="0" w:color="auto"/>
            <w:bottom w:val="none" w:sz="0" w:space="0" w:color="auto"/>
            <w:right w:val="none" w:sz="0" w:space="0" w:color="auto"/>
          </w:divBdr>
        </w:div>
        <w:div w:id="289092999">
          <w:marLeft w:val="480"/>
          <w:marRight w:val="0"/>
          <w:marTop w:val="0"/>
          <w:marBottom w:val="0"/>
          <w:divBdr>
            <w:top w:val="none" w:sz="0" w:space="0" w:color="auto"/>
            <w:left w:val="none" w:sz="0" w:space="0" w:color="auto"/>
            <w:bottom w:val="none" w:sz="0" w:space="0" w:color="auto"/>
            <w:right w:val="none" w:sz="0" w:space="0" w:color="auto"/>
          </w:divBdr>
        </w:div>
        <w:div w:id="299967359">
          <w:marLeft w:val="480"/>
          <w:marRight w:val="0"/>
          <w:marTop w:val="0"/>
          <w:marBottom w:val="0"/>
          <w:divBdr>
            <w:top w:val="none" w:sz="0" w:space="0" w:color="auto"/>
            <w:left w:val="none" w:sz="0" w:space="0" w:color="auto"/>
            <w:bottom w:val="none" w:sz="0" w:space="0" w:color="auto"/>
            <w:right w:val="none" w:sz="0" w:space="0" w:color="auto"/>
          </w:divBdr>
        </w:div>
        <w:div w:id="366217408">
          <w:marLeft w:val="480"/>
          <w:marRight w:val="0"/>
          <w:marTop w:val="0"/>
          <w:marBottom w:val="0"/>
          <w:divBdr>
            <w:top w:val="none" w:sz="0" w:space="0" w:color="auto"/>
            <w:left w:val="none" w:sz="0" w:space="0" w:color="auto"/>
            <w:bottom w:val="none" w:sz="0" w:space="0" w:color="auto"/>
            <w:right w:val="none" w:sz="0" w:space="0" w:color="auto"/>
          </w:divBdr>
        </w:div>
        <w:div w:id="373584801">
          <w:marLeft w:val="480"/>
          <w:marRight w:val="0"/>
          <w:marTop w:val="0"/>
          <w:marBottom w:val="0"/>
          <w:divBdr>
            <w:top w:val="none" w:sz="0" w:space="0" w:color="auto"/>
            <w:left w:val="none" w:sz="0" w:space="0" w:color="auto"/>
            <w:bottom w:val="none" w:sz="0" w:space="0" w:color="auto"/>
            <w:right w:val="none" w:sz="0" w:space="0" w:color="auto"/>
          </w:divBdr>
        </w:div>
        <w:div w:id="381712263">
          <w:marLeft w:val="480"/>
          <w:marRight w:val="0"/>
          <w:marTop w:val="0"/>
          <w:marBottom w:val="0"/>
          <w:divBdr>
            <w:top w:val="none" w:sz="0" w:space="0" w:color="auto"/>
            <w:left w:val="none" w:sz="0" w:space="0" w:color="auto"/>
            <w:bottom w:val="none" w:sz="0" w:space="0" w:color="auto"/>
            <w:right w:val="none" w:sz="0" w:space="0" w:color="auto"/>
          </w:divBdr>
        </w:div>
        <w:div w:id="394205091">
          <w:marLeft w:val="480"/>
          <w:marRight w:val="0"/>
          <w:marTop w:val="0"/>
          <w:marBottom w:val="0"/>
          <w:divBdr>
            <w:top w:val="none" w:sz="0" w:space="0" w:color="auto"/>
            <w:left w:val="none" w:sz="0" w:space="0" w:color="auto"/>
            <w:bottom w:val="none" w:sz="0" w:space="0" w:color="auto"/>
            <w:right w:val="none" w:sz="0" w:space="0" w:color="auto"/>
          </w:divBdr>
        </w:div>
        <w:div w:id="428282798">
          <w:marLeft w:val="480"/>
          <w:marRight w:val="0"/>
          <w:marTop w:val="0"/>
          <w:marBottom w:val="0"/>
          <w:divBdr>
            <w:top w:val="none" w:sz="0" w:space="0" w:color="auto"/>
            <w:left w:val="none" w:sz="0" w:space="0" w:color="auto"/>
            <w:bottom w:val="none" w:sz="0" w:space="0" w:color="auto"/>
            <w:right w:val="none" w:sz="0" w:space="0" w:color="auto"/>
          </w:divBdr>
        </w:div>
        <w:div w:id="459805166">
          <w:marLeft w:val="480"/>
          <w:marRight w:val="0"/>
          <w:marTop w:val="0"/>
          <w:marBottom w:val="0"/>
          <w:divBdr>
            <w:top w:val="none" w:sz="0" w:space="0" w:color="auto"/>
            <w:left w:val="none" w:sz="0" w:space="0" w:color="auto"/>
            <w:bottom w:val="none" w:sz="0" w:space="0" w:color="auto"/>
            <w:right w:val="none" w:sz="0" w:space="0" w:color="auto"/>
          </w:divBdr>
        </w:div>
        <w:div w:id="462772093">
          <w:marLeft w:val="480"/>
          <w:marRight w:val="0"/>
          <w:marTop w:val="0"/>
          <w:marBottom w:val="0"/>
          <w:divBdr>
            <w:top w:val="none" w:sz="0" w:space="0" w:color="auto"/>
            <w:left w:val="none" w:sz="0" w:space="0" w:color="auto"/>
            <w:bottom w:val="none" w:sz="0" w:space="0" w:color="auto"/>
            <w:right w:val="none" w:sz="0" w:space="0" w:color="auto"/>
          </w:divBdr>
        </w:div>
        <w:div w:id="495000245">
          <w:marLeft w:val="480"/>
          <w:marRight w:val="0"/>
          <w:marTop w:val="0"/>
          <w:marBottom w:val="0"/>
          <w:divBdr>
            <w:top w:val="none" w:sz="0" w:space="0" w:color="auto"/>
            <w:left w:val="none" w:sz="0" w:space="0" w:color="auto"/>
            <w:bottom w:val="none" w:sz="0" w:space="0" w:color="auto"/>
            <w:right w:val="none" w:sz="0" w:space="0" w:color="auto"/>
          </w:divBdr>
        </w:div>
        <w:div w:id="558519199">
          <w:marLeft w:val="480"/>
          <w:marRight w:val="0"/>
          <w:marTop w:val="0"/>
          <w:marBottom w:val="0"/>
          <w:divBdr>
            <w:top w:val="none" w:sz="0" w:space="0" w:color="auto"/>
            <w:left w:val="none" w:sz="0" w:space="0" w:color="auto"/>
            <w:bottom w:val="none" w:sz="0" w:space="0" w:color="auto"/>
            <w:right w:val="none" w:sz="0" w:space="0" w:color="auto"/>
          </w:divBdr>
        </w:div>
        <w:div w:id="614677529">
          <w:marLeft w:val="480"/>
          <w:marRight w:val="0"/>
          <w:marTop w:val="0"/>
          <w:marBottom w:val="0"/>
          <w:divBdr>
            <w:top w:val="none" w:sz="0" w:space="0" w:color="auto"/>
            <w:left w:val="none" w:sz="0" w:space="0" w:color="auto"/>
            <w:bottom w:val="none" w:sz="0" w:space="0" w:color="auto"/>
            <w:right w:val="none" w:sz="0" w:space="0" w:color="auto"/>
          </w:divBdr>
        </w:div>
        <w:div w:id="619846732">
          <w:marLeft w:val="480"/>
          <w:marRight w:val="0"/>
          <w:marTop w:val="0"/>
          <w:marBottom w:val="0"/>
          <w:divBdr>
            <w:top w:val="none" w:sz="0" w:space="0" w:color="auto"/>
            <w:left w:val="none" w:sz="0" w:space="0" w:color="auto"/>
            <w:bottom w:val="none" w:sz="0" w:space="0" w:color="auto"/>
            <w:right w:val="none" w:sz="0" w:space="0" w:color="auto"/>
          </w:divBdr>
        </w:div>
        <w:div w:id="707069580">
          <w:marLeft w:val="480"/>
          <w:marRight w:val="0"/>
          <w:marTop w:val="0"/>
          <w:marBottom w:val="0"/>
          <w:divBdr>
            <w:top w:val="none" w:sz="0" w:space="0" w:color="auto"/>
            <w:left w:val="none" w:sz="0" w:space="0" w:color="auto"/>
            <w:bottom w:val="none" w:sz="0" w:space="0" w:color="auto"/>
            <w:right w:val="none" w:sz="0" w:space="0" w:color="auto"/>
          </w:divBdr>
        </w:div>
        <w:div w:id="850221492">
          <w:marLeft w:val="480"/>
          <w:marRight w:val="0"/>
          <w:marTop w:val="0"/>
          <w:marBottom w:val="0"/>
          <w:divBdr>
            <w:top w:val="none" w:sz="0" w:space="0" w:color="auto"/>
            <w:left w:val="none" w:sz="0" w:space="0" w:color="auto"/>
            <w:bottom w:val="none" w:sz="0" w:space="0" w:color="auto"/>
            <w:right w:val="none" w:sz="0" w:space="0" w:color="auto"/>
          </w:divBdr>
        </w:div>
        <w:div w:id="871962729">
          <w:marLeft w:val="480"/>
          <w:marRight w:val="0"/>
          <w:marTop w:val="0"/>
          <w:marBottom w:val="0"/>
          <w:divBdr>
            <w:top w:val="none" w:sz="0" w:space="0" w:color="auto"/>
            <w:left w:val="none" w:sz="0" w:space="0" w:color="auto"/>
            <w:bottom w:val="none" w:sz="0" w:space="0" w:color="auto"/>
            <w:right w:val="none" w:sz="0" w:space="0" w:color="auto"/>
          </w:divBdr>
        </w:div>
        <w:div w:id="933440908">
          <w:marLeft w:val="480"/>
          <w:marRight w:val="0"/>
          <w:marTop w:val="0"/>
          <w:marBottom w:val="0"/>
          <w:divBdr>
            <w:top w:val="none" w:sz="0" w:space="0" w:color="auto"/>
            <w:left w:val="none" w:sz="0" w:space="0" w:color="auto"/>
            <w:bottom w:val="none" w:sz="0" w:space="0" w:color="auto"/>
            <w:right w:val="none" w:sz="0" w:space="0" w:color="auto"/>
          </w:divBdr>
        </w:div>
        <w:div w:id="1047342372">
          <w:marLeft w:val="480"/>
          <w:marRight w:val="0"/>
          <w:marTop w:val="0"/>
          <w:marBottom w:val="0"/>
          <w:divBdr>
            <w:top w:val="none" w:sz="0" w:space="0" w:color="auto"/>
            <w:left w:val="none" w:sz="0" w:space="0" w:color="auto"/>
            <w:bottom w:val="none" w:sz="0" w:space="0" w:color="auto"/>
            <w:right w:val="none" w:sz="0" w:space="0" w:color="auto"/>
          </w:divBdr>
        </w:div>
        <w:div w:id="1102535481">
          <w:marLeft w:val="480"/>
          <w:marRight w:val="0"/>
          <w:marTop w:val="0"/>
          <w:marBottom w:val="0"/>
          <w:divBdr>
            <w:top w:val="none" w:sz="0" w:space="0" w:color="auto"/>
            <w:left w:val="none" w:sz="0" w:space="0" w:color="auto"/>
            <w:bottom w:val="none" w:sz="0" w:space="0" w:color="auto"/>
            <w:right w:val="none" w:sz="0" w:space="0" w:color="auto"/>
          </w:divBdr>
        </w:div>
        <w:div w:id="1128471799">
          <w:marLeft w:val="480"/>
          <w:marRight w:val="0"/>
          <w:marTop w:val="0"/>
          <w:marBottom w:val="0"/>
          <w:divBdr>
            <w:top w:val="none" w:sz="0" w:space="0" w:color="auto"/>
            <w:left w:val="none" w:sz="0" w:space="0" w:color="auto"/>
            <w:bottom w:val="none" w:sz="0" w:space="0" w:color="auto"/>
            <w:right w:val="none" w:sz="0" w:space="0" w:color="auto"/>
          </w:divBdr>
        </w:div>
        <w:div w:id="1135023575">
          <w:marLeft w:val="480"/>
          <w:marRight w:val="0"/>
          <w:marTop w:val="0"/>
          <w:marBottom w:val="0"/>
          <w:divBdr>
            <w:top w:val="none" w:sz="0" w:space="0" w:color="auto"/>
            <w:left w:val="none" w:sz="0" w:space="0" w:color="auto"/>
            <w:bottom w:val="none" w:sz="0" w:space="0" w:color="auto"/>
            <w:right w:val="none" w:sz="0" w:space="0" w:color="auto"/>
          </w:divBdr>
        </w:div>
        <w:div w:id="1139959797">
          <w:marLeft w:val="480"/>
          <w:marRight w:val="0"/>
          <w:marTop w:val="0"/>
          <w:marBottom w:val="0"/>
          <w:divBdr>
            <w:top w:val="none" w:sz="0" w:space="0" w:color="auto"/>
            <w:left w:val="none" w:sz="0" w:space="0" w:color="auto"/>
            <w:bottom w:val="none" w:sz="0" w:space="0" w:color="auto"/>
            <w:right w:val="none" w:sz="0" w:space="0" w:color="auto"/>
          </w:divBdr>
        </w:div>
        <w:div w:id="1149133693">
          <w:marLeft w:val="480"/>
          <w:marRight w:val="0"/>
          <w:marTop w:val="0"/>
          <w:marBottom w:val="0"/>
          <w:divBdr>
            <w:top w:val="none" w:sz="0" w:space="0" w:color="auto"/>
            <w:left w:val="none" w:sz="0" w:space="0" w:color="auto"/>
            <w:bottom w:val="none" w:sz="0" w:space="0" w:color="auto"/>
            <w:right w:val="none" w:sz="0" w:space="0" w:color="auto"/>
          </w:divBdr>
        </w:div>
        <w:div w:id="1179545494">
          <w:marLeft w:val="480"/>
          <w:marRight w:val="0"/>
          <w:marTop w:val="0"/>
          <w:marBottom w:val="0"/>
          <w:divBdr>
            <w:top w:val="none" w:sz="0" w:space="0" w:color="auto"/>
            <w:left w:val="none" w:sz="0" w:space="0" w:color="auto"/>
            <w:bottom w:val="none" w:sz="0" w:space="0" w:color="auto"/>
            <w:right w:val="none" w:sz="0" w:space="0" w:color="auto"/>
          </w:divBdr>
        </w:div>
        <w:div w:id="1264876449">
          <w:marLeft w:val="480"/>
          <w:marRight w:val="0"/>
          <w:marTop w:val="0"/>
          <w:marBottom w:val="0"/>
          <w:divBdr>
            <w:top w:val="none" w:sz="0" w:space="0" w:color="auto"/>
            <w:left w:val="none" w:sz="0" w:space="0" w:color="auto"/>
            <w:bottom w:val="none" w:sz="0" w:space="0" w:color="auto"/>
            <w:right w:val="none" w:sz="0" w:space="0" w:color="auto"/>
          </w:divBdr>
        </w:div>
        <w:div w:id="1270316860">
          <w:marLeft w:val="480"/>
          <w:marRight w:val="0"/>
          <w:marTop w:val="0"/>
          <w:marBottom w:val="0"/>
          <w:divBdr>
            <w:top w:val="none" w:sz="0" w:space="0" w:color="auto"/>
            <w:left w:val="none" w:sz="0" w:space="0" w:color="auto"/>
            <w:bottom w:val="none" w:sz="0" w:space="0" w:color="auto"/>
            <w:right w:val="none" w:sz="0" w:space="0" w:color="auto"/>
          </w:divBdr>
        </w:div>
        <w:div w:id="1287664948">
          <w:marLeft w:val="480"/>
          <w:marRight w:val="0"/>
          <w:marTop w:val="0"/>
          <w:marBottom w:val="0"/>
          <w:divBdr>
            <w:top w:val="none" w:sz="0" w:space="0" w:color="auto"/>
            <w:left w:val="none" w:sz="0" w:space="0" w:color="auto"/>
            <w:bottom w:val="none" w:sz="0" w:space="0" w:color="auto"/>
            <w:right w:val="none" w:sz="0" w:space="0" w:color="auto"/>
          </w:divBdr>
        </w:div>
        <w:div w:id="1359695264">
          <w:marLeft w:val="480"/>
          <w:marRight w:val="0"/>
          <w:marTop w:val="0"/>
          <w:marBottom w:val="0"/>
          <w:divBdr>
            <w:top w:val="none" w:sz="0" w:space="0" w:color="auto"/>
            <w:left w:val="none" w:sz="0" w:space="0" w:color="auto"/>
            <w:bottom w:val="none" w:sz="0" w:space="0" w:color="auto"/>
            <w:right w:val="none" w:sz="0" w:space="0" w:color="auto"/>
          </w:divBdr>
        </w:div>
        <w:div w:id="1415935034">
          <w:marLeft w:val="480"/>
          <w:marRight w:val="0"/>
          <w:marTop w:val="0"/>
          <w:marBottom w:val="0"/>
          <w:divBdr>
            <w:top w:val="none" w:sz="0" w:space="0" w:color="auto"/>
            <w:left w:val="none" w:sz="0" w:space="0" w:color="auto"/>
            <w:bottom w:val="none" w:sz="0" w:space="0" w:color="auto"/>
            <w:right w:val="none" w:sz="0" w:space="0" w:color="auto"/>
          </w:divBdr>
        </w:div>
        <w:div w:id="1482425076">
          <w:marLeft w:val="480"/>
          <w:marRight w:val="0"/>
          <w:marTop w:val="0"/>
          <w:marBottom w:val="0"/>
          <w:divBdr>
            <w:top w:val="none" w:sz="0" w:space="0" w:color="auto"/>
            <w:left w:val="none" w:sz="0" w:space="0" w:color="auto"/>
            <w:bottom w:val="none" w:sz="0" w:space="0" w:color="auto"/>
            <w:right w:val="none" w:sz="0" w:space="0" w:color="auto"/>
          </w:divBdr>
        </w:div>
        <w:div w:id="1499614317">
          <w:marLeft w:val="480"/>
          <w:marRight w:val="0"/>
          <w:marTop w:val="0"/>
          <w:marBottom w:val="0"/>
          <w:divBdr>
            <w:top w:val="none" w:sz="0" w:space="0" w:color="auto"/>
            <w:left w:val="none" w:sz="0" w:space="0" w:color="auto"/>
            <w:bottom w:val="none" w:sz="0" w:space="0" w:color="auto"/>
            <w:right w:val="none" w:sz="0" w:space="0" w:color="auto"/>
          </w:divBdr>
        </w:div>
        <w:div w:id="1574244384">
          <w:marLeft w:val="480"/>
          <w:marRight w:val="0"/>
          <w:marTop w:val="0"/>
          <w:marBottom w:val="0"/>
          <w:divBdr>
            <w:top w:val="none" w:sz="0" w:space="0" w:color="auto"/>
            <w:left w:val="none" w:sz="0" w:space="0" w:color="auto"/>
            <w:bottom w:val="none" w:sz="0" w:space="0" w:color="auto"/>
            <w:right w:val="none" w:sz="0" w:space="0" w:color="auto"/>
          </w:divBdr>
        </w:div>
        <w:div w:id="1624342358">
          <w:marLeft w:val="480"/>
          <w:marRight w:val="0"/>
          <w:marTop w:val="0"/>
          <w:marBottom w:val="0"/>
          <w:divBdr>
            <w:top w:val="none" w:sz="0" w:space="0" w:color="auto"/>
            <w:left w:val="none" w:sz="0" w:space="0" w:color="auto"/>
            <w:bottom w:val="none" w:sz="0" w:space="0" w:color="auto"/>
            <w:right w:val="none" w:sz="0" w:space="0" w:color="auto"/>
          </w:divBdr>
        </w:div>
        <w:div w:id="1648245534">
          <w:marLeft w:val="480"/>
          <w:marRight w:val="0"/>
          <w:marTop w:val="0"/>
          <w:marBottom w:val="0"/>
          <w:divBdr>
            <w:top w:val="none" w:sz="0" w:space="0" w:color="auto"/>
            <w:left w:val="none" w:sz="0" w:space="0" w:color="auto"/>
            <w:bottom w:val="none" w:sz="0" w:space="0" w:color="auto"/>
            <w:right w:val="none" w:sz="0" w:space="0" w:color="auto"/>
          </w:divBdr>
        </w:div>
        <w:div w:id="1675649600">
          <w:marLeft w:val="480"/>
          <w:marRight w:val="0"/>
          <w:marTop w:val="0"/>
          <w:marBottom w:val="0"/>
          <w:divBdr>
            <w:top w:val="none" w:sz="0" w:space="0" w:color="auto"/>
            <w:left w:val="none" w:sz="0" w:space="0" w:color="auto"/>
            <w:bottom w:val="none" w:sz="0" w:space="0" w:color="auto"/>
            <w:right w:val="none" w:sz="0" w:space="0" w:color="auto"/>
          </w:divBdr>
        </w:div>
        <w:div w:id="1681008773">
          <w:marLeft w:val="480"/>
          <w:marRight w:val="0"/>
          <w:marTop w:val="0"/>
          <w:marBottom w:val="0"/>
          <w:divBdr>
            <w:top w:val="none" w:sz="0" w:space="0" w:color="auto"/>
            <w:left w:val="none" w:sz="0" w:space="0" w:color="auto"/>
            <w:bottom w:val="none" w:sz="0" w:space="0" w:color="auto"/>
            <w:right w:val="none" w:sz="0" w:space="0" w:color="auto"/>
          </w:divBdr>
        </w:div>
        <w:div w:id="1705255780">
          <w:marLeft w:val="480"/>
          <w:marRight w:val="0"/>
          <w:marTop w:val="0"/>
          <w:marBottom w:val="0"/>
          <w:divBdr>
            <w:top w:val="none" w:sz="0" w:space="0" w:color="auto"/>
            <w:left w:val="none" w:sz="0" w:space="0" w:color="auto"/>
            <w:bottom w:val="none" w:sz="0" w:space="0" w:color="auto"/>
            <w:right w:val="none" w:sz="0" w:space="0" w:color="auto"/>
          </w:divBdr>
        </w:div>
        <w:div w:id="1738702063">
          <w:marLeft w:val="480"/>
          <w:marRight w:val="0"/>
          <w:marTop w:val="0"/>
          <w:marBottom w:val="0"/>
          <w:divBdr>
            <w:top w:val="none" w:sz="0" w:space="0" w:color="auto"/>
            <w:left w:val="none" w:sz="0" w:space="0" w:color="auto"/>
            <w:bottom w:val="none" w:sz="0" w:space="0" w:color="auto"/>
            <w:right w:val="none" w:sz="0" w:space="0" w:color="auto"/>
          </w:divBdr>
        </w:div>
        <w:div w:id="1852983866">
          <w:marLeft w:val="480"/>
          <w:marRight w:val="0"/>
          <w:marTop w:val="0"/>
          <w:marBottom w:val="0"/>
          <w:divBdr>
            <w:top w:val="none" w:sz="0" w:space="0" w:color="auto"/>
            <w:left w:val="none" w:sz="0" w:space="0" w:color="auto"/>
            <w:bottom w:val="none" w:sz="0" w:space="0" w:color="auto"/>
            <w:right w:val="none" w:sz="0" w:space="0" w:color="auto"/>
          </w:divBdr>
        </w:div>
        <w:div w:id="1928226043">
          <w:marLeft w:val="480"/>
          <w:marRight w:val="0"/>
          <w:marTop w:val="0"/>
          <w:marBottom w:val="0"/>
          <w:divBdr>
            <w:top w:val="none" w:sz="0" w:space="0" w:color="auto"/>
            <w:left w:val="none" w:sz="0" w:space="0" w:color="auto"/>
            <w:bottom w:val="none" w:sz="0" w:space="0" w:color="auto"/>
            <w:right w:val="none" w:sz="0" w:space="0" w:color="auto"/>
          </w:divBdr>
        </w:div>
        <w:div w:id="1930850619">
          <w:marLeft w:val="480"/>
          <w:marRight w:val="0"/>
          <w:marTop w:val="0"/>
          <w:marBottom w:val="0"/>
          <w:divBdr>
            <w:top w:val="none" w:sz="0" w:space="0" w:color="auto"/>
            <w:left w:val="none" w:sz="0" w:space="0" w:color="auto"/>
            <w:bottom w:val="none" w:sz="0" w:space="0" w:color="auto"/>
            <w:right w:val="none" w:sz="0" w:space="0" w:color="auto"/>
          </w:divBdr>
        </w:div>
        <w:div w:id="1946038688">
          <w:marLeft w:val="480"/>
          <w:marRight w:val="0"/>
          <w:marTop w:val="0"/>
          <w:marBottom w:val="0"/>
          <w:divBdr>
            <w:top w:val="none" w:sz="0" w:space="0" w:color="auto"/>
            <w:left w:val="none" w:sz="0" w:space="0" w:color="auto"/>
            <w:bottom w:val="none" w:sz="0" w:space="0" w:color="auto"/>
            <w:right w:val="none" w:sz="0" w:space="0" w:color="auto"/>
          </w:divBdr>
        </w:div>
        <w:div w:id="1994790632">
          <w:marLeft w:val="480"/>
          <w:marRight w:val="0"/>
          <w:marTop w:val="0"/>
          <w:marBottom w:val="0"/>
          <w:divBdr>
            <w:top w:val="none" w:sz="0" w:space="0" w:color="auto"/>
            <w:left w:val="none" w:sz="0" w:space="0" w:color="auto"/>
            <w:bottom w:val="none" w:sz="0" w:space="0" w:color="auto"/>
            <w:right w:val="none" w:sz="0" w:space="0" w:color="auto"/>
          </w:divBdr>
        </w:div>
        <w:div w:id="1998995586">
          <w:marLeft w:val="480"/>
          <w:marRight w:val="0"/>
          <w:marTop w:val="0"/>
          <w:marBottom w:val="0"/>
          <w:divBdr>
            <w:top w:val="none" w:sz="0" w:space="0" w:color="auto"/>
            <w:left w:val="none" w:sz="0" w:space="0" w:color="auto"/>
            <w:bottom w:val="none" w:sz="0" w:space="0" w:color="auto"/>
            <w:right w:val="none" w:sz="0" w:space="0" w:color="auto"/>
          </w:divBdr>
        </w:div>
        <w:div w:id="2092695815">
          <w:marLeft w:val="480"/>
          <w:marRight w:val="0"/>
          <w:marTop w:val="0"/>
          <w:marBottom w:val="0"/>
          <w:divBdr>
            <w:top w:val="none" w:sz="0" w:space="0" w:color="auto"/>
            <w:left w:val="none" w:sz="0" w:space="0" w:color="auto"/>
            <w:bottom w:val="none" w:sz="0" w:space="0" w:color="auto"/>
            <w:right w:val="none" w:sz="0" w:space="0" w:color="auto"/>
          </w:divBdr>
        </w:div>
      </w:divsChild>
    </w:div>
    <w:div w:id="995493231">
      <w:bodyDiv w:val="1"/>
      <w:marLeft w:val="0"/>
      <w:marRight w:val="0"/>
      <w:marTop w:val="0"/>
      <w:marBottom w:val="0"/>
      <w:divBdr>
        <w:top w:val="none" w:sz="0" w:space="0" w:color="auto"/>
        <w:left w:val="none" w:sz="0" w:space="0" w:color="auto"/>
        <w:bottom w:val="none" w:sz="0" w:space="0" w:color="auto"/>
        <w:right w:val="none" w:sz="0" w:space="0" w:color="auto"/>
      </w:divBdr>
    </w:div>
    <w:div w:id="996030958">
      <w:bodyDiv w:val="1"/>
      <w:marLeft w:val="0"/>
      <w:marRight w:val="0"/>
      <w:marTop w:val="0"/>
      <w:marBottom w:val="0"/>
      <w:divBdr>
        <w:top w:val="none" w:sz="0" w:space="0" w:color="auto"/>
        <w:left w:val="none" w:sz="0" w:space="0" w:color="auto"/>
        <w:bottom w:val="none" w:sz="0" w:space="0" w:color="auto"/>
        <w:right w:val="none" w:sz="0" w:space="0" w:color="auto"/>
      </w:divBdr>
    </w:div>
    <w:div w:id="996111055">
      <w:bodyDiv w:val="1"/>
      <w:marLeft w:val="0"/>
      <w:marRight w:val="0"/>
      <w:marTop w:val="0"/>
      <w:marBottom w:val="0"/>
      <w:divBdr>
        <w:top w:val="none" w:sz="0" w:space="0" w:color="auto"/>
        <w:left w:val="none" w:sz="0" w:space="0" w:color="auto"/>
        <w:bottom w:val="none" w:sz="0" w:space="0" w:color="auto"/>
        <w:right w:val="none" w:sz="0" w:space="0" w:color="auto"/>
      </w:divBdr>
    </w:div>
    <w:div w:id="996154831">
      <w:bodyDiv w:val="1"/>
      <w:marLeft w:val="0"/>
      <w:marRight w:val="0"/>
      <w:marTop w:val="0"/>
      <w:marBottom w:val="0"/>
      <w:divBdr>
        <w:top w:val="none" w:sz="0" w:space="0" w:color="auto"/>
        <w:left w:val="none" w:sz="0" w:space="0" w:color="auto"/>
        <w:bottom w:val="none" w:sz="0" w:space="0" w:color="auto"/>
        <w:right w:val="none" w:sz="0" w:space="0" w:color="auto"/>
      </w:divBdr>
    </w:div>
    <w:div w:id="996572547">
      <w:bodyDiv w:val="1"/>
      <w:marLeft w:val="0"/>
      <w:marRight w:val="0"/>
      <w:marTop w:val="0"/>
      <w:marBottom w:val="0"/>
      <w:divBdr>
        <w:top w:val="none" w:sz="0" w:space="0" w:color="auto"/>
        <w:left w:val="none" w:sz="0" w:space="0" w:color="auto"/>
        <w:bottom w:val="none" w:sz="0" w:space="0" w:color="auto"/>
        <w:right w:val="none" w:sz="0" w:space="0" w:color="auto"/>
      </w:divBdr>
    </w:div>
    <w:div w:id="997685452">
      <w:bodyDiv w:val="1"/>
      <w:marLeft w:val="0"/>
      <w:marRight w:val="0"/>
      <w:marTop w:val="0"/>
      <w:marBottom w:val="0"/>
      <w:divBdr>
        <w:top w:val="none" w:sz="0" w:space="0" w:color="auto"/>
        <w:left w:val="none" w:sz="0" w:space="0" w:color="auto"/>
        <w:bottom w:val="none" w:sz="0" w:space="0" w:color="auto"/>
        <w:right w:val="none" w:sz="0" w:space="0" w:color="auto"/>
      </w:divBdr>
    </w:div>
    <w:div w:id="997925075">
      <w:bodyDiv w:val="1"/>
      <w:marLeft w:val="0"/>
      <w:marRight w:val="0"/>
      <w:marTop w:val="0"/>
      <w:marBottom w:val="0"/>
      <w:divBdr>
        <w:top w:val="none" w:sz="0" w:space="0" w:color="auto"/>
        <w:left w:val="none" w:sz="0" w:space="0" w:color="auto"/>
        <w:bottom w:val="none" w:sz="0" w:space="0" w:color="auto"/>
        <w:right w:val="none" w:sz="0" w:space="0" w:color="auto"/>
      </w:divBdr>
    </w:div>
    <w:div w:id="998341735">
      <w:bodyDiv w:val="1"/>
      <w:marLeft w:val="0"/>
      <w:marRight w:val="0"/>
      <w:marTop w:val="0"/>
      <w:marBottom w:val="0"/>
      <w:divBdr>
        <w:top w:val="none" w:sz="0" w:space="0" w:color="auto"/>
        <w:left w:val="none" w:sz="0" w:space="0" w:color="auto"/>
        <w:bottom w:val="none" w:sz="0" w:space="0" w:color="auto"/>
        <w:right w:val="none" w:sz="0" w:space="0" w:color="auto"/>
      </w:divBdr>
    </w:div>
    <w:div w:id="998389356">
      <w:bodyDiv w:val="1"/>
      <w:marLeft w:val="0"/>
      <w:marRight w:val="0"/>
      <w:marTop w:val="0"/>
      <w:marBottom w:val="0"/>
      <w:divBdr>
        <w:top w:val="none" w:sz="0" w:space="0" w:color="auto"/>
        <w:left w:val="none" w:sz="0" w:space="0" w:color="auto"/>
        <w:bottom w:val="none" w:sz="0" w:space="0" w:color="auto"/>
        <w:right w:val="none" w:sz="0" w:space="0" w:color="auto"/>
      </w:divBdr>
    </w:div>
    <w:div w:id="999382766">
      <w:bodyDiv w:val="1"/>
      <w:marLeft w:val="0"/>
      <w:marRight w:val="0"/>
      <w:marTop w:val="0"/>
      <w:marBottom w:val="0"/>
      <w:divBdr>
        <w:top w:val="none" w:sz="0" w:space="0" w:color="auto"/>
        <w:left w:val="none" w:sz="0" w:space="0" w:color="auto"/>
        <w:bottom w:val="none" w:sz="0" w:space="0" w:color="auto"/>
        <w:right w:val="none" w:sz="0" w:space="0" w:color="auto"/>
      </w:divBdr>
    </w:div>
    <w:div w:id="999504353">
      <w:bodyDiv w:val="1"/>
      <w:marLeft w:val="0"/>
      <w:marRight w:val="0"/>
      <w:marTop w:val="0"/>
      <w:marBottom w:val="0"/>
      <w:divBdr>
        <w:top w:val="none" w:sz="0" w:space="0" w:color="auto"/>
        <w:left w:val="none" w:sz="0" w:space="0" w:color="auto"/>
        <w:bottom w:val="none" w:sz="0" w:space="0" w:color="auto"/>
        <w:right w:val="none" w:sz="0" w:space="0" w:color="auto"/>
      </w:divBdr>
    </w:div>
    <w:div w:id="999574804">
      <w:bodyDiv w:val="1"/>
      <w:marLeft w:val="0"/>
      <w:marRight w:val="0"/>
      <w:marTop w:val="0"/>
      <w:marBottom w:val="0"/>
      <w:divBdr>
        <w:top w:val="none" w:sz="0" w:space="0" w:color="auto"/>
        <w:left w:val="none" w:sz="0" w:space="0" w:color="auto"/>
        <w:bottom w:val="none" w:sz="0" w:space="0" w:color="auto"/>
        <w:right w:val="none" w:sz="0" w:space="0" w:color="auto"/>
      </w:divBdr>
    </w:div>
    <w:div w:id="999578295">
      <w:bodyDiv w:val="1"/>
      <w:marLeft w:val="0"/>
      <w:marRight w:val="0"/>
      <w:marTop w:val="0"/>
      <w:marBottom w:val="0"/>
      <w:divBdr>
        <w:top w:val="none" w:sz="0" w:space="0" w:color="auto"/>
        <w:left w:val="none" w:sz="0" w:space="0" w:color="auto"/>
        <w:bottom w:val="none" w:sz="0" w:space="0" w:color="auto"/>
        <w:right w:val="none" w:sz="0" w:space="0" w:color="auto"/>
      </w:divBdr>
    </w:div>
    <w:div w:id="999775521">
      <w:bodyDiv w:val="1"/>
      <w:marLeft w:val="0"/>
      <w:marRight w:val="0"/>
      <w:marTop w:val="0"/>
      <w:marBottom w:val="0"/>
      <w:divBdr>
        <w:top w:val="none" w:sz="0" w:space="0" w:color="auto"/>
        <w:left w:val="none" w:sz="0" w:space="0" w:color="auto"/>
        <w:bottom w:val="none" w:sz="0" w:space="0" w:color="auto"/>
        <w:right w:val="none" w:sz="0" w:space="0" w:color="auto"/>
      </w:divBdr>
    </w:div>
    <w:div w:id="1000235566">
      <w:bodyDiv w:val="1"/>
      <w:marLeft w:val="0"/>
      <w:marRight w:val="0"/>
      <w:marTop w:val="0"/>
      <w:marBottom w:val="0"/>
      <w:divBdr>
        <w:top w:val="none" w:sz="0" w:space="0" w:color="auto"/>
        <w:left w:val="none" w:sz="0" w:space="0" w:color="auto"/>
        <w:bottom w:val="none" w:sz="0" w:space="0" w:color="auto"/>
        <w:right w:val="none" w:sz="0" w:space="0" w:color="auto"/>
      </w:divBdr>
    </w:div>
    <w:div w:id="1000623697">
      <w:bodyDiv w:val="1"/>
      <w:marLeft w:val="0"/>
      <w:marRight w:val="0"/>
      <w:marTop w:val="0"/>
      <w:marBottom w:val="0"/>
      <w:divBdr>
        <w:top w:val="none" w:sz="0" w:space="0" w:color="auto"/>
        <w:left w:val="none" w:sz="0" w:space="0" w:color="auto"/>
        <w:bottom w:val="none" w:sz="0" w:space="0" w:color="auto"/>
        <w:right w:val="none" w:sz="0" w:space="0" w:color="auto"/>
      </w:divBdr>
    </w:div>
    <w:div w:id="1000694302">
      <w:bodyDiv w:val="1"/>
      <w:marLeft w:val="0"/>
      <w:marRight w:val="0"/>
      <w:marTop w:val="0"/>
      <w:marBottom w:val="0"/>
      <w:divBdr>
        <w:top w:val="none" w:sz="0" w:space="0" w:color="auto"/>
        <w:left w:val="none" w:sz="0" w:space="0" w:color="auto"/>
        <w:bottom w:val="none" w:sz="0" w:space="0" w:color="auto"/>
        <w:right w:val="none" w:sz="0" w:space="0" w:color="auto"/>
      </w:divBdr>
    </w:div>
    <w:div w:id="1001011638">
      <w:bodyDiv w:val="1"/>
      <w:marLeft w:val="0"/>
      <w:marRight w:val="0"/>
      <w:marTop w:val="0"/>
      <w:marBottom w:val="0"/>
      <w:divBdr>
        <w:top w:val="none" w:sz="0" w:space="0" w:color="auto"/>
        <w:left w:val="none" w:sz="0" w:space="0" w:color="auto"/>
        <w:bottom w:val="none" w:sz="0" w:space="0" w:color="auto"/>
        <w:right w:val="none" w:sz="0" w:space="0" w:color="auto"/>
      </w:divBdr>
    </w:div>
    <w:div w:id="1001811241">
      <w:bodyDiv w:val="1"/>
      <w:marLeft w:val="0"/>
      <w:marRight w:val="0"/>
      <w:marTop w:val="0"/>
      <w:marBottom w:val="0"/>
      <w:divBdr>
        <w:top w:val="none" w:sz="0" w:space="0" w:color="auto"/>
        <w:left w:val="none" w:sz="0" w:space="0" w:color="auto"/>
        <w:bottom w:val="none" w:sz="0" w:space="0" w:color="auto"/>
        <w:right w:val="none" w:sz="0" w:space="0" w:color="auto"/>
      </w:divBdr>
    </w:div>
    <w:div w:id="1002196560">
      <w:bodyDiv w:val="1"/>
      <w:marLeft w:val="0"/>
      <w:marRight w:val="0"/>
      <w:marTop w:val="0"/>
      <w:marBottom w:val="0"/>
      <w:divBdr>
        <w:top w:val="none" w:sz="0" w:space="0" w:color="auto"/>
        <w:left w:val="none" w:sz="0" w:space="0" w:color="auto"/>
        <w:bottom w:val="none" w:sz="0" w:space="0" w:color="auto"/>
        <w:right w:val="none" w:sz="0" w:space="0" w:color="auto"/>
      </w:divBdr>
    </w:div>
    <w:div w:id="1002899549">
      <w:bodyDiv w:val="1"/>
      <w:marLeft w:val="0"/>
      <w:marRight w:val="0"/>
      <w:marTop w:val="0"/>
      <w:marBottom w:val="0"/>
      <w:divBdr>
        <w:top w:val="none" w:sz="0" w:space="0" w:color="auto"/>
        <w:left w:val="none" w:sz="0" w:space="0" w:color="auto"/>
        <w:bottom w:val="none" w:sz="0" w:space="0" w:color="auto"/>
        <w:right w:val="none" w:sz="0" w:space="0" w:color="auto"/>
      </w:divBdr>
    </w:div>
    <w:div w:id="1003047587">
      <w:bodyDiv w:val="1"/>
      <w:marLeft w:val="0"/>
      <w:marRight w:val="0"/>
      <w:marTop w:val="0"/>
      <w:marBottom w:val="0"/>
      <w:divBdr>
        <w:top w:val="none" w:sz="0" w:space="0" w:color="auto"/>
        <w:left w:val="none" w:sz="0" w:space="0" w:color="auto"/>
        <w:bottom w:val="none" w:sz="0" w:space="0" w:color="auto"/>
        <w:right w:val="none" w:sz="0" w:space="0" w:color="auto"/>
      </w:divBdr>
    </w:div>
    <w:div w:id="1003970693">
      <w:bodyDiv w:val="1"/>
      <w:marLeft w:val="0"/>
      <w:marRight w:val="0"/>
      <w:marTop w:val="0"/>
      <w:marBottom w:val="0"/>
      <w:divBdr>
        <w:top w:val="none" w:sz="0" w:space="0" w:color="auto"/>
        <w:left w:val="none" w:sz="0" w:space="0" w:color="auto"/>
        <w:bottom w:val="none" w:sz="0" w:space="0" w:color="auto"/>
        <w:right w:val="none" w:sz="0" w:space="0" w:color="auto"/>
      </w:divBdr>
    </w:div>
    <w:div w:id="1004012515">
      <w:bodyDiv w:val="1"/>
      <w:marLeft w:val="0"/>
      <w:marRight w:val="0"/>
      <w:marTop w:val="0"/>
      <w:marBottom w:val="0"/>
      <w:divBdr>
        <w:top w:val="none" w:sz="0" w:space="0" w:color="auto"/>
        <w:left w:val="none" w:sz="0" w:space="0" w:color="auto"/>
        <w:bottom w:val="none" w:sz="0" w:space="0" w:color="auto"/>
        <w:right w:val="none" w:sz="0" w:space="0" w:color="auto"/>
      </w:divBdr>
    </w:div>
    <w:div w:id="1005862553">
      <w:bodyDiv w:val="1"/>
      <w:marLeft w:val="0"/>
      <w:marRight w:val="0"/>
      <w:marTop w:val="0"/>
      <w:marBottom w:val="0"/>
      <w:divBdr>
        <w:top w:val="none" w:sz="0" w:space="0" w:color="auto"/>
        <w:left w:val="none" w:sz="0" w:space="0" w:color="auto"/>
        <w:bottom w:val="none" w:sz="0" w:space="0" w:color="auto"/>
        <w:right w:val="none" w:sz="0" w:space="0" w:color="auto"/>
      </w:divBdr>
    </w:div>
    <w:div w:id="1006325782">
      <w:bodyDiv w:val="1"/>
      <w:marLeft w:val="0"/>
      <w:marRight w:val="0"/>
      <w:marTop w:val="0"/>
      <w:marBottom w:val="0"/>
      <w:divBdr>
        <w:top w:val="none" w:sz="0" w:space="0" w:color="auto"/>
        <w:left w:val="none" w:sz="0" w:space="0" w:color="auto"/>
        <w:bottom w:val="none" w:sz="0" w:space="0" w:color="auto"/>
        <w:right w:val="none" w:sz="0" w:space="0" w:color="auto"/>
      </w:divBdr>
    </w:div>
    <w:div w:id="1006594344">
      <w:bodyDiv w:val="1"/>
      <w:marLeft w:val="0"/>
      <w:marRight w:val="0"/>
      <w:marTop w:val="0"/>
      <w:marBottom w:val="0"/>
      <w:divBdr>
        <w:top w:val="none" w:sz="0" w:space="0" w:color="auto"/>
        <w:left w:val="none" w:sz="0" w:space="0" w:color="auto"/>
        <w:bottom w:val="none" w:sz="0" w:space="0" w:color="auto"/>
        <w:right w:val="none" w:sz="0" w:space="0" w:color="auto"/>
      </w:divBdr>
    </w:div>
    <w:div w:id="1007171757">
      <w:bodyDiv w:val="1"/>
      <w:marLeft w:val="0"/>
      <w:marRight w:val="0"/>
      <w:marTop w:val="0"/>
      <w:marBottom w:val="0"/>
      <w:divBdr>
        <w:top w:val="none" w:sz="0" w:space="0" w:color="auto"/>
        <w:left w:val="none" w:sz="0" w:space="0" w:color="auto"/>
        <w:bottom w:val="none" w:sz="0" w:space="0" w:color="auto"/>
        <w:right w:val="none" w:sz="0" w:space="0" w:color="auto"/>
      </w:divBdr>
    </w:div>
    <w:div w:id="1007638860">
      <w:bodyDiv w:val="1"/>
      <w:marLeft w:val="0"/>
      <w:marRight w:val="0"/>
      <w:marTop w:val="0"/>
      <w:marBottom w:val="0"/>
      <w:divBdr>
        <w:top w:val="none" w:sz="0" w:space="0" w:color="auto"/>
        <w:left w:val="none" w:sz="0" w:space="0" w:color="auto"/>
        <w:bottom w:val="none" w:sz="0" w:space="0" w:color="auto"/>
        <w:right w:val="none" w:sz="0" w:space="0" w:color="auto"/>
      </w:divBdr>
    </w:div>
    <w:div w:id="1007906500">
      <w:bodyDiv w:val="1"/>
      <w:marLeft w:val="0"/>
      <w:marRight w:val="0"/>
      <w:marTop w:val="0"/>
      <w:marBottom w:val="0"/>
      <w:divBdr>
        <w:top w:val="none" w:sz="0" w:space="0" w:color="auto"/>
        <w:left w:val="none" w:sz="0" w:space="0" w:color="auto"/>
        <w:bottom w:val="none" w:sz="0" w:space="0" w:color="auto"/>
        <w:right w:val="none" w:sz="0" w:space="0" w:color="auto"/>
      </w:divBdr>
    </w:div>
    <w:div w:id="1011418271">
      <w:bodyDiv w:val="1"/>
      <w:marLeft w:val="0"/>
      <w:marRight w:val="0"/>
      <w:marTop w:val="0"/>
      <w:marBottom w:val="0"/>
      <w:divBdr>
        <w:top w:val="none" w:sz="0" w:space="0" w:color="auto"/>
        <w:left w:val="none" w:sz="0" w:space="0" w:color="auto"/>
        <w:bottom w:val="none" w:sz="0" w:space="0" w:color="auto"/>
        <w:right w:val="none" w:sz="0" w:space="0" w:color="auto"/>
      </w:divBdr>
    </w:div>
    <w:div w:id="1011839625">
      <w:bodyDiv w:val="1"/>
      <w:marLeft w:val="0"/>
      <w:marRight w:val="0"/>
      <w:marTop w:val="0"/>
      <w:marBottom w:val="0"/>
      <w:divBdr>
        <w:top w:val="none" w:sz="0" w:space="0" w:color="auto"/>
        <w:left w:val="none" w:sz="0" w:space="0" w:color="auto"/>
        <w:bottom w:val="none" w:sz="0" w:space="0" w:color="auto"/>
        <w:right w:val="none" w:sz="0" w:space="0" w:color="auto"/>
      </w:divBdr>
    </w:div>
    <w:div w:id="1012341586">
      <w:bodyDiv w:val="1"/>
      <w:marLeft w:val="0"/>
      <w:marRight w:val="0"/>
      <w:marTop w:val="0"/>
      <w:marBottom w:val="0"/>
      <w:divBdr>
        <w:top w:val="none" w:sz="0" w:space="0" w:color="auto"/>
        <w:left w:val="none" w:sz="0" w:space="0" w:color="auto"/>
        <w:bottom w:val="none" w:sz="0" w:space="0" w:color="auto"/>
        <w:right w:val="none" w:sz="0" w:space="0" w:color="auto"/>
      </w:divBdr>
    </w:div>
    <w:div w:id="1013413693">
      <w:bodyDiv w:val="1"/>
      <w:marLeft w:val="0"/>
      <w:marRight w:val="0"/>
      <w:marTop w:val="0"/>
      <w:marBottom w:val="0"/>
      <w:divBdr>
        <w:top w:val="none" w:sz="0" w:space="0" w:color="auto"/>
        <w:left w:val="none" w:sz="0" w:space="0" w:color="auto"/>
        <w:bottom w:val="none" w:sz="0" w:space="0" w:color="auto"/>
        <w:right w:val="none" w:sz="0" w:space="0" w:color="auto"/>
      </w:divBdr>
    </w:div>
    <w:div w:id="1013610113">
      <w:bodyDiv w:val="1"/>
      <w:marLeft w:val="0"/>
      <w:marRight w:val="0"/>
      <w:marTop w:val="0"/>
      <w:marBottom w:val="0"/>
      <w:divBdr>
        <w:top w:val="none" w:sz="0" w:space="0" w:color="auto"/>
        <w:left w:val="none" w:sz="0" w:space="0" w:color="auto"/>
        <w:bottom w:val="none" w:sz="0" w:space="0" w:color="auto"/>
        <w:right w:val="none" w:sz="0" w:space="0" w:color="auto"/>
      </w:divBdr>
    </w:div>
    <w:div w:id="1013721565">
      <w:bodyDiv w:val="1"/>
      <w:marLeft w:val="0"/>
      <w:marRight w:val="0"/>
      <w:marTop w:val="0"/>
      <w:marBottom w:val="0"/>
      <w:divBdr>
        <w:top w:val="none" w:sz="0" w:space="0" w:color="auto"/>
        <w:left w:val="none" w:sz="0" w:space="0" w:color="auto"/>
        <w:bottom w:val="none" w:sz="0" w:space="0" w:color="auto"/>
        <w:right w:val="none" w:sz="0" w:space="0" w:color="auto"/>
      </w:divBdr>
    </w:div>
    <w:div w:id="1014259490">
      <w:bodyDiv w:val="1"/>
      <w:marLeft w:val="0"/>
      <w:marRight w:val="0"/>
      <w:marTop w:val="0"/>
      <w:marBottom w:val="0"/>
      <w:divBdr>
        <w:top w:val="none" w:sz="0" w:space="0" w:color="auto"/>
        <w:left w:val="none" w:sz="0" w:space="0" w:color="auto"/>
        <w:bottom w:val="none" w:sz="0" w:space="0" w:color="auto"/>
        <w:right w:val="none" w:sz="0" w:space="0" w:color="auto"/>
      </w:divBdr>
    </w:div>
    <w:div w:id="1014573706">
      <w:bodyDiv w:val="1"/>
      <w:marLeft w:val="0"/>
      <w:marRight w:val="0"/>
      <w:marTop w:val="0"/>
      <w:marBottom w:val="0"/>
      <w:divBdr>
        <w:top w:val="none" w:sz="0" w:space="0" w:color="auto"/>
        <w:left w:val="none" w:sz="0" w:space="0" w:color="auto"/>
        <w:bottom w:val="none" w:sz="0" w:space="0" w:color="auto"/>
        <w:right w:val="none" w:sz="0" w:space="0" w:color="auto"/>
      </w:divBdr>
    </w:div>
    <w:div w:id="1015154150">
      <w:bodyDiv w:val="1"/>
      <w:marLeft w:val="0"/>
      <w:marRight w:val="0"/>
      <w:marTop w:val="0"/>
      <w:marBottom w:val="0"/>
      <w:divBdr>
        <w:top w:val="none" w:sz="0" w:space="0" w:color="auto"/>
        <w:left w:val="none" w:sz="0" w:space="0" w:color="auto"/>
        <w:bottom w:val="none" w:sz="0" w:space="0" w:color="auto"/>
        <w:right w:val="none" w:sz="0" w:space="0" w:color="auto"/>
      </w:divBdr>
    </w:div>
    <w:div w:id="1015420055">
      <w:bodyDiv w:val="1"/>
      <w:marLeft w:val="0"/>
      <w:marRight w:val="0"/>
      <w:marTop w:val="0"/>
      <w:marBottom w:val="0"/>
      <w:divBdr>
        <w:top w:val="none" w:sz="0" w:space="0" w:color="auto"/>
        <w:left w:val="none" w:sz="0" w:space="0" w:color="auto"/>
        <w:bottom w:val="none" w:sz="0" w:space="0" w:color="auto"/>
        <w:right w:val="none" w:sz="0" w:space="0" w:color="auto"/>
      </w:divBdr>
    </w:div>
    <w:div w:id="1015495757">
      <w:bodyDiv w:val="1"/>
      <w:marLeft w:val="0"/>
      <w:marRight w:val="0"/>
      <w:marTop w:val="0"/>
      <w:marBottom w:val="0"/>
      <w:divBdr>
        <w:top w:val="none" w:sz="0" w:space="0" w:color="auto"/>
        <w:left w:val="none" w:sz="0" w:space="0" w:color="auto"/>
        <w:bottom w:val="none" w:sz="0" w:space="0" w:color="auto"/>
        <w:right w:val="none" w:sz="0" w:space="0" w:color="auto"/>
      </w:divBdr>
    </w:div>
    <w:div w:id="1015765122">
      <w:bodyDiv w:val="1"/>
      <w:marLeft w:val="0"/>
      <w:marRight w:val="0"/>
      <w:marTop w:val="0"/>
      <w:marBottom w:val="0"/>
      <w:divBdr>
        <w:top w:val="none" w:sz="0" w:space="0" w:color="auto"/>
        <w:left w:val="none" w:sz="0" w:space="0" w:color="auto"/>
        <w:bottom w:val="none" w:sz="0" w:space="0" w:color="auto"/>
        <w:right w:val="none" w:sz="0" w:space="0" w:color="auto"/>
      </w:divBdr>
    </w:div>
    <w:div w:id="1015963861">
      <w:bodyDiv w:val="1"/>
      <w:marLeft w:val="0"/>
      <w:marRight w:val="0"/>
      <w:marTop w:val="0"/>
      <w:marBottom w:val="0"/>
      <w:divBdr>
        <w:top w:val="none" w:sz="0" w:space="0" w:color="auto"/>
        <w:left w:val="none" w:sz="0" w:space="0" w:color="auto"/>
        <w:bottom w:val="none" w:sz="0" w:space="0" w:color="auto"/>
        <w:right w:val="none" w:sz="0" w:space="0" w:color="auto"/>
      </w:divBdr>
    </w:div>
    <w:div w:id="1016032868">
      <w:bodyDiv w:val="1"/>
      <w:marLeft w:val="0"/>
      <w:marRight w:val="0"/>
      <w:marTop w:val="0"/>
      <w:marBottom w:val="0"/>
      <w:divBdr>
        <w:top w:val="none" w:sz="0" w:space="0" w:color="auto"/>
        <w:left w:val="none" w:sz="0" w:space="0" w:color="auto"/>
        <w:bottom w:val="none" w:sz="0" w:space="0" w:color="auto"/>
        <w:right w:val="none" w:sz="0" w:space="0" w:color="auto"/>
      </w:divBdr>
      <w:divsChild>
        <w:div w:id="2243876">
          <w:marLeft w:val="480"/>
          <w:marRight w:val="0"/>
          <w:marTop w:val="0"/>
          <w:marBottom w:val="0"/>
          <w:divBdr>
            <w:top w:val="none" w:sz="0" w:space="0" w:color="auto"/>
            <w:left w:val="none" w:sz="0" w:space="0" w:color="auto"/>
            <w:bottom w:val="none" w:sz="0" w:space="0" w:color="auto"/>
            <w:right w:val="none" w:sz="0" w:space="0" w:color="auto"/>
          </w:divBdr>
        </w:div>
        <w:div w:id="42096489">
          <w:marLeft w:val="480"/>
          <w:marRight w:val="0"/>
          <w:marTop w:val="0"/>
          <w:marBottom w:val="0"/>
          <w:divBdr>
            <w:top w:val="none" w:sz="0" w:space="0" w:color="auto"/>
            <w:left w:val="none" w:sz="0" w:space="0" w:color="auto"/>
            <w:bottom w:val="none" w:sz="0" w:space="0" w:color="auto"/>
            <w:right w:val="none" w:sz="0" w:space="0" w:color="auto"/>
          </w:divBdr>
        </w:div>
        <w:div w:id="47918610">
          <w:marLeft w:val="480"/>
          <w:marRight w:val="0"/>
          <w:marTop w:val="0"/>
          <w:marBottom w:val="0"/>
          <w:divBdr>
            <w:top w:val="none" w:sz="0" w:space="0" w:color="auto"/>
            <w:left w:val="none" w:sz="0" w:space="0" w:color="auto"/>
            <w:bottom w:val="none" w:sz="0" w:space="0" w:color="auto"/>
            <w:right w:val="none" w:sz="0" w:space="0" w:color="auto"/>
          </w:divBdr>
        </w:div>
        <w:div w:id="144471401">
          <w:marLeft w:val="480"/>
          <w:marRight w:val="0"/>
          <w:marTop w:val="0"/>
          <w:marBottom w:val="0"/>
          <w:divBdr>
            <w:top w:val="none" w:sz="0" w:space="0" w:color="auto"/>
            <w:left w:val="none" w:sz="0" w:space="0" w:color="auto"/>
            <w:bottom w:val="none" w:sz="0" w:space="0" w:color="auto"/>
            <w:right w:val="none" w:sz="0" w:space="0" w:color="auto"/>
          </w:divBdr>
        </w:div>
        <w:div w:id="206264225">
          <w:marLeft w:val="480"/>
          <w:marRight w:val="0"/>
          <w:marTop w:val="0"/>
          <w:marBottom w:val="0"/>
          <w:divBdr>
            <w:top w:val="none" w:sz="0" w:space="0" w:color="auto"/>
            <w:left w:val="none" w:sz="0" w:space="0" w:color="auto"/>
            <w:bottom w:val="none" w:sz="0" w:space="0" w:color="auto"/>
            <w:right w:val="none" w:sz="0" w:space="0" w:color="auto"/>
          </w:divBdr>
        </w:div>
        <w:div w:id="211774541">
          <w:marLeft w:val="480"/>
          <w:marRight w:val="0"/>
          <w:marTop w:val="0"/>
          <w:marBottom w:val="0"/>
          <w:divBdr>
            <w:top w:val="none" w:sz="0" w:space="0" w:color="auto"/>
            <w:left w:val="none" w:sz="0" w:space="0" w:color="auto"/>
            <w:bottom w:val="none" w:sz="0" w:space="0" w:color="auto"/>
            <w:right w:val="none" w:sz="0" w:space="0" w:color="auto"/>
          </w:divBdr>
        </w:div>
        <w:div w:id="324020491">
          <w:marLeft w:val="480"/>
          <w:marRight w:val="0"/>
          <w:marTop w:val="0"/>
          <w:marBottom w:val="0"/>
          <w:divBdr>
            <w:top w:val="none" w:sz="0" w:space="0" w:color="auto"/>
            <w:left w:val="none" w:sz="0" w:space="0" w:color="auto"/>
            <w:bottom w:val="none" w:sz="0" w:space="0" w:color="auto"/>
            <w:right w:val="none" w:sz="0" w:space="0" w:color="auto"/>
          </w:divBdr>
        </w:div>
        <w:div w:id="344947051">
          <w:marLeft w:val="480"/>
          <w:marRight w:val="0"/>
          <w:marTop w:val="0"/>
          <w:marBottom w:val="0"/>
          <w:divBdr>
            <w:top w:val="none" w:sz="0" w:space="0" w:color="auto"/>
            <w:left w:val="none" w:sz="0" w:space="0" w:color="auto"/>
            <w:bottom w:val="none" w:sz="0" w:space="0" w:color="auto"/>
            <w:right w:val="none" w:sz="0" w:space="0" w:color="auto"/>
          </w:divBdr>
        </w:div>
        <w:div w:id="352732584">
          <w:marLeft w:val="480"/>
          <w:marRight w:val="0"/>
          <w:marTop w:val="0"/>
          <w:marBottom w:val="0"/>
          <w:divBdr>
            <w:top w:val="none" w:sz="0" w:space="0" w:color="auto"/>
            <w:left w:val="none" w:sz="0" w:space="0" w:color="auto"/>
            <w:bottom w:val="none" w:sz="0" w:space="0" w:color="auto"/>
            <w:right w:val="none" w:sz="0" w:space="0" w:color="auto"/>
          </w:divBdr>
        </w:div>
        <w:div w:id="412972337">
          <w:marLeft w:val="480"/>
          <w:marRight w:val="0"/>
          <w:marTop w:val="0"/>
          <w:marBottom w:val="0"/>
          <w:divBdr>
            <w:top w:val="none" w:sz="0" w:space="0" w:color="auto"/>
            <w:left w:val="none" w:sz="0" w:space="0" w:color="auto"/>
            <w:bottom w:val="none" w:sz="0" w:space="0" w:color="auto"/>
            <w:right w:val="none" w:sz="0" w:space="0" w:color="auto"/>
          </w:divBdr>
        </w:div>
        <w:div w:id="462043023">
          <w:marLeft w:val="480"/>
          <w:marRight w:val="0"/>
          <w:marTop w:val="0"/>
          <w:marBottom w:val="0"/>
          <w:divBdr>
            <w:top w:val="none" w:sz="0" w:space="0" w:color="auto"/>
            <w:left w:val="none" w:sz="0" w:space="0" w:color="auto"/>
            <w:bottom w:val="none" w:sz="0" w:space="0" w:color="auto"/>
            <w:right w:val="none" w:sz="0" w:space="0" w:color="auto"/>
          </w:divBdr>
        </w:div>
        <w:div w:id="474105901">
          <w:marLeft w:val="480"/>
          <w:marRight w:val="0"/>
          <w:marTop w:val="0"/>
          <w:marBottom w:val="0"/>
          <w:divBdr>
            <w:top w:val="none" w:sz="0" w:space="0" w:color="auto"/>
            <w:left w:val="none" w:sz="0" w:space="0" w:color="auto"/>
            <w:bottom w:val="none" w:sz="0" w:space="0" w:color="auto"/>
            <w:right w:val="none" w:sz="0" w:space="0" w:color="auto"/>
          </w:divBdr>
        </w:div>
        <w:div w:id="537740019">
          <w:marLeft w:val="480"/>
          <w:marRight w:val="0"/>
          <w:marTop w:val="0"/>
          <w:marBottom w:val="0"/>
          <w:divBdr>
            <w:top w:val="none" w:sz="0" w:space="0" w:color="auto"/>
            <w:left w:val="none" w:sz="0" w:space="0" w:color="auto"/>
            <w:bottom w:val="none" w:sz="0" w:space="0" w:color="auto"/>
            <w:right w:val="none" w:sz="0" w:space="0" w:color="auto"/>
          </w:divBdr>
        </w:div>
        <w:div w:id="566889052">
          <w:marLeft w:val="480"/>
          <w:marRight w:val="0"/>
          <w:marTop w:val="0"/>
          <w:marBottom w:val="0"/>
          <w:divBdr>
            <w:top w:val="none" w:sz="0" w:space="0" w:color="auto"/>
            <w:left w:val="none" w:sz="0" w:space="0" w:color="auto"/>
            <w:bottom w:val="none" w:sz="0" w:space="0" w:color="auto"/>
            <w:right w:val="none" w:sz="0" w:space="0" w:color="auto"/>
          </w:divBdr>
        </w:div>
        <w:div w:id="716659041">
          <w:marLeft w:val="480"/>
          <w:marRight w:val="0"/>
          <w:marTop w:val="0"/>
          <w:marBottom w:val="0"/>
          <w:divBdr>
            <w:top w:val="none" w:sz="0" w:space="0" w:color="auto"/>
            <w:left w:val="none" w:sz="0" w:space="0" w:color="auto"/>
            <w:bottom w:val="none" w:sz="0" w:space="0" w:color="auto"/>
            <w:right w:val="none" w:sz="0" w:space="0" w:color="auto"/>
          </w:divBdr>
        </w:div>
        <w:div w:id="740836785">
          <w:marLeft w:val="480"/>
          <w:marRight w:val="0"/>
          <w:marTop w:val="0"/>
          <w:marBottom w:val="0"/>
          <w:divBdr>
            <w:top w:val="none" w:sz="0" w:space="0" w:color="auto"/>
            <w:left w:val="none" w:sz="0" w:space="0" w:color="auto"/>
            <w:bottom w:val="none" w:sz="0" w:space="0" w:color="auto"/>
            <w:right w:val="none" w:sz="0" w:space="0" w:color="auto"/>
          </w:divBdr>
        </w:div>
        <w:div w:id="749888973">
          <w:marLeft w:val="480"/>
          <w:marRight w:val="0"/>
          <w:marTop w:val="0"/>
          <w:marBottom w:val="0"/>
          <w:divBdr>
            <w:top w:val="none" w:sz="0" w:space="0" w:color="auto"/>
            <w:left w:val="none" w:sz="0" w:space="0" w:color="auto"/>
            <w:bottom w:val="none" w:sz="0" w:space="0" w:color="auto"/>
            <w:right w:val="none" w:sz="0" w:space="0" w:color="auto"/>
          </w:divBdr>
        </w:div>
        <w:div w:id="782188233">
          <w:marLeft w:val="480"/>
          <w:marRight w:val="0"/>
          <w:marTop w:val="0"/>
          <w:marBottom w:val="0"/>
          <w:divBdr>
            <w:top w:val="none" w:sz="0" w:space="0" w:color="auto"/>
            <w:left w:val="none" w:sz="0" w:space="0" w:color="auto"/>
            <w:bottom w:val="none" w:sz="0" w:space="0" w:color="auto"/>
            <w:right w:val="none" w:sz="0" w:space="0" w:color="auto"/>
          </w:divBdr>
        </w:div>
        <w:div w:id="826097990">
          <w:marLeft w:val="480"/>
          <w:marRight w:val="0"/>
          <w:marTop w:val="0"/>
          <w:marBottom w:val="0"/>
          <w:divBdr>
            <w:top w:val="none" w:sz="0" w:space="0" w:color="auto"/>
            <w:left w:val="none" w:sz="0" w:space="0" w:color="auto"/>
            <w:bottom w:val="none" w:sz="0" w:space="0" w:color="auto"/>
            <w:right w:val="none" w:sz="0" w:space="0" w:color="auto"/>
          </w:divBdr>
        </w:div>
        <w:div w:id="948203879">
          <w:marLeft w:val="480"/>
          <w:marRight w:val="0"/>
          <w:marTop w:val="0"/>
          <w:marBottom w:val="0"/>
          <w:divBdr>
            <w:top w:val="none" w:sz="0" w:space="0" w:color="auto"/>
            <w:left w:val="none" w:sz="0" w:space="0" w:color="auto"/>
            <w:bottom w:val="none" w:sz="0" w:space="0" w:color="auto"/>
            <w:right w:val="none" w:sz="0" w:space="0" w:color="auto"/>
          </w:divBdr>
        </w:div>
        <w:div w:id="957445147">
          <w:marLeft w:val="480"/>
          <w:marRight w:val="0"/>
          <w:marTop w:val="0"/>
          <w:marBottom w:val="0"/>
          <w:divBdr>
            <w:top w:val="none" w:sz="0" w:space="0" w:color="auto"/>
            <w:left w:val="none" w:sz="0" w:space="0" w:color="auto"/>
            <w:bottom w:val="none" w:sz="0" w:space="0" w:color="auto"/>
            <w:right w:val="none" w:sz="0" w:space="0" w:color="auto"/>
          </w:divBdr>
        </w:div>
        <w:div w:id="971448187">
          <w:marLeft w:val="480"/>
          <w:marRight w:val="0"/>
          <w:marTop w:val="0"/>
          <w:marBottom w:val="0"/>
          <w:divBdr>
            <w:top w:val="none" w:sz="0" w:space="0" w:color="auto"/>
            <w:left w:val="none" w:sz="0" w:space="0" w:color="auto"/>
            <w:bottom w:val="none" w:sz="0" w:space="0" w:color="auto"/>
            <w:right w:val="none" w:sz="0" w:space="0" w:color="auto"/>
          </w:divBdr>
        </w:div>
        <w:div w:id="981278291">
          <w:marLeft w:val="480"/>
          <w:marRight w:val="0"/>
          <w:marTop w:val="0"/>
          <w:marBottom w:val="0"/>
          <w:divBdr>
            <w:top w:val="none" w:sz="0" w:space="0" w:color="auto"/>
            <w:left w:val="none" w:sz="0" w:space="0" w:color="auto"/>
            <w:bottom w:val="none" w:sz="0" w:space="0" w:color="auto"/>
            <w:right w:val="none" w:sz="0" w:space="0" w:color="auto"/>
          </w:divBdr>
        </w:div>
        <w:div w:id="1020276220">
          <w:marLeft w:val="480"/>
          <w:marRight w:val="0"/>
          <w:marTop w:val="0"/>
          <w:marBottom w:val="0"/>
          <w:divBdr>
            <w:top w:val="none" w:sz="0" w:space="0" w:color="auto"/>
            <w:left w:val="none" w:sz="0" w:space="0" w:color="auto"/>
            <w:bottom w:val="none" w:sz="0" w:space="0" w:color="auto"/>
            <w:right w:val="none" w:sz="0" w:space="0" w:color="auto"/>
          </w:divBdr>
        </w:div>
        <w:div w:id="1068504802">
          <w:marLeft w:val="480"/>
          <w:marRight w:val="0"/>
          <w:marTop w:val="0"/>
          <w:marBottom w:val="0"/>
          <w:divBdr>
            <w:top w:val="none" w:sz="0" w:space="0" w:color="auto"/>
            <w:left w:val="none" w:sz="0" w:space="0" w:color="auto"/>
            <w:bottom w:val="none" w:sz="0" w:space="0" w:color="auto"/>
            <w:right w:val="none" w:sz="0" w:space="0" w:color="auto"/>
          </w:divBdr>
        </w:div>
        <w:div w:id="1080715415">
          <w:marLeft w:val="480"/>
          <w:marRight w:val="0"/>
          <w:marTop w:val="0"/>
          <w:marBottom w:val="0"/>
          <w:divBdr>
            <w:top w:val="none" w:sz="0" w:space="0" w:color="auto"/>
            <w:left w:val="none" w:sz="0" w:space="0" w:color="auto"/>
            <w:bottom w:val="none" w:sz="0" w:space="0" w:color="auto"/>
            <w:right w:val="none" w:sz="0" w:space="0" w:color="auto"/>
          </w:divBdr>
        </w:div>
        <w:div w:id="1136483569">
          <w:marLeft w:val="480"/>
          <w:marRight w:val="0"/>
          <w:marTop w:val="0"/>
          <w:marBottom w:val="0"/>
          <w:divBdr>
            <w:top w:val="none" w:sz="0" w:space="0" w:color="auto"/>
            <w:left w:val="none" w:sz="0" w:space="0" w:color="auto"/>
            <w:bottom w:val="none" w:sz="0" w:space="0" w:color="auto"/>
            <w:right w:val="none" w:sz="0" w:space="0" w:color="auto"/>
          </w:divBdr>
        </w:div>
        <w:div w:id="1179392589">
          <w:marLeft w:val="480"/>
          <w:marRight w:val="0"/>
          <w:marTop w:val="0"/>
          <w:marBottom w:val="0"/>
          <w:divBdr>
            <w:top w:val="none" w:sz="0" w:space="0" w:color="auto"/>
            <w:left w:val="none" w:sz="0" w:space="0" w:color="auto"/>
            <w:bottom w:val="none" w:sz="0" w:space="0" w:color="auto"/>
            <w:right w:val="none" w:sz="0" w:space="0" w:color="auto"/>
          </w:divBdr>
        </w:div>
        <w:div w:id="1301426334">
          <w:marLeft w:val="480"/>
          <w:marRight w:val="0"/>
          <w:marTop w:val="0"/>
          <w:marBottom w:val="0"/>
          <w:divBdr>
            <w:top w:val="none" w:sz="0" w:space="0" w:color="auto"/>
            <w:left w:val="none" w:sz="0" w:space="0" w:color="auto"/>
            <w:bottom w:val="none" w:sz="0" w:space="0" w:color="auto"/>
            <w:right w:val="none" w:sz="0" w:space="0" w:color="auto"/>
          </w:divBdr>
        </w:div>
        <w:div w:id="1431047084">
          <w:marLeft w:val="480"/>
          <w:marRight w:val="0"/>
          <w:marTop w:val="0"/>
          <w:marBottom w:val="0"/>
          <w:divBdr>
            <w:top w:val="none" w:sz="0" w:space="0" w:color="auto"/>
            <w:left w:val="none" w:sz="0" w:space="0" w:color="auto"/>
            <w:bottom w:val="none" w:sz="0" w:space="0" w:color="auto"/>
            <w:right w:val="none" w:sz="0" w:space="0" w:color="auto"/>
          </w:divBdr>
        </w:div>
        <w:div w:id="1490946212">
          <w:marLeft w:val="480"/>
          <w:marRight w:val="0"/>
          <w:marTop w:val="0"/>
          <w:marBottom w:val="0"/>
          <w:divBdr>
            <w:top w:val="none" w:sz="0" w:space="0" w:color="auto"/>
            <w:left w:val="none" w:sz="0" w:space="0" w:color="auto"/>
            <w:bottom w:val="none" w:sz="0" w:space="0" w:color="auto"/>
            <w:right w:val="none" w:sz="0" w:space="0" w:color="auto"/>
          </w:divBdr>
        </w:div>
        <w:div w:id="1561206526">
          <w:marLeft w:val="480"/>
          <w:marRight w:val="0"/>
          <w:marTop w:val="0"/>
          <w:marBottom w:val="0"/>
          <w:divBdr>
            <w:top w:val="none" w:sz="0" w:space="0" w:color="auto"/>
            <w:left w:val="none" w:sz="0" w:space="0" w:color="auto"/>
            <w:bottom w:val="none" w:sz="0" w:space="0" w:color="auto"/>
            <w:right w:val="none" w:sz="0" w:space="0" w:color="auto"/>
          </w:divBdr>
        </w:div>
        <w:div w:id="1571698454">
          <w:marLeft w:val="480"/>
          <w:marRight w:val="0"/>
          <w:marTop w:val="0"/>
          <w:marBottom w:val="0"/>
          <w:divBdr>
            <w:top w:val="none" w:sz="0" w:space="0" w:color="auto"/>
            <w:left w:val="none" w:sz="0" w:space="0" w:color="auto"/>
            <w:bottom w:val="none" w:sz="0" w:space="0" w:color="auto"/>
            <w:right w:val="none" w:sz="0" w:space="0" w:color="auto"/>
          </w:divBdr>
        </w:div>
        <w:div w:id="1585454911">
          <w:marLeft w:val="480"/>
          <w:marRight w:val="0"/>
          <w:marTop w:val="0"/>
          <w:marBottom w:val="0"/>
          <w:divBdr>
            <w:top w:val="none" w:sz="0" w:space="0" w:color="auto"/>
            <w:left w:val="none" w:sz="0" w:space="0" w:color="auto"/>
            <w:bottom w:val="none" w:sz="0" w:space="0" w:color="auto"/>
            <w:right w:val="none" w:sz="0" w:space="0" w:color="auto"/>
          </w:divBdr>
        </w:div>
        <w:div w:id="1605074597">
          <w:marLeft w:val="480"/>
          <w:marRight w:val="0"/>
          <w:marTop w:val="0"/>
          <w:marBottom w:val="0"/>
          <w:divBdr>
            <w:top w:val="none" w:sz="0" w:space="0" w:color="auto"/>
            <w:left w:val="none" w:sz="0" w:space="0" w:color="auto"/>
            <w:bottom w:val="none" w:sz="0" w:space="0" w:color="auto"/>
            <w:right w:val="none" w:sz="0" w:space="0" w:color="auto"/>
          </w:divBdr>
        </w:div>
        <w:div w:id="1656764084">
          <w:marLeft w:val="480"/>
          <w:marRight w:val="0"/>
          <w:marTop w:val="0"/>
          <w:marBottom w:val="0"/>
          <w:divBdr>
            <w:top w:val="none" w:sz="0" w:space="0" w:color="auto"/>
            <w:left w:val="none" w:sz="0" w:space="0" w:color="auto"/>
            <w:bottom w:val="none" w:sz="0" w:space="0" w:color="auto"/>
            <w:right w:val="none" w:sz="0" w:space="0" w:color="auto"/>
          </w:divBdr>
        </w:div>
        <w:div w:id="1678924752">
          <w:marLeft w:val="480"/>
          <w:marRight w:val="0"/>
          <w:marTop w:val="0"/>
          <w:marBottom w:val="0"/>
          <w:divBdr>
            <w:top w:val="none" w:sz="0" w:space="0" w:color="auto"/>
            <w:left w:val="none" w:sz="0" w:space="0" w:color="auto"/>
            <w:bottom w:val="none" w:sz="0" w:space="0" w:color="auto"/>
            <w:right w:val="none" w:sz="0" w:space="0" w:color="auto"/>
          </w:divBdr>
        </w:div>
        <w:div w:id="1698236354">
          <w:marLeft w:val="480"/>
          <w:marRight w:val="0"/>
          <w:marTop w:val="0"/>
          <w:marBottom w:val="0"/>
          <w:divBdr>
            <w:top w:val="none" w:sz="0" w:space="0" w:color="auto"/>
            <w:left w:val="none" w:sz="0" w:space="0" w:color="auto"/>
            <w:bottom w:val="none" w:sz="0" w:space="0" w:color="auto"/>
            <w:right w:val="none" w:sz="0" w:space="0" w:color="auto"/>
          </w:divBdr>
        </w:div>
        <w:div w:id="1725904242">
          <w:marLeft w:val="480"/>
          <w:marRight w:val="0"/>
          <w:marTop w:val="0"/>
          <w:marBottom w:val="0"/>
          <w:divBdr>
            <w:top w:val="none" w:sz="0" w:space="0" w:color="auto"/>
            <w:left w:val="none" w:sz="0" w:space="0" w:color="auto"/>
            <w:bottom w:val="none" w:sz="0" w:space="0" w:color="auto"/>
            <w:right w:val="none" w:sz="0" w:space="0" w:color="auto"/>
          </w:divBdr>
        </w:div>
        <w:div w:id="1744834386">
          <w:marLeft w:val="480"/>
          <w:marRight w:val="0"/>
          <w:marTop w:val="0"/>
          <w:marBottom w:val="0"/>
          <w:divBdr>
            <w:top w:val="none" w:sz="0" w:space="0" w:color="auto"/>
            <w:left w:val="none" w:sz="0" w:space="0" w:color="auto"/>
            <w:bottom w:val="none" w:sz="0" w:space="0" w:color="auto"/>
            <w:right w:val="none" w:sz="0" w:space="0" w:color="auto"/>
          </w:divBdr>
        </w:div>
        <w:div w:id="1779906708">
          <w:marLeft w:val="480"/>
          <w:marRight w:val="0"/>
          <w:marTop w:val="0"/>
          <w:marBottom w:val="0"/>
          <w:divBdr>
            <w:top w:val="none" w:sz="0" w:space="0" w:color="auto"/>
            <w:left w:val="none" w:sz="0" w:space="0" w:color="auto"/>
            <w:bottom w:val="none" w:sz="0" w:space="0" w:color="auto"/>
            <w:right w:val="none" w:sz="0" w:space="0" w:color="auto"/>
          </w:divBdr>
        </w:div>
        <w:div w:id="1803763236">
          <w:marLeft w:val="480"/>
          <w:marRight w:val="0"/>
          <w:marTop w:val="0"/>
          <w:marBottom w:val="0"/>
          <w:divBdr>
            <w:top w:val="none" w:sz="0" w:space="0" w:color="auto"/>
            <w:left w:val="none" w:sz="0" w:space="0" w:color="auto"/>
            <w:bottom w:val="none" w:sz="0" w:space="0" w:color="auto"/>
            <w:right w:val="none" w:sz="0" w:space="0" w:color="auto"/>
          </w:divBdr>
        </w:div>
        <w:div w:id="1829056081">
          <w:marLeft w:val="480"/>
          <w:marRight w:val="0"/>
          <w:marTop w:val="0"/>
          <w:marBottom w:val="0"/>
          <w:divBdr>
            <w:top w:val="none" w:sz="0" w:space="0" w:color="auto"/>
            <w:left w:val="none" w:sz="0" w:space="0" w:color="auto"/>
            <w:bottom w:val="none" w:sz="0" w:space="0" w:color="auto"/>
            <w:right w:val="none" w:sz="0" w:space="0" w:color="auto"/>
          </w:divBdr>
        </w:div>
        <w:div w:id="1906724960">
          <w:marLeft w:val="480"/>
          <w:marRight w:val="0"/>
          <w:marTop w:val="0"/>
          <w:marBottom w:val="0"/>
          <w:divBdr>
            <w:top w:val="none" w:sz="0" w:space="0" w:color="auto"/>
            <w:left w:val="none" w:sz="0" w:space="0" w:color="auto"/>
            <w:bottom w:val="none" w:sz="0" w:space="0" w:color="auto"/>
            <w:right w:val="none" w:sz="0" w:space="0" w:color="auto"/>
          </w:divBdr>
        </w:div>
        <w:div w:id="1936134435">
          <w:marLeft w:val="480"/>
          <w:marRight w:val="0"/>
          <w:marTop w:val="0"/>
          <w:marBottom w:val="0"/>
          <w:divBdr>
            <w:top w:val="none" w:sz="0" w:space="0" w:color="auto"/>
            <w:left w:val="none" w:sz="0" w:space="0" w:color="auto"/>
            <w:bottom w:val="none" w:sz="0" w:space="0" w:color="auto"/>
            <w:right w:val="none" w:sz="0" w:space="0" w:color="auto"/>
          </w:divBdr>
        </w:div>
        <w:div w:id="1989940605">
          <w:marLeft w:val="480"/>
          <w:marRight w:val="0"/>
          <w:marTop w:val="0"/>
          <w:marBottom w:val="0"/>
          <w:divBdr>
            <w:top w:val="none" w:sz="0" w:space="0" w:color="auto"/>
            <w:left w:val="none" w:sz="0" w:space="0" w:color="auto"/>
            <w:bottom w:val="none" w:sz="0" w:space="0" w:color="auto"/>
            <w:right w:val="none" w:sz="0" w:space="0" w:color="auto"/>
          </w:divBdr>
        </w:div>
        <w:div w:id="2007634900">
          <w:marLeft w:val="480"/>
          <w:marRight w:val="0"/>
          <w:marTop w:val="0"/>
          <w:marBottom w:val="0"/>
          <w:divBdr>
            <w:top w:val="none" w:sz="0" w:space="0" w:color="auto"/>
            <w:left w:val="none" w:sz="0" w:space="0" w:color="auto"/>
            <w:bottom w:val="none" w:sz="0" w:space="0" w:color="auto"/>
            <w:right w:val="none" w:sz="0" w:space="0" w:color="auto"/>
          </w:divBdr>
        </w:div>
        <w:div w:id="2013407614">
          <w:marLeft w:val="480"/>
          <w:marRight w:val="0"/>
          <w:marTop w:val="0"/>
          <w:marBottom w:val="0"/>
          <w:divBdr>
            <w:top w:val="none" w:sz="0" w:space="0" w:color="auto"/>
            <w:left w:val="none" w:sz="0" w:space="0" w:color="auto"/>
            <w:bottom w:val="none" w:sz="0" w:space="0" w:color="auto"/>
            <w:right w:val="none" w:sz="0" w:space="0" w:color="auto"/>
          </w:divBdr>
        </w:div>
        <w:div w:id="2025159726">
          <w:marLeft w:val="480"/>
          <w:marRight w:val="0"/>
          <w:marTop w:val="0"/>
          <w:marBottom w:val="0"/>
          <w:divBdr>
            <w:top w:val="none" w:sz="0" w:space="0" w:color="auto"/>
            <w:left w:val="none" w:sz="0" w:space="0" w:color="auto"/>
            <w:bottom w:val="none" w:sz="0" w:space="0" w:color="auto"/>
            <w:right w:val="none" w:sz="0" w:space="0" w:color="auto"/>
          </w:divBdr>
        </w:div>
        <w:div w:id="2088379734">
          <w:marLeft w:val="480"/>
          <w:marRight w:val="0"/>
          <w:marTop w:val="0"/>
          <w:marBottom w:val="0"/>
          <w:divBdr>
            <w:top w:val="none" w:sz="0" w:space="0" w:color="auto"/>
            <w:left w:val="none" w:sz="0" w:space="0" w:color="auto"/>
            <w:bottom w:val="none" w:sz="0" w:space="0" w:color="auto"/>
            <w:right w:val="none" w:sz="0" w:space="0" w:color="auto"/>
          </w:divBdr>
        </w:div>
        <w:div w:id="2126734582">
          <w:marLeft w:val="480"/>
          <w:marRight w:val="0"/>
          <w:marTop w:val="0"/>
          <w:marBottom w:val="0"/>
          <w:divBdr>
            <w:top w:val="none" w:sz="0" w:space="0" w:color="auto"/>
            <w:left w:val="none" w:sz="0" w:space="0" w:color="auto"/>
            <w:bottom w:val="none" w:sz="0" w:space="0" w:color="auto"/>
            <w:right w:val="none" w:sz="0" w:space="0" w:color="auto"/>
          </w:divBdr>
        </w:div>
      </w:divsChild>
    </w:div>
    <w:div w:id="1016923967">
      <w:bodyDiv w:val="1"/>
      <w:marLeft w:val="0"/>
      <w:marRight w:val="0"/>
      <w:marTop w:val="0"/>
      <w:marBottom w:val="0"/>
      <w:divBdr>
        <w:top w:val="none" w:sz="0" w:space="0" w:color="auto"/>
        <w:left w:val="none" w:sz="0" w:space="0" w:color="auto"/>
        <w:bottom w:val="none" w:sz="0" w:space="0" w:color="auto"/>
        <w:right w:val="none" w:sz="0" w:space="0" w:color="auto"/>
      </w:divBdr>
    </w:div>
    <w:div w:id="1017074711">
      <w:bodyDiv w:val="1"/>
      <w:marLeft w:val="0"/>
      <w:marRight w:val="0"/>
      <w:marTop w:val="0"/>
      <w:marBottom w:val="0"/>
      <w:divBdr>
        <w:top w:val="none" w:sz="0" w:space="0" w:color="auto"/>
        <w:left w:val="none" w:sz="0" w:space="0" w:color="auto"/>
        <w:bottom w:val="none" w:sz="0" w:space="0" w:color="auto"/>
        <w:right w:val="none" w:sz="0" w:space="0" w:color="auto"/>
      </w:divBdr>
    </w:div>
    <w:div w:id="1017123689">
      <w:bodyDiv w:val="1"/>
      <w:marLeft w:val="0"/>
      <w:marRight w:val="0"/>
      <w:marTop w:val="0"/>
      <w:marBottom w:val="0"/>
      <w:divBdr>
        <w:top w:val="none" w:sz="0" w:space="0" w:color="auto"/>
        <w:left w:val="none" w:sz="0" w:space="0" w:color="auto"/>
        <w:bottom w:val="none" w:sz="0" w:space="0" w:color="auto"/>
        <w:right w:val="none" w:sz="0" w:space="0" w:color="auto"/>
      </w:divBdr>
    </w:div>
    <w:div w:id="1017272867">
      <w:bodyDiv w:val="1"/>
      <w:marLeft w:val="0"/>
      <w:marRight w:val="0"/>
      <w:marTop w:val="0"/>
      <w:marBottom w:val="0"/>
      <w:divBdr>
        <w:top w:val="none" w:sz="0" w:space="0" w:color="auto"/>
        <w:left w:val="none" w:sz="0" w:space="0" w:color="auto"/>
        <w:bottom w:val="none" w:sz="0" w:space="0" w:color="auto"/>
        <w:right w:val="none" w:sz="0" w:space="0" w:color="auto"/>
      </w:divBdr>
    </w:div>
    <w:div w:id="1017661165">
      <w:bodyDiv w:val="1"/>
      <w:marLeft w:val="0"/>
      <w:marRight w:val="0"/>
      <w:marTop w:val="0"/>
      <w:marBottom w:val="0"/>
      <w:divBdr>
        <w:top w:val="none" w:sz="0" w:space="0" w:color="auto"/>
        <w:left w:val="none" w:sz="0" w:space="0" w:color="auto"/>
        <w:bottom w:val="none" w:sz="0" w:space="0" w:color="auto"/>
        <w:right w:val="none" w:sz="0" w:space="0" w:color="auto"/>
      </w:divBdr>
    </w:div>
    <w:div w:id="1018233459">
      <w:bodyDiv w:val="1"/>
      <w:marLeft w:val="0"/>
      <w:marRight w:val="0"/>
      <w:marTop w:val="0"/>
      <w:marBottom w:val="0"/>
      <w:divBdr>
        <w:top w:val="none" w:sz="0" w:space="0" w:color="auto"/>
        <w:left w:val="none" w:sz="0" w:space="0" w:color="auto"/>
        <w:bottom w:val="none" w:sz="0" w:space="0" w:color="auto"/>
        <w:right w:val="none" w:sz="0" w:space="0" w:color="auto"/>
      </w:divBdr>
    </w:div>
    <w:div w:id="1018972199">
      <w:bodyDiv w:val="1"/>
      <w:marLeft w:val="0"/>
      <w:marRight w:val="0"/>
      <w:marTop w:val="0"/>
      <w:marBottom w:val="0"/>
      <w:divBdr>
        <w:top w:val="none" w:sz="0" w:space="0" w:color="auto"/>
        <w:left w:val="none" w:sz="0" w:space="0" w:color="auto"/>
        <w:bottom w:val="none" w:sz="0" w:space="0" w:color="auto"/>
        <w:right w:val="none" w:sz="0" w:space="0" w:color="auto"/>
      </w:divBdr>
    </w:div>
    <w:div w:id="1019040584">
      <w:bodyDiv w:val="1"/>
      <w:marLeft w:val="0"/>
      <w:marRight w:val="0"/>
      <w:marTop w:val="0"/>
      <w:marBottom w:val="0"/>
      <w:divBdr>
        <w:top w:val="none" w:sz="0" w:space="0" w:color="auto"/>
        <w:left w:val="none" w:sz="0" w:space="0" w:color="auto"/>
        <w:bottom w:val="none" w:sz="0" w:space="0" w:color="auto"/>
        <w:right w:val="none" w:sz="0" w:space="0" w:color="auto"/>
      </w:divBdr>
    </w:div>
    <w:div w:id="1019040789">
      <w:bodyDiv w:val="1"/>
      <w:marLeft w:val="0"/>
      <w:marRight w:val="0"/>
      <w:marTop w:val="0"/>
      <w:marBottom w:val="0"/>
      <w:divBdr>
        <w:top w:val="none" w:sz="0" w:space="0" w:color="auto"/>
        <w:left w:val="none" w:sz="0" w:space="0" w:color="auto"/>
        <w:bottom w:val="none" w:sz="0" w:space="0" w:color="auto"/>
        <w:right w:val="none" w:sz="0" w:space="0" w:color="auto"/>
      </w:divBdr>
    </w:div>
    <w:div w:id="1019694511">
      <w:bodyDiv w:val="1"/>
      <w:marLeft w:val="0"/>
      <w:marRight w:val="0"/>
      <w:marTop w:val="0"/>
      <w:marBottom w:val="0"/>
      <w:divBdr>
        <w:top w:val="none" w:sz="0" w:space="0" w:color="auto"/>
        <w:left w:val="none" w:sz="0" w:space="0" w:color="auto"/>
        <w:bottom w:val="none" w:sz="0" w:space="0" w:color="auto"/>
        <w:right w:val="none" w:sz="0" w:space="0" w:color="auto"/>
      </w:divBdr>
    </w:div>
    <w:div w:id="1019702993">
      <w:bodyDiv w:val="1"/>
      <w:marLeft w:val="0"/>
      <w:marRight w:val="0"/>
      <w:marTop w:val="0"/>
      <w:marBottom w:val="0"/>
      <w:divBdr>
        <w:top w:val="none" w:sz="0" w:space="0" w:color="auto"/>
        <w:left w:val="none" w:sz="0" w:space="0" w:color="auto"/>
        <w:bottom w:val="none" w:sz="0" w:space="0" w:color="auto"/>
        <w:right w:val="none" w:sz="0" w:space="0" w:color="auto"/>
      </w:divBdr>
    </w:div>
    <w:div w:id="1019817126">
      <w:bodyDiv w:val="1"/>
      <w:marLeft w:val="0"/>
      <w:marRight w:val="0"/>
      <w:marTop w:val="0"/>
      <w:marBottom w:val="0"/>
      <w:divBdr>
        <w:top w:val="none" w:sz="0" w:space="0" w:color="auto"/>
        <w:left w:val="none" w:sz="0" w:space="0" w:color="auto"/>
        <w:bottom w:val="none" w:sz="0" w:space="0" w:color="auto"/>
        <w:right w:val="none" w:sz="0" w:space="0" w:color="auto"/>
      </w:divBdr>
    </w:div>
    <w:div w:id="1020156416">
      <w:bodyDiv w:val="1"/>
      <w:marLeft w:val="0"/>
      <w:marRight w:val="0"/>
      <w:marTop w:val="0"/>
      <w:marBottom w:val="0"/>
      <w:divBdr>
        <w:top w:val="none" w:sz="0" w:space="0" w:color="auto"/>
        <w:left w:val="none" w:sz="0" w:space="0" w:color="auto"/>
        <w:bottom w:val="none" w:sz="0" w:space="0" w:color="auto"/>
        <w:right w:val="none" w:sz="0" w:space="0" w:color="auto"/>
      </w:divBdr>
    </w:div>
    <w:div w:id="1020401597">
      <w:bodyDiv w:val="1"/>
      <w:marLeft w:val="0"/>
      <w:marRight w:val="0"/>
      <w:marTop w:val="0"/>
      <w:marBottom w:val="0"/>
      <w:divBdr>
        <w:top w:val="none" w:sz="0" w:space="0" w:color="auto"/>
        <w:left w:val="none" w:sz="0" w:space="0" w:color="auto"/>
        <w:bottom w:val="none" w:sz="0" w:space="0" w:color="auto"/>
        <w:right w:val="none" w:sz="0" w:space="0" w:color="auto"/>
      </w:divBdr>
    </w:div>
    <w:div w:id="1021203817">
      <w:bodyDiv w:val="1"/>
      <w:marLeft w:val="0"/>
      <w:marRight w:val="0"/>
      <w:marTop w:val="0"/>
      <w:marBottom w:val="0"/>
      <w:divBdr>
        <w:top w:val="none" w:sz="0" w:space="0" w:color="auto"/>
        <w:left w:val="none" w:sz="0" w:space="0" w:color="auto"/>
        <w:bottom w:val="none" w:sz="0" w:space="0" w:color="auto"/>
        <w:right w:val="none" w:sz="0" w:space="0" w:color="auto"/>
      </w:divBdr>
    </w:div>
    <w:div w:id="1022825285">
      <w:bodyDiv w:val="1"/>
      <w:marLeft w:val="0"/>
      <w:marRight w:val="0"/>
      <w:marTop w:val="0"/>
      <w:marBottom w:val="0"/>
      <w:divBdr>
        <w:top w:val="none" w:sz="0" w:space="0" w:color="auto"/>
        <w:left w:val="none" w:sz="0" w:space="0" w:color="auto"/>
        <w:bottom w:val="none" w:sz="0" w:space="0" w:color="auto"/>
        <w:right w:val="none" w:sz="0" w:space="0" w:color="auto"/>
      </w:divBdr>
    </w:div>
    <w:div w:id="1022970501">
      <w:bodyDiv w:val="1"/>
      <w:marLeft w:val="0"/>
      <w:marRight w:val="0"/>
      <w:marTop w:val="0"/>
      <w:marBottom w:val="0"/>
      <w:divBdr>
        <w:top w:val="none" w:sz="0" w:space="0" w:color="auto"/>
        <w:left w:val="none" w:sz="0" w:space="0" w:color="auto"/>
        <w:bottom w:val="none" w:sz="0" w:space="0" w:color="auto"/>
        <w:right w:val="none" w:sz="0" w:space="0" w:color="auto"/>
      </w:divBdr>
    </w:div>
    <w:div w:id="1022972361">
      <w:bodyDiv w:val="1"/>
      <w:marLeft w:val="0"/>
      <w:marRight w:val="0"/>
      <w:marTop w:val="0"/>
      <w:marBottom w:val="0"/>
      <w:divBdr>
        <w:top w:val="none" w:sz="0" w:space="0" w:color="auto"/>
        <w:left w:val="none" w:sz="0" w:space="0" w:color="auto"/>
        <w:bottom w:val="none" w:sz="0" w:space="0" w:color="auto"/>
        <w:right w:val="none" w:sz="0" w:space="0" w:color="auto"/>
      </w:divBdr>
    </w:div>
    <w:div w:id="1023213662">
      <w:bodyDiv w:val="1"/>
      <w:marLeft w:val="0"/>
      <w:marRight w:val="0"/>
      <w:marTop w:val="0"/>
      <w:marBottom w:val="0"/>
      <w:divBdr>
        <w:top w:val="none" w:sz="0" w:space="0" w:color="auto"/>
        <w:left w:val="none" w:sz="0" w:space="0" w:color="auto"/>
        <w:bottom w:val="none" w:sz="0" w:space="0" w:color="auto"/>
        <w:right w:val="none" w:sz="0" w:space="0" w:color="auto"/>
      </w:divBdr>
    </w:div>
    <w:div w:id="1023359448">
      <w:bodyDiv w:val="1"/>
      <w:marLeft w:val="0"/>
      <w:marRight w:val="0"/>
      <w:marTop w:val="0"/>
      <w:marBottom w:val="0"/>
      <w:divBdr>
        <w:top w:val="none" w:sz="0" w:space="0" w:color="auto"/>
        <w:left w:val="none" w:sz="0" w:space="0" w:color="auto"/>
        <w:bottom w:val="none" w:sz="0" w:space="0" w:color="auto"/>
        <w:right w:val="none" w:sz="0" w:space="0" w:color="auto"/>
      </w:divBdr>
    </w:div>
    <w:div w:id="1023942024">
      <w:bodyDiv w:val="1"/>
      <w:marLeft w:val="0"/>
      <w:marRight w:val="0"/>
      <w:marTop w:val="0"/>
      <w:marBottom w:val="0"/>
      <w:divBdr>
        <w:top w:val="none" w:sz="0" w:space="0" w:color="auto"/>
        <w:left w:val="none" w:sz="0" w:space="0" w:color="auto"/>
        <w:bottom w:val="none" w:sz="0" w:space="0" w:color="auto"/>
        <w:right w:val="none" w:sz="0" w:space="0" w:color="auto"/>
      </w:divBdr>
    </w:div>
    <w:div w:id="1024131487">
      <w:bodyDiv w:val="1"/>
      <w:marLeft w:val="0"/>
      <w:marRight w:val="0"/>
      <w:marTop w:val="0"/>
      <w:marBottom w:val="0"/>
      <w:divBdr>
        <w:top w:val="none" w:sz="0" w:space="0" w:color="auto"/>
        <w:left w:val="none" w:sz="0" w:space="0" w:color="auto"/>
        <w:bottom w:val="none" w:sz="0" w:space="0" w:color="auto"/>
        <w:right w:val="none" w:sz="0" w:space="0" w:color="auto"/>
      </w:divBdr>
    </w:div>
    <w:div w:id="1024787289">
      <w:bodyDiv w:val="1"/>
      <w:marLeft w:val="0"/>
      <w:marRight w:val="0"/>
      <w:marTop w:val="0"/>
      <w:marBottom w:val="0"/>
      <w:divBdr>
        <w:top w:val="none" w:sz="0" w:space="0" w:color="auto"/>
        <w:left w:val="none" w:sz="0" w:space="0" w:color="auto"/>
        <w:bottom w:val="none" w:sz="0" w:space="0" w:color="auto"/>
        <w:right w:val="none" w:sz="0" w:space="0" w:color="auto"/>
      </w:divBdr>
    </w:div>
    <w:div w:id="1024863659">
      <w:bodyDiv w:val="1"/>
      <w:marLeft w:val="0"/>
      <w:marRight w:val="0"/>
      <w:marTop w:val="0"/>
      <w:marBottom w:val="0"/>
      <w:divBdr>
        <w:top w:val="none" w:sz="0" w:space="0" w:color="auto"/>
        <w:left w:val="none" w:sz="0" w:space="0" w:color="auto"/>
        <w:bottom w:val="none" w:sz="0" w:space="0" w:color="auto"/>
        <w:right w:val="none" w:sz="0" w:space="0" w:color="auto"/>
      </w:divBdr>
    </w:div>
    <w:div w:id="1024941817">
      <w:bodyDiv w:val="1"/>
      <w:marLeft w:val="0"/>
      <w:marRight w:val="0"/>
      <w:marTop w:val="0"/>
      <w:marBottom w:val="0"/>
      <w:divBdr>
        <w:top w:val="none" w:sz="0" w:space="0" w:color="auto"/>
        <w:left w:val="none" w:sz="0" w:space="0" w:color="auto"/>
        <w:bottom w:val="none" w:sz="0" w:space="0" w:color="auto"/>
        <w:right w:val="none" w:sz="0" w:space="0" w:color="auto"/>
      </w:divBdr>
    </w:div>
    <w:div w:id="1025055404">
      <w:bodyDiv w:val="1"/>
      <w:marLeft w:val="0"/>
      <w:marRight w:val="0"/>
      <w:marTop w:val="0"/>
      <w:marBottom w:val="0"/>
      <w:divBdr>
        <w:top w:val="none" w:sz="0" w:space="0" w:color="auto"/>
        <w:left w:val="none" w:sz="0" w:space="0" w:color="auto"/>
        <w:bottom w:val="none" w:sz="0" w:space="0" w:color="auto"/>
        <w:right w:val="none" w:sz="0" w:space="0" w:color="auto"/>
      </w:divBdr>
    </w:div>
    <w:div w:id="1025133878">
      <w:bodyDiv w:val="1"/>
      <w:marLeft w:val="0"/>
      <w:marRight w:val="0"/>
      <w:marTop w:val="0"/>
      <w:marBottom w:val="0"/>
      <w:divBdr>
        <w:top w:val="none" w:sz="0" w:space="0" w:color="auto"/>
        <w:left w:val="none" w:sz="0" w:space="0" w:color="auto"/>
        <w:bottom w:val="none" w:sz="0" w:space="0" w:color="auto"/>
        <w:right w:val="none" w:sz="0" w:space="0" w:color="auto"/>
      </w:divBdr>
    </w:div>
    <w:div w:id="1025250281">
      <w:bodyDiv w:val="1"/>
      <w:marLeft w:val="0"/>
      <w:marRight w:val="0"/>
      <w:marTop w:val="0"/>
      <w:marBottom w:val="0"/>
      <w:divBdr>
        <w:top w:val="none" w:sz="0" w:space="0" w:color="auto"/>
        <w:left w:val="none" w:sz="0" w:space="0" w:color="auto"/>
        <w:bottom w:val="none" w:sz="0" w:space="0" w:color="auto"/>
        <w:right w:val="none" w:sz="0" w:space="0" w:color="auto"/>
      </w:divBdr>
    </w:div>
    <w:div w:id="1025860892">
      <w:bodyDiv w:val="1"/>
      <w:marLeft w:val="0"/>
      <w:marRight w:val="0"/>
      <w:marTop w:val="0"/>
      <w:marBottom w:val="0"/>
      <w:divBdr>
        <w:top w:val="none" w:sz="0" w:space="0" w:color="auto"/>
        <w:left w:val="none" w:sz="0" w:space="0" w:color="auto"/>
        <w:bottom w:val="none" w:sz="0" w:space="0" w:color="auto"/>
        <w:right w:val="none" w:sz="0" w:space="0" w:color="auto"/>
      </w:divBdr>
    </w:div>
    <w:div w:id="1026256268">
      <w:bodyDiv w:val="1"/>
      <w:marLeft w:val="0"/>
      <w:marRight w:val="0"/>
      <w:marTop w:val="0"/>
      <w:marBottom w:val="0"/>
      <w:divBdr>
        <w:top w:val="none" w:sz="0" w:space="0" w:color="auto"/>
        <w:left w:val="none" w:sz="0" w:space="0" w:color="auto"/>
        <w:bottom w:val="none" w:sz="0" w:space="0" w:color="auto"/>
        <w:right w:val="none" w:sz="0" w:space="0" w:color="auto"/>
      </w:divBdr>
    </w:div>
    <w:div w:id="1026709853">
      <w:bodyDiv w:val="1"/>
      <w:marLeft w:val="0"/>
      <w:marRight w:val="0"/>
      <w:marTop w:val="0"/>
      <w:marBottom w:val="0"/>
      <w:divBdr>
        <w:top w:val="none" w:sz="0" w:space="0" w:color="auto"/>
        <w:left w:val="none" w:sz="0" w:space="0" w:color="auto"/>
        <w:bottom w:val="none" w:sz="0" w:space="0" w:color="auto"/>
        <w:right w:val="none" w:sz="0" w:space="0" w:color="auto"/>
      </w:divBdr>
    </w:div>
    <w:div w:id="1027171654">
      <w:bodyDiv w:val="1"/>
      <w:marLeft w:val="0"/>
      <w:marRight w:val="0"/>
      <w:marTop w:val="0"/>
      <w:marBottom w:val="0"/>
      <w:divBdr>
        <w:top w:val="none" w:sz="0" w:space="0" w:color="auto"/>
        <w:left w:val="none" w:sz="0" w:space="0" w:color="auto"/>
        <w:bottom w:val="none" w:sz="0" w:space="0" w:color="auto"/>
        <w:right w:val="none" w:sz="0" w:space="0" w:color="auto"/>
      </w:divBdr>
    </w:div>
    <w:div w:id="1027175244">
      <w:bodyDiv w:val="1"/>
      <w:marLeft w:val="0"/>
      <w:marRight w:val="0"/>
      <w:marTop w:val="0"/>
      <w:marBottom w:val="0"/>
      <w:divBdr>
        <w:top w:val="none" w:sz="0" w:space="0" w:color="auto"/>
        <w:left w:val="none" w:sz="0" w:space="0" w:color="auto"/>
        <w:bottom w:val="none" w:sz="0" w:space="0" w:color="auto"/>
        <w:right w:val="none" w:sz="0" w:space="0" w:color="auto"/>
      </w:divBdr>
    </w:div>
    <w:div w:id="1027485785">
      <w:bodyDiv w:val="1"/>
      <w:marLeft w:val="0"/>
      <w:marRight w:val="0"/>
      <w:marTop w:val="0"/>
      <w:marBottom w:val="0"/>
      <w:divBdr>
        <w:top w:val="none" w:sz="0" w:space="0" w:color="auto"/>
        <w:left w:val="none" w:sz="0" w:space="0" w:color="auto"/>
        <w:bottom w:val="none" w:sz="0" w:space="0" w:color="auto"/>
        <w:right w:val="none" w:sz="0" w:space="0" w:color="auto"/>
      </w:divBdr>
    </w:div>
    <w:div w:id="1028141566">
      <w:bodyDiv w:val="1"/>
      <w:marLeft w:val="0"/>
      <w:marRight w:val="0"/>
      <w:marTop w:val="0"/>
      <w:marBottom w:val="0"/>
      <w:divBdr>
        <w:top w:val="none" w:sz="0" w:space="0" w:color="auto"/>
        <w:left w:val="none" w:sz="0" w:space="0" w:color="auto"/>
        <w:bottom w:val="none" w:sz="0" w:space="0" w:color="auto"/>
        <w:right w:val="none" w:sz="0" w:space="0" w:color="auto"/>
      </w:divBdr>
    </w:div>
    <w:div w:id="1028218022">
      <w:bodyDiv w:val="1"/>
      <w:marLeft w:val="0"/>
      <w:marRight w:val="0"/>
      <w:marTop w:val="0"/>
      <w:marBottom w:val="0"/>
      <w:divBdr>
        <w:top w:val="none" w:sz="0" w:space="0" w:color="auto"/>
        <w:left w:val="none" w:sz="0" w:space="0" w:color="auto"/>
        <w:bottom w:val="none" w:sz="0" w:space="0" w:color="auto"/>
        <w:right w:val="none" w:sz="0" w:space="0" w:color="auto"/>
      </w:divBdr>
    </w:div>
    <w:div w:id="1028599159">
      <w:bodyDiv w:val="1"/>
      <w:marLeft w:val="0"/>
      <w:marRight w:val="0"/>
      <w:marTop w:val="0"/>
      <w:marBottom w:val="0"/>
      <w:divBdr>
        <w:top w:val="none" w:sz="0" w:space="0" w:color="auto"/>
        <w:left w:val="none" w:sz="0" w:space="0" w:color="auto"/>
        <w:bottom w:val="none" w:sz="0" w:space="0" w:color="auto"/>
        <w:right w:val="none" w:sz="0" w:space="0" w:color="auto"/>
      </w:divBdr>
    </w:div>
    <w:div w:id="1028793668">
      <w:bodyDiv w:val="1"/>
      <w:marLeft w:val="0"/>
      <w:marRight w:val="0"/>
      <w:marTop w:val="0"/>
      <w:marBottom w:val="0"/>
      <w:divBdr>
        <w:top w:val="none" w:sz="0" w:space="0" w:color="auto"/>
        <w:left w:val="none" w:sz="0" w:space="0" w:color="auto"/>
        <w:bottom w:val="none" w:sz="0" w:space="0" w:color="auto"/>
        <w:right w:val="none" w:sz="0" w:space="0" w:color="auto"/>
      </w:divBdr>
    </w:div>
    <w:div w:id="1028802093">
      <w:bodyDiv w:val="1"/>
      <w:marLeft w:val="0"/>
      <w:marRight w:val="0"/>
      <w:marTop w:val="0"/>
      <w:marBottom w:val="0"/>
      <w:divBdr>
        <w:top w:val="none" w:sz="0" w:space="0" w:color="auto"/>
        <w:left w:val="none" w:sz="0" w:space="0" w:color="auto"/>
        <w:bottom w:val="none" w:sz="0" w:space="0" w:color="auto"/>
        <w:right w:val="none" w:sz="0" w:space="0" w:color="auto"/>
      </w:divBdr>
    </w:div>
    <w:div w:id="1028868828">
      <w:bodyDiv w:val="1"/>
      <w:marLeft w:val="0"/>
      <w:marRight w:val="0"/>
      <w:marTop w:val="0"/>
      <w:marBottom w:val="0"/>
      <w:divBdr>
        <w:top w:val="none" w:sz="0" w:space="0" w:color="auto"/>
        <w:left w:val="none" w:sz="0" w:space="0" w:color="auto"/>
        <w:bottom w:val="none" w:sz="0" w:space="0" w:color="auto"/>
        <w:right w:val="none" w:sz="0" w:space="0" w:color="auto"/>
      </w:divBdr>
    </w:div>
    <w:div w:id="1029527204">
      <w:bodyDiv w:val="1"/>
      <w:marLeft w:val="0"/>
      <w:marRight w:val="0"/>
      <w:marTop w:val="0"/>
      <w:marBottom w:val="0"/>
      <w:divBdr>
        <w:top w:val="none" w:sz="0" w:space="0" w:color="auto"/>
        <w:left w:val="none" w:sz="0" w:space="0" w:color="auto"/>
        <w:bottom w:val="none" w:sz="0" w:space="0" w:color="auto"/>
        <w:right w:val="none" w:sz="0" w:space="0" w:color="auto"/>
      </w:divBdr>
    </w:div>
    <w:div w:id="1029570907">
      <w:bodyDiv w:val="1"/>
      <w:marLeft w:val="0"/>
      <w:marRight w:val="0"/>
      <w:marTop w:val="0"/>
      <w:marBottom w:val="0"/>
      <w:divBdr>
        <w:top w:val="none" w:sz="0" w:space="0" w:color="auto"/>
        <w:left w:val="none" w:sz="0" w:space="0" w:color="auto"/>
        <w:bottom w:val="none" w:sz="0" w:space="0" w:color="auto"/>
        <w:right w:val="none" w:sz="0" w:space="0" w:color="auto"/>
      </w:divBdr>
    </w:div>
    <w:div w:id="1029798010">
      <w:bodyDiv w:val="1"/>
      <w:marLeft w:val="0"/>
      <w:marRight w:val="0"/>
      <w:marTop w:val="0"/>
      <w:marBottom w:val="0"/>
      <w:divBdr>
        <w:top w:val="none" w:sz="0" w:space="0" w:color="auto"/>
        <w:left w:val="none" w:sz="0" w:space="0" w:color="auto"/>
        <w:bottom w:val="none" w:sz="0" w:space="0" w:color="auto"/>
        <w:right w:val="none" w:sz="0" w:space="0" w:color="auto"/>
      </w:divBdr>
    </w:div>
    <w:div w:id="1029992182">
      <w:bodyDiv w:val="1"/>
      <w:marLeft w:val="0"/>
      <w:marRight w:val="0"/>
      <w:marTop w:val="0"/>
      <w:marBottom w:val="0"/>
      <w:divBdr>
        <w:top w:val="none" w:sz="0" w:space="0" w:color="auto"/>
        <w:left w:val="none" w:sz="0" w:space="0" w:color="auto"/>
        <w:bottom w:val="none" w:sz="0" w:space="0" w:color="auto"/>
        <w:right w:val="none" w:sz="0" w:space="0" w:color="auto"/>
      </w:divBdr>
    </w:div>
    <w:div w:id="1030182287">
      <w:bodyDiv w:val="1"/>
      <w:marLeft w:val="0"/>
      <w:marRight w:val="0"/>
      <w:marTop w:val="0"/>
      <w:marBottom w:val="0"/>
      <w:divBdr>
        <w:top w:val="none" w:sz="0" w:space="0" w:color="auto"/>
        <w:left w:val="none" w:sz="0" w:space="0" w:color="auto"/>
        <w:bottom w:val="none" w:sz="0" w:space="0" w:color="auto"/>
        <w:right w:val="none" w:sz="0" w:space="0" w:color="auto"/>
      </w:divBdr>
    </w:div>
    <w:div w:id="1031296092">
      <w:bodyDiv w:val="1"/>
      <w:marLeft w:val="0"/>
      <w:marRight w:val="0"/>
      <w:marTop w:val="0"/>
      <w:marBottom w:val="0"/>
      <w:divBdr>
        <w:top w:val="none" w:sz="0" w:space="0" w:color="auto"/>
        <w:left w:val="none" w:sz="0" w:space="0" w:color="auto"/>
        <w:bottom w:val="none" w:sz="0" w:space="0" w:color="auto"/>
        <w:right w:val="none" w:sz="0" w:space="0" w:color="auto"/>
      </w:divBdr>
    </w:div>
    <w:div w:id="1031567160">
      <w:bodyDiv w:val="1"/>
      <w:marLeft w:val="0"/>
      <w:marRight w:val="0"/>
      <w:marTop w:val="0"/>
      <w:marBottom w:val="0"/>
      <w:divBdr>
        <w:top w:val="none" w:sz="0" w:space="0" w:color="auto"/>
        <w:left w:val="none" w:sz="0" w:space="0" w:color="auto"/>
        <w:bottom w:val="none" w:sz="0" w:space="0" w:color="auto"/>
        <w:right w:val="none" w:sz="0" w:space="0" w:color="auto"/>
      </w:divBdr>
    </w:div>
    <w:div w:id="1032145375">
      <w:bodyDiv w:val="1"/>
      <w:marLeft w:val="0"/>
      <w:marRight w:val="0"/>
      <w:marTop w:val="0"/>
      <w:marBottom w:val="0"/>
      <w:divBdr>
        <w:top w:val="none" w:sz="0" w:space="0" w:color="auto"/>
        <w:left w:val="none" w:sz="0" w:space="0" w:color="auto"/>
        <w:bottom w:val="none" w:sz="0" w:space="0" w:color="auto"/>
        <w:right w:val="none" w:sz="0" w:space="0" w:color="auto"/>
      </w:divBdr>
    </w:div>
    <w:div w:id="1032270246">
      <w:bodyDiv w:val="1"/>
      <w:marLeft w:val="0"/>
      <w:marRight w:val="0"/>
      <w:marTop w:val="0"/>
      <w:marBottom w:val="0"/>
      <w:divBdr>
        <w:top w:val="none" w:sz="0" w:space="0" w:color="auto"/>
        <w:left w:val="none" w:sz="0" w:space="0" w:color="auto"/>
        <w:bottom w:val="none" w:sz="0" w:space="0" w:color="auto"/>
        <w:right w:val="none" w:sz="0" w:space="0" w:color="auto"/>
      </w:divBdr>
    </w:div>
    <w:div w:id="1033076110">
      <w:bodyDiv w:val="1"/>
      <w:marLeft w:val="0"/>
      <w:marRight w:val="0"/>
      <w:marTop w:val="0"/>
      <w:marBottom w:val="0"/>
      <w:divBdr>
        <w:top w:val="none" w:sz="0" w:space="0" w:color="auto"/>
        <w:left w:val="none" w:sz="0" w:space="0" w:color="auto"/>
        <w:bottom w:val="none" w:sz="0" w:space="0" w:color="auto"/>
        <w:right w:val="none" w:sz="0" w:space="0" w:color="auto"/>
      </w:divBdr>
    </w:div>
    <w:div w:id="1033306703">
      <w:bodyDiv w:val="1"/>
      <w:marLeft w:val="0"/>
      <w:marRight w:val="0"/>
      <w:marTop w:val="0"/>
      <w:marBottom w:val="0"/>
      <w:divBdr>
        <w:top w:val="none" w:sz="0" w:space="0" w:color="auto"/>
        <w:left w:val="none" w:sz="0" w:space="0" w:color="auto"/>
        <w:bottom w:val="none" w:sz="0" w:space="0" w:color="auto"/>
        <w:right w:val="none" w:sz="0" w:space="0" w:color="auto"/>
      </w:divBdr>
    </w:div>
    <w:div w:id="1033458202">
      <w:bodyDiv w:val="1"/>
      <w:marLeft w:val="0"/>
      <w:marRight w:val="0"/>
      <w:marTop w:val="0"/>
      <w:marBottom w:val="0"/>
      <w:divBdr>
        <w:top w:val="none" w:sz="0" w:space="0" w:color="auto"/>
        <w:left w:val="none" w:sz="0" w:space="0" w:color="auto"/>
        <w:bottom w:val="none" w:sz="0" w:space="0" w:color="auto"/>
        <w:right w:val="none" w:sz="0" w:space="0" w:color="auto"/>
      </w:divBdr>
    </w:div>
    <w:div w:id="1033771635">
      <w:bodyDiv w:val="1"/>
      <w:marLeft w:val="0"/>
      <w:marRight w:val="0"/>
      <w:marTop w:val="0"/>
      <w:marBottom w:val="0"/>
      <w:divBdr>
        <w:top w:val="none" w:sz="0" w:space="0" w:color="auto"/>
        <w:left w:val="none" w:sz="0" w:space="0" w:color="auto"/>
        <w:bottom w:val="none" w:sz="0" w:space="0" w:color="auto"/>
        <w:right w:val="none" w:sz="0" w:space="0" w:color="auto"/>
      </w:divBdr>
    </w:div>
    <w:div w:id="1034503676">
      <w:bodyDiv w:val="1"/>
      <w:marLeft w:val="0"/>
      <w:marRight w:val="0"/>
      <w:marTop w:val="0"/>
      <w:marBottom w:val="0"/>
      <w:divBdr>
        <w:top w:val="none" w:sz="0" w:space="0" w:color="auto"/>
        <w:left w:val="none" w:sz="0" w:space="0" w:color="auto"/>
        <w:bottom w:val="none" w:sz="0" w:space="0" w:color="auto"/>
        <w:right w:val="none" w:sz="0" w:space="0" w:color="auto"/>
      </w:divBdr>
    </w:div>
    <w:div w:id="1034578326">
      <w:bodyDiv w:val="1"/>
      <w:marLeft w:val="0"/>
      <w:marRight w:val="0"/>
      <w:marTop w:val="0"/>
      <w:marBottom w:val="0"/>
      <w:divBdr>
        <w:top w:val="none" w:sz="0" w:space="0" w:color="auto"/>
        <w:left w:val="none" w:sz="0" w:space="0" w:color="auto"/>
        <w:bottom w:val="none" w:sz="0" w:space="0" w:color="auto"/>
        <w:right w:val="none" w:sz="0" w:space="0" w:color="auto"/>
      </w:divBdr>
    </w:div>
    <w:div w:id="1034693608">
      <w:bodyDiv w:val="1"/>
      <w:marLeft w:val="0"/>
      <w:marRight w:val="0"/>
      <w:marTop w:val="0"/>
      <w:marBottom w:val="0"/>
      <w:divBdr>
        <w:top w:val="none" w:sz="0" w:space="0" w:color="auto"/>
        <w:left w:val="none" w:sz="0" w:space="0" w:color="auto"/>
        <w:bottom w:val="none" w:sz="0" w:space="0" w:color="auto"/>
        <w:right w:val="none" w:sz="0" w:space="0" w:color="auto"/>
      </w:divBdr>
    </w:div>
    <w:div w:id="1034816354">
      <w:bodyDiv w:val="1"/>
      <w:marLeft w:val="0"/>
      <w:marRight w:val="0"/>
      <w:marTop w:val="0"/>
      <w:marBottom w:val="0"/>
      <w:divBdr>
        <w:top w:val="none" w:sz="0" w:space="0" w:color="auto"/>
        <w:left w:val="none" w:sz="0" w:space="0" w:color="auto"/>
        <w:bottom w:val="none" w:sz="0" w:space="0" w:color="auto"/>
        <w:right w:val="none" w:sz="0" w:space="0" w:color="auto"/>
      </w:divBdr>
    </w:div>
    <w:div w:id="1034892269">
      <w:bodyDiv w:val="1"/>
      <w:marLeft w:val="0"/>
      <w:marRight w:val="0"/>
      <w:marTop w:val="0"/>
      <w:marBottom w:val="0"/>
      <w:divBdr>
        <w:top w:val="none" w:sz="0" w:space="0" w:color="auto"/>
        <w:left w:val="none" w:sz="0" w:space="0" w:color="auto"/>
        <w:bottom w:val="none" w:sz="0" w:space="0" w:color="auto"/>
        <w:right w:val="none" w:sz="0" w:space="0" w:color="auto"/>
      </w:divBdr>
    </w:div>
    <w:div w:id="1035813483">
      <w:bodyDiv w:val="1"/>
      <w:marLeft w:val="0"/>
      <w:marRight w:val="0"/>
      <w:marTop w:val="0"/>
      <w:marBottom w:val="0"/>
      <w:divBdr>
        <w:top w:val="none" w:sz="0" w:space="0" w:color="auto"/>
        <w:left w:val="none" w:sz="0" w:space="0" w:color="auto"/>
        <w:bottom w:val="none" w:sz="0" w:space="0" w:color="auto"/>
        <w:right w:val="none" w:sz="0" w:space="0" w:color="auto"/>
      </w:divBdr>
    </w:div>
    <w:div w:id="1036003147">
      <w:bodyDiv w:val="1"/>
      <w:marLeft w:val="0"/>
      <w:marRight w:val="0"/>
      <w:marTop w:val="0"/>
      <w:marBottom w:val="0"/>
      <w:divBdr>
        <w:top w:val="none" w:sz="0" w:space="0" w:color="auto"/>
        <w:left w:val="none" w:sz="0" w:space="0" w:color="auto"/>
        <w:bottom w:val="none" w:sz="0" w:space="0" w:color="auto"/>
        <w:right w:val="none" w:sz="0" w:space="0" w:color="auto"/>
      </w:divBdr>
    </w:div>
    <w:div w:id="1036085385">
      <w:bodyDiv w:val="1"/>
      <w:marLeft w:val="0"/>
      <w:marRight w:val="0"/>
      <w:marTop w:val="0"/>
      <w:marBottom w:val="0"/>
      <w:divBdr>
        <w:top w:val="none" w:sz="0" w:space="0" w:color="auto"/>
        <w:left w:val="none" w:sz="0" w:space="0" w:color="auto"/>
        <w:bottom w:val="none" w:sz="0" w:space="0" w:color="auto"/>
        <w:right w:val="none" w:sz="0" w:space="0" w:color="auto"/>
      </w:divBdr>
    </w:div>
    <w:div w:id="1036462877">
      <w:bodyDiv w:val="1"/>
      <w:marLeft w:val="0"/>
      <w:marRight w:val="0"/>
      <w:marTop w:val="0"/>
      <w:marBottom w:val="0"/>
      <w:divBdr>
        <w:top w:val="none" w:sz="0" w:space="0" w:color="auto"/>
        <w:left w:val="none" w:sz="0" w:space="0" w:color="auto"/>
        <w:bottom w:val="none" w:sz="0" w:space="0" w:color="auto"/>
        <w:right w:val="none" w:sz="0" w:space="0" w:color="auto"/>
      </w:divBdr>
    </w:div>
    <w:div w:id="1036736216">
      <w:bodyDiv w:val="1"/>
      <w:marLeft w:val="0"/>
      <w:marRight w:val="0"/>
      <w:marTop w:val="0"/>
      <w:marBottom w:val="0"/>
      <w:divBdr>
        <w:top w:val="none" w:sz="0" w:space="0" w:color="auto"/>
        <w:left w:val="none" w:sz="0" w:space="0" w:color="auto"/>
        <w:bottom w:val="none" w:sz="0" w:space="0" w:color="auto"/>
        <w:right w:val="none" w:sz="0" w:space="0" w:color="auto"/>
      </w:divBdr>
    </w:div>
    <w:div w:id="1036781922">
      <w:bodyDiv w:val="1"/>
      <w:marLeft w:val="0"/>
      <w:marRight w:val="0"/>
      <w:marTop w:val="0"/>
      <w:marBottom w:val="0"/>
      <w:divBdr>
        <w:top w:val="none" w:sz="0" w:space="0" w:color="auto"/>
        <w:left w:val="none" w:sz="0" w:space="0" w:color="auto"/>
        <w:bottom w:val="none" w:sz="0" w:space="0" w:color="auto"/>
        <w:right w:val="none" w:sz="0" w:space="0" w:color="auto"/>
      </w:divBdr>
    </w:div>
    <w:div w:id="1036854919">
      <w:bodyDiv w:val="1"/>
      <w:marLeft w:val="0"/>
      <w:marRight w:val="0"/>
      <w:marTop w:val="0"/>
      <w:marBottom w:val="0"/>
      <w:divBdr>
        <w:top w:val="none" w:sz="0" w:space="0" w:color="auto"/>
        <w:left w:val="none" w:sz="0" w:space="0" w:color="auto"/>
        <w:bottom w:val="none" w:sz="0" w:space="0" w:color="auto"/>
        <w:right w:val="none" w:sz="0" w:space="0" w:color="auto"/>
      </w:divBdr>
    </w:div>
    <w:div w:id="1038312421">
      <w:bodyDiv w:val="1"/>
      <w:marLeft w:val="0"/>
      <w:marRight w:val="0"/>
      <w:marTop w:val="0"/>
      <w:marBottom w:val="0"/>
      <w:divBdr>
        <w:top w:val="none" w:sz="0" w:space="0" w:color="auto"/>
        <w:left w:val="none" w:sz="0" w:space="0" w:color="auto"/>
        <w:bottom w:val="none" w:sz="0" w:space="0" w:color="auto"/>
        <w:right w:val="none" w:sz="0" w:space="0" w:color="auto"/>
      </w:divBdr>
    </w:div>
    <w:div w:id="1038361917">
      <w:bodyDiv w:val="1"/>
      <w:marLeft w:val="0"/>
      <w:marRight w:val="0"/>
      <w:marTop w:val="0"/>
      <w:marBottom w:val="0"/>
      <w:divBdr>
        <w:top w:val="none" w:sz="0" w:space="0" w:color="auto"/>
        <w:left w:val="none" w:sz="0" w:space="0" w:color="auto"/>
        <w:bottom w:val="none" w:sz="0" w:space="0" w:color="auto"/>
        <w:right w:val="none" w:sz="0" w:space="0" w:color="auto"/>
      </w:divBdr>
    </w:div>
    <w:div w:id="1038703176">
      <w:bodyDiv w:val="1"/>
      <w:marLeft w:val="0"/>
      <w:marRight w:val="0"/>
      <w:marTop w:val="0"/>
      <w:marBottom w:val="0"/>
      <w:divBdr>
        <w:top w:val="none" w:sz="0" w:space="0" w:color="auto"/>
        <w:left w:val="none" w:sz="0" w:space="0" w:color="auto"/>
        <w:bottom w:val="none" w:sz="0" w:space="0" w:color="auto"/>
        <w:right w:val="none" w:sz="0" w:space="0" w:color="auto"/>
      </w:divBdr>
    </w:div>
    <w:div w:id="1038747723">
      <w:bodyDiv w:val="1"/>
      <w:marLeft w:val="0"/>
      <w:marRight w:val="0"/>
      <w:marTop w:val="0"/>
      <w:marBottom w:val="0"/>
      <w:divBdr>
        <w:top w:val="none" w:sz="0" w:space="0" w:color="auto"/>
        <w:left w:val="none" w:sz="0" w:space="0" w:color="auto"/>
        <w:bottom w:val="none" w:sz="0" w:space="0" w:color="auto"/>
        <w:right w:val="none" w:sz="0" w:space="0" w:color="auto"/>
      </w:divBdr>
    </w:div>
    <w:div w:id="1040934026">
      <w:bodyDiv w:val="1"/>
      <w:marLeft w:val="0"/>
      <w:marRight w:val="0"/>
      <w:marTop w:val="0"/>
      <w:marBottom w:val="0"/>
      <w:divBdr>
        <w:top w:val="none" w:sz="0" w:space="0" w:color="auto"/>
        <w:left w:val="none" w:sz="0" w:space="0" w:color="auto"/>
        <w:bottom w:val="none" w:sz="0" w:space="0" w:color="auto"/>
        <w:right w:val="none" w:sz="0" w:space="0" w:color="auto"/>
      </w:divBdr>
    </w:div>
    <w:div w:id="1041056623">
      <w:bodyDiv w:val="1"/>
      <w:marLeft w:val="0"/>
      <w:marRight w:val="0"/>
      <w:marTop w:val="0"/>
      <w:marBottom w:val="0"/>
      <w:divBdr>
        <w:top w:val="none" w:sz="0" w:space="0" w:color="auto"/>
        <w:left w:val="none" w:sz="0" w:space="0" w:color="auto"/>
        <w:bottom w:val="none" w:sz="0" w:space="0" w:color="auto"/>
        <w:right w:val="none" w:sz="0" w:space="0" w:color="auto"/>
      </w:divBdr>
    </w:div>
    <w:div w:id="1041395482">
      <w:bodyDiv w:val="1"/>
      <w:marLeft w:val="0"/>
      <w:marRight w:val="0"/>
      <w:marTop w:val="0"/>
      <w:marBottom w:val="0"/>
      <w:divBdr>
        <w:top w:val="none" w:sz="0" w:space="0" w:color="auto"/>
        <w:left w:val="none" w:sz="0" w:space="0" w:color="auto"/>
        <w:bottom w:val="none" w:sz="0" w:space="0" w:color="auto"/>
        <w:right w:val="none" w:sz="0" w:space="0" w:color="auto"/>
      </w:divBdr>
    </w:div>
    <w:div w:id="1041398285">
      <w:bodyDiv w:val="1"/>
      <w:marLeft w:val="0"/>
      <w:marRight w:val="0"/>
      <w:marTop w:val="0"/>
      <w:marBottom w:val="0"/>
      <w:divBdr>
        <w:top w:val="none" w:sz="0" w:space="0" w:color="auto"/>
        <w:left w:val="none" w:sz="0" w:space="0" w:color="auto"/>
        <w:bottom w:val="none" w:sz="0" w:space="0" w:color="auto"/>
        <w:right w:val="none" w:sz="0" w:space="0" w:color="auto"/>
      </w:divBdr>
    </w:div>
    <w:div w:id="1042360801">
      <w:bodyDiv w:val="1"/>
      <w:marLeft w:val="0"/>
      <w:marRight w:val="0"/>
      <w:marTop w:val="0"/>
      <w:marBottom w:val="0"/>
      <w:divBdr>
        <w:top w:val="none" w:sz="0" w:space="0" w:color="auto"/>
        <w:left w:val="none" w:sz="0" w:space="0" w:color="auto"/>
        <w:bottom w:val="none" w:sz="0" w:space="0" w:color="auto"/>
        <w:right w:val="none" w:sz="0" w:space="0" w:color="auto"/>
      </w:divBdr>
    </w:div>
    <w:div w:id="1042747420">
      <w:bodyDiv w:val="1"/>
      <w:marLeft w:val="0"/>
      <w:marRight w:val="0"/>
      <w:marTop w:val="0"/>
      <w:marBottom w:val="0"/>
      <w:divBdr>
        <w:top w:val="none" w:sz="0" w:space="0" w:color="auto"/>
        <w:left w:val="none" w:sz="0" w:space="0" w:color="auto"/>
        <w:bottom w:val="none" w:sz="0" w:space="0" w:color="auto"/>
        <w:right w:val="none" w:sz="0" w:space="0" w:color="auto"/>
      </w:divBdr>
    </w:div>
    <w:div w:id="1043292720">
      <w:bodyDiv w:val="1"/>
      <w:marLeft w:val="0"/>
      <w:marRight w:val="0"/>
      <w:marTop w:val="0"/>
      <w:marBottom w:val="0"/>
      <w:divBdr>
        <w:top w:val="none" w:sz="0" w:space="0" w:color="auto"/>
        <w:left w:val="none" w:sz="0" w:space="0" w:color="auto"/>
        <w:bottom w:val="none" w:sz="0" w:space="0" w:color="auto"/>
        <w:right w:val="none" w:sz="0" w:space="0" w:color="auto"/>
      </w:divBdr>
    </w:div>
    <w:div w:id="1043556332">
      <w:bodyDiv w:val="1"/>
      <w:marLeft w:val="0"/>
      <w:marRight w:val="0"/>
      <w:marTop w:val="0"/>
      <w:marBottom w:val="0"/>
      <w:divBdr>
        <w:top w:val="none" w:sz="0" w:space="0" w:color="auto"/>
        <w:left w:val="none" w:sz="0" w:space="0" w:color="auto"/>
        <w:bottom w:val="none" w:sz="0" w:space="0" w:color="auto"/>
        <w:right w:val="none" w:sz="0" w:space="0" w:color="auto"/>
      </w:divBdr>
    </w:div>
    <w:div w:id="1043560623">
      <w:bodyDiv w:val="1"/>
      <w:marLeft w:val="0"/>
      <w:marRight w:val="0"/>
      <w:marTop w:val="0"/>
      <w:marBottom w:val="0"/>
      <w:divBdr>
        <w:top w:val="none" w:sz="0" w:space="0" w:color="auto"/>
        <w:left w:val="none" w:sz="0" w:space="0" w:color="auto"/>
        <w:bottom w:val="none" w:sz="0" w:space="0" w:color="auto"/>
        <w:right w:val="none" w:sz="0" w:space="0" w:color="auto"/>
      </w:divBdr>
    </w:div>
    <w:div w:id="1043754637">
      <w:bodyDiv w:val="1"/>
      <w:marLeft w:val="0"/>
      <w:marRight w:val="0"/>
      <w:marTop w:val="0"/>
      <w:marBottom w:val="0"/>
      <w:divBdr>
        <w:top w:val="none" w:sz="0" w:space="0" w:color="auto"/>
        <w:left w:val="none" w:sz="0" w:space="0" w:color="auto"/>
        <w:bottom w:val="none" w:sz="0" w:space="0" w:color="auto"/>
        <w:right w:val="none" w:sz="0" w:space="0" w:color="auto"/>
      </w:divBdr>
    </w:div>
    <w:div w:id="1043944488">
      <w:bodyDiv w:val="1"/>
      <w:marLeft w:val="0"/>
      <w:marRight w:val="0"/>
      <w:marTop w:val="0"/>
      <w:marBottom w:val="0"/>
      <w:divBdr>
        <w:top w:val="none" w:sz="0" w:space="0" w:color="auto"/>
        <w:left w:val="none" w:sz="0" w:space="0" w:color="auto"/>
        <w:bottom w:val="none" w:sz="0" w:space="0" w:color="auto"/>
        <w:right w:val="none" w:sz="0" w:space="0" w:color="auto"/>
      </w:divBdr>
    </w:div>
    <w:div w:id="1044138509">
      <w:bodyDiv w:val="1"/>
      <w:marLeft w:val="0"/>
      <w:marRight w:val="0"/>
      <w:marTop w:val="0"/>
      <w:marBottom w:val="0"/>
      <w:divBdr>
        <w:top w:val="none" w:sz="0" w:space="0" w:color="auto"/>
        <w:left w:val="none" w:sz="0" w:space="0" w:color="auto"/>
        <w:bottom w:val="none" w:sz="0" w:space="0" w:color="auto"/>
        <w:right w:val="none" w:sz="0" w:space="0" w:color="auto"/>
      </w:divBdr>
    </w:div>
    <w:div w:id="1044793687">
      <w:bodyDiv w:val="1"/>
      <w:marLeft w:val="0"/>
      <w:marRight w:val="0"/>
      <w:marTop w:val="0"/>
      <w:marBottom w:val="0"/>
      <w:divBdr>
        <w:top w:val="none" w:sz="0" w:space="0" w:color="auto"/>
        <w:left w:val="none" w:sz="0" w:space="0" w:color="auto"/>
        <w:bottom w:val="none" w:sz="0" w:space="0" w:color="auto"/>
        <w:right w:val="none" w:sz="0" w:space="0" w:color="auto"/>
      </w:divBdr>
    </w:div>
    <w:div w:id="1044911869">
      <w:bodyDiv w:val="1"/>
      <w:marLeft w:val="0"/>
      <w:marRight w:val="0"/>
      <w:marTop w:val="0"/>
      <w:marBottom w:val="0"/>
      <w:divBdr>
        <w:top w:val="none" w:sz="0" w:space="0" w:color="auto"/>
        <w:left w:val="none" w:sz="0" w:space="0" w:color="auto"/>
        <w:bottom w:val="none" w:sz="0" w:space="0" w:color="auto"/>
        <w:right w:val="none" w:sz="0" w:space="0" w:color="auto"/>
      </w:divBdr>
    </w:div>
    <w:div w:id="1045177059">
      <w:bodyDiv w:val="1"/>
      <w:marLeft w:val="0"/>
      <w:marRight w:val="0"/>
      <w:marTop w:val="0"/>
      <w:marBottom w:val="0"/>
      <w:divBdr>
        <w:top w:val="none" w:sz="0" w:space="0" w:color="auto"/>
        <w:left w:val="none" w:sz="0" w:space="0" w:color="auto"/>
        <w:bottom w:val="none" w:sz="0" w:space="0" w:color="auto"/>
        <w:right w:val="none" w:sz="0" w:space="0" w:color="auto"/>
      </w:divBdr>
    </w:div>
    <w:div w:id="1045712194">
      <w:bodyDiv w:val="1"/>
      <w:marLeft w:val="0"/>
      <w:marRight w:val="0"/>
      <w:marTop w:val="0"/>
      <w:marBottom w:val="0"/>
      <w:divBdr>
        <w:top w:val="none" w:sz="0" w:space="0" w:color="auto"/>
        <w:left w:val="none" w:sz="0" w:space="0" w:color="auto"/>
        <w:bottom w:val="none" w:sz="0" w:space="0" w:color="auto"/>
        <w:right w:val="none" w:sz="0" w:space="0" w:color="auto"/>
      </w:divBdr>
    </w:div>
    <w:div w:id="1045984500">
      <w:bodyDiv w:val="1"/>
      <w:marLeft w:val="0"/>
      <w:marRight w:val="0"/>
      <w:marTop w:val="0"/>
      <w:marBottom w:val="0"/>
      <w:divBdr>
        <w:top w:val="none" w:sz="0" w:space="0" w:color="auto"/>
        <w:left w:val="none" w:sz="0" w:space="0" w:color="auto"/>
        <w:bottom w:val="none" w:sz="0" w:space="0" w:color="auto"/>
        <w:right w:val="none" w:sz="0" w:space="0" w:color="auto"/>
      </w:divBdr>
    </w:div>
    <w:div w:id="1046371024">
      <w:bodyDiv w:val="1"/>
      <w:marLeft w:val="0"/>
      <w:marRight w:val="0"/>
      <w:marTop w:val="0"/>
      <w:marBottom w:val="0"/>
      <w:divBdr>
        <w:top w:val="none" w:sz="0" w:space="0" w:color="auto"/>
        <w:left w:val="none" w:sz="0" w:space="0" w:color="auto"/>
        <w:bottom w:val="none" w:sz="0" w:space="0" w:color="auto"/>
        <w:right w:val="none" w:sz="0" w:space="0" w:color="auto"/>
      </w:divBdr>
    </w:div>
    <w:div w:id="1046952710">
      <w:bodyDiv w:val="1"/>
      <w:marLeft w:val="0"/>
      <w:marRight w:val="0"/>
      <w:marTop w:val="0"/>
      <w:marBottom w:val="0"/>
      <w:divBdr>
        <w:top w:val="none" w:sz="0" w:space="0" w:color="auto"/>
        <w:left w:val="none" w:sz="0" w:space="0" w:color="auto"/>
        <w:bottom w:val="none" w:sz="0" w:space="0" w:color="auto"/>
        <w:right w:val="none" w:sz="0" w:space="0" w:color="auto"/>
      </w:divBdr>
    </w:div>
    <w:div w:id="1047145294">
      <w:bodyDiv w:val="1"/>
      <w:marLeft w:val="0"/>
      <w:marRight w:val="0"/>
      <w:marTop w:val="0"/>
      <w:marBottom w:val="0"/>
      <w:divBdr>
        <w:top w:val="none" w:sz="0" w:space="0" w:color="auto"/>
        <w:left w:val="none" w:sz="0" w:space="0" w:color="auto"/>
        <w:bottom w:val="none" w:sz="0" w:space="0" w:color="auto"/>
        <w:right w:val="none" w:sz="0" w:space="0" w:color="auto"/>
      </w:divBdr>
    </w:div>
    <w:div w:id="1048989098">
      <w:bodyDiv w:val="1"/>
      <w:marLeft w:val="0"/>
      <w:marRight w:val="0"/>
      <w:marTop w:val="0"/>
      <w:marBottom w:val="0"/>
      <w:divBdr>
        <w:top w:val="none" w:sz="0" w:space="0" w:color="auto"/>
        <w:left w:val="none" w:sz="0" w:space="0" w:color="auto"/>
        <w:bottom w:val="none" w:sz="0" w:space="0" w:color="auto"/>
        <w:right w:val="none" w:sz="0" w:space="0" w:color="auto"/>
      </w:divBdr>
    </w:div>
    <w:div w:id="1049303459">
      <w:bodyDiv w:val="1"/>
      <w:marLeft w:val="0"/>
      <w:marRight w:val="0"/>
      <w:marTop w:val="0"/>
      <w:marBottom w:val="0"/>
      <w:divBdr>
        <w:top w:val="none" w:sz="0" w:space="0" w:color="auto"/>
        <w:left w:val="none" w:sz="0" w:space="0" w:color="auto"/>
        <w:bottom w:val="none" w:sz="0" w:space="0" w:color="auto"/>
        <w:right w:val="none" w:sz="0" w:space="0" w:color="auto"/>
      </w:divBdr>
    </w:div>
    <w:div w:id="1049379847">
      <w:bodyDiv w:val="1"/>
      <w:marLeft w:val="0"/>
      <w:marRight w:val="0"/>
      <w:marTop w:val="0"/>
      <w:marBottom w:val="0"/>
      <w:divBdr>
        <w:top w:val="none" w:sz="0" w:space="0" w:color="auto"/>
        <w:left w:val="none" w:sz="0" w:space="0" w:color="auto"/>
        <w:bottom w:val="none" w:sz="0" w:space="0" w:color="auto"/>
        <w:right w:val="none" w:sz="0" w:space="0" w:color="auto"/>
      </w:divBdr>
    </w:div>
    <w:div w:id="1049693142">
      <w:bodyDiv w:val="1"/>
      <w:marLeft w:val="0"/>
      <w:marRight w:val="0"/>
      <w:marTop w:val="0"/>
      <w:marBottom w:val="0"/>
      <w:divBdr>
        <w:top w:val="none" w:sz="0" w:space="0" w:color="auto"/>
        <w:left w:val="none" w:sz="0" w:space="0" w:color="auto"/>
        <w:bottom w:val="none" w:sz="0" w:space="0" w:color="auto"/>
        <w:right w:val="none" w:sz="0" w:space="0" w:color="auto"/>
      </w:divBdr>
    </w:div>
    <w:div w:id="1049837007">
      <w:bodyDiv w:val="1"/>
      <w:marLeft w:val="0"/>
      <w:marRight w:val="0"/>
      <w:marTop w:val="0"/>
      <w:marBottom w:val="0"/>
      <w:divBdr>
        <w:top w:val="none" w:sz="0" w:space="0" w:color="auto"/>
        <w:left w:val="none" w:sz="0" w:space="0" w:color="auto"/>
        <w:bottom w:val="none" w:sz="0" w:space="0" w:color="auto"/>
        <w:right w:val="none" w:sz="0" w:space="0" w:color="auto"/>
      </w:divBdr>
    </w:div>
    <w:div w:id="1050307386">
      <w:bodyDiv w:val="1"/>
      <w:marLeft w:val="0"/>
      <w:marRight w:val="0"/>
      <w:marTop w:val="0"/>
      <w:marBottom w:val="0"/>
      <w:divBdr>
        <w:top w:val="none" w:sz="0" w:space="0" w:color="auto"/>
        <w:left w:val="none" w:sz="0" w:space="0" w:color="auto"/>
        <w:bottom w:val="none" w:sz="0" w:space="0" w:color="auto"/>
        <w:right w:val="none" w:sz="0" w:space="0" w:color="auto"/>
      </w:divBdr>
    </w:div>
    <w:div w:id="1050421687">
      <w:bodyDiv w:val="1"/>
      <w:marLeft w:val="0"/>
      <w:marRight w:val="0"/>
      <w:marTop w:val="0"/>
      <w:marBottom w:val="0"/>
      <w:divBdr>
        <w:top w:val="none" w:sz="0" w:space="0" w:color="auto"/>
        <w:left w:val="none" w:sz="0" w:space="0" w:color="auto"/>
        <w:bottom w:val="none" w:sz="0" w:space="0" w:color="auto"/>
        <w:right w:val="none" w:sz="0" w:space="0" w:color="auto"/>
      </w:divBdr>
    </w:div>
    <w:div w:id="1050958293">
      <w:bodyDiv w:val="1"/>
      <w:marLeft w:val="0"/>
      <w:marRight w:val="0"/>
      <w:marTop w:val="0"/>
      <w:marBottom w:val="0"/>
      <w:divBdr>
        <w:top w:val="none" w:sz="0" w:space="0" w:color="auto"/>
        <w:left w:val="none" w:sz="0" w:space="0" w:color="auto"/>
        <w:bottom w:val="none" w:sz="0" w:space="0" w:color="auto"/>
        <w:right w:val="none" w:sz="0" w:space="0" w:color="auto"/>
      </w:divBdr>
    </w:div>
    <w:div w:id="1051197855">
      <w:bodyDiv w:val="1"/>
      <w:marLeft w:val="0"/>
      <w:marRight w:val="0"/>
      <w:marTop w:val="0"/>
      <w:marBottom w:val="0"/>
      <w:divBdr>
        <w:top w:val="none" w:sz="0" w:space="0" w:color="auto"/>
        <w:left w:val="none" w:sz="0" w:space="0" w:color="auto"/>
        <w:bottom w:val="none" w:sz="0" w:space="0" w:color="auto"/>
        <w:right w:val="none" w:sz="0" w:space="0" w:color="auto"/>
      </w:divBdr>
    </w:div>
    <w:div w:id="1051424110">
      <w:bodyDiv w:val="1"/>
      <w:marLeft w:val="0"/>
      <w:marRight w:val="0"/>
      <w:marTop w:val="0"/>
      <w:marBottom w:val="0"/>
      <w:divBdr>
        <w:top w:val="none" w:sz="0" w:space="0" w:color="auto"/>
        <w:left w:val="none" w:sz="0" w:space="0" w:color="auto"/>
        <w:bottom w:val="none" w:sz="0" w:space="0" w:color="auto"/>
        <w:right w:val="none" w:sz="0" w:space="0" w:color="auto"/>
      </w:divBdr>
    </w:div>
    <w:div w:id="1051610923">
      <w:bodyDiv w:val="1"/>
      <w:marLeft w:val="0"/>
      <w:marRight w:val="0"/>
      <w:marTop w:val="0"/>
      <w:marBottom w:val="0"/>
      <w:divBdr>
        <w:top w:val="none" w:sz="0" w:space="0" w:color="auto"/>
        <w:left w:val="none" w:sz="0" w:space="0" w:color="auto"/>
        <w:bottom w:val="none" w:sz="0" w:space="0" w:color="auto"/>
        <w:right w:val="none" w:sz="0" w:space="0" w:color="auto"/>
      </w:divBdr>
    </w:div>
    <w:div w:id="1051927528">
      <w:bodyDiv w:val="1"/>
      <w:marLeft w:val="0"/>
      <w:marRight w:val="0"/>
      <w:marTop w:val="0"/>
      <w:marBottom w:val="0"/>
      <w:divBdr>
        <w:top w:val="none" w:sz="0" w:space="0" w:color="auto"/>
        <w:left w:val="none" w:sz="0" w:space="0" w:color="auto"/>
        <w:bottom w:val="none" w:sz="0" w:space="0" w:color="auto"/>
        <w:right w:val="none" w:sz="0" w:space="0" w:color="auto"/>
      </w:divBdr>
    </w:div>
    <w:div w:id="1053037413">
      <w:bodyDiv w:val="1"/>
      <w:marLeft w:val="0"/>
      <w:marRight w:val="0"/>
      <w:marTop w:val="0"/>
      <w:marBottom w:val="0"/>
      <w:divBdr>
        <w:top w:val="none" w:sz="0" w:space="0" w:color="auto"/>
        <w:left w:val="none" w:sz="0" w:space="0" w:color="auto"/>
        <w:bottom w:val="none" w:sz="0" w:space="0" w:color="auto"/>
        <w:right w:val="none" w:sz="0" w:space="0" w:color="auto"/>
      </w:divBdr>
    </w:div>
    <w:div w:id="1053040139">
      <w:bodyDiv w:val="1"/>
      <w:marLeft w:val="0"/>
      <w:marRight w:val="0"/>
      <w:marTop w:val="0"/>
      <w:marBottom w:val="0"/>
      <w:divBdr>
        <w:top w:val="none" w:sz="0" w:space="0" w:color="auto"/>
        <w:left w:val="none" w:sz="0" w:space="0" w:color="auto"/>
        <w:bottom w:val="none" w:sz="0" w:space="0" w:color="auto"/>
        <w:right w:val="none" w:sz="0" w:space="0" w:color="auto"/>
      </w:divBdr>
    </w:div>
    <w:div w:id="1053231646">
      <w:bodyDiv w:val="1"/>
      <w:marLeft w:val="0"/>
      <w:marRight w:val="0"/>
      <w:marTop w:val="0"/>
      <w:marBottom w:val="0"/>
      <w:divBdr>
        <w:top w:val="none" w:sz="0" w:space="0" w:color="auto"/>
        <w:left w:val="none" w:sz="0" w:space="0" w:color="auto"/>
        <w:bottom w:val="none" w:sz="0" w:space="0" w:color="auto"/>
        <w:right w:val="none" w:sz="0" w:space="0" w:color="auto"/>
      </w:divBdr>
    </w:div>
    <w:div w:id="1053383090">
      <w:bodyDiv w:val="1"/>
      <w:marLeft w:val="0"/>
      <w:marRight w:val="0"/>
      <w:marTop w:val="0"/>
      <w:marBottom w:val="0"/>
      <w:divBdr>
        <w:top w:val="none" w:sz="0" w:space="0" w:color="auto"/>
        <w:left w:val="none" w:sz="0" w:space="0" w:color="auto"/>
        <w:bottom w:val="none" w:sz="0" w:space="0" w:color="auto"/>
        <w:right w:val="none" w:sz="0" w:space="0" w:color="auto"/>
      </w:divBdr>
    </w:div>
    <w:div w:id="1053964448">
      <w:bodyDiv w:val="1"/>
      <w:marLeft w:val="0"/>
      <w:marRight w:val="0"/>
      <w:marTop w:val="0"/>
      <w:marBottom w:val="0"/>
      <w:divBdr>
        <w:top w:val="none" w:sz="0" w:space="0" w:color="auto"/>
        <w:left w:val="none" w:sz="0" w:space="0" w:color="auto"/>
        <w:bottom w:val="none" w:sz="0" w:space="0" w:color="auto"/>
        <w:right w:val="none" w:sz="0" w:space="0" w:color="auto"/>
      </w:divBdr>
    </w:div>
    <w:div w:id="1054039053">
      <w:bodyDiv w:val="1"/>
      <w:marLeft w:val="0"/>
      <w:marRight w:val="0"/>
      <w:marTop w:val="0"/>
      <w:marBottom w:val="0"/>
      <w:divBdr>
        <w:top w:val="none" w:sz="0" w:space="0" w:color="auto"/>
        <w:left w:val="none" w:sz="0" w:space="0" w:color="auto"/>
        <w:bottom w:val="none" w:sz="0" w:space="0" w:color="auto"/>
        <w:right w:val="none" w:sz="0" w:space="0" w:color="auto"/>
      </w:divBdr>
    </w:div>
    <w:div w:id="1054041561">
      <w:bodyDiv w:val="1"/>
      <w:marLeft w:val="0"/>
      <w:marRight w:val="0"/>
      <w:marTop w:val="0"/>
      <w:marBottom w:val="0"/>
      <w:divBdr>
        <w:top w:val="none" w:sz="0" w:space="0" w:color="auto"/>
        <w:left w:val="none" w:sz="0" w:space="0" w:color="auto"/>
        <w:bottom w:val="none" w:sz="0" w:space="0" w:color="auto"/>
        <w:right w:val="none" w:sz="0" w:space="0" w:color="auto"/>
      </w:divBdr>
    </w:div>
    <w:div w:id="1054305834">
      <w:bodyDiv w:val="1"/>
      <w:marLeft w:val="0"/>
      <w:marRight w:val="0"/>
      <w:marTop w:val="0"/>
      <w:marBottom w:val="0"/>
      <w:divBdr>
        <w:top w:val="none" w:sz="0" w:space="0" w:color="auto"/>
        <w:left w:val="none" w:sz="0" w:space="0" w:color="auto"/>
        <w:bottom w:val="none" w:sz="0" w:space="0" w:color="auto"/>
        <w:right w:val="none" w:sz="0" w:space="0" w:color="auto"/>
      </w:divBdr>
    </w:div>
    <w:div w:id="1054549121">
      <w:bodyDiv w:val="1"/>
      <w:marLeft w:val="0"/>
      <w:marRight w:val="0"/>
      <w:marTop w:val="0"/>
      <w:marBottom w:val="0"/>
      <w:divBdr>
        <w:top w:val="none" w:sz="0" w:space="0" w:color="auto"/>
        <w:left w:val="none" w:sz="0" w:space="0" w:color="auto"/>
        <w:bottom w:val="none" w:sz="0" w:space="0" w:color="auto"/>
        <w:right w:val="none" w:sz="0" w:space="0" w:color="auto"/>
      </w:divBdr>
    </w:div>
    <w:div w:id="1055085150">
      <w:bodyDiv w:val="1"/>
      <w:marLeft w:val="0"/>
      <w:marRight w:val="0"/>
      <w:marTop w:val="0"/>
      <w:marBottom w:val="0"/>
      <w:divBdr>
        <w:top w:val="none" w:sz="0" w:space="0" w:color="auto"/>
        <w:left w:val="none" w:sz="0" w:space="0" w:color="auto"/>
        <w:bottom w:val="none" w:sz="0" w:space="0" w:color="auto"/>
        <w:right w:val="none" w:sz="0" w:space="0" w:color="auto"/>
      </w:divBdr>
    </w:div>
    <w:div w:id="1055206242">
      <w:bodyDiv w:val="1"/>
      <w:marLeft w:val="0"/>
      <w:marRight w:val="0"/>
      <w:marTop w:val="0"/>
      <w:marBottom w:val="0"/>
      <w:divBdr>
        <w:top w:val="none" w:sz="0" w:space="0" w:color="auto"/>
        <w:left w:val="none" w:sz="0" w:space="0" w:color="auto"/>
        <w:bottom w:val="none" w:sz="0" w:space="0" w:color="auto"/>
        <w:right w:val="none" w:sz="0" w:space="0" w:color="auto"/>
      </w:divBdr>
    </w:div>
    <w:div w:id="1055620567">
      <w:bodyDiv w:val="1"/>
      <w:marLeft w:val="0"/>
      <w:marRight w:val="0"/>
      <w:marTop w:val="0"/>
      <w:marBottom w:val="0"/>
      <w:divBdr>
        <w:top w:val="none" w:sz="0" w:space="0" w:color="auto"/>
        <w:left w:val="none" w:sz="0" w:space="0" w:color="auto"/>
        <w:bottom w:val="none" w:sz="0" w:space="0" w:color="auto"/>
        <w:right w:val="none" w:sz="0" w:space="0" w:color="auto"/>
      </w:divBdr>
    </w:div>
    <w:div w:id="1055660803">
      <w:bodyDiv w:val="1"/>
      <w:marLeft w:val="0"/>
      <w:marRight w:val="0"/>
      <w:marTop w:val="0"/>
      <w:marBottom w:val="0"/>
      <w:divBdr>
        <w:top w:val="none" w:sz="0" w:space="0" w:color="auto"/>
        <w:left w:val="none" w:sz="0" w:space="0" w:color="auto"/>
        <w:bottom w:val="none" w:sz="0" w:space="0" w:color="auto"/>
        <w:right w:val="none" w:sz="0" w:space="0" w:color="auto"/>
      </w:divBdr>
    </w:div>
    <w:div w:id="1055935374">
      <w:bodyDiv w:val="1"/>
      <w:marLeft w:val="0"/>
      <w:marRight w:val="0"/>
      <w:marTop w:val="0"/>
      <w:marBottom w:val="0"/>
      <w:divBdr>
        <w:top w:val="none" w:sz="0" w:space="0" w:color="auto"/>
        <w:left w:val="none" w:sz="0" w:space="0" w:color="auto"/>
        <w:bottom w:val="none" w:sz="0" w:space="0" w:color="auto"/>
        <w:right w:val="none" w:sz="0" w:space="0" w:color="auto"/>
      </w:divBdr>
    </w:div>
    <w:div w:id="1056009663">
      <w:bodyDiv w:val="1"/>
      <w:marLeft w:val="0"/>
      <w:marRight w:val="0"/>
      <w:marTop w:val="0"/>
      <w:marBottom w:val="0"/>
      <w:divBdr>
        <w:top w:val="none" w:sz="0" w:space="0" w:color="auto"/>
        <w:left w:val="none" w:sz="0" w:space="0" w:color="auto"/>
        <w:bottom w:val="none" w:sz="0" w:space="0" w:color="auto"/>
        <w:right w:val="none" w:sz="0" w:space="0" w:color="auto"/>
      </w:divBdr>
    </w:div>
    <w:div w:id="1056198797">
      <w:bodyDiv w:val="1"/>
      <w:marLeft w:val="0"/>
      <w:marRight w:val="0"/>
      <w:marTop w:val="0"/>
      <w:marBottom w:val="0"/>
      <w:divBdr>
        <w:top w:val="none" w:sz="0" w:space="0" w:color="auto"/>
        <w:left w:val="none" w:sz="0" w:space="0" w:color="auto"/>
        <w:bottom w:val="none" w:sz="0" w:space="0" w:color="auto"/>
        <w:right w:val="none" w:sz="0" w:space="0" w:color="auto"/>
      </w:divBdr>
    </w:div>
    <w:div w:id="1056201306">
      <w:bodyDiv w:val="1"/>
      <w:marLeft w:val="0"/>
      <w:marRight w:val="0"/>
      <w:marTop w:val="0"/>
      <w:marBottom w:val="0"/>
      <w:divBdr>
        <w:top w:val="none" w:sz="0" w:space="0" w:color="auto"/>
        <w:left w:val="none" w:sz="0" w:space="0" w:color="auto"/>
        <w:bottom w:val="none" w:sz="0" w:space="0" w:color="auto"/>
        <w:right w:val="none" w:sz="0" w:space="0" w:color="auto"/>
      </w:divBdr>
    </w:div>
    <w:div w:id="1056587181">
      <w:bodyDiv w:val="1"/>
      <w:marLeft w:val="0"/>
      <w:marRight w:val="0"/>
      <w:marTop w:val="0"/>
      <w:marBottom w:val="0"/>
      <w:divBdr>
        <w:top w:val="none" w:sz="0" w:space="0" w:color="auto"/>
        <w:left w:val="none" w:sz="0" w:space="0" w:color="auto"/>
        <w:bottom w:val="none" w:sz="0" w:space="0" w:color="auto"/>
        <w:right w:val="none" w:sz="0" w:space="0" w:color="auto"/>
      </w:divBdr>
    </w:div>
    <w:div w:id="1057170735">
      <w:bodyDiv w:val="1"/>
      <w:marLeft w:val="0"/>
      <w:marRight w:val="0"/>
      <w:marTop w:val="0"/>
      <w:marBottom w:val="0"/>
      <w:divBdr>
        <w:top w:val="none" w:sz="0" w:space="0" w:color="auto"/>
        <w:left w:val="none" w:sz="0" w:space="0" w:color="auto"/>
        <w:bottom w:val="none" w:sz="0" w:space="0" w:color="auto"/>
        <w:right w:val="none" w:sz="0" w:space="0" w:color="auto"/>
      </w:divBdr>
    </w:div>
    <w:div w:id="1057171117">
      <w:bodyDiv w:val="1"/>
      <w:marLeft w:val="0"/>
      <w:marRight w:val="0"/>
      <w:marTop w:val="0"/>
      <w:marBottom w:val="0"/>
      <w:divBdr>
        <w:top w:val="none" w:sz="0" w:space="0" w:color="auto"/>
        <w:left w:val="none" w:sz="0" w:space="0" w:color="auto"/>
        <w:bottom w:val="none" w:sz="0" w:space="0" w:color="auto"/>
        <w:right w:val="none" w:sz="0" w:space="0" w:color="auto"/>
      </w:divBdr>
    </w:div>
    <w:div w:id="1057361985">
      <w:bodyDiv w:val="1"/>
      <w:marLeft w:val="0"/>
      <w:marRight w:val="0"/>
      <w:marTop w:val="0"/>
      <w:marBottom w:val="0"/>
      <w:divBdr>
        <w:top w:val="none" w:sz="0" w:space="0" w:color="auto"/>
        <w:left w:val="none" w:sz="0" w:space="0" w:color="auto"/>
        <w:bottom w:val="none" w:sz="0" w:space="0" w:color="auto"/>
        <w:right w:val="none" w:sz="0" w:space="0" w:color="auto"/>
      </w:divBdr>
    </w:div>
    <w:div w:id="1057432276">
      <w:bodyDiv w:val="1"/>
      <w:marLeft w:val="0"/>
      <w:marRight w:val="0"/>
      <w:marTop w:val="0"/>
      <w:marBottom w:val="0"/>
      <w:divBdr>
        <w:top w:val="none" w:sz="0" w:space="0" w:color="auto"/>
        <w:left w:val="none" w:sz="0" w:space="0" w:color="auto"/>
        <w:bottom w:val="none" w:sz="0" w:space="0" w:color="auto"/>
        <w:right w:val="none" w:sz="0" w:space="0" w:color="auto"/>
      </w:divBdr>
    </w:div>
    <w:div w:id="1058165205">
      <w:bodyDiv w:val="1"/>
      <w:marLeft w:val="0"/>
      <w:marRight w:val="0"/>
      <w:marTop w:val="0"/>
      <w:marBottom w:val="0"/>
      <w:divBdr>
        <w:top w:val="none" w:sz="0" w:space="0" w:color="auto"/>
        <w:left w:val="none" w:sz="0" w:space="0" w:color="auto"/>
        <w:bottom w:val="none" w:sz="0" w:space="0" w:color="auto"/>
        <w:right w:val="none" w:sz="0" w:space="0" w:color="auto"/>
      </w:divBdr>
    </w:div>
    <w:div w:id="1059474183">
      <w:bodyDiv w:val="1"/>
      <w:marLeft w:val="0"/>
      <w:marRight w:val="0"/>
      <w:marTop w:val="0"/>
      <w:marBottom w:val="0"/>
      <w:divBdr>
        <w:top w:val="none" w:sz="0" w:space="0" w:color="auto"/>
        <w:left w:val="none" w:sz="0" w:space="0" w:color="auto"/>
        <w:bottom w:val="none" w:sz="0" w:space="0" w:color="auto"/>
        <w:right w:val="none" w:sz="0" w:space="0" w:color="auto"/>
      </w:divBdr>
    </w:div>
    <w:div w:id="1059480303">
      <w:bodyDiv w:val="1"/>
      <w:marLeft w:val="0"/>
      <w:marRight w:val="0"/>
      <w:marTop w:val="0"/>
      <w:marBottom w:val="0"/>
      <w:divBdr>
        <w:top w:val="none" w:sz="0" w:space="0" w:color="auto"/>
        <w:left w:val="none" w:sz="0" w:space="0" w:color="auto"/>
        <w:bottom w:val="none" w:sz="0" w:space="0" w:color="auto"/>
        <w:right w:val="none" w:sz="0" w:space="0" w:color="auto"/>
      </w:divBdr>
      <w:divsChild>
        <w:div w:id="2110464781">
          <w:marLeft w:val="0"/>
          <w:marRight w:val="0"/>
          <w:marTop w:val="0"/>
          <w:marBottom w:val="0"/>
          <w:divBdr>
            <w:top w:val="none" w:sz="0" w:space="0" w:color="auto"/>
            <w:left w:val="none" w:sz="0" w:space="0" w:color="auto"/>
            <w:bottom w:val="none" w:sz="0" w:space="0" w:color="auto"/>
            <w:right w:val="none" w:sz="0" w:space="0" w:color="auto"/>
          </w:divBdr>
        </w:div>
      </w:divsChild>
    </w:div>
    <w:div w:id="1059673530">
      <w:bodyDiv w:val="1"/>
      <w:marLeft w:val="0"/>
      <w:marRight w:val="0"/>
      <w:marTop w:val="0"/>
      <w:marBottom w:val="0"/>
      <w:divBdr>
        <w:top w:val="none" w:sz="0" w:space="0" w:color="auto"/>
        <w:left w:val="none" w:sz="0" w:space="0" w:color="auto"/>
        <w:bottom w:val="none" w:sz="0" w:space="0" w:color="auto"/>
        <w:right w:val="none" w:sz="0" w:space="0" w:color="auto"/>
      </w:divBdr>
    </w:div>
    <w:div w:id="1061174436">
      <w:bodyDiv w:val="1"/>
      <w:marLeft w:val="0"/>
      <w:marRight w:val="0"/>
      <w:marTop w:val="0"/>
      <w:marBottom w:val="0"/>
      <w:divBdr>
        <w:top w:val="none" w:sz="0" w:space="0" w:color="auto"/>
        <w:left w:val="none" w:sz="0" w:space="0" w:color="auto"/>
        <w:bottom w:val="none" w:sz="0" w:space="0" w:color="auto"/>
        <w:right w:val="none" w:sz="0" w:space="0" w:color="auto"/>
      </w:divBdr>
    </w:div>
    <w:div w:id="1061513835">
      <w:bodyDiv w:val="1"/>
      <w:marLeft w:val="0"/>
      <w:marRight w:val="0"/>
      <w:marTop w:val="0"/>
      <w:marBottom w:val="0"/>
      <w:divBdr>
        <w:top w:val="none" w:sz="0" w:space="0" w:color="auto"/>
        <w:left w:val="none" w:sz="0" w:space="0" w:color="auto"/>
        <w:bottom w:val="none" w:sz="0" w:space="0" w:color="auto"/>
        <w:right w:val="none" w:sz="0" w:space="0" w:color="auto"/>
      </w:divBdr>
    </w:div>
    <w:div w:id="1062171089">
      <w:bodyDiv w:val="1"/>
      <w:marLeft w:val="0"/>
      <w:marRight w:val="0"/>
      <w:marTop w:val="0"/>
      <w:marBottom w:val="0"/>
      <w:divBdr>
        <w:top w:val="none" w:sz="0" w:space="0" w:color="auto"/>
        <w:left w:val="none" w:sz="0" w:space="0" w:color="auto"/>
        <w:bottom w:val="none" w:sz="0" w:space="0" w:color="auto"/>
        <w:right w:val="none" w:sz="0" w:space="0" w:color="auto"/>
      </w:divBdr>
    </w:div>
    <w:div w:id="1062294802">
      <w:bodyDiv w:val="1"/>
      <w:marLeft w:val="0"/>
      <w:marRight w:val="0"/>
      <w:marTop w:val="0"/>
      <w:marBottom w:val="0"/>
      <w:divBdr>
        <w:top w:val="none" w:sz="0" w:space="0" w:color="auto"/>
        <w:left w:val="none" w:sz="0" w:space="0" w:color="auto"/>
        <w:bottom w:val="none" w:sz="0" w:space="0" w:color="auto"/>
        <w:right w:val="none" w:sz="0" w:space="0" w:color="auto"/>
      </w:divBdr>
    </w:div>
    <w:div w:id="1062294926">
      <w:bodyDiv w:val="1"/>
      <w:marLeft w:val="0"/>
      <w:marRight w:val="0"/>
      <w:marTop w:val="0"/>
      <w:marBottom w:val="0"/>
      <w:divBdr>
        <w:top w:val="none" w:sz="0" w:space="0" w:color="auto"/>
        <w:left w:val="none" w:sz="0" w:space="0" w:color="auto"/>
        <w:bottom w:val="none" w:sz="0" w:space="0" w:color="auto"/>
        <w:right w:val="none" w:sz="0" w:space="0" w:color="auto"/>
      </w:divBdr>
    </w:div>
    <w:div w:id="1062560392">
      <w:bodyDiv w:val="1"/>
      <w:marLeft w:val="0"/>
      <w:marRight w:val="0"/>
      <w:marTop w:val="0"/>
      <w:marBottom w:val="0"/>
      <w:divBdr>
        <w:top w:val="none" w:sz="0" w:space="0" w:color="auto"/>
        <w:left w:val="none" w:sz="0" w:space="0" w:color="auto"/>
        <w:bottom w:val="none" w:sz="0" w:space="0" w:color="auto"/>
        <w:right w:val="none" w:sz="0" w:space="0" w:color="auto"/>
      </w:divBdr>
    </w:div>
    <w:div w:id="1064064629">
      <w:bodyDiv w:val="1"/>
      <w:marLeft w:val="0"/>
      <w:marRight w:val="0"/>
      <w:marTop w:val="0"/>
      <w:marBottom w:val="0"/>
      <w:divBdr>
        <w:top w:val="none" w:sz="0" w:space="0" w:color="auto"/>
        <w:left w:val="none" w:sz="0" w:space="0" w:color="auto"/>
        <w:bottom w:val="none" w:sz="0" w:space="0" w:color="auto"/>
        <w:right w:val="none" w:sz="0" w:space="0" w:color="auto"/>
      </w:divBdr>
    </w:div>
    <w:div w:id="1064374040">
      <w:bodyDiv w:val="1"/>
      <w:marLeft w:val="0"/>
      <w:marRight w:val="0"/>
      <w:marTop w:val="0"/>
      <w:marBottom w:val="0"/>
      <w:divBdr>
        <w:top w:val="none" w:sz="0" w:space="0" w:color="auto"/>
        <w:left w:val="none" w:sz="0" w:space="0" w:color="auto"/>
        <w:bottom w:val="none" w:sz="0" w:space="0" w:color="auto"/>
        <w:right w:val="none" w:sz="0" w:space="0" w:color="auto"/>
      </w:divBdr>
    </w:div>
    <w:div w:id="1065301726">
      <w:bodyDiv w:val="1"/>
      <w:marLeft w:val="0"/>
      <w:marRight w:val="0"/>
      <w:marTop w:val="0"/>
      <w:marBottom w:val="0"/>
      <w:divBdr>
        <w:top w:val="none" w:sz="0" w:space="0" w:color="auto"/>
        <w:left w:val="none" w:sz="0" w:space="0" w:color="auto"/>
        <w:bottom w:val="none" w:sz="0" w:space="0" w:color="auto"/>
        <w:right w:val="none" w:sz="0" w:space="0" w:color="auto"/>
      </w:divBdr>
    </w:div>
    <w:div w:id="1065448723">
      <w:bodyDiv w:val="1"/>
      <w:marLeft w:val="0"/>
      <w:marRight w:val="0"/>
      <w:marTop w:val="0"/>
      <w:marBottom w:val="0"/>
      <w:divBdr>
        <w:top w:val="none" w:sz="0" w:space="0" w:color="auto"/>
        <w:left w:val="none" w:sz="0" w:space="0" w:color="auto"/>
        <w:bottom w:val="none" w:sz="0" w:space="0" w:color="auto"/>
        <w:right w:val="none" w:sz="0" w:space="0" w:color="auto"/>
      </w:divBdr>
    </w:div>
    <w:div w:id="1065641583">
      <w:bodyDiv w:val="1"/>
      <w:marLeft w:val="0"/>
      <w:marRight w:val="0"/>
      <w:marTop w:val="0"/>
      <w:marBottom w:val="0"/>
      <w:divBdr>
        <w:top w:val="none" w:sz="0" w:space="0" w:color="auto"/>
        <w:left w:val="none" w:sz="0" w:space="0" w:color="auto"/>
        <w:bottom w:val="none" w:sz="0" w:space="0" w:color="auto"/>
        <w:right w:val="none" w:sz="0" w:space="0" w:color="auto"/>
      </w:divBdr>
    </w:div>
    <w:div w:id="1066150813">
      <w:bodyDiv w:val="1"/>
      <w:marLeft w:val="0"/>
      <w:marRight w:val="0"/>
      <w:marTop w:val="0"/>
      <w:marBottom w:val="0"/>
      <w:divBdr>
        <w:top w:val="none" w:sz="0" w:space="0" w:color="auto"/>
        <w:left w:val="none" w:sz="0" w:space="0" w:color="auto"/>
        <w:bottom w:val="none" w:sz="0" w:space="0" w:color="auto"/>
        <w:right w:val="none" w:sz="0" w:space="0" w:color="auto"/>
      </w:divBdr>
    </w:div>
    <w:div w:id="1066296692">
      <w:bodyDiv w:val="1"/>
      <w:marLeft w:val="0"/>
      <w:marRight w:val="0"/>
      <w:marTop w:val="0"/>
      <w:marBottom w:val="0"/>
      <w:divBdr>
        <w:top w:val="none" w:sz="0" w:space="0" w:color="auto"/>
        <w:left w:val="none" w:sz="0" w:space="0" w:color="auto"/>
        <w:bottom w:val="none" w:sz="0" w:space="0" w:color="auto"/>
        <w:right w:val="none" w:sz="0" w:space="0" w:color="auto"/>
      </w:divBdr>
    </w:div>
    <w:div w:id="1066301991">
      <w:bodyDiv w:val="1"/>
      <w:marLeft w:val="0"/>
      <w:marRight w:val="0"/>
      <w:marTop w:val="0"/>
      <w:marBottom w:val="0"/>
      <w:divBdr>
        <w:top w:val="none" w:sz="0" w:space="0" w:color="auto"/>
        <w:left w:val="none" w:sz="0" w:space="0" w:color="auto"/>
        <w:bottom w:val="none" w:sz="0" w:space="0" w:color="auto"/>
        <w:right w:val="none" w:sz="0" w:space="0" w:color="auto"/>
      </w:divBdr>
    </w:div>
    <w:div w:id="1066416661">
      <w:bodyDiv w:val="1"/>
      <w:marLeft w:val="0"/>
      <w:marRight w:val="0"/>
      <w:marTop w:val="0"/>
      <w:marBottom w:val="0"/>
      <w:divBdr>
        <w:top w:val="none" w:sz="0" w:space="0" w:color="auto"/>
        <w:left w:val="none" w:sz="0" w:space="0" w:color="auto"/>
        <w:bottom w:val="none" w:sz="0" w:space="0" w:color="auto"/>
        <w:right w:val="none" w:sz="0" w:space="0" w:color="auto"/>
      </w:divBdr>
    </w:div>
    <w:div w:id="1066680983">
      <w:bodyDiv w:val="1"/>
      <w:marLeft w:val="0"/>
      <w:marRight w:val="0"/>
      <w:marTop w:val="0"/>
      <w:marBottom w:val="0"/>
      <w:divBdr>
        <w:top w:val="none" w:sz="0" w:space="0" w:color="auto"/>
        <w:left w:val="none" w:sz="0" w:space="0" w:color="auto"/>
        <w:bottom w:val="none" w:sz="0" w:space="0" w:color="auto"/>
        <w:right w:val="none" w:sz="0" w:space="0" w:color="auto"/>
      </w:divBdr>
    </w:div>
    <w:div w:id="1066688995">
      <w:bodyDiv w:val="1"/>
      <w:marLeft w:val="0"/>
      <w:marRight w:val="0"/>
      <w:marTop w:val="0"/>
      <w:marBottom w:val="0"/>
      <w:divBdr>
        <w:top w:val="none" w:sz="0" w:space="0" w:color="auto"/>
        <w:left w:val="none" w:sz="0" w:space="0" w:color="auto"/>
        <w:bottom w:val="none" w:sz="0" w:space="0" w:color="auto"/>
        <w:right w:val="none" w:sz="0" w:space="0" w:color="auto"/>
      </w:divBdr>
    </w:div>
    <w:div w:id="1066800628">
      <w:bodyDiv w:val="1"/>
      <w:marLeft w:val="0"/>
      <w:marRight w:val="0"/>
      <w:marTop w:val="0"/>
      <w:marBottom w:val="0"/>
      <w:divBdr>
        <w:top w:val="none" w:sz="0" w:space="0" w:color="auto"/>
        <w:left w:val="none" w:sz="0" w:space="0" w:color="auto"/>
        <w:bottom w:val="none" w:sz="0" w:space="0" w:color="auto"/>
        <w:right w:val="none" w:sz="0" w:space="0" w:color="auto"/>
      </w:divBdr>
    </w:div>
    <w:div w:id="1067461301">
      <w:bodyDiv w:val="1"/>
      <w:marLeft w:val="0"/>
      <w:marRight w:val="0"/>
      <w:marTop w:val="0"/>
      <w:marBottom w:val="0"/>
      <w:divBdr>
        <w:top w:val="none" w:sz="0" w:space="0" w:color="auto"/>
        <w:left w:val="none" w:sz="0" w:space="0" w:color="auto"/>
        <w:bottom w:val="none" w:sz="0" w:space="0" w:color="auto"/>
        <w:right w:val="none" w:sz="0" w:space="0" w:color="auto"/>
      </w:divBdr>
    </w:div>
    <w:div w:id="1067730213">
      <w:bodyDiv w:val="1"/>
      <w:marLeft w:val="0"/>
      <w:marRight w:val="0"/>
      <w:marTop w:val="0"/>
      <w:marBottom w:val="0"/>
      <w:divBdr>
        <w:top w:val="none" w:sz="0" w:space="0" w:color="auto"/>
        <w:left w:val="none" w:sz="0" w:space="0" w:color="auto"/>
        <w:bottom w:val="none" w:sz="0" w:space="0" w:color="auto"/>
        <w:right w:val="none" w:sz="0" w:space="0" w:color="auto"/>
      </w:divBdr>
    </w:div>
    <w:div w:id="1068575488">
      <w:bodyDiv w:val="1"/>
      <w:marLeft w:val="0"/>
      <w:marRight w:val="0"/>
      <w:marTop w:val="0"/>
      <w:marBottom w:val="0"/>
      <w:divBdr>
        <w:top w:val="none" w:sz="0" w:space="0" w:color="auto"/>
        <w:left w:val="none" w:sz="0" w:space="0" w:color="auto"/>
        <w:bottom w:val="none" w:sz="0" w:space="0" w:color="auto"/>
        <w:right w:val="none" w:sz="0" w:space="0" w:color="auto"/>
      </w:divBdr>
    </w:div>
    <w:div w:id="1070731782">
      <w:bodyDiv w:val="1"/>
      <w:marLeft w:val="0"/>
      <w:marRight w:val="0"/>
      <w:marTop w:val="0"/>
      <w:marBottom w:val="0"/>
      <w:divBdr>
        <w:top w:val="none" w:sz="0" w:space="0" w:color="auto"/>
        <w:left w:val="none" w:sz="0" w:space="0" w:color="auto"/>
        <w:bottom w:val="none" w:sz="0" w:space="0" w:color="auto"/>
        <w:right w:val="none" w:sz="0" w:space="0" w:color="auto"/>
      </w:divBdr>
    </w:div>
    <w:div w:id="1071579815">
      <w:bodyDiv w:val="1"/>
      <w:marLeft w:val="0"/>
      <w:marRight w:val="0"/>
      <w:marTop w:val="0"/>
      <w:marBottom w:val="0"/>
      <w:divBdr>
        <w:top w:val="none" w:sz="0" w:space="0" w:color="auto"/>
        <w:left w:val="none" w:sz="0" w:space="0" w:color="auto"/>
        <w:bottom w:val="none" w:sz="0" w:space="0" w:color="auto"/>
        <w:right w:val="none" w:sz="0" w:space="0" w:color="auto"/>
      </w:divBdr>
    </w:div>
    <w:div w:id="1071583721">
      <w:bodyDiv w:val="1"/>
      <w:marLeft w:val="0"/>
      <w:marRight w:val="0"/>
      <w:marTop w:val="0"/>
      <w:marBottom w:val="0"/>
      <w:divBdr>
        <w:top w:val="none" w:sz="0" w:space="0" w:color="auto"/>
        <w:left w:val="none" w:sz="0" w:space="0" w:color="auto"/>
        <w:bottom w:val="none" w:sz="0" w:space="0" w:color="auto"/>
        <w:right w:val="none" w:sz="0" w:space="0" w:color="auto"/>
      </w:divBdr>
    </w:div>
    <w:div w:id="1072238880">
      <w:bodyDiv w:val="1"/>
      <w:marLeft w:val="0"/>
      <w:marRight w:val="0"/>
      <w:marTop w:val="0"/>
      <w:marBottom w:val="0"/>
      <w:divBdr>
        <w:top w:val="none" w:sz="0" w:space="0" w:color="auto"/>
        <w:left w:val="none" w:sz="0" w:space="0" w:color="auto"/>
        <w:bottom w:val="none" w:sz="0" w:space="0" w:color="auto"/>
        <w:right w:val="none" w:sz="0" w:space="0" w:color="auto"/>
      </w:divBdr>
    </w:div>
    <w:div w:id="1072315903">
      <w:bodyDiv w:val="1"/>
      <w:marLeft w:val="0"/>
      <w:marRight w:val="0"/>
      <w:marTop w:val="0"/>
      <w:marBottom w:val="0"/>
      <w:divBdr>
        <w:top w:val="none" w:sz="0" w:space="0" w:color="auto"/>
        <w:left w:val="none" w:sz="0" w:space="0" w:color="auto"/>
        <w:bottom w:val="none" w:sz="0" w:space="0" w:color="auto"/>
        <w:right w:val="none" w:sz="0" w:space="0" w:color="auto"/>
      </w:divBdr>
    </w:div>
    <w:div w:id="1072386871">
      <w:bodyDiv w:val="1"/>
      <w:marLeft w:val="0"/>
      <w:marRight w:val="0"/>
      <w:marTop w:val="0"/>
      <w:marBottom w:val="0"/>
      <w:divBdr>
        <w:top w:val="none" w:sz="0" w:space="0" w:color="auto"/>
        <w:left w:val="none" w:sz="0" w:space="0" w:color="auto"/>
        <w:bottom w:val="none" w:sz="0" w:space="0" w:color="auto"/>
        <w:right w:val="none" w:sz="0" w:space="0" w:color="auto"/>
      </w:divBdr>
    </w:div>
    <w:div w:id="1072702443">
      <w:bodyDiv w:val="1"/>
      <w:marLeft w:val="0"/>
      <w:marRight w:val="0"/>
      <w:marTop w:val="0"/>
      <w:marBottom w:val="0"/>
      <w:divBdr>
        <w:top w:val="none" w:sz="0" w:space="0" w:color="auto"/>
        <w:left w:val="none" w:sz="0" w:space="0" w:color="auto"/>
        <w:bottom w:val="none" w:sz="0" w:space="0" w:color="auto"/>
        <w:right w:val="none" w:sz="0" w:space="0" w:color="auto"/>
      </w:divBdr>
    </w:div>
    <w:div w:id="1072854432">
      <w:bodyDiv w:val="1"/>
      <w:marLeft w:val="0"/>
      <w:marRight w:val="0"/>
      <w:marTop w:val="0"/>
      <w:marBottom w:val="0"/>
      <w:divBdr>
        <w:top w:val="none" w:sz="0" w:space="0" w:color="auto"/>
        <w:left w:val="none" w:sz="0" w:space="0" w:color="auto"/>
        <w:bottom w:val="none" w:sz="0" w:space="0" w:color="auto"/>
        <w:right w:val="none" w:sz="0" w:space="0" w:color="auto"/>
      </w:divBdr>
    </w:div>
    <w:div w:id="1072855064">
      <w:bodyDiv w:val="1"/>
      <w:marLeft w:val="0"/>
      <w:marRight w:val="0"/>
      <w:marTop w:val="0"/>
      <w:marBottom w:val="0"/>
      <w:divBdr>
        <w:top w:val="none" w:sz="0" w:space="0" w:color="auto"/>
        <w:left w:val="none" w:sz="0" w:space="0" w:color="auto"/>
        <w:bottom w:val="none" w:sz="0" w:space="0" w:color="auto"/>
        <w:right w:val="none" w:sz="0" w:space="0" w:color="auto"/>
      </w:divBdr>
    </w:div>
    <w:div w:id="1073090158">
      <w:bodyDiv w:val="1"/>
      <w:marLeft w:val="0"/>
      <w:marRight w:val="0"/>
      <w:marTop w:val="0"/>
      <w:marBottom w:val="0"/>
      <w:divBdr>
        <w:top w:val="none" w:sz="0" w:space="0" w:color="auto"/>
        <w:left w:val="none" w:sz="0" w:space="0" w:color="auto"/>
        <w:bottom w:val="none" w:sz="0" w:space="0" w:color="auto"/>
        <w:right w:val="none" w:sz="0" w:space="0" w:color="auto"/>
      </w:divBdr>
    </w:div>
    <w:div w:id="1073352713">
      <w:bodyDiv w:val="1"/>
      <w:marLeft w:val="0"/>
      <w:marRight w:val="0"/>
      <w:marTop w:val="0"/>
      <w:marBottom w:val="0"/>
      <w:divBdr>
        <w:top w:val="none" w:sz="0" w:space="0" w:color="auto"/>
        <w:left w:val="none" w:sz="0" w:space="0" w:color="auto"/>
        <w:bottom w:val="none" w:sz="0" w:space="0" w:color="auto"/>
        <w:right w:val="none" w:sz="0" w:space="0" w:color="auto"/>
      </w:divBdr>
    </w:div>
    <w:div w:id="1073550050">
      <w:bodyDiv w:val="1"/>
      <w:marLeft w:val="0"/>
      <w:marRight w:val="0"/>
      <w:marTop w:val="0"/>
      <w:marBottom w:val="0"/>
      <w:divBdr>
        <w:top w:val="none" w:sz="0" w:space="0" w:color="auto"/>
        <w:left w:val="none" w:sz="0" w:space="0" w:color="auto"/>
        <w:bottom w:val="none" w:sz="0" w:space="0" w:color="auto"/>
        <w:right w:val="none" w:sz="0" w:space="0" w:color="auto"/>
      </w:divBdr>
    </w:div>
    <w:div w:id="1073771781">
      <w:bodyDiv w:val="1"/>
      <w:marLeft w:val="0"/>
      <w:marRight w:val="0"/>
      <w:marTop w:val="0"/>
      <w:marBottom w:val="0"/>
      <w:divBdr>
        <w:top w:val="none" w:sz="0" w:space="0" w:color="auto"/>
        <w:left w:val="none" w:sz="0" w:space="0" w:color="auto"/>
        <w:bottom w:val="none" w:sz="0" w:space="0" w:color="auto"/>
        <w:right w:val="none" w:sz="0" w:space="0" w:color="auto"/>
      </w:divBdr>
    </w:div>
    <w:div w:id="1074933171">
      <w:bodyDiv w:val="1"/>
      <w:marLeft w:val="0"/>
      <w:marRight w:val="0"/>
      <w:marTop w:val="0"/>
      <w:marBottom w:val="0"/>
      <w:divBdr>
        <w:top w:val="none" w:sz="0" w:space="0" w:color="auto"/>
        <w:left w:val="none" w:sz="0" w:space="0" w:color="auto"/>
        <w:bottom w:val="none" w:sz="0" w:space="0" w:color="auto"/>
        <w:right w:val="none" w:sz="0" w:space="0" w:color="auto"/>
      </w:divBdr>
    </w:div>
    <w:div w:id="1075393945">
      <w:bodyDiv w:val="1"/>
      <w:marLeft w:val="0"/>
      <w:marRight w:val="0"/>
      <w:marTop w:val="0"/>
      <w:marBottom w:val="0"/>
      <w:divBdr>
        <w:top w:val="none" w:sz="0" w:space="0" w:color="auto"/>
        <w:left w:val="none" w:sz="0" w:space="0" w:color="auto"/>
        <w:bottom w:val="none" w:sz="0" w:space="0" w:color="auto"/>
        <w:right w:val="none" w:sz="0" w:space="0" w:color="auto"/>
      </w:divBdr>
    </w:div>
    <w:div w:id="1075786354">
      <w:bodyDiv w:val="1"/>
      <w:marLeft w:val="0"/>
      <w:marRight w:val="0"/>
      <w:marTop w:val="0"/>
      <w:marBottom w:val="0"/>
      <w:divBdr>
        <w:top w:val="none" w:sz="0" w:space="0" w:color="auto"/>
        <w:left w:val="none" w:sz="0" w:space="0" w:color="auto"/>
        <w:bottom w:val="none" w:sz="0" w:space="0" w:color="auto"/>
        <w:right w:val="none" w:sz="0" w:space="0" w:color="auto"/>
      </w:divBdr>
    </w:div>
    <w:div w:id="1075786606">
      <w:bodyDiv w:val="1"/>
      <w:marLeft w:val="0"/>
      <w:marRight w:val="0"/>
      <w:marTop w:val="0"/>
      <w:marBottom w:val="0"/>
      <w:divBdr>
        <w:top w:val="none" w:sz="0" w:space="0" w:color="auto"/>
        <w:left w:val="none" w:sz="0" w:space="0" w:color="auto"/>
        <w:bottom w:val="none" w:sz="0" w:space="0" w:color="auto"/>
        <w:right w:val="none" w:sz="0" w:space="0" w:color="auto"/>
      </w:divBdr>
    </w:div>
    <w:div w:id="1075971827">
      <w:bodyDiv w:val="1"/>
      <w:marLeft w:val="0"/>
      <w:marRight w:val="0"/>
      <w:marTop w:val="0"/>
      <w:marBottom w:val="0"/>
      <w:divBdr>
        <w:top w:val="none" w:sz="0" w:space="0" w:color="auto"/>
        <w:left w:val="none" w:sz="0" w:space="0" w:color="auto"/>
        <w:bottom w:val="none" w:sz="0" w:space="0" w:color="auto"/>
        <w:right w:val="none" w:sz="0" w:space="0" w:color="auto"/>
      </w:divBdr>
    </w:div>
    <w:div w:id="1077359619">
      <w:bodyDiv w:val="1"/>
      <w:marLeft w:val="0"/>
      <w:marRight w:val="0"/>
      <w:marTop w:val="0"/>
      <w:marBottom w:val="0"/>
      <w:divBdr>
        <w:top w:val="none" w:sz="0" w:space="0" w:color="auto"/>
        <w:left w:val="none" w:sz="0" w:space="0" w:color="auto"/>
        <w:bottom w:val="none" w:sz="0" w:space="0" w:color="auto"/>
        <w:right w:val="none" w:sz="0" w:space="0" w:color="auto"/>
      </w:divBdr>
    </w:div>
    <w:div w:id="1077829031">
      <w:bodyDiv w:val="1"/>
      <w:marLeft w:val="0"/>
      <w:marRight w:val="0"/>
      <w:marTop w:val="0"/>
      <w:marBottom w:val="0"/>
      <w:divBdr>
        <w:top w:val="none" w:sz="0" w:space="0" w:color="auto"/>
        <w:left w:val="none" w:sz="0" w:space="0" w:color="auto"/>
        <w:bottom w:val="none" w:sz="0" w:space="0" w:color="auto"/>
        <w:right w:val="none" w:sz="0" w:space="0" w:color="auto"/>
      </w:divBdr>
    </w:div>
    <w:div w:id="1078013719">
      <w:bodyDiv w:val="1"/>
      <w:marLeft w:val="0"/>
      <w:marRight w:val="0"/>
      <w:marTop w:val="0"/>
      <w:marBottom w:val="0"/>
      <w:divBdr>
        <w:top w:val="none" w:sz="0" w:space="0" w:color="auto"/>
        <w:left w:val="none" w:sz="0" w:space="0" w:color="auto"/>
        <w:bottom w:val="none" w:sz="0" w:space="0" w:color="auto"/>
        <w:right w:val="none" w:sz="0" w:space="0" w:color="auto"/>
      </w:divBdr>
    </w:div>
    <w:div w:id="1078017418">
      <w:bodyDiv w:val="1"/>
      <w:marLeft w:val="0"/>
      <w:marRight w:val="0"/>
      <w:marTop w:val="0"/>
      <w:marBottom w:val="0"/>
      <w:divBdr>
        <w:top w:val="none" w:sz="0" w:space="0" w:color="auto"/>
        <w:left w:val="none" w:sz="0" w:space="0" w:color="auto"/>
        <w:bottom w:val="none" w:sz="0" w:space="0" w:color="auto"/>
        <w:right w:val="none" w:sz="0" w:space="0" w:color="auto"/>
      </w:divBdr>
    </w:div>
    <w:div w:id="1078212732">
      <w:bodyDiv w:val="1"/>
      <w:marLeft w:val="0"/>
      <w:marRight w:val="0"/>
      <w:marTop w:val="0"/>
      <w:marBottom w:val="0"/>
      <w:divBdr>
        <w:top w:val="none" w:sz="0" w:space="0" w:color="auto"/>
        <w:left w:val="none" w:sz="0" w:space="0" w:color="auto"/>
        <w:bottom w:val="none" w:sz="0" w:space="0" w:color="auto"/>
        <w:right w:val="none" w:sz="0" w:space="0" w:color="auto"/>
      </w:divBdr>
    </w:div>
    <w:div w:id="1078594548">
      <w:bodyDiv w:val="1"/>
      <w:marLeft w:val="0"/>
      <w:marRight w:val="0"/>
      <w:marTop w:val="0"/>
      <w:marBottom w:val="0"/>
      <w:divBdr>
        <w:top w:val="none" w:sz="0" w:space="0" w:color="auto"/>
        <w:left w:val="none" w:sz="0" w:space="0" w:color="auto"/>
        <w:bottom w:val="none" w:sz="0" w:space="0" w:color="auto"/>
        <w:right w:val="none" w:sz="0" w:space="0" w:color="auto"/>
      </w:divBdr>
    </w:div>
    <w:div w:id="1078944085">
      <w:bodyDiv w:val="1"/>
      <w:marLeft w:val="0"/>
      <w:marRight w:val="0"/>
      <w:marTop w:val="0"/>
      <w:marBottom w:val="0"/>
      <w:divBdr>
        <w:top w:val="none" w:sz="0" w:space="0" w:color="auto"/>
        <w:left w:val="none" w:sz="0" w:space="0" w:color="auto"/>
        <w:bottom w:val="none" w:sz="0" w:space="0" w:color="auto"/>
        <w:right w:val="none" w:sz="0" w:space="0" w:color="auto"/>
      </w:divBdr>
    </w:div>
    <w:div w:id="1079057979">
      <w:bodyDiv w:val="1"/>
      <w:marLeft w:val="0"/>
      <w:marRight w:val="0"/>
      <w:marTop w:val="0"/>
      <w:marBottom w:val="0"/>
      <w:divBdr>
        <w:top w:val="none" w:sz="0" w:space="0" w:color="auto"/>
        <w:left w:val="none" w:sz="0" w:space="0" w:color="auto"/>
        <w:bottom w:val="none" w:sz="0" w:space="0" w:color="auto"/>
        <w:right w:val="none" w:sz="0" w:space="0" w:color="auto"/>
      </w:divBdr>
    </w:div>
    <w:div w:id="1079256968">
      <w:bodyDiv w:val="1"/>
      <w:marLeft w:val="0"/>
      <w:marRight w:val="0"/>
      <w:marTop w:val="0"/>
      <w:marBottom w:val="0"/>
      <w:divBdr>
        <w:top w:val="none" w:sz="0" w:space="0" w:color="auto"/>
        <w:left w:val="none" w:sz="0" w:space="0" w:color="auto"/>
        <w:bottom w:val="none" w:sz="0" w:space="0" w:color="auto"/>
        <w:right w:val="none" w:sz="0" w:space="0" w:color="auto"/>
      </w:divBdr>
    </w:div>
    <w:div w:id="1079330883">
      <w:bodyDiv w:val="1"/>
      <w:marLeft w:val="0"/>
      <w:marRight w:val="0"/>
      <w:marTop w:val="0"/>
      <w:marBottom w:val="0"/>
      <w:divBdr>
        <w:top w:val="none" w:sz="0" w:space="0" w:color="auto"/>
        <w:left w:val="none" w:sz="0" w:space="0" w:color="auto"/>
        <w:bottom w:val="none" w:sz="0" w:space="0" w:color="auto"/>
        <w:right w:val="none" w:sz="0" w:space="0" w:color="auto"/>
      </w:divBdr>
    </w:div>
    <w:div w:id="1079449813">
      <w:bodyDiv w:val="1"/>
      <w:marLeft w:val="0"/>
      <w:marRight w:val="0"/>
      <w:marTop w:val="0"/>
      <w:marBottom w:val="0"/>
      <w:divBdr>
        <w:top w:val="none" w:sz="0" w:space="0" w:color="auto"/>
        <w:left w:val="none" w:sz="0" w:space="0" w:color="auto"/>
        <w:bottom w:val="none" w:sz="0" w:space="0" w:color="auto"/>
        <w:right w:val="none" w:sz="0" w:space="0" w:color="auto"/>
      </w:divBdr>
    </w:div>
    <w:div w:id="1080056575">
      <w:bodyDiv w:val="1"/>
      <w:marLeft w:val="0"/>
      <w:marRight w:val="0"/>
      <w:marTop w:val="0"/>
      <w:marBottom w:val="0"/>
      <w:divBdr>
        <w:top w:val="none" w:sz="0" w:space="0" w:color="auto"/>
        <w:left w:val="none" w:sz="0" w:space="0" w:color="auto"/>
        <w:bottom w:val="none" w:sz="0" w:space="0" w:color="auto"/>
        <w:right w:val="none" w:sz="0" w:space="0" w:color="auto"/>
      </w:divBdr>
    </w:div>
    <w:div w:id="1080057558">
      <w:bodyDiv w:val="1"/>
      <w:marLeft w:val="0"/>
      <w:marRight w:val="0"/>
      <w:marTop w:val="0"/>
      <w:marBottom w:val="0"/>
      <w:divBdr>
        <w:top w:val="none" w:sz="0" w:space="0" w:color="auto"/>
        <w:left w:val="none" w:sz="0" w:space="0" w:color="auto"/>
        <w:bottom w:val="none" w:sz="0" w:space="0" w:color="auto"/>
        <w:right w:val="none" w:sz="0" w:space="0" w:color="auto"/>
      </w:divBdr>
    </w:div>
    <w:div w:id="1080099041">
      <w:bodyDiv w:val="1"/>
      <w:marLeft w:val="0"/>
      <w:marRight w:val="0"/>
      <w:marTop w:val="0"/>
      <w:marBottom w:val="0"/>
      <w:divBdr>
        <w:top w:val="none" w:sz="0" w:space="0" w:color="auto"/>
        <w:left w:val="none" w:sz="0" w:space="0" w:color="auto"/>
        <w:bottom w:val="none" w:sz="0" w:space="0" w:color="auto"/>
        <w:right w:val="none" w:sz="0" w:space="0" w:color="auto"/>
      </w:divBdr>
    </w:div>
    <w:div w:id="1080173940">
      <w:bodyDiv w:val="1"/>
      <w:marLeft w:val="0"/>
      <w:marRight w:val="0"/>
      <w:marTop w:val="0"/>
      <w:marBottom w:val="0"/>
      <w:divBdr>
        <w:top w:val="none" w:sz="0" w:space="0" w:color="auto"/>
        <w:left w:val="none" w:sz="0" w:space="0" w:color="auto"/>
        <w:bottom w:val="none" w:sz="0" w:space="0" w:color="auto"/>
        <w:right w:val="none" w:sz="0" w:space="0" w:color="auto"/>
      </w:divBdr>
    </w:div>
    <w:div w:id="1080249493">
      <w:bodyDiv w:val="1"/>
      <w:marLeft w:val="0"/>
      <w:marRight w:val="0"/>
      <w:marTop w:val="0"/>
      <w:marBottom w:val="0"/>
      <w:divBdr>
        <w:top w:val="none" w:sz="0" w:space="0" w:color="auto"/>
        <w:left w:val="none" w:sz="0" w:space="0" w:color="auto"/>
        <w:bottom w:val="none" w:sz="0" w:space="0" w:color="auto"/>
        <w:right w:val="none" w:sz="0" w:space="0" w:color="auto"/>
      </w:divBdr>
    </w:div>
    <w:div w:id="1081365722">
      <w:bodyDiv w:val="1"/>
      <w:marLeft w:val="0"/>
      <w:marRight w:val="0"/>
      <w:marTop w:val="0"/>
      <w:marBottom w:val="0"/>
      <w:divBdr>
        <w:top w:val="none" w:sz="0" w:space="0" w:color="auto"/>
        <w:left w:val="none" w:sz="0" w:space="0" w:color="auto"/>
        <w:bottom w:val="none" w:sz="0" w:space="0" w:color="auto"/>
        <w:right w:val="none" w:sz="0" w:space="0" w:color="auto"/>
      </w:divBdr>
    </w:div>
    <w:div w:id="1081608543">
      <w:bodyDiv w:val="1"/>
      <w:marLeft w:val="0"/>
      <w:marRight w:val="0"/>
      <w:marTop w:val="0"/>
      <w:marBottom w:val="0"/>
      <w:divBdr>
        <w:top w:val="none" w:sz="0" w:space="0" w:color="auto"/>
        <w:left w:val="none" w:sz="0" w:space="0" w:color="auto"/>
        <w:bottom w:val="none" w:sz="0" w:space="0" w:color="auto"/>
        <w:right w:val="none" w:sz="0" w:space="0" w:color="auto"/>
      </w:divBdr>
    </w:div>
    <w:div w:id="1081752817">
      <w:bodyDiv w:val="1"/>
      <w:marLeft w:val="0"/>
      <w:marRight w:val="0"/>
      <w:marTop w:val="0"/>
      <w:marBottom w:val="0"/>
      <w:divBdr>
        <w:top w:val="none" w:sz="0" w:space="0" w:color="auto"/>
        <w:left w:val="none" w:sz="0" w:space="0" w:color="auto"/>
        <w:bottom w:val="none" w:sz="0" w:space="0" w:color="auto"/>
        <w:right w:val="none" w:sz="0" w:space="0" w:color="auto"/>
      </w:divBdr>
    </w:div>
    <w:div w:id="1081872590">
      <w:bodyDiv w:val="1"/>
      <w:marLeft w:val="0"/>
      <w:marRight w:val="0"/>
      <w:marTop w:val="0"/>
      <w:marBottom w:val="0"/>
      <w:divBdr>
        <w:top w:val="none" w:sz="0" w:space="0" w:color="auto"/>
        <w:left w:val="none" w:sz="0" w:space="0" w:color="auto"/>
        <w:bottom w:val="none" w:sz="0" w:space="0" w:color="auto"/>
        <w:right w:val="none" w:sz="0" w:space="0" w:color="auto"/>
      </w:divBdr>
    </w:div>
    <w:div w:id="1082145981">
      <w:bodyDiv w:val="1"/>
      <w:marLeft w:val="0"/>
      <w:marRight w:val="0"/>
      <w:marTop w:val="0"/>
      <w:marBottom w:val="0"/>
      <w:divBdr>
        <w:top w:val="none" w:sz="0" w:space="0" w:color="auto"/>
        <w:left w:val="none" w:sz="0" w:space="0" w:color="auto"/>
        <w:bottom w:val="none" w:sz="0" w:space="0" w:color="auto"/>
        <w:right w:val="none" w:sz="0" w:space="0" w:color="auto"/>
      </w:divBdr>
    </w:div>
    <w:div w:id="1082524600">
      <w:bodyDiv w:val="1"/>
      <w:marLeft w:val="0"/>
      <w:marRight w:val="0"/>
      <w:marTop w:val="0"/>
      <w:marBottom w:val="0"/>
      <w:divBdr>
        <w:top w:val="none" w:sz="0" w:space="0" w:color="auto"/>
        <w:left w:val="none" w:sz="0" w:space="0" w:color="auto"/>
        <w:bottom w:val="none" w:sz="0" w:space="0" w:color="auto"/>
        <w:right w:val="none" w:sz="0" w:space="0" w:color="auto"/>
      </w:divBdr>
    </w:div>
    <w:div w:id="1083336364">
      <w:bodyDiv w:val="1"/>
      <w:marLeft w:val="0"/>
      <w:marRight w:val="0"/>
      <w:marTop w:val="0"/>
      <w:marBottom w:val="0"/>
      <w:divBdr>
        <w:top w:val="none" w:sz="0" w:space="0" w:color="auto"/>
        <w:left w:val="none" w:sz="0" w:space="0" w:color="auto"/>
        <w:bottom w:val="none" w:sz="0" w:space="0" w:color="auto"/>
        <w:right w:val="none" w:sz="0" w:space="0" w:color="auto"/>
      </w:divBdr>
    </w:div>
    <w:div w:id="1083529752">
      <w:bodyDiv w:val="1"/>
      <w:marLeft w:val="0"/>
      <w:marRight w:val="0"/>
      <w:marTop w:val="0"/>
      <w:marBottom w:val="0"/>
      <w:divBdr>
        <w:top w:val="none" w:sz="0" w:space="0" w:color="auto"/>
        <w:left w:val="none" w:sz="0" w:space="0" w:color="auto"/>
        <w:bottom w:val="none" w:sz="0" w:space="0" w:color="auto"/>
        <w:right w:val="none" w:sz="0" w:space="0" w:color="auto"/>
      </w:divBdr>
    </w:div>
    <w:div w:id="1084033409">
      <w:bodyDiv w:val="1"/>
      <w:marLeft w:val="0"/>
      <w:marRight w:val="0"/>
      <w:marTop w:val="0"/>
      <w:marBottom w:val="0"/>
      <w:divBdr>
        <w:top w:val="none" w:sz="0" w:space="0" w:color="auto"/>
        <w:left w:val="none" w:sz="0" w:space="0" w:color="auto"/>
        <w:bottom w:val="none" w:sz="0" w:space="0" w:color="auto"/>
        <w:right w:val="none" w:sz="0" w:space="0" w:color="auto"/>
      </w:divBdr>
    </w:div>
    <w:div w:id="1084111968">
      <w:bodyDiv w:val="1"/>
      <w:marLeft w:val="0"/>
      <w:marRight w:val="0"/>
      <w:marTop w:val="0"/>
      <w:marBottom w:val="0"/>
      <w:divBdr>
        <w:top w:val="none" w:sz="0" w:space="0" w:color="auto"/>
        <w:left w:val="none" w:sz="0" w:space="0" w:color="auto"/>
        <w:bottom w:val="none" w:sz="0" w:space="0" w:color="auto"/>
        <w:right w:val="none" w:sz="0" w:space="0" w:color="auto"/>
      </w:divBdr>
    </w:div>
    <w:div w:id="1084452834">
      <w:bodyDiv w:val="1"/>
      <w:marLeft w:val="0"/>
      <w:marRight w:val="0"/>
      <w:marTop w:val="0"/>
      <w:marBottom w:val="0"/>
      <w:divBdr>
        <w:top w:val="none" w:sz="0" w:space="0" w:color="auto"/>
        <w:left w:val="none" w:sz="0" w:space="0" w:color="auto"/>
        <w:bottom w:val="none" w:sz="0" w:space="0" w:color="auto"/>
        <w:right w:val="none" w:sz="0" w:space="0" w:color="auto"/>
      </w:divBdr>
    </w:div>
    <w:div w:id="1084841663">
      <w:bodyDiv w:val="1"/>
      <w:marLeft w:val="0"/>
      <w:marRight w:val="0"/>
      <w:marTop w:val="0"/>
      <w:marBottom w:val="0"/>
      <w:divBdr>
        <w:top w:val="none" w:sz="0" w:space="0" w:color="auto"/>
        <w:left w:val="none" w:sz="0" w:space="0" w:color="auto"/>
        <w:bottom w:val="none" w:sz="0" w:space="0" w:color="auto"/>
        <w:right w:val="none" w:sz="0" w:space="0" w:color="auto"/>
      </w:divBdr>
    </w:div>
    <w:div w:id="1085032476">
      <w:bodyDiv w:val="1"/>
      <w:marLeft w:val="0"/>
      <w:marRight w:val="0"/>
      <w:marTop w:val="0"/>
      <w:marBottom w:val="0"/>
      <w:divBdr>
        <w:top w:val="none" w:sz="0" w:space="0" w:color="auto"/>
        <w:left w:val="none" w:sz="0" w:space="0" w:color="auto"/>
        <w:bottom w:val="none" w:sz="0" w:space="0" w:color="auto"/>
        <w:right w:val="none" w:sz="0" w:space="0" w:color="auto"/>
      </w:divBdr>
    </w:div>
    <w:div w:id="1086225965">
      <w:bodyDiv w:val="1"/>
      <w:marLeft w:val="0"/>
      <w:marRight w:val="0"/>
      <w:marTop w:val="0"/>
      <w:marBottom w:val="0"/>
      <w:divBdr>
        <w:top w:val="none" w:sz="0" w:space="0" w:color="auto"/>
        <w:left w:val="none" w:sz="0" w:space="0" w:color="auto"/>
        <w:bottom w:val="none" w:sz="0" w:space="0" w:color="auto"/>
        <w:right w:val="none" w:sz="0" w:space="0" w:color="auto"/>
      </w:divBdr>
    </w:div>
    <w:div w:id="1086420336">
      <w:bodyDiv w:val="1"/>
      <w:marLeft w:val="0"/>
      <w:marRight w:val="0"/>
      <w:marTop w:val="0"/>
      <w:marBottom w:val="0"/>
      <w:divBdr>
        <w:top w:val="none" w:sz="0" w:space="0" w:color="auto"/>
        <w:left w:val="none" w:sz="0" w:space="0" w:color="auto"/>
        <w:bottom w:val="none" w:sz="0" w:space="0" w:color="auto"/>
        <w:right w:val="none" w:sz="0" w:space="0" w:color="auto"/>
      </w:divBdr>
    </w:div>
    <w:div w:id="1086422869">
      <w:bodyDiv w:val="1"/>
      <w:marLeft w:val="0"/>
      <w:marRight w:val="0"/>
      <w:marTop w:val="0"/>
      <w:marBottom w:val="0"/>
      <w:divBdr>
        <w:top w:val="none" w:sz="0" w:space="0" w:color="auto"/>
        <w:left w:val="none" w:sz="0" w:space="0" w:color="auto"/>
        <w:bottom w:val="none" w:sz="0" w:space="0" w:color="auto"/>
        <w:right w:val="none" w:sz="0" w:space="0" w:color="auto"/>
      </w:divBdr>
    </w:div>
    <w:div w:id="1086683551">
      <w:bodyDiv w:val="1"/>
      <w:marLeft w:val="0"/>
      <w:marRight w:val="0"/>
      <w:marTop w:val="0"/>
      <w:marBottom w:val="0"/>
      <w:divBdr>
        <w:top w:val="none" w:sz="0" w:space="0" w:color="auto"/>
        <w:left w:val="none" w:sz="0" w:space="0" w:color="auto"/>
        <w:bottom w:val="none" w:sz="0" w:space="0" w:color="auto"/>
        <w:right w:val="none" w:sz="0" w:space="0" w:color="auto"/>
      </w:divBdr>
    </w:div>
    <w:div w:id="1086850170">
      <w:bodyDiv w:val="1"/>
      <w:marLeft w:val="0"/>
      <w:marRight w:val="0"/>
      <w:marTop w:val="0"/>
      <w:marBottom w:val="0"/>
      <w:divBdr>
        <w:top w:val="none" w:sz="0" w:space="0" w:color="auto"/>
        <w:left w:val="none" w:sz="0" w:space="0" w:color="auto"/>
        <w:bottom w:val="none" w:sz="0" w:space="0" w:color="auto"/>
        <w:right w:val="none" w:sz="0" w:space="0" w:color="auto"/>
      </w:divBdr>
    </w:div>
    <w:div w:id="1086995121">
      <w:bodyDiv w:val="1"/>
      <w:marLeft w:val="0"/>
      <w:marRight w:val="0"/>
      <w:marTop w:val="0"/>
      <w:marBottom w:val="0"/>
      <w:divBdr>
        <w:top w:val="none" w:sz="0" w:space="0" w:color="auto"/>
        <w:left w:val="none" w:sz="0" w:space="0" w:color="auto"/>
        <w:bottom w:val="none" w:sz="0" w:space="0" w:color="auto"/>
        <w:right w:val="none" w:sz="0" w:space="0" w:color="auto"/>
      </w:divBdr>
    </w:div>
    <w:div w:id="1087071258">
      <w:bodyDiv w:val="1"/>
      <w:marLeft w:val="0"/>
      <w:marRight w:val="0"/>
      <w:marTop w:val="0"/>
      <w:marBottom w:val="0"/>
      <w:divBdr>
        <w:top w:val="none" w:sz="0" w:space="0" w:color="auto"/>
        <w:left w:val="none" w:sz="0" w:space="0" w:color="auto"/>
        <w:bottom w:val="none" w:sz="0" w:space="0" w:color="auto"/>
        <w:right w:val="none" w:sz="0" w:space="0" w:color="auto"/>
      </w:divBdr>
    </w:div>
    <w:div w:id="1087120361">
      <w:bodyDiv w:val="1"/>
      <w:marLeft w:val="0"/>
      <w:marRight w:val="0"/>
      <w:marTop w:val="0"/>
      <w:marBottom w:val="0"/>
      <w:divBdr>
        <w:top w:val="none" w:sz="0" w:space="0" w:color="auto"/>
        <w:left w:val="none" w:sz="0" w:space="0" w:color="auto"/>
        <w:bottom w:val="none" w:sz="0" w:space="0" w:color="auto"/>
        <w:right w:val="none" w:sz="0" w:space="0" w:color="auto"/>
      </w:divBdr>
    </w:div>
    <w:div w:id="1087187477">
      <w:bodyDiv w:val="1"/>
      <w:marLeft w:val="0"/>
      <w:marRight w:val="0"/>
      <w:marTop w:val="0"/>
      <w:marBottom w:val="0"/>
      <w:divBdr>
        <w:top w:val="none" w:sz="0" w:space="0" w:color="auto"/>
        <w:left w:val="none" w:sz="0" w:space="0" w:color="auto"/>
        <w:bottom w:val="none" w:sz="0" w:space="0" w:color="auto"/>
        <w:right w:val="none" w:sz="0" w:space="0" w:color="auto"/>
      </w:divBdr>
    </w:div>
    <w:div w:id="1088036140">
      <w:bodyDiv w:val="1"/>
      <w:marLeft w:val="0"/>
      <w:marRight w:val="0"/>
      <w:marTop w:val="0"/>
      <w:marBottom w:val="0"/>
      <w:divBdr>
        <w:top w:val="none" w:sz="0" w:space="0" w:color="auto"/>
        <w:left w:val="none" w:sz="0" w:space="0" w:color="auto"/>
        <w:bottom w:val="none" w:sz="0" w:space="0" w:color="auto"/>
        <w:right w:val="none" w:sz="0" w:space="0" w:color="auto"/>
      </w:divBdr>
    </w:div>
    <w:div w:id="1088235298">
      <w:bodyDiv w:val="1"/>
      <w:marLeft w:val="0"/>
      <w:marRight w:val="0"/>
      <w:marTop w:val="0"/>
      <w:marBottom w:val="0"/>
      <w:divBdr>
        <w:top w:val="none" w:sz="0" w:space="0" w:color="auto"/>
        <w:left w:val="none" w:sz="0" w:space="0" w:color="auto"/>
        <w:bottom w:val="none" w:sz="0" w:space="0" w:color="auto"/>
        <w:right w:val="none" w:sz="0" w:space="0" w:color="auto"/>
      </w:divBdr>
    </w:div>
    <w:div w:id="1089041812">
      <w:bodyDiv w:val="1"/>
      <w:marLeft w:val="0"/>
      <w:marRight w:val="0"/>
      <w:marTop w:val="0"/>
      <w:marBottom w:val="0"/>
      <w:divBdr>
        <w:top w:val="none" w:sz="0" w:space="0" w:color="auto"/>
        <w:left w:val="none" w:sz="0" w:space="0" w:color="auto"/>
        <w:bottom w:val="none" w:sz="0" w:space="0" w:color="auto"/>
        <w:right w:val="none" w:sz="0" w:space="0" w:color="auto"/>
      </w:divBdr>
    </w:div>
    <w:div w:id="1089158065">
      <w:bodyDiv w:val="1"/>
      <w:marLeft w:val="0"/>
      <w:marRight w:val="0"/>
      <w:marTop w:val="0"/>
      <w:marBottom w:val="0"/>
      <w:divBdr>
        <w:top w:val="none" w:sz="0" w:space="0" w:color="auto"/>
        <w:left w:val="none" w:sz="0" w:space="0" w:color="auto"/>
        <w:bottom w:val="none" w:sz="0" w:space="0" w:color="auto"/>
        <w:right w:val="none" w:sz="0" w:space="0" w:color="auto"/>
      </w:divBdr>
    </w:div>
    <w:div w:id="1089231623">
      <w:bodyDiv w:val="1"/>
      <w:marLeft w:val="0"/>
      <w:marRight w:val="0"/>
      <w:marTop w:val="0"/>
      <w:marBottom w:val="0"/>
      <w:divBdr>
        <w:top w:val="none" w:sz="0" w:space="0" w:color="auto"/>
        <w:left w:val="none" w:sz="0" w:space="0" w:color="auto"/>
        <w:bottom w:val="none" w:sz="0" w:space="0" w:color="auto"/>
        <w:right w:val="none" w:sz="0" w:space="0" w:color="auto"/>
      </w:divBdr>
    </w:div>
    <w:div w:id="1089231691">
      <w:bodyDiv w:val="1"/>
      <w:marLeft w:val="0"/>
      <w:marRight w:val="0"/>
      <w:marTop w:val="0"/>
      <w:marBottom w:val="0"/>
      <w:divBdr>
        <w:top w:val="none" w:sz="0" w:space="0" w:color="auto"/>
        <w:left w:val="none" w:sz="0" w:space="0" w:color="auto"/>
        <w:bottom w:val="none" w:sz="0" w:space="0" w:color="auto"/>
        <w:right w:val="none" w:sz="0" w:space="0" w:color="auto"/>
      </w:divBdr>
    </w:div>
    <w:div w:id="1089305668">
      <w:bodyDiv w:val="1"/>
      <w:marLeft w:val="0"/>
      <w:marRight w:val="0"/>
      <w:marTop w:val="0"/>
      <w:marBottom w:val="0"/>
      <w:divBdr>
        <w:top w:val="none" w:sz="0" w:space="0" w:color="auto"/>
        <w:left w:val="none" w:sz="0" w:space="0" w:color="auto"/>
        <w:bottom w:val="none" w:sz="0" w:space="0" w:color="auto"/>
        <w:right w:val="none" w:sz="0" w:space="0" w:color="auto"/>
      </w:divBdr>
    </w:div>
    <w:div w:id="1089426208">
      <w:bodyDiv w:val="1"/>
      <w:marLeft w:val="0"/>
      <w:marRight w:val="0"/>
      <w:marTop w:val="0"/>
      <w:marBottom w:val="0"/>
      <w:divBdr>
        <w:top w:val="none" w:sz="0" w:space="0" w:color="auto"/>
        <w:left w:val="none" w:sz="0" w:space="0" w:color="auto"/>
        <w:bottom w:val="none" w:sz="0" w:space="0" w:color="auto"/>
        <w:right w:val="none" w:sz="0" w:space="0" w:color="auto"/>
      </w:divBdr>
    </w:div>
    <w:div w:id="1090083381">
      <w:bodyDiv w:val="1"/>
      <w:marLeft w:val="0"/>
      <w:marRight w:val="0"/>
      <w:marTop w:val="0"/>
      <w:marBottom w:val="0"/>
      <w:divBdr>
        <w:top w:val="none" w:sz="0" w:space="0" w:color="auto"/>
        <w:left w:val="none" w:sz="0" w:space="0" w:color="auto"/>
        <w:bottom w:val="none" w:sz="0" w:space="0" w:color="auto"/>
        <w:right w:val="none" w:sz="0" w:space="0" w:color="auto"/>
      </w:divBdr>
    </w:div>
    <w:div w:id="1090271817">
      <w:bodyDiv w:val="1"/>
      <w:marLeft w:val="0"/>
      <w:marRight w:val="0"/>
      <w:marTop w:val="0"/>
      <w:marBottom w:val="0"/>
      <w:divBdr>
        <w:top w:val="none" w:sz="0" w:space="0" w:color="auto"/>
        <w:left w:val="none" w:sz="0" w:space="0" w:color="auto"/>
        <w:bottom w:val="none" w:sz="0" w:space="0" w:color="auto"/>
        <w:right w:val="none" w:sz="0" w:space="0" w:color="auto"/>
      </w:divBdr>
    </w:div>
    <w:div w:id="1090466480">
      <w:bodyDiv w:val="1"/>
      <w:marLeft w:val="0"/>
      <w:marRight w:val="0"/>
      <w:marTop w:val="0"/>
      <w:marBottom w:val="0"/>
      <w:divBdr>
        <w:top w:val="none" w:sz="0" w:space="0" w:color="auto"/>
        <w:left w:val="none" w:sz="0" w:space="0" w:color="auto"/>
        <w:bottom w:val="none" w:sz="0" w:space="0" w:color="auto"/>
        <w:right w:val="none" w:sz="0" w:space="0" w:color="auto"/>
      </w:divBdr>
    </w:div>
    <w:div w:id="1090738917">
      <w:bodyDiv w:val="1"/>
      <w:marLeft w:val="0"/>
      <w:marRight w:val="0"/>
      <w:marTop w:val="0"/>
      <w:marBottom w:val="0"/>
      <w:divBdr>
        <w:top w:val="none" w:sz="0" w:space="0" w:color="auto"/>
        <w:left w:val="none" w:sz="0" w:space="0" w:color="auto"/>
        <w:bottom w:val="none" w:sz="0" w:space="0" w:color="auto"/>
        <w:right w:val="none" w:sz="0" w:space="0" w:color="auto"/>
      </w:divBdr>
    </w:div>
    <w:div w:id="1091507137">
      <w:bodyDiv w:val="1"/>
      <w:marLeft w:val="0"/>
      <w:marRight w:val="0"/>
      <w:marTop w:val="0"/>
      <w:marBottom w:val="0"/>
      <w:divBdr>
        <w:top w:val="none" w:sz="0" w:space="0" w:color="auto"/>
        <w:left w:val="none" w:sz="0" w:space="0" w:color="auto"/>
        <w:bottom w:val="none" w:sz="0" w:space="0" w:color="auto"/>
        <w:right w:val="none" w:sz="0" w:space="0" w:color="auto"/>
      </w:divBdr>
    </w:div>
    <w:div w:id="1091664350">
      <w:bodyDiv w:val="1"/>
      <w:marLeft w:val="0"/>
      <w:marRight w:val="0"/>
      <w:marTop w:val="0"/>
      <w:marBottom w:val="0"/>
      <w:divBdr>
        <w:top w:val="none" w:sz="0" w:space="0" w:color="auto"/>
        <w:left w:val="none" w:sz="0" w:space="0" w:color="auto"/>
        <w:bottom w:val="none" w:sz="0" w:space="0" w:color="auto"/>
        <w:right w:val="none" w:sz="0" w:space="0" w:color="auto"/>
      </w:divBdr>
    </w:div>
    <w:div w:id="1092051636">
      <w:bodyDiv w:val="1"/>
      <w:marLeft w:val="0"/>
      <w:marRight w:val="0"/>
      <w:marTop w:val="0"/>
      <w:marBottom w:val="0"/>
      <w:divBdr>
        <w:top w:val="none" w:sz="0" w:space="0" w:color="auto"/>
        <w:left w:val="none" w:sz="0" w:space="0" w:color="auto"/>
        <w:bottom w:val="none" w:sz="0" w:space="0" w:color="auto"/>
        <w:right w:val="none" w:sz="0" w:space="0" w:color="auto"/>
      </w:divBdr>
    </w:div>
    <w:div w:id="1093163638">
      <w:bodyDiv w:val="1"/>
      <w:marLeft w:val="0"/>
      <w:marRight w:val="0"/>
      <w:marTop w:val="0"/>
      <w:marBottom w:val="0"/>
      <w:divBdr>
        <w:top w:val="none" w:sz="0" w:space="0" w:color="auto"/>
        <w:left w:val="none" w:sz="0" w:space="0" w:color="auto"/>
        <w:bottom w:val="none" w:sz="0" w:space="0" w:color="auto"/>
        <w:right w:val="none" w:sz="0" w:space="0" w:color="auto"/>
      </w:divBdr>
    </w:div>
    <w:div w:id="1093163864">
      <w:bodyDiv w:val="1"/>
      <w:marLeft w:val="0"/>
      <w:marRight w:val="0"/>
      <w:marTop w:val="0"/>
      <w:marBottom w:val="0"/>
      <w:divBdr>
        <w:top w:val="none" w:sz="0" w:space="0" w:color="auto"/>
        <w:left w:val="none" w:sz="0" w:space="0" w:color="auto"/>
        <w:bottom w:val="none" w:sz="0" w:space="0" w:color="auto"/>
        <w:right w:val="none" w:sz="0" w:space="0" w:color="auto"/>
      </w:divBdr>
    </w:div>
    <w:div w:id="1094013408">
      <w:bodyDiv w:val="1"/>
      <w:marLeft w:val="0"/>
      <w:marRight w:val="0"/>
      <w:marTop w:val="0"/>
      <w:marBottom w:val="0"/>
      <w:divBdr>
        <w:top w:val="none" w:sz="0" w:space="0" w:color="auto"/>
        <w:left w:val="none" w:sz="0" w:space="0" w:color="auto"/>
        <w:bottom w:val="none" w:sz="0" w:space="0" w:color="auto"/>
        <w:right w:val="none" w:sz="0" w:space="0" w:color="auto"/>
      </w:divBdr>
    </w:div>
    <w:div w:id="1094476562">
      <w:bodyDiv w:val="1"/>
      <w:marLeft w:val="0"/>
      <w:marRight w:val="0"/>
      <w:marTop w:val="0"/>
      <w:marBottom w:val="0"/>
      <w:divBdr>
        <w:top w:val="none" w:sz="0" w:space="0" w:color="auto"/>
        <w:left w:val="none" w:sz="0" w:space="0" w:color="auto"/>
        <w:bottom w:val="none" w:sz="0" w:space="0" w:color="auto"/>
        <w:right w:val="none" w:sz="0" w:space="0" w:color="auto"/>
      </w:divBdr>
    </w:div>
    <w:div w:id="1094937571">
      <w:bodyDiv w:val="1"/>
      <w:marLeft w:val="0"/>
      <w:marRight w:val="0"/>
      <w:marTop w:val="0"/>
      <w:marBottom w:val="0"/>
      <w:divBdr>
        <w:top w:val="none" w:sz="0" w:space="0" w:color="auto"/>
        <w:left w:val="none" w:sz="0" w:space="0" w:color="auto"/>
        <w:bottom w:val="none" w:sz="0" w:space="0" w:color="auto"/>
        <w:right w:val="none" w:sz="0" w:space="0" w:color="auto"/>
      </w:divBdr>
    </w:div>
    <w:div w:id="1094983713">
      <w:bodyDiv w:val="1"/>
      <w:marLeft w:val="0"/>
      <w:marRight w:val="0"/>
      <w:marTop w:val="0"/>
      <w:marBottom w:val="0"/>
      <w:divBdr>
        <w:top w:val="none" w:sz="0" w:space="0" w:color="auto"/>
        <w:left w:val="none" w:sz="0" w:space="0" w:color="auto"/>
        <w:bottom w:val="none" w:sz="0" w:space="0" w:color="auto"/>
        <w:right w:val="none" w:sz="0" w:space="0" w:color="auto"/>
      </w:divBdr>
    </w:div>
    <w:div w:id="1095130773">
      <w:bodyDiv w:val="1"/>
      <w:marLeft w:val="0"/>
      <w:marRight w:val="0"/>
      <w:marTop w:val="0"/>
      <w:marBottom w:val="0"/>
      <w:divBdr>
        <w:top w:val="none" w:sz="0" w:space="0" w:color="auto"/>
        <w:left w:val="none" w:sz="0" w:space="0" w:color="auto"/>
        <w:bottom w:val="none" w:sz="0" w:space="0" w:color="auto"/>
        <w:right w:val="none" w:sz="0" w:space="0" w:color="auto"/>
      </w:divBdr>
    </w:div>
    <w:div w:id="1095515562">
      <w:bodyDiv w:val="1"/>
      <w:marLeft w:val="0"/>
      <w:marRight w:val="0"/>
      <w:marTop w:val="0"/>
      <w:marBottom w:val="0"/>
      <w:divBdr>
        <w:top w:val="none" w:sz="0" w:space="0" w:color="auto"/>
        <w:left w:val="none" w:sz="0" w:space="0" w:color="auto"/>
        <w:bottom w:val="none" w:sz="0" w:space="0" w:color="auto"/>
        <w:right w:val="none" w:sz="0" w:space="0" w:color="auto"/>
      </w:divBdr>
    </w:div>
    <w:div w:id="1095908240">
      <w:bodyDiv w:val="1"/>
      <w:marLeft w:val="0"/>
      <w:marRight w:val="0"/>
      <w:marTop w:val="0"/>
      <w:marBottom w:val="0"/>
      <w:divBdr>
        <w:top w:val="none" w:sz="0" w:space="0" w:color="auto"/>
        <w:left w:val="none" w:sz="0" w:space="0" w:color="auto"/>
        <w:bottom w:val="none" w:sz="0" w:space="0" w:color="auto"/>
        <w:right w:val="none" w:sz="0" w:space="0" w:color="auto"/>
      </w:divBdr>
    </w:div>
    <w:div w:id="1097215086">
      <w:bodyDiv w:val="1"/>
      <w:marLeft w:val="0"/>
      <w:marRight w:val="0"/>
      <w:marTop w:val="0"/>
      <w:marBottom w:val="0"/>
      <w:divBdr>
        <w:top w:val="none" w:sz="0" w:space="0" w:color="auto"/>
        <w:left w:val="none" w:sz="0" w:space="0" w:color="auto"/>
        <w:bottom w:val="none" w:sz="0" w:space="0" w:color="auto"/>
        <w:right w:val="none" w:sz="0" w:space="0" w:color="auto"/>
      </w:divBdr>
    </w:div>
    <w:div w:id="1098021940">
      <w:bodyDiv w:val="1"/>
      <w:marLeft w:val="0"/>
      <w:marRight w:val="0"/>
      <w:marTop w:val="0"/>
      <w:marBottom w:val="0"/>
      <w:divBdr>
        <w:top w:val="none" w:sz="0" w:space="0" w:color="auto"/>
        <w:left w:val="none" w:sz="0" w:space="0" w:color="auto"/>
        <w:bottom w:val="none" w:sz="0" w:space="0" w:color="auto"/>
        <w:right w:val="none" w:sz="0" w:space="0" w:color="auto"/>
      </w:divBdr>
    </w:div>
    <w:div w:id="1098255729">
      <w:bodyDiv w:val="1"/>
      <w:marLeft w:val="0"/>
      <w:marRight w:val="0"/>
      <w:marTop w:val="0"/>
      <w:marBottom w:val="0"/>
      <w:divBdr>
        <w:top w:val="none" w:sz="0" w:space="0" w:color="auto"/>
        <w:left w:val="none" w:sz="0" w:space="0" w:color="auto"/>
        <w:bottom w:val="none" w:sz="0" w:space="0" w:color="auto"/>
        <w:right w:val="none" w:sz="0" w:space="0" w:color="auto"/>
      </w:divBdr>
    </w:div>
    <w:div w:id="1098407173">
      <w:bodyDiv w:val="1"/>
      <w:marLeft w:val="0"/>
      <w:marRight w:val="0"/>
      <w:marTop w:val="0"/>
      <w:marBottom w:val="0"/>
      <w:divBdr>
        <w:top w:val="none" w:sz="0" w:space="0" w:color="auto"/>
        <w:left w:val="none" w:sz="0" w:space="0" w:color="auto"/>
        <w:bottom w:val="none" w:sz="0" w:space="0" w:color="auto"/>
        <w:right w:val="none" w:sz="0" w:space="0" w:color="auto"/>
      </w:divBdr>
    </w:div>
    <w:div w:id="1098913605">
      <w:bodyDiv w:val="1"/>
      <w:marLeft w:val="0"/>
      <w:marRight w:val="0"/>
      <w:marTop w:val="0"/>
      <w:marBottom w:val="0"/>
      <w:divBdr>
        <w:top w:val="none" w:sz="0" w:space="0" w:color="auto"/>
        <w:left w:val="none" w:sz="0" w:space="0" w:color="auto"/>
        <w:bottom w:val="none" w:sz="0" w:space="0" w:color="auto"/>
        <w:right w:val="none" w:sz="0" w:space="0" w:color="auto"/>
      </w:divBdr>
    </w:div>
    <w:div w:id="1099372242">
      <w:bodyDiv w:val="1"/>
      <w:marLeft w:val="0"/>
      <w:marRight w:val="0"/>
      <w:marTop w:val="0"/>
      <w:marBottom w:val="0"/>
      <w:divBdr>
        <w:top w:val="none" w:sz="0" w:space="0" w:color="auto"/>
        <w:left w:val="none" w:sz="0" w:space="0" w:color="auto"/>
        <w:bottom w:val="none" w:sz="0" w:space="0" w:color="auto"/>
        <w:right w:val="none" w:sz="0" w:space="0" w:color="auto"/>
      </w:divBdr>
    </w:div>
    <w:div w:id="1099524114">
      <w:bodyDiv w:val="1"/>
      <w:marLeft w:val="0"/>
      <w:marRight w:val="0"/>
      <w:marTop w:val="0"/>
      <w:marBottom w:val="0"/>
      <w:divBdr>
        <w:top w:val="none" w:sz="0" w:space="0" w:color="auto"/>
        <w:left w:val="none" w:sz="0" w:space="0" w:color="auto"/>
        <w:bottom w:val="none" w:sz="0" w:space="0" w:color="auto"/>
        <w:right w:val="none" w:sz="0" w:space="0" w:color="auto"/>
      </w:divBdr>
    </w:div>
    <w:div w:id="1099569882">
      <w:bodyDiv w:val="1"/>
      <w:marLeft w:val="0"/>
      <w:marRight w:val="0"/>
      <w:marTop w:val="0"/>
      <w:marBottom w:val="0"/>
      <w:divBdr>
        <w:top w:val="none" w:sz="0" w:space="0" w:color="auto"/>
        <w:left w:val="none" w:sz="0" w:space="0" w:color="auto"/>
        <w:bottom w:val="none" w:sz="0" w:space="0" w:color="auto"/>
        <w:right w:val="none" w:sz="0" w:space="0" w:color="auto"/>
      </w:divBdr>
    </w:div>
    <w:div w:id="1099646473">
      <w:bodyDiv w:val="1"/>
      <w:marLeft w:val="0"/>
      <w:marRight w:val="0"/>
      <w:marTop w:val="0"/>
      <w:marBottom w:val="0"/>
      <w:divBdr>
        <w:top w:val="none" w:sz="0" w:space="0" w:color="auto"/>
        <w:left w:val="none" w:sz="0" w:space="0" w:color="auto"/>
        <w:bottom w:val="none" w:sz="0" w:space="0" w:color="auto"/>
        <w:right w:val="none" w:sz="0" w:space="0" w:color="auto"/>
      </w:divBdr>
    </w:div>
    <w:div w:id="1100023975">
      <w:bodyDiv w:val="1"/>
      <w:marLeft w:val="0"/>
      <w:marRight w:val="0"/>
      <w:marTop w:val="0"/>
      <w:marBottom w:val="0"/>
      <w:divBdr>
        <w:top w:val="none" w:sz="0" w:space="0" w:color="auto"/>
        <w:left w:val="none" w:sz="0" w:space="0" w:color="auto"/>
        <w:bottom w:val="none" w:sz="0" w:space="0" w:color="auto"/>
        <w:right w:val="none" w:sz="0" w:space="0" w:color="auto"/>
      </w:divBdr>
    </w:div>
    <w:div w:id="1100295277">
      <w:bodyDiv w:val="1"/>
      <w:marLeft w:val="0"/>
      <w:marRight w:val="0"/>
      <w:marTop w:val="0"/>
      <w:marBottom w:val="0"/>
      <w:divBdr>
        <w:top w:val="none" w:sz="0" w:space="0" w:color="auto"/>
        <w:left w:val="none" w:sz="0" w:space="0" w:color="auto"/>
        <w:bottom w:val="none" w:sz="0" w:space="0" w:color="auto"/>
        <w:right w:val="none" w:sz="0" w:space="0" w:color="auto"/>
      </w:divBdr>
    </w:div>
    <w:div w:id="1100376332">
      <w:bodyDiv w:val="1"/>
      <w:marLeft w:val="0"/>
      <w:marRight w:val="0"/>
      <w:marTop w:val="0"/>
      <w:marBottom w:val="0"/>
      <w:divBdr>
        <w:top w:val="none" w:sz="0" w:space="0" w:color="auto"/>
        <w:left w:val="none" w:sz="0" w:space="0" w:color="auto"/>
        <w:bottom w:val="none" w:sz="0" w:space="0" w:color="auto"/>
        <w:right w:val="none" w:sz="0" w:space="0" w:color="auto"/>
      </w:divBdr>
    </w:div>
    <w:div w:id="1100687344">
      <w:bodyDiv w:val="1"/>
      <w:marLeft w:val="0"/>
      <w:marRight w:val="0"/>
      <w:marTop w:val="0"/>
      <w:marBottom w:val="0"/>
      <w:divBdr>
        <w:top w:val="none" w:sz="0" w:space="0" w:color="auto"/>
        <w:left w:val="none" w:sz="0" w:space="0" w:color="auto"/>
        <w:bottom w:val="none" w:sz="0" w:space="0" w:color="auto"/>
        <w:right w:val="none" w:sz="0" w:space="0" w:color="auto"/>
      </w:divBdr>
    </w:div>
    <w:div w:id="1101493371">
      <w:bodyDiv w:val="1"/>
      <w:marLeft w:val="0"/>
      <w:marRight w:val="0"/>
      <w:marTop w:val="0"/>
      <w:marBottom w:val="0"/>
      <w:divBdr>
        <w:top w:val="none" w:sz="0" w:space="0" w:color="auto"/>
        <w:left w:val="none" w:sz="0" w:space="0" w:color="auto"/>
        <w:bottom w:val="none" w:sz="0" w:space="0" w:color="auto"/>
        <w:right w:val="none" w:sz="0" w:space="0" w:color="auto"/>
      </w:divBdr>
    </w:div>
    <w:div w:id="1101609200">
      <w:bodyDiv w:val="1"/>
      <w:marLeft w:val="0"/>
      <w:marRight w:val="0"/>
      <w:marTop w:val="0"/>
      <w:marBottom w:val="0"/>
      <w:divBdr>
        <w:top w:val="none" w:sz="0" w:space="0" w:color="auto"/>
        <w:left w:val="none" w:sz="0" w:space="0" w:color="auto"/>
        <w:bottom w:val="none" w:sz="0" w:space="0" w:color="auto"/>
        <w:right w:val="none" w:sz="0" w:space="0" w:color="auto"/>
      </w:divBdr>
    </w:div>
    <w:div w:id="1101609977">
      <w:bodyDiv w:val="1"/>
      <w:marLeft w:val="0"/>
      <w:marRight w:val="0"/>
      <w:marTop w:val="0"/>
      <w:marBottom w:val="0"/>
      <w:divBdr>
        <w:top w:val="none" w:sz="0" w:space="0" w:color="auto"/>
        <w:left w:val="none" w:sz="0" w:space="0" w:color="auto"/>
        <w:bottom w:val="none" w:sz="0" w:space="0" w:color="auto"/>
        <w:right w:val="none" w:sz="0" w:space="0" w:color="auto"/>
      </w:divBdr>
    </w:div>
    <w:div w:id="1101681656">
      <w:bodyDiv w:val="1"/>
      <w:marLeft w:val="0"/>
      <w:marRight w:val="0"/>
      <w:marTop w:val="0"/>
      <w:marBottom w:val="0"/>
      <w:divBdr>
        <w:top w:val="none" w:sz="0" w:space="0" w:color="auto"/>
        <w:left w:val="none" w:sz="0" w:space="0" w:color="auto"/>
        <w:bottom w:val="none" w:sz="0" w:space="0" w:color="auto"/>
        <w:right w:val="none" w:sz="0" w:space="0" w:color="auto"/>
      </w:divBdr>
    </w:div>
    <w:div w:id="1101876683">
      <w:bodyDiv w:val="1"/>
      <w:marLeft w:val="0"/>
      <w:marRight w:val="0"/>
      <w:marTop w:val="0"/>
      <w:marBottom w:val="0"/>
      <w:divBdr>
        <w:top w:val="none" w:sz="0" w:space="0" w:color="auto"/>
        <w:left w:val="none" w:sz="0" w:space="0" w:color="auto"/>
        <w:bottom w:val="none" w:sz="0" w:space="0" w:color="auto"/>
        <w:right w:val="none" w:sz="0" w:space="0" w:color="auto"/>
      </w:divBdr>
    </w:div>
    <w:div w:id="1101992498">
      <w:bodyDiv w:val="1"/>
      <w:marLeft w:val="0"/>
      <w:marRight w:val="0"/>
      <w:marTop w:val="0"/>
      <w:marBottom w:val="0"/>
      <w:divBdr>
        <w:top w:val="none" w:sz="0" w:space="0" w:color="auto"/>
        <w:left w:val="none" w:sz="0" w:space="0" w:color="auto"/>
        <w:bottom w:val="none" w:sz="0" w:space="0" w:color="auto"/>
        <w:right w:val="none" w:sz="0" w:space="0" w:color="auto"/>
      </w:divBdr>
    </w:div>
    <w:div w:id="1102608098">
      <w:bodyDiv w:val="1"/>
      <w:marLeft w:val="0"/>
      <w:marRight w:val="0"/>
      <w:marTop w:val="0"/>
      <w:marBottom w:val="0"/>
      <w:divBdr>
        <w:top w:val="none" w:sz="0" w:space="0" w:color="auto"/>
        <w:left w:val="none" w:sz="0" w:space="0" w:color="auto"/>
        <w:bottom w:val="none" w:sz="0" w:space="0" w:color="auto"/>
        <w:right w:val="none" w:sz="0" w:space="0" w:color="auto"/>
      </w:divBdr>
    </w:div>
    <w:div w:id="1103575557">
      <w:bodyDiv w:val="1"/>
      <w:marLeft w:val="0"/>
      <w:marRight w:val="0"/>
      <w:marTop w:val="0"/>
      <w:marBottom w:val="0"/>
      <w:divBdr>
        <w:top w:val="none" w:sz="0" w:space="0" w:color="auto"/>
        <w:left w:val="none" w:sz="0" w:space="0" w:color="auto"/>
        <w:bottom w:val="none" w:sz="0" w:space="0" w:color="auto"/>
        <w:right w:val="none" w:sz="0" w:space="0" w:color="auto"/>
      </w:divBdr>
    </w:div>
    <w:div w:id="1103963200">
      <w:bodyDiv w:val="1"/>
      <w:marLeft w:val="0"/>
      <w:marRight w:val="0"/>
      <w:marTop w:val="0"/>
      <w:marBottom w:val="0"/>
      <w:divBdr>
        <w:top w:val="none" w:sz="0" w:space="0" w:color="auto"/>
        <w:left w:val="none" w:sz="0" w:space="0" w:color="auto"/>
        <w:bottom w:val="none" w:sz="0" w:space="0" w:color="auto"/>
        <w:right w:val="none" w:sz="0" w:space="0" w:color="auto"/>
      </w:divBdr>
    </w:div>
    <w:div w:id="1104034613">
      <w:bodyDiv w:val="1"/>
      <w:marLeft w:val="0"/>
      <w:marRight w:val="0"/>
      <w:marTop w:val="0"/>
      <w:marBottom w:val="0"/>
      <w:divBdr>
        <w:top w:val="none" w:sz="0" w:space="0" w:color="auto"/>
        <w:left w:val="none" w:sz="0" w:space="0" w:color="auto"/>
        <w:bottom w:val="none" w:sz="0" w:space="0" w:color="auto"/>
        <w:right w:val="none" w:sz="0" w:space="0" w:color="auto"/>
      </w:divBdr>
    </w:div>
    <w:div w:id="1104226972">
      <w:bodyDiv w:val="1"/>
      <w:marLeft w:val="0"/>
      <w:marRight w:val="0"/>
      <w:marTop w:val="0"/>
      <w:marBottom w:val="0"/>
      <w:divBdr>
        <w:top w:val="none" w:sz="0" w:space="0" w:color="auto"/>
        <w:left w:val="none" w:sz="0" w:space="0" w:color="auto"/>
        <w:bottom w:val="none" w:sz="0" w:space="0" w:color="auto"/>
        <w:right w:val="none" w:sz="0" w:space="0" w:color="auto"/>
      </w:divBdr>
    </w:div>
    <w:div w:id="1104375116">
      <w:bodyDiv w:val="1"/>
      <w:marLeft w:val="0"/>
      <w:marRight w:val="0"/>
      <w:marTop w:val="0"/>
      <w:marBottom w:val="0"/>
      <w:divBdr>
        <w:top w:val="none" w:sz="0" w:space="0" w:color="auto"/>
        <w:left w:val="none" w:sz="0" w:space="0" w:color="auto"/>
        <w:bottom w:val="none" w:sz="0" w:space="0" w:color="auto"/>
        <w:right w:val="none" w:sz="0" w:space="0" w:color="auto"/>
      </w:divBdr>
    </w:div>
    <w:div w:id="1104423938">
      <w:bodyDiv w:val="1"/>
      <w:marLeft w:val="0"/>
      <w:marRight w:val="0"/>
      <w:marTop w:val="0"/>
      <w:marBottom w:val="0"/>
      <w:divBdr>
        <w:top w:val="none" w:sz="0" w:space="0" w:color="auto"/>
        <w:left w:val="none" w:sz="0" w:space="0" w:color="auto"/>
        <w:bottom w:val="none" w:sz="0" w:space="0" w:color="auto"/>
        <w:right w:val="none" w:sz="0" w:space="0" w:color="auto"/>
      </w:divBdr>
    </w:div>
    <w:div w:id="1104426412">
      <w:bodyDiv w:val="1"/>
      <w:marLeft w:val="0"/>
      <w:marRight w:val="0"/>
      <w:marTop w:val="0"/>
      <w:marBottom w:val="0"/>
      <w:divBdr>
        <w:top w:val="none" w:sz="0" w:space="0" w:color="auto"/>
        <w:left w:val="none" w:sz="0" w:space="0" w:color="auto"/>
        <w:bottom w:val="none" w:sz="0" w:space="0" w:color="auto"/>
        <w:right w:val="none" w:sz="0" w:space="0" w:color="auto"/>
      </w:divBdr>
    </w:div>
    <w:div w:id="1104501665">
      <w:bodyDiv w:val="1"/>
      <w:marLeft w:val="0"/>
      <w:marRight w:val="0"/>
      <w:marTop w:val="0"/>
      <w:marBottom w:val="0"/>
      <w:divBdr>
        <w:top w:val="none" w:sz="0" w:space="0" w:color="auto"/>
        <w:left w:val="none" w:sz="0" w:space="0" w:color="auto"/>
        <w:bottom w:val="none" w:sz="0" w:space="0" w:color="auto"/>
        <w:right w:val="none" w:sz="0" w:space="0" w:color="auto"/>
      </w:divBdr>
    </w:div>
    <w:div w:id="1104570990">
      <w:bodyDiv w:val="1"/>
      <w:marLeft w:val="0"/>
      <w:marRight w:val="0"/>
      <w:marTop w:val="0"/>
      <w:marBottom w:val="0"/>
      <w:divBdr>
        <w:top w:val="none" w:sz="0" w:space="0" w:color="auto"/>
        <w:left w:val="none" w:sz="0" w:space="0" w:color="auto"/>
        <w:bottom w:val="none" w:sz="0" w:space="0" w:color="auto"/>
        <w:right w:val="none" w:sz="0" w:space="0" w:color="auto"/>
      </w:divBdr>
    </w:div>
    <w:div w:id="1104685695">
      <w:bodyDiv w:val="1"/>
      <w:marLeft w:val="0"/>
      <w:marRight w:val="0"/>
      <w:marTop w:val="0"/>
      <w:marBottom w:val="0"/>
      <w:divBdr>
        <w:top w:val="none" w:sz="0" w:space="0" w:color="auto"/>
        <w:left w:val="none" w:sz="0" w:space="0" w:color="auto"/>
        <w:bottom w:val="none" w:sz="0" w:space="0" w:color="auto"/>
        <w:right w:val="none" w:sz="0" w:space="0" w:color="auto"/>
      </w:divBdr>
    </w:div>
    <w:div w:id="1104883626">
      <w:bodyDiv w:val="1"/>
      <w:marLeft w:val="0"/>
      <w:marRight w:val="0"/>
      <w:marTop w:val="0"/>
      <w:marBottom w:val="0"/>
      <w:divBdr>
        <w:top w:val="none" w:sz="0" w:space="0" w:color="auto"/>
        <w:left w:val="none" w:sz="0" w:space="0" w:color="auto"/>
        <w:bottom w:val="none" w:sz="0" w:space="0" w:color="auto"/>
        <w:right w:val="none" w:sz="0" w:space="0" w:color="auto"/>
      </w:divBdr>
    </w:div>
    <w:div w:id="1105032915">
      <w:bodyDiv w:val="1"/>
      <w:marLeft w:val="0"/>
      <w:marRight w:val="0"/>
      <w:marTop w:val="0"/>
      <w:marBottom w:val="0"/>
      <w:divBdr>
        <w:top w:val="none" w:sz="0" w:space="0" w:color="auto"/>
        <w:left w:val="none" w:sz="0" w:space="0" w:color="auto"/>
        <w:bottom w:val="none" w:sz="0" w:space="0" w:color="auto"/>
        <w:right w:val="none" w:sz="0" w:space="0" w:color="auto"/>
      </w:divBdr>
    </w:div>
    <w:div w:id="1105463243">
      <w:bodyDiv w:val="1"/>
      <w:marLeft w:val="0"/>
      <w:marRight w:val="0"/>
      <w:marTop w:val="0"/>
      <w:marBottom w:val="0"/>
      <w:divBdr>
        <w:top w:val="none" w:sz="0" w:space="0" w:color="auto"/>
        <w:left w:val="none" w:sz="0" w:space="0" w:color="auto"/>
        <w:bottom w:val="none" w:sz="0" w:space="0" w:color="auto"/>
        <w:right w:val="none" w:sz="0" w:space="0" w:color="auto"/>
      </w:divBdr>
    </w:div>
    <w:div w:id="1105803898">
      <w:bodyDiv w:val="1"/>
      <w:marLeft w:val="0"/>
      <w:marRight w:val="0"/>
      <w:marTop w:val="0"/>
      <w:marBottom w:val="0"/>
      <w:divBdr>
        <w:top w:val="none" w:sz="0" w:space="0" w:color="auto"/>
        <w:left w:val="none" w:sz="0" w:space="0" w:color="auto"/>
        <w:bottom w:val="none" w:sz="0" w:space="0" w:color="auto"/>
        <w:right w:val="none" w:sz="0" w:space="0" w:color="auto"/>
      </w:divBdr>
    </w:div>
    <w:div w:id="1105809646">
      <w:bodyDiv w:val="1"/>
      <w:marLeft w:val="0"/>
      <w:marRight w:val="0"/>
      <w:marTop w:val="0"/>
      <w:marBottom w:val="0"/>
      <w:divBdr>
        <w:top w:val="none" w:sz="0" w:space="0" w:color="auto"/>
        <w:left w:val="none" w:sz="0" w:space="0" w:color="auto"/>
        <w:bottom w:val="none" w:sz="0" w:space="0" w:color="auto"/>
        <w:right w:val="none" w:sz="0" w:space="0" w:color="auto"/>
      </w:divBdr>
    </w:div>
    <w:div w:id="1106535898">
      <w:bodyDiv w:val="1"/>
      <w:marLeft w:val="0"/>
      <w:marRight w:val="0"/>
      <w:marTop w:val="0"/>
      <w:marBottom w:val="0"/>
      <w:divBdr>
        <w:top w:val="none" w:sz="0" w:space="0" w:color="auto"/>
        <w:left w:val="none" w:sz="0" w:space="0" w:color="auto"/>
        <w:bottom w:val="none" w:sz="0" w:space="0" w:color="auto"/>
        <w:right w:val="none" w:sz="0" w:space="0" w:color="auto"/>
      </w:divBdr>
    </w:div>
    <w:div w:id="1106996108">
      <w:bodyDiv w:val="1"/>
      <w:marLeft w:val="0"/>
      <w:marRight w:val="0"/>
      <w:marTop w:val="0"/>
      <w:marBottom w:val="0"/>
      <w:divBdr>
        <w:top w:val="none" w:sz="0" w:space="0" w:color="auto"/>
        <w:left w:val="none" w:sz="0" w:space="0" w:color="auto"/>
        <w:bottom w:val="none" w:sz="0" w:space="0" w:color="auto"/>
        <w:right w:val="none" w:sz="0" w:space="0" w:color="auto"/>
      </w:divBdr>
    </w:div>
    <w:div w:id="1108744261">
      <w:bodyDiv w:val="1"/>
      <w:marLeft w:val="0"/>
      <w:marRight w:val="0"/>
      <w:marTop w:val="0"/>
      <w:marBottom w:val="0"/>
      <w:divBdr>
        <w:top w:val="none" w:sz="0" w:space="0" w:color="auto"/>
        <w:left w:val="none" w:sz="0" w:space="0" w:color="auto"/>
        <w:bottom w:val="none" w:sz="0" w:space="0" w:color="auto"/>
        <w:right w:val="none" w:sz="0" w:space="0" w:color="auto"/>
      </w:divBdr>
    </w:div>
    <w:div w:id="1109471470">
      <w:bodyDiv w:val="1"/>
      <w:marLeft w:val="0"/>
      <w:marRight w:val="0"/>
      <w:marTop w:val="0"/>
      <w:marBottom w:val="0"/>
      <w:divBdr>
        <w:top w:val="none" w:sz="0" w:space="0" w:color="auto"/>
        <w:left w:val="none" w:sz="0" w:space="0" w:color="auto"/>
        <w:bottom w:val="none" w:sz="0" w:space="0" w:color="auto"/>
        <w:right w:val="none" w:sz="0" w:space="0" w:color="auto"/>
      </w:divBdr>
    </w:div>
    <w:div w:id="1109661534">
      <w:bodyDiv w:val="1"/>
      <w:marLeft w:val="0"/>
      <w:marRight w:val="0"/>
      <w:marTop w:val="0"/>
      <w:marBottom w:val="0"/>
      <w:divBdr>
        <w:top w:val="none" w:sz="0" w:space="0" w:color="auto"/>
        <w:left w:val="none" w:sz="0" w:space="0" w:color="auto"/>
        <w:bottom w:val="none" w:sz="0" w:space="0" w:color="auto"/>
        <w:right w:val="none" w:sz="0" w:space="0" w:color="auto"/>
      </w:divBdr>
    </w:div>
    <w:div w:id="1109856022">
      <w:bodyDiv w:val="1"/>
      <w:marLeft w:val="0"/>
      <w:marRight w:val="0"/>
      <w:marTop w:val="0"/>
      <w:marBottom w:val="0"/>
      <w:divBdr>
        <w:top w:val="none" w:sz="0" w:space="0" w:color="auto"/>
        <w:left w:val="none" w:sz="0" w:space="0" w:color="auto"/>
        <w:bottom w:val="none" w:sz="0" w:space="0" w:color="auto"/>
        <w:right w:val="none" w:sz="0" w:space="0" w:color="auto"/>
      </w:divBdr>
    </w:div>
    <w:div w:id="1110277327">
      <w:bodyDiv w:val="1"/>
      <w:marLeft w:val="0"/>
      <w:marRight w:val="0"/>
      <w:marTop w:val="0"/>
      <w:marBottom w:val="0"/>
      <w:divBdr>
        <w:top w:val="none" w:sz="0" w:space="0" w:color="auto"/>
        <w:left w:val="none" w:sz="0" w:space="0" w:color="auto"/>
        <w:bottom w:val="none" w:sz="0" w:space="0" w:color="auto"/>
        <w:right w:val="none" w:sz="0" w:space="0" w:color="auto"/>
      </w:divBdr>
    </w:div>
    <w:div w:id="1110708283">
      <w:bodyDiv w:val="1"/>
      <w:marLeft w:val="0"/>
      <w:marRight w:val="0"/>
      <w:marTop w:val="0"/>
      <w:marBottom w:val="0"/>
      <w:divBdr>
        <w:top w:val="none" w:sz="0" w:space="0" w:color="auto"/>
        <w:left w:val="none" w:sz="0" w:space="0" w:color="auto"/>
        <w:bottom w:val="none" w:sz="0" w:space="0" w:color="auto"/>
        <w:right w:val="none" w:sz="0" w:space="0" w:color="auto"/>
      </w:divBdr>
    </w:div>
    <w:div w:id="1110783536">
      <w:bodyDiv w:val="1"/>
      <w:marLeft w:val="0"/>
      <w:marRight w:val="0"/>
      <w:marTop w:val="0"/>
      <w:marBottom w:val="0"/>
      <w:divBdr>
        <w:top w:val="none" w:sz="0" w:space="0" w:color="auto"/>
        <w:left w:val="none" w:sz="0" w:space="0" w:color="auto"/>
        <w:bottom w:val="none" w:sz="0" w:space="0" w:color="auto"/>
        <w:right w:val="none" w:sz="0" w:space="0" w:color="auto"/>
      </w:divBdr>
    </w:div>
    <w:div w:id="1110931948">
      <w:bodyDiv w:val="1"/>
      <w:marLeft w:val="0"/>
      <w:marRight w:val="0"/>
      <w:marTop w:val="0"/>
      <w:marBottom w:val="0"/>
      <w:divBdr>
        <w:top w:val="none" w:sz="0" w:space="0" w:color="auto"/>
        <w:left w:val="none" w:sz="0" w:space="0" w:color="auto"/>
        <w:bottom w:val="none" w:sz="0" w:space="0" w:color="auto"/>
        <w:right w:val="none" w:sz="0" w:space="0" w:color="auto"/>
      </w:divBdr>
    </w:div>
    <w:div w:id="1111163250">
      <w:bodyDiv w:val="1"/>
      <w:marLeft w:val="0"/>
      <w:marRight w:val="0"/>
      <w:marTop w:val="0"/>
      <w:marBottom w:val="0"/>
      <w:divBdr>
        <w:top w:val="none" w:sz="0" w:space="0" w:color="auto"/>
        <w:left w:val="none" w:sz="0" w:space="0" w:color="auto"/>
        <w:bottom w:val="none" w:sz="0" w:space="0" w:color="auto"/>
        <w:right w:val="none" w:sz="0" w:space="0" w:color="auto"/>
      </w:divBdr>
    </w:div>
    <w:div w:id="1111515877">
      <w:bodyDiv w:val="1"/>
      <w:marLeft w:val="0"/>
      <w:marRight w:val="0"/>
      <w:marTop w:val="0"/>
      <w:marBottom w:val="0"/>
      <w:divBdr>
        <w:top w:val="none" w:sz="0" w:space="0" w:color="auto"/>
        <w:left w:val="none" w:sz="0" w:space="0" w:color="auto"/>
        <w:bottom w:val="none" w:sz="0" w:space="0" w:color="auto"/>
        <w:right w:val="none" w:sz="0" w:space="0" w:color="auto"/>
      </w:divBdr>
    </w:div>
    <w:div w:id="1111827596">
      <w:bodyDiv w:val="1"/>
      <w:marLeft w:val="0"/>
      <w:marRight w:val="0"/>
      <w:marTop w:val="0"/>
      <w:marBottom w:val="0"/>
      <w:divBdr>
        <w:top w:val="none" w:sz="0" w:space="0" w:color="auto"/>
        <w:left w:val="none" w:sz="0" w:space="0" w:color="auto"/>
        <w:bottom w:val="none" w:sz="0" w:space="0" w:color="auto"/>
        <w:right w:val="none" w:sz="0" w:space="0" w:color="auto"/>
      </w:divBdr>
    </w:div>
    <w:div w:id="1112240663">
      <w:bodyDiv w:val="1"/>
      <w:marLeft w:val="0"/>
      <w:marRight w:val="0"/>
      <w:marTop w:val="0"/>
      <w:marBottom w:val="0"/>
      <w:divBdr>
        <w:top w:val="none" w:sz="0" w:space="0" w:color="auto"/>
        <w:left w:val="none" w:sz="0" w:space="0" w:color="auto"/>
        <w:bottom w:val="none" w:sz="0" w:space="0" w:color="auto"/>
        <w:right w:val="none" w:sz="0" w:space="0" w:color="auto"/>
      </w:divBdr>
    </w:div>
    <w:div w:id="1112362318">
      <w:bodyDiv w:val="1"/>
      <w:marLeft w:val="0"/>
      <w:marRight w:val="0"/>
      <w:marTop w:val="0"/>
      <w:marBottom w:val="0"/>
      <w:divBdr>
        <w:top w:val="none" w:sz="0" w:space="0" w:color="auto"/>
        <w:left w:val="none" w:sz="0" w:space="0" w:color="auto"/>
        <w:bottom w:val="none" w:sz="0" w:space="0" w:color="auto"/>
        <w:right w:val="none" w:sz="0" w:space="0" w:color="auto"/>
      </w:divBdr>
    </w:div>
    <w:div w:id="1112897017">
      <w:bodyDiv w:val="1"/>
      <w:marLeft w:val="0"/>
      <w:marRight w:val="0"/>
      <w:marTop w:val="0"/>
      <w:marBottom w:val="0"/>
      <w:divBdr>
        <w:top w:val="none" w:sz="0" w:space="0" w:color="auto"/>
        <w:left w:val="none" w:sz="0" w:space="0" w:color="auto"/>
        <w:bottom w:val="none" w:sz="0" w:space="0" w:color="auto"/>
        <w:right w:val="none" w:sz="0" w:space="0" w:color="auto"/>
      </w:divBdr>
    </w:div>
    <w:div w:id="1114783364">
      <w:bodyDiv w:val="1"/>
      <w:marLeft w:val="0"/>
      <w:marRight w:val="0"/>
      <w:marTop w:val="0"/>
      <w:marBottom w:val="0"/>
      <w:divBdr>
        <w:top w:val="none" w:sz="0" w:space="0" w:color="auto"/>
        <w:left w:val="none" w:sz="0" w:space="0" w:color="auto"/>
        <w:bottom w:val="none" w:sz="0" w:space="0" w:color="auto"/>
        <w:right w:val="none" w:sz="0" w:space="0" w:color="auto"/>
      </w:divBdr>
    </w:div>
    <w:div w:id="1114904437">
      <w:bodyDiv w:val="1"/>
      <w:marLeft w:val="0"/>
      <w:marRight w:val="0"/>
      <w:marTop w:val="0"/>
      <w:marBottom w:val="0"/>
      <w:divBdr>
        <w:top w:val="none" w:sz="0" w:space="0" w:color="auto"/>
        <w:left w:val="none" w:sz="0" w:space="0" w:color="auto"/>
        <w:bottom w:val="none" w:sz="0" w:space="0" w:color="auto"/>
        <w:right w:val="none" w:sz="0" w:space="0" w:color="auto"/>
      </w:divBdr>
    </w:div>
    <w:div w:id="1114908178">
      <w:bodyDiv w:val="1"/>
      <w:marLeft w:val="0"/>
      <w:marRight w:val="0"/>
      <w:marTop w:val="0"/>
      <w:marBottom w:val="0"/>
      <w:divBdr>
        <w:top w:val="none" w:sz="0" w:space="0" w:color="auto"/>
        <w:left w:val="none" w:sz="0" w:space="0" w:color="auto"/>
        <w:bottom w:val="none" w:sz="0" w:space="0" w:color="auto"/>
        <w:right w:val="none" w:sz="0" w:space="0" w:color="auto"/>
      </w:divBdr>
    </w:div>
    <w:div w:id="1115444112">
      <w:bodyDiv w:val="1"/>
      <w:marLeft w:val="0"/>
      <w:marRight w:val="0"/>
      <w:marTop w:val="0"/>
      <w:marBottom w:val="0"/>
      <w:divBdr>
        <w:top w:val="none" w:sz="0" w:space="0" w:color="auto"/>
        <w:left w:val="none" w:sz="0" w:space="0" w:color="auto"/>
        <w:bottom w:val="none" w:sz="0" w:space="0" w:color="auto"/>
        <w:right w:val="none" w:sz="0" w:space="0" w:color="auto"/>
      </w:divBdr>
    </w:div>
    <w:div w:id="1115752225">
      <w:bodyDiv w:val="1"/>
      <w:marLeft w:val="0"/>
      <w:marRight w:val="0"/>
      <w:marTop w:val="0"/>
      <w:marBottom w:val="0"/>
      <w:divBdr>
        <w:top w:val="none" w:sz="0" w:space="0" w:color="auto"/>
        <w:left w:val="none" w:sz="0" w:space="0" w:color="auto"/>
        <w:bottom w:val="none" w:sz="0" w:space="0" w:color="auto"/>
        <w:right w:val="none" w:sz="0" w:space="0" w:color="auto"/>
      </w:divBdr>
    </w:div>
    <w:div w:id="1116364490">
      <w:bodyDiv w:val="1"/>
      <w:marLeft w:val="0"/>
      <w:marRight w:val="0"/>
      <w:marTop w:val="0"/>
      <w:marBottom w:val="0"/>
      <w:divBdr>
        <w:top w:val="none" w:sz="0" w:space="0" w:color="auto"/>
        <w:left w:val="none" w:sz="0" w:space="0" w:color="auto"/>
        <w:bottom w:val="none" w:sz="0" w:space="0" w:color="auto"/>
        <w:right w:val="none" w:sz="0" w:space="0" w:color="auto"/>
      </w:divBdr>
    </w:div>
    <w:div w:id="1116484116">
      <w:bodyDiv w:val="1"/>
      <w:marLeft w:val="0"/>
      <w:marRight w:val="0"/>
      <w:marTop w:val="0"/>
      <w:marBottom w:val="0"/>
      <w:divBdr>
        <w:top w:val="none" w:sz="0" w:space="0" w:color="auto"/>
        <w:left w:val="none" w:sz="0" w:space="0" w:color="auto"/>
        <w:bottom w:val="none" w:sz="0" w:space="0" w:color="auto"/>
        <w:right w:val="none" w:sz="0" w:space="0" w:color="auto"/>
      </w:divBdr>
    </w:div>
    <w:div w:id="1117287366">
      <w:bodyDiv w:val="1"/>
      <w:marLeft w:val="0"/>
      <w:marRight w:val="0"/>
      <w:marTop w:val="0"/>
      <w:marBottom w:val="0"/>
      <w:divBdr>
        <w:top w:val="none" w:sz="0" w:space="0" w:color="auto"/>
        <w:left w:val="none" w:sz="0" w:space="0" w:color="auto"/>
        <w:bottom w:val="none" w:sz="0" w:space="0" w:color="auto"/>
        <w:right w:val="none" w:sz="0" w:space="0" w:color="auto"/>
      </w:divBdr>
    </w:div>
    <w:div w:id="1117722224">
      <w:bodyDiv w:val="1"/>
      <w:marLeft w:val="0"/>
      <w:marRight w:val="0"/>
      <w:marTop w:val="0"/>
      <w:marBottom w:val="0"/>
      <w:divBdr>
        <w:top w:val="none" w:sz="0" w:space="0" w:color="auto"/>
        <w:left w:val="none" w:sz="0" w:space="0" w:color="auto"/>
        <w:bottom w:val="none" w:sz="0" w:space="0" w:color="auto"/>
        <w:right w:val="none" w:sz="0" w:space="0" w:color="auto"/>
      </w:divBdr>
    </w:div>
    <w:div w:id="1118528674">
      <w:bodyDiv w:val="1"/>
      <w:marLeft w:val="0"/>
      <w:marRight w:val="0"/>
      <w:marTop w:val="0"/>
      <w:marBottom w:val="0"/>
      <w:divBdr>
        <w:top w:val="none" w:sz="0" w:space="0" w:color="auto"/>
        <w:left w:val="none" w:sz="0" w:space="0" w:color="auto"/>
        <w:bottom w:val="none" w:sz="0" w:space="0" w:color="auto"/>
        <w:right w:val="none" w:sz="0" w:space="0" w:color="auto"/>
      </w:divBdr>
    </w:div>
    <w:div w:id="1119027876">
      <w:bodyDiv w:val="1"/>
      <w:marLeft w:val="0"/>
      <w:marRight w:val="0"/>
      <w:marTop w:val="0"/>
      <w:marBottom w:val="0"/>
      <w:divBdr>
        <w:top w:val="none" w:sz="0" w:space="0" w:color="auto"/>
        <w:left w:val="none" w:sz="0" w:space="0" w:color="auto"/>
        <w:bottom w:val="none" w:sz="0" w:space="0" w:color="auto"/>
        <w:right w:val="none" w:sz="0" w:space="0" w:color="auto"/>
      </w:divBdr>
    </w:div>
    <w:div w:id="1119757676">
      <w:bodyDiv w:val="1"/>
      <w:marLeft w:val="0"/>
      <w:marRight w:val="0"/>
      <w:marTop w:val="0"/>
      <w:marBottom w:val="0"/>
      <w:divBdr>
        <w:top w:val="none" w:sz="0" w:space="0" w:color="auto"/>
        <w:left w:val="none" w:sz="0" w:space="0" w:color="auto"/>
        <w:bottom w:val="none" w:sz="0" w:space="0" w:color="auto"/>
        <w:right w:val="none" w:sz="0" w:space="0" w:color="auto"/>
      </w:divBdr>
    </w:div>
    <w:div w:id="1120146229">
      <w:bodyDiv w:val="1"/>
      <w:marLeft w:val="0"/>
      <w:marRight w:val="0"/>
      <w:marTop w:val="0"/>
      <w:marBottom w:val="0"/>
      <w:divBdr>
        <w:top w:val="none" w:sz="0" w:space="0" w:color="auto"/>
        <w:left w:val="none" w:sz="0" w:space="0" w:color="auto"/>
        <w:bottom w:val="none" w:sz="0" w:space="0" w:color="auto"/>
        <w:right w:val="none" w:sz="0" w:space="0" w:color="auto"/>
      </w:divBdr>
    </w:div>
    <w:div w:id="1120952357">
      <w:bodyDiv w:val="1"/>
      <w:marLeft w:val="0"/>
      <w:marRight w:val="0"/>
      <w:marTop w:val="0"/>
      <w:marBottom w:val="0"/>
      <w:divBdr>
        <w:top w:val="none" w:sz="0" w:space="0" w:color="auto"/>
        <w:left w:val="none" w:sz="0" w:space="0" w:color="auto"/>
        <w:bottom w:val="none" w:sz="0" w:space="0" w:color="auto"/>
        <w:right w:val="none" w:sz="0" w:space="0" w:color="auto"/>
      </w:divBdr>
    </w:div>
    <w:div w:id="1121386787">
      <w:bodyDiv w:val="1"/>
      <w:marLeft w:val="0"/>
      <w:marRight w:val="0"/>
      <w:marTop w:val="0"/>
      <w:marBottom w:val="0"/>
      <w:divBdr>
        <w:top w:val="none" w:sz="0" w:space="0" w:color="auto"/>
        <w:left w:val="none" w:sz="0" w:space="0" w:color="auto"/>
        <w:bottom w:val="none" w:sz="0" w:space="0" w:color="auto"/>
        <w:right w:val="none" w:sz="0" w:space="0" w:color="auto"/>
      </w:divBdr>
    </w:div>
    <w:div w:id="1121458440">
      <w:bodyDiv w:val="1"/>
      <w:marLeft w:val="0"/>
      <w:marRight w:val="0"/>
      <w:marTop w:val="0"/>
      <w:marBottom w:val="0"/>
      <w:divBdr>
        <w:top w:val="none" w:sz="0" w:space="0" w:color="auto"/>
        <w:left w:val="none" w:sz="0" w:space="0" w:color="auto"/>
        <w:bottom w:val="none" w:sz="0" w:space="0" w:color="auto"/>
        <w:right w:val="none" w:sz="0" w:space="0" w:color="auto"/>
      </w:divBdr>
    </w:div>
    <w:div w:id="1122074524">
      <w:bodyDiv w:val="1"/>
      <w:marLeft w:val="0"/>
      <w:marRight w:val="0"/>
      <w:marTop w:val="0"/>
      <w:marBottom w:val="0"/>
      <w:divBdr>
        <w:top w:val="none" w:sz="0" w:space="0" w:color="auto"/>
        <w:left w:val="none" w:sz="0" w:space="0" w:color="auto"/>
        <w:bottom w:val="none" w:sz="0" w:space="0" w:color="auto"/>
        <w:right w:val="none" w:sz="0" w:space="0" w:color="auto"/>
      </w:divBdr>
    </w:div>
    <w:div w:id="1123037508">
      <w:bodyDiv w:val="1"/>
      <w:marLeft w:val="0"/>
      <w:marRight w:val="0"/>
      <w:marTop w:val="0"/>
      <w:marBottom w:val="0"/>
      <w:divBdr>
        <w:top w:val="none" w:sz="0" w:space="0" w:color="auto"/>
        <w:left w:val="none" w:sz="0" w:space="0" w:color="auto"/>
        <w:bottom w:val="none" w:sz="0" w:space="0" w:color="auto"/>
        <w:right w:val="none" w:sz="0" w:space="0" w:color="auto"/>
      </w:divBdr>
    </w:div>
    <w:div w:id="1123038239">
      <w:bodyDiv w:val="1"/>
      <w:marLeft w:val="0"/>
      <w:marRight w:val="0"/>
      <w:marTop w:val="0"/>
      <w:marBottom w:val="0"/>
      <w:divBdr>
        <w:top w:val="none" w:sz="0" w:space="0" w:color="auto"/>
        <w:left w:val="none" w:sz="0" w:space="0" w:color="auto"/>
        <w:bottom w:val="none" w:sz="0" w:space="0" w:color="auto"/>
        <w:right w:val="none" w:sz="0" w:space="0" w:color="auto"/>
      </w:divBdr>
    </w:div>
    <w:div w:id="1123306823">
      <w:bodyDiv w:val="1"/>
      <w:marLeft w:val="0"/>
      <w:marRight w:val="0"/>
      <w:marTop w:val="0"/>
      <w:marBottom w:val="0"/>
      <w:divBdr>
        <w:top w:val="none" w:sz="0" w:space="0" w:color="auto"/>
        <w:left w:val="none" w:sz="0" w:space="0" w:color="auto"/>
        <w:bottom w:val="none" w:sz="0" w:space="0" w:color="auto"/>
        <w:right w:val="none" w:sz="0" w:space="0" w:color="auto"/>
      </w:divBdr>
    </w:div>
    <w:div w:id="1123352956">
      <w:bodyDiv w:val="1"/>
      <w:marLeft w:val="0"/>
      <w:marRight w:val="0"/>
      <w:marTop w:val="0"/>
      <w:marBottom w:val="0"/>
      <w:divBdr>
        <w:top w:val="none" w:sz="0" w:space="0" w:color="auto"/>
        <w:left w:val="none" w:sz="0" w:space="0" w:color="auto"/>
        <w:bottom w:val="none" w:sz="0" w:space="0" w:color="auto"/>
        <w:right w:val="none" w:sz="0" w:space="0" w:color="auto"/>
      </w:divBdr>
    </w:div>
    <w:div w:id="1123689307">
      <w:bodyDiv w:val="1"/>
      <w:marLeft w:val="0"/>
      <w:marRight w:val="0"/>
      <w:marTop w:val="0"/>
      <w:marBottom w:val="0"/>
      <w:divBdr>
        <w:top w:val="none" w:sz="0" w:space="0" w:color="auto"/>
        <w:left w:val="none" w:sz="0" w:space="0" w:color="auto"/>
        <w:bottom w:val="none" w:sz="0" w:space="0" w:color="auto"/>
        <w:right w:val="none" w:sz="0" w:space="0" w:color="auto"/>
      </w:divBdr>
    </w:div>
    <w:div w:id="1124270737">
      <w:bodyDiv w:val="1"/>
      <w:marLeft w:val="0"/>
      <w:marRight w:val="0"/>
      <w:marTop w:val="0"/>
      <w:marBottom w:val="0"/>
      <w:divBdr>
        <w:top w:val="none" w:sz="0" w:space="0" w:color="auto"/>
        <w:left w:val="none" w:sz="0" w:space="0" w:color="auto"/>
        <w:bottom w:val="none" w:sz="0" w:space="0" w:color="auto"/>
        <w:right w:val="none" w:sz="0" w:space="0" w:color="auto"/>
      </w:divBdr>
    </w:div>
    <w:div w:id="1124926346">
      <w:bodyDiv w:val="1"/>
      <w:marLeft w:val="0"/>
      <w:marRight w:val="0"/>
      <w:marTop w:val="0"/>
      <w:marBottom w:val="0"/>
      <w:divBdr>
        <w:top w:val="none" w:sz="0" w:space="0" w:color="auto"/>
        <w:left w:val="none" w:sz="0" w:space="0" w:color="auto"/>
        <w:bottom w:val="none" w:sz="0" w:space="0" w:color="auto"/>
        <w:right w:val="none" w:sz="0" w:space="0" w:color="auto"/>
      </w:divBdr>
    </w:div>
    <w:div w:id="1126509329">
      <w:bodyDiv w:val="1"/>
      <w:marLeft w:val="0"/>
      <w:marRight w:val="0"/>
      <w:marTop w:val="0"/>
      <w:marBottom w:val="0"/>
      <w:divBdr>
        <w:top w:val="none" w:sz="0" w:space="0" w:color="auto"/>
        <w:left w:val="none" w:sz="0" w:space="0" w:color="auto"/>
        <w:bottom w:val="none" w:sz="0" w:space="0" w:color="auto"/>
        <w:right w:val="none" w:sz="0" w:space="0" w:color="auto"/>
      </w:divBdr>
    </w:div>
    <w:div w:id="1127045554">
      <w:bodyDiv w:val="1"/>
      <w:marLeft w:val="0"/>
      <w:marRight w:val="0"/>
      <w:marTop w:val="0"/>
      <w:marBottom w:val="0"/>
      <w:divBdr>
        <w:top w:val="none" w:sz="0" w:space="0" w:color="auto"/>
        <w:left w:val="none" w:sz="0" w:space="0" w:color="auto"/>
        <w:bottom w:val="none" w:sz="0" w:space="0" w:color="auto"/>
        <w:right w:val="none" w:sz="0" w:space="0" w:color="auto"/>
      </w:divBdr>
    </w:div>
    <w:div w:id="1127815345">
      <w:bodyDiv w:val="1"/>
      <w:marLeft w:val="0"/>
      <w:marRight w:val="0"/>
      <w:marTop w:val="0"/>
      <w:marBottom w:val="0"/>
      <w:divBdr>
        <w:top w:val="none" w:sz="0" w:space="0" w:color="auto"/>
        <w:left w:val="none" w:sz="0" w:space="0" w:color="auto"/>
        <w:bottom w:val="none" w:sz="0" w:space="0" w:color="auto"/>
        <w:right w:val="none" w:sz="0" w:space="0" w:color="auto"/>
      </w:divBdr>
    </w:div>
    <w:div w:id="1127819751">
      <w:bodyDiv w:val="1"/>
      <w:marLeft w:val="0"/>
      <w:marRight w:val="0"/>
      <w:marTop w:val="0"/>
      <w:marBottom w:val="0"/>
      <w:divBdr>
        <w:top w:val="none" w:sz="0" w:space="0" w:color="auto"/>
        <w:left w:val="none" w:sz="0" w:space="0" w:color="auto"/>
        <w:bottom w:val="none" w:sz="0" w:space="0" w:color="auto"/>
        <w:right w:val="none" w:sz="0" w:space="0" w:color="auto"/>
      </w:divBdr>
    </w:div>
    <w:div w:id="1127892764">
      <w:bodyDiv w:val="1"/>
      <w:marLeft w:val="0"/>
      <w:marRight w:val="0"/>
      <w:marTop w:val="0"/>
      <w:marBottom w:val="0"/>
      <w:divBdr>
        <w:top w:val="none" w:sz="0" w:space="0" w:color="auto"/>
        <w:left w:val="none" w:sz="0" w:space="0" w:color="auto"/>
        <w:bottom w:val="none" w:sz="0" w:space="0" w:color="auto"/>
        <w:right w:val="none" w:sz="0" w:space="0" w:color="auto"/>
      </w:divBdr>
    </w:div>
    <w:div w:id="1127965996">
      <w:bodyDiv w:val="1"/>
      <w:marLeft w:val="0"/>
      <w:marRight w:val="0"/>
      <w:marTop w:val="0"/>
      <w:marBottom w:val="0"/>
      <w:divBdr>
        <w:top w:val="none" w:sz="0" w:space="0" w:color="auto"/>
        <w:left w:val="none" w:sz="0" w:space="0" w:color="auto"/>
        <w:bottom w:val="none" w:sz="0" w:space="0" w:color="auto"/>
        <w:right w:val="none" w:sz="0" w:space="0" w:color="auto"/>
      </w:divBdr>
    </w:div>
    <w:div w:id="1127966744">
      <w:bodyDiv w:val="1"/>
      <w:marLeft w:val="0"/>
      <w:marRight w:val="0"/>
      <w:marTop w:val="0"/>
      <w:marBottom w:val="0"/>
      <w:divBdr>
        <w:top w:val="none" w:sz="0" w:space="0" w:color="auto"/>
        <w:left w:val="none" w:sz="0" w:space="0" w:color="auto"/>
        <w:bottom w:val="none" w:sz="0" w:space="0" w:color="auto"/>
        <w:right w:val="none" w:sz="0" w:space="0" w:color="auto"/>
      </w:divBdr>
    </w:div>
    <w:div w:id="1128277463">
      <w:bodyDiv w:val="1"/>
      <w:marLeft w:val="0"/>
      <w:marRight w:val="0"/>
      <w:marTop w:val="0"/>
      <w:marBottom w:val="0"/>
      <w:divBdr>
        <w:top w:val="none" w:sz="0" w:space="0" w:color="auto"/>
        <w:left w:val="none" w:sz="0" w:space="0" w:color="auto"/>
        <w:bottom w:val="none" w:sz="0" w:space="0" w:color="auto"/>
        <w:right w:val="none" w:sz="0" w:space="0" w:color="auto"/>
      </w:divBdr>
    </w:div>
    <w:div w:id="1128469766">
      <w:bodyDiv w:val="1"/>
      <w:marLeft w:val="0"/>
      <w:marRight w:val="0"/>
      <w:marTop w:val="0"/>
      <w:marBottom w:val="0"/>
      <w:divBdr>
        <w:top w:val="none" w:sz="0" w:space="0" w:color="auto"/>
        <w:left w:val="none" w:sz="0" w:space="0" w:color="auto"/>
        <w:bottom w:val="none" w:sz="0" w:space="0" w:color="auto"/>
        <w:right w:val="none" w:sz="0" w:space="0" w:color="auto"/>
      </w:divBdr>
    </w:div>
    <w:div w:id="1128817229">
      <w:bodyDiv w:val="1"/>
      <w:marLeft w:val="0"/>
      <w:marRight w:val="0"/>
      <w:marTop w:val="0"/>
      <w:marBottom w:val="0"/>
      <w:divBdr>
        <w:top w:val="none" w:sz="0" w:space="0" w:color="auto"/>
        <w:left w:val="none" w:sz="0" w:space="0" w:color="auto"/>
        <w:bottom w:val="none" w:sz="0" w:space="0" w:color="auto"/>
        <w:right w:val="none" w:sz="0" w:space="0" w:color="auto"/>
      </w:divBdr>
    </w:div>
    <w:div w:id="1129543321">
      <w:bodyDiv w:val="1"/>
      <w:marLeft w:val="0"/>
      <w:marRight w:val="0"/>
      <w:marTop w:val="0"/>
      <w:marBottom w:val="0"/>
      <w:divBdr>
        <w:top w:val="none" w:sz="0" w:space="0" w:color="auto"/>
        <w:left w:val="none" w:sz="0" w:space="0" w:color="auto"/>
        <w:bottom w:val="none" w:sz="0" w:space="0" w:color="auto"/>
        <w:right w:val="none" w:sz="0" w:space="0" w:color="auto"/>
      </w:divBdr>
    </w:div>
    <w:div w:id="1129710682">
      <w:bodyDiv w:val="1"/>
      <w:marLeft w:val="0"/>
      <w:marRight w:val="0"/>
      <w:marTop w:val="0"/>
      <w:marBottom w:val="0"/>
      <w:divBdr>
        <w:top w:val="none" w:sz="0" w:space="0" w:color="auto"/>
        <w:left w:val="none" w:sz="0" w:space="0" w:color="auto"/>
        <w:bottom w:val="none" w:sz="0" w:space="0" w:color="auto"/>
        <w:right w:val="none" w:sz="0" w:space="0" w:color="auto"/>
      </w:divBdr>
    </w:div>
    <w:div w:id="1129737852">
      <w:bodyDiv w:val="1"/>
      <w:marLeft w:val="0"/>
      <w:marRight w:val="0"/>
      <w:marTop w:val="0"/>
      <w:marBottom w:val="0"/>
      <w:divBdr>
        <w:top w:val="none" w:sz="0" w:space="0" w:color="auto"/>
        <w:left w:val="none" w:sz="0" w:space="0" w:color="auto"/>
        <w:bottom w:val="none" w:sz="0" w:space="0" w:color="auto"/>
        <w:right w:val="none" w:sz="0" w:space="0" w:color="auto"/>
      </w:divBdr>
    </w:div>
    <w:div w:id="1129857704">
      <w:bodyDiv w:val="1"/>
      <w:marLeft w:val="0"/>
      <w:marRight w:val="0"/>
      <w:marTop w:val="0"/>
      <w:marBottom w:val="0"/>
      <w:divBdr>
        <w:top w:val="none" w:sz="0" w:space="0" w:color="auto"/>
        <w:left w:val="none" w:sz="0" w:space="0" w:color="auto"/>
        <w:bottom w:val="none" w:sz="0" w:space="0" w:color="auto"/>
        <w:right w:val="none" w:sz="0" w:space="0" w:color="auto"/>
      </w:divBdr>
    </w:div>
    <w:div w:id="1129973562">
      <w:bodyDiv w:val="1"/>
      <w:marLeft w:val="0"/>
      <w:marRight w:val="0"/>
      <w:marTop w:val="0"/>
      <w:marBottom w:val="0"/>
      <w:divBdr>
        <w:top w:val="none" w:sz="0" w:space="0" w:color="auto"/>
        <w:left w:val="none" w:sz="0" w:space="0" w:color="auto"/>
        <w:bottom w:val="none" w:sz="0" w:space="0" w:color="auto"/>
        <w:right w:val="none" w:sz="0" w:space="0" w:color="auto"/>
      </w:divBdr>
    </w:div>
    <w:div w:id="1130366390">
      <w:bodyDiv w:val="1"/>
      <w:marLeft w:val="0"/>
      <w:marRight w:val="0"/>
      <w:marTop w:val="0"/>
      <w:marBottom w:val="0"/>
      <w:divBdr>
        <w:top w:val="none" w:sz="0" w:space="0" w:color="auto"/>
        <w:left w:val="none" w:sz="0" w:space="0" w:color="auto"/>
        <w:bottom w:val="none" w:sz="0" w:space="0" w:color="auto"/>
        <w:right w:val="none" w:sz="0" w:space="0" w:color="auto"/>
      </w:divBdr>
    </w:div>
    <w:div w:id="1130632243">
      <w:bodyDiv w:val="1"/>
      <w:marLeft w:val="0"/>
      <w:marRight w:val="0"/>
      <w:marTop w:val="0"/>
      <w:marBottom w:val="0"/>
      <w:divBdr>
        <w:top w:val="none" w:sz="0" w:space="0" w:color="auto"/>
        <w:left w:val="none" w:sz="0" w:space="0" w:color="auto"/>
        <w:bottom w:val="none" w:sz="0" w:space="0" w:color="auto"/>
        <w:right w:val="none" w:sz="0" w:space="0" w:color="auto"/>
      </w:divBdr>
    </w:div>
    <w:div w:id="1131245454">
      <w:bodyDiv w:val="1"/>
      <w:marLeft w:val="0"/>
      <w:marRight w:val="0"/>
      <w:marTop w:val="0"/>
      <w:marBottom w:val="0"/>
      <w:divBdr>
        <w:top w:val="none" w:sz="0" w:space="0" w:color="auto"/>
        <w:left w:val="none" w:sz="0" w:space="0" w:color="auto"/>
        <w:bottom w:val="none" w:sz="0" w:space="0" w:color="auto"/>
        <w:right w:val="none" w:sz="0" w:space="0" w:color="auto"/>
      </w:divBdr>
    </w:div>
    <w:div w:id="1131439295">
      <w:bodyDiv w:val="1"/>
      <w:marLeft w:val="0"/>
      <w:marRight w:val="0"/>
      <w:marTop w:val="0"/>
      <w:marBottom w:val="0"/>
      <w:divBdr>
        <w:top w:val="none" w:sz="0" w:space="0" w:color="auto"/>
        <w:left w:val="none" w:sz="0" w:space="0" w:color="auto"/>
        <w:bottom w:val="none" w:sz="0" w:space="0" w:color="auto"/>
        <w:right w:val="none" w:sz="0" w:space="0" w:color="auto"/>
      </w:divBdr>
    </w:div>
    <w:div w:id="1131706085">
      <w:bodyDiv w:val="1"/>
      <w:marLeft w:val="0"/>
      <w:marRight w:val="0"/>
      <w:marTop w:val="0"/>
      <w:marBottom w:val="0"/>
      <w:divBdr>
        <w:top w:val="none" w:sz="0" w:space="0" w:color="auto"/>
        <w:left w:val="none" w:sz="0" w:space="0" w:color="auto"/>
        <w:bottom w:val="none" w:sz="0" w:space="0" w:color="auto"/>
        <w:right w:val="none" w:sz="0" w:space="0" w:color="auto"/>
      </w:divBdr>
    </w:div>
    <w:div w:id="1131943815">
      <w:bodyDiv w:val="1"/>
      <w:marLeft w:val="0"/>
      <w:marRight w:val="0"/>
      <w:marTop w:val="0"/>
      <w:marBottom w:val="0"/>
      <w:divBdr>
        <w:top w:val="none" w:sz="0" w:space="0" w:color="auto"/>
        <w:left w:val="none" w:sz="0" w:space="0" w:color="auto"/>
        <w:bottom w:val="none" w:sz="0" w:space="0" w:color="auto"/>
        <w:right w:val="none" w:sz="0" w:space="0" w:color="auto"/>
      </w:divBdr>
    </w:div>
    <w:div w:id="1132015136">
      <w:bodyDiv w:val="1"/>
      <w:marLeft w:val="0"/>
      <w:marRight w:val="0"/>
      <w:marTop w:val="0"/>
      <w:marBottom w:val="0"/>
      <w:divBdr>
        <w:top w:val="none" w:sz="0" w:space="0" w:color="auto"/>
        <w:left w:val="none" w:sz="0" w:space="0" w:color="auto"/>
        <w:bottom w:val="none" w:sz="0" w:space="0" w:color="auto"/>
        <w:right w:val="none" w:sz="0" w:space="0" w:color="auto"/>
      </w:divBdr>
    </w:div>
    <w:div w:id="1132213976">
      <w:bodyDiv w:val="1"/>
      <w:marLeft w:val="0"/>
      <w:marRight w:val="0"/>
      <w:marTop w:val="0"/>
      <w:marBottom w:val="0"/>
      <w:divBdr>
        <w:top w:val="none" w:sz="0" w:space="0" w:color="auto"/>
        <w:left w:val="none" w:sz="0" w:space="0" w:color="auto"/>
        <w:bottom w:val="none" w:sz="0" w:space="0" w:color="auto"/>
        <w:right w:val="none" w:sz="0" w:space="0" w:color="auto"/>
      </w:divBdr>
    </w:div>
    <w:div w:id="1132482610">
      <w:bodyDiv w:val="1"/>
      <w:marLeft w:val="0"/>
      <w:marRight w:val="0"/>
      <w:marTop w:val="0"/>
      <w:marBottom w:val="0"/>
      <w:divBdr>
        <w:top w:val="none" w:sz="0" w:space="0" w:color="auto"/>
        <w:left w:val="none" w:sz="0" w:space="0" w:color="auto"/>
        <w:bottom w:val="none" w:sz="0" w:space="0" w:color="auto"/>
        <w:right w:val="none" w:sz="0" w:space="0" w:color="auto"/>
      </w:divBdr>
    </w:div>
    <w:div w:id="1132671998">
      <w:bodyDiv w:val="1"/>
      <w:marLeft w:val="0"/>
      <w:marRight w:val="0"/>
      <w:marTop w:val="0"/>
      <w:marBottom w:val="0"/>
      <w:divBdr>
        <w:top w:val="none" w:sz="0" w:space="0" w:color="auto"/>
        <w:left w:val="none" w:sz="0" w:space="0" w:color="auto"/>
        <w:bottom w:val="none" w:sz="0" w:space="0" w:color="auto"/>
        <w:right w:val="none" w:sz="0" w:space="0" w:color="auto"/>
      </w:divBdr>
    </w:div>
    <w:div w:id="1132676874">
      <w:bodyDiv w:val="1"/>
      <w:marLeft w:val="0"/>
      <w:marRight w:val="0"/>
      <w:marTop w:val="0"/>
      <w:marBottom w:val="0"/>
      <w:divBdr>
        <w:top w:val="none" w:sz="0" w:space="0" w:color="auto"/>
        <w:left w:val="none" w:sz="0" w:space="0" w:color="auto"/>
        <w:bottom w:val="none" w:sz="0" w:space="0" w:color="auto"/>
        <w:right w:val="none" w:sz="0" w:space="0" w:color="auto"/>
      </w:divBdr>
    </w:div>
    <w:div w:id="1132989378">
      <w:bodyDiv w:val="1"/>
      <w:marLeft w:val="0"/>
      <w:marRight w:val="0"/>
      <w:marTop w:val="0"/>
      <w:marBottom w:val="0"/>
      <w:divBdr>
        <w:top w:val="none" w:sz="0" w:space="0" w:color="auto"/>
        <w:left w:val="none" w:sz="0" w:space="0" w:color="auto"/>
        <w:bottom w:val="none" w:sz="0" w:space="0" w:color="auto"/>
        <w:right w:val="none" w:sz="0" w:space="0" w:color="auto"/>
      </w:divBdr>
    </w:div>
    <w:div w:id="1133522714">
      <w:bodyDiv w:val="1"/>
      <w:marLeft w:val="0"/>
      <w:marRight w:val="0"/>
      <w:marTop w:val="0"/>
      <w:marBottom w:val="0"/>
      <w:divBdr>
        <w:top w:val="none" w:sz="0" w:space="0" w:color="auto"/>
        <w:left w:val="none" w:sz="0" w:space="0" w:color="auto"/>
        <w:bottom w:val="none" w:sz="0" w:space="0" w:color="auto"/>
        <w:right w:val="none" w:sz="0" w:space="0" w:color="auto"/>
      </w:divBdr>
    </w:div>
    <w:div w:id="1133862703">
      <w:bodyDiv w:val="1"/>
      <w:marLeft w:val="0"/>
      <w:marRight w:val="0"/>
      <w:marTop w:val="0"/>
      <w:marBottom w:val="0"/>
      <w:divBdr>
        <w:top w:val="none" w:sz="0" w:space="0" w:color="auto"/>
        <w:left w:val="none" w:sz="0" w:space="0" w:color="auto"/>
        <w:bottom w:val="none" w:sz="0" w:space="0" w:color="auto"/>
        <w:right w:val="none" w:sz="0" w:space="0" w:color="auto"/>
      </w:divBdr>
    </w:div>
    <w:div w:id="1133905283">
      <w:bodyDiv w:val="1"/>
      <w:marLeft w:val="0"/>
      <w:marRight w:val="0"/>
      <w:marTop w:val="0"/>
      <w:marBottom w:val="0"/>
      <w:divBdr>
        <w:top w:val="none" w:sz="0" w:space="0" w:color="auto"/>
        <w:left w:val="none" w:sz="0" w:space="0" w:color="auto"/>
        <w:bottom w:val="none" w:sz="0" w:space="0" w:color="auto"/>
        <w:right w:val="none" w:sz="0" w:space="0" w:color="auto"/>
      </w:divBdr>
    </w:div>
    <w:div w:id="1134174604">
      <w:bodyDiv w:val="1"/>
      <w:marLeft w:val="0"/>
      <w:marRight w:val="0"/>
      <w:marTop w:val="0"/>
      <w:marBottom w:val="0"/>
      <w:divBdr>
        <w:top w:val="none" w:sz="0" w:space="0" w:color="auto"/>
        <w:left w:val="none" w:sz="0" w:space="0" w:color="auto"/>
        <w:bottom w:val="none" w:sz="0" w:space="0" w:color="auto"/>
        <w:right w:val="none" w:sz="0" w:space="0" w:color="auto"/>
      </w:divBdr>
    </w:div>
    <w:div w:id="1134716140">
      <w:bodyDiv w:val="1"/>
      <w:marLeft w:val="0"/>
      <w:marRight w:val="0"/>
      <w:marTop w:val="0"/>
      <w:marBottom w:val="0"/>
      <w:divBdr>
        <w:top w:val="none" w:sz="0" w:space="0" w:color="auto"/>
        <w:left w:val="none" w:sz="0" w:space="0" w:color="auto"/>
        <w:bottom w:val="none" w:sz="0" w:space="0" w:color="auto"/>
        <w:right w:val="none" w:sz="0" w:space="0" w:color="auto"/>
      </w:divBdr>
    </w:div>
    <w:div w:id="1135676783">
      <w:bodyDiv w:val="1"/>
      <w:marLeft w:val="0"/>
      <w:marRight w:val="0"/>
      <w:marTop w:val="0"/>
      <w:marBottom w:val="0"/>
      <w:divBdr>
        <w:top w:val="none" w:sz="0" w:space="0" w:color="auto"/>
        <w:left w:val="none" w:sz="0" w:space="0" w:color="auto"/>
        <w:bottom w:val="none" w:sz="0" w:space="0" w:color="auto"/>
        <w:right w:val="none" w:sz="0" w:space="0" w:color="auto"/>
      </w:divBdr>
    </w:div>
    <w:div w:id="1136412489">
      <w:bodyDiv w:val="1"/>
      <w:marLeft w:val="0"/>
      <w:marRight w:val="0"/>
      <w:marTop w:val="0"/>
      <w:marBottom w:val="0"/>
      <w:divBdr>
        <w:top w:val="none" w:sz="0" w:space="0" w:color="auto"/>
        <w:left w:val="none" w:sz="0" w:space="0" w:color="auto"/>
        <w:bottom w:val="none" w:sz="0" w:space="0" w:color="auto"/>
        <w:right w:val="none" w:sz="0" w:space="0" w:color="auto"/>
      </w:divBdr>
    </w:div>
    <w:div w:id="1136752689">
      <w:bodyDiv w:val="1"/>
      <w:marLeft w:val="0"/>
      <w:marRight w:val="0"/>
      <w:marTop w:val="0"/>
      <w:marBottom w:val="0"/>
      <w:divBdr>
        <w:top w:val="none" w:sz="0" w:space="0" w:color="auto"/>
        <w:left w:val="none" w:sz="0" w:space="0" w:color="auto"/>
        <w:bottom w:val="none" w:sz="0" w:space="0" w:color="auto"/>
        <w:right w:val="none" w:sz="0" w:space="0" w:color="auto"/>
      </w:divBdr>
    </w:div>
    <w:div w:id="1137797409">
      <w:bodyDiv w:val="1"/>
      <w:marLeft w:val="0"/>
      <w:marRight w:val="0"/>
      <w:marTop w:val="0"/>
      <w:marBottom w:val="0"/>
      <w:divBdr>
        <w:top w:val="none" w:sz="0" w:space="0" w:color="auto"/>
        <w:left w:val="none" w:sz="0" w:space="0" w:color="auto"/>
        <w:bottom w:val="none" w:sz="0" w:space="0" w:color="auto"/>
        <w:right w:val="none" w:sz="0" w:space="0" w:color="auto"/>
      </w:divBdr>
    </w:div>
    <w:div w:id="1138691475">
      <w:bodyDiv w:val="1"/>
      <w:marLeft w:val="0"/>
      <w:marRight w:val="0"/>
      <w:marTop w:val="0"/>
      <w:marBottom w:val="0"/>
      <w:divBdr>
        <w:top w:val="none" w:sz="0" w:space="0" w:color="auto"/>
        <w:left w:val="none" w:sz="0" w:space="0" w:color="auto"/>
        <w:bottom w:val="none" w:sz="0" w:space="0" w:color="auto"/>
        <w:right w:val="none" w:sz="0" w:space="0" w:color="auto"/>
      </w:divBdr>
    </w:div>
    <w:div w:id="1139686998">
      <w:bodyDiv w:val="1"/>
      <w:marLeft w:val="0"/>
      <w:marRight w:val="0"/>
      <w:marTop w:val="0"/>
      <w:marBottom w:val="0"/>
      <w:divBdr>
        <w:top w:val="none" w:sz="0" w:space="0" w:color="auto"/>
        <w:left w:val="none" w:sz="0" w:space="0" w:color="auto"/>
        <w:bottom w:val="none" w:sz="0" w:space="0" w:color="auto"/>
        <w:right w:val="none" w:sz="0" w:space="0" w:color="auto"/>
      </w:divBdr>
    </w:div>
    <w:div w:id="1140224712">
      <w:bodyDiv w:val="1"/>
      <w:marLeft w:val="0"/>
      <w:marRight w:val="0"/>
      <w:marTop w:val="0"/>
      <w:marBottom w:val="0"/>
      <w:divBdr>
        <w:top w:val="none" w:sz="0" w:space="0" w:color="auto"/>
        <w:left w:val="none" w:sz="0" w:space="0" w:color="auto"/>
        <w:bottom w:val="none" w:sz="0" w:space="0" w:color="auto"/>
        <w:right w:val="none" w:sz="0" w:space="0" w:color="auto"/>
      </w:divBdr>
    </w:div>
    <w:div w:id="1140343894">
      <w:bodyDiv w:val="1"/>
      <w:marLeft w:val="0"/>
      <w:marRight w:val="0"/>
      <w:marTop w:val="0"/>
      <w:marBottom w:val="0"/>
      <w:divBdr>
        <w:top w:val="none" w:sz="0" w:space="0" w:color="auto"/>
        <w:left w:val="none" w:sz="0" w:space="0" w:color="auto"/>
        <w:bottom w:val="none" w:sz="0" w:space="0" w:color="auto"/>
        <w:right w:val="none" w:sz="0" w:space="0" w:color="auto"/>
      </w:divBdr>
    </w:div>
    <w:div w:id="1140533947">
      <w:bodyDiv w:val="1"/>
      <w:marLeft w:val="0"/>
      <w:marRight w:val="0"/>
      <w:marTop w:val="0"/>
      <w:marBottom w:val="0"/>
      <w:divBdr>
        <w:top w:val="none" w:sz="0" w:space="0" w:color="auto"/>
        <w:left w:val="none" w:sz="0" w:space="0" w:color="auto"/>
        <w:bottom w:val="none" w:sz="0" w:space="0" w:color="auto"/>
        <w:right w:val="none" w:sz="0" w:space="0" w:color="auto"/>
      </w:divBdr>
    </w:div>
    <w:div w:id="1141075674">
      <w:bodyDiv w:val="1"/>
      <w:marLeft w:val="0"/>
      <w:marRight w:val="0"/>
      <w:marTop w:val="0"/>
      <w:marBottom w:val="0"/>
      <w:divBdr>
        <w:top w:val="none" w:sz="0" w:space="0" w:color="auto"/>
        <w:left w:val="none" w:sz="0" w:space="0" w:color="auto"/>
        <w:bottom w:val="none" w:sz="0" w:space="0" w:color="auto"/>
        <w:right w:val="none" w:sz="0" w:space="0" w:color="auto"/>
      </w:divBdr>
    </w:div>
    <w:div w:id="1142162507">
      <w:bodyDiv w:val="1"/>
      <w:marLeft w:val="0"/>
      <w:marRight w:val="0"/>
      <w:marTop w:val="0"/>
      <w:marBottom w:val="0"/>
      <w:divBdr>
        <w:top w:val="none" w:sz="0" w:space="0" w:color="auto"/>
        <w:left w:val="none" w:sz="0" w:space="0" w:color="auto"/>
        <w:bottom w:val="none" w:sz="0" w:space="0" w:color="auto"/>
        <w:right w:val="none" w:sz="0" w:space="0" w:color="auto"/>
      </w:divBdr>
    </w:div>
    <w:div w:id="1142385759">
      <w:bodyDiv w:val="1"/>
      <w:marLeft w:val="0"/>
      <w:marRight w:val="0"/>
      <w:marTop w:val="0"/>
      <w:marBottom w:val="0"/>
      <w:divBdr>
        <w:top w:val="none" w:sz="0" w:space="0" w:color="auto"/>
        <w:left w:val="none" w:sz="0" w:space="0" w:color="auto"/>
        <w:bottom w:val="none" w:sz="0" w:space="0" w:color="auto"/>
        <w:right w:val="none" w:sz="0" w:space="0" w:color="auto"/>
      </w:divBdr>
    </w:div>
    <w:div w:id="1142505625">
      <w:bodyDiv w:val="1"/>
      <w:marLeft w:val="0"/>
      <w:marRight w:val="0"/>
      <w:marTop w:val="0"/>
      <w:marBottom w:val="0"/>
      <w:divBdr>
        <w:top w:val="none" w:sz="0" w:space="0" w:color="auto"/>
        <w:left w:val="none" w:sz="0" w:space="0" w:color="auto"/>
        <w:bottom w:val="none" w:sz="0" w:space="0" w:color="auto"/>
        <w:right w:val="none" w:sz="0" w:space="0" w:color="auto"/>
      </w:divBdr>
    </w:div>
    <w:div w:id="1142692527">
      <w:bodyDiv w:val="1"/>
      <w:marLeft w:val="0"/>
      <w:marRight w:val="0"/>
      <w:marTop w:val="0"/>
      <w:marBottom w:val="0"/>
      <w:divBdr>
        <w:top w:val="none" w:sz="0" w:space="0" w:color="auto"/>
        <w:left w:val="none" w:sz="0" w:space="0" w:color="auto"/>
        <w:bottom w:val="none" w:sz="0" w:space="0" w:color="auto"/>
        <w:right w:val="none" w:sz="0" w:space="0" w:color="auto"/>
      </w:divBdr>
    </w:div>
    <w:div w:id="1142773757">
      <w:bodyDiv w:val="1"/>
      <w:marLeft w:val="0"/>
      <w:marRight w:val="0"/>
      <w:marTop w:val="0"/>
      <w:marBottom w:val="0"/>
      <w:divBdr>
        <w:top w:val="none" w:sz="0" w:space="0" w:color="auto"/>
        <w:left w:val="none" w:sz="0" w:space="0" w:color="auto"/>
        <w:bottom w:val="none" w:sz="0" w:space="0" w:color="auto"/>
        <w:right w:val="none" w:sz="0" w:space="0" w:color="auto"/>
      </w:divBdr>
    </w:div>
    <w:div w:id="1142964805">
      <w:bodyDiv w:val="1"/>
      <w:marLeft w:val="0"/>
      <w:marRight w:val="0"/>
      <w:marTop w:val="0"/>
      <w:marBottom w:val="0"/>
      <w:divBdr>
        <w:top w:val="none" w:sz="0" w:space="0" w:color="auto"/>
        <w:left w:val="none" w:sz="0" w:space="0" w:color="auto"/>
        <w:bottom w:val="none" w:sz="0" w:space="0" w:color="auto"/>
        <w:right w:val="none" w:sz="0" w:space="0" w:color="auto"/>
      </w:divBdr>
    </w:div>
    <w:div w:id="1143355149">
      <w:bodyDiv w:val="1"/>
      <w:marLeft w:val="0"/>
      <w:marRight w:val="0"/>
      <w:marTop w:val="0"/>
      <w:marBottom w:val="0"/>
      <w:divBdr>
        <w:top w:val="none" w:sz="0" w:space="0" w:color="auto"/>
        <w:left w:val="none" w:sz="0" w:space="0" w:color="auto"/>
        <w:bottom w:val="none" w:sz="0" w:space="0" w:color="auto"/>
        <w:right w:val="none" w:sz="0" w:space="0" w:color="auto"/>
      </w:divBdr>
    </w:div>
    <w:div w:id="1143885189">
      <w:bodyDiv w:val="1"/>
      <w:marLeft w:val="0"/>
      <w:marRight w:val="0"/>
      <w:marTop w:val="0"/>
      <w:marBottom w:val="0"/>
      <w:divBdr>
        <w:top w:val="none" w:sz="0" w:space="0" w:color="auto"/>
        <w:left w:val="none" w:sz="0" w:space="0" w:color="auto"/>
        <w:bottom w:val="none" w:sz="0" w:space="0" w:color="auto"/>
        <w:right w:val="none" w:sz="0" w:space="0" w:color="auto"/>
      </w:divBdr>
    </w:div>
    <w:div w:id="1144154443">
      <w:bodyDiv w:val="1"/>
      <w:marLeft w:val="0"/>
      <w:marRight w:val="0"/>
      <w:marTop w:val="0"/>
      <w:marBottom w:val="0"/>
      <w:divBdr>
        <w:top w:val="none" w:sz="0" w:space="0" w:color="auto"/>
        <w:left w:val="none" w:sz="0" w:space="0" w:color="auto"/>
        <w:bottom w:val="none" w:sz="0" w:space="0" w:color="auto"/>
        <w:right w:val="none" w:sz="0" w:space="0" w:color="auto"/>
      </w:divBdr>
    </w:div>
    <w:div w:id="1144393142">
      <w:bodyDiv w:val="1"/>
      <w:marLeft w:val="0"/>
      <w:marRight w:val="0"/>
      <w:marTop w:val="0"/>
      <w:marBottom w:val="0"/>
      <w:divBdr>
        <w:top w:val="none" w:sz="0" w:space="0" w:color="auto"/>
        <w:left w:val="none" w:sz="0" w:space="0" w:color="auto"/>
        <w:bottom w:val="none" w:sz="0" w:space="0" w:color="auto"/>
        <w:right w:val="none" w:sz="0" w:space="0" w:color="auto"/>
      </w:divBdr>
    </w:div>
    <w:div w:id="1145001163">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5314575">
      <w:bodyDiv w:val="1"/>
      <w:marLeft w:val="0"/>
      <w:marRight w:val="0"/>
      <w:marTop w:val="0"/>
      <w:marBottom w:val="0"/>
      <w:divBdr>
        <w:top w:val="none" w:sz="0" w:space="0" w:color="auto"/>
        <w:left w:val="none" w:sz="0" w:space="0" w:color="auto"/>
        <w:bottom w:val="none" w:sz="0" w:space="0" w:color="auto"/>
        <w:right w:val="none" w:sz="0" w:space="0" w:color="auto"/>
      </w:divBdr>
    </w:div>
    <w:div w:id="1145315426">
      <w:bodyDiv w:val="1"/>
      <w:marLeft w:val="0"/>
      <w:marRight w:val="0"/>
      <w:marTop w:val="0"/>
      <w:marBottom w:val="0"/>
      <w:divBdr>
        <w:top w:val="none" w:sz="0" w:space="0" w:color="auto"/>
        <w:left w:val="none" w:sz="0" w:space="0" w:color="auto"/>
        <w:bottom w:val="none" w:sz="0" w:space="0" w:color="auto"/>
        <w:right w:val="none" w:sz="0" w:space="0" w:color="auto"/>
      </w:divBdr>
    </w:div>
    <w:div w:id="1145320849">
      <w:bodyDiv w:val="1"/>
      <w:marLeft w:val="0"/>
      <w:marRight w:val="0"/>
      <w:marTop w:val="0"/>
      <w:marBottom w:val="0"/>
      <w:divBdr>
        <w:top w:val="none" w:sz="0" w:space="0" w:color="auto"/>
        <w:left w:val="none" w:sz="0" w:space="0" w:color="auto"/>
        <w:bottom w:val="none" w:sz="0" w:space="0" w:color="auto"/>
        <w:right w:val="none" w:sz="0" w:space="0" w:color="auto"/>
      </w:divBdr>
    </w:div>
    <w:div w:id="1145925679">
      <w:bodyDiv w:val="1"/>
      <w:marLeft w:val="0"/>
      <w:marRight w:val="0"/>
      <w:marTop w:val="0"/>
      <w:marBottom w:val="0"/>
      <w:divBdr>
        <w:top w:val="none" w:sz="0" w:space="0" w:color="auto"/>
        <w:left w:val="none" w:sz="0" w:space="0" w:color="auto"/>
        <w:bottom w:val="none" w:sz="0" w:space="0" w:color="auto"/>
        <w:right w:val="none" w:sz="0" w:space="0" w:color="auto"/>
      </w:divBdr>
    </w:div>
    <w:div w:id="1146583172">
      <w:bodyDiv w:val="1"/>
      <w:marLeft w:val="0"/>
      <w:marRight w:val="0"/>
      <w:marTop w:val="0"/>
      <w:marBottom w:val="0"/>
      <w:divBdr>
        <w:top w:val="none" w:sz="0" w:space="0" w:color="auto"/>
        <w:left w:val="none" w:sz="0" w:space="0" w:color="auto"/>
        <w:bottom w:val="none" w:sz="0" w:space="0" w:color="auto"/>
        <w:right w:val="none" w:sz="0" w:space="0" w:color="auto"/>
      </w:divBdr>
    </w:div>
    <w:div w:id="1147474535">
      <w:bodyDiv w:val="1"/>
      <w:marLeft w:val="0"/>
      <w:marRight w:val="0"/>
      <w:marTop w:val="0"/>
      <w:marBottom w:val="0"/>
      <w:divBdr>
        <w:top w:val="none" w:sz="0" w:space="0" w:color="auto"/>
        <w:left w:val="none" w:sz="0" w:space="0" w:color="auto"/>
        <w:bottom w:val="none" w:sz="0" w:space="0" w:color="auto"/>
        <w:right w:val="none" w:sz="0" w:space="0" w:color="auto"/>
      </w:divBdr>
    </w:div>
    <w:div w:id="1147623121">
      <w:bodyDiv w:val="1"/>
      <w:marLeft w:val="0"/>
      <w:marRight w:val="0"/>
      <w:marTop w:val="0"/>
      <w:marBottom w:val="0"/>
      <w:divBdr>
        <w:top w:val="none" w:sz="0" w:space="0" w:color="auto"/>
        <w:left w:val="none" w:sz="0" w:space="0" w:color="auto"/>
        <w:bottom w:val="none" w:sz="0" w:space="0" w:color="auto"/>
        <w:right w:val="none" w:sz="0" w:space="0" w:color="auto"/>
      </w:divBdr>
    </w:div>
    <w:div w:id="1147673708">
      <w:bodyDiv w:val="1"/>
      <w:marLeft w:val="0"/>
      <w:marRight w:val="0"/>
      <w:marTop w:val="0"/>
      <w:marBottom w:val="0"/>
      <w:divBdr>
        <w:top w:val="none" w:sz="0" w:space="0" w:color="auto"/>
        <w:left w:val="none" w:sz="0" w:space="0" w:color="auto"/>
        <w:bottom w:val="none" w:sz="0" w:space="0" w:color="auto"/>
        <w:right w:val="none" w:sz="0" w:space="0" w:color="auto"/>
      </w:divBdr>
    </w:div>
    <w:div w:id="1147817214">
      <w:bodyDiv w:val="1"/>
      <w:marLeft w:val="0"/>
      <w:marRight w:val="0"/>
      <w:marTop w:val="0"/>
      <w:marBottom w:val="0"/>
      <w:divBdr>
        <w:top w:val="none" w:sz="0" w:space="0" w:color="auto"/>
        <w:left w:val="none" w:sz="0" w:space="0" w:color="auto"/>
        <w:bottom w:val="none" w:sz="0" w:space="0" w:color="auto"/>
        <w:right w:val="none" w:sz="0" w:space="0" w:color="auto"/>
      </w:divBdr>
    </w:div>
    <w:div w:id="1148399488">
      <w:bodyDiv w:val="1"/>
      <w:marLeft w:val="0"/>
      <w:marRight w:val="0"/>
      <w:marTop w:val="0"/>
      <w:marBottom w:val="0"/>
      <w:divBdr>
        <w:top w:val="none" w:sz="0" w:space="0" w:color="auto"/>
        <w:left w:val="none" w:sz="0" w:space="0" w:color="auto"/>
        <w:bottom w:val="none" w:sz="0" w:space="0" w:color="auto"/>
        <w:right w:val="none" w:sz="0" w:space="0" w:color="auto"/>
      </w:divBdr>
    </w:div>
    <w:div w:id="1148863721">
      <w:bodyDiv w:val="1"/>
      <w:marLeft w:val="0"/>
      <w:marRight w:val="0"/>
      <w:marTop w:val="0"/>
      <w:marBottom w:val="0"/>
      <w:divBdr>
        <w:top w:val="none" w:sz="0" w:space="0" w:color="auto"/>
        <w:left w:val="none" w:sz="0" w:space="0" w:color="auto"/>
        <w:bottom w:val="none" w:sz="0" w:space="0" w:color="auto"/>
        <w:right w:val="none" w:sz="0" w:space="0" w:color="auto"/>
      </w:divBdr>
    </w:div>
    <w:div w:id="1149322910">
      <w:bodyDiv w:val="1"/>
      <w:marLeft w:val="0"/>
      <w:marRight w:val="0"/>
      <w:marTop w:val="0"/>
      <w:marBottom w:val="0"/>
      <w:divBdr>
        <w:top w:val="none" w:sz="0" w:space="0" w:color="auto"/>
        <w:left w:val="none" w:sz="0" w:space="0" w:color="auto"/>
        <w:bottom w:val="none" w:sz="0" w:space="0" w:color="auto"/>
        <w:right w:val="none" w:sz="0" w:space="0" w:color="auto"/>
      </w:divBdr>
    </w:div>
    <w:div w:id="1150056359">
      <w:bodyDiv w:val="1"/>
      <w:marLeft w:val="0"/>
      <w:marRight w:val="0"/>
      <w:marTop w:val="0"/>
      <w:marBottom w:val="0"/>
      <w:divBdr>
        <w:top w:val="none" w:sz="0" w:space="0" w:color="auto"/>
        <w:left w:val="none" w:sz="0" w:space="0" w:color="auto"/>
        <w:bottom w:val="none" w:sz="0" w:space="0" w:color="auto"/>
        <w:right w:val="none" w:sz="0" w:space="0" w:color="auto"/>
      </w:divBdr>
    </w:div>
    <w:div w:id="1150174886">
      <w:bodyDiv w:val="1"/>
      <w:marLeft w:val="0"/>
      <w:marRight w:val="0"/>
      <w:marTop w:val="0"/>
      <w:marBottom w:val="0"/>
      <w:divBdr>
        <w:top w:val="none" w:sz="0" w:space="0" w:color="auto"/>
        <w:left w:val="none" w:sz="0" w:space="0" w:color="auto"/>
        <w:bottom w:val="none" w:sz="0" w:space="0" w:color="auto"/>
        <w:right w:val="none" w:sz="0" w:space="0" w:color="auto"/>
      </w:divBdr>
    </w:div>
    <w:div w:id="1150175818">
      <w:bodyDiv w:val="1"/>
      <w:marLeft w:val="0"/>
      <w:marRight w:val="0"/>
      <w:marTop w:val="0"/>
      <w:marBottom w:val="0"/>
      <w:divBdr>
        <w:top w:val="none" w:sz="0" w:space="0" w:color="auto"/>
        <w:left w:val="none" w:sz="0" w:space="0" w:color="auto"/>
        <w:bottom w:val="none" w:sz="0" w:space="0" w:color="auto"/>
        <w:right w:val="none" w:sz="0" w:space="0" w:color="auto"/>
      </w:divBdr>
    </w:div>
    <w:div w:id="1150294275">
      <w:bodyDiv w:val="1"/>
      <w:marLeft w:val="0"/>
      <w:marRight w:val="0"/>
      <w:marTop w:val="0"/>
      <w:marBottom w:val="0"/>
      <w:divBdr>
        <w:top w:val="none" w:sz="0" w:space="0" w:color="auto"/>
        <w:left w:val="none" w:sz="0" w:space="0" w:color="auto"/>
        <w:bottom w:val="none" w:sz="0" w:space="0" w:color="auto"/>
        <w:right w:val="none" w:sz="0" w:space="0" w:color="auto"/>
      </w:divBdr>
    </w:div>
    <w:div w:id="1150364155">
      <w:bodyDiv w:val="1"/>
      <w:marLeft w:val="0"/>
      <w:marRight w:val="0"/>
      <w:marTop w:val="0"/>
      <w:marBottom w:val="0"/>
      <w:divBdr>
        <w:top w:val="none" w:sz="0" w:space="0" w:color="auto"/>
        <w:left w:val="none" w:sz="0" w:space="0" w:color="auto"/>
        <w:bottom w:val="none" w:sz="0" w:space="0" w:color="auto"/>
        <w:right w:val="none" w:sz="0" w:space="0" w:color="auto"/>
      </w:divBdr>
    </w:div>
    <w:div w:id="1150487283">
      <w:bodyDiv w:val="1"/>
      <w:marLeft w:val="0"/>
      <w:marRight w:val="0"/>
      <w:marTop w:val="0"/>
      <w:marBottom w:val="0"/>
      <w:divBdr>
        <w:top w:val="none" w:sz="0" w:space="0" w:color="auto"/>
        <w:left w:val="none" w:sz="0" w:space="0" w:color="auto"/>
        <w:bottom w:val="none" w:sz="0" w:space="0" w:color="auto"/>
        <w:right w:val="none" w:sz="0" w:space="0" w:color="auto"/>
      </w:divBdr>
    </w:div>
    <w:div w:id="1150636100">
      <w:bodyDiv w:val="1"/>
      <w:marLeft w:val="0"/>
      <w:marRight w:val="0"/>
      <w:marTop w:val="0"/>
      <w:marBottom w:val="0"/>
      <w:divBdr>
        <w:top w:val="none" w:sz="0" w:space="0" w:color="auto"/>
        <w:left w:val="none" w:sz="0" w:space="0" w:color="auto"/>
        <w:bottom w:val="none" w:sz="0" w:space="0" w:color="auto"/>
        <w:right w:val="none" w:sz="0" w:space="0" w:color="auto"/>
      </w:divBdr>
    </w:div>
    <w:div w:id="1152139068">
      <w:bodyDiv w:val="1"/>
      <w:marLeft w:val="0"/>
      <w:marRight w:val="0"/>
      <w:marTop w:val="0"/>
      <w:marBottom w:val="0"/>
      <w:divBdr>
        <w:top w:val="none" w:sz="0" w:space="0" w:color="auto"/>
        <w:left w:val="none" w:sz="0" w:space="0" w:color="auto"/>
        <w:bottom w:val="none" w:sz="0" w:space="0" w:color="auto"/>
        <w:right w:val="none" w:sz="0" w:space="0" w:color="auto"/>
      </w:divBdr>
    </w:div>
    <w:div w:id="1152212029">
      <w:bodyDiv w:val="1"/>
      <w:marLeft w:val="0"/>
      <w:marRight w:val="0"/>
      <w:marTop w:val="0"/>
      <w:marBottom w:val="0"/>
      <w:divBdr>
        <w:top w:val="none" w:sz="0" w:space="0" w:color="auto"/>
        <w:left w:val="none" w:sz="0" w:space="0" w:color="auto"/>
        <w:bottom w:val="none" w:sz="0" w:space="0" w:color="auto"/>
        <w:right w:val="none" w:sz="0" w:space="0" w:color="auto"/>
      </w:divBdr>
    </w:div>
    <w:div w:id="1152327964">
      <w:bodyDiv w:val="1"/>
      <w:marLeft w:val="0"/>
      <w:marRight w:val="0"/>
      <w:marTop w:val="0"/>
      <w:marBottom w:val="0"/>
      <w:divBdr>
        <w:top w:val="none" w:sz="0" w:space="0" w:color="auto"/>
        <w:left w:val="none" w:sz="0" w:space="0" w:color="auto"/>
        <w:bottom w:val="none" w:sz="0" w:space="0" w:color="auto"/>
        <w:right w:val="none" w:sz="0" w:space="0" w:color="auto"/>
      </w:divBdr>
    </w:div>
    <w:div w:id="1152528298">
      <w:bodyDiv w:val="1"/>
      <w:marLeft w:val="0"/>
      <w:marRight w:val="0"/>
      <w:marTop w:val="0"/>
      <w:marBottom w:val="0"/>
      <w:divBdr>
        <w:top w:val="none" w:sz="0" w:space="0" w:color="auto"/>
        <w:left w:val="none" w:sz="0" w:space="0" w:color="auto"/>
        <w:bottom w:val="none" w:sz="0" w:space="0" w:color="auto"/>
        <w:right w:val="none" w:sz="0" w:space="0" w:color="auto"/>
      </w:divBdr>
    </w:div>
    <w:div w:id="1152717385">
      <w:bodyDiv w:val="1"/>
      <w:marLeft w:val="0"/>
      <w:marRight w:val="0"/>
      <w:marTop w:val="0"/>
      <w:marBottom w:val="0"/>
      <w:divBdr>
        <w:top w:val="none" w:sz="0" w:space="0" w:color="auto"/>
        <w:left w:val="none" w:sz="0" w:space="0" w:color="auto"/>
        <w:bottom w:val="none" w:sz="0" w:space="0" w:color="auto"/>
        <w:right w:val="none" w:sz="0" w:space="0" w:color="auto"/>
      </w:divBdr>
    </w:div>
    <w:div w:id="1153106009">
      <w:bodyDiv w:val="1"/>
      <w:marLeft w:val="0"/>
      <w:marRight w:val="0"/>
      <w:marTop w:val="0"/>
      <w:marBottom w:val="0"/>
      <w:divBdr>
        <w:top w:val="none" w:sz="0" w:space="0" w:color="auto"/>
        <w:left w:val="none" w:sz="0" w:space="0" w:color="auto"/>
        <w:bottom w:val="none" w:sz="0" w:space="0" w:color="auto"/>
        <w:right w:val="none" w:sz="0" w:space="0" w:color="auto"/>
      </w:divBdr>
    </w:div>
    <w:div w:id="1153372365">
      <w:bodyDiv w:val="1"/>
      <w:marLeft w:val="0"/>
      <w:marRight w:val="0"/>
      <w:marTop w:val="0"/>
      <w:marBottom w:val="0"/>
      <w:divBdr>
        <w:top w:val="none" w:sz="0" w:space="0" w:color="auto"/>
        <w:left w:val="none" w:sz="0" w:space="0" w:color="auto"/>
        <w:bottom w:val="none" w:sz="0" w:space="0" w:color="auto"/>
        <w:right w:val="none" w:sz="0" w:space="0" w:color="auto"/>
      </w:divBdr>
    </w:div>
    <w:div w:id="1153642240">
      <w:bodyDiv w:val="1"/>
      <w:marLeft w:val="0"/>
      <w:marRight w:val="0"/>
      <w:marTop w:val="0"/>
      <w:marBottom w:val="0"/>
      <w:divBdr>
        <w:top w:val="none" w:sz="0" w:space="0" w:color="auto"/>
        <w:left w:val="none" w:sz="0" w:space="0" w:color="auto"/>
        <w:bottom w:val="none" w:sz="0" w:space="0" w:color="auto"/>
        <w:right w:val="none" w:sz="0" w:space="0" w:color="auto"/>
      </w:divBdr>
    </w:div>
    <w:div w:id="1154301772">
      <w:bodyDiv w:val="1"/>
      <w:marLeft w:val="0"/>
      <w:marRight w:val="0"/>
      <w:marTop w:val="0"/>
      <w:marBottom w:val="0"/>
      <w:divBdr>
        <w:top w:val="none" w:sz="0" w:space="0" w:color="auto"/>
        <w:left w:val="none" w:sz="0" w:space="0" w:color="auto"/>
        <w:bottom w:val="none" w:sz="0" w:space="0" w:color="auto"/>
        <w:right w:val="none" w:sz="0" w:space="0" w:color="auto"/>
      </w:divBdr>
      <w:divsChild>
        <w:div w:id="16927719">
          <w:marLeft w:val="480"/>
          <w:marRight w:val="0"/>
          <w:marTop w:val="0"/>
          <w:marBottom w:val="0"/>
          <w:divBdr>
            <w:top w:val="none" w:sz="0" w:space="0" w:color="auto"/>
            <w:left w:val="none" w:sz="0" w:space="0" w:color="auto"/>
            <w:bottom w:val="none" w:sz="0" w:space="0" w:color="auto"/>
            <w:right w:val="none" w:sz="0" w:space="0" w:color="auto"/>
          </w:divBdr>
        </w:div>
        <w:div w:id="48261590">
          <w:marLeft w:val="480"/>
          <w:marRight w:val="0"/>
          <w:marTop w:val="0"/>
          <w:marBottom w:val="0"/>
          <w:divBdr>
            <w:top w:val="none" w:sz="0" w:space="0" w:color="auto"/>
            <w:left w:val="none" w:sz="0" w:space="0" w:color="auto"/>
            <w:bottom w:val="none" w:sz="0" w:space="0" w:color="auto"/>
            <w:right w:val="none" w:sz="0" w:space="0" w:color="auto"/>
          </w:divBdr>
        </w:div>
        <w:div w:id="68188761">
          <w:marLeft w:val="480"/>
          <w:marRight w:val="0"/>
          <w:marTop w:val="0"/>
          <w:marBottom w:val="0"/>
          <w:divBdr>
            <w:top w:val="none" w:sz="0" w:space="0" w:color="auto"/>
            <w:left w:val="none" w:sz="0" w:space="0" w:color="auto"/>
            <w:bottom w:val="none" w:sz="0" w:space="0" w:color="auto"/>
            <w:right w:val="none" w:sz="0" w:space="0" w:color="auto"/>
          </w:divBdr>
        </w:div>
        <w:div w:id="68773065">
          <w:marLeft w:val="480"/>
          <w:marRight w:val="0"/>
          <w:marTop w:val="0"/>
          <w:marBottom w:val="0"/>
          <w:divBdr>
            <w:top w:val="none" w:sz="0" w:space="0" w:color="auto"/>
            <w:left w:val="none" w:sz="0" w:space="0" w:color="auto"/>
            <w:bottom w:val="none" w:sz="0" w:space="0" w:color="auto"/>
            <w:right w:val="none" w:sz="0" w:space="0" w:color="auto"/>
          </w:divBdr>
        </w:div>
        <w:div w:id="140075983">
          <w:marLeft w:val="480"/>
          <w:marRight w:val="0"/>
          <w:marTop w:val="0"/>
          <w:marBottom w:val="0"/>
          <w:divBdr>
            <w:top w:val="none" w:sz="0" w:space="0" w:color="auto"/>
            <w:left w:val="none" w:sz="0" w:space="0" w:color="auto"/>
            <w:bottom w:val="none" w:sz="0" w:space="0" w:color="auto"/>
            <w:right w:val="none" w:sz="0" w:space="0" w:color="auto"/>
          </w:divBdr>
        </w:div>
        <w:div w:id="210772884">
          <w:marLeft w:val="480"/>
          <w:marRight w:val="0"/>
          <w:marTop w:val="0"/>
          <w:marBottom w:val="0"/>
          <w:divBdr>
            <w:top w:val="none" w:sz="0" w:space="0" w:color="auto"/>
            <w:left w:val="none" w:sz="0" w:space="0" w:color="auto"/>
            <w:bottom w:val="none" w:sz="0" w:space="0" w:color="auto"/>
            <w:right w:val="none" w:sz="0" w:space="0" w:color="auto"/>
          </w:divBdr>
        </w:div>
        <w:div w:id="341203859">
          <w:marLeft w:val="480"/>
          <w:marRight w:val="0"/>
          <w:marTop w:val="0"/>
          <w:marBottom w:val="0"/>
          <w:divBdr>
            <w:top w:val="none" w:sz="0" w:space="0" w:color="auto"/>
            <w:left w:val="none" w:sz="0" w:space="0" w:color="auto"/>
            <w:bottom w:val="none" w:sz="0" w:space="0" w:color="auto"/>
            <w:right w:val="none" w:sz="0" w:space="0" w:color="auto"/>
          </w:divBdr>
        </w:div>
        <w:div w:id="446700888">
          <w:marLeft w:val="480"/>
          <w:marRight w:val="0"/>
          <w:marTop w:val="0"/>
          <w:marBottom w:val="0"/>
          <w:divBdr>
            <w:top w:val="none" w:sz="0" w:space="0" w:color="auto"/>
            <w:left w:val="none" w:sz="0" w:space="0" w:color="auto"/>
            <w:bottom w:val="none" w:sz="0" w:space="0" w:color="auto"/>
            <w:right w:val="none" w:sz="0" w:space="0" w:color="auto"/>
          </w:divBdr>
        </w:div>
        <w:div w:id="516697334">
          <w:marLeft w:val="480"/>
          <w:marRight w:val="0"/>
          <w:marTop w:val="0"/>
          <w:marBottom w:val="0"/>
          <w:divBdr>
            <w:top w:val="none" w:sz="0" w:space="0" w:color="auto"/>
            <w:left w:val="none" w:sz="0" w:space="0" w:color="auto"/>
            <w:bottom w:val="none" w:sz="0" w:space="0" w:color="auto"/>
            <w:right w:val="none" w:sz="0" w:space="0" w:color="auto"/>
          </w:divBdr>
        </w:div>
        <w:div w:id="823855170">
          <w:marLeft w:val="480"/>
          <w:marRight w:val="0"/>
          <w:marTop w:val="0"/>
          <w:marBottom w:val="0"/>
          <w:divBdr>
            <w:top w:val="none" w:sz="0" w:space="0" w:color="auto"/>
            <w:left w:val="none" w:sz="0" w:space="0" w:color="auto"/>
            <w:bottom w:val="none" w:sz="0" w:space="0" w:color="auto"/>
            <w:right w:val="none" w:sz="0" w:space="0" w:color="auto"/>
          </w:divBdr>
        </w:div>
        <w:div w:id="871113397">
          <w:marLeft w:val="480"/>
          <w:marRight w:val="0"/>
          <w:marTop w:val="0"/>
          <w:marBottom w:val="0"/>
          <w:divBdr>
            <w:top w:val="none" w:sz="0" w:space="0" w:color="auto"/>
            <w:left w:val="none" w:sz="0" w:space="0" w:color="auto"/>
            <w:bottom w:val="none" w:sz="0" w:space="0" w:color="auto"/>
            <w:right w:val="none" w:sz="0" w:space="0" w:color="auto"/>
          </w:divBdr>
        </w:div>
        <w:div w:id="886137661">
          <w:marLeft w:val="480"/>
          <w:marRight w:val="0"/>
          <w:marTop w:val="0"/>
          <w:marBottom w:val="0"/>
          <w:divBdr>
            <w:top w:val="none" w:sz="0" w:space="0" w:color="auto"/>
            <w:left w:val="none" w:sz="0" w:space="0" w:color="auto"/>
            <w:bottom w:val="none" w:sz="0" w:space="0" w:color="auto"/>
            <w:right w:val="none" w:sz="0" w:space="0" w:color="auto"/>
          </w:divBdr>
        </w:div>
        <w:div w:id="888223389">
          <w:marLeft w:val="480"/>
          <w:marRight w:val="0"/>
          <w:marTop w:val="0"/>
          <w:marBottom w:val="0"/>
          <w:divBdr>
            <w:top w:val="none" w:sz="0" w:space="0" w:color="auto"/>
            <w:left w:val="none" w:sz="0" w:space="0" w:color="auto"/>
            <w:bottom w:val="none" w:sz="0" w:space="0" w:color="auto"/>
            <w:right w:val="none" w:sz="0" w:space="0" w:color="auto"/>
          </w:divBdr>
        </w:div>
        <w:div w:id="939530412">
          <w:marLeft w:val="480"/>
          <w:marRight w:val="0"/>
          <w:marTop w:val="0"/>
          <w:marBottom w:val="0"/>
          <w:divBdr>
            <w:top w:val="none" w:sz="0" w:space="0" w:color="auto"/>
            <w:left w:val="none" w:sz="0" w:space="0" w:color="auto"/>
            <w:bottom w:val="none" w:sz="0" w:space="0" w:color="auto"/>
            <w:right w:val="none" w:sz="0" w:space="0" w:color="auto"/>
          </w:divBdr>
        </w:div>
        <w:div w:id="1006397010">
          <w:marLeft w:val="480"/>
          <w:marRight w:val="0"/>
          <w:marTop w:val="0"/>
          <w:marBottom w:val="0"/>
          <w:divBdr>
            <w:top w:val="none" w:sz="0" w:space="0" w:color="auto"/>
            <w:left w:val="none" w:sz="0" w:space="0" w:color="auto"/>
            <w:bottom w:val="none" w:sz="0" w:space="0" w:color="auto"/>
            <w:right w:val="none" w:sz="0" w:space="0" w:color="auto"/>
          </w:divBdr>
        </w:div>
        <w:div w:id="1137842956">
          <w:marLeft w:val="480"/>
          <w:marRight w:val="0"/>
          <w:marTop w:val="0"/>
          <w:marBottom w:val="0"/>
          <w:divBdr>
            <w:top w:val="none" w:sz="0" w:space="0" w:color="auto"/>
            <w:left w:val="none" w:sz="0" w:space="0" w:color="auto"/>
            <w:bottom w:val="none" w:sz="0" w:space="0" w:color="auto"/>
            <w:right w:val="none" w:sz="0" w:space="0" w:color="auto"/>
          </w:divBdr>
        </w:div>
        <w:div w:id="1173102784">
          <w:marLeft w:val="480"/>
          <w:marRight w:val="0"/>
          <w:marTop w:val="0"/>
          <w:marBottom w:val="0"/>
          <w:divBdr>
            <w:top w:val="none" w:sz="0" w:space="0" w:color="auto"/>
            <w:left w:val="none" w:sz="0" w:space="0" w:color="auto"/>
            <w:bottom w:val="none" w:sz="0" w:space="0" w:color="auto"/>
            <w:right w:val="none" w:sz="0" w:space="0" w:color="auto"/>
          </w:divBdr>
        </w:div>
        <w:div w:id="1329672552">
          <w:marLeft w:val="480"/>
          <w:marRight w:val="0"/>
          <w:marTop w:val="0"/>
          <w:marBottom w:val="0"/>
          <w:divBdr>
            <w:top w:val="none" w:sz="0" w:space="0" w:color="auto"/>
            <w:left w:val="none" w:sz="0" w:space="0" w:color="auto"/>
            <w:bottom w:val="none" w:sz="0" w:space="0" w:color="auto"/>
            <w:right w:val="none" w:sz="0" w:space="0" w:color="auto"/>
          </w:divBdr>
        </w:div>
        <w:div w:id="1360857597">
          <w:marLeft w:val="480"/>
          <w:marRight w:val="0"/>
          <w:marTop w:val="0"/>
          <w:marBottom w:val="0"/>
          <w:divBdr>
            <w:top w:val="none" w:sz="0" w:space="0" w:color="auto"/>
            <w:left w:val="none" w:sz="0" w:space="0" w:color="auto"/>
            <w:bottom w:val="none" w:sz="0" w:space="0" w:color="auto"/>
            <w:right w:val="none" w:sz="0" w:space="0" w:color="auto"/>
          </w:divBdr>
        </w:div>
        <w:div w:id="1368143341">
          <w:marLeft w:val="480"/>
          <w:marRight w:val="0"/>
          <w:marTop w:val="0"/>
          <w:marBottom w:val="0"/>
          <w:divBdr>
            <w:top w:val="none" w:sz="0" w:space="0" w:color="auto"/>
            <w:left w:val="none" w:sz="0" w:space="0" w:color="auto"/>
            <w:bottom w:val="none" w:sz="0" w:space="0" w:color="auto"/>
            <w:right w:val="none" w:sz="0" w:space="0" w:color="auto"/>
          </w:divBdr>
        </w:div>
        <w:div w:id="1380976225">
          <w:marLeft w:val="480"/>
          <w:marRight w:val="0"/>
          <w:marTop w:val="0"/>
          <w:marBottom w:val="0"/>
          <w:divBdr>
            <w:top w:val="none" w:sz="0" w:space="0" w:color="auto"/>
            <w:left w:val="none" w:sz="0" w:space="0" w:color="auto"/>
            <w:bottom w:val="none" w:sz="0" w:space="0" w:color="auto"/>
            <w:right w:val="none" w:sz="0" w:space="0" w:color="auto"/>
          </w:divBdr>
        </w:div>
        <w:div w:id="1578398576">
          <w:marLeft w:val="480"/>
          <w:marRight w:val="0"/>
          <w:marTop w:val="0"/>
          <w:marBottom w:val="0"/>
          <w:divBdr>
            <w:top w:val="none" w:sz="0" w:space="0" w:color="auto"/>
            <w:left w:val="none" w:sz="0" w:space="0" w:color="auto"/>
            <w:bottom w:val="none" w:sz="0" w:space="0" w:color="auto"/>
            <w:right w:val="none" w:sz="0" w:space="0" w:color="auto"/>
          </w:divBdr>
        </w:div>
        <w:div w:id="1698458924">
          <w:marLeft w:val="480"/>
          <w:marRight w:val="0"/>
          <w:marTop w:val="0"/>
          <w:marBottom w:val="0"/>
          <w:divBdr>
            <w:top w:val="none" w:sz="0" w:space="0" w:color="auto"/>
            <w:left w:val="none" w:sz="0" w:space="0" w:color="auto"/>
            <w:bottom w:val="none" w:sz="0" w:space="0" w:color="auto"/>
            <w:right w:val="none" w:sz="0" w:space="0" w:color="auto"/>
          </w:divBdr>
        </w:div>
        <w:div w:id="1717581501">
          <w:marLeft w:val="480"/>
          <w:marRight w:val="0"/>
          <w:marTop w:val="0"/>
          <w:marBottom w:val="0"/>
          <w:divBdr>
            <w:top w:val="none" w:sz="0" w:space="0" w:color="auto"/>
            <w:left w:val="none" w:sz="0" w:space="0" w:color="auto"/>
            <w:bottom w:val="none" w:sz="0" w:space="0" w:color="auto"/>
            <w:right w:val="none" w:sz="0" w:space="0" w:color="auto"/>
          </w:divBdr>
        </w:div>
        <w:div w:id="1761754383">
          <w:marLeft w:val="480"/>
          <w:marRight w:val="0"/>
          <w:marTop w:val="0"/>
          <w:marBottom w:val="0"/>
          <w:divBdr>
            <w:top w:val="none" w:sz="0" w:space="0" w:color="auto"/>
            <w:left w:val="none" w:sz="0" w:space="0" w:color="auto"/>
            <w:bottom w:val="none" w:sz="0" w:space="0" w:color="auto"/>
            <w:right w:val="none" w:sz="0" w:space="0" w:color="auto"/>
          </w:divBdr>
        </w:div>
        <w:div w:id="1786925745">
          <w:marLeft w:val="480"/>
          <w:marRight w:val="0"/>
          <w:marTop w:val="0"/>
          <w:marBottom w:val="0"/>
          <w:divBdr>
            <w:top w:val="none" w:sz="0" w:space="0" w:color="auto"/>
            <w:left w:val="none" w:sz="0" w:space="0" w:color="auto"/>
            <w:bottom w:val="none" w:sz="0" w:space="0" w:color="auto"/>
            <w:right w:val="none" w:sz="0" w:space="0" w:color="auto"/>
          </w:divBdr>
        </w:div>
        <w:div w:id="1797791584">
          <w:marLeft w:val="480"/>
          <w:marRight w:val="0"/>
          <w:marTop w:val="0"/>
          <w:marBottom w:val="0"/>
          <w:divBdr>
            <w:top w:val="none" w:sz="0" w:space="0" w:color="auto"/>
            <w:left w:val="none" w:sz="0" w:space="0" w:color="auto"/>
            <w:bottom w:val="none" w:sz="0" w:space="0" w:color="auto"/>
            <w:right w:val="none" w:sz="0" w:space="0" w:color="auto"/>
          </w:divBdr>
        </w:div>
        <w:div w:id="1802773131">
          <w:marLeft w:val="480"/>
          <w:marRight w:val="0"/>
          <w:marTop w:val="0"/>
          <w:marBottom w:val="0"/>
          <w:divBdr>
            <w:top w:val="none" w:sz="0" w:space="0" w:color="auto"/>
            <w:left w:val="none" w:sz="0" w:space="0" w:color="auto"/>
            <w:bottom w:val="none" w:sz="0" w:space="0" w:color="auto"/>
            <w:right w:val="none" w:sz="0" w:space="0" w:color="auto"/>
          </w:divBdr>
        </w:div>
        <w:div w:id="1917744142">
          <w:marLeft w:val="480"/>
          <w:marRight w:val="0"/>
          <w:marTop w:val="0"/>
          <w:marBottom w:val="0"/>
          <w:divBdr>
            <w:top w:val="none" w:sz="0" w:space="0" w:color="auto"/>
            <w:left w:val="none" w:sz="0" w:space="0" w:color="auto"/>
            <w:bottom w:val="none" w:sz="0" w:space="0" w:color="auto"/>
            <w:right w:val="none" w:sz="0" w:space="0" w:color="auto"/>
          </w:divBdr>
        </w:div>
        <w:div w:id="1997873210">
          <w:marLeft w:val="480"/>
          <w:marRight w:val="0"/>
          <w:marTop w:val="0"/>
          <w:marBottom w:val="0"/>
          <w:divBdr>
            <w:top w:val="none" w:sz="0" w:space="0" w:color="auto"/>
            <w:left w:val="none" w:sz="0" w:space="0" w:color="auto"/>
            <w:bottom w:val="none" w:sz="0" w:space="0" w:color="auto"/>
            <w:right w:val="none" w:sz="0" w:space="0" w:color="auto"/>
          </w:divBdr>
        </w:div>
        <w:div w:id="2105614779">
          <w:marLeft w:val="480"/>
          <w:marRight w:val="0"/>
          <w:marTop w:val="0"/>
          <w:marBottom w:val="0"/>
          <w:divBdr>
            <w:top w:val="none" w:sz="0" w:space="0" w:color="auto"/>
            <w:left w:val="none" w:sz="0" w:space="0" w:color="auto"/>
            <w:bottom w:val="none" w:sz="0" w:space="0" w:color="auto"/>
            <w:right w:val="none" w:sz="0" w:space="0" w:color="auto"/>
          </w:divBdr>
        </w:div>
      </w:divsChild>
    </w:div>
    <w:div w:id="1154640878">
      <w:bodyDiv w:val="1"/>
      <w:marLeft w:val="0"/>
      <w:marRight w:val="0"/>
      <w:marTop w:val="0"/>
      <w:marBottom w:val="0"/>
      <w:divBdr>
        <w:top w:val="none" w:sz="0" w:space="0" w:color="auto"/>
        <w:left w:val="none" w:sz="0" w:space="0" w:color="auto"/>
        <w:bottom w:val="none" w:sz="0" w:space="0" w:color="auto"/>
        <w:right w:val="none" w:sz="0" w:space="0" w:color="auto"/>
      </w:divBdr>
    </w:div>
    <w:div w:id="1155103201">
      <w:bodyDiv w:val="1"/>
      <w:marLeft w:val="0"/>
      <w:marRight w:val="0"/>
      <w:marTop w:val="0"/>
      <w:marBottom w:val="0"/>
      <w:divBdr>
        <w:top w:val="none" w:sz="0" w:space="0" w:color="auto"/>
        <w:left w:val="none" w:sz="0" w:space="0" w:color="auto"/>
        <w:bottom w:val="none" w:sz="0" w:space="0" w:color="auto"/>
        <w:right w:val="none" w:sz="0" w:space="0" w:color="auto"/>
      </w:divBdr>
    </w:div>
    <w:div w:id="1155141573">
      <w:bodyDiv w:val="1"/>
      <w:marLeft w:val="0"/>
      <w:marRight w:val="0"/>
      <w:marTop w:val="0"/>
      <w:marBottom w:val="0"/>
      <w:divBdr>
        <w:top w:val="none" w:sz="0" w:space="0" w:color="auto"/>
        <w:left w:val="none" w:sz="0" w:space="0" w:color="auto"/>
        <w:bottom w:val="none" w:sz="0" w:space="0" w:color="auto"/>
        <w:right w:val="none" w:sz="0" w:space="0" w:color="auto"/>
      </w:divBdr>
    </w:div>
    <w:div w:id="1155948226">
      <w:bodyDiv w:val="1"/>
      <w:marLeft w:val="0"/>
      <w:marRight w:val="0"/>
      <w:marTop w:val="0"/>
      <w:marBottom w:val="0"/>
      <w:divBdr>
        <w:top w:val="none" w:sz="0" w:space="0" w:color="auto"/>
        <w:left w:val="none" w:sz="0" w:space="0" w:color="auto"/>
        <w:bottom w:val="none" w:sz="0" w:space="0" w:color="auto"/>
        <w:right w:val="none" w:sz="0" w:space="0" w:color="auto"/>
      </w:divBdr>
    </w:div>
    <w:div w:id="1156065631">
      <w:bodyDiv w:val="1"/>
      <w:marLeft w:val="0"/>
      <w:marRight w:val="0"/>
      <w:marTop w:val="0"/>
      <w:marBottom w:val="0"/>
      <w:divBdr>
        <w:top w:val="none" w:sz="0" w:space="0" w:color="auto"/>
        <w:left w:val="none" w:sz="0" w:space="0" w:color="auto"/>
        <w:bottom w:val="none" w:sz="0" w:space="0" w:color="auto"/>
        <w:right w:val="none" w:sz="0" w:space="0" w:color="auto"/>
      </w:divBdr>
    </w:div>
    <w:div w:id="1156142214">
      <w:bodyDiv w:val="1"/>
      <w:marLeft w:val="0"/>
      <w:marRight w:val="0"/>
      <w:marTop w:val="0"/>
      <w:marBottom w:val="0"/>
      <w:divBdr>
        <w:top w:val="none" w:sz="0" w:space="0" w:color="auto"/>
        <w:left w:val="none" w:sz="0" w:space="0" w:color="auto"/>
        <w:bottom w:val="none" w:sz="0" w:space="0" w:color="auto"/>
        <w:right w:val="none" w:sz="0" w:space="0" w:color="auto"/>
      </w:divBdr>
    </w:div>
    <w:div w:id="1156265405">
      <w:bodyDiv w:val="1"/>
      <w:marLeft w:val="0"/>
      <w:marRight w:val="0"/>
      <w:marTop w:val="0"/>
      <w:marBottom w:val="0"/>
      <w:divBdr>
        <w:top w:val="none" w:sz="0" w:space="0" w:color="auto"/>
        <w:left w:val="none" w:sz="0" w:space="0" w:color="auto"/>
        <w:bottom w:val="none" w:sz="0" w:space="0" w:color="auto"/>
        <w:right w:val="none" w:sz="0" w:space="0" w:color="auto"/>
      </w:divBdr>
    </w:div>
    <w:div w:id="1156530531">
      <w:bodyDiv w:val="1"/>
      <w:marLeft w:val="0"/>
      <w:marRight w:val="0"/>
      <w:marTop w:val="0"/>
      <w:marBottom w:val="0"/>
      <w:divBdr>
        <w:top w:val="none" w:sz="0" w:space="0" w:color="auto"/>
        <w:left w:val="none" w:sz="0" w:space="0" w:color="auto"/>
        <w:bottom w:val="none" w:sz="0" w:space="0" w:color="auto"/>
        <w:right w:val="none" w:sz="0" w:space="0" w:color="auto"/>
      </w:divBdr>
    </w:div>
    <w:div w:id="1156725685">
      <w:bodyDiv w:val="1"/>
      <w:marLeft w:val="0"/>
      <w:marRight w:val="0"/>
      <w:marTop w:val="0"/>
      <w:marBottom w:val="0"/>
      <w:divBdr>
        <w:top w:val="none" w:sz="0" w:space="0" w:color="auto"/>
        <w:left w:val="none" w:sz="0" w:space="0" w:color="auto"/>
        <w:bottom w:val="none" w:sz="0" w:space="0" w:color="auto"/>
        <w:right w:val="none" w:sz="0" w:space="0" w:color="auto"/>
      </w:divBdr>
    </w:div>
    <w:div w:id="1157307323">
      <w:bodyDiv w:val="1"/>
      <w:marLeft w:val="0"/>
      <w:marRight w:val="0"/>
      <w:marTop w:val="0"/>
      <w:marBottom w:val="0"/>
      <w:divBdr>
        <w:top w:val="none" w:sz="0" w:space="0" w:color="auto"/>
        <w:left w:val="none" w:sz="0" w:space="0" w:color="auto"/>
        <w:bottom w:val="none" w:sz="0" w:space="0" w:color="auto"/>
        <w:right w:val="none" w:sz="0" w:space="0" w:color="auto"/>
      </w:divBdr>
    </w:div>
    <w:div w:id="1157844530">
      <w:bodyDiv w:val="1"/>
      <w:marLeft w:val="0"/>
      <w:marRight w:val="0"/>
      <w:marTop w:val="0"/>
      <w:marBottom w:val="0"/>
      <w:divBdr>
        <w:top w:val="none" w:sz="0" w:space="0" w:color="auto"/>
        <w:left w:val="none" w:sz="0" w:space="0" w:color="auto"/>
        <w:bottom w:val="none" w:sz="0" w:space="0" w:color="auto"/>
        <w:right w:val="none" w:sz="0" w:space="0" w:color="auto"/>
      </w:divBdr>
    </w:div>
    <w:div w:id="1158302763">
      <w:bodyDiv w:val="1"/>
      <w:marLeft w:val="0"/>
      <w:marRight w:val="0"/>
      <w:marTop w:val="0"/>
      <w:marBottom w:val="0"/>
      <w:divBdr>
        <w:top w:val="none" w:sz="0" w:space="0" w:color="auto"/>
        <w:left w:val="none" w:sz="0" w:space="0" w:color="auto"/>
        <w:bottom w:val="none" w:sz="0" w:space="0" w:color="auto"/>
        <w:right w:val="none" w:sz="0" w:space="0" w:color="auto"/>
      </w:divBdr>
    </w:div>
    <w:div w:id="1159227442">
      <w:bodyDiv w:val="1"/>
      <w:marLeft w:val="0"/>
      <w:marRight w:val="0"/>
      <w:marTop w:val="0"/>
      <w:marBottom w:val="0"/>
      <w:divBdr>
        <w:top w:val="none" w:sz="0" w:space="0" w:color="auto"/>
        <w:left w:val="none" w:sz="0" w:space="0" w:color="auto"/>
        <w:bottom w:val="none" w:sz="0" w:space="0" w:color="auto"/>
        <w:right w:val="none" w:sz="0" w:space="0" w:color="auto"/>
      </w:divBdr>
    </w:div>
    <w:div w:id="1159347163">
      <w:bodyDiv w:val="1"/>
      <w:marLeft w:val="0"/>
      <w:marRight w:val="0"/>
      <w:marTop w:val="0"/>
      <w:marBottom w:val="0"/>
      <w:divBdr>
        <w:top w:val="none" w:sz="0" w:space="0" w:color="auto"/>
        <w:left w:val="none" w:sz="0" w:space="0" w:color="auto"/>
        <w:bottom w:val="none" w:sz="0" w:space="0" w:color="auto"/>
        <w:right w:val="none" w:sz="0" w:space="0" w:color="auto"/>
      </w:divBdr>
    </w:div>
    <w:div w:id="1160076116">
      <w:bodyDiv w:val="1"/>
      <w:marLeft w:val="0"/>
      <w:marRight w:val="0"/>
      <w:marTop w:val="0"/>
      <w:marBottom w:val="0"/>
      <w:divBdr>
        <w:top w:val="none" w:sz="0" w:space="0" w:color="auto"/>
        <w:left w:val="none" w:sz="0" w:space="0" w:color="auto"/>
        <w:bottom w:val="none" w:sz="0" w:space="0" w:color="auto"/>
        <w:right w:val="none" w:sz="0" w:space="0" w:color="auto"/>
      </w:divBdr>
    </w:div>
    <w:div w:id="1160653433">
      <w:bodyDiv w:val="1"/>
      <w:marLeft w:val="0"/>
      <w:marRight w:val="0"/>
      <w:marTop w:val="0"/>
      <w:marBottom w:val="0"/>
      <w:divBdr>
        <w:top w:val="none" w:sz="0" w:space="0" w:color="auto"/>
        <w:left w:val="none" w:sz="0" w:space="0" w:color="auto"/>
        <w:bottom w:val="none" w:sz="0" w:space="0" w:color="auto"/>
        <w:right w:val="none" w:sz="0" w:space="0" w:color="auto"/>
      </w:divBdr>
    </w:div>
    <w:div w:id="1160775768">
      <w:bodyDiv w:val="1"/>
      <w:marLeft w:val="0"/>
      <w:marRight w:val="0"/>
      <w:marTop w:val="0"/>
      <w:marBottom w:val="0"/>
      <w:divBdr>
        <w:top w:val="none" w:sz="0" w:space="0" w:color="auto"/>
        <w:left w:val="none" w:sz="0" w:space="0" w:color="auto"/>
        <w:bottom w:val="none" w:sz="0" w:space="0" w:color="auto"/>
        <w:right w:val="none" w:sz="0" w:space="0" w:color="auto"/>
      </w:divBdr>
    </w:div>
    <w:div w:id="1161316326">
      <w:bodyDiv w:val="1"/>
      <w:marLeft w:val="0"/>
      <w:marRight w:val="0"/>
      <w:marTop w:val="0"/>
      <w:marBottom w:val="0"/>
      <w:divBdr>
        <w:top w:val="none" w:sz="0" w:space="0" w:color="auto"/>
        <w:left w:val="none" w:sz="0" w:space="0" w:color="auto"/>
        <w:bottom w:val="none" w:sz="0" w:space="0" w:color="auto"/>
        <w:right w:val="none" w:sz="0" w:space="0" w:color="auto"/>
      </w:divBdr>
    </w:div>
    <w:div w:id="1161583639">
      <w:bodyDiv w:val="1"/>
      <w:marLeft w:val="0"/>
      <w:marRight w:val="0"/>
      <w:marTop w:val="0"/>
      <w:marBottom w:val="0"/>
      <w:divBdr>
        <w:top w:val="none" w:sz="0" w:space="0" w:color="auto"/>
        <w:left w:val="none" w:sz="0" w:space="0" w:color="auto"/>
        <w:bottom w:val="none" w:sz="0" w:space="0" w:color="auto"/>
        <w:right w:val="none" w:sz="0" w:space="0" w:color="auto"/>
      </w:divBdr>
    </w:div>
    <w:div w:id="1161654816">
      <w:bodyDiv w:val="1"/>
      <w:marLeft w:val="0"/>
      <w:marRight w:val="0"/>
      <w:marTop w:val="0"/>
      <w:marBottom w:val="0"/>
      <w:divBdr>
        <w:top w:val="none" w:sz="0" w:space="0" w:color="auto"/>
        <w:left w:val="none" w:sz="0" w:space="0" w:color="auto"/>
        <w:bottom w:val="none" w:sz="0" w:space="0" w:color="auto"/>
        <w:right w:val="none" w:sz="0" w:space="0" w:color="auto"/>
      </w:divBdr>
    </w:div>
    <w:div w:id="1161774756">
      <w:bodyDiv w:val="1"/>
      <w:marLeft w:val="0"/>
      <w:marRight w:val="0"/>
      <w:marTop w:val="0"/>
      <w:marBottom w:val="0"/>
      <w:divBdr>
        <w:top w:val="none" w:sz="0" w:space="0" w:color="auto"/>
        <w:left w:val="none" w:sz="0" w:space="0" w:color="auto"/>
        <w:bottom w:val="none" w:sz="0" w:space="0" w:color="auto"/>
        <w:right w:val="none" w:sz="0" w:space="0" w:color="auto"/>
      </w:divBdr>
    </w:div>
    <w:div w:id="1162159669">
      <w:bodyDiv w:val="1"/>
      <w:marLeft w:val="0"/>
      <w:marRight w:val="0"/>
      <w:marTop w:val="0"/>
      <w:marBottom w:val="0"/>
      <w:divBdr>
        <w:top w:val="none" w:sz="0" w:space="0" w:color="auto"/>
        <w:left w:val="none" w:sz="0" w:space="0" w:color="auto"/>
        <w:bottom w:val="none" w:sz="0" w:space="0" w:color="auto"/>
        <w:right w:val="none" w:sz="0" w:space="0" w:color="auto"/>
      </w:divBdr>
    </w:div>
    <w:div w:id="1162503396">
      <w:bodyDiv w:val="1"/>
      <w:marLeft w:val="0"/>
      <w:marRight w:val="0"/>
      <w:marTop w:val="0"/>
      <w:marBottom w:val="0"/>
      <w:divBdr>
        <w:top w:val="none" w:sz="0" w:space="0" w:color="auto"/>
        <w:left w:val="none" w:sz="0" w:space="0" w:color="auto"/>
        <w:bottom w:val="none" w:sz="0" w:space="0" w:color="auto"/>
        <w:right w:val="none" w:sz="0" w:space="0" w:color="auto"/>
      </w:divBdr>
    </w:div>
    <w:div w:id="1163087858">
      <w:bodyDiv w:val="1"/>
      <w:marLeft w:val="0"/>
      <w:marRight w:val="0"/>
      <w:marTop w:val="0"/>
      <w:marBottom w:val="0"/>
      <w:divBdr>
        <w:top w:val="none" w:sz="0" w:space="0" w:color="auto"/>
        <w:left w:val="none" w:sz="0" w:space="0" w:color="auto"/>
        <w:bottom w:val="none" w:sz="0" w:space="0" w:color="auto"/>
        <w:right w:val="none" w:sz="0" w:space="0" w:color="auto"/>
      </w:divBdr>
    </w:div>
    <w:div w:id="1163400208">
      <w:bodyDiv w:val="1"/>
      <w:marLeft w:val="0"/>
      <w:marRight w:val="0"/>
      <w:marTop w:val="0"/>
      <w:marBottom w:val="0"/>
      <w:divBdr>
        <w:top w:val="none" w:sz="0" w:space="0" w:color="auto"/>
        <w:left w:val="none" w:sz="0" w:space="0" w:color="auto"/>
        <w:bottom w:val="none" w:sz="0" w:space="0" w:color="auto"/>
        <w:right w:val="none" w:sz="0" w:space="0" w:color="auto"/>
      </w:divBdr>
    </w:div>
    <w:div w:id="1163664978">
      <w:bodyDiv w:val="1"/>
      <w:marLeft w:val="0"/>
      <w:marRight w:val="0"/>
      <w:marTop w:val="0"/>
      <w:marBottom w:val="0"/>
      <w:divBdr>
        <w:top w:val="none" w:sz="0" w:space="0" w:color="auto"/>
        <w:left w:val="none" w:sz="0" w:space="0" w:color="auto"/>
        <w:bottom w:val="none" w:sz="0" w:space="0" w:color="auto"/>
        <w:right w:val="none" w:sz="0" w:space="0" w:color="auto"/>
      </w:divBdr>
    </w:div>
    <w:div w:id="1163668735">
      <w:bodyDiv w:val="1"/>
      <w:marLeft w:val="0"/>
      <w:marRight w:val="0"/>
      <w:marTop w:val="0"/>
      <w:marBottom w:val="0"/>
      <w:divBdr>
        <w:top w:val="none" w:sz="0" w:space="0" w:color="auto"/>
        <w:left w:val="none" w:sz="0" w:space="0" w:color="auto"/>
        <w:bottom w:val="none" w:sz="0" w:space="0" w:color="auto"/>
        <w:right w:val="none" w:sz="0" w:space="0" w:color="auto"/>
      </w:divBdr>
    </w:div>
    <w:div w:id="1164130708">
      <w:bodyDiv w:val="1"/>
      <w:marLeft w:val="0"/>
      <w:marRight w:val="0"/>
      <w:marTop w:val="0"/>
      <w:marBottom w:val="0"/>
      <w:divBdr>
        <w:top w:val="none" w:sz="0" w:space="0" w:color="auto"/>
        <w:left w:val="none" w:sz="0" w:space="0" w:color="auto"/>
        <w:bottom w:val="none" w:sz="0" w:space="0" w:color="auto"/>
        <w:right w:val="none" w:sz="0" w:space="0" w:color="auto"/>
      </w:divBdr>
    </w:div>
    <w:div w:id="1164200093">
      <w:bodyDiv w:val="1"/>
      <w:marLeft w:val="0"/>
      <w:marRight w:val="0"/>
      <w:marTop w:val="0"/>
      <w:marBottom w:val="0"/>
      <w:divBdr>
        <w:top w:val="none" w:sz="0" w:space="0" w:color="auto"/>
        <w:left w:val="none" w:sz="0" w:space="0" w:color="auto"/>
        <w:bottom w:val="none" w:sz="0" w:space="0" w:color="auto"/>
        <w:right w:val="none" w:sz="0" w:space="0" w:color="auto"/>
      </w:divBdr>
    </w:div>
    <w:div w:id="1164590304">
      <w:bodyDiv w:val="1"/>
      <w:marLeft w:val="0"/>
      <w:marRight w:val="0"/>
      <w:marTop w:val="0"/>
      <w:marBottom w:val="0"/>
      <w:divBdr>
        <w:top w:val="none" w:sz="0" w:space="0" w:color="auto"/>
        <w:left w:val="none" w:sz="0" w:space="0" w:color="auto"/>
        <w:bottom w:val="none" w:sz="0" w:space="0" w:color="auto"/>
        <w:right w:val="none" w:sz="0" w:space="0" w:color="auto"/>
      </w:divBdr>
    </w:div>
    <w:div w:id="1164779023">
      <w:bodyDiv w:val="1"/>
      <w:marLeft w:val="0"/>
      <w:marRight w:val="0"/>
      <w:marTop w:val="0"/>
      <w:marBottom w:val="0"/>
      <w:divBdr>
        <w:top w:val="none" w:sz="0" w:space="0" w:color="auto"/>
        <w:left w:val="none" w:sz="0" w:space="0" w:color="auto"/>
        <w:bottom w:val="none" w:sz="0" w:space="0" w:color="auto"/>
        <w:right w:val="none" w:sz="0" w:space="0" w:color="auto"/>
      </w:divBdr>
    </w:div>
    <w:div w:id="1164934381">
      <w:bodyDiv w:val="1"/>
      <w:marLeft w:val="0"/>
      <w:marRight w:val="0"/>
      <w:marTop w:val="0"/>
      <w:marBottom w:val="0"/>
      <w:divBdr>
        <w:top w:val="none" w:sz="0" w:space="0" w:color="auto"/>
        <w:left w:val="none" w:sz="0" w:space="0" w:color="auto"/>
        <w:bottom w:val="none" w:sz="0" w:space="0" w:color="auto"/>
        <w:right w:val="none" w:sz="0" w:space="0" w:color="auto"/>
      </w:divBdr>
    </w:div>
    <w:div w:id="1165123290">
      <w:bodyDiv w:val="1"/>
      <w:marLeft w:val="0"/>
      <w:marRight w:val="0"/>
      <w:marTop w:val="0"/>
      <w:marBottom w:val="0"/>
      <w:divBdr>
        <w:top w:val="none" w:sz="0" w:space="0" w:color="auto"/>
        <w:left w:val="none" w:sz="0" w:space="0" w:color="auto"/>
        <w:bottom w:val="none" w:sz="0" w:space="0" w:color="auto"/>
        <w:right w:val="none" w:sz="0" w:space="0" w:color="auto"/>
      </w:divBdr>
    </w:div>
    <w:div w:id="1165172031">
      <w:bodyDiv w:val="1"/>
      <w:marLeft w:val="0"/>
      <w:marRight w:val="0"/>
      <w:marTop w:val="0"/>
      <w:marBottom w:val="0"/>
      <w:divBdr>
        <w:top w:val="none" w:sz="0" w:space="0" w:color="auto"/>
        <w:left w:val="none" w:sz="0" w:space="0" w:color="auto"/>
        <w:bottom w:val="none" w:sz="0" w:space="0" w:color="auto"/>
        <w:right w:val="none" w:sz="0" w:space="0" w:color="auto"/>
      </w:divBdr>
    </w:div>
    <w:div w:id="1165587916">
      <w:bodyDiv w:val="1"/>
      <w:marLeft w:val="0"/>
      <w:marRight w:val="0"/>
      <w:marTop w:val="0"/>
      <w:marBottom w:val="0"/>
      <w:divBdr>
        <w:top w:val="none" w:sz="0" w:space="0" w:color="auto"/>
        <w:left w:val="none" w:sz="0" w:space="0" w:color="auto"/>
        <w:bottom w:val="none" w:sz="0" w:space="0" w:color="auto"/>
        <w:right w:val="none" w:sz="0" w:space="0" w:color="auto"/>
      </w:divBdr>
    </w:div>
    <w:div w:id="1165780911">
      <w:bodyDiv w:val="1"/>
      <w:marLeft w:val="0"/>
      <w:marRight w:val="0"/>
      <w:marTop w:val="0"/>
      <w:marBottom w:val="0"/>
      <w:divBdr>
        <w:top w:val="none" w:sz="0" w:space="0" w:color="auto"/>
        <w:left w:val="none" w:sz="0" w:space="0" w:color="auto"/>
        <w:bottom w:val="none" w:sz="0" w:space="0" w:color="auto"/>
        <w:right w:val="none" w:sz="0" w:space="0" w:color="auto"/>
      </w:divBdr>
    </w:div>
    <w:div w:id="1165901790">
      <w:bodyDiv w:val="1"/>
      <w:marLeft w:val="0"/>
      <w:marRight w:val="0"/>
      <w:marTop w:val="0"/>
      <w:marBottom w:val="0"/>
      <w:divBdr>
        <w:top w:val="none" w:sz="0" w:space="0" w:color="auto"/>
        <w:left w:val="none" w:sz="0" w:space="0" w:color="auto"/>
        <w:bottom w:val="none" w:sz="0" w:space="0" w:color="auto"/>
        <w:right w:val="none" w:sz="0" w:space="0" w:color="auto"/>
      </w:divBdr>
    </w:div>
    <w:div w:id="1166095183">
      <w:bodyDiv w:val="1"/>
      <w:marLeft w:val="0"/>
      <w:marRight w:val="0"/>
      <w:marTop w:val="0"/>
      <w:marBottom w:val="0"/>
      <w:divBdr>
        <w:top w:val="none" w:sz="0" w:space="0" w:color="auto"/>
        <w:left w:val="none" w:sz="0" w:space="0" w:color="auto"/>
        <w:bottom w:val="none" w:sz="0" w:space="0" w:color="auto"/>
        <w:right w:val="none" w:sz="0" w:space="0" w:color="auto"/>
      </w:divBdr>
    </w:div>
    <w:div w:id="1166213209">
      <w:bodyDiv w:val="1"/>
      <w:marLeft w:val="0"/>
      <w:marRight w:val="0"/>
      <w:marTop w:val="0"/>
      <w:marBottom w:val="0"/>
      <w:divBdr>
        <w:top w:val="none" w:sz="0" w:space="0" w:color="auto"/>
        <w:left w:val="none" w:sz="0" w:space="0" w:color="auto"/>
        <w:bottom w:val="none" w:sz="0" w:space="0" w:color="auto"/>
        <w:right w:val="none" w:sz="0" w:space="0" w:color="auto"/>
      </w:divBdr>
    </w:div>
    <w:div w:id="1166213990">
      <w:bodyDiv w:val="1"/>
      <w:marLeft w:val="0"/>
      <w:marRight w:val="0"/>
      <w:marTop w:val="0"/>
      <w:marBottom w:val="0"/>
      <w:divBdr>
        <w:top w:val="none" w:sz="0" w:space="0" w:color="auto"/>
        <w:left w:val="none" w:sz="0" w:space="0" w:color="auto"/>
        <w:bottom w:val="none" w:sz="0" w:space="0" w:color="auto"/>
        <w:right w:val="none" w:sz="0" w:space="0" w:color="auto"/>
      </w:divBdr>
    </w:div>
    <w:div w:id="1166555857">
      <w:bodyDiv w:val="1"/>
      <w:marLeft w:val="0"/>
      <w:marRight w:val="0"/>
      <w:marTop w:val="0"/>
      <w:marBottom w:val="0"/>
      <w:divBdr>
        <w:top w:val="none" w:sz="0" w:space="0" w:color="auto"/>
        <w:left w:val="none" w:sz="0" w:space="0" w:color="auto"/>
        <w:bottom w:val="none" w:sz="0" w:space="0" w:color="auto"/>
        <w:right w:val="none" w:sz="0" w:space="0" w:color="auto"/>
      </w:divBdr>
    </w:div>
    <w:div w:id="1166630439">
      <w:bodyDiv w:val="1"/>
      <w:marLeft w:val="0"/>
      <w:marRight w:val="0"/>
      <w:marTop w:val="0"/>
      <w:marBottom w:val="0"/>
      <w:divBdr>
        <w:top w:val="none" w:sz="0" w:space="0" w:color="auto"/>
        <w:left w:val="none" w:sz="0" w:space="0" w:color="auto"/>
        <w:bottom w:val="none" w:sz="0" w:space="0" w:color="auto"/>
        <w:right w:val="none" w:sz="0" w:space="0" w:color="auto"/>
      </w:divBdr>
    </w:div>
    <w:div w:id="1166676171">
      <w:bodyDiv w:val="1"/>
      <w:marLeft w:val="0"/>
      <w:marRight w:val="0"/>
      <w:marTop w:val="0"/>
      <w:marBottom w:val="0"/>
      <w:divBdr>
        <w:top w:val="none" w:sz="0" w:space="0" w:color="auto"/>
        <w:left w:val="none" w:sz="0" w:space="0" w:color="auto"/>
        <w:bottom w:val="none" w:sz="0" w:space="0" w:color="auto"/>
        <w:right w:val="none" w:sz="0" w:space="0" w:color="auto"/>
      </w:divBdr>
    </w:div>
    <w:div w:id="1166703538">
      <w:bodyDiv w:val="1"/>
      <w:marLeft w:val="0"/>
      <w:marRight w:val="0"/>
      <w:marTop w:val="0"/>
      <w:marBottom w:val="0"/>
      <w:divBdr>
        <w:top w:val="none" w:sz="0" w:space="0" w:color="auto"/>
        <w:left w:val="none" w:sz="0" w:space="0" w:color="auto"/>
        <w:bottom w:val="none" w:sz="0" w:space="0" w:color="auto"/>
        <w:right w:val="none" w:sz="0" w:space="0" w:color="auto"/>
      </w:divBdr>
    </w:div>
    <w:div w:id="1166822299">
      <w:bodyDiv w:val="1"/>
      <w:marLeft w:val="0"/>
      <w:marRight w:val="0"/>
      <w:marTop w:val="0"/>
      <w:marBottom w:val="0"/>
      <w:divBdr>
        <w:top w:val="none" w:sz="0" w:space="0" w:color="auto"/>
        <w:left w:val="none" w:sz="0" w:space="0" w:color="auto"/>
        <w:bottom w:val="none" w:sz="0" w:space="0" w:color="auto"/>
        <w:right w:val="none" w:sz="0" w:space="0" w:color="auto"/>
      </w:divBdr>
    </w:div>
    <w:div w:id="1167792834">
      <w:bodyDiv w:val="1"/>
      <w:marLeft w:val="0"/>
      <w:marRight w:val="0"/>
      <w:marTop w:val="0"/>
      <w:marBottom w:val="0"/>
      <w:divBdr>
        <w:top w:val="none" w:sz="0" w:space="0" w:color="auto"/>
        <w:left w:val="none" w:sz="0" w:space="0" w:color="auto"/>
        <w:bottom w:val="none" w:sz="0" w:space="0" w:color="auto"/>
        <w:right w:val="none" w:sz="0" w:space="0" w:color="auto"/>
      </w:divBdr>
    </w:div>
    <w:div w:id="1167941585">
      <w:bodyDiv w:val="1"/>
      <w:marLeft w:val="0"/>
      <w:marRight w:val="0"/>
      <w:marTop w:val="0"/>
      <w:marBottom w:val="0"/>
      <w:divBdr>
        <w:top w:val="none" w:sz="0" w:space="0" w:color="auto"/>
        <w:left w:val="none" w:sz="0" w:space="0" w:color="auto"/>
        <w:bottom w:val="none" w:sz="0" w:space="0" w:color="auto"/>
        <w:right w:val="none" w:sz="0" w:space="0" w:color="auto"/>
      </w:divBdr>
    </w:div>
    <w:div w:id="1168205648">
      <w:bodyDiv w:val="1"/>
      <w:marLeft w:val="0"/>
      <w:marRight w:val="0"/>
      <w:marTop w:val="0"/>
      <w:marBottom w:val="0"/>
      <w:divBdr>
        <w:top w:val="none" w:sz="0" w:space="0" w:color="auto"/>
        <w:left w:val="none" w:sz="0" w:space="0" w:color="auto"/>
        <w:bottom w:val="none" w:sz="0" w:space="0" w:color="auto"/>
        <w:right w:val="none" w:sz="0" w:space="0" w:color="auto"/>
      </w:divBdr>
    </w:div>
    <w:div w:id="1169445531">
      <w:bodyDiv w:val="1"/>
      <w:marLeft w:val="0"/>
      <w:marRight w:val="0"/>
      <w:marTop w:val="0"/>
      <w:marBottom w:val="0"/>
      <w:divBdr>
        <w:top w:val="none" w:sz="0" w:space="0" w:color="auto"/>
        <w:left w:val="none" w:sz="0" w:space="0" w:color="auto"/>
        <w:bottom w:val="none" w:sz="0" w:space="0" w:color="auto"/>
        <w:right w:val="none" w:sz="0" w:space="0" w:color="auto"/>
      </w:divBdr>
    </w:div>
    <w:div w:id="1170022043">
      <w:bodyDiv w:val="1"/>
      <w:marLeft w:val="0"/>
      <w:marRight w:val="0"/>
      <w:marTop w:val="0"/>
      <w:marBottom w:val="0"/>
      <w:divBdr>
        <w:top w:val="none" w:sz="0" w:space="0" w:color="auto"/>
        <w:left w:val="none" w:sz="0" w:space="0" w:color="auto"/>
        <w:bottom w:val="none" w:sz="0" w:space="0" w:color="auto"/>
        <w:right w:val="none" w:sz="0" w:space="0" w:color="auto"/>
      </w:divBdr>
    </w:div>
    <w:div w:id="1170371550">
      <w:bodyDiv w:val="1"/>
      <w:marLeft w:val="0"/>
      <w:marRight w:val="0"/>
      <w:marTop w:val="0"/>
      <w:marBottom w:val="0"/>
      <w:divBdr>
        <w:top w:val="none" w:sz="0" w:space="0" w:color="auto"/>
        <w:left w:val="none" w:sz="0" w:space="0" w:color="auto"/>
        <w:bottom w:val="none" w:sz="0" w:space="0" w:color="auto"/>
        <w:right w:val="none" w:sz="0" w:space="0" w:color="auto"/>
      </w:divBdr>
    </w:div>
    <w:div w:id="1170409963">
      <w:bodyDiv w:val="1"/>
      <w:marLeft w:val="0"/>
      <w:marRight w:val="0"/>
      <w:marTop w:val="0"/>
      <w:marBottom w:val="0"/>
      <w:divBdr>
        <w:top w:val="none" w:sz="0" w:space="0" w:color="auto"/>
        <w:left w:val="none" w:sz="0" w:space="0" w:color="auto"/>
        <w:bottom w:val="none" w:sz="0" w:space="0" w:color="auto"/>
        <w:right w:val="none" w:sz="0" w:space="0" w:color="auto"/>
      </w:divBdr>
    </w:div>
    <w:div w:id="1170876202">
      <w:bodyDiv w:val="1"/>
      <w:marLeft w:val="0"/>
      <w:marRight w:val="0"/>
      <w:marTop w:val="0"/>
      <w:marBottom w:val="0"/>
      <w:divBdr>
        <w:top w:val="none" w:sz="0" w:space="0" w:color="auto"/>
        <w:left w:val="none" w:sz="0" w:space="0" w:color="auto"/>
        <w:bottom w:val="none" w:sz="0" w:space="0" w:color="auto"/>
        <w:right w:val="none" w:sz="0" w:space="0" w:color="auto"/>
      </w:divBdr>
    </w:div>
    <w:div w:id="1171063175">
      <w:bodyDiv w:val="1"/>
      <w:marLeft w:val="0"/>
      <w:marRight w:val="0"/>
      <w:marTop w:val="0"/>
      <w:marBottom w:val="0"/>
      <w:divBdr>
        <w:top w:val="none" w:sz="0" w:space="0" w:color="auto"/>
        <w:left w:val="none" w:sz="0" w:space="0" w:color="auto"/>
        <w:bottom w:val="none" w:sz="0" w:space="0" w:color="auto"/>
        <w:right w:val="none" w:sz="0" w:space="0" w:color="auto"/>
      </w:divBdr>
    </w:div>
    <w:div w:id="1171140160">
      <w:bodyDiv w:val="1"/>
      <w:marLeft w:val="0"/>
      <w:marRight w:val="0"/>
      <w:marTop w:val="0"/>
      <w:marBottom w:val="0"/>
      <w:divBdr>
        <w:top w:val="none" w:sz="0" w:space="0" w:color="auto"/>
        <w:left w:val="none" w:sz="0" w:space="0" w:color="auto"/>
        <w:bottom w:val="none" w:sz="0" w:space="0" w:color="auto"/>
        <w:right w:val="none" w:sz="0" w:space="0" w:color="auto"/>
      </w:divBdr>
    </w:div>
    <w:div w:id="1172061120">
      <w:bodyDiv w:val="1"/>
      <w:marLeft w:val="0"/>
      <w:marRight w:val="0"/>
      <w:marTop w:val="0"/>
      <w:marBottom w:val="0"/>
      <w:divBdr>
        <w:top w:val="none" w:sz="0" w:space="0" w:color="auto"/>
        <w:left w:val="none" w:sz="0" w:space="0" w:color="auto"/>
        <w:bottom w:val="none" w:sz="0" w:space="0" w:color="auto"/>
        <w:right w:val="none" w:sz="0" w:space="0" w:color="auto"/>
      </w:divBdr>
    </w:div>
    <w:div w:id="1172332391">
      <w:bodyDiv w:val="1"/>
      <w:marLeft w:val="0"/>
      <w:marRight w:val="0"/>
      <w:marTop w:val="0"/>
      <w:marBottom w:val="0"/>
      <w:divBdr>
        <w:top w:val="none" w:sz="0" w:space="0" w:color="auto"/>
        <w:left w:val="none" w:sz="0" w:space="0" w:color="auto"/>
        <w:bottom w:val="none" w:sz="0" w:space="0" w:color="auto"/>
        <w:right w:val="none" w:sz="0" w:space="0" w:color="auto"/>
      </w:divBdr>
    </w:div>
    <w:div w:id="1173257454">
      <w:bodyDiv w:val="1"/>
      <w:marLeft w:val="0"/>
      <w:marRight w:val="0"/>
      <w:marTop w:val="0"/>
      <w:marBottom w:val="0"/>
      <w:divBdr>
        <w:top w:val="none" w:sz="0" w:space="0" w:color="auto"/>
        <w:left w:val="none" w:sz="0" w:space="0" w:color="auto"/>
        <w:bottom w:val="none" w:sz="0" w:space="0" w:color="auto"/>
        <w:right w:val="none" w:sz="0" w:space="0" w:color="auto"/>
      </w:divBdr>
    </w:div>
    <w:div w:id="1173912568">
      <w:bodyDiv w:val="1"/>
      <w:marLeft w:val="0"/>
      <w:marRight w:val="0"/>
      <w:marTop w:val="0"/>
      <w:marBottom w:val="0"/>
      <w:divBdr>
        <w:top w:val="none" w:sz="0" w:space="0" w:color="auto"/>
        <w:left w:val="none" w:sz="0" w:space="0" w:color="auto"/>
        <w:bottom w:val="none" w:sz="0" w:space="0" w:color="auto"/>
        <w:right w:val="none" w:sz="0" w:space="0" w:color="auto"/>
      </w:divBdr>
    </w:div>
    <w:div w:id="1174344928">
      <w:bodyDiv w:val="1"/>
      <w:marLeft w:val="0"/>
      <w:marRight w:val="0"/>
      <w:marTop w:val="0"/>
      <w:marBottom w:val="0"/>
      <w:divBdr>
        <w:top w:val="none" w:sz="0" w:space="0" w:color="auto"/>
        <w:left w:val="none" w:sz="0" w:space="0" w:color="auto"/>
        <w:bottom w:val="none" w:sz="0" w:space="0" w:color="auto"/>
        <w:right w:val="none" w:sz="0" w:space="0" w:color="auto"/>
      </w:divBdr>
    </w:div>
    <w:div w:id="1174689352">
      <w:bodyDiv w:val="1"/>
      <w:marLeft w:val="0"/>
      <w:marRight w:val="0"/>
      <w:marTop w:val="0"/>
      <w:marBottom w:val="0"/>
      <w:divBdr>
        <w:top w:val="none" w:sz="0" w:space="0" w:color="auto"/>
        <w:left w:val="none" w:sz="0" w:space="0" w:color="auto"/>
        <w:bottom w:val="none" w:sz="0" w:space="0" w:color="auto"/>
        <w:right w:val="none" w:sz="0" w:space="0" w:color="auto"/>
      </w:divBdr>
    </w:div>
    <w:div w:id="1174996133">
      <w:bodyDiv w:val="1"/>
      <w:marLeft w:val="0"/>
      <w:marRight w:val="0"/>
      <w:marTop w:val="0"/>
      <w:marBottom w:val="0"/>
      <w:divBdr>
        <w:top w:val="none" w:sz="0" w:space="0" w:color="auto"/>
        <w:left w:val="none" w:sz="0" w:space="0" w:color="auto"/>
        <w:bottom w:val="none" w:sz="0" w:space="0" w:color="auto"/>
        <w:right w:val="none" w:sz="0" w:space="0" w:color="auto"/>
      </w:divBdr>
    </w:div>
    <w:div w:id="1175025734">
      <w:bodyDiv w:val="1"/>
      <w:marLeft w:val="0"/>
      <w:marRight w:val="0"/>
      <w:marTop w:val="0"/>
      <w:marBottom w:val="0"/>
      <w:divBdr>
        <w:top w:val="none" w:sz="0" w:space="0" w:color="auto"/>
        <w:left w:val="none" w:sz="0" w:space="0" w:color="auto"/>
        <w:bottom w:val="none" w:sz="0" w:space="0" w:color="auto"/>
        <w:right w:val="none" w:sz="0" w:space="0" w:color="auto"/>
      </w:divBdr>
    </w:div>
    <w:div w:id="1175071674">
      <w:bodyDiv w:val="1"/>
      <w:marLeft w:val="0"/>
      <w:marRight w:val="0"/>
      <w:marTop w:val="0"/>
      <w:marBottom w:val="0"/>
      <w:divBdr>
        <w:top w:val="none" w:sz="0" w:space="0" w:color="auto"/>
        <w:left w:val="none" w:sz="0" w:space="0" w:color="auto"/>
        <w:bottom w:val="none" w:sz="0" w:space="0" w:color="auto"/>
        <w:right w:val="none" w:sz="0" w:space="0" w:color="auto"/>
      </w:divBdr>
    </w:div>
    <w:div w:id="1175612361">
      <w:bodyDiv w:val="1"/>
      <w:marLeft w:val="0"/>
      <w:marRight w:val="0"/>
      <w:marTop w:val="0"/>
      <w:marBottom w:val="0"/>
      <w:divBdr>
        <w:top w:val="none" w:sz="0" w:space="0" w:color="auto"/>
        <w:left w:val="none" w:sz="0" w:space="0" w:color="auto"/>
        <w:bottom w:val="none" w:sz="0" w:space="0" w:color="auto"/>
        <w:right w:val="none" w:sz="0" w:space="0" w:color="auto"/>
      </w:divBdr>
    </w:div>
    <w:div w:id="1175654294">
      <w:bodyDiv w:val="1"/>
      <w:marLeft w:val="0"/>
      <w:marRight w:val="0"/>
      <w:marTop w:val="0"/>
      <w:marBottom w:val="0"/>
      <w:divBdr>
        <w:top w:val="none" w:sz="0" w:space="0" w:color="auto"/>
        <w:left w:val="none" w:sz="0" w:space="0" w:color="auto"/>
        <w:bottom w:val="none" w:sz="0" w:space="0" w:color="auto"/>
        <w:right w:val="none" w:sz="0" w:space="0" w:color="auto"/>
      </w:divBdr>
    </w:div>
    <w:div w:id="1175994083">
      <w:bodyDiv w:val="1"/>
      <w:marLeft w:val="0"/>
      <w:marRight w:val="0"/>
      <w:marTop w:val="0"/>
      <w:marBottom w:val="0"/>
      <w:divBdr>
        <w:top w:val="none" w:sz="0" w:space="0" w:color="auto"/>
        <w:left w:val="none" w:sz="0" w:space="0" w:color="auto"/>
        <w:bottom w:val="none" w:sz="0" w:space="0" w:color="auto"/>
        <w:right w:val="none" w:sz="0" w:space="0" w:color="auto"/>
      </w:divBdr>
    </w:div>
    <w:div w:id="1176310031">
      <w:bodyDiv w:val="1"/>
      <w:marLeft w:val="0"/>
      <w:marRight w:val="0"/>
      <w:marTop w:val="0"/>
      <w:marBottom w:val="0"/>
      <w:divBdr>
        <w:top w:val="none" w:sz="0" w:space="0" w:color="auto"/>
        <w:left w:val="none" w:sz="0" w:space="0" w:color="auto"/>
        <w:bottom w:val="none" w:sz="0" w:space="0" w:color="auto"/>
        <w:right w:val="none" w:sz="0" w:space="0" w:color="auto"/>
      </w:divBdr>
    </w:div>
    <w:div w:id="1176531858">
      <w:bodyDiv w:val="1"/>
      <w:marLeft w:val="0"/>
      <w:marRight w:val="0"/>
      <w:marTop w:val="0"/>
      <w:marBottom w:val="0"/>
      <w:divBdr>
        <w:top w:val="none" w:sz="0" w:space="0" w:color="auto"/>
        <w:left w:val="none" w:sz="0" w:space="0" w:color="auto"/>
        <w:bottom w:val="none" w:sz="0" w:space="0" w:color="auto"/>
        <w:right w:val="none" w:sz="0" w:space="0" w:color="auto"/>
      </w:divBdr>
    </w:div>
    <w:div w:id="1177845285">
      <w:bodyDiv w:val="1"/>
      <w:marLeft w:val="0"/>
      <w:marRight w:val="0"/>
      <w:marTop w:val="0"/>
      <w:marBottom w:val="0"/>
      <w:divBdr>
        <w:top w:val="none" w:sz="0" w:space="0" w:color="auto"/>
        <w:left w:val="none" w:sz="0" w:space="0" w:color="auto"/>
        <w:bottom w:val="none" w:sz="0" w:space="0" w:color="auto"/>
        <w:right w:val="none" w:sz="0" w:space="0" w:color="auto"/>
      </w:divBdr>
    </w:div>
    <w:div w:id="1177886222">
      <w:bodyDiv w:val="1"/>
      <w:marLeft w:val="0"/>
      <w:marRight w:val="0"/>
      <w:marTop w:val="0"/>
      <w:marBottom w:val="0"/>
      <w:divBdr>
        <w:top w:val="none" w:sz="0" w:space="0" w:color="auto"/>
        <w:left w:val="none" w:sz="0" w:space="0" w:color="auto"/>
        <w:bottom w:val="none" w:sz="0" w:space="0" w:color="auto"/>
        <w:right w:val="none" w:sz="0" w:space="0" w:color="auto"/>
      </w:divBdr>
    </w:div>
    <w:div w:id="1178540913">
      <w:bodyDiv w:val="1"/>
      <w:marLeft w:val="0"/>
      <w:marRight w:val="0"/>
      <w:marTop w:val="0"/>
      <w:marBottom w:val="0"/>
      <w:divBdr>
        <w:top w:val="none" w:sz="0" w:space="0" w:color="auto"/>
        <w:left w:val="none" w:sz="0" w:space="0" w:color="auto"/>
        <w:bottom w:val="none" w:sz="0" w:space="0" w:color="auto"/>
        <w:right w:val="none" w:sz="0" w:space="0" w:color="auto"/>
      </w:divBdr>
    </w:div>
    <w:div w:id="1178622741">
      <w:bodyDiv w:val="1"/>
      <w:marLeft w:val="0"/>
      <w:marRight w:val="0"/>
      <w:marTop w:val="0"/>
      <w:marBottom w:val="0"/>
      <w:divBdr>
        <w:top w:val="none" w:sz="0" w:space="0" w:color="auto"/>
        <w:left w:val="none" w:sz="0" w:space="0" w:color="auto"/>
        <w:bottom w:val="none" w:sz="0" w:space="0" w:color="auto"/>
        <w:right w:val="none" w:sz="0" w:space="0" w:color="auto"/>
      </w:divBdr>
    </w:div>
    <w:div w:id="1178811172">
      <w:bodyDiv w:val="1"/>
      <w:marLeft w:val="0"/>
      <w:marRight w:val="0"/>
      <w:marTop w:val="0"/>
      <w:marBottom w:val="0"/>
      <w:divBdr>
        <w:top w:val="none" w:sz="0" w:space="0" w:color="auto"/>
        <w:left w:val="none" w:sz="0" w:space="0" w:color="auto"/>
        <w:bottom w:val="none" w:sz="0" w:space="0" w:color="auto"/>
        <w:right w:val="none" w:sz="0" w:space="0" w:color="auto"/>
      </w:divBdr>
    </w:div>
    <w:div w:id="1181234976">
      <w:bodyDiv w:val="1"/>
      <w:marLeft w:val="0"/>
      <w:marRight w:val="0"/>
      <w:marTop w:val="0"/>
      <w:marBottom w:val="0"/>
      <w:divBdr>
        <w:top w:val="none" w:sz="0" w:space="0" w:color="auto"/>
        <w:left w:val="none" w:sz="0" w:space="0" w:color="auto"/>
        <w:bottom w:val="none" w:sz="0" w:space="0" w:color="auto"/>
        <w:right w:val="none" w:sz="0" w:space="0" w:color="auto"/>
      </w:divBdr>
    </w:div>
    <w:div w:id="1181508665">
      <w:bodyDiv w:val="1"/>
      <w:marLeft w:val="0"/>
      <w:marRight w:val="0"/>
      <w:marTop w:val="0"/>
      <w:marBottom w:val="0"/>
      <w:divBdr>
        <w:top w:val="none" w:sz="0" w:space="0" w:color="auto"/>
        <w:left w:val="none" w:sz="0" w:space="0" w:color="auto"/>
        <w:bottom w:val="none" w:sz="0" w:space="0" w:color="auto"/>
        <w:right w:val="none" w:sz="0" w:space="0" w:color="auto"/>
      </w:divBdr>
    </w:div>
    <w:div w:id="1181892704">
      <w:bodyDiv w:val="1"/>
      <w:marLeft w:val="0"/>
      <w:marRight w:val="0"/>
      <w:marTop w:val="0"/>
      <w:marBottom w:val="0"/>
      <w:divBdr>
        <w:top w:val="none" w:sz="0" w:space="0" w:color="auto"/>
        <w:left w:val="none" w:sz="0" w:space="0" w:color="auto"/>
        <w:bottom w:val="none" w:sz="0" w:space="0" w:color="auto"/>
        <w:right w:val="none" w:sz="0" w:space="0" w:color="auto"/>
      </w:divBdr>
    </w:div>
    <w:div w:id="1181965435">
      <w:bodyDiv w:val="1"/>
      <w:marLeft w:val="0"/>
      <w:marRight w:val="0"/>
      <w:marTop w:val="0"/>
      <w:marBottom w:val="0"/>
      <w:divBdr>
        <w:top w:val="none" w:sz="0" w:space="0" w:color="auto"/>
        <w:left w:val="none" w:sz="0" w:space="0" w:color="auto"/>
        <w:bottom w:val="none" w:sz="0" w:space="0" w:color="auto"/>
        <w:right w:val="none" w:sz="0" w:space="0" w:color="auto"/>
      </w:divBdr>
    </w:div>
    <w:div w:id="1181965903">
      <w:bodyDiv w:val="1"/>
      <w:marLeft w:val="0"/>
      <w:marRight w:val="0"/>
      <w:marTop w:val="0"/>
      <w:marBottom w:val="0"/>
      <w:divBdr>
        <w:top w:val="none" w:sz="0" w:space="0" w:color="auto"/>
        <w:left w:val="none" w:sz="0" w:space="0" w:color="auto"/>
        <w:bottom w:val="none" w:sz="0" w:space="0" w:color="auto"/>
        <w:right w:val="none" w:sz="0" w:space="0" w:color="auto"/>
      </w:divBdr>
    </w:div>
    <w:div w:id="1182353937">
      <w:bodyDiv w:val="1"/>
      <w:marLeft w:val="0"/>
      <w:marRight w:val="0"/>
      <w:marTop w:val="0"/>
      <w:marBottom w:val="0"/>
      <w:divBdr>
        <w:top w:val="none" w:sz="0" w:space="0" w:color="auto"/>
        <w:left w:val="none" w:sz="0" w:space="0" w:color="auto"/>
        <w:bottom w:val="none" w:sz="0" w:space="0" w:color="auto"/>
        <w:right w:val="none" w:sz="0" w:space="0" w:color="auto"/>
      </w:divBdr>
    </w:div>
    <w:div w:id="1182624562">
      <w:bodyDiv w:val="1"/>
      <w:marLeft w:val="0"/>
      <w:marRight w:val="0"/>
      <w:marTop w:val="0"/>
      <w:marBottom w:val="0"/>
      <w:divBdr>
        <w:top w:val="none" w:sz="0" w:space="0" w:color="auto"/>
        <w:left w:val="none" w:sz="0" w:space="0" w:color="auto"/>
        <w:bottom w:val="none" w:sz="0" w:space="0" w:color="auto"/>
        <w:right w:val="none" w:sz="0" w:space="0" w:color="auto"/>
      </w:divBdr>
    </w:div>
    <w:div w:id="1183515430">
      <w:bodyDiv w:val="1"/>
      <w:marLeft w:val="0"/>
      <w:marRight w:val="0"/>
      <w:marTop w:val="0"/>
      <w:marBottom w:val="0"/>
      <w:divBdr>
        <w:top w:val="none" w:sz="0" w:space="0" w:color="auto"/>
        <w:left w:val="none" w:sz="0" w:space="0" w:color="auto"/>
        <w:bottom w:val="none" w:sz="0" w:space="0" w:color="auto"/>
        <w:right w:val="none" w:sz="0" w:space="0" w:color="auto"/>
      </w:divBdr>
    </w:div>
    <w:div w:id="1183546917">
      <w:bodyDiv w:val="1"/>
      <w:marLeft w:val="0"/>
      <w:marRight w:val="0"/>
      <w:marTop w:val="0"/>
      <w:marBottom w:val="0"/>
      <w:divBdr>
        <w:top w:val="none" w:sz="0" w:space="0" w:color="auto"/>
        <w:left w:val="none" w:sz="0" w:space="0" w:color="auto"/>
        <w:bottom w:val="none" w:sz="0" w:space="0" w:color="auto"/>
        <w:right w:val="none" w:sz="0" w:space="0" w:color="auto"/>
      </w:divBdr>
    </w:div>
    <w:div w:id="1183740728">
      <w:bodyDiv w:val="1"/>
      <w:marLeft w:val="0"/>
      <w:marRight w:val="0"/>
      <w:marTop w:val="0"/>
      <w:marBottom w:val="0"/>
      <w:divBdr>
        <w:top w:val="none" w:sz="0" w:space="0" w:color="auto"/>
        <w:left w:val="none" w:sz="0" w:space="0" w:color="auto"/>
        <w:bottom w:val="none" w:sz="0" w:space="0" w:color="auto"/>
        <w:right w:val="none" w:sz="0" w:space="0" w:color="auto"/>
      </w:divBdr>
    </w:div>
    <w:div w:id="1184132333">
      <w:bodyDiv w:val="1"/>
      <w:marLeft w:val="0"/>
      <w:marRight w:val="0"/>
      <w:marTop w:val="0"/>
      <w:marBottom w:val="0"/>
      <w:divBdr>
        <w:top w:val="none" w:sz="0" w:space="0" w:color="auto"/>
        <w:left w:val="none" w:sz="0" w:space="0" w:color="auto"/>
        <w:bottom w:val="none" w:sz="0" w:space="0" w:color="auto"/>
        <w:right w:val="none" w:sz="0" w:space="0" w:color="auto"/>
      </w:divBdr>
    </w:div>
    <w:div w:id="1185170699">
      <w:bodyDiv w:val="1"/>
      <w:marLeft w:val="0"/>
      <w:marRight w:val="0"/>
      <w:marTop w:val="0"/>
      <w:marBottom w:val="0"/>
      <w:divBdr>
        <w:top w:val="none" w:sz="0" w:space="0" w:color="auto"/>
        <w:left w:val="none" w:sz="0" w:space="0" w:color="auto"/>
        <w:bottom w:val="none" w:sz="0" w:space="0" w:color="auto"/>
        <w:right w:val="none" w:sz="0" w:space="0" w:color="auto"/>
      </w:divBdr>
    </w:div>
    <w:div w:id="1185249085">
      <w:bodyDiv w:val="1"/>
      <w:marLeft w:val="0"/>
      <w:marRight w:val="0"/>
      <w:marTop w:val="0"/>
      <w:marBottom w:val="0"/>
      <w:divBdr>
        <w:top w:val="none" w:sz="0" w:space="0" w:color="auto"/>
        <w:left w:val="none" w:sz="0" w:space="0" w:color="auto"/>
        <w:bottom w:val="none" w:sz="0" w:space="0" w:color="auto"/>
        <w:right w:val="none" w:sz="0" w:space="0" w:color="auto"/>
      </w:divBdr>
    </w:div>
    <w:div w:id="1185947433">
      <w:bodyDiv w:val="1"/>
      <w:marLeft w:val="0"/>
      <w:marRight w:val="0"/>
      <w:marTop w:val="0"/>
      <w:marBottom w:val="0"/>
      <w:divBdr>
        <w:top w:val="none" w:sz="0" w:space="0" w:color="auto"/>
        <w:left w:val="none" w:sz="0" w:space="0" w:color="auto"/>
        <w:bottom w:val="none" w:sz="0" w:space="0" w:color="auto"/>
        <w:right w:val="none" w:sz="0" w:space="0" w:color="auto"/>
      </w:divBdr>
    </w:div>
    <w:div w:id="1186480953">
      <w:bodyDiv w:val="1"/>
      <w:marLeft w:val="0"/>
      <w:marRight w:val="0"/>
      <w:marTop w:val="0"/>
      <w:marBottom w:val="0"/>
      <w:divBdr>
        <w:top w:val="none" w:sz="0" w:space="0" w:color="auto"/>
        <w:left w:val="none" w:sz="0" w:space="0" w:color="auto"/>
        <w:bottom w:val="none" w:sz="0" w:space="0" w:color="auto"/>
        <w:right w:val="none" w:sz="0" w:space="0" w:color="auto"/>
      </w:divBdr>
    </w:div>
    <w:div w:id="1187062768">
      <w:bodyDiv w:val="1"/>
      <w:marLeft w:val="0"/>
      <w:marRight w:val="0"/>
      <w:marTop w:val="0"/>
      <w:marBottom w:val="0"/>
      <w:divBdr>
        <w:top w:val="none" w:sz="0" w:space="0" w:color="auto"/>
        <w:left w:val="none" w:sz="0" w:space="0" w:color="auto"/>
        <w:bottom w:val="none" w:sz="0" w:space="0" w:color="auto"/>
        <w:right w:val="none" w:sz="0" w:space="0" w:color="auto"/>
      </w:divBdr>
    </w:div>
    <w:div w:id="1187208959">
      <w:bodyDiv w:val="1"/>
      <w:marLeft w:val="0"/>
      <w:marRight w:val="0"/>
      <w:marTop w:val="0"/>
      <w:marBottom w:val="0"/>
      <w:divBdr>
        <w:top w:val="none" w:sz="0" w:space="0" w:color="auto"/>
        <w:left w:val="none" w:sz="0" w:space="0" w:color="auto"/>
        <w:bottom w:val="none" w:sz="0" w:space="0" w:color="auto"/>
        <w:right w:val="none" w:sz="0" w:space="0" w:color="auto"/>
      </w:divBdr>
    </w:div>
    <w:div w:id="1187405406">
      <w:bodyDiv w:val="1"/>
      <w:marLeft w:val="0"/>
      <w:marRight w:val="0"/>
      <w:marTop w:val="0"/>
      <w:marBottom w:val="0"/>
      <w:divBdr>
        <w:top w:val="none" w:sz="0" w:space="0" w:color="auto"/>
        <w:left w:val="none" w:sz="0" w:space="0" w:color="auto"/>
        <w:bottom w:val="none" w:sz="0" w:space="0" w:color="auto"/>
        <w:right w:val="none" w:sz="0" w:space="0" w:color="auto"/>
      </w:divBdr>
    </w:div>
    <w:div w:id="1187789132">
      <w:bodyDiv w:val="1"/>
      <w:marLeft w:val="0"/>
      <w:marRight w:val="0"/>
      <w:marTop w:val="0"/>
      <w:marBottom w:val="0"/>
      <w:divBdr>
        <w:top w:val="none" w:sz="0" w:space="0" w:color="auto"/>
        <w:left w:val="none" w:sz="0" w:space="0" w:color="auto"/>
        <w:bottom w:val="none" w:sz="0" w:space="0" w:color="auto"/>
        <w:right w:val="none" w:sz="0" w:space="0" w:color="auto"/>
      </w:divBdr>
    </w:div>
    <w:div w:id="1187984243">
      <w:bodyDiv w:val="1"/>
      <w:marLeft w:val="0"/>
      <w:marRight w:val="0"/>
      <w:marTop w:val="0"/>
      <w:marBottom w:val="0"/>
      <w:divBdr>
        <w:top w:val="none" w:sz="0" w:space="0" w:color="auto"/>
        <w:left w:val="none" w:sz="0" w:space="0" w:color="auto"/>
        <w:bottom w:val="none" w:sz="0" w:space="0" w:color="auto"/>
        <w:right w:val="none" w:sz="0" w:space="0" w:color="auto"/>
      </w:divBdr>
    </w:div>
    <w:div w:id="1188523803">
      <w:bodyDiv w:val="1"/>
      <w:marLeft w:val="0"/>
      <w:marRight w:val="0"/>
      <w:marTop w:val="0"/>
      <w:marBottom w:val="0"/>
      <w:divBdr>
        <w:top w:val="none" w:sz="0" w:space="0" w:color="auto"/>
        <w:left w:val="none" w:sz="0" w:space="0" w:color="auto"/>
        <w:bottom w:val="none" w:sz="0" w:space="0" w:color="auto"/>
        <w:right w:val="none" w:sz="0" w:space="0" w:color="auto"/>
      </w:divBdr>
    </w:div>
    <w:div w:id="1188566443">
      <w:bodyDiv w:val="1"/>
      <w:marLeft w:val="0"/>
      <w:marRight w:val="0"/>
      <w:marTop w:val="0"/>
      <w:marBottom w:val="0"/>
      <w:divBdr>
        <w:top w:val="none" w:sz="0" w:space="0" w:color="auto"/>
        <w:left w:val="none" w:sz="0" w:space="0" w:color="auto"/>
        <w:bottom w:val="none" w:sz="0" w:space="0" w:color="auto"/>
        <w:right w:val="none" w:sz="0" w:space="0" w:color="auto"/>
      </w:divBdr>
    </w:div>
    <w:div w:id="1188758828">
      <w:bodyDiv w:val="1"/>
      <w:marLeft w:val="0"/>
      <w:marRight w:val="0"/>
      <w:marTop w:val="0"/>
      <w:marBottom w:val="0"/>
      <w:divBdr>
        <w:top w:val="none" w:sz="0" w:space="0" w:color="auto"/>
        <w:left w:val="none" w:sz="0" w:space="0" w:color="auto"/>
        <w:bottom w:val="none" w:sz="0" w:space="0" w:color="auto"/>
        <w:right w:val="none" w:sz="0" w:space="0" w:color="auto"/>
      </w:divBdr>
    </w:div>
    <w:div w:id="1189222585">
      <w:bodyDiv w:val="1"/>
      <w:marLeft w:val="0"/>
      <w:marRight w:val="0"/>
      <w:marTop w:val="0"/>
      <w:marBottom w:val="0"/>
      <w:divBdr>
        <w:top w:val="none" w:sz="0" w:space="0" w:color="auto"/>
        <w:left w:val="none" w:sz="0" w:space="0" w:color="auto"/>
        <w:bottom w:val="none" w:sz="0" w:space="0" w:color="auto"/>
        <w:right w:val="none" w:sz="0" w:space="0" w:color="auto"/>
      </w:divBdr>
    </w:div>
    <w:div w:id="1189299260">
      <w:bodyDiv w:val="1"/>
      <w:marLeft w:val="0"/>
      <w:marRight w:val="0"/>
      <w:marTop w:val="0"/>
      <w:marBottom w:val="0"/>
      <w:divBdr>
        <w:top w:val="none" w:sz="0" w:space="0" w:color="auto"/>
        <w:left w:val="none" w:sz="0" w:space="0" w:color="auto"/>
        <w:bottom w:val="none" w:sz="0" w:space="0" w:color="auto"/>
        <w:right w:val="none" w:sz="0" w:space="0" w:color="auto"/>
      </w:divBdr>
    </w:div>
    <w:div w:id="1189760817">
      <w:bodyDiv w:val="1"/>
      <w:marLeft w:val="0"/>
      <w:marRight w:val="0"/>
      <w:marTop w:val="0"/>
      <w:marBottom w:val="0"/>
      <w:divBdr>
        <w:top w:val="none" w:sz="0" w:space="0" w:color="auto"/>
        <w:left w:val="none" w:sz="0" w:space="0" w:color="auto"/>
        <w:bottom w:val="none" w:sz="0" w:space="0" w:color="auto"/>
        <w:right w:val="none" w:sz="0" w:space="0" w:color="auto"/>
      </w:divBdr>
    </w:div>
    <w:div w:id="1190025100">
      <w:bodyDiv w:val="1"/>
      <w:marLeft w:val="0"/>
      <w:marRight w:val="0"/>
      <w:marTop w:val="0"/>
      <w:marBottom w:val="0"/>
      <w:divBdr>
        <w:top w:val="none" w:sz="0" w:space="0" w:color="auto"/>
        <w:left w:val="none" w:sz="0" w:space="0" w:color="auto"/>
        <w:bottom w:val="none" w:sz="0" w:space="0" w:color="auto"/>
        <w:right w:val="none" w:sz="0" w:space="0" w:color="auto"/>
      </w:divBdr>
    </w:div>
    <w:div w:id="1190025648">
      <w:bodyDiv w:val="1"/>
      <w:marLeft w:val="0"/>
      <w:marRight w:val="0"/>
      <w:marTop w:val="0"/>
      <w:marBottom w:val="0"/>
      <w:divBdr>
        <w:top w:val="none" w:sz="0" w:space="0" w:color="auto"/>
        <w:left w:val="none" w:sz="0" w:space="0" w:color="auto"/>
        <w:bottom w:val="none" w:sz="0" w:space="0" w:color="auto"/>
        <w:right w:val="none" w:sz="0" w:space="0" w:color="auto"/>
      </w:divBdr>
    </w:div>
    <w:div w:id="1190491862">
      <w:bodyDiv w:val="1"/>
      <w:marLeft w:val="0"/>
      <w:marRight w:val="0"/>
      <w:marTop w:val="0"/>
      <w:marBottom w:val="0"/>
      <w:divBdr>
        <w:top w:val="none" w:sz="0" w:space="0" w:color="auto"/>
        <w:left w:val="none" w:sz="0" w:space="0" w:color="auto"/>
        <w:bottom w:val="none" w:sz="0" w:space="0" w:color="auto"/>
        <w:right w:val="none" w:sz="0" w:space="0" w:color="auto"/>
      </w:divBdr>
    </w:div>
    <w:div w:id="1190799478">
      <w:bodyDiv w:val="1"/>
      <w:marLeft w:val="0"/>
      <w:marRight w:val="0"/>
      <w:marTop w:val="0"/>
      <w:marBottom w:val="0"/>
      <w:divBdr>
        <w:top w:val="none" w:sz="0" w:space="0" w:color="auto"/>
        <w:left w:val="none" w:sz="0" w:space="0" w:color="auto"/>
        <w:bottom w:val="none" w:sz="0" w:space="0" w:color="auto"/>
        <w:right w:val="none" w:sz="0" w:space="0" w:color="auto"/>
      </w:divBdr>
    </w:div>
    <w:div w:id="1191719766">
      <w:bodyDiv w:val="1"/>
      <w:marLeft w:val="0"/>
      <w:marRight w:val="0"/>
      <w:marTop w:val="0"/>
      <w:marBottom w:val="0"/>
      <w:divBdr>
        <w:top w:val="none" w:sz="0" w:space="0" w:color="auto"/>
        <w:left w:val="none" w:sz="0" w:space="0" w:color="auto"/>
        <w:bottom w:val="none" w:sz="0" w:space="0" w:color="auto"/>
        <w:right w:val="none" w:sz="0" w:space="0" w:color="auto"/>
      </w:divBdr>
    </w:div>
    <w:div w:id="1191988897">
      <w:bodyDiv w:val="1"/>
      <w:marLeft w:val="0"/>
      <w:marRight w:val="0"/>
      <w:marTop w:val="0"/>
      <w:marBottom w:val="0"/>
      <w:divBdr>
        <w:top w:val="none" w:sz="0" w:space="0" w:color="auto"/>
        <w:left w:val="none" w:sz="0" w:space="0" w:color="auto"/>
        <w:bottom w:val="none" w:sz="0" w:space="0" w:color="auto"/>
        <w:right w:val="none" w:sz="0" w:space="0" w:color="auto"/>
      </w:divBdr>
    </w:div>
    <w:div w:id="1192109597">
      <w:bodyDiv w:val="1"/>
      <w:marLeft w:val="0"/>
      <w:marRight w:val="0"/>
      <w:marTop w:val="0"/>
      <w:marBottom w:val="0"/>
      <w:divBdr>
        <w:top w:val="none" w:sz="0" w:space="0" w:color="auto"/>
        <w:left w:val="none" w:sz="0" w:space="0" w:color="auto"/>
        <w:bottom w:val="none" w:sz="0" w:space="0" w:color="auto"/>
        <w:right w:val="none" w:sz="0" w:space="0" w:color="auto"/>
      </w:divBdr>
    </w:div>
    <w:div w:id="1192112193">
      <w:bodyDiv w:val="1"/>
      <w:marLeft w:val="0"/>
      <w:marRight w:val="0"/>
      <w:marTop w:val="0"/>
      <w:marBottom w:val="0"/>
      <w:divBdr>
        <w:top w:val="none" w:sz="0" w:space="0" w:color="auto"/>
        <w:left w:val="none" w:sz="0" w:space="0" w:color="auto"/>
        <w:bottom w:val="none" w:sz="0" w:space="0" w:color="auto"/>
        <w:right w:val="none" w:sz="0" w:space="0" w:color="auto"/>
      </w:divBdr>
    </w:div>
    <w:div w:id="1192375454">
      <w:bodyDiv w:val="1"/>
      <w:marLeft w:val="0"/>
      <w:marRight w:val="0"/>
      <w:marTop w:val="0"/>
      <w:marBottom w:val="0"/>
      <w:divBdr>
        <w:top w:val="none" w:sz="0" w:space="0" w:color="auto"/>
        <w:left w:val="none" w:sz="0" w:space="0" w:color="auto"/>
        <w:bottom w:val="none" w:sz="0" w:space="0" w:color="auto"/>
        <w:right w:val="none" w:sz="0" w:space="0" w:color="auto"/>
      </w:divBdr>
    </w:div>
    <w:div w:id="1192765475">
      <w:bodyDiv w:val="1"/>
      <w:marLeft w:val="0"/>
      <w:marRight w:val="0"/>
      <w:marTop w:val="0"/>
      <w:marBottom w:val="0"/>
      <w:divBdr>
        <w:top w:val="none" w:sz="0" w:space="0" w:color="auto"/>
        <w:left w:val="none" w:sz="0" w:space="0" w:color="auto"/>
        <w:bottom w:val="none" w:sz="0" w:space="0" w:color="auto"/>
        <w:right w:val="none" w:sz="0" w:space="0" w:color="auto"/>
      </w:divBdr>
    </w:div>
    <w:div w:id="1192960689">
      <w:bodyDiv w:val="1"/>
      <w:marLeft w:val="0"/>
      <w:marRight w:val="0"/>
      <w:marTop w:val="0"/>
      <w:marBottom w:val="0"/>
      <w:divBdr>
        <w:top w:val="none" w:sz="0" w:space="0" w:color="auto"/>
        <w:left w:val="none" w:sz="0" w:space="0" w:color="auto"/>
        <w:bottom w:val="none" w:sz="0" w:space="0" w:color="auto"/>
        <w:right w:val="none" w:sz="0" w:space="0" w:color="auto"/>
      </w:divBdr>
    </w:div>
    <w:div w:id="1192962335">
      <w:bodyDiv w:val="1"/>
      <w:marLeft w:val="0"/>
      <w:marRight w:val="0"/>
      <w:marTop w:val="0"/>
      <w:marBottom w:val="0"/>
      <w:divBdr>
        <w:top w:val="none" w:sz="0" w:space="0" w:color="auto"/>
        <w:left w:val="none" w:sz="0" w:space="0" w:color="auto"/>
        <w:bottom w:val="none" w:sz="0" w:space="0" w:color="auto"/>
        <w:right w:val="none" w:sz="0" w:space="0" w:color="auto"/>
      </w:divBdr>
    </w:div>
    <w:div w:id="1193148627">
      <w:bodyDiv w:val="1"/>
      <w:marLeft w:val="0"/>
      <w:marRight w:val="0"/>
      <w:marTop w:val="0"/>
      <w:marBottom w:val="0"/>
      <w:divBdr>
        <w:top w:val="none" w:sz="0" w:space="0" w:color="auto"/>
        <w:left w:val="none" w:sz="0" w:space="0" w:color="auto"/>
        <w:bottom w:val="none" w:sz="0" w:space="0" w:color="auto"/>
        <w:right w:val="none" w:sz="0" w:space="0" w:color="auto"/>
      </w:divBdr>
    </w:div>
    <w:div w:id="1193491565">
      <w:bodyDiv w:val="1"/>
      <w:marLeft w:val="0"/>
      <w:marRight w:val="0"/>
      <w:marTop w:val="0"/>
      <w:marBottom w:val="0"/>
      <w:divBdr>
        <w:top w:val="none" w:sz="0" w:space="0" w:color="auto"/>
        <w:left w:val="none" w:sz="0" w:space="0" w:color="auto"/>
        <w:bottom w:val="none" w:sz="0" w:space="0" w:color="auto"/>
        <w:right w:val="none" w:sz="0" w:space="0" w:color="auto"/>
      </w:divBdr>
    </w:div>
    <w:div w:id="1193610754">
      <w:bodyDiv w:val="1"/>
      <w:marLeft w:val="0"/>
      <w:marRight w:val="0"/>
      <w:marTop w:val="0"/>
      <w:marBottom w:val="0"/>
      <w:divBdr>
        <w:top w:val="none" w:sz="0" w:space="0" w:color="auto"/>
        <w:left w:val="none" w:sz="0" w:space="0" w:color="auto"/>
        <w:bottom w:val="none" w:sz="0" w:space="0" w:color="auto"/>
        <w:right w:val="none" w:sz="0" w:space="0" w:color="auto"/>
      </w:divBdr>
    </w:div>
    <w:div w:id="1193685527">
      <w:bodyDiv w:val="1"/>
      <w:marLeft w:val="0"/>
      <w:marRight w:val="0"/>
      <w:marTop w:val="0"/>
      <w:marBottom w:val="0"/>
      <w:divBdr>
        <w:top w:val="none" w:sz="0" w:space="0" w:color="auto"/>
        <w:left w:val="none" w:sz="0" w:space="0" w:color="auto"/>
        <w:bottom w:val="none" w:sz="0" w:space="0" w:color="auto"/>
        <w:right w:val="none" w:sz="0" w:space="0" w:color="auto"/>
      </w:divBdr>
    </w:div>
    <w:div w:id="1194223012">
      <w:bodyDiv w:val="1"/>
      <w:marLeft w:val="0"/>
      <w:marRight w:val="0"/>
      <w:marTop w:val="0"/>
      <w:marBottom w:val="0"/>
      <w:divBdr>
        <w:top w:val="none" w:sz="0" w:space="0" w:color="auto"/>
        <w:left w:val="none" w:sz="0" w:space="0" w:color="auto"/>
        <w:bottom w:val="none" w:sz="0" w:space="0" w:color="auto"/>
        <w:right w:val="none" w:sz="0" w:space="0" w:color="auto"/>
      </w:divBdr>
    </w:div>
    <w:div w:id="1194541793">
      <w:bodyDiv w:val="1"/>
      <w:marLeft w:val="0"/>
      <w:marRight w:val="0"/>
      <w:marTop w:val="0"/>
      <w:marBottom w:val="0"/>
      <w:divBdr>
        <w:top w:val="none" w:sz="0" w:space="0" w:color="auto"/>
        <w:left w:val="none" w:sz="0" w:space="0" w:color="auto"/>
        <w:bottom w:val="none" w:sz="0" w:space="0" w:color="auto"/>
        <w:right w:val="none" w:sz="0" w:space="0" w:color="auto"/>
      </w:divBdr>
    </w:div>
    <w:div w:id="1195000808">
      <w:bodyDiv w:val="1"/>
      <w:marLeft w:val="0"/>
      <w:marRight w:val="0"/>
      <w:marTop w:val="0"/>
      <w:marBottom w:val="0"/>
      <w:divBdr>
        <w:top w:val="none" w:sz="0" w:space="0" w:color="auto"/>
        <w:left w:val="none" w:sz="0" w:space="0" w:color="auto"/>
        <w:bottom w:val="none" w:sz="0" w:space="0" w:color="auto"/>
        <w:right w:val="none" w:sz="0" w:space="0" w:color="auto"/>
      </w:divBdr>
    </w:div>
    <w:div w:id="1195003765">
      <w:bodyDiv w:val="1"/>
      <w:marLeft w:val="0"/>
      <w:marRight w:val="0"/>
      <w:marTop w:val="0"/>
      <w:marBottom w:val="0"/>
      <w:divBdr>
        <w:top w:val="none" w:sz="0" w:space="0" w:color="auto"/>
        <w:left w:val="none" w:sz="0" w:space="0" w:color="auto"/>
        <w:bottom w:val="none" w:sz="0" w:space="0" w:color="auto"/>
        <w:right w:val="none" w:sz="0" w:space="0" w:color="auto"/>
      </w:divBdr>
    </w:div>
    <w:div w:id="1195189034">
      <w:bodyDiv w:val="1"/>
      <w:marLeft w:val="0"/>
      <w:marRight w:val="0"/>
      <w:marTop w:val="0"/>
      <w:marBottom w:val="0"/>
      <w:divBdr>
        <w:top w:val="none" w:sz="0" w:space="0" w:color="auto"/>
        <w:left w:val="none" w:sz="0" w:space="0" w:color="auto"/>
        <w:bottom w:val="none" w:sz="0" w:space="0" w:color="auto"/>
        <w:right w:val="none" w:sz="0" w:space="0" w:color="auto"/>
      </w:divBdr>
    </w:div>
    <w:div w:id="1195650536">
      <w:bodyDiv w:val="1"/>
      <w:marLeft w:val="0"/>
      <w:marRight w:val="0"/>
      <w:marTop w:val="0"/>
      <w:marBottom w:val="0"/>
      <w:divBdr>
        <w:top w:val="none" w:sz="0" w:space="0" w:color="auto"/>
        <w:left w:val="none" w:sz="0" w:space="0" w:color="auto"/>
        <w:bottom w:val="none" w:sz="0" w:space="0" w:color="auto"/>
        <w:right w:val="none" w:sz="0" w:space="0" w:color="auto"/>
      </w:divBdr>
    </w:div>
    <w:div w:id="1196653044">
      <w:bodyDiv w:val="1"/>
      <w:marLeft w:val="0"/>
      <w:marRight w:val="0"/>
      <w:marTop w:val="0"/>
      <w:marBottom w:val="0"/>
      <w:divBdr>
        <w:top w:val="none" w:sz="0" w:space="0" w:color="auto"/>
        <w:left w:val="none" w:sz="0" w:space="0" w:color="auto"/>
        <w:bottom w:val="none" w:sz="0" w:space="0" w:color="auto"/>
        <w:right w:val="none" w:sz="0" w:space="0" w:color="auto"/>
      </w:divBdr>
    </w:div>
    <w:div w:id="1196776392">
      <w:bodyDiv w:val="1"/>
      <w:marLeft w:val="0"/>
      <w:marRight w:val="0"/>
      <w:marTop w:val="0"/>
      <w:marBottom w:val="0"/>
      <w:divBdr>
        <w:top w:val="none" w:sz="0" w:space="0" w:color="auto"/>
        <w:left w:val="none" w:sz="0" w:space="0" w:color="auto"/>
        <w:bottom w:val="none" w:sz="0" w:space="0" w:color="auto"/>
        <w:right w:val="none" w:sz="0" w:space="0" w:color="auto"/>
      </w:divBdr>
    </w:div>
    <w:div w:id="1197082491">
      <w:bodyDiv w:val="1"/>
      <w:marLeft w:val="0"/>
      <w:marRight w:val="0"/>
      <w:marTop w:val="0"/>
      <w:marBottom w:val="0"/>
      <w:divBdr>
        <w:top w:val="none" w:sz="0" w:space="0" w:color="auto"/>
        <w:left w:val="none" w:sz="0" w:space="0" w:color="auto"/>
        <w:bottom w:val="none" w:sz="0" w:space="0" w:color="auto"/>
        <w:right w:val="none" w:sz="0" w:space="0" w:color="auto"/>
      </w:divBdr>
    </w:div>
    <w:div w:id="1197616720">
      <w:bodyDiv w:val="1"/>
      <w:marLeft w:val="0"/>
      <w:marRight w:val="0"/>
      <w:marTop w:val="0"/>
      <w:marBottom w:val="0"/>
      <w:divBdr>
        <w:top w:val="none" w:sz="0" w:space="0" w:color="auto"/>
        <w:left w:val="none" w:sz="0" w:space="0" w:color="auto"/>
        <w:bottom w:val="none" w:sz="0" w:space="0" w:color="auto"/>
        <w:right w:val="none" w:sz="0" w:space="0" w:color="auto"/>
      </w:divBdr>
    </w:div>
    <w:div w:id="1198002814">
      <w:bodyDiv w:val="1"/>
      <w:marLeft w:val="0"/>
      <w:marRight w:val="0"/>
      <w:marTop w:val="0"/>
      <w:marBottom w:val="0"/>
      <w:divBdr>
        <w:top w:val="none" w:sz="0" w:space="0" w:color="auto"/>
        <w:left w:val="none" w:sz="0" w:space="0" w:color="auto"/>
        <w:bottom w:val="none" w:sz="0" w:space="0" w:color="auto"/>
        <w:right w:val="none" w:sz="0" w:space="0" w:color="auto"/>
      </w:divBdr>
    </w:div>
    <w:div w:id="1198158388">
      <w:bodyDiv w:val="1"/>
      <w:marLeft w:val="0"/>
      <w:marRight w:val="0"/>
      <w:marTop w:val="0"/>
      <w:marBottom w:val="0"/>
      <w:divBdr>
        <w:top w:val="none" w:sz="0" w:space="0" w:color="auto"/>
        <w:left w:val="none" w:sz="0" w:space="0" w:color="auto"/>
        <w:bottom w:val="none" w:sz="0" w:space="0" w:color="auto"/>
        <w:right w:val="none" w:sz="0" w:space="0" w:color="auto"/>
      </w:divBdr>
    </w:div>
    <w:div w:id="1198394793">
      <w:bodyDiv w:val="1"/>
      <w:marLeft w:val="0"/>
      <w:marRight w:val="0"/>
      <w:marTop w:val="0"/>
      <w:marBottom w:val="0"/>
      <w:divBdr>
        <w:top w:val="none" w:sz="0" w:space="0" w:color="auto"/>
        <w:left w:val="none" w:sz="0" w:space="0" w:color="auto"/>
        <w:bottom w:val="none" w:sz="0" w:space="0" w:color="auto"/>
        <w:right w:val="none" w:sz="0" w:space="0" w:color="auto"/>
      </w:divBdr>
    </w:div>
    <w:div w:id="1199322043">
      <w:bodyDiv w:val="1"/>
      <w:marLeft w:val="0"/>
      <w:marRight w:val="0"/>
      <w:marTop w:val="0"/>
      <w:marBottom w:val="0"/>
      <w:divBdr>
        <w:top w:val="none" w:sz="0" w:space="0" w:color="auto"/>
        <w:left w:val="none" w:sz="0" w:space="0" w:color="auto"/>
        <w:bottom w:val="none" w:sz="0" w:space="0" w:color="auto"/>
        <w:right w:val="none" w:sz="0" w:space="0" w:color="auto"/>
      </w:divBdr>
    </w:div>
    <w:div w:id="1199391905">
      <w:bodyDiv w:val="1"/>
      <w:marLeft w:val="0"/>
      <w:marRight w:val="0"/>
      <w:marTop w:val="0"/>
      <w:marBottom w:val="0"/>
      <w:divBdr>
        <w:top w:val="none" w:sz="0" w:space="0" w:color="auto"/>
        <w:left w:val="none" w:sz="0" w:space="0" w:color="auto"/>
        <w:bottom w:val="none" w:sz="0" w:space="0" w:color="auto"/>
        <w:right w:val="none" w:sz="0" w:space="0" w:color="auto"/>
      </w:divBdr>
    </w:div>
    <w:div w:id="1199515942">
      <w:bodyDiv w:val="1"/>
      <w:marLeft w:val="0"/>
      <w:marRight w:val="0"/>
      <w:marTop w:val="0"/>
      <w:marBottom w:val="0"/>
      <w:divBdr>
        <w:top w:val="none" w:sz="0" w:space="0" w:color="auto"/>
        <w:left w:val="none" w:sz="0" w:space="0" w:color="auto"/>
        <w:bottom w:val="none" w:sz="0" w:space="0" w:color="auto"/>
        <w:right w:val="none" w:sz="0" w:space="0" w:color="auto"/>
      </w:divBdr>
    </w:div>
    <w:div w:id="1199708019">
      <w:bodyDiv w:val="1"/>
      <w:marLeft w:val="0"/>
      <w:marRight w:val="0"/>
      <w:marTop w:val="0"/>
      <w:marBottom w:val="0"/>
      <w:divBdr>
        <w:top w:val="none" w:sz="0" w:space="0" w:color="auto"/>
        <w:left w:val="none" w:sz="0" w:space="0" w:color="auto"/>
        <w:bottom w:val="none" w:sz="0" w:space="0" w:color="auto"/>
        <w:right w:val="none" w:sz="0" w:space="0" w:color="auto"/>
      </w:divBdr>
    </w:div>
    <w:div w:id="1200316800">
      <w:bodyDiv w:val="1"/>
      <w:marLeft w:val="0"/>
      <w:marRight w:val="0"/>
      <w:marTop w:val="0"/>
      <w:marBottom w:val="0"/>
      <w:divBdr>
        <w:top w:val="none" w:sz="0" w:space="0" w:color="auto"/>
        <w:left w:val="none" w:sz="0" w:space="0" w:color="auto"/>
        <w:bottom w:val="none" w:sz="0" w:space="0" w:color="auto"/>
        <w:right w:val="none" w:sz="0" w:space="0" w:color="auto"/>
      </w:divBdr>
    </w:div>
    <w:div w:id="1200319483">
      <w:bodyDiv w:val="1"/>
      <w:marLeft w:val="0"/>
      <w:marRight w:val="0"/>
      <w:marTop w:val="0"/>
      <w:marBottom w:val="0"/>
      <w:divBdr>
        <w:top w:val="none" w:sz="0" w:space="0" w:color="auto"/>
        <w:left w:val="none" w:sz="0" w:space="0" w:color="auto"/>
        <w:bottom w:val="none" w:sz="0" w:space="0" w:color="auto"/>
        <w:right w:val="none" w:sz="0" w:space="0" w:color="auto"/>
      </w:divBdr>
    </w:div>
    <w:div w:id="1200432752">
      <w:bodyDiv w:val="1"/>
      <w:marLeft w:val="0"/>
      <w:marRight w:val="0"/>
      <w:marTop w:val="0"/>
      <w:marBottom w:val="0"/>
      <w:divBdr>
        <w:top w:val="none" w:sz="0" w:space="0" w:color="auto"/>
        <w:left w:val="none" w:sz="0" w:space="0" w:color="auto"/>
        <w:bottom w:val="none" w:sz="0" w:space="0" w:color="auto"/>
        <w:right w:val="none" w:sz="0" w:space="0" w:color="auto"/>
      </w:divBdr>
    </w:div>
    <w:div w:id="1200627737">
      <w:bodyDiv w:val="1"/>
      <w:marLeft w:val="0"/>
      <w:marRight w:val="0"/>
      <w:marTop w:val="0"/>
      <w:marBottom w:val="0"/>
      <w:divBdr>
        <w:top w:val="none" w:sz="0" w:space="0" w:color="auto"/>
        <w:left w:val="none" w:sz="0" w:space="0" w:color="auto"/>
        <w:bottom w:val="none" w:sz="0" w:space="0" w:color="auto"/>
        <w:right w:val="none" w:sz="0" w:space="0" w:color="auto"/>
      </w:divBdr>
    </w:div>
    <w:div w:id="1200750883">
      <w:bodyDiv w:val="1"/>
      <w:marLeft w:val="0"/>
      <w:marRight w:val="0"/>
      <w:marTop w:val="0"/>
      <w:marBottom w:val="0"/>
      <w:divBdr>
        <w:top w:val="none" w:sz="0" w:space="0" w:color="auto"/>
        <w:left w:val="none" w:sz="0" w:space="0" w:color="auto"/>
        <w:bottom w:val="none" w:sz="0" w:space="0" w:color="auto"/>
        <w:right w:val="none" w:sz="0" w:space="0" w:color="auto"/>
      </w:divBdr>
    </w:div>
    <w:div w:id="1201239015">
      <w:bodyDiv w:val="1"/>
      <w:marLeft w:val="0"/>
      <w:marRight w:val="0"/>
      <w:marTop w:val="0"/>
      <w:marBottom w:val="0"/>
      <w:divBdr>
        <w:top w:val="none" w:sz="0" w:space="0" w:color="auto"/>
        <w:left w:val="none" w:sz="0" w:space="0" w:color="auto"/>
        <w:bottom w:val="none" w:sz="0" w:space="0" w:color="auto"/>
        <w:right w:val="none" w:sz="0" w:space="0" w:color="auto"/>
      </w:divBdr>
    </w:div>
    <w:div w:id="1201281529">
      <w:bodyDiv w:val="1"/>
      <w:marLeft w:val="0"/>
      <w:marRight w:val="0"/>
      <w:marTop w:val="0"/>
      <w:marBottom w:val="0"/>
      <w:divBdr>
        <w:top w:val="none" w:sz="0" w:space="0" w:color="auto"/>
        <w:left w:val="none" w:sz="0" w:space="0" w:color="auto"/>
        <w:bottom w:val="none" w:sz="0" w:space="0" w:color="auto"/>
        <w:right w:val="none" w:sz="0" w:space="0" w:color="auto"/>
      </w:divBdr>
    </w:div>
    <w:div w:id="1201283799">
      <w:bodyDiv w:val="1"/>
      <w:marLeft w:val="0"/>
      <w:marRight w:val="0"/>
      <w:marTop w:val="0"/>
      <w:marBottom w:val="0"/>
      <w:divBdr>
        <w:top w:val="none" w:sz="0" w:space="0" w:color="auto"/>
        <w:left w:val="none" w:sz="0" w:space="0" w:color="auto"/>
        <w:bottom w:val="none" w:sz="0" w:space="0" w:color="auto"/>
        <w:right w:val="none" w:sz="0" w:space="0" w:color="auto"/>
      </w:divBdr>
    </w:div>
    <w:div w:id="1202209817">
      <w:bodyDiv w:val="1"/>
      <w:marLeft w:val="0"/>
      <w:marRight w:val="0"/>
      <w:marTop w:val="0"/>
      <w:marBottom w:val="0"/>
      <w:divBdr>
        <w:top w:val="none" w:sz="0" w:space="0" w:color="auto"/>
        <w:left w:val="none" w:sz="0" w:space="0" w:color="auto"/>
        <w:bottom w:val="none" w:sz="0" w:space="0" w:color="auto"/>
        <w:right w:val="none" w:sz="0" w:space="0" w:color="auto"/>
      </w:divBdr>
    </w:div>
    <w:div w:id="1202398013">
      <w:bodyDiv w:val="1"/>
      <w:marLeft w:val="0"/>
      <w:marRight w:val="0"/>
      <w:marTop w:val="0"/>
      <w:marBottom w:val="0"/>
      <w:divBdr>
        <w:top w:val="none" w:sz="0" w:space="0" w:color="auto"/>
        <w:left w:val="none" w:sz="0" w:space="0" w:color="auto"/>
        <w:bottom w:val="none" w:sz="0" w:space="0" w:color="auto"/>
        <w:right w:val="none" w:sz="0" w:space="0" w:color="auto"/>
      </w:divBdr>
    </w:div>
    <w:div w:id="1203516032">
      <w:bodyDiv w:val="1"/>
      <w:marLeft w:val="0"/>
      <w:marRight w:val="0"/>
      <w:marTop w:val="0"/>
      <w:marBottom w:val="0"/>
      <w:divBdr>
        <w:top w:val="none" w:sz="0" w:space="0" w:color="auto"/>
        <w:left w:val="none" w:sz="0" w:space="0" w:color="auto"/>
        <w:bottom w:val="none" w:sz="0" w:space="0" w:color="auto"/>
        <w:right w:val="none" w:sz="0" w:space="0" w:color="auto"/>
      </w:divBdr>
    </w:div>
    <w:div w:id="1203902013">
      <w:bodyDiv w:val="1"/>
      <w:marLeft w:val="0"/>
      <w:marRight w:val="0"/>
      <w:marTop w:val="0"/>
      <w:marBottom w:val="0"/>
      <w:divBdr>
        <w:top w:val="none" w:sz="0" w:space="0" w:color="auto"/>
        <w:left w:val="none" w:sz="0" w:space="0" w:color="auto"/>
        <w:bottom w:val="none" w:sz="0" w:space="0" w:color="auto"/>
        <w:right w:val="none" w:sz="0" w:space="0" w:color="auto"/>
      </w:divBdr>
    </w:div>
    <w:div w:id="1204249741">
      <w:bodyDiv w:val="1"/>
      <w:marLeft w:val="0"/>
      <w:marRight w:val="0"/>
      <w:marTop w:val="0"/>
      <w:marBottom w:val="0"/>
      <w:divBdr>
        <w:top w:val="none" w:sz="0" w:space="0" w:color="auto"/>
        <w:left w:val="none" w:sz="0" w:space="0" w:color="auto"/>
        <w:bottom w:val="none" w:sz="0" w:space="0" w:color="auto"/>
        <w:right w:val="none" w:sz="0" w:space="0" w:color="auto"/>
      </w:divBdr>
    </w:div>
    <w:div w:id="1204252779">
      <w:bodyDiv w:val="1"/>
      <w:marLeft w:val="0"/>
      <w:marRight w:val="0"/>
      <w:marTop w:val="0"/>
      <w:marBottom w:val="0"/>
      <w:divBdr>
        <w:top w:val="none" w:sz="0" w:space="0" w:color="auto"/>
        <w:left w:val="none" w:sz="0" w:space="0" w:color="auto"/>
        <w:bottom w:val="none" w:sz="0" w:space="0" w:color="auto"/>
        <w:right w:val="none" w:sz="0" w:space="0" w:color="auto"/>
      </w:divBdr>
    </w:div>
    <w:div w:id="1204252783">
      <w:bodyDiv w:val="1"/>
      <w:marLeft w:val="0"/>
      <w:marRight w:val="0"/>
      <w:marTop w:val="0"/>
      <w:marBottom w:val="0"/>
      <w:divBdr>
        <w:top w:val="none" w:sz="0" w:space="0" w:color="auto"/>
        <w:left w:val="none" w:sz="0" w:space="0" w:color="auto"/>
        <w:bottom w:val="none" w:sz="0" w:space="0" w:color="auto"/>
        <w:right w:val="none" w:sz="0" w:space="0" w:color="auto"/>
      </w:divBdr>
    </w:div>
    <w:div w:id="1204708574">
      <w:bodyDiv w:val="1"/>
      <w:marLeft w:val="0"/>
      <w:marRight w:val="0"/>
      <w:marTop w:val="0"/>
      <w:marBottom w:val="0"/>
      <w:divBdr>
        <w:top w:val="none" w:sz="0" w:space="0" w:color="auto"/>
        <w:left w:val="none" w:sz="0" w:space="0" w:color="auto"/>
        <w:bottom w:val="none" w:sz="0" w:space="0" w:color="auto"/>
        <w:right w:val="none" w:sz="0" w:space="0" w:color="auto"/>
      </w:divBdr>
    </w:div>
    <w:div w:id="1204712443">
      <w:bodyDiv w:val="1"/>
      <w:marLeft w:val="0"/>
      <w:marRight w:val="0"/>
      <w:marTop w:val="0"/>
      <w:marBottom w:val="0"/>
      <w:divBdr>
        <w:top w:val="none" w:sz="0" w:space="0" w:color="auto"/>
        <w:left w:val="none" w:sz="0" w:space="0" w:color="auto"/>
        <w:bottom w:val="none" w:sz="0" w:space="0" w:color="auto"/>
        <w:right w:val="none" w:sz="0" w:space="0" w:color="auto"/>
      </w:divBdr>
    </w:div>
    <w:div w:id="1204749776">
      <w:bodyDiv w:val="1"/>
      <w:marLeft w:val="0"/>
      <w:marRight w:val="0"/>
      <w:marTop w:val="0"/>
      <w:marBottom w:val="0"/>
      <w:divBdr>
        <w:top w:val="none" w:sz="0" w:space="0" w:color="auto"/>
        <w:left w:val="none" w:sz="0" w:space="0" w:color="auto"/>
        <w:bottom w:val="none" w:sz="0" w:space="0" w:color="auto"/>
        <w:right w:val="none" w:sz="0" w:space="0" w:color="auto"/>
      </w:divBdr>
    </w:div>
    <w:div w:id="1204824834">
      <w:bodyDiv w:val="1"/>
      <w:marLeft w:val="0"/>
      <w:marRight w:val="0"/>
      <w:marTop w:val="0"/>
      <w:marBottom w:val="0"/>
      <w:divBdr>
        <w:top w:val="none" w:sz="0" w:space="0" w:color="auto"/>
        <w:left w:val="none" w:sz="0" w:space="0" w:color="auto"/>
        <w:bottom w:val="none" w:sz="0" w:space="0" w:color="auto"/>
        <w:right w:val="none" w:sz="0" w:space="0" w:color="auto"/>
      </w:divBdr>
    </w:div>
    <w:div w:id="1206138593">
      <w:bodyDiv w:val="1"/>
      <w:marLeft w:val="0"/>
      <w:marRight w:val="0"/>
      <w:marTop w:val="0"/>
      <w:marBottom w:val="0"/>
      <w:divBdr>
        <w:top w:val="none" w:sz="0" w:space="0" w:color="auto"/>
        <w:left w:val="none" w:sz="0" w:space="0" w:color="auto"/>
        <w:bottom w:val="none" w:sz="0" w:space="0" w:color="auto"/>
        <w:right w:val="none" w:sz="0" w:space="0" w:color="auto"/>
      </w:divBdr>
    </w:div>
    <w:div w:id="1206213733">
      <w:bodyDiv w:val="1"/>
      <w:marLeft w:val="0"/>
      <w:marRight w:val="0"/>
      <w:marTop w:val="0"/>
      <w:marBottom w:val="0"/>
      <w:divBdr>
        <w:top w:val="none" w:sz="0" w:space="0" w:color="auto"/>
        <w:left w:val="none" w:sz="0" w:space="0" w:color="auto"/>
        <w:bottom w:val="none" w:sz="0" w:space="0" w:color="auto"/>
        <w:right w:val="none" w:sz="0" w:space="0" w:color="auto"/>
      </w:divBdr>
    </w:div>
    <w:div w:id="1206256936">
      <w:bodyDiv w:val="1"/>
      <w:marLeft w:val="0"/>
      <w:marRight w:val="0"/>
      <w:marTop w:val="0"/>
      <w:marBottom w:val="0"/>
      <w:divBdr>
        <w:top w:val="none" w:sz="0" w:space="0" w:color="auto"/>
        <w:left w:val="none" w:sz="0" w:space="0" w:color="auto"/>
        <w:bottom w:val="none" w:sz="0" w:space="0" w:color="auto"/>
        <w:right w:val="none" w:sz="0" w:space="0" w:color="auto"/>
      </w:divBdr>
    </w:div>
    <w:div w:id="1206287270">
      <w:bodyDiv w:val="1"/>
      <w:marLeft w:val="0"/>
      <w:marRight w:val="0"/>
      <w:marTop w:val="0"/>
      <w:marBottom w:val="0"/>
      <w:divBdr>
        <w:top w:val="none" w:sz="0" w:space="0" w:color="auto"/>
        <w:left w:val="none" w:sz="0" w:space="0" w:color="auto"/>
        <w:bottom w:val="none" w:sz="0" w:space="0" w:color="auto"/>
        <w:right w:val="none" w:sz="0" w:space="0" w:color="auto"/>
      </w:divBdr>
    </w:div>
    <w:div w:id="1208185197">
      <w:bodyDiv w:val="1"/>
      <w:marLeft w:val="0"/>
      <w:marRight w:val="0"/>
      <w:marTop w:val="0"/>
      <w:marBottom w:val="0"/>
      <w:divBdr>
        <w:top w:val="none" w:sz="0" w:space="0" w:color="auto"/>
        <w:left w:val="none" w:sz="0" w:space="0" w:color="auto"/>
        <w:bottom w:val="none" w:sz="0" w:space="0" w:color="auto"/>
        <w:right w:val="none" w:sz="0" w:space="0" w:color="auto"/>
      </w:divBdr>
    </w:div>
    <w:div w:id="1208301403">
      <w:bodyDiv w:val="1"/>
      <w:marLeft w:val="0"/>
      <w:marRight w:val="0"/>
      <w:marTop w:val="0"/>
      <w:marBottom w:val="0"/>
      <w:divBdr>
        <w:top w:val="none" w:sz="0" w:space="0" w:color="auto"/>
        <w:left w:val="none" w:sz="0" w:space="0" w:color="auto"/>
        <w:bottom w:val="none" w:sz="0" w:space="0" w:color="auto"/>
        <w:right w:val="none" w:sz="0" w:space="0" w:color="auto"/>
      </w:divBdr>
    </w:div>
    <w:div w:id="1208835925">
      <w:bodyDiv w:val="1"/>
      <w:marLeft w:val="0"/>
      <w:marRight w:val="0"/>
      <w:marTop w:val="0"/>
      <w:marBottom w:val="0"/>
      <w:divBdr>
        <w:top w:val="none" w:sz="0" w:space="0" w:color="auto"/>
        <w:left w:val="none" w:sz="0" w:space="0" w:color="auto"/>
        <w:bottom w:val="none" w:sz="0" w:space="0" w:color="auto"/>
        <w:right w:val="none" w:sz="0" w:space="0" w:color="auto"/>
      </w:divBdr>
    </w:div>
    <w:div w:id="1209074621">
      <w:bodyDiv w:val="1"/>
      <w:marLeft w:val="0"/>
      <w:marRight w:val="0"/>
      <w:marTop w:val="0"/>
      <w:marBottom w:val="0"/>
      <w:divBdr>
        <w:top w:val="none" w:sz="0" w:space="0" w:color="auto"/>
        <w:left w:val="none" w:sz="0" w:space="0" w:color="auto"/>
        <w:bottom w:val="none" w:sz="0" w:space="0" w:color="auto"/>
        <w:right w:val="none" w:sz="0" w:space="0" w:color="auto"/>
      </w:divBdr>
    </w:div>
    <w:div w:id="1209537734">
      <w:bodyDiv w:val="1"/>
      <w:marLeft w:val="0"/>
      <w:marRight w:val="0"/>
      <w:marTop w:val="0"/>
      <w:marBottom w:val="0"/>
      <w:divBdr>
        <w:top w:val="none" w:sz="0" w:space="0" w:color="auto"/>
        <w:left w:val="none" w:sz="0" w:space="0" w:color="auto"/>
        <w:bottom w:val="none" w:sz="0" w:space="0" w:color="auto"/>
        <w:right w:val="none" w:sz="0" w:space="0" w:color="auto"/>
      </w:divBdr>
    </w:div>
    <w:div w:id="1210457187">
      <w:bodyDiv w:val="1"/>
      <w:marLeft w:val="0"/>
      <w:marRight w:val="0"/>
      <w:marTop w:val="0"/>
      <w:marBottom w:val="0"/>
      <w:divBdr>
        <w:top w:val="none" w:sz="0" w:space="0" w:color="auto"/>
        <w:left w:val="none" w:sz="0" w:space="0" w:color="auto"/>
        <w:bottom w:val="none" w:sz="0" w:space="0" w:color="auto"/>
        <w:right w:val="none" w:sz="0" w:space="0" w:color="auto"/>
      </w:divBdr>
    </w:div>
    <w:div w:id="1211304290">
      <w:bodyDiv w:val="1"/>
      <w:marLeft w:val="0"/>
      <w:marRight w:val="0"/>
      <w:marTop w:val="0"/>
      <w:marBottom w:val="0"/>
      <w:divBdr>
        <w:top w:val="none" w:sz="0" w:space="0" w:color="auto"/>
        <w:left w:val="none" w:sz="0" w:space="0" w:color="auto"/>
        <w:bottom w:val="none" w:sz="0" w:space="0" w:color="auto"/>
        <w:right w:val="none" w:sz="0" w:space="0" w:color="auto"/>
      </w:divBdr>
    </w:div>
    <w:div w:id="1212228320">
      <w:bodyDiv w:val="1"/>
      <w:marLeft w:val="0"/>
      <w:marRight w:val="0"/>
      <w:marTop w:val="0"/>
      <w:marBottom w:val="0"/>
      <w:divBdr>
        <w:top w:val="none" w:sz="0" w:space="0" w:color="auto"/>
        <w:left w:val="none" w:sz="0" w:space="0" w:color="auto"/>
        <w:bottom w:val="none" w:sz="0" w:space="0" w:color="auto"/>
        <w:right w:val="none" w:sz="0" w:space="0" w:color="auto"/>
      </w:divBdr>
    </w:div>
    <w:div w:id="1212228817">
      <w:bodyDiv w:val="1"/>
      <w:marLeft w:val="0"/>
      <w:marRight w:val="0"/>
      <w:marTop w:val="0"/>
      <w:marBottom w:val="0"/>
      <w:divBdr>
        <w:top w:val="none" w:sz="0" w:space="0" w:color="auto"/>
        <w:left w:val="none" w:sz="0" w:space="0" w:color="auto"/>
        <w:bottom w:val="none" w:sz="0" w:space="0" w:color="auto"/>
        <w:right w:val="none" w:sz="0" w:space="0" w:color="auto"/>
      </w:divBdr>
    </w:div>
    <w:div w:id="1212687088">
      <w:bodyDiv w:val="1"/>
      <w:marLeft w:val="0"/>
      <w:marRight w:val="0"/>
      <w:marTop w:val="0"/>
      <w:marBottom w:val="0"/>
      <w:divBdr>
        <w:top w:val="none" w:sz="0" w:space="0" w:color="auto"/>
        <w:left w:val="none" w:sz="0" w:space="0" w:color="auto"/>
        <w:bottom w:val="none" w:sz="0" w:space="0" w:color="auto"/>
        <w:right w:val="none" w:sz="0" w:space="0" w:color="auto"/>
      </w:divBdr>
    </w:div>
    <w:div w:id="1212767395">
      <w:bodyDiv w:val="1"/>
      <w:marLeft w:val="0"/>
      <w:marRight w:val="0"/>
      <w:marTop w:val="0"/>
      <w:marBottom w:val="0"/>
      <w:divBdr>
        <w:top w:val="none" w:sz="0" w:space="0" w:color="auto"/>
        <w:left w:val="none" w:sz="0" w:space="0" w:color="auto"/>
        <w:bottom w:val="none" w:sz="0" w:space="0" w:color="auto"/>
        <w:right w:val="none" w:sz="0" w:space="0" w:color="auto"/>
      </w:divBdr>
    </w:div>
    <w:div w:id="1213467386">
      <w:bodyDiv w:val="1"/>
      <w:marLeft w:val="0"/>
      <w:marRight w:val="0"/>
      <w:marTop w:val="0"/>
      <w:marBottom w:val="0"/>
      <w:divBdr>
        <w:top w:val="none" w:sz="0" w:space="0" w:color="auto"/>
        <w:left w:val="none" w:sz="0" w:space="0" w:color="auto"/>
        <w:bottom w:val="none" w:sz="0" w:space="0" w:color="auto"/>
        <w:right w:val="none" w:sz="0" w:space="0" w:color="auto"/>
      </w:divBdr>
    </w:div>
    <w:div w:id="1214004808">
      <w:bodyDiv w:val="1"/>
      <w:marLeft w:val="0"/>
      <w:marRight w:val="0"/>
      <w:marTop w:val="0"/>
      <w:marBottom w:val="0"/>
      <w:divBdr>
        <w:top w:val="none" w:sz="0" w:space="0" w:color="auto"/>
        <w:left w:val="none" w:sz="0" w:space="0" w:color="auto"/>
        <w:bottom w:val="none" w:sz="0" w:space="0" w:color="auto"/>
        <w:right w:val="none" w:sz="0" w:space="0" w:color="auto"/>
      </w:divBdr>
    </w:div>
    <w:div w:id="1214270497">
      <w:bodyDiv w:val="1"/>
      <w:marLeft w:val="0"/>
      <w:marRight w:val="0"/>
      <w:marTop w:val="0"/>
      <w:marBottom w:val="0"/>
      <w:divBdr>
        <w:top w:val="none" w:sz="0" w:space="0" w:color="auto"/>
        <w:left w:val="none" w:sz="0" w:space="0" w:color="auto"/>
        <w:bottom w:val="none" w:sz="0" w:space="0" w:color="auto"/>
        <w:right w:val="none" w:sz="0" w:space="0" w:color="auto"/>
      </w:divBdr>
    </w:div>
    <w:div w:id="1214389879">
      <w:bodyDiv w:val="1"/>
      <w:marLeft w:val="0"/>
      <w:marRight w:val="0"/>
      <w:marTop w:val="0"/>
      <w:marBottom w:val="0"/>
      <w:divBdr>
        <w:top w:val="none" w:sz="0" w:space="0" w:color="auto"/>
        <w:left w:val="none" w:sz="0" w:space="0" w:color="auto"/>
        <w:bottom w:val="none" w:sz="0" w:space="0" w:color="auto"/>
        <w:right w:val="none" w:sz="0" w:space="0" w:color="auto"/>
      </w:divBdr>
    </w:div>
    <w:div w:id="1214729781">
      <w:bodyDiv w:val="1"/>
      <w:marLeft w:val="0"/>
      <w:marRight w:val="0"/>
      <w:marTop w:val="0"/>
      <w:marBottom w:val="0"/>
      <w:divBdr>
        <w:top w:val="none" w:sz="0" w:space="0" w:color="auto"/>
        <w:left w:val="none" w:sz="0" w:space="0" w:color="auto"/>
        <w:bottom w:val="none" w:sz="0" w:space="0" w:color="auto"/>
        <w:right w:val="none" w:sz="0" w:space="0" w:color="auto"/>
      </w:divBdr>
    </w:div>
    <w:div w:id="1214732441">
      <w:bodyDiv w:val="1"/>
      <w:marLeft w:val="0"/>
      <w:marRight w:val="0"/>
      <w:marTop w:val="0"/>
      <w:marBottom w:val="0"/>
      <w:divBdr>
        <w:top w:val="none" w:sz="0" w:space="0" w:color="auto"/>
        <w:left w:val="none" w:sz="0" w:space="0" w:color="auto"/>
        <w:bottom w:val="none" w:sz="0" w:space="0" w:color="auto"/>
        <w:right w:val="none" w:sz="0" w:space="0" w:color="auto"/>
      </w:divBdr>
    </w:div>
    <w:div w:id="1214927190">
      <w:bodyDiv w:val="1"/>
      <w:marLeft w:val="0"/>
      <w:marRight w:val="0"/>
      <w:marTop w:val="0"/>
      <w:marBottom w:val="0"/>
      <w:divBdr>
        <w:top w:val="none" w:sz="0" w:space="0" w:color="auto"/>
        <w:left w:val="none" w:sz="0" w:space="0" w:color="auto"/>
        <w:bottom w:val="none" w:sz="0" w:space="0" w:color="auto"/>
        <w:right w:val="none" w:sz="0" w:space="0" w:color="auto"/>
      </w:divBdr>
    </w:div>
    <w:div w:id="1216159831">
      <w:bodyDiv w:val="1"/>
      <w:marLeft w:val="0"/>
      <w:marRight w:val="0"/>
      <w:marTop w:val="0"/>
      <w:marBottom w:val="0"/>
      <w:divBdr>
        <w:top w:val="none" w:sz="0" w:space="0" w:color="auto"/>
        <w:left w:val="none" w:sz="0" w:space="0" w:color="auto"/>
        <w:bottom w:val="none" w:sz="0" w:space="0" w:color="auto"/>
        <w:right w:val="none" w:sz="0" w:space="0" w:color="auto"/>
      </w:divBdr>
    </w:div>
    <w:div w:id="1216310759">
      <w:bodyDiv w:val="1"/>
      <w:marLeft w:val="0"/>
      <w:marRight w:val="0"/>
      <w:marTop w:val="0"/>
      <w:marBottom w:val="0"/>
      <w:divBdr>
        <w:top w:val="none" w:sz="0" w:space="0" w:color="auto"/>
        <w:left w:val="none" w:sz="0" w:space="0" w:color="auto"/>
        <w:bottom w:val="none" w:sz="0" w:space="0" w:color="auto"/>
        <w:right w:val="none" w:sz="0" w:space="0" w:color="auto"/>
      </w:divBdr>
    </w:div>
    <w:div w:id="1216625352">
      <w:bodyDiv w:val="1"/>
      <w:marLeft w:val="0"/>
      <w:marRight w:val="0"/>
      <w:marTop w:val="0"/>
      <w:marBottom w:val="0"/>
      <w:divBdr>
        <w:top w:val="none" w:sz="0" w:space="0" w:color="auto"/>
        <w:left w:val="none" w:sz="0" w:space="0" w:color="auto"/>
        <w:bottom w:val="none" w:sz="0" w:space="0" w:color="auto"/>
        <w:right w:val="none" w:sz="0" w:space="0" w:color="auto"/>
      </w:divBdr>
    </w:div>
    <w:div w:id="1216773398">
      <w:bodyDiv w:val="1"/>
      <w:marLeft w:val="0"/>
      <w:marRight w:val="0"/>
      <w:marTop w:val="0"/>
      <w:marBottom w:val="0"/>
      <w:divBdr>
        <w:top w:val="none" w:sz="0" w:space="0" w:color="auto"/>
        <w:left w:val="none" w:sz="0" w:space="0" w:color="auto"/>
        <w:bottom w:val="none" w:sz="0" w:space="0" w:color="auto"/>
        <w:right w:val="none" w:sz="0" w:space="0" w:color="auto"/>
      </w:divBdr>
    </w:div>
    <w:div w:id="1217619748">
      <w:bodyDiv w:val="1"/>
      <w:marLeft w:val="0"/>
      <w:marRight w:val="0"/>
      <w:marTop w:val="0"/>
      <w:marBottom w:val="0"/>
      <w:divBdr>
        <w:top w:val="none" w:sz="0" w:space="0" w:color="auto"/>
        <w:left w:val="none" w:sz="0" w:space="0" w:color="auto"/>
        <w:bottom w:val="none" w:sz="0" w:space="0" w:color="auto"/>
        <w:right w:val="none" w:sz="0" w:space="0" w:color="auto"/>
      </w:divBdr>
    </w:div>
    <w:div w:id="1218397816">
      <w:bodyDiv w:val="1"/>
      <w:marLeft w:val="0"/>
      <w:marRight w:val="0"/>
      <w:marTop w:val="0"/>
      <w:marBottom w:val="0"/>
      <w:divBdr>
        <w:top w:val="none" w:sz="0" w:space="0" w:color="auto"/>
        <w:left w:val="none" w:sz="0" w:space="0" w:color="auto"/>
        <w:bottom w:val="none" w:sz="0" w:space="0" w:color="auto"/>
        <w:right w:val="none" w:sz="0" w:space="0" w:color="auto"/>
      </w:divBdr>
    </w:div>
    <w:div w:id="1218666373">
      <w:bodyDiv w:val="1"/>
      <w:marLeft w:val="0"/>
      <w:marRight w:val="0"/>
      <w:marTop w:val="0"/>
      <w:marBottom w:val="0"/>
      <w:divBdr>
        <w:top w:val="none" w:sz="0" w:space="0" w:color="auto"/>
        <w:left w:val="none" w:sz="0" w:space="0" w:color="auto"/>
        <w:bottom w:val="none" w:sz="0" w:space="0" w:color="auto"/>
        <w:right w:val="none" w:sz="0" w:space="0" w:color="auto"/>
      </w:divBdr>
    </w:div>
    <w:div w:id="1218860420">
      <w:bodyDiv w:val="1"/>
      <w:marLeft w:val="0"/>
      <w:marRight w:val="0"/>
      <w:marTop w:val="0"/>
      <w:marBottom w:val="0"/>
      <w:divBdr>
        <w:top w:val="none" w:sz="0" w:space="0" w:color="auto"/>
        <w:left w:val="none" w:sz="0" w:space="0" w:color="auto"/>
        <w:bottom w:val="none" w:sz="0" w:space="0" w:color="auto"/>
        <w:right w:val="none" w:sz="0" w:space="0" w:color="auto"/>
      </w:divBdr>
    </w:div>
    <w:div w:id="1218931650">
      <w:bodyDiv w:val="1"/>
      <w:marLeft w:val="0"/>
      <w:marRight w:val="0"/>
      <w:marTop w:val="0"/>
      <w:marBottom w:val="0"/>
      <w:divBdr>
        <w:top w:val="none" w:sz="0" w:space="0" w:color="auto"/>
        <w:left w:val="none" w:sz="0" w:space="0" w:color="auto"/>
        <w:bottom w:val="none" w:sz="0" w:space="0" w:color="auto"/>
        <w:right w:val="none" w:sz="0" w:space="0" w:color="auto"/>
      </w:divBdr>
    </w:div>
    <w:div w:id="1219248354">
      <w:bodyDiv w:val="1"/>
      <w:marLeft w:val="0"/>
      <w:marRight w:val="0"/>
      <w:marTop w:val="0"/>
      <w:marBottom w:val="0"/>
      <w:divBdr>
        <w:top w:val="none" w:sz="0" w:space="0" w:color="auto"/>
        <w:left w:val="none" w:sz="0" w:space="0" w:color="auto"/>
        <w:bottom w:val="none" w:sz="0" w:space="0" w:color="auto"/>
        <w:right w:val="none" w:sz="0" w:space="0" w:color="auto"/>
      </w:divBdr>
    </w:div>
    <w:div w:id="1219366523">
      <w:bodyDiv w:val="1"/>
      <w:marLeft w:val="0"/>
      <w:marRight w:val="0"/>
      <w:marTop w:val="0"/>
      <w:marBottom w:val="0"/>
      <w:divBdr>
        <w:top w:val="none" w:sz="0" w:space="0" w:color="auto"/>
        <w:left w:val="none" w:sz="0" w:space="0" w:color="auto"/>
        <w:bottom w:val="none" w:sz="0" w:space="0" w:color="auto"/>
        <w:right w:val="none" w:sz="0" w:space="0" w:color="auto"/>
      </w:divBdr>
    </w:div>
    <w:div w:id="1219509396">
      <w:bodyDiv w:val="1"/>
      <w:marLeft w:val="0"/>
      <w:marRight w:val="0"/>
      <w:marTop w:val="0"/>
      <w:marBottom w:val="0"/>
      <w:divBdr>
        <w:top w:val="none" w:sz="0" w:space="0" w:color="auto"/>
        <w:left w:val="none" w:sz="0" w:space="0" w:color="auto"/>
        <w:bottom w:val="none" w:sz="0" w:space="0" w:color="auto"/>
        <w:right w:val="none" w:sz="0" w:space="0" w:color="auto"/>
      </w:divBdr>
    </w:div>
    <w:div w:id="1220357509">
      <w:bodyDiv w:val="1"/>
      <w:marLeft w:val="0"/>
      <w:marRight w:val="0"/>
      <w:marTop w:val="0"/>
      <w:marBottom w:val="0"/>
      <w:divBdr>
        <w:top w:val="none" w:sz="0" w:space="0" w:color="auto"/>
        <w:left w:val="none" w:sz="0" w:space="0" w:color="auto"/>
        <w:bottom w:val="none" w:sz="0" w:space="0" w:color="auto"/>
        <w:right w:val="none" w:sz="0" w:space="0" w:color="auto"/>
      </w:divBdr>
    </w:div>
    <w:div w:id="1220824801">
      <w:bodyDiv w:val="1"/>
      <w:marLeft w:val="0"/>
      <w:marRight w:val="0"/>
      <w:marTop w:val="0"/>
      <w:marBottom w:val="0"/>
      <w:divBdr>
        <w:top w:val="none" w:sz="0" w:space="0" w:color="auto"/>
        <w:left w:val="none" w:sz="0" w:space="0" w:color="auto"/>
        <w:bottom w:val="none" w:sz="0" w:space="0" w:color="auto"/>
        <w:right w:val="none" w:sz="0" w:space="0" w:color="auto"/>
      </w:divBdr>
    </w:div>
    <w:div w:id="1221479035">
      <w:bodyDiv w:val="1"/>
      <w:marLeft w:val="0"/>
      <w:marRight w:val="0"/>
      <w:marTop w:val="0"/>
      <w:marBottom w:val="0"/>
      <w:divBdr>
        <w:top w:val="none" w:sz="0" w:space="0" w:color="auto"/>
        <w:left w:val="none" w:sz="0" w:space="0" w:color="auto"/>
        <w:bottom w:val="none" w:sz="0" w:space="0" w:color="auto"/>
        <w:right w:val="none" w:sz="0" w:space="0" w:color="auto"/>
      </w:divBdr>
    </w:div>
    <w:div w:id="1221939647">
      <w:bodyDiv w:val="1"/>
      <w:marLeft w:val="0"/>
      <w:marRight w:val="0"/>
      <w:marTop w:val="0"/>
      <w:marBottom w:val="0"/>
      <w:divBdr>
        <w:top w:val="none" w:sz="0" w:space="0" w:color="auto"/>
        <w:left w:val="none" w:sz="0" w:space="0" w:color="auto"/>
        <w:bottom w:val="none" w:sz="0" w:space="0" w:color="auto"/>
        <w:right w:val="none" w:sz="0" w:space="0" w:color="auto"/>
      </w:divBdr>
    </w:div>
    <w:div w:id="1222598508">
      <w:bodyDiv w:val="1"/>
      <w:marLeft w:val="0"/>
      <w:marRight w:val="0"/>
      <w:marTop w:val="0"/>
      <w:marBottom w:val="0"/>
      <w:divBdr>
        <w:top w:val="none" w:sz="0" w:space="0" w:color="auto"/>
        <w:left w:val="none" w:sz="0" w:space="0" w:color="auto"/>
        <w:bottom w:val="none" w:sz="0" w:space="0" w:color="auto"/>
        <w:right w:val="none" w:sz="0" w:space="0" w:color="auto"/>
      </w:divBdr>
    </w:div>
    <w:div w:id="1222642285">
      <w:bodyDiv w:val="1"/>
      <w:marLeft w:val="0"/>
      <w:marRight w:val="0"/>
      <w:marTop w:val="0"/>
      <w:marBottom w:val="0"/>
      <w:divBdr>
        <w:top w:val="none" w:sz="0" w:space="0" w:color="auto"/>
        <w:left w:val="none" w:sz="0" w:space="0" w:color="auto"/>
        <w:bottom w:val="none" w:sz="0" w:space="0" w:color="auto"/>
        <w:right w:val="none" w:sz="0" w:space="0" w:color="auto"/>
      </w:divBdr>
    </w:div>
    <w:div w:id="1223101753">
      <w:bodyDiv w:val="1"/>
      <w:marLeft w:val="0"/>
      <w:marRight w:val="0"/>
      <w:marTop w:val="0"/>
      <w:marBottom w:val="0"/>
      <w:divBdr>
        <w:top w:val="none" w:sz="0" w:space="0" w:color="auto"/>
        <w:left w:val="none" w:sz="0" w:space="0" w:color="auto"/>
        <w:bottom w:val="none" w:sz="0" w:space="0" w:color="auto"/>
        <w:right w:val="none" w:sz="0" w:space="0" w:color="auto"/>
      </w:divBdr>
    </w:div>
    <w:div w:id="1223370301">
      <w:bodyDiv w:val="1"/>
      <w:marLeft w:val="0"/>
      <w:marRight w:val="0"/>
      <w:marTop w:val="0"/>
      <w:marBottom w:val="0"/>
      <w:divBdr>
        <w:top w:val="none" w:sz="0" w:space="0" w:color="auto"/>
        <w:left w:val="none" w:sz="0" w:space="0" w:color="auto"/>
        <w:bottom w:val="none" w:sz="0" w:space="0" w:color="auto"/>
        <w:right w:val="none" w:sz="0" w:space="0" w:color="auto"/>
      </w:divBdr>
    </w:div>
    <w:div w:id="1223709711">
      <w:bodyDiv w:val="1"/>
      <w:marLeft w:val="0"/>
      <w:marRight w:val="0"/>
      <w:marTop w:val="0"/>
      <w:marBottom w:val="0"/>
      <w:divBdr>
        <w:top w:val="none" w:sz="0" w:space="0" w:color="auto"/>
        <w:left w:val="none" w:sz="0" w:space="0" w:color="auto"/>
        <w:bottom w:val="none" w:sz="0" w:space="0" w:color="auto"/>
        <w:right w:val="none" w:sz="0" w:space="0" w:color="auto"/>
      </w:divBdr>
    </w:div>
    <w:div w:id="1224173464">
      <w:bodyDiv w:val="1"/>
      <w:marLeft w:val="0"/>
      <w:marRight w:val="0"/>
      <w:marTop w:val="0"/>
      <w:marBottom w:val="0"/>
      <w:divBdr>
        <w:top w:val="none" w:sz="0" w:space="0" w:color="auto"/>
        <w:left w:val="none" w:sz="0" w:space="0" w:color="auto"/>
        <w:bottom w:val="none" w:sz="0" w:space="0" w:color="auto"/>
        <w:right w:val="none" w:sz="0" w:space="0" w:color="auto"/>
      </w:divBdr>
    </w:div>
    <w:div w:id="1224367699">
      <w:bodyDiv w:val="1"/>
      <w:marLeft w:val="0"/>
      <w:marRight w:val="0"/>
      <w:marTop w:val="0"/>
      <w:marBottom w:val="0"/>
      <w:divBdr>
        <w:top w:val="none" w:sz="0" w:space="0" w:color="auto"/>
        <w:left w:val="none" w:sz="0" w:space="0" w:color="auto"/>
        <w:bottom w:val="none" w:sz="0" w:space="0" w:color="auto"/>
        <w:right w:val="none" w:sz="0" w:space="0" w:color="auto"/>
      </w:divBdr>
    </w:div>
    <w:div w:id="1224870241">
      <w:bodyDiv w:val="1"/>
      <w:marLeft w:val="0"/>
      <w:marRight w:val="0"/>
      <w:marTop w:val="0"/>
      <w:marBottom w:val="0"/>
      <w:divBdr>
        <w:top w:val="none" w:sz="0" w:space="0" w:color="auto"/>
        <w:left w:val="none" w:sz="0" w:space="0" w:color="auto"/>
        <w:bottom w:val="none" w:sz="0" w:space="0" w:color="auto"/>
        <w:right w:val="none" w:sz="0" w:space="0" w:color="auto"/>
      </w:divBdr>
    </w:div>
    <w:div w:id="1225027627">
      <w:bodyDiv w:val="1"/>
      <w:marLeft w:val="0"/>
      <w:marRight w:val="0"/>
      <w:marTop w:val="0"/>
      <w:marBottom w:val="0"/>
      <w:divBdr>
        <w:top w:val="none" w:sz="0" w:space="0" w:color="auto"/>
        <w:left w:val="none" w:sz="0" w:space="0" w:color="auto"/>
        <w:bottom w:val="none" w:sz="0" w:space="0" w:color="auto"/>
        <w:right w:val="none" w:sz="0" w:space="0" w:color="auto"/>
      </w:divBdr>
    </w:div>
    <w:div w:id="1225221814">
      <w:bodyDiv w:val="1"/>
      <w:marLeft w:val="0"/>
      <w:marRight w:val="0"/>
      <w:marTop w:val="0"/>
      <w:marBottom w:val="0"/>
      <w:divBdr>
        <w:top w:val="none" w:sz="0" w:space="0" w:color="auto"/>
        <w:left w:val="none" w:sz="0" w:space="0" w:color="auto"/>
        <w:bottom w:val="none" w:sz="0" w:space="0" w:color="auto"/>
        <w:right w:val="none" w:sz="0" w:space="0" w:color="auto"/>
      </w:divBdr>
    </w:div>
    <w:div w:id="1225792638">
      <w:bodyDiv w:val="1"/>
      <w:marLeft w:val="0"/>
      <w:marRight w:val="0"/>
      <w:marTop w:val="0"/>
      <w:marBottom w:val="0"/>
      <w:divBdr>
        <w:top w:val="none" w:sz="0" w:space="0" w:color="auto"/>
        <w:left w:val="none" w:sz="0" w:space="0" w:color="auto"/>
        <w:bottom w:val="none" w:sz="0" w:space="0" w:color="auto"/>
        <w:right w:val="none" w:sz="0" w:space="0" w:color="auto"/>
      </w:divBdr>
    </w:div>
    <w:div w:id="1225798862">
      <w:bodyDiv w:val="1"/>
      <w:marLeft w:val="0"/>
      <w:marRight w:val="0"/>
      <w:marTop w:val="0"/>
      <w:marBottom w:val="0"/>
      <w:divBdr>
        <w:top w:val="none" w:sz="0" w:space="0" w:color="auto"/>
        <w:left w:val="none" w:sz="0" w:space="0" w:color="auto"/>
        <w:bottom w:val="none" w:sz="0" w:space="0" w:color="auto"/>
        <w:right w:val="none" w:sz="0" w:space="0" w:color="auto"/>
      </w:divBdr>
    </w:div>
    <w:div w:id="1225994344">
      <w:bodyDiv w:val="1"/>
      <w:marLeft w:val="0"/>
      <w:marRight w:val="0"/>
      <w:marTop w:val="0"/>
      <w:marBottom w:val="0"/>
      <w:divBdr>
        <w:top w:val="none" w:sz="0" w:space="0" w:color="auto"/>
        <w:left w:val="none" w:sz="0" w:space="0" w:color="auto"/>
        <w:bottom w:val="none" w:sz="0" w:space="0" w:color="auto"/>
        <w:right w:val="none" w:sz="0" w:space="0" w:color="auto"/>
      </w:divBdr>
    </w:div>
    <w:div w:id="1226144300">
      <w:bodyDiv w:val="1"/>
      <w:marLeft w:val="0"/>
      <w:marRight w:val="0"/>
      <w:marTop w:val="0"/>
      <w:marBottom w:val="0"/>
      <w:divBdr>
        <w:top w:val="none" w:sz="0" w:space="0" w:color="auto"/>
        <w:left w:val="none" w:sz="0" w:space="0" w:color="auto"/>
        <w:bottom w:val="none" w:sz="0" w:space="0" w:color="auto"/>
        <w:right w:val="none" w:sz="0" w:space="0" w:color="auto"/>
      </w:divBdr>
    </w:div>
    <w:div w:id="1226526300">
      <w:bodyDiv w:val="1"/>
      <w:marLeft w:val="0"/>
      <w:marRight w:val="0"/>
      <w:marTop w:val="0"/>
      <w:marBottom w:val="0"/>
      <w:divBdr>
        <w:top w:val="none" w:sz="0" w:space="0" w:color="auto"/>
        <w:left w:val="none" w:sz="0" w:space="0" w:color="auto"/>
        <w:bottom w:val="none" w:sz="0" w:space="0" w:color="auto"/>
        <w:right w:val="none" w:sz="0" w:space="0" w:color="auto"/>
      </w:divBdr>
    </w:div>
    <w:div w:id="1227649351">
      <w:bodyDiv w:val="1"/>
      <w:marLeft w:val="0"/>
      <w:marRight w:val="0"/>
      <w:marTop w:val="0"/>
      <w:marBottom w:val="0"/>
      <w:divBdr>
        <w:top w:val="none" w:sz="0" w:space="0" w:color="auto"/>
        <w:left w:val="none" w:sz="0" w:space="0" w:color="auto"/>
        <w:bottom w:val="none" w:sz="0" w:space="0" w:color="auto"/>
        <w:right w:val="none" w:sz="0" w:space="0" w:color="auto"/>
      </w:divBdr>
    </w:div>
    <w:div w:id="1227761141">
      <w:bodyDiv w:val="1"/>
      <w:marLeft w:val="0"/>
      <w:marRight w:val="0"/>
      <w:marTop w:val="0"/>
      <w:marBottom w:val="0"/>
      <w:divBdr>
        <w:top w:val="none" w:sz="0" w:space="0" w:color="auto"/>
        <w:left w:val="none" w:sz="0" w:space="0" w:color="auto"/>
        <w:bottom w:val="none" w:sz="0" w:space="0" w:color="auto"/>
        <w:right w:val="none" w:sz="0" w:space="0" w:color="auto"/>
      </w:divBdr>
    </w:div>
    <w:div w:id="1228613749">
      <w:bodyDiv w:val="1"/>
      <w:marLeft w:val="0"/>
      <w:marRight w:val="0"/>
      <w:marTop w:val="0"/>
      <w:marBottom w:val="0"/>
      <w:divBdr>
        <w:top w:val="none" w:sz="0" w:space="0" w:color="auto"/>
        <w:left w:val="none" w:sz="0" w:space="0" w:color="auto"/>
        <w:bottom w:val="none" w:sz="0" w:space="0" w:color="auto"/>
        <w:right w:val="none" w:sz="0" w:space="0" w:color="auto"/>
      </w:divBdr>
    </w:div>
    <w:div w:id="1229223109">
      <w:bodyDiv w:val="1"/>
      <w:marLeft w:val="0"/>
      <w:marRight w:val="0"/>
      <w:marTop w:val="0"/>
      <w:marBottom w:val="0"/>
      <w:divBdr>
        <w:top w:val="none" w:sz="0" w:space="0" w:color="auto"/>
        <w:left w:val="none" w:sz="0" w:space="0" w:color="auto"/>
        <w:bottom w:val="none" w:sz="0" w:space="0" w:color="auto"/>
        <w:right w:val="none" w:sz="0" w:space="0" w:color="auto"/>
      </w:divBdr>
    </w:div>
    <w:div w:id="1229422341">
      <w:bodyDiv w:val="1"/>
      <w:marLeft w:val="0"/>
      <w:marRight w:val="0"/>
      <w:marTop w:val="0"/>
      <w:marBottom w:val="0"/>
      <w:divBdr>
        <w:top w:val="none" w:sz="0" w:space="0" w:color="auto"/>
        <w:left w:val="none" w:sz="0" w:space="0" w:color="auto"/>
        <w:bottom w:val="none" w:sz="0" w:space="0" w:color="auto"/>
        <w:right w:val="none" w:sz="0" w:space="0" w:color="auto"/>
      </w:divBdr>
    </w:div>
    <w:div w:id="1229531143">
      <w:bodyDiv w:val="1"/>
      <w:marLeft w:val="0"/>
      <w:marRight w:val="0"/>
      <w:marTop w:val="0"/>
      <w:marBottom w:val="0"/>
      <w:divBdr>
        <w:top w:val="none" w:sz="0" w:space="0" w:color="auto"/>
        <w:left w:val="none" w:sz="0" w:space="0" w:color="auto"/>
        <w:bottom w:val="none" w:sz="0" w:space="0" w:color="auto"/>
        <w:right w:val="none" w:sz="0" w:space="0" w:color="auto"/>
      </w:divBdr>
    </w:div>
    <w:div w:id="1230116872">
      <w:bodyDiv w:val="1"/>
      <w:marLeft w:val="0"/>
      <w:marRight w:val="0"/>
      <w:marTop w:val="0"/>
      <w:marBottom w:val="0"/>
      <w:divBdr>
        <w:top w:val="none" w:sz="0" w:space="0" w:color="auto"/>
        <w:left w:val="none" w:sz="0" w:space="0" w:color="auto"/>
        <w:bottom w:val="none" w:sz="0" w:space="0" w:color="auto"/>
        <w:right w:val="none" w:sz="0" w:space="0" w:color="auto"/>
      </w:divBdr>
    </w:div>
    <w:div w:id="1230382196">
      <w:bodyDiv w:val="1"/>
      <w:marLeft w:val="0"/>
      <w:marRight w:val="0"/>
      <w:marTop w:val="0"/>
      <w:marBottom w:val="0"/>
      <w:divBdr>
        <w:top w:val="none" w:sz="0" w:space="0" w:color="auto"/>
        <w:left w:val="none" w:sz="0" w:space="0" w:color="auto"/>
        <w:bottom w:val="none" w:sz="0" w:space="0" w:color="auto"/>
        <w:right w:val="none" w:sz="0" w:space="0" w:color="auto"/>
      </w:divBdr>
    </w:div>
    <w:div w:id="1230844002">
      <w:bodyDiv w:val="1"/>
      <w:marLeft w:val="0"/>
      <w:marRight w:val="0"/>
      <w:marTop w:val="0"/>
      <w:marBottom w:val="0"/>
      <w:divBdr>
        <w:top w:val="none" w:sz="0" w:space="0" w:color="auto"/>
        <w:left w:val="none" w:sz="0" w:space="0" w:color="auto"/>
        <w:bottom w:val="none" w:sz="0" w:space="0" w:color="auto"/>
        <w:right w:val="none" w:sz="0" w:space="0" w:color="auto"/>
      </w:divBdr>
    </w:div>
    <w:div w:id="1230925310">
      <w:bodyDiv w:val="1"/>
      <w:marLeft w:val="0"/>
      <w:marRight w:val="0"/>
      <w:marTop w:val="0"/>
      <w:marBottom w:val="0"/>
      <w:divBdr>
        <w:top w:val="none" w:sz="0" w:space="0" w:color="auto"/>
        <w:left w:val="none" w:sz="0" w:space="0" w:color="auto"/>
        <w:bottom w:val="none" w:sz="0" w:space="0" w:color="auto"/>
        <w:right w:val="none" w:sz="0" w:space="0" w:color="auto"/>
      </w:divBdr>
    </w:div>
    <w:div w:id="1232037194">
      <w:bodyDiv w:val="1"/>
      <w:marLeft w:val="0"/>
      <w:marRight w:val="0"/>
      <w:marTop w:val="0"/>
      <w:marBottom w:val="0"/>
      <w:divBdr>
        <w:top w:val="none" w:sz="0" w:space="0" w:color="auto"/>
        <w:left w:val="none" w:sz="0" w:space="0" w:color="auto"/>
        <w:bottom w:val="none" w:sz="0" w:space="0" w:color="auto"/>
        <w:right w:val="none" w:sz="0" w:space="0" w:color="auto"/>
      </w:divBdr>
    </w:div>
    <w:div w:id="1232274608">
      <w:bodyDiv w:val="1"/>
      <w:marLeft w:val="0"/>
      <w:marRight w:val="0"/>
      <w:marTop w:val="0"/>
      <w:marBottom w:val="0"/>
      <w:divBdr>
        <w:top w:val="none" w:sz="0" w:space="0" w:color="auto"/>
        <w:left w:val="none" w:sz="0" w:space="0" w:color="auto"/>
        <w:bottom w:val="none" w:sz="0" w:space="0" w:color="auto"/>
        <w:right w:val="none" w:sz="0" w:space="0" w:color="auto"/>
      </w:divBdr>
    </w:div>
    <w:div w:id="1232349723">
      <w:bodyDiv w:val="1"/>
      <w:marLeft w:val="0"/>
      <w:marRight w:val="0"/>
      <w:marTop w:val="0"/>
      <w:marBottom w:val="0"/>
      <w:divBdr>
        <w:top w:val="none" w:sz="0" w:space="0" w:color="auto"/>
        <w:left w:val="none" w:sz="0" w:space="0" w:color="auto"/>
        <w:bottom w:val="none" w:sz="0" w:space="0" w:color="auto"/>
        <w:right w:val="none" w:sz="0" w:space="0" w:color="auto"/>
      </w:divBdr>
    </w:div>
    <w:div w:id="1232689457">
      <w:bodyDiv w:val="1"/>
      <w:marLeft w:val="0"/>
      <w:marRight w:val="0"/>
      <w:marTop w:val="0"/>
      <w:marBottom w:val="0"/>
      <w:divBdr>
        <w:top w:val="none" w:sz="0" w:space="0" w:color="auto"/>
        <w:left w:val="none" w:sz="0" w:space="0" w:color="auto"/>
        <w:bottom w:val="none" w:sz="0" w:space="0" w:color="auto"/>
        <w:right w:val="none" w:sz="0" w:space="0" w:color="auto"/>
      </w:divBdr>
    </w:div>
    <w:div w:id="1233008935">
      <w:bodyDiv w:val="1"/>
      <w:marLeft w:val="0"/>
      <w:marRight w:val="0"/>
      <w:marTop w:val="0"/>
      <w:marBottom w:val="0"/>
      <w:divBdr>
        <w:top w:val="none" w:sz="0" w:space="0" w:color="auto"/>
        <w:left w:val="none" w:sz="0" w:space="0" w:color="auto"/>
        <w:bottom w:val="none" w:sz="0" w:space="0" w:color="auto"/>
        <w:right w:val="none" w:sz="0" w:space="0" w:color="auto"/>
      </w:divBdr>
    </w:div>
    <w:div w:id="1233125908">
      <w:bodyDiv w:val="1"/>
      <w:marLeft w:val="0"/>
      <w:marRight w:val="0"/>
      <w:marTop w:val="0"/>
      <w:marBottom w:val="0"/>
      <w:divBdr>
        <w:top w:val="none" w:sz="0" w:space="0" w:color="auto"/>
        <w:left w:val="none" w:sz="0" w:space="0" w:color="auto"/>
        <w:bottom w:val="none" w:sz="0" w:space="0" w:color="auto"/>
        <w:right w:val="none" w:sz="0" w:space="0" w:color="auto"/>
      </w:divBdr>
    </w:div>
    <w:div w:id="1233157914">
      <w:bodyDiv w:val="1"/>
      <w:marLeft w:val="0"/>
      <w:marRight w:val="0"/>
      <w:marTop w:val="0"/>
      <w:marBottom w:val="0"/>
      <w:divBdr>
        <w:top w:val="none" w:sz="0" w:space="0" w:color="auto"/>
        <w:left w:val="none" w:sz="0" w:space="0" w:color="auto"/>
        <w:bottom w:val="none" w:sz="0" w:space="0" w:color="auto"/>
        <w:right w:val="none" w:sz="0" w:space="0" w:color="auto"/>
      </w:divBdr>
    </w:div>
    <w:div w:id="1233271646">
      <w:bodyDiv w:val="1"/>
      <w:marLeft w:val="0"/>
      <w:marRight w:val="0"/>
      <w:marTop w:val="0"/>
      <w:marBottom w:val="0"/>
      <w:divBdr>
        <w:top w:val="none" w:sz="0" w:space="0" w:color="auto"/>
        <w:left w:val="none" w:sz="0" w:space="0" w:color="auto"/>
        <w:bottom w:val="none" w:sz="0" w:space="0" w:color="auto"/>
        <w:right w:val="none" w:sz="0" w:space="0" w:color="auto"/>
      </w:divBdr>
    </w:div>
    <w:div w:id="1233471718">
      <w:bodyDiv w:val="1"/>
      <w:marLeft w:val="0"/>
      <w:marRight w:val="0"/>
      <w:marTop w:val="0"/>
      <w:marBottom w:val="0"/>
      <w:divBdr>
        <w:top w:val="none" w:sz="0" w:space="0" w:color="auto"/>
        <w:left w:val="none" w:sz="0" w:space="0" w:color="auto"/>
        <w:bottom w:val="none" w:sz="0" w:space="0" w:color="auto"/>
        <w:right w:val="none" w:sz="0" w:space="0" w:color="auto"/>
      </w:divBdr>
    </w:div>
    <w:div w:id="1234126512">
      <w:bodyDiv w:val="1"/>
      <w:marLeft w:val="0"/>
      <w:marRight w:val="0"/>
      <w:marTop w:val="0"/>
      <w:marBottom w:val="0"/>
      <w:divBdr>
        <w:top w:val="none" w:sz="0" w:space="0" w:color="auto"/>
        <w:left w:val="none" w:sz="0" w:space="0" w:color="auto"/>
        <w:bottom w:val="none" w:sz="0" w:space="0" w:color="auto"/>
        <w:right w:val="none" w:sz="0" w:space="0" w:color="auto"/>
      </w:divBdr>
    </w:div>
    <w:div w:id="1234197564">
      <w:bodyDiv w:val="1"/>
      <w:marLeft w:val="0"/>
      <w:marRight w:val="0"/>
      <w:marTop w:val="0"/>
      <w:marBottom w:val="0"/>
      <w:divBdr>
        <w:top w:val="none" w:sz="0" w:space="0" w:color="auto"/>
        <w:left w:val="none" w:sz="0" w:space="0" w:color="auto"/>
        <w:bottom w:val="none" w:sz="0" w:space="0" w:color="auto"/>
        <w:right w:val="none" w:sz="0" w:space="0" w:color="auto"/>
      </w:divBdr>
    </w:div>
    <w:div w:id="1234699528">
      <w:bodyDiv w:val="1"/>
      <w:marLeft w:val="0"/>
      <w:marRight w:val="0"/>
      <w:marTop w:val="0"/>
      <w:marBottom w:val="0"/>
      <w:divBdr>
        <w:top w:val="none" w:sz="0" w:space="0" w:color="auto"/>
        <w:left w:val="none" w:sz="0" w:space="0" w:color="auto"/>
        <w:bottom w:val="none" w:sz="0" w:space="0" w:color="auto"/>
        <w:right w:val="none" w:sz="0" w:space="0" w:color="auto"/>
      </w:divBdr>
    </w:div>
    <w:div w:id="1234970614">
      <w:bodyDiv w:val="1"/>
      <w:marLeft w:val="0"/>
      <w:marRight w:val="0"/>
      <w:marTop w:val="0"/>
      <w:marBottom w:val="0"/>
      <w:divBdr>
        <w:top w:val="none" w:sz="0" w:space="0" w:color="auto"/>
        <w:left w:val="none" w:sz="0" w:space="0" w:color="auto"/>
        <w:bottom w:val="none" w:sz="0" w:space="0" w:color="auto"/>
        <w:right w:val="none" w:sz="0" w:space="0" w:color="auto"/>
      </w:divBdr>
    </w:div>
    <w:div w:id="1235241661">
      <w:bodyDiv w:val="1"/>
      <w:marLeft w:val="0"/>
      <w:marRight w:val="0"/>
      <w:marTop w:val="0"/>
      <w:marBottom w:val="0"/>
      <w:divBdr>
        <w:top w:val="none" w:sz="0" w:space="0" w:color="auto"/>
        <w:left w:val="none" w:sz="0" w:space="0" w:color="auto"/>
        <w:bottom w:val="none" w:sz="0" w:space="0" w:color="auto"/>
        <w:right w:val="none" w:sz="0" w:space="0" w:color="auto"/>
      </w:divBdr>
    </w:div>
    <w:div w:id="1235242977">
      <w:bodyDiv w:val="1"/>
      <w:marLeft w:val="0"/>
      <w:marRight w:val="0"/>
      <w:marTop w:val="0"/>
      <w:marBottom w:val="0"/>
      <w:divBdr>
        <w:top w:val="none" w:sz="0" w:space="0" w:color="auto"/>
        <w:left w:val="none" w:sz="0" w:space="0" w:color="auto"/>
        <w:bottom w:val="none" w:sz="0" w:space="0" w:color="auto"/>
        <w:right w:val="none" w:sz="0" w:space="0" w:color="auto"/>
      </w:divBdr>
    </w:div>
    <w:div w:id="1235505662">
      <w:bodyDiv w:val="1"/>
      <w:marLeft w:val="0"/>
      <w:marRight w:val="0"/>
      <w:marTop w:val="0"/>
      <w:marBottom w:val="0"/>
      <w:divBdr>
        <w:top w:val="none" w:sz="0" w:space="0" w:color="auto"/>
        <w:left w:val="none" w:sz="0" w:space="0" w:color="auto"/>
        <w:bottom w:val="none" w:sz="0" w:space="0" w:color="auto"/>
        <w:right w:val="none" w:sz="0" w:space="0" w:color="auto"/>
      </w:divBdr>
    </w:div>
    <w:div w:id="1235550502">
      <w:bodyDiv w:val="1"/>
      <w:marLeft w:val="0"/>
      <w:marRight w:val="0"/>
      <w:marTop w:val="0"/>
      <w:marBottom w:val="0"/>
      <w:divBdr>
        <w:top w:val="none" w:sz="0" w:space="0" w:color="auto"/>
        <w:left w:val="none" w:sz="0" w:space="0" w:color="auto"/>
        <w:bottom w:val="none" w:sz="0" w:space="0" w:color="auto"/>
        <w:right w:val="none" w:sz="0" w:space="0" w:color="auto"/>
      </w:divBdr>
    </w:div>
    <w:div w:id="1235892383">
      <w:bodyDiv w:val="1"/>
      <w:marLeft w:val="0"/>
      <w:marRight w:val="0"/>
      <w:marTop w:val="0"/>
      <w:marBottom w:val="0"/>
      <w:divBdr>
        <w:top w:val="none" w:sz="0" w:space="0" w:color="auto"/>
        <w:left w:val="none" w:sz="0" w:space="0" w:color="auto"/>
        <w:bottom w:val="none" w:sz="0" w:space="0" w:color="auto"/>
        <w:right w:val="none" w:sz="0" w:space="0" w:color="auto"/>
      </w:divBdr>
    </w:div>
    <w:div w:id="1236091809">
      <w:bodyDiv w:val="1"/>
      <w:marLeft w:val="0"/>
      <w:marRight w:val="0"/>
      <w:marTop w:val="0"/>
      <w:marBottom w:val="0"/>
      <w:divBdr>
        <w:top w:val="none" w:sz="0" w:space="0" w:color="auto"/>
        <w:left w:val="none" w:sz="0" w:space="0" w:color="auto"/>
        <w:bottom w:val="none" w:sz="0" w:space="0" w:color="auto"/>
        <w:right w:val="none" w:sz="0" w:space="0" w:color="auto"/>
      </w:divBdr>
    </w:div>
    <w:div w:id="1236478661">
      <w:bodyDiv w:val="1"/>
      <w:marLeft w:val="0"/>
      <w:marRight w:val="0"/>
      <w:marTop w:val="0"/>
      <w:marBottom w:val="0"/>
      <w:divBdr>
        <w:top w:val="none" w:sz="0" w:space="0" w:color="auto"/>
        <w:left w:val="none" w:sz="0" w:space="0" w:color="auto"/>
        <w:bottom w:val="none" w:sz="0" w:space="0" w:color="auto"/>
        <w:right w:val="none" w:sz="0" w:space="0" w:color="auto"/>
      </w:divBdr>
    </w:div>
    <w:div w:id="1237279654">
      <w:bodyDiv w:val="1"/>
      <w:marLeft w:val="0"/>
      <w:marRight w:val="0"/>
      <w:marTop w:val="0"/>
      <w:marBottom w:val="0"/>
      <w:divBdr>
        <w:top w:val="none" w:sz="0" w:space="0" w:color="auto"/>
        <w:left w:val="none" w:sz="0" w:space="0" w:color="auto"/>
        <w:bottom w:val="none" w:sz="0" w:space="0" w:color="auto"/>
        <w:right w:val="none" w:sz="0" w:space="0" w:color="auto"/>
      </w:divBdr>
    </w:div>
    <w:div w:id="1237394044">
      <w:bodyDiv w:val="1"/>
      <w:marLeft w:val="0"/>
      <w:marRight w:val="0"/>
      <w:marTop w:val="0"/>
      <w:marBottom w:val="0"/>
      <w:divBdr>
        <w:top w:val="none" w:sz="0" w:space="0" w:color="auto"/>
        <w:left w:val="none" w:sz="0" w:space="0" w:color="auto"/>
        <w:bottom w:val="none" w:sz="0" w:space="0" w:color="auto"/>
        <w:right w:val="none" w:sz="0" w:space="0" w:color="auto"/>
      </w:divBdr>
    </w:div>
    <w:div w:id="1237591412">
      <w:bodyDiv w:val="1"/>
      <w:marLeft w:val="0"/>
      <w:marRight w:val="0"/>
      <w:marTop w:val="0"/>
      <w:marBottom w:val="0"/>
      <w:divBdr>
        <w:top w:val="none" w:sz="0" w:space="0" w:color="auto"/>
        <w:left w:val="none" w:sz="0" w:space="0" w:color="auto"/>
        <w:bottom w:val="none" w:sz="0" w:space="0" w:color="auto"/>
        <w:right w:val="none" w:sz="0" w:space="0" w:color="auto"/>
      </w:divBdr>
    </w:div>
    <w:div w:id="1238050277">
      <w:bodyDiv w:val="1"/>
      <w:marLeft w:val="0"/>
      <w:marRight w:val="0"/>
      <w:marTop w:val="0"/>
      <w:marBottom w:val="0"/>
      <w:divBdr>
        <w:top w:val="none" w:sz="0" w:space="0" w:color="auto"/>
        <w:left w:val="none" w:sz="0" w:space="0" w:color="auto"/>
        <w:bottom w:val="none" w:sz="0" w:space="0" w:color="auto"/>
        <w:right w:val="none" w:sz="0" w:space="0" w:color="auto"/>
      </w:divBdr>
    </w:div>
    <w:div w:id="1238128825">
      <w:bodyDiv w:val="1"/>
      <w:marLeft w:val="0"/>
      <w:marRight w:val="0"/>
      <w:marTop w:val="0"/>
      <w:marBottom w:val="0"/>
      <w:divBdr>
        <w:top w:val="none" w:sz="0" w:space="0" w:color="auto"/>
        <w:left w:val="none" w:sz="0" w:space="0" w:color="auto"/>
        <w:bottom w:val="none" w:sz="0" w:space="0" w:color="auto"/>
        <w:right w:val="none" w:sz="0" w:space="0" w:color="auto"/>
      </w:divBdr>
    </w:div>
    <w:div w:id="1238130458">
      <w:bodyDiv w:val="1"/>
      <w:marLeft w:val="0"/>
      <w:marRight w:val="0"/>
      <w:marTop w:val="0"/>
      <w:marBottom w:val="0"/>
      <w:divBdr>
        <w:top w:val="none" w:sz="0" w:space="0" w:color="auto"/>
        <w:left w:val="none" w:sz="0" w:space="0" w:color="auto"/>
        <w:bottom w:val="none" w:sz="0" w:space="0" w:color="auto"/>
        <w:right w:val="none" w:sz="0" w:space="0" w:color="auto"/>
      </w:divBdr>
    </w:div>
    <w:div w:id="1238175534">
      <w:bodyDiv w:val="1"/>
      <w:marLeft w:val="0"/>
      <w:marRight w:val="0"/>
      <w:marTop w:val="0"/>
      <w:marBottom w:val="0"/>
      <w:divBdr>
        <w:top w:val="none" w:sz="0" w:space="0" w:color="auto"/>
        <w:left w:val="none" w:sz="0" w:space="0" w:color="auto"/>
        <w:bottom w:val="none" w:sz="0" w:space="0" w:color="auto"/>
        <w:right w:val="none" w:sz="0" w:space="0" w:color="auto"/>
      </w:divBdr>
    </w:div>
    <w:div w:id="1238394993">
      <w:bodyDiv w:val="1"/>
      <w:marLeft w:val="0"/>
      <w:marRight w:val="0"/>
      <w:marTop w:val="0"/>
      <w:marBottom w:val="0"/>
      <w:divBdr>
        <w:top w:val="none" w:sz="0" w:space="0" w:color="auto"/>
        <w:left w:val="none" w:sz="0" w:space="0" w:color="auto"/>
        <w:bottom w:val="none" w:sz="0" w:space="0" w:color="auto"/>
        <w:right w:val="none" w:sz="0" w:space="0" w:color="auto"/>
      </w:divBdr>
    </w:div>
    <w:div w:id="1238438036">
      <w:bodyDiv w:val="1"/>
      <w:marLeft w:val="0"/>
      <w:marRight w:val="0"/>
      <w:marTop w:val="0"/>
      <w:marBottom w:val="0"/>
      <w:divBdr>
        <w:top w:val="none" w:sz="0" w:space="0" w:color="auto"/>
        <w:left w:val="none" w:sz="0" w:space="0" w:color="auto"/>
        <w:bottom w:val="none" w:sz="0" w:space="0" w:color="auto"/>
        <w:right w:val="none" w:sz="0" w:space="0" w:color="auto"/>
      </w:divBdr>
    </w:div>
    <w:div w:id="1239049667">
      <w:bodyDiv w:val="1"/>
      <w:marLeft w:val="0"/>
      <w:marRight w:val="0"/>
      <w:marTop w:val="0"/>
      <w:marBottom w:val="0"/>
      <w:divBdr>
        <w:top w:val="none" w:sz="0" w:space="0" w:color="auto"/>
        <w:left w:val="none" w:sz="0" w:space="0" w:color="auto"/>
        <w:bottom w:val="none" w:sz="0" w:space="0" w:color="auto"/>
        <w:right w:val="none" w:sz="0" w:space="0" w:color="auto"/>
      </w:divBdr>
    </w:div>
    <w:div w:id="1239052781">
      <w:bodyDiv w:val="1"/>
      <w:marLeft w:val="0"/>
      <w:marRight w:val="0"/>
      <w:marTop w:val="0"/>
      <w:marBottom w:val="0"/>
      <w:divBdr>
        <w:top w:val="none" w:sz="0" w:space="0" w:color="auto"/>
        <w:left w:val="none" w:sz="0" w:space="0" w:color="auto"/>
        <w:bottom w:val="none" w:sz="0" w:space="0" w:color="auto"/>
        <w:right w:val="none" w:sz="0" w:space="0" w:color="auto"/>
      </w:divBdr>
    </w:div>
    <w:div w:id="1239943848">
      <w:bodyDiv w:val="1"/>
      <w:marLeft w:val="0"/>
      <w:marRight w:val="0"/>
      <w:marTop w:val="0"/>
      <w:marBottom w:val="0"/>
      <w:divBdr>
        <w:top w:val="none" w:sz="0" w:space="0" w:color="auto"/>
        <w:left w:val="none" w:sz="0" w:space="0" w:color="auto"/>
        <w:bottom w:val="none" w:sz="0" w:space="0" w:color="auto"/>
        <w:right w:val="none" w:sz="0" w:space="0" w:color="auto"/>
      </w:divBdr>
    </w:div>
    <w:div w:id="1240142702">
      <w:bodyDiv w:val="1"/>
      <w:marLeft w:val="0"/>
      <w:marRight w:val="0"/>
      <w:marTop w:val="0"/>
      <w:marBottom w:val="0"/>
      <w:divBdr>
        <w:top w:val="none" w:sz="0" w:space="0" w:color="auto"/>
        <w:left w:val="none" w:sz="0" w:space="0" w:color="auto"/>
        <w:bottom w:val="none" w:sz="0" w:space="0" w:color="auto"/>
        <w:right w:val="none" w:sz="0" w:space="0" w:color="auto"/>
      </w:divBdr>
    </w:div>
    <w:div w:id="1240486546">
      <w:bodyDiv w:val="1"/>
      <w:marLeft w:val="0"/>
      <w:marRight w:val="0"/>
      <w:marTop w:val="0"/>
      <w:marBottom w:val="0"/>
      <w:divBdr>
        <w:top w:val="none" w:sz="0" w:space="0" w:color="auto"/>
        <w:left w:val="none" w:sz="0" w:space="0" w:color="auto"/>
        <w:bottom w:val="none" w:sz="0" w:space="0" w:color="auto"/>
        <w:right w:val="none" w:sz="0" w:space="0" w:color="auto"/>
      </w:divBdr>
    </w:div>
    <w:div w:id="1240673927">
      <w:bodyDiv w:val="1"/>
      <w:marLeft w:val="0"/>
      <w:marRight w:val="0"/>
      <w:marTop w:val="0"/>
      <w:marBottom w:val="0"/>
      <w:divBdr>
        <w:top w:val="none" w:sz="0" w:space="0" w:color="auto"/>
        <w:left w:val="none" w:sz="0" w:space="0" w:color="auto"/>
        <w:bottom w:val="none" w:sz="0" w:space="0" w:color="auto"/>
        <w:right w:val="none" w:sz="0" w:space="0" w:color="auto"/>
      </w:divBdr>
    </w:div>
    <w:div w:id="1240753541">
      <w:bodyDiv w:val="1"/>
      <w:marLeft w:val="0"/>
      <w:marRight w:val="0"/>
      <w:marTop w:val="0"/>
      <w:marBottom w:val="0"/>
      <w:divBdr>
        <w:top w:val="none" w:sz="0" w:space="0" w:color="auto"/>
        <w:left w:val="none" w:sz="0" w:space="0" w:color="auto"/>
        <w:bottom w:val="none" w:sz="0" w:space="0" w:color="auto"/>
        <w:right w:val="none" w:sz="0" w:space="0" w:color="auto"/>
      </w:divBdr>
      <w:divsChild>
        <w:div w:id="120540928">
          <w:marLeft w:val="480"/>
          <w:marRight w:val="0"/>
          <w:marTop w:val="0"/>
          <w:marBottom w:val="0"/>
          <w:divBdr>
            <w:top w:val="none" w:sz="0" w:space="0" w:color="auto"/>
            <w:left w:val="none" w:sz="0" w:space="0" w:color="auto"/>
            <w:bottom w:val="none" w:sz="0" w:space="0" w:color="auto"/>
            <w:right w:val="none" w:sz="0" w:space="0" w:color="auto"/>
          </w:divBdr>
        </w:div>
        <w:div w:id="140317272">
          <w:marLeft w:val="480"/>
          <w:marRight w:val="0"/>
          <w:marTop w:val="0"/>
          <w:marBottom w:val="0"/>
          <w:divBdr>
            <w:top w:val="none" w:sz="0" w:space="0" w:color="auto"/>
            <w:left w:val="none" w:sz="0" w:space="0" w:color="auto"/>
            <w:bottom w:val="none" w:sz="0" w:space="0" w:color="auto"/>
            <w:right w:val="none" w:sz="0" w:space="0" w:color="auto"/>
          </w:divBdr>
        </w:div>
        <w:div w:id="245043193">
          <w:marLeft w:val="480"/>
          <w:marRight w:val="0"/>
          <w:marTop w:val="0"/>
          <w:marBottom w:val="0"/>
          <w:divBdr>
            <w:top w:val="none" w:sz="0" w:space="0" w:color="auto"/>
            <w:left w:val="none" w:sz="0" w:space="0" w:color="auto"/>
            <w:bottom w:val="none" w:sz="0" w:space="0" w:color="auto"/>
            <w:right w:val="none" w:sz="0" w:space="0" w:color="auto"/>
          </w:divBdr>
        </w:div>
        <w:div w:id="247883966">
          <w:marLeft w:val="480"/>
          <w:marRight w:val="0"/>
          <w:marTop w:val="0"/>
          <w:marBottom w:val="0"/>
          <w:divBdr>
            <w:top w:val="none" w:sz="0" w:space="0" w:color="auto"/>
            <w:left w:val="none" w:sz="0" w:space="0" w:color="auto"/>
            <w:bottom w:val="none" w:sz="0" w:space="0" w:color="auto"/>
            <w:right w:val="none" w:sz="0" w:space="0" w:color="auto"/>
          </w:divBdr>
        </w:div>
        <w:div w:id="258486557">
          <w:marLeft w:val="480"/>
          <w:marRight w:val="0"/>
          <w:marTop w:val="0"/>
          <w:marBottom w:val="0"/>
          <w:divBdr>
            <w:top w:val="none" w:sz="0" w:space="0" w:color="auto"/>
            <w:left w:val="none" w:sz="0" w:space="0" w:color="auto"/>
            <w:bottom w:val="none" w:sz="0" w:space="0" w:color="auto"/>
            <w:right w:val="none" w:sz="0" w:space="0" w:color="auto"/>
          </w:divBdr>
        </w:div>
        <w:div w:id="283658543">
          <w:marLeft w:val="480"/>
          <w:marRight w:val="0"/>
          <w:marTop w:val="0"/>
          <w:marBottom w:val="0"/>
          <w:divBdr>
            <w:top w:val="none" w:sz="0" w:space="0" w:color="auto"/>
            <w:left w:val="none" w:sz="0" w:space="0" w:color="auto"/>
            <w:bottom w:val="none" w:sz="0" w:space="0" w:color="auto"/>
            <w:right w:val="none" w:sz="0" w:space="0" w:color="auto"/>
          </w:divBdr>
        </w:div>
        <w:div w:id="426776043">
          <w:marLeft w:val="480"/>
          <w:marRight w:val="0"/>
          <w:marTop w:val="0"/>
          <w:marBottom w:val="0"/>
          <w:divBdr>
            <w:top w:val="none" w:sz="0" w:space="0" w:color="auto"/>
            <w:left w:val="none" w:sz="0" w:space="0" w:color="auto"/>
            <w:bottom w:val="none" w:sz="0" w:space="0" w:color="auto"/>
            <w:right w:val="none" w:sz="0" w:space="0" w:color="auto"/>
          </w:divBdr>
        </w:div>
        <w:div w:id="443035456">
          <w:marLeft w:val="480"/>
          <w:marRight w:val="0"/>
          <w:marTop w:val="0"/>
          <w:marBottom w:val="0"/>
          <w:divBdr>
            <w:top w:val="none" w:sz="0" w:space="0" w:color="auto"/>
            <w:left w:val="none" w:sz="0" w:space="0" w:color="auto"/>
            <w:bottom w:val="none" w:sz="0" w:space="0" w:color="auto"/>
            <w:right w:val="none" w:sz="0" w:space="0" w:color="auto"/>
          </w:divBdr>
        </w:div>
        <w:div w:id="451174746">
          <w:marLeft w:val="480"/>
          <w:marRight w:val="0"/>
          <w:marTop w:val="0"/>
          <w:marBottom w:val="0"/>
          <w:divBdr>
            <w:top w:val="none" w:sz="0" w:space="0" w:color="auto"/>
            <w:left w:val="none" w:sz="0" w:space="0" w:color="auto"/>
            <w:bottom w:val="none" w:sz="0" w:space="0" w:color="auto"/>
            <w:right w:val="none" w:sz="0" w:space="0" w:color="auto"/>
          </w:divBdr>
        </w:div>
        <w:div w:id="622467572">
          <w:marLeft w:val="480"/>
          <w:marRight w:val="0"/>
          <w:marTop w:val="0"/>
          <w:marBottom w:val="0"/>
          <w:divBdr>
            <w:top w:val="none" w:sz="0" w:space="0" w:color="auto"/>
            <w:left w:val="none" w:sz="0" w:space="0" w:color="auto"/>
            <w:bottom w:val="none" w:sz="0" w:space="0" w:color="auto"/>
            <w:right w:val="none" w:sz="0" w:space="0" w:color="auto"/>
          </w:divBdr>
        </w:div>
        <w:div w:id="715927697">
          <w:marLeft w:val="480"/>
          <w:marRight w:val="0"/>
          <w:marTop w:val="0"/>
          <w:marBottom w:val="0"/>
          <w:divBdr>
            <w:top w:val="none" w:sz="0" w:space="0" w:color="auto"/>
            <w:left w:val="none" w:sz="0" w:space="0" w:color="auto"/>
            <w:bottom w:val="none" w:sz="0" w:space="0" w:color="auto"/>
            <w:right w:val="none" w:sz="0" w:space="0" w:color="auto"/>
          </w:divBdr>
        </w:div>
        <w:div w:id="780803775">
          <w:marLeft w:val="480"/>
          <w:marRight w:val="0"/>
          <w:marTop w:val="0"/>
          <w:marBottom w:val="0"/>
          <w:divBdr>
            <w:top w:val="none" w:sz="0" w:space="0" w:color="auto"/>
            <w:left w:val="none" w:sz="0" w:space="0" w:color="auto"/>
            <w:bottom w:val="none" w:sz="0" w:space="0" w:color="auto"/>
            <w:right w:val="none" w:sz="0" w:space="0" w:color="auto"/>
          </w:divBdr>
        </w:div>
        <w:div w:id="809447296">
          <w:marLeft w:val="480"/>
          <w:marRight w:val="0"/>
          <w:marTop w:val="0"/>
          <w:marBottom w:val="0"/>
          <w:divBdr>
            <w:top w:val="none" w:sz="0" w:space="0" w:color="auto"/>
            <w:left w:val="none" w:sz="0" w:space="0" w:color="auto"/>
            <w:bottom w:val="none" w:sz="0" w:space="0" w:color="auto"/>
            <w:right w:val="none" w:sz="0" w:space="0" w:color="auto"/>
          </w:divBdr>
        </w:div>
        <w:div w:id="1035736252">
          <w:marLeft w:val="480"/>
          <w:marRight w:val="0"/>
          <w:marTop w:val="0"/>
          <w:marBottom w:val="0"/>
          <w:divBdr>
            <w:top w:val="none" w:sz="0" w:space="0" w:color="auto"/>
            <w:left w:val="none" w:sz="0" w:space="0" w:color="auto"/>
            <w:bottom w:val="none" w:sz="0" w:space="0" w:color="auto"/>
            <w:right w:val="none" w:sz="0" w:space="0" w:color="auto"/>
          </w:divBdr>
        </w:div>
        <w:div w:id="1129930071">
          <w:marLeft w:val="480"/>
          <w:marRight w:val="0"/>
          <w:marTop w:val="0"/>
          <w:marBottom w:val="0"/>
          <w:divBdr>
            <w:top w:val="none" w:sz="0" w:space="0" w:color="auto"/>
            <w:left w:val="none" w:sz="0" w:space="0" w:color="auto"/>
            <w:bottom w:val="none" w:sz="0" w:space="0" w:color="auto"/>
            <w:right w:val="none" w:sz="0" w:space="0" w:color="auto"/>
          </w:divBdr>
        </w:div>
        <w:div w:id="1252082102">
          <w:marLeft w:val="480"/>
          <w:marRight w:val="0"/>
          <w:marTop w:val="0"/>
          <w:marBottom w:val="0"/>
          <w:divBdr>
            <w:top w:val="none" w:sz="0" w:space="0" w:color="auto"/>
            <w:left w:val="none" w:sz="0" w:space="0" w:color="auto"/>
            <w:bottom w:val="none" w:sz="0" w:space="0" w:color="auto"/>
            <w:right w:val="none" w:sz="0" w:space="0" w:color="auto"/>
          </w:divBdr>
        </w:div>
        <w:div w:id="1254438717">
          <w:marLeft w:val="480"/>
          <w:marRight w:val="0"/>
          <w:marTop w:val="0"/>
          <w:marBottom w:val="0"/>
          <w:divBdr>
            <w:top w:val="none" w:sz="0" w:space="0" w:color="auto"/>
            <w:left w:val="none" w:sz="0" w:space="0" w:color="auto"/>
            <w:bottom w:val="none" w:sz="0" w:space="0" w:color="auto"/>
            <w:right w:val="none" w:sz="0" w:space="0" w:color="auto"/>
          </w:divBdr>
        </w:div>
        <w:div w:id="1264261080">
          <w:marLeft w:val="480"/>
          <w:marRight w:val="0"/>
          <w:marTop w:val="0"/>
          <w:marBottom w:val="0"/>
          <w:divBdr>
            <w:top w:val="none" w:sz="0" w:space="0" w:color="auto"/>
            <w:left w:val="none" w:sz="0" w:space="0" w:color="auto"/>
            <w:bottom w:val="none" w:sz="0" w:space="0" w:color="auto"/>
            <w:right w:val="none" w:sz="0" w:space="0" w:color="auto"/>
          </w:divBdr>
        </w:div>
        <w:div w:id="1319384608">
          <w:marLeft w:val="480"/>
          <w:marRight w:val="0"/>
          <w:marTop w:val="0"/>
          <w:marBottom w:val="0"/>
          <w:divBdr>
            <w:top w:val="none" w:sz="0" w:space="0" w:color="auto"/>
            <w:left w:val="none" w:sz="0" w:space="0" w:color="auto"/>
            <w:bottom w:val="none" w:sz="0" w:space="0" w:color="auto"/>
            <w:right w:val="none" w:sz="0" w:space="0" w:color="auto"/>
          </w:divBdr>
        </w:div>
        <w:div w:id="1468426082">
          <w:marLeft w:val="480"/>
          <w:marRight w:val="0"/>
          <w:marTop w:val="0"/>
          <w:marBottom w:val="0"/>
          <w:divBdr>
            <w:top w:val="none" w:sz="0" w:space="0" w:color="auto"/>
            <w:left w:val="none" w:sz="0" w:space="0" w:color="auto"/>
            <w:bottom w:val="none" w:sz="0" w:space="0" w:color="auto"/>
            <w:right w:val="none" w:sz="0" w:space="0" w:color="auto"/>
          </w:divBdr>
        </w:div>
        <w:div w:id="1475413262">
          <w:marLeft w:val="480"/>
          <w:marRight w:val="0"/>
          <w:marTop w:val="0"/>
          <w:marBottom w:val="0"/>
          <w:divBdr>
            <w:top w:val="none" w:sz="0" w:space="0" w:color="auto"/>
            <w:left w:val="none" w:sz="0" w:space="0" w:color="auto"/>
            <w:bottom w:val="none" w:sz="0" w:space="0" w:color="auto"/>
            <w:right w:val="none" w:sz="0" w:space="0" w:color="auto"/>
          </w:divBdr>
        </w:div>
        <w:div w:id="1541940023">
          <w:marLeft w:val="480"/>
          <w:marRight w:val="0"/>
          <w:marTop w:val="0"/>
          <w:marBottom w:val="0"/>
          <w:divBdr>
            <w:top w:val="none" w:sz="0" w:space="0" w:color="auto"/>
            <w:left w:val="none" w:sz="0" w:space="0" w:color="auto"/>
            <w:bottom w:val="none" w:sz="0" w:space="0" w:color="auto"/>
            <w:right w:val="none" w:sz="0" w:space="0" w:color="auto"/>
          </w:divBdr>
        </w:div>
        <w:div w:id="1589119355">
          <w:marLeft w:val="480"/>
          <w:marRight w:val="0"/>
          <w:marTop w:val="0"/>
          <w:marBottom w:val="0"/>
          <w:divBdr>
            <w:top w:val="none" w:sz="0" w:space="0" w:color="auto"/>
            <w:left w:val="none" w:sz="0" w:space="0" w:color="auto"/>
            <w:bottom w:val="none" w:sz="0" w:space="0" w:color="auto"/>
            <w:right w:val="none" w:sz="0" w:space="0" w:color="auto"/>
          </w:divBdr>
        </w:div>
        <w:div w:id="1732920250">
          <w:marLeft w:val="480"/>
          <w:marRight w:val="0"/>
          <w:marTop w:val="0"/>
          <w:marBottom w:val="0"/>
          <w:divBdr>
            <w:top w:val="none" w:sz="0" w:space="0" w:color="auto"/>
            <w:left w:val="none" w:sz="0" w:space="0" w:color="auto"/>
            <w:bottom w:val="none" w:sz="0" w:space="0" w:color="auto"/>
            <w:right w:val="none" w:sz="0" w:space="0" w:color="auto"/>
          </w:divBdr>
        </w:div>
        <w:div w:id="1805926808">
          <w:marLeft w:val="480"/>
          <w:marRight w:val="0"/>
          <w:marTop w:val="0"/>
          <w:marBottom w:val="0"/>
          <w:divBdr>
            <w:top w:val="none" w:sz="0" w:space="0" w:color="auto"/>
            <w:left w:val="none" w:sz="0" w:space="0" w:color="auto"/>
            <w:bottom w:val="none" w:sz="0" w:space="0" w:color="auto"/>
            <w:right w:val="none" w:sz="0" w:space="0" w:color="auto"/>
          </w:divBdr>
        </w:div>
        <w:div w:id="1891073583">
          <w:marLeft w:val="480"/>
          <w:marRight w:val="0"/>
          <w:marTop w:val="0"/>
          <w:marBottom w:val="0"/>
          <w:divBdr>
            <w:top w:val="none" w:sz="0" w:space="0" w:color="auto"/>
            <w:left w:val="none" w:sz="0" w:space="0" w:color="auto"/>
            <w:bottom w:val="none" w:sz="0" w:space="0" w:color="auto"/>
            <w:right w:val="none" w:sz="0" w:space="0" w:color="auto"/>
          </w:divBdr>
        </w:div>
        <w:div w:id="1921450557">
          <w:marLeft w:val="480"/>
          <w:marRight w:val="0"/>
          <w:marTop w:val="0"/>
          <w:marBottom w:val="0"/>
          <w:divBdr>
            <w:top w:val="none" w:sz="0" w:space="0" w:color="auto"/>
            <w:left w:val="none" w:sz="0" w:space="0" w:color="auto"/>
            <w:bottom w:val="none" w:sz="0" w:space="0" w:color="auto"/>
            <w:right w:val="none" w:sz="0" w:space="0" w:color="auto"/>
          </w:divBdr>
        </w:div>
        <w:div w:id="2118984190">
          <w:marLeft w:val="480"/>
          <w:marRight w:val="0"/>
          <w:marTop w:val="0"/>
          <w:marBottom w:val="0"/>
          <w:divBdr>
            <w:top w:val="none" w:sz="0" w:space="0" w:color="auto"/>
            <w:left w:val="none" w:sz="0" w:space="0" w:color="auto"/>
            <w:bottom w:val="none" w:sz="0" w:space="0" w:color="auto"/>
            <w:right w:val="none" w:sz="0" w:space="0" w:color="auto"/>
          </w:divBdr>
        </w:div>
      </w:divsChild>
    </w:div>
    <w:div w:id="1241212291">
      <w:bodyDiv w:val="1"/>
      <w:marLeft w:val="0"/>
      <w:marRight w:val="0"/>
      <w:marTop w:val="0"/>
      <w:marBottom w:val="0"/>
      <w:divBdr>
        <w:top w:val="none" w:sz="0" w:space="0" w:color="auto"/>
        <w:left w:val="none" w:sz="0" w:space="0" w:color="auto"/>
        <w:bottom w:val="none" w:sz="0" w:space="0" w:color="auto"/>
        <w:right w:val="none" w:sz="0" w:space="0" w:color="auto"/>
      </w:divBdr>
    </w:div>
    <w:div w:id="1243183223">
      <w:bodyDiv w:val="1"/>
      <w:marLeft w:val="0"/>
      <w:marRight w:val="0"/>
      <w:marTop w:val="0"/>
      <w:marBottom w:val="0"/>
      <w:divBdr>
        <w:top w:val="none" w:sz="0" w:space="0" w:color="auto"/>
        <w:left w:val="none" w:sz="0" w:space="0" w:color="auto"/>
        <w:bottom w:val="none" w:sz="0" w:space="0" w:color="auto"/>
        <w:right w:val="none" w:sz="0" w:space="0" w:color="auto"/>
      </w:divBdr>
    </w:div>
    <w:div w:id="1243220510">
      <w:bodyDiv w:val="1"/>
      <w:marLeft w:val="0"/>
      <w:marRight w:val="0"/>
      <w:marTop w:val="0"/>
      <w:marBottom w:val="0"/>
      <w:divBdr>
        <w:top w:val="none" w:sz="0" w:space="0" w:color="auto"/>
        <w:left w:val="none" w:sz="0" w:space="0" w:color="auto"/>
        <w:bottom w:val="none" w:sz="0" w:space="0" w:color="auto"/>
        <w:right w:val="none" w:sz="0" w:space="0" w:color="auto"/>
      </w:divBdr>
    </w:div>
    <w:div w:id="1243367069">
      <w:bodyDiv w:val="1"/>
      <w:marLeft w:val="0"/>
      <w:marRight w:val="0"/>
      <w:marTop w:val="0"/>
      <w:marBottom w:val="0"/>
      <w:divBdr>
        <w:top w:val="none" w:sz="0" w:space="0" w:color="auto"/>
        <w:left w:val="none" w:sz="0" w:space="0" w:color="auto"/>
        <w:bottom w:val="none" w:sz="0" w:space="0" w:color="auto"/>
        <w:right w:val="none" w:sz="0" w:space="0" w:color="auto"/>
      </w:divBdr>
    </w:div>
    <w:div w:id="1244266604">
      <w:bodyDiv w:val="1"/>
      <w:marLeft w:val="0"/>
      <w:marRight w:val="0"/>
      <w:marTop w:val="0"/>
      <w:marBottom w:val="0"/>
      <w:divBdr>
        <w:top w:val="none" w:sz="0" w:space="0" w:color="auto"/>
        <w:left w:val="none" w:sz="0" w:space="0" w:color="auto"/>
        <w:bottom w:val="none" w:sz="0" w:space="0" w:color="auto"/>
        <w:right w:val="none" w:sz="0" w:space="0" w:color="auto"/>
      </w:divBdr>
    </w:div>
    <w:div w:id="1244337973">
      <w:bodyDiv w:val="1"/>
      <w:marLeft w:val="0"/>
      <w:marRight w:val="0"/>
      <w:marTop w:val="0"/>
      <w:marBottom w:val="0"/>
      <w:divBdr>
        <w:top w:val="none" w:sz="0" w:space="0" w:color="auto"/>
        <w:left w:val="none" w:sz="0" w:space="0" w:color="auto"/>
        <w:bottom w:val="none" w:sz="0" w:space="0" w:color="auto"/>
        <w:right w:val="none" w:sz="0" w:space="0" w:color="auto"/>
      </w:divBdr>
    </w:div>
    <w:div w:id="1244683258">
      <w:bodyDiv w:val="1"/>
      <w:marLeft w:val="0"/>
      <w:marRight w:val="0"/>
      <w:marTop w:val="0"/>
      <w:marBottom w:val="0"/>
      <w:divBdr>
        <w:top w:val="none" w:sz="0" w:space="0" w:color="auto"/>
        <w:left w:val="none" w:sz="0" w:space="0" w:color="auto"/>
        <w:bottom w:val="none" w:sz="0" w:space="0" w:color="auto"/>
        <w:right w:val="none" w:sz="0" w:space="0" w:color="auto"/>
      </w:divBdr>
    </w:div>
    <w:div w:id="1245456867">
      <w:bodyDiv w:val="1"/>
      <w:marLeft w:val="0"/>
      <w:marRight w:val="0"/>
      <w:marTop w:val="0"/>
      <w:marBottom w:val="0"/>
      <w:divBdr>
        <w:top w:val="none" w:sz="0" w:space="0" w:color="auto"/>
        <w:left w:val="none" w:sz="0" w:space="0" w:color="auto"/>
        <w:bottom w:val="none" w:sz="0" w:space="0" w:color="auto"/>
        <w:right w:val="none" w:sz="0" w:space="0" w:color="auto"/>
      </w:divBdr>
    </w:div>
    <w:div w:id="1245602154">
      <w:bodyDiv w:val="1"/>
      <w:marLeft w:val="0"/>
      <w:marRight w:val="0"/>
      <w:marTop w:val="0"/>
      <w:marBottom w:val="0"/>
      <w:divBdr>
        <w:top w:val="none" w:sz="0" w:space="0" w:color="auto"/>
        <w:left w:val="none" w:sz="0" w:space="0" w:color="auto"/>
        <w:bottom w:val="none" w:sz="0" w:space="0" w:color="auto"/>
        <w:right w:val="none" w:sz="0" w:space="0" w:color="auto"/>
      </w:divBdr>
    </w:div>
    <w:div w:id="1245645846">
      <w:bodyDiv w:val="1"/>
      <w:marLeft w:val="0"/>
      <w:marRight w:val="0"/>
      <w:marTop w:val="0"/>
      <w:marBottom w:val="0"/>
      <w:divBdr>
        <w:top w:val="none" w:sz="0" w:space="0" w:color="auto"/>
        <w:left w:val="none" w:sz="0" w:space="0" w:color="auto"/>
        <w:bottom w:val="none" w:sz="0" w:space="0" w:color="auto"/>
        <w:right w:val="none" w:sz="0" w:space="0" w:color="auto"/>
      </w:divBdr>
    </w:div>
    <w:div w:id="1246257955">
      <w:bodyDiv w:val="1"/>
      <w:marLeft w:val="0"/>
      <w:marRight w:val="0"/>
      <w:marTop w:val="0"/>
      <w:marBottom w:val="0"/>
      <w:divBdr>
        <w:top w:val="none" w:sz="0" w:space="0" w:color="auto"/>
        <w:left w:val="none" w:sz="0" w:space="0" w:color="auto"/>
        <w:bottom w:val="none" w:sz="0" w:space="0" w:color="auto"/>
        <w:right w:val="none" w:sz="0" w:space="0" w:color="auto"/>
      </w:divBdr>
    </w:div>
    <w:div w:id="1246695293">
      <w:bodyDiv w:val="1"/>
      <w:marLeft w:val="0"/>
      <w:marRight w:val="0"/>
      <w:marTop w:val="0"/>
      <w:marBottom w:val="0"/>
      <w:divBdr>
        <w:top w:val="none" w:sz="0" w:space="0" w:color="auto"/>
        <w:left w:val="none" w:sz="0" w:space="0" w:color="auto"/>
        <w:bottom w:val="none" w:sz="0" w:space="0" w:color="auto"/>
        <w:right w:val="none" w:sz="0" w:space="0" w:color="auto"/>
      </w:divBdr>
    </w:div>
    <w:div w:id="1247227776">
      <w:bodyDiv w:val="1"/>
      <w:marLeft w:val="0"/>
      <w:marRight w:val="0"/>
      <w:marTop w:val="0"/>
      <w:marBottom w:val="0"/>
      <w:divBdr>
        <w:top w:val="none" w:sz="0" w:space="0" w:color="auto"/>
        <w:left w:val="none" w:sz="0" w:space="0" w:color="auto"/>
        <w:bottom w:val="none" w:sz="0" w:space="0" w:color="auto"/>
        <w:right w:val="none" w:sz="0" w:space="0" w:color="auto"/>
      </w:divBdr>
    </w:div>
    <w:div w:id="1247306049">
      <w:bodyDiv w:val="1"/>
      <w:marLeft w:val="0"/>
      <w:marRight w:val="0"/>
      <w:marTop w:val="0"/>
      <w:marBottom w:val="0"/>
      <w:divBdr>
        <w:top w:val="none" w:sz="0" w:space="0" w:color="auto"/>
        <w:left w:val="none" w:sz="0" w:space="0" w:color="auto"/>
        <w:bottom w:val="none" w:sz="0" w:space="0" w:color="auto"/>
        <w:right w:val="none" w:sz="0" w:space="0" w:color="auto"/>
      </w:divBdr>
    </w:div>
    <w:div w:id="1248199305">
      <w:bodyDiv w:val="1"/>
      <w:marLeft w:val="0"/>
      <w:marRight w:val="0"/>
      <w:marTop w:val="0"/>
      <w:marBottom w:val="0"/>
      <w:divBdr>
        <w:top w:val="none" w:sz="0" w:space="0" w:color="auto"/>
        <w:left w:val="none" w:sz="0" w:space="0" w:color="auto"/>
        <w:bottom w:val="none" w:sz="0" w:space="0" w:color="auto"/>
        <w:right w:val="none" w:sz="0" w:space="0" w:color="auto"/>
      </w:divBdr>
    </w:div>
    <w:div w:id="1248265255">
      <w:bodyDiv w:val="1"/>
      <w:marLeft w:val="0"/>
      <w:marRight w:val="0"/>
      <w:marTop w:val="0"/>
      <w:marBottom w:val="0"/>
      <w:divBdr>
        <w:top w:val="none" w:sz="0" w:space="0" w:color="auto"/>
        <w:left w:val="none" w:sz="0" w:space="0" w:color="auto"/>
        <w:bottom w:val="none" w:sz="0" w:space="0" w:color="auto"/>
        <w:right w:val="none" w:sz="0" w:space="0" w:color="auto"/>
      </w:divBdr>
    </w:div>
    <w:div w:id="1248996516">
      <w:bodyDiv w:val="1"/>
      <w:marLeft w:val="0"/>
      <w:marRight w:val="0"/>
      <w:marTop w:val="0"/>
      <w:marBottom w:val="0"/>
      <w:divBdr>
        <w:top w:val="none" w:sz="0" w:space="0" w:color="auto"/>
        <w:left w:val="none" w:sz="0" w:space="0" w:color="auto"/>
        <w:bottom w:val="none" w:sz="0" w:space="0" w:color="auto"/>
        <w:right w:val="none" w:sz="0" w:space="0" w:color="auto"/>
      </w:divBdr>
    </w:div>
    <w:div w:id="1248999246">
      <w:bodyDiv w:val="1"/>
      <w:marLeft w:val="0"/>
      <w:marRight w:val="0"/>
      <w:marTop w:val="0"/>
      <w:marBottom w:val="0"/>
      <w:divBdr>
        <w:top w:val="none" w:sz="0" w:space="0" w:color="auto"/>
        <w:left w:val="none" w:sz="0" w:space="0" w:color="auto"/>
        <w:bottom w:val="none" w:sz="0" w:space="0" w:color="auto"/>
        <w:right w:val="none" w:sz="0" w:space="0" w:color="auto"/>
      </w:divBdr>
    </w:div>
    <w:div w:id="1249343649">
      <w:bodyDiv w:val="1"/>
      <w:marLeft w:val="0"/>
      <w:marRight w:val="0"/>
      <w:marTop w:val="0"/>
      <w:marBottom w:val="0"/>
      <w:divBdr>
        <w:top w:val="none" w:sz="0" w:space="0" w:color="auto"/>
        <w:left w:val="none" w:sz="0" w:space="0" w:color="auto"/>
        <w:bottom w:val="none" w:sz="0" w:space="0" w:color="auto"/>
        <w:right w:val="none" w:sz="0" w:space="0" w:color="auto"/>
      </w:divBdr>
    </w:div>
    <w:div w:id="1249387694">
      <w:bodyDiv w:val="1"/>
      <w:marLeft w:val="0"/>
      <w:marRight w:val="0"/>
      <w:marTop w:val="0"/>
      <w:marBottom w:val="0"/>
      <w:divBdr>
        <w:top w:val="none" w:sz="0" w:space="0" w:color="auto"/>
        <w:left w:val="none" w:sz="0" w:space="0" w:color="auto"/>
        <w:bottom w:val="none" w:sz="0" w:space="0" w:color="auto"/>
        <w:right w:val="none" w:sz="0" w:space="0" w:color="auto"/>
      </w:divBdr>
    </w:div>
    <w:div w:id="1249462964">
      <w:bodyDiv w:val="1"/>
      <w:marLeft w:val="0"/>
      <w:marRight w:val="0"/>
      <w:marTop w:val="0"/>
      <w:marBottom w:val="0"/>
      <w:divBdr>
        <w:top w:val="none" w:sz="0" w:space="0" w:color="auto"/>
        <w:left w:val="none" w:sz="0" w:space="0" w:color="auto"/>
        <w:bottom w:val="none" w:sz="0" w:space="0" w:color="auto"/>
        <w:right w:val="none" w:sz="0" w:space="0" w:color="auto"/>
      </w:divBdr>
    </w:div>
    <w:div w:id="1249657962">
      <w:bodyDiv w:val="1"/>
      <w:marLeft w:val="0"/>
      <w:marRight w:val="0"/>
      <w:marTop w:val="0"/>
      <w:marBottom w:val="0"/>
      <w:divBdr>
        <w:top w:val="none" w:sz="0" w:space="0" w:color="auto"/>
        <w:left w:val="none" w:sz="0" w:space="0" w:color="auto"/>
        <w:bottom w:val="none" w:sz="0" w:space="0" w:color="auto"/>
        <w:right w:val="none" w:sz="0" w:space="0" w:color="auto"/>
      </w:divBdr>
    </w:div>
    <w:div w:id="1249658419">
      <w:bodyDiv w:val="1"/>
      <w:marLeft w:val="0"/>
      <w:marRight w:val="0"/>
      <w:marTop w:val="0"/>
      <w:marBottom w:val="0"/>
      <w:divBdr>
        <w:top w:val="none" w:sz="0" w:space="0" w:color="auto"/>
        <w:left w:val="none" w:sz="0" w:space="0" w:color="auto"/>
        <w:bottom w:val="none" w:sz="0" w:space="0" w:color="auto"/>
        <w:right w:val="none" w:sz="0" w:space="0" w:color="auto"/>
      </w:divBdr>
    </w:div>
    <w:div w:id="1250043304">
      <w:bodyDiv w:val="1"/>
      <w:marLeft w:val="0"/>
      <w:marRight w:val="0"/>
      <w:marTop w:val="0"/>
      <w:marBottom w:val="0"/>
      <w:divBdr>
        <w:top w:val="none" w:sz="0" w:space="0" w:color="auto"/>
        <w:left w:val="none" w:sz="0" w:space="0" w:color="auto"/>
        <w:bottom w:val="none" w:sz="0" w:space="0" w:color="auto"/>
        <w:right w:val="none" w:sz="0" w:space="0" w:color="auto"/>
      </w:divBdr>
    </w:div>
    <w:div w:id="1250965744">
      <w:bodyDiv w:val="1"/>
      <w:marLeft w:val="0"/>
      <w:marRight w:val="0"/>
      <w:marTop w:val="0"/>
      <w:marBottom w:val="0"/>
      <w:divBdr>
        <w:top w:val="none" w:sz="0" w:space="0" w:color="auto"/>
        <w:left w:val="none" w:sz="0" w:space="0" w:color="auto"/>
        <w:bottom w:val="none" w:sz="0" w:space="0" w:color="auto"/>
        <w:right w:val="none" w:sz="0" w:space="0" w:color="auto"/>
      </w:divBdr>
    </w:div>
    <w:div w:id="1251550349">
      <w:bodyDiv w:val="1"/>
      <w:marLeft w:val="0"/>
      <w:marRight w:val="0"/>
      <w:marTop w:val="0"/>
      <w:marBottom w:val="0"/>
      <w:divBdr>
        <w:top w:val="none" w:sz="0" w:space="0" w:color="auto"/>
        <w:left w:val="none" w:sz="0" w:space="0" w:color="auto"/>
        <w:bottom w:val="none" w:sz="0" w:space="0" w:color="auto"/>
        <w:right w:val="none" w:sz="0" w:space="0" w:color="auto"/>
      </w:divBdr>
    </w:div>
    <w:div w:id="1252154044">
      <w:bodyDiv w:val="1"/>
      <w:marLeft w:val="0"/>
      <w:marRight w:val="0"/>
      <w:marTop w:val="0"/>
      <w:marBottom w:val="0"/>
      <w:divBdr>
        <w:top w:val="none" w:sz="0" w:space="0" w:color="auto"/>
        <w:left w:val="none" w:sz="0" w:space="0" w:color="auto"/>
        <w:bottom w:val="none" w:sz="0" w:space="0" w:color="auto"/>
        <w:right w:val="none" w:sz="0" w:space="0" w:color="auto"/>
      </w:divBdr>
    </w:div>
    <w:div w:id="1253125534">
      <w:bodyDiv w:val="1"/>
      <w:marLeft w:val="0"/>
      <w:marRight w:val="0"/>
      <w:marTop w:val="0"/>
      <w:marBottom w:val="0"/>
      <w:divBdr>
        <w:top w:val="none" w:sz="0" w:space="0" w:color="auto"/>
        <w:left w:val="none" w:sz="0" w:space="0" w:color="auto"/>
        <w:bottom w:val="none" w:sz="0" w:space="0" w:color="auto"/>
        <w:right w:val="none" w:sz="0" w:space="0" w:color="auto"/>
      </w:divBdr>
    </w:div>
    <w:div w:id="1253667291">
      <w:bodyDiv w:val="1"/>
      <w:marLeft w:val="0"/>
      <w:marRight w:val="0"/>
      <w:marTop w:val="0"/>
      <w:marBottom w:val="0"/>
      <w:divBdr>
        <w:top w:val="none" w:sz="0" w:space="0" w:color="auto"/>
        <w:left w:val="none" w:sz="0" w:space="0" w:color="auto"/>
        <w:bottom w:val="none" w:sz="0" w:space="0" w:color="auto"/>
        <w:right w:val="none" w:sz="0" w:space="0" w:color="auto"/>
      </w:divBdr>
    </w:div>
    <w:div w:id="1253971888">
      <w:bodyDiv w:val="1"/>
      <w:marLeft w:val="0"/>
      <w:marRight w:val="0"/>
      <w:marTop w:val="0"/>
      <w:marBottom w:val="0"/>
      <w:divBdr>
        <w:top w:val="none" w:sz="0" w:space="0" w:color="auto"/>
        <w:left w:val="none" w:sz="0" w:space="0" w:color="auto"/>
        <w:bottom w:val="none" w:sz="0" w:space="0" w:color="auto"/>
        <w:right w:val="none" w:sz="0" w:space="0" w:color="auto"/>
      </w:divBdr>
    </w:div>
    <w:div w:id="1253975517">
      <w:bodyDiv w:val="1"/>
      <w:marLeft w:val="0"/>
      <w:marRight w:val="0"/>
      <w:marTop w:val="0"/>
      <w:marBottom w:val="0"/>
      <w:divBdr>
        <w:top w:val="none" w:sz="0" w:space="0" w:color="auto"/>
        <w:left w:val="none" w:sz="0" w:space="0" w:color="auto"/>
        <w:bottom w:val="none" w:sz="0" w:space="0" w:color="auto"/>
        <w:right w:val="none" w:sz="0" w:space="0" w:color="auto"/>
      </w:divBdr>
    </w:div>
    <w:div w:id="1254242359">
      <w:bodyDiv w:val="1"/>
      <w:marLeft w:val="0"/>
      <w:marRight w:val="0"/>
      <w:marTop w:val="0"/>
      <w:marBottom w:val="0"/>
      <w:divBdr>
        <w:top w:val="none" w:sz="0" w:space="0" w:color="auto"/>
        <w:left w:val="none" w:sz="0" w:space="0" w:color="auto"/>
        <w:bottom w:val="none" w:sz="0" w:space="0" w:color="auto"/>
        <w:right w:val="none" w:sz="0" w:space="0" w:color="auto"/>
      </w:divBdr>
    </w:div>
    <w:div w:id="1254431119">
      <w:bodyDiv w:val="1"/>
      <w:marLeft w:val="0"/>
      <w:marRight w:val="0"/>
      <w:marTop w:val="0"/>
      <w:marBottom w:val="0"/>
      <w:divBdr>
        <w:top w:val="none" w:sz="0" w:space="0" w:color="auto"/>
        <w:left w:val="none" w:sz="0" w:space="0" w:color="auto"/>
        <w:bottom w:val="none" w:sz="0" w:space="0" w:color="auto"/>
        <w:right w:val="none" w:sz="0" w:space="0" w:color="auto"/>
      </w:divBdr>
    </w:div>
    <w:div w:id="1254437654">
      <w:bodyDiv w:val="1"/>
      <w:marLeft w:val="0"/>
      <w:marRight w:val="0"/>
      <w:marTop w:val="0"/>
      <w:marBottom w:val="0"/>
      <w:divBdr>
        <w:top w:val="none" w:sz="0" w:space="0" w:color="auto"/>
        <w:left w:val="none" w:sz="0" w:space="0" w:color="auto"/>
        <w:bottom w:val="none" w:sz="0" w:space="0" w:color="auto"/>
        <w:right w:val="none" w:sz="0" w:space="0" w:color="auto"/>
      </w:divBdr>
    </w:div>
    <w:div w:id="1255095470">
      <w:bodyDiv w:val="1"/>
      <w:marLeft w:val="0"/>
      <w:marRight w:val="0"/>
      <w:marTop w:val="0"/>
      <w:marBottom w:val="0"/>
      <w:divBdr>
        <w:top w:val="none" w:sz="0" w:space="0" w:color="auto"/>
        <w:left w:val="none" w:sz="0" w:space="0" w:color="auto"/>
        <w:bottom w:val="none" w:sz="0" w:space="0" w:color="auto"/>
        <w:right w:val="none" w:sz="0" w:space="0" w:color="auto"/>
      </w:divBdr>
    </w:div>
    <w:div w:id="1255211988">
      <w:bodyDiv w:val="1"/>
      <w:marLeft w:val="0"/>
      <w:marRight w:val="0"/>
      <w:marTop w:val="0"/>
      <w:marBottom w:val="0"/>
      <w:divBdr>
        <w:top w:val="none" w:sz="0" w:space="0" w:color="auto"/>
        <w:left w:val="none" w:sz="0" w:space="0" w:color="auto"/>
        <w:bottom w:val="none" w:sz="0" w:space="0" w:color="auto"/>
        <w:right w:val="none" w:sz="0" w:space="0" w:color="auto"/>
      </w:divBdr>
    </w:div>
    <w:div w:id="1255478229">
      <w:bodyDiv w:val="1"/>
      <w:marLeft w:val="0"/>
      <w:marRight w:val="0"/>
      <w:marTop w:val="0"/>
      <w:marBottom w:val="0"/>
      <w:divBdr>
        <w:top w:val="none" w:sz="0" w:space="0" w:color="auto"/>
        <w:left w:val="none" w:sz="0" w:space="0" w:color="auto"/>
        <w:bottom w:val="none" w:sz="0" w:space="0" w:color="auto"/>
        <w:right w:val="none" w:sz="0" w:space="0" w:color="auto"/>
      </w:divBdr>
    </w:div>
    <w:div w:id="1256287519">
      <w:bodyDiv w:val="1"/>
      <w:marLeft w:val="0"/>
      <w:marRight w:val="0"/>
      <w:marTop w:val="0"/>
      <w:marBottom w:val="0"/>
      <w:divBdr>
        <w:top w:val="none" w:sz="0" w:space="0" w:color="auto"/>
        <w:left w:val="none" w:sz="0" w:space="0" w:color="auto"/>
        <w:bottom w:val="none" w:sz="0" w:space="0" w:color="auto"/>
        <w:right w:val="none" w:sz="0" w:space="0" w:color="auto"/>
      </w:divBdr>
    </w:div>
    <w:div w:id="1256523019">
      <w:bodyDiv w:val="1"/>
      <w:marLeft w:val="0"/>
      <w:marRight w:val="0"/>
      <w:marTop w:val="0"/>
      <w:marBottom w:val="0"/>
      <w:divBdr>
        <w:top w:val="none" w:sz="0" w:space="0" w:color="auto"/>
        <w:left w:val="none" w:sz="0" w:space="0" w:color="auto"/>
        <w:bottom w:val="none" w:sz="0" w:space="0" w:color="auto"/>
        <w:right w:val="none" w:sz="0" w:space="0" w:color="auto"/>
      </w:divBdr>
    </w:div>
    <w:div w:id="1257398209">
      <w:bodyDiv w:val="1"/>
      <w:marLeft w:val="0"/>
      <w:marRight w:val="0"/>
      <w:marTop w:val="0"/>
      <w:marBottom w:val="0"/>
      <w:divBdr>
        <w:top w:val="none" w:sz="0" w:space="0" w:color="auto"/>
        <w:left w:val="none" w:sz="0" w:space="0" w:color="auto"/>
        <w:bottom w:val="none" w:sz="0" w:space="0" w:color="auto"/>
        <w:right w:val="none" w:sz="0" w:space="0" w:color="auto"/>
      </w:divBdr>
    </w:div>
    <w:div w:id="1257400580">
      <w:bodyDiv w:val="1"/>
      <w:marLeft w:val="0"/>
      <w:marRight w:val="0"/>
      <w:marTop w:val="0"/>
      <w:marBottom w:val="0"/>
      <w:divBdr>
        <w:top w:val="none" w:sz="0" w:space="0" w:color="auto"/>
        <w:left w:val="none" w:sz="0" w:space="0" w:color="auto"/>
        <w:bottom w:val="none" w:sz="0" w:space="0" w:color="auto"/>
        <w:right w:val="none" w:sz="0" w:space="0" w:color="auto"/>
      </w:divBdr>
      <w:divsChild>
        <w:div w:id="78409585">
          <w:marLeft w:val="480"/>
          <w:marRight w:val="0"/>
          <w:marTop w:val="0"/>
          <w:marBottom w:val="0"/>
          <w:divBdr>
            <w:top w:val="none" w:sz="0" w:space="0" w:color="auto"/>
            <w:left w:val="none" w:sz="0" w:space="0" w:color="auto"/>
            <w:bottom w:val="none" w:sz="0" w:space="0" w:color="auto"/>
            <w:right w:val="none" w:sz="0" w:space="0" w:color="auto"/>
          </w:divBdr>
        </w:div>
        <w:div w:id="235211612">
          <w:marLeft w:val="480"/>
          <w:marRight w:val="0"/>
          <w:marTop w:val="0"/>
          <w:marBottom w:val="0"/>
          <w:divBdr>
            <w:top w:val="none" w:sz="0" w:space="0" w:color="auto"/>
            <w:left w:val="none" w:sz="0" w:space="0" w:color="auto"/>
            <w:bottom w:val="none" w:sz="0" w:space="0" w:color="auto"/>
            <w:right w:val="none" w:sz="0" w:space="0" w:color="auto"/>
          </w:divBdr>
        </w:div>
        <w:div w:id="394084554">
          <w:marLeft w:val="480"/>
          <w:marRight w:val="0"/>
          <w:marTop w:val="0"/>
          <w:marBottom w:val="0"/>
          <w:divBdr>
            <w:top w:val="none" w:sz="0" w:space="0" w:color="auto"/>
            <w:left w:val="none" w:sz="0" w:space="0" w:color="auto"/>
            <w:bottom w:val="none" w:sz="0" w:space="0" w:color="auto"/>
            <w:right w:val="none" w:sz="0" w:space="0" w:color="auto"/>
          </w:divBdr>
        </w:div>
        <w:div w:id="445855177">
          <w:marLeft w:val="480"/>
          <w:marRight w:val="0"/>
          <w:marTop w:val="0"/>
          <w:marBottom w:val="0"/>
          <w:divBdr>
            <w:top w:val="none" w:sz="0" w:space="0" w:color="auto"/>
            <w:left w:val="none" w:sz="0" w:space="0" w:color="auto"/>
            <w:bottom w:val="none" w:sz="0" w:space="0" w:color="auto"/>
            <w:right w:val="none" w:sz="0" w:space="0" w:color="auto"/>
          </w:divBdr>
        </w:div>
        <w:div w:id="515847150">
          <w:marLeft w:val="480"/>
          <w:marRight w:val="0"/>
          <w:marTop w:val="0"/>
          <w:marBottom w:val="0"/>
          <w:divBdr>
            <w:top w:val="none" w:sz="0" w:space="0" w:color="auto"/>
            <w:left w:val="none" w:sz="0" w:space="0" w:color="auto"/>
            <w:bottom w:val="none" w:sz="0" w:space="0" w:color="auto"/>
            <w:right w:val="none" w:sz="0" w:space="0" w:color="auto"/>
          </w:divBdr>
        </w:div>
        <w:div w:id="523903915">
          <w:marLeft w:val="480"/>
          <w:marRight w:val="0"/>
          <w:marTop w:val="0"/>
          <w:marBottom w:val="0"/>
          <w:divBdr>
            <w:top w:val="none" w:sz="0" w:space="0" w:color="auto"/>
            <w:left w:val="none" w:sz="0" w:space="0" w:color="auto"/>
            <w:bottom w:val="none" w:sz="0" w:space="0" w:color="auto"/>
            <w:right w:val="none" w:sz="0" w:space="0" w:color="auto"/>
          </w:divBdr>
        </w:div>
        <w:div w:id="755592920">
          <w:marLeft w:val="480"/>
          <w:marRight w:val="0"/>
          <w:marTop w:val="0"/>
          <w:marBottom w:val="0"/>
          <w:divBdr>
            <w:top w:val="none" w:sz="0" w:space="0" w:color="auto"/>
            <w:left w:val="none" w:sz="0" w:space="0" w:color="auto"/>
            <w:bottom w:val="none" w:sz="0" w:space="0" w:color="auto"/>
            <w:right w:val="none" w:sz="0" w:space="0" w:color="auto"/>
          </w:divBdr>
        </w:div>
        <w:div w:id="810093538">
          <w:marLeft w:val="480"/>
          <w:marRight w:val="0"/>
          <w:marTop w:val="0"/>
          <w:marBottom w:val="0"/>
          <w:divBdr>
            <w:top w:val="none" w:sz="0" w:space="0" w:color="auto"/>
            <w:left w:val="none" w:sz="0" w:space="0" w:color="auto"/>
            <w:bottom w:val="none" w:sz="0" w:space="0" w:color="auto"/>
            <w:right w:val="none" w:sz="0" w:space="0" w:color="auto"/>
          </w:divBdr>
        </w:div>
        <w:div w:id="926110394">
          <w:marLeft w:val="480"/>
          <w:marRight w:val="0"/>
          <w:marTop w:val="0"/>
          <w:marBottom w:val="0"/>
          <w:divBdr>
            <w:top w:val="none" w:sz="0" w:space="0" w:color="auto"/>
            <w:left w:val="none" w:sz="0" w:space="0" w:color="auto"/>
            <w:bottom w:val="none" w:sz="0" w:space="0" w:color="auto"/>
            <w:right w:val="none" w:sz="0" w:space="0" w:color="auto"/>
          </w:divBdr>
        </w:div>
        <w:div w:id="1049261999">
          <w:marLeft w:val="480"/>
          <w:marRight w:val="0"/>
          <w:marTop w:val="0"/>
          <w:marBottom w:val="0"/>
          <w:divBdr>
            <w:top w:val="none" w:sz="0" w:space="0" w:color="auto"/>
            <w:left w:val="none" w:sz="0" w:space="0" w:color="auto"/>
            <w:bottom w:val="none" w:sz="0" w:space="0" w:color="auto"/>
            <w:right w:val="none" w:sz="0" w:space="0" w:color="auto"/>
          </w:divBdr>
        </w:div>
        <w:div w:id="1069575081">
          <w:marLeft w:val="480"/>
          <w:marRight w:val="0"/>
          <w:marTop w:val="0"/>
          <w:marBottom w:val="0"/>
          <w:divBdr>
            <w:top w:val="none" w:sz="0" w:space="0" w:color="auto"/>
            <w:left w:val="none" w:sz="0" w:space="0" w:color="auto"/>
            <w:bottom w:val="none" w:sz="0" w:space="0" w:color="auto"/>
            <w:right w:val="none" w:sz="0" w:space="0" w:color="auto"/>
          </w:divBdr>
        </w:div>
        <w:div w:id="1095056391">
          <w:marLeft w:val="480"/>
          <w:marRight w:val="0"/>
          <w:marTop w:val="0"/>
          <w:marBottom w:val="0"/>
          <w:divBdr>
            <w:top w:val="none" w:sz="0" w:space="0" w:color="auto"/>
            <w:left w:val="none" w:sz="0" w:space="0" w:color="auto"/>
            <w:bottom w:val="none" w:sz="0" w:space="0" w:color="auto"/>
            <w:right w:val="none" w:sz="0" w:space="0" w:color="auto"/>
          </w:divBdr>
        </w:div>
        <w:div w:id="1150168858">
          <w:marLeft w:val="480"/>
          <w:marRight w:val="0"/>
          <w:marTop w:val="0"/>
          <w:marBottom w:val="0"/>
          <w:divBdr>
            <w:top w:val="none" w:sz="0" w:space="0" w:color="auto"/>
            <w:left w:val="none" w:sz="0" w:space="0" w:color="auto"/>
            <w:bottom w:val="none" w:sz="0" w:space="0" w:color="auto"/>
            <w:right w:val="none" w:sz="0" w:space="0" w:color="auto"/>
          </w:divBdr>
        </w:div>
        <w:div w:id="1174610622">
          <w:marLeft w:val="480"/>
          <w:marRight w:val="0"/>
          <w:marTop w:val="0"/>
          <w:marBottom w:val="0"/>
          <w:divBdr>
            <w:top w:val="none" w:sz="0" w:space="0" w:color="auto"/>
            <w:left w:val="none" w:sz="0" w:space="0" w:color="auto"/>
            <w:bottom w:val="none" w:sz="0" w:space="0" w:color="auto"/>
            <w:right w:val="none" w:sz="0" w:space="0" w:color="auto"/>
          </w:divBdr>
        </w:div>
        <w:div w:id="1283537338">
          <w:marLeft w:val="480"/>
          <w:marRight w:val="0"/>
          <w:marTop w:val="0"/>
          <w:marBottom w:val="0"/>
          <w:divBdr>
            <w:top w:val="none" w:sz="0" w:space="0" w:color="auto"/>
            <w:left w:val="none" w:sz="0" w:space="0" w:color="auto"/>
            <w:bottom w:val="none" w:sz="0" w:space="0" w:color="auto"/>
            <w:right w:val="none" w:sz="0" w:space="0" w:color="auto"/>
          </w:divBdr>
        </w:div>
        <w:div w:id="1303079986">
          <w:marLeft w:val="480"/>
          <w:marRight w:val="0"/>
          <w:marTop w:val="0"/>
          <w:marBottom w:val="0"/>
          <w:divBdr>
            <w:top w:val="none" w:sz="0" w:space="0" w:color="auto"/>
            <w:left w:val="none" w:sz="0" w:space="0" w:color="auto"/>
            <w:bottom w:val="none" w:sz="0" w:space="0" w:color="auto"/>
            <w:right w:val="none" w:sz="0" w:space="0" w:color="auto"/>
          </w:divBdr>
        </w:div>
        <w:div w:id="1358193866">
          <w:marLeft w:val="480"/>
          <w:marRight w:val="0"/>
          <w:marTop w:val="0"/>
          <w:marBottom w:val="0"/>
          <w:divBdr>
            <w:top w:val="none" w:sz="0" w:space="0" w:color="auto"/>
            <w:left w:val="none" w:sz="0" w:space="0" w:color="auto"/>
            <w:bottom w:val="none" w:sz="0" w:space="0" w:color="auto"/>
            <w:right w:val="none" w:sz="0" w:space="0" w:color="auto"/>
          </w:divBdr>
        </w:div>
        <w:div w:id="1406344325">
          <w:marLeft w:val="480"/>
          <w:marRight w:val="0"/>
          <w:marTop w:val="0"/>
          <w:marBottom w:val="0"/>
          <w:divBdr>
            <w:top w:val="none" w:sz="0" w:space="0" w:color="auto"/>
            <w:left w:val="none" w:sz="0" w:space="0" w:color="auto"/>
            <w:bottom w:val="none" w:sz="0" w:space="0" w:color="auto"/>
            <w:right w:val="none" w:sz="0" w:space="0" w:color="auto"/>
          </w:divBdr>
        </w:div>
        <w:div w:id="1460955305">
          <w:marLeft w:val="480"/>
          <w:marRight w:val="0"/>
          <w:marTop w:val="0"/>
          <w:marBottom w:val="0"/>
          <w:divBdr>
            <w:top w:val="none" w:sz="0" w:space="0" w:color="auto"/>
            <w:left w:val="none" w:sz="0" w:space="0" w:color="auto"/>
            <w:bottom w:val="none" w:sz="0" w:space="0" w:color="auto"/>
            <w:right w:val="none" w:sz="0" w:space="0" w:color="auto"/>
          </w:divBdr>
        </w:div>
        <w:div w:id="1491676585">
          <w:marLeft w:val="480"/>
          <w:marRight w:val="0"/>
          <w:marTop w:val="0"/>
          <w:marBottom w:val="0"/>
          <w:divBdr>
            <w:top w:val="none" w:sz="0" w:space="0" w:color="auto"/>
            <w:left w:val="none" w:sz="0" w:space="0" w:color="auto"/>
            <w:bottom w:val="none" w:sz="0" w:space="0" w:color="auto"/>
            <w:right w:val="none" w:sz="0" w:space="0" w:color="auto"/>
          </w:divBdr>
        </w:div>
        <w:div w:id="1650556561">
          <w:marLeft w:val="480"/>
          <w:marRight w:val="0"/>
          <w:marTop w:val="0"/>
          <w:marBottom w:val="0"/>
          <w:divBdr>
            <w:top w:val="none" w:sz="0" w:space="0" w:color="auto"/>
            <w:left w:val="none" w:sz="0" w:space="0" w:color="auto"/>
            <w:bottom w:val="none" w:sz="0" w:space="0" w:color="auto"/>
            <w:right w:val="none" w:sz="0" w:space="0" w:color="auto"/>
          </w:divBdr>
        </w:div>
        <w:div w:id="1660227236">
          <w:marLeft w:val="480"/>
          <w:marRight w:val="0"/>
          <w:marTop w:val="0"/>
          <w:marBottom w:val="0"/>
          <w:divBdr>
            <w:top w:val="none" w:sz="0" w:space="0" w:color="auto"/>
            <w:left w:val="none" w:sz="0" w:space="0" w:color="auto"/>
            <w:bottom w:val="none" w:sz="0" w:space="0" w:color="auto"/>
            <w:right w:val="none" w:sz="0" w:space="0" w:color="auto"/>
          </w:divBdr>
        </w:div>
        <w:div w:id="1676688443">
          <w:marLeft w:val="480"/>
          <w:marRight w:val="0"/>
          <w:marTop w:val="0"/>
          <w:marBottom w:val="0"/>
          <w:divBdr>
            <w:top w:val="none" w:sz="0" w:space="0" w:color="auto"/>
            <w:left w:val="none" w:sz="0" w:space="0" w:color="auto"/>
            <w:bottom w:val="none" w:sz="0" w:space="0" w:color="auto"/>
            <w:right w:val="none" w:sz="0" w:space="0" w:color="auto"/>
          </w:divBdr>
        </w:div>
        <w:div w:id="1704405255">
          <w:marLeft w:val="480"/>
          <w:marRight w:val="0"/>
          <w:marTop w:val="0"/>
          <w:marBottom w:val="0"/>
          <w:divBdr>
            <w:top w:val="none" w:sz="0" w:space="0" w:color="auto"/>
            <w:left w:val="none" w:sz="0" w:space="0" w:color="auto"/>
            <w:bottom w:val="none" w:sz="0" w:space="0" w:color="auto"/>
            <w:right w:val="none" w:sz="0" w:space="0" w:color="auto"/>
          </w:divBdr>
        </w:div>
        <w:div w:id="1771506987">
          <w:marLeft w:val="480"/>
          <w:marRight w:val="0"/>
          <w:marTop w:val="0"/>
          <w:marBottom w:val="0"/>
          <w:divBdr>
            <w:top w:val="none" w:sz="0" w:space="0" w:color="auto"/>
            <w:left w:val="none" w:sz="0" w:space="0" w:color="auto"/>
            <w:bottom w:val="none" w:sz="0" w:space="0" w:color="auto"/>
            <w:right w:val="none" w:sz="0" w:space="0" w:color="auto"/>
          </w:divBdr>
        </w:div>
        <w:div w:id="1783649817">
          <w:marLeft w:val="480"/>
          <w:marRight w:val="0"/>
          <w:marTop w:val="0"/>
          <w:marBottom w:val="0"/>
          <w:divBdr>
            <w:top w:val="none" w:sz="0" w:space="0" w:color="auto"/>
            <w:left w:val="none" w:sz="0" w:space="0" w:color="auto"/>
            <w:bottom w:val="none" w:sz="0" w:space="0" w:color="auto"/>
            <w:right w:val="none" w:sz="0" w:space="0" w:color="auto"/>
          </w:divBdr>
        </w:div>
        <w:div w:id="1870222084">
          <w:marLeft w:val="480"/>
          <w:marRight w:val="0"/>
          <w:marTop w:val="0"/>
          <w:marBottom w:val="0"/>
          <w:divBdr>
            <w:top w:val="none" w:sz="0" w:space="0" w:color="auto"/>
            <w:left w:val="none" w:sz="0" w:space="0" w:color="auto"/>
            <w:bottom w:val="none" w:sz="0" w:space="0" w:color="auto"/>
            <w:right w:val="none" w:sz="0" w:space="0" w:color="auto"/>
          </w:divBdr>
        </w:div>
        <w:div w:id="1898128829">
          <w:marLeft w:val="480"/>
          <w:marRight w:val="0"/>
          <w:marTop w:val="0"/>
          <w:marBottom w:val="0"/>
          <w:divBdr>
            <w:top w:val="none" w:sz="0" w:space="0" w:color="auto"/>
            <w:left w:val="none" w:sz="0" w:space="0" w:color="auto"/>
            <w:bottom w:val="none" w:sz="0" w:space="0" w:color="auto"/>
            <w:right w:val="none" w:sz="0" w:space="0" w:color="auto"/>
          </w:divBdr>
        </w:div>
        <w:div w:id="1994487162">
          <w:marLeft w:val="480"/>
          <w:marRight w:val="0"/>
          <w:marTop w:val="0"/>
          <w:marBottom w:val="0"/>
          <w:divBdr>
            <w:top w:val="none" w:sz="0" w:space="0" w:color="auto"/>
            <w:left w:val="none" w:sz="0" w:space="0" w:color="auto"/>
            <w:bottom w:val="none" w:sz="0" w:space="0" w:color="auto"/>
            <w:right w:val="none" w:sz="0" w:space="0" w:color="auto"/>
          </w:divBdr>
        </w:div>
        <w:div w:id="2053114620">
          <w:marLeft w:val="480"/>
          <w:marRight w:val="0"/>
          <w:marTop w:val="0"/>
          <w:marBottom w:val="0"/>
          <w:divBdr>
            <w:top w:val="none" w:sz="0" w:space="0" w:color="auto"/>
            <w:left w:val="none" w:sz="0" w:space="0" w:color="auto"/>
            <w:bottom w:val="none" w:sz="0" w:space="0" w:color="auto"/>
            <w:right w:val="none" w:sz="0" w:space="0" w:color="auto"/>
          </w:divBdr>
        </w:div>
        <w:div w:id="2067801104">
          <w:marLeft w:val="480"/>
          <w:marRight w:val="0"/>
          <w:marTop w:val="0"/>
          <w:marBottom w:val="0"/>
          <w:divBdr>
            <w:top w:val="none" w:sz="0" w:space="0" w:color="auto"/>
            <w:left w:val="none" w:sz="0" w:space="0" w:color="auto"/>
            <w:bottom w:val="none" w:sz="0" w:space="0" w:color="auto"/>
            <w:right w:val="none" w:sz="0" w:space="0" w:color="auto"/>
          </w:divBdr>
        </w:div>
        <w:div w:id="2121754893">
          <w:marLeft w:val="480"/>
          <w:marRight w:val="0"/>
          <w:marTop w:val="0"/>
          <w:marBottom w:val="0"/>
          <w:divBdr>
            <w:top w:val="none" w:sz="0" w:space="0" w:color="auto"/>
            <w:left w:val="none" w:sz="0" w:space="0" w:color="auto"/>
            <w:bottom w:val="none" w:sz="0" w:space="0" w:color="auto"/>
            <w:right w:val="none" w:sz="0" w:space="0" w:color="auto"/>
          </w:divBdr>
        </w:div>
      </w:divsChild>
    </w:div>
    <w:div w:id="1258244883">
      <w:bodyDiv w:val="1"/>
      <w:marLeft w:val="0"/>
      <w:marRight w:val="0"/>
      <w:marTop w:val="0"/>
      <w:marBottom w:val="0"/>
      <w:divBdr>
        <w:top w:val="none" w:sz="0" w:space="0" w:color="auto"/>
        <w:left w:val="none" w:sz="0" w:space="0" w:color="auto"/>
        <w:bottom w:val="none" w:sz="0" w:space="0" w:color="auto"/>
        <w:right w:val="none" w:sz="0" w:space="0" w:color="auto"/>
      </w:divBdr>
    </w:div>
    <w:div w:id="1258445255">
      <w:bodyDiv w:val="1"/>
      <w:marLeft w:val="0"/>
      <w:marRight w:val="0"/>
      <w:marTop w:val="0"/>
      <w:marBottom w:val="0"/>
      <w:divBdr>
        <w:top w:val="none" w:sz="0" w:space="0" w:color="auto"/>
        <w:left w:val="none" w:sz="0" w:space="0" w:color="auto"/>
        <w:bottom w:val="none" w:sz="0" w:space="0" w:color="auto"/>
        <w:right w:val="none" w:sz="0" w:space="0" w:color="auto"/>
      </w:divBdr>
    </w:div>
    <w:div w:id="1258515271">
      <w:bodyDiv w:val="1"/>
      <w:marLeft w:val="0"/>
      <w:marRight w:val="0"/>
      <w:marTop w:val="0"/>
      <w:marBottom w:val="0"/>
      <w:divBdr>
        <w:top w:val="none" w:sz="0" w:space="0" w:color="auto"/>
        <w:left w:val="none" w:sz="0" w:space="0" w:color="auto"/>
        <w:bottom w:val="none" w:sz="0" w:space="0" w:color="auto"/>
        <w:right w:val="none" w:sz="0" w:space="0" w:color="auto"/>
      </w:divBdr>
    </w:div>
    <w:div w:id="1259168719">
      <w:bodyDiv w:val="1"/>
      <w:marLeft w:val="0"/>
      <w:marRight w:val="0"/>
      <w:marTop w:val="0"/>
      <w:marBottom w:val="0"/>
      <w:divBdr>
        <w:top w:val="none" w:sz="0" w:space="0" w:color="auto"/>
        <w:left w:val="none" w:sz="0" w:space="0" w:color="auto"/>
        <w:bottom w:val="none" w:sz="0" w:space="0" w:color="auto"/>
        <w:right w:val="none" w:sz="0" w:space="0" w:color="auto"/>
      </w:divBdr>
    </w:div>
    <w:div w:id="1259606879">
      <w:bodyDiv w:val="1"/>
      <w:marLeft w:val="0"/>
      <w:marRight w:val="0"/>
      <w:marTop w:val="0"/>
      <w:marBottom w:val="0"/>
      <w:divBdr>
        <w:top w:val="none" w:sz="0" w:space="0" w:color="auto"/>
        <w:left w:val="none" w:sz="0" w:space="0" w:color="auto"/>
        <w:bottom w:val="none" w:sz="0" w:space="0" w:color="auto"/>
        <w:right w:val="none" w:sz="0" w:space="0" w:color="auto"/>
      </w:divBdr>
    </w:div>
    <w:div w:id="1259755132">
      <w:bodyDiv w:val="1"/>
      <w:marLeft w:val="0"/>
      <w:marRight w:val="0"/>
      <w:marTop w:val="0"/>
      <w:marBottom w:val="0"/>
      <w:divBdr>
        <w:top w:val="none" w:sz="0" w:space="0" w:color="auto"/>
        <w:left w:val="none" w:sz="0" w:space="0" w:color="auto"/>
        <w:bottom w:val="none" w:sz="0" w:space="0" w:color="auto"/>
        <w:right w:val="none" w:sz="0" w:space="0" w:color="auto"/>
      </w:divBdr>
    </w:div>
    <w:div w:id="1260060960">
      <w:bodyDiv w:val="1"/>
      <w:marLeft w:val="0"/>
      <w:marRight w:val="0"/>
      <w:marTop w:val="0"/>
      <w:marBottom w:val="0"/>
      <w:divBdr>
        <w:top w:val="none" w:sz="0" w:space="0" w:color="auto"/>
        <w:left w:val="none" w:sz="0" w:space="0" w:color="auto"/>
        <w:bottom w:val="none" w:sz="0" w:space="0" w:color="auto"/>
        <w:right w:val="none" w:sz="0" w:space="0" w:color="auto"/>
      </w:divBdr>
    </w:div>
    <w:div w:id="1260144632">
      <w:bodyDiv w:val="1"/>
      <w:marLeft w:val="0"/>
      <w:marRight w:val="0"/>
      <w:marTop w:val="0"/>
      <w:marBottom w:val="0"/>
      <w:divBdr>
        <w:top w:val="none" w:sz="0" w:space="0" w:color="auto"/>
        <w:left w:val="none" w:sz="0" w:space="0" w:color="auto"/>
        <w:bottom w:val="none" w:sz="0" w:space="0" w:color="auto"/>
        <w:right w:val="none" w:sz="0" w:space="0" w:color="auto"/>
      </w:divBdr>
    </w:div>
    <w:div w:id="1260215843">
      <w:bodyDiv w:val="1"/>
      <w:marLeft w:val="0"/>
      <w:marRight w:val="0"/>
      <w:marTop w:val="0"/>
      <w:marBottom w:val="0"/>
      <w:divBdr>
        <w:top w:val="none" w:sz="0" w:space="0" w:color="auto"/>
        <w:left w:val="none" w:sz="0" w:space="0" w:color="auto"/>
        <w:bottom w:val="none" w:sz="0" w:space="0" w:color="auto"/>
        <w:right w:val="none" w:sz="0" w:space="0" w:color="auto"/>
      </w:divBdr>
    </w:div>
    <w:div w:id="1260721691">
      <w:bodyDiv w:val="1"/>
      <w:marLeft w:val="0"/>
      <w:marRight w:val="0"/>
      <w:marTop w:val="0"/>
      <w:marBottom w:val="0"/>
      <w:divBdr>
        <w:top w:val="none" w:sz="0" w:space="0" w:color="auto"/>
        <w:left w:val="none" w:sz="0" w:space="0" w:color="auto"/>
        <w:bottom w:val="none" w:sz="0" w:space="0" w:color="auto"/>
        <w:right w:val="none" w:sz="0" w:space="0" w:color="auto"/>
      </w:divBdr>
      <w:divsChild>
        <w:div w:id="129171731">
          <w:marLeft w:val="480"/>
          <w:marRight w:val="0"/>
          <w:marTop w:val="0"/>
          <w:marBottom w:val="0"/>
          <w:divBdr>
            <w:top w:val="none" w:sz="0" w:space="0" w:color="auto"/>
            <w:left w:val="none" w:sz="0" w:space="0" w:color="auto"/>
            <w:bottom w:val="none" w:sz="0" w:space="0" w:color="auto"/>
            <w:right w:val="none" w:sz="0" w:space="0" w:color="auto"/>
          </w:divBdr>
        </w:div>
        <w:div w:id="172577598">
          <w:marLeft w:val="480"/>
          <w:marRight w:val="0"/>
          <w:marTop w:val="0"/>
          <w:marBottom w:val="0"/>
          <w:divBdr>
            <w:top w:val="none" w:sz="0" w:space="0" w:color="auto"/>
            <w:left w:val="none" w:sz="0" w:space="0" w:color="auto"/>
            <w:bottom w:val="none" w:sz="0" w:space="0" w:color="auto"/>
            <w:right w:val="none" w:sz="0" w:space="0" w:color="auto"/>
          </w:divBdr>
        </w:div>
        <w:div w:id="237134907">
          <w:marLeft w:val="480"/>
          <w:marRight w:val="0"/>
          <w:marTop w:val="0"/>
          <w:marBottom w:val="0"/>
          <w:divBdr>
            <w:top w:val="none" w:sz="0" w:space="0" w:color="auto"/>
            <w:left w:val="none" w:sz="0" w:space="0" w:color="auto"/>
            <w:bottom w:val="none" w:sz="0" w:space="0" w:color="auto"/>
            <w:right w:val="none" w:sz="0" w:space="0" w:color="auto"/>
          </w:divBdr>
        </w:div>
        <w:div w:id="326441378">
          <w:marLeft w:val="480"/>
          <w:marRight w:val="0"/>
          <w:marTop w:val="0"/>
          <w:marBottom w:val="0"/>
          <w:divBdr>
            <w:top w:val="none" w:sz="0" w:space="0" w:color="auto"/>
            <w:left w:val="none" w:sz="0" w:space="0" w:color="auto"/>
            <w:bottom w:val="none" w:sz="0" w:space="0" w:color="auto"/>
            <w:right w:val="none" w:sz="0" w:space="0" w:color="auto"/>
          </w:divBdr>
        </w:div>
        <w:div w:id="442192920">
          <w:marLeft w:val="480"/>
          <w:marRight w:val="0"/>
          <w:marTop w:val="0"/>
          <w:marBottom w:val="0"/>
          <w:divBdr>
            <w:top w:val="none" w:sz="0" w:space="0" w:color="auto"/>
            <w:left w:val="none" w:sz="0" w:space="0" w:color="auto"/>
            <w:bottom w:val="none" w:sz="0" w:space="0" w:color="auto"/>
            <w:right w:val="none" w:sz="0" w:space="0" w:color="auto"/>
          </w:divBdr>
        </w:div>
        <w:div w:id="519852437">
          <w:marLeft w:val="480"/>
          <w:marRight w:val="0"/>
          <w:marTop w:val="0"/>
          <w:marBottom w:val="0"/>
          <w:divBdr>
            <w:top w:val="none" w:sz="0" w:space="0" w:color="auto"/>
            <w:left w:val="none" w:sz="0" w:space="0" w:color="auto"/>
            <w:bottom w:val="none" w:sz="0" w:space="0" w:color="auto"/>
            <w:right w:val="none" w:sz="0" w:space="0" w:color="auto"/>
          </w:divBdr>
        </w:div>
        <w:div w:id="543323835">
          <w:marLeft w:val="480"/>
          <w:marRight w:val="0"/>
          <w:marTop w:val="0"/>
          <w:marBottom w:val="0"/>
          <w:divBdr>
            <w:top w:val="none" w:sz="0" w:space="0" w:color="auto"/>
            <w:left w:val="none" w:sz="0" w:space="0" w:color="auto"/>
            <w:bottom w:val="none" w:sz="0" w:space="0" w:color="auto"/>
            <w:right w:val="none" w:sz="0" w:space="0" w:color="auto"/>
          </w:divBdr>
        </w:div>
        <w:div w:id="605891292">
          <w:marLeft w:val="480"/>
          <w:marRight w:val="0"/>
          <w:marTop w:val="0"/>
          <w:marBottom w:val="0"/>
          <w:divBdr>
            <w:top w:val="none" w:sz="0" w:space="0" w:color="auto"/>
            <w:left w:val="none" w:sz="0" w:space="0" w:color="auto"/>
            <w:bottom w:val="none" w:sz="0" w:space="0" w:color="auto"/>
            <w:right w:val="none" w:sz="0" w:space="0" w:color="auto"/>
          </w:divBdr>
        </w:div>
        <w:div w:id="652103774">
          <w:marLeft w:val="480"/>
          <w:marRight w:val="0"/>
          <w:marTop w:val="0"/>
          <w:marBottom w:val="0"/>
          <w:divBdr>
            <w:top w:val="none" w:sz="0" w:space="0" w:color="auto"/>
            <w:left w:val="none" w:sz="0" w:space="0" w:color="auto"/>
            <w:bottom w:val="none" w:sz="0" w:space="0" w:color="auto"/>
            <w:right w:val="none" w:sz="0" w:space="0" w:color="auto"/>
          </w:divBdr>
        </w:div>
        <w:div w:id="694770226">
          <w:marLeft w:val="480"/>
          <w:marRight w:val="0"/>
          <w:marTop w:val="0"/>
          <w:marBottom w:val="0"/>
          <w:divBdr>
            <w:top w:val="none" w:sz="0" w:space="0" w:color="auto"/>
            <w:left w:val="none" w:sz="0" w:space="0" w:color="auto"/>
            <w:bottom w:val="none" w:sz="0" w:space="0" w:color="auto"/>
            <w:right w:val="none" w:sz="0" w:space="0" w:color="auto"/>
          </w:divBdr>
        </w:div>
        <w:div w:id="890002125">
          <w:marLeft w:val="480"/>
          <w:marRight w:val="0"/>
          <w:marTop w:val="0"/>
          <w:marBottom w:val="0"/>
          <w:divBdr>
            <w:top w:val="none" w:sz="0" w:space="0" w:color="auto"/>
            <w:left w:val="none" w:sz="0" w:space="0" w:color="auto"/>
            <w:bottom w:val="none" w:sz="0" w:space="0" w:color="auto"/>
            <w:right w:val="none" w:sz="0" w:space="0" w:color="auto"/>
          </w:divBdr>
        </w:div>
        <w:div w:id="904531161">
          <w:marLeft w:val="480"/>
          <w:marRight w:val="0"/>
          <w:marTop w:val="0"/>
          <w:marBottom w:val="0"/>
          <w:divBdr>
            <w:top w:val="none" w:sz="0" w:space="0" w:color="auto"/>
            <w:left w:val="none" w:sz="0" w:space="0" w:color="auto"/>
            <w:bottom w:val="none" w:sz="0" w:space="0" w:color="auto"/>
            <w:right w:val="none" w:sz="0" w:space="0" w:color="auto"/>
          </w:divBdr>
        </w:div>
        <w:div w:id="904611556">
          <w:marLeft w:val="480"/>
          <w:marRight w:val="0"/>
          <w:marTop w:val="0"/>
          <w:marBottom w:val="0"/>
          <w:divBdr>
            <w:top w:val="none" w:sz="0" w:space="0" w:color="auto"/>
            <w:left w:val="none" w:sz="0" w:space="0" w:color="auto"/>
            <w:bottom w:val="none" w:sz="0" w:space="0" w:color="auto"/>
            <w:right w:val="none" w:sz="0" w:space="0" w:color="auto"/>
          </w:divBdr>
        </w:div>
        <w:div w:id="912668528">
          <w:marLeft w:val="480"/>
          <w:marRight w:val="0"/>
          <w:marTop w:val="0"/>
          <w:marBottom w:val="0"/>
          <w:divBdr>
            <w:top w:val="none" w:sz="0" w:space="0" w:color="auto"/>
            <w:left w:val="none" w:sz="0" w:space="0" w:color="auto"/>
            <w:bottom w:val="none" w:sz="0" w:space="0" w:color="auto"/>
            <w:right w:val="none" w:sz="0" w:space="0" w:color="auto"/>
          </w:divBdr>
        </w:div>
        <w:div w:id="922910234">
          <w:marLeft w:val="480"/>
          <w:marRight w:val="0"/>
          <w:marTop w:val="0"/>
          <w:marBottom w:val="0"/>
          <w:divBdr>
            <w:top w:val="none" w:sz="0" w:space="0" w:color="auto"/>
            <w:left w:val="none" w:sz="0" w:space="0" w:color="auto"/>
            <w:bottom w:val="none" w:sz="0" w:space="0" w:color="auto"/>
            <w:right w:val="none" w:sz="0" w:space="0" w:color="auto"/>
          </w:divBdr>
        </w:div>
        <w:div w:id="997609688">
          <w:marLeft w:val="480"/>
          <w:marRight w:val="0"/>
          <w:marTop w:val="0"/>
          <w:marBottom w:val="0"/>
          <w:divBdr>
            <w:top w:val="none" w:sz="0" w:space="0" w:color="auto"/>
            <w:left w:val="none" w:sz="0" w:space="0" w:color="auto"/>
            <w:bottom w:val="none" w:sz="0" w:space="0" w:color="auto"/>
            <w:right w:val="none" w:sz="0" w:space="0" w:color="auto"/>
          </w:divBdr>
        </w:div>
        <w:div w:id="1031296360">
          <w:marLeft w:val="480"/>
          <w:marRight w:val="0"/>
          <w:marTop w:val="0"/>
          <w:marBottom w:val="0"/>
          <w:divBdr>
            <w:top w:val="none" w:sz="0" w:space="0" w:color="auto"/>
            <w:left w:val="none" w:sz="0" w:space="0" w:color="auto"/>
            <w:bottom w:val="none" w:sz="0" w:space="0" w:color="auto"/>
            <w:right w:val="none" w:sz="0" w:space="0" w:color="auto"/>
          </w:divBdr>
        </w:div>
        <w:div w:id="1079210340">
          <w:marLeft w:val="480"/>
          <w:marRight w:val="0"/>
          <w:marTop w:val="0"/>
          <w:marBottom w:val="0"/>
          <w:divBdr>
            <w:top w:val="none" w:sz="0" w:space="0" w:color="auto"/>
            <w:left w:val="none" w:sz="0" w:space="0" w:color="auto"/>
            <w:bottom w:val="none" w:sz="0" w:space="0" w:color="auto"/>
            <w:right w:val="none" w:sz="0" w:space="0" w:color="auto"/>
          </w:divBdr>
        </w:div>
        <w:div w:id="1182818566">
          <w:marLeft w:val="480"/>
          <w:marRight w:val="0"/>
          <w:marTop w:val="0"/>
          <w:marBottom w:val="0"/>
          <w:divBdr>
            <w:top w:val="none" w:sz="0" w:space="0" w:color="auto"/>
            <w:left w:val="none" w:sz="0" w:space="0" w:color="auto"/>
            <w:bottom w:val="none" w:sz="0" w:space="0" w:color="auto"/>
            <w:right w:val="none" w:sz="0" w:space="0" w:color="auto"/>
          </w:divBdr>
        </w:div>
        <w:div w:id="1215778887">
          <w:marLeft w:val="480"/>
          <w:marRight w:val="0"/>
          <w:marTop w:val="0"/>
          <w:marBottom w:val="0"/>
          <w:divBdr>
            <w:top w:val="none" w:sz="0" w:space="0" w:color="auto"/>
            <w:left w:val="none" w:sz="0" w:space="0" w:color="auto"/>
            <w:bottom w:val="none" w:sz="0" w:space="0" w:color="auto"/>
            <w:right w:val="none" w:sz="0" w:space="0" w:color="auto"/>
          </w:divBdr>
        </w:div>
        <w:div w:id="1406299581">
          <w:marLeft w:val="480"/>
          <w:marRight w:val="0"/>
          <w:marTop w:val="0"/>
          <w:marBottom w:val="0"/>
          <w:divBdr>
            <w:top w:val="none" w:sz="0" w:space="0" w:color="auto"/>
            <w:left w:val="none" w:sz="0" w:space="0" w:color="auto"/>
            <w:bottom w:val="none" w:sz="0" w:space="0" w:color="auto"/>
            <w:right w:val="none" w:sz="0" w:space="0" w:color="auto"/>
          </w:divBdr>
        </w:div>
        <w:div w:id="1445079960">
          <w:marLeft w:val="480"/>
          <w:marRight w:val="0"/>
          <w:marTop w:val="0"/>
          <w:marBottom w:val="0"/>
          <w:divBdr>
            <w:top w:val="none" w:sz="0" w:space="0" w:color="auto"/>
            <w:left w:val="none" w:sz="0" w:space="0" w:color="auto"/>
            <w:bottom w:val="none" w:sz="0" w:space="0" w:color="auto"/>
            <w:right w:val="none" w:sz="0" w:space="0" w:color="auto"/>
          </w:divBdr>
        </w:div>
        <w:div w:id="1458183738">
          <w:marLeft w:val="480"/>
          <w:marRight w:val="0"/>
          <w:marTop w:val="0"/>
          <w:marBottom w:val="0"/>
          <w:divBdr>
            <w:top w:val="none" w:sz="0" w:space="0" w:color="auto"/>
            <w:left w:val="none" w:sz="0" w:space="0" w:color="auto"/>
            <w:bottom w:val="none" w:sz="0" w:space="0" w:color="auto"/>
            <w:right w:val="none" w:sz="0" w:space="0" w:color="auto"/>
          </w:divBdr>
        </w:div>
        <w:div w:id="1518152218">
          <w:marLeft w:val="480"/>
          <w:marRight w:val="0"/>
          <w:marTop w:val="0"/>
          <w:marBottom w:val="0"/>
          <w:divBdr>
            <w:top w:val="none" w:sz="0" w:space="0" w:color="auto"/>
            <w:left w:val="none" w:sz="0" w:space="0" w:color="auto"/>
            <w:bottom w:val="none" w:sz="0" w:space="0" w:color="auto"/>
            <w:right w:val="none" w:sz="0" w:space="0" w:color="auto"/>
          </w:divBdr>
        </w:div>
        <w:div w:id="1603150140">
          <w:marLeft w:val="480"/>
          <w:marRight w:val="0"/>
          <w:marTop w:val="0"/>
          <w:marBottom w:val="0"/>
          <w:divBdr>
            <w:top w:val="none" w:sz="0" w:space="0" w:color="auto"/>
            <w:left w:val="none" w:sz="0" w:space="0" w:color="auto"/>
            <w:bottom w:val="none" w:sz="0" w:space="0" w:color="auto"/>
            <w:right w:val="none" w:sz="0" w:space="0" w:color="auto"/>
          </w:divBdr>
        </w:div>
        <w:div w:id="1733890804">
          <w:marLeft w:val="480"/>
          <w:marRight w:val="0"/>
          <w:marTop w:val="0"/>
          <w:marBottom w:val="0"/>
          <w:divBdr>
            <w:top w:val="none" w:sz="0" w:space="0" w:color="auto"/>
            <w:left w:val="none" w:sz="0" w:space="0" w:color="auto"/>
            <w:bottom w:val="none" w:sz="0" w:space="0" w:color="auto"/>
            <w:right w:val="none" w:sz="0" w:space="0" w:color="auto"/>
          </w:divBdr>
        </w:div>
        <w:div w:id="1761411724">
          <w:marLeft w:val="480"/>
          <w:marRight w:val="0"/>
          <w:marTop w:val="0"/>
          <w:marBottom w:val="0"/>
          <w:divBdr>
            <w:top w:val="none" w:sz="0" w:space="0" w:color="auto"/>
            <w:left w:val="none" w:sz="0" w:space="0" w:color="auto"/>
            <w:bottom w:val="none" w:sz="0" w:space="0" w:color="auto"/>
            <w:right w:val="none" w:sz="0" w:space="0" w:color="auto"/>
          </w:divBdr>
        </w:div>
        <w:div w:id="1792939077">
          <w:marLeft w:val="480"/>
          <w:marRight w:val="0"/>
          <w:marTop w:val="0"/>
          <w:marBottom w:val="0"/>
          <w:divBdr>
            <w:top w:val="none" w:sz="0" w:space="0" w:color="auto"/>
            <w:left w:val="none" w:sz="0" w:space="0" w:color="auto"/>
            <w:bottom w:val="none" w:sz="0" w:space="0" w:color="auto"/>
            <w:right w:val="none" w:sz="0" w:space="0" w:color="auto"/>
          </w:divBdr>
        </w:div>
        <w:div w:id="1931154468">
          <w:marLeft w:val="480"/>
          <w:marRight w:val="0"/>
          <w:marTop w:val="0"/>
          <w:marBottom w:val="0"/>
          <w:divBdr>
            <w:top w:val="none" w:sz="0" w:space="0" w:color="auto"/>
            <w:left w:val="none" w:sz="0" w:space="0" w:color="auto"/>
            <w:bottom w:val="none" w:sz="0" w:space="0" w:color="auto"/>
            <w:right w:val="none" w:sz="0" w:space="0" w:color="auto"/>
          </w:divBdr>
        </w:div>
        <w:div w:id="2032022395">
          <w:marLeft w:val="480"/>
          <w:marRight w:val="0"/>
          <w:marTop w:val="0"/>
          <w:marBottom w:val="0"/>
          <w:divBdr>
            <w:top w:val="none" w:sz="0" w:space="0" w:color="auto"/>
            <w:left w:val="none" w:sz="0" w:space="0" w:color="auto"/>
            <w:bottom w:val="none" w:sz="0" w:space="0" w:color="auto"/>
            <w:right w:val="none" w:sz="0" w:space="0" w:color="auto"/>
          </w:divBdr>
        </w:div>
        <w:div w:id="2130782920">
          <w:marLeft w:val="480"/>
          <w:marRight w:val="0"/>
          <w:marTop w:val="0"/>
          <w:marBottom w:val="0"/>
          <w:divBdr>
            <w:top w:val="none" w:sz="0" w:space="0" w:color="auto"/>
            <w:left w:val="none" w:sz="0" w:space="0" w:color="auto"/>
            <w:bottom w:val="none" w:sz="0" w:space="0" w:color="auto"/>
            <w:right w:val="none" w:sz="0" w:space="0" w:color="auto"/>
          </w:divBdr>
        </w:div>
      </w:divsChild>
    </w:div>
    <w:div w:id="1262761562">
      <w:bodyDiv w:val="1"/>
      <w:marLeft w:val="0"/>
      <w:marRight w:val="0"/>
      <w:marTop w:val="0"/>
      <w:marBottom w:val="0"/>
      <w:divBdr>
        <w:top w:val="none" w:sz="0" w:space="0" w:color="auto"/>
        <w:left w:val="none" w:sz="0" w:space="0" w:color="auto"/>
        <w:bottom w:val="none" w:sz="0" w:space="0" w:color="auto"/>
        <w:right w:val="none" w:sz="0" w:space="0" w:color="auto"/>
      </w:divBdr>
    </w:div>
    <w:div w:id="1262952548">
      <w:bodyDiv w:val="1"/>
      <w:marLeft w:val="0"/>
      <w:marRight w:val="0"/>
      <w:marTop w:val="0"/>
      <w:marBottom w:val="0"/>
      <w:divBdr>
        <w:top w:val="none" w:sz="0" w:space="0" w:color="auto"/>
        <w:left w:val="none" w:sz="0" w:space="0" w:color="auto"/>
        <w:bottom w:val="none" w:sz="0" w:space="0" w:color="auto"/>
        <w:right w:val="none" w:sz="0" w:space="0" w:color="auto"/>
      </w:divBdr>
    </w:div>
    <w:div w:id="1262955010">
      <w:bodyDiv w:val="1"/>
      <w:marLeft w:val="0"/>
      <w:marRight w:val="0"/>
      <w:marTop w:val="0"/>
      <w:marBottom w:val="0"/>
      <w:divBdr>
        <w:top w:val="none" w:sz="0" w:space="0" w:color="auto"/>
        <w:left w:val="none" w:sz="0" w:space="0" w:color="auto"/>
        <w:bottom w:val="none" w:sz="0" w:space="0" w:color="auto"/>
        <w:right w:val="none" w:sz="0" w:space="0" w:color="auto"/>
      </w:divBdr>
    </w:div>
    <w:div w:id="1263105089">
      <w:bodyDiv w:val="1"/>
      <w:marLeft w:val="0"/>
      <w:marRight w:val="0"/>
      <w:marTop w:val="0"/>
      <w:marBottom w:val="0"/>
      <w:divBdr>
        <w:top w:val="none" w:sz="0" w:space="0" w:color="auto"/>
        <w:left w:val="none" w:sz="0" w:space="0" w:color="auto"/>
        <w:bottom w:val="none" w:sz="0" w:space="0" w:color="auto"/>
        <w:right w:val="none" w:sz="0" w:space="0" w:color="auto"/>
      </w:divBdr>
    </w:div>
    <w:div w:id="1263419741">
      <w:bodyDiv w:val="1"/>
      <w:marLeft w:val="0"/>
      <w:marRight w:val="0"/>
      <w:marTop w:val="0"/>
      <w:marBottom w:val="0"/>
      <w:divBdr>
        <w:top w:val="none" w:sz="0" w:space="0" w:color="auto"/>
        <w:left w:val="none" w:sz="0" w:space="0" w:color="auto"/>
        <w:bottom w:val="none" w:sz="0" w:space="0" w:color="auto"/>
        <w:right w:val="none" w:sz="0" w:space="0" w:color="auto"/>
      </w:divBdr>
    </w:div>
    <w:div w:id="1263607730">
      <w:bodyDiv w:val="1"/>
      <w:marLeft w:val="0"/>
      <w:marRight w:val="0"/>
      <w:marTop w:val="0"/>
      <w:marBottom w:val="0"/>
      <w:divBdr>
        <w:top w:val="none" w:sz="0" w:space="0" w:color="auto"/>
        <w:left w:val="none" w:sz="0" w:space="0" w:color="auto"/>
        <w:bottom w:val="none" w:sz="0" w:space="0" w:color="auto"/>
        <w:right w:val="none" w:sz="0" w:space="0" w:color="auto"/>
      </w:divBdr>
    </w:div>
    <w:div w:id="1263804649">
      <w:bodyDiv w:val="1"/>
      <w:marLeft w:val="0"/>
      <w:marRight w:val="0"/>
      <w:marTop w:val="0"/>
      <w:marBottom w:val="0"/>
      <w:divBdr>
        <w:top w:val="none" w:sz="0" w:space="0" w:color="auto"/>
        <w:left w:val="none" w:sz="0" w:space="0" w:color="auto"/>
        <w:bottom w:val="none" w:sz="0" w:space="0" w:color="auto"/>
        <w:right w:val="none" w:sz="0" w:space="0" w:color="auto"/>
      </w:divBdr>
    </w:div>
    <w:div w:id="1265187903">
      <w:bodyDiv w:val="1"/>
      <w:marLeft w:val="0"/>
      <w:marRight w:val="0"/>
      <w:marTop w:val="0"/>
      <w:marBottom w:val="0"/>
      <w:divBdr>
        <w:top w:val="none" w:sz="0" w:space="0" w:color="auto"/>
        <w:left w:val="none" w:sz="0" w:space="0" w:color="auto"/>
        <w:bottom w:val="none" w:sz="0" w:space="0" w:color="auto"/>
        <w:right w:val="none" w:sz="0" w:space="0" w:color="auto"/>
      </w:divBdr>
    </w:div>
    <w:div w:id="1265532620">
      <w:bodyDiv w:val="1"/>
      <w:marLeft w:val="0"/>
      <w:marRight w:val="0"/>
      <w:marTop w:val="0"/>
      <w:marBottom w:val="0"/>
      <w:divBdr>
        <w:top w:val="none" w:sz="0" w:space="0" w:color="auto"/>
        <w:left w:val="none" w:sz="0" w:space="0" w:color="auto"/>
        <w:bottom w:val="none" w:sz="0" w:space="0" w:color="auto"/>
        <w:right w:val="none" w:sz="0" w:space="0" w:color="auto"/>
      </w:divBdr>
    </w:div>
    <w:div w:id="1266111246">
      <w:bodyDiv w:val="1"/>
      <w:marLeft w:val="0"/>
      <w:marRight w:val="0"/>
      <w:marTop w:val="0"/>
      <w:marBottom w:val="0"/>
      <w:divBdr>
        <w:top w:val="none" w:sz="0" w:space="0" w:color="auto"/>
        <w:left w:val="none" w:sz="0" w:space="0" w:color="auto"/>
        <w:bottom w:val="none" w:sz="0" w:space="0" w:color="auto"/>
        <w:right w:val="none" w:sz="0" w:space="0" w:color="auto"/>
      </w:divBdr>
    </w:div>
    <w:div w:id="1267498790">
      <w:bodyDiv w:val="1"/>
      <w:marLeft w:val="0"/>
      <w:marRight w:val="0"/>
      <w:marTop w:val="0"/>
      <w:marBottom w:val="0"/>
      <w:divBdr>
        <w:top w:val="none" w:sz="0" w:space="0" w:color="auto"/>
        <w:left w:val="none" w:sz="0" w:space="0" w:color="auto"/>
        <w:bottom w:val="none" w:sz="0" w:space="0" w:color="auto"/>
        <w:right w:val="none" w:sz="0" w:space="0" w:color="auto"/>
      </w:divBdr>
    </w:div>
    <w:div w:id="1267543638">
      <w:bodyDiv w:val="1"/>
      <w:marLeft w:val="0"/>
      <w:marRight w:val="0"/>
      <w:marTop w:val="0"/>
      <w:marBottom w:val="0"/>
      <w:divBdr>
        <w:top w:val="none" w:sz="0" w:space="0" w:color="auto"/>
        <w:left w:val="none" w:sz="0" w:space="0" w:color="auto"/>
        <w:bottom w:val="none" w:sz="0" w:space="0" w:color="auto"/>
        <w:right w:val="none" w:sz="0" w:space="0" w:color="auto"/>
      </w:divBdr>
    </w:div>
    <w:div w:id="1267617574">
      <w:bodyDiv w:val="1"/>
      <w:marLeft w:val="0"/>
      <w:marRight w:val="0"/>
      <w:marTop w:val="0"/>
      <w:marBottom w:val="0"/>
      <w:divBdr>
        <w:top w:val="none" w:sz="0" w:space="0" w:color="auto"/>
        <w:left w:val="none" w:sz="0" w:space="0" w:color="auto"/>
        <w:bottom w:val="none" w:sz="0" w:space="0" w:color="auto"/>
        <w:right w:val="none" w:sz="0" w:space="0" w:color="auto"/>
      </w:divBdr>
    </w:div>
    <w:div w:id="1267930400">
      <w:bodyDiv w:val="1"/>
      <w:marLeft w:val="0"/>
      <w:marRight w:val="0"/>
      <w:marTop w:val="0"/>
      <w:marBottom w:val="0"/>
      <w:divBdr>
        <w:top w:val="none" w:sz="0" w:space="0" w:color="auto"/>
        <w:left w:val="none" w:sz="0" w:space="0" w:color="auto"/>
        <w:bottom w:val="none" w:sz="0" w:space="0" w:color="auto"/>
        <w:right w:val="none" w:sz="0" w:space="0" w:color="auto"/>
      </w:divBdr>
      <w:divsChild>
        <w:div w:id="5718977">
          <w:marLeft w:val="480"/>
          <w:marRight w:val="0"/>
          <w:marTop w:val="0"/>
          <w:marBottom w:val="0"/>
          <w:divBdr>
            <w:top w:val="none" w:sz="0" w:space="0" w:color="auto"/>
            <w:left w:val="none" w:sz="0" w:space="0" w:color="auto"/>
            <w:bottom w:val="none" w:sz="0" w:space="0" w:color="auto"/>
            <w:right w:val="none" w:sz="0" w:space="0" w:color="auto"/>
          </w:divBdr>
        </w:div>
        <w:div w:id="28841443">
          <w:marLeft w:val="480"/>
          <w:marRight w:val="0"/>
          <w:marTop w:val="0"/>
          <w:marBottom w:val="0"/>
          <w:divBdr>
            <w:top w:val="none" w:sz="0" w:space="0" w:color="auto"/>
            <w:left w:val="none" w:sz="0" w:space="0" w:color="auto"/>
            <w:bottom w:val="none" w:sz="0" w:space="0" w:color="auto"/>
            <w:right w:val="none" w:sz="0" w:space="0" w:color="auto"/>
          </w:divBdr>
        </w:div>
        <w:div w:id="167911495">
          <w:marLeft w:val="480"/>
          <w:marRight w:val="0"/>
          <w:marTop w:val="0"/>
          <w:marBottom w:val="0"/>
          <w:divBdr>
            <w:top w:val="none" w:sz="0" w:space="0" w:color="auto"/>
            <w:left w:val="none" w:sz="0" w:space="0" w:color="auto"/>
            <w:bottom w:val="none" w:sz="0" w:space="0" w:color="auto"/>
            <w:right w:val="none" w:sz="0" w:space="0" w:color="auto"/>
          </w:divBdr>
        </w:div>
        <w:div w:id="182867392">
          <w:marLeft w:val="480"/>
          <w:marRight w:val="0"/>
          <w:marTop w:val="0"/>
          <w:marBottom w:val="0"/>
          <w:divBdr>
            <w:top w:val="none" w:sz="0" w:space="0" w:color="auto"/>
            <w:left w:val="none" w:sz="0" w:space="0" w:color="auto"/>
            <w:bottom w:val="none" w:sz="0" w:space="0" w:color="auto"/>
            <w:right w:val="none" w:sz="0" w:space="0" w:color="auto"/>
          </w:divBdr>
        </w:div>
        <w:div w:id="344943927">
          <w:marLeft w:val="480"/>
          <w:marRight w:val="0"/>
          <w:marTop w:val="0"/>
          <w:marBottom w:val="0"/>
          <w:divBdr>
            <w:top w:val="none" w:sz="0" w:space="0" w:color="auto"/>
            <w:left w:val="none" w:sz="0" w:space="0" w:color="auto"/>
            <w:bottom w:val="none" w:sz="0" w:space="0" w:color="auto"/>
            <w:right w:val="none" w:sz="0" w:space="0" w:color="auto"/>
          </w:divBdr>
        </w:div>
        <w:div w:id="414088749">
          <w:marLeft w:val="480"/>
          <w:marRight w:val="0"/>
          <w:marTop w:val="0"/>
          <w:marBottom w:val="0"/>
          <w:divBdr>
            <w:top w:val="none" w:sz="0" w:space="0" w:color="auto"/>
            <w:left w:val="none" w:sz="0" w:space="0" w:color="auto"/>
            <w:bottom w:val="none" w:sz="0" w:space="0" w:color="auto"/>
            <w:right w:val="none" w:sz="0" w:space="0" w:color="auto"/>
          </w:divBdr>
        </w:div>
        <w:div w:id="470446872">
          <w:marLeft w:val="480"/>
          <w:marRight w:val="0"/>
          <w:marTop w:val="0"/>
          <w:marBottom w:val="0"/>
          <w:divBdr>
            <w:top w:val="none" w:sz="0" w:space="0" w:color="auto"/>
            <w:left w:val="none" w:sz="0" w:space="0" w:color="auto"/>
            <w:bottom w:val="none" w:sz="0" w:space="0" w:color="auto"/>
            <w:right w:val="none" w:sz="0" w:space="0" w:color="auto"/>
          </w:divBdr>
        </w:div>
        <w:div w:id="489296673">
          <w:marLeft w:val="480"/>
          <w:marRight w:val="0"/>
          <w:marTop w:val="0"/>
          <w:marBottom w:val="0"/>
          <w:divBdr>
            <w:top w:val="none" w:sz="0" w:space="0" w:color="auto"/>
            <w:left w:val="none" w:sz="0" w:space="0" w:color="auto"/>
            <w:bottom w:val="none" w:sz="0" w:space="0" w:color="auto"/>
            <w:right w:val="none" w:sz="0" w:space="0" w:color="auto"/>
          </w:divBdr>
        </w:div>
        <w:div w:id="637342173">
          <w:marLeft w:val="480"/>
          <w:marRight w:val="0"/>
          <w:marTop w:val="0"/>
          <w:marBottom w:val="0"/>
          <w:divBdr>
            <w:top w:val="none" w:sz="0" w:space="0" w:color="auto"/>
            <w:left w:val="none" w:sz="0" w:space="0" w:color="auto"/>
            <w:bottom w:val="none" w:sz="0" w:space="0" w:color="auto"/>
            <w:right w:val="none" w:sz="0" w:space="0" w:color="auto"/>
          </w:divBdr>
        </w:div>
        <w:div w:id="663706675">
          <w:marLeft w:val="480"/>
          <w:marRight w:val="0"/>
          <w:marTop w:val="0"/>
          <w:marBottom w:val="0"/>
          <w:divBdr>
            <w:top w:val="none" w:sz="0" w:space="0" w:color="auto"/>
            <w:left w:val="none" w:sz="0" w:space="0" w:color="auto"/>
            <w:bottom w:val="none" w:sz="0" w:space="0" w:color="auto"/>
            <w:right w:val="none" w:sz="0" w:space="0" w:color="auto"/>
          </w:divBdr>
        </w:div>
        <w:div w:id="837423221">
          <w:marLeft w:val="480"/>
          <w:marRight w:val="0"/>
          <w:marTop w:val="0"/>
          <w:marBottom w:val="0"/>
          <w:divBdr>
            <w:top w:val="none" w:sz="0" w:space="0" w:color="auto"/>
            <w:left w:val="none" w:sz="0" w:space="0" w:color="auto"/>
            <w:bottom w:val="none" w:sz="0" w:space="0" w:color="auto"/>
            <w:right w:val="none" w:sz="0" w:space="0" w:color="auto"/>
          </w:divBdr>
        </w:div>
        <w:div w:id="859273887">
          <w:marLeft w:val="480"/>
          <w:marRight w:val="0"/>
          <w:marTop w:val="0"/>
          <w:marBottom w:val="0"/>
          <w:divBdr>
            <w:top w:val="none" w:sz="0" w:space="0" w:color="auto"/>
            <w:left w:val="none" w:sz="0" w:space="0" w:color="auto"/>
            <w:bottom w:val="none" w:sz="0" w:space="0" w:color="auto"/>
            <w:right w:val="none" w:sz="0" w:space="0" w:color="auto"/>
          </w:divBdr>
        </w:div>
        <w:div w:id="946037262">
          <w:marLeft w:val="480"/>
          <w:marRight w:val="0"/>
          <w:marTop w:val="0"/>
          <w:marBottom w:val="0"/>
          <w:divBdr>
            <w:top w:val="none" w:sz="0" w:space="0" w:color="auto"/>
            <w:left w:val="none" w:sz="0" w:space="0" w:color="auto"/>
            <w:bottom w:val="none" w:sz="0" w:space="0" w:color="auto"/>
            <w:right w:val="none" w:sz="0" w:space="0" w:color="auto"/>
          </w:divBdr>
        </w:div>
        <w:div w:id="1061248425">
          <w:marLeft w:val="480"/>
          <w:marRight w:val="0"/>
          <w:marTop w:val="0"/>
          <w:marBottom w:val="0"/>
          <w:divBdr>
            <w:top w:val="none" w:sz="0" w:space="0" w:color="auto"/>
            <w:left w:val="none" w:sz="0" w:space="0" w:color="auto"/>
            <w:bottom w:val="none" w:sz="0" w:space="0" w:color="auto"/>
            <w:right w:val="none" w:sz="0" w:space="0" w:color="auto"/>
          </w:divBdr>
        </w:div>
        <w:div w:id="1209993085">
          <w:marLeft w:val="480"/>
          <w:marRight w:val="0"/>
          <w:marTop w:val="0"/>
          <w:marBottom w:val="0"/>
          <w:divBdr>
            <w:top w:val="none" w:sz="0" w:space="0" w:color="auto"/>
            <w:left w:val="none" w:sz="0" w:space="0" w:color="auto"/>
            <w:bottom w:val="none" w:sz="0" w:space="0" w:color="auto"/>
            <w:right w:val="none" w:sz="0" w:space="0" w:color="auto"/>
          </w:divBdr>
        </w:div>
        <w:div w:id="1230388149">
          <w:marLeft w:val="480"/>
          <w:marRight w:val="0"/>
          <w:marTop w:val="0"/>
          <w:marBottom w:val="0"/>
          <w:divBdr>
            <w:top w:val="none" w:sz="0" w:space="0" w:color="auto"/>
            <w:left w:val="none" w:sz="0" w:space="0" w:color="auto"/>
            <w:bottom w:val="none" w:sz="0" w:space="0" w:color="auto"/>
            <w:right w:val="none" w:sz="0" w:space="0" w:color="auto"/>
          </w:divBdr>
        </w:div>
        <w:div w:id="1335255157">
          <w:marLeft w:val="480"/>
          <w:marRight w:val="0"/>
          <w:marTop w:val="0"/>
          <w:marBottom w:val="0"/>
          <w:divBdr>
            <w:top w:val="none" w:sz="0" w:space="0" w:color="auto"/>
            <w:left w:val="none" w:sz="0" w:space="0" w:color="auto"/>
            <w:bottom w:val="none" w:sz="0" w:space="0" w:color="auto"/>
            <w:right w:val="none" w:sz="0" w:space="0" w:color="auto"/>
          </w:divBdr>
        </w:div>
        <w:div w:id="1345597685">
          <w:marLeft w:val="480"/>
          <w:marRight w:val="0"/>
          <w:marTop w:val="0"/>
          <w:marBottom w:val="0"/>
          <w:divBdr>
            <w:top w:val="none" w:sz="0" w:space="0" w:color="auto"/>
            <w:left w:val="none" w:sz="0" w:space="0" w:color="auto"/>
            <w:bottom w:val="none" w:sz="0" w:space="0" w:color="auto"/>
            <w:right w:val="none" w:sz="0" w:space="0" w:color="auto"/>
          </w:divBdr>
        </w:div>
        <w:div w:id="1389719047">
          <w:marLeft w:val="480"/>
          <w:marRight w:val="0"/>
          <w:marTop w:val="0"/>
          <w:marBottom w:val="0"/>
          <w:divBdr>
            <w:top w:val="none" w:sz="0" w:space="0" w:color="auto"/>
            <w:left w:val="none" w:sz="0" w:space="0" w:color="auto"/>
            <w:bottom w:val="none" w:sz="0" w:space="0" w:color="auto"/>
            <w:right w:val="none" w:sz="0" w:space="0" w:color="auto"/>
          </w:divBdr>
        </w:div>
        <w:div w:id="1395541264">
          <w:marLeft w:val="480"/>
          <w:marRight w:val="0"/>
          <w:marTop w:val="0"/>
          <w:marBottom w:val="0"/>
          <w:divBdr>
            <w:top w:val="none" w:sz="0" w:space="0" w:color="auto"/>
            <w:left w:val="none" w:sz="0" w:space="0" w:color="auto"/>
            <w:bottom w:val="none" w:sz="0" w:space="0" w:color="auto"/>
            <w:right w:val="none" w:sz="0" w:space="0" w:color="auto"/>
          </w:divBdr>
        </w:div>
        <w:div w:id="1425959664">
          <w:marLeft w:val="480"/>
          <w:marRight w:val="0"/>
          <w:marTop w:val="0"/>
          <w:marBottom w:val="0"/>
          <w:divBdr>
            <w:top w:val="none" w:sz="0" w:space="0" w:color="auto"/>
            <w:left w:val="none" w:sz="0" w:space="0" w:color="auto"/>
            <w:bottom w:val="none" w:sz="0" w:space="0" w:color="auto"/>
            <w:right w:val="none" w:sz="0" w:space="0" w:color="auto"/>
          </w:divBdr>
        </w:div>
        <w:div w:id="1429958690">
          <w:marLeft w:val="480"/>
          <w:marRight w:val="0"/>
          <w:marTop w:val="0"/>
          <w:marBottom w:val="0"/>
          <w:divBdr>
            <w:top w:val="none" w:sz="0" w:space="0" w:color="auto"/>
            <w:left w:val="none" w:sz="0" w:space="0" w:color="auto"/>
            <w:bottom w:val="none" w:sz="0" w:space="0" w:color="auto"/>
            <w:right w:val="none" w:sz="0" w:space="0" w:color="auto"/>
          </w:divBdr>
        </w:div>
        <w:div w:id="1524901761">
          <w:marLeft w:val="480"/>
          <w:marRight w:val="0"/>
          <w:marTop w:val="0"/>
          <w:marBottom w:val="0"/>
          <w:divBdr>
            <w:top w:val="none" w:sz="0" w:space="0" w:color="auto"/>
            <w:left w:val="none" w:sz="0" w:space="0" w:color="auto"/>
            <w:bottom w:val="none" w:sz="0" w:space="0" w:color="auto"/>
            <w:right w:val="none" w:sz="0" w:space="0" w:color="auto"/>
          </w:divBdr>
        </w:div>
        <w:div w:id="1632898368">
          <w:marLeft w:val="480"/>
          <w:marRight w:val="0"/>
          <w:marTop w:val="0"/>
          <w:marBottom w:val="0"/>
          <w:divBdr>
            <w:top w:val="none" w:sz="0" w:space="0" w:color="auto"/>
            <w:left w:val="none" w:sz="0" w:space="0" w:color="auto"/>
            <w:bottom w:val="none" w:sz="0" w:space="0" w:color="auto"/>
            <w:right w:val="none" w:sz="0" w:space="0" w:color="auto"/>
          </w:divBdr>
        </w:div>
        <w:div w:id="1671909631">
          <w:marLeft w:val="480"/>
          <w:marRight w:val="0"/>
          <w:marTop w:val="0"/>
          <w:marBottom w:val="0"/>
          <w:divBdr>
            <w:top w:val="none" w:sz="0" w:space="0" w:color="auto"/>
            <w:left w:val="none" w:sz="0" w:space="0" w:color="auto"/>
            <w:bottom w:val="none" w:sz="0" w:space="0" w:color="auto"/>
            <w:right w:val="none" w:sz="0" w:space="0" w:color="auto"/>
          </w:divBdr>
        </w:div>
        <w:div w:id="1953323984">
          <w:marLeft w:val="480"/>
          <w:marRight w:val="0"/>
          <w:marTop w:val="0"/>
          <w:marBottom w:val="0"/>
          <w:divBdr>
            <w:top w:val="none" w:sz="0" w:space="0" w:color="auto"/>
            <w:left w:val="none" w:sz="0" w:space="0" w:color="auto"/>
            <w:bottom w:val="none" w:sz="0" w:space="0" w:color="auto"/>
            <w:right w:val="none" w:sz="0" w:space="0" w:color="auto"/>
          </w:divBdr>
        </w:div>
        <w:div w:id="1988777047">
          <w:marLeft w:val="480"/>
          <w:marRight w:val="0"/>
          <w:marTop w:val="0"/>
          <w:marBottom w:val="0"/>
          <w:divBdr>
            <w:top w:val="none" w:sz="0" w:space="0" w:color="auto"/>
            <w:left w:val="none" w:sz="0" w:space="0" w:color="auto"/>
            <w:bottom w:val="none" w:sz="0" w:space="0" w:color="auto"/>
            <w:right w:val="none" w:sz="0" w:space="0" w:color="auto"/>
          </w:divBdr>
        </w:div>
        <w:div w:id="2016371272">
          <w:marLeft w:val="480"/>
          <w:marRight w:val="0"/>
          <w:marTop w:val="0"/>
          <w:marBottom w:val="0"/>
          <w:divBdr>
            <w:top w:val="none" w:sz="0" w:space="0" w:color="auto"/>
            <w:left w:val="none" w:sz="0" w:space="0" w:color="auto"/>
            <w:bottom w:val="none" w:sz="0" w:space="0" w:color="auto"/>
            <w:right w:val="none" w:sz="0" w:space="0" w:color="auto"/>
          </w:divBdr>
        </w:div>
      </w:divsChild>
    </w:div>
    <w:div w:id="1268270888">
      <w:bodyDiv w:val="1"/>
      <w:marLeft w:val="0"/>
      <w:marRight w:val="0"/>
      <w:marTop w:val="0"/>
      <w:marBottom w:val="0"/>
      <w:divBdr>
        <w:top w:val="none" w:sz="0" w:space="0" w:color="auto"/>
        <w:left w:val="none" w:sz="0" w:space="0" w:color="auto"/>
        <w:bottom w:val="none" w:sz="0" w:space="0" w:color="auto"/>
        <w:right w:val="none" w:sz="0" w:space="0" w:color="auto"/>
      </w:divBdr>
    </w:div>
    <w:div w:id="1268807064">
      <w:bodyDiv w:val="1"/>
      <w:marLeft w:val="0"/>
      <w:marRight w:val="0"/>
      <w:marTop w:val="0"/>
      <w:marBottom w:val="0"/>
      <w:divBdr>
        <w:top w:val="none" w:sz="0" w:space="0" w:color="auto"/>
        <w:left w:val="none" w:sz="0" w:space="0" w:color="auto"/>
        <w:bottom w:val="none" w:sz="0" w:space="0" w:color="auto"/>
        <w:right w:val="none" w:sz="0" w:space="0" w:color="auto"/>
      </w:divBdr>
    </w:div>
    <w:div w:id="1269236214">
      <w:bodyDiv w:val="1"/>
      <w:marLeft w:val="0"/>
      <w:marRight w:val="0"/>
      <w:marTop w:val="0"/>
      <w:marBottom w:val="0"/>
      <w:divBdr>
        <w:top w:val="none" w:sz="0" w:space="0" w:color="auto"/>
        <w:left w:val="none" w:sz="0" w:space="0" w:color="auto"/>
        <w:bottom w:val="none" w:sz="0" w:space="0" w:color="auto"/>
        <w:right w:val="none" w:sz="0" w:space="0" w:color="auto"/>
      </w:divBdr>
    </w:div>
    <w:div w:id="1269893939">
      <w:bodyDiv w:val="1"/>
      <w:marLeft w:val="0"/>
      <w:marRight w:val="0"/>
      <w:marTop w:val="0"/>
      <w:marBottom w:val="0"/>
      <w:divBdr>
        <w:top w:val="none" w:sz="0" w:space="0" w:color="auto"/>
        <w:left w:val="none" w:sz="0" w:space="0" w:color="auto"/>
        <w:bottom w:val="none" w:sz="0" w:space="0" w:color="auto"/>
        <w:right w:val="none" w:sz="0" w:space="0" w:color="auto"/>
      </w:divBdr>
    </w:div>
    <w:div w:id="1269894275">
      <w:bodyDiv w:val="1"/>
      <w:marLeft w:val="0"/>
      <w:marRight w:val="0"/>
      <w:marTop w:val="0"/>
      <w:marBottom w:val="0"/>
      <w:divBdr>
        <w:top w:val="none" w:sz="0" w:space="0" w:color="auto"/>
        <w:left w:val="none" w:sz="0" w:space="0" w:color="auto"/>
        <w:bottom w:val="none" w:sz="0" w:space="0" w:color="auto"/>
        <w:right w:val="none" w:sz="0" w:space="0" w:color="auto"/>
      </w:divBdr>
    </w:div>
    <w:div w:id="1269967426">
      <w:bodyDiv w:val="1"/>
      <w:marLeft w:val="0"/>
      <w:marRight w:val="0"/>
      <w:marTop w:val="0"/>
      <w:marBottom w:val="0"/>
      <w:divBdr>
        <w:top w:val="none" w:sz="0" w:space="0" w:color="auto"/>
        <w:left w:val="none" w:sz="0" w:space="0" w:color="auto"/>
        <w:bottom w:val="none" w:sz="0" w:space="0" w:color="auto"/>
        <w:right w:val="none" w:sz="0" w:space="0" w:color="auto"/>
      </w:divBdr>
    </w:div>
    <w:div w:id="1270241093">
      <w:bodyDiv w:val="1"/>
      <w:marLeft w:val="0"/>
      <w:marRight w:val="0"/>
      <w:marTop w:val="0"/>
      <w:marBottom w:val="0"/>
      <w:divBdr>
        <w:top w:val="none" w:sz="0" w:space="0" w:color="auto"/>
        <w:left w:val="none" w:sz="0" w:space="0" w:color="auto"/>
        <w:bottom w:val="none" w:sz="0" w:space="0" w:color="auto"/>
        <w:right w:val="none" w:sz="0" w:space="0" w:color="auto"/>
      </w:divBdr>
    </w:div>
    <w:div w:id="1270359028">
      <w:bodyDiv w:val="1"/>
      <w:marLeft w:val="0"/>
      <w:marRight w:val="0"/>
      <w:marTop w:val="0"/>
      <w:marBottom w:val="0"/>
      <w:divBdr>
        <w:top w:val="none" w:sz="0" w:space="0" w:color="auto"/>
        <w:left w:val="none" w:sz="0" w:space="0" w:color="auto"/>
        <w:bottom w:val="none" w:sz="0" w:space="0" w:color="auto"/>
        <w:right w:val="none" w:sz="0" w:space="0" w:color="auto"/>
      </w:divBdr>
    </w:div>
    <w:div w:id="1270698499">
      <w:bodyDiv w:val="1"/>
      <w:marLeft w:val="0"/>
      <w:marRight w:val="0"/>
      <w:marTop w:val="0"/>
      <w:marBottom w:val="0"/>
      <w:divBdr>
        <w:top w:val="none" w:sz="0" w:space="0" w:color="auto"/>
        <w:left w:val="none" w:sz="0" w:space="0" w:color="auto"/>
        <w:bottom w:val="none" w:sz="0" w:space="0" w:color="auto"/>
        <w:right w:val="none" w:sz="0" w:space="0" w:color="auto"/>
      </w:divBdr>
    </w:div>
    <w:div w:id="1270699797">
      <w:bodyDiv w:val="1"/>
      <w:marLeft w:val="0"/>
      <w:marRight w:val="0"/>
      <w:marTop w:val="0"/>
      <w:marBottom w:val="0"/>
      <w:divBdr>
        <w:top w:val="none" w:sz="0" w:space="0" w:color="auto"/>
        <w:left w:val="none" w:sz="0" w:space="0" w:color="auto"/>
        <w:bottom w:val="none" w:sz="0" w:space="0" w:color="auto"/>
        <w:right w:val="none" w:sz="0" w:space="0" w:color="auto"/>
      </w:divBdr>
    </w:div>
    <w:div w:id="1270818936">
      <w:bodyDiv w:val="1"/>
      <w:marLeft w:val="0"/>
      <w:marRight w:val="0"/>
      <w:marTop w:val="0"/>
      <w:marBottom w:val="0"/>
      <w:divBdr>
        <w:top w:val="none" w:sz="0" w:space="0" w:color="auto"/>
        <w:left w:val="none" w:sz="0" w:space="0" w:color="auto"/>
        <w:bottom w:val="none" w:sz="0" w:space="0" w:color="auto"/>
        <w:right w:val="none" w:sz="0" w:space="0" w:color="auto"/>
      </w:divBdr>
    </w:div>
    <w:div w:id="1271276716">
      <w:bodyDiv w:val="1"/>
      <w:marLeft w:val="0"/>
      <w:marRight w:val="0"/>
      <w:marTop w:val="0"/>
      <w:marBottom w:val="0"/>
      <w:divBdr>
        <w:top w:val="none" w:sz="0" w:space="0" w:color="auto"/>
        <w:left w:val="none" w:sz="0" w:space="0" w:color="auto"/>
        <w:bottom w:val="none" w:sz="0" w:space="0" w:color="auto"/>
        <w:right w:val="none" w:sz="0" w:space="0" w:color="auto"/>
      </w:divBdr>
    </w:div>
    <w:div w:id="1271666895">
      <w:bodyDiv w:val="1"/>
      <w:marLeft w:val="0"/>
      <w:marRight w:val="0"/>
      <w:marTop w:val="0"/>
      <w:marBottom w:val="0"/>
      <w:divBdr>
        <w:top w:val="none" w:sz="0" w:space="0" w:color="auto"/>
        <w:left w:val="none" w:sz="0" w:space="0" w:color="auto"/>
        <w:bottom w:val="none" w:sz="0" w:space="0" w:color="auto"/>
        <w:right w:val="none" w:sz="0" w:space="0" w:color="auto"/>
      </w:divBdr>
    </w:div>
    <w:div w:id="1271668864">
      <w:bodyDiv w:val="1"/>
      <w:marLeft w:val="0"/>
      <w:marRight w:val="0"/>
      <w:marTop w:val="0"/>
      <w:marBottom w:val="0"/>
      <w:divBdr>
        <w:top w:val="none" w:sz="0" w:space="0" w:color="auto"/>
        <w:left w:val="none" w:sz="0" w:space="0" w:color="auto"/>
        <w:bottom w:val="none" w:sz="0" w:space="0" w:color="auto"/>
        <w:right w:val="none" w:sz="0" w:space="0" w:color="auto"/>
      </w:divBdr>
    </w:div>
    <w:div w:id="1272056787">
      <w:bodyDiv w:val="1"/>
      <w:marLeft w:val="0"/>
      <w:marRight w:val="0"/>
      <w:marTop w:val="0"/>
      <w:marBottom w:val="0"/>
      <w:divBdr>
        <w:top w:val="none" w:sz="0" w:space="0" w:color="auto"/>
        <w:left w:val="none" w:sz="0" w:space="0" w:color="auto"/>
        <w:bottom w:val="none" w:sz="0" w:space="0" w:color="auto"/>
        <w:right w:val="none" w:sz="0" w:space="0" w:color="auto"/>
      </w:divBdr>
    </w:div>
    <w:div w:id="1272854471">
      <w:bodyDiv w:val="1"/>
      <w:marLeft w:val="0"/>
      <w:marRight w:val="0"/>
      <w:marTop w:val="0"/>
      <w:marBottom w:val="0"/>
      <w:divBdr>
        <w:top w:val="none" w:sz="0" w:space="0" w:color="auto"/>
        <w:left w:val="none" w:sz="0" w:space="0" w:color="auto"/>
        <w:bottom w:val="none" w:sz="0" w:space="0" w:color="auto"/>
        <w:right w:val="none" w:sz="0" w:space="0" w:color="auto"/>
      </w:divBdr>
    </w:div>
    <w:div w:id="1272855779">
      <w:bodyDiv w:val="1"/>
      <w:marLeft w:val="0"/>
      <w:marRight w:val="0"/>
      <w:marTop w:val="0"/>
      <w:marBottom w:val="0"/>
      <w:divBdr>
        <w:top w:val="none" w:sz="0" w:space="0" w:color="auto"/>
        <w:left w:val="none" w:sz="0" w:space="0" w:color="auto"/>
        <w:bottom w:val="none" w:sz="0" w:space="0" w:color="auto"/>
        <w:right w:val="none" w:sz="0" w:space="0" w:color="auto"/>
      </w:divBdr>
    </w:div>
    <w:div w:id="1273123093">
      <w:bodyDiv w:val="1"/>
      <w:marLeft w:val="0"/>
      <w:marRight w:val="0"/>
      <w:marTop w:val="0"/>
      <w:marBottom w:val="0"/>
      <w:divBdr>
        <w:top w:val="none" w:sz="0" w:space="0" w:color="auto"/>
        <w:left w:val="none" w:sz="0" w:space="0" w:color="auto"/>
        <w:bottom w:val="none" w:sz="0" w:space="0" w:color="auto"/>
        <w:right w:val="none" w:sz="0" w:space="0" w:color="auto"/>
      </w:divBdr>
    </w:div>
    <w:div w:id="1273172787">
      <w:bodyDiv w:val="1"/>
      <w:marLeft w:val="0"/>
      <w:marRight w:val="0"/>
      <w:marTop w:val="0"/>
      <w:marBottom w:val="0"/>
      <w:divBdr>
        <w:top w:val="none" w:sz="0" w:space="0" w:color="auto"/>
        <w:left w:val="none" w:sz="0" w:space="0" w:color="auto"/>
        <w:bottom w:val="none" w:sz="0" w:space="0" w:color="auto"/>
        <w:right w:val="none" w:sz="0" w:space="0" w:color="auto"/>
      </w:divBdr>
    </w:div>
    <w:div w:id="1273777894">
      <w:bodyDiv w:val="1"/>
      <w:marLeft w:val="0"/>
      <w:marRight w:val="0"/>
      <w:marTop w:val="0"/>
      <w:marBottom w:val="0"/>
      <w:divBdr>
        <w:top w:val="none" w:sz="0" w:space="0" w:color="auto"/>
        <w:left w:val="none" w:sz="0" w:space="0" w:color="auto"/>
        <w:bottom w:val="none" w:sz="0" w:space="0" w:color="auto"/>
        <w:right w:val="none" w:sz="0" w:space="0" w:color="auto"/>
      </w:divBdr>
    </w:div>
    <w:div w:id="1274165270">
      <w:bodyDiv w:val="1"/>
      <w:marLeft w:val="0"/>
      <w:marRight w:val="0"/>
      <w:marTop w:val="0"/>
      <w:marBottom w:val="0"/>
      <w:divBdr>
        <w:top w:val="none" w:sz="0" w:space="0" w:color="auto"/>
        <w:left w:val="none" w:sz="0" w:space="0" w:color="auto"/>
        <w:bottom w:val="none" w:sz="0" w:space="0" w:color="auto"/>
        <w:right w:val="none" w:sz="0" w:space="0" w:color="auto"/>
      </w:divBdr>
    </w:div>
    <w:div w:id="1274678523">
      <w:bodyDiv w:val="1"/>
      <w:marLeft w:val="0"/>
      <w:marRight w:val="0"/>
      <w:marTop w:val="0"/>
      <w:marBottom w:val="0"/>
      <w:divBdr>
        <w:top w:val="none" w:sz="0" w:space="0" w:color="auto"/>
        <w:left w:val="none" w:sz="0" w:space="0" w:color="auto"/>
        <w:bottom w:val="none" w:sz="0" w:space="0" w:color="auto"/>
        <w:right w:val="none" w:sz="0" w:space="0" w:color="auto"/>
      </w:divBdr>
    </w:div>
    <w:div w:id="1274946066">
      <w:bodyDiv w:val="1"/>
      <w:marLeft w:val="0"/>
      <w:marRight w:val="0"/>
      <w:marTop w:val="0"/>
      <w:marBottom w:val="0"/>
      <w:divBdr>
        <w:top w:val="none" w:sz="0" w:space="0" w:color="auto"/>
        <w:left w:val="none" w:sz="0" w:space="0" w:color="auto"/>
        <w:bottom w:val="none" w:sz="0" w:space="0" w:color="auto"/>
        <w:right w:val="none" w:sz="0" w:space="0" w:color="auto"/>
      </w:divBdr>
    </w:div>
    <w:div w:id="1275483349">
      <w:bodyDiv w:val="1"/>
      <w:marLeft w:val="0"/>
      <w:marRight w:val="0"/>
      <w:marTop w:val="0"/>
      <w:marBottom w:val="0"/>
      <w:divBdr>
        <w:top w:val="none" w:sz="0" w:space="0" w:color="auto"/>
        <w:left w:val="none" w:sz="0" w:space="0" w:color="auto"/>
        <w:bottom w:val="none" w:sz="0" w:space="0" w:color="auto"/>
        <w:right w:val="none" w:sz="0" w:space="0" w:color="auto"/>
      </w:divBdr>
    </w:div>
    <w:div w:id="1275864350">
      <w:bodyDiv w:val="1"/>
      <w:marLeft w:val="0"/>
      <w:marRight w:val="0"/>
      <w:marTop w:val="0"/>
      <w:marBottom w:val="0"/>
      <w:divBdr>
        <w:top w:val="none" w:sz="0" w:space="0" w:color="auto"/>
        <w:left w:val="none" w:sz="0" w:space="0" w:color="auto"/>
        <w:bottom w:val="none" w:sz="0" w:space="0" w:color="auto"/>
        <w:right w:val="none" w:sz="0" w:space="0" w:color="auto"/>
      </w:divBdr>
    </w:div>
    <w:div w:id="1276257499">
      <w:bodyDiv w:val="1"/>
      <w:marLeft w:val="0"/>
      <w:marRight w:val="0"/>
      <w:marTop w:val="0"/>
      <w:marBottom w:val="0"/>
      <w:divBdr>
        <w:top w:val="none" w:sz="0" w:space="0" w:color="auto"/>
        <w:left w:val="none" w:sz="0" w:space="0" w:color="auto"/>
        <w:bottom w:val="none" w:sz="0" w:space="0" w:color="auto"/>
        <w:right w:val="none" w:sz="0" w:space="0" w:color="auto"/>
      </w:divBdr>
    </w:div>
    <w:div w:id="1276718269">
      <w:bodyDiv w:val="1"/>
      <w:marLeft w:val="0"/>
      <w:marRight w:val="0"/>
      <w:marTop w:val="0"/>
      <w:marBottom w:val="0"/>
      <w:divBdr>
        <w:top w:val="none" w:sz="0" w:space="0" w:color="auto"/>
        <w:left w:val="none" w:sz="0" w:space="0" w:color="auto"/>
        <w:bottom w:val="none" w:sz="0" w:space="0" w:color="auto"/>
        <w:right w:val="none" w:sz="0" w:space="0" w:color="auto"/>
      </w:divBdr>
    </w:div>
    <w:div w:id="1277054877">
      <w:bodyDiv w:val="1"/>
      <w:marLeft w:val="0"/>
      <w:marRight w:val="0"/>
      <w:marTop w:val="0"/>
      <w:marBottom w:val="0"/>
      <w:divBdr>
        <w:top w:val="none" w:sz="0" w:space="0" w:color="auto"/>
        <w:left w:val="none" w:sz="0" w:space="0" w:color="auto"/>
        <w:bottom w:val="none" w:sz="0" w:space="0" w:color="auto"/>
        <w:right w:val="none" w:sz="0" w:space="0" w:color="auto"/>
      </w:divBdr>
    </w:div>
    <w:div w:id="1277176095">
      <w:bodyDiv w:val="1"/>
      <w:marLeft w:val="0"/>
      <w:marRight w:val="0"/>
      <w:marTop w:val="0"/>
      <w:marBottom w:val="0"/>
      <w:divBdr>
        <w:top w:val="none" w:sz="0" w:space="0" w:color="auto"/>
        <w:left w:val="none" w:sz="0" w:space="0" w:color="auto"/>
        <w:bottom w:val="none" w:sz="0" w:space="0" w:color="auto"/>
        <w:right w:val="none" w:sz="0" w:space="0" w:color="auto"/>
      </w:divBdr>
    </w:div>
    <w:div w:id="1277297942">
      <w:bodyDiv w:val="1"/>
      <w:marLeft w:val="0"/>
      <w:marRight w:val="0"/>
      <w:marTop w:val="0"/>
      <w:marBottom w:val="0"/>
      <w:divBdr>
        <w:top w:val="none" w:sz="0" w:space="0" w:color="auto"/>
        <w:left w:val="none" w:sz="0" w:space="0" w:color="auto"/>
        <w:bottom w:val="none" w:sz="0" w:space="0" w:color="auto"/>
        <w:right w:val="none" w:sz="0" w:space="0" w:color="auto"/>
      </w:divBdr>
    </w:div>
    <w:div w:id="1277719103">
      <w:bodyDiv w:val="1"/>
      <w:marLeft w:val="0"/>
      <w:marRight w:val="0"/>
      <w:marTop w:val="0"/>
      <w:marBottom w:val="0"/>
      <w:divBdr>
        <w:top w:val="none" w:sz="0" w:space="0" w:color="auto"/>
        <w:left w:val="none" w:sz="0" w:space="0" w:color="auto"/>
        <w:bottom w:val="none" w:sz="0" w:space="0" w:color="auto"/>
        <w:right w:val="none" w:sz="0" w:space="0" w:color="auto"/>
      </w:divBdr>
    </w:div>
    <w:div w:id="1278175712">
      <w:bodyDiv w:val="1"/>
      <w:marLeft w:val="0"/>
      <w:marRight w:val="0"/>
      <w:marTop w:val="0"/>
      <w:marBottom w:val="0"/>
      <w:divBdr>
        <w:top w:val="none" w:sz="0" w:space="0" w:color="auto"/>
        <w:left w:val="none" w:sz="0" w:space="0" w:color="auto"/>
        <w:bottom w:val="none" w:sz="0" w:space="0" w:color="auto"/>
        <w:right w:val="none" w:sz="0" w:space="0" w:color="auto"/>
      </w:divBdr>
    </w:div>
    <w:div w:id="1278559386">
      <w:bodyDiv w:val="1"/>
      <w:marLeft w:val="0"/>
      <w:marRight w:val="0"/>
      <w:marTop w:val="0"/>
      <w:marBottom w:val="0"/>
      <w:divBdr>
        <w:top w:val="none" w:sz="0" w:space="0" w:color="auto"/>
        <w:left w:val="none" w:sz="0" w:space="0" w:color="auto"/>
        <w:bottom w:val="none" w:sz="0" w:space="0" w:color="auto"/>
        <w:right w:val="none" w:sz="0" w:space="0" w:color="auto"/>
      </w:divBdr>
    </w:div>
    <w:div w:id="1278871782">
      <w:bodyDiv w:val="1"/>
      <w:marLeft w:val="0"/>
      <w:marRight w:val="0"/>
      <w:marTop w:val="0"/>
      <w:marBottom w:val="0"/>
      <w:divBdr>
        <w:top w:val="none" w:sz="0" w:space="0" w:color="auto"/>
        <w:left w:val="none" w:sz="0" w:space="0" w:color="auto"/>
        <w:bottom w:val="none" w:sz="0" w:space="0" w:color="auto"/>
        <w:right w:val="none" w:sz="0" w:space="0" w:color="auto"/>
      </w:divBdr>
    </w:div>
    <w:div w:id="1278953078">
      <w:bodyDiv w:val="1"/>
      <w:marLeft w:val="0"/>
      <w:marRight w:val="0"/>
      <w:marTop w:val="0"/>
      <w:marBottom w:val="0"/>
      <w:divBdr>
        <w:top w:val="none" w:sz="0" w:space="0" w:color="auto"/>
        <w:left w:val="none" w:sz="0" w:space="0" w:color="auto"/>
        <w:bottom w:val="none" w:sz="0" w:space="0" w:color="auto"/>
        <w:right w:val="none" w:sz="0" w:space="0" w:color="auto"/>
      </w:divBdr>
    </w:div>
    <w:div w:id="1279262835">
      <w:bodyDiv w:val="1"/>
      <w:marLeft w:val="0"/>
      <w:marRight w:val="0"/>
      <w:marTop w:val="0"/>
      <w:marBottom w:val="0"/>
      <w:divBdr>
        <w:top w:val="none" w:sz="0" w:space="0" w:color="auto"/>
        <w:left w:val="none" w:sz="0" w:space="0" w:color="auto"/>
        <w:bottom w:val="none" w:sz="0" w:space="0" w:color="auto"/>
        <w:right w:val="none" w:sz="0" w:space="0" w:color="auto"/>
      </w:divBdr>
    </w:div>
    <w:div w:id="1279875740">
      <w:bodyDiv w:val="1"/>
      <w:marLeft w:val="0"/>
      <w:marRight w:val="0"/>
      <w:marTop w:val="0"/>
      <w:marBottom w:val="0"/>
      <w:divBdr>
        <w:top w:val="none" w:sz="0" w:space="0" w:color="auto"/>
        <w:left w:val="none" w:sz="0" w:space="0" w:color="auto"/>
        <w:bottom w:val="none" w:sz="0" w:space="0" w:color="auto"/>
        <w:right w:val="none" w:sz="0" w:space="0" w:color="auto"/>
      </w:divBdr>
    </w:div>
    <w:div w:id="1280256456">
      <w:bodyDiv w:val="1"/>
      <w:marLeft w:val="0"/>
      <w:marRight w:val="0"/>
      <w:marTop w:val="0"/>
      <w:marBottom w:val="0"/>
      <w:divBdr>
        <w:top w:val="none" w:sz="0" w:space="0" w:color="auto"/>
        <w:left w:val="none" w:sz="0" w:space="0" w:color="auto"/>
        <w:bottom w:val="none" w:sz="0" w:space="0" w:color="auto"/>
        <w:right w:val="none" w:sz="0" w:space="0" w:color="auto"/>
      </w:divBdr>
    </w:div>
    <w:div w:id="1280448967">
      <w:bodyDiv w:val="1"/>
      <w:marLeft w:val="0"/>
      <w:marRight w:val="0"/>
      <w:marTop w:val="0"/>
      <w:marBottom w:val="0"/>
      <w:divBdr>
        <w:top w:val="none" w:sz="0" w:space="0" w:color="auto"/>
        <w:left w:val="none" w:sz="0" w:space="0" w:color="auto"/>
        <w:bottom w:val="none" w:sz="0" w:space="0" w:color="auto"/>
        <w:right w:val="none" w:sz="0" w:space="0" w:color="auto"/>
      </w:divBdr>
    </w:div>
    <w:div w:id="1280649249">
      <w:bodyDiv w:val="1"/>
      <w:marLeft w:val="0"/>
      <w:marRight w:val="0"/>
      <w:marTop w:val="0"/>
      <w:marBottom w:val="0"/>
      <w:divBdr>
        <w:top w:val="none" w:sz="0" w:space="0" w:color="auto"/>
        <w:left w:val="none" w:sz="0" w:space="0" w:color="auto"/>
        <w:bottom w:val="none" w:sz="0" w:space="0" w:color="auto"/>
        <w:right w:val="none" w:sz="0" w:space="0" w:color="auto"/>
      </w:divBdr>
    </w:div>
    <w:div w:id="1281035793">
      <w:bodyDiv w:val="1"/>
      <w:marLeft w:val="0"/>
      <w:marRight w:val="0"/>
      <w:marTop w:val="0"/>
      <w:marBottom w:val="0"/>
      <w:divBdr>
        <w:top w:val="none" w:sz="0" w:space="0" w:color="auto"/>
        <w:left w:val="none" w:sz="0" w:space="0" w:color="auto"/>
        <w:bottom w:val="none" w:sz="0" w:space="0" w:color="auto"/>
        <w:right w:val="none" w:sz="0" w:space="0" w:color="auto"/>
      </w:divBdr>
    </w:div>
    <w:div w:id="1281493209">
      <w:bodyDiv w:val="1"/>
      <w:marLeft w:val="0"/>
      <w:marRight w:val="0"/>
      <w:marTop w:val="0"/>
      <w:marBottom w:val="0"/>
      <w:divBdr>
        <w:top w:val="none" w:sz="0" w:space="0" w:color="auto"/>
        <w:left w:val="none" w:sz="0" w:space="0" w:color="auto"/>
        <w:bottom w:val="none" w:sz="0" w:space="0" w:color="auto"/>
        <w:right w:val="none" w:sz="0" w:space="0" w:color="auto"/>
      </w:divBdr>
    </w:div>
    <w:div w:id="1281717671">
      <w:bodyDiv w:val="1"/>
      <w:marLeft w:val="0"/>
      <w:marRight w:val="0"/>
      <w:marTop w:val="0"/>
      <w:marBottom w:val="0"/>
      <w:divBdr>
        <w:top w:val="none" w:sz="0" w:space="0" w:color="auto"/>
        <w:left w:val="none" w:sz="0" w:space="0" w:color="auto"/>
        <w:bottom w:val="none" w:sz="0" w:space="0" w:color="auto"/>
        <w:right w:val="none" w:sz="0" w:space="0" w:color="auto"/>
      </w:divBdr>
    </w:div>
    <w:div w:id="1282153374">
      <w:bodyDiv w:val="1"/>
      <w:marLeft w:val="0"/>
      <w:marRight w:val="0"/>
      <w:marTop w:val="0"/>
      <w:marBottom w:val="0"/>
      <w:divBdr>
        <w:top w:val="none" w:sz="0" w:space="0" w:color="auto"/>
        <w:left w:val="none" w:sz="0" w:space="0" w:color="auto"/>
        <w:bottom w:val="none" w:sz="0" w:space="0" w:color="auto"/>
        <w:right w:val="none" w:sz="0" w:space="0" w:color="auto"/>
      </w:divBdr>
    </w:div>
    <w:div w:id="1283338283">
      <w:bodyDiv w:val="1"/>
      <w:marLeft w:val="0"/>
      <w:marRight w:val="0"/>
      <w:marTop w:val="0"/>
      <w:marBottom w:val="0"/>
      <w:divBdr>
        <w:top w:val="none" w:sz="0" w:space="0" w:color="auto"/>
        <w:left w:val="none" w:sz="0" w:space="0" w:color="auto"/>
        <w:bottom w:val="none" w:sz="0" w:space="0" w:color="auto"/>
        <w:right w:val="none" w:sz="0" w:space="0" w:color="auto"/>
      </w:divBdr>
    </w:div>
    <w:div w:id="1283415049">
      <w:bodyDiv w:val="1"/>
      <w:marLeft w:val="0"/>
      <w:marRight w:val="0"/>
      <w:marTop w:val="0"/>
      <w:marBottom w:val="0"/>
      <w:divBdr>
        <w:top w:val="none" w:sz="0" w:space="0" w:color="auto"/>
        <w:left w:val="none" w:sz="0" w:space="0" w:color="auto"/>
        <w:bottom w:val="none" w:sz="0" w:space="0" w:color="auto"/>
        <w:right w:val="none" w:sz="0" w:space="0" w:color="auto"/>
      </w:divBdr>
    </w:div>
    <w:div w:id="1284075075">
      <w:bodyDiv w:val="1"/>
      <w:marLeft w:val="0"/>
      <w:marRight w:val="0"/>
      <w:marTop w:val="0"/>
      <w:marBottom w:val="0"/>
      <w:divBdr>
        <w:top w:val="none" w:sz="0" w:space="0" w:color="auto"/>
        <w:left w:val="none" w:sz="0" w:space="0" w:color="auto"/>
        <w:bottom w:val="none" w:sz="0" w:space="0" w:color="auto"/>
        <w:right w:val="none" w:sz="0" w:space="0" w:color="auto"/>
      </w:divBdr>
    </w:div>
    <w:div w:id="1284262667">
      <w:bodyDiv w:val="1"/>
      <w:marLeft w:val="0"/>
      <w:marRight w:val="0"/>
      <w:marTop w:val="0"/>
      <w:marBottom w:val="0"/>
      <w:divBdr>
        <w:top w:val="none" w:sz="0" w:space="0" w:color="auto"/>
        <w:left w:val="none" w:sz="0" w:space="0" w:color="auto"/>
        <w:bottom w:val="none" w:sz="0" w:space="0" w:color="auto"/>
        <w:right w:val="none" w:sz="0" w:space="0" w:color="auto"/>
      </w:divBdr>
    </w:div>
    <w:div w:id="1284382621">
      <w:bodyDiv w:val="1"/>
      <w:marLeft w:val="0"/>
      <w:marRight w:val="0"/>
      <w:marTop w:val="0"/>
      <w:marBottom w:val="0"/>
      <w:divBdr>
        <w:top w:val="none" w:sz="0" w:space="0" w:color="auto"/>
        <w:left w:val="none" w:sz="0" w:space="0" w:color="auto"/>
        <w:bottom w:val="none" w:sz="0" w:space="0" w:color="auto"/>
        <w:right w:val="none" w:sz="0" w:space="0" w:color="auto"/>
      </w:divBdr>
    </w:div>
    <w:div w:id="1284535286">
      <w:bodyDiv w:val="1"/>
      <w:marLeft w:val="0"/>
      <w:marRight w:val="0"/>
      <w:marTop w:val="0"/>
      <w:marBottom w:val="0"/>
      <w:divBdr>
        <w:top w:val="none" w:sz="0" w:space="0" w:color="auto"/>
        <w:left w:val="none" w:sz="0" w:space="0" w:color="auto"/>
        <w:bottom w:val="none" w:sz="0" w:space="0" w:color="auto"/>
        <w:right w:val="none" w:sz="0" w:space="0" w:color="auto"/>
      </w:divBdr>
    </w:div>
    <w:div w:id="1284799842">
      <w:bodyDiv w:val="1"/>
      <w:marLeft w:val="0"/>
      <w:marRight w:val="0"/>
      <w:marTop w:val="0"/>
      <w:marBottom w:val="0"/>
      <w:divBdr>
        <w:top w:val="none" w:sz="0" w:space="0" w:color="auto"/>
        <w:left w:val="none" w:sz="0" w:space="0" w:color="auto"/>
        <w:bottom w:val="none" w:sz="0" w:space="0" w:color="auto"/>
        <w:right w:val="none" w:sz="0" w:space="0" w:color="auto"/>
      </w:divBdr>
    </w:div>
    <w:div w:id="1284967449">
      <w:bodyDiv w:val="1"/>
      <w:marLeft w:val="0"/>
      <w:marRight w:val="0"/>
      <w:marTop w:val="0"/>
      <w:marBottom w:val="0"/>
      <w:divBdr>
        <w:top w:val="none" w:sz="0" w:space="0" w:color="auto"/>
        <w:left w:val="none" w:sz="0" w:space="0" w:color="auto"/>
        <w:bottom w:val="none" w:sz="0" w:space="0" w:color="auto"/>
        <w:right w:val="none" w:sz="0" w:space="0" w:color="auto"/>
      </w:divBdr>
    </w:div>
    <w:div w:id="1285817650">
      <w:bodyDiv w:val="1"/>
      <w:marLeft w:val="0"/>
      <w:marRight w:val="0"/>
      <w:marTop w:val="0"/>
      <w:marBottom w:val="0"/>
      <w:divBdr>
        <w:top w:val="none" w:sz="0" w:space="0" w:color="auto"/>
        <w:left w:val="none" w:sz="0" w:space="0" w:color="auto"/>
        <w:bottom w:val="none" w:sz="0" w:space="0" w:color="auto"/>
        <w:right w:val="none" w:sz="0" w:space="0" w:color="auto"/>
      </w:divBdr>
    </w:div>
    <w:div w:id="1286042121">
      <w:bodyDiv w:val="1"/>
      <w:marLeft w:val="0"/>
      <w:marRight w:val="0"/>
      <w:marTop w:val="0"/>
      <w:marBottom w:val="0"/>
      <w:divBdr>
        <w:top w:val="none" w:sz="0" w:space="0" w:color="auto"/>
        <w:left w:val="none" w:sz="0" w:space="0" w:color="auto"/>
        <w:bottom w:val="none" w:sz="0" w:space="0" w:color="auto"/>
        <w:right w:val="none" w:sz="0" w:space="0" w:color="auto"/>
      </w:divBdr>
    </w:div>
    <w:div w:id="1286544629">
      <w:bodyDiv w:val="1"/>
      <w:marLeft w:val="0"/>
      <w:marRight w:val="0"/>
      <w:marTop w:val="0"/>
      <w:marBottom w:val="0"/>
      <w:divBdr>
        <w:top w:val="none" w:sz="0" w:space="0" w:color="auto"/>
        <w:left w:val="none" w:sz="0" w:space="0" w:color="auto"/>
        <w:bottom w:val="none" w:sz="0" w:space="0" w:color="auto"/>
        <w:right w:val="none" w:sz="0" w:space="0" w:color="auto"/>
      </w:divBdr>
    </w:div>
    <w:div w:id="1287127732">
      <w:bodyDiv w:val="1"/>
      <w:marLeft w:val="0"/>
      <w:marRight w:val="0"/>
      <w:marTop w:val="0"/>
      <w:marBottom w:val="0"/>
      <w:divBdr>
        <w:top w:val="none" w:sz="0" w:space="0" w:color="auto"/>
        <w:left w:val="none" w:sz="0" w:space="0" w:color="auto"/>
        <w:bottom w:val="none" w:sz="0" w:space="0" w:color="auto"/>
        <w:right w:val="none" w:sz="0" w:space="0" w:color="auto"/>
      </w:divBdr>
    </w:div>
    <w:div w:id="1287275377">
      <w:bodyDiv w:val="1"/>
      <w:marLeft w:val="0"/>
      <w:marRight w:val="0"/>
      <w:marTop w:val="0"/>
      <w:marBottom w:val="0"/>
      <w:divBdr>
        <w:top w:val="none" w:sz="0" w:space="0" w:color="auto"/>
        <w:left w:val="none" w:sz="0" w:space="0" w:color="auto"/>
        <w:bottom w:val="none" w:sz="0" w:space="0" w:color="auto"/>
        <w:right w:val="none" w:sz="0" w:space="0" w:color="auto"/>
      </w:divBdr>
    </w:div>
    <w:div w:id="1287618216">
      <w:bodyDiv w:val="1"/>
      <w:marLeft w:val="0"/>
      <w:marRight w:val="0"/>
      <w:marTop w:val="0"/>
      <w:marBottom w:val="0"/>
      <w:divBdr>
        <w:top w:val="none" w:sz="0" w:space="0" w:color="auto"/>
        <w:left w:val="none" w:sz="0" w:space="0" w:color="auto"/>
        <w:bottom w:val="none" w:sz="0" w:space="0" w:color="auto"/>
        <w:right w:val="none" w:sz="0" w:space="0" w:color="auto"/>
      </w:divBdr>
    </w:div>
    <w:div w:id="1287657540">
      <w:bodyDiv w:val="1"/>
      <w:marLeft w:val="0"/>
      <w:marRight w:val="0"/>
      <w:marTop w:val="0"/>
      <w:marBottom w:val="0"/>
      <w:divBdr>
        <w:top w:val="none" w:sz="0" w:space="0" w:color="auto"/>
        <w:left w:val="none" w:sz="0" w:space="0" w:color="auto"/>
        <w:bottom w:val="none" w:sz="0" w:space="0" w:color="auto"/>
        <w:right w:val="none" w:sz="0" w:space="0" w:color="auto"/>
      </w:divBdr>
    </w:div>
    <w:div w:id="1287735757">
      <w:bodyDiv w:val="1"/>
      <w:marLeft w:val="0"/>
      <w:marRight w:val="0"/>
      <w:marTop w:val="0"/>
      <w:marBottom w:val="0"/>
      <w:divBdr>
        <w:top w:val="none" w:sz="0" w:space="0" w:color="auto"/>
        <w:left w:val="none" w:sz="0" w:space="0" w:color="auto"/>
        <w:bottom w:val="none" w:sz="0" w:space="0" w:color="auto"/>
        <w:right w:val="none" w:sz="0" w:space="0" w:color="auto"/>
      </w:divBdr>
    </w:div>
    <w:div w:id="1288782842">
      <w:bodyDiv w:val="1"/>
      <w:marLeft w:val="0"/>
      <w:marRight w:val="0"/>
      <w:marTop w:val="0"/>
      <w:marBottom w:val="0"/>
      <w:divBdr>
        <w:top w:val="none" w:sz="0" w:space="0" w:color="auto"/>
        <w:left w:val="none" w:sz="0" w:space="0" w:color="auto"/>
        <w:bottom w:val="none" w:sz="0" w:space="0" w:color="auto"/>
        <w:right w:val="none" w:sz="0" w:space="0" w:color="auto"/>
      </w:divBdr>
    </w:div>
    <w:div w:id="1288967598">
      <w:bodyDiv w:val="1"/>
      <w:marLeft w:val="0"/>
      <w:marRight w:val="0"/>
      <w:marTop w:val="0"/>
      <w:marBottom w:val="0"/>
      <w:divBdr>
        <w:top w:val="none" w:sz="0" w:space="0" w:color="auto"/>
        <w:left w:val="none" w:sz="0" w:space="0" w:color="auto"/>
        <w:bottom w:val="none" w:sz="0" w:space="0" w:color="auto"/>
        <w:right w:val="none" w:sz="0" w:space="0" w:color="auto"/>
      </w:divBdr>
    </w:div>
    <w:div w:id="1289119942">
      <w:bodyDiv w:val="1"/>
      <w:marLeft w:val="0"/>
      <w:marRight w:val="0"/>
      <w:marTop w:val="0"/>
      <w:marBottom w:val="0"/>
      <w:divBdr>
        <w:top w:val="none" w:sz="0" w:space="0" w:color="auto"/>
        <w:left w:val="none" w:sz="0" w:space="0" w:color="auto"/>
        <w:bottom w:val="none" w:sz="0" w:space="0" w:color="auto"/>
        <w:right w:val="none" w:sz="0" w:space="0" w:color="auto"/>
      </w:divBdr>
    </w:div>
    <w:div w:id="1290169127">
      <w:bodyDiv w:val="1"/>
      <w:marLeft w:val="0"/>
      <w:marRight w:val="0"/>
      <w:marTop w:val="0"/>
      <w:marBottom w:val="0"/>
      <w:divBdr>
        <w:top w:val="none" w:sz="0" w:space="0" w:color="auto"/>
        <w:left w:val="none" w:sz="0" w:space="0" w:color="auto"/>
        <w:bottom w:val="none" w:sz="0" w:space="0" w:color="auto"/>
        <w:right w:val="none" w:sz="0" w:space="0" w:color="auto"/>
      </w:divBdr>
    </w:div>
    <w:div w:id="1290286246">
      <w:bodyDiv w:val="1"/>
      <w:marLeft w:val="0"/>
      <w:marRight w:val="0"/>
      <w:marTop w:val="0"/>
      <w:marBottom w:val="0"/>
      <w:divBdr>
        <w:top w:val="none" w:sz="0" w:space="0" w:color="auto"/>
        <w:left w:val="none" w:sz="0" w:space="0" w:color="auto"/>
        <w:bottom w:val="none" w:sz="0" w:space="0" w:color="auto"/>
        <w:right w:val="none" w:sz="0" w:space="0" w:color="auto"/>
      </w:divBdr>
    </w:div>
    <w:div w:id="1290745164">
      <w:bodyDiv w:val="1"/>
      <w:marLeft w:val="0"/>
      <w:marRight w:val="0"/>
      <w:marTop w:val="0"/>
      <w:marBottom w:val="0"/>
      <w:divBdr>
        <w:top w:val="none" w:sz="0" w:space="0" w:color="auto"/>
        <w:left w:val="none" w:sz="0" w:space="0" w:color="auto"/>
        <w:bottom w:val="none" w:sz="0" w:space="0" w:color="auto"/>
        <w:right w:val="none" w:sz="0" w:space="0" w:color="auto"/>
      </w:divBdr>
    </w:div>
    <w:div w:id="1291667464">
      <w:bodyDiv w:val="1"/>
      <w:marLeft w:val="0"/>
      <w:marRight w:val="0"/>
      <w:marTop w:val="0"/>
      <w:marBottom w:val="0"/>
      <w:divBdr>
        <w:top w:val="none" w:sz="0" w:space="0" w:color="auto"/>
        <w:left w:val="none" w:sz="0" w:space="0" w:color="auto"/>
        <w:bottom w:val="none" w:sz="0" w:space="0" w:color="auto"/>
        <w:right w:val="none" w:sz="0" w:space="0" w:color="auto"/>
      </w:divBdr>
    </w:div>
    <w:div w:id="1292324902">
      <w:bodyDiv w:val="1"/>
      <w:marLeft w:val="0"/>
      <w:marRight w:val="0"/>
      <w:marTop w:val="0"/>
      <w:marBottom w:val="0"/>
      <w:divBdr>
        <w:top w:val="none" w:sz="0" w:space="0" w:color="auto"/>
        <w:left w:val="none" w:sz="0" w:space="0" w:color="auto"/>
        <w:bottom w:val="none" w:sz="0" w:space="0" w:color="auto"/>
        <w:right w:val="none" w:sz="0" w:space="0" w:color="auto"/>
      </w:divBdr>
    </w:div>
    <w:div w:id="1292707691">
      <w:bodyDiv w:val="1"/>
      <w:marLeft w:val="0"/>
      <w:marRight w:val="0"/>
      <w:marTop w:val="0"/>
      <w:marBottom w:val="0"/>
      <w:divBdr>
        <w:top w:val="none" w:sz="0" w:space="0" w:color="auto"/>
        <w:left w:val="none" w:sz="0" w:space="0" w:color="auto"/>
        <w:bottom w:val="none" w:sz="0" w:space="0" w:color="auto"/>
        <w:right w:val="none" w:sz="0" w:space="0" w:color="auto"/>
      </w:divBdr>
    </w:div>
    <w:div w:id="1293362507">
      <w:bodyDiv w:val="1"/>
      <w:marLeft w:val="0"/>
      <w:marRight w:val="0"/>
      <w:marTop w:val="0"/>
      <w:marBottom w:val="0"/>
      <w:divBdr>
        <w:top w:val="none" w:sz="0" w:space="0" w:color="auto"/>
        <w:left w:val="none" w:sz="0" w:space="0" w:color="auto"/>
        <w:bottom w:val="none" w:sz="0" w:space="0" w:color="auto"/>
        <w:right w:val="none" w:sz="0" w:space="0" w:color="auto"/>
      </w:divBdr>
    </w:div>
    <w:div w:id="1293680674">
      <w:bodyDiv w:val="1"/>
      <w:marLeft w:val="0"/>
      <w:marRight w:val="0"/>
      <w:marTop w:val="0"/>
      <w:marBottom w:val="0"/>
      <w:divBdr>
        <w:top w:val="none" w:sz="0" w:space="0" w:color="auto"/>
        <w:left w:val="none" w:sz="0" w:space="0" w:color="auto"/>
        <w:bottom w:val="none" w:sz="0" w:space="0" w:color="auto"/>
        <w:right w:val="none" w:sz="0" w:space="0" w:color="auto"/>
      </w:divBdr>
    </w:div>
    <w:div w:id="1294482677">
      <w:bodyDiv w:val="1"/>
      <w:marLeft w:val="0"/>
      <w:marRight w:val="0"/>
      <w:marTop w:val="0"/>
      <w:marBottom w:val="0"/>
      <w:divBdr>
        <w:top w:val="none" w:sz="0" w:space="0" w:color="auto"/>
        <w:left w:val="none" w:sz="0" w:space="0" w:color="auto"/>
        <w:bottom w:val="none" w:sz="0" w:space="0" w:color="auto"/>
        <w:right w:val="none" w:sz="0" w:space="0" w:color="auto"/>
      </w:divBdr>
    </w:div>
    <w:div w:id="1294561496">
      <w:bodyDiv w:val="1"/>
      <w:marLeft w:val="0"/>
      <w:marRight w:val="0"/>
      <w:marTop w:val="0"/>
      <w:marBottom w:val="0"/>
      <w:divBdr>
        <w:top w:val="none" w:sz="0" w:space="0" w:color="auto"/>
        <w:left w:val="none" w:sz="0" w:space="0" w:color="auto"/>
        <w:bottom w:val="none" w:sz="0" w:space="0" w:color="auto"/>
        <w:right w:val="none" w:sz="0" w:space="0" w:color="auto"/>
      </w:divBdr>
    </w:div>
    <w:div w:id="1294675640">
      <w:bodyDiv w:val="1"/>
      <w:marLeft w:val="0"/>
      <w:marRight w:val="0"/>
      <w:marTop w:val="0"/>
      <w:marBottom w:val="0"/>
      <w:divBdr>
        <w:top w:val="none" w:sz="0" w:space="0" w:color="auto"/>
        <w:left w:val="none" w:sz="0" w:space="0" w:color="auto"/>
        <w:bottom w:val="none" w:sz="0" w:space="0" w:color="auto"/>
        <w:right w:val="none" w:sz="0" w:space="0" w:color="auto"/>
      </w:divBdr>
    </w:div>
    <w:div w:id="1295330831">
      <w:bodyDiv w:val="1"/>
      <w:marLeft w:val="0"/>
      <w:marRight w:val="0"/>
      <w:marTop w:val="0"/>
      <w:marBottom w:val="0"/>
      <w:divBdr>
        <w:top w:val="none" w:sz="0" w:space="0" w:color="auto"/>
        <w:left w:val="none" w:sz="0" w:space="0" w:color="auto"/>
        <w:bottom w:val="none" w:sz="0" w:space="0" w:color="auto"/>
        <w:right w:val="none" w:sz="0" w:space="0" w:color="auto"/>
      </w:divBdr>
    </w:div>
    <w:div w:id="1295792742">
      <w:bodyDiv w:val="1"/>
      <w:marLeft w:val="0"/>
      <w:marRight w:val="0"/>
      <w:marTop w:val="0"/>
      <w:marBottom w:val="0"/>
      <w:divBdr>
        <w:top w:val="none" w:sz="0" w:space="0" w:color="auto"/>
        <w:left w:val="none" w:sz="0" w:space="0" w:color="auto"/>
        <w:bottom w:val="none" w:sz="0" w:space="0" w:color="auto"/>
        <w:right w:val="none" w:sz="0" w:space="0" w:color="auto"/>
      </w:divBdr>
    </w:div>
    <w:div w:id="1296060603">
      <w:bodyDiv w:val="1"/>
      <w:marLeft w:val="0"/>
      <w:marRight w:val="0"/>
      <w:marTop w:val="0"/>
      <w:marBottom w:val="0"/>
      <w:divBdr>
        <w:top w:val="none" w:sz="0" w:space="0" w:color="auto"/>
        <w:left w:val="none" w:sz="0" w:space="0" w:color="auto"/>
        <w:bottom w:val="none" w:sz="0" w:space="0" w:color="auto"/>
        <w:right w:val="none" w:sz="0" w:space="0" w:color="auto"/>
      </w:divBdr>
    </w:div>
    <w:div w:id="1296135585">
      <w:bodyDiv w:val="1"/>
      <w:marLeft w:val="0"/>
      <w:marRight w:val="0"/>
      <w:marTop w:val="0"/>
      <w:marBottom w:val="0"/>
      <w:divBdr>
        <w:top w:val="none" w:sz="0" w:space="0" w:color="auto"/>
        <w:left w:val="none" w:sz="0" w:space="0" w:color="auto"/>
        <w:bottom w:val="none" w:sz="0" w:space="0" w:color="auto"/>
        <w:right w:val="none" w:sz="0" w:space="0" w:color="auto"/>
      </w:divBdr>
      <w:divsChild>
        <w:div w:id="29455318">
          <w:marLeft w:val="480"/>
          <w:marRight w:val="0"/>
          <w:marTop w:val="0"/>
          <w:marBottom w:val="0"/>
          <w:divBdr>
            <w:top w:val="none" w:sz="0" w:space="0" w:color="auto"/>
            <w:left w:val="none" w:sz="0" w:space="0" w:color="auto"/>
            <w:bottom w:val="none" w:sz="0" w:space="0" w:color="auto"/>
            <w:right w:val="none" w:sz="0" w:space="0" w:color="auto"/>
          </w:divBdr>
        </w:div>
        <w:div w:id="71896805">
          <w:marLeft w:val="480"/>
          <w:marRight w:val="0"/>
          <w:marTop w:val="0"/>
          <w:marBottom w:val="0"/>
          <w:divBdr>
            <w:top w:val="none" w:sz="0" w:space="0" w:color="auto"/>
            <w:left w:val="none" w:sz="0" w:space="0" w:color="auto"/>
            <w:bottom w:val="none" w:sz="0" w:space="0" w:color="auto"/>
            <w:right w:val="none" w:sz="0" w:space="0" w:color="auto"/>
          </w:divBdr>
        </w:div>
        <w:div w:id="510413474">
          <w:marLeft w:val="480"/>
          <w:marRight w:val="0"/>
          <w:marTop w:val="0"/>
          <w:marBottom w:val="0"/>
          <w:divBdr>
            <w:top w:val="none" w:sz="0" w:space="0" w:color="auto"/>
            <w:left w:val="none" w:sz="0" w:space="0" w:color="auto"/>
            <w:bottom w:val="none" w:sz="0" w:space="0" w:color="auto"/>
            <w:right w:val="none" w:sz="0" w:space="0" w:color="auto"/>
          </w:divBdr>
        </w:div>
        <w:div w:id="608241090">
          <w:marLeft w:val="480"/>
          <w:marRight w:val="0"/>
          <w:marTop w:val="0"/>
          <w:marBottom w:val="0"/>
          <w:divBdr>
            <w:top w:val="none" w:sz="0" w:space="0" w:color="auto"/>
            <w:left w:val="none" w:sz="0" w:space="0" w:color="auto"/>
            <w:bottom w:val="none" w:sz="0" w:space="0" w:color="auto"/>
            <w:right w:val="none" w:sz="0" w:space="0" w:color="auto"/>
          </w:divBdr>
        </w:div>
        <w:div w:id="664086462">
          <w:marLeft w:val="480"/>
          <w:marRight w:val="0"/>
          <w:marTop w:val="0"/>
          <w:marBottom w:val="0"/>
          <w:divBdr>
            <w:top w:val="none" w:sz="0" w:space="0" w:color="auto"/>
            <w:left w:val="none" w:sz="0" w:space="0" w:color="auto"/>
            <w:bottom w:val="none" w:sz="0" w:space="0" w:color="auto"/>
            <w:right w:val="none" w:sz="0" w:space="0" w:color="auto"/>
          </w:divBdr>
        </w:div>
        <w:div w:id="770709085">
          <w:marLeft w:val="480"/>
          <w:marRight w:val="0"/>
          <w:marTop w:val="0"/>
          <w:marBottom w:val="0"/>
          <w:divBdr>
            <w:top w:val="none" w:sz="0" w:space="0" w:color="auto"/>
            <w:left w:val="none" w:sz="0" w:space="0" w:color="auto"/>
            <w:bottom w:val="none" w:sz="0" w:space="0" w:color="auto"/>
            <w:right w:val="none" w:sz="0" w:space="0" w:color="auto"/>
          </w:divBdr>
        </w:div>
        <w:div w:id="860975128">
          <w:marLeft w:val="480"/>
          <w:marRight w:val="0"/>
          <w:marTop w:val="0"/>
          <w:marBottom w:val="0"/>
          <w:divBdr>
            <w:top w:val="none" w:sz="0" w:space="0" w:color="auto"/>
            <w:left w:val="none" w:sz="0" w:space="0" w:color="auto"/>
            <w:bottom w:val="none" w:sz="0" w:space="0" w:color="auto"/>
            <w:right w:val="none" w:sz="0" w:space="0" w:color="auto"/>
          </w:divBdr>
        </w:div>
        <w:div w:id="873469174">
          <w:marLeft w:val="480"/>
          <w:marRight w:val="0"/>
          <w:marTop w:val="0"/>
          <w:marBottom w:val="0"/>
          <w:divBdr>
            <w:top w:val="none" w:sz="0" w:space="0" w:color="auto"/>
            <w:left w:val="none" w:sz="0" w:space="0" w:color="auto"/>
            <w:bottom w:val="none" w:sz="0" w:space="0" w:color="auto"/>
            <w:right w:val="none" w:sz="0" w:space="0" w:color="auto"/>
          </w:divBdr>
        </w:div>
        <w:div w:id="895552743">
          <w:marLeft w:val="480"/>
          <w:marRight w:val="0"/>
          <w:marTop w:val="0"/>
          <w:marBottom w:val="0"/>
          <w:divBdr>
            <w:top w:val="none" w:sz="0" w:space="0" w:color="auto"/>
            <w:left w:val="none" w:sz="0" w:space="0" w:color="auto"/>
            <w:bottom w:val="none" w:sz="0" w:space="0" w:color="auto"/>
            <w:right w:val="none" w:sz="0" w:space="0" w:color="auto"/>
          </w:divBdr>
        </w:div>
        <w:div w:id="964894649">
          <w:marLeft w:val="480"/>
          <w:marRight w:val="0"/>
          <w:marTop w:val="0"/>
          <w:marBottom w:val="0"/>
          <w:divBdr>
            <w:top w:val="none" w:sz="0" w:space="0" w:color="auto"/>
            <w:left w:val="none" w:sz="0" w:space="0" w:color="auto"/>
            <w:bottom w:val="none" w:sz="0" w:space="0" w:color="auto"/>
            <w:right w:val="none" w:sz="0" w:space="0" w:color="auto"/>
          </w:divBdr>
        </w:div>
        <w:div w:id="985159034">
          <w:marLeft w:val="480"/>
          <w:marRight w:val="0"/>
          <w:marTop w:val="0"/>
          <w:marBottom w:val="0"/>
          <w:divBdr>
            <w:top w:val="none" w:sz="0" w:space="0" w:color="auto"/>
            <w:left w:val="none" w:sz="0" w:space="0" w:color="auto"/>
            <w:bottom w:val="none" w:sz="0" w:space="0" w:color="auto"/>
            <w:right w:val="none" w:sz="0" w:space="0" w:color="auto"/>
          </w:divBdr>
        </w:div>
        <w:div w:id="1036856836">
          <w:marLeft w:val="480"/>
          <w:marRight w:val="0"/>
          <w:marTop w:val="0"/>
          <w:marBottom w:val="0"/>
          <w:divBdr>
            <w:top w:val="none" w:sz="0" w:space="0" w:color="auto"/>
            <w:left w:val="none" w:sz="0" w:space="0" w:color="auto"/>
            <w:bottom w:val="none" w:sz="0" w:space="0" w:color="auto"/>
            <w:right w:val="none" w:sz="0" w:space="0" w:color="auto"/>
          </w:divBdr>
        </w:div>
        <w:div w:id="1096363423">
          <w:marLeft w:val="480"/>
          <w:marRight w:val="0"/>
          <w:marTop w:val="0"/>
          <w:marBottom w:val="0"/>
          <w:divBdr>
            <w:top w:val="none" w:sz="0" w:space="0" w:color="auto"/>
            <w:left w:val="none" w:sz="0" w:space="0" w:color="auto"/>
            <w:bottom w:val="none" w:sz="0" w:space="0" w:color="auto"/>
            <w:right w:val="none" w:sz="0" w:space="0" w:color="auto"/>
          </w:divBdr>
        </w:div>
        <w:div w:id="1119296495">
          <w:marLeft w:val="480"/>
          <w:marRight w:val="0"/>
          <w:marTop w:val="0"/>
          <w:marBottom w:val="0"/>
          <w:divBdr>
            <w:top w:val="none" w:sz="0" w:space="0" w:color="auto"/>
            <w:left w:val="none" w:sz="0" w:space="0" w:color="auto"/>
            <w:bottom w:val="none" w:sz="0" w:space="0" w:color="auto"/>
            <w:right w:val="none" w:sz="0" w:space="0" w:color="auto"/>
          </w:divBdr>
        </w:div>
        <w:div w:id="1148933557">
          <w:marLeft w:val="480"/>
          <w:marRight w:val="0"/>
          <w:marTop w:val="0"/>
          <w:marBottom w:val="0"/>
          <w:divBdr>
            <w:top w:val="none" w:sz="0" w:space="0" w:color="auto"/>
            <w:left w:val="none" w:sz="0" w:space="0" w:color="auto"/>
            <w:bottom w:val="none" w:sz="0" w:space="0" w:color="auto"/>
            <w:right w:val="none" w:sz="0" w:space="0" w:color="auto"/>
          </w:divBdr>
        </w:div>
        <w:div w:id="1266115822">
          <w:marLeft w:val="480"/>
          <w:marRight w:val="0"/>
          <w:marTop w:val="0"/>
          <w:marBottom w:val="0"/>
          <w:divBdr>
            <w:top w:val="none" w:sz="0" w:space="0" w:color="auto"/>
            <w:left w:val="none" w:sz="0" w:space="0" w:color="auto"/>
            <w:bottom w:val="none" w:sz="0" w:space="0" w:color="auto"/>
            <w:right w:val="none" w:sz="0" w:space="0" w:color="auto"/>
          </w:divBdr>
        </w:div>
        <w:div w:id="1278558576">
          <w:marLeft w:val="480"/>
          <w:marRight w:val="0"/>
          <w:marTop w:val="0"/>
          <w:marBottom w:val="0"/>
          <w:divBdr>
            <w:top w:val="none" w:sz="0" w:space="0" w:color="auto"/>
            <w:left w:val="none" w:sz="0" w:space="0" w:color="auto"/>
            <w:bottom w:val="none" w:sz="0" w:space="0" w:color="auto"/>
            <w:right w:val="none" w:sz="0" w:space="0" w:color="auto"/>
          </w:divBdr>
        </w:div>
        <w:div w:id="1591354469">
          <w:marLeft w:val="480"/>
          <w:marRight w:val="0"/>
          <w:marTop w:val="0"/>
          <w:marBottom w:val="0"/>
          <w:divBdr>
            <w:top w:val="none" w:sz="0" w:space="0" w:color="auto"/>
            <w:left w:val="none" w:sz="0" w:space="0" w:color="auto"/>
            <w:bottom w:val="none" w:sz="0" w:space="0" w:color="auto"/>
            <w:right w:val="none" w:sz="0" w:space="0" w:color="auto"/>
          </w:divBdr>
        </w:div>
        <w:div w:id="1642996381">
          <w:marLeft w:val="480"/>
          <w:marRight w:val="0"/>
          <w:marTop w:val="0"/>
          <w:marBottom w:val="0"/>
          <w:divBdr>
            <w:top w:val="none" w:sz="0" w:space="0" w:color="auto"/>
            <w:left w:val="none" w:sz="0" w:space="0" w:color="auto"/>
            <w:bottom w:val="none" w:sz="0" w:space="0" w:color="auto"/>
            <w:right w:val="none" w:sz="0" w:space="0" w:color="auto"/>
          </w:divBdr>
        </w:div>
        <w:div w:id="1726752916">
          <w:marLeft w:val="480"/>
          <w:marRight w:val="0"/>
          <w:marTop w:val="0"/>
          <w:marBottom w:val="0"/>
          <w:divBdr>
            <w:top w:val="none" w:sz="0" w:space="0" w:color="auto"/>
            <w:left w:val="none" w:sz="0" w:space="0" w:color="auto"/>
            <w:bottom w:val="none" w:sz="0" w:space="0" w:color="auto"/>
            <w:right w:val="none" w:sz="0" w:space="0" w:color="auto"/>
          </w:divBdr>
        </w:div>
        <w:div w:id="1763335103">
          <w:marLeft w:val="480"/>
          <w:marRight w:val="0"/>
          <w:marTop w:val="0"/>
          <w:marBottom w:val="0"/>
          <w:divBdr>
            <w:top w:val="none" w:sz="0" w:space="0" w:color="auto"/>
            <w:left w:val="none" w:sz="0" w:space="0" w:color="auto"/>
            <w:bottom w:val="none" w:sz="0" w:space="0" w:color="auto"/>
            <w:right w:val="none" w:sz="0" w:space="0" w:color="auto"/>
          </w:divBdr>
        </w:div>
        <w:div w:id="1856848640">
          <w:marLeft w:val="480"/>
          <w:marRight w:val="0"/>
          <w:marTop w:val="0"/>
          <w:marBottom w:val="0"/>
          <w:divBdr>
            <w:top w:val="none" w:sz="0" w:space="0" w:color="auto"/>
            <w:left w:val="none" w:sz="0" w:space="0" w:color="auto"/>
            <w:bottom w:val="none" w:sz="0" w:space="0" w:color="auto"/>
            <w:right w:val="none" w:sz="0" w:space="0" w:color="auto"/>
          </w:divBdr>
        </w:div>
        <w:div w:id="1904178225">
          <w:marLeft w:val="480"/>
          <w:marRight w:val="0"/>
          <w:marTop w:val="0"/>
          <w:marBottom w:val="0"/>
          <w:divBdr>
            <w:top w:val="none" w:sz="0" w:space="0" w:color="auto"/>
            <w:left w:val="none" w:sz="0" w:space="0" w:color="auto"/>
            <w:bottom w:val="none" w:sz="0" w:space="0" w:color="auto"/>
            <w:right w:val="none" w:sz="0" w:space="0" w:color="auto"/>
          </w:divBdr>
        </w:div>
        <w:div w:id="1990357443">
          <w:marLeft w:val="480"/>
          <w:marRight w:val="0"/>
          <w:marTop w:val="0"/>
          <w:marBottom w:val="0"/>
          <w:divBdr>
            <w:top w:val="none" w:sz="0" w:space="0" w:color="auto"/>
            <w:left w:val="none" w:sz="0" w:space="0" w:color="auto"/>
            <w:bottom w:val="none" w:sz="0" w:space="0" w:color="auto"/>
            <w:right w:val="none" w:sz="0" w:space="0" w:color="auto"/>
          </w:divBdr>
        </w:div>
        <w:div w:id="2050376430">
          <w:marLeft w:val="480"/>
          <w:marRight w:val="0"/>
          <w:marTop w:val="0"/>
          <w:marBottom w:val="0"/>
          <w:divBdr>
            <w:top w:val="none" w:sz="0" w:space="0" w:color="auto"/>
            <w:left w:val="none" w:sz="0" w:space="0" w:color="auto"/>
            <w:bottom w:val="none" w:sz="0" w:space="0" w:color="auto"/>
            <w:right w:val="none" w:sz="0" w:space="0" w:color="auto"/>
          </w:divBdr>
        </w:div>
        <w:div w:id="2076508371">
          <w:marLeft w:val="480"/>
          <w:marRight w:val="0"/>
          <w:marTop w:val="0"/>
          <w:marBottom w:val="0"/>
          <w:divBdr>
            <w:top w:val="none" w:sz="0" w:space="0" w:color="auto"/>
            <w:left w:val="none" w:sz="0" w:space="0" w:color="auto"/>
            <w:bottom w:val="none" w:sz="0" w:space="0" w:color="auto"/>
            <w:right w:val="none" w:sz="0" w:space="0" w:color="auto"/>
          </w:divBdr>
        </w:div>
        <w:div w:id="2116559936">
          <w:marLeft w:val="480"/>
          <w:marRight w:val="0"/>
          <w:marTop w:val="0"/>
          <w:marBottom w:val="0"/>
          <w:divBdr>
            <w:top w:val="none" w:sz="0" w:space="0" w:color="auto"/>
            <w:left w:val="none" w:sz="0" w:space="0" w:color="auto"/>
            <w:bottom w:val="none" w:sz="0" w:space="0" w:color="auto"/>
            <w:right w:val="none" w:sz="0" w:space="0" w:color="auto"/>
          </w:divBdr>
        </w:div>
        <w:div w:id="2118745872">
          <w:marLeft w:val="480"/>
          <w:marRight w:val="0"/>
          <w:marTop w:val="0"/>
          <w:marBottom w:val="0"/>
          <w:divBdr>
            <w:top w:val="none" w:sz="0" w:space="0" w:color="auto"/>
            <w:left w:val="none" w:sz="0" w:space="0" w:color="auto"/>
            <w:bottom w:val="none" w:sz="0" w:space="0" w:color="auto"/>
            <w:right w:val="none" w:sz="0" w:space="0" w:color="auto"/>
          </w:divBdr>
        </w:div>
      </w:divsChild>
    </w:div>
    <w:div w:id="1296256853">
      <w:bodyDiv w:val="1"/>
      <w:marLeft w:val="0"/>
      <w:marRight w:val="0"/>
      <w:marTop w:val="0"/>
      <w:marBottom w:val="0"/>
      <w:divBdr>
        <w:top w:val="none" w:sz="0" w:space="0" w:color="auto"/>
        <w:left w:val="none" w:sz="0" w:space="0" w:color="auto"/>
        <w:bottom w:val="none" w:sz="0" w:space="0" w:color="auto"/>
        <w:right w:val="none" w:sz="0" w:space="0" w:color="auto"/>
      </w:divBdr>
    </w:div>
    <w:div w:id="1297299771">
      <w:bodyDiv w:val="1"/>
      <w:marLeft w:val="0"/>
      <w:marRight w:val="0"/>
      <w:marTop w:val="0"/>
      <w:marBottom w:val="0"/>
      <w:divBdr>
        <w:top w:val="none" w:sz="0" w:space="0" w:color="auto"/>
        <w:left w:val="none" w:sz="0" w:space="0" w:color="auto"/>
        <w:bottom w:val="none" w:sz="0" w:space="0" w:color="auto"/>
        <w:right w:val="none" w:sz="0" w:space="0" w:color="auto"/>
      </w:divBdr>
    </w:div>
    <w:div w:id="1297758160">
      <w:bodyDiv w:val="1"/>
      <w:marLeft w:val="0"/>
      <w:marRight w:val="0"/>
      <w:marTop w:val="0"/>
      <w:marBottom w:val="0"/>
      <w:divBdr>
        <w:top w:val="none" w:sz="0" w:space="0" w:color="auto"/>
        <w:left w:val="none" w:sz="0" w:space="0" w:color="auto"/>
        <w:bottom w:val="none" w:sz="0" w:space="0" w:color="auto"/>
        <w:right w:val="none" w:sz="0" w:space="0" w:color="auto"/>
      </w:divBdr>
    </w:div>
    <w:div w:id="1297836320">
      <w:bodyDiv w:val="1"/>
      <w:marLeft w:val="0"/>
      <w:marRight w:val="0"/>
      <w:marTop w:val="0"/>
      <w:marBottom w:val="0"/>
      <w:divBdr>
        <w:top w:val="none" w:sz="0" w:space="0" w:color="auto"/>
        <w:left w:val="none" w:sz="0" w:space="0" w:color="auto"/>
        <w:bottom w:val="none" w:sz="0" w:space="0" w:color="auto"/>
        <w:right w:val="none" w:sz="0" w:space="0" w:color="auto"/>
      </w:divBdr>
    </w:div>
    <w:div w:id="1298219768">
      <w:bodyDiv w:val="1"/>
      <w:marLeft w:val="0"/>
      <w:marRight w:val="0"/>
      <w:marTop w:val="0"/>
      <w:marBottom w:val="0"/>
      <w:divBdr>
        <w:top w:val="none" w:sz="0" w:space="0" w:color="auto"/>
        <w:left w:val="none" w:sz="0" w:space="0" w:color="auto"/>
        <w:bottom w:val="none" w:sz="0" w:space="0" w:color="auto"/>
        <w:right w:val="none" w:sz="0" w:space="0" w:color="auto"/>
      </w:divBdr>
    </w:div>
    <w:div w:id="1298492993">
      <w:bodyDiv w:val="1"/>
      <w:marLeft w:val="0"/>
      <w:marRight w:val="0"/>
      <w:marTop w:val="0"/>
      <w:marBottom w:val="0"/>
      <w:divBdr>
        <w:top w:val="none" w:sz="0" w:space="0" w:color="auto"/>
        <w:left w:val="none" w:sz="0" w:space="0" w:color="auto"/>
        <w:bottom w:val="none" w:sz="0" w:space="0" w:color="auto"/>
        <w:right w:val="none" w:sz="0" w:space="0" w:color="auto"/>
      </w:divBdr>
    </w:div>
    <w:div w:id="1298876195">
      <w:bodyDiv w:val="1"/>
      <w:marLeft w:val="0"/>
      <w:marRight w:val="0"/>
      <w:marTop w:val="0"/>
      <w:marBottom w:val="0"/>
      <w:divBdr>
        <w:top w:val="none" w:sz="0" w:space="0" w:color="auto"/>
        <w:left w:val="none" w:sz="0" w:space="0" w:color="auto"/>
        <w:bottom w:val="none" w:sz="0" w:space="0" w:color="auto"/>
        <w:right w:val="none" w:sz="0" w:space="0" w:color="auto"/>
      </w:divBdr>
    </w:div>
    <w:div w:id="1299144363">
      <w:bodyDiv w:val="1"/>
      <w:marLeft w:val="0"/>
      <w:marRight w:val="0"/>
      <w:marTop w:val="0"/>
      <w:marBottom w:val="0"/>
      <w:divBdr>
        <w:top w:val="none" w:sz="0" w:space="0" w:color="auto"/>
        <w:left w:val="none" w:sz="0" w:space="0" w:color="auto"/>
        <w:bottom w:val="none" w:sz="0" w:space="0" w:color="auto"/>
        <w:right w:val="none" w:sz="0" w:space="0" w:color="auto"/>
      </w:divBdr>
    </w:div>
    <w:div w:id="1299217365">
      <w:bodyDiv w:val="1"/>
      <w:marLeft w:val="0"/>
      <w:marRight w:val="0"/>
      <w:marTop w:val="0"/>
      <w:marBottom w:val="0"/>
      <w:divBdr>
        <w:top w:val="none" w:sz="0" w:space="0" w:color="auto"/>
        <w:left w:val="none" w:sz="0" w:space="0" w:color="auto"/>
        <w:bottom w:val="none" w:sz="0" w:space="0" w:color="auto"/>
        <w:right w:val="none" w:sz="0" w:space="0" w:color="auto"/>
      </w:divBdr>
    </w:div>
    <w:div w:id="1300187684">
      <w:bodyDiv w:val="1"/>
      <w:marLeft w:val="0"/>
      <w:marRight w:val="0"/>
      <w:marTop w:val="0"/>
      <w:marBottom w:val="0"/>
      <w:divBdr>
        <w:top w:val="none" w:sz="0" w:space="0" w:color="auto"/>
        <w:left w:val="none" w:sz="0" w:space="0" w:color="auto"/>
        <w:bottom w:val="none" w:sz="0" w:space="0" w:color="auto"/>
        <w:right w:val="none" w:sz="0" w:space="0" w:color="auto"/>
      </w:divBdr>
    </w:div>
    <w:div w:id="1301031181">
      <w:bodyDiv w:val="1"/>
      <w:marLeft w:val="0"/>
      <w:marRight w:val="0"/>
      <w:marTop w:val="0"/>
      <w:marBottom w:val="0"/>
      <w:divBdr>
        <w:top w:val="none" w:sz="0" w:space="0" w:color="auto"/>
        <w:left w:val="none" w:sz="0" w:space="0" w:color="auto"/>
        <w:bottom w:val="none" w:sz="0" w:space="0" w:color="auto"/>
        <w:right w:val="none" w:sz="0" w:space="0" w:color="auto"/>
      </w:divBdr>
    </w:div>
    <w:div w:id="1301762079">
      <w:bodyDiv w:val="1"/>
      <w:marLeft w:val="0"/>
      <w:marRight w:val="0"/>
      <w:marTop w:val="0"/>
      <w:marBottom w:val="0"/>
      <w:divBdr>
        <w:top w:val="none" w:sz="0" w:space="0" w:color="auto"/>
        <w:left w:val="none" w:sz="0" w:space="0" w:color="auto"/>
        <w:bottom w:val="none" w:sz="0" w:space="0" w:color="auto"/>
        <w:right w:val="none" w:sz="0" w:space="0" w:color="auto"/>
      </w:divBdr>
    </w:div>
    <w:div w:id="1301884842">
      <w:bodyDiv w:val="1"/>
      <w:marLeft w:val="0"/>
      <w:marRight w:val="0"/>
      <w:marTop w:val="0"/>
      <w:marBottom w:val="0"/>
      <w:divBdr>
        <w:top w:val="none" w:sz="0" w:space="0" w:color="auto"/>
        <w:left w:val="none" w:sz="0" w:space="0" w:color="auto"/>
        <w:bottom w:val="none" w:sz="0" w:space="0" w:color="auto"/>
        <w:right w:val="none" w:sz="0" w:space="0" w:color="auto"/>
      </w:divBdr>
    </w:div>
    <w:div w:id="1301884932">
      <w:bodyDiv w:val="1"/>
      <w:marLeft w:val="0"/>
      <w:marRight w:val="0"/>
      <w:marTop w:val="0"/>
      <w:marBottom w:val="0"/>
      <w:divBdr>
        <w:top w:val="none" w:sz="0" w:space="0" w:color="auto"/>
        <w:left w:val="none" w:sz="0" w:space="0" w:color="auto"/>
        <w:bottom w:val="none" w:sz="0" w:space="0" w:color="auto"/>
        <w:right w:val="none" w:sz="0" w:space="0" w:color="auto"/>
      </w:divBdr>
    </w:div>
    <w:div w:id="1302690102">
      <w:bodyDiv w:val="1"/>
      <w:marLeft w:val="0"/>
      <w:marRight w:val="0"/>
      <w:marTop w:val="0"/>
      <w:marBottom w:val="0"/>
      <w:divBdr>
        <w:top w:val="none" w:sz="0" w:space="0" w:color="auto"/>
        <w:left w:val="none" w:sz="0" w:space="0" w:color="auto"/>
        <w:bottom w:val="none" w:sz="0" w:space="0" w:color="auto"/>
        <w:right w:val="none" w:sz="0" w:space="0" w:color="auto"/>
      </w:divBdr>
    </w:div>
    <w:div w:id="1303075735">
      <w:bodyDiv w:val="1"/>
      <w:marLeft w:val="0"/>
      <w:marRight w:val="0"/>
      <w:marTop w:val="0"/>
      <w:marBottom w:val="0"/>
      <w:divBdr>
        <w:top w:val="none" w:sz="0" w:space="0" w:color="auto"/>
        <w:left w:val="none" w:sz="0" w:space="0" w:color="auto"/>
        <w:bottom w:val="none" w:sz="0" w:space="0" w:color="auto"/>
        <w:right w:val="none" w:sz="0" w:space="0" w:color="auto"/>
      </w:divBdr>
    </w:div>
    <w:div w:id="1303970580">
      <w:bodyDiv w:val="1"/>
      <w:marLeft w:val="0"/>
      <w:marRight w:val="0"/>
      <w:marTop w:val="0"/>
      <w:marBottom w:val="0"/>
      <w:divBdr>
        <w:top w:val="none" w:sz="0" w:space="0" w:color="auto"/>
        <w:left w:val="none" w:sz="0" w:space="0" w:color="auto"/>
        <w:bottom w:val="none" w:sz="0" w:space="0" w:color="auto"/>
        <w:right w:val="none" w:sz="0" w:space="0" w:color="auto"/>
      </w:divBdr>
    </w:div>
    <w:div w:id="1304239092">
      <w:bodyDiv w:val="1"/>
      <w:marLeft w:val="0"/>
      <w:marRight w:val="0"/>
      <w:marTop w:val="0"/>
      <w:marBottom w:val="0"/>
      <w:divBdr>
        <w:top w:val="none" w:sz="0" w:space="0" w:color="auto"/>
        <w:left w:val="none" w:sz="0" w:space="0" w:color="auto"/>
        <w:bottom w:val="none" w:sz="0" w:space="0" w:color="auto"/>
        <w:right w:val="none" w:sz="0" w:space="0" w:color="auto"/>
      </w:divBdr>
    </w:div>
    <w:div w:id="1304694800">
      <w:bodyDiv w:val="1"/>
      <w:marLeft w:val="0"/>
      <w:marRight w:val="0"/>
      <w:marTop w:val="0"/>
      <w:marBottom w:val="0"/>
      <w:divBdr>
        <w:top w:val="none" w:sz="0" w:space="0" w:color="auto"/>
        <w:left w:val="none" w:sz="0" w:space="0" w:color="auto"/>
        <w:bottom w:val="none" w:sz="0" w:space="0" w:color="auto"/>
        <w:right w:val="none" w:sz="0" w:space="0" w:color="auto"/>
      </w:divBdr>
    </w:div>
    <w:div w:id="1304965584">
      <w:bodyDiv w:val="1"/>
      <w:marLeft w:val="0"/>
      <w:marRight w:val="0"/>
      <w:marTop w:val="0"/>
      <w:marBottom w:val="0"/>
      <w:divBdr>
        <w:top w:val="none" w:sz="0" w:space="0" w:color="auto"/>
        <w:left w:val="none" w:sz="0" w:space="0" w:color="auto"/>
        <w:bottom w:val="none" w:sz="0" w:space="0" w:color="auto"/>
        <w:right w:val="none" w:sz="0" w:space="0" w:color="auto"/>
      </w:divBdr>
    </w:div>
    <w:div w:id="1304967634">
      <w:bodyDiv w:val="1"/>
      <w:marLeft w:val="0"/>
      <w:marRight w:val="0"/>
      <w:marTop w:val="0"/>
      <w:marBottom w:val="0"/>
      <w:divBdr>
        <w:top w:val="none" w:sz="0" w:space="0" w:color="auto"/>
        <w:left w:val="none" w:sz="0" w:space="0" w:color="auto"/>
        <w:bottom w:val="none" w:sz="0" w:space="0" w:color="auto"/>
        <w:right w:val="none" w:sz="0" w:space="0" w:color="auto"/>
      </w:divBdr>
    </w:div>
    <w:div w:id="1305041117">
      <w:bodyDiv w:val="1"/>
      <w:marLeft w:val="0"/>
      <w:marRight w:val="0"/>
      <w:marTop w:val="0"/>
      <w:marBottom w:val="0"/>
      <w:divBdr>
        <w:top w:val="none" w:sz="0" w:space="0" w:color="auto"/>
        <w:left w:val="none" w:sz="0" w:space="0" w:color="auto"/>
        <w:bottom w:val="none" w:sz="0" w:space="0" w:color="auto"/>
        <w:right w:val="none" w:sz="0" w:space="0" w:color="auto"/>
      </w:divBdr>
    </w:div>
    <w:div w:id="1305162541">
      <w:bodyDiv w:val="1"/>
      <w:marLeft w:val="0"/>
      <w:marRight w:val="0"/>
      <w:marTop w:val="0"/>
      <w:marBottom w:val="0"/>
      <w:divBdr>
        <w:top w:val="none" w:sz="0" w:space="0" w:color="auto"/>
        <w:left w:val="none" w:sz="0" w:space="0" w:color="auto"/>
        <w:bottom w:val="none" w:sz="0" w:space="0" w:color="auto"/>
        <w:right w:val="none" w:sz="0" w:space="0" w:color="auto"/>
      </w:divBdr>
    </w:div>
    <w:div w:id="1305282276">
      <w:bodyDiv w:val="1"/>
      <w:marLeft w:val="0"/>
      <w:marRight w:val="0"/>
      <w:marTop w:val="0"/>
      <w:marBottom w:val="0"/>
      <w:divBdr>
        <w:top w:val="none" w:sz="0" w:space="0" w:color="auto"/>
        <w:left w:val="none" w:sz="0" w:space="0" w:color="auto"/>
        <w:bottom w:val="none" w:sz="0" w:space="0" w:color="auto"/>
        <w:right w:val="none" w:sz="0" w:space="0" w:color="auto"/>
      </w:divBdr>
    </w:div>
    <w:div w:id="1305501328">
      <w:bodyDiv w:val="1"/>
      <w:marLeft w:val="0"/>
      <w:marRight w:val="0"/>
      <w:marTop w:val="0"/>
      <w:marBottom w:val="0"/>
      <w:divBdr>
        <w:top w:val="none" w:sz="0" w:space="0" w:color="auto"/>
        <w:left w:val="none" w:sz="0" w:space="0" w:color="auto"/>
        <w:bottom w:val="none" w:sz="0" w:space="0" w:color="auto"/>
        <w:right w:val="none" w:sz="0" w:space="0" w:color="auto"/>
      </w:divBdr>
    </w:div>
    <w:div w:id="1306007424">
      <w:bodyDiv w:val="1"/>
      <w:marLeft w:val="0"/>
      <w:marRight w:val="0"/>
      <w:marTop w:val="0"/>
      <w:marBottom w:val="0"/>
      <w:divBdr>
        <w:top w:val="none" w:sz="0" w:space="0" w:color="auto"/>
        <w:left w:val="none" w:sz="0" w:space="0" w:color="auto"/>
        <w:bottom w:val="none" w:sz="0" w:space="0" w:color="auto"/>
        <w:right w:val="none" w:sz="0" w:space="0" w:color="auto"/>
      </w:divBdr>
    </w:div>
    <w:div w:id="1306623455">
      <w:bodyDiv w:val="1"/>
      <w:marLeft w:val="0"/>
      <w:marRight w:val="0"/>
      <w:marTop w:val="0"/>
      <w:marBottom w:val="0"/>
      <w:divBdr>
        <w:top w:val="none" w:sz="0" w:space="0" w:color="auto"/>
        <w:left w:val="none" w:sz="0" w:space="0" w:color="auto"/>
        <w:bottom w:val="none" w:sz="0" w:space="0" w:color="auto"/>
        <w:right w:val="none" w:sz="0" w:space="0" w:color="auto"/>
      </w:divBdr>
    </w:div>
    <w:div w:id="1306929745">
      <w:bodyDiv w:val="1"/>
      <w:marLeft w:val="0"/>
      <w:marRight w:val="0"/>
      <w:marTop w:val="0"/>
      <w:marBottom w:val="0"/>
      <w:divBdr>
        <w:top w:val="none" w:sz="0" w:space="0" w:color="auto"/>
        <w:left w:val="none" w:sz="0" w:space="0" w:color="auto"/>
        <w:bottom w:val="none" w:sz="0" w:space="0" w:color="auto"/>
        <w:right w:val="none" w:sz="0" w:space="0" w:color="auto"/>
      </w:divBdr>
    </w:div>
    <w:div w:id="1307516647">
      <w:bodyDiv w:val="1"/>
      <w:marLeft w:val="0"/>
      <w:marRight w:val="0"/>
      <w:marTop w:val="0"/>
      <w:marBottom w:val="0"/>
      <w:divBdr>
        <w:top w:val="none" w:sz="0" w:space="0" w:color="auto"/>
        <w:left w:val="none" w:sz="0" w:space="0" w:color="auto"/>
        <w:bottom w:val="none" w:sz="0" w:space="0" w:color="auto"/>
        <w:right w:val="none" w:sz="0" w:space="0" w:color="auto"/>
      </w:divBdr>
    </w:div>
    <w:div w:id="1307658737">
      <w:bodyDiv w:val="1"/>
      <w:marLeft w:val="0"/>
      <w:marRight w:val="0"/>
      <w:marTop w:val="0"/>
      <w:marBottom w:val="0"/>
      <w:divBdr>
        <w:top w:val="none" w:sz="0" w:space="0" w:color="auto"/>
        <w:left w:val="none" w:sz="0" w:space="0" w:color="auto"/>
        <w:bottom w:val="none" w:sz="0" w:space="0" w:color="auto"/>
        <w:right w:val="none" w:sz="0" w:space="0" w:color="auto"/>
      </w:divBdr>
    </w:div>
    <w:div w:id="1308164925">
      <w:bodyDiv w:val="1"/>
      <w:marLeft w:val="0"/>
      <w:marRight w:val="0"/>
      <w:marTop w:val="0"/>
      <w:marBottom w:val="0"/>
      <w:divBdr>
        <w:top w:val="none" w:sz="0" w:space="0" w:color="auto"/>
        <w:left w:val="none" w:sz="0" w:space="0" w:color="auto"/>
        <w:bottom w:val="none" w:sz="0" w:space="0" w:color="auto"/>
        <w:right w:val="none" w:sz="0" w:space="0" w:color="auto"/>
      </w:divBdr>
    </w:div>
    <w:div w:id="1308166471">
      <w:bodyDiv w:val="1"/>
      <w:marLeft w:val="0"/>
      <w:marRight w:val="0"/>
      <w:marTop w:val="0"/>
      <w:marBottom w:val="0"/>
      <w:divBdr>
        <w:top w:val="none" w:sz="0" w:space="0" w:color="auto"/>
        <w:left w:val="none" w:sz="0" w:space="0" w:color="auto"/>
        <w:bottom w:val="none" w:sz="0" w:space="0" w:color="auto"/>
        <w:right w:val="none" w:sz="0" w:space="0" w:color="auto"/>
      </w:divBdr>
    </w:div>
    <w:div w:id="1308975859">
      <w:bodyDiv w:val="1"/>
      <w:marLeft w:val="0"/>
      <w:marRight w:val="0"/>
      <w:marTop w:val="0"/>
      <w:marBottom w:val="0"/>
      <w:divBdr>
        <w:top w:val="none" w:sz="0" w:space="0" w:color="auto"/>
        <w:left w:val="none" w:sz="0" w:space="0" w:color="auto"/>
        <w:bottom w:val="none" w:sz="0" w:space="0" w:color="auto"/>
        <w:right w:val="none" w:sz="0" w:space="0" w:color="auto"/>
      </w:divBdr>
    </w:div>
    <w:div w:id="1309089351">
      <w:bodyDiv w:val="1"/>
      <w:marLeft w:val="0"/>
      <w:marRight w:val="0"/>
      <w:marTop w:val="0"/>
      <w:marBottom w:val="0"/>
      <w:divBdr>
        <w:top w:val="none" w:sz="0" w:space="0" w:color="auto"/>
        <w:left w:val="none" w:sz="0" w:space="0" w:color="auto"/>
        <w:bottom w:val="none" w:sz="0" w:space="0" w:color="auto"/>
        <w:right w:val="none" w:sz="0" w:space="0" w:color="auto"/>
      </w:divBdr>
    </w:div>
    <w:div w:id="1309095185">
      <w:bodyDiv w:val="1"/>
      <w:marLeft w:val="0"/>
      <w:marRight w:val="0"/>
      <w:marTop w:val="0"/>
      <w:marBottom w:val="0"/>
      <w:divBdr>
        <w:top w:val="none" w:sz="0" w:space="0" w:color="auto"/>
        <w:left w:val="none" w:sz="0" w:space="0" w:color="auto"/>
        <w:bottom w:val="none" w:sz="0" w:space="0" w:color="auto"/>
        <w:right w:val="none" w:sz="0" w:space="0" w:color="auto"/>
      </w:divBdr>
    </w:div>
    <w:div w:id="1309284780">
      <w:bodyDiv w:val="1"/>
      <w:marLeft w:val="0"/>
      <w:marRight w:val="0"/>
      <w:marTop w:val="0"/>
      <w:marBottom w:val="0"/>
      <w:divBdr>
        <w:top w:val="none" w:sz="0" w:space="0" w:color="auto"/>
        <w:left w:val="none" w:sz="0" w:space="0" w:color="auto"/>
        <w:bottom w:val="none" w:sz="0" w:space="0" w:color="auto"/>
        <w:right w:val="none" w:sz="0" w:space="0" w:color="auto"/>
      </w:divBdr>
    </w:div>
    <w:div w:id="1310131130">
      <w:bodyDiv w:val="1"/>
      <w:marLeft w:val="0"/>
      <w:marRight w:val="0"/>
      <w:marTop w:val="0"/>
      <w:marBottom w:val="0"/>
      <w:divBdr>
        <w:top w:val="none" w:sz="0" w:space="0" w:color="auto"/>
        <w:left w:val="none" w:sz="0" w:space="0" w:color="auto"/>
        <w:bottom w:val="none" w:sz="0" w:space="0" w:color="auto"/>
        <w:right w:val="none" w:sz="0" w:space="0" w:color="auto"/>
      </w:divBdr>
    </w:div>
    <w:div w:id="1311210566">
      <w:bodyDiv w:val="1"/>
      <w:marLeft w:val="0"/>
      <w:marRight w:val="0"/>
      <w:marTop w:val="0"/>
      <w:marBottom w:val="0"/>
      <w:divBdr>
        <w:top w:val="none" w:sz="0" w:space="0" w:color="auto"/>
        <w:left w:val="none" w:sz="0" w:space="0" w:color="auto"/>
        <w:bottom w:val="none" w:sz="0" w:space="0" w:color="auto"/>
        <w:right w:val="none" w:sz="0" w:space="0" w:color="auto"/>
      </w:divBdr>
    </w:div>
    <w:div w:id="1311248316">
      <w:bodyDiv w:val="1"/>
      <w:marLeft w:val="0"/>
      <w:marRight w:val="0"/>
      <w:marTop w:val="0"/>
      <w:marBottom w:val="0"/>
      <w:divBdr>
        <w:top w:val="none" w:sz="0" w:space="0" w:color="auto"/>
        <w:left w:val="none" w:sz="0" w:space="0" w:color="auto"/>
        <w:bottom w:val="none" w:sz="0" w:space="0" w:color="auto"/>
        <w:right w:val="none" w:sz="0" w:space="0" w:color="auto"/>
      </w:divBdr>
    </w:div>
    <w:div w:id="1311398278">
      <w:bodyDiv w:val="1"/>
      <w:marLeft w:val="0"/>
      <w:marRight w:val="0"/>
      <w:marTop w:val="0"/>
      <w:marBottom w:val="0"/>
      <w:divBdr>
        <w:top w:val="none" w:sz="0" w:space="0" w:color="auto"/>
        <w:left w:val="none" w:sz="0" w:space="0" w:color="auto"/>
        <w:bottom w:val="none" w:sz="0" w:space="0" w:color="auto"/>
        <w:right w:val="none" w:sz="0" w:space="0" w:color="auto"/>
      </w:divBdr>
    </w:div>
    <w:div w:id="1311443826">
      <w:bodyDiv w:val="1"/>
      <w:marLeft w:val="0"/>
      <w:marRight w:val="0"/>
      <w:marTop w:val="0"/>
      <w:marBottom w:val="0"/>
      <w:divBdr>
        <w:top w:val="none" w:sz="0" w:space="0" w:color="auto"/>
        <w:left w:val="none" w:sz="0" w:space="0" w:color="auto"/>
        <w:bottom w:val="none" w:sz="0" w:space="0" w:color="auto"/>
        <w:right w:val="none" w:sz="0" w:space="0" w:color="auto"/>
      </w:divBdr>
    </w:div>
    <w:div w:id="1311708495">
      <w:bodyDiv w:val="1"/>
      <w:marLeft w:val="0"/>
      <w:marRight w:val="0"/>
      <w:marTop w:val="0"/>
      <w:marBottom w:val="0"/>
      <w:divBdr>
        <w:top w:val="none" w:sz="0" w:space="0" w:color="auto"/>
        <w:left w:val="none" w:sz="0" w:space="0" w:color="auto"/>
        <w:bottom w:val="none" w:sz="0" w:space="0" w:color="auto"/>
        <w:right w:val="none" w:sz="0" w:space="0" w:color="auto"/>
      </w:divBdr>
    </w:div>
    <w:div w:id="1311791768">
      <w:bodyDiv w:val="1"/>
      <w:marLeft w:val="0"/>
      <w:marRight w:val="0"/>
      <w:marTop w:val="0"/>
      <w:marBottom w:val="0"/>
      <w:divBdr>
        <w:top w:val="none" w:sz="0" w:space="0" w:color="auto"/>
        <w:left w:val="none" w:sz="0" w:space="0" w:color="auto"/>
        <w:bottom w:val="none" w:sz="0" w:space="0" w:color="auto"/>
        <w:right w:val="none" w:sz="0" w:space="0" w:color="auto"/>
      </w:divBdr>
    </w:div>
    <w:div w:id="1312784130">
      <w:bodyDiv w:val="1"/>
      <w:marLeft w:val="0"/>
      <w:marRight w:val="0"/>
      <w:marTop w:val="0"/>
      <w:marBottom w:val="0"/>
      <w:divBdr>
        <w:top w:val="none" w:sz="0" w:space="0" w:color="auto"/>
        <w:left w:val="none" w:sz="0" w:space="0" w:color="auto"/>
        <w:bottom w:val="none" w:sz="0" w:space="0" w:color="auto"/>
        <w:right w:val="none" w:sz="0" w:space="0" w:color="auto"/>
      </w:divBdr>
    </w:div>
    <w:div w:id="1312901429">
      <w:bodyDiv w:val="1"/>
      <w:marLeft w:val="0"/>
      <w:marRight w:val="0"/>
      <w:marTop w:val="0"/>
      <w:marBottom w:val="0"/>
      <w:divBdr>
        <w:top w:val="none" w:sz="0" w:space="0" w:color="auto"/>
        <w:left w:val="none" w:sz="0" w:space="0" w:color="auto"/>
        <w:bottom w:val="none" w:sz="0" w:space="0" w:color="auto"/>
        <w:right w:val="none" w:sz="0" w:space="0" w:color="auto"/>
      </w:divBdr>
    </w:div>
    <w:div w:id="1313560076">
      <w:bodyDiv w:val="1"/>
      <w:marLeft w:val="0"/>
      <w:marRight w:val="0"/>
      <w:marTop w:val="0"/>
      <w:marBottom w:val="0"/>
      <w:divBdr>
        <w:top w:val="none" w:sz="0" w:space="0" w:color="auto"/>
        <w:left w:val="none" w:sz="0" w:space="0" w:color="auto"/>
        <w:bottom w:val="none" w:sz="0" w:space="0" w:color="auto"/>
        <w:right w:val="none" w:sz="0" w:space="0" w:color="auto"/>
      </w:divBdr>
    </w:div>
    <w:div w:id="1313561448">
      <w:bodyDiv w:val="1"/>
      <w:marLeft w:val="0"/>
      <w:marRight w:val="0"/>
      <w:marTop w:val="0"/>
      <w:marBottom w:val="0"/>
      <w:divBdr>
        <w:top w:val="none" w:sz="0" w:space="0" w:color="auto"/>
        <w:left w:val="none" w:sz="0" w:space="0" w:color="auto"/>
        <w:bottom w:val="none" w:sz="0" w:space="0" w:color="auto"/>
        <w:right w:val="none" w:sz="0" w:space="0" w:color="auto"/>
      </w:divBdr>
    </w:div>
    <w:div w:id="1314093801">
      <w:bodyDiv w:val="1"/>
      <w:marLeft w:val="0"/>
      <w:marRight w:val="0"/>
      <w:marTop w:val="0"/>
      <w:marBottom w:val="0"/>
      <w:divBdr>
        <w:top w:val="none" w:sz="0" w:space="0" w:color="auto"/>
        <w:left w:val="none" w:sz="0" w:space="0" w:color="auto"/>
        <w:bottom w:val="none" w:sz="0" w:space="0" w:color="auto"/>
        <w:right w:val="none" w:sz="0" w:space="0" w:color="auto"/>
      </w:divBdr>
    </w:div>
    <w:div w:id="1314481533">
      <w:bodyDiv w:val="1"/>
      <w:marLeft w:val="0"/>
      <w:marRight w:val="0"/>
      <w:marTop w:val="0"/>
      <w:marBottom w:val="0"/>
      <w:divBdr>
        <w:top w:val="none" w:sz="0" w:space="0" w:color="auto"/>
        <w:left w:val="none" w:sz="0" w:space="0" w:color="auto"/>
        <w:bottom w:val="none" w:sz="0" w:space="0" w:color="auto"/>
        <w:right w:val="none" w:sz="0" w:space="0" w:color="auto"/>
      </w:divBdr>
    </w:div>
    <w:div w:id="1314867859">
      <w:bodyDiv w:val="1"/>
      <w:marLeft w:val="0"/>
      <w:marRight w:val="0"/>
      <w:marTop w:val="0"/>
      <w:marBottom w:val="0"/>
      <w:divBdr>
        <w:top w:val="none" w:sz="0" w:space="0" w:color="auto"/>
        <w:left w:val="none" w:sz="0" w:space="0" w:color="auto"/>
        <w:bottom w:val="none" w:sz="0" w:space="0" w:color="auto"/>
        <w:right w:val="none" w:sz="0" w:space="0" w:color="auto"/>
      </w:divBdr>
    </w:div>
    <w:div w:id="1315374867">
      <w:bodyDiv w:val="1"/>
      <w:marLeft w:val="0"/>
      <w:marRight w:val="0"/>
      <w:marTop w:val="0"/>
      <w:marBottom w:val="0"/>
      <w:divBdr>
        <w:top w:val="none" w:sz="0" w:space="0" w:color="auto"/>
        <w:left w:val="none" w:sz="0" w:space="0" w:color="auto"/>
        <w:bottom w:val="none" w:sz="0" w:space="0" w:color="auto"/>
        <w:right w:val="none" w:sz="0" w:space="0" w:color="auto"/>
      </w:divBdr>
    </w:div>
    <w:div w:id="1315450444">
      <w:bodyDiv w:val="1"/>
      <w:marLeft w:val="0"/>
      <w:marRight w:val="0"/>
      <w:marTop w:val="0"/>
      <w:marBottom w:val="0"/>
      <w:divBdr>
        <w:top w:val="none" w:sz="0" w:space="0" w:color="auto"/>
        <w:left w:val="none" w:sz="0" w:space="0" w:color="auto"/>
        <w:bottom w:val="none" w:sz="0" w:space="0" w:color="auto"/>
        <w:right w:val="none" w:sz="0" w:space="0" w:color="auto"/>
      </w:divBdr>
    </w:div>
    <w:div w:id="1316031036">
      <w:bodyDiv w:val="1"/>
      <w:marLeft w:val="0"/>
      <w:marRight w:val="0"/>
      <w:marTop w:val="0"/>
      <w:marBottom w:val="0"/>
      <w:divBdr>
        <w:top w:val="none" w:sz="0" w:space="0" w:color="auto"/>
        <w:left w:val="none" w:sz="0" w:space="0" w:color="auto"/>
        <w:bottom w:val="none" w:sz="0" w:space="0" w:color="auto"/>
        <w:right w:val="none" w:sz="0" w:space="0" w:color="auto"/>
      </w:divBdr>
    </w:div>
    <w:div w:id="1316422444">
      <w:bodyDiv w:val="1"/>
      <w:marLeft w:val="0"/>
      <w:marRight w:val="0"/>
      <w:marTop w:val="0"/>
      <w:marBottom w:val="0"/>
      <w:divBdr>
        <w:top w:val="none" w:sz="0" w:space="0" w:color="auto"/>
        <w:left w:val="none" w:sz="0" w:space="0" w:color="auto"/>
        <w:bottom w:val="none" w:sz="0" w:space="0" w:color="auto"/>
        <w:right w:val="none" w:sz="0" w:space="0" w:color="auto"/>
      </w:divBdr>
    </w:div>
    <w:div w:id="1317148185">
      <w:bodyDiv w:val="1"/>
      <w:marLeft w:val="0"/>
      <w:marRight w:val="0"/>
      <w:marTop w:val="0"/>
      <w:marBottom w:val="0"/>
      <w:divBdr>
        <w:top w:val="none" w:sz="0" w:space="0" w:color="auto"/>
        <w:left w:val="none" w:sz="0" w:space="0" w:color="auto"/>
        <w:bottom w:val="none" w:sz="0" w:space="0" w:color="auto"/>
        <w:right w:val="none" w:sz="0" w:space="0" w:color="auto"/>
      </w:divBdr>
    </w:div>
    <w:div w:id="1318807377">
      <w:bodyDiv w:val="1"/>
      <w:marLeft w:val="0"/>
      <w:marRight w:val="0"/>
      <w:marTop w:val="0"/>
      <w:marBottom w:val="0"/>
      <w:divBdr>
        <w:top w:val="none" w:sz="0" w:space="0" w:color="auto"/>
        <w:left w:val="none" w:sz="0" w:space="0" w:color="auto"/>
        <w:bottom w:val="none" w:sz="0" w:space="0" w:color="auto"/>
        <w:right w:val="none" w:sz="0" w:space="0" w:color="auto"/>
      </w:divBdr>
    </w:div>
    <w:div w:id="1319460766">
      <w:bodyDiv w:val="1"/>
      <w:marLeft w:val="0"/>
      <w:marRight w:val="0"/>
      <w:marTop w:val="0"/>
      <w:marBottom w:val="0"/>
      <w:divBdr>
        <w:top w:val="none" w:sz="0" w:space="0" w:color="auto"/>
        <w:left w:val="none" w:sz="0" w:space="0" w:color="auto"/>
        <w:bottom w:val="none" w:sz="0" w:space="0" w:color="auto"/>
        <w:right w:val="none" w:sz="0" w:space="0" w:color="auto"/>
      </w:divBdr>
    </w:div>
    <w:div w:id="1320421493">
      <w:bodyDiv w:val="1"/>
      <w:marLeft w:val="0"/>
      <w:marRight w:val="0"/>
      <w:marTop w:val="0"/>
      <w:marBottom w:val="0"/>
      <w:divBdr>
        <w:top w:val="none" w:sz="0" w:space="0" w:color="auto"/>
        <w:left w:val="none" w:sz="0" w:space="0" w:color="auto"/>
        <w:bottom w:val="none" w:sz="0" w:space="0" w:color="auto"/>
        <w:right w:val="none" w:sz="0" w:space="0" w:color="auto"/>
      </w:divBdr>
    </w:div>
    <w:div w:id="1320504200">
      <w:bodyDiv w:val="1"/>
      <w:marLeft w:val="0"/>
      <w:marRight w:val="0"/>
      <w:marTop w:val="0"/>
      <w:marBottom w:val="0"/>
      <w:divBdr>
        <w:top w:val="none" w:sz="0" w:space="0" w:color="auto"/>
        <w:left w:val="none" w:sz="0" w:space="0" w:color="auto"/>
        <w:bottom w:val="none" w:sz="0" w:space="0" w:color="auto"/>
        <w:right w:val="none" w:sz="0" w:space="0" w:color="auto"/>
      </w:divBdr>
    </w:div>
    <w:div w:id="1320620169">
      <w:bodyDiv w:val="1"/>
      <w:marLeft w:val="0"/>
      <w:marRight w:val="0"/>
      <w:marTop w:val="0"/>
      <w:marBottom w:val="0"/>
      <w:divBdr>
        <w:top w:val="none" w:sz="0" w:space="0" w:color="auto"/>
        <w:left w:val="none" w:sz="0" w:space="0" w:color="auto"/>
        <w:bottom w:val="none" w:sz="0" w:space="0" w:color="auto"/>
        <w:right w:val="none" w:sz="0" w:space="0" w:color="auto"/>
      </w:divBdr>
    </w:div>
    <w:div w:id="1320959696">
      <w:bodyDiv w:val="1"/>
      <w:marLeft w:val="0"/>
      <w:marRight w:val="0"/>
      <w:marTop w:val="0"/>
      <w:marBottom w:val="0"/>
      <w:divBdr>
        <w:top w:val="none" w:sz="0" w:space="0" w:color="auto"/>
        <w:left w:val="none" w:sz="0" w:space="0" w:color="auto"/>
        <w:bottom w:val="none" w:sz="0" w:space="0" w:color="auto"/>
        <w:right w:val="none" w:sz="0" w:space="0" w:color="auto"/>
      </w:divBdr>
    </w:div>
    <w:div w:id="1321232894">
      <w:bodyDiv w:val="1"/>
      <w:marLeft w:val="0"/>
      <w:marRight w:val="0"/>
      <w:marTop w:val="0"/>
      <w:marBottom w:val="0"/>
      <w:divBdr>
        <w:top w:val="none" w:sz="0" w:space="0" w:color="auto"/>
        <w:left w:val="none" w:sz="0" w:space="0" w:color="auto"/>
        <w:bottom w:val="none" w:sz="0" w:space="0" w:color="auto"/>
        <w:right w:val="none" w:sz="0" w:space="0" w:color="auto"/>
      </w:divBdr>
    </w:div>
    <w:div w:id="1321614194">
      <w:bodyDiv w:val="1"/>
      <w:marLeft w:val="0"/>
      <w:marRight w:val="0"/>
      <w:marTop w:val="0"/>
      <w:marBottom w:val="0"/>
      <w:divBdr>
        <w:top w:val="none" w:sz="0" w:space="0" w:color="auto"/>
        <w:left w:val="none" w:sz="0" w:space="0" w:color="auto"/>
        <w:bottom w:val="none" w:sz="0" w:space="0" w:color="auto"/>
        <w:right w:val="none" w:sz="0" w:space="0" w:color="auto"/>
      </w:divBdr>
    </w:div>
    <w:div w:id="1321932443">
      <w:bodyDiv w:val="1"/>
      <w:marLeft w:val="0"/>
      <w:marRight w:val="0"/>
      <w:marTop w:val="0"/>
      <w:marBottom w:val="0"/>
      <w:divBdr>
        <w:top w:val="none" w:sz="0" w:space="0" w:color="auto"/>
        <w:left w:val="none" w:sz="0" w:space="0" w:color="auto"/>
        <w:bottom w:val="none" w:sz="0" w:space="0" w:color="auto"/>
        <w:right w:val="none" w:sz="0" w:space="0" w:color="auto"/>
      </w:divBdr>
    </w:div>
    <w:div w:id="1322926192">
      <w:bodyDiv w:val="1"/>
      <w:marLeft w:val="0"/>
      <w:marRight w:val="0"/>
      <w:marTop w:val="0"/>
      <w:marBottom w:val="0"/>
      <w:divBdr>
        <w:top w:val="none" w:sz="0" w:space="0" w:color="auto"/>
        <w:left w:val="none" w:sz="0" w:space="0" w:color="auto"/>
        <w:bottom w:val="none" w:sz="0" w:space="0" w:color="auto"/>
        <w:right w:val="none" w:sz="0" w:space="0" w:color="auto"/>
      </w:divBdr>
    </w:div>
    <w:div w:id="1323391759">
      <w:bodyDiv w:val="1"/>
      <w:marLeft w:val="0"/>
      <w:marRight w:val="0"/>
      <w:marTop w:val="0"/>
      <w:marBottom w:val="0"/>
      <w:divBdr>
        <w:top w:val="none" w:sz="0" w:space="0" w:color="auto"/>
        <w:left w:val="none" w:sz="0" w:space="0" w:color="auto"/>
        <w:bottom w:val="none" w:sz="0" w:space="0" w:color="auto"/>
        <w:right w:val="none" w:sz="0" w:space="0" w:color="auto"/>
      </w:divBdr>
    </w:div>
    <w:div w:id="1323698692">
      <w:bodyDiv w:val="1"/>
      <w:marLeft w:val="0"/>
      <w:marRight w:val="0"/>
      <w:marTop w:val="0"/>
      <w:marBottom w:val="0"/>
      <w:divBdr>
        <w:top w:val="none" w:sz="0" w:space="0" w:color="auto"/>
        <w:left w:val="none" w:sz="0" w:space="0" w:color="auto"/>
        <w:bottom w:val="none" w:sz="0" w:space="0" w:color="auto"/>
        <w:right w:val="none" w:sz="0" w:space="0" w:color="auto"/>
      </w:divBdr>
    </w:div>
    <w:div w:id="1323702183">
      <w:bodyDiv w:val="1"/>
      <w:marLeft w:val="0"/>
      <w:marRight w:val="0"/>
      <w:marTop w:val="0"/>
      <w:marBottom w:val="0"/>
      <w:divBdr>
        <w:top w:val="none" w:sz="0" w:space="0" w:color="auto"/>
        <w:left w:val="none" w:sz="0" w:space="0" w:color="auto"/>
        <w:bottom w:val="none" w:sz="0" w:space="0" w:color="auto"/>
        <w:right w:val="none" w:sz="0" w:space="0" w:color="auto"/>
      </w:divBdr>
    </w:div>
    <w:div w:id="1323851650">
      <w:bodyDiv w:val="1"/>
      <w:marLeft w:val="0"/>
      <w:marRight w:val="0"/>
      <w:marTop w:val="0"/>
      <w:marBottom w:val="0"/>
      <w:divBdr>
        <w:top w:val="none" w:sz="0" w:space="0" w:color="auto"/>
        <w:left w:val="none" w:sz="0" w:space="0" w:color="auto"/>
        <w:bottom w:val="none" w:sz="0" w:space="0" w:color="auto"/>
        <w:right w:val="none" w:sz="0" w:space="0" w:color="auto"/>
      </w:divBdr>
    </w:div>
    <w:div w:id="1323925045">
      <w:bodyDiv w:val="1"/>
      <w:marLeft w:val="0"/>
      <w:marRight w:val="0"/>
      <w:marTop w:val="0"/>
      <w:marBottom w:val="0"/>
      <w:divBdr>
        <w:top w:val="none" w:sz="0" w:space="0" w:color="auto"/>
        <w:left w:val="none" w:sz="0" w:space="0" w:color="auto"/>
        <w:bottom w:val="none" w:sz="0" w:space="0" w:color="auto"/>
        <w:right w:val="none" w:sz="0" w:space="0" w:color="auto"/>
      </w:divBdr>
    </w:div>
    <w:div w:id="1324236374">
      <w:bodyDiv w:val="1"/>
      <w:marLeft w:val="0"/>
      <w:marRight w:val="0"/>
      <w:marTop w:val="0"/>
      <w:marBottom w:val="0"/>
      <w:divBdr>
        <w:top w:val="none" w:sz="0" w:space="0" w:color="auto"/>
        <w:left w:val="none" w:sz="0" w:space="0" w:color="auto"/>
        <w:bottom w:val="none" w:sz="0" w:space="0" w:color="auto"/>
        <w:right w:val="none" w:sz="0" w:space="0" w:color="auto"/>
      </w:divBdr>
    </w:div>
    <w:div w:id="1324312270">
      <w:bodyDiv w:val="1"/>
      <w:marLeft w:val="0"/>
      <w:marRight w:val="0"/>
      <w:marTop w:val="0"/>
      <w:marBottom w:val="0"/>
      <w:divBdr>
        <w:top w:val="none" w:sz="0" w:space="0" w:color="auto"/>
        <w:left w:val="none" w:sz="0" w:space="0" w:color="auto"/>
        <w:bottom w:val="none" w:sz="0" w:space="0" w:color="auto"/>
        <w:right w:val="none" w:sz="0" w:space="0" w:color="auto"/>
      </w:divBdr>
    </w:div>
    <w:div w:id="1324702197">
      <w:bodyDiv w:val="1"/>
      <w:marLeft w:val="0"/>
      <w:marRight w:val="0"/>
      <w:marTop w:val="0"/>
      <w:marBottom w:val="0"/>
      <w:divBdr>
        <w:top w:val="none" w:sz="0" w:space="0" w:color="auto"/>
        <w:left w:val="none" w:sz="0" w:space="0" w:color="auto"/>
        <w:bottom w:val="none" w:sz="0" w:space="0" w:color="auto"/>
        <w:right w:val="none" w:sz="0" w:space="0" w:color="auto"/>
      </w:divBdr>
    </w:div>
    <w:div w:id="1325234701">
      <w:bodyDiv w:val="1"/>
      <w:marLeft w:val="0"/>
      <w:marRight w:val="0"/>
      <w:marTop w:val="0"/>
      <w:marBottom w:val="0"/>
      <w:divBdr>
        <w:top w:val="none" w:sz="0" w:space="0" w:color="auto"/>
        <w:left w:val="none" w:sz="0" w:space="0" w:color="auto"/>
        <w:bottom w:val="none" w:sz="0" w:space="0" w:color="auto"/>
        <w:right w:val="none" w:sz="0" w:space="0" w:color="auto"/>
      </w:divBdr>
    </w:div>
    <w:div w:id="1325352977">
      <w:bodyDiv w:val="1"/>
      <w:marLeft w:val="0"/>
      <w:marRight w:val="0"/>
      <w:marTop w:val="0"/>
      <w:marBottom w:val="0"/>
      <w:divBdr>
        <w:top w:val="none" w:sz="0" w:space="0" w:color="auto"/>
        <w:left w:val="none" w:sz="0" w:space="0" w:color="auto"/>
        <w:bottom w:val="none" w:sz="0" w:space="0" w:color="auto"/>
        <w:right w:val="none" w:sz="0" w:space="0" w:color="auto"/>
      </w:divBdr>
    </w:div>
    <w:div w:id="1325863163">
      <w:bodyDiv w:val="1"/>
      <w:marLeft w:val="0"/>
      <w:marRight w:val="0"/>
      <w:marTop w:val="0"/>
      <w:marBottom w:val="0"/>
      <w:divBdr>
        <w:top w:val="none" w:sz="0" w:space="0" w:color="auto"/>
        <w:left w:val="none" w:sz="0" w:space="0" w:color="auto"/>
        <w:bottom w:val="none" w:sz="0" w:space="0" w:color="auto"/>
        <w:right w:val="none" w:sz="0" w:space="0" w:color="auto"/>
      </w:divBdr>
    </w:div>
    <w:div w:id="1327056684">
      <w:bodyDiv w:val="1"/>
      <w:marLeft w:val="0"/>
      <w:marRight w:val="0"/>
      <w:marTop w:val="0"/>
      <w:marBottom w:val="0"/>
      <w:divBdr>
        <w:top w:val="none" w:sz="0" w:space="0" w:color="auto"/>
        <w:left w:val="none" w:sz="0" w:space="0" w:color="auto"/>
        <w:bottom w:val="none" w:sz="0" w:space="0" w:color="auto"/>
        <w:right w:val="none" w:sz="0" w:space="0" w:color="auto"/>
      </w:divBdr>
    </w:div>
    <w:div w:id="1327784295">
      <w:bodyDiv w:val="1"/>
      <w:marLeft w:val="0"/>
      <w:marRight w:val="0"/>
      <w:marTop w:val="0"/>
      <w:marBottom w:val="0"/>
      <w:divBdr>
        <w:top w:val="none" w:sz="0" w:space="0" w:color="auto"/>
        <w:left w:val="none" w:sz="0" w:space="0" w:color="auto"/>
        <w:bottom w:val="none" w:sz="0" w:space="0" w:color="auto"/>
        <w:right w:val="none" w:sz="0" w:space="0" w:color="auto"/>
      </w:divBdr>
    </w:div>
    <w:div w:id="1328557527">
      <w:bodyDiv w:val="1"/>
      <w:marLeft w:val="0"/>
      <w:marRight w:val="0"/>
      <w:marTop w:val="0"/>
      <w:marBottom w:val="0"/>
      <w:divBdr>
        <w:top w:val="none" w:sz="0" w:space="0" w:color="auto"/>
        <w:left w:val="none" w:sz="0" w:space="0" w:color="auto"/>
        <w:bottom w:val="none" w:sz="0" w:space="0" w:color="auto"/>
        <w:right w:val="none" w:sz="0" w:space="0" w:color="auto"/>
      </w:divBdr>
    </w:div>
    <w:div w:id="1328636572">
      <w:bodyDiv w:val="1"/>
      <w:marLeft w:val="0"/>
      <w:marRight w:val="0"/>
      <w:marTop w:val="0"/>
      <w:marBottom w:val="0"/>
      <w:divBdr>
        <w:top w:val="none" w:sz="0" w:space="0" w:color="auto"/>
        <w:left w:val="none" w:sz="0" w:space="0" w:color="auto"/>
        <w:bottom w:val="none" w:sz="0" w:space="0" w:color="auto"/>
        <w:right w:val="none" w:sz="0" w:space="0" w:color="auto"/>
      </w:divBdr>
    </w:div>
    <w:div w:id="1328703226">
      <w:bodyDiv w:val="1"/>
      <w:marLeft w:val="0"/>
      <w:marRight w:val="0"/>
      <w:marTop w:val="0"/>
      <w:marBottom w:val="0"/>
      <w:divBdr>
        <w:top w:val="none" w:sz="0" w:space="0" w:color="auto"/>
        <w:left w:val="none" w:sz="0" w:space="0" w:color="auto"/>
        <w:bottom w:val="none" w:sz="0" w:space="0" w:color="auto"/>
        <w:right w:val="none" w:sz="0" w:space="0" w:color="auto"/>
      </w:divBdr>
    </w:div>
    <w:div w:id="1328753724">
      <w:bodyDiv w:val="1"/>
      <w:marLeft w:val="0"/>
      <w:marRight w:val="0"/>
      <w:marTop w:val="0"/>
      <w:marBottom w:val="0"/>
      <w:divBdr>
        <w:top w:val="none" w:sz="0" w:space="0" w:color="auto"/>
        <w:left w:val="none" w:sz="0" w:space="0" w:color="auto"/>
        <w:bottom w:val="none" w:sz="0" w:space="0" w:color="auto"/>
        <w:right w:val="none" w:sz="0" w:space="0" w:color="auto"/>
      </w:divBdr>
    </w:div>
    <w:div w:id="1329602292">
      <w:bodyDiv w:val="1"/>
      <w:marLeft w:val="0"/>
      <w:marRight w:val="0"/>
      <w:marTop w:val="0"/>
      <w:marBottom w:val="0"/>
      <w:divBdr>
        <w:top w:val="none" w:sz="0" w:space="0" w:color="auto"/>
        <w:left w:val="none" w:sz="0" w:space="0" w:color="auto"/>
        <w:bottom w:val="none" w:sz="0" w:space="0" w:color="auto"/>
        <w:right w:val="none" w:sz="0" w:space="0" w:color="auto"/>
      </w:divBdr>
    </w:div>
    <w:div w:id="1330135856">
      <w:bodyDiv w:val="1"/>
      <w:marLeft w:val="0"/>
      <w:marRight w:val="0"/>
      <w:marTop w:val="0"/>
      <w:marBottom w:val="0"/>
      <w:divBdr>
        <w:top w:val="none" w:sz="0" w:space="0" w:color="auto"/>
        <w:left w:val="none" w:sz="0" w:space="0" w:color="auto"/>
        <w:bottom w:val="none" w:sz="0" w:space="0" w:color="auto"/>
        <w:right w:val="none" w:sz="0" w:space="0" w:color="auto"/>
      </w:divBdr>
    </w:div>
    <w:div w:id="1330518167">
      <w:bodyDiv w:val="1"/>
      <w:marLeft w:val="0"/>
      <w:marRight w:val="0"/>
      <w:marTop w:val="0"/>
      <w:marBottom w:val="0"/>
      <w:divBdr>
        <w:top w:val="none" w:sz="0" w:space="0" w:color="auto"/>
        <w:left w:val="none" w:sz="0" w:space="0" w:color="auto"/>
        <w:bottom w:val="none" w:sz="0" w:space="0" w:color="auto"/>
        <w:right w:val="none" w:sz="0" w:space="0" w:color="auto"/>
      </w:divBdr>
    </w:div>
    <w:div w:id="1330862477">
      <w:bodyDiv w:val="1"/>
      <w:marLeft w:val="0"/>
      <w:marRight w:val="0"/>
      <w:marTop w:val="0"/>
      <w:marBottom w:val="0"/>
      <w:divBdr>
        <w:top w:val="none" w:sz="0" w:space="0" w:color="auto"/>
        <w:left w:val="none" w:sz="0" w:space="0" w:color="auto"/>
        <w:bottom w:val="none" w:sz="0" w:space="0" w:color="auto"/>
        <w:right w:val="none" w:sz="0" w:space="0" w:color="auto"/>
      </w:divBdr>
    </w:div>
    <w:div w:id="1331906555">
      <w:bodyDiv w:val="1"/>
      <w:marLeft w:val="0"/>
      <w:marRight w:val="0"/>
      <w:marTop w:val="0"/>
      <w:marBottom w:val="0"/>
      <w:divBdr>
        <w:top w:val="none" w:sz="0" w:space="0" w:color="auto"/>
        <w:left w:val="none" w:sz="0" w:space="0" w:color="auto"/>
        <w:bottom w:val="none" w:sz="0" w:space="0" w:color="auto"/>
        <w:right w:val="none" w:sz="0" w:space="0" w:color="auto"/>
      </w:divBdr>
    </w:div>
    <w:div w:id="1332176239">
      <w:bodyDiv w:val="1"/>
      <w:marLeft w:val="0"/>
      <w:marRight w:val="0"/>
      <w:marTop w:val="0"/>
      <w:marBottom w:val="0"/>
      <w:divBdr>
        <w:top w:val="none" w:sz="0" w:space="0" w:color="auto"/>
        <w:left w:val="none" w:sz="0" w:space="0" w:color="auto"/>
        <w:bottom w:val="none" w:sz="0" w:space="0" w:color="auto"/>
        <w:right w:val="none" w:sz="0" w:space="0" w:color="auto"/>
      </w:divBdr>
    </w:div>
    <w:div w:id="1332640024">
      <w:bodyDiv w:val="1"/>
      <w:marLeft w:val="0"/>
      <w:marRight w:val="0"/>
      <w:marTop w:val="0"/>
      <w:marBottom w:val="0"/>
      <w:divBdr>
        <w:top w:val="none" w:sz="0" w:space="0" w:color="auto"/>
        <w:left w:val="none" w:sz="0" w:space="0" w:color="auto"/>
        <w:bottom w:val="none" w:sz="0" w:space="0" w:color="auto"/>
        <w:right w:val="none" w:sz="0" w:space="0" w:color="auto"/>
      </w:divBdr>
    </w:div>
    <w:div w:id="1332680504">
      <w:bodyDiv w:val="1"/>
      <w:marLeft w:val="0"/>
      <w:marRight w:val="0"/>
      <w:marTop w:val="0"/>
      <w:marBottom w:val="0"/>
      <w:divBdr>
        <w:top w:val="none" w:sz="0" w:space="0" w:color="auto"/>
        <w:left w:val="none" w:sz="0" w:space="0" w:color="auto"/>
        <w:bottom w:val="none" w:sz="0" w:space="0" w:color="auto"/>
        <w:right w:val="none" w:sz="0" w:space="0" w:color="auto"/>
      </w:divBdr>
    </w:div>
    <w:div w:id="1333682460">
      <w:bodyDiv w:val="1"/>
      <w:marLeft w:val="0"/>
      <w:marRight w:val="0"/>
      <w:marTop w:val="0"/>
      <w:marBottom w:val="0"/>
      <w:divBdr>
        <w:top w:val="none" w:sz="0" w:space="0" w:color="auto"/>
        <w:left w:val="none" w:sz="0" w:space="0" w:color="auto"/>
        <w:bottom w:val="none" w:sz="0" w:space="0" w:color="auto"/>
        <w:right w:val="none" w:sz="0" w:space="0" w:color="auto"/>
      </w:divBdr>
    </w:div>
    <w:div w:id="1333996733">
      <w:bodyDiv w:val="1"/>
      <w:marLeft w:val="0"/>
      <w:marRight w:val="0"/>
      <w:marTop w:val="0"/>
      <w:marBottom w:val="0"/>
      <w:divBdr>
        <w:top w:val="none" w:sz="0" w:space="0" w:color="auto"/>
        <w:left w:val="none" w:sz="0" w:space="0" w:color="auto"/>
        <w:bottom w:val="none" w:sz="0" w:space="0" w:color="auto"/>
        <w:right w:val="none" w:sz="0" w:space="0" w:color="auto"/>
      </w:divBdr>
    </w:div>
    <w:div w:id="1334072098">
      <w:bodyDiv w:val="1"/>
      <w:marLeft w:val="0"/>
      <w:marRight w:val="0"/>
      <w:marTop w:val="0"/>
      <w:marBottom w:val="0"/>
      <w:divBdr>
        <w:top w:val="none" w:sz="0" w:space="0" w:color="auto"/>
        <w:left w:val="none" w:sz="0" w:space="0" w:color="auto"/>
        <w:bottom w:val="none" w:sz="0" w:space="0" w:color="auto"/>
        <w:right w:val="none" w:sz="0" w:space="0" w:color="auto"/>
      </w:divBdr>
    </w:div>
    <w:div w:id="1334532908">
      <w:bodyDiv w:val="1"/>
      <w:marLeft w:val="0"/>
      <w:marRight w:val="0"/>
      <w:marTop w:val="0"/>
      <w:marBottom w:val="0"/>
      <w:divBdr>
        <w:top w:val="none" w:sz="0" w:space="0" w:color="auto"/>
        <w:left w:val="none" w:sz="0" w:space="0" w:color="auto"/>
        <w:bottom w:val="none" w:sz="0" w:space="0" w:color="auto"/>
        <w:right w:val="none" w:sz="0" w:space="0" w:color="auto"/>
      </w:divBdr>
    </w:div>
    <w:div w:id="1334869316">
      <w:bodyDiv w:val="1"/>
      <w:marLeft w:val="0"/>
      <w:marRight w:val="0"/>
      <w:marTop w:val="0"/>
      <w:marBottom w:val="0"/>
      <w:divBdr>
        <w:top w:val="none" w:sz="0" w:space="0" w:color="auto"/>
        <w:left w:val="none" w:sz="0" w:space="0" w:color="auto"/>
        <w:bottom w:val="none" w:sz="0" w:space="0" w:color="auto"/>
        <w:right w:val="none" w:sz="0" w:space="0" w:color="auto"/>
      </w:divBdr>
    </w:div>
    <w:div w:id="1335187454">
      <w:bodyDiv w:val="1"/>
      <w:marLeft w:val="0"/>
      <w:marRight w:val="0"/>
      <w:marTop w:val="0"/>
      <w:marBottom w:val="0"/>
      <w:divBdr>
        <w:top w:val="none" w:sz="0" w:space="0" w:color="auto"/>
        <w:left w:val="none" w:sz="0" w:space="0" w:color="auto"/>
        <w:bottom w:val="none" w:sz="0" w:space="0" w:color="auto"/>
        <w:right w:val="none" w:sz="0" w:space="0" w:color="auto"/>
      </w:divBdr>
    </w:div>
    <w:div w:id="1335451616">
      <w:bodyDiv w:val="1"/>
      <w:marLeft w:val="0"/>
      <w:marRight w:val="0"/>
      <w:marTop w:val="0"/>
      <w:marBottom w:val="0"/>
      <w:divBdr>
        <w:top w:val="none" w:sz="0" w:space="0" w:color="auto"/>
        <w:left w:val="none" w:sz="0" w:space="0" w:color="auto"/>
        <w:bottom w:val="none" w:sz="0" w:space="0" w:color="auto"/>
        <w:right w:val="none" w:sz="0" w:space="0" w:color="auto"/>
      </w:divBdr>
    </w:div>
    <w:div w:id="1335763399">
      <w:bodyDiv w:val="1"/>
      <w:marLeft w:val="0"/>
      <w:marRight w:val="0"/>
      <w:marTop w:val="0"/>
      <w:marBottom w:val="0"/>
      <w:divBdr>
        <w:top w:val="none" w:sz="0" w:space="0" w:color="auto"/>
        <w:left w:val="none" w:sz="0" w:space="0" w:color="auto"/>
        <w:bottom w:val="none" w:sz="0" w:space="0" w:color="auto"/>
        <w:right w:val="none" w:sz="0" w:space="0" w:color="auto"/>
      </w:divBdr>
    </w:div>
    <w:div w:id="1336301759">
      <w:bodyDiv w:val="1"/>
      <w:marLeft w:val="0"/>
      <w:marRight w:val="0"/>
      <w:marTop w:val="0"/>
      <w:marBottom w:val="0"/>
      <w:divBdr>
        <w:top w:val="none" w:sz="0" w:space="0" w:color="auto"/>
        <w:left w:val="none" w:sz="0" w:space="0" w:color="auto"/>
        <w:bottom w:val="none" w:sz="0" w:space="0" w:color="auto"/>
        <w:right w:val="none" w:sz="0" w:space="0" w:color="auto"/>
      </w:divBdr>
    </w:div>
    <w:div w:id="1336614884">
      <w:bodyDiv w:val="1"/>
      <w:marLeft w:val="0"/>
      <w:marRight w:val="0"/>
      <w:marTop w:val="0"/>
      <w:marBottom w:val="0"/>
      <w:divBdr>
        <w:top w:val="none" w:sz="0" w:space="0" w:color="auto"/>
        <w:left w:val="none" w:sz="0" w:space="0" w:color="auto"/>
        <w:bottom w:val="none" w:sz="0" w:space="0" w:color="auto"/>
        <w:right w:val="none" w:sz="0" w:space="0" w:color="auto"/>
      </w:divBdr>
    </w:div>
    <w:div w:id="1336952918">
      <w:bodyDiv w:val="1"/>
      <w:marLeft w:val="0"/>
      <w:marRight w:val="0"/>
      <w:marTop w:val="0"/>
      <w:marBottom w:val="0"/>
      <w:divBdr>
        <w:top w:val="none" w:sz="0" w:space="0" w:color="auto"/>
        <w:left w:val="none" w:sz="0" w:space="0" w:color="auto"/>
        <w:bottom w:val="none" w:sz="0" w:space="0" w:color="auto"/>
        <w:right w:val="none" w:sz="0" w:space="0" w:color="auto"/>
      </w:divBdr>
    </w:div>
    <w:div w:id="1337535489">
      <w:bodyDiv w:val="1"/>
      <w:marLeft w:val="0"/>
      <w:marRight w:val="0"/>
      <w:marTop w:val="0"/>
      <w:marBottom w:val="0"/>
      <w:divBdr>
        <w:top w:val="none" w:sz="0" w:space="0" w:color="auto"/>
        <w:left w:val="none" w:sz="0" w:space="0" w:color="auto"/>
        <w:bottom w:val="none" w:sz="0" w:space="0" w:color="auto"/>
        <w:right w:val="none" w:sz="0" w:space="0" w:color="auto"/>
      </w:divBdr>
    </w:div>
    <w:div w:id="1337608563">
      <w:bodyDiv w:val="1"/>
      <w:marLeft w:val="0"/>
      <w:marRight w:val="0"/>
      <w:marTop w:val="0"/>
      <w:marBottom w:val="0"/>
      <w:divBdr>
        <w:top w:val="none" w:sz="0" w:space="0" w:color="auto"/>
        <w:left w:val="none" w:sz="0" w:space="0" w:color="auto"/>
        <w:bottom w:val="none" w:sz="0" w:space="0" w:color="auto"/>
        <w:right w:val="none" w:sz="0" w:space="0" w:color="auto"/>
      </w:divBdr>
    </w:div>
    <w:div w:id="1337615066">
      <w:bodyDiv w:val="1"/>
      <w:marLeft w:val="0"/>
      <w:marRight w:val="0"/>
      <w:marTop w:val="0"/>
      <w:marBottom w:val="0"/>
      <w:divBdr>
        <w:top w:val="none" w:sz="0" w:space="0" w:color="auto"/>
        <w:left w:val="none" w:sz="0" w:space="0" w:color="auto"/>
        <w:bottom w:val="none" w:sz="0" w:space="0" w:color="auto"/>
        <w:right w:val="none" w:sz="0" w:space="0" w:color="auto"/>
      </w:divBdr>
    </w:div>
    <w:div w:id="1337920072">
      <w:bodyDiv w:val="1"/>
      <w:marLeft w:val="0"/>
      <w:marRight w:val="0"/>
      <w:marTop w:val="0"/>
      <w:marBottom w:val="0"/>
      <w:divBdr>
        <w:top w:val="none" w:sz="0" w:space="0" w:color="auto"/>
        <w:left w:val="none" w:sz="0" w:space="0" w:color="auto"/>
        <w:bottom w:val="none" w:sz="0" w:space="0" w:color="auto"/>
        <w:right w:val="none" w:sz="0" w:space="0" w:color="auto"/>
      </w:divBdr>
    </w:div>
    <w:div w:id="1338070854">
      <w:bodyDiv w:val="1"/>
      <w:marLeft w:val="0"/>
      <w:marRight w:val="0"/>
      <w:marTop w:val="0"/>
      <w:marBottom w:val="0"/>
      <w:divBdr>
        <w:top w:val="none" w:sz="0" w:space="0" w:color="auto"/>
        <w:left w:val="none" w:sz="0" w:space="0" w:color="auto"/>
        <w:bottom w:val="none" w:sz="0" w:space="0" w:color="auto"/>
        <w:right w:val="none" w:sz="0" w:space="0" w:color="auto"/>
      </w:divBdr>
    </w:div>
    <w:div w:id="1338121700">
      <w:bodyDiv w:val="1"/>
      <w:marLeft w:val="0"/>
      <w:marRight w:val="0"/>
      <w:marTop w:val="0"/>
      <w:marBottom w:val="0"/>
      <w:divBdr>
        <w:top w:val="none" w:sz="0" w:space="0" w:color="auto"/>
        <w:left w:val="none" w:sz="0" w:space="0" w:color="auto"/>
        <w:bottom w:val="none" w:sz="0" w:space="0" w:color="auto"/>
        <w:right w:val="none" w:sz="0" w:space="0" w:color="auto"/>
      </w:divBdr>
    </w:div>
    <w:div w:id="1338650748">
      <w:bodyDiv w:val="1"/>
      <w:marLeft w:val="0"/>
      <w:marRight w:val="0"/>
      <w:marTop w:val="0"/>
      <w:marBottom w:val="0"/>
      <w:divBdr>
        <w:top w:val="none" w:sz="0" w:space="0" w:color="auto"/>
        <w:left w:val="none" w:sz="0" w:space="0" w:color="auto"/>
        <w:bottom w:val="none" w:sz="0" w:space="0" w:color="auto"/>
        <w:right w:val="none" w:sz="0" w:space="0" w:color="auto"/>
      </w:divBdr>
    </w:div>
    <w:div w:id="1338927018">
      <w:bodyDiv w:val="1"/>
      <w:marLeft w:val="0"/>
      <w:marRight w:val="0"/>
      <w:marTop w:val="0"/>
      <w:marBottom w:val="0"/>
      <w:divBdr>
        <w:top w:val="none" w:sz="0" w:space="0" w:color="auto"/>
        <w:left w:val="none" w:sz="0" w:space="0" w:color="auto"/>
        <w:bottom w:val="none" w:sz="0" w:space="0" w:color="auto"/>
        <w:right w:val="none" w:sz="0" w:space="0" w:color="auto"/>
      </w:divBdr>
    </w:div>
    <w:div w:id="1339112832">
      <w:bodyDiv w:val="1"/>
      <w:marLeft w:val="0"/>
      <w:marRight w:val="0"/>
      <w:marTop w:val="0"/>
      <w:marBottom w:val="0"/>
      <w:divBdr>
        <w:top w:val="none" w:sz="0" w:space="0" w:color="auto"/>
        <w:left w:val="none" w:sz="0" w:space="0" w:color="auto"/>
        <w:bottom w:val="none" w:sz="0" w:space="0" w:color="auto"/>
        <w:right w:val="none" w:sz="0" w:space="0" w:color="auto"/>
      </w:divBdr>
    </w:div>
    <w:div w:id="1339193838">
      <w:bodyDiv w:val="1"/>
      <w:marLeft w:val="0"/>
      <w:marRight w:val="0"/>
      <w:marTop w:val="0"/>
      <w:marBottom w:val="0"/>
      <w:divBdr>
        <w:top w:val="none" w:sz="0" w:space="0" w:color="auto"/>
        <w:left w:val="none" w:sz="0" w:space="0" w:color="auto"/>
        <w:bottom w:val="none" w:sz="0" w:space="0" w:color="auto"/>
        <w:right w:val="none" w:sz="0" w:space="0" w:color="auto"/>
      </w:divBdr>
    </w:div>
    <w:div w:id="1339232929">
      <w:bodyDiv w:val="1"/>
      <w:marLeft w:val="0"/>
      <w:marRight w:val="0"/>
      <w:marTop w:val="0"/>
      <w:marBottom w:val="0"/>
      <w:divBdr>
        <w:top w:val="none" w:sz="0" w:space="0" w:color="auto"/>
        <w:left w:val="none" w:sz="0" w:space="0" w:color="auto"/>
        <w:bottom w:val="none" w:sz="0" w:space="0" w:color="auto"/>
        <w:right w:val="none" w:sz="0" w:space="0" w:color="auto"/>
      </w:divBdr>
    </w:div>
    <w:div w:id="1339580342">
      <w:bodyDiv w:val="1"/>
      <w:marLeft w:val="0"/>
      <w:marRight w:val="0"/>
      <w:marTop w:val="0"/>
      <w:marBottom w:val="0"/>
      <w:divBdr>
        <w:top w:val="none" w:sz="0" w:space="0" w:color="auto"/>
        <w:left w:val="none" w:sz="0" w:space="0" w:color="auto"/>
        <w:bottom w:val="none" w:sz="0" w:space="0" w:color="auto"/>
        <w:right w:val="none" w:sz="0" w:space="0" w:color="auto"/>
      </w:divBdr>
    </w:div>
    <w:div w:id="1340162880">
      <w:bodyDiv w:val="1"/>
      <w:marLeft w:val="0"/>
      <w:marRight w:val="0"/>
      <w:marTop w:val="0"/>
      <w:marBottom w:val="0"/>
      <w:divBdr>
        <w:top w:val="none" w:sz="0" w:space="0" w:color="auto"/>
        <w:left w:val="none" w:sz="0" w:space="0" w:color="auto"/>
        <w:bottom w:val="none" w:sz="0" w:space="0" w:color="auto"/>
        <w:right w:val="none" w:sz="0" w:space="0" w:color="auto"/>
      </w:divBdr>
    </w:div>
    <w:div w:id="1340691546">
      <w:bodyDiv w:val="1"/>
      <w:marLeft w:val="0"/>
      <w:marRight w:val="0"/>
      <w:marTop w:val="0"/>
      <w:marBottom w:val="0"/>
      <w:divBdr>
        <w:top w:val="none" w:sz="0" w:space="0" w:color="auto"/>
        <w:left w:val="none" w:sz="0" w:space="0" w:color="auto"/>
        <w:bottom w:val="none" w:sz="0" w:space="0" w:color="auto"/>
        <w:right w:val="none" w:sz="0" w:space="0" w:color="auto"/>
      </w:divBdr>
    </w:div>
    <w:div w:id="1340692507">
      <w:bodyDiv w:val="1"/>
      <w:marLeft w:val="0"/>
      <w:marRight w:val="0"/>
      <w:marTop w:val="0"/>
      <w:marBottom w:val="0"/>
      <w:divBdr>
        <w:top w:val="none" w:sz="0" w:space="0" w:color="auto"/>
        <w:left w:val="none" w:sz="0" w:space="0" w:color="auto"/>
        <w:bottom w:val="none" w:sz="0" w:space="0" w:color="auto"/>
        <w:right w:val="none" w:sz="0" w:space="0" w:color="auto"/>
      </w:divBdr>
    </w:div>
    <w:div w:id="1341347460">
      <w:bodyDiv w:val="1"/>
      <w:marLeft w:val="0"/>
      <w:marRight w:val="0"/>
      <w:marTop w:val="0"/>
      <w:marBottom w:val="0"/>
      <w:divBdr>
        <w:top w:val="none" w:sz="0" w:space="0" w:color="auto"/>
        <w:left w:val="none" w:sz="0" w:space="0" w:color="auto"/>
        <w:bottom w:val="none" w:sz="0" w:space="0" w:color="auto"/>
        <w:right w:val="none" w:sz="0" w:space="0" w:color="auto"/>
      </w:divBdr>
    </w:div>
    <w:div w:id="1342389338">
      <w:bodyDiv w:val="1"/>
      <w:marLeft w:val="0"/>
      <w:marRight w:val="0"/>
      <w:marTop w:val="0"/>
      <w:marBottom w:val="0"/>
      <w:divBdr>
        <w:top w:val="none" w:sz="0" w:space="0" w:color="auto"/>
        <w:left w:val="none" w:sz="0" w:space="0" w:color="auto"/>
        <w:bottom w:val="none" w:sz="0" w:space="0" w:color="auto"/>
        <w:right w:val="none" w:sz="0" w:space="0" w:color="auto"/>
      </w:divBdr>
    </w:div>
    <w:div w:id="1342972737">
      <w:bodyDiv w:val="1"/>
      <w:marLeft w:val="0"/>
      <w:marRight w:val="0"/>
      <w:marTop w:val="0"/>
      <w:marBottom w:val="0"/>
      <w:divBdr>
        <w:top w:val="none" w:sz="0" w:space="0" w:color="auto"/>
        <w:left w:val="none" w:sz="0" w:space="0" w:color="auto"/>
        <w:bottom w:val="none" w:sz="0" w:space="0" w:color="auto"/>
        <w:right w:val="none" w:sz="0" w:space="0" w:color="auto"/>
      </w:divBdr>
    </w:div>
    <w:div w:id="1342974592">
      <w:bodyDiv w:val="1"/>
      <w:marLeft w:val="0"/>
      <w:marRight w:val="0"/>
      <w:marTop w:val="0"/>
      <w:marBottom w:val="0"/>
      <w:divBdr>
        <w:top w:val="none" w:sz="0" w:space="0" w:color="auto"/>
        <w:left w:val="none" w:sz="0" w:space="0" w:color="auto"/>
        <w:bottom w:val="none" w:sz="0" w:space="0" w:color="auto"/>
        <w:right w:val="none" w:sz="0" w:space="0" w:color="auto"/>
      </w:divBdr>
    </w:div>
    <w:div w:id="1343318950">
      <w:bodyDiv w:val="1"/>
      <w:marLeft w:val="0"/>
      <w:marRight w:val="0"/>
      <w:marTop w:val="0"/>
      <w:marBottom w:val="0"/>
      <w:divBdr>
        <w:top w:val="none" w:sz="0" w:space="0" w:color="auto"/>
        <w:left w:val="none" w:sz="0" w:space="0" w:color="auto"/>
        <w:bottom w:val="none" w:sz="0" w:space="0" w:color="auto"/>
        <w:right w:val="none" w:sz="0" w:space="0" w:color="auto"/>
      </w:divBdr>
    </w:div>
    <w:div w:id="1343555851">
      <w:bodyDiv w:val="1"/>
      <w:marLeft w:val="0"/>
      <w:marRight w:val="0"/>
      <w:marTop w:val="0"/>
      <w:marBottom w:val="0"/>
      <w:divBdr>
        <w:top w:val="none" w:sz="0" w:space="0" w:color="auto"/>
        <w:left w:val="none" w:sz="0" w:space="0" w:color="auto"/>
        <w:bottom w:val="none" w:sz="0" w:space="0" w:color="auto"/>
        <w:right w:val="none" w:sz="0" w:space="0" w:color="auto"/>
      </w:divBdr>
    </w:div>
    <w:div w:id="1343898557">
      <w:bodyDiv w:val="1"/>
      <w:marLeft w:val="0"/>
      <w:marRight w:val="0"/>
      <w:marTop w:val="0"/>
      <w:marBottom w:val="0"/>
      <w:divBdr>
        <w:top w:val="none" w:sz="0" w:space="0" w:color="auto"/>
        <w:left w:val="none" w:sz="0" w:space="0" w:color="auto"/>
        <w:bottom w:val="none" w:sz="0" w:space="0" w:color="auto"/>
        <w:right w:val="none" w:sz="0" w:space="0" w:color="auto"/>
      </w:divBdr>
    </w:div>
    <w:div w:id="1343971813">
      <w:bodyDiv w:val="1"/>
      <w:marLeft w:val="0"/>
      <w:marRight w:val="0"/>
      <w:marTop w:val="0"/>
      <w:marBottom w:val="0"/>
      <w:divBdr>
        <w:top w:val="none" w:sz="0" w:space="0" w:color="auto"/>
        <w:left w:val="none" w:sz="0" w:space="0" w:color="auto"/>
        <w:bottom w:val="none" w:sz="0" w:space="0" w:color="auto"/>
        <w:right w:val="none" w:sz="0" w:space="0" w:color="auto"/>
      </w:divBdr>
      <w:divsChild>
        <w:div w:id="21563732">
          <w:marLeft w:val="480"/>
          <w:marRight w:val="0"/>
          <w:marTop w:val="0"/>
          <w:marBottom w:val="0"/>
          <w:divBdr>
            <w:top w:val="none" w:sz="0" w:space="0" w:color="auto"/>
            <w:left w:val="none" w:sz="0" w:space="0" w:color="auto"/>
            <w:bottom w:val="none" w:sz="0" w:space="0" w:color="auto"/>
            <w:right w:val="none" w:sz="0" w:space="0" w:color="auto"/>
          </w:divBdr>
        </w:div>
        <w:div w:id="29234092">
          <w:marLeft w:val="480"/>
          <w:marRight w:val="0"/>
          <w:marTop w:val="0"/>
          <w:marBottom w:val="0"/>
          <w:divBdr>
            <w:top w:val="none" w:sz="0" w:space="0" w:color="auto"/>
            <w:left w:val="none" w:sz="0" w:space="0" w:color="auto"/>
            <w:bottom w:val="none" w:sz="0" w:space="0" w:color="auto"/>
            <w:right w:val="none" w:sz="0" w:space="0" w:color="auto"/>
          </w:divBdr>
        </w:div>
        <w:div w:id="30958182">
          <w:marLeft w:val="480"/>
          <w:marRight w:val="0"/>
          <w:marTop w:val="0"/>
          <w:marBottom w:val="0"/>
          <w:divBdr>
            <w:top w:val="none" w:sz="0" w:space="0" w:color="auto"/>
            <w:left w:val="none" w:sz="0" w:space="0" w:color="auto"/>
            <w:bottom w:val="none" w:sz="0" w:space="0" w:color="auto"/>
            <w:right w:val="none" w:sz="0" w:space="0" w:color="auto"/>
          </w:divBdr>
        </w:div>
        <w:div w:id="222059546">
          <w:marLeft w:val="480"/>
          <w:marRight w:val="0"/>
          <w:marTop w:val="0"/>
          <w:marBottom w:val="0"/>
          <w:divBdr>
            <w:top w:val="none" w:sz="0" w:space="0" w:color="auto"/>
            <w:left w:val="none" w:sz="0" w:space="0" w:color="auto"/>
            <w:bottom w:val="none" w:sz="0" w:space="0" w:color="auto"/>
            <w:right w:val="none" w:sz="0" w:space="0" w:color="auto"/>
          </w:divBdr>
        </w:div>
        <w:div w:id="306202383">
          <w:marLeft w:val="480"/>
          <w:marRight w:val="0"/>
          <w:marTop w:val="0"/>
          <w:marBottom w:val="0"/>
          <w:divBdr>
            <w:top w:val="none" w:sz="0" w:space="0" w:color="auto"/>
            <w:left w:val="none" w:sz="0" w:space="0" w:color="auto"/>
            <w:bottom w:val="none" w:sz="0" w:space="0" w:color="auto"/>
            <w:right w:val="none" w:sz="0" w:space="0" w:color="auto"/>
          </w:divBdr>
        </w:div>
        <w:div w:id="333650415">
          <w:marLeft w:val="480"/>
          <w:marRight w:val="0"/>
          <w:marTop w:val="0"/>
          <w:marBottom w:val="0"/>
          <w:divBdr>
            <w:top w:val="none" w:sz="0" w:space="0" w:color="auto"/>
            <w:left w:val="none" w:sz="0" w:space="0" w:color="auto"/>
            <w:bottom w:val="none" w:sz="0" w:space="0" w:color="auto"/>
            <w:right w:val="none" w:sz="0" w:space="0" w:color="auto"/>
          </w:divBdr>
        </w:div>
        <w:div w:id="347491054">
          <w:marLeft w:val="480"/>
          <w:marRight w:val="0"/>
          <w:marTop w:val="0"/>
          <w:marBottom w:val="0"/>
          <w:divBdr>
            <w:top w:val="none" w:sz="0" w:space="0" w:color="auto"/>
            <w:left w:val="none" w:sz="0" w:space="0" w:color="auto"/>
            <w:bottom w:val="none" w:sz="0" w:space="0" w:color="auto"/>
            <w:right w:val="none" w:sz="0" w:space="0" w:color="auto"/>
          </w:divBdr>
        </w:div>
        <w:div w:id="372582454">
          <w:marLeft w:val="480"/>
          <w:marRight w:val="0"/>
          <w:marTop w:val="0"/>
          <w:marBottom w:val="0"/>
          <w:divBdr>
            <w:top w:val="none" w:sz="0" w:space="0" w:color="auto"/>
            <w:left w:val="none" w:sz="0" w:space="0" w:color="auto"/>
            <w:bottom w:val="none" w:sz="0" w:space="0" w:color="auto"/>
            <w:right w:val="none" w:sz="0" w:space="0" w:color="auto"/>
          </w:divBdr>
        </w:div>
        <w:div w:id="416561023">
          <w:marLeft w:val="480"/>
          <w:marRight w:val="0"/>
          <w:marTop w:val="0"/>
          <w:marBottom w:val="0"/>
          <w:divBdr>
            <w:top w:val="none" w:sz="0" w:space="0" w:color="auto"/>
            <w:left w:val="none" w:sz="0" w:space="0" w:color="auto"/>
            <w:bottom w:val="none" w:sz="0" w:space="0" w:color="auto"/>
            <w:right w:val="none" w:sz="0" w:space="0" w:color="auto"/>
          </w:divBdr>
        </w:div>
        <w:div w:id="421144764">
          <w:marLeft w:val="480"/>
          <w:marRight w:val="0"/>
          <w:marTop w:val="0"/>
          <w:marBottom w:val="0"/>
          <w:divBdr>
            <w:top w:val="none" w:sz="0" w:space="0" w:color="auto"/>
            <w:left w:val="none" w:sz="0" w:space="0" w:color="auto"/>
            <w:bottom w:val="none" w:sz="0" w:space="0" w:color="auto"/>
            <w:right w:val="none" w:sz="0" w:space="0" w:color="auto"/>
          </w:divBdr>
        </w:div>
        <w:div w:id="492917263">
          <w:marLeft w:val="480"/>
          <w:marRight w:val="0"/>
          <w:marTop w:val="0"/>
          <w:marBottom w:val="0"/>
          <w:divBdr>
            <w:top w:val="none" w:sz="0" w:space="0" w:color="auto"/>
            <w:left w:val="none" w:sz="0" w:space="0" w:color="auto"/>
            <w:bottom w:val="none" w:sz="0" w:space="0" w:color="auto"/>
            <w:right w:val="none" w:sz="0" w:space="0" w:color="auto"/>
          </w:divBdr>
        </w:div>
        <w:div w:id="698163754">
          <w:marLeft w:val="480"/>
          <w:marRight w:val="0"/>
          <w:marTop w:val="0"/>
          <w:marBottom w:val="0"/>
          <w:divBdr>
            <w:top w:val="none" w:sz="0" w:space="0" w:color="auto"/>
            <w:left w:val="none" w:sz="0" w:space="0" w:color="auto"/>
            <w:bottom w:val="none" w:sz="0" w:space="0" w:color="auto"/>
            <w:right w:val="none" w:sz="0" w:space="0" w:color="auto"/>
          </w:divBdr>
        </w:div>
        <w:div w:id="703363502">
          <w:marLeft w:val="480"/>
          <w:marRight w:val="0"/>
          <w:marTop w:val="0"/>
          <w:marBottom w:val="0"/>
          <w:divBdr>
            <w:top w:val="none" w:sz="0" w:space="0" w:color="auto"/>
            <w:left w:val="none" w:sz="0" w:space="0" w:color="auto"/>
            <w:bottom w:val="none" w:sz="0" w:space="0" w:color="auto"/>
            <w:right w:val="none" w:sz="0" w:space="0" w:color="auto"/>
          </w:divBdr>
        </w:div>
        <w:div w:id="717321153">
          <w:marLeft w:val="480"/>
          <w:marRight w:val="0"/>
          <w:marTop w:val="0"/>
          <w:marBottom w:val="0"/>
          <w:divBdr>
            <w:top w:val="none" w:sz="0" w:space="0" w:color="auto"/>
            <w:left w:val="none" w:sz="0" w:space="0" w:color="auto"/>
            <w:bottom w:val="none" w:sz="0" w:space="0" w:color="auto"/>
            <w:right w:val="none" w:sz="0" w:space="0" w:color="auto"/>
          </w:divBdr>
        </w:div>
        <w:div w:id="788738700">
          <w:marLeft w:val="480"/>
          <w:marRight w:val="0"/>
          <w:marTop w:val="0"/>
          <w:marBottom w:val="0"/>
          <w:divBdr>
            <w:top w:val="none" w:sz="0" w:space="0" w:color="auto"/>
            <w:left w:val="none" w:sz="0" w:space="0" w:color="auto"/>
            <w:bottom w:val="none" w:sz="0" w:space="0" w:color="auto"/>
            <w:right w:val="none" w:sz="0" w:space="0" w:color="auto"/>
          </w:divBdr>
        </w:div>
        <w:div w:id="838153098">
          <w:marLeft w:val="480"/>
          <w:marRight w:val="0"/>
          <w:marTop w:val="0"/>
          <w:marBottom w:val="0"/>
          <w:divBdr>
            <w:top w:val="none" w:sz="0" w:space="0" w:color="auto"/>
            <w:left w:val="none" w:sz="0" w:space="0" w:color="auto"/>
            <w:bottom w:val="none" w:sz="0" w:space="0" w:color="auto"/>
            <w:right w:val="none" w:sz="0" w:space="0" w:color="auto"/>
          </w:divBdr>
        </w:div>
        <w:div w:id="918562688">
          <w:marLeft w:val="480"/>
          <w:marRight w:val="0"/>
          <w:marTop w:val="0"/>
          <w:marBottom w:val="0"/>
          <w:divBdr>
            <w:top w:val="none" w:sz="0" w:space="0" w:color="auto"/>
            <w:left w:val="none" w:sz="0" w:space="0" w:color="auto"/>
            <w:bottom w:val="none" w:sz="0" w:space="0" w:color="auto"/>
            <w:right w:val="none" w:sz="0" w:space="0" w:color="auto"/>
          </w:divBdr>
        </w:div>
        <w:div w:id="954749004">
          <w:marLeft w:val="480"/>
          <w:marRight w:val="0"/>
          <w:marTop w:val="0"/>
          <w:marBottom w:val="0"/>
          <w:divBdr>
            <w:top w:val="none" w:sz="0" w:space="0" w:color="auto"/>
            <w:left w:val="none" w:sz="0" w:space="0" w:color="auto"/>
            <w:bottom w:val="none" w:sz="0" w:space="0" w:color="auto"/>
            <w:right w:val="none" w:sz="0" w:space="0" w:color="auto"/>
          </w:divBdr>
        </w:div>
        <w:div w:id="1107121239">
          <w:marLeft w:val="480"/>
          <w:marRight w:val="0"/>
          <w:marTop w:val="0"/>
          <w:marBottom w:val="0"/>
          <w:divBdr>
            <w:top w:val="none" w:sz="0" w:space="0" w:color="auto"/>
            <w:left w:val="none" w:sz="0" w:space="0" w:color="auto"/>
            <w:bottom w:val="none" w:sz="0" w:space="0" w:color="auto"/>
            <w:right w:val="none" w:sz="0" w:space="0" w:color="auto"/>
          </w:divBdr>
        </w:div>
        <w:div w:id="1107382277">
          <w:marLeft w:val="480"/>
          <w:marRight w:val="0"/>
          <w:marTop w:val="0"/>
          <w:marBottom w:val="0"/>
          <w:divBdr>
            <w:top w:val="none" w:sz="0" w:space="0" w:color="auto"/>
            <w:left w:val="none" w:sz="0" w:space="0" w:color="auto"/>
            <w:bottom w:val="none" w:sz="0" w:space="0" w:color="auto"/>
            <w:right w:val="none" w:sz="0" w:space="0" w:color="auto"/>
          </w:divBdr>
        </w:div>
        <w:div w:id="1125732777">
          <w:marLeft w:val="480"/>
          <w:marRight w:val="0"/>
          <w:marTop w:val="0"/>
          <w:marBottom w:val="0"/>
          <w:divBdr>
            <w:top w:val="none" w:sz="0" w:space="0" w:color="auto"/>
            <w:left w:val="none" w:sz="0" w:space="0" w:color="auto"/>
            <w:bottom w:val="none" w:sz="0" w:space="0" w:color="auto"/>
            <w:right w:val="none" w:sz="0" w:space="0" w:color="auto"/>
          </w:divBdr>
        </w:div>
        <w:div w:id="1309823619">
          <w:marLeft w:val="480"/>
          <w:marRight w:val="0"/>
          <w:marTop w:val="0"/>
          <w:marBottom w:val="0"/>
          <w:divBdr>
            <w:top w:val="none" w:sz="0" w:space="0" w:color="auto"/>
            <w:left w:val="none" w:sz="0" w:space="0" w:color="auto"/>
            <w:bottom w:val="none" w:sz="0" w:space="0" w:color="auto"/>
            <w:right w:val="none" w:sz="0" w:space="0" w:color="auto"/>
          </w:divBdr>
        </w:div>
        <w:div w:id="1416437739">
          <w:marLeft w:val="480"/>
          <w:marRight w:val="0"/>
          <w:marTop w:val="0"/>
          <w:marBottom w:val="0"/>
          <w:divBdr>
            <w:top w:val="none" w:sz="0" w:space="0" w:color="auto"/>
            <w:left w:val="none" w:sz="0" w:space="0" w:color="auto"/>
            <w:bottom w:val="none" w:sz="0" w:space="0" w:color="auto"/>
            <w:right w:val="none" w:sz="0" w:space="0" w:color="auto"/>
          </w:divBdr>
        </w:div>
        <w:div w:id="1455708646">
          <w:marLeft w:val="480"/>
          <w:marRight w:val="0"/>
          <w:marTop w:val="0"/>
          <w:marBottom w:val="0"/>
          <w:divBdr>
            <w:top w:val="none" w:sz="0" w:space="0" w:color="auto"/>
            <w:left w:val="none" w:sz="0" w:space="0" w:color="auto"/>
            <w:bottom w:val="none" w:sz="0" w:space="0" w:color="auto"/>
            <w:right w:val="none" w:sz="0" w:space="0" w:color="auto"/>
          </w:divBdr>
        </w:div>
        <w:div w:id="1478299162">
          <w:marLeft w:val="480"/>
          <w:marRight w:val="0"/>
          <w:marTop w:val="0"/>
          <w:marBottom w:val="0"/>
          <w:divBdr>
            <w:top w:val="none" w:sz="0" w:space="0" w:color="auto"/>
            <w:left w:val="none" w:sz="0" w:space="0" w:color="auto"/>
            <w:bottom w:val="none" w:sz="0" w:space="0" w:color="auto"/>
            <w:right w:val="none" w:sz="0" w:space="0" w:color="auto"/>
          </w:divBdr>
        </w:div>
        <w:div w:id="1622148669">
          <w:marLeft w:val="480"/>
          <w:marRight w:val="0"/>
          <w:marTop w:val="0"/>
          <w:marBottom w:val="0"/>
          <w:divBdr>
            <w:top w:val="none" w:sz="0" w:space="0" w:color="auto"/>
            <w:left w:val="none" w:sz="0" w:space="0" w:color="auto"/>
            <w:bottom w:val="none" w:sz="0" w:space="0" w:color="auto"/>
            <w:right w:val="none" w:sz="0" w:space="0" w:color="auto"/>
          </w:divBdr>
        </w:div>
        <w:div w:id="1721244679">
          <w:marLeft w:val="480"/>
          <w:marRight w:val="0"/>
          <w:marTop w:val="0"/>
          <w:marBottom w:val="0"/>
          <w:divBdr>
            <w:top w:val="none" w:sz="0" w:space="0" w:color="auto"/>
            <w:left w:val="none" w:sz="0" w:space="0" w:color="auto"/>
            <w:bottom w:val="none" w:sz="0" w:space="0" w:color="auto"/>
            <w:right w:val="none" w:sz="0" w:space="0" w:color="auto"/>
          </w:divBdr>
        </w:div>
        <w:div w:id="1765152423">
          <w:marLeft w:val="480"/>
          <w:marRight w:val="0"/>
          <w:marTop w:val="0"/>
          <w:marBottom w:val="0"/>
          <w:divBdr>
            <w:top w:val="none" w:sz="0" w:space="0" w:color="auto"/>
            <w:left w:val="none" w:sz="0" w:space="0" w:color="auto"/>
            <w:bottom w:val="none" w:sz="0" w:space="0" w:color="auto"/>
            <w:right w:val="none" w:sz="0" w:space="0" w:color="auto"/>
          </w:divBdr>
        </w:div>
        <w:div w:id="1794790434">
          <w:marLeft w:val="480"/>
          <w:marRight w:val="0"/>
          <w:marTop w:val="0"/>
          <w:marBottom w:val="0"/>
          <w:divBdr>
            <w:top w:val="none" w:sz="0" w:space="0" w:color="auto"/>
            <w:left w:val="none" w:sz="0" w:space="0" w:color="auto"/>
            <w:bottom w:val="none" w:sz="0" w:space="0" w:color="auto"/>
            <w:right w:val="none" w:sz="0" w:space="0" w:color="auto"/>
          </w:divBdr>
        </w:div>
        <w:div w:id="1830629119">
          <w:marLeft w:val="480"/>
          <w:marRight w:val="0"/>
          <w:marTop w:val="0"/>
          <w:marBottom w:val="0"/>
          <w:divBdr>
            <w:top w:val="none" w:sz="0" w:space="0" w:color="auto"/>
            <w:left w:val="none" w:sz="0" w:space="0" w:color="auto"/>
            <w:bottom w:val="none" w:sz="0" w:space="0" w:color="auto"/>
            <w:right w:val="none" w:sz="0" w:space="0" w:color="auto"/>
          </w:divBdr>
        </w:div>
        <w:div w:id="1894998185">
          <w:marLeft w:val="480"/>
          <w:marRight w:val="0"/>
          <w:marTop w:val="0"/>
          <w:marBottom w:val="0"/>
          <w:divBdr>
            <w:top w:val="none" w:sz="0" w:space="0" w:color="auto"/>
            <w:left w:val="none" w:sz="0" w:space="0" w:color="auto"/>
            <w:bottom w:val="none" w:sz="0" w:space="0" w:color="auto"/>
            <w:right w:val="none" w:sz="0" w:space="0" w:color="auto"/>
          </w:divBdr>
        </w:div>
      </w:divsChild>
    </w:div>
    <w:div w:id="1344164880">
      <w:bodyDiv w:val="1"/>
      <w:marLeft w:val="0"/>
      <w:marRight w:val="0"/>
      <w:marTop w:val="0"/>
      <w:marBottom w:val="0"/>
      <w:divBdr>
        <w:top w:val="none" w:sz="0" w:space="0" w:color="auto"/>
        <w:left w:val="none" w:sz="0" w:space="0" w:color="auto"/>
        <w:bottom w:val="none" w:sz="0" w:space="0" w:color="auto"/>
        <w:right w:val="none" w:sz="0" w:space="0" w:color="auto"/>
      </w:divBdr>
    </w:div>
    <w:div w:id="1344210724">
      <w:bodyDiv w:val="1"/>
      <w:marLeft w:val="0"/>
      <w:marRight w:val="0"/>
      <w:marTop w:val="0"/>
      <w:marBottom w:val="0"/>
      <w:divBdr>
        <w:top w:val="none" w:sz="0" w:space="0" w:color="auto"/>
        <w:left w:val="none" w:sz="0" w:space="0" w:color="auto"/>
        <w:bottom w:val="none" w:sz="0" w:space="0" w:color="auto"/>
        <w:right w:val="none" w:sz="0" w:space="0" w:color="auto"/>
      </w:divBdr>
    </w:div>
    <w:div w:id="1344471969">
      <w:bodyDiv w:val="1"/>
      <w:marLeft w:val="0"/>
      <w:marRight w:val="0"/>
      <w:marTop w:val="0"/>
      <w:marBottom w:val="0"/>
      <w:divBdr>
        <w:top w:val="none" w:sz="0" w:space="0" w:color="auto"/>
        <w:left w:val="none" w:sz="0" w:space="0" w:color="auto"/>
        <w:bottom w:val="none" w:sz="0" w:space="0" w:color="auto"/>
        <w:right w:val="none" w:sz="0" w:space="0" w:color="auto"/>
      </w:divBdr>
    </w:div>
    <w:div w:id="1344741780">
      <w:bodyDiv w:val="1"/>
      <w:marLeft w:val="0"/>
      <w:marRight w:val="0"/>
      <w:marTop w:val="0"/>
      <w:marBottom w:val="0"/>
      <w:divBdr>
        <w:top w:val="none" w:sz="0" w:space="0" w:color="auto"/>
        <w:left w:val="none" w:sz="0" w:space="0" w:color="auto"/>
        <w:bottom w:val="none" w:sz="0" w:space="0" w:color="auto"/>
        <w:right w:val="none" w:sz="0" w:space="0" w:color="auto"/>
      </w:divBdr>
    </w:div>
    <w:div w:id="1345204281">
      <w:bodyDiv w:val="1"/>
      <w:marLeft w:val="0"/>
      <w:marRight w:val="0"/>
      <w:marTop w:val="0"/>
      <w:marBottom w:val="0"/>
      <w:divBdr>
        <w:top w:val="none" w:sz="0" w:space="0" w:color="auto"/>
        <w:left w:val="none" w:sz="0" w:space="0" w:color="auto"/>
        <w:bottom w:val="none" w:sz="0" w:space="0" w:color="auto"/>
        <w:right w:val="none" w:sz="0" w:space="0" w:color="auto"/>
      </w:divBdr>
    </w:div>
    <w:div w:id="1345286649">
      <w:bodyDiv w:val="1"/>
      <w:marLeft w:val="0"/>
      <w:marRight w:val="0"/>
      <w:marTop w:val="0"/>
      <w:marBottom w:val="0"/>
      <w:divBdr>
        <w:top w:val="none" w:sz="0" w:space="0" w:color="auto"/>
        <w:left w:val="none" w:sz="0" w:space="0" w:color="auto"/>
        <w:bottom w:val="none" w:sz="0" w:space="0" w:color="auto"/>
        <w:right w:val="none" w:sz="0" w:space="0" w:color="auto"/>
      </w:divBdr>
    </w:div>
    <w:div w:id="1345984015">
      <w:bodyDiv w:val="1"/>
      <w:marLeft w:val="0"/>
      <w:marRight w:val="0"/>
      <w:marTop w:val="0"/>
      <w:marBottom w:val="0"/>
      <w:divBdr>
        <w:top w:val="none" w:sz="0" w:space="0" w:color="auto"/>
        <w:left w:val="none" w:sz="0" w:space="0" w:color="auto"/>
        <w:bottom w:val="none" w:sz="0" w:space="0" w:color="auto"/>
        <w:right w:val="none" w:sz="0" w:space="0" w:color="auto"/>
      </w:divBdr>
    </w:div>
    <w:div w:id="1346251028">
      <w:bodyDiv w:val="1"/>
      <w:marLeft w:val="0"/>
      <w:marRight w:val="0"/>
      <w:marTop w:val="0"/>
      <w:marBottom w:val="0"/>
      <w:divBdr>
        <w:top w:val="none" w:sz="0" w:space="0" w:color="auto"/>
        <w:left w:val="none" w:sz="0" w:space="0" w:color="auto"/>
        <w:bottom w:val="none" w:sz="0" w:space="0" w:color="auto"/>
        <w:right w:val="none" w:sz="0" w:space="0" w:color="auto"/>
      </w:divBdr>
    </w:div>
    <w:div w:id="1346520822">
      <w:bodyDiv w:val="1"/>
      <w:marLeft w:val="0"/>
      <w:marRight w:val="0"/>
      <w:marTop w:val="0"/>
      <w:marBottom w:val="0"/>
      <w:divBdr>
        <w:top w:val="none" w:sz="0" w:space="0" w:color="auto"/>
        <w:left w:val="none" w:sz="0" w:space="0" w:color="auto"/>
        <w:bottom w:val="none" w:sz="0" w:space="0" w:color="auto"/>
        <w:right w:val="none" w:sz="0" w:space="0" w:color="auto"/>
      </w:divBdr>
    </w:div>
    <w:div w:id="1346708052">
      <w:bodyDiv w:val="1"/>
      <w:marLeft w:val="0"/>
      <w:marRight w:val="0"/>
      <w:marTop w:val="0"/>
      <w:marBottom w:val="0"/>
      <w:divBdr>
        <w:top w:val="none" w:sz="0" w:space="0" w:color="auto"/>
        <w:left w:val="none" w:sz="0" w:space="0" w:color="auto"/>
        <w:bottom w:val="none" w:sz="0" w:space="0" w:color="auto"/>
        <w:right w:val="none" w:sz="0" w:space="0" w:color="auto"/>
      </w:divBdr>
    </w:div>
    <w:div w:id="1347249487">
      <w:bodyDiv w:val="1"/>
      <w:marLeft w:val="0"/>
      <w:marRight w:val="0"/>
      <w:marTop w:val="0"/>
      <w:marBottom w:val="0"/>
      <w:divBdr>
        <w:top w:val="none" w:sz="0" w:space="0" w:color="auto"/>
        <w:left w:val="none" w:sz="0" w:space="0" w:color="auto"/>
        <w:bottom w:val="none" w:sz="0" w:space="0" w:color="auto"/>
        <w:right w:val="none" w:sz="0" w:space="0" w:color="auto"/>
      </w:divBdr>
    </w:div>
    <w:div w:id="1347512624">
      <w:bodyDiv w:val="1"/>
      <w:marLeft w:val="0"/>
      <w:marRight w:val="0"/>
      <w:marTop w:val="0"/>
      <w:marBottom w:val="0"/>
      <w:divBdr>
        <w:top w:val="none" w:sz="0" w:space="0" w:color="auto"/>
        <w:left w:val="none" w:sz="0" w:space="0" w:color="auto"/>
        <w:bottom w:val="none" w:sz="0" w:space="0" w:color="auto"/>
        <w:right w:val="none" w:sz="0" w:space="0" w:color="auto"/>
      </w:divBdr>
    </w:div>
    <w:div w:id="1347634325">
      <w:bodyDiv w:val="1"/>
      <w:marLeft w:val="0"/>
      <w:marRight w:val="0"/>
      <w:marTop w:val="0"/>
      <w:marBottom w:val="0"/>
      <w:divBdr>
        <w:top w:val="none" w:sz="0" w:space="0" w:color="auto"/>
        <w:left w:val="none" w:sz="0" w:space="0" w:color="auto"/>
        <w:bottom w:val="none" w:sz="0" w:space="0" w:color="auto"/>
        <w:right w:val="none" w:sz="0" w:space="0" w:color="auto"/>
      </w:divBdr>
    </w:div>
    <w:div w:id="1347714400">
      <w:bodyDiv w:val="1"/>
      <w:marLeft w:val="0"/>
      <w:marRight w:val="0"/>
      <w:marTop w:val="0"/>
      <w:marBottom w:val="0"/>
      <w:divBdr>
        <w:top w:val="none" w:sz="0" w:space="0" w:color="auto"/>
        <w:left w:val="none" w:sz="0" w:space="0" w:color="auto"/>
        <w:bottom w:val="none" w:sz="0" w:space="0" w:color="auto"/>
        <w:right w:val="none" w:sz="0" w:space="0" w:color="auto"/>
      </w:divBdr>
    </w:div>
    <w:div w:id="1347976210">
      <w:bodyDiv w:val="1"/>
      <w:marLeft w:val="0"/>
      <w:marRight w:val="0"/>
      <w:marTop w:val="0"/>
      <w:marBottom w:val="0"/>
      <w:divBdr>
        <w:top w:val="none" w:sz="0" w:space="0" w:color="auto"/>
        <w:left w:val="none" w:sz="0" w:space="0" w:color="auto"/>
        <w:bottom w:val="none" w:sz="0" w:space="0" w:color="auto"/>
        <w:right w:val="none" w:sz="0" w:space="0" w:color="auto"/>
      </w:divBdr>
    </w:div>
    <w:div w:id="1348100205">
      <w:bodyDiv w:val="1"/>
      <w:marLeft w:val="0"/>
      <w:marRight w:val="0"/>
      <w:marTop w:val="0"/>
      <w:marBottom w:val="0"/>
      <w:divBdr>
        <w:top w:val="none" w:sz="0" w:space="0" w:color="auto"/>
        <w:left w:val="none" w:sz="0" w:space="0" w:color="auto"/>
        <w:bottom w:val="none" w:sz="0" w:space="0" w:color="auto"/>
        <w:right w:val="none" w:sz="0" w:space="0" w:color="auto"/>
      </w:divBdr>
    </w:div>
    <w:div w:id="1349406007">
      <w:bodyDiv w:val="1"/>
      <w:marLeft w:val="0"/>
      <w:marRight w:val="0"/>
      <w:marTop w:val="0"/>
      <w:marBottom w:val="0"/>
      <w:divBdr>
        <w:top w:val="none" w:sz="0" w:space="0" w:color="auto"/>
        <w:left w:val="none" w:sz="0" w:space="0" w:color="auto"/>
        <w:bottom w:val="none" w:sz="0" w:space="0" w:color="auto"/>
        <w:right w:val="none" w:sz="0" w:space="0" w:color="auto"/>
      </w:divBdr>
    </w:div>
    <w:div w:id="1349869288">
      <w:bodyDiv w:val="1"/>
      <w:marLeft w:val="0"/>
      <w:marRight w:val="0"/>
      <w:marTop w:val="0"/>
      <w:marBottom w:val="0"/>
      <w:divBdr>
        <w:top w:val="none" w:sz="0" w:space="0" w:color="auto"/>
        <w:left w:val="none" w:sz="0" w:space="0" w:color="auto"/>
        <w:bottom w:val="none" w:sz="0" w:space="0" w:color="auto"/>
        <w:right w:val="none" w:sz="0" w:space="0" w:color="auto"/>
      </w:divBdr>
    </w:div>
    <w:div w:id="1350567989">
      <w:bodyDiv w:val="1"/>
      <w:marLeft w:val="0"/>
      <w:marRight w:val="0"/>
      <w:marTop w:val="0"/>
      <w:marBottom w:val="0"/>
      <w:divBdr>
        <w:top w:val="none" w:sz="0" w:space="0" w:color="auto"/>
        <w:left w:val="none" w:sz="0" w:space="0" w:color="auto"/>
        <w:bottom w:val="none" w:sz="0" w:space="0" w:color="auto"/>
        <w:right w:val="none" w:sz="0" w:space="0" w:color="auto"/>
      </w:divBdr>
    </w:div>
    <w:div w:id="1351689136">
      <w:bodyDiv w:val="1"/>
      <w:marLeft w:val="0"/>
      <w:marRight w:val="0"/>
      <w:marTop w:val="0"/>
      <w:marBottom w:val="0"/>
      <w:divBdr>
        <w:top w:val="none" w:sz="0" w:space="0" w:color="auto"/>
        <w:left w:val="none" w:sz="0" w:space="0" w:color="auto"/>
        <w:bottom w:val="none" w:sz="0" w:space="0" w:color="auto"/>
        <w:right w:val="none" w:sz="0" w:space="0" w:color="auto"/>
      </w:divBdr>
    </w:div>
    <w:div w:id="1352074601">
      <w:bodyDiv w:val="1"/>
      <w:marLeft w:val="0"/>
      <w:marRight w:val="0"/>
      <w:marTop w:val="0"/>
      <w:marBottom w:val="0"/>
      <w:divBdr>
        <w:top w:val="none" w:sz="0" w:space="0" w:color="auto"/>
        <w:left w:val="none" w:sz="0" w:space="0" w:color="auto"/>
        <w:bottom w:val="none" w:sz="0" w:space="0" w:color="auto"/>
        <w:right w:val="none" w:sz="0" w:space="0" w:color="auto"/>
      </w:divBdr>
    </w:div>
    <w:div w:id="1352492621">
      <w:bodyDiv w:val="1"/>
      <w:marLeft w:val="0"/>
      <w:marRight w:val="0"/>
      <w:marTop w:val="0"/>
      <w:marBottom w:val="0"/>
      <w:divBdr>
        <w:top w:val="none" w:sz="0" w:space="0" w:color="auto"/>
        <w:left w:val="none" w:sz="0" w:space="0" w:color="auto"/>
        <w:bottom w:val="none" w:sz="0" w:space="0" w:color="auto"/>
        <w:right w:val="none" w:sz="0" w:space="0" w:color="auto"/>
      </w:divBdr>
    </w:div>
    <w:div w:id="1353066967">
      <w:bodyDiv w:val="1"/>
      <w:marLeft w:val="0"/>
      <w:marRight w:val="0"/>
      <w:marTop w:val="0"/>
      <w:marBottom w:val="0"/>
      <w:divBdr>
        <w:top w:val="none" w:sz="0" w:space="0" w:color="auto"/>
        <w:left w:val="none" w:sz="0" w:space="0" w:color="auto"/>
        <w:bottom w:val="none" w:sz="0" w:space="0" w:color="auto"/>
        <w:right w:val="none" w:sz="0" w:space="0" w:color="auto"/>
      </w:divBdr>
    </w:div>
    <w:div w:id="1353455393">
      <w:bodyDiv w:val="1"/>
      <w:marLeft w:val="0"/>
      <w:marRight w:val="0"/>
      <w:marTop w:val="0"/>
      <w:marBottom w:val="0"/>
      <w:divBdr>
        <w:top w:val="none" w:sz="0" w:space="0" w:color="auto"/>
        <w:left w:val="none" w:sz="0" w:space="0" w:color="auto"/>
        <w:bottom w:val="none" w:sz="0" w:space="0" w:color="auto"/>
        <w:right w:val="none" w:sz="0" w:space="0" w:color="auto"/>
      </w:divBdr>
    </w:div>
    <w:div w:id="1353726861">
      <w:bodyDiv w:val="1"/>
      <w:marLeft w:val="0"/>
      <w:marRight w:val="0"/>
      <w:marTop w:val="0"/>
      <w:marBottom w:val="0"/>
      <w:divBdr>
        <w:top w:val="none" w:sz="0" w:space="0" w:color="auto"/>
        <w:left w:val="none" w:sz="0" w:space="0" w:color="auto"/>
        <w:bottom w:val="none" w:sz="0" w:space="0" w:color="auto"/>
        <w:right w:val="none" w:sz="0" w:space="0" w:color="auto"/>
      </w:divBdr>
    </w:div>
    <w:div w:id="1354498813">
      <w:bodyDiv w:val="1"/>
      <w:marLeft w:val="0"/>
      <w:marRight w:val="0"/>
      <w:marTop w:val="0"/>
      <w:marBottom w:val="0"/>
      <w:divBdr>
        <w:top w:val="none" w:sz="0" w:space="0" w:color="auto"/>
        <w:left w:val="none" w:sz="0" w:space="0" w:color="auto"/>
        <w:bottom w:val="none" w:sz="0" w:space="0" w:color="auto"/>
        <w:right w:val="none" w:sz="0" w:space="0" w:color="auto"/>
      </w:divBdr>
    </w:div>
    <w:div w:id="1354501015">
      <w:bodyDiv w:val="1"/>
      <w:marLeft w:val="0"/>
      <w:marRight w:val="0"/>
      <w:marTop w:val="0"/>
      <w:marBottom w:val="0"/>
      <w:divBdr>
        <w:top w:val="none" w:sz="0" w:space="0" w:color="auto"/>
        <w:left w:val="none" w:sz="0" w:space="0" w:color="auto"/>
        <w:bottom w:val="none" w:sz="0" w:space="0" w:color="auto"/>
        <w:right w:val="none" w:sz="0" w:space="0" w:color="auto"/>
      </w:divBdr>
    </w:div>
    <w:div w:id="1354963327">
      <w:bodyDiv w:val="1"/>
      <w:marLeft w:val="0"/>
      <w:marRight w:val="0"/>
      <w:marTop w:val="0"/>
      <w:marBottom w:val="0"/>
      <w:divBdr>
        <w:top w:val="none" w:sz="0" w:space="0" w:color="auto"/>
        <w:left w:val="none" w:sz="0" w:space="0" w:color="auto"/>
        <w:bottom w:val="none" w:sz="0" w:space="0" w:color="auto"/>
        <w:right w:val="none" w:sz="0" w:space="0" w:color="auto"/>
      </w:divBdr>
    </w:div>
    <w:div w:id="1355154155">
      <w:bodyDiv w:val="1"/>
      <w:marLeft w:val="0"/>
      <w:marRight w:val="0"/>
      <w:marTop w:val="0"/>
      <w:marBottom w:val="0"/>
      <w:divBdr>
        <w:top w:val="none" w:sz="0" w:space="0" w:color="auto"/>
        <w:left w:val="none" w:sz="0" w:space="0" w:color="auto"/>
        <w:bottom w:val="none" w:sz="0" w:space="0" w:color="auto"/>
        <w:right w:val="none" w:sz="0" w:space="0" w:color="auto"/>
      </w:divBdr>
    </w:div>
    <w:div w:id="1357081830">
      <w:bodyDiv w:val="1"/>
      <w:marLeft w:val="0"/>
      <w:marRight w:val="0"/>
      <w:marTop w:val="0"/>
      <w:marBottom w:val="0"/>
      <w:divBdr>
        <w:top w:val="none" w:sz="0" w:space="0" w:color="auto"/>
        <w:left w:val="none" w:sz="0" w:space="0" w:color="auto"/>
        <w:bottom w:val="none" w:sz="0" w:space="0" w:color="auto"/>
        <w:right w:val="none" w:sz="0" w:space="0" w:color="auto"/>
      </w:divBdr>
    </w:div>
    <w:div w:id="1357198354">
      <w:bodyDiv w:val="1"/>
      <w:marLeft w:val="0"/>
      <w:marRight w:val="0"/>
      <w:marTop w:val="0"/>
      <w:marBottom w:val="0"/>
      <w:divBdr>
        <w:top w:val="none" w:sz="0" w:space="0" w:color="auto"/>
        <w:left w:val="none" w:sz="0" w:space="0" w:color="auto"/>
        <w:bottom w:val="none" w:sz="0" w:space="0" w:color="auto"/>
        <w:right w:val="none" w:sz="0" w:space="0" w:color="auto"/>
      </w:divBdr>
    </w:div>
    <w:div w:id="1357272271">
      <w:bodyDiv w:val="1"/>
      <w:marLeft w:val="0"/>
      <w:marRight w:val="0"/>
      <w:marTop w:val="0"/>
      <w:marBottom w:val="0"/>
      <w:divBdr>
        <w:top w:val="none" w:sz="0" w:space="0" w:color="auto"/>
        <w:left w:val="none" w:sz="0" w:space="0" w:color="auto"/>
        <w:bottom w:val="none" w:sz="0" w:space="0" w:color="auto"/>
        <w:right w:val="none" w:sz="0" w:space="0" w:color="auto"/>
      </w:divBdr>
    </w:div>
    <w:div w:id="1357348100">
      <w:bodyDiv w:val="1"/>
      <w:marLeft w:val="0"/>
      <w:marRight w:val="0"/>
      <w:marTop w:val="0"/>
      <w:marBottom w:val="0"/>
      <w:divBdr>
        <w:top w:val="none" w:sz="0" w:space="0" w:color="auto"/>
        <w:left w:val="none" w:sz="0" w:space="0" w:color="auto"/>
        <w:bottom w:val="none" w:sz="0" w:space="0" w:color="auto"/>
        <w:right w:val="none" w:sz="0" w:space="0" w:color="auto"/>
      </w:divBdr>
    </w:div>
    <w:div w:id="1357580732">
      <w:bodyDiv w:val="1"/>
      <w:marLeft w:val="0"/>
      <w:marRight w:val="0"/>
      <w:marTop w:val="0"/>
      <w:marBottom w:val="0"/>
      <w:divBdr>
        <w:top w:val="none" w:sz="0" w:space="0" w:color="auto"/>
        <w:left w:val="none" w:sz="0" w:space="0" w:color="auto"/>
        <w:bottom w:val="none" w:sz="0" w:space="0" w:color="auto"/>
        <w:right w:val="none" w:sz="0" w:space="0" w:color="auto"/>
      </w:divBdr>
    </w:div>
    <w:div w:id="1357655872">
      <w:bodyDiv w:val="1"/>
      <w:marLeft w:val="0"/>
      <w:marRight w:val="0"/>
      <w:marTop w:val="0"/>
      <w:marBottom w:val="0"/>
      <w:divBdr>
        <w:top w:val="none" w:sz="0" w:space="0" w:color="auto"/>
        <w:left w:val="none" w:sz="0" w:space="0" w:color="auto"/>
        <w:bottom w:val="none" w:sz="0" w:space="0" w:color="auto"/>
        <w:right w:val="none" w:sz="0" w:space="0" w:color="auto"/>
      </w:divBdr>
      <w:divsChild>
        <w:div w:id="75136462">
          <w:marLeft w:val="480"/>
          <w:marRight w:val="0"/>
          <w:marTop w:val="0"/>
          <w:marBottom w:val="0"/>
          <w:divBdr>
            <w:top w:val="none" w:sz="0" w:space="0" w:color="auto"/>
            <w:left w:val="none" w:sz="0" w:space="0" w:color="auto"/>
            <w:bottom w:val="none" w:sz="0" w:space="0" w:color="auto"/>
            <w:right w:val="none" w:sz="0" w:space="0" w:color="auto"/>
          </w:divBdr>
        </w:div>
        <w:div w:id="136068114">
          <w:marLeft w:val="480"/>
          <w:marRight w:val="0"/>
          <w:marTop w:val="0"/>
          <w:marBottom w:val="0"/>
          <w:divBdr>
            <w:top w:val="none" w:sz="0" w:space="0" w:color="auto"/>
            <w:left w:val="none" w:sz="0" w:space="0" w:color="auto"/>
            <w:bottom w:val="none" w:sz="0" w:space="0" w:color="auto"/>
            <w:right w:val="none" w:sz="0" w:space="0" w:color="auto"/>
          </w:divBdr>
        </w:div>
        <w:div w:id="290140118">
          <w:marLeft w:val="480"/>
          <w:marRight w:val="0"/>
          <w:marTop w:val="0"/>
          <w:marBottom w:val="0"/>
          <w:divBdr>
            <w:top w:val="none" w:sz="0" w:space="0" w:color="auto"/>
            <w:left w:val="none" w:sz="0" w:space="0" w:color="auto"/>
            <w:bottom w:val="none" w:sz="0" w:space="0" w:color="auto"/>
            <w:right w:val="none" w:sz="0" w:space="0" w:color="auto"/>
          </w:divBdr>
        </w:div>
        <w:div w:id="332756510">
          <w:marLeft w:val="480"/>
          <w:marRight w:val="0"/>
          <w:marTop w:val="0"/>
          <w:marBottom w:val="0"/>
          <w:divBdr>
            <w:top w:val="none" w:sz="0" w:space="0" w:color="auto"/>
            <w:left w:val="none" w:sz="0" w:space="0" w:color="auto"/>
            <w:bottom w:val="none" w:sz="0" w:space="0" w:color="auto"/>
            <w:right w:val="none" w:sz="0" w:space="0" w:color="auto"/>
          </w:divBdr>
        </w:div>
        <w:div w:id="446975044">
          <w:marLeft w:val="480"/>
          <w:marRight w:val="0"/>
          <w:marTop w:val="0"/>
          <w:marBottom w:val="0"/>
          <w:divBdr>
            <w:top w:val="none" w:sz="0" w:space="0" w:color="auto"/>
            <w:left w:val="none" w:sz="0" w:space="0" w:color="auto"/>
            <w:bottom w:val="none" w:sz="0" w:space="0" w:color="auto"/>
            <w:right w:val="none" w:sz="0" w:space="0" w:color="auto"/>
          </w:divBdr>
        </w:div>
        <w:div w:id="483084550">
          <w:marLeft w:val="480"/>
          <w:marRight w:val="0"/>
          <w:marTop w:val="0"/>
          <w:marBottom w:val="0"/>
          <w:divBdr>
            <w:top w:val="none" w:sz="0" w:space="0" w:color="auto"/>
            <w:left w:val="none" w:sz="0" w:space="0" w:color="auto"/>
            <w:bottom w:val="none" w:sz="0" w:space="0" w:color="auto"/>
            <w:right w:val="none" w:sz="0" w:space="0" w:color="auto"/>
          </w:divBdr>
        </w:div>
        <w:div w:id="505092088">
          <w:marLeft w:val="480"/>
          <w:marRight w:val="0"/>
          <w:marTop w:val="0"/>
          <w:marBottom w:val="0"/>
          <w:divBdr>
            <w:top w:val="none" w:sz="0" w:space="0" w:color="auto"/>
            <w:left w:val="none" w:sz="0" w:space="0" w:color="auto"/>
            <w:bottom w:val="none" w:sz="0" w:space="0" w:color="auto"/>
            <w:right w:val="none" w:sz="0" w:space="0" w:color="auto"/>
          </w:divBdr>
        </w:div>
        <w:div w:id="656567092">
          <w:marLeft w:val="480"/>
          <w:marRight w:val="0"/>
          <w:marTop w:val="0"/>
          <w:marBottom w:val="0"/>
          <w:divBdr>
            <w:top w:val="none" w:sz="0" w:space="0" w:color="auto"/>
            <w:left w:val="none" w:sz="0" w:space="0" w:color="auto"/>
            <w:bottom w:val="none" w:sz="0" w:space="0" w:color="auto"/>
            <w:right w:val="none" w:sz="0" w:space="0" w:color="auto"/>
          </w:divBdr>
        </w:div>
        <w:div w:id="674186929">
          <w:marLeft w:val="480"/>
          <w:marRight w:val="0"/>
          <w:marTop w:val="0"/>
          <w:marBottom w:val="0"/>
          <w:divBdr>
            <w:top w:val="none" w:sz="0" w:space="0" w:color="auto"/>
            <w:left w:val="none" w:sz="0" w:space="0" w:color="auto"/>
            <w:bottom w:val="none" w:sz="0" w:space="0" w:color="auto"/>
            <w:right w:val="none" w:sz="0" w:space="0" w:color="auto"/>
          </w:divBdr>
        </w:div>
        <w:div w:id="690763418">
          <w:marLeft w:val="480"/>
          <w:marRight w:val="0"/>
          <w:marTop w:val="0"/>
          <w:marBottom w:val="0"/>
          <w:divBdr>
            <w:top w:val="none" w:sz="0" w:space="0" w:color="auto"/>
            <w:left w:val="none" w:sz="0" w:space="0" w:color="auto"/>
            <w:bottom w:val="none" w:sz="0" w:space="0" w:color="auto"/>
            <w:right w:val="none" w:sz="0" w:space="0" w:color="auto"/>
          </w:divBdr>
        </w:div>
        <w:div w:id="921255469">
          <w:marLeft w:val="480"/>
          <w:marRight w:val="0"/>
          <w:marTop w:val="0"/>
          <w:marBottom w:val="0"/>
          <w:divBdr>
            <w:top w:val="none" w:sz="0" w:space="0" w:color="auto"/>
            <w:left w:val="none" w:sz="0" w:space="0" w:color="auto"/>
            <w:bottom w:val="none" w:sz="0" w:space="0" w:color="auto"/>
            <w:right w:val="none" w:sz="0" w:space="0" w:color="auto"/>
          </w:divBdr>
        </w:div>
        <w:div w:id="947156348">
          <w:marLeft w:val="480"/>
          <w:marRight w:val="0"/>
          <w:marTop w:val="0"/>
          <w:marBottom w:val="0"/>
          <w:divBdr>
            <w:top w:val="none" w:sz="0" w:space="0" w:color="auto"/>
            <w:left w:val="none" w:sz="0" w:space="0" w:color="auto"/>
            <w:bottom w:val="none" w:sz="0" w:space="0" w:color="auto"/>
            <w:right w:val="none" w:sz="0" w:space="0" w:color="auto"/>
          </w:divBdr>
        </w:div>
        <w:div w:id="973026312">
          <w:marLeft w:val="480"/>
          <w:marRight w:val="0"/>
          <w:marTop w:val="0"/>
          <w:marBottom w:val="0"/>
          <w:divBdr>
            <w:top w:val="none" w:sz="0" w:space="0" w:color="auto"/>
            <w:left w:val="none" w:sz="0" w:space="0" w:color="auto"/>
            <w:bottom w:val="none" w:sz="0" w:space="0" w:color="auto"/>
            <w:right w:val="none" w:sz="0" w:space="0" w:color="auto"/>
          </w:divBdr>
        </w:div>
        <w:div w:id="985206131">
          <w:marLeft w:val="480"/>
          <w:marRight w:val="0"/>
          <w:marTop w:val="0"/>
          <w:marBottom w:val="0"/>
          <w:divBdr>
            <w:top w:val="none" w:sz="0" w:space="0" w:color="auto"/>
            <w:left w:val="none" w:sz="0" w:space="0" w:color="auto"/>
            <w:bottom w:val="none" w:sz="0" w:space="0" w:color="auto"/>
            <w:right w:val="none" w:sz="0" w:space="0" w:color="auto"/>
          </w:divBdr>
        </w:div>
        <w:div w:id="1072964612">
          <w:marLeft w:val="480"/>
          <w:marRight w:val="0"/>
          <w:marTop w:val="0"/>
          <w:marBottom w:val="0"/>
          <w:divBdr>
            <w:top w:val="none" w:sz="0" w:space="0" w:color="auto"/>
            <w:left w:val="none" w:sz="0" w:space="0" w:color="auto"/>
            <w:bottom w:val="none" w:sz="0" w:space="0" w:color="auto"/>
            <w:right w:val="none" w:sz="0" w:space="0" w:color="auto"/>
          </w:divBdr>
        </w:div>
        <w:div w:id="1242838270">
          <w:marLeft w:val="480"/>
          <w:marRight w:val="0"/>
          <w:marTop w:val="0"/>
          <w:marBottom w:val="0"/>
          <w:divBdr>
            <w:top w:val="none" w:sz="0" w:space="0" w:color="auto"/>
            <w:left w:val="none" w:sz="0" w:space="0" w:color="auto"/>
            <w:bottom w:val="none" w:sz="0" w:space="0" w:color="auto"/>
            <w:right w:val="none" w:sz="0" w:space="0" w:color="auto"/>
          </w:divBdr>
        </w:div>
        <w:div w:id="1273824170">
          <w:marLeft w:val="480"/>
          <w:marRight w:val="0"/>
          <w:marTop w:val="0"/>
          <w:marBottom w:val="0"/>
          <w:divBdr>
            <w:top w:val="none" w:sz="0" w:space="0" w:color="auto"/>
            <w:left w:val="none" w:sz="0" w:space="0" w:color="auto"/>
            <w:bottom w:val="none" w:sz="0" w:space="0" w:color="auto"/>
            <w:right w:val="none" w:sz="0" w:space="0" w:color="auto"/>
          </w:divBdr>
        </w:div>
        <w:div w:id="1350370496">
          <w:marLeft w:val="480"/>
          <w:marRight w:val="0"/>
          <w:marTop w:val="0"/>
          <w:marBottom w:val="0"/>
          <w:divBdr>
            <w:top w:val="none" w:sz="0" w:space="0" w:color="auto"/>
            <w:left w:val="none" w:sz="0" w:space="0" w:color="auto"/>
            <w:bottom w:val="none" w:sz="0" w:space="0" w:color="auto"/>
            <w:right w:val="none" w:sz="0" w:space="0" w:color="auto"/>
          </w:divBdr>
        </w:div>
        <w:div w:id="1364865500">
          <w:marLeft w:val="480"/>
          <w:marRight w:val="0"/>
          <w:marTop w:val="0"/>
          <w:marBottom w:val="0"/>
          <w:divBdr>
            <w:top w:val="none" w:sz="0" w:space="0" w:color="auto"/>
            <w:left w:val="none" w:sz="0" w:space="0" w:color="auto"/>
            <w:bottom w:val="none" w:sz="0" w:space="0" w:color="auto"/>
            <w:right w:val="none" w:sz="0" w:space="0" w:color="auto"/>
          </w:divBdr>
        </w:div>
        <w:div w:id="1565989597">
          <w:marLeft w:val="480"/>
          <w:marRight w:val="0"/>
          <w:marTop w:val="0"/>
          <w:marBottom w:val="0"/>
          <w:divBdr>
            <w:top w:val="none" w:sz="0" w:space="0" w:color="auto"/>
            <w:left w:val="none" w:sz="0" w:space="0" w:color="auto"/>
            <w:bottom w:val="none" w:sz="0" w:space="0" w:color="auto"/>
            <w:right w:val="none" w:sz="0" w:space="0" w:color="auto"/>
          </w:divBdr>
        </w:div>
        <w:div w:id="1576092566">
          <w:marLeft w:val="480"/>
          <w:marRight w:val="0"/>
          <w:marTop w:val="0"/>
          <w:marBottom w:val="0"/>
          <w:divBdr>
            <w:top w:val="none" w:sz="0" w:space="0" w:color="auto"/>
            <w:left w:val="none" w:sz="0" w:space="0" w:color="auto"/>
            <w:bottom w:val="none" w:sz="0" w:space="0" w:color="auto"/>
            <w:right w:val="none" w:sz="0" w:space="0" w:color="auto"/>
          </w:divBdr>
        </w:div>
        <w:div w:id="1589801970">
          <w:marLeft w:val="480"/>
          <w:marRight w:val="0"/>
          <w:marTop w:val="0"/>
          <w:marBottom w:val="0"/>
          <w:divBdr>
            <w:top w:val="none" w:sz="0" w:space="0" w:color="auto"/>
            <w:left w:val="none" w:sz="0" w:space="0" w:color="auto"/>
            <w:bottom w:val="none" w:sz="0" w:space="0" w:color="auto"/>
            <w:right w:val="none" w:sz="0" w:space="0" w:color="auto"/>
          </w:divBdr>
        </w:div>
        <w:div w:id="1635257622">
          <w:marLeft w:val="480"/>
          <w:marRight w:val="0"/>
          <w:marTop w:val="0"/>
          <w:marBottom w:val="0"/>
          <w:divBdr>
            <w:top w:val="none" w:sz="0" w:space="0" w:color="auto"/>
            <w:left w:val="none" w:sz="0" w:space="0" w:color="auto"/>
            <w:bottom w:val="none" w:sz="0" w:space="0" w:color="auto"/>
            <w:right w:val="none" w:sz="0" w:space="0" w:color="auto"/>
          </w:divBdr>
        </w:div>
        <w:div w:id="1728870427">
          <w:marLeft w:val="480"/>
          <w:marRight w:val="0"/>
          <w:marTop w:val="0"/>
          <w:marBottom w:val="0"/>
          <w:divBdr>
            <w:top w:val="none" w:sz="0" w:space="0" w:color="auto"/>
            <w:left w:val="none" w:sz="0" w:space="0" w:color="auto"/>
            <w:bottom w:val="none" w:sz="0" w:space="0" w:color="auto"/>
            <w:right w:val="none" w:sz="0" w:space="0" w:color="auto"/>
          </w:divBdr>
        </w:div>
        <w:div w:id="1872107863">
          <w:marLeft w:val="480"/>
          <w:marRight w:val="0"/>
          <w:marTop w:val="0"/>
          <w:marBottom w:val="0"/>
          <w:divBdr>
            <w:top w:val="none" w:sz="0" w:space="0" w:color="auto"/>
            <w:left w:val="none" w:sz="0" w:space="0" w:color="auto"/>
            <w:bottom w:val="none" w:sz="0" w:space="0" w:color="auto"/>
            <w:right w:val="none" w:sz="0" w:space="0" w:color="auto"/>
          </w:divBdr>
        </w:div>
        <w:div w:id="1885751423">
          <w:marLeft w:val="480"/>
          <w:marRight w:val="0"/>
          <w:marTop w:val="0"/>
          <w:marBottom w:val="0"/>
          <w:divBdr>
            <w:top w:val="none" w:sz="0" w:space="0" w:color="auto"/>
            <w:left w:val="none" w:sz="0" w:space="0" w:color="auto"/>
            <w:bottom w:val="none" w:sz="0" w:space="0" w:color="auto"/>
            <w:right w:val="none" w:sz="0" w:space="0" w:color="auto"/>
          </w:divBdr>
        </w:div>
        <w:div w:id="2067800643">
          <w:marLeft w:val="480"/>
          <w:marRight w:val="0"/>
          <w:marTop w:val="0"/>
          <w:marBottom w:val="0"/>
          <w:divBdr>
            <w:top w:val="none" w:sz="0" w:space="0" w:color="auto"/>
            <w:left w:val="none" w:sz="0" w:space="0" w:color="auto"/>
            <w:bottom w:val="none" w:sz="0" w:space="0" w:color="auto"/>
            <w:right w:val="none" w:sz="0" w:space="0" w:color="auto"/>
          </w:divBdr>
        </w:div>
        <w:div w:id="2104958473">
          <w:marLeft w:val="480"/>
          <w:marRight w:val="0"/>
          <w:marTop w:val="0"/>
          <w:marBottom w:val="0"/>
          <w:divBdr>
            <w:top w:val="none" w:sz="0" w:space="0" w:color="auto"/>
            <w:left w:val="none" w:sz="0" w:space="0" w:color="auto"/>
            <w:bottom w:val="none" w:sz="0" w:space="0" w:color="auto"/>
            <w:right w:val="none" w:sz="0" w:space="0" w:color="auto"/>
          </w:divBdr>
        </w:div>
      </w:divsChild>
    </w:div>
    <w:div w:id="1357928406">
      <w:bodyDiv w:val="1"/>
      <w:marLeft w:val="0"/>
      <w:marRight w:val="0"/>
      <w:marTop w:val="0"/>
      <w:marBottom w:val="0"/>
      <w:divBdr>
        <w:top w:val="none" w:sz="0" w:space="0" w:color="auto"/>
        <w:left w:val="none" w:sz="0" w:space="0" w:color="auto"/>
        <w:bottom w:val="none" w:sz="0" w:space="0" w:color="auto"/>
        <w:right w:val="none" w:sz="0" w:space="0" w:color="auto"/>
      </w:divBdr>
    </w:div>
    <w:div w:id="1358002510">
      <w:bodyDiv w:val="1"/>
      <w:marLeft w:val="0"/>
      <w:marRight w:val="0"/>
      <w:marTop w:val="0"/>
      <w:marBottom w:val="0"/>
      <w:divBdr>
        <w:top w:val="none" w:sz="0" w:space="0" w:color="auto"/>
        <w:left w:val="none" w:sz="0" w:space="0" w:color="auto"/>
        <w:bottom w:val="none" w:sz="0" w:space="0" w:color="auto"/>
        <w:right w:val="none" w:sz="0" w:space="0" w:color="auto"/>
      </w:divBdr>
    </w:div>
    <w:div w:id="1358042155">
      <w:bodyDiv w:val="1"/>
      <w:marLeft w:val="0"/>
      <w:marRight w:val="0"/>
      <w:marTop w:val="0"/>
      <w:marBottom w:val="0"/>
      <w:divBdr>
        <w:top w:val="none" w:sz="0" w:space="0" w:color="auto"/>
        <w:left w:val="none" w:sz="0" w:space="0" w:color="auto"/>
        <w:bottom w:val="none" w:sz="0" w:space="0" w:color="auto"/>
        <w:right w:val="none" w:sz="0" w:space="0" w:color="auto"/>
      </w:divBdr>
    </w:div>
    <w:div w:id="1358383155">
      <w:bodyDiv w:val="1"/>
      <w:marLeft w:val="0"/>
      <w:marRight w:val="0"/>
      <w:marTop w:val="0"/>
      <w:marBottom w:val="0"/>
      <w:divBdr>
        <w:top w:val="none" w:sz="0" w:space="0" w:color="auto"/>
        <w:left w:val="none" w:sz="0" w:space="0" w:color="auto"/>
        <w:bottom w:val="none" w:sz="0" w:space="0" w:color="auto"/>
        <w:right w:val="none" w:sz="0" w:space="0" w:color="auto"/>
      </w:divBdr>
    </w:div>
    <w:div w:id="1358383270">
      <w:bodyDiv w:val="1"/>
      <w:marLeft w:val="0"/>
      <w:marRight w:val="0"/>
      <w:marTop w:val="0"/>
      <w:marBottom w:val="0"/>
      <w:divBdr>
        <w:top w:val="none" w:sz="0" w:space="0" w:color="auto"/>
        <w:left w:val="none" w:sz="0" w:space="0" w:color="auto"/>
        <w:bottom w:val="none" w:sz="0" w:space="0" w:color="auto"/>
        <w:right w:val="none" w:sz="0" w:space="0" w:color="auto"/>
      </w:divBdr>
    </w:div>
    <w:div w:id="1358651722">
      <w:bodyDiv w:val="1"/>
      <w:marLeft w:val="0"/>
      <w:marRight w:val="0"/>
      <w:marTop w:val="0"/>
      <w:marBottom w:val="0"/>
      <w:divBdr>
        <w:top w:val="none" w:sz="0" w:space="0" w:color="auto"/>
        <w:left w:val="none" w:sz="0" w:space="0" w:color="auto"/>
        <w:bottom w:val="none" w:sz="0" w:space="0" w:color="auto"/>
        <w:right w:val="none" w:sz="0" w:space="0" w:color="auto"/>
      </w:divBdr>
    </w:div>
    <w:div w:id="1358652310">
      <w:bodyDiv w:val="1"/>
      <w:marLeft w:val="0"/>
      <w:marRight w:val="0"/>
      <w:marTop w:val="0"/>
      <w:marBottom w:val="0"/>
      <w:divBdr>
        <w:top w:val="none" w:sz="0" w:space="0" w:color="auto"/>
        <w:left w:val="none" w:sz="0" w:space="0" w:color="auto"/>
        <w:bottom w:val="none" w:sz="0" w:space="0" w:color="auto"/>
        <w:right w:val="none" w:sz="0" w:space="0" w:color="auto"/>
      </w:divBdr>
    </w:div>
    <w:div w:id="1359548070">
      <w:bodyDiv w:val="1"/>
      <w:marLeft w:val="0"/>
      <w:marRight w:val="0"/>
      <w:marTop w:val="0"/>
      <w:marBottom w:val="0"/>
      <w:divBdr>
        <w:top w:val="none" w:sz="0" w:space="0" w:color="auto"/>
        <w:left w:val="none" w:sz="0" w:space="0" w:color="auto"/>
        <w:bottom w:val="none" w:sz="0" w:space="0" w:color="auto"/>
        <w:right w:val="none" w:sz="0" w:space="0" w:color="auto"/>
      </w:divBdr>
    </w:div>
    <w:div w:id="1359621700">
      <w:bodyDiv w:val="1"/>
      <w:marLeft w:val="0"/>
      <w:marRight w:val="0"/>
      <w:marTop w:val="0"/>
      <w:marBottom w:val="0"/>
      <w:divBdr>
        <w:top w:val="none" w:sz="0" w:space="0" w:color="auto"/>
        <w:left w:val="none" w:sz="0" w:space="0" w:color="auto"/>
        <w:bottom w:val="none" w:sz="0" w:space="0" w:color="auto"/>
        <w:right w:val="none" w:sz="0" w:space="0" w:color="auto"/>
      </w:divBdr>
    </w:div>
    <w:div w:id="1359700786">
      <w:bodyDiv w:val="1"/>
      <w:marLeft w:val="0"/>
      <w:marRight w:val="0"/>
      <w:marTop w:val="0"/>
      <w:marBottom w:val="0"/>
      <w:divBdr>
        <w:top w:val="none" w:sz="0" w:space="0" w:color="auto"/>
        <w:left w:val="none" w:sz="0" w:space="0" w:color="auto"/>
        <w:bottom w:val="none" w:sz="0" w:space="0" w:color="auto"/>
        <w:right w:val="none" w:sz="0" w:space="0" w:color="auto"/>
      </w:divBdr>
    </w:div>
    <w:div w:id="1359969936">
      <w:bodyDiv w:val="1"/>
      <w:marLeft w:val="0"/>
      <w:marRight w:val="0"/>
      <w:marTop w:val="0"/>
      <w:marBottom w:val="0"/>
      <w:divBdr>
        <w:top w:val="none" w:sz="0" w:space="0" w:color="auto"/>
        <w:left w:val="none" w:sz="0" w:space="0" w:color="auto"/>
        <w:bottom w:val="none" w:sz="0" w:space="0" w:color="auto"/>
        <w:right w:val="none" w:sz="0" w:space="0" w:color="auto"/>
      </w:divBdr>
    </w:div>
    <w:div w:id="1360199920">
      <w:bodyDiv w:val="1"/>
      <w:marLeft w:val="0"/>
      <w:marRight w:val="0"/>
      <w:marTop w:val="0"/>
      <w:marBottom w:val="0"/>
      <w:divBdr>
        <w:top w:val="none" w:sz="0" w:space="0" w:color="auto"/>
        <w:left w:val="none" w:sz="0" w:space="0" w:color="auto"/>
        <w:bottom w:val="none" w:sz="0" w:space="0" w:color="auto"/>
        <w:right w:val="none" w:sz="0" w:space="0" w:color="auto"/>
      </w:divBdr>
    </w:div>
    <w:div w:id="1360352453">
      <w:bodyDiv w:val="1"/>
      <w:marLeft w:val="0"/>
      <w:marRight w:val="0"/>
      <w:marTop w:val="0"/>
      <w:marBottom w:val="0"/>
      <w:divBdr>
        <w:top w:val="none" w:sz="0" w:space="0" w:color="auto"/>
        <w:left w:val="none" w:sz="0" w:space="0" w:color="auto"/>
        <w:bottom w:val="none" w:sz="0" w:space="0" w:color="auto"/>
        <w:right w:val="none" w:sz="0" w:space="0" w:color="auto"/>
      </w:divBdr>
    </w:div>
    <w:div w:id="1360664161">
      <w:bodyDiv w:val="1"/>
      <w:marLeft w:val="0"/>
      <w:marRight w:val="0"/>
      <w:marTop w:val="0"/>
      <w:marBottom w:val="0"/>
      <w:divBdr>
        <w:top w:val="none" w:sz="0" w:space="0" w:color="auto"/>
        <w:left w:val="none" w:sz="0" w:space="0" w:color="auto"/>
        <w:bottom w:val="none" w:sz="0" w:space="0" w:color="auto"/>
        <w:right w:val="none" w:sz="0" w:space="0" w:color="auto"/>
      </w:divBdr>
    </w:div>
    <w:div w:id="1360738962">
      <w:bodyDiv w:val="1"/>
      <w:marLeft w:val="0"/>
      <w:marRight w:val="0"/>
      <w:marTop w:val="0"/>
      <w:marBottom w:val="0"/>
      <w:divBdr>
        <w:top w:val="none" w:sz="0" w:space="0" w:color="auto"/>
        <w:left w:val="none" w:sz="0" w:space="0" w:color="auto"/>
        <w:bottom w:val="none" w:sz="0" w:space="0" w:color="auto"/>
        <w:right w:val="none" w:sz="0" w:space="0" w:color="auto"/>
      </w:divBdr>
    </w:div>
    <w:div w:id="1360858001">
      <w:bodyDiv w:val="1"/>
      <w:marLeft w:val="0"/>
      <w:marRight w:val="0"/>
      <w:marTop w:val="0"/>
      <w:marBottom w:val="0"/>
      <w:divBdr>
        <w:top w:val="none" w:sz="0" w:space="0" w:color="auto"/>
        <w:left w:val="none" w:sz="0" w:space="0" w:color="auto"/>
        <w:bottom w:val="none" w:sz="0" w:space="0" w:color="auto"/>
        <w:right w:val="none" w:sz="0" w:space="0" w:color="auto"/>
      </w:divBdr>
    </w:div>
    <w:div w:id="1360933078">
      <w:bodyDiv w:val="1"/>
      <w:marLeft w:val="0"/>
      <w:marRight w:val="0"/>
      <w:marTop w:val="0"/>
      <w:marBottom w:val="0"/>
      <w:divBdr>
        <w:top w:val="none" w:sz="0" w:space="0" w:color="auto"/>
        <w:left w:val="none" w:sz="0" w:space="0" w:color="auto"/>
        <w:bottom w:val="none" w:sz="0" w:space="0" w:color="auto"/>
        <w:right w:val="none" w:sz="0" w:space="0" w:color="auto"/>
      </w:divBdr>
    </w:div>
    <w:div w:id="1361392885">
      <w:bodyDiv w:val="1"/>
      <w:marLeft w:val="0"/>
      <w:marRight w:val="0"/>
      <w:marTop w:val="0"/>
      <w:marBottom w:val="0"/>
      <w:divBdr>
        <w:top w:val="none" w:sz="0" w:space="0" w:color="auto"/>
        <w:left w:val="none" w:sz="0" w:space="0" w:color="auto"/>
        <w:bottom w:val="none" w:sz="0" w:space="0" w:color="auto"/>
        <w:right w:val="none" w:sz="0" w:space="0" w:color="auto"/>
      </w:divBdr>
    </w:div>
    <w:div w:id="1361935811">
      <w:bodyDiv w:val="1"/>
      <w:marLeft w:val="0"/>
      <w:marRight w:val="0"/>
      <w:marTop w:val="0"/>
      <w:marBottom w:val="0"/>
      <w:divBdr>
        <w:top w:val="none" w:sz="0" w:space="0" w:color="auto"/>
        <w:left w:val="none" w:sz="0" w:space="0" w:color="auto"/>
        <w:bottom w:val="none" w:sz="0" w:space="0" w:color="auto"/>
        <w:right w:val="none" w:sz="0" w:space="0" w:color="auto"/>
      </w:divBdr>
    </w:div>
    <w:div w:id="1361936165">
      <w:bodyDiv w:val="1"/>
      <w:marLeft w:val="0"/>
      <w:marRight w:val="0"/>
      <w:marTop w:val="0"/>
      <w:marBottom w:val="0"/>
      <w:divBdr>
        <w:top w:val="none" w:sz="0" w:space="0" w:color="auto"/>
        <w:left w:val="none" w:sz="0" w:space="0" w:color="auto"/>
        <w:bottom w:val="none" w:sz="0" w:space="0" w:color="auto"/>
        <w:right w:val="none" w:sz="0" w:space="0" w:color="auto"/>
      </w:divBdr>
    </w:div>
    <w:div w:id="1363244583">
      <w:bodyDiv w:val="1"/>
      <w:marLeft w:val="0"/>
      <w:marRight w:val="0"/>
      <w:marTop w:val="0"/>
      <w:marBottom w:val="0"/>
      <w:divBdr>
        <w:top w:val="none" w:sz="0" w:space="0" w:color="auto"/>
        <w:left w:val="none" w:sz="0" w:space="0" w:color="auto"/>
        <w:bottom w:val="none" w:sz="0" w:space="0" w:color="auto"/>
        <w:right w:val="none" w:sz="0" w:space="0" w:color="auto"/>
      </w:divBdr>
    </w:div>
    <w:div w:id="1363823399">
      <w:bodyDiv w:val="1"/>
      <w:marLeft w:val="0"/>
      <w:marRight w:val="0"/>
      <w:marTop w:val="0"/>
      <w:marBottom w:val="0"/>
      <w:divBdr>
        <w:top w:val="none" w:sz="0" w:space="0" w:color="auto"/>
        <w:left w:val="none" w:sz="0" w:space="0" w:color="auto"/>
        <w:bottom w:val="none" w:sz="0" w:space="0" w:color="auto"/>
        <w:right w:val="none" w:sz="0" w:space="0" w:color="auto"/>
      </w:divBdr>
    </w:div>
    <w:div w:id="1363946051">
      <w:bodyDiv w:val="1"/>
      <w:marLeft w:val="0"/>
      <w:marRight w:val="0"/>
      <w:marTop w:val="0"/>
      <w:marBottom w:val="0"/>
      <w:divBdr>
        <w:top w:val="none" w:sz="0" w:space="0" w:color="auto"/>
        <w:left w:val="none" w:sz="0" w:space="0" w:color="auto"/>
        <w:bottom w:val="none" w:sz="0" w:space="0" w:color="auto"/>
        <w:right w:val="none" w:sz="0" w:space="0" w:color="auto"/>
      </w:divBdr>
    </w:div>
    <w:div w:id="1364746964">
      <w:bodyDiv w:val="1"/>
      <w:marLeft w:val="0"/>
      <w:marRight w:val="0"/>
      <w:marTop w:val="0"/>
      <w:marBottom w:val="0"/>
      <w:divBdr>
        <w:top w:val="none" w:sz="0" w:space="0" w:color="auto"/>
        <w:left w:val="none" w:sz="0" w:space="0" w:color="auto"/>
        <w:bottom w:val="none" w:sz="0" w:space="0" w:color="auto"/>
        <w:right w:val="none" w:sz="0" w:space="0" w:color="auto"/>
      </w:divBdr>
    </w:div>
    <w:div w:id="1365207284">
      <w:bodyDiv w:val="1"/>
      <w:marLeft w:val="0"/>
      <w:marRight w:val="0"/>
      <w:marTop w:val="0"/>
      <w:marBottom w:val="0"/>
      <w:divBdr>
        <w:top w:val="none" w:sz="0" w:space="0" w:color="auto"/>
        <w:left w:val="none" w:sz="0" w:space="0" w:color="auto"/>
        <w:bottom w:val="none" w:sz="0" w:space="0" w:color="auto"/>
        <w:right w:val="none" w:sz="0" w:space="0" w:color="auto"/>
      </w:divBdr>
    </w:div>
    <w:div w:id="1365519128">
      <w:bodyDiv w:val="1"/>
      <w:marLeft w:val="0"/>
      <w:marRight w:val="0"/>
      <w:marTop w:val="0"/>
      <w:marBottom w:val="0"/>
      <w:divBdr>
        <w:top w:val="none" w:sz="0" w:space="0" w:color="auto"/>
        <w:left w:val="none" w:sz="0" w:space="0" w:color="auto"/>
        <w:bottom w:val="none" w:sz="0" w:space="0" w:color="auto"/>
        <w:right w:val="none" w:sz="0" w:space="0" w:color="auto"/>
      </w:divBdr>
    </w:div>
    <w:div w:id="1365596114">
      <w:bodyDiv w:val="1"/>
      <w:marLeft w:val="0"/>
      <w:marRight w:val="0"/>
      <w:marTop w:val="0"/>
      <w:marBottom w:val="0"/>
      <w:divBdr>
        <w:top w:val="none" w:sz="0" w:space="0" w:color="auto"/>
        <w:left w:val="none" w:sz="0" w:space="0" w:color="auto"/>
        <w:bottom w:val="none" w:sz="0" w:space="0" w:color="auto"/>
        <w:right w:val="none" w:sz="0" w:space="0" w:color="auto"/>
      </w:divBdr>
    </w:div>
    <w:div w:id="1365718307">
      <w:bodyDiv w:val="1"/>
      <w:marLeft w:val="0"/>
      <w:marRight w:val="0"/>
      <w:marTop w:val="0"/>
      <w:marBottom w:val="0"/>
      <w:divBdr>
        <w:top w:val="none" w:sz="0" w:space="0" w:color="auto"/>
        <w:left w:val="none" w:sz="0" w:space="0" w:color="auto"/>
        <w:bottom w:val="none" w:sz="0" w:space="0" w:color="auto"/>
        <w:right w:val="none" w:sz="0" w:space="0" w:color="auto"/>
      </w:divBdr>
    </w:div>
    <w:div w:id="1365861971">
      <w:bodyDiv w:val="1"/>
      <w:marLeft w:val="0"/>
      <w:marRight w:val="0"/>
      <w:marTop w:val="0"/>
      <w:marBottom w:val="0"/>
      <w:divBdr>
        <w:top w:val="none" w:sz="0" w:space="0" w:color="auto"/>
        <w:left w:val="none" w:sz="0" w:space="0" w:color="auto"/>
        <w:bottom w:val="none" w:sz="0" w:space="0" w:color="auto"/>
        <w:right w:val="none" w:sz="0" w:space="0" w:color="auto"/>
      </w:divBdr>
    </w:div>
    <w:div w:id="1366054661">
      <w:bodyDiv w:val="1"/>
      <w:marLeft w:val="0"/>
      <w:marRight w:val="0"/>
      <w:marTop w:val="0"/>
      <w:marBottom w:val="0"/>
      <w:divBdr>
        <w:top w:val="none" w:sz="0" w:space="0" w:color="auto"/>
        <w:left w:val="none" w:sz="0" w:space="0" w:color="auto"/>
        <w:bottom w:val="none" w:sz="0" w:space="0" w:color="auto"/>
        <w:right w:val="none" w:sz="0" w:space="0" w:color="auto"/>
      </w:divBdr>
    </w:div>
    <w:div w:id="1366369834">
      <w:bodyDiv w:val="1"/>
      <w:marLeft w:val="0"/>
      <w:marRight w:val="0"/>
      <w:marTop w:val="0"/>
      <w:marBottom w:val="0"/>
      <w:divBdr>
        <w:top w:val="none" w:sz="0" w:space="0" w:color="auto"/>
        <w:left w:val="none" w:sz="0" w:space="0" w:color="auto"/>
        <w:bottom w:val="none" w:sz="0" w:space="0" w:color="auto"/>
        <w:right w:val="none" w:sz="0" w:space="0" w:color="auto"/>
      </w:divBdr>
    </w:div>
    <w:div w:id="1366754425">
      <w:bodyDiv w:val="1"/>
      <w:marLeft w:val="0"/>
      <w:marRight w:val="0"/>
      <w:marTop w:val="0"/>
      <w:marBottom w:val="0"/>
      <w:divBdr>
        <w:top w:val="none" w:sz="0" w:space="0" w:color="auto"/>
        <w:left w:val="none" w:sz="0" w:space="0" w:color="auto"/>
        <w:bottom w:val="none" w:sz="0" w:space="0" w:color="auto"/>
        <w:right w:val="none" w:sz="0" w:space="0" w:color="auto"/>
      </w:divBdr>
    </w:div>
    <w:div w:id="1366951392">
      <w:bodyDiv w:val="1"/>
      <w:marLeft w:val="0"/>
      <w:marRight w:val="0"/>
      <w:marTop w:val="0"/>
      <w:marBottom w:val="0"/>
      <w:divBdr>
        <w:top w:val="none" w:sz="0" w:space="0" w:color="auto"/>
        <w:left w:val="none" w:sz="0" w:space="0" w:color="auto"/>
        <w:bottom w:val="none" w:sz="0" w:space="0" w:color="auto"/>
        <w:right w:val="none" w:sz="0" w:space="0" w:color="auto"/>
      </w:divBdr>
    </w:div>
    <w:div w:id="1366952658">
      <w:bodyDiv w:val="1"/>
      <w:marLeft w:val="0"/>
      <w:marRight w:val="0"/>
      <w:marTop w:val="0"/>
      <w:marBottom w:val="0"/>
      <w:divBdr>
        <w:top w:val="none" w:sz="0" w:space="0" w:color="auto"/>
        <w:left w:val="none" w:sz="0" w:space="0" w:color="auto"/>
        <w:bottom w:val="none" w:sz="0" w:space="0" w:color="auto"/>
        <w:right w:val="none" w:sz="0" w:space="0" w:color="auto"/>
      </w:divBdr>
    </w:div>
    <w:div w:id="1366977256">
      <w:bodyDiv w:val="1"/>
      <w:marLeft w:val="0"/>
      <w:marRight w:val="0"/>
      <w:marTop w:val="0"/>
      <w:marBottom w:val="0"/>
      <w:divBdr>
        <w:top w:val="none" w:sz="0" w:space="0" w:color="auto"/>
        <w:left w:val="none" w:sz="0" w:space="0" w:color="auto"/>
        <w:bottom w:val="none" w:sz="0" w:space="0" w:color="auto"/>
        <w:right w:val="none" w:sz="0" w:space="0" w:color="auto"/>
      </w:divBdr>
    </w:div>
    <w:div w:id="1367634795">
      <w:bodyDiv w:val="1"/>
      <w:marLeft w:val="0"/>
      <w:marRight w:val="0"/>
      <w:marTop w:val="0"/>
      <w:marBottom w:val="0"/>
      <w:divBdr>
        <w:top w:val="none" w:sz="0" w:space="0" w:color="auto"/>
        <w:left w:val="none" w:sz="0" w:space="0" w:color="auto"/>
        <w:bottom w:val="none" w:sz="0" w:space="0" w:color="auto"/>
        <w:right w:val="none" w:sz="0" w:space="0" w:color="auto"/>
      </w:divBdr>
      <w:divsChild>
        <w:div w:id="84352866">
          <w:marLeft w:val="480"/>
          <w:marRight w:val="0"/>
          <w:marTop w:val="0"/>
          <w:marBottom w:val="0"/>
          <w:divBdr>
            <w:top w:val="none" w:sz="0" w:space="0" w:color="auto"/>
            <w:left w:val="none" w:sz="0" w:space="0" w:color="auto"/>
            <w:bottom w:val="none" w:sz="0" w:space="0" w:color="auto"/>
            <w:right w:val="none" w:sz="0" w:space="0" w:color="auto"/>
          </w:divBdr>
        </w:div>
        <w:div w:id="143356608">
          <w:marLeft w:val="480"/>
          <w:marRight w:val="0"/>
          <w:marTop w:val="0"/>
          <w:marBottom w:val="0"/>
          <w:divBdr>
            <w:top w:val="none" w:sz="0" w:space="0" w:color="auto"/>
            <w:left w:val="none" w:sz="0" w:space="0" w:color="auto"/>
            <w:bottom w:val="none" w:sz="0" w:space="0" w:color="auto"/>
            <w:right w:val="none" w:sz="0" w:space="0" w:color="auto"/>
          </w:divBdr>
        </w:div>
        <w:div w:id="178933020">
          <w:marLeft w:val="480"/>
          <w:marRight w:val="0"/>
          <w:marTop w:val="0"/>
          <w:marBottom w:val="0"/>
          <w:divBdr>
            <w:top w:val="none" w:sz="0" w:space="0" w:color="auto"/>
            <w:left w:val="none" w:sz="0" w:space="0" w:color="auto"/>
            <w:bottom w:val="none" w:sz="0" w:space="0" w:color="auto"/>
            <w:right w:val="none" w:sz="0" w:space="0" w:color="auto"/>
          </w:divBdr>
        </w:div>
        <w:div w:id="184632437">
          <w:marLeft w:val="480"/>
          <w:marRight w:val="0"/>
          <w:marTop w:val="0"/>
          <w:marBottom w:val="0"/>
          <w:divBdr>
            <w:top w:val="none" w:sz="0" w:space="0" w:color="auto"/>
            <w:left w:val="none" w:sz="0" w:space="0" w:color="auto"/>
            <w:bottom w:val="none" w:sz="0" w:space="0" w:color="auto"/>
            <w:right w:val="none" w:sz="0" w:space="0" w:color="auto"/>
          </w:divBdr>
        </w:div>
        <w:div w:id="355234729">
          <w:marLeft w:val="480"/>
          <w:marRight w:val="0"/>
          <w:marTop w:val="0"/>
          <w:marBottom w:val="0"/>
          <w:divBdr>
            <w:top w:val="none" w:sz="0" w:space="0" w:color="auto"/>
            <w:left w:val="none" w:sz="0" w:space="0" w:color="auto"/>
            <w:bottom w:val="none" w:sz="0" w:space="0" w:color="auto"/>
            <w:right w:val="none" w:sz="0" w:space="0" w:color="auto"/>
          </w:divBdr>
        </w:div>
        <w:div w:id="466974596">
          <w:marLeft w:val="480"/>
          <w:marRight w:val="0"/>
          <w:marTop w:val="0"/>
          <w:marBottom w:val="0"/>
          <w:divBdr>
            <w:top w:val="none" w:sz="0" w:space="0" w:color="auto"/>
            <w:left w:val="none" w:sz="0" w:space="0" w:color="auto"/>
            <w:bottom w:val="none" w:sz="0" w:space="0" w:color="auto"/>
            <w:right w:val="none" w:sz="0" w:space="0" w:color="auto"/>
          </w:divBdr>
        </w:div>
        <w:div w:id="482240820">
          <w:marLeft w:val="480"/>
          <w:marRight w:val="0"/>
          <w:marTop w:val="0"/>
          <w:marBottom w:val="0"/>
          <w:divBdr>
            <w:top w:val="none" w:sz="0" w:space="0" w:color="auto"/>
            <w:left w:val="none" w:sz="0" w:space="0" w:color="auto"/>
            <w:bottom w:val="none" w:sz="0" w:space="0" w:color="auto"/>
            <w:right w:val="none" w:sz="0" w:space="0" w:color="auto"/>
          </w:divBdr>
        </w:div>
        <w:div w:id="501774375">
          <w:marLeft w:val="480"/>
          <w:marRight w:val="0"/>
          <w:marTop w:val="0"/>
          <w:marBottom w:val="0"/>
          <w:divBdr>
            <w:top w:val="none" w:sz="0" w:space="0" w:color="auto"/>
            <w:left w:val="none" w:sz="0" w:space="0" w:color="auto"/>
            <w:bottom w:val="none" w:sz="0" w:space="0" w:color="auto"/>
            <w:right w:val="none" w:sz="0" w:space="0" w:color="auto"/>
          </w:divBdr>
        </w:div>
        <w:div w:id="581649457">
          <w:marLeft w:val="480"/>
          <w:marRight w:val="0"/>
          <w:marTop w:val="0"/>
          <w:marBottom w:val="0"/>
          <w:divBdr>
            <w:top w:val="none" w:sz="0" w:space="0" w:color="auto"/>
            <w:left w:val="none" w:sz="0" w:space="0" w:color="auto"/>
            <w:bottom w:val="none" w:sz="0" w:space="0" w:color="auto"/>
            <w:right w:val="none" w:sz="0" w:space="0" w:color="auto"/>
          </w:divBdr>
        </w:div>
        <w:div w:id="621427982">
          <w:marLeft w:val="480"/>
          <w:marRight w:val="0"/>
          <w:marTop w:val="0"/>
          <w:marBottom w:val="0"/>
          <w:divBdr>
            <w:top w:val="none" w:sz="0" w:space="0" w:color="auto"/>
            <w:left w:val="none" w:sz="0" w:space="0" w:color="auto"/>
            <w:bottom w:val="none" w:sz="0" w:space="0" w:color="auto"/>
            <w:right w:val="none" w:sz="0" w:space="0" w:color="auto"/>
          </w:divBdr>
        </w:div>
        <w:div w:id="669023505">
          <w:marLeft w:val="480"/>
          <w:marRight w:val="0"/>
          <w:marTop w:val="0"/>
          <w:marBottom w:val="0"/>
          <w:divBdr>
            <w:top w:val="none" w:sz="0" w:space="0" w:color="auto"/>
            <w:left w:val="none" w:sz="0" w:space="0" w:color="auto"/>
            <w:bottom w:val="none" w:sz="0" w:space="0" w:color="auto"/>
            <w:right w:val="none" w:sz="0" w:space="0" w:color="auto"/>
          </w:divBdr>
        </w:div>
        <w:div w:id="719086941">
          <w:marLeft w:val="480"/>
          <w:marRight w:val="0"/>
          <w:marTop w:val="0"/>
          <w:marBottom w:val="0"/>
          <w:divBdr>
            <w:top w:val="none" w:sz="0" w:space="0" w:color="auto"/>
            <w:left w:val="none" w:sz="0" w:space="0" w:color="auto"/>
            <w:bottom w:val="none" w:sz="0" w:space="0" w:color="auto"/>
            <w:right w:val="none" w:sz="0" w:space="0" w:color="auto"/>
          </w:divBdr>
        </w:div>
        <w:div w:id="723916412">
          <w:marLeft w:val="480"/>
          <w:marRight w:val="0"/>
          <w:marTop w:val="0"/>
          <w:marBottom w:val="0"/>
          <w:divBdr>
            <w:top w:val="none" w:sz="0" w:space="0" w:color="auto"/>
            <w:left w:val="none" w:sz="0" w:space="0" w:color="auto"/>
            <w:bottom w:val="none" w:sz="0" w:space="0" w:color="auto"/>
            <w:right w:val="none" w:sz="0" w:space="0" w:color="auto"/>
          </w:divBdr>
        </w:div>
        <w:div w:id="754741916">
          <w:marLeft w:val="480"/>
          <w:marRight w:val="0"/>
          <w:marTop w:val="0"/>
          <w:marBottom w:val="0"/>
          <w:divBdr>
            <w:top w:val="none" w:sz="0" w:space="0" w:color="auto"/>
            <w:left w:val="none" w:sz="0" w:space="0" w:color="auto"/>
            <w:bottom w:val="none" w:sz="0" w:space="0" w:color="auto"/>
            <w:right w:val="none" w:sz="0" w:space="0" w:color="auto"/>
          </w:divBdr>
        </w:div>
        <w:div w:id="755327554">
          <w:marLeft w:val="480"/>
          <w:marRight w:val="0"/>
          <w:marTop w:val="0"/>
          <w:marBottom w:val="0"/>
          <w:divBdr>
            <w:top w:val="none" w:sz="0" w:space="0" w:color="auto"/>
            <w:left w:val="none" w:sz="0" w:space="0" w:color="auto"/>
            <w:bottom w:val="none" w:sz="0" w:space="0" w:color="auto"/>
            <w:right w:val="none" w:sz="0" w:space="0" w:color="auto"/>
          </w:divBdr>
        </w:div>
        <w:div w:id="763569541">
          <w:marLeft w:val="480"/>
          <w:marRight w:val="0"/>
          <w:marTop w:val="0"/>
          <w:marBottom w:val="0"/>
          <w:divBdr>
            <w:top w:val="none" w:sz="0" w:space="0" w:color="auto"/>
            <w:left w:val="none" w:sz="0" w:space="0" w:color="auto"/>
            <w:bottom w:val="none" w:sz="0" w:space="0" w:color="auto"/>
            <w:right w:val="none" w:sz="0" w:space="0" w:color="auto"/>
          </w:divBdr>
        </w:div>
        <w:div w:id="824971772">
          <w:marLeft w:val="480"/>
          <w:marRight w:val="0"/>
          <w:marTop w:val="0"/>
          <w:marBottom w:val="0"/>
          <w:divBdr>
            <w:top w:val="none" w:sz="0" w:space="0" w:color="auto"/>
            <w:left w:val="none" w:sz="0" w:space="0" w:color="auto"/>
            <w:bottom w:val="none" w:sz="0" w:space="0" w:color="auto"/>
            <w:right w:val="none" w:sz="0" w:space="0" w:color="auto"/>
          </w:divBdr>
        </w:div>
        <w:div w:id="882710375">
          <w:marLeft w:val="480"/>
          <w:marRight w:val="0"/>
          <w:marTop w:val="0"/>
          <w:marBottom w:val="0"/>
          <w:divBdr>
            <w:top w:val="none" w:sz="0" w:space="0" w:color="auto"/>
            <w:left w:val="none" w:sz="0" w:space="0" w:color="auto"/>
            <w:bottom w:val="none" w:sz="0" w:space="0" w:color="auto"/>
            <w:right w:val="none" w:sz="0" w:space="0" w:color="auto"/>
          </w:divBdr>
        </w:div>
        <w:div w:id="1109160642">
          <w:marLeft w:val="480"/>
          <w:marRight w:val="0"/>
          <w:marTop w:val="0"/>
          <w:marBottom w:val="0"/>
          <w:divBdr>
            <w:top w:val="none" w:sz="0" w:space="0" w:color="auto"/>
            <w:left w:val="none" w:sz="0" w:space="0" w:color="auto"/>
            <w:bottom w:val="none" w:sz="0" w:space="0" w:color="auto"/>
            <w:right w:val="none" w:sz="0" w:space="0" w:color="auto"/>
          </w:divBdr>
        </w:div>
        <w:div w:id="1256865964">
          <w:marLeft w:val="480"/>
          <w:marRight w:val="0"/>
          <w:marTop w:val="0"/>
          <w:marBottom w:val="0"/>
          <w:divBdr>
            <w:top w:val="none" w:sz="0" w:space="0" w:color="auto"/>
            <w:left w:val="none" w:sz="0" w:space="0" w:color="auto"/>
            <w:bottom w:val="none" w:sz="0" w:space="0" w:color="auto"/>
            <w:right w:val="none" w:sz="0" w:space="0" w:color="auto"/>
          </w:divBdr>
        </w:div>
        <w:div w:id="1430277937">
          <w:marLeft w:val="480"/>
          <w:marRight w:val="0"/>
          <w:marTop w:val="0"/>
          <w:marBottom w:val="0"/>
          <w:divBdr>
            <w:top w:val="none" w:sz="0" w:space="0" w:color="auto"/>
            <w:left w:val="none" w:sz="0" w:space="0" w:color="auto"/>
            <w:bottom w:val="none" w:sz="0" w:space="0" w:color="auto"/>
            <w:right w:val="none" w:sz="0" w:space="0" w:color="auto"/>
          </w:divBdr>
        </w:div>
        <w:div w:id="1502231285">
          <w:marLeft w:val="480"/>
          <w:marRight w:val="0"/>
          <w:marTop w:val="0"/>
          <w:marBottom w:val="0"/>
          <w:divBdr>
            <w:top w:val="none" w:sz="0" w:space="0" w:color="auto"/>
            <w:left w:val="none" w:sz="0" w:space="0" w:color="auto"/>
            <w:bottom w:val="none" w:sz="0" w:space="0" w:color="auto"/>
            <w:right w:val="none" w:sz="0" w:space="0" w:color="auto"/>
          </w:divBdr>
        </w:div>
        <w:div w:id="1651209796">
          <w:marLeft w:val="480"/>
          <w:marRight w:val="0"/>
          <w:marTop w:val="0"/>
          <w:marBottom w:val="0"/>
          <w:divBdr>
            <w:top w:val="none" w:sz="0" w:space="0" w:color="auto"/>
            <w:left w:val="none" w:sz="0" w:space="0" w:color="auto"/>
            <w:bottom w:val="none" w:sz="0" w:space="0" w:color="auto"/>
            <w:right w:val="none" w:sz="0" w:space="0" w:color="auto"/>
          </w:divBdr>
        </w:div>
        <w:div w:id="1755201554">
          <w:marLeft w:val="480"/>
          <w:marRight w:val="0"/>
          <w:marTop w:val="0"/>
          <w:marBottom w:val="0"/>
          <w:divBdr>
            <w:top w:val="none" w:sz="0" w:space="0" w:color="auto"/>
            <w:left w:val="none" w:sz="0" w:space="0" w:color="auto"/>
            <w:bottom w:val="none" w:sz="0" w:space="0" w:color="auto"/>
            <w:right w:val="none" w:sz="0" w:space="0" w:color="auto"/>
          </w:divBdr>
        </w:div>
        <w:div w:id="1823347272">
          <w:marLeft w:val="480"/>
          <w:marRight w:val="0"/>
          <w:marTop w:val="0"/>
          <w:marBottom w:val="0"/>
          <w:divBdr>
            <w:top w:val="none" w:sz="0" w:space="0" w:color="auto"/>
            <w:left w:val="none" w:sz="0" w:space="0" w:color="auto"/>
            <w:bottom w:val="none" w:sz="0" w:space="0" w:color="auto"/>
            <w:right w:val="none" w:sz="0" w:space="0" w:color="auto"/>
          </w:divBdr>
        </w:div>
        <w:div w:id="1826893264">
          <w:marLeft w:val="480"/>
          <w:marRight w:val="0"/>
          <w:marTop w:val="0"/>
          <w:marBottom w:val="0"/>
          <w:divBdr>
            <w:top w:val="none" w:sz="0" w:space="0" w:color="auto"/>
            <w:left w:val="none" w:sz="0" w:space="0" w:color="auto"/>
            <w:bottom w:val="none" w:sz="0" w:space="0" w:color="auto"/>
            <w:right w:val="none" w:sz="0" w:space="0" w:color="auto"/>
          </w:divBdr>
        </w:div>
        <w:div w:id="2085368673">
          <w:marLeft w:val="480"/>
          <w:marRight w:val="0"/>
          <w:marTop w:val="0"/>
          <w:marBottom w:val="0"/>
          <w:divBdr>
            <w:top w:val="none" w:sz="0" w:space="0" w:color="auto"/>
            <w:left w:val="none" w:sz="0" w:space="0" w:color="auto"/>
            <w:bottom w:val="none" w:sz="0" w:space="0" w:color="auto"/>
            <w:right w:val="none" w:sz="0" w:space="0" w:color="auto"/>
          </w:divBdr>
        </w:div>
        <w:div w:id="2140372317">
          <w:marLeft w:val="480"/>
          <w:marRight w:val="0"/>
          <w:marTop w:val="0"/>
          <w:marBottom w:val="0"/>
          <w:divBdr>
            <w:top w:val="none" w:sz="0" w:space="0" w:color="auto"/>
            <w:left w:val="none" w:sz="0" w:space="0" w:color="auto"/>
            <w:bottom w:val="none" w:sz="0" w:space="0" w:color="auto"/>
            <w:right w:val="none" w:sz="0" w:space="0" w:color="auto"/>
          </w:divBdr>
        </w:div>
      </w:divsChild>
    </w:div>
    <w:div w:id="1367825553">
      <w:bodyDiv w:val="1"/>
      <w:marLeft w:val="0"/>
      <w:marRight w:val="0"/>
      <w:marTop w:val="0"/>
      <w:marBottom w:val="0"/>
      <w:divBdr>
        <w:top w:val="none" w:sz="0" w:space="0" w:color="auto"/>
        <w:left w:val="none" w:sz="0" w:space="0" w:color="auto"/>
        <w:bottom w:val="none" w:sz="0" w:space="0" w:color="auto"/>
        <w:right w:val="none" w:sz="0" w:space="0" w:color="auto"/>
      </w:divBdr>
    </w:div>
    <w:div w:id="1367829272">
      <w:bodyDiv w:val="1"/>
      <w:marLeft w:val="0"/>
      <w:marRight w:val="0"/>
      <w:marTop w:val="0"/>
      <w:marBottom w:val="0"/>
      <w:divBdr>
        <w:top w:val="none" w:sz="0" w:space="0" w:color="auto"/>
        <w:left w:val="none" w:sz="0" w:space="0" w:color="auto"/>
        <w:bottom w:val="none" w:sz="0" w:space="0" w:color="auto"/>
        <w:right w:val="none" w:sz="0" w:space="0" w:color="auto"/>
      </w:divBdr>
    </w:div>
    <w:div w:id="1367951110">
      <w:bodyDiv w:val="1"/>
      <w:marLeft w:val="0"/>
      <w:marRight w:val="0"/>
      <w:marTop w:val="0"/>
      <w:marBottom w:val="0"/>
      <w:divBdr>
        <w:top w:val="none" w:sz="0" w:space="0" w:color="auto"/>
        <w:left w:val="none" w:sz="0" w:space="0" w:color="auto"/>
        <w:bottom w:val="none" w:sz="0" w:space="0" w:color="auto"/>
        <w:right w:val="none" w:sz="0" w:space="0" w:color="auto"/>
      </w:divBdr>
    </w:div>
    <w:div w:id="1368681846">
      <w:bodyDiv w:val="1"/>
      <w:marLeft w:val="0"/>
      <w:marRight w:val="0"/>
      <w:marTop w:val="0"/>
      <w:marBottom w:val="0"/>
      <w:divBdr>
        <w:top w:val="none" w:sz="0" w:space="0" w:color="auto"/>
        <w:left w:val="none" w:sz="0" w:space="0" w:color="auto"/>
        <w:bottom w:val="none" w:sz="0" w:space="0" w:color="auto"/>
        <w:right w:val="none" w:sz="0" w:space="0" w:color="auto"/>
      </w:divBdr>
    </w:div>
    <w:div w:id="1368988808">
      <w:bodyDiv w:val="1"/>
      <w:marLeft w:val="0"/>
      <w:marRight w:val="0"/>
      <w:marTop w:val="0"/>
      <w:marBottom w:val="0"/>
      <w:divBdr>
        <w:top w:val="none" w:sz="0" w:space="0" w:color="auto"/>
        <w:left w:val="none" w:sz="0" w:space="0" w:color="auto"/>
        <w:bottom w:val="none" w:sz="0" w:space="0" w:color="auto"/>
        <w:right w:val="none" w:sz="0" w:space="0" w:color="auto"/>
      </w:divBdr>
    </w:div>
    <w:div w:id="1368989893">
      <w:bodyDiv w:val="1"/>
      <w:marLeft w:val="0"/>
      <w:marRight w:val="0"/>
      <w:marTop w:val="0"/>
      <w:marBottom w:val="0"/>
      <w:divBdr>
        <w:top w:val="none" w:sz="0" w:space="0" w:color="auto"/>
        <w:left w:val="none" w:sz="0" w:space="0" w:color="auto"/>
        <w:bottom w:val="none" w:sz="0" w:space="0" w:color="auto"/>
        <w:right w:val="none" w:sz="0" w:space="0" w:color="auto"/>
      </w:divBdr>
    </w:div>
    <w:div w:id="1369066576">
      <w:bodyDiv w:val="1"/>
      <w:marLeft w:val="0"/>
      <w:marRight w:val="0"/>
      <w:marTop w:val="0"/>
      <w:marBottom w:val="0"/>
      <w:divBdr>
        <w:top w:val="none" w:sz="0" w:space="0" w:color="auto"/>
        <w:left w:val="none" w:sz="0" w:space="0" w:color="auto"/>
        <w:bottom w:val="none" w:sz="0" w:space="0" w:color="auto"/>
        <w:right w:val="none" w:sz="0" w:space="0" w:color="auto"/>
      </w:divBdr>
    </w:div>
    <w:div w:id="1369181650">
      <w:bodyDiv w:val="1"/>
      <w:marLeft w:val="0"/>
      <w:marRight w:val="0"/>
      <w:marTop w:val="0"/>
      <w:marBottom w:val="0"/>
      <w:divBdr>
        <w:top w:val="none" w:sz="0" w:space="0" w:color="auto"/>
        <w:left w:val="none" w:sz="0" w:space="0" w:color="auto"/>
        <w:bottom w:val="none" w:sz="0" w:space="0" w:color="auto"/>
        <w:right w:val="none" w:sz="0" w:space="0" w:color="auto"/>
      </w:divBdr>
    </w:div>
    <w:div w:id="1369184839">
      <w:bodyDiv w:val="1"/>
      <w:marLeft w:val="0"/>
      <w:marRight w:val="0"/>
      <w:marTop w:val="0"/>
      <w:marBottom w:val="0"/>
      <w:divBdr>
        <w:top w:val="none" w:sz="0" w:space="0" w:color="auto"/>
        <w:left w:val="none" w:sz="0" w:space="0" w:color="auto"/>
        <w:bottom w:val="none" w:sz="0" w:space="0" w:color="auto"/>
        <w:right w:val="none" w:sz="0" w:space="0" w:color="auto"/>
      </w:divBdr>
    </w:div>
    <w:div w:id="1369526766">
      <w:bodyDiv w:val="1"/>
      <w:marLeft w:val="0"/>
      <w:marRight w:val="0"/>
      <w:marTop w:val="0"/>
      <w:marBottom w:val="0"/>
      <w:divBdr>
        <w:top w:val="none" w:sz="0" w:space="0" w:color="auto"/>
        <w:left w:val="none" w:sz="0" w:space="0" w:color="auto"/>
        <w:bottom w:val="none" w:sz="0" w:space="0" w:color="auto"/>
        <w:right w:val="none" w:sz="0" w:space="0" w:color="auto"/>
      </w:divBdr>
    </w:div>
    <w:div w:id="1369600719">
      <w:bodyDiv w:val="1"/>
      <w:marLeft w:val="0"/>
      <w:marRight w:val="0"/>
      <w:marTop w:val="0"/>
      <w:marBottom w:val="0"/>
      <w:divBdr>
        <w:top w:val="none" w:sz="0" w:space="0" w:color="auto"/>
        <w:left w:val="none" w:sz="0" w:space="0" w:color="auto"/>
        <w:bottom w:val="none" w:sz="0" w:space="0" w:color="auto"/>
        <w:right w:val="none" w:sz="0" w:space="0" w:color="auto"/>
      </w:divBdr>
    </w:div>
    <w:div w:id="1370296167">
      <w:bodyDiv w:val="1"/>
      <w:marLeft w:val="0"/>
      <w:marRight w:val="0"/>
      <w:marTop w:val="0"/>
      <w:marBottom w:val="0"/>
      <w:divBdr>
        <w:top w:val="none" w:sz="0" w:space="0" w:color="auto"/>
        <w:left w:val="none" w:sz="0" w:space="0" w:color="auto"/>
        <w:bottom w:val="none" w:sz="0" w:space="0" w:color="auto"/>
        <w:right w:val="none" w:sz="0" w:space="0" w:color="auto"/>
      </w:divBdr>
    </w:div>
    <w:div w:id="1370647209">
      <w:bodyDiv w:val="1"/>
      <w:marLeft w:val="0"/>
      <w:marRight w:val="0"/>
      <w:marTop w:val="0"/>
      <w:marBottom w:val="0"/>
      <w:divBdr>
        <w:top w:val="none" w:sz="0" w:space="0" w:color="auto"/>
        <w:left w:val="none" w:sz="0" w:space="0" w:color="auto"/>
        <w:bottom w:val="none" w:sz="0" w:space="0" w:color="auto"/>
        <w:right w:val="none" w:sz="0" w:space="0" w:color="auto"/>
      </w:divBdr>
    </w:div>
    <w:div w:id="1371537875">
      <w:bodyDiv w:val="1"/>
      <w:marLeft w:val="0"/>
      <w:marRight w:val="0"/>
      <w:marTop w:val="0"/>
      <w:marBottom w:val="0"/>
      <w:divBdr>
        <w:top w:val="none" w:sz="0" w:space="0" w:color="auto"/>
        <w:left w:val="none" w:sz="0" w:space="0" w:color="auto"/>
        <w:bottom w:val="none" w:sz="0" w:space="0" w:color="auto"/>
        <w:right w:val="none" w:sz="0" w:space="0" w:color="auto"/>
      </w:divBdr>
    </w:div>
    <w:div w:id="1372074476">
      <w:bodyDiv w:val="1"/>
      <w:marLeft w:val="0"/>
      <w:marRight w:val="0"/>
      <w:marTop w:val="0"/>
      <w:marBottom w:val="0"/>
      <w:divBdr>
        <w:top w:val="none" w:sz="0" w:space="0" w:color="auto"/>
        <w:left w:val="none" w:sz="0" w:space="0" w:color="auto"/>
        <w:bottom w:val="none" w:sz="0" w:space="0" w:color="auto"/>
        <w:right w:val="none" w:sz="0" w:space="0" w:color="auto"/>
      </w:divBdr>
    </w:div>
    <w:div w:id="1372262984">
      <w:bodyDiv w:val="1"/>
      <w:marLeft w:val="0"/>
      <w:marRight w:val="0"/>
      <w:marTop w:val="0"/>
      <w:marBottom w:val="0"/>
      <w:divBdr>
        <w:top w:val="none" w:sz="0" w:space="0" w:color="auto"/>
        <w:left w:val="none" w:sz="0" w:space="0" w:color="auto"/>
        <w:bottom w:val="none" w:sz="0" w:space="0" w:color="auto"/>
        <w:right w:val="none" w:sz="0" w:space="0" w:color="auto"/>
      </w:divBdr>
    </w:div>
    <w:div w:id="1372418205">
      <w:bodyDiv w:val="1"/>
      <w:marLeft w:val="0"/>
      <w:marRight w:val="0"/>
      <w:marTop w:val="0"/>
      <w:marBottom w:val="0"/>
      <w:divBdr>
        <w:top w:val="none" w:sz="0" w:space="0" w:color="auto"/>
        <w:left w:val="none" w:sz="0" w:space="0" w:color="auto"/>
        <w:bottom w:val="none" w:sz="0" w:space="0" w:color="auto"/>
        <w:right w:val="none" w:sz="0" w:space="0" w:color="auto"/>
      </w:divBdr>
    </w:div>
    <w:div w:id="1372724772">
      <w:bodyDiv w:val="1"/>
      <w:marLeft w:val="0"/>
      <w:marRight w:val="0"/>
      <w:marTop w:val="0"/>
      <w:marBottom w:val="0"/>
      <w:divBdr>
        <w:top w:val="none" w:sz="0" w:space="0" w:color="auto"/>
        <w:left w:val="none" w:sz="0" w:space="0" w:color="auto"/>
        <w:bottom w:val="none" w:sz="0" w:space="0" w:color="auto"/>
        <w:right w:val="none" w:sz="0" w:space="0" w:color="auto"/>
      </w:divBdr>
    </w:div>
    <w:div w:id="1372849698">
      <w:bodyDiv w:val="1"/>
      <w:marLeft w:val="0"/>
      <w:marRight w:val="0"/>
      <w:marTop w:val="0"/>
      <w:marBottom w:val="0"/>
      <w:divBdr>
        <w:top w:val="none" w:sz="0" w:space="0" w:color="auto"/>
        <w:left w:val="none" w:sz="0" w:space="0" w:color="auto"/>
        <w:bottom w:val="none" w:sz="0" w:space="0" w:color="auto"/>
        <w:right w:val="none" w:sz="0" w:space="0" w:color="auto"/>
      </w:divBdr>
    </w:div>
    <w:div w:id="1373070127">
      <w:bodyDiv w:val="1"/>
      <w:marLeft w:val="0"/>
      <w:marRight w:val="0"/>
      <w:marTop w:val="0"/>
      <w:marBottom w:val="0"/>
      <w:divBdr>
        <w:top w:val="none" w:sz="0" w:space="0" w:color="auto"/>
        <w:left w:val="none" w:sz="0" w:space="0" w:color="auto"/>
        <w:bottom w:val="none" w:sz="0" w:space="0" w:color="auto"/>
        <w:right w:val="none" w:sz="0" w:space="0" w:color="auto"/>
      </w:divBdr>
    </w:div>
    <w:div w:id="1374115446">
      <w:bodyDiv w:val="1"/>
      <w:marLeft w:val="0"/>
      <w:marRight w:val="0"/>
      <w:marTop w:val="0"/>
      <w:marBottom w:val="0"/>
      <w:divBdr>
        <w:top w:val="none" w:sz="0" w:space="0" w:color="auto"/>
        <w:left w:val="none" w:sz="0" w:space="0" w:color="auto"/>
        <w:bottom w:val="none" w:sz="0" w:space="0" w:color="auto"/>
        <w:right w:val="none" w:sz="0" w:space="0" w:color="auto"/>
      </w:divBdr>
    </w:div>
    <w:div w:id="1375347748">
      <w:bodyDiv w:val="1"/>
      <w:marLeft w:val="0"/>
      <w:marRight w:val="0"/>
      <w:marTop w:val="0"/>
      <w:marBottom w:val="0"/>
      <w:divBdr>
        <w:top w:val="none" w:sz="0" w:space="0" w:color="auto"/>
        <w:left w:val="none" w:sz="0" w:space="0" w:color="auto"/>
        <w:bottom w:val="none" w:sz="0" w:space="0" w:color="auto"/>
        <w:right w:val="none" w:sz="0" w:space="0" w:color="auto"/>
      </w:divBdr>
    </w:div>
    <w:div w:id="1375501878">
      <w:bodyDiv w:val="1"/>
      <w:marLeft w:val="0"/>
      <w:marRight w:val="0"/>
      <w:marTop w:val="0"/>
      <w:marBottom w:val="0"/>
      <w:divBdr>
        <w:top w:val="none" w:sz="0" w:space="0" w:color="auto"/>
        <w:left w:val="none" w:sz="0" w:space="0" w:color="auto"/>
        <w:bottom w:val="none" w:sz="0" w:space="0" w:color="auto"/>
        <w:right w:val="none" w:sz="0" w:space="0" w:color="auto"/>
      </w:divBdr>
    </w:div>
    <w:div w:id="1375692585">
      <w:bodyDiv w:val="1"/>
      <w:marLeft w:val="0"/>
      <w:marRight w:val="0"/>
      <w:marTop w:val="0"/>
      <w:marBottom w:val="0"/>
      <w:divBdr>
        <w:top w:val="none" w:sz="0" w:space="0" w:color="auto"/>
        <w:left w:val="none" w:sz="0" w:space="0" w:color="auto"/>
        <w:bottom w:val="none" w:sz="0" w:space="0" w:color="auto"/>
        <w:right w:val="none" w:sz="0" w:space="0" w:color="auto"/>
      </w:divBdr>
    </w:div>
    <w:div w:id="1375958940">
      <w:bodyDiv w:val="1"/>
      <w:marLeft w:val="0"/>
      <w:marRight w:val="0"/>
      <w:marTop w:val="0"/>
      <w:marBottom w:val="0"/>
      <w:divBdr>
        <w:top w:val="none" w:sz="0" w:space="0" w:color="auto"/>
        <w:left w:val="none" w:sz="0" w:space="0" w:color="auto"/>
        <w:bottom w:val="none" w:sz="0" w:space="0" w:color="auto"/>
        <w:right w:val="none" w:sz="0" w:space="0" w:color="auto"/>
      </w:divBdr>
    </w:div>
    <w:div w:id="1376348215">
      <w:bodyDiv w:val="1"/>
      <w:marLeft w:val="0"/>
      <w:marRight w:val="0"/>
      <w:marTop w:val="0"/>
      <w:marBottom w:val="0"/>
      <w:divBdr>
        <w:top w:val="none" w:sz="0" w:space="0" w:color="auto"/>
        <w:left w:val="none" w:sz="0" w:space="0" w:color="auto"/>
        <w:bottom w:val="none" w:sz="0" w:space="0" w:color="auto"/>
        <w:right w:val="none" w:sz="0" w:space="0" w:color="auto"/>
      </w:divBdr>
    </w:div>
    <w:div w:id="1376854151">
      <w:bodyDiv w:val="1"/>
      <w:marLeft w:val="0"/>
      <w:marRight w:val="0"/>
      <w:marTop w:val="0"/>
      <w:marBottom w:val="0"/>
      <w:divBdr>
        <w:top w:val="none" w:sz="0" w:space="0" w:color="auto"/>
        <w:left w:val="none" w:sz="0" w:space="0" w:color="auto"/>
        <w:bottom w:val="none" w:sz="0" w:space="0" w:color="auto"/>
        <w:right w:val="none" w:sz="0" w:space="0" w:color="auto"/>
      </w:divBdr>
    </w:div>
    <w:div w:id="1377926567">
      <w:bodyDiv w:val="1"/>
      <w:marLeft w:val="0"/>
      <w:marRight w:val="0"/>
      <w:marTop w:val="0"/>
      <w:marBottom w:val="0"/>
      <w:divBdr>
        <w:top w:val="none" w:sz="0" w:space="0" w:color="auto"/>
        <w:left w:val="none" w:sz="0" w:space="0" w:color="auto"/>
        <w:bottom w:val="none" w:sz="0" w:space="0" w:color="auto"/>
        <w:right w:val="none" w:sz="0" w:space="0" w:color="auto"/>
      </w:divBdr>
    </w:div>
    <w:div w:id="1377965583">
      <w:bodyDiv w:val="1"/>
      <w:marLeft w:val="0"/>
      <w:marRight w:val="0"/>
      <w:marTop w:val="0"/>
      <w:marBottom w:val="0"/>
      <w:divBdr>
        <w:top w:val="none" w:sz="0" w:space="0" w:color="auto"/>
        <w:left w:val="none" w:sz="0" w:space="0" w:color="auto"/>
        <w:bottom w:val="none" w:sz="0" w:space="0" w:color="auto"/>
        <w:right w:val="none" w:sz="0" w:space="0" w:color="auto"/>
      </w:divBdr>
    </w:div>
    <w:div w:id="1378700369">
      <w:bodyDiv w:val="1"/>
      <w:marLeft w:val="0"/>
      <w:marRight w:val="0"/>
      <w:marTop w:val="0"/>
      <w:marBottom w:val="0"/>
      <w:divBdr>
        <w:top w:val="none" w:sz="0" w:space="0" w:color="auto"/>
        <w:left w:val="none" w:sz="0" w:space="0" w:color="auto"/>
        <w:bottom w:val="none" w:sz="0" w:space="0" w:color="auto"/>
        <w:right w:val="none" w:sz="0" w:space="0" w:color="auto"/>
      </w:divBdr>
    </w:div>
    <w:div w:id="1378814804">
      <w:bodyDiv w:val="1"/>
      <w:marLeft w:val="0"/>
      <w:marRight w:val="0"/>
      <w:marTop w:val="0"/>
      <w:marBottom w:val="0"/>
      <w:divBdr>
        <w:top w:val="none" w:sz="0" w:space="0" w:color="auto"/>
        <w:left w:val="none" w:sz="0" w:space="0" w:color="auto"/>
        <w:bottom w:val="none" w:sz="0" w:space="0" w:color="auto"/>
        <w:right w:val="none" w:sz="0" w:space="0" w:color="auto"/>
      </w:divBdr>
    </w:div>
    <w:div w:id="1379012705">
      <w:bodyDiv w:val="1"/>
      <w:marLeft w:val="0"/>
      <w:marRight w:val="0"/>
      <w:marTop w:val="0"/>
      <w:marBottom w:val="0"/>
      <w:divBdr>
        <w:top w:val="none" w:sz="0" w:space="0" w:color="auto"/>
        <w:left w:val="none" w:sz="0" w:space="0" w:color="auto"/>
        <w:bottom w:val="none" w:sz="0" w:space="0" w:color="auto"/>
        <w:right w:val="none" w:sz="0" w:space="0" w:color="auto"/>
      </w:divBdr>
    </w:div>
    <w:div w:id="1381244302">
      <w:bodyDiv w:val="1"/>
      <w:marLeft w:val="0"/>
      <w:marRight w:val="0"/>
      <w:marTop w:val="0"/>
      <w:marBottom w:val="0"/>
      <w:divBdr>
        <w:top w:val="none" w:sz="0" w:space="0" w:color="auto"/>
        <w:left w:val="none" w:sz="0" w:space="0" w:color="auto"/>
        <w:bottom w:val="none" w:sz="0" w:space="0" w:color="auto"/>
        <w:right w:val="none" w:sz="0" w:space="0" w:color="auto"/>
      </w:divBdr>
    </w:div>
    <w:div w:id="1381829496">
      <w:bodyDiv w:val="1"/>
      <w:marLeft w:val="0"/>
      <w:marRight w:val="0"/>
      <w:marTop w:val="0"/>
      <w:marBottom w:val="0"/>
      <w:divBdr>
        <w:top w:val="none" w:sz="0" w:space="0" w:color="auto"/>
        <w:left w:val="none" w:sz="0" w:space="0" w:color="auto"/>
        <w:bottom w:val="none" w:sz="0" w:space="0" w:color="auto"/>
        <w:right w:val="none" w:sz="0" w:space="0" w:color="auto"/>
      </w:divBdr>
    </w:div>
    <w:div w:id="1382243125">
      <w:bodyDiv w:val="1"/>
      <w:marLeft w:val="0"/>
      <w:marRight w:val="0"/>
      <w:marTop w:val="0"/>
      <w:marBottom w:val="0"/>
      <w:divBdr>
        <w:top w:val="none" w:sz="0" w:space="0" w:color="auto"/>
        <w:left w:val="none" w:sz="0" w:space="0" w:color="auto"/>
        <w:bottom w:val="none" w:sz="0" w:space="0" w:color="auto"/>
        <w:right w:val="none" w:sz="0" w:space="0" w:color="auto"/>
      </w:divBdr>
    </w:div>
    <w:div w:id="1382246359">
      <w:bodyDiv w:val="1"/>
      <w:marLeft w:val="0"/>
      <w:marRight w:val="0"/>
      <w:marTop w:val="0"/>
      <w:marBottom w:val="0"/>
      <w:divBdr>
        <w:top w:val="none" w:sz="0" w:space="0" w:color="auto"/>
        <w:left w:val="none" w:sz="0" w:space="0" w:color="auto"/>
        <w:bottom w:val="none" w:sz="0" w:space="0" w:color="auto"/>
        <w:right w:val="none" w:sz="0" w:space="0" w:color="auto"/>
      </w:divBdr>
    </w:div>
    <w:div w:id="1382513394">
      <w:bodyDiv w:val="1"/>
      <w:marLeft w:val="0"/>
      <w:marRight w:val="0"/>
      <w:marTop w:val="0"/>
      <w:marBottom w:val="0"/>
      <w:divBdr>
        <w:top w:val="none" w:sz="0" w:space="0" w:color="auto"/>
        <w:left w:val="none" w:sz="0" w:space="0" w:color="auto"/>
        <w:bottom w:val="none" w:sz="0" w:space="0" w:color="auto"/>
        <w:right w:val="none" w:sz="0" w:space="0" w:color="auto"/>
      </w:divBdr>
    </w:div>
    <w:div w:id="1383947061">
      <w:bodyDiv w:val="1"/>
      <w:marLeft w:val="0"/>
      <w:marRight w:val="0"/>
      <w:marTop w:val="0"/>
      <w:marBottom w:val="0"/>
      <w:divBdr>
        <w:top w:val="none" w:sz="0" w:space="0" w:color="auto"/>
        <w:left w:val="none" w:sz="0" w:space="0" w:color="auto"/>
        <w:bottom w:val="none" w:sz="0" w:space="0" w:color="auto"/>
        <w:right w:val="none" w:sz="0" w:space="0" w:color="auto"/>
      </w:divBdr>
    </w:div>
    <w:div w:id="1384134643">
      <w:bodyDiv w:val="1"/>
      <w:marLeft w:val="0"/>
      <w:marRight w:val="0"/>
      <w:marTop w:val="0"/>
      <w:marBottom w:val="0"/>
      <w:divBdr>
        <w:top w:val="none" w:sz="0" w:space="0" w:color="auto"/>
        <w:left w:val="none" w:sz="0" w:space="0" w:color="auto"/>
        <w:bottom w:val="none" w:sz="0" w:space="0" w:color="auto"/>
        <w:right w:val="none" w:sz="0" w:space="0" w:color="auto"/>
      </w:divBdr>
    </w:div>
    <w:div w:id="1384402751">
      <w:bodyDiv w:val="1"/>
      <w:marLeft w:val="0"/>
      <w:marRight w:val="0"/>
      <w:marTop w:val="0"/>
      <w:marBottom w:val="0"/>
      <w:divBdr>
        <w:top w:val="none" w:sz="0" w:space="0" w:color="auto"/>
        <w:left w:val="none" w:sz="0" w:space="0" w:color="auto"/>
        <w:bottom w:val="none" w:sz="0" w:space="0" w:color="auto"/>
        <w:right w:val="none" w:sz="0" w:space="0" w:color="auto"/>
      </w:divBdr>
    </w:div>
    <w:div w:id="1385526559">
      <w:bodyDiv w:val="1"/>
      <w:marLeft w:val="0"/>
      <w:marRight w:val="0"/>
      <w:marTop w:val="0"/>
      <w:marBottom w:val="0"/>
      <w:divBdr>
        <w:top w:val="none" w:sz="0" w:space="0" w:color="auto"/>
        <w:left w:val="none" w:sz="0" w:space="0" w:color="auto"/>
        <w:bottom w:val="none" w:sz="0" w:space="0" w:color="auto"/>
        <w:right w:val="none" w:sz="0" w:space="0" w:color="auto"/>
      </w:divBdr>
    </w:div>
    <w:div w:id="1385566706">
      <w:bodyDiv w:val="1"/>
      <w:marLeft w:val="0"/>
      <w:marRight w:val="0"/>
      <w:marTop w:val="0"/>
      <w:marBottom w:val="0"/>
      <w:divBdr>
        <w:top w:val="none" w:sz="0" w:space="0" w:color="auto"/>
        <w:left w:val="none" w:sz="0" w:space="0" w:color="auto"/>
        <w:bottom w:val="none" w:sz="0" w:space="0" w:color="auto"/>
        <w:right w:val="none" w:sz="0" w:space="0" w:color="auto"/>
      </w:divBdr>
    </w:div>
    <w:div w:id="1385987198">
      <w:bodyDiv w:val="1"/>
      <w:marLeft w:val="0"/>
      <w:marRight w:val="0"/>
      <w:marTop w:val="0"/>
      <w:marBottom w:val="0"/>
      <w:divBdr>
        <w:top w:val="none" w:sz="0" w:space="0" w:color="auto"/>
        <w:left w:val="none" w:sz="0" w:space="0" w:color="auto"/>
        <w:bottom w:val="none" w:sz="0" w:space="0" w:color="auto"/>
        <w:right w:val="none" w:sz="0" w:space="0" w:color="auto"/>
      </w:divBdr>
    </w:div>
    <w:div w:id="1386486487">
      <w:bodyDiv w:val="1"/>
      <w:marLeft w:val="0"/>
      <w:marRight w:val="0"/>
      <w:marTop w:val="0"/>
      <w:marBottom w:val="0"/>
      <w:divBdr>
        <w:top w:val="none" w:sz="0" w:space="0" w:color="auto"/>
        <w:left w:val="none" w:sz="0" w:space="0" w:color="auto"/>
        <w:bottom w:val="none" w:sz="0" w:space="0" w:color="auto"/>
        <w:right w:val="none" w:sz="0" w:space="0" w:color="auto"/>
      </w:divBdr>
    </w:div>
    <w:div w:id="1386761157">
      <w:bodyDiv w:val="1"/>
      <w:marLeft w:val="0"/>
      <w:marRight w:val="0"/>
      <w:marTop w:val="0"/>
      <w:marBottom w:val="0"/>
      <w:divBdr>
        <w:top w:val="none" w:sz="0" w:space="0" w:color="auto"/>
        <w:left w:val="none" w:sz="0" w:space="0" w:color="auto"/>
        <w:bottom w:val="none" w:sz="0" w:space="0" w:color="auto"/>
        <w:right w:val="none" w:sz="0" w:space="0" w:color="auto"/>
      </w:divBdr>
    </w:div>
    <w:div w:id="1386875521">
      <w:bodyDiv w:val="1"/>
      <w:marLeft w:val="0"/>
      <w:marRight w:val="0"/>
      <w:marTop w:val="0"/>
      <w:marBottom w:val="0"/>
      <w:divBdr>
        <w:top w:val="none" w:sz="0" w:space="0" w:color="auto"/>
        <w:left w:val="none" w:sz="0" w:space="0" w:color="auto"/>
        <w:bottom w:val="none" w:sz="0" w:space="0" w:color="auto"/>
        <w:right w:val="none" w:sz="0" w:space="0" w:color="auto"/>
      </w:divBdr>
    </w:div>
    <w:div w:id="1387027084">
      <w:bodyDiv w:val="1"/>
      <w:marLeft w:val="0"/>
      <w:marRight w:val="0"/>
      <w:marTop w:val="0"/>
      <w:marBottom w:val="0"/>
      <w:divBdr>
        <w:top w:val="none" w:sz="0" w:space="0" w:color="auto"/>
        <w:left w:val="none" w:sz="0" w:space="0" w:color="auto"/>
        <w:bottom w:val="none" w:sz="0" w:space="0" w:color="auto"/>
        <w:right w:val="none" w:sz="0" w:space="0" w:color="auto"/>
      </w:divBdr>
    </w:div>
    <w:div w:id="1387071793">
      <w:bodyDiv w:val="1"/>
      <w:marLeft w:val="0"/>
      <w:marRight w:val="0"/>
      <w:marTop w:val="0"/>
      <w:marBottom w:val="0"/>
      <w:divBdr>
        <w:top w:val="none" w:sz="0" w:space="0" w:color="auto"/>
        <w:left w:val="none" w:sz="0" w:space="0" w:color="auto"/>
        <w:bottom w:val="none" w:sz="0" w:space="0" w:color="auto"/>
        <w:right w:val="none" w:sz="0" w:space="0" w:color="auto"/>
      </w:divBdr>
    </w:div>
    <w:div w:id="1387096812">
      <w:bodyDiv w:val="1"/>
      <w:marLeft w:val="0"/>
      <w:marRight w:val="0"/>
      <w:marTop w:val="0"/>
      <w:marBottom w:val="0"/>
      <w:divBdr>
        <w:top w:val="none" w:sz="0" w:space="0" w:color="auto"/>
        <w:left w:val="none" w:sz="0" w:space="0" w:color="auto"/>
        <w:bottom w:val="none" w:sz="0" w:space="0" w:color="auto"/>
        <w:right w:val="none" w:sz="0" w:space="0" w:color="auto"/>
      </w:divBdr>
    </w:div>
    <w:div w:id="1387220547">
      <w:bodyDiv w:val="1"/>
      <w:marLeft w:val="0"/>
      <w:marRight w:val="0"/>
      <w:marTop w:val="0"/>
      <w:marBottom w:val="0"/>
      <w:divBdr>
        <w:top w:val="none" w:sz="0" w:space="0" w:color="auto"/>
        <w:left w:val="none" w:sz="0" w:space="0" w:color="auto"/>
        <w:bottom w:val="none" w:sz="0" w:space="0" w:color="auto"/>
        <w:right w:val="none" w:sz="0" w:space="0" w:color="auto"/>
      </w:divBdr>
    </w:div>
    <w:div w:id="1387415871">
      <w:bodyDiv w:val="1"/>
      <w:marLeft w:val="0"/>
      <w:marRight w:val="0"/>
      <w:marTop w:val="0"/>
      <w:marBottom w:val="0"/>
      <w:divBdr>
        <w:top w:val="none" w:sz="0" w:space="0" w:color="auto"/>
        <w:left w:val="none" w:sz="0" w:space="0" w:color="auto"/>
        <w:bottom w:val="none" w:sz="0" w:space="0" w:color="auto"/>
        <w:right w:val="none" w:sz="0" w:space="0" w:color="auto"/>
      </w:divBdr>
    </w:div>
    <w:div w:id="1388184066">
      <w:bodyDiv w:val="1"/>
      <w:marLeft w:val="0"/>
      <w:marRight w:val="0"/>
      <w:marTop w:val="0"/>
      <w:marBottom w:val="0"/>
      <w:divBdr>
        <w:top w:val="none" w:sz="0" w:space="0" w:color="auto"/>
        <w:left w:val="none" w:sz="0" w:space="0" w:color="auto"/>
        <w:bottom w:val="none" w:sz="0" w:space="0" w:color="auto"/>
        <w:right w:val="none" w:sz="0" w:space="0" w:color="auto"/>
      </w:divBdr>
    </w:div>
    <w:div w:id="1388916685">
      <w:bodyDiv w:val="1"/>
      <w:marLeft w:val="0"/>
      <w:marRight w:val="0"/>
      <w:marTop w:val="0"/>
      <w:marBottom w:val="0"/>
      <w:divBdr>
        <w:top w:val="none" w:sz="0" w:space="0" w:color="auto"/>
        <w:left w:val="none" w:sz="0" w:space="0" w:color="auto"/>
        <w:bottom w:val="none" w:sz="0" w:space="0" w:color="auto"/>
        <w:right w:val="none" w:sz="0" w:space="0" w:color="auto"/>
      </w:divBdr>
    </w:div>
    <w:div w:id="1389110314">
      <w:bodyDiv w:val="1"/>
      <w:marLeft w:val="0"/>
      <w:marRight w:val="0"/>
      <w:marTop w:val="0"/>
      <w:marBottom w:val="0"/>
      <w:divBdr>
        <w:top w:val="none" w:sz="0" w:space="0" w:color="auto"/>
        <w:left w:val="none" w:sz="0" w:space="0" w:color="auto"/>
        <w:bottom w:val="none" w:sz="0" w:space="0" w:color="auto"/>
        <w:right w:val="none" w:sz="0" w:space="0" w:color="auto"/>
      </w:divBdr>
    </w:div>
    <w:div w:id="1389183809">
      <w:bodyDiv w:val="1"/>
      <w:marLeft w:val="0"/>
      <w:marRight w:val="0"/>
      <w:marTop w:val="0"/>
      <w:marBottom w:val="0"/>
      <w:divBdr>
        <w:top w:val="none" w:sz="0" w:space="0" w:color="auto"/>
        <w:left w:val="none" w:sz="0" w:space="0" w:color="auto"/>
        <w:bottom w:val="none" w:sz="0" w:space="0" w:color="auto"/>
        <w:right w:val="none" w:sz="0" w:space="0" w:color="auto"/>
      </w:divBdr>
    </w:div>
    <w:div w:id="1389258622">
      <w:bodyDiv w:val="1"/>
      <w:marLeft w:val="0"/>
      <w:marRight w:val="0"/>
      <w:marTop w:val="0"/>
      <w:marBottom w:val="0"/>
      <w:divBdr>
        <w:top w:val="none" w:sz="0" w:space="0" w:color="auto"/>
        <w:left w:val="none" w:sz="0" w:space="0" w:color="auto"/>
        <w:bottom w:val="none" w:sz="0" w:space="0" w:color="auto"/>
        <w:right w:val="none" w:sz="0" w:space="0" w:color="auto"/>
      </w:divBdr>
    </w:div>
    <w:div w:id="1389645710">
      <w:bodyDiv w:val="1"/>
      <w:marLeft w:val="0"/>
      <w:marRight w:val="0"/>
      <w:marTop w:val="0"/>
      <w:marBottom w:val="0"/>
      <w:divBdr>
        <w:top w:val="none" w:sz="0" w:space="0" w:color="auto"/>
        <w:left w:val="none" w:sz="0" w:space="0" w:color="auto"/>
        <w:bottom w:val="none" w:sz="0" w:space="0" w:color="auto"/>
        <w:right w:val="none" w:sz="0" w:space="0" w:color="auto"/>
      </w:divBdr>
    </w:div>
    <w:div w:id="1390297863">
      <w:bodyDiv w:val="1"/>
      <w:marLeft w:val="0"/>
      <w:marRight w:val="0"/>
      <w:marTop w:val="0"/>
      <w:marBottom w:val="0"/>
      <w:divBdr>
        <w:top w:val="none" w:sz="0" w:space="0" w:color="auto"/>
        <w:left w:val="none" w:sz="0" w:space="0" w:color="auto"/>
        <w:bottom w:val="none" w:sz="0" w:space="0" w:color="auto"/>
        <w:right w:val="none" w:sz="0" w:space="0" w:color="auto"/>
      </w:divBdr>
    </w:div>
    <w:div w:id="1390955554">
      <w:bodyDiv w:val="1"/>
      <w:marLeft w:val="0"/>
      <w:marRight w:val="0"/>
      <w:marTop w:val="0"/>
      <w:marBottom w:val="0"/>
      <w:divBdr>
        <w:top w:val="none" w:sz="0" w:space="0" w:color="auto"/>
        <w:left w:val="none" w:sz="0" w:space="0" w:color="auto"/>
        <w:bottom w:val="none" w:sz="0" w:space="0" w:color="auto"/>
        <w:right w:val="none" w:sz="0" w:space="0" w:color="auto"/>
      </w:divBdr>
    </w:div>
    <w:div w:id="1391031329">
      <w:bodyDiv w:val="1"/>
      <w:marLeft w:val="0"/>
      <w:marRight w:val="0"/>
      <w:marTop w:val="0"/>
      <w:marBottom w:val="0"/>
      <w:divBdr>
        <w:top w:val="none" w:sz="0" w:space="0" w:color="auto"/>
        <w:left w:val="none" w:sz="0" w:space="0" w:color="auto"/>
        <w:bottom w:val="none" w:sz="0" w:space="0" w:color="auto"/>
        <w:right w:val="none" w:sz="0" w:space="0" w:color="auto"/>
      </w:divBdr>
    </w:div>
    <w:div w:id="1391153838">
      <w:bodyDiv w:val="1"/>
      <w:marLeft w:val="0"/>
      <w:marRight w:val="0"/>
      <w:marTop w:val="0"/>
      <w:marBottom w:val="0"/>
      <w:divBdr>
        <w:top w:val="none" w:sz="0" w:space="0" w:color="auto"/>
        <w:left w:val="none" w:sz="0" w:space="0" w:color="auto"/>
        <w:bottom w:val="none" w:sz="0" w:space="0" w:color="auto"/>
        <w:right w:val="none" w:sz="0" w:space="0" w:color="auto"/>
      </w:divBdr>
    </w:div>
    <w:div w:id="1391416478">
      <w:bodyDiv w:val="1"/>
      <w:marLeft w:val="0"/>
      <w:marRight w:val="0"/>
      <w:marTop w:val="0"/>
      <w:marBottom w:val="0"/>
      <w:divBdr>
        <w:top w:val="none" w:sz="0" w:space="0" w:color="auto"/>
        <w:left w:val="none" w:sz="0" w:space="0" w:color="auto"/>
        <w:bottom w:val="none" w:sz="0" w:space="0" w:color="auto"/>
        <w:right w:val="none" w:sz="0" w:space="0" w:color="auto"/>
      </w:divBdr>
    </w:div>
    <w:div w:id="1391535187">
      <w:bodyDiv w:val="1"/>
      <w:marLeft w:val="0"/>
      <w:marRight w:val="0"/>
      <w:marTop w:val="0"/>
      <w:marBottom w:val="0"/>
      <w:divBdr>
        <w:top w:val="none" w:sz="0" w:space="0" w:color="auto"/>
        <w:left w:val="none" w:sz="0" w:space="0" w:color="auto"/>
        <w:bottom w:val="none" w:sz="0" w:space="0" w:color="auto"/>
        <w:right w:val="none" w:sz="0" w:space="0" w:color="auto"/>
      </w:divBdr>
    </w:div>
    <w:div w:id="1391538335">
      <w:bodyDiv w:val="1"/>
      <w:marLeft w:val="0"/>
      <w:marRight w:val="0"/>
      <w:marTop w:val="0"/>
      <w:marBottom w:val="0"/>
      <w:divBdr>
        <w:top w:val="none" w:sz="0" w:space="0" w:color="auto"/>
        <w:left w:val="none" w:sz="0" w:space="0" w:color="auto"/>
        <w:bottom w:val="none" w:sz="0" w:space="0" w:color="auto"/>
        <w:right w:val="none" w:sz="0" w:space="0" w:color="auto"/>
      </w:divBdr>
    </w:div>
    <w:div w:id="1391883186">
      <w:bodyDiv w:val="1"/>
      <w:marLeft w:val="0"/>
      <w:marRight w:val="0"/>
      <w:marTop w:val="0"/>
      <w:marBottom w:val="0"/>
      <w:divBdr>
        <w:top w:val="none" w:sz="0" w:space="0" w:color="auto"/>
        <w:left w:val="none" w:sz="0" w:space="0" w:color="auto"/>
        <w:bottom w:val="none" w:sz="0" w:space="0" w:color="auto"/>
        <w:right w:val="none" w:sz="0" w:space="0" w:color="auto"/>
      </w:divBdr>
    </w:div>
    <w:div w:id="1393194002">
      <w:bodyDiv w:val="1"/>
      <w:marLeft w:val="0"/>
      <w:marRight w:val="0"/>
      <w:marTop w:val="0"/>
      <w:marBottom w:val="0"/>
      <w:divBdr>
        <w:top w:val="none" w:sz="0" w:space="0" w:color="auto"/>
        <w:left w:val="none" w:sz="0" w:space="0" w:color="auto"/>
        <w:bottom w:val="none" w:sz="0" w:space="0" w:color="auto"/>
        <w:right w:val="none" w:sz="0" w:space="0" w:color="auto"/>
      </w:divBdr>
    </w:div>
    <w:div w:id="1394235137">
      <w:bodyDiv w:val="1"/>
      <w:marLeft w:val="0"/>
      <w:marRight w:val="0"/>
      <w:marTop w:val="0"/>
      <w:marBottom w:val="0"/>
      <w:divBdr>
        <w:top w:val="none" w:sz="0" w:space="0" w:color="auto"/>
        <w:left w:val="none" w:sz="0" w:space="0" w:color="auto"/>
        <w:bottom w:val="none" w:sz="0" w:space="0" w:color="auto"/>
        <w:right w:val="none" w:sz="0" w:space="0" w:color="auto"/>
      </w:divBdr>
    </w:div>
    <w:div w:id="1394541780">
      <w:bodyDiv w:val="1"/>
      <w:marLeft w:val="0"/>
      <w:marRight w:val="0"/>
      <w:marTop w:val="0"/>
      <w:marBottom w:val="0"/>
      <w:divBdr>
        <w:top w:val="none" w:sz="0" w:space="0" w:color="auto"/>
        <w:left w:val="none" w:sz="0" w:space="0" w:color="auto"/>
        <w:bottom w:val="none" w:sz="0" w:space="0" w:color="auto"/>
        <w:right w:val="none" w:sz="0" w:space="0" w:color="auto"/>
      </w:divBdr>
    </w:div>
    <w:div w:id="1395008253">
      <w:bodyDiv w:val="1"/>
      <w:marLeft w:val="0"/>
      <w:marRight w:val="0"/>
      <w:marTop w:val="0"/>
      <w:marBottom w:val="0"/>
      <w:divBdr>
        <w:top w:val="none" w:sz="0" w:space="0" w:color="auto"/>
        <w:left w:val="none" w:sz="0" w:space="0" w:color="auto"/>
        <w:bottom w:val="none" w:sz="0" w:space="0" w:color="auto"/>
        <w:right w:val="none" w:sz="0" w:space="0" w:color="auto"/>
      </w:divBdr>
    </w:div>
    <w:div w:id="1395080998">
      <w:bodyDiv w:val="1"/>
      <w:marLeft w:val="0"/>
      <w:marRight w:val="0"/>
      <w:marTop w:val="0"/>
      <w:marBottom w:val="0"/>
      <w:divBdr>
        <w:top w:val="none" w:sz="0" w:space="0" w:color="auto"/>
        <w:left w:val="none" w:sz="0" w:space="0" w:color="auto"/>
        <w:bottom w:val="none" w:sz="0" w:space="0" w:color="auto"/>
        <w:right w:val="none" w:sz="0" w:space="0" w:color="auto"/>
      </w:divBdr>
    </w:div>
    <w:div w:id="1395203045">
      <w:bodyDiv w:val="1"/>
      <w:marLeft w:val="0"/>
      <w:marRight w:val="0"/>
      <w:marTop w:val="0"/>
      <w:marBottom w:val="0"/>
      <w:divBdr>
        <w:top w:val="none" w:sz="0" w:space="0" w:color="auto"/>
        <w:left w:val="none" w:sz="0" w:space="0" w:color="auto"/>
        <w:bottom w:val="none" w:sz="0" w:space="0" w:color="auto"/>
        <w:right w:val="none" w:sz="0" w:space="0" w:color="auto"/>
      </w:divBdr>
    </w:div>
    <w:div w:id="1395473591">
      <w:bodyDiv w:val="1"/>
      <w:marLeft w:val="0"/>
      <w:marRight w:val="0"/>
      <w:marTop w:val="0"/>
      <w:marBottom w:val="0"/>
      <w:divBdr>
        <w:top w:val="none" w:sz="0" w:space="0" w:color="auto"/>
        <w:left w:val="none" w:sz="0" w:space="0" w:color="auto"/>
        <w:bottom w:val="none" w:sz="0" w:space="0" w:color="auto"/>
        <w:right w:val="none" w:sz="0" w:space="0" w:color="auto"/>
      </w:divBdr>
    </w:div>
    <w:div w:id="1395935670">
      <w:bodyDiv w:val="1"/>
      <w:marLeft w:val="0"/>
      <w:marRight w:val="0"/>
      <w:marTop w:val="0"/>
      <w:marBottom w:val="0"/>
      <w:divBdr>
        <w:top w:val="none" w:sz="0" w:space="0" w:color="auto"/>
        <w:left w:val="none" w:sz="0" w:space="0" w:color="auto"/>
        <w:bottom w:val="none" w:sz="0" w:space="0" w:color="auto"/>
        <w:right w:val="none" w:sz="0" w:space="0" w:color="auto"/>
      </w:divBdr>
    </w:div>
    <w:div w:id="1396271866">
      <w:bodyDiv w:val="1"/>
      <w:marLeft w:val="0"/>
      <w:marRight w:val="0"/>
      <w:marTop w:val="0"/>
      <w:marBottom w:val="0"/>
      <w:divBdr>
        <w:top w:val="none" w:sz="0" w:space="0" w:color="auto"/>
        <w:left w:val="none" w:sz="0" w:space="0" w:color="auto"/>
        <w:bottom w:val="none" w:sz="0" w:space="0" w:color="auto"/>
        <w:right w:val="none" w:sz="0" w:space="0" w:color="auto"/>
      </w:divBdr>
    </w:div>
    <w:div w:id="1396902656">
      <w:bodyDiv w:val="1"/>
      <w:marLeft w:val="0"/>
      <w:marRight w:val="0"/>
      <w:marTop w:val="0"/>
      <w:marBottom w:val="0"/>
      <w:divBdr>
        <w:top w:val="none" w:sz="0" w:space="0" w:color="auto"/>
        <w:left w:val="none" w:sz="0" w:space="0" w:color="auto"/>
        <w:bottom w:val="none" w:sz="0" w:space="0" w:color="auto"/>
        <w:right w:val="none" w:sz="0" w:space="0" w:color="auto"/>
      </w:divBdr>
    </w:div>
    <w:div w:id="1397314355">
      <w:bodyDiv w:val="1"/>
      <w:marLeft w:val="0"/>
      <w:marRight w:val="0"/>
      <w:marTop w:val="0"/>
      <w:marBottom w:val="0"/>
      <w:divBdr>
        <w:top w:val="none" w:sz="0" w:space="0" w:color="auto"/>
        <w:left w:val="none" w:sz="0" w:space="0" w:color="auto"/>
        <w:bottom w:val="none" w:sz="0" w:space="0" w:color="auto"/>
        <w:right w:val="none" w:sz="0" w:space="0" w:color="auto"/>
      </w:divBdr>
    </w:div>
    <w:div w:id="1397511252">
      <w:bodyDiv w:val="1"/>
      <w:marLeft w:val="0"/>
      <w:marRight w:val="0"/>
      <w:marTop w:val="0"/>
      <w:marBottom w:val="0"/>
      <w:divBdr>
        <w:top w:val="none" w:sz="0" w:space="0" w:color="auto"/>
        <w:left w:val="none" w:sz="0" w:space="0" w:color="auto"/>
        <w:bottom w:val="none" w:sz="0" w:space="0" w:color="auto"/>
        <w:right w:val="none" w:sz="0" w:space="0" w:color="auto"/>
      </w:divBdr>
    </w:div>
    <w:div w:id="1398286900">
      <w:bodyDiv w:val="1"/>
      <w:marLeft w:val="0"/>
      <w:marRight w:val="0"/>
      <w:marTop w:val="0"/>
      <w:marBottom w:val="0"/>
      <w:divBdr>
        <w:top w:val="none" w:sz="0" w:space="0" w:color="auto"/>
        <w:left w:val="none" w:sz="0" w:space="0" w:color="auto"/>
        <w:bottom w:val="none" w:sz="0" w:space="0" w:color="auto"/>
        <w:right w:val="none" w:sz="0" w:space="0" w:color="auto"/>
      </w:divBdr>
    </w:div>
    <w:div w:id="1398438130">
      <w:bodyDiv w:val="1"/>
      <w:marLeft w:val="0"/>
      <w:marRight w:val="0"/>
      <w:marTop w:val="0"/>
      <w:marBottom w:val="0"/>
      <w:divBdr>
        <w:top w:val="none" w:sz="0" w:space="0" w:color="auto"/>
        <w:left w:val="none" w:sz="0" w:space="0" w:color="auto"/>
        <w:bottom w:val="none" w:sz="0" w:space="0" w:color="auto"/>
        <w:right w:val="none" w:sz="0" w:space="0" w:color="auto"/>
      </w:divBdr>
    </w:div>
    <w:div w:id="1399282650">
      <w:bodyDiv w:val="1"/>
      <w:marLeft w:val="0"/>
      <w:marRight w:val="0"/>
      <w:marTop w:val="0"/>
      <w:marBottom w:val="0"/>
      <w:divBdr>
        <w:top w:val="none" w:sz="0" w:space="0" w:color="auto"/>
        <w:left w:val="none" w:sz="0" w:space="0" w:color="auto"/>
        <w:bottom w:val="none" w:sz="0" w:space="0" w:color="auto"/>
        <w:right w:val="none" w:sz="0" w:space="0" w:color="auto"/>
      </w:divBdr>
    </w:div>
    <w:div w:id="1399550167">
      <w:bodyDiv w:val="1"/>
      <w:marLeft w:val="0"/>
      <w:marRight w:val="0"/>
      <w:marTop w:val="0"/>
      <w:marBottom w:val="0"/>
      <w:divBdr>
        <w:top w:val="none" w:sz="0" w:space="0" w:color="auto"/>
        <w:left w:val="none" w:sz="0" w:space="0" w:color="auto"/>
        <w:bottom w:val="none" w:sz="0" w:space="0" w:color="auto"/>
        <w:right w:val="none" w:sz="0" w:space="0" w:color="auto"/>
      </w:divBdr>
    </w:div>
    <w:div w:id="1399785929">
      <w:bodyDiv w:val="1"/>
      <w:marLeft w:val="0"/>
      <w:marRight w:val="0"/>
      <w:marTop w:val="0"/>
      <w:marBottom w:val="0"/>
      <w:divBdr>
        <w:top w:val="none" w:sz="0" w:space="0" w:color="auto"/>
        <w:left w:val="none" w:sz="0" w:space="0" w:color="auto"/>
        <w:bottom w:val="none" w:sz="0" w:space="0" w:color="auto"/>
        <w:right w:val="none" w:sz="0" w:space="0" w:color="auto"/>
      </w:divBdr>
    </w:div>
    <w:div w:id="1400666736">
      <w:bodyDiv w:val="1"/>
      <w:marLeft w:val="0"/>
      <w:marRight w:val="0"/>
      <w:marTop w:val="0"/>
      <w:marBottom w:val="0"/>
      <w:divBdr>
        <w:top w:val="none" w:sz="0" w:space="0" w:color="auto"/>
        <w:left w:val="none" w:sz="0" w:space="0" w:color="auto"/>
        <w:bottom w:val="none" w:sz="0" w:space="0" w:color="auto"/>
        <w:right w:val="none" w:sz="0" w:space="0" w:color="auto"/>
      </w:divBdr>
    </w:div>
    <w:div w:id="1400906881">
      <w:bodyDiv w:val="1"/>
      <w:marLeft w:val="0"/>
      <w:marRight w:val="0"/>
      <w:marTop w:val="0"/>
      <w:marBottom w:val="0"/>
      <w:divBdr>
        <w:top w:val="none" w:sz="0" w:space="0" w:color="auto"/>
        <w:left w:val="none" w:sz="0" w:space="0" w:color="auto"/>
        <w:bottom w:val="none" w:sz="0" w:space="0" w:color="auto"/>
        <w:right w:val="none" w:sz="0" w:space="0" w:color="auto"/>
      </w:divBdr>
    </w:div>
    <w:div w:id="1400982090">
      <w:bodyDiv w:val="1"/>
      <w:marLeft w:val="0"/>
      <w:marRight w:val="0"/>
      <w:marTop w:val="0"/>
      <w:marBottom w:val="0"/>
      <w:divBdr>
        <w:top w:val="none" w:sz="0" w:space="0" w:color="auto"/>
        <w:left w:val="none" w:sz="0" w:space="0" w:color="auto"/>
        <w:bottom w:val="none" w:sz="0" w:space="0" w:color="auto"/>
        <w:right w:val="none" w:sz="0" w:space="0" w:color="auto"/>
      </w:divBdr>
    </w:div>
    <w:div w:id="1401709785">
      <w:bodyDiv w:val="1"/>
      <w:marLeft w:val="0"/>
      <w:marRight w:val="0"/>
      <w:marTop w:val="0"/>
      <w:marBottom w:val="0"/>
      <w:divBdr>
        <w:top w:val="none" w:sz="0" w:space="0" w:color="auto"/>
        <w:left w:val="none" w:sz="0" w:space="0" w:color="auto"/>
        <w:bottom w:val="none" w:sz="0" w:space="0" w:color="auto"/>
        <w:right w:val="none" w:sz="0" w:space="0" w:color="auto"/>
      </w:divBdr>
    </w:div>
    <w:div w:id="1401713653">
      <w:bodyDiv w:val="1"/>
      <w:marLeft w:val="0"/>
      <w:marRight w:val="0"/>
      <w:marTop w:val="0"/>
      <w:marBottom w:val="0"/>
      <w:divBdr>
        <w:top w:val="none" w:sz="0" w:space="0" w:color="auto"/>
        <w:left w:val="none" w:sz="0" w:space="0" w:color="auto"/>
        <w:bottom w:val="none" w:sz="0" w:space="0" w:color="auto"/>
        <w:right w:val="none" w:sz="0" w:space="0" w:color="auto"/>
      </w:divBdr>
    </w:div>
    <w:div w:id="1401904279">
      <w:bodyDiv w:val="1"/>
      <w:marLeft w:val="0"/>
      <w:marRight w:val="0"/>
      <w:marTop w:val="0"/>
      <w:marBottom w:val="0"/>
      <w:divBdr>
        <w:top w:val="none" w:sz="0" w:space="0" w:color="auto"/>
        <w:left w:val="none" w:sz="0" w:space="0" w:color="auto"/>
        <w:bottom w:val="none" w:sz="0" w:space="0" w:color="auto"/>
        <w:right w:val="none" w:sz="0" w:space="0" w:color="auto"/>
      </w:divBdr>
    </w:div>
    <w:div w:id="1402481274">
      <w:bodyDiv w:val="1"/>
      <w:marLeft w:val="0"/>
      <w:marRight w:val="0"/>
      <w:marTop w:val="0"/>
      <w:marBottom w:val="0"/>
      <w:divBdr>
        <w:top w:val="none" w:sz="0" w:space="0" w:color="auto"/>
        <w:left w:val="none" w:sz="0" w:space="0" w:color="auto"/>
        <w:bottom w:val="none" w:sz="0" w:space="0" w:color="auto"/>
        <w:right w:val="none" w:sz="0" w:space="0" w:color="auto"/>
      </w:divBdr>
    </w:div>
    <w:div w:id="1402605821">
      <w:bodyDiv w:val="1"/>
      <w:marLeft w:val="0"/>
      <w:marRight w:val="0"/>
      <w:marTop w:val="0"/>
      <w:marBottom w:val="0"/>
      <w:divBdr>
        <w:top w:val="none" w:sz="0" w:space="0" w:color="auto"/>
        <w:left w:val="none" w:sz="0" w:space="0" w:color="auto"/>
        <w:bottom w:val="none" w:sz="0" w:space="0" w:color="auto"/>
        <w:right w:val="none" w:sz="0" w:space="0" w:color="auto"/>
      </w:divBdr>
    </w:div>
    <w:div w:id="1402799843">
      <w:bodyDiv w:val="1"/>
      <w:marLeft w:val="0"/>
      <w:marRight w:val="0"/>
      <w:marTop w:val="0"/>
      <w:marBottom w:val="0"/>
      <w:divBdr>
        <w:top w:val="none" w:sz="0" w:space="0" w:color="auto"/>
        <w:left w:val="none" w:sz="0" w:space="0" w:color="auto"/>
        <w:bottom w:val="none" w:sz="0" w:space="0" w:color="auto"/>
        <w:right w:val="none" w:sz="0" w:space="0" w:color="auto"/>
      </w:divBdr>
    </w:div>
    <w:div w:id="1403869167">
      <w:bodyDiv w:val="1"/>
      <w:marLeft w:val="0"/>
      <w:marRight w:val="0"/>
      <w:marTop w:val="0"/>
      <w:marBottom w:val="0"/>
      <w:divBdr>
        <w:top w:val="none" w:sz="0" w:space="0" w:color="auto"/>
        <w:left w:val="none" w:sz="0" w:space="0" w:color="auto"/>
        <w:bottom w:val="none" w:sz="0" w:space="0" w:color="auto"/>
        <w:right w:val="none" w:sz="0" w:space="0" w:color="auto"/>
      </w:divBdr>
    </w:div>
    <w:div w:id="1404528055">
      <w:bodyDiv w:val="1"/>
      <w:marLeft w:val="0"/>
      <w:marRight w:val="0"/>
      <w:marTop w:val="0"/>
      <w:marBottom w:val="0"/>
      <w:divBdr>
        <w:top w:val="none" w:sz="0" w:space="0" w:color="auto"/>
        <w:left w:val="none" w:sz="0" w:space="0" w:color="auto"/>
        <w:bottom w:val="none" w:sz="0" w:space="0" w:color="auto"/>
        <w:right w:val="none" w:sz="0" w:space="0" w:color="auto"/>
      </w:divBdr>
    </w:div>
    <w:div w:id="1404915473">
      <w:bodyDiv w:val="1"/>
      <w:marLeft w:val="0"/>
      <w:marRight w:val="0"/>
      <w:marTop w:val="0"/>
      <w:marBottom w:val="0"/>
      <w:divBdr>
        <w:top w:val="none" w:sz="0" w:space="0" w:color="auto"/>
        <w:left w:val="none" w:sz="0" w:space="0" w:color="auto"/>
        <w:bottom w:val="none" w:sz="0" w:space="0" w:color="auto"/>
        <w:right w:val="none" w:sz="0" w:space="0" w:color="auto"/>
      </w:divBdr>
    </w:div>
    <w:div w:id="1405757535">
      <w:bodyDiv w:val="1"/>
      <w:marLeft w:val="0"/>
      <w:marRight w:val="0"/>
      <w:marTop w:val="0"/>
      <w:marBottom w:val="0"/>
      <w:divBdr>
        <w:top w:val="none" w:sz="0" w:space="0" w:color="auto"/>
        <w:left w:val="none" w:sz="0" w:space="0" w:color="auto"/>
        <w:bottom w:val="none" w:sz="0" w:space="0" w:color="auto"/>
        <w:right w:val="none" w:sz="0" w:space="0" w:color="auto"/>
      </w:divBdr>
    </w:div>
    <w:div w:id="1407068430">
      <w:bodyDiv w:val="1"/>
      <w:marLeft w:val="0"/>
      <w:marRight w:val="0"/>
      <w:marTop w:val="0"/>
      <w:marBottom w:val="0"/>
      <w:divBdr>
        <w:top w:val="none" w:sz="0" w:space="0" w:color="auto"/>
        <w:left w:val="none" w:sz="0" w:space="0" w:color="auto"/>
        <w:bottom w:val="none" w:sz="0" w:space="0" w:color="auto"/>
        <w:right w:val="none" w:sz="0" w:space="0" w:color="auto"/>
      </w:divBdr>
    </w:div>
    <w:div w:id="1407604811">
      <w:bodyDiv w:val="1"/>
      <w:marLeft w:val="0"/>
      <w:marRight w:val="0"/>
      <w:marTop w:val="0"/>
      <w:marBottom w:val="0"/>
      <w:divBdr>
        <w:top w:val="none" w:sz="0" w:space="0" w:color="auto"/>
        <w:left w:val="none" w:sz="0" w:space="0" w:color="auto"/>
        <w:bottom w:val="none" w:sz="0" w:space="0" w:color="auto"/>
        <w:right w:val="none" w:sz="0" w:space="0" w:color="auto"/>
      </w:divBdr>
    </w:div>
    <w:div w:id="1408184082">
      <w:bodyDiv w:val="1"/>
      <w:marLeft w:val="0"/>
      <w:marRight w:val="0"/>
      <w:marTop w:val="0"/>
      <w:marBottom w:val="0"/>
      <w:divBdr>
        <w:top w:val="none" w:sz="0" w:space="0" w:color="auto"/>
        <w:left w:val="none" w:sz="0" w:space="0" w:color="auto"/>
        <w:bottom w:val="none" w:sz="0" w:space="0" w:color="auto"/>
        <w:right w:val="none" w:sz="0" w:space="0" w:color="auto"/>
      </w:divBdr>
    </w:div>
    <w:div w:id="1408310018">
      <w:bodyDiv w:val="1"/>
      <w:marLeft w:val="0"/>
      <w:marRight w:val="0"/>
      <w:marTop w:val="0"/>
      <w:marBottom w:val="0"/>
      <w:divBdr>
        <w:top w:val="none" w:sz="0" w:space="0" w:color="auto"/>
        <w:left w:val="none" w:sz="0" w:space="0" w:color="auto"/>
        <w:bottom w:val="none" w:sz="0" w:space="0" w:color="auto"/>
        <w:right w:val="none" w:sz="0" w:space="0" w:color="auto"/>
      </w:divBdr>
    </w:div>
    <w:div w:id="1408385207">
      <w:bodyDiv w:val="1"/>
      <w:marLeft w:val="0"/>
      <w:marRight w:val="0"/>
      <w:marTop w:val="0"/>
      <w:marBottom w:val="0"/>
      <w:divBdr>
        <w:top w:val="none" w:sz="0" w:space="0" w:color="auto"/>
        <w:left w:val="none" w:sz="0" w:space="0" w:color="auto"/>
        <w:bottom w:val="none" w:sz="0" w:space="0" w:color="auto"/>
        <w:right w:val="none" w:sz="0" w:space="0" w:color="auto"/>
      </w:divBdr>
    </w:div>
    <w:div w:id="1409616792">
      <w:bodyDiv w:val="1"/>
      <w:marLeft w:val="0"/>
      <w:marRight w:val="0"/>
      <w:marTop w:val="0"/>
      <w:marBottom w:val="0"/>
      <w:divBdr>
        <w:top w:val="none" w:sz="0" w:space="0" w:color="auto"/>
        <w:left w:val="none" w:sz="0" w:space="0" w:color="auto"/>
        <w:bottom w:val="none" w:sz="0" w:space="0" w:color="auto"/>
        <w:right w:val="none" w:sz="0" w:space="0" w:color="auto"/>
      </w:divBdr>
    </w:div>
    <w:div w:id="1410420065">
      <w:bodyDiv w:val="1"/>
      <w:marLeft w:val="0"/>
      <w:marRight w:val="0"/>
      <w:marTop w:val="0"/>
      <w:marBottom w:val="0"/>
      <w:divBdr>
        <w:top w:val="none" w:sz="0" w:space="0" w:color="auto"/>
        <w:left w:val="none" w:sz="0" w:space="0" w:color="auto"/>
        <w:bottom w:val="none" w:sz="0" w:space="0" w:color="auto"/>
        <w:right w:val="none" w:sz="0" w:space="0" w:color="auto"/>
      </w:divBdr>
    </w:div>
    <w:div w:id="1410735969">
      <w:bodyDiv w:val="1"/>
      <w:marLeft w:val="0"/>
      <w:marRight w:val="0"/>
      <w:marTop w:val="0"/>
      <w:marBottom w:val="0"/>
      <w:divBdr>
        <w:top w:val="none" w:sz="0" w:space="0" w:color="auto"/>
        <w:left w:val="none" w:sz="0" w:space="0" w:color="auto"/>
        <w:bottom w:val="none" w:sz="0" w:space="0" w:color="auto"/>
        <w:right w:val="none" w:sz="0" w:space="0" w:color="auto"/>
      </w:divBdr>
    </w:div>
    <w:div w:id="1410997965">
      <w:bodyDiv w:val="1"/>
      <w:marLeft w:val="0"/>
      <w:marRight w:val="0"/>
      <w:marTop w:val="0"/>
      <w:marBottom w:val="0"/>
      <w:divBdr>
        <w:top w:val="none" w:sz="0" w:space="0" w:color="auto"/>
        <w:left w:val="none" w:sz="0" w:space="0" w:color="auto"/>
        <w:bottom w:val="none" w:sz="0" w:space="0" w:color="auto"/>
        <w:right w:val="none" w:sz="0" w:space="0" w:color="auto"/>
      </w:divBdr>
    </w:div>
    <w:div w:id="1411191772">
      <w:bodyDiv w:val="1"/>
      <w:marLeft w:val="0"/>
      <w:marRight w:val="0"/>
      <w:marTop w:val="0"/>
      <w:marBottom w:val="0"/>
      <w:divBdr>
        <w:top w:val="none" w:sz="0" w:space="0" w:color="auto"/>
        <w:left w:val="none" w:sz="0" w:space="0" w:color="auto"/>
        <w:bottom w:val="none" w:sz="0" w:space="0" w:color="auto"/>
        <w:right w:val="none" w:sz="0" w:space="0" w:color="auto"/>
      </w:divBdr>
    </w:div>
    <w:div w:id="1411541498">
      <w:bodyDiv w:val="1"/>
      <w:marLeft w:val="0"/>
      <w:marRight w:val="0"/>
      <w:marTop w:val="0"/>
      <w:marBottom w:val="0"/>
      <w:divBdr>
        <w:top w:val="none" w:sz="0" w:space="0" w:color="auto"/>
        <w:left w:val="none" w:sz="0" w:space="0" w:color="auto"/>
        <w:bottom w:val="none" w:sz="0" w:space="0" w:color="auto"/>
        <w:right w:val="none" w:sz="0" w:space="0" w:color="auto"/>
      </w:divBdr>
    </w:div>
    <w:div w:id="1411925484">
      <w:bodyDiv w:val="1"/>
      <w:marLeft w:val="0"/>
      <w:marRight w:val="0"/>
      <w:marTop w:val="0"/>
      <w:marBottom w:val="0"/>
      <w:divBdr>
        <w:top w:val="none" w:sz="0" w:space="0" w:color="auto"/>
        <w:left w:val="none" w:sz="0" w:space="0" w:color="auto"/>
        <w:bottom w:val="none" w:sz="0" w:space="0" w:color="auto"/>
        <w:right w:val="none" w:sz="0" w:space="0" w:color="auto"/>
      </w:divBdr>
    </w:div>
    <w:div w:id="1412506580">
      <w:bodyDiv w:val="1"/>
      <w:marLeft w:val="0"/>
      <w:marRight w:val="0"/>
      <w:marTop w:val="0"/>
      <w:marBottom w:val="0"/>
      <w:divBdr>
        <w:top w:val="none" w:sz="0" w:space="0" w:color="auto"/>
        <w:left w:val="none" w:sz="0" w:space="0" w:color="auto"/>
        <w:bottom w:val="none" w:sz="0" w:space="0" w:color="auto"/>
        <w:right w:val="none" w:sz="0" w:space="0" w:color="auto"/>
      </w:divBdr>
    </w:div>
    <w:div w:id="1413352386">
      <w:bodyDiv w:val="1"/>
      <w:marLeft w:val="0"/>
      <w:marRight w:val="0"/>
      <w:marTop w:val="0"/>
      <w:marBottom w:val="0"/>
      <w:divBdr>
        <w:top w:val="none" w:sz="0" w:space="0" w:color="auto"/>
        <w:left w:val="none" w:sz="0" w:space="0" w:color="auto"/>
        <w:bottom w:val="none" w:sz="0" w:space="0" w:color="auto"/>
        <w:right w:val="none" w:sz="0" w:space="0" w:color="auto"/>
      </w:divBdr>
    </w:div>
    <w:div w:id="1413702158">
      <w:bodyDiv w:val="1"/>
      <w:marLeft w:val="0"/>
      <w:marRight w:val="0"/>
      <w:marTop w:val="0"/>
      <w:marBottom w:val="0"/>
      <w:divBdr>
        <w:top w:val="none" w:sz="0" w:space="0" w:color="auto"/>
        <w:left w:val="none" w:sz="0" w:space="0" w:color="auto"/>
        <w:bottom w:val="none" w:sz="0" w:space="0" w:color="auto"/>
        <w:right w:val="none" w:sz="0" w:space="0" w:color="auto"/>
      </w:divBdr>
    </w:div>
    <w:div w:id="1413970790">
      <w:bodyDiv w:val="1"/>
      <w:marLeft w:val="0"/>
      <w:marRight w:val="0"/>
      <w:marTop w:val="0"/>
      <w:marBottom w:val="0"/>
      <w:divBdr>
        <w:top w:val="none" w:sz="0" w:space="0" w:color="auto"/>
        <w:left w:val="none" w:sz="0" w:space="0" w:color="auto"/>
        <w:bottom w:val="none" w:sz="0" w:space="0" w:color="auto"/>
        <w:right w:val="none" w:sz="0" w:space="0" w:color="auto"/>
      </w:divBdr>
    </w:div>
    <w:div w:id="1414280401">
      <w:bodyDiv w:val="1"/>
      <w:marLeft w:val="0"/>
      <w:marRight w:val="0"/>
      <w:marTop w:val="0"/>
      <w:marBottom w:val="0"/>
      <w:divBdr>
        <w:top w:val="none" w:sz="0" w:space="0" w:color="auto"/>
        <w:left w:val="none" w:sz="0" w:space="0" w:color="auto"/>
        <w:bottom w:val="none" w:sz="0" w:space="0" w:color="auto"/>
        <w:right w:val="none" w:sz="0" w:space="0" w:color="auto"/>
      </w:divBdr>
    </w:div>
    <w:div w:id="1414862614">
      <w:bodyDiv w:val="1"/>
      <w:marLeft w:val="0"/>
      <w:marRight w:val="0"/>
      <w:marTop w:val="0"/>
      <w:marBottom w:val="0"/>
      <w:divBdr>
        <w:top w:val="none" w:sz="0" w:space="0" w:color="auto"/>
        <w:left w:val="none" w:sz="0" w:space="0" w:color="auto"/>
        <w:bottom w:val="none" w:sz="0" w:space="0" w:color="auto"/>
        <w:right w:val="none" w:sz="0" w:space="0" w:color="auto"/>
      </w:divBdr>
    </w:div>
    <w:div w:id="1415202665">
      <w:bodyDiv w:val="1"/>
      <w:marLeft w:val="0"/>
      <w:marRight w:val="0"/>
      <w:marTop w:val="0"/>
      <w:marBottom w:val="0"/>
      <w:divBdr>
        <w:top w:val="none" w:sz="0" w:space="0" w:color="auto"/>
        <w:left w:val="none" w:sz="0" w:space="0" w:color="auto"/>
        <w:bottom w:val="none" w:sz="0" w:space="0" w:color="auto"/>
        <w:right w:val="none" w:sz="0" w:space="0" w:color="auto"/>
      </w:divBdr>
    </w:div>
    <w:div w:id="1415324329">
      <w:bodyDiv w:val="1"/>
      <w:marLeft w:val="0"/>
      <w:marRight w:val="0"/>
      <w:marTop w:val="0"/>
      <w:marBottom w:val="0"/>
      <w:divBdr>
        <w:top w:val="none" w:sz="0" w:space="0" w:color="auto"/>
        <w:left w:val="none" w:sz="0" w:space="0" w:color="auto"/>
        <w:bottom w:val="none" w:sz="0" w:space="0" w:color="auto"/>
        <w:right w:val="none" w:sz="0" w:space="0" w:color="auto"/>
      </w:divBdr>
      <w:divsChild>
        <w:div w:id="103311738">
          <w:marLeft w:val="480"/>
          <w:marRight w:val="0"/>
          <w:marTop w:val="0"/>
          <w:marBottom w:val="0"/>
          <w:divBdr>
            <w:top w:val="none" w:sz="0" w:space="0" w:color="auto"/>
            <w:left w:val="none" w:sz="0" w:space="0" w:color="auto"/>
            <w:bottom w:val="none" w:sz="0" w:space="0" w:color="auto"/>
            <w:right w:val="none" w:sz="0" w:space="0" w:color="auto"/>
          </w:divBdr>
        </w:div>
        <w:div w:id="103768579">
          <w:marLeft w:val="480"/>
          <w:marRight w:val="0"/>
          <w:marTop w:val="0"/>
          <w:marBottom w:val="0"/>
          <w:divBdr>
            <w:top w:val="none" w:sz="0" w:space="0" w:color="auto"/>
            <w:left w:val="none" w:sz="0" w:space="0" w:color="auto"/>
            <w:bottom w:val="none" w:sz="0" w:space="0" w:color="auto"/>
            <w:right w:val="none" w:sz="0" w:space="0" w:color="auto"/>
          </w:divBdr>
        </w:div>
        <w:div w:id="263150998">
          <w:marLeft w:val="480"/>
          <w:marRight w:val="0"/>
          <w:marTop w:val="0"/>
          <w:marBottom w:val="0"/>
          <w:divBdr>
            <w:top w:val="none" w:sz="0" w:space="0" w:color="auto"/>
            <w:left w:val="none" w:sz="0" w:space="0" w:color="auto"/>
            <w:bottom w:val="none" w:sz="0" w:space="0" w:color="auto"/>
            <w:right w:val="none" w:sz="0" w:space="0" w:color="auto"/>
          </w:divBdr>
        </w:div>
        <w:div w:id="344599300">
          <w:marLeft w:val="480"/>
          <w:marRight w:val="0"/>
          <w:marTop w:val="0"/>
          <w:marBottom w:val="0"/>
          <w:divBdr>
            <w:top w:val="none" w:sz="0" w:space="0" w:color="auto"/>
            <w:left w:val="none" w:sz="0" w:space="0" w:color="auto"/>
            <w:bottom w:val="none" w:sz="0" w:space="0" w:color="auto"/>
            <w:right w:val="none" w:sz="0" w:space="0" w:color="auto"/>
          </w:divBdr>
        </w:div>
        <w:div w:id="363332003">
          <w:marLeft w:val="480"/>
          <w:marRight w:val="0"/>
          <w:marTop w:val="0"/>
          <w:marBottom w:val="0"/>
          <w:divBdr>
            <w:top w:val="none" w:sz="0" w:space="0" w:color="auto"/>
            <w:left w:val="none" w:sz="0" w:space="0" w:color="auto"/>
            <w:bottom w:val="none" w:sz="0" w:space="0" w:color="auto"/>
            <w:right w:val="none" w:sz="0" w:space="0" w:color="auto"/>
          </w:divBdr>
        </w:div>
        <w:div w:id="523204135">
          <w:marLeft w:val="480"/>
          <w:marRight w:val="0"/>
          <w:marTop w:val="0"/>
          <w:marBottom w:val="0"/>
          <w:divBdr>
            <w:top w:val="none" w:sz="0" w:space="0" w:color="auto"/>
            <w:left w:val="none" w:sz="0" w:space="0" w:color="auto"/>
            <w:bottom w:val="none" w:sz="0" w:space="0" w:color="auto"/>
            <w:right w:val="none" w:sz="0" w:space="0" w:color="auto"/>
          </w:divBdr>
        </w:div>
        <w:div w:id="563491689">
          <w:marLeft w:val="480"/>
          <w:marRight w:val="0"/>
          <w:marTop w:val="0"/>
          <w:marBottom w:val="0"/>
          <w:divBdr>
            <w:top w:val="none" w:sz="0" w:space="0" w:color="auto"/>
            <w:left w:val="none" w:sz="0" w:space="0" w:color="auto"/>
            <w:bottom w:val="none" w:sz="0" w:space="0" w:color="auto"/>
            <w:right w:val="none" w:sz="0" w:space="0" w:color="auto"/>
          </w:divBdr>
        </w:div>
        <w:div w:id="627706155">
          <w:marLeft w:val="480"/>
          <w:marRight w:val="0"/>
          <w:marTop w:val="0"/>
          <w:marBottom w:val="0"/>
          <w:divBdr>
            <w:top w:val="none" w:sz="0" w:space="0" w:color="auto"/>
            <w:left w:val="none" w:sz="0" w:space="0" w:color="auto"/>
            <w:bottom w:val="none" w:sz="0" w:space="0" w:color="auto"/>
            <w:right w:val="none" w:sz="0" w:space="0" w:color="auto"/>
          </w:divBdr>
        </w:div>
        <w:div w:id="632371228">
          <w:marLeft w:val="480"/>
          <w:marRight w:val="0"/>
          <w:marTop w:val="0"/>
          <w:marBottom w:val="0"/>
          <w:divBdr>
            <w:top w:val="none" w:sz="0" w:space="0" w:color="auto"/>
            <w:left w:val="none" w:sz="0" w:space="0" w:color="auto"/>
            <w:bottom w:val="none" w:sz="0" w:space="0" w:color="auto"/>
            <w:right w:val="none" w:sz="0" w:space="0" w:color="auto"/>
          </w:divBdr>
        </w:div>
        <w:div w:id="637339718">
          <w:marLeft w:val="480"/>
          <w:marRight w:val="0"/>
          <w:marTop w:val="0"/>
          <w:marBottom w:val="0"/>
          <w:divBdr>
            <w:top w:val="none" w:sz="0" w:space="0" w:color="auto"/>
            <w:left w:val="none" w:sz="0" w:space="0" w:color="auto"/>
            <w:bottom w:val="none" w:sz="0" w:space="0" w:color="auto"/>
            <w:right w:val="none" w:sz="0" w:space="0" w:color="auto"/>
          </w:divBdr>
        </w:div>
        <w:div w:id="647368733">
          <w:marLeft w:val="480"/>
          <w:marRight w:val="0"/>
          <w:marTop w:val="0"/>
          <w:marBottom w:val="0"/>
          <w:divBdr>
            <w:top w:val="none" w:sz="0" w:space="0" w:color="auto"/>
            <w:left w:val="none" w:sz="0" w:space="0" w:color="auto"/>
            <w:bottom w:val="none" w:sz="0" w:space="0" w:color="auto"/>
            <w:right w:val="none" w:sz="0" w:space="0" w:color="auto"/>
          </w:divBdr>
        </w:div>
        <w:div w:id="656345996">
          <w:marLeft w:val="480"/>
          <w:marRight w:val="0"/>
          <w:marTop w:val="0"/>
          <w:marBottom w:val="0"/>
          <w:divBdr>
            <w:top w:val="none" w:sz="0" w:space="0" w:color="auto"/>
            <w:left w:val="none" w:sz="0" w:space="0" w:color="auto"/>
            <w:bottom w:val="none" w:sz="0" w:space="0" w:color="auto"/>
            <w:right w:val="none" w:sz="0" w:space="0" w:color="auto"/>
          </w:divBdr>
        </w:div>
        <w:div w:id="663432963">
          <w:marLeft w:val="480"/>
          <w:marRight w:val="0"/>
          <w:marTop w:val="0"/>
          <w:marBottom w:val="0"/>
          <w:divBdr>
            <w:top w:val="none" w:sz="0" w:space="0" w:color="auto"/>
            <w:left w:val="none" w:sz="0" w:space="0" w:color="auto"/>
            <w:bottom w:val="none" w:sz="0" w:space="0" w:color="auto"/>
            <w:right w:val="none" w:sz="0" w:space="0" w:color="auto"/>
          </w:divBdr>
        </w:div>
        <w:div w:id="803736501">
          <w:marLeft w:val="480"/>
          <w:marRight w:val="0"/>
          <w:marTop w:val="0"/>
          <w:marBottom w:val="0"/>
          <w:divBdr>
            <w:top w:val="none" w:sz="0" w:space="0" w:color="auto"/>
            <w:left w:val="none" w:sz="0" w:space="0" w:color="auto"/>
            <w:bottom w:val="none" w:sz="0" w:space="0" w:color="auto"/>
            <w:right w:val="none" w:sz="0" w:space="0" w:color="auto"/>
          </w:divBdr>
        </w:div>
        <w:div w:id="835388555">
          <w:marLeft w:val="480"/>
          <w:marRight w:val="0"/>
          <w:marTop w:val="0"/>
          <w:marBottom w:val="0"/>
          <w:divBdr>
            <w:top w:val="none" w:sz="0" w:space="0" w:color="auto"/>
            <w:left w:val="none" w:sz="0" w:space="0" w:color="auto"/>
            <w:bottom w:val="none" w:sz="0" w:space="0" w:color="auto"/>
            <w:right w:val="none" w:sz="0" w:space="0" w:color="auto"/>
          </w:divBdr>
        </w:div>
        <w:div w:id="1015957827">
          <w:marLeft w:val="480"/>
          <w:marRight w:val="0"/>
          <w:marTop w:val="0"/>
          <w:marBottom w:val="0"/>
          <w:divBdr>
            <w:top w:val="none" w:sz="0" w:space="0" w:color="auto"/>
            <w:left w:val="none" w:sz="0" w:space="0" w:color="auto"/>
            <w:bottom w:val="none" w:sz="0" w:space="0" w:color="auto"/>
            <w:right w:val="none" w:sz="0" w:space="0" w:color="auto"/>
          </w:divBdr>
        </w:div>
        <w:div w:id="1056391213">
          <w:marLeft w:val="480"/>
          <w:marRight w:val="0"/>
          <w:marTop w:val="0"/>
          <w:marBottom w:val="0"/>
          <w:divBdr>
            <w:top w:val="none" w:sz="0" w:space="0" w:color="auto"/>
            <w:left w:val="none" w:sz="0" w:space="0" w:color="auto"/>
            <w:bottom w:val="none" w:sz="0" w:space="0" w:color="auto"/>
            <w:right w:val="none" w:sz="0" w:space="0" w:color="auto"/>
          </w:divBdr>
        </w:div>
        <w:div w:id="1060641411">
          <w:marLeft w:val="480"/>
          <w:marRight w:val="0"/>
          <w:marTop w:val="0"/>
          <w:marBottom w:val="0"/>
          <w:divBdr>
            <w:top w:val="none" w:sz="0" w:space="0" w:color="auto"/>
            <w:left w:val="none" w:sz="0" w:space="0" w:color="auto"/>
            <w:bottom w:val="none" w:sz="0" w:space="0" w:color="auto"/>
            <w:right w:val="none" w:sz="0" w:space="0" w:color="auto"/>
          </w:divBdr>
        </w:div>
        <w:div w:id="1069427789">
          <w:marLeft w:val="480"/>
          <w:marRight w:val="0"/>
          <w:marTop w:val="0"/>
          <w:marBottom w:val="0"/>
          <w:divBdr>
            <w:top w:val="none" w:sz="0" w:space="0" w:color="auto"/>
            <w:left w:val="none" w:sz="0" w:space="0" w:color="auto"/>
            <w:bottom w:val="none" w:sz="0" w:space="0" w:color="auto"/>
            <w:right w:val="none" w:sz="0" w:space="0" w:color="auto"/>
          </w:divBdr>
        </w:div>
        <w:div w:id="1128596082">
          <w:marLeft w:val="480"/>
          <w:marRight w:val="0"/>
          <w:marTop w:val="0"/>
          <w:marBottom w:val="0"/>
          <w:divBdr>
            <w:top w:val="none" w:sz="0" w:space="0" w:color="auto"/>
            <w:left w:val="none" w:sz="0" w:space="0" w:color="auto"/>
            <w:bottom w:val="none" w:sz="0" w:space="0" w:color="auto"/>
            <w:right w:val="none" w:sz="0" w:space="0" w:color="auto"/>
          </w:divBdr>
        </w:div>
        <w:div w:id="1190099845">
          <w:marLeft w:val="480"/>
          <w:marRight w:val="0"/>
          <w:marTop w:val="0"/>
          <w:marBottom w:val="0"/>
          <w:divBdr>
            <w:top w:val="none" w:sz="0" w:space="0" w:color="auto"/>
            <w:left w:val="none" w:sz="0" w:space="0" w:color="auto"/>
            <w:bottom w:val="none" w:sz="0" w:space="0" w:color="auto"/>
            <w:right w:val="none" w:sz="0" w:space="0" w:color="auto"/>
          </w:divBdr>
        </w:div>
        <w:div w:id="1260334333">
          <w:marLeft w:val="480"/>
          <w:marRight w:val="0"/>
          <w:marTop w:val="0"/>
          <w:marBottom w:val="0"/>
          <w:divBdr>
            <w:top w:val="none" w:sz="0" w:space="0" w:color="auto"/>
            <w:left w:val="none" w:sz="0" w:space="0" w:color="auto"/>
            <w:bottom w:val="none" w:sz="0" w:space="0" w:color="auto"/>
            <w:right w:val="none" w:sz="0" w:space="0" w:color="auto"/>
          </w:divBdr>
        </w:div>
        <w:div w:id="1333071418">
          <w:marLeft w:val="480"/>
          <w:marRight w:val="0"/>
          <w:marTop w:val="0"/>
          <w:marBottom w:val="0"/>
          <w:divBdr>
            <w:top w:val="none" w:sz="0" w:space="0" w:color="auto"/>
            <w:left w:val="none" w:sz="0" w:space="0" w:color="auto"/>
            <w:bottom w:val="none" w:sz="0" w:space="0" w:color="auto"/>
            <w:right w:val="none" w:sz="0" w:space="0" w:color="auto"/>
          </w:divBdr>
        </w:div>
        <w:div w:id="1338539928">
          <w:marLeft w:val="480"/>
          <w:marRight w:val="0"/>
          <w:marTop w:val="0"/>
          <w:marBottom w:val="0"/>
          <w:divBdr>
            <w:top w:val="none" w:sz="0" w:space="0" w:color="auto"/>
            <w:left w:val="none" w:sz="0" w:space="0" w:color="auto"/>
            <w:bottom w:val="none" w:sz="0" w:space="0" w:color="auto"/>
            <w:right w:val="none" w:sz="0" w:space="0" w:color="auto"/>
          </w:divBdr>
        </w:div>
        <w:div w:id="1449279124">
          <w:marLeft w:val="480"/>
          <w:marRight w:val="0"/>
          <w:marTop w:val="0"/>
          <w:marBottom w:val="0"/>
          <w:divBdr>
            <w:top w:val="none" w:sz="0" w:space="0" w:color="auto"/>
            <w:left w:val="none" w:sz="0" w:space="0" w:color="auto"/>
            <w:bottom w:val="none" w:sz="0" w:space="0" w:color="auto"/>
            <w:right w:val="none" w:sz="0" w:space="0" w:color="auto"/>
          </w:divBdr>
        </w:div>
        <w:div w:id="1485321240">
          <w:marLeft w:val="480"/>
          <w:marRight w:val="0"/>
          <w:marTop w:val="0"/>
          <w:marBottom w:val="0"/>
          <w:divBdr>
            <w:top w:val="none" w:sz="0" w:space="0" w:color="auto"/>
            <w:left w:val="none" w:sz="0" w:space="0" w:color="auto"/>
            <w:bottom w:val="none" w:sz="0" w:space="0" w:color="auto"/>
            <w:right w:val="none" w:sz="0" w:space="0" w:color="auto"/>
          </w:divBdr>
        </w:div>
        <w:div w:id="1545294638">
          <w:marLeft w:val="480"/>
          <w:marRight w:val="0"/>
          <w:marTop w:val="0"/>
          <w:marBottom w:val="0"/>
          <w:divBdr>
            <w:top w:val="none" w:sz="0" w:space="0" w:color="auto"/>
            <w:left w:val="none" w:sz="0" w:space="0" w:color="auto"/>
            <w:bottom w:val="none" w:sz="0" w:space="0" w:color="auto"/>
            <w:right w:val="none" w:sz="0" w:space="0" w:color="auto"/>
          </w:divBdr>
        </w:div>
        <w:div w:id="1549994466">
          <w:marLeft w:val="480"/>
          <w:marRight w:val="0"/>
          <w:marTop w:val="0"/>
          <w:marBottom w:val="0"/>
          <w:divBdr>
            <w:top w:val="none" w:sz="0" w:space="0" w:color="auto"/>
            <w:left w:val="none" w:sz="0" w:space="0" w:color="auto"/>
            <w:bottom w:val="none" w:sz="0" w:space="0" w:color="auto"/>
            <w:right w:val="none" w:sz="0" w:space="0" w:color="auto"/>
          </w:divBdr>
        </w:div>
        <w:div w:id="1623918169">
          <w:marLeft w:val="480"/>
          <w:marRight w:val="0"/>
          <w:marTop w:val="0"/>
          <w:marBottom w:val="0"/>
          <w:divBdr>
            <w:top w:val="none" w:sz="0" w:space="0" w:color="auto"/>
            <w:left w:val="none" w:sz="0" w:space="0" w:color="auto"/>
            <w:bottom w:val="none" w:sz="0" w:space="0" w:color="auto"/>
            <w:right w:val="none" w:sz="0" w:space="0" w:color="auto"/>
          </w:divBdr>
        </w:div>
        <w:div w:id="1852527742">
          <w:marLeft w:val="480"/>
          <w:marRight w:val="0"/>
          <w:marTop w:val="0"/>
          <w:marBottom w:val="0"/>
          <w:divBdr>
            <w:top w:val="none" w:sz="0" w:space="0" w:color="auto"/>
            <w:left w:val="none" w:sz="0" w:space="0" w:color="auto"/>
            <w:bottom w:val="none" w:sz="0" w:space="0" w:color="auto"/>
            <w:right w:val="none" w:sz="0" w:space="0" w:color="auto"/>
          </w:divBdr>
        </w:div>
        <w:div w:id="2127695242">
          <w:marLeft w:val="480"/>
          <w:marRight w:val="0"/>
          <w:marTop w:val="0"/>
          <w:marBottom w:val="0"/>
          <w:divBdr>
            <w:top w:val="none" w:sz="0" w:space="0" w:color="auto"/>
            <w:left w:val="none" w:sz="0" w:space="0" w:color="auto"/>
            <w:bottom w:val="none" w:sz="0" w:space="0" w:color="auto"/>
            <w:right w:val="none" w:sz="0" w:space="0" w:color="auto"/>
          </w:divBdr>
        </w:div>
      </w:divsChild>
    </w:div>
    <w:div w:id="1415513127">
      <w:bodyDiv w:val="1"/>
      <w:marLeft w:val="0"/>
      <w:marRight w:val="0"/>
      <w:marTop w:val="0"/>
      <w:marBottom w:val="0"/>
      <w:divBdr>
        <w:top w:val="none" w:sz="0" w:space="0" w:color="auto"/>
        <w:left w:val="none" w:sz="0" w:space="0" w:color="auto"/>
        <w:bottom w:val="none" w:sz="0" w:space="0" w:color="auto"/>
        <w:right w:val="none" w:sz="0" w:space="0" w:color="auto"/>
      </w:divBdr>
    </w:div>
    <w:div w:id="1416242382">
      <w:bodyDiv w:val="1"/>
      <w:marLeft w:val="0"/>
      <w:marRight w:val="0"/>
      <w:marTop w:val="0"/>
      <w:marBottom w:val="0"/>
      <w:divBdr>
        <w:top w:val="none" w:sz="0" w:space="0" w:color="auto"/>
        <w:left w:val="none" w:sz="0" w:space="0" w:color="auto"/>
        <w:bottom w:val="none" w:sz="0" w:space="0" w:color="auto"/>
        <w:right w:val="none" w:sz="0" w:space="0" w:color="auto"/>
      </w:divBdr>
    </w:div>
    <w:div w:id="1416512805">
      <w:bodyDiv w:val="1"/>
      <w:marLeft w:val="0"/>
      <w:marRight w:val="0"/>
      <w:marTop w:val="0"/>
      <w:marBottom w:val="0"/>
      <w:divBdr>
        <w:top w:val="none" w:sz="0" w:space="0" w:color="auto"/>
        <w:left w:val="none" w:sz="0" w:space="0" w:color="auto"/>
        <w:bottom w:val="none" w:sz="0" w:space="0" w:color="auto"/>
        <w:right w:val="none" w:sz="0" w:space="0" w:color="auto"/>
      </w:divBdr>
    </w:div>
    <w:div w:id="1419400520">
      <w:bodyDiv w:val="1"/>
      <w:marLeft w:val="0"/>
      <w:marRight w:val="0"/>
      <w:marTop w:val="0"/>
      <w:marBottom w:val="0"/>
      <w:divBdr>
        <w:top w:val="none" w:sz="0" w:space="0" w:color="auto"/>
        <w:left w:val="none" w:sz="0" w:space="0" w:color="auto"/>
        <w:bottom w:val="none" w:sz="0" w:space="0" w:color="auto"/>
        <w:right w:val="none" w:sz="0" w:space="0" w:color="auto"/>
      </w:divBdr>
    </w:div>
    <w:div w:id="1420105382">
      <w:bodyDiv w:val="1"/>
      <w:marLeft w:val="0"/>
      <w:marRight w:val="0"/>
      <w:marTop w:val="0"/>
      <w:marBottom w:val="0"/>
      <w:divBdr>
        <w:top w:val="none" w:sz="0" w:space="0" w:color="auto"/>
        <w:left w:val="none" w:sz="0" w:space="0" w:color="auto"/>
        <w:bottom w:val="none" w:sz="0" w:space="0" w:color="auto"/>
        <w:right w:val="none" w:sz="0" w:space="0" w:color="auto"/>
      </w:divBdr>
    </w:div>
    <w:div w:id="1420517625">
      <w:bodyDiv w:val="1"/>
      <w:marLeft w:val="0"/>
      <w:marRight w:val="0"/>
      <w:marTop w:val="0"/>
      <w:marBottom w:val="0"/>
      <w:divBdr>
        <w:top w:val="none" w:sz="0" w:space="0" w:color="auto"/>
        <w:left w:val="none" w:sz="0" w:space="0" w:color="auto"/>
        <w:bottom w:val="none" w:sz="0" w:space="0" w:color="auto"/>
        <w:right w:val="none" w:sz="0" w:space="0" w:color="auto"/>
      </w:divBdr>
    </w:div>
    <w:div w:id="1420637608">
      <w:bodyDiv w:val="1"/>
      <w:marLeft w:val="0"/>
      <w:marRight w:val="0"/>
      <w:marTop w:val="0"/>
      <w:marBottom w:val="0"/>
      <w:divBdr>
        <w:top w:val="none" w:sz="0" w:space="0" w:color="auto"/>
        <w:left w:val="none" w:sz="0" w:space="0" w:color="auto"/>
        <w:bottom w:val="none" w:sz="0" w:space="0" w:color="auto"/>
        <w:right w:val="none" w:sz="0" w:space="0" w:color="auto"/>
      </w:divBdr>
    </w:div>
    <w:div w:id="1420954453">
      <w:bodyDiv w:val="1"/>
      <w:marLeft w:val="0"/>
      <w:marRight w:val="0"/>
      <w:marTop w:val="0"/>
      <w:marBottom w:val="0"/>
      <w:divBdr>
        <w:top w:val="none" w:sz="0" w:space="0" w:color="auto"/>
        <w:left w:val="none" w:sz="0" w:space="0" w:color="auto"/>
        <w:bottom w:val="none" w:sz="0" w:space="0" w:color="auto"/>
        <w:right w:val="none" w:sz="0" w:space="0" w:color="auto"/>
      </w:divBdr>
    </w:div>
    <w:div w:id="1421104899">
      <w:bodyDiv w:val="1"/>
      <w:marLeft w:val="0"/>
      <w:marRight w:val="0"/>
      <w:marTop w:val="0"/>
      <w:marBottom w:val="0"/>
      <w:divBdr>
        <w:top w:val="none" w:sz="0" w:space="0" w:color="auto"/>
        <w:left w:val="none" w:sz="0" w:space="0" w:color="auto"/>
        <w:bottom w:val="none" w:sz="0" w:space="0" w:color="auto"/>
        <w:right w:val="none" w:sz="0" w:space="0" w:color="auto"/>
      </w:divBdr>
    </w:div>
    <w:div w:id="1422024842">
      <w:bodyDiv w:val="1"/>
      <w:marLeft w:val="0"/>
      <w:marRight w:val="0"/>
      <w:marTop w:val="0"/>
      <w:marBottom w:val="0"/>
      <w:divBdr>
        <w:top w:val="none" w:sz="0" w:space="0" w:color="auto"/>
        <w:left w:val="none" w:sz="0" w:space="0" w:color="auto"/>
        <w:bottom w:val="none" w:sz="0" w:space="0" w:color="auto"/>
        <w:right w:val="none" w:sz="0" w:space="0" w:color="auto"/>
      </w:divBdr>
    </w:div>
    <w:div w:id="1422217045">
      <w:bodyDiv w:val="1"/>
      <w:marLeft w:val="0"/>
      <w:marRight w:val="0"/>
      <w:marTop w:val="0"/>
      <w:marBottom w:val="0"/>
      <w:divBdr>
        <w:top w:val="none" w:sz="0" w:space="0" w:color="auto"/>
        <w:left w:val="none" w:sz="0" w:space="0" w:color="auto"/>
        <w:bottom w:val="none" w:sz="0" w:space="0" w:color="auto"/>
        <w:right w:val="none" w:sz="0" w:space="0" w:color="auto"/>
      </w:divBdr>
    </w:div>
    <w:div w:id="1422608869">
      <w:bodyDiv w:val="1"/>
      <w:marLeft w:val="0"/>
      <w:marRight w:val="0"/>
      <w:marTop w:val="0"/>
      <w:marBottom w:val="0"/>
      <w:divBdr>
        <w:top w:val="none" w:sz="0" w:space="0" w:color="auto"/>
        <w:left w:val="none" w:sz="0" w:space="0" w:color="auto"/>
        <w:bottom w:val="none" w:sz="0" w:space="0" w:color="auto"/>
        <w:right w:val="none" w:sz="0" w:space="0" w:color="auto"/>
      </w:divBdr>
      <w:divsChild>
        <w:div w:id="178083437">
          <w:marLeft w:val="480"/>
          <w:marRight w:val="0"/>
          <w:marTop w:val="0"/>
          <w:marBottom w:val="0"/>
          <w:divBdr>
            <w:top w:val="none" w:sz="0" w:space="0" w:color="auto"/>
            <w:left w:val="none" w:sz="0" w:space="0" w:color="auto"/>
            <w:bottom w:val="none" w:sz="0" w:space="0" w:color="auto"/>
            <w:right w:val="none" w:sz="0" w:space="0" w:color="auto"/>
          </w:divBdr>
        </w:div>
        <w:div w:id="184635476">
          <w:marLeft w:val="480"/>
          <w:marRight w:val="0"/>
          <w:marTop w:val="0"/>
          <w:marBottom w:val="0"/>
          <w:divBdr>
            <w:top w:val="none" w:sz="0" w:space="0" w:color="auto"/>
            <w:left w:val="none" w:sz="0" w:space="0" w:color="auto"/>
            <w:bottom w:val="none" w:sz="0" w:space="0" w:color="auto"/>
            <w:right w:val="none" w:sz="0" w:space="0" w:color="auto"/>
          </w:divBdr>
        </w:div>
        <w:div w:id="197355681">
          <w:marLeft w:val="480"/>
          <w:marRight w:val="0"/>
          <w:marTop w:val="0"/>
          <w:marBottom w:val="0"/>
          <w:divBdr>
            <w:top w:val="none" w:sz="0" w:space="0" w:color="auto"/>
            <w:left w:val="none" w:sz="0" w:space="0" w:color="auto"/>
            <w:bottom w:val="none" w:sz="0" w:space="0" w:color="auto"/>
            <w:right w:val="none" w:sz="0" w:space="0" w:color="auto"/>
          </w:divBdr>
        </w:div>
        <w:div w:id="214128525">
          <w:marLeft w:val="480"/>
          <w:marRight w:val="0"/>
          <w:marTop w:val="0"/>
          <w:marBottom w:val="0"/>
          <w:divBdr>
            <w:top w:val="none" w:sz="0" w:space="0" w:color="auto"/>
            <w:left w:val="none" w:sz="0" w:space="0" w:color="auto"/>
            <w:bottom w:val="none" w:sz="0" w:space="0" w:color="auto"/>
            <w:right w:val="none" w:sz="0" w:space="0" w:color="auto"/>
          </w:divBdr>
        </w:div>
        <w:div w:id="229508050">
          <w:marLeft w:val="480"/>
          <w:marRight w:val="0"/>
          <w:marTop w:val="0"/>
          <w:marBottom w:val="0"/>
          <w:divBdr>
            <w:top w:val="none" w:sz="0" w:space="0" w:color="auto"/>
            <w:left w:val="none" w:sz="0" w:space="0" w:color="auto"/>
            <w:bottom w:val="none" w:sz="0" w:space="0" w:color="auto"/>
            <w:right w:val="none" w:sz="0" w:space="0" w:color="auto"/>
          </w:divBdr>
        </w:div>
        <w:div w:id="258104641">
          <w:marLeft w:val="480"/>
          <w:marRight w:val="0"/>
          <w:marTop w:val="0"/>
          <w:marBottom w:val="0"/>
          <w:divBdr>
            <w:top w:val="none" w:sz="0" w:space="0" w:color="auto"/>
            <w:left w:val="none" w:sz="0" w:space="0" w:color="auto"/>
            <w:bottom w:val="none" w:sz="0" w:space="0" w:color="auto"/>
            <w:right w:val="none" w:sz="0" w:space="0" w:color="auto"/>
          </w:divBdr>
        </w:div>
        <w:div w:id="403532319">
          <w:marLeft w:val="480"/>
          <w:marRight w:val="0"/>
          <w:marTop w:val="0"/>
          <w:marBottom w:val="0"/>
          <w:divBdr>
            <w:top w:val="none" w:sz="0" w:space="0" w:color="auto"/>
            <w:left w:val="none" w:sz="0" w:space="0" w:color="auto"/>
            <w:bottom w:val="none" w:sz="0" w:space="0" w:color="auto"/>
            <w:right w:val="none" w:sz="0" w:space="0" w:color="auto"/>
          </w:divBdr>
        </w:div>
        <w:div w:id="424570175">
          <w:marLeft w:val="480"/>
          <w:marRight w:val="0"/>
          <w:marTop w:val="0"/>
          <w:marBottom w:val="0"/>
          <w:divBdr>
            <w:top w:val="none" w:sz="0" w:space="0" w:color="auto"/>
            <w:left w:val="none" w:sz="0" w:space="0" w:color="auto"/>
            <w:bottom w:val="none" w:sz="0" w:space="0" w:color="auto"/>
            <w:right w:val="none" w:sz="0" w:space="0" w:color="auto"/>
          </w:divBdr>
        </w:div>
        <w:div w:id="431323560">
          <w:marLeft w:val="480"/>
          <w:marRight w:val="0"/>
          <w:marTop w:val="0"/>
          <w:marBottom w:val="0"/>
          <w:divBdr>
            <w:top w:val="none" w:sz="0" w:space="0" w:color="auto"/>
            <w:left w:val="none" w:sz="0" w:space="0" w:color="auto"/>
            <w:bottom w:val="none" w:sz="0" w:space="0" w:color="auto"/>
            <w:right w:val="none" w:sz="0" w:space="0" w:color="auto"/>
          </w:divBdr>
        </w:div>
        <w:div w:id="479807878">
          <w:marLeft w:val="480"/>
          <w:marRight w:val="0"/>
          <w:marTop w:val="0"/>
          <w:marBottom w:val="0"/>
          <w:divBdr>
            <w:top w:val="none" w:sz="0" w:space="0" w:color="auto"/>
            <w:left w:val="none" w:sz="0" w:space="0" w:color="auto"/>
            <w:bottom w:val="none" w:sz="0" w:space="0" w:color="auto"/>
            <w:right w:val="none" w:sz="0" w:space="0" w:color="auto"/>
          </w:divBdr>
        </w:div>
        <w:div w:id="704913305">
          <w:marLeft w:val="480"/>
          <w:marRight w:val="0"/>
          <w:marTop w:val="0"/>
          <w:marBottom w:val="0"/>
          <w:divBdr>
            <w:top w:val="none" w:sz="0" w:space="0" w:color="auto"/>
            <w:left w:val="none" w:sz="0" w:space="0" w:color="auto"/>
            <w:bottom w:val="none" w:sz="0" w:space="0" w:color="auto"/>
            <w:right w:val="none" w:sz="0" w:space="0" w:color="auto"/>
          </w:divBdr>
        </w:div>
        <w:div w:id="726950459">
          <w:marLeft w:val="480"/>
          <w:marRight w:val="0"/>
          <w:marTop w:val="0"/>
          <w:marBottom w:val="0"/>
          <w:divBdr>
            <w:top w:val="none" w:sz="0" w:space="0" w:color="auto"/>
            <w:left w:val="none" w:sz="0" w:space="0" w:color="auto"/>
            <w:bottom w:val="none" w:sz="0" w:space="0" w:color="auto"/>
            <w:right w:val="none" w:sz="0" w:space="0" w:color="auto"/>
          </w:divBdr>
        </w:div>
        <w:div w:id="743651640">
          <w:marLeft w:val="480"/>
          <w:marRight w:val="0"/>
          <w:marTop w:val="0"/>
          <w:marBottom w:val="0"/>
          <w:divBdr>
            <w:top w:val="none" w:sz="0" w:space="0" w:color="auto"/>
            <w:left w:val="none" w:sz="0" w:space="0" w:color="auto"/>
            <w:bottom w:val="none" w:sz="0" w:space="0" w:color="auto"/>
            <w:right w:val="none" w:sz="0" w:space="0" w:color="auto"/>
          </w:divBdr>
        </w:div>
        <w:div w:id="834300122">
          <w:marLeft w:val="480"/>
          <w:marRight w:val="0"/>
          <w:marTop w:val="0"/>
          <w:marBottom w:val="0"/>
          <w:divBdr>
            <w:top w:val="none" w:sz="0" w:space="0" w:color="auto"/>
            <w:left w:val="none" w:sz="0" w:space="0" w:color="auto"/>
            <w:bottom w:val="none" w:sz="0" w:space="0" w:color="auto"/>
            <w:right w:val="none" w:sz="0" w:space="0" w:color="auto"/>
          </w:divBdr>
        </w:div>
        <w:div w:id="894045786">
          <w:marLeft w:val="480"/>
          <w:marRight w:val="0"/>
          <w:marTop w:val="0"/>
          <w:marBottom w:val="0"/>
          <w:divBdr>
            <w:top w:val="none" w:sz="0" w:space="0" w:color="auto"/>
            <w:left w:val="none" w:sz="0" w:space="0" w:color="auto"/>
            <w:bottom w:val="none" w:sz="0" w:space="0" w:color="auto"/>
            <w:right w:val="none" w:sz="0" w:space="0" w:color="auto"/>
          </w:divBdr>
        </w:div>
        <w:div w:id="963315864">
          <w:marLeft w:val="480"/>
          <w:marRight w:val="0"/>
          <w:marTop w:val="0"/>
          <w:marBottom w:val="0"/>
          <w:divBdr>
            <w:top w:val="none" w:sz="0" w:space="0" w:color="auto"/>
            <w:left w:val="none" w:sz="0" w:space="0" w:color="auto"/>
            <w:bottom w:val="none" w:sz="0" w:space="0" w:color="auto"/>
            <w:right w:val="none" w:sz="0" w:space="0" w:color="auto"/>
          </w:divBdr>
        </w:div>
        <w:div w:id="989360366">
          <w:marLeft w:val="480"/>
          <w:marRight w:val="0"/>
          <w:marTop w:val="0"/>
          <w:marBottom w:val="0"/>
          <w:divBdr>
            <w:top w:val="none" w:sz="0" w:space="0" w:color="auto"/>
            <w:left w:val="none" w:sz="0" w:space="0" w:color="auto"/>
            <w:bottom w:val="none" w:sz="0" w:space="0" w:color="auto"/>
            <w:right w:val="none" w:sz="0" w:space="0" w:color="auto"/>
          </w:divBdr>
        </w:div>
        <w:div w:id="1098987888">
          <w:marLeft w:val="480"/>
          <w:marRight w:val="0"/>
          <w:marTop w:val="0"/>
          <w:marBottom w:val="0"/>
          <w:divBdr>
            <w:top w:val="none" w:sz="0" w:space="0" w:color="auto"/>
            <w:left w:val="none" w:sz="0" w:space="0" w:color="auto"/>
            <w:bottom w:val="none" w:sz="0" w:space="0" w:color="auto"/>
            <w:right w:val="none" w:sz="0" w:space="0" w:color="auto"/>
          </w:divBdr>
        </w:div>
        <w:div w:id="1190991913">
          <w:marLeft w:val="480"/>
          <w:marRight w:val="0"/>
          <w:marTop w:val="0"/>
          <w:marBottom w:val="0"/>
          <w:divBdr>
            <w:top w:val="none" w:sz="0" w:space="0" w:color="auto"/>
            <w:left w:val="none" w:sz="0" w:space="0" w:color="auto"/>
            <w:bottom w:val="none" w:sz="0" w:space="0" w:color="auto"/>
            <w:right w:val="none" w:sz="0" w:space="0" w:color="auto"/>
          </w:divBdr>
        </w:div>
        <w:div w:id="1222250495">
          <w:marLeft w:val="480"/>
          <w:marRight w:val="0"/>
          <w:marTop w:val="0"/>
          <w:marBottom w:val="0"/>
          <w:divBdr>
            <w:top w:val="none" w:sz="0" w:space="0" w:color="auto"/>
            <w:left w:val="none" w:sz="0" w:space="0" w:color="auto"/>
            <w:bottom w:val="none" w:sz="0" w:space="0" w:color="auto"/>
            <w:right w:val="none" w:sz="0" w:space="0" w:color="auto"/>
          </w:divBdr>
        </w:div>
        <w:div w:id="1282152540">
          <w:marLeft w:val="480"/>
          <w:marRight w:val="0"/>
          <w:marTop w:val="0"/>
          <w:marBottom w:val="0"/>
          <w:divBdr>
            <w:top w:val="none" w:sz="0" w:space="0" w:color="auto"/>
            <w:left w:val="none" w:sz="0" w:space="0" w:color="auto"/>
            <w:bottom w:val="none" w:sz="0" w:space="0" w:color="auto"/>
            <w:right w:val="none" w:sz="0" w:space="0" w:color="auto"/>
          </w:divBdr>
        </w:div>
        <w:div w:id="1293488024">
          <w:marLeft w:val="480"/>
          <w:marRight w:val="0"/>
          <w:marTop w:val="0"/>
          <w:marBottom w:val="0"/>
          <w:divBdr>
            <w:top w:val="none" w:sz="0" w:space="0" w:color="auto"/>
            <w:left w:val="none" w:sz="0" w:space="0" w:color="auto"/>
            <w:bottom w:val="none" w:sz="0" w:space="0" w:color="auto"/>
            <w:right w:val="none" w:sz="0" w:space="0" w:color="auto"/>
          </w:divBdr>
        </w:div>
        <w:div w:id="1309479874">
          <w:marLeft w:val="480"/>
          <w:marRight w:val="0"/>
          <w:marTop w:val="0"/>
          <w:marBottom w:val="0"/>
          <w:divBdr>
            <w:top w:val="none" w:sz="0" w:space="0" w:color="auto"/>
            <w:left w:val="none" w:sz="0" w:space="0" w:color="auto"/>
            <w:bottom w:val="none" w:sz="0" w:space="0" w:color="auto"/>
            <w:right w:val="none" w:sz="0" w:space="0" w:color="auto"/>
          </w:divBdr>
        </w:div>
        <w:div w:id="1496528759">
          <w:marLeft w:val="480"/>
          <w:marRight w:val="0"/>
          <w:marTop w:val="0"/>
          <w:marBottom w:val="0"/>
          <w:divBdr>
            <w:top w:val="none" w:sz="0" w:space="0" w:color="auto"/>
            <w:left w:val="none" w:sz="0" w:space="0" w:color="auto"/>
            <w:bottom w:val="none" w:sz="0" w:space="0" w:color="auto"/>
            <w:right w:val="none" w:sz="0" w:space="0" w:color="auto"/>
          </w:divBdr>
        </w:div>
        <w:div w:id="1566337668">
          <w:marLeft w:val="480"/>
          <w:marRight w:val="0"/>
          <w:marTop w:val="0"/>
          <w:marBottom w:val="0"/>
          <w:divBdr>
            <w:top w:val="none" w:sz="0" w:space="0" w:color="auto"/>
            <w:left w:val="none" w:sz="0" w:space="0" w:color="auto"/>
            <w:bottom w:val="none" w:sz="0" w:space="0" w:color="auto"/>
            <w:right w:val="none" w:sz="0" w:space="0" w:color="auto"/>
          </w:divBdr>
        </w:div>
        <w:div w:id="1581677095">
          <w:marLeft w:val="480"/>
          <w:marRight w:val="0"/>
          <w:marTop w:val="0"/>
          <w:marBottom w:val="0"/>
          <w:divBdr>
            <w:top w:val="none" w:sz="0" w:space="0" w:color="auto"/>
            <w:left w:val="none" w:sz="0" w:space="0" w:color="auto"/>
            <w:bottom w:val="none" w:sz="0" w:space="0" w:color="auto"/>
            <w:right w:val="none" w:sz="0" w:space="0" w:color="auto"/>
          </w:divBdr>
        </w:div>
        <w:div w:id="1608582704">
          <w:marLeft w:val="480"/>
          <w:marRight w:val="0"/>
          <w:marTop w:val="0"/>
          <w:marBottom w:val="0"/>
          <w:divBdr>
            <w:top w:val="none" w:sz="0" w:space="0" w:color="auto"/>
            <w:left w:val="none" w:sz="0" w:space="0" w:color="auto"/>
            <w:bottom w:val="none" w:sz="0" w:space="0" w:color="auto"/>
            <w:right w:val="none" w:sz="0" w:space="0" w:color="auto"/>
          </w:divBdr>
        </w:div>
        <w:div w:id="1687169503">
          <w:marLeft w:val="480"/>
          <w:marRight w:val="0"/>
          <w:marTop w:val="0"/>
          <w:marBottom w:val="0"/>
          <w:divBdr>
            <w:top w:val="none" w:sz="0" w:space="0" w:color="auto"/>
            <w:left w:val="none" w:sz="0" w:space="0" w:color="auto"/>
            <w:bottom w:val="none" w:sz="0" w:space="0" w:color="auto"/>
            <w:right w:val="none" w:sz="0" w:space="0" w:color="auto"/>
          </w:divBdr>
        </w:div>
        <w:div w:id="1707758041">
          <w:marLeft w:val="480"/>
          <w:marRight w:val="0"/>
          <w:marTop w:val="0"/>
          <w:marBottom w:val="0"/>
          <w:divBdr>
            <w:top w:val="none" w:sz="0" w:space="0" w:color="auto"/>
            <w:left w:val="none" w:sz="0" w:space="0" w:color="auto"/>
            <w:bottom w:val="none" w:sz="0" w:space="0" w:color="auto"/>
            <w:right w:val="none" w:sz="0" w:space="0" w:color="auto"/>
          </w:divBdr>
        </w:div>
        <w:div w:id="1823765506">
          <w:marLeft w:val="480"/>
          <w:marRight w:val="0"/>
          <w:marTop w:val="0"/>
          <w:marBottom w:val="0"/>
          <w:divBdr>
            <w:top w:val="none" w:sz="0" w:space="0" w:color="auto"/>
            <w:left w:val="none" w:sz="0" w:space="0" w:color="auto"/>
            <w:bottom w:val="none" w:sz="0" w:space="0" w:color="auto"/>
            <w:right w:val="none" w:sz="0" w:space="0" w:color="auto"/>
          </w:divBdr>
        </w:div>
        <w:div w:id="1939898072">
          <w:marLeft w:val="480"/>
          <w:marRight w:val="0"/>
          <w:marTop w:val="0"/>
          <w:marBottom w:val="0"/>
          <w:divBdr>
            <w:top w:val="none" w:sz="0" w:space="0" w:color="auto"/>
            <w:left w:val="none" w:sz="0" w:space="0" w:color="auto"/>
            <w:bottom w:val="none" w:sz="0" w:space="0" w:color="auto"/>
            <w:right w:val="none" w:sz="0" w:space="0" w:color="auto"/>
          </w:divBdr>
        </w:div>
      </w:divsChild>
    </w:div>
    <w:div w:id="1423330095">
      <w:bodyDiv w:val="1"/>
      <w:marLeft w:val="0"/>
      <w:marRight w:val="0"/>
      <w:marTop w:val="0"/>
      <w:marBottom w:val="0"/>
      <w:divBdr>
        <w:top w:val="none" w:sz="0" w:space="0" w:color="auto"/>
        <w:left w:val="none" w:sz="0" w:space="0" w:color="auto"/>
        <w:bottom w:val="none" w:sz="0" w:space="0" w:color="auto"/>
        <w:right w:val="none" w:sz="0" w:space="0" w:color="auto"/>
      </w:divBdr>
    </w:div>
    <w:div w:id="1423338697">
      <w:bodyDiv w:val="1"/>
      <w:marLeft w:val="0"/>
      <w:marRight w:val="0"/>
      <w:marTop w:val="0"/>
      <w:marBottom w:val="0"/>
      <w:divBdr>
        <w:top w:val="none" w:sz="0" w:space="0" w:color="auto"/>
        <w:left w:val="none" w:sz="0" w:space="0" w:color="auto"/>
        <w:bottom w:val="none" w:sz="0" w:space="0" w:color="auto"/>
        <w:right w:val="none" w:sz="0" w:space="0" w:color="auto"/>
      </w:divBdr>
    </w:div>
    <w:div w:id="1423801321">
      <w:bodyDiv w:val="1"/>
      <w:marLeft w:val="0"/>
      <w:marRight w:val="0"/>
      <w:marTop w:val="0"/>
      <w:marBottom w:val="0"/>
      <w:divBdr>
        <w:top w:val="none" w:sz="0" w:space="0" w:color="auto"/>
        <w:left w:val="none" w:sz="0" w:space="0" w:color="auto"/>
        <w:bottom w:val="none" w:sz="0" w:space="0" w:color="auto"/>
        <w:right w:val="none" w:sz="0" w:space="0" w:color="auto"/>
      </w:divBdr>
    </w:div>
    <w:div w:id="1423991775">
      <w:bodyDiv w:val="1"/>
      <w:marLeft w:val="0"/>
      <w:marRight w:val="0"/>
      <w:marTop w:val="0"/>
      <w:marBottom w:val="0"/>
      <w:divBdr>
        <w:top w:val="none" w:sz="0" w:space="0" w:color="auto"/>
        <w:left w:val="none" w:sz="0" w:space="0" w:color="auto"/>
        <w:bottom w:val="none" w:sz="0" w:space="0" w:color="auto"/>
        <w:right w:val="none" w:sz="0" w:space="0" w:color="auto"/>
      </w:divBdr>
    </w:div>
    <w:div w:id="1424914272">
      <w:bodyDiv w:val="1"/>
      <w:marLeft w:val="0"/>
      <w:marRight w:val="0"/>
      <w:marTop w:val="0"/>
      <w:marBottom w:val="0"/>
      <w:divBdr>
        <w:top w:val="none" w:sz="0" w:space="0" w:color="auto"/>
        <w:left w:val="none" w:sz="0" w:space="0" w:color="auto"/>
        <w:bottom w:val="none" w:sz="0" w:space="0" w:color="auto"/>
        <w:right w:val="none" w:sz="0" w:space="0" w:color="auto"/>
      </w:divBdr>
    </w:div>
    <w:div w:id="1425414027">
      <w:bodyDiv w:val="1"/>
      <w:marLeft w:val="0"/>
      <w:marRight w:val="0"/>
      <w:marTop w:val="0"/>
      <w:marBottom w:val="0"/>
      <w:divBdr>
        <w:top w:val="none" w:sz="0" w:space="0" w:color="auto"/>
        <w:left w:val="none" w:sz="0" w:space="0" w:color="auto"/>
        <w:bottom w:val="none" w:sz="0" w:space="0" w:color="auto"/>
        <w:right w:val="none" w:sz="0" w:space="0" w:color="auto"/>
      </w:divBdr>
    </w:div>
    <w:div w:id="1425613308">
      <w:bodyDiv w:val="1"/>
      <w:marLeft w:val="0"/>
      <w:marRight w:val="0"/>
      <w:marTop w:val="0"/>
      <w:marBottom w:val="0"/>
      <w:divBdr>
        <w:top w:val="none" w:sz="0" w:space="0" w:color="auto"/>
        <w:left w:val="none" w:sz="0" w:space="0" w:color="auto"/>
        <w:bottom w:val="none" w:sz="0" w:space="0" w:color="auto"/>
        <w:right w:val="none" w:sz="0" w:space="0" w:color="auto"/>
      </w:divBdr>
    </w:div>
    <w:div w:id="1425880806">
      <w:bodyDiv w:val="1"/>
      <w:marLeft w:val="0"/>
      <w:marRight w:val="0"/>
      <w:marTop w:val="0"/>
      <w:marBottom w:val="0"/>
      <w:divBdr>
        <w:top w:val="none" w:sz="0" w:space="0" w:color="auto"/>
        <w:left w:val="none" w:sz="0" w:space="0" w:color="auto"/>
        <w:bottom w:val="none" w:sz="0" w:space="0" w:color="auto"/>
        <w:right w:val="none" w:sz="0" w:space="0" w:color="auto"/>
      </w:divBdr>
    </w:div>
    <w:div w:id="1426460861">
      <w:bodyDiv w:val="1"/>
      <w:marLeft w:val="0"/>
      <w:marRight w:val="0"/>
      <w:marTop w:val="0"/>
      <w:marBottom w:val="0"/>
      <w:divBdr>
        <w:top w:val="none" w:sz="0" w:space="0" w:color="auto"/>
        <w:left w:val="none" w:sz="0" w:space="0" w:color="auto"/>
        <w:bottom w:val="none" w:sz="0" w:space="0" w:color="auto"/>
        <w:right w:val="none" w:sz="0" w:space="0" w:color="auto"/>
      </w:divBdr>
    </w:div>
    <w:div w:id="1426920486">
      <w:bodyDiv w:val="1"/>
      <w:marLeft w:val="0"/>
      <w:marRight w:val="0"/>
      <w:marTop w:val="0"/>
      <w:marBottom w:val="0"/>
      <w:divBdr>
        <w:top w:val="none" w:sz="0" w:space="0" w:color="auto"/>
        <w:left w:val="none" w:sz="0" w:space="0" w:color="auto"/>
        <w:bottom w:val="none" w:sz="0" w:space="0" w:color="auto"/>
        <w:right w:val="none" w:sz="0" w:space="0" w:color="auto"/>
      </w:divBdr>
    </w:div>
    <w:div w:id="1427262840">
      <w:bodyDiv w:val="1"/>
      <w:marLeft w:val="0"/>
      <w:marRight w:val="0"/>
      <w:marTop w:val="0"/>
      <w:marBottom w:val="0"/>
      <w:divBdr>
        <w:top w:val="none" w:sz="0" w:space="0" w:color="auto"/>
        <w:left w:val="none" w:sz="0" w:space="0" w:color="auto"/>
        <w:bottom w:val="none" w:sz="0" w:space="0" w:color="auto"/>
        <w:right w:val="none" w:sz="0" w:space="0" w:color="auto"/>
      </w:divBdr>
    </w:div>
    <w:div w:id="1427572736">
      <w:bodyDiv w:val="1"/>
      <w:marLeft w:val="0"/>
      <w:marRight w:val="0"/>
      <w:marTop w:val="0"/>
      <w:marBottom w:val="0"/>
      <w:divBdr>
        <w:top w:val="none" w:sz="0" w:space="0" w:color="auto"/>
        <w:left w:val="none" w:sz="0" w:space="0" w:color="auto"/>
        <w:bottom w:val="none" w:sz="0" w:space="0" w:color="auto"/>
        <w:right w:val="none" w:sz="0" w:space="0" w:color="auto"/>
      </w:divBdr>
    </w:div>
    <w:div w:id="1428113560">
      <w:bodyDiv w:val="1"/>
      <w:marLeft w:val="0"/>
      <w:marRight w:val="0"/>
      <w:marTop w:val="0"/>
      <w:marBottom w:val="0"/>
      <w:divBdr>
        <w:top w:val="none" w:sz="0" w:space="0" w:color="auto"/>
        <w:left w:val="none" w:sz="0" w:space="0" w:color="auto"/>
        <w:bottom w:val="none" w:sz="0" w:space="0" w:color="auto"/>
        <w:right w:val="none" w:sz="0" w:space="0" w:color="auto"/>
      </w:divBdr>
    </w:div>
    <w:div w:id="1428304598">
      <w:bodyDiv w:val="1"/>
      <w:marLeft w:val="0"/>
      <w:marRight w:val="0"/>
      <w:marTop w:val="0"/>
      <w:marBottom w:val="0"/>
      <w:divBdr>
        <w:top w:val="none" w:sz="0" w:space="0" w:color="auto"/>
        <w:left w:val="none" w:sz="0" w:space="0" w:color="auto"/>
        <w:bottom w:val="none" w:sz="0" w:space="0" w:color="auto"/>
        <w:right w:val="none" w:sz="0" w:space="0" w:color="auto"/>
      </w:divBdr>
    </w:div>
    <w:div w:id="1429231140">
      <w:bodyDiv w:val="1"/>
      <w:marLeft w:val="0"/>
      <w:marRight w:val="0"/>
      <w:marTop w:val="0"/>
      <w:marBottom w:val="0"/>
      <w:divBdr>
        <w:top w:val="none" w:sz="0" w:space="0" w:color="auto"/>
        <w:left w:val="none" w:sz="0" w:space="0" w:color="auto"/>
        <w:bottom w:val="none" w:sz="0" w:space="0" w:color="auto"/>
        <w:right w:val="none" w:sz="0" w:space="0" w:color="auto"/>
      </w:divBdr>
    </w:div>
    <w:div w:id="1429733972">
      <w:bodyDiv w:val="1"/>
      <w:marLeft w:val="0"/>
      <w:marRight w:val="0"/>
      <w:marTop w:val="0"/>
      <w:marBottom w:val="0"/>
      <w:divBdr>
        <w:top w:val="none" w:sz="0" w:space="0" w:color="auto"/>
        <w:left w:val="none" w:sz="0" w:space="0" w:color="auto"/>
        <w:bottom w:val="none" w:sz="0" w:space="0" w:color="auto"/>
        <w:right w:val="none" w:sz="0" w:space="0" w:color="auto"/>
      </w:divBdr>
    </w:div>
    <w:div w:id="1430001208">
      <w:bodyDiv w:val="1"/>
      <w:marLeft w:val="0"/>
      <w:marRight w:val="0"/>
      <w:marTop w:val="0"/>
      <w:marBottom w:val="0"/>
      <w:divBdr>
        <w:top w:val="none" w:sz="0" w:space="0" w:color="auto"/>
        <w:left w:val="none" w:sz="0" w:space="0" w:color="auto"/>
        <w:bottom w:val="none" w:sz="0" w:space="0" w:color="auto"/>
        <w:right w:val="none" w:sz="0" w:space="0" w:color="auto"/>
      </w:divBdr>
    </w:div>
    <w:div w:id="1430080628">
      <w:bodyDiv w:val="1"/>
      <w:marLeft w:val="0"/>
      <w:marRight w:val="0"/>
      <w:marTop w:val="0"/>
      <w:marBottom w:val="0"/>
      <w:divBdr>
        <w:top w:val="none" w:sz="0" w:space="0" w:color="auto"/>
        <w:left w:val="none" w:sz="0" w:space="0" w:color="auto"/>
        <w:bottom w:val="none" w:sz="0" w:space="0" w:color="auto"/>
        <w:right w:val="none" w:sz="0" w:space="0" w:color="auto"/>
      </w:divBdr>
    </w:div>
    <w:div w:id="1430344612">
      <w:bodyDiv w:val="1"/>
      <w:marLeft w:val="0"/>
      <w:marRight w:val="0"/>
      <w:marTop w:val="0"/>
      <w:marBottom w:val="0"/>
      <w:divBdr>
        <w:top w:val="none" w:sz="0" w:space="0" w:color="auto"/>
        <w:left w:val="none" w:sz="0" w:space="0" w:color="auto"/>
        <w:bottom w:val="none" w:sz="0" w:space="0" w:color="auto"/>
        <w:right w:val="none" w:sz="0" w:space="0" w:color="auto"/>
      </w:divBdr>
    </w:div>
    <w:div w:id="1430389798">
      <w:bodyDiv w:val="1"/>
      <w:marLeft w:val="0"/>
      <w:marRight w:val="0"/>
      <w:marTop w:val="0"/>
      <w:marBottom w:val="0"/>
      <w:divBdr>
        <w:top w:val="none" w:sz="0" w:space="0" w:color="auto"/>
        <w:left w:val="none" w:sz="0" w:space="0" w:color="auto"/>
        <w:bottom w:val="none" w:sz="0" w:space="0" w:color="auto"/>
        <w:right w:val="none" w:sz="0" w:space="0" w:color="auto"/>
      </w:divBdr>
    </w:div>
    <w:div w:id="1430850292">
      <w:bodyDiv w:val="1"/>
      <w:marLeft w:val="0"/>
      <w:marRight w:val="0"/>
      <w:marTop w:val="0"/>
      <w:marBottom w:val="0"/>
      <w:divBdr>
        <w:top w:val="none" w:sz="0" w:space="0" w:color="auto"/>
        <w:left w:val="none" w:sz="0" w:space="0" w:color="auto"/>
        <w:bottom w:val="none" w:sz="0" w:space="0" w:color="auto"/>
        <w:right w:val="none" w:sz="0" w:space="0" w:color="auto"/>
      </w:divBdr>
    </w:div>
    <w:div w:id="1431004732">
      <w:bodyDiv w:val="1"/>
      <w:marLeft w:val="0"/>
      <w:marRight w:val="0"/>
      <w:marTop w:val="0"/>
      <w:marBottom w:val="0"/>
      <w:divBdr>
        <w:top w:val="none" w:sz="0" w:space="0" w:color="auto"/>
        <w:left w:val="none" w:sz="0" w:space="0" w:color="auto"/>
        <w:bottom w:val="none" w:sz="0" w:space="0" w:color="auto"/>
        <w:right w:val="none" w:sz="0" w:space="0" w:color="auto"/>
      </w:divBdr>
    </w:div>
    <w:div w:id="1431773988">
      <w:bodyDiv w:val="1"/>
      <w:marLeft w:val="0"/>
      <w:marRight w:val="0"/>
      <w:marTop w:val="0"/>
      <w:marBottom w:val="0"/>
      <w:divBdr>
        <w:top w:val="none" w:sz="0" w:space="0" w:color="auto"/>
        <w:left w:val="none" w:sz="0" w:space="0" w:color="auto"/>
        <w:bottom w:val="none" w:sz="0" w:space="0" w:color="auto"/>
        <w:right w:val="none" w:sz="0" w:space="0" w:color="auto"/>
      </w:divBdr>
    </w:div>
    <w:div w:id="1431926823">
      <w:bodyDiv w:val="1"/>
      <w:marLeft w:val="0"/>
      <w:marRight w:val="0"/>
      <w:marTop w:val="0"/>
      <w:marBottom w:val="0"/>
      <w:divBdr>
        <w:top w:val="none" w:sz="0" w:space="0" w:color="auto"/>
        <w:left w:val="none" w:sz="0" w:space="0" w:color="auto"/>
        <w:bottom w:val="none" w:sz="0" w:space="0" w:color="auto"/>
        <w:right w:val="none" w:sz="0" w:space="0" w:color="auto"/>
      </w:divBdr>
    </w:div>
    <w:div w:id="1432318258">
      <w:bodyDiv w:val="1"/>
      <w:marLeft w:val="0"/>
      <w:marRight w:val="0"/>
      <w:marTop w:val="0"/>
      <w:marBottom w:val="0"/>
      <w:divBdr>
        <w:top w:val="none" w:sz="0" w:space="0" w:color="auto"/>
        <w:left w:val="none" w:sz="0" w:space="0" w:color="auto"/>
        <w:bottom w:val="none" w:sz="0" w:space="0" w:color="auto"/>
        <w:right w:val="none" w:sz="0" w:space="0" w:color="auto"/>
      </w:divBdr>
    </w:div>
    <w:div w:id="1433010622">
      <w:bodyDiv w:val="1"/>
      <w:marLeft w:val="0"/>
      <w:marRight w:val="0"/>
      <w:marTop w:val="0"/>
      <w:marBottom w:val="0"/>
      <w:divBdr>
        <w:top w:val="none" w:sz="0" w:space="0" w:color="auto"/>
        <w:left w:val="none" w:sz="0" w:space="0" w:color="auto"/>
        <w:bottom w:val="none" w:sz="0" w:space="0" w:color="auto"/>
        <w:right w:val="none" w:sz="0" w:space="0" w:color="auto"/>
      </w:divBdr>
    </w:div>
    <w:div w:id="1433478357">
      <w:bodyDiv w:val="1"/>
      <w:marLeft w:val="0"/>
      <w:marRight w:val="0"/>
      <w:marTop w:val="0"/>
      <w:marBottom w:val="0"/>
      <w:divBdr>
        <w:top w:val="none" w:sz="0" w:space="0" w:color="auto"/>
        <w:left w:val="none" w:sz="0" w:space="0" w:color="auto"/>
        <w:bottom w:val="none" w:sz="0" w:space="0" w:color="auto"/>
        <w:right w:val="none" w:sz="0" w:space="0" w:color="auto"/>
      </w:divBdr>
    </w:div>
    <w:div w:id="1433864733">
      <w:bodyDiv w:val="1"/>
      <w:marLeft w:val="0"/>
      <w:marRight w:val="0"/>
      <w:marTop w:val="0"/>
      <w:marBottom w:val="0"/>
      <w:divBdr>
        <w:top w:val="none" w:sz="0" w:space="0" w:color="auto"/>
        <w:left w:val="none" w:sz="0" w:space="0" w:color="auto"/>
        <w:bottom w:val="none" w:sz="0" w:space="0" w:color="auto"/>
        <w:right w:val="none" w:sz="0" w:space="0" w:color="auto"/>
      </w:divBdr>
    </w:div>
    <w:div w:id="1433940754">
      <w:bodyDiv w:val="1"/>
      <w:marLeft w:val="0"/>
      <w:marRight w:val="0"/>
      <w:marTop w:val="0"/>
      <w:marBottom w:val="0"/>
      <w:divBdr>
        <w:top w:val="none" w:sz="0" w:space="0" w:color="auto"/>
        <w:left w:val="none" w:sz="0" w:space="0" w:color="auto"/>
        <w:bottom w:val="none" w:sz="0" w:space="0" w:color="auto"/>
        <w:right w:val="none" w:sz="0" w:space="0" w:color="auto"/>
      </w:divBdr>
    </w:div>
    <w:div w:id="1434520594">
      <w:bodyDiv w:val="1"/>
      <w:marLeft w:val="0"/>
      <w:marRight w:val="0"/>
      <w:marTop w:val="0"/>
      <w:marBottom w:val="0"/>
      <w:divBdr>
        <w:top w:val="none" w:sz="0" w:space="0" w:color="auto"/>
        <w:left w:val="none" w:sz="0" w:space="0" w:color="auto"/>
        <w:bottom w:val="none" w:sz="0" w:space="0" w:color="auto"/>
        <w:right w:val="none" w:sz="0" w:space="0" w:color="auto"/>
      </w:divBdr>
    </w:div>
    <w:div w:id="1434587610">
      <w:bodyDiv w:val="1"/>
      <w:marLeft w:val="0"/>
      <w:marRight w:val="0"/>
      <w:marTop w:val="0"/>
      <w:marBottom w:val="0"/>
      <w:divBdr>
        <w:top w:val="none" w:sz="0" w:space="0" w:color="auto"/>
        <w:left w:val="none" w:sz="0" w:space="0" w:color="auto"/>
        <w:bottom w:val="none" w:sz="0" w:space="0" w:color="auto"/>
        <w:right w:val="none" w:sz="0" w:space="0" w:color="auto"/>
      </w:divBdr>
    </w:div>
    <w:div w:id="1434663370">
      <w:bodyDiv w:val="1"/>
      <w:marLeft w:val="0"/>
      <w:marRight w:val="0"/>
      <w:marTop w:val="0"/>
      <w:marBottom w:val="0"/>
      <w:divBdr>
        <w:top w:val="none" w:sz="0" w:space="0" w:color="auto"/>
        <w:left w:val="none" w:sz="0" w:space="0" w:color="auto"/>
        <w:bottom w:val="none" w:sz="0" w:space="0" w:color="auto"/>
        <w:right w:val="none" w:sz="0" w:space="0" w:color="auto"/>
      </w:divBdr>
    </w:div>
    <w:div w:id="1434665331">
      <w:bodyDiv w:val="1"/>
      <w:marLeft w:val="0"/>
      <w:marRight w:val="0"/>
      <w:marTop w:val="0"/>
      <w:marBottom w:val="0"/>
      <w:divBdr>
        <w:top w:val="none" w:sz="0" w:space="0" w:color="auto"/>
        <w:left w:val="none" w:sz="0" w:space="0" w:color="auto"/>
        <w:bottom w:val="none" w:sz="0" w:space="0" w:color="auto"/>
        <w:right w:val="none" w:sz="0" w:space="0" w:color="auto"/>
      </w:divBdr>
    </w:div>
    <w:div w:id="1435513256">
      <w:bodyDiv w:val="1"/>
      <w:marLeft w:val="0"/>
      <w:marRight w:val="0"/>
      <w:marTop w:val="0"/>
      <w:marBottom w:val="0"/>
      <w:divBdr>
        <w:top w:val="none" w:sz="0" w:space="0" w:color="auto"/>
        <w:left w:val="none" w:sz="0" w:space="0" w:color="auto"/>
        <w:bottom w:val="none" w:sz="0" w:space="0" w:color="auto"/>
        <w:right w:val="none" w:sz="0" w:space="0" w:color="auto"/>
      </w:divBdr>
    </w:div>
    <w:div w:id="1435638228">
      <w:bodyDiv w:val="1"/>
      <w:marLeft w:val="0"/>
      <w:marRight w:val="0"/>
      <w:marTop w:val="0"/>
      <w:marBottom w:val="0"/>
      <w:divBdr>
        <w:top w:val="none" w:sz="0" w:space="0" w:color="auto"/>
        <w:left w:val="none" w:sz="0" w:space="0" w:color="auto"/>
        <w:bottom w:val="none" w:sz="0" w:space="0" w:color="auto"/>
        <w:right w:val="none" w:sz="0" w:space="0" w:color="auto"/>
      </w:divBdr>
    </w:div>
    <w:div w:id="1436050564">
      <w:bodyDiv w:val="1"/>
      <w:marLeft w:val="0"/>
      <w:marRight w:val="0"/>
      <w:marTop w:val="0"/>
      <w:marBottom w:val="0"/>
      <w:divBdr>
        <w:top w:val="none" w:sz="0" w:space="0" w:color="auto"/>
        <w:left w:val="none" w:sz="0" w:space="0" w:color="auto"/>
        <w:bottom w:val="none" w:sz="0" w:space="0" w:color="auto"/>
        <w:right w:val="none" w:sz="0" w:space="0" w:color="auto"/>
      </w:divBdr>
    </w:div>
    <w:div w:id="1436175129">
      <w:bodyDiv w:val="1"/>
      <w:marLeft w:val="0"/>
      <w:marRight w:val="0"/>
      <w:marTop w:val="0"/>
      <w:marBottom w:val="0"/>
      <w:divBdr>
        <w:top w:val="none" w:sz="0" w:space="0" w:color="auto"/>
        <w:left w:val="none" w:sz="0" w:space="0" w:color="auto"/>
        <w:bottom w:val="none" w:sz="0" w:space="0" w:color="auto"/>
        <w:right w:val="none" w:sz="0" w:space="0" w:color="auto"/>
      </w:divBdr>
    </w:div>
    <w:div w:id="1436553984">
      <w:bodyDiv w:val="1"/>
      <w:marLeft w:val="0"/>
      <w:marRight w:val="0"/>
      <w:marTop w:val="0"/>
      <w:marBottom w:val="0"/>
      <w:divBdr>
        <w:top w:val="none" w:sz="0" w:space="0" w:color="auto"/>
        <w:left w:val="none" w:sz="0" w:space="0" w:color="auto"/>
        <w:bottom w:val="none" w:sz="0" w:space="0" w:color="auto"/>
        <w:right w:val="none" w:sz="0" w:space="0" w:color="auto"/>
      </w:divBdr>
    </w:div>
    <w:div w:id="1436947835">
      <w:bodyDiv w:val="1"/>
      <w:marLeft w:val="0"/>
      <w:marRight w:val="0"/>
      <w:marTop w:val="0"/>
      <w:marBottom w:val="0"/>
      <w:divBdr>
        <w:top w:val="none" w:sz="0" w:space="0" w:color="auto"/>
        <w:left w:val="none" w:sz="0" w:space="0" w:color="auto"/>
        <w:bottom w:val="none" w:sz="0" w:space="0" w:color="auto"/>
        <w:right w:val="none" w:sz="0" w:space="0" w:color="auto"/>
      </w:divBdr>
    </w:div>
    <w:div w:id="1437020877">
      <w:bodyDiv w:val="1"/>
      <w:marLeft w:val="0"/>
      <w:marRight w:val="0"/>
      <w:marTop w:val="0"/>
      <w:marBottom w:val="0"/>
      <w:divBdr>
        <w:top w:val="none" w:sz="0" w:space="0" w:color="auto"/>
        <w:left w:val="none" w:sz="0" w:space="0" w:color="auto"/>
        <w:bottom w:val="none" w:sz="0" w:space="0" w:color="auto"/>
        <w:right w:val="none" w:sz="0" w:space="0" w:color="auto"/>
      </w:divBdr>
    </w:div>
    <w:div w:id="1437364909">
      <w:bodyDiv w:val="1"/>
      <w:marLeft w:val="0"/>
      <w:marRight w:val="0"/>
      <w:marTop w:val="0"/>
      <w:marBottom w:val="0"/>
      <w:divBdr>
        <w:top w:val="none" w:sz="0" w:space="0" w:color="auto"/>
        <w:left w:val="none" w:sz="0" w:space="0" w:color="auto"/>
        <w:bottom w:val="none" w:sz="0" w:space="0" w:color="auto"/>
        <w:right w:val="none" w:sz="0" w:space="0" w:color="auto"/>
      </w:divBdr>
    </w:div>
    <w:div w:id="1437865870">
      <w:bodyDiv w:val="1"/>
      <w:marLeft w:val="0"/>
      <w:marRight w:val="0"/>
      <w:marTop w:val="0"/>
      <w:marBottom w:val="0"/>
      <w:divBdr>
        <w:top w:val="none" w:sz="0" w:space="0" w:color="auto"/>
        <w:left w:val="none" w:sz="0" w:space="0" w:color="auto"/>
        <w:bottom w:val="none" w:sz="0" w:space="0" w:color="auto"/>
        <w:right w:val="none" w:sz="0" w:space="0" w:color="auto"/>
      </w:divBdr>
    </w:div>
    <w:div w:id="1437941313">
      <w:bodyDiv w:val="1"/>
      <w:marLeft w:val="0"/>
      <w:marRight w:val="0"/>
      <w:marTop w:val="0"/>
      <w:marBottom w:val="0"/>
      <w:divBdr>
        <w:top w:val="none" w:sz="0" w:space="0" w:color="auto"/>
        <w:left w:val="none" w:sz="0" w:space="0" w:color="auto"/>
        <w:bottom w:val="none" w:sz="0" w:space="0" w:color="auto"/>
        <w:right w:val="none" w:sz="0" w:space="0" w:color="auto"/>
      </w:divBdr>
    </w:div>
    <w:div w:id="1438211322">
      <w:bodyDiv w:val="1"/>
      <w:marLeft w:val="0"/>
      <w:marRight w:val="0"/>
      <w:marTop w:val="0"/>
      <w:marBottom w:val="0"/>
      <w:divBdr>
        <w:top w:val="none" w:sz="0" w:space="0" w:color="auto"/>
        <w:left w:val="none" w:sz="0" w:space="0" w:color="auto"/>
        <w:bottom w:val="none" w:sz="0" w:space="0" w:color="auto"/>
        <w:right w:val="none" w:sz="0" w:space="0" w:color="auto"/>
      </w:divBdr>
    </w:div>
    <w:div w:id="1438477804">
      <w:bodyDiv w:val="1"/>
      <w:marLeft w:val="0"/>
      <w:marRight w:val="0"/>
      <w:marTop w:val="0"/>
      <w:marBottom w:val="0"/>
      <w:divBdr>
        <w:top w:val="none" w:sz="0" w:space="0" w:color="auto"/>
        <w:left w:val="none" w:sz="0" w:space="0" w:color="auto"/>
        <w:bottom w:val="none" w:sz="0" w:space="0" w:color="auto"/>
        <w:right w:val="none" w:sz="0" w:space="0" w:color="auto"/>
      </w:divBdr>
    </w:div>
    <w:div w:id="1438524172">
      <w:bodyDiv w:val="1"/>
      <w:marLeft w:val="0"/>
      <w:marRight w:val="0"/>
      <w:marTop w:val="0"/>
      <w:marBottom w:val="0"/>
      <w:divBdr>
        <w:top w:val="none" w:sz="0" w:space="0" w:color="auto"/>
        <w:left w:val="none" w:sz="0" w:space="0" w:color="auto"/>
        <w:bottom w:val="none" w:sz="0" w:space="0" w:color="auto"/>
        <w:right w:val="none" w:sz="0" w:space="0" w:color="auto"/>
      </w:divBdr>
    </w:div>
    <w:div w:id="1438720907">
      <w:bodyDiv w:val="1"/>
      <w:marLeft w:val="0"/>
      <w:marRight w:val="0"/>
      <w:marTop w:val="0"/>
      <w:marBottom w:val="0"/>
      <w:divBdr>
        <w:top w:val="none" w:sz="0" w:space="0" w:color="auto"/>
        <w:left w:val="none" w:sz="0" w:space="0" w:color="auto"/>
        <w:bottom w:val="none" w:sz="0" w:space="0" w:color="auto"/>
        <w:right w:val="none" w:sz="0" w:space="0" w:color="auto"/>
      </w:divBdr>
    </w:div>
    <w:div w:id="1439258975">
      <w:bodyDiv w:val="1"/>
      <w:marLeft w:val="0"/>
      <w:marRight w:val="0"/>
      <w:marTop w:val="0"/>
      <w:marBottom w:val="0"/>
      <w:divBdr>
        <w:top w:val="none" w:sz="0" w:space="0" w:color="auto"/>
        <w:left w:val="none" w:sz="0" w:space="0" w:color="auto"/>
        <w:bottom w:val="none" w:sz="0" w:space="0" w:color="auto"/>
        <w:right w:val="none" w:sz="0" w:space="0" w:color="auto"/>
      </w:divBdr>
    </w:div>
    <w:div w:id="1439374267">
      <w:bodyDiv w:val="1"/>
      <w:marLeft w:val="0"/>
      <w:marRight w:val="0"/>
      <w:marTop w:val="0"/>
      <w:marBottom w:val="0"/>
      <w:divBdr>
        <w:top w:val="none" w:sz="0" w:space="0" w:color="auto"/>
        <w:left w:val="none" w:sz="0" w:space="0" w:color="auto"/>
        <w:bottom w:val="none" w:sz="0" w:space="0" w:color="auto"/>
        <w:right w:val="none" w:sz="0" w:space="0" w:color="auto"/>
      </w:divBdr>
    </w:div>
    <w:div w:id="1440225431">
      <w:bodyDiv w:val="1"/>
      <w:marLeft w:val="0"/>
      <w:marRight w:val="0"/>
      <w:marTop w:val="0"/>
      <w:marBottom w:val="0"/>
      <w:divBdr>
        <w:top w:val="none" w:sz="0" w:space="0" w:color="auto"/>
        <w:left w:val="none" w:sz="0" w:space="0" w:color="auto"/>
        <w:bottom w:val="none" w:sz="0" w:space="0" w:color="auto"/>
        <w:right w:val="none" w:sz="0" w:space="0" w:color="auto"/>
      </w:divBdr>
    </w:div>
    <w:div w:id="1440836755">
      <w:bodyDiv w:val="1"/>
      <w:marLeft w:val="0"/>
      <w:marRight w:val="0"/>
      <w:marTop w:val="0"/>
      <w:marBottom w:val="0"/>
      <w:divBdr>
        <w:top w:val="none" w:sz="0" w:space="0" w:color="auto"/>
        <w:left w:val="none" w:sz="0" w:space="0" w:color="auto"/>
        <w:bottom w:val="none" w:sz="0" w:space="0" w:color="auto"/>
        <w:right w:val="none" w:sz="0" w:space="0" w:color="auto"/>
      </w:divBdr>
    </w:div>
    <w:div w:id="1441758053">
      <w:bodyDiv w:val="1"/>
      <w:marLeft w:val="0"/>
      <w:marRight w:val="0"/>
      <w:marTop w:val="0"/>
      <w:marBottom w:val="0"/>
      <w:divBdr>
        <w:top w:val="none" w:sz="0" w:space="0" w:color="auto"/>
        <w:left w:val="none" w:sz="0" w:space="0" w:color="auto"/>
        <w:bottom w:val="none" w:sz="0" w:space="0" w:color="auto"/>
        <w:right w:val="none" w:sz="0" w:space="0" w:color="auto"/>
      </w:divBdr>
    </w:div>
    <w:div w:id="1442142503">
      <w:bodyDiv w:val="1"/>
      <w:marLeft w:val="0"/>
      <w:marRight w:val="0"/>
      <w:marTop w:val="0"/>
      <w:marBottom w:val="0"/>
      <w:divBdr>
        <w:top w:val="none" w:sz="0" w:space="0" w:color="auto"/>
        <w:left w:val="none" w:sz="0" w:space="0" w:color="auto"/>
        <w:bottom w:val="none" w:sz="0" w:space="0" w:color="auto"/>
        <w:right w:val="none" w:sz="0" w:space="0" w:color="auto"/>
      </w:divBdr>
    </w:div>
    <w:div w:id="1442531194">
      <w:bodyDiv w:val="1"/>
      <w:marLeft w:val="0"/>
      <w:marRight w:val="0"/>
      <w:marTop w:val="0"/>
      <w:marBottom w:val="0"/>
      <w:divBdr>
        <w:top w:val="none" w:sz="0" w:space="0" w:color="auto"/>
        <w:left w:val="none" w:sz="0" w:space="0" w:color="auto"/>
        <w:bottom w:val="none" w:sz="0" w:space="0" w:color="auto"/>
        <w:right w:val="none" w:sz="0" w:space="0" w:color="auto"/>
      </w:divBdr>
    </w:div>
    <w:div w:id="1442649403">
      <w:bodyDiv w:val="1"/>
      <w:marLeft w:val="0"/>
      <w:marRight w:val="0"/>
      <w:marTop w:val="0"/>
      <w:marBottom w:val="0"/>
      <w:divBdr>
        <w:top w:val="none" w:sz="0" w:space="0" w:color="auto"/>
        <w:left w:val="none" w:sz="0" w:space="0" w:color="auto"/>
        <w:bottom w:val="none" w:sz="0" w:space="0" w:color="auto"/>
        <w:right w:val="none" w:sz="0" w:space="0" w:color="auto"/>
      </w:divBdr>
    </w:div>
    <w:div w:id="1442727594">
      <w:bodyDiv w:val="1"/>
      <w:marLeft w:val="0"/>
      <w:marRight w:val="0"/>
      <w:marTop w:val="0"/>
      <w:marBottom w:val="0"/>
      <w:divBdr>
        <w:top w:val="none" w:sz="0" w:space="0" w:color="auto"/>
        <w:left w:val="none" w:sz="0" w:space="0" w:color="auto"/>
        <w:bottom w:val="none" w:sz="0" w:space="0" w:color="auto"/>
        <w:right w:val="none" w:sz="0" w:space="0" w:color="auto"/>
      </w:divBdr>
    </w:div>
    <w:div w:id="1443455932">
      <w:bodyDiv w:val="1"/>
      <w:marLeft w:val="0"/>
      <w:marRight w:val="0"/>
      <w:marTop w:val="0"/>
      <w:marBottom w:val="0"/>
      <w:divBdr>
        <w:top w:val="none" w:sz="0" w:space="0" w:color="auto"/>
        <w:left w:val="none" w:sz="0" w:space="0" w:color="auto"/>
        <w:bottom w:val="none" w:sz="0" w:space="0" w:color="auto"/>
        <w:right w:val="none" w:sz="0" w:space="0" w:color="auto"/>
      </w:divBdr>
    </w:div>
    <w:div w:id="1443573229">
      <w:bodyDiv w:val="1"/>
      <w:marLeft w:val="0"/>
      <w:marRight w:val="0"/>
      <w:marTop w:val="0"/>
      <w:marBottom w:val="0"/>
      <w:divBdr>
        <w:top w:val="none" w:sz="0" w:space="0" w:color="auto"/>
        <w:left w:val="none" w:sz="0" w:space="0" w:color="auto"/>
        <w:bottom w:val="none" w:sz="0" w:space="0" w:color="auto"/>
        <w:right w:val="none" w:sz="0" w:space="0" w:color="auto"/>
      </w:divBdr>
    </w:div>
    <w:div w:id="1444226787">
      <w:bodyDiv w:val="1"/>
      <w:marLeft w:val="0"/>
      <w:marRight w:val="0"/>
      <w:marTop w:val="0"/>
      <w:marBottom w:val="0"/>
      <w:divBdr>
        <w:top w:val="none" w:sz="0" w:space="0" w:color="auto"/>
        <w:left w:val="none" w:sz="0" w:space="0" w:color="auto"/>
        <w:bottom w:val="none" w:sz="0" w:space="0" w:color="auto"/>
        <w:right w:val="none" w:sz="0" w:space="0" w:color="auto"/>
      </w:divBdr>
    </w:div>
    <w:div w:id="1444298542">
      <w:bodyDiv w:val="1"/>
      <w:marLeft w:val="0"/>
      <w:marRight w:val="0"/>
      <w:marTop w:val="0"/>
      <w:marBottom w:val="0"/>
      <w:divBdr>
        <w:top w:val="none" w:sz="0" w:space="0" w:color="auto"/>
        <w:left w:val="none" w:sz="0" w:space="0" w:color="auto"/>
        <w:bottom w:val="none" w:sz="0" w:space="0" w:color="auto"/>
        <w:right w:val="none" w:sz="0" w:space="0" w:color="auto"/>
      </w:divBdr>
    </w:div>
    <w:div w:id="1444303444">
      <w:bodyDiv w:val="1"/>
      <w:marLeft w:val="0"/>
      <w:marRight w:val="0"/>
      <w:marTop w:val="0"/>
      <w:marBottom w:val="0"/>
      <w:divBdr>
        <w:top w:val="none" w:sz="0" w:space="0" w:color="auto"/>
        <w:left w:val="none" w:sz="0" w:space="0" w:color="auto"/>
        <w:bottom w:val="none" w:sz="0" w:space="0" w:color="auto"/>
        <w:right w:val="none" w:sz="0" w:space="0" w:color="auto"/>
      </w:divBdr>
    </w:div>
    <w:div w:id="1444688665">
      <w:bodyDiv w:val="1"/>
      <w:marLeft w:val="0"/>
      <w:marRight w:val="0"/>
      <w:marTop w:val="0"/>
      <w:marBottom w:val="0"/>
      <w:divBdr>
        <w:top w:val="none" w:sz="0" w:space="0" w:color="auto"/>
        <w:left w:val="none" w:sz="0" w:space="0" w:color="auto"/>
        <w:bottom w:val="none" w:sz="0" w:space="0" w:color="auto"/>
        <w:right w:val="none" w:sz="0" w:space="0" w:color="auto"/>
      </w:divBdr>
    </w:div>
    <w:div w:id="1445540004">
      <w:bodyDiv w:val="1"/>
      <w:marLeft w:val="0"/>
      <w:marRight w:val="0"/>
      <w:marTop w:val="0"/>
      <w:marBottom w:val="0"/>
      <w:divBdr>
        <w:top w:val="none" w:sz="0" w:space="0" w:color="auto"/>
        <w:left w:val="none" w:sz="0" w:space="0" w:color="auto"/>
        <w:bottom w:val="none" w:sz="0" w:space="0" w:color="auto"/>
        <w:right w:val="none" w:sz="0" w:space="0" w:color="auto"/>
      </w:divBdr>
    </w:div>
    <w:div w:id="1445614298">
      <w:bodyDiv w:val="1"/>
      <w:marLeft w:val="0"/>
      <w:marRight w:val="0"/>
      <w:marTop w:val="0"/>
      <w:marBottom w:val="0"/>
      <w:divBdr>
        <w:top w:val="none" w:sz="0" w:space="0" w:color="auto"/>
        <w:left w:val="none" w:sz="0" w:space="0" w:color="auto"/>
        <w:bottom w:val="none" w:sz="0" w:space="0" w:color="auto"/>
        <w:right w:val="none" w:sz="0" w:space="0" w:color="auto"/>
      </w:divBdr>
    </w:div>
    <w:div w:id="1445881508">
      <w:bodyDiv w:val="1"/>
      <w:marLeft w:val="0"/>
      <w:marRight w:val="0"/>
      <w:marTop w:val="0"/>
      <w:marBottom w:val="0"/>
      <w:divBdr>
        <w:top w:val="none" w:sz="0" w:space="0" w:color="auto"/>
        <w:left w:val="none" w:sz="0" w:space="0" w:color="auto"/>
        <w:bottom w:val="none" w:sz="0" w:space="0" w:color="auto"/>
        <w:right w:val="none" w:sz="0" w:space="0" w:color="auto"/>
      </w:divBdr>
    </w:div>
    <w:div w:id="1446191165">
      <w:bodyDiv w:val="1"/>
      <w:marLeft w:val="0"/>
      <w:marRight w:val="0"/>
      <w:marTop w:val="0"/>
      <w:marBottom w:val="0"/>
      <w:divBdr>
        <w:top w:val="none" w:sz="0" w:space="0" w:color="auto"/>
        <w:left w:val="none" w:sz="0" w:space="0" w:color="auto"/>
        <w:bottom w:val="none" w:sz="0" w:space="0" w:color="auto"/>
        <w:right w:val="none" w:sz="0" w:space="0" w:color="auto"/>
      </w:divBdr>
    </w:div>
    <w:div w:id="1446196557">
      <w:bodyDiv w:val="1"/>
      <w:marLeft w:val="0"/>
      <w:marRight w:val="0"/>
      <w:marTop w:val="0"/>
      <w:marBottom w:val="0"/>
      <w:divBdr>
        <w:top w:val="none" w:sz="0" w:space="0" w:color="auto"/>
        <w:left w:val="none" w:sz="0" w:space="0" w:color="auto"/>
        <w:bottom w:val="none" w:sz="0" w:space="0" w:color="auto"/>
        <w:right w:val="none" w:sz="0" w:space="0" w:color="auto"/>
      </w:divBdr>
    </w:div>
    <w:div w:id="1446536741">
      <w:bodyDiv w:val="1"/>
      <w:marLeft w:val="0"/>
      <w:marRight w:val="0"/>
      <w:marTop w:val="0"/>
      <w:marBottom w:val="0"/>
      <w:divBdr>
        <w:top w:val="none" w:sz="0" w:space="0" w:color="auto"/>
        <w:left w:val="none" w:sz="0" w:space="0" w:color="auto"/>
        <w:bottom w:val="none" w:sz="0" w:space="0" w:color="auto"/>
        <w:right w:val="none" w:sz="0" w:space="0" w:color="auto"/>
      </w:divBdr>
    </w:div>
    <w:div w:id="1446776030">
      <w:bodyDiv w:val="1"/>
      <w:marLeft w:val="0"/>
      <w:marRight w:val="0"/>
      <w:marTop w:val="0"/>
      <w:marBottom w:val="0"/>
      <w:divBdr>
        <w:top w:val="none" w:sz="0" w:space="0" w:color="auto"/>
        <w:left w:val="none" w:sz="0" w:space="0" w:color="auto"/>
        <w:bottom w:val="none" w:sz="0" w:space="0" w:color="auto"/>
        <w:right w:val="none" w:sz="0" w:space="0" w:color="auto"/>
      </w:divBdr>
    </w:div>
    <w:div w:id="1446921916">
      <w:bodyDiv w:val="1"/>
      <w:marLeft w:val="0"/>
      <w:marRight w:val="0"/>
      <w:marTop w:val="0"/>
      <w:marBottom w:val="0"/>
      <w:divBdr>
        <w:top w:val="none" w:sz="0" w:space="0" w:color="auto"/>
        <w:left w:val="none" w:sz="0" w:space="0" w:color="auto"/>
        <w:bottom w:val="none" w:sz="0" w:space="0" w:color="auto"/>
        <w:right w:val="none" w:sz="0" w:space="0" w:color="auto"/>
      </w:divBdr>
    </w:div>
    <w:div w:id="1446928233">
      <w:bodyDiv w:val="1"/>
      <w:marLeft w:val="0"/>
      <w:marRight w:val="0"/>
      <w:marTop w:val="0"/>
      <w:marBottom w:val="0"/>
      <w:divBdr>
        <w:top w:val="none" w:sz="0" w:space="0" w:color="auto"/>
        <w:left w:val="none" w:sz="0" w:space="0" w:color="auto"/>
        <w:bottom w:val="none" w:sz="0" w:space="0" w:color="auto"/>
        <w:right w:val="none" w:sz="0" w:space="0" w:color="auto"/>
      </w:divBdr>
    </w:div>
    <w:div w:id="1447040309">
      <w:bodyDiv w:val="1"/>
      <w:marLeft w:val="0"/>
      <w:marRight w:val="0"/>
      <w:marTop w:val="0"/>
      <w:marBottom w:val="0"/>
      <w:divBdr>
        <w:top w:val="none" w:sz="0" w:space="0" w:color="auto"/>
        <w:left w:val="none" w:sz="0" w:space="0" w:color="auto"/>
        <w:bottom w:val="none" w:sz="0" w:space="0" w:color="auto"/>
        <w:right w:val="none" w:sz="0" w:space="0" w:color="auto"/>
      </w:divBdr>
    </w:div>
    <w:div w:id="1447433240">
      <w:bodyDiv w:val="1"/>
      <w:marLeft w:val="0"/>
      <w:marRight w:val="0"/>
      <w:marTop w:val="0"/>
      <w:marBottom w:val="0"/>
      <w:divBdr>
        <w:top w:val="none" w:sz="0" w:space="0" w:color="auto"/>
        <w:left w:val="none" w:sz="0" w:space="0" w:color="auto"/>
        <w:bottom w:val="none" w:sz="0" w:space="0" w:color="auto"/>
        <w:right w:val="none" w:sz="0" w:space="0" w:color="auto"/>
      </w:divBdr>
    </w:div>
    <w:div w:id="1447500637">
      <w:bodyDiv w:val="1"/>
      <w:marLeft w:val="0"/>
      <w:marRight w:val="0"/>
      <w:marTop w:val="0"/>
      <w:marBottom w:val="0"/>
      <w:divBdr>
        <w:top w:val="none" w:sz="0" w:space="0" w:color="auto"/>
        <w:left w:val="none" w:sz="0" w:space="0" w:color="auto"/>
        <w:bottom w:val="none" w:sz="0" w:space="0" w:color="auto"/>
        <w:right w:val="none" w:sz="0" w:space="0" w:color="auto"/>
      </w:divBdr>
    </w:div>
    <w:div w:id="1448355667">
      <w:bodyDiv w:val="1"/>
      <w:marLeft w:val="0"/>
      <w:marRight w:val="0"/>
      <w:marTop w:val="0"/>
      <w:marBottom w:val="0"/>
      <w:divBdr>
        <w:top w:val="none" w:sz="0" w:space="0" w:color="auto"/>
        <w:left w:val="none" w:sz="0" w:space="0" w:color="auto"/>
        <w:bottom w:val="none" w:sz="0" w:space="0" w:color="auto"/>
        <w:right w:val="none" w:sz="0" w:space="0" w:color="auto"/>
      </w:divBdr>
    </w:div>
    <w:div w:id="1448693223">
      <w:bodyDiv w:val="1"/>
      <w:marLeft w:val="0"/>
      <w:marRight w:val="0"/>
      <w:marTop w:val="0"/>
      <w:marBottom w:val="0"/>
      <w:divBdr>
        <w:top w:val="none" w:sz="0" w:space="0" w:color="auto"/>
        <w:left w:val="none" w:sz="0" w:space="0" w:color="auto"/>
        <w:bottom w:val="none" w:sz="0" w:space="0" w:color="auto"/>
        <w:right w:val="none" w:sz="0" w:space="0" w:color="auto"/>
      </w:divBdr>
    </w:div>
    <w:div w:id="1448813640">
      <w:bodyDiv w:val="1"/>
      <w:marLeft w:val="0"/>
      <w:marRight w:val="0"/>
      <w:marTop w:val="0"/>
      <w:marBottom w:val="0"/>
      <w:divBdr>
        <w:top w:val="none" w:sz="0" w:space="0" w:color="auto"/>
        <w:left w:val="none" w:sz="0" w:space="0" w:color="auto"/>
        <w:bottom w:val="none" w:sz="0" w:space="0" w:color="auto"/>
        <w:right w:val="none" w:sz="0" w:space="0" w:color="auto"/>
      </w:divBdr>
    </w:div>
    <w:div w:id="1448890561">
      <w:bodyDiv w:val="1"/>
      <w:marLeft w:val="0"/>
      <w:marRight w:val="0"/>
      <w:marTop w:val="0"/>
      <w:marBottom w:val="0"/>
      <w:divBdr>
        <w:top w:val="none" w:sz="0" w:space="0" w:color="auto"/>
        <w:left w:val="none" w:sz="0" w:space="0" w:color="auto"/>
        <w:bottom w:val="none" w:sz="0" w:space="0" w:color="auto"/>
        <w:right w:val="none" w:sz="0" w:space="0" w:color="auto"/>
      </w:divBdr>
    </w:div>
    <w:div w:id="1449204695">
      <w:bodyDiv w:val="1"/>
      <w:marLeft w:val="0"/>
      <w:marRight w:val="0"/>
      <w:marTop w:val="0"/>
      <w:marBottom w:val="0"/>
      <w:divBdr>
        <w:top w:val="none" w:sz="0" w:space="0" w:color="auto"/>
        <w:left w:val="none" w:sz="0" w:space="0" w:color="auto"/>
        <w:bottom w:val="none" w:sz="0" w:space="0" w:color="auto"/>
        <w:right w:val="none" w:sz="0" w:space="0" w:color="auto"/>
      </w:divBdr>
    </w:div>
    <w:div w:id="1449621119">
      <w:bodyDiv w:val="1"/>
      <w:marLeft w:val="0"/>
      <w:marRight w:val="0"/>
      <w:marTop w:val="0"/>
      <w:marBottom w:val="0"/>
      <w:divBdr>
        <w:top w:val="none" w:sz="0" w:space="0" w:color="auto"/>
        <w:left w:val="none" w:sz="0" w:space="0" w:color="auto"/>
        <w:bottom w:val="none" w:sz="0" w:space="0" w:color="auto"/>
        <w:right w:val="none" w:sz="0" w:space="0" w:color="auto"/>
      </w:divBdr>
    </w:div>
    <w:div w:id="1449814094">
      <w:bodyDiv w:val="1"/>
      <w:marLeft w:val="0"/>
      <w:marRight w:val="0"/>
      <w:marTop w:val="0"/>
      <w:marBottom w:val="0"/>
      <w:divBdr>
        <w:top w:val="none" w:sz="0" w:space="0" w:color="auto"/>
        <w:left w:val="none" w:sz="0" w:space="0" w:color="auto"/>
        <w:bottom w:val="none" w:sz="0" w:space="0" w:color="auto"/>
        <w:right w:val="none" w:sz="0" w:space="0" w:color="auto"/>
      </w:divBdr>
    </w:div>
    <w:div w:id="1450010969">
      <w:bodyDiv w:val="1"/>
      <w:marLeft w:val="0"/>
      <w:marRight w:val="0"/>
      <w:marTop w:val="0"/>
      <w:marBottom w:val="0"/>
      <w:divBdr>
        <w:top w:val="none" w:sz="0" w:space="0" w:color="auto"/>
        <w:left w:val="none" w:sz="0" w:space="0" w:color="auto"/>
        <w:bottom w:val="none" w:sz="0" w:space="0" w:color="auto"/>
        <w:right w:val="none" w:sz="0" w:space="0" w:color="auto"/>
      </w:divBdr>
    </w:div>
    <w:div w:id="1450204624">
      <w:bodyDiv w:val="1"/>
      <w:marLeft w:val="0"/>
      <w:marRight w:val="0"/>
      <w:marTop w:val="0"/>
      <w:marBottom w:val="0"/>
      <w:divBdr>
        <w:top w:val="none" w:sz="0" w:space="0" w:color="auto"/>
        <w:left w:val="none" w:sz="0" w:space="0" w:color="auto"/>
        <w:bottom w:val="none" w:sz="0" w:space="0" w:color="auto"/>
        <w:right w:val="none" w:sz="0" w:space="0" w:color="auto"/>
      </w:divBdr>
    </w:div>
    <w:div w:id="1450272433">
      <w:bodyDiv w:val="1"/>
      <w:marLeft w:val="0"/>
      <w:marRight w:val="0"/>
      <w:marTop w:val="0"/>
      <w:marBottom w:val="0"/>
      <w:divBdr>
        <w:top w:val="none" w:sz="0" w:space="0" w:color="auto"/>
        <w:left w:val="none" w:sz="0" w:space="0" w:color="auto"/>
        <w:bottom w:val="none" w:sz="0" w:space="0" w:color="auto"/>
        <w:right w:val="none" w:sz="0" w:space="0" w:color="auto"/>
      </w:divBdr>
    </w:div>
    <w:div w:id="1450778706">
      <w:bodyDiv w:val="1"/>
      <w:marLeft w:val="0"/>
      <w:marRight w:val="0"/>
      <w:marTop w:val="0"/>
      <w:marBottom w:val="0"/>
      <w:divBdr>
        <w:top w:val="none" w:sz="0" w:space="0" w:color="auto"/>
        <w:left w:val="none" w:sz="0" w:space="0" w:color="auto"/>
        <w:bottom w:val="none" w:sz="0" w:space="0" w:color="auto"/>
        <w:right w:val="none" w:sz="0" w:space="0" w:color="auto"/>
      </w:divBdr>
    </w:div>
    <w:div w:id="1450785229">
      <w:bodyDiv w:val="1"/>
      <w:marLeft w:val="0"/>
      <w:marRight w:val="0"/>
      <w:marTop w:val="0"/>
      <w:marBottom w:val="0"/>
      <w:divBdr>
        <w:top w:val="none" w:sz="0" w:space="0" w:color="auto"/>
        <w:left w:val="none" w:sz="0" w:space="0" w:color="auto"/>
        <w:bottom w:val="none" w:sz="0" w:space="0" w:color="auto"/>
        <w:right w:val="none" w:sz="0" w:space="0" w:color="auto"/>
      </w:divBdr>
    </w:div>
    <w:div w:id="1450970721">
      <w:bodyDiv w:val="1"/>
      <w:marLeft w:val="0"/>
      <w:marRight w:val="0"/>
      <w:marTop w:val="0"/>
      <w:marBottom w:val="0"/>
      <w:divBdr>
        <w:top w:val="none" w:sz="0" w:space="0" w:color="auto"/>
        <w:left w:val="none" w:sz="0" w:space="0" w:color="auto"/>
        <w:bottom w:val="none" w:sz="0" w:space="0" w:color="auto"/>
        <w:right w:val="none" w:sz="0" w:space="0" w:color="auto"/>
      </w:divBdr>
    </w:div>
    <w:div w:id="1451168212">
      <w:bodyDiv w:val="1"/>
      <w:marLeft w:val="0"/>
      <w:marRight w:val="0"/>
      <w:marTop w:val="0"/>
      <w:marBottom w:val="0"/>
      <w:divBdr>
        <w:top w:val="none" w:sz="0" w:space="0" w:color="auto"/>
        <w:left w:val="none" w:sz="0" w:space="0" w:color="auto"/>
        <w:bottom w:val="none" w:sz="0" w:space="0" w:color="auto"/>
        <w:right w:val="none" w:sz="0" w:space="0" w:color="auto"/>
      </w:divBdr>
    </w:div>
    <w:div w:id="1451196174">
      <w:bodyDiv w:val="1"/>
      <w:marLeft w:val="0"/>
      <w:marRight w:val="0"/>
      <w:marTop w:val="0"/>
      <w:marBottom w:val="0"/>
      <w:divBdr>
        <w:top w:val="none" w:sz="0" w:space="0" w:color="auto"/>
        <w:left w:val="none" w:sz="0" w:space="0" w:color="auto"/>
        <w:bottom w:val="none" w:sz="0" w:space="0" w:color="auto"/>
        <w:right w:val="none" w:sz="0" w:space="0" w:color="auto"/>
      </w:divBdr>
    </w:div>
    <w:div w:id="1451589540">
      <w:bodyDiv w:val="1"/>
      <w:marLeft w:val="0"/>
      <w:marRight w:val="0"/>
      <w:marTop w:val="0"/>
      <w:marBottom w:val="0"/>
      <w:divBdr>
        <w:top w:val="none" w:sz="0" w:space="0" w:color="auto"/>
        <w:left w:val="none" w:sz="0" w:space="0" w:color="auto"/>
        <w:bottom w:val="none" w:sz="0" w:space="0" w:color="auto"/>
        <w:right w:val="none" w:sz="0" w:space="0" w:color="auto"/>
      </w:divBdr>
    </w:div>
    <w:div w:id="1451822533">
      <w:bodyDiv w:val="1"/>
      <w:marLeft w:val="0"/>
      <w:marRight w:val="0"/>
      <w:marTop w:val="0"/>
      <w:marBottom w:val="0"/>
      <w:divBdr>
        <w:top w:val="none" w:sz="0" w:space="0" w:color="auto"/>
        <w:left w:val="none" w:sz="0" w:space="0" w:color="auto"/>
        <w:bottom w:val="none" w:sz="0" w:space="0" w:color="auto"/>
        <w:right w:val="none" w:sz="0" w:space="0" w:color="auto"/>
      </w:divBdr>
    </w:div>
    <w:div w:id="1451974045">
      <w:bodyDiv w:val="1"/>
      <w:marLeft w:val="0"/>
      <w:marRight w:val="0"/>
      <w:marTop w:val="0"/>
      <w:marBottom w:val="0"/>
      <w:divBdr>
        <w:top w:val="none" w:sz="0" w:space="0" w:color="auto"/>
        <w:left w:val="none" w:sz="0" w:space="0" w:color="auto"/>
        <w:bottom w:val="none" w:sz="0" w:space="0" w:color="auto"/>
        <w:right w:val="none" w:sz="0" w:space="0" w:color="auto"/>
      </w:divBdr>
    </w:div>
    <w:div w:id="1452016904">
      <w:bodyDiv w:val="1"/>
      <w:marLeft w:val="0"/>
      <w:marRight w:val="0"/>
      <w:marTop w:val="0"/>
      <w:marBottom w:val="0"/>
      <w:divBdr>
        <w:top w:val="none" w:sz="0" w:space="0" w:color="auto"/>
        <w:left w:val="none" w:sz="0" w:space="0" w:color="auto"/>
        <w:bottom w:val="none" w:sz="0" w:space="0" w:color="auto"/>
        <w:right w:val="none" w:sz="0" w:space="0" w:color="auto"/>
      </w:divBdr>
    </w:div>
    <w:div w:id="1452438036">
      <w:bodyDiv w:val="1"/>
      <w:marLeft w:val="0"/>
      <w:marRight w:val="0"/>
      <w:marTop w:val="0"/>
      <w:marBottom w:val="0"/>
      <w:divBdr>
        <w:top w:val="none" w:sz="0" w:space="0" w:color="auto"/>
        <w:left w:val="none" w:sz="0" w:space="0" w:color="auto"/>
        <w:bottom w:val="none" w:sz="0" w:space="0" w:color="auto"/>
        <w:right w:val="none" w:sz="0" w:space="0" w:color="auto"/>
      </w:divBdr>
    </w:div>
    <w:div w:id="1452481438">
      <w:bodyDiv w:val="1"/>
      <w:marLeft w:val="0"/>
      <w:marRight w:val="0"/>
      <w:marTop w:val="0"/>
      <w:marBottom w:val="0"/>
      <w:divBdr>
        <w:top w:val="none" w:sz="0" w:space="0" w:color="auto"/>
        <w:left w:val="none" w:sz="0" w:space="0" w:color="auto"/>
        <w:bottom w:val="none" w:sz="0" w:space="0" w:color="auto"/>
        <w:right w:val="none" w:sz="0" w:space="0" w:color="auto"/>
      </w:divBdr>
    </w:div>
    <w:div w:id="1452631001">
      <w:bodyDiv w:val="1"/>
      <w:marLeft w:val="0"/>
      <w:marRight w:val="0"/>
      <w:marTop w:val="0"/>
      <w:marBottom w:val="0"/>
      <w:divBdr>
        <w:top w:val="none" w:sz="0" w:space="0" w:color="auto"/>
        <w:left w:val="none" w:sz="0" w:space="0" w:color="auto"/>
        <w:bottom w:val="none" w:sz="0" w:space="0" w:color="auto"/>
        <w:right w:val="none" w:sz="0" w:space="0" w:color="auto"/>
      </w:divBdr>
    </w:div>
    <w:div w:id="1452941132">
      <w:bodyDiv w:val="1"/>
      <w:marLeft w:val="0"/>
      <w:marRight w:val="0"/>
      <w:marTop w:val="0"/>
      <w:marBottom w:val="0"/>
      <w:divBdr>
        <w:top w:val="none" w:sz="0" w:space="0" w:color="auto"/>
        <w:left w:val="none" w:sz="0" w:space="0" w:color="auto"/>
        <w:bottom w:val="none" w:sz="0" w:space="0" w:color="auto"/>
        <w:right w:val="none" w:sz="0" w:space="0" w:color="auto"/>
      </w:divBdr>
    </w:div>
    <w:div w:id="1453592549">
      <w:bodyDiv w:val="1"/>
      <w:marLeft w:val="0"/>
      <w:marRight w:val="0"/>
      <w:marTop w:val="0"/>
      <w:marBottom w:val="0"/>
      <w:divBdr>
        <w:top w:val="none" w:sz="0" w:space="0" w:color="auto"/>
        <w:left w:val="none" w:sz="0" w:space="0" w:color="auto"/>
        <w:bottom w:val="none" w:sz="0" w:space="0" w:color="auto"/>
        <w:right w:val="none" w:sz="0" w:space="0" w:color="auto"/>
      </w:divBdr>
    </w:div>
    <w:div w:id="1453666874">
      <w:bodyDiv w:val="1"/>
      <w:marLeft w:val="0"/>
      <w:marRight w:val="0"/>
      <w:marTop w:val="0"/>
      <w:marBottom w:val="0"/>
      <w:divBdr>
        <w:top w:val="none" w:sz="0" w:space="0" w:color="auto"/>
        <w:left w:val="none" w:sz="0" w:space="0" w:color="auto"/>
        <w:bottom w:val="none" w:sz="0" w:space="0" w:color="auto"/>
        <w:right w:val="none" w:sz="0" w:space="0" w:color="auto"/>
      </w:divBdr>
    </w:div>
    <w:div w:id="1453788694">
      <w:bodyDiv w:val="1"/>
      <w:marLeft w:val="0"/>
      <w:marRight w:val="0"/>
      <w:marTop w:val="0"/>
      <w:marBottom w:val="0"/>
      <w:divBdr>
        <w:top w:val="none" w:sz="0" w:space="0" w:color="auto"/>
        <w:left w:val="none" w:sz="0" w:space="0" w:color="auto"/>
        <w:bottom w:val="none" w:sz="0" w:space="0" w:color="auto"/>
        <w:right w:val="none" w:sz="0" w:space="0" w:color="auto"/>
      </w:divBdr>
    </w:div>
    <w:div w:id="1454251429">
      <w:bodyDiv w:val="1"/>
      <w:marLeft w:val="0"/>
      <w:marRight w:val="0"/>
      <w:marTop w:val="0"/>
      <w:marBottom w:val="0"/>
      <w:divBdr>
        <w:top w:val="none" w:sz="0" w:space="0" w:color="auto"/>
        <w:left w:val="none" w:sz="0" w:space="0" w:color="auto"/>
        <w:bottom w:val="none" w:sz="0" w:space="0" w:color="auto"/>
        <w:right w:val="none" w:sz="0" w:space="0" w:color="auto"/>
      </w:divBdr>
    </w:div>
    <w:div w:id="1454982853">
      <w:bodyDiv w:val="1"/>
      <w:marLeft w:val="0"/>
      <w:marRight w:val="0"/>
      <w:marTop w:val="0"/>
      <w:marBottom w:val="0"/>
      <w:divBdr>
        <w:top w:val="none" w:sz="0" w:space="0" w:color="auto"/>
        <w:left w:val="none" w:sz="0" w:space="0" w:color="auto"/>
        <w:bottom w:val="none" w:sz="0" w:space="0" w:color="auto"/>
        <w:right w:val="none" w:sz="0" w:space="0" w:color="auto"/>
      </w:divBdr>
    </w:div>
    <w:div w:id="1455369267">
      <w:bodyDiv w:val="1"/>
      <w:marLeft w:val="0"/>
      <w:marRight w:val="0"/>
      <w:marTop w:val="0"/>
      <w:marBottom w:val="0"/>
      <w:divBdr>
        <w:top w:val="none" w:sz="0" w:space="0" w:color="auto"/>
        <w:left w:val="none" w:sz="0" w:space="0" w:color="auto"/>
        <w:bottom w:val="none" w:sz="0" w:space="0" w:color="auto"/>
        <w:right w:val="none" w:sz="0" w:space="0" w:color="auto"/>
      </w:divBdr>
    </w:div>
    <w:div w:id="1456144922">
      <w:bodyDiv w:val="1"/>
      <w:marLeft w:val="0"/>
      <w:marRight w:val="0"/>
      <w:marTop w:val="0"/>
      <w:marBottom w:val="0"/>
      <w:divBdr>
        <w:top w:val="none" w:sz="0" w:space="0" w:color="auto"/>
        <w:left w:val="none" w:sz="0" w:space="0" w:color="auto"/>
        <w:bottom w:val="none" w:sz="0" w:space="0" w:color="auto"/>
        <w:right w:val="none" w:sz="0" w:space="0" w:color="auto"/>
      </w:divBdr>
    </w:div>
    <w:div w:id="1456290812">
      <w:bodyDiv w:val="1"/>
      <w:marLeft w:val="0"/>
      <w:marRight w:val="0"/>
      <w:marTop w:val="0"/>
      <w:marBottom w:val="0"/>
      <w:divBdr>
        <w:top w:val="none" w:sz="0" w:space="0" w:color="auto"/>
        <w:left w:val="none" w:sz="0" w:space="0" w:color="auto"/>
        <w:bottom w:val="none" w:sz="0" w:space="0" w:color="auto"/>
        <w:right w:val="none" w:sz="0" w:space="0" w:color="auto"/>
      </w:divBdr>
    </w:div>
    <w:div w:id="1456943448">
      <w:bodyDiv w:val="1"/>
      <w:marLeft w:val="0"/>
      <w:marRight w:val="0"/>
      <w:marTop w:val="0"/>
      <w:marBottom w:val="0"/>
      <w:divBdr>
        <w:top w:val="none" w:sz="0" w:space="0" w:color="auto"/>
        <w:left w:val="none" w:sz="0" w:space="0" w:color="auto"/>
        <w:bottom w:val="none" w:sz="0" w:space="0" w:color="auto"/>
        <w:right w:val="none" w:sz="0" w:space="0" w:color="auto"/>
      </w:divBdr>
    </w:div>
    <w:div w:id="1457286940">
      <w:bodyDiv w:val="1"/>
      <w:marLeft w:val="0"/>
      <w:marRight w:val="0"/>
      <w:marTop w:val="0"/>
      <w:marBottom w:val="0"/>
      <w:divBdr>
        <w:top w:val="none" w:sz="0" w:space="0" w:color="auto"/>
        <w:left w:val="none" w:sz="0" w:space="0" w:color="auto"/>
        <w:bottom w:val="none" w:sz="0" w:space="0" w:color="auto"/>
        <w:right w:val="none" w:sz="0" w:space="0" w:color="auto"/>
      </w:divBdr>
    </w:div>
    <w:div w:id="1458059671">
      <w:bodyDiv w:val="1"/>
      <w:marLeft w:val="0"/>
      <w:marRight w:val="0"/>
      <w:marTop w:val="0"/>
      <w:marBottom w:val="0"/>
      <w:divBdr>
        <w:top w:val="none" w:sz="0" w:space="0" w:color="auto"/>
        <w:left w:val="none" w:sz="0" w:space="0" w:color="auto"/>
        <w:bottom w:val="none" w:sz="0" w:space="0" w:color="auto"/>
        <w:right w:val="none" w:sz="0" w:space="0" w:color="auto"/>
      </w:divBdr>
    </w:div>
    <w:div w:id="1459836779">
      <w:bodyDiv w:val="1"/>
      <w:marLeft w:val="0"/>
      <w:marRight w:val="0"/>
      <w:marTop w:val="0"/>
      <w:marBottom w:val="0"/>
      <w:divBdr>
        <w:top w:val="none" w:sz="0" w:space="0" w:color="auto"/>
        <w:left w:val="none" w:sz="0" w:space="0" w:color="auto"/>
        <w:bottom w:val="none" w:sz="0" w:space="0" w:color="auto"/>
        <w:right w:val="none" w:sz="0" w:space="0" w:color="auto"/>
      </w:divBdr>
    </w:div>
    <w:div w:id="1459951107">
      <w:bodyDiv w:val="1"/>
      <w:marLeft w:val="0"/>
      <w:marRight w:val="0"/>
      <w:marTop w:val="0"/>
      <w:marBottom w:val="0"/>
      <w:divBdr>
        <w:top w:val="none" w:sz="0" w:space="0" w:color="auto"/>
        <w:left w:val="none" w:sz="0" w:space="0" w:color="auto"/>
        <w:bottom w:val="none" w:sz="0" w:space="0" w:color="auto"/>
        <w:right w:val="none" w:sz="0" w:space="0" w:color="auto"/>
      </w:divBdr>
    </w:div>
    <w:div w:id="1460146615">
      <w:bodyDiv w:val="1"/>
      <w:marLeft w:val="0"/>
      <w:marRight w:val="0"/>
      <w:marTop w:val="0"/>
      <w:marBottom w:val="0"/>
      <w:divBdr>
        <w:top w:val="none" w:sz="0" w:space="0" w:color="auto"/>
        <w:left w:val="none" w:sz="0" w:space="0" w:color="auto"/>
        <w:bottom w:val="none" w:sz="0" w:space="0" w:color="auto"/>
        <w:right w:val="none" w:sz="0" w:space="0" w:color="auto"/>
      </w:divBdr>
    </w:div>
    <w:div w:id="1460880279">
      <w:bodyDiv w:val="1"/>
      <w:marLeft w:val="0"/>
      <w:marRight w:val="0"/>
      <w:marTop w:val="0"/>
      <w:marBottom w:val="0"/>
      <w:divBdr>
        <w:top w:val="none" w:sz="0" w:space="0" w:color="auto"/>
        <w:left w:val="none" w:sz="0" w:space="0" w:color="auto"/>
        <w:bottom w:val="none" w:sz="0" w:space="0" w:color="auto"/>
        <w:right w:val="none" w:sz="0" w:space="0" w:color="auto"/>
      </w:divBdr>
    </w:div>
    <w:div w:id="1460950275">
      <w:bodyDiv w:val="1"/>
      <w:marLeft w:val="0"/>
      <w:marRight w:val="0"/>
      <w:marTop w:val="0"/>
      <w:marBottom w:val="0"/>
      <w:divBdr>
        <w:top w:val="none" w:sz="0" w:space="0" w:color="auto"/>
        <w:left w:val="none" w:sz="0" w:space="0" w:color="auto"/>
        <w:bottom w:val="none" w:sz="0" w:space="0" w:color="auto"/>
        <w:right w:val="none" w:sz="0" w:space="0" w:color="auto"/>
      </w:divBdr>
    </w:div>
    <w:div w:id="1461414542">
      <w:bodyDiv w:val="1"/>
      <w:marLeft w:val="0"/>
      <w:marRight w:val="0"/>
      <w:marTop w:val="0"/>
      <w:marBottom w:val="0"/>
      <w:divBdr>
        <w:top w:val="none" w:sz="0" w:space="0" w:color="auto"/>
        <w:left w:val="none" w:sz="0" w:space="0" w:color="auto"/>
        <w:bottom w:val="none" w:sz="0" w:space="0" w:color="auto"/>
        <w:right w:val="none" w:sz="0" w:space="0" w:color="auto"/>
      </w:divBdr>
    </w:div>
    <w:div w:id="1461995520">
      <w:bodyDiv w:val="1"/>
      <w:marLeft w:val="0"/>
      <w:marRight w:val="0"/>
      <w:marTop w:val="0"/>
      <w:marBottom w:val="0"/>
      <w:divBdr>
        <w:top w:val="none" w:sz="0" w:space="0" w:color="auto"/>
        <w:left w:val="none" w:sz="0" w:space="0" w:color="auto"/>
        <w:bottom w:val="none" w:sz="0" w:space="0" w:color="auto"/>
        <w:right w:val="none" w:sz="0" w:space="0" w:color="auto"/>
      </w:divBdr>
    </w:div>
    <w:div w:id="1462072774">
      <w:bodyDiv w:val="1"/>
      <w:marLeft w:val="0"/>
      <w:marRight w:val="0"/>
      <w:marTop w:val="0"/>
      <w:marBottom w:val="0"/>
      <w:divBdr>
        <w:top w:val="none" w:sz="0" w:space="0" w:color="auto"/>
        <w:left w:val="none" w:sz="0" w:space="0" w:color="auto"/>
        <w:bottom w:val="none" w:sz="0" w:space="0" w:color="auto"/>
        <w:right w:val="none" w:sz="0" w:space="0" w:color="auto"/>
      </w:divBdr>
    </w:div>
    <w:div w:id="1462453910">
      <w:bodyDiv w:val="1"/>
      <w:marLeft w:val="0"/>
      <w:marRight w:val="0"/>
      <w:marTop w:val="0"/>
      <w:marBottom w:val="0"/>
      <w:divBdr>
        <w:top w:val="none" w:sz="0" w:space="0" w:color="auto"/>
        <w:left w:val="none" w:sz="0" w:space="0" w:color="auto"/>
        <w:bottom w:val="none" w:sz="0" w:space="0" w:color="auto"/>
        <w:right w:val="none" w:sz="0" w:space="0" w:color="auto"/>
      </w:divBdr>
    </w:div>
    <w:div w:id="1462577726">
      <w:bodyDiv w:val="1"/>
      <w:marLeft w:val="0"/>
      <w:marRight w:val="0"/>
      <w:marTop w:val="0"/>
      <w:marBottom w:val="0"/>
      <w:divBdr>
        <w:top w:val="none" w:sz="0" w:space="0" w:color="auto"/>
        <w:left w:val="none" w:sz="0" w:space="0" w:color="auto"/>
        <w:bottom w:val="none" w:sz="0" w:space="0" w:color="auto"/>
        <w:right w:val="none" w:sz="0" w:space="0" w:color="auto"/>
      </w:divBdr>
    </w:div>
    <w:div w:id="1463232724">
      <w:bodyDiv w:val="1"/>
      <w:marLeft w:val="0"/>
      <w:marRight w:val="0"/>
      <w:marTop w:val="0"/>
      <w:marBottom w:val="0"/>
      <w:divBdr>
        <w:top w:val="none" w:sz="0" w:space="0" w:color="auto"/>
        <w:left w:val="none" w:sz="0" w:space="0" w:color="auto"/>
        <w:bottom w:val="none" w:sz="0" w:space="0" w:color="auto"/>
        <w:right w:val="none" w:sz="0" w:space="0" w:color="auto"/>
      </w:divBdr>
    </w:div>
    <w:div w:id="1463385627">
      <w:bodyDiv w:val="1"/>
      <w:marLeft w:val="0"/>
      <w:marRight w:val="0"/>
      <w:marTop w:val="0"/>
      <w:marBottom w:val="0"/>
      <w:divBdr>
        <w:top w:val="none" w:sz="0" w:space="0" w:color="auto"/>
        <w:left w:val="none" w:sz="0" w:space="0" w:color="auto"/>
        <w:bottom w:val="none" w:sz="0" w:space="0" w:color="auto"/>
        <w:right w:val="none" w:sz="0" w:space="0" w:color="auto"/>
      </w:divBdr>
      <w:divsChild>
        <w:div w:id="5716124">
          <w:marLeft w:val="480"/>
          <w:marRight w:val="0"/>
          <w:marTop w:val="0"/>
          <w:marBottom w:val="0"/>
          <w:divBdr>
            <w:top w:val="none" w:sz="0" w:space="0" w:color="auto"/>
            <w:left w:val="none" w:sz="0" w:space="0" w:color="auto"/>
            <w:bottom w:val="none" w:sz="0" w:space="0" w:color="auto"/>
            <w:right w:val="none" w:sz="0" w:space="0" w:color="auto"/>
          </w:divBdr>
        </w:div>
        <w:div w:id="307520757">
          <w:marLeft w:val="480"/>
          <w:marRight w:val="0"/>
          <w:marTop w:val="0"/>
          <w:marBottom w:val="0"/>
          <w:divBdr>
            <w:top w:val="none" w:sz="0" w:space="0" w:color="auto"/>
            <w:left w:val="none" w:sz="0" w:space="0" w:color="auto"/>
            <w:bottom w:val="none" w:sz="0" w:space="0" w:color="auto"/>
            <w:right w:val="none" w:sz="0" w:space="0" w:color="auto"/>
          </w:divBdr>
        </w:div>
        <w:div w:id="388841638">
          <w:marLeft w:val="480"/>
          <w:marRight w:val="0"/>
          <w:marTop w:val="0"/>
          <w:marBottom w:val="0"/>
          <w:divBdr>
            <w:top w:val="none" w:sz="0" w:space="0" w:color="auto"/>
            <w:left w:val="none" w:sz="0" w:space="0" w:color="auto"/>
            <w:bottom w:val="none" w:sz="0" w:space="0" w:color="auto"/>
            <w:right w:val="none" w:sz="0" w:space="0" w:color="auto"/>
          </w:divBdr>
        </w:div>
        <w:div w:id="408692216">
          <w:marLeft w:val="480"/>
          <w:marRight w:val="0"/>
          <w:marTop w:val="0"/>
          <w:marBottom w:val="0"/>
          <w:divBdr>
            <w:top w:val="none" w:sz="0" w:space="0" w:color="auto"/>
            <w:left w:val="none" w:sz="0" w:space="0" w:color="auto"/>
            <w:bottom w:val="none" w:sz="0" w:space="0" w:color="auto"/>
            <w:right w:val="none" w:sz="0" w:space="0" w:color="auto"/>
          </w:divBdr>
        </w:div>
        <w:div w:id="547179971">
          <w:marLeft w:val="480"/>
          <w:marRight w:val="0"/>
          <w:marTop w:val="0"/>
          <w:marBottom w:val="0"/>
          <w:divBdr>
            <w:top w:val="none" w:sz="0" w:space="0" w:color="auto"/>
            <w:left w:val="none" w:sz="0" w:space="0" w:color="auto"/>
            <w:bottom w:val="none" w:sz="0" w:space="0" w:color="auto"/>
            <w:right w:val="none" w:sz="0" w:space="0" w:color="auto"/>
          </w:divBdr>
        </w:div>
        <w:div w:id="611324038">
          <w:marLeft w:val="480"/>
          <w:marRight w:val="0"/>
          <w:marTop w:val="0"/>
          <w:marBottom w:val="0"/>
          <w:divBdr>
            <w:top w:val="none" w:sz="0" w:space="0" w:color="auto"/>
            <w:left w:val="none" w:sz="0" w:space="0" w:color="auto"/>
            <w:bottom w:val="none" w:sz="0" w:space="0" w:color="auto"/>
            <w:right w:val="none" w:sz="0" w:space="0" w:color="auto"/>
          </w:divBdr>
        </w:div>
        <w:div w:id="726220122">
          <w:marLeft w:val="480"/>
          <w:marRight w:val="0"/>
          <w:marTop w:val="0"/>
          <w:marBottom w:val="0"/>
          <w:divBdr>
            <w:top w:val="none" w:sz="0" w:space="0" w:color="auto"/>
            <w:left w:val="none" w:sz="0" w:space="0" w:color="auto"/>
            <w:bottom w:val="none" w:sz="0" w:space="0" w:color="auto"/>
            <w:right w:val="none" w:sz="0" w:space="0" w:color="auto"/>
          </w:divBdr>
        </w:div>
        <w:div w:id="772626100">
          <w:marLeft w:val="480"/>
          <w:marRight w:val="0"/>
          <w:marTop w:val="0"/>
          <w:marBottom w:val="0"/>
          <w:divBdr>
            <w:top w:val="none" w:sz="0" w:space="0" w:color="auto"/>
            <w:left w:val="none" w:sz="0" w:space="0" w:color="auto"/>
            <w:bottom w:val="none" w:sz="0" w:space="0" w:color="auto"/>
            <w:right w:val="none" w:sz="0" w:space="0" w:color="auto"/>
          </w:divBdr>
        </w:div>
        <w:div w:id="836455981">
          <w:marLeft w:val="480"/>
          <w:marRight w:val="0"/>
          <w:marTop w:val="0"/>
          <w:marBottom w:val="0"/>
          <w:divBdr>
            <w:top w:val="none" w:sz="0" w:space="0" w:color="auto"/>
            <w:left w:val="none" w:sz="0" w:space="0" w:color="auto"/>
            <w:bottom w:val="none" w:sz="0" w:space="0" w:color="auto"/>
            <w:right w:val="none" w:sz="0" w:space="0" w:color="auto"/>
          </w:divBdr>
        </w:div>
        <w:div w:id="1108887760">
          <w:marLeft w:val="480"/>
          <w:marRight w:val="0"/>
          <w:marTop w:val="0"/>
          <w:marBottom w:val="0"/>
          <w:divBdr>
            <w:top w:val="none" w:sz="0" w:space="0" w:color="auto"/>
            <w:left w:val="none" w:sz="0" w:space="0" w:color="auto"/>
            <w:bottom w:val="none" w:sz="0" w:space="0" w:color="auto"/>
            <w:right w:val="none" w:sz="0" w:space="0" w:color="auto"/>
          </w:divBdr>
        </w:div>
        <w:div w:id="1133475361">
          <w:marLeft w:val="480"/>
          <w:marRight w:val="0"/>
          <w:marTop w:val="0"/>
          <w:marBottom w:val="0"/>
          <w:divBdr>
            <w:top w:val="none" w:sz="0" w:space="0" w:color="auto"/>
            <w:left w:val="none" w:sz="0" w:space="0" w:color="auto"/>
            <w:bottom w:val="none" w:sz="0" w:space="0" w:color="auto"/>
            <w:right w:val="none" w:sz="0" w:space="0" w:color="auto"/>
          </w:divBdr>
        </w:div>
        <w:div w:id="1168709444">
          <w:marLeft w:val="480"/>
          <w:marRight w:val="0"/>
          <w:marTop w:val="0"/>
          <w:marBottom w:val="0"/>
          <w:divBdr>
            <w:top w:val="none" w:sz="0" w:space="0" w:color="auto"/>
            <w:left w:val="none" w:sz="0" w:space="0" w:color="auto"/>
            <w:bottom w:val="none" w:sz="0" w:space="0" w:color="auto"/>
            <w:right w:val="none" w:sz="0" w:space="0" w:color="auto"/>
          </w:divBdr>
        </w:div>
        <w:div w:id="1340309243">
          <w:marLeft w:val="480"/>
          <w:marRight w:val="0"/>
          <w:marTop w:val="0"/>
          <w:marBottom w:val="0"/>
          <w:divBdr>
            <w:top w:val="none" w:sz="0" w:space="0" w:color="auto"/>
            <w:left w:val="none" w:sz="0" w:space="0" w:color="auto"/>
            <w:bottom w:val="none" w:sz="0" w:space="0" w:color="auto"/>
            <w:right w:val="none" w:sz="0" w:space="0" w:color="auto"/>
          </w:divBdr>
        </w:div>
        <w:div w:id="1378746459">
          <w:marLeft w:val="480"/>
          <w:marRight w:val="0"/>
          <w:marTop w:val="0"/>
          <w:marBottom w:val="0"/>
          <w:divBdr>
            <w:top w:val="none" w:sz="0" w:space="0" w:color="auto"/>
            <w:left w:val="none" w:sz="0" w:space="0" w:color="auto"/>
            <w:bottom w:val="none" w:sz="0" w:space="0" w:color="auto"/>
            <w:right w:val="none" w:sz="0" w:space="0" w:color="auto"/>
          </w:divBdr>
        </w:div>
        <w:div w:id="1415513812">
          <w:marLeft w:val="480"/>
          <w:marRight w:val="0"/>
          <w:marTop w:val="0"/>
          <w:marBottom w:val="0"/>
          <w:divBdr>
            <w:top w:val="none" w:sz="0" w:space="0" w:color="auto"/>
            <w:left w:val="none" w:sz="0" w:space="0" w:color="auto"/>
            <w:bottom w:val="none" w:sz="0" w:space="0" w:color="auto"/>
            <w:right w:val="none" w:sz="0" w:space="0" w:color="auto"/>
          </w:divBdr>
        </w:div>
        <w:div w:id="1514756461">
          <w:marLeft w:val="480"/>
          <w:marRight w:val="0"/>
          <w:marTop w:val="0"/>
          <w:marBottom w:val="0"/>
          <w:divBdr>
            <w:top w:val="none" w:sz="0" w:space="0" w:color="auto"/>
            <w:left w:val="none" w:sz="0" w:space="0" w:color="auto"/>
            <w:bottom w:val="none" w:sz="0" w:space="0" w:color="auto"/>
            <w:right w:val="none" w:sz="0" w:space="0" w:color="auto"/>
          </w:divBdr>
        </w:div>
        <w:div w:id="1614243381">
          <w:marLeft w:val="480"/>
          <w:marRight w:val="0"/>
          <w:marTop w:val="0"/>
          <w:marBottom w:val="0"/>
          <w:divBdr>
            <w:top w:val="none" w:sz="0" w:space="0" w:color="auto"/>
            <w:left w:val="none" w:sz="0" w:space="0" w:color="auto"/>
            <w:bottom w:val="none" w:sz="0" w:space="0" w:color="auto"/>
            <w:right w:val="none" w:sz="0" w:space="0" w:color="auto"/>
          </w:divBdr>
        </w:div>
        <w:div w:id="1744258820">
          <w:marLeft w:val="480"/>
          <w:marRight w:val="0"/>
          <w:marTop w:val="0"/>
          <w:marBottom w:val="0"/>
          <w:divBdr>
            <w:top w:val="none" w:sz="0" w:space="0" w:color="auto"/>
            <w:left w:val="none" w:sz="0" w:space="0" w:color="auto"/>
            <w:bottom w:val="none" w:sz="0" w:space="0" w:color="auto"/>
            <w:right w:val="none" w:sz="0" w:space="0" w:color="auto"/>
          </w:divBdr>
        </w:div>
        <w:div w:id="1910386716">
          <w:marLeft w:val="480"/>
          <w:marRight w:val="0"/>
          <w:marTop w:val="0"/>
          <w:marBottom w:val="0"/>
          <w:divBdr>
            <w:top w:val="none" w:sz="0" w:space="0" w:color="auto"/>
            <w:left w:val="none" w:sz="0" w:space="0" w:color="auto"/>
            <w:bottom w:val="none" w:sz="0" w:space="0" w:color="auto"/>
            <w:right w:val="none" w:sz="0" w:space="0" w:color="auto"/>
          </w:divBdr>
        </w:div>
        <w:div w:id="1917282331">
          <w:marLeft w:val="480"/>
          <w:marRight w:val="0"/>
          <w:marTop w:val="0"/>
          <w:marBottom w:val="0"/>
          <w:divBdr>
            <w:top w:val="none" w:sz="0" w:space="0" w:color="auto"/>
            <w:left w:val="none" w:sz="0" w:space="0" w:color="auto"/>
            <w:bottom w:val="none" w:sz="0" w:space="0" w:color="auto"/>
            <w:right w:val="none" w:sz="0" w:space="0" w:color="auto"/>
          </w:divBdr>
        </w:div>
        <w:div w:id="1927685475">
          <w:marLeft w:val="480"/>
          <w:marRight w:val="0"/>
          <w:marTop w:val="0"/>
          <w:marBottom w:val="0"/>
          <w:divBdr>
            <w:top w:val="none" w:sz="0" w:space="0" w:color="auto"/>
            <w:left w:val="none" w:sz="0" w:space="0" w:color="auto"/>
            <w:bottom w:val="none" w:sz="0" w:space="0" w:color="auto"/>
            <w:right w:val="none" w:sz="0" w:space="0" w:color="auto"/>
          </w:divBdr>
        </w:div>
        <w:div w:id="1990667730">
          <w:marLeft w:val="480"/>
          <w:marRight w:val="0"/>
          <w:marTop w:val="0"/>
          <w:marBottom w:val="0"/>
          <w:divBdr>
            <w:top w:val="none" w:sz="0" w:space="0" w:color="auto"/>
            <w:left w:val="none" w:sz="0" w:space="0" w:color="auto"/>
            <w:bottom w:val="none" w:sz="0" w:space="0" w:color="auto"/>
            <w:right w:val="none" w:sz="0" w:space="0" w:color="auto"/>
          </w:divBdr>
        </w:div>
        <w:div w:id="2023163398">
          <w:marLeft w:val="480"/>
          <w:marRight w:val="0"/>
          <w:marTop w:val="0"/>
          <w:marBottom w:val="0"/>
          <w:divBdr>
            <w:top w:val="none" w:sz="0" w:space="0" w:color="auto"/>
            <w:left w:val="none" w:sz="0" w:space="0" w:color="auto"/>
            <w:bottom w:val="none" w:sz="0" w:space="0" w:color="auto"/>
            <w:right w:val="none" w:sz="0" w:space="0" w:color="auto"/>
          </w:divBdr>
        </w:div>
        <w:div w:id="2059894168">
          <w:marLeft w:val="480"/>
          <w:marRight w:val="0"/>
          <w:marTop w:val="0"/>
          <w:marBottom w:val="0"/>
          <w:divBdr>
            <w:top w:val="none" w:sz="0" w:space="0" w:color="auto"/>
            <w:left w:val="none" w:sz="0" w:space="0" w:color="auto"/>
            <w:bottom w:val="none" w:sz="0" w:space="0" w:color="auto"/>
            <w:right w:val="none" w:sz="0" w:space="0" w:color="auto"/>
          </w:divBdr>
        </w:div>
      </w:divsChild>
    </w:div>
    <w:div w:id="1463426575">
      <w:bodyDiv w:val="1"/>
      <w:marLeft w:val="0"/>
      <w:marRight w:val="0"/>
      <w:marTop w:val="0"/>
      <w:marBottom w:val="0"/>
      <w:divBdr>
        <w:top w:val="none" w:sz="0" w:space="0" w:color="auto"/>
        <w:left w:val="none" w:sz="0" w:space="0" w:color="auto"/>
        <w:bottom w:val="none" w:sz="0" w:space="0" w:color="auto"/>
        <w:right w:val="none" w:sz="0" w:space="0" w:color="auto"/>
      </w:divBdr>
    </w:div>
    <w:div w:id="1463573145">
      <w:bodyDiv w:val="1"/>
      <w:marLeft w:val="0"/>
      <w:marRight w:val="0"/>
      <w:marTop w:val="0"/>
      <w:marBottom w:val="0"/>
      <w:divBdr>
        <w:top w:val="none" w:sz="0" w:space="0" w:color="auto"/>
        <w:left w:val="none" w:sz="0" w:space="0" w:color="auto"/>
        <w:bottom w:val="none" w:sz="0" w:space="0" w:color="auto"/>
        <w:right w:val="none" w:sz="0" w:space="0" w:color="auto"/>
      </w:divBdr>
    </w:div>
    <w:div w:id="1464036613">
      <w:bodyDiv w:val="1"/>
      <w:marLeft w:val="0"/>
      <w:marRight w:val="0"/>
      <w:marTop w:val="0"/>
      <w:marBottom w:val="0"/>
      <w:divBdr>
        <w:top w:val="none" w:sz="0" w:space="0" w:color="auto"/>
        <w:left w:val="none" w:sz="0" w:space="0" w:color="auto"/>
        <w:bottom w:val="none" w:sz="0" w:space="0" w:color="auto"/>
        <w:right w:val="none" w:sz="0" w:space="0" w:color="auto"/>
      </w:divBdr>
    </w:div>
    <w:div w:id="1464497869">
      <w:bodyDiv w:val="1"/>
      <w:marLeft w:val="0"/>
      <w:marRight w:val="0"/>
      <w:marTop w:val="0"/>
      <w:marBottom w:val="0"/>
      <w:divBdr>
        <w:top w:val="none" w:sz="0" w:space="0" w:color="auto"/>
        <w:left w:val="none" w:sz="0" w:space="0" w:color="auto"/>
        <w:bottom w:val="none" w:sz="0" w:space="0" w:color="auto"/>
        <w:right w:val="none" w:sz="0" w:space="0" w:color="auto"/>
      </w:divBdr>
    </w:div>
    <w:div w:id="1464536829">
      <w:bodyDiv w:val="1"/>
      <w:marLeft w:val="0"/>
      <w:marRight w:val="0"/>
      <w:marTop w:val="0"/>
      <w:marBottom w:val="0"/>
      <w:divBdr>
        <w:top w:val="none" w:sz="0" w:space="0" w:color="auto"/>
        <w:left w:val="none" w:sz="0" w:space="0" w:color="auto"/>
        <w:bottom w:val="none" w:sz="0" w:space="0" w:color="auto"/>
        <w:right w:val="none" w:sz="0" w:space="0" w:color="auto"/>
      </w:divBdr>
    </w:div>
    <w:div w:id="1464620101">
      <w:bodyDiv w:val="1"/>
      <w:marLeft w:val="0"/>
      <w:marRight w:val="0"/>
      <w:marTop w:val="0"/>
      <w:marBottom w:val="0"/>
      <w:divBdr>
        <w:top w:val="none" w:sz="0" w:space="0" w:color="auto"/>
        <w:left w:val="none" w:sz="0" w:space="0" w:color="auto"/>
        <w:bottom w:val="none" w:sz="0" w:space="0" w:color="auto"/>
        <w:right w:val="none" w:sz="0" w:space="0" w:color="auto"/>
      </w:divBdr>
    </w:div>
    <w:div w:id="1465849021">
      <w:bodyDiv w:val="1"/>
      <w:marLeft w:val="0"/>
      <w:marRight w:val="0"/>
      <w:marTop w:val="0"/>
      <w:marBottom w:val="0"/>
      <w:divBdr>
        <w:top w:val="none" w:sz="0" w:space="0" w:color="auto"/>
        <w:left w:val="none" w:sz="0" w:space="0" w:color="auto"/>
        <w:bottom w:val="none" w:sz="0" w:space="0" w:color="auto"/>
        <w:right w:val="none" w:sz="0" w:space="0" w:color="auto"/>
      </w:divBdr>
    </w:div>
    <w:div w:id="1466460199">
      <w:bodyDiv w:val="1"/>
      <w:marLeft w:val="0"/>
      <w:marRight w:val="0"/>
      <w:marTop w:val="0"/>
      <w:marBottom w:val="0"/>
      <w:divBdr>
        <w:top w:val="none" w:sz="0" w:space="0" w:color="auto"/>
        <w:left w:val="none" w:sz="0" w:space="0" w:color="auto"/>
        <w:bottom w:val="none" w:sz="0" w:space="0" w:color="auto"/>
        <w:right w:val="none" w:sz="0" w:space="0" w:color="auto"/>
      </w:divBdr>
    </w:div>
    <w:div w:id="1467770732">
      <w:bodyDiv w:val="1"/>
      <w:marLeft w:val="0"/>
      <w:marRight w:val="0"/>
      <w:marTop w:val="0"/>
      <w:marBottom w:val="0"/>
      <w:divBdr>
        <w:top w:val="none" w:sz="0" w:space="0" w:color="auto"/>
        <w:left w:val="none" w:sz="0" w:space="0" w:color="auto"/>
        <w:bottom w:val="none" w:sz="0" w:space="0" w:color="auto"/>
        <w:right w:val="none" w:sz="0" w:space="0" w:color="auto"/>
      </w:divBdr>
    </w:div>
    <w:div w:id="1467816070">
      <w:bodyDiv w:val="1"/>
      <w:marLeft w:val="0"/>
      <w:marRight w:val="0"/>
      <w:marTop w:val="0"/>
      <w:marBottom w:val="0"/>
      <w:divBdr>
        <w:top w:val="none" w:sz="0" w:space="0" w:color="auto"/>
        <w:left w:val="none" w:sz="0" w:space="0" w:color="auto"/>
        <w:bottom w:val="none" w:sz="0" w:space="0" w:color="auto"/>
        <w:right w:val="none" w:sz="0" w:space="0" w:color="auto"/>
      </w:divBdr>
    </w:div>
    <w:div w:id="1468087667">
      <w:bodyDiv w:val="1"/>
      <w:marLeft w:val="0"/>
      <w:marRight w:val="0"/>
      <w:marTop w:val="0"/>
      <w:marBottom w:val="0"/>
      <w:divBdr>
        <w:top w:val="none" w:sz="0" w:space="0" w:color="auto"/>
        <w:left w:val="none" w:sz="0" w:space="0" w:color="auto"/>
        <w:bottom w:val="none" w:sz="0" w:space="0" w:color="auto"/>
        <w:right w:val="none" w:sz="0" w:space="0" w:color="auto"/>
      </w:divBdr>
    </w:div>
    <w:div w:id="1468890497">
      <w:bodyDiv w:val="1"/>
      <w:marLeft w:val="0"/>
      <w:marRight w:val="0"/>
      <w:marTop w:val="0"/>
      <w:marBottom w:val="0"/>
      <w:divBdr>
        <w:top w:val="none" w:sz="0" w:space="0" w:color="auto"/>
        <w:left w:val="none" w:sz="0" w:space="0" w:color="auto"/>
        <w:bottom w:val="none" w:sz="0" w:space="0" w:color="auto"/>
        <w:right w:val="none" w:sz="0" w:space="0" w:color="auto"/>
      </w:divBdr>
    </w:div>
    <w:div w:id="1469281610">
      <w:bodyDiv w:val="1"/>
      <w:marLeft w:val="0"/>
      <w:marRight w:val="0"/>
      <w:marTop w:val="0"/>
      <w:marBottom w:val="0"/>
      <w:divBdr>
        <w:top w:val="none" w:sz="0" w:space="0" w:color="auto"/>
        <w:left w:val="none" w:sz="0" w:space="0" w:color="auto"/>
        <w:bottom w:val="none" w:sz="0" w:space="0" w:color="auto"/>
        <w:right w:val="none" w:sz="0" w:space="0" w:color="auto"/>
      </w:divBdr>
    </w:div>
    <w:div w:id="1469514142">
      <w:bodyDiv w:val="1"/>
      <w:marLeft w:val="0"/>
      <w:marRight w:val="0"/>
      <w:marTop w:val="0"/>
      <w:marBottom w:val="0"/>
      <w:divBdr>
        <w:top w:val="none" w:sz="0" w:space="0" w:color="auto"/>
        <w:left w:val="none" w:sz="0" w:space="0" w:color="auto"/>
        <w:bottom w:val="none" w:sz="0" w:space="0" w:color="auto"/>
        <w:right w:val="none" w:sz="0" w:space="0" w:color="auto"/>
      </w:divBdr>
    </w:div>
    <w:div w:id="1469862135">
      <w:bodyDiv w:val="1"/>
      <w:marLeft w:val="0"/>
      <w:marRight w:val="0"/>
      <w:marTop w:val="0"/>
      <w:marBottom w:val="0"/>
      <w:divBdr>
        <w:top w:val="none" w:sz="0" w:space="0" w:color="auto"/>
        <w:left w:val="none" w:sz="0" w:space="0" w:color="auto"/>
        <w:bottom w:val="none" w:sz="0" w:space="0" w:color="auto"/>
        <w:right w:val="none" w:sz="0" w:space="0" w:color="auto"/>
      </w:divBdr>
    </w:div>
    <w:div w:id="1470829021">
      <w:bodyDiv w:val="1"/>
      <w:marLeft w:val="0"/>
      <w:marRight w:val="0"/>
      <w:marTop w:val="0"/>
      <w:marBottom w:val="0"/>
      <w:divBdr>
        <w:top w:val="none" w:sz="0" w:space="0" w:color="auto"/>
        <w:left w:val="none" w:sz="0" w:space="0" w:color="auto"/>
        <w:bottom w:val="none" w:sz="0" w:space="0" w:color="auto"/>
        <w:right w:val="none" w:sz="0" w:space="0" w:color="auto"/>
      </w:divBdr>
    </w:div>
    <w:div w:id="1470830213">
      <w:bodyDiv w:val="1"/>
      <w:marLeft w:val="0"/>
      <w:marRight w:val="0"/>
      <w:marTop w:val="0"/>
      <w:marBottom w:val="0"/>
      <w:divBdr>
        <w:top w:val="none" w:sz="0" w:space="0" w:color="auto"/>
        <w:left w:val="none" w:sz="0" w:space="0" w:color="auto"/>
        <w:bottom w:val="none" w:sz="0" w:space="0" w:color="auto"/>
        <w:right w:val="none" w:sz="0" w:space="0" w:color="auto"/>
      </w:divBdr>
    </w:div>
    <w:div w:id="1471943072">
      <w:bodyDiv w:val="1"/>
      <w:marLeft w:val="0"/>
      <w:marRight w:val="0"/>
      <w:marTop w:val="0"/>
      <w:marBottom w:val="0"/>
      <w:divBdr>
        <w:top w:val="none" w:sz="0" w:space="0" w:color="auto"/>
        <w:left w:val="none" w:sz="0" w:space="0" w:color="auto"/>
        <w:bottom w:val="none" w:sz="0" w:space="0" w:color="auto"/>
        <w:right w:val="none" w:sz="0" w:space="0" w:color="auto"/>
      </w:divBdr>
    </w:div>
    <w:div w:id="1472167344">
      <w:bodyDiv w:val="1"/>
      <w:marLeft w:val="0"/>
      <w:marRight w:val="0"/>
      <w:marTop w:val="0"/>
      <w:marBottom w:val="0"/>
      <w:divBdr>
        <w:top w:val="none" w:sz="0" w:space="0" w:color="auto"/>
        <w:left w:val="none" w:sz="0" w:space="0" w:color="auto"/>
        <w:bottom w:val="none" w:sz="0" w:space="0" w:color="auto"/>
        <w:right w:val="none" w:sz="0" w:space="0" w:color="auto"/>
      </w:divBdr>
    </w:div>
    <w:div w:id="1472208003">
      <w:bodyDiv w:val="1"/>
      <w:marLeft w:val="0"/>
      <w:marRight w:val="0"/>
      <w:marTop w:val="0"/>
      <w:marBottom w:val="0"/>
      <w:divBdr>
        <w:top w:val="none" w:sz="0" w:space="0" w:color="auto"/>
        <w:left w:val="none" w:sz="0" w:space="0" w:color="auto"/>
        <w:bottom w:val="none" w:sz="0" w:space="0" w:color="auto"/>
        <w:right w:val="none" w:sz="0" w:space="0" w:color="auto"/>
      </w:divBdr>
    </w:div>
    <w:div w:id="1472363220">
      <w:bodyDiv w:val="1"/>
      <w:marLeft w:val="0"/>
      <w:marRight w:val="0"/>
      <w:marTop w:val="0"/>
      <w:marBottom w:val="0"/>
      <w:divBdr>
        <w:top w:val="none" w:sz="0" w:space="0" w:color="auto"/>
        <w:left w:val="none" w:sz="0" w:space="0" w:color="auto"/>
        <w:bottom w:val="none" w:sz="0" w:space="0" w:color="auto"/>
        <w:right w:val="none" w:sz="0" w:space="0" w:color="auto"/>
      </w:divBdr>
    </w:div>
    <w:div w:id="1472477456">
      <w:bodyDiv w:val="1"/>
      <w:marLeft w:val="0"/>
      <w:marRight w:val="0"/>
      <w:marTop w:val="0"/>
      <w:marBottom w:val="0"/>
      <w:divBdr>
        <w:top w:val="none" w:sz="0" w:space="0" w:color="auto"/>
        <w:left w:val="none" w:sz="0" w:space="0" w:color="auto"/>
        <w:bottom w:val="none" w:sz="0" w:space="0" w:color="auto"/>
        <w:right w:val="none" w:sz="0" w:space="0" w:color="auto"/>
      </w:divBdr>
    </w:div>
    <w:div w:id="1472671939">
      <w:bodyDiv w:val="1"/>
      <w:marLeft w:val="0"/>
      <w:marRight w:val="0"/>
      <w:marTop w:val="0"/>
      <w:marBottom w:val="0"/>
      <w:divBdr>
        <w:top w:val="none" w:sz="0" w:space="0" w:color="auto"/>
        <w:left w:val="none" w:sz="0" w:space="0" w:color="auto"/>
        <w:bottom w:val="none" w:sz="0" w:space="0" w:color="auto"/>
        <w:right w:val="none" w:sz="0" w:space="0" w:color="auto"/>
      </w:divBdr>
    </w:div>
    <w:div w:id="1472794557">
      <w:bodyDiv w:val="1"/>
      <w:marLeft w:val="0"/>
      <w:marRight w:val="0"/>
      <w:marTop w:val="0"/>
      <w:marBottom w:val="0"/>
      <w:divBdr>
        <w:top w:val="none" w:sz="0" w:space="0" w:color="auto"/>
        <w:left w:val="none" w:sz="0" w:space="0" w:color="auto"/>
        <w:bottom w:val="none" w:sz="0" w:space="0" w:color="auto"/>
        <w:right w:val="none" w:sz="0" w:space="0" w:color="auto"/>
      </w:divBdr>
    </w:div>
    <w:div w:id="1472865635">
      <w:bodyDiv w:val="1"/>
      <w:marLeft w:val="0"/>
      <w:marRight w:val="0"/>
      <w:marTop w:val="0"/>
      <w:marBottom w:val="0"/>
      <w:divBdr>
        <w:top w:val="none" w:sz="0" w:space="0" w:color="auto"/>
        <w:left w:val="none" w:sz="0" w:space="0" w:color="auto"/>
        <w:bottom w:val="none" w:sz="0" w:space="0" w:color="auto"/>
        <w:right w:val="none" w:sz="0" w:space="0" w:color="auto"/>
      </w:divBdr>
    </w:div>
    <w:div w:id="1473282005">
      <w:bodyDiv w:val="1"/>
      <w:marLeft w:val="0"/>
      <w:marRight w:val="0"/>
      <w:marTop w:val="0"/>
      <w:marBottom w:val="0"/>
      <w:divBdr>
        <w:top w:val="none" w:sz="0" w:space="0" w:color="auto"/>
        <w:left w:val="none" w:sz="0" w:space="0" w:color="auto"/>
        <w:bottom w:val="none" w:sz="0" w:space="0" w:color="auto"/>
        <w:right w:val="none" w:sz="0" w:space="0" w:color="auto"/>
      </w:divBdr>
    </w:div>
    <w:div w:id="1473521549">
      <w:bodyDiv w:val="1"/>
      <w:marLeft w:val="0"/>
      <w:marRight w:val="0"/>
      <w:marTop w:val="0"/>
      <w:marBottom w:val="0"/>
      <w:divBdr>
        <w:top w:val="none" w:sz="0" w:space="0" w:color="auto"/>
        <w:left w:val="none" w:sz="0" w:space="0" w:color="auto"/>
        <w:bottom w:val="none" w:sz="0" w:space="0" w:color="auto"/>
        <w:right w:val="none" w:sz="0" w:space="0" w:color="auto"/>
      </w:divBdr>
    </w:div>
    <w:div w:id="1473598501">
      <w:bodyDiv w:val="1"/>
      <w:marLeft w:val="0"/>
      <w:marRight w:val="0"/>
      <w:marTop w:val="0"/>
      <w:marBottom w:val="0"/>
      <w:divBdr>
        <w:top w:val="none" w:sz="0" w:space="0" w:color="auto"/>
        <w:left w:val="none" w:sz="0" w:space="0" w:color="auto"/>
        <w:bottom w:val="none" w:sz="0" w:space="0" w:color="auto"/>
        <w:right w:val="none" w:sz="0" w:space="0" w:color="auto"/>
      </w:divBdr>
    </w:div>
    <w:div w:id="1473601249">
      <w:bodyDiv w:val="1"/>
      <w:marLeft w:val="0"/>
      <w:marRight w:val="0"/>
      <w:marTop w:val="0"/>
      <w:marBottom w:val="0"/>
      <w:divBdr>
        <w:top w:val="none" w:sz="0" w:space="0" w:color="auto"/>
        <w:left w:val="none" w:sz="0" w:space="0" w:color="auto"/>
        <w:bottom w:val="none" w:sz="0" w:space="0" w:color="auto"/>
        <w:right w:val="none" w:sz="0" w:space="0" w:color="auto"/>
      </w:divBdr>
    </w:div>
    <w:div w:id="1474061660">
      <w:bodyDiv w:val="1"/>
      <w:marLeft w:val="0"/>
      <w:marRight w:val="0"/>
      <w:marTop w:val="0"/>
      <w:marBottom w:val="0"/>
      <w:divBdr>
        <w:top w:val="none" w:sz="0" w:space="0" w:color="auto"/>
        <w:left w:val="none" w:sz="0" w:space="0" w:color="auto"/>
        <w:bottom w:val="none" w:sz="0" w:space="0" w:color="auto"/>
        <w:right w:val="none" w:sz="0" w:space="0" w:color="auto"/>
      </w:divBdr>
    </w:div>
    <w:div w:id="1474521179">
      <w:bodyDiv w:val="1"/>
      <w:marLeft w:val="0"/>
      <w:marRight w:val="0"/>
      <w:marTop w:val="0"/>
      <w:marBottom w:val="0"/>
      <w:divBdr>
        <w:top w:val="none" w:sz="0" w:space="0" w:color="auto"/>
        <w:left w:val="none" w:sz="0" w:space="0" w:color="auto"/>
        <w:bottom w:val="none" w:sz="0" w:space="0" w:color="auto"/>
        <w:right w:val="none" w:sz="0" w:space="0" w:color="auto"/>
      </w:divBdr>
    </w:div>
    <w:div w:id="1475104933">
      <w:bodyDiv w:val="1"/>
      <w:marLeft w:val="0"/>
      <w:marRight w:val="0"/>
      <w:marTop w:val="0"/>
      <w:marBottom w:val="0"/>
      <w:divBdr>
        <w:top w:val="none" w:sz="0" w:space="0" w:color="auto"/>
        <w:left w:val="none" w:sz="0" w:space="0" w:color="auto"/>
        <w:bottom w:val="none" w:sz="0" w:space="0" w:color="auto"/>
        <w:right w:val="none" w:sz="0" w:space="0" w:color="auto"/>
      </w:divBdr>
    </w:div>
    <w:div w:id="1475559328">
      <w:bodyDiv w:val="1"/>
      <w:marLeft w:val="0"/>
      <w:marRight w:val="0"/>
      <w:marTop w:val="0"/>
      <w:marBottom w:val="0"/>
      <w:divBdr>
        <w:top w:val="none" w:sz="0" w:space="0" w:color="auto"/>
        <w:left w:val="none" w:sz="0" w:space="0" w:color="auto"/>
        <w:bottom w:val="none" w:sz="0" w:space="0" w:color="auto"/>
        <w:right w:val="none" w:sz="0" w:space="0" w:color="auto"/>
      </w:divBdr>
    </w:div>
    <w:div w:id="1476217168">
      <w:bodyDiv w:val="1"/>
      <w:marLeft w:val="0"/>
      <w:marRight w:val="0"/>
      <w:marTop w:val="0"/>
      <w:marBottom w:val="0"/>
      <w:divBdr>
        <w:top w:val="none" w:sz="0" w:space="0" w:color="auto"/>
        <w:left w:val="none" w:sz="0" w:space="0" w:color="auto"/>
        <w:bottom w:val="none" w:sz="0" w:space="0" w:color="auto"/>
        <w:right w:val="none" w:sz="0" w:space="0" w:color="auto"/>
      </w:divBdr>
    </w:div>
    <w:div w:id="1476413291">
      <w:bodyDiv w:val="1"/>
      <w:marLeft w:val="0"/>
      <w:marRight w:val="0"/>
      <w:marTop w:val="0"/>
      <w:marBottom w:val="0"/>
      <w:divBdr>
        <w:top w:val="none" w:sz="0" w:space="0" w:color="auto"/>
        <w:left w:val="none" w:sz="0" w:space="0" w:color="auto"/>
        <w:bottom w:val="none" w:sz="0" w:space="0" w:color="auto"/>
        <w:right w:val="none" w:sz="0" w:space="0" w:color="auto"/>
      </w:divBdr>
    </w:div>
    <w:div w:id="1477138180">
      <w:bodyDiv w:val="1"/>
      <w:marLeft w:val="0"/>
      <w:marRight w:val="0"/>
      <w:marTop w:val="0"/>
      <w:marBottom w:val="0"/>
      <w:divBdr>
        <w:top w:val="none" w:sz="0" w:space="0" w:color="auto"/>
        <w:left w:val="none" w:sz="0" w:space="0" w:color="auto"/>
        <w:bottom w:val="none" w:sz="0" w:space="0" w:color="auto"/>
        <w:right w:val="none" w:sz="0" w:space="0" w:color="auto"/>
      </w:divBdr>
    </w:div>
    <w:div w:id="1477145652">
      <w:bodyDiv w:val="1"/>
      <w:marLeft w:val="0"/>
      <w:marRight w:val="0"/>
      <w:marTop w:val="0"/>
      <w:marBottom w:val="0"/>
      <w:divBdr>
        <w:top w:val="none" w:sz="0" w:space="0" w:color="auto"/>
        <w:left w:val="none" w:sz="0" w:space="0" w:color="auto"/>
        <w:bottom w:val="none" w:sz="0" w:space="0" w:color="auto"/>
        <w:right w:val="none" w:sz="0" w:space="0" w:color="auto"/>
      </w:divBdr>
      <w:divsChild>
        <w:div w:id="123230301">
          <w:marLeft w:val="480"/>
          <w:marRight w:val="0"/>
          <w:marTop w:val="0"/>
          <w:marBottom w:val="0"/>
          <w:divBdr>
            <w:top w:val="none" w:sz="0" w:space="0" w:color="auto"/>
            <w:left w:val="none" w:sz="0" w:space="0" w:color="auto"/>
            <w:bottom w:val="none" w:sz="0" w:space="0" w:color="auto"/>
            <w:right w:val="none" w:sz="0" w:space="0" w:color="auto"/>
          </w:divBdr>
        </w:div>
        <w:div w:id="129326732">
          <w:marLeft w:val="480"/>
          <w:marRight w:val="0"/>
          <w:marTop w:val="0"/>
          <w:marBottom w:val="0"/>
          <w:divBdr>
            <w:top w:val="none" w:sz="0" w:space="0" w:color="auto"/>
            <w:left w:val="none" w:sz="0" w:space="0" w:color="auto"/>
            <w:bottom w:val="none" w:sz="0" w:space="0" w:color="auto"/>
            <w:right w:val="none" w:sz="0" w:space="0" w:color="auto"/>
          </w:divBdr>
        </w:div>
        <w:div w:id="179858866">
          <w:marLeft w:val="480"/>
          <w:marRight w:val="0"/>
          <w:marTop w:val="0"/>
          <w:marBottom w:val="0"/>
          <w:divBdr>
            <w:top w:val="none" w:sz="0" w:space="0" w:color="auto"/>
            <w:left w:val="none" w:sz="0" w:space="0" w:color="auto"/>
            <w:bottom w:val="none" w:sz="0" w:space="0" w:color="auto"/>
            <w:right w:val="none" w:sz="0" w:space="0" w:color="auto"/>
          </w:divBdr>
        </w:div>
        <w:div w:id="221840226">
          <w:marLeft w:val="480"/>
          <w:marRight w:val="0"/>
          <w:marTop w:val="0"/>
          <w:marBottom w:val="0"/>
          <w:divBdr>
            <w:top w:val="none" w:sz="0" w:space="0" w:color="auto"/>
            <w:left w:val="none" w:sz="0" w:space="0" w:color="auto"/>
            <w:bottom w:val="none" w:sz="0" w:space="0" w:color="auto"/>
            <w:right w:val="none" w:sz="0" w:space="0" w:color="auto"/>
          </w:divBdr>
        </w:div>
        <w:div w:id="239415412">
          <w:marLeft w:val="480"/>
          <w:marRight w:val="0"/>
          <w:marTop w:val="0"/>
          <w:marBottom w:val="0"/>
          <w:divBdr>
            <w:top w:val="none" w:sz="0" w:space="0" w:color="auto"/>
            <w:left w:val="none" w:sz="0" w:space="0" w:color="auto"/>
            <w:bottom w:val="none" w:sz="0" w:space="0" w:color="auto"/>
            <w:right w:val="none" w:sz="0" w:space="0" w:color="auto"/>
          </w:divBdr>
        </w:div>
        <w:div w:id="246382295">
          <w:marLeft w:val="480"/>
          <w:marRight w:val="0"/>
          <w:marTop w:val="0"/>
          <w:marBottom w:val="0"/>
          <w:divBdr>
            <w:top w:val="none" w:sz="0" w:space="0" w:color="auto"/>
            <w:left w:val="none" w:sz="0" w:space="0" w:color="auto"/>
            <w:bottom w:val="none" w:sz="0" w:space="0" w:color="auto"/>
            <w:right w:val="none" w:sz="0" w:space="0" w:color="auto"/>
          </w:divBdr>
        </w:div>
        <w:div w:id="304743727">
          <w:marLeft w:val="480"/>
          <w:marRight w:val="0"/>
          <w:marTop w:val="0"/>
          <w:marBottom w:val="0"/>
          <w:divBdr>
            <w:top w:val="none" w:sz="0" w:space="0" w:color="auto"/>
            <w:left w:val="none" w:sz="0" w:space="0" w:color="auto"/>
            <w:bottom w:val="none" w:sz="0" w:space="0" w:color="auto"/>
            <w:right w:val="none" w:sz="0" w:space="0" w:color="auto"/>
          </w:divBdr>
        </w:div>
        <w:div w:id="348795287">
          <w:marLeft w:val="480"/>
          <w:marRight w:val="0"/>
          <w:marTop w:val="0"/>
          <w:marBottom w:val="0"/>
          <w:divBdr>
            <w:top w:val="none" w:sz="0" w:space="0" w:color="auto"/>
            <w:left w:val="none" w:sz="0" w:space="0" w:color="auto"/>
            <w:bottom w:val="none" w:sz="0" w:space="0" w:color="auto"/>
            <w:right w:val="none" w:sz="0" w:space="0" w:color="auto"/>
          </w:divBdr>
        </w:div>
        <w:div w:id="492643968">
          <w:marLeft w:val="480"/>
          <w:marRight w:val="0"/>
          <w:marTop w:val="0"/>
          <w:marBottom w:val="0"/>
          <w:divBdr>
            <w:top w:val="none" w:sz="0" w:space="0" w:color="auto"/>
            <w:left w:val="none" w:sz="0" w:space="0" w:color="auto"/>
            <w:bottom w:val="none" w:sz="0" w:space="0" w:color="auto"/>
            <w:right w:val="none" w:sz="0" w:space="0" w:color="auto"/>
          </w:divBdr>
        </w:div>
        <w:div w:id="551888976">
          <w:marLeft w:val="480"/>
          <w:marRight w:val="0"/>
          <w:marTop w:val="0"/>
          <w:marBottom w:val="0"/>
          <w:divBdr>
            <w:top w:val="none" w:sz="0" w:space="0" w:color="auto"/>
            <w:left w:val="none" w:sz="0" w:space="0" w:color="auto"/>
            <w:bottom w:val="none" w:sz="0" w:space="0" w:color="auto"/>
            <w:right w:val="none" w:sz="0" w:space="0" w:color="auto"/>
          </w:divBdr>
        </w:div>
        <w:div w:id="565458840">
          <w:marLeft w:val="480"/>
          <w:marRight w:val="0"/>
          <w:marTop w:val="0"/>
          <w:marBottom w:val="0"/>
          <w:divBdr>
            <w:top w:val="none" w:sz="0" w:space="0" w:color="auto"/>
            <w:left w:val="none" w:sz="0" w:space="0" w:color="auto"/>
            <w:bottom w:val="none" w:sz="0" w:space="0" w:color="auto"/>
            <w:right w:val="none" w:sz="0" w:space="0" w:color="auto"/>
          </w:divBdr>
        </w:div>
        <w:div w:id="665598073">
          <w:marLeft w:val="480"/>
          <w:marRight w:val="0"/>
          <w:marTop w:val="0"/>
          <w:marBottom w:val="0"/>
          <w:divBdr>
            <w:top w:val="none" w:sz="0" w:space="0" w:color="auto"/>
            <w:left w:val="none" w:sz="0" w:space="0" w:color="auto"/>
            <w:bottom w:val="none" w:sz="0" w:space="0" w:color="auto"/>
            <w:right w:val="none" w:sz="0" w:space="0" w:color="auto"/>
          </w:divBdr>
        </w:div>
        <w:div w:id="712387795">
          <w:marLeft w:val="480"/>
          <w:marRight w:val="0"/>
          <w:marTop w:val="0"/>
          <w:marBottom w:val="0"/>
          <w:divBdr>
            <w:top w:val="none" w:sz="0" w:space="0" w:color="auto"/>
            <w:left w:val="none" w:sz="0" w:space="0" w:color="auto"/>
            <w:bottom w:val="none" w:sz="0" w:space="0" w:color="auto"/>
            <w:right w:val="none" w:sz="0" w:space="0" w:color="auto"/>
          </w:divBdr>
        </w:div>
        <w:div w:id="962492895">
          <w:marLeft w:val="480"/>
          <w:marRight w:val="0"/>
          <w:marTop w:val="0"/>
          <w:marBottom w:val="0"/>
          <w:divBdr>
            <w:top w:val="none" w:sz="0" w:space="0" w:color="auto"/>
            <w:left w:val="none" w:sz="0" w:space="0" w:color="auto"/>
            <w:bottom w:val="none" w:sz="0" w:space="0" w:color="auto"/>
            <w:right w:val="none" w:sz="0" w:space="0" w:color="auto"/>
          </w:divBdr>
        </w:div>
        <w:div w:id="972561961">
          <w:marLeft w:val="480"/>
          <w:marRight w:val="0"/>
          <w:marTop w:val="0"/>
          <w:marBottom w:val="0"/>
          <w:divBdr>
            <w:top w:val="none" w:sz="0" w:space="0" w:color="auto"/>
            <w:left w:val="none" w:sz="0" w:space="0" w:color="auto"/>
            <w:bottom w:val="none" w:sz="0" w:space="0" w:color="auto"/>
            <w:right w:val="none" w:sz="0" w:space="0" w:color="auto"/>
          </w:divBdr>
        </w:div>
        <w:div w:id="985813448">
          <w:marLeft w:val="480"/>
          <w:marRight w:val="0"/>
          <w:marTop w:val="0"/>
          <w:marBottom w:val="0"/>
          <w:divBdr>
            <w:top w:val="none" w:sz="0" w:space="0" w:color="auto"/>
            <w:left w:val="none" w:sz="0" w:space="0" w:color="auto"/>
            <w:bottom w:val="none" w:sz="0" w:space="0" w:color="auto"/>
            <w:right w:val="none" w:sz="0" w:space="0" w:color="auto"/>
          </w:divBdr>
        </w:div>
        <w:div w:id="1120029283">
          <w:marLeft w:val="480"/>
          <w:marRight w:val="0"/>
          <w:marTop w:val="0"/>
          <w:marBottom w:val="0"/>
          <w:divBdr>
            <w:top w:val="none" w:sz="0" w:space="0" w:color="auto"/>
            <w:left w:val="none" w:sz="0" w:space="0" w:color="auto"/>
            <w:bottom w:val="none" w:sz="0" w:space="0" w:color="auto"/>
            <w:right w:val="none" w:sz="0" w:space="0" w:color="auto"/>
          </w:divBdr>
        </w:div>
        <w:div w:id="1196964411">
          <w:marLeft w:val="480"/>
          <w:marRight w:val="0"/>
          <w:marTop w:val="0"/>
          <w:marBottom w:val="0"/>
          <w:divBdr>
            <w:top w:val="none" w:sz="0" w:space="0" w:color="auto"/>
            <w:left w:val="none" w:sz="0" w:space="0" w:color="auto"/>
            <w:bottom w:val="none" w:sz="0" w:space="0" w:color="auto"/>
            <w:right w:val="none" w:sz="0" w:space="0" w:color="auto"/>
          </w:divBdr>
        </w:div>
        <w:div w:id="1253901344">
          <w:marLeft w:val="480"/>
          <w:marRight w:val="0"/>
          <w:marTop w:val="0"/>
          <w:marBottom w:val="0"/>
          <w:divBdr>
            <w:top w:val="none" w:sz="0" w:space="0" w:color="auto"/>
            <w:left w:val="none" w:sz="0" w:space="0" w:color="auto"/>
            <w:bottom w:val="none" w:sz="0" w:space="0" w:color="auto"/>
            <w:right w:val="none" w:sz="0" w:space="0" w:color="auto"/>
          </w:divBdr>
        </w:div>
        <w:div w:id="1323655782">
          <w:marLeft w:val="480"/>
          <w:marRight w:val="0"/>
          <w:marTop w:val="0"/>
          <w:marBottom w:val="0"/>
          <w:divBdr>
            <w:top w:val="none" w:sz="0" w:space="0" w:color="auto"/>
            <w:left w:val="none" w:sz="0" w:space="0" w:color="auto"/>
            <w:bottom w:val="none" w:sz="0" w:space="0" w:color="auto"/>
            <w:right w:val="none" w:sz="0" w:space="0" w:color="auto"/>
          </w:divBdr>
        </w:div>
        <w:div w:id="1433818354">
          <w:marLeft w:val="480"/>
          <w:marRight w:val="0"/>
          <w:marTop w:val="0"/>
          <w:marBottom w:val="0"/>
          <w:divBdr>
            <w:top w:val="none" w:sz="0" w:space="0" w:color="auto"/>
            <w:left w:val="none" w:sz="0" w:space="0" w:color="auto"/>
            <w:bottom w:val="none" w:sz="0" w:space="0" w:color="auto"/>
            <w:right w:val="none" w:sz="0" w:space="0" w:color="auto"/>
          </w:divBdr>
        </w:div>
        <w:div w:id="1498765948">
          <w:marLeft w:val="480"/>
          <w:marRight w:val="0"/>
          <w:marTop w:val="0"/>
          <w:marBottom w:val="0"/>
          <w:divBdr>
            <w:top w:val="none" w:sz="0" w:space="0" w:color="auto"/>
            <w:left w:val="none" w:sz="0" w:space="0" w:color="auto"/>
            <w:bottom w:val="none" w:sz="0" w:space="0" w:color="auto"/>
            <w:right w:val="none" w:sz="0" w:space="0" w:color="auto"/>
          </w:divBdr>
        </w:div>
        <w:div w:id="1608272679">
          <w:marLeft w:val="480"/>
          <w:marRight w:val="0"/>
          <w:marTop w:val="0"/>
          <w:marBottom w:val="0"/>
          <w:divBdr>
            <w:top w:val="none" w:sz="0" w:space="0" w:color="auto"/>
            <w:left w:val="none" w:sz="0" w:space="0" w:color="auto"/>
            <w:bottom w:val="none" w:sz="0" w:space="0" w:color="auto"/>
            <w:right w:val="none" w:sz="0" w:space="0" w:color="auto"/>
          </w:divBdr>
        </w:div>
        <w:div w:id="1721519100">
          <w:marLeft w:val="480"/>
          <w:marRight w:val="0"/>
          <w:marTop w:val="0"/>
          <w:marBottom w:val="0"/>
          <w:divBdr>
            <w:top w:val="none" w:sz="0" w:space="0" w:color="auto"/>
            <w:left w:val="none" w:sz="0" w:space="0" w:color="auto"/>
            <w:bottom w:val="none" w:sz="0" w:space="0" w:color="auto"/>
            <w:right w:val="none" w:sz="0" w:space="0" w:color="auto"/>
          </w:divBdr>
        </w:div>
        <w:div w:id="1762605775">
          <w:marLeft w:val="480"/>
          <w:marRight w:val="0"/>
          <w:marTop w:val="0"/>
          <w:marBottom w:val="0"/>
          <w:divBdr>
            <w:top w:val="none" w:sz="0" w:space="0" w:color="auto"/>
            <w:left w:val="none" w:sz="0" w:space="0" w:color="auto"/>
            <w:bottom w:val="none" w:sz="0" w:space="0" w:color="auto"/>
            <w:right w:val="none" w:sz="0" w:space="0" w:color="auto"/>
          </w:divBdr>
        </w:div>
        <w:div w:id="1804809837">
          <w:marLeft w:val="480"/>
          <w:marRight w:val="0"/>
          <w:marTop w:val="0"/>
          <w:marBottom w:val="0"/>
          <w:divBdr>
            <w:top w:val="none" w:sz="0" w:space="0" w:color="auto"/>
            <w:left w:val="none" w:sz="0" w:space="0" w:color="auto"/>
            <w:bottom w:val="none" w:sz="0" w:space="0" w:color="auto"/>
            <w:right w:val="none" w:sz="0" w:space="0" w:color="auto"/>
          </w:divBdr>
        </w:div>
        <w:div w:id="2052264666">
          <w:marLeft w:val="480"/>
          <w:marRight w:val="0"/>
          <w:marTop w:val="0"/>
          <w:marBottom w:val="0"/>
          <w:divBdr>
            <w:top w:val="none" w:sz="0" w:space="0" w:color="auto"/>
            <w:left w:val="none" w:sz="0" w:space="0" w:color="auto"/>
            <w:bottom w:val="none" w:sz="0" w:space="0" w:color="auto"/>
            <w:right w:val="none" w:sz="0" w:space="0" w:color="auto"/>
          </w:divBdr>
        </w:div>
        <w:div w:id="2079135459">
          <w:marLeft w:val="480"/>
          <w:marRight w:val="0"/>
          <w:marTop w:val="0"/>
          <w:marBottom w:val="0"/>
          <w:divBdr>
            <w:top w:val="none" w:sz="0" w:space="0" w:color="auto"/>
            <w:left w:val="none" w:sz="0" w:space="0" w:color="auto"/>
            <w:bottom w:val="none" w:sz="0" w:space="0" w:color="auto"/>
            <w:right w:val="none" w:sz="0" w:space="0" w:color="auto"/>
          </w:divBdr>
        </w:div>
      </w:divsChild>
    </w:div>
    <w:div w:id="1477650236">
      <w:bodyDiv w:val="1"/>
      <w:marLeft w:val="0"/>
      <w:marRight w:val="0"/>
      <w:marTop w:val="0"/>
      <w:marBottom w:val="0"/>
      <w:divBdr>
        <w:top w:val="none" w:sz="0" w:space="0" w:color="auto"/>
        <w:left w:val="none" w:sz="0" w:space="0" w:color="auto"/>
        <w:bottom w:val="none" w:sz="0" w:space="0" w:color="auto"/>
        <w:right w:val="none" w:sz="0" w:space="0" w:color="auto"/>
      </w:divBdr>
    </w:div>
    <w:div w:id="1477994331">
      <w:bodyDiv w:val="1"/>
      <w:marLeft w:val="0"/>
      <w:marRight w:val="0"/>
      <w:marTop w:val="0"/>
      <w:marBottom w:val="0"/>
      <w:divBdr>
        <w:top w:val="none" w:sz="0" w:space="0" w:color="auto"/>
        <w:left w:val="none" w:sz="0" w:space="0" w:color="auto"/>
        <w:bottom w:val="none" w:sz="0" w:space="0" w:color="auto"/>
        <w:right w:val="none" w:sz="0" w:space="0" w:color="auto"/>
      </w:divBdr>
    </w:div>
    <w:div w:id="1477995139">
      <w:bodyDiv w:val="1"/>
      <w:marLeft w:val="0"/>
      <w:marRight w:val="0"/>
      <w:marTop w:val="0"/>
      <w:marBottom w:val="0"/>
      <w:divBdr>
        <w:top w:val="none" w:sz="0" w:space="0" w:color="auto"/>
        <w:left w:val="none" w:sz="0" w:space="0" w:color="auto"/>
        <w:bottom w:val="none" w:sz="0" w:space="0" w:color="auto"/>
        <w:right w:val="none" w:sz="0" w:space="0" w:color="auto"/>
      </w:divBdr>
    </w:div>
    <w:div w:id="1478182321">
      <w:bodyDiv w:val="1"/>
      <w:marLeft w:val="0"/>
      <w:marRight w:val="0"/>
      <w:marTop w:val="0"/>
      <w:marBottom w:val="0"/>
      <w:divBdr>
        <w:top w:val="none" w:sz="0" w:space="0" w:color="auto"/>
        <w:left w:val="none" w:sz="0" w:space="0" w:color="auto"/>
        <w:bottom w:val="none" w:sz="0" w:space="0" w:color="auto"/>
        <w:right w:val="none" w:sz="0" w:space="0" w:color="auto"/>
      </w:divBdr>
    </w:div>
    <w:div w:id="1478379552">
      <w:bodyDiv w:val="1"/>
      <w:marLeft w:val="0"/>
      <w:marRight w:val="0"/>
      <w:marTop w:val="0"/>
      <w:marBottom w:val="0"/>
      <w:divBdr>
        <w:top w:val="none" w:sz="0" w:space="0" w:color="auto"/>
        <w:left w:val="none" w:sz="0" w:space="0" w:color="auto"/>
        <w:bottom w:val="none" w:sz="0" w:space="0" w:color="auto"/>
        <w:right w:val="none" w:sz="0" w:space="0" w:color="auto"/>
      </w:divBdr>
    </w:div>
    <w:div w:id="1478492297">
      <w:bodyDiv w:val="1"/>
      <w:marLeft w:val="0"/>
      <w:marRight w:val="0"/>
      <w:marTop w:val="0"/>
      <w:marBottom w:val="0"/>
      <w:divBdr>
        <w:top w:val="none" w:sz="0" w:space="0" w:color="auto"/>
        <w:left w:val="none" w:sz="0" w:space="0" w:color="auto"/>
        <w:bottom w:val="none" w:sz="0" w:space="0" w:color="auto"/>
        <w:right w:val="none" w:sz="0" w:space="0" w:color="auto"/>
      </w:divBdr>
    </w:div>
    <w:div w:id="1478765187">
      <w:bodyDiv w:val="1"/>
      <w:marLeft w:val="0"/>
      <w:marRight w:val="0"/>
      <w:marTop w:val="0"/>
      <w:marBottom w:val="0"/>
      <w:divBdr>
        <w:top w:val="none" w:sz="0" w:space="0" w:color="auto"/>
        <w:left w:val="none" w:sz="0" w:space="0" w:color="auto"/>
        <w:bottom w:val="none" w:sz="0" w:space="0" w:color="auto"/>
        <w:right w:val="none" w:sz="0" w:space="0" w:color="auto"/>
      </w:divBdr>
    </w:div>
    <w:div w:id="1479304656">
      <w:bodyDiv w:val="1"/>
      <w:marLeft w:val="0"/>
      <w:marRight w:val="0"/>
      <w:marTop w:val="0"/>
      <w:marBottom w:val="0"/>
      <w:divBdr>
        <w:top w:val="none" w:sz="0" w:space="0" w:color="auto"/>
        <w:left w:val="none" w:sz="0" w:space="0" w:color="auto"/>
        <w:bottom w:val="none" w:sz="0" w:space="0" w:color="auto"/>
        <w:right w:val="none" w:sz="0" w:space="0" w:color="auto"/>
      </w:divBdr>
    </w:div>
    <w:div w:id="1479373437">
      <w:bodyDiv w:val="1"/>
      <w:marLeft w:val="0"/>
      <w:marRight w:val="0"/>
      <w:marTop w:val="0"/>
      <w:marBottom w:val="0"/>
      <w:divBdr>
        <w:top w:val="none" w:sz="0" w:space="0" w:color="auto"/>
        <w:left w:val="none" w:sz="0" w:space="0" w:color="auto"/>
        <w:bottom w:val="none" w:sz="0" w:space="0" w:color="auto"/>
        <w:right w:val="none" w:sz="0" w:space="0" w:color="auto"/>
      </w:divBdr>
    </w:div>
    <w:div w:id="1479496972">
      <w:bodyDiv w:val="1"/>
      <w:marLeft w:val="0"/>
      <w:marRight w:val="0"/>
      <w:marTop w:val="0"/>
      <w:marBottom w:val="0"/>
      <w:divBdr>
        <w:top w:val="none" w:sz="0" w:space="0" w:color="auto"/>
        <w:left w:val="none" w:sz="0" w:space="0" w:color="auto"/>
        <w:bottom w:val="none" w:sz="0" w:space="0" w:color="auto"/>
        <w:right w:val="none" w:sz="0" w:space="0" w:color="auto"/>
      </w:divBdr>
    </w:div>
    <w:div w:id="1480027064">
      <w:bodyDiv w:val="1"/>
      <w:marLeft w:val="0"/>
      <w:marRight w:val="0"/>
      <w:marTop w:val="0"/>
      <w:marBottom w:val="0"/>
      <w:divBdr>
        <w:top w:val="none" w:sz="0" w:space="0" w:color="auto"/>
        <w:left w:val="none" w:sz="0" w:space="0" w:color="auto"/>
        <w:bottom w:val="none" w:sz="0" w:space="0" w:color="auto"/>
        <w:right w:val="none" w:sz="0" w:space="0" w:color="auto"/>
      </w:divBdr>
    </w:div>
    <w:div w:id="1480265341">
      <w:bodyDiv w:val="1"/>
      <w:marLeft w:val="0"/>
      <w:marRight w:val="0"/>
      <w:marTop w:val="0"/>
      <w:marBottom w:val="0"/>
      <w:divBdr>
        <w:top w:val="none" w:sz="0" w:space="0" w:color="auto"/>
        <w:left w:val="none" w:sz="0" w:space="0" w:color="auto"/>
        <w:bottom w:val="none" w:sz="0" w:space="0" w:color="auto"/>
        <w:right w:val="none" w:sz="0" w:space="0" w:color="auto"/>
      </w:divBdr>
    </w:div>
    <w:div w:id="1480342959">
      <w:bodyDiv w:val="1"/>
      <w:marLeft w:val="0"/>
      <w:marRight w:val="0"/>
      <w:marTop w:val="0"/>
      <w:marBottom w:val="0"/>
      <w:divBdr>
        <w:top w:val="none" w:sz="0" w:space="0" w:color="auto"/>
        <w:left w:val="none" w:sz="0" w:space="0" w:color="auto"/>
        <w:bottom w:val="none" w:sz="0" w:space="0" w:color="auto"/>
        <w:right w:val="none" w:sz="0" w:space="0" w:color="auto"/>
      </w:divBdr>
    </w:div>
    <w:div w:id="1481116243">
      <w:bodyDiv w:val="1"/>
      <w:marLeft w:val="0"/>
      <w:marRight w:val="0"/>
      <w:marTop w:val="0"/>
      <w:marBottom w:val="0"/>
      <w:divBdr>
        <w:top w:val="none" w:sz="0" w:space="0" w:color="auto"/>
        <w:left w:val="none" w:sz="0" w:space="0" w:color="auto"/>
        <w:bottom w:val="none" w:sz="0" w:space="0" w:color="auto"/>
        <w:right w:val="none" w:sz="0" w:space="0" w:color="auto"/>
      </w:divBdr>
    </w:div>
    <w:div w:id="1481268553">
      <w:bodyDiv w:val="1"/>
      <w:marLeft w:val="0"/>
      <w:marRight w:val="0"/>
      <w:marTop w:val="0"/>
      <w:marBottom w:val="0"/>
      <w:divBdr>
        <w:top w:val="none" w:sz="0" w:space="0" w:color="auto"/>
        <w:left w:val="none" w:sz="0" w:space="0" w:color="auto"/>
        <w:bottom w:val="none" w:sz="0" w:space="0" w:color="auto"/>
        <w:right w:val="none" w:sz="0" w:space="0" w:color="auto"/>
      </w:divBdr>
    </w:div>
    <w:div w:id="1481727220">
      <w:bodyDiv w:val="1"/>
      <w:marLeft w:val="0"/>
      <w:marRight w:val="0"/>
      <w:marTop w:val="0"/>
      <w:marBottom w:val="0"/>
      <w:divBdr>
        <w:top w:val="none" w:sz="0" w:space="0" w:color="auto"/>
        <w:left w:val="none" w:sz="0" w:space="0" w:color="auto"/>
        <w:bottom w:val="none" w:sz="0" w:space="0" w:color="auto"/>
        <w:right w:val="none" w:sz="0" w:space="0" w:color="auto"/>
      </w:divBdr>
    </w:div>
    <w:div w:id="1482040695">
      <w:bodyDiv w:val="1"/>
      <w:marLeft w:val="0"/>
      <w:marRight w:val="0"/>
      <w:marTop w:val="0"/>
      <w:marBottom w:val="0"/>
      <w:divBdr>
        <w:top w:val="none" w:sz="0" w:space="0" w:color="auto"/>
        <w:left w:val="none" w:sz="0" w:space="0" w:color="auto"/>
        <w:bottom w:val="none" w:sz="0" w:space="0" w:color="auto"/>
        <w:right w:val="none" w:sz="0" w:space="0" w:color="auto"/>
      </w:divBdr>
    </w:div>
    <w:div w:id="1483620691">
      <w:bodyDiv w:val="1"/>
      <w:marLeft w:val="0"/>
      <w:marRight w:val="0"/>
      <w:marTop w:val="0"/>
      <w:marBottom w:val="0"/>
      <w:divBdr>
        <w:top w:val="none" w:sz="0" w:space="0" w:color="auto"/>
        <w:left w:val="none" w:sz="0" w:space="0" w:color="auto"/>
        <w:bottom w:val="none" w:sz="0" w:space="0" w:color="auto"/>
        <w:right w:val="none" w:sz="0" w:space="0" w:color="auto"/>
      </w:divBdr>
    </w:div>
    <w:div w:id="1483766742">
      <w:bodyDiv w:val="1"/>
      <w:marLeft w:val="0"/>
      <w:marRight w:val="0"/>
      <w:marTop w:val="0"/>
      <w:marBottom w:val="0"/>
      <w:divBdr>
        <w:top w:val="none" w:sz="0" w:space="0" w:color="auto"/>
        <w:left w:val="none" w:sz="0" w:space="0" w:color="auto"/>
        <w:bottom w:val="none" w:sz="0" w:space="0" w:color="auto"/>
        <w:right w:val="none" w:sz="0" w:space="0" w:color="auto"/>
      </w:divBdr>
    </w:div>
    <w:div w:id="1483888521">
      <w:bodyDiv w:val="1"/>
      <w:marLeft w:val="0"/>
      <w:marRight w:val="0"/>
      <w:marTop w:val="0"/>
      <w:marBottom w:val="0"/>
      <w:divBdr>
        <w:top w:val="none" w:sz="0" w:space="0" w:color="auto"/>
        <w:left w:val="none" w:sz="0" w:space="0" w:color="auto"/>
        <w:bottom w:val="none" w:sz="0" w:space="0" w:color="auto"/>
        <w:right w:val="none" w:sz="0" w:space="0" w:color="auto"/>
      </w:divBdr>
    </w:div>
    <w:div w:id="1484465311">
      <w:bodyDiv w:val="1"/>
      <w:marLeft w:val="0"/>
      <w:marRight w:val="0"/>
      <w:marTop w:val="0"/>
      <w:marBottom w:val="0"/>
      <w:divBdr>
        <w:top w:val="none" w:sz="0" w:space="0" w:color="auto"/>
        <w:left w:val="none" w:sz="0" w:space="0" w:color="auto"/>
        <w:bottom w:val="none" w:sz="0" w:space="0" w:color="auto"/>
        <w:right w:val="none" w:sz="0" w:space="0" w:color="auto"/>
      </w:divBdr>
    </w:div>
    <w:div w:id="1484616746">
      <w:bodyDiv w:val="1"/>
      <w:marLeft w:val="0"/>
      <w:marRight w:val="0"/>
      <w:marTop w:val="0"/>
      <w:marBottom w:val="0"/>
      <w:divBdr>
        <w:top w:val="none" w:sz="0" w:space="0" w:color="auto"/>
        <w:left w:val="none" w:sz="0" w:space="0" w:color="auto"/>
        <w:bottom w:val="none" w:sz="0" w:space="0" w:color="auto"/>
        <w:right w:val="none" w:sz="0" w:space="0" w:color="auto"/>
      </w:divBdr>
    </w:div>
    <w:div w:id="1484856265">
      <w:bodyDiv w:val="1"/>
      <w:marLeft w:val="0"/>
      <w:marRight w:val="0"/>
      <w:marTop w:val="0"/>
      <w:marBottom w:val="0"/>
      <w:divBdr>
        <w:top w:val="none" w:sz="0" w:space="0" w:color="auto"/>
        <w:left w:val="none" w:sz="0" w:space="0" w:color="auto"/>
        <w:bottom w:val="none" w:sz="0" w:space="0" w:color="auto"/>
        <w:right w:val="none" w:sz="0" w:space="0" w:color="auto"/>
      </w:divBdr>
    </w:div>
    <w:div w:id="1485272823">
      <w:bodyDiv w:val="1"/>
      <w:marLeft w:val="0"/>
      <w:marRight w:val="0"/>
      <w:marTop w:val="0"/>
      <w:marBottom w:val="0"/>
      <w:divBdr>
        <w:top w:val="none" w:sz="0" w:space="0" w:color="auto"/>
        <w:left w:val="none" w:sz="0" w:space="0" w:color="auto"/>
        <w:bottom w:val="none" w:sz="0" w:space="0" w:color="auto"/>
        <w:right w:val="none" w:sz="0" w:space="0" w:color="auto"/>
      </w:divBdr>
    </w:div>
    <w:div w:id="1485587796">
      <w:bodyDiv w:val="1"/>
      <w:marLeft w:val="0"/>
      <w:marRight w:val="0"/>
      <w:marTop w:val="0"/>
      <w:marBottom w:val="0"/>
      <w:divBdr>
        <w:top w:val="none" w:sz="0" w:space="0" w:color="auto"/>
        <w:left w:val="none" w:sz="0" w:space="0" w:color="auto"/>
        <w:bottom w:val="none" w:sz="0" w:space="0" w:color="auto"/>
        <w:right w:val="none" w:sz="0" w:space="0" w:color="auto"/>
      </w:divBdr>
    </w:div>
    <w:div w:id="1486163147">
      <w:bodyDiv w:val="1"/>
      <w:marLeft w:val="0"/>
      <w:marRight w:val="0"/>
      <w:marTop w:val="0"/>
      <w:marBottom w:val="0"/>
      <w:divBdr>
        <w:top w:val="none" w:sz="0" w:space="0" w:color="auto"/>
        <w:left w:val="none" w:sz="0" w:space="0" w:color="auto"/>
        <w:bottom w:val="none" w:sz="0" w:space="0" w:color="auto"/>
        <w:right w:val="none" w:sz="0" w:space="0" w:color="auto"/>
      </w:divBdr>
    </w:div>
    <w:div w:id="1486581460">
      <w:bodyDiv w:val="1"/>
      <w:marLeft w:val="0"/>
      <w:marRight w:val="0"/>
      <w:marTop w:val="0"/>
      <w:marBottom w:val="0"/>
      <w:divBdr>
        <w:top w:val="none" w:sz="0" w:space="0" w:color="auto"/>
        <w:left w:val="none" w:sz="0" w:space="0" w:color="auto"/>
        <w:bottom w:val="none" w:sz="0" w:space="0" w:color="auto"/>
        <w:right w:val="none" w:sz="0" w:space="0" w:color="auto"/>
      </w:divBdr>
    </w:div>
    <w:div w:id="1486776234">
      <w:bodyDiv w:val="1"/>
      <w:marLeft w:val="0"/>
      <w:marRight w:val="0"/>
      <w:marTop w:val="0"/>
      <w:marBottom w:val="0"/>
      <w:divBdr>
        <w:top w:val="none" w:sz="0" w:space="0" w:color="auto"/>
        <w:left w:val="none" w:sz="0" w:space="0" w:color="auto"/>
        <w:bottom w:val="none" w:sz="0" w:space="0" w:color="auto"/>
        <w:right w:val="none" w:sz="0" w:space="0" w:color="auto"/>
      </w:divBdr>
    </w:div>
    <w:div w:id="1486778829">
      <w:bodyDiv w:val="1"/>
      <w:marLeft w:val="0"/>
      <w:marRight w:val="0"/>
      <w:marTop w:val="0"/>
      <w:marBottom w:val="0"/>
      <w:divBdr>
        <w:top w:val="none" w:sz="0" w:space="0" w:color="auto"/>
        <w:left w:val="none" w:sz="0" w:space="0" w:color="auto"/>
        <w:bottom w:val="none" w:sz="0" w:space="0" w:color="auto"/>
        <w:right w:val="none" w:sz="0" w:space="0" w:color="auto"/>
      </w:divBdr>
    </w:div>
    <w:div w:id="1487747094">
      <w:bodyDiv w:val="1"/>
      <w:marLeft w:val="0"/>
      <w:marRight w:val="0"/>
      <w:marTop w:val="0"/>
      <w:marBottom w:val="0"/>
      <w:divBdr>
        <w:top w:val="none" w:sz="0" w:space="0" w:color="auto"/>
        <w:left w:val="none" w:sz="0" w:space="0" w:color="auto"/>
        <w:bottom w:val="none" w:sz="0" w:space="0" w:color="auto"/>
        <w:right w:val="none" w:sz="0" w:space="0" w:color="auto"/>
      </w:divBdr>
    </w:div>
    <w:div w:id="1487892089">
      <w:bodyDiv w:val="1"/>
      <w:marLeft w:val="0"/>
      <w:marRight w:val="0"/>
      <w:marTop w:val="0"/>
      <w:marBottom w:val="0"/>
      <w:divBdr>
        <w:top w:val="none" w:sz="0" w:space="0" w:color="auto"/>
        <w:left w:val="none" w:sz="0" w:space="0" w:color="auto"/>
        <w:bottom w:val="none" w:sz="0" w:space="0" w:color="auto"/>
        <w:right w:val="none" w:sz="0" w:space="0" w:color="auto"/>
      </w:divBdr>
    </w:div>
    <w:div w:id="1488013106">
      <w:bodyDiv w:val="1"/>
      <w:marLeft w:val="0"/>
      <w:marRight w:val="0"/>
      <w:marTop w:val="0"/>
      <w:marBottom w:val="0"/>
      <w:divBdr>
        <w:top w:val="none" w:sz="0" w:space="0" w:color="auto"/>
        <w:left w:val="none" w:sz="0" w:space="0" w:color="auto"/>
        <w:bottom w:val="none" w:sz="0" w:space="0" w:color="auto"/>
        <w:right w:val="none" w:sz="0" w:space="0" w:color="auto"/>
      </w:divBdr>
    </w:div>
    <w:div w:id="1488936314">
      <w:bodyDiv w:val="1"/>
      <w:marLeft w:val="0"/>
      <w:marRight w:val="0"/>
      <w:marTop w:val="0"/>
      <w:marBottom w:val="0"/>
      <w:divBdr>
        <w:top w:val="none" w:sz="0" w:space="0" w:color="auto"/>
        <w:left w:val="none" w:sz="0" w:space="0" w:color="auto"/>
        <w:bottom w:val="none" w:sz="0" w:space="0" w:color="auto"/>
        <w:right w:val="none" w:sz="0" w:space="0" w:color="auto"/>
      </w:divBdr>
    </w:div>
    <w:div w:id="1489591759">
      <w:bodyDiv w:val="1"/>
      <w:marLeft w:val="0"/>
      <w:marRight w:val="0"/>
      <w:marTop w:val="0"/>
      <w:marBottom w:val="0"/>
      <w:divBdr>
        <w:top w:val="none" w:sz="0" w:space="0" w:color="auto"/>
        <w:left w:val="none" w:sz="0" w:space="0" w:color="auto"/>
        <w:bottom w:val="none" w:sz="0" w:space="0" w:color="auto"/>
        <w:right w:val="none" w:sz="0" w:space="0" w:color="auto"/>
      </w:divBdr>
    </w:div>
    <w:div w:id="1490098673">
      <w:bodyDiv w:val="1"/>
      <w:marLeft w:val="0"/>
      <w:marRight w:val="0"/>
      <w:marTop w:val="0"/>
      <w:marBottom w:val="0"/>
      <w:divBdr>
        <w:top w:val="none" w:sz="0" w:space="0" w:color="auto"/>
        <w:left w:val="none" w:sz="0" w:space="0" w:color="auto"/>
        <w:bottom w:val="none" w:sz="0" w:space="0" w:color="auto"/>
        <w:right w:val="none" w:sz="0" w:space="0" w:color="auto"/>
      </w:divBdr>
    </w:div>
    <w:div w:id="1490173829">
      <w:bodyDiv w:val="1"/>
      <w:marLeft w:val="0"/>
      <w:marRight w:val="0"/>
      <w:marTop w:val="0"/>
      <w:marBottom w:val="0"/>
      <w:divBdr>
        <w:top w:val="none" w:sz="0" w:space="0" w:color="auto"/>
        <w:left w:val="none" w:sz="0" w:space="0" w:color="auto"/>
        <w:bottom w:val="none" w:sz="0" w:space="0" w:color="auto"/>
        <w:right w:val="none" w:sz="0" w:space="0" w:color="auto"/>
      </w:divBdr>
    </w:div>
    <w:div w:id="1491213158">
      <w:bodyDiv w:val="1"/>
      <w:marLeft w:val="0"/>
      <w:marRight w:val="0"/>
      <w:marTop w:val="0"/>
      <w:marBottom w:val="0"/>
      <w:divBdr>
        <w:top w:val="none" w:sz="0" w:space="0" w:color="auto"/>
        <w:left w:val="none" w:sz="0" w:space="0" w:color="auto"/>
        <w:bottom w:val="none" w:sz="0" w:space="0" w:color="auto"/>
        <w:right w:val="none" w:sz="0" w:space="0" w:color="auto"/>
      </w:divBdr>
    </w:div>
    <w:div w:id="1491557380">
      <w:bodyDiv w:val="1"/>
      <w:marLeft w:val="0"/>
      <w:marRight w:val="0"/>
      <w:marTop w:val="0"/>
      <w:marBottom w:val="0"/>
      <w:divBdr>
        <w:top w:val="none" w:sz="0" w:space="0" w:color="auto"/>
        <w:left w:val="none" w:sz="0" w:space="0" w:color="auto"/>
        <w:bottom w:val="none" w:sz="0" w:space="0" w:color="auto"/>
        <w:right w:val="none" w:sz="0" w:space="0" w:color="auto"/>
      </w:divBdr>
    </w:div>
    <w:div w:id="1491561215">
      <w:bodyDiv w:val="1"/>
      <w:marLeft w:val="0"/>
      <w:marRight w:val="0"/>
      <w:marTop w:val="0"/>
      <w:marBottom w:val="0"/>
      <w:divBdr>
        <w:top w:val="none" w:sz="0" w:space="0" w:color="auto"/>
        <w:left w:val="none" w:sz="0" w:space="0" w:color="auto"/>
        <w:bottom w:val="none" w:sz="0" w:space="0" w:color="auto"/>
        <w:right w:val="none" w:sz="0" w:space="0" w:color="auto"/>
      </w:divBdr>
    </w:div>
    <w:div w:id="1491675436">
      <w:bodyDiv w:val="1"/>
      <w:marLeft w:val="0"/>
      <w:marRight w:val="0"/>
      <w:marTop w:val="0"/>
      <w:marBottom w:val="0"/>
      <w:divBdr>
        <w:top w:val="none" w:sz="0" w:space="0" w:color="auto"/>
        <w:left w:val="none" w:sz="0" w:space="0" w:color="auto"/>
        <w:bottom w:val="none" w:sz="0" w:space="0" w:color="auto"/>
        <w:right w:val="none" w:sz="0" w:space="0" w:color="auto"/>
      </w:divBdr>
    </w:div>
    <w:div w:id="1491822448">
      <w:bodyDiv w:val="1"/>
      <w:marLeft w:val="0"/>
      <w:marRight w:val="0"/>
      <w:marTop w:val="0"/>
      <w:marBottom w:val="0"/>
      <w:divBdr>
        <w:top w:val="none" w:sz="0" w:space="0" w:color="auto"/>
        <w:left w:val="none" w:sz="0" w:space="0" w:color="auto"/>
        <w:bottom w:val="none" w:sz="0" w:space="0" w:color="auto"/>
        <w:right w:val="none" w:sz="0" w:space="0" w:color="auto"/>
      </w:divBdr>
    </w:div>
    <w:div w:id="1493064109">
      <w:bodyDiv w:val="1"/>
      <w:marLeft w:val="0"/>
      <w:marRight w:val="0"/>
      <w:marTop w:val="0"/>
      <w:marBottom w:val="0"/>
      <w:divBdr>
        <w:top w:val="none" w:sz="0" w:space="0" w:color="auto"/>
        <w:left w:val="none" w:sz="0" w:space="0" w:color="auto"/>
        <w:bottom w:val="none" w:sz="0" w:space="0" w:color="auto"/>
        <w:right w:val="none" w:sz="0" w:space="0" w:color="auto"/>
      </w:divBdr>
    </w:div>
    <w:div w:id="1493448977">
      <w:bodyDiv w:val="1"/>
      <w:marLeft w:val="0"/>
      <w:marRight w:val="0"/>
      <w:marTop w:val="0"/>
      <w:marBottom w:val="0"/>
      <w:divBdr>
        <w:top w:val="none" w:sz="0" w:space="0" w:color="auto"/>
        <w:left w:val="none" w:sz="0" w:space="0" w:color="auto"/>
        <w:bottom w:val="none" w:sz="0" w:space="0" w:color="auto"/>
        <w:right w:val="none" w:sz="0" w:space="0" w:color="auto"/>
      </w:divBdr>
    </w:div>
    <w:div w:id="1494030647">
      <w:bodyDiv w:val="1"/>
      <w:marLeft w:val="0"/>
      <w:marRight w:val="0"/>
      <w:marTop w:val="0"/>
      <w:marBottom w:val="0"/>
      <w:divBdr>
        <w:top w:val="none" w:sz="0" w:space="0" w:color="auto"/>
        <w:left w:val="none" w:sz="0" w:space="0" w:color="auto"/>
        <w:bottom w:val="none" w:sz="0" w:space="0" w:color="auto"/>
        <w:right w:val="none" w:sz="0" w:space="0" w:color="auto"/>
      </w:divBdr>
    </w:div>
    <w:div w:id="1494568556">
      <w:bodyDiv w:val="1"/>
      <w:marLeft w:val="0"/>
      <w:marRight w:val="0"/>
      <w:marTop w:val="0"/>
      <w:marBottom w:val="0"/>
      <w:divBdr>
        <w:top w:val="none" w:sz="0" w:space="0" w:color="auto"/>
        <w:left w:val="none" w:sz="0" w:space="0" w:color="auto"/>
        <w:bottom w:val="none" w:sz="0" w:space="0" w:color="auto"/>
        <w:right w:val="none" w:sz="0" w:space="0" w:color="auto"/>
      </w:divBdr>
    </w:div>
    <w:div w:id="1494881282">
      <w:bodyDiv w:val="1"/>
      <w:marLeft w:val="0"/>
      <w:marRight w:val="0"/>
      <w:marTop w:val="0"/>
      <w:marBottom w:val="0"/>
      <w:divBdr>
        <w:top w:val="none" w:sz="0" w:space="0" w:color="auto"/>
        <w:left w:val="none" w:sz="0" w:space="0" w:color="auto"/>
        <w:bottom w:val="none" w:sz="0" w:space="0" w:color="auto"/>
        <w:right w:val="none" w:sz="0" w:space="0" w:color="auto"/>
      </w:divBdr>
    </w:div>
    <w:div w:id="1495149031">
      <w:bodyDiv w:val="1"/>
      <w:marLeft w:val="0"/>
      <w:marRight w:val="0"/>
      <w:marTop w:val="0"/>
      <w:marBottom w:val="0"/>
      <w:divBdr>
        <w:top w:val="none" w:sz="0" w:space="0" w:color="auto"/>
        <w:left w:val="none" w:sz="0" w:space="0" w:color="auto"/>
        <w:bottom w:val="none" w:sz="0" w:space="0" w:color="auto"/>
        <w:right w:val="none" w:sz="0" w:space="0" w:color="auto"/>
      </w:divBdr>
    </w:div>
    <w:div w:id="1495949759">
      <w:bodyDiv w:val="1"/>
      <w:marLeft w:val="0"/>
      <w:marRight w:val="0"/>
      <w:marTop w:val="0"/>
      <w:marBottom w:val="0"/>
      <w:divBdr>
        <w:top w:val="none" w:sz="0" w:space="0" w:color="auto"/>
        <w:left w:val="none" w:sz="0" w:space="0" w:color="auto"/>
        <w:bottom w:val="none" w:sz="0" w:space="0" w:color="auto"/>
        <w:right w:val="none" w:sz="0" w:space="0" w:color="auto"/>
      </w:divBdr>
    </w:div>
    <w:div w:id="1495956407">
      <w:bodyDiv w:val="1"/>
      <w:marLeft w:val="0"/>
      <w:marRight w:val="0"/>
      <w:marTop w:val="0"/>
      <w:marBottom w:val="0"/>
      <w:divBdr>
        <w:top w:val="none" w:sz="0" w:space="0" w:color="auto"/>
        <w:left w:val="none" w:sz="0" w:space="0" w:color="auto"/>
        <w:bottom w:val="none" w:sz="0" w:space="0" w:color="auto"/>
        <w:right w:val="none" w:sz="0" w:space="0" w:color="auto"/>
      </w:divBdr>
    </w:div>
    <w:div w:id="1497111731">
      <w:bodyDiv w:val="1"/>
      <w:marLeft w:val="0"/>
      <w:marRight w:val="0"/>
      <w:marTop w:val="0"/>
      <w:marBottom w:val="0"/>
      <w:divBdr>
        <w:top w:val="none" w:sz="0" w:space="0" w:color="auto"/>
        <w:left w:val="none" w:sz="0" w:space="0" w:color="auto"/>
        <w:bottom w:val="none" w:sz="0" w:space="0" w:color="auto"/>
        <w:right w:val="none" w:sz="0" w:space="0" w:color="auto"/>
      </w:divBdr>
    </w:div>
    <w:div w:id="1497721913">
      <w:bodyDiv w:val="1"/>
      <w:marLeft w:val="0"/>
      <w:marRight w:val="0"/>
      <w:marTop w:val="0"/>
      <w:marBottom w:val="0"/>
      <w:divBdr>
        <w:top w:val="none" w:sz="0" w:space="0" w:color="auto"/>
        <w:left w:val="none" w:sz="0" w:space="0" w:color="auto"/>
        <w:bottom w:val="none" w:sz="0" w:space="0" w:color="auto"/>
        <w:right w:val="none" w:sz="0" w:space="0" w:color="auto"/>
      </w:divBdr>
    </w:div>
    <w:div w:id="1498183243">
      <w:bodyDiv w:val="1"/>
      <w:marLeft w:val="0"/>
      <w:marRight w:val="0"/>
      <w:marTop w:val="0"/>
      <w:marBottom w:val="0"/>
      <w:divBdr>
        <w:top w:val="none" w:sz="0" w:space="0" w:color="auto"/>
        <w:left w:val="none" w:sz="0" w:space="0" w:color="auto"/>
        <w:bottom w:val="none" w:sz="0" w:space="0" w:color="auto"/>
        <w:right w:val="none" w:sz="0" w:space="0" w:color="auto"/>
      </w:divBdr>
      <w:divsChild>
        <w:div w:id="16659755">
          <w:marLeft w:val="480"/>
          <w:marRight w:val="0"/>
          <w:marTop w:val="0"/>
          <w:marBottom w:val="0"/>
          <w:divBdr>
            <w:top w:val="none" w:sz="0" w:space="0" w:color="auto"/>
            <w:left w:val="none" w:sz="0" w:space="0" w:color="auto"/>
            <w:bottom w:val="none" w:sz="0" w:space="0" w:color="auto"/>
            <w:right w:val="none" w:sz="0" w:space="0" w:color="auto"/>
          </w:divBdr>
        </w:div>
        <w:div w:id="100221586">
          <w:marLeft w:val="480"/>
          <w:marRight w:val="0"/>
          <w:marTop w:val="0"/>
          <w:marBottom w:val="0"/>
          <w:divBdr>
            <w:top w:val="none" w:sz="0" w:space="0" w:color="auto"/>
            <w:left w:val="none" w:sz="0" w:space="0" w:color="auto"/>
            <w:bottom w:val="none" w:sz="0" w:space="0" w:color="auto"/>
            <w:right w:val="none" w:sz="0" w:space="0" w:color="auto"/>
          </w:divBdr>
        </w:div>
        <w:div w:id="213196552">
          <w:marLeft w:val="480"/>
          <w:marRight w:val="0"/>
          <w:marTop w:val="0"/>
          <w:marBottom w:val="0"/>
          <w:divBdr>
            <w:top w:val="none" w:sz="0" w:space="0" w:color="auto"/>
            <w:left w:val="none" w:sz="0" w:space="0" w:color="auto"/>
            <w:bottom w:val="none" w:sz="0" w:space="0" w:color="auto"/>
            <w:right w:val="none" w:sz="0" w:space="0" w:color="auto"/>
          </w:divBdr>
        </w:div>
        <w:div w:id="228880010">
          <w:marLeft w:val="480"/>
          <w:marRight w:val="0"/>
          <w:marTop w:val="0"/>
          <w:marBottom w:val="0"/>
          <w:divBdr>
            <w:top w:val="none" w:sz="0" w:space="0" w:color="auto"/>
            <w:left w:val="none" w:sz="0" w:space="0" w:color="auto"/>
            <w:bottom w:val="none" w:sz="0" w:space="0" w:color="auto"/>
            <w:right w:val="none" w:sz="0" w:space="0" w:color="auto"/>
          </w:divBdr>
        </w:div>
        <w:div w:id="290870299">
          <w:marLeft w:val="480"/>
          <w:marRight w:val="0"/>
          <w:marTop w:val="0"/>
          <w:marBottom w:val="0"/>
          <w:divBdr>
            <w:top w:val="none" w:sz="0" w:space="0" w:color="auto"/>
            <w:left w:val="none" w:sz="0" w:space="0" w:color="auto"/>
            <w:bottom w:val="none" w:sz="0" w:space="0" w:color="auto"/>
            <w:right w:val="none" w:sz="0" w:space="0" w:color="auto"/>
          </w:divBdr>
        </w:div>
        <w:div w:id="357007082">
          <w:marLeft w:val="480"/>
          <w:marRight w:val="0"/>
          <w:marTop w:val="0"/>
          <w:marBottom w:val="0"/>
          <w:divBdr>
            <w:top w:val="none" w:sz="0" w:space="0" w:color="auto"/>
            <w:left w:val="none" w:sz="0" w:space="0" w:color="auto"/>
            <w:bottom w:val="none" w:sz="0" w:space="0" w:color="auto"/>
            <w:right w:val="none" w:sz="0" w:space="0" w:color="auto"/>
          </w:divBdr>
        </w:div>
        <w:div w:id="396244563">
          <w:marLeft w:val="480"/>
          <w:marRight w:val="0"/>
          <w:marTop w:val="0"/>
          <w:marBottom w:val="0"/>
          <w:divBdr>
            <w:top w:val="none" w:sz="0" w:space="0" w:color="auto"/>
            <w:left w:val="none" w:sz="0" w:space="0" w:color="auto"/>
            <w:bottom w:val="none" w:sz="0" w:space="0" w:color="auto"/>
            <w:right w:val="none" w:sz="0" w:space="0" w:color="auto"/>
          </w:divBdr>
        </w:div>
        <w:div w:id="482621097">
          <w:marLeft w:val="480"/>
          <w:marRight w:val="0"/>
          <w:marTop w:val="0"/>
          <w:marBottom w:val="0"/>
          <w:divBdr>
            <w:top w:val="none" w:sz="0" w:space="0" w:color="auto"/>
            <w:left w:val="none" w:sz="0" w:space="0" w:color="auto"/>
            <w:bottom w:val="none" w:sz="0" w:space="0" w:color="auto"/>
            <w:right w:val="none" w:sz="0" w:space="0" w:color="auto"/>
          </w:divBdr>
        </w:div>
        <w:div w:id="697780625">
          <w:marLeft w:val="480"/>
          <w:marRight w:val="0"/>
          <w:marTop w:val="0"/>
          <w:marBottom w:val="0"/>
          <w:divBdr>
            <w:top w:val="none" w:sz="0" w:space="0" w:color="auto"/>
            <w:left w:val="none" w:sz="0" w:space="0" w:color="auto"/>
            <w:bottom w:val="none" w:sz="0" w:space="0" w:color="auto"/>
            <w:right w:val="none" w:sz="0" w:space="0" w:color="auto"/>
          </w:divBdr>
        </w:div>
        <w:div w:id="715933502">
          <w:marLeft w:val="480"/>
          <w:marRight w:val="0"/>
          <w:marTop w:val="0"/>
          <w:marBottom w:val="0"/>
          <w:divBdr>
            <w:top w:val="none" w:sz="0" w:space="0" w:color="auto"/>
            <w:left w:val="none" w:sz="0" w:space="0" w:color="auto"/>
            <w:bottom w:val="none" w:sz="0" w:space="0" w:color="auto"/>
            <w:right w:val="none" w:sz="0" w:space="0" w:color="auto"/>
          </w:divBdr>
        </w:div>
        <w:div w:id="786311394">
          <w:marLeft w:val="480"/>
          <w:marRight w:val="0"/>
          <w:marTop w:val="0"/>
          <w:marBottom w:val="0"/>
          <w:divBdr>
            <w:top w:val="none" w:sz="0" w:space="0" w:color="auto"/>
            <w:left w:val="none" w:sz="0" w:space="0" w:color="auto"/>
            <w:bottom w:val="none" w:sz="0" w:space="0" w:color="auto"/>
            <w:right w:val="none" w:sz="0" w:space="0" w:color="auto"/>
          </w:divBdr>
        </w:div>
        <w:div w:id="814569550">
          <w:marLeft w:val="480"/>
          <w:marRight w:val="0"/>
          <w:marTop w:val="0"/>
          <w:marBottom w:val="0"/>
          <w:divBdr>
            <w:top w:val="none" w:sz="0" w:space="0" w:color="auto"/>
            <w:left w:val="none" w:sz="0" w:space="0" w:color="auto"/>
            <w:bottom w:val="none" w:sz="0" w:space="0" w:color="auto"/>
            <w:right w:val="none" w:sz="0" w:space="0" w:color="auto"/>
          </w:divBdr>
        </w:div>
        <w:div w:id="897857910">
          <w:marLeft w:val="480"/>
          <w:marRight w:val="0"/>
          <w:marTop w:val="0"/>
          <w:marBottom w:val="0"/>
          <w:divBdr>
            <w:top w:val="none" w:sz="0" w:space="0" w:color="auto"/>
            <w:left w:val="none" w:sz="0" w:space="0" w:color="auto"/>
            <w:bottom w:val="none" w:sz="0" w:space="0" w:color="auto"/>
            <w:right w:val="none" w:sz="0" w:space="0" w:color="auto"/>
          </w:divBdr>
        </w:div>
        <w:div w:id="1026099573">
          <w:marLeft w:val="480"/>
          <w:marRight w:val="0"/>
          <w:marTop w:val="0"/>
          <w:marBottom w:val="0"/>
          <w:divBdr>
            <w:top w:val="none" w:sz="0" w:space="0" w:color="auto"/>
            <w:left w:val="none" w:sz="0" w:space="0" w:color="auto"/>
            <w:bottom w:val="none" w:sz="0" w:space="0" w:color="auto"/>
            <w:right w:val="none" w:sz="0" w:space="0" w:color="auto"/>
          </w:divBdr>
        </w:div>
        <w:div w:id="1052583094">
          <w:marLeft w:val="480"/>
          <w:marRight w:val="0"/>
          <w:marTop w:val="0"/>
          <w:marBottom w:val="0"/>
          <w:divBdr>
            <w:top w:val="none" w:sz="0" w:space="0" w:color="auto"/>
            <w:left w:val="none" w:sz="0" w:space="0" w:color="auto"/>
            <w:bottom w:val="none" w:sz="0" w:space="0" w:color="auto"/>
            <w:right w:val="none" w:sz="0" w:space="0" w:color="auto"/>
          </w:divBdr>
        </w:div>
        <w:div w:id="1152866468">
          <w:marLeft w:val="480"/>
          <w:marRight w:val="0"/>
          <w:marTop w:val="0"/>
          <w:marBottom w:val="0"/>
          <w:divBdr>
            <w:top w:val="none" w:sz="0" w:space="0" w:color="auto"/>
            <w:left w:val="none" w:sz="0" w:space="0" w:color="auto"/>
            <w:bottom w:val="none" w:sz="0" w:space="0" w:color="auto"/>
            <w:right w:val="none" w:sz="0" w:space="0" w:color="auto"/>
          </w:divBdr>
        </w:div>
        <w:div w:id="1413507893">
          <w:marLeft w:val="480"/>
          <w:marRight w:val="0"/>
          <w:marTop w:val="0"/>
          <w:marBottom w:val="0"/>
          <w:divBdr>
            <w:top w:val="none" w:sz="0" w:space="0" w:color="auto"/>
            <w:left w:val="none" w:sz="0" w:space="0" w:color="auto"/>
            <w:bottom w:val="none" w:sz="0" w:space="0" w:color="auto"/>
            <w:right w:val="none" w:sz="0" w:space="0" w:color="auto"/>
          </w:divBdr>
        </w:div>
        <w:div w:id="1690251528">
          <w:marLeft w:val="480"/>
          <w:marRight w:val="0"/>
          <w:marTop w:val="0"/>
          <w:marBottom w:val="0"/>
          <w:divBdr>
            <w:top w:val="none" w:sz="0" w:space="0" w:color="auto"/>
            <w:left w:val="none" w:sz="0" w:space="0" w:color="auto"/>
            <w:bottom w:val="none" w:sz="0" w:space="0" w:color="auto"/>
            <w:right w:val="none" w:sz="0" w:space="0" w:color="auto"/>
          </w:divBdr>
        </w:div>
        <w:div w:id="1706056894">
          <w:marLeft w:val="480"/>
          <w:marRight w:val="0"/>
          <w:marTop w:val="0"/>
          <w:marBottom w:val="0"/>
          <w:divBdr>
            <w:top w:val="none" w:sz="0" w:space="0" w:color="auto"/>
            <w:left w:val="none" w:sz="0" w:space="0" w:color="auto"/>
            <w:bottom w:val="none" w:sz="0" w:space="0" w:color="auto"/>
            <w:right w:val="none" w:sz="0" w:space="0" w:color="auto"/>
          </w:divBdr>
        </w:div>
        <w:div w:id="1772166847">
          <w:marLeft w:val="480"/>
          <w:marRight w:val="0"/>
          <w:marTop w:val="0"/>
          <w:marBottom w:val="0"/>
          <w:divBdr>
            <w:top w:val="none" w:sz="0" w:space="0" w:color="auto"/>
            <w:left w:val="none" w:sz="0" w:space="0" w:color="auto"/>
            <w:bottom w:val="none" w:sz="0" w:space="0" w:color="auto"/>
            <w:right w:val="none" w:sz="0" w:space="0" w:color="auto"/>
          </w:divBdr>
        </w:div>
        <w:div w:id="1795752680">
          <w:marLeft w:val="480"/>
          <w:marRight w:val="0"/>
          <w:marTop w:val="0"/>
          <w:marBottom w:val="0"/>
          <w:divBdr>
            <w:top w:val="none" w:sz="0" w:space="0" w:color="auto"/>
            <w:left w:val="none" w:sz="0" w:space="0" w:color="auto"/>
            <w:bottom w:val="none" w:sz="0" w:space="0" w:color="auto"/>
            <w:right w:val="none" w:sz="0" w:space="0" w:color="auto"/>
          </w:divBdr>
        </w:div>
        <w:div w:id="1953785627">
          <w:marLeft w:val="480"/>
          <w:marRight w:val="0"/>
          <w:marTop w:val="0"/>
          <w:marBottom w:val="0"/>
          <w:divBdr>
            <w:top w:val="none" w:sz="0" w:space="0" w:color="auto"/>
            <w:left w:val="none" w:sz="0" w:space="0" w:color="auto"/>
            <w:bottom w:val="none" w:sz="0" w:space="0" w:color="auto"/>
            <w:right w:val="none" w:sz="0" w:space="0" w:color="auto"/>
          </w:divBdr>
        </w:div>
        <w:div w:id="2053531630">
          <w:marLeft w:val="480"/>
          <w:marRight w:val="0"/>
          <w:marTop w:val="0"/>
          <w:marBottom w:val="0"/>
          <w:divBdr>
            <w:top w:val="none" w:sz="0" w:space="0" w:color="auto"/>
            <w:left w:val="none" w:sz="0" w:space="0" w:color="auto"/>
            <w:bottom w:val="none" w:sz="0" w:space="0" w:color="auto"/>
            <w:right w:val="none" w:sz="0" w:space="0" w:color="auto"/>
          </w:divBdr>
        </w:div>
        <w:div w:id="2072657155">
          <w:marLeft w:val="480"/>
          <w:marRight w:val="0"/>
          <w:marTop w:val="0"/>
          <w:marBottom w:val="0"/>
          <w:divBdr>
            <w:top w:val="none" w:sz="0" w:space="0" w:color="auto"/>
            <w:left w:val="none" w:sz="0" w:space="0" w:color="auto"/>
            <w:bottom w:val="none" w:sz="0" w:space="0" w:color="auto"/>
            <w:right w:val="none" w:sz="0" w:space="0" w:color="auto"/>
          </w:divBdr>
        </w:div>
        <w:div w:id="2073305273">
          <w:marLeft w:val="480"/>
          <w:marRight w:val="0"/>
          <w:marTop w:val="0"/>
          <w:marBottom w:val="0"/>
          <w:divBdr>
            <w:top w:val="none" w:sz="0" w:space="0" w:color="auto"/>
            <w:left w:val="none" w:sz="0" w:space="0" w:color="auto"/>
            <w:bottom w:val="none" w:sz="0" w:space="0" w:color="auto"/>
            <w:right w:val="none" w:sz="0" w:space="0" w:color="auto"/>
          </w:divBdr>
        </w:div>
      </w:divsChild>
    </w:div>
    <w:div w:id="1498224206">
      <w:bodyDiv w:val="1"/>
      <w:marLeft w:val="0"/>
      <w:marRight w:val="0"/>
      <w:marTop w:val="0"/>
      <w:marBottom w:val="0"/>
      <w:divBdr>
        <w:top w:val="none" w:sz="0" w:space="0" w:color="auto"/>
        <w:left w:val="none" w:sz="0" w:space="0" w:color="auto"/>
        <w:bottom w:val="none" w:sz="0" w:space="0" w:color="auto"/>
        <w:right w:val="none" w:sz="0" w:space="0" w:color="auto"/>
      </w:divBdr>
    </w:div>
    <w:div w:id="1498224333">
      <w:bodyDiv w:val="1"/>
      <w:marLeft w:val="0"/>
      <w:marRight w:val="0"/>
      <w:marTop w:val="0"/>
      <w:marBottom w:val="0"/>
      <w:divBdr>
        <w:top w:val="none" w:sz="0" w:space="0" w:color="auto"/>
        <w:left w:val="none" w:sz="0" w:space="0" w:color="auto"/>
        <w:bottom w:val="none" w:sz="0" w:space="0" w:color="auto"/>
        <w:right w:val="none" w:sz="0" w:space="0" w:color="auto"/>
      </w:divBdr>
    </w:div>
    <w:div w:id="1498302706">
      <w:bodyDiv w:val="1"/>
      <w:marLeft w:val="0"/>
      <w:marRight w:val="0"/>
      <w:marTop w:val="0"/>
      <w:marBottom w:val="0"/>
      <w:divBdr>
        <w:top w:val="none" w:sz="0" w:space="0" w:color="auto"/>
        <w:left w:val="none" w:sz="0" w:space="0" w:color="auto"/>
        <w:bottom w:val="none" w:sz="0" w:space="0" w:color="auto"/>
        <w:right w:val="none" w:sz="0" w:space="0" w:color="auto"/>
      </w:divBdr>
    </w:div>
    <w:div w:id="1498378934">
      <w:bodyDiv w:val="1"/>
      <w:marLeft w:val="0"/>
      <w:marRight w:val="0"/>
      <w:marTop w:val="0"/>
      <w:marBottom w:val="0"/>
      <w:divBdr>
        <w:top w:val="none" w:sz="0" w:space="0" w:color="auto"/>
        <w:left w:val="none" w:sz="0" w:space="0" w:color="auto"/>
        <w:bottom w:val="none" w:sz="0" w:space="0" w:color="auto"/>
        <w:right w:val="none" w:sz="0" w:space="0" w:color="auto"/>
      </w:divBdr>
    </w:div>
    <w:div w:id="1499155033">
      <w:bodyDiv w:val="1"/>
      <w:marLeft w:val="0"/>
      <w:marRight w:val="0"/>
      <w:marTop w:val="0"/>
      <w:marBottom w:val="0"/>
      <w:divBdr>
        <w:top w:val="none" w:sz="0" w:space="0" w:color="auto"/>
        <w:left w:val="none" w:sz="0" w:space="0" w:color="auto"/>
        <w:bottom w:val="none" w:sz="0" w:space="0" w:color="auto"/>
        <w:right w:val="none" w:sz="0" w:space="0" w:color="auto"/>
      </w:divBdr>
    </w:div>
    <w:div w:id="1499954113">
      <w:bodyDiv w:val="1"/>
      <w:marLeft w:val="0"/>
      <w:marRight w:val="0"/>
      <w:marTop w:val="0"/>
      <w:marBottom w:val="0"/>
      <w:divBdr>
        <w:top w:val="none" w:sz="0" w:space="0" w:color="auto"/>
        <w:left w:val="none" w:sz="0" w:space="0" w:color="auto"/>
        <w:bottom w:val="none" w:sz="0" w:space="0" w:color="auto"/>
        <w:right w:val="none" w:sz="0" w:space="0" w:color="auto"/>
      </w:divBdr>
    </w:div>
    <w:div w:id="1500197186">
      <w:bodyDiv w:val="1"/>
      <w:marLeft w:val="0"/>
      <w:marRight w:val="0"/>
      <w:marTop w:val="0"/>
      <w:marBottom w:val="0"/>
      <w:divBdr>
        <w:top w:val="none" w:sz="0" w:space="0" w:color="auto"/>
        <w:left w:val="none" w:sz="0" w:space="0" w:color="auto"/>
        <w:bottom w:val="none" w:sz="0" w:space="0" w:color="auto"/>
        <w:right w:val="none" w:sz="0" w:space="0" w:color="auto"/>
      </w:divBdr>
    </w:div>
    <w:div w:id="1500386459">
      <w:bodyDiv w:val="1"/>
      <w:marLeft w:val="0"/>
      <w:marRight w:val="0"/>
      <w:marTop w:val="0"/>
      <w:marBottom w:val="0"/>
      <w:divBdr>
        <w:top w:val="none" w:sz="0" w:space="0" w:color="auto"/>
        <w:left w:val="none" w:sz="0" w:space="0" w:color="auto"/>
        <w:bottom w:val="none" w:sz="0" w:space="0" w:color="auto"/>
        <w:right w:val="none" w:sz="0" w:space="0" w:color="auto"/>
      </w:divBdr>
    </w:div>
    <w:div w:id="1500534667">
      <w:bodyDiv w:val="1"/>
      <w:marLeft w:val="0"/>
      <w:marRight w:val="0"/>
      <w:marTop w:val="0"/>
      <w:marBottom w:val="0"/>
      <w:divBdr>
        <w:top w:val="none" w:sz="0" w:space="0" w:color="auto"/>
        <w:left w:val="none" w:sz="0" w:space="0" w:color="auto"/>
        <w:bottom w:val="none" w:sz="0" w:space="0" w:color="auto"/>
        <w:right w:val="none" w:sz="0" w:space="0" w:color="auto"/>
      </w:divBdr>
    </w:div>
    <w:div w:id="1501694580">
      <w:bodyDiv w:val="1"/>
      <w:marLeft w:val="0"/>
      <w:marRight w:val="0"/>
      <w:marTop w:val="0"/>
      <w:marBottom w:val="0"/>
      <w:divBdr>
        <w:top w:val="none" w:sz="0" w:space="0" w:color="auto"/>
        <w:left w:val="none" w:sz="0" w:space="0" w:color="auto"/>
        <w:bottom w:val="none" w:sz="0" w:space="0" w:color="auto"/>
        <w:right w:val="none" w:sz="0" w:space="0" w:color="auto"/>
      </w:divBdr>
    </w:div>
    <w:div w:id="1502626924">
      <w:bodyDiv w:val="1"/>
      <w:marLeft w:val="0"/>
      <w:marRight w:val="0"/>
      <w:marTop w:val="0"/>
      <w:marBottom w:val="0"/>
      <w:divBdr>
        <w:top w:val="none" w:sz="0" w:space="0" w:color="auto"/>
        <w:left w:val="none" w:sz="0" w:space="0" w:color="auto"/>
        <w:bottom w:val="none" w:sz="0" w:space="0" w:color="auto"/>
        <w:right w:val="none" w:sz="0" w:space="0" w:color="auto"/>
      </w:divBdr>
    </w:div>
    <w:div w:id="1505122059">
      <w:bodyDiv w:val="1"/>
      <w:marLeft w:val="0"/>
      <w:marRight w:val="0"/>
      <w:marTop w:val="0"/>
      <w:marBottom w:val="0"/>
      <w:divBdr>
        <w:top w:val="none" w:sz="0" w:space="0" w:color="auto"/>
        <w:left w:val="none" w:sz="0" w:space="0" w:color="auto"/>
        <w:bottom w:val="none" w:sz="0" w:space="0" w:color="auto"/>
        <w:right w:val="none" w:sz="0" w:space="0" w:color="auto"/>
      </w:divBdr>
    </w:div>
    <w:div w:id="1505434747">
      <w:bodyDiv w:val="1"/>
      <w:marLeft w:val="0"/>
      <w:marRight w:val="0"/>
      <w:marTop w:val="0"/>
      <w:marBottom w:val="0"/>
      <w:divBdr>
        <w:top w:val="none" w:sz="0" w:space="0" w:color="auto"/>
        <w:left w:val="none" w:sz="0" w:space="0" w:color="auto"/>
        <w:bottom w:val="none" w:sz="0" w:space="0" w:color="auto"/>
        <w:right w:val="none" w:sz="0" w:space="0" w:color="auto"/>
      </w:divBdr>
    </w:div>
    <w:div w:id="1505585387">
      <w:bodyDiv w:val="1"/>
      <w:marLeft w:val="0"/>
      <w:marRight w:val="0"/>
      <w:marTop w:val="0"/>
      <w:marBottom w:val="0"/>
      <w:divBdr>
        <w:top w:val="none" w:sz="0" w:space="0" w:color="auto"/>
        <w:left w:val="none" w:sz="0" w:space="0" w:color="auto"/>
        <w:bottom w:val="none" w:sz="0" w:space="0" w:color="auto"/>
        <w:right w:val="none" w:sz="0" w:space="0" w:color="auto"/>
      </w:divBdr>
    </w:div>
    <w:div w:id="1506478311">
      <w:bodyDiv w:val="1"/>
      <w:marLeft w:val="0"/>
      <w:marRight w:val="0"/>
      <w:marTop w:val="0"/>
      <w:marBottom w:val="0"/>
      <w:divBdr>
        <w:top w:val="none" w:sz="0" w:space="0" w:color="auto"/>
        <w:left w:val="none" w:sz="0" w:space="0" w:color="auto"/>
        <w:bottom w:val="none" w:sz="0" w:space="0" w:color="auto"/>
        <w:right w:val="none" w:sz="0" w:space="0" w:color="auto"/>
      </w:divBdr>
    </w:div>
    <w:div w:id="1506676653">
      <w:bodyDiv w:val="1"/>
      <w:marLeft w:val="0"/>
      <w:marRight w:val="0"/>
      <w:marTop w:val="0"/>
      <w:marBottom w:val="0"/>
      <w:divBdr>
        <w:top w:val="none" w:sz="0" w:space="0" w:color="auto"/>
        <w:left w:val="none" w:sz="0" w:space="0" w:color="auto"/>
        <w:bottom w:val="none" w:sz="0" w:space="0" w:color="auto"/>
        <w:right w:val="none" w:sz="0" w:space="0" w:color="auto"/>
      </w:divBdr>
    </w:div>
    <w:div w:id="1506896455">
      <w:bodyDiv w:val="1"/>
      <w:marLeft w:val="0"/>
      <w:marRight w:val="0"/>
      <w:marTop w:val="0"/>
      <w:marBottom w:val="0"/>
      <w:divBdr>
        <w:top w:val="none" w:sz="0" w:space="0" w:color="auto"/>
        <w:left w:val="none" w:sz="0" w:space="0" w:color="auto"/>
        <w:bottom w:val="none" w:sz="0" w:space="0" w:color="auto"/>
        <w:right w:val="none" w:sz="0" w:space="0" w:color="auto"/>
      </w:divBdr>
    </w:div>
    <w:div w:id="1507862212">
      <w:bodyDiv w:val="1"/>
      <w:marLeft w:val="0"/>
      <w:marRight w:val="0"/>
      <w:marTop w:val="0"/>
      <w:marBottom w:val="0"/>
      <w:divBdr>
        <w:top w:val="none" w:sz="0" w:space="0" w:color="auto"/>
        <w:left w:val="none" w:sz="0" w:space="0" w:color="auto"/>
        <w:bottom w:val="none" w:sz="0" w:space="0" w:color="auto"/>
        <w:right w:val="none" w:sz="0" w:space="0" w:color="auto"/>
      </w:divBdr>
    </w:div>
    <w:div w:id="1508137113">
      <w:bodyDiv w:val="1"/>
      <w:marLeft w:val="0"/>
      <w:marRight w:val="0"/>
      <w:marTop w:val="0"/>
      <w:marBottom w:val="0"/>
      <w:divBdr>
        <w:top w:val="none" w:sz="0" w:space="0" w:color="auto"/>
        <w:left w:val="none" w:sz="0" w:space="0" w:color="auto"/>
        <w:bottom w:val="none" w:sz="0" w:space="0" w:color="auto"/>
        <w:right w:val="none" w:sz="0" w:space="0" w:color="auto"/>
      </w:divBdr>
    </w:div>
    <w:div w:id="1508642511">
      <w:bodyDiv w:val="1"/>
      <w:marLeft w:val="0"/>
      <w:marRight w:val="0"/>
      <w:marTop w:val="0"/>
      <w:marBottom w:val="0"/>
      <w:divBdr>
        <w:top w:val="none" w:sz="0" w:space="0" w:color="auto"/>
        <w:left w:val="none" w:sz="0" w:space="0" w:color="auto"/>
        <w:bottom w:val="none" w:sz="0" w:space="0" w:color="auto"/>
        <w:right w:val="none" w:sz="0" w:space="0" w:color="auto"/>
      </w:divBdr>
    </w:div>
    <w:div w:id="1508715044">
      <w:bodyDiv w:val="1"/>
      <w:marLeft w:val="0"/>
      <w:marRight w:val="0"/>
      <w:marTop w:val="0"/>
      <w:marBottom w:val="0"/>
      <w:divBdr>
        <w:top w:val="none" w:sz="0" w:space="0" w:color="auto"/>
        <w:left w:val="none" w:sz="0" w:space="0" w:color="auto"/>
        <w:bottom w:val="none" w:sz="0" w:space="0" w:color="auto"/>
        <w:right w:val="none" w:sz="0" w:space="0" w:color="auto"/>
      </w:divBdr>
    </w:div>
    <w:div w:id="1509171693">
      <w:bodyDiv w:val="1"/>
      <w:marLeft w:val="0"/>
      <w:marRight w:val="0"/>
      <w:marTop w:val="0"/>
      <w:marBottom w:val="0"/>
      <w:divBdr>
        <w:top w:val="none" w:sz="0" w:space="0" w:color="auto"/>
        <w:left w:val="none" w:sz="0" w:space="0" w:color="auto"/>
        <w:bottom w:val="none" w:sz="0" w:space="0" w:color="auto"/>
        <w:right w:val="none" w:sz="0" w:space="0" w:color="auto"/>
      </w:divBdr>
    </w:div>
    <w:div w:id="1510221553">
      <w:bodyDiv w:val="1"/>
      <w:marLeft w:val="0"/>
      <w:marRight w:val="0"/>
      <w:marTop w:val="0"/>
      <w:marBottom w:val="0"/>
      <w:divBdr>
        <w:top w:val="none" w:sz="0" w:space="0" w:color="auto"/>
        <w:left w:val="none" w:sz="0" w:space="0" w:color="auto"/>
        <w:bottom w:val="none" w:sz="0" w:space="0" w:color="auto"/>
        <w:right w:val="none" w:sz="0" w:space="0" w:color="auto"/>
      </w:divBdr>
    </w:div>
    <w:div w:id="1510413384">
      <w:bodyDiv w:val="1"/>
      <w:marLeft w:val="0"/>
      <w:marRight w:val="0"/>
      <w:marTop w:val="0"/>
      <w:marBottom w:val="0"/>
      <w:divBdr>
        <w:top w:val="none" w:sz="0" w:space="0" w:color="auto"/>
        <w:left w:val="none" w:sz="0" w:space="0" w:color="auto"/>
        <w:bottom w:val="none" w:sz="0" w:space="0" w:color="auto"/>
        <w:right w:val="none" w:sz="0" w:space="0" w:color="auto"/>
      </w:divBdr>
    </w:div>
    <w:div w:id="1510485953">
      <w:bodyDiv w:val="1"/>
      <w:marLeft w:val="0"/>
      <w:marRight w:val="0"/>
      <w:marTop w:val="0"/>
      <w:marBottom w:val="0"/>
      <w:divBdr>
        <w:top w:val="none" w:sz="0" w:space="0" w:color="auto"/>
        <w:left w:val="none" w:sz="0" w:space="0" w:color="auto"/>
        <w:bottom w:val="none" w:sz="0" w:space="0" w:color="auto"/>
        <w:right w:val="none" w:sz="0" w:space="0" w:color="auto"/>
      </w:divBdr>
    </w:div>
    <w:div w:id="1511213998">
      <w:bodyDiv w:val="1"/>
      <w:marLeft w:val="0"/>
      <w:marRight w:val="0"/>
      <w:marTop w:val="0"/>
      <w:marBottom w:val="0"/>
      <w:divBdr>
        <w:top w:val="none" w:sz="0" w:space="0" w:color="auto"/>
        <w:left w:val="none" w:sz="0" w:space="0" w:color="auto"/>
        <w:bottom w:val="none" w:sz="0" w:space="0" w:color="auto"/>
        <w:right w:val="none" w:sz="0" w:space="0" w:color="auto"/>
      </w:divBdr>
    </w:div>
    <w:div w:id="1511682054">
      <w:bodyDiv w:val="1"/>
      <w:marLeft w:val="0"/>
      <w:marRight w:val="0"/>
      <w:marTop w:val="0"/>
      <w:marBottom w:val="0"/>
      <w:divBdr>
        <w:top w:val="none" w:sz="0" w:space="0" w:color="auto"/>
        <w:left w:val="none" w:sz="0" w:space="0" w:color="auto"/>
        <w:bottom w:val="none" w:sz="0" w:space="0" w:color="auto"/>
        <w:right w:val="none" w:sz="0" w:space="0" w:color="auto"/>
      </w:divBdr>
    </w:div>
    <w:div w:id="1511874032">
      <w:bodyDiv w:val="1"/>
      <w:marLeft w:val="0"/>
      <w:marRight w:val="0"/>
      <w:marTop w:val="0"/>
      <w:marBottom w:val="0"/>
      <w:divBdr>
        <w:top w:val="none" w:sz="0" w:space="0" w:color="auto"/>
        <w:left w:val="none" w:sz="0" w:space="0" w:color="auto"/>
        <w:bottom w:val="none" w:sz="0" w:space="0" w:color="auto"/>
        <w:right w:val="none" w:sz="0" w:space="0" w:color="auto"/>
      </w:divBdr>
    </w:div>
    <w:div w:id="1512719293">
      <w:bodyDiv w:val="1"/>
      <w:marLeft w:val="0"/>
      <w:marRight w:val="0"/>
      <w:marTop w:val="0"/>
      <w:marBottom w:val="0"/>
      <w:divBdr>
        <w:top w:val="none" w:sz="0" w:space="0" w:color="auto"/>
        <w:left w:val="none" w:sz="0" w:space="0" w:color="auto"/>
        <w:bottom w:val="none" w:sz="0" w:space="0" w:color="auto"/>
        <w:right w:val="none" w:sz="0" w:space="0" w:color="auto"/>
      </w:divBdr>
    </w:div>
    <w:div w:id="1513253783">
      <w:bodyDiv w:val="1"/>
      <w:marLeft w:val="0"/>
      <w:marRight w:val="0"/>
      <w:marTop w:val="0"/>
      <w:marBottom w:val="0"/>
      <w:divBdr>
        <w:top w:val="none" w:sz="0" w:space="0" w:color="auto"/>
        <w:left w:val="none" w:sz="0" w:space="0" w:color="auto"/>
        <w:bottom w:val="none" w:sz="0" w:space="0" w:color="auto"/>
        <w:right w:val="none" w:sz="0" w:space="0" w:color="auto"/>
      </w:divBdr>
    </w:div>
    <w:div w:id="1513303579">
      <w:bodyDiv w:val="1"/>
      <w:marLeft w:val="0"/>
      <w:marRight w:val="0"/>
      <w:marTop w:val="0"/>
      <w:marBottom w:val="0"/>
      <w:divBdr>
        <w:top w:val="none" w:sz="0" w:space="0" w:color="auto"/>
        <w:left w:val="none" w:sz="0" w:space="0" w:color="auto"/>
        <w:bottom w:val="none" w:sz="0" w:space="0" w:color="auto"/>
        <w:right w:val="none" w:sz="0" w:space="0" w:color="auto"/>
      </w:divBdr>
    </w:div>
    <w:div w:id="1513449264">
      <w:bodyDiv w:val="1"/>
      <w:marLeft w:val="0"/>
      <w:marRight w:val="0"/>
      <w:marTop w:val="0"/>
      <w:marBottom w:val="0"/>
      <w:divBdr>
        <w:top w:val="none" w:sz="0" w:space="0" w:color="auto"/>
        <w:left w:val="none" w:sz="0" w:space="0" w:color="auto"/>
        <w:bottom w:val="none" w:sz="0" w:space="0" w:color="auto"/>
        <w:right w:val="none" w:sz="0" w:space="0" w:color="auto"/>
      </w:divBdr>
    </w:div>
    <w:div w:id="1513687723">
      <w:bodyDiv w:val="1"/>
      <w:marLeft w:val="0"/>
      <w:marRight w:val="0"/>
      <w:marTop w:val="0"/>
      <w:marBottom w:val="0"/>
      <w:divBdr>
        <w:top w:val="none" w:sz="0" w:space="0" w:color="auto"/>
        <w:left w:val="none" w:sz="0" w:space="0" w:color="auto"/>
        <w:bottom w:val="none" w:sz="0" w:space="0" w:color="auto"/>
        <w:right w:val="none" w:sz="0" w:space="0" w:color="auto"/>
      </w:divBdr>
    </w:div>
    <w:div w:id="1513957056">
      <w:bodyDiv w:val="1"/>
      <w:marLeft w:val="0"/>
      <w:marRight w:val="0"/>
      <w:marTop w:val="0"/>
      <w:marBottom w:val="0"/>
      <w:divBdr>
        <w:top w:val="none" w:sz="0" w:space="0" w:color="auto"/>
        <w:left w:val="none" w:sz="0" w:space="0" w:color="auto"/>
        <w:bottom w:val="none" w:sz="0" w:space="0" w:color="auto"/>
        <w:right w:val="none" w:sz="0" w:space="0" w:color="auto"/>
      </w:divBdr>
    </w:div>
    <w:div w:id="1514222426">
      <w:bodyDiv w:val="1"/>
      <w:marLeft w:val="0"/>
      <w:marRight w:val="0"/>
      <w:marTop w:val="0"/>
      <w:marBottom w:val="0"/>
      <w:divBdr>
        <w:top w:val="none" w:sz="0" w:space="0" w:color="auto"/>
        <w:left w:val="none" w:sz="0" w:space="0" w:color="auto"/>
        <w:bottom w:val="none" w:sz="0" w:space="0" w:color="auto"/>
        <w:right w:val="none" w:sz="0" w:space="0" w:color="auto"/>
      </w:divBdr>
    </w:div>
    <w:div w:id="1514298991">
      <w:bodyDiv w:val="1"/>
      <w:marLeft w:val="0"/>
      <w:marRight w:val="0"/>
      <w:marTop w:val="0"/>
      <w:marBottom w:val="0"/>
      <w:divBdr>
        <w:top w:val="none" w:sz="0" w:space="0" w:color="auto"/>
        <w:left w:val="none" w:sz="0" w:space="0" w:color="auto"/>
        <w:bottom w:val="none" w:sz="0" w:space="0" w:color="auto"/>
        <w:right w:val="none" w:sz="0" w:space="0" w:color="auto"/>
      </w:divBdr>
    </w:div>
    <w:div w:id="1514417754">
      <w:bodyDiv w:val="1"/>
      <w:marLeft w:val="0"/>
      <w:marRight w:val="0"/>
      <w:marTop w:val="0"/>
      <w:marBottom w:val="0"/>
      <w:divBdr>
        <w:top w:val="none" w:sz="0" w:space="0" w:color="auto"/>
        <w:left w:val="none" w:sz="0" w:space="0" w:color="auto"/>
        <w:bottom w:val="none" w:sz="0" w:space="0" w:color="auto"/>
        <w:right w:val="none" w:sz="0" w:space="0" w:color="auto"/>
      </w:divBdr>
    </w:div>
    <w:div w:id="1514491383">
      <w:bodyDiv w:val="1"/>
      <w:marLeft w:val="0"/>
      <w:marRight w:val="0"/>
      <w:marTop w:val="0"/>
      <w:marBottom w:val="0"/>
      <w:divBdr>
        <w:top w:val="none" w:sz="0" w:space="0" w:color="auto"/>
        <w:left w:val="none" w:sz="0" w:space="0" w:color="auto"/>
        <w:bottom w:val="none" w:sz="0" w:space="0" w:color="auto"/>
        <w:right w:val="none" w:sz="0" w:space="0" w:color="auto"/>
      </w:divBdr>
    </w:div>
    <w:div w:id="1514996774">
      <w:bodyDiv w:val="1"/>
      <w:marLeft w:val="0"/>
      <w:marRight w:val="0"/>
      <w:marTop w:val="0"/>
      <w:marBottom w:val="0"/>
      <w:divBdr>
        <w:top w:val="none" w:sz="0" w:space="0" w:color="auto"/>
        <w:left w:val="none" w:sz="0" w:space="0" w:color="auto"/>
        <w:bottom w:val="none" w:sz="0" w:space="0" w:color="auto"/>
        <w:right w:val="none" w:sz="0" w:space="0" w:color="auto"/>
      </w:divBdr>
    </w:div>
    <w:div w:id="1515074304">
      <w:bodyDiv w:val="1"/>
      <w:marLeft w:val="0"/>
      <w:marRight w:val="0"/>
      <w:marTop w:val="0"/>
      <w:marBottom w:val="0"/>
      <w:divBdr>
        <w:top w:val="none" w:sz="0" w:space="0" w:color="auto"/>
        <w:left w:val="none" w:sz="0" w:space="0" w:color="auto"/>
        <w:bottom w:val="none" w:sz="0" w:space="0" w:color="auto"/>
        <w:right w:val="none" w:sz="0" w:space="0" w:color="auto"/>
      </w:divBdr>
    </w:div>
    <w:div w:id="1515611637">
      <w:bodyDiv w:val="1"/>
      <w:marLeft w:val="0"/>
      <w:marRight w:val="0"/>
      <w:marTop w:val="0"/>
      <w:marBottom w:val="0"/>
      <w:divBdr>
        <w:top w:val="none" w:sz="0" w:space="0" w:color="auto"/>
        <w:left w:val="none" w:sz="0" w:space="0" w:color="auto"/>
        <w:bottom w:val="none" w:sz="0" w:space="0" w:color="auto"/>
        <w:right w:val="none" w:sz="0" w:space="0" w:color="auto"/>
      </w:divBdr>
    </w:div>
    <w:div w:id="1515611885">
      <w:bodyDiv w:val="1"/>
      <w:marLeft w:val="0"/>
      <w:marRight w:val="0"/>
      <w:marTop w:val="0"/>
      <w:marBottom w:val="0"/>
      <w:divBdr>
        <w:top w:val="none" w:sz="0" w:space="0" w:color="auto"/>
        <w:left w:val="none" w:sz="0" w:space="0" w:color="auto"/>
        <w:bottom w:val="none" w:sz="0" w:space="0" w:color="auto"/>
        <w:right w:val="none" w:sz="0" w:space="0" w:color="auto"/>
      </w:divBdr>
    </w:div>
    <w:div w:id="1515612873">
      <w:bodyDiv w:val="1"/>
      <w:marLeft w:val="0"/>
      <w:marRight w:val="0"/>
      <w:marTop w:val="0"/>
      <w:marBottom w:val="0"/>
      <w:divBdr>
        <w:top w:val="none" w:sz="0" w:space="0" w:color="auto"/>
        <w:left w:val="none" w:sz="0" w:space="0" w:color="auto"/>
        <w:bottom w:val="none" w:sz="0" w:space="0" w:color="auto"/>
        <w:right w:val="none" w:sz="0" w:space="0" w:color="auto"/>
      </w:divBdr>
    </w:div>
    <w:div w:id="1515798847">
      <w:bodyDiv w:val="1"/>
      <w:marLeft w:val="0"/>
      <w:marRight w:val="0"/>
      <w:marTop w:val="0"/>
      <w:marBottom w:val="0"/>
      <w:divBdr>
        <w:top w:val="none" w:sz="0" w:space="0" w:color="auto"/>
        <w:left w:val="none" w:sz="0" w:space="0" w:color="auto"/>
        <w:bottom w:val="none" w:sz="0" w:space="0" w:color="auto"/>
        <w:right w:val="none" w:sz="0" w:space="0" w:color="auto"/>
      </w:divBdr>
    </w:div>
    <w:div w:id="1515917555">
      <w:bodyDiv w:val="1"/>
      <w:marLeft w:val="0"/>
      <w:marRight w:val="0"/>
      <w:marTop w:val="0"/>
      <w:marBottom w:val="0"/>
      <w:divBdr>
        <w:top w:val="none" w:sz="0" w:space="0" w:color="auto"/>
        <w:left w:val="none" w:sz="0" w:space="0" w:color="auto"/>
        <w:bottom w:val="none" w:sz="0" w:space="0" w:color="auto"/>
        <w:right w:val="none" w:sz="0" w:space="0" w:color="auto"/>
      </w:divBdr>
    </w:div>
    <w:div w:id="1516070855">
      <w:bodyDiv w:val="1"/>
      <w:marLeft w:val="0"/>
      <w:marRight w:val="0"/>
      <w:marTop w:val="0"/>
      <w:marBottom w:val="0"/>
      <w:divBdr>
        <w:top w:val="none" w:sz="0" w:space="0" w:color="auto"/>
        <w:left w:val="none" w:sz="0" w:space="0" w:color="auto"/>
        <w:bottom w:val="none" w:sz="0" w:space="0" w:color="auto"/>
        <w:right w:val="none" w:sz="0" w:space="0" w:color="auto"/>
      </w:divBdr>
    </w:div>
    <w:div w:id="1516116793">
      <w:bodyDiv w:val="1"/>
      <w:marLeft w:val="0"/>
      <w:marRight w:val="0"/>
      <w:marTop w:val="0"/>
      <w:marBottom w:val="0"/>
      <w:divBdr>
        <w:top w:val="none" w:sz="0" w:space="0" w:color="auto"/>
        <w:left w:val="none" w:sz="0" w:space="0" w:color="auto"/>
        <w:bottom w:val="none" w:sz="0" w:space="0" w:color="auto"/>
        <w:right w:val="none" w:sz="0" w:space="0" w:color="auto"/>
      </w:divBdr>
    </w:div>
    <w:div w:id="1516579751">
      <w:bodyDiv w:val="1"/>
      <w:marLeft w:val="0"/>
      <w:marRight w:val="0"/>
      <w:marTop w:val="0"/>
      <w:marBottom w:val="0"/>
      <w:divBdr>
        <w:top w:val="none" w:sz="0" w:space="0" w:color="auto"/>
        <w:left w:val="none" w:sz="0" w:space="0" w:color="auto"/>
        <w:bottom w:val="none" w:sz="0" w:space="0" w:color="auto"/>
        <w:right w:val="none" w:sz="0" w:space="0" w:color="auto"/>
      </w:divBdr>
    </w:div>
    <w:div w:id="1516648084">
      <w:bodyDiv w:val="1"/>
      <w:marLeft w:val="0"/>
      <w:marRight w:val="0"/>
      <w:marTop w:val="0"/>
      <w:marBottom w:val="0"/>
      <w:divBdr>
        <w:top w:val="none" w:sz="0" w:space="0" w:color="auto"/>
        <w:left w:val="none" w:sz="0" w:space="0" w:color="auto"/>
        <w:bottom w:val="none" w:sz="0" w:space="0" w:color="auto"/>
        <w:right w:val="none" w:sz="0" w:space="0" w:color="auto"/>
      </w:divBdr>
      <w:divsChild>
        <w:div w:id="8027936">
          <w:marLeft w:val="480"/>
          <w:marRight w:val="0"/>
          <w:marTop w:val="0"/>
          <w:marBottom w:val="0"/>
          <w:divBdr>
            <w:top w:val="none" w:sz="0" w:space="0" w:color="auto"/>
            <w:left w:val="none" w:sz="0" w:space="0" w:color="auto"/>
            <w:bottom w:val="none" w:sz="0" w:space="0" w:color="auto"/>
            <w:right w:val="none" w:sz="0" w:space="0" w:color="auto"/>
          </w:divBdr>
        </w:div>
        <w:div w:id="34357149">
          <w:marLeft w:val="480"/>
          <w:marRight w:val="0"/>
          <w:marTop w:val="0"/>
          <w:marBottom w:val="0"/>
          <w:divBdr>
            <w:top w:val="none" w:sz="0" w:space="0" w:color="auto"/>
            <w:left w:val="none" w:sz="0" w:space="0" w:color="auto"/>
            <w:bottom w:val="none" w:sz="0" w:space="0" w:color="auto"/>
            <w:right w:val="none" w:sz="0" w:space="0" w:color="auto"/>
          </w:divBdr>
        </w:div>
        <w:div w:id="56055409">
          <w:marLeft w:val="480"/>
          <w:marRight w:val="0"/>
          <w:marTop w:val="0"/>
          <w:marBottom w:val="0"/>
          <w:divBdr>
            <w:top w:val="none" w:sz="0" w:space="0" w:color="auto"/>
            <w:left w:val="none" w:sz="0" w:space="0" w:color="auto"/>
            <w:bottom w:val="none" w:sz="0" w:space="0" w:color="auto"/>
            <w:right w:val="none" w:sz="0" w:space="0" w:color="auto"/>
          </w:divBdr>
        </w:div>
        <w:div w:id="67965038">
          <w:marLeft w:val="480"/>
          <w:marRight w:val="0"/>
          <w:marTop w:val="0"/>
          <w:marBottom w:val="0"/>
          <w:divBdr>
            <w:top w:val="none" w:sz="0" w:space="0" w:color="auto"/>
            <w:left w:val="none" w:sz="0" w:space="0" w:color="auto"/>
            <w:bottom w:val="none" w:sz="0" w:space="0" w:color="auto"/>
            <w:right w:val="none" w:sz="0" w:space="0" w:color="auto"/>
          </w:divBdr>
        </w:div>
        <w:div w:id="143200052">
          <w:marLeft w:val="480"/>
          <w:marRight w:val="0"/>
          <w:marTop w:val="0"/>
          <w:marBottom w:val="0"/>
          <w:divBdr>
            <w:top w:val="none" w:sz="0" w:space="0" w:color="auto"/>
            <w:left w:val="none" w:sz="0" w:space="0" w:color="auto"/>
            <w:bottom w:val="none" w:sz="0" w:space="0" w:color="auto"/>
            <w:right w:val="none" w:sz="0" w:space="0" w:color="auto"/>
          </w:divBdr>
        </w:div>
        <w:div w:id="156728571">
          <w:marLeft w:val="480"/>
          <w:marRight w:val="0"/>
          <w:marTop w:val="0"/>
          <w:marBottom w:val="0"/>
          <w:divBdr>
            <w:top w:val="none" w:sz="0" w:space="0" w:color="auto"/>
            <w:left w:val="none" w:sz="0" w:space="0" w:color="auto"/>
            <w:bottom w:val="none" w:sz="0" w:space="0" w:color="auto"/>
            <w:right w:val="none" w:sz="0" w:space="0" w:color="auto"/>
          </w:divBdr>
        </w:div>
        <w:div w:id="163517255">
          <w:marLeft w:val="480"/>
          <w:marRight w:val="0"/>
          <w:marTop w:val="0"/>
          <w:marBottom w:val="0"/>
          <w:divBdr>
            <w:top w:val="none" w:sz="0" w:space="0" w:color="auto"/>
            <w:left w:val="none" w:sz="0" w:space="0" w:color="auto"/>
            <w:bottom w:val="none" w:sz="0" w:space="0" w:color="auto"/>
            <w:right w:val="none" w:sz="0" w:space="0" w:color="auto"/>
          </w:divBdr>
        </w:div>
        <w:div w:id="182013836">
          <w:marLeft w:val="480"/>
          <w:marRight w:val="0"/>
          <w:marTop w:val="0"/>
          <w:marBottom w:val="0"/>
          <w:divBdr>
            <w:top w:val="none" w:sz="0" w:space="0" w:color="auto"/>
            <w:left w:val="none" w:sz="0" w:space="0" w:color="auto"/>
            <w:bottom w:val="none" w:sz="0" w:space="0" w:color="auto"/>
            <w:right w:val="none" w:sz="0" w:space="0" w:color="auto"/>
          </w:divBdr>
        </w:div>
        <w:div w:id="209002885">
          <w:marLeft w:val="480"/>
          <w:marRight w:val="0"/>
          <w:marTop w:val="0"/>
          <w:marBottom w:val="0"/>
          <w:divBdr>
            <w:top w:val="none" w:sz="0" w:space="0" w:color="auto"/>
            <w:left w:val="none" w:sz="0" w:space="0" w:color="auto"/>
            <w:bottom w:val="none" w:sz="0" w:space="0" w:color="auto"/>
            <w:right w:val="none" w:sz="0" w:space="0" w:color="auto"/>
          </w:divBdr>
        </w:div>
        <w:div w:id="232393224">
          <w:marLeft w:val="480"/>
          <w:marRight w:val="0"/>
          <w:marTop w:val="0"/>
          <w:marBottom w:val="0"/>
          <w:divBdr>
            <w:top w:val="none" w:sz="0" w:space="0" w:color="auto"/>
            <w:left w:val="none" w:sz="0" w:space="0" w:color="auto"/>
            <w:bottom w:val="none" w:sz="0" w:space="0" w:color="auto"/>
            <w:right w:val="none" w:sz="0" w:space="0" w:color="auto"/>
          </w:divBdr>
        </w:div>
        <w:div w:id="246814749">
          <w:marLeft w:val="480"/>
          <w:marRight w:val="0"/>
          <w:marTop w:val="0"/>
          <w:marBottom w:val="0"/>
          <w:divBdr>
            <w:top w:val="none" w:sz="0" w:space="0" w:color="auto"/>
            <w:left w:val="none" w:sz="0" w:space="0" w:color="auto"/>
            <w:bottom w:val="none" w:sz="0" w:space="0" w:color="auto"/>
            <w:right w:val="none" w:sz="0" w:space="0" w:color="auto"/>
          </w:divBdr>
        </w:div>
        <w:div w:id="272127477">
          <w:marLeft w:val="480"/>
          <w:marRight w:val="0"/>
          <w:marTop w:val="0"/>
          <w:marBottom w:val="0"/>
          <w:divBdr>
            <w:top w:val="none" w:sz="0" w:space="0" w:color="auto"/>
            <w:left w:val="none" w:sz="0" w:space="0" w:color="auto"/>
            <w:bottom w:val="none" w:sz="0" w:space="0" w:color="auto"/>
            <w:right w:val="none" w:sz="0" w:space="0" w:color="auto"/>
          </w:divBdr>
        </w:div>
        <w:div w:id="272833297">
          <w:marLeft w:val="480"/>
          <w:marRight w:val="0"/>
          <w:marTop w:val="0"/>
          <w:marBottom w:val="0"/>
          <w:divBdr>
            <w:top w:val="none" w:sz="0" w:space="0" w:color="auto"/>
            <w:left w:val="none" w:sz="0" w:space="0" w:color="auto"/>
            <w:bottom w:val="none" w:sz="0" w:space="0" w:color="auto"/>
            <w:right w:val="none" w:sz="0" w:space="0" w:color="auto"/>
          </w:divBdr>
        </w:div>
        <w:div w:id="357434262">
          <w:marLeft w:val="480"/>
          <w:marRight w:val="0"/>
          <w:marTop w:val="0"/>
          <w:marBottom w:val="0"/>
          <w:divBdr>
            <w:top w:val="none" w:sz="0" w:space="0" w:color="auto"/>
            <w:left w:val="none" w:sz="0" w:space="0" w:color="auto"/>
            <w:bottom w:val="none" w:sz="0" w:space="0" w:color="auto"/>
            <w:right w:val="none" w:sz="0" w:space="0" w:color="auto"/>
          </w:divBdr>
        </w:div>
        <w:div w:id="365373269">
          <w:marLeft w:val="480"/>
          <w:marRight w:val="0"/>
          <w:marTop w:val="0"/>
          <w:marBottom w:val="0"/>
          <w:divBdr>
            <w:top w:val="none" w:sz="0" w:space="0" w:color="auto"/>
            <w:left w:val="none" w:sz="0" w:space="0" w:color="auto"/>
            <w:bottom w:val="none" w:sz="0" w:space="0" w:color="auto"/>
            <w:right w:val="none" w:sz="0" w:space="0" w:color="auto"/>
          </w:divBdr>
        </w:div>
        <w:div w:id="368144762">
          <w:marLeft w:val="480"/>
          <w:marRight w:val="0"/>
          <w:marTop w:val="0"/>
          <w:marBottom w:val="0"/>
          <w:divBdr>
            <w:top w:val="none" w:sz="0" w:space="0" w:color="auto"/>
            <w:left w:val="none" w:sz="0" w:space="0" w:color="auto"/>
            <w:bottom w:val="none" w:sz="0" w:space="0" w:color="auto"/>
            <w:right w:val="none" w:sz="0" w:space="0" w:color="auto"/>
          </w:divBdr>
        </w:div>
        <w:div w:id="387655977">
          <w:marLeft w:val="480"/>
          <w:marRight w:val="0"/>
          <w:marTop w:val="0"/>
          <w:marBottom w:val="0"/>
          <w:divBdr>
            <w:top w:val="none" w:sz="0" w:space="0" w:color="auto"/>
            <w:left w:val="none" w:sz="0" w:space="0" w:color="auto"/>
            <w:bottom w:val="none" w:sz="0" w:space="0" w:color="auto"/>
            <w:right w:val="none" w:sz="0" w:space="0" w:color="auto"/>
          </w:divBdr>
        </w:div>
        <w:div w:id="389889436">
          <w:marLeft w:val="480"/>
          <w:marRight w:val="0"/>
          <w:marTop w:val="0"/>
          <w:marBottom w:val="0"/>
          <w:divBdr>
            <w:top w:val="none" w:sz="0" w:space="0" w:color="auto"/>
            <w:left w:val="none" w:sz="0" w:space="0" w:color="auto"/>
            <w:bottom w:val="none" w:sz="0" w:space="0" w:color="auto"/>
            <w:right w:val="none" w:sz="0" w:space="0" w:color="auto"/>
          </w:divBdr>
        </w:div>
        <w:div w:id="391928384">
          <w:marLeft w:val="480"/>
          <w:marRight w:val="0"/>
          <w:marTop w:val="0"/>
          <w:marBottom w:val="0"/>
          <w:divBdr>
            <w:top w:val="none" w:sz="0" w:space="0" w:color="auto"/>
            <w:left w:val="none" w:sz="0" w:space="0" w:color="auto"/>
            <w:bottom w:val="none" w:sz="0" w:space="0" w:color="auto"/>
            <w:right w:val="none" w:sz="0" w:space="0" w:color="auto"/>
          </w:divBdr>
        </w:div>
        <w:div w:id="408579495">
          <w:marLeft w:val="480"/>
          <w:marRight w:val="0"/>
          <w:marTop w:val="0"/>
          <w:marBottom w:val="0"/>
          <w:divBdr>
            <w:top w:val="none" w:sz="0" w:space="0" w:color="auto"/>
            <w:left w:val="none" w:sz="0" w:space="0" w:color="auto"/>
            <w:bottom w:val="none" w:sz="0" w:space="0" w:color="auto"/>
            <w:right w:val="none" w:sz="0" w:space="0" w:color="auto"/>
          </w:divBdr>
        </w:div>
        <w:div w:id="422841242">
          <w:marLeft w:val="480"/>
          <w:marRight w:val="0"/>
          <w:marTop w:val="0"/>
          <w:marBottom w:val="0"/>
          <w:divBdr>
            <w:top w:val="none" w:sz="0" w:space="0" w:color="auto"/>
            <w:left w:val="none" w:sz="0" w:space="0" w:color="auto"/>
            <w:bottom w:val="none" w:sz="0" w:space="0" w:color="auto"/>
            <w:right w:val="none" w:sz="0" w:space="0" w:color="auto"/>
          </w:divBdr>
        </w:div>
        <w:div w:id="426078266">
          <w:marLeft w:val="480"/>
          <w:marRight w:val="0"/>
          <w:marTop w:val="0"/>
          <w:marBottom w:val="0"/>
          <w:divBdr>
            <w:top w:val="none" w:sz="0" w:space="0" w:color="auto"/>
            <w:left w:val="none" w:sz="0" w:space="0" w:color="auto"/>
            <w:bottom w:val="none" w:sz="0" w:space="0" w:color="auto"/>
            <w:right w:val="none" w:sz="0" w:space="0" w:color="auto"/>
          </w:divBdr>
        </w:div>
        <w:div w:id="465008078">
          <w:marLeft w:val="480"/>
          <w:marRight w:val="0"/>
          <w:marTop w:val="0"/>
          <w:marBottom w:val="0"/>
          <w:divBdr>
            <w:top w:val="none" w:sz="0" w:space="0" w:color="auto"/>
            <w:left w:val="none" w:sz="0" w:space="0" w:color="auto"/>
            <w:bottom w:val="none" w:sz="0" w:space="0" w:color="auto"/>
            <w:right w:val="none" w:sz="0" w:space="0" w:color="auto"/>
          </w:divBdr>
        </w:div>
        <w:div w:id="493228931">
          <w:marLeft w:val="480"/>
          <w:marRight w:val="0"/>
          <w:marTop w:val="0"/>
          <w:marBottom w:val="0"/>
          <w:divBdr>
            <w:top w:val="none" w:sz="0" w:space="0" w:color="auto"/>
            <w:left w:val="none" w:sz="0" w:space="0" w:color="auto"/>
            <w:bottom w:val="none" w:sz="0" w:space="0" w:color="auto"/>
            <w:right w:val="none" w:sz="0" w:space="0" w:color="auto"/>
          </w:divBdr>
        </w:div>
        <w:div w:id="500119249">
          <w:marLeft w:val="480"/>
          <w:marRight w:val="0"/>
          <w:marTop w:val="0"/>
          <w:marBottom w:val="0"/>
          <w:divBdr>
            <w:top w:val="none" w:sz="0" w:space="0" w:color="auto"/>
            <w:left w:val="none" w:sz="0" w:space="0" w:color="auto"/>
            <w:bottom w:val="none" w:sz="0" w:space="0" w:color="auto"/>
            <w:right w:val="none" w:sz="0" w:space="0" w:color="auto"/>
          </w:divBdr>
        </w:div>
        <w:div w:id="513347973">
          <w:marLeft w:val="480"/>
          <w:marRight w:val="0"/>
          <w:marTop w:val="0"/>
          <w:marBottom w:val="0"/>
          <w:divBdr>
            <w:top w:val="none" w:sz="0" w:space="0" w:color="auto"/>
            <w:left w:val="none" w:sz="0" w:space="0" w:color="auto"/>
            <w:bottom w:val="none" w:sz="0" w:space="0" w:color="auto"/>
            <w:right w:val="none" w:sz="0" w:space="0" w:color="auto"/>
          </w:divBdr>
        </w:div>
        <w:div w:id="529950540">
          <w:marLeft w:val="480"/>
          <w:marRight w:val="0"/>
          <w:marTop w:val="0"/>
          <w:marBottom w:val="0"/>
          <w:divBdr>
            <w:top w:val="none" w:sz="0" w:space="0" w:color="auto"/>
            <w:left w:val="none" w:sz="0" w:space="0" w:color="auto"/>
            <w:bottom w:val="none" w:sz="0" w:space="0" w:color="auto"/>
            <w:right w:val="none" w:sz="0" w:space="0" w:color="auto"/>
          </w:divBdr>
        </w:div>
        <w:div w:id="581111998">
          <w:marLeft w:val="480"/>
          <w:marRight w:val="0"/>
          <w:marTop w:val="0"/>
          <w:marBottom w:val="0"/>
          <w:divBdr>
            <w:top w:val="none" w:sz="0" w:space="0" w:color="auto"/>
            <w:left w:val="none" w:sz="0" w:space="0" w:color="auto"/>
            <w:bottom w:val="none" w:sz="0" w:space="0" w:color="auto"/>
            <w:right w:val="none" w:sz="0" w:space="0" w:color="auto"/>
          </w:divBdr>
        </w:div>
        <w:div w:id="581529832">
          <w:marLeft w:val="480"/>
          <w:marRight w:val="0"/>
          <w:marTop w:val="0"/>
          <w:marBottom w:val="0"/>
          <w:divBdr>
            <w:top w:val="none" w:sz="0" w:space="0" w:color="auto"/>
            <w:left w:val="none" w:sz="0" w:space="0" w:color="auto"/>
            <w:bottom w:val="none" w:sz="0" w:space="0" w:color="auto"/>
            <w:right w:val="none" w:sz="0" w:space="0" w:color="auto"/>
          </w:divBdr>
        </w:div>
        <w:div w:id="590353044">
          <w:marLeft w:val="480"/>
          <w:marRight w:val="0"/>
          <w:marTop w:val="0"/>
          <w:marBottom w:val="0"/>
          <w:divBdr>
            <w:top w:val="none" w:sz="0" w:space="0" w:color="auto"/>
            <w:left w:val="none" w:sz="0" w:space="0" w:color="auto"/>
            <w:bottom w:val="none" w:sz="0" w:space="0" w:color="auto"/>
            <w:right w:val="none" w:sz="0" w:space="0" w:color="auto"/>
          </w:divBdr>
        </w:div>
        <w:div w:id="592516044">
          <w:marLeft w:val="480"/>
          <w:marRight w:val="0"/>
          <w:marTop w:val="0"/>
          <w:marBottom w:val="0"/>
          <w:divBdr>
            <w:top w:val="none" w:sz="0" w:space="0" w:color="auto"/>
            <w:left w:val="none" w:sz="0" w:space="0" w:color="auto"/>
            <w:bottom w:val="none" w:sz="0" w:space="0" w:color="auto"/>
            <w:right w:val="none" w:sz="0" w:space="0" w:color="auto"/>
          </w:divBdr>
        </w:div>
        <w:div w:id="598222912">
          <w:marLeft w:val="480"/>
          <w:marRight w:val="0"/>
          <w:marTop w:val="0"/>
          <w:marBottom w:val="0"/>
          <w:divBdr>
            <w:top w:val="none" w:sz="0" w:space="0" w:color="auto"/>
            <w:left w:val="none" w:sz="0" w:space="0" w:color="auto"/>
            <w:bottom w:val="none" w:sz="0" w:space="0" w:color="auto"/>
            <w:right w:val="none" w:sz="0" w:space="0" w:color="auto"/>
          </w:divBdr>
        </w:div>
        <w:div w:id="621352339">
          <w:marLeft w:val="480"/>
          <w:marRight w:val="0"/>
          <w:marTop w:val="0"/>
          <w:marBottom w:val="0"/>
          <w:divBdr>
            <w:top w:val="none" w:sz="0" w:space="0" w:color="auto"/>
            <w:left w:val="none" w:sz="0" w:space="0" w:color="auto"/>
            <w:bottom w:val="none" w:sz="0" w:space="0" w:color="auto"/>
            <w:right w:val="none" w:sz="0" w:space="0" w:color="auto"/>
          </w:divBdr>
        </w:div>
        <w:div w:id="635338000">
          <w:marLeft w:val="480"/>
          <w:marRight w:val="0"/>
          <w:marTop w:val="0"/>
          <w:marBottom w:val="0"/>
          <w:divBdr>
            <w:top w:val="none" w:sz="0" w:space="0" w:color="auto"/>
            <w:left w:val="none" w:sz="0" w:space="0" w:color="auto"/>
            <w:bottom w:val="none" w:sz="0" w:space="0" w:color="auto"/>
            <w:right w:val="none" w:sz="0" w:space="0" w:color="auto"/>
          </w:divBdr>
        </w:div>
        <w:div w:id="645351979">
          <w:marLeft w:val="480"/>
          <w:marRight w:val="0"/>
          <w:marTop w:val="0"/>
          <w:marBottom w:val="0"/>
          <w:divBdr>
            <w:top w:val="none" w:sz="0" w:space="0" w:color="auto"/>
            <w:left w:val="none" w:sz="0" w:space="0" w:color="auto"/>
            <w:bottom w:val="none" w:sz="0" w:space="0" w:color="auto"/>
            <w:right w:val="none" w:sz="0" w:space="0" w:color="auto"/>
          </w:divBdr>
        </w:div>
        <w:div w:id="654260098">
          <w:marLeft w:val="480"/>
          <w:marRight w:val="0"/>
          <w:marTop w:val="0"/>
          <w:marBottom w:val="0"/>
          <w:divBdr>
            <w:top w:val="none" w:sz="0" w:space="0" w:color="auto"/>
            <w:left w:val="none" w:sz="0" w:space="0" w:color="auto"/>
            <w:bottom w:val="none" w:sz="0" w:space="0" w:color="auto"/>
            <w:right w:val="none" w:sz="0" w:space="0" w:color="auto"/>
          </w:divBdr>
        </w:div>
        <w:div w:id="661855016">
          <w:marLeft w:val="480"/>
          <w:marRight w:val="0"/>
          <w:marTop w:val="0"/>
          <w:marBottom w:val="0"/>
          <w:divBdr>
            <w:top w:val="none" w:sz="0" w:space="0" w:color="auto"/>
            <w:left w:val="none" w:sz="0" w:space="0" w:color="auto"/>
            <w:bottom w:val="none" w:sz="0" w:space="0" w:color="auto"/>
            <w:right w:val="none" w:sz="0" w:space="0" w:color="auto"/>
          </w:divBdr>
        </w:div>
        <w:div w:id="672146143">
          <w:marLeft w:val="480"/>
          <w:marRight w:val="0"/>
          <w:marTop w:val="0"/>
          <w:marBottom w:val="0"/>
          <w:divBdr>
            <w:top w:val="none" w:sz="0" w:space="0" w:color="auto"/>
            <w:left w:val="none" w:sz="0" w:space="0" w:color="auto"/>
            <w:bottom w:val="none" w:sz="0" w:space="0" w:color="auto"/>
            <w:right w:val="none" w:sz="0" w:space="0" w:color="auto"/>
          </w:divBdr>
        </w:div>
        <w:div w:id="721290279">
          <w:marLeft w:val="480"/>
          <w:marRight w:val="0"/>
          <w:marTop w:val="0"/>
          <w:marBottom w:val="0"/>
          <w:divBdr>
            <w:top w:val="none" w:sz="0" w:space="0" w:color="auto"/>
            <w:left w:val="none" w:sz="0" w:space="0" w:color="auto"/>
            <w:bottom w:val="none" w:sz="0" w:space="0" w:color="auto"/>
            <w:right w:val="none" w:sz="0" w:space="0" w:color="auto"/>
          </w:divBdr>
        </w:div>
        <w:div w:id="746072985">
          <w:marLeft w:val="480"/>
          <w:marRight w:val="0"/>
          <w:marTop w:val="0"/>
          <w:marBottom w:val="0"/>
          <w:divBdr>
            <w:top w:val="none" w:sz="0" w:space="0" w:color="auto"/>
            <w:left w:val="none" w:sz="0" w:space="0" w:color="auto"/>
            <w:bottom w:val="none" w:sz="0" w:space="0" w:color="auto"/>
            <w:right w:val="none" w:sz="0" w:space="0" w:color="auto"/>
          </w:divBdr>
        </w:div>
        <w:div w:id="761727553">
          <w:marLeft w:val="480"/>
          <w:marRight w:val="0"/>
          <w:marTop w:val="0"/>
          <w:marBottom w:val="0"/>
          <w:divBdr>
            <w:top w:val="none" w:sz="0" w:space="0" w:color="auto"/>
            <w:left w:val="none" w:sz="0" w:space="0" w:color="auto"/>
            <w:bottom w:val="none" w:sz="0" w:space="0" w:color="auto"/>
            <w:right w:val="none" w:sz="0" w:space="0" w:color="auto"/>
          </w:divBdr>
        </w:div>
        <w:div w:id="763309739">
          <w:marLeft w:val="480"/>
          <w:marRight w:val="0"/>
          <w:marTop w:val="0"/>
          <w:marBottom w:val="0"/>
          <w:divBdr>
            <w:top w:val="none" w:sz="0" w:space="0" w:color="auto"/>
            <w:left w:val="none" w:sz="0" w:space="0" w:color="auto"/>
            <w:bottom w:val="none" w:sz="0" w:space="0" w:color="auto"/>
            <w:right w:val="none" w:sz="0" w:space="0" w:color="auto"/>
          </w:divBdr>
        </w:div>
        <w:div w:id="802120059">
          <w:marLeft w:val="480"/>
          <w:marRight w:val="0"/>
          <w:marTop w:val="0"/>
          <w:marBottom w:val="0"/>
          <w:divBdr>
            <w:top w:val="none" w:sz="0" w:space="0" w:color="auto"/>
            <w:left w:val="none" w:sz="0" w:space="0" w:color="auto"/>
            <w:bottom w:val="none" w:sz="0" w:space="0" w:color="auto"/>
            <w:right w:val="none" w:sz="0" w:space="0" w:color="auto"/>
          </w:divBdr>
        </w:div>
        <w:div w:id="806629074">
          <w:marLeft w:val="480"/>
          <w:marRight w:val="0"/>
          <w:marTop w:val="0"/>
          <w:marBottom w:val="0"/>
          <w:divBdr>
            <w:top w:val="none" w:sz="0" w:space="0" w:color="auto"/>
            <w:left w:val="none" w:sz="0" w:space="0" w:color="auto"/>
            <w:bottom w:val="none" w:sz="0" w:space="0" w:color="auto"/>
            <w:right w:val="none" w:sz="0" w:space="0" w:color="auto"/>
          </w:divBdr>
        </w:div>
        <w:div w:id="829560873">
          <w:marLeft w:val="480"/>
          <w:marRight w:val="0"/>
          <w:marTop w:val="0"/>
          <w:marBottom w:val="0"/>
          <w:divBdr>
            <w:top w:val="none" w:sz="0" w:space="0" w:color="auto"/>
            <w:left w:val="none" w:sz="0" w:space="0" w:color="auto"/>
            <w:bottom w:val="none" w:sz="0" w:space="0" w:color="auto"/>
            <w:right w:val="none" w:sz="0" w:space="0" w:color="auto"/>
          </w:divBdr>
        </w:div>
        <w:div w:id="842286175">
          <w:marLeft w:val="480"/>
          <w:marRight w:val="0"/>
          <w:marTop w:val="0"/>
          <w:marBottom w:val="0"/>
          <w:divBdr>
            <w:top w:val="none" w:sz="0" w:space="0" w:color="auto"/>
            <w:left w:val="none" w:sz="0" w:space="0" w:color="auto"/>
            <w:bottom w:val="none" w:sz="0" w:space="0" w:color="auto"/>
            <w:right w:val="none" w:sz="0" w:space="0" w:color="auto"/>
          </w:divBdr>
        </w:div>
        <w:div w:id="843588430">
          <w:marLeft w:val="480"/>
          <w:marRight w:val="0"/>
          <w:marTop w:val="0"/>
          <w:marBottom w:val="0"/>
          <w:divBdr>
            <w:top w:val="none" w:sz="0" w:space="0" w:color="auto"/>
            <w:left w:val="none" w:sz="0" w:space="0" w:color="auto"/>
            <w:bottom w:val="none" w:sz="0" w:space="0" w:color="auto"/>
            <w:right w:val="none" w:sz="0" w:space="0" w:color="auto"/>
          </w:divBdr>
        </w:div>
        <w:div w:id="874462696">
          <w:marLeft w:val="480"/>
          <w:marRight w:val="0"/>
          <w:marTop w:val="0"/>
          <w:marBottom w:val="0"/>
          <w:divBdr>
            <w:top w:val="none" w:sz="0" w:space="0" w:color="auto"/>
            <w:left w:val="none" w:sz="0" w:space="0" w:color="auto"/>
            <w:bottom w:val="none" w:sz="0" w:space="0" w:color="auto"/>
            <w:right w:val="none" w:sz="0" w:space="0" w:color="auto"/>
          </w:divBdr>
        </w:div>
        <w:div w:id="888565785">
          <w:marLeft w:val="480"/>
          <w:marRight w:val="0"/>
          <w:marTop w:val="0"/>
          <w:marBottom w:val="0"/>
          <w:divBdr>
            <w:top w:val="none" w:sz="0" w:space="0" w:color="auto"/>
            <w:left w:val="none" w:sz="0" w:space="0" w:color="auto"/>
            <w:bottom w:val="none" w:sz="0" w:space="0" w:color="auto"/>
            <w:right w:val="none" w:sz="0" w:space="0" w:color="auto"/>
          </w:divBdr>
        </w:div>
        <w:div w:id="901793387">
          <w:marLeft w:val="480"/>
          <w:marRight w:val="0"/>
          <w:marTop w:val="0"/>
          <w:marBottom w:val="0"/>
          <w:divBdr>
            <w:top w:val="none" w:sz="0" w:space="0" w:color="auto"/>
            <w:left w:val="none" w:sz="0" w:space="0" w:color="auto"/>
            <w:bottom w:val="none" w:sz="0" w:space="0" w:color="auto"/>
            <w:right w:val="none" w:sz="0" w:space="0" w:color="auto"/>
          </w:divBdr>
        </w:div>
        <w:div w:id="909847115">
          <w:marLeft w:val="480"/>
          <w:marRight w:val="0"/>
          <w:marTop w:val="0"/>
          <w:marBottom w:val="0"/>
          <w:divBdr>
            <w:top w:val="none" w:sz="0" w:space="0" w:color="auto"/>
            <w:left w:val="none" w:sz="0" w:space="0" w:color="auto"/>
            <w:bottom w:val="none" w:sz="0" w:space="0" w:color="auto"/>
            <w:right w:val="none" w:sz="0" w:space="0" w:color="auto"/>
          </w:divBdr>
        </w:div>
        <w:div w:id="927663045">
          <w:marLeft w:val="480"/>
          <w:marRight w:val="0"/>
          <w:marTop w:val="0"/>
          <w:marBottom w:val="0"/>
          <w:divBdr>
            <w:top w:val="none" w:sz="0" w:space="0" w:color="auto"/>
            <w:left w:val="none" w:sz="0" w:space="0" w:color="auto"/>
            <w:bottom w:val="none" w:sz="0" w:space="0" w:color="auto"/>
            <w:right w:val="none" w:sz="0" w:space="0" w:color="auto"/>
          </w:divBdr>
        </w:div>
        <w:div w:id="937374218">
          <w:marLeft w:val="480"/>
          <w:marRight w:val="0"/>
          <w:marTop w:val="0"/>
          <w:marBottom w:val="0"/>
          <w:divBdr>
            <w:top w:val="none" w:sz="0" w:space="0" w:color="auto"/>
            <w:left w:val="none" w:sz="0" w:space="0" w:color="auto"/>
            <w:bottom w:val="none" w:sz="0" w:space="0" w:color="auto"/>
            <w:right w:val="none" w:sz="0" w:space="0" w:color="auto"/>
          </w:divBdr>
        </w:div>
        <w:div w:id="999699205">
          <w:marLeft w:val="480"/>
          <w:marRight w:val="0"/>
          <w:marTop w:val="0"/>
          <w:marBottom w:val="0"/>
          <w:divBdr>
            <w:top w:val="none" w:sz="0" w:space="0" w:color="auto"/>
            <w:left w:val="none" w:sz="0" w:space="0" w:color="auto"/>
            <w:bottom w:val="none" w:sz="0" w:space="0" w:color="auto"/>
            <w:right w:val="none" w:sz="0" w:space="0" w:color="auto"/>
          </w:divBdr>
        </w:div>
        <w:div w:id="1015037206">
          <w:marLeft w:val="480"/>
          <w:marRight w:val="0"/>
          <w:marTop w:val="0"/>
          <w:marBottom w:val="0"/>
          <w:divBdr>
            <w:top w:val="none" w:sz="0" w:space="0" w:color="auto"/>
            <w:left w:val="none" w:sz="0" w:space="0" w:color="auto"/>
            <w:bottom w:val="none" w:sz="0" w:space="0" w:color="auto"/>
            <w:right w:val="none" w:sz="0" w:space="0" w:color="auto"/>
          </w:divBdr>
        </w:div>
        <w:div w:id="1043749964">
          <w:marLeft w:val="480"/>
          <w:marRight w:val="0"/>
          <w:marTop w:val="0"/>
          <w:marBottom w:val="0"/>
          <w:divBdr>
            <w:top w:val="none" w:sz="0" w:space="0" w:color="auto"/>
            <w:left w:val="none" w:sz="0" w:space="0" w:color="auto"/>
            <w:bottom w:val="none" w:sz="0" w:space="0" w:color="auto"/>
            <w:right w:val="none" w:sz="0" w:space="0" w:color="auto"/>
          </w:divBdr>
        </w:div>
        <w:div w:id="1099986756">
          <w:marLeft w:val="480"/>
          <w:marRight w:val="0"/>
          <w:marTop w:val="0"/>
          <w:marBottom w:val="0"/>
          <w:divBdr>
            <w:top w:val="none" w:sz="0" w:space="0" w:color="auto"/>
            <w:left w:val="none" w:sz="0" w:space="0" w:color="auto"/>
            <w:bottom w:val="none" w:sz="0" w:space="0" w:color="auto"/>
            <w:right w:val="none" w:sz="0" w:space="0" w:color="auto"/>
          </w:divBdr>
        </w:div>
        <w:div w:id="1130975792">
          <w:marLeft w:val="480"/>
          <w:marRight w:val="0"/>
          <w:marTop w:val="0"/>
          <w:marBottom w:val="0"/>
          <w:divBdr>
            <w:top w:val="none" w:sz="0" w:space="0" w:color="auto"/>
            <w:left w:val="none" w:sz="0" w:space="0" w:color="auto"/>
            <w:bottom w:val="none" w:sz="0" w:space="0" w:color="auto"/>
            <w:right w:val="none" w:sz="0" w:space="0" w:color="auto"/>
          </w:divBdr>
        </w:div>
        <w:div w:id="1156192773">
          <w:marLeft w:val="480"/>
          <w:marRight w:val="0"/>
          <w:marTop w:val="0"/>
          <w:marBottom w:val="0"/>
          <w:divBdr>
            <w:top w:val="none" w:sz="0" w:space="0" w:color="auto"/>
            <w:left w:val="none" w:sz="0" w:space="0" w:color="auto"/>
            <w:bottom w:val="none" w:sz="0" w:space="0" w:color="auto"/>
            <w:right w:val="none" w:sz="0" w:space="0" w:color="auto"/>
          </w:divBdr>
        </w:div>
        <w:div w:id="1192378198">
          <w:marLeft w:val="480"/>
          <w:marRight w:val="0"/>
          <w:marTop w:val="0"/>
          <w:marBottom w:val="0"/>
          <w:divBdr>
            <w:top w:val="none" w:sz="0" w:space="0" w:color="auto"/>
            <w:left w:val="none" w:sz="0" w:space="0" w:color="auto"/>
            <w:bottom w:val="none" w:sz="0" w:space="0" w:color="auto"/>
            <w:right w:val="none" w:sz="0" w:space="0" w:color="auto"/>
          </w:divBdr>
        </w:div>
        <w:div w:id="1210342400">
          <w:marLeft w:val="480"/>
          <w:marRight w:val="0"/>
          <w:marTop w:val="0"/>
          <w:marBottom w:val="0"/>
          <w:divBdr>
            <w:top w:val="none" w:sz="0" w:space="0" w:color="auto"/>
            <w:left w:val="none" w:sz="0" w:space="0" w:color="auto"/>
            <w:bottom w:val="none" w:sz="0" w:space="0" w:color="auto"/>
            <w:right w:val="none" w:sz="0" w:space="0" w:color="auto"/>
          </w:divBdr>
        </w:div>
        <w:div w:id="1222058584">
          <w:marLeft w:val="480"/>
          <w:marRight w:val="0"/>
          <w:marTop w:val="0"/>
          <w:marBottom w:val="0"/>
          <w:divBdr>
            <w:top w:val="none" w:sz="0" w:space="0" w:color="auto"/>
            <w:left w:val="none" w:sz="0" w:space="0" w:color="auto"/>
            <w:bottom w:val="none" w:sz="0" w:space="0" w:color="auto"/>
            <w:right w:val="none" w:sz="0" w:space="0" w:color="auto"/>
          </w:divBdr>
        </w:div>
        <w:div w:id="1222209991">
          <w:marLeft w:val="480"/>
          <w:marRight w:val="0"/>
          <w:marTop w:val="0"/>
          <w:marBottom w:val="0"/>
          <w:divBdr>
            <w:top w:val="none" w:sz="0" w:space="0" w:color="auto"/>
            <w:left w:val="none" w:sz="0" w:space="0" w:color="auto"/>
            <w:bottom w:val="none" w:sz="0" w:space="0" w:color="auto"/>
            <w:right w:val="none" w:sz="0" w:space="0" w:color="auto"/>
          </w:divBdr>
        </w:div>
        <w:div w:id="1223250012">
          <w:marLeft w:val="480"/>
          <w:marRight w:val="0"/>
          <w:marTop w:val="0"/>
          <w:marBottom w:val="0"/>
          <w:divBdr>
            <w:top w:val="none" w:sz="0" w:space="0" w:color="auto"/>
            <w:left w:val="none" w:sz="0" w:space="0" w:color="auto"/>
            <w:bottom w:val="none" w:sz="0" w:space="0" w:color="auto"/>
            <w:right w:val="none" w:sz="0" w:space="0" w:color="auto"/>
          </w:divBdr>
        </w:div>
        <w:div w:id="1231038967">
          <w:marLeft w:val="480"/>
          <w:marRight w:val="0"/>
          <w:marTop w:val="0"/>
          <w:marBottom w:val="0"/>
          <w:divBdr>
            <w:top w:val="none" w:sz="0" w:space="0" w:color="auto"/>
            <w:left w:val="none" w:sz="0" w:space="0" w:color="auto"/>
            <w:bottom w:val="none" w:sz="0" w:space="0" w:color="auto"/>
            <w:right w:val="none" w:sz="0" w:space="0" w:color="auto"/>
          </w:divBdr>
        </w:div>
        <w:div w:id="1258559219">
          <w:marLeft w:val="480"/>
          <w:marRight w:val="0"/>
          <w:marTop w:val="0"/>
          <w:marBottom w:val="0"/>
          <w:divBdr>
            <w:top w:val="none" w:sz="0" w:space="0" w:color="auto"/>
            <w:left w:val="none" w:sz="0" w:space="0" w:color="auto"/>
            <w:bottom w:val="none" w:sz="0" w:space="0" w:color="auto"/>
            <w:right w:val="none" w:sz="0" w:space="0" w:color="auto"/>
          </w:divBdr>
        </w:div>
        <w:div w:id="1260602158">
          <w:marLeft w:val="480"/>
          <w:marRight w:val="0"/>
          <w:marTop w:val="0"/>
          <w:marBottom w:val="0"/>
          <w:divBdr>
            <w:top w:val="none" w:sz="0" w:space="0" w:color="auto"/>
            <w:left w:val="none" w:sz="0" w:space="0" w:color="auto"/>
            <w:bottom w:val="none" w:sz="0" w:space="0" w:color="auto"/>
            <w:right w:val="none" w:sz="0" w:space="0" w:color="auto"/>
          </w:divBdr>
        </w:div>
        <w:div w:id="1261598336">
          <w:marLeft w:val="480"/>
          <w:marRight w:val="0"/>
          <w:marTop w:val="0"/>
          <w:marBottom w:val="0"/>
          <w:divBdr>
            <w:top w:val="none" w:sz="0" w:space="0" w:color="auto"/>
            <w:left w:val="none" w:sz="0" w:space="0" w:color="auto"/>
            <w:bottom w:val="none" w:sz="0" w:space="0" w:color="auto"/>
            <w:right w:val="none" w:sz="0" w:space="0" w:color="auto"/>
          </w:divBdr>
        </w:div>
        <w:div w:id="1274705352">
          <w:marLeft w:val="480"/>
          <w:marRight w:val="0"/>
          <w:marTop w:val="0"/>
          <w:marBottom w:val="0"/>
          <w:divBdr>
            <w:top w:val="none" w:sz="0" w:space="0" w:color="auto"/>
            <w:left w:val="none" w:sz="0" w:space="0" w:color="auto"/>
            <w:bottom w:val="none" w:sz="0" w:space="0" w:color="auto"/>
            <w:right w:val="none" w:sz="0" w:space="0" w:color="auto"/>
          </w:divBdr>
        </w:div>
        <w:div w:id="1284113517">
          <w:marLeft w:val="480"/>
          <w:marRight w:val="0"/>
          <w:marTop w:val="0"/>
          <w:marBottom w:val="0"/>
          <w:divBdr>
            <w:top w:val="none" w:sz="0" w:space="0" w:color="auto"/>
            <w:left w:val="none" w:sz="0" w:space="0" w:color="auto"/>
            <w:bottom w:val="none" w:sz="0" w:space="0" w:color="auto"/>
            <w:right w:val="none" w:sz="0" w:space="0" w:color="auto"/>
          </w:divBdr>
        </w:div>
        <w:div w:id="1302081976">
          <w:marLeft w:val="480"/>
          <w:marRight w:val="0"/>
          <w:marTop w:val="0"/>
          <w:marBottom w:val="0"/>
          <w:divBdr>
            <w:top w:val="none" w:sz="0" w:space="0" w:color="auto"/>
            <w:left w:val="none" w:sz="0" w:space="0" w:color="auto"/>
            <w:bottom w:val="none" w:sz="0" w:space="0" w:color="auto"/>
            <w:right w:val="none" w:sz="0" w:space="0" w:color="auto"/>
          </w:divBdr>
        </w:div>
        <w:div w:id="1340429946">
          <w:marLeft w:val="480"/>
          <w:marRight w:val="0"/>
          <w:marTop w:val="0"/>
          <w:marBottom w:val="0"/>
          <w:divBdr>
            <w:top w:val="none" w:sz="0" w:space="0" w:color="auto"/>
            <w:left w:val="none" w:sz="0" w:space="0" w:color="auto"/>
            <w:bottom w:val="none" w:sz="0" w:space="0" w:color="auto"/>
            <w:right w:val="none" w:sz="0" w:space="0" w:color="auto"/>
          </w:divBdr>
        </w:div>
        <w:div w:id="1449858996">
          <w:marLeft w:val="480"/>
          <w:marRight w:val="0"/>
          <w:marTop w:val="0"/>
          <w:marBottom w:val="0"/>
          <w:divBdr>
            <w:top w:val="none" w:sz="0" w:space="0" w:color="auto"/>
            <w:left w:val="none" w:sz="0" w:space="0" w:color="auto"/>
            <w:bottom w:val="none" w:sz="0" w:space="0" w:color="auto"/>
            <w:right w:val="none" w:sz="0" w:space="0" w:color="auto"/>
          </w:divBdr>
        </w:div>
        <w:div w:id="1495026136">
          <w:marLeft w:val="480"/>
          <w:marRight w:val="0"/>
          <w:marTop w:val="0"/>
          <w:marBottom w:val="0"/>
          <w:divBdr>
            <w:top w:val="none" w:sz="0" w:space="0" w:color="auto"/>
            <w:left w:val="none" w:sz="0" w:space="0" w:color="auto"/>
            <w:bottom w:val="none" w:sz="0" w:space="0" w:color="auto"/>
            <w:right w:val="none" w:sz="0" w:space="0" w:color="auto"/>
          </w:divBdr>
        </w:div>
        <w:div w:id="1514949921">
          <w:marLeft w:val="480"/>
          <w:marRight w:val="0"/>
          <w:marTop w:val="0"/>
          <w:marBottom w:val="0"/>
          <w:divBdr>
            <w:top w:val="none" w:sz="0" w:space="0" w:color="auto"/>
            <w:left w:val="none" w:sz="0" w:space="0" w:color="auto"/>
            <w:bottom w:val="none" w:sz="0" w:space="0" w:color="auto"/>
            <w:right w:val="none" w:sz="0" w:space="0" w:color="auto"/>
          </w:divBdr>
        </w:div>
        <w:div w:id="1524057318">
          <w:marLeft w:val="480"/>
          <w:marRight w:val="0"/>
          <w:marTop w:val="0"/>
          <w:marBottom w:val="0"/>
          <w:divBdr>
            <w:top w:val="none" w:sz="0" w:space="0" w:color="auto"/>
            <w:left w:val="none" w:sz="0" w:space="0" w:color="auto"/>
            <w:bottom w:val="none" w:sz="0" w:space="0" w:color="auto"/>
            <w:right w:val="none" w:sz="0" w:space="0" w:color="auto"/>
          </w:divBdr>
        </w:div>
        <w:div w:id="1534149959">
          <w:marLeft w:val="480"/>
          <w:marRight w:val="0"/>
          <w:marTop w:val="0"/>
          <w:marBottom w:val="0"/>
          <w:divBdr>
            <w:top w:val="none" w:sz="0" w:space="0" w:color="auto"/>
            <w:left w:val="none" w:sz="0" w:space="0" w:color="auto"/>
            <w:bottom w:val="none" w:sz="0" w:space="0" w:color="auto"/>
            <w:right w:val="none" w:sz="0" w:space="0" w:color="auto"/>
          </w:divBdr>
        </w:div>
        <w:div w:id="1610359830">
          <w:marLeft w:val="480"/>
          <w:marRight w:val="0"/>
          <w:marTop w:val="0"/>
          <w:marBottom w:val="0"/>
          <w:divBdr>
            <w:top w:val="none" w:sz="0" w:space="0" w:color="auto"/>
            <w:left w:val="none" w:sz="0" w:space="0" w:color="auto"/>
            <w:bottom w:val="none" w:sz="0" w:space="0" w:color="auto"/>
            <w:right w:val="none" w:sz="0" w:space="0" w:color="auto"/>
          </w:divBdr>
        </w:div>
        <w:div w:id="1655597797">
          <w:marLeft w:val="480"/>
          <w:marRight w:val="0"/>
          <w:marTop w:val="0"/>
          <w:marBottom w:val="0"/>
          <w:divBdr>
            <w:top w:val="none" w:sz="0" w:space="0" w:color="auto"/>
            <w:left w:val="none" w:sz="0" w:space="0" w:color="auto"/>
            <w:bottom w:val="none" w:sz="0" w:space="0" w:color="auto"/>
            <w:right w:val="none" w:sz="0" w:space="0" w:color="auto"/>
          </w:divBdr>
        </w:div>
        <w:div w:id="1660033538">
          <w:marLeft w:val="480"/>
          <w:marRight w:val="0"/>
          <w:marTop w:val="0"/>
          <w:marBottom w:val="0"/>
          <w:divBdr>
            <w:top w:val="none" w:sz="0" w:space="0" w:color="auto"/>
            <w:left w:val="none" w:sz="0" w:space="0" w:color="auto"/>
            <w:bottom w:val="none" w:sz="0" w:space="0" w:color="auto"/>
            <w:right w:val="none" w:sz="0" w:space="0" w:color="auto"/>
          </w:divBdr>
        </w:div>
        <w:div w:id="1694838021">
          <w:marLeft w:val="480"/>
          <w:marRight w:val="0"/>
          <w:marTop w:val="0"/>
          <w:marBottom w:val="0"/>
          <w:divBdr>
            <w:top w:val="none" w:sz="0" w:space="0" w:color="auto"/>
            <w:left w:val="none" w:sz="0" w:space="0" w:color="auto"/>
            <w:bottom w:val="none" w:sz="0" w:space="0" w:color="auto"/>
            <w:right w:val="none" w:sz="0" w:space="0" w:color="auto"/>
          </w:divBdr>
        </w:div>
        <w:div w:id="1697778349">
          <w:marLeft w:val="480"/>
          <w:marRight w:val="0"/>
          <w:marTop w:val="0"/>
          <w:marBottom w:val="0"/>
          <w:divBdr>
            <w:top w:val="none" w:sz="0" w:space="0" w:color="auto"/>
            <w:left w:val="none" w:sz="0" w:space="0" w:color="auto"/>
            <w:bottom w:val="none" w:sz="0" w:space="0" w:color="auto"/>
            <w:right w:val="none" w:sz="0" w:space="0" w:color="auto"/>
          </w:divBdr>
        </w:div>
        <w:div w:id="1714841181">
          <w:marLeft w:val="480"/>
          <w:marRight w:val="0"/>
          <w:marTop w:val="0"/>
          <w:marBottom w:val="0"/>
          <w:divBdr>
            <w:top w:val="none" w:sz="0" w:space="0" w:color="auto"/>
            <w:left w:val="none" w:sz="0" w:space="0" w:color="auto"/>
            <w:bottom w:val="none" w:sz="0" w:space="0" w:color="auto"/>
            <w:right w:val="none" w:sz="0" w:space="0" w:color="auto"/>
          </w:divBdr>
        </w:div>
        <w:div w:id="1736853826">
          <w:marLeft w:val="480"/>
          <w:marRight w:val="0"/>
          <w:marTop w:val="0"/>
          <w:marBottom w:val="0"/>
          <w:divBdr>
            <w:top w:val="none" w:sz="0" w:space="0" w:color="auto"/>
            <w:left w:val="none" w:sz="0" w:space="0" w:color="auto"/>
            <w:bottom w:val="none" w:sz="0" w:space="0" w:color="auto"/>
            <w:right w:val="none" w:sz="0" w:space="0" w:color="auto"/>
          </w:divBdr>
        </w:div>
        <w:div w:id="1751731855">
          <w:marLeft w:val="480"/>
          <w:marRight w:val="0"/>
          <w:marTop w:val="0"/>
          <w:marBottom w:val="0"/>
          <w:divBdr>
            <w:top w:val="none" w:sz="0" w:space="0" w:color="auto"/>
            <w:left w:val="none" w:sz="0" w:space="0" w:color="auto"/>
            <w:bottom w:val="none" w:sz="0" w:space="0" w:color="auto"/>
            <w:right w:val="none" w:sz="0" w:space="0" w:color="auto"/>
          </w:divBdr>
        </w:div>
        <w:div w:id="1764496617">
          <w:marLeft w:val="480"/>
          <w:marRight w:val="0"/>
          <w:marTop w:val="0"/>
          <w:marBottom w:val="0"/>
          <w:divBdr>
            <w:top w:val="none" w:sz="0" w:space="0" w:color="auto"/>
            <w:left w:val="none" w:sz="0" w:space="0" w:color="auto"/>
            <w:bottom w:val="none" w:sz="0" w:space="0" w:color="auto"/>
            <w:right w:val="none" w:sz="0" w:space="0" w:color="auto"/>
          </w:divBdr>
        </w:div>
        <w:div w:id="1771123530">
          <w:marLeft w:val="480"/>
          <w:marRight w:val="0"/>
          <w:marTop w:val="0"/>
          <w:marBottom w:val="0"/>
          <w:divBdr>
            <w:top w:val="none" w:sz="0" w:space="0" w:color="auto"/>
            <w:left w:val="none" w:sz="0" w:space="0" w:color="auto"/>
            <w:bottom w:val="none" w:sz="0" w:space="0" w:color="auto"/>
            <w:right w:val="none" w:sz="0" w:space="0" w:color="auto"/>
          </w:divBdr>
        </w:div>
        <w:div w:id="1784612276">
          <w:marLeft w:val="480"/>
          <w:marRight w:val="0"/>
          <w:marTop w:val="0"/>
          <w:marBottom w:val="0"/>
          <w:divBdr>
            <w:top w:val="none" w:sz="0" w:space="0" w:color="auto"/>
            <w:left w:val="none" w:sz="0" w:space="0" w:color="auto"/>
            <w:bottom w:val="none" w:sz="0" w:space="0" w:color="auto"/>
            <w:right w:val="none" w:sz="0" w:space="0" w:color="auto"/>
          </w:divBdr>
        </w:div>
        <w:div w:id="1817993424">
          <w:marLeft w:val="480"/>
          <w:marRight w:val="0"/>
          <w:marTop w:val="0"/>
          <w:marBottom w:val="0"/>
          <w:divBdr>
            <w:top w:val="none" w:sz="0" w:space="0" w:color="auto"/>
            <w:left w:val="none" w:sz="0" w:space="0" w:color="auto"/>
            <w:bottom w:val="none" w:sz="0" w:space="0" w:color="auto"/>
            <w:right w:val="none" w:sz="0" w:space="0" w:color="auto"/>
          </w:divBdr>
        </w:div>
        <w:div w:id="1821263332">
          <w:marLeft w:val="480"/>
          <w:marRight w:val="0"/>
          <w:marTop w:val="0"/>
          <w:marBottom w:val="0"/>
          <w:divBdr>
            <w:top w:val="none" w:sz="0" w:space="0" w:color="auto"/>
            <w:left w:val="none" w:sz="0" w:space="0" w:color="auto"/>
            <w:bottom w:val="none" w:sz="0" w:space="0" w:color="auto"/>
            <w:right w:val="none" w:sz="0" w:space="0" w:color="auto"/>
          </w:divBdr>
        </w:div>
        <w:div w:id="1846439362">
          <w:marLeft w:val="480"/>
          <w:marRight w:val="0"/>
          <w:marTop w:val="0"/>
          <w:marBottom w:val="0"/>
          <w:divBdr>
            <w:top w:val="none" w:sz="0" w:space="0" w:color="auto"/>
            <w:left w:val="none" w:sz="0" w:space="0" w:color="auto"/>
            <w:bottom w:val="none" w:sz="0" w:space="0" w:color="auto"/>
            <w:right w:val="none" w:sz="0" w:space="0" w:color="auto"/>
          </w:divBdr>
        </w:div>
        <w:div w:id="1855681041">
          <w:marLeft w:val="480"/>
          <w:marRight w:val="0"/>
          <w:marTop w:val="0"/>
          <w:marBottom w:val="0"/>
          <w:divBdr>
            <w:top w:val="none" w:sz="0" w:space="0" w:color="auto"/>
            <w:left w:val="none" w:sz="0" w:space="0" w:color="auto"/>
            <w:bottom w:val="none" w:sz="0" w:space="0" w:color="auto"/>
            <w:right w:val="none" w:sz="0" w:space="0" w:color="auto"/>
          </w:divBdr>
        </w:div>
        <w:div w:id="1869101889">
          <w:marLeft w:val="480"/>
          <w:marRight w:val="0"/>
          <w:marTop w:val="0"/>
          <w:marBottom w:val="0"/>
          <w:divBdr>
            <w:top w:val="none" w:sz="0" w:space="0" w:color="auto"/>
            <w:left w:val="none" w:sz="0" w:space="0" w:color="auto"/>
            <w:bottom w:val="none" w:sz="0" w:space="0" w:color="auto"/>
            <w:right w:val="none" w:sz="0" w:space="0" w:color="auto"/>
          </w:divBdr>
        </w:div>
        <w:div w:id="1878472528">
          <w:marLeft w:val="480"/>
          <w:marRight w:val="0"/>
          <w:marTop w:val="0"/>
          <w:marBottom w:val="0"/>
          <w:divBdr>
            <w:top w:val="none" w:sz="0" w:space="0" w:color="auto"/>
            <w:left w:val="none" w:sz="0" w:space="0" w:color="auto"/>
            <w:bottom w:val="none" w:sz="0" w:space="0" w:color="auto"/>
            <w:right w:val="none" w:sz="0" w:space="0" w:color="auto"/>
          </w:divBdr>
        </w:div>
        <w:div w:id="1917280686">
          <w:marLeft w:val="480"/>
          <w:marRight w:val="0"/>
          <w:marTop w:val="0"/>
          <w:marBottom w:val="0"/>
          <w:divBdr>
            <w:top w:val="none" w:sz="0" w:space="0" w:color="auto"/>
            <w:left w:val="none" w:sz="0" w:space="0" w:color="auto"/>
            <w:bottom w:val="none" w:sz="0" w:space="0" w:color="auto"/>
            <w:right w:val="none" w:sz="0" w:space="0" w:color="auto"/>
          </w:divBdr>
        </w:div>
        <w:div w:id="1921595069">
          <w:marLeft w:val="480"/>
          <w:marRight w:val="0"/>
          <w:marTop w:val="0"/>
          <w:marBottom w:val="0"/>
          <w:divBdr>
            <w:top w:val="none" w:sz="0" w:space="0" w:color="auto"/>
            <w:left w:val="none" w:sz="0" w:space="0" w:color="auto"/>
            <w:bottom w:val="none" w:sz="0" w:space="0" w:color="auto"/>
            <w:right w:val="none" w:sz="0" w:space="0" w:color="auto"/>
          </w:divBdr>
        </w:div>
        <w:div w:id="1943955029">
          <w:marLeft w:val="480"/>
          <w:marRight w:val="0"/>
          <w:marTop w:val="0"/>
          <w:marBottom w:val="0"/>
          <w:divBdr>
            <w:top w:val="none" w:sz="0" w:space="0" w:color="auto"/>
            <w:left w:val="none" w:sz="0" w:space="0" w:color="auto"/>
            <w:bottom w:val="none" w:sz="0" w:space="0" w:color="auto"/>
            <w:right w:val="none" w:sz="0" w:space="0" w:color="auto"/>
          </w:divBdr>
        </w:div>
        <w:div w:id="1967660309">
          <w:marLeft w:val="480"/>
          <w:marRight w:val="0"/>
          <w:marTop w:val="0"/>
          <w:marBottom w:val="0"/>
          <w:divBdr>
            <w:top w:val="none" w:sz="0" w:space="0" w:color="auto"/>
            <w:left w:val="none" w:sz="0" w:space="0" w:color="auto"/>
            <w:bottom w:val="none" w:sz="0" w:space="0" w:color="auto"/>
            <w:right w:val="none" w:sz="0" w:space="0" w:color="auto"/>
          </w:divBdr>
        </w:div>
        <w:div w:id="1984117144">
          <w:marLeft w:val="480"/>
          <w:marRight w:val="0"/>
          <w:marTop w:val="0"/>
          <w:marBottom w:val="0"/>
          <w:divBdr>
            <w:top w:val="none" w:sz="0" w:space="0" w:color="auto"/>
            <w:left w:val="none" w:sz="0" w:space="0" w:color="auto"/>
            <w:bottom w:val="none" w:sz="0" w:space="0" w:color="auto"/>
            <w:right w:val="none" w:sz="0" w:space="0" w:color="auto"/>
          </w:divBdr>
        </w:div>
        <w:div w:id="1986203547">
          <w:marLeft w:val="480"/>
          <w:marRight w:val="0"/>
          <w:marTop w:val="0"/>
          <w:marBottom w:val="0"/>
          <w:divBdr>
            <w:top w:val="none" w:sz="0" w:space="0" w:color="auto"/>
            <w:left w:val="none" w:sz="0" w:space="0" w:color="auto"/>
            <w:bottom w:val="none" w:sz="0" w:space="0" w:color="auto"/>
            <w:right w:val="none" w:sz="0" w:space="0" w:color="auto"/>
          </w:divBdr>
        </w:div>
        <w:div w:id="2025595638">
          <w:marLeft w:val="480"/>
          <w:marRight w:val="0"/>
          <w:marTop w:val="0"/>
          <w:marBottom w:val="0"/>
          <w:divBdr>
            <w:top w:val="none" w:sz="0" w:space="0" w:color="auto"/>
            <w:left w:val="none" w:sz="0" w:space="0" w:color="auto"/>
            <w:bottom w:val="none" w:sz="0" w:space="0" w:color="auto"/>
            <w:right w:val="none" w:sz="0" w:space="0" w:color="auto"/>
          </w:divBdr>
        </w:div>
        <w:div w:id="2048598941">
          <w:marLeft w:val="480"/>
          <w:marRight w:val="0"/>
          <w:marTop w:val="0"/>
          <w:marBottom w:val="0"/>
          <w:divBdr>
            <w:top w:val="none" w:sz="0" w:space="0" w:color="auto"/>
            <w:left w:val="none" w:sz="0" w:space="0" w:color="auto"/>
            <w:bottom w:val="none" w:sz="0" w:space="0" w:color="auto"/>
            <w:right w:val="none" w:sz="0" w:space="0" w:color="auto"/>
          </w:divBdr>
        </w:div>
        <w:div w:id="2054574816">
          <w:marLeft w:val="480"/>
          <w:marRight w:val="0"/>
          <w:marTop w:val="0"/>
          <w:marBottom w:val="0"/>
          <w:divBdr>
            <w:top w:val="none" w:sz="0" w:space="0" w:color="auto"/>
            <w:left w:val="none" w:sz="0" w:space="0" w:color="auto"/>
            <w:bottom w:val="none" w:sz="0" w:space="0" w:color="auto"/>
            <w:right w:val="none" w:sz="0" w:space="0" w:color="auto"/>
          </w:divBdr>
        </w:div>
        <w:div w:id="2105684439">
          <w:marLeft w:val="480"/>
          <w:marRight w:val="0"/>
          <w:marTop w:val="0"/>
          <w:marBottom w:val="0"/>
          <w:divBdr>
            <w:top w:val="none" w:sz="0" w:space="0" w:color="auto"/>
            <w:left w:val="none" w:sz="0" w:space="0" w:color="auto"/>
            <w:bottom w:val="none" w:sz="0" w:space="0" w:color="auto"/>
            <w:right w:val="none" w:sz="0" w:space="0" w:color="auto"/>
          </w:divBdr>
        </w:div>
        <w:div w:id="2117404000">
          <w:marLeft w:val="480"/>
          <w:marRight w:val="0"/>
          <w:marTop w:val="0"/>
          <w:marBottom w:val="0"/>
          <w:divBdr>
            <w:top w:val="none" w:sz="0" w:space="0" w:color="auto"/>
            <w:left w:val="none" w:sz="0" w:space="0" w:color="auto"/>
            <w:bottom w:val="none" w:sz="0" w:space="0" w:color="auto"/>
            <w:right w:val="none" w:sz="0" w:space="0" w:color="auto"/>
          </w:divBdr>
        </w:div>
        <w:div w:id="2134473389">
          <w:marLeft w:val="480"/>
          <w:marRight w:val="0"/>
          <w:marTop w:val="0"/>
          <w:marBottom w:val="0"/>
          <w:divBdr>
            <w:top w:val="none" w:sz="0" w:space="0" w:color="auto"/>
            <w:left w:val="none" w:sz="0" w:space="0" w:color="auto"/>
            <w:bottom w:val="none" w:sz="0" w:space="0" w:color="auto"/>
            <w:right w:val="none" w:sz="0" w:space="0" w:color="auto"/>
          </w:divBdr>
        </w:div>
        <w:div w:id="2139952473">
          <w:marLeft w:val="480"/>
          <w:marRight w:val="0"/>
          <w:marTop w:val="0"/>
          <w:marBottom w:val="0"/>
          <w:divBdr>
            <w:top w:val="none" w:sz="0" w:space="0" w:color="auto"/>
            <w:left w:val="none" w:sz="0" w:space="0" w:color="auto"/>
            <w:bottom w:val="none" w:sz="0" w:space="0" w:color="auto"/>
            <w:right w:val="none" w:sz="0" w:space="0" w:color="auto"/>
          </w:divBdr>
        </w:div>
      </w:divsChild>
    </w:div>
    <w:div w:id="1517305249">
      <w:bodyDiv w:val="1"/>
      <w:marLeft w:val="0"/>
      <w:marRight w:val="0"/>
      <w:marTop w:val="0"/>
      <w:marBottom w:val="0"/>
      <w:divBdr>
        <w:top w:val="none" w:sz="0" w:space="0" w:color="auto"/>
        <w:left w:val="none" w:sz="0" w:space="0" w:color="auto"/>
        <w:bottom w:val="none" w:sz="0" w:space="0" w:color="auto"/>
        <w:right w:val="none" w:sz="0" w:space="0" w:color="auto"/>
      </w:divBdr>
    </w:div>
    <w:div w:id="1517310904">
      <w:bodyDiv w:val="1"/>
      <w:marLeft w:val="0"/>
      <w:marRight w:val="0"/>
      <w:marTop w:val="0"/>
      <w:marBottom w:val="0"/>
      <w:divBdr>
        <w:top w:val="none" w:sz="0" w:space="0" w:color="auto"/>
        <w:left w:val="none" w:sz="0" w:space="0" w:color="auto"/>
        <w:bottom w:val="none" w:sz="0" w:space="0" w:color="auto"/>
        <w:right w:val="none" w:sz="0" w:space="0" w:color="auto"/>
      </w:divBdr>
    </w:div>
    <w:div w:id="1517577002">
      <w:bodyDiv w:val="1"/>
      <w:marLeft w:val="0"/>
      <w:marRight w:val="0"/>
      <w:marTop w:val="0"/>
      <w:marBottom w:val="0"/>
      <w:divBdr>
        <w:top w:val="none" w:sz="0" w:space="0" w:color="auto"/>
        <w:left w:val="none" w:sz="0" w:space="0" w:color="auto"/>
        <w:bottom w:val="none" w:sz="0" w:space="0" w:color="auto"/>
        <w:right w:val="none" w:sz="0" w:space="0" w:color="auto"/>
      </w:divBdr>
    </w:div>
    <w:div w:id="1518157703">
      <w:bodyDiv w:val="1"/>
      <w:marLeft w:val="0"/>
      <w:marRight w:val="0"/>
      <w:marTop w:val="0"/>
      <w:marBottom w:val="0"/>
      <w:divBdr>
        <w:top w:val="none" w:sz="0" w:space="0" w:color="auto"/>
        <w:left w:val="none" w:sz="0" w:space="0" w:color="auto"/>
        <w:bottom w:val="none" w:sz="0" w:space="0" w:color="auto"/>
        <w:right w:val="none" w:sz="0" w:space="0" w:color="auto"/>
      </w:divBdr>
    </w:div>
    <w:div w:id="1518304141">
      <w:bodyDiv w:val="1"/>
      <w:marLeft w:val="0"/>
      <w:marRight w:val="0"/>
      <w:marTop w:val="0"/>
      <w:marBottom w:val="0"/>
      <w:divBdr>
        <w:top w:val="none" w:sz="0" w:space="0" w:color="auto"/>
        <w:left w:val="none" w:sz="0" w:space="0" w:color="auto"/>
        <w:bottom w:val="none" w:sz="0" w:space="0" w:color="auto"/>
        <w:right w:val="none" w:sz="0" w:space="0" w:color="auto"/>
      </w:divBdr>
    </w:div>
    <w:div w:id="1518810700">
      <w:bodyDiv w:val="1"/>
      <w:marLeft w:val="0"/>
      <w:marRight w:val="0"/>
      <w:marTop w:val="0"/>
      <w:marBottom w:val="0"/>
      <w:divBdr>
        <w:top w:val="none" w:sz="0" w:space="0" w:color="auto"/>
        <w:left w:val="none" w:sz="0" w:space="0" w:color="auto"/>
        <w:bottom w:val="none" w:sz="0" w:space="0" w:color="auto"/>
        <w:right w:val="none" w:sz="0" w:space="0" w:color="auto"/>
      </w:divBdr>
    </w:div>
    <w:div w:id="1519077079">
      <w:bodyDiv w:val="1"/>
      <w:marLeft w:val="0"/>
      <w:marRight w:val="0"/>
      <w:marTop w:val="0"/>
      <w:marBottom w:val="0"/>
      <w:divBdr>
        <w:top w:val="none" w:sz="0" w:space="0" w:color="auto"/>
        <w:left w:val="none" w:sz="0" w:space="0" w:color="auto"/>
        <w:bottom w:val="none" w:sz="0" w:space="0" w:color="auto"/>
        <w:right w:val="none" w:sz="0" w:space="0" w:color="auto"/>
      </w:divBdr>
    </w:div>
    <w:div w:id="1519344957">
      <w:bodyDiv w:val="1"/>
      <w:marLeft w:val="0"/>
      <w:marRight w:val="0"/>
      <w:marTop w:val="0"/>
      <w:marBottom w:val="0"/>
      <w:divBdr>
        <w:top w:val="none" w:sz="0" w:space="0" w:color="auto"/>
        <w:left w:val="none" w:sz="0" w:space="0" w:color="auto"/>
        <w:bottom w:val="none" w:sz="0" w:space="0" w:color="auto"/>
        <w:right w:val="none" w:sz="0" w:space="0" w:color="auto"/>
      </w:divBdr>
    </w:div>
    <w:div w:id="1519729749">
      <w:bodyDiv w:val="1"/>
      <w:marLeft w:val="0"/>
      <w:marRight w:val="0"/>
      <w:marTop w:val="0"/>
      <w:marBottom w:val="0"/>
      <w:divBdr>
        <w:top w:val="none" w:sz="0" w:space="0" w:color="auto"/>
        <w:left w:val="none" w:sz="0" w:space="0" w:color="auto"/>
        <w:bottom w:val="none" w:sz="0" w:space="0" w:color="auto"/>
        <w:right w:val="none" w:sz="0" w:space="0" w:color="auto"/>
      </w:divBdr>
    </w:div>
    <w:div w:id="1520050007">
      <w:bodyDiv w:val="1"/>
      <w:marLeft w:val="0"/>
      <w:marRight w:val="0"/>
      <w:marTop w:val="0"/>
      <w:marBottom w:val="0"/>
      <w:divBdr>
        <w:top w:val="none" w:sz="0" w:space="0" w:color="auto"/>
        <w:left w:val="none" w:sz="0" w:space="0" w:color="auto"/>
        <w:bottom w:val="none" w:sz="0" w:space="0" w:color="auto"/>
        <w:right w:val="none" w:sz="0" w:space="0" w:color="auto"/>
      </w:divBdr>
    </w:div>
    <w:div w:id="1520193905">
      <w:bodyDiv w:val="1"/>
      <w:marLeft w:val="0"/>
      <w:marRight w:val="0"/>
      <w:marTop w:val="0"/>
      <w:marBottom w:val="0"/>
      <w:divBdr>
        <w:top w:val="none" w:sz="0" w:space="0" w:color="auto"/>
        <w:left w:val="none" w:sz="0" w:space="0" w:color="auto"/>
        <w:bottom w:val="none" w:sz="0" w:space="0" w:color="auto"/>
        <w:right w:val="none" w:sz="0" w:space="0" w:color="auto"/>
      </w:divBdr>
    </w:div>
    <w:div w:id="1520197374">
      <w:bodyDiv w:val="1"/>
      <w:marLeft w:val="0"/>
      <w:marRight w:val="0"/>
      <w:marTop w:val="0"/>
      <w:marBottom w:val="0"/>
      <w:divBdr>
        <w:top w:val="none" w:sz="0" w:space="0" w:color="auto"/>
        <w:left w:val="none" w:sz="0" w:space="0" w:color="auto"/>
        <w:bottom w:val="none" w:sz="0" w:space="0" w:color="auto"/>
        <w:right w:val="none" w:sz="0" w:space="0" w:color="auto"/>
      </w:divBdr>
    </w:div>
    <w:div w:id="1520393309">
      <w:bodyDiv w:val="1"/>
      <w:marLeft w:val="0"/>
      <w:marRight w:val="0"/>
      <w:marTop w:val="0"/>
      <w:marBottom w:val="0"/>
      <w:divBdr>
        <w:top w:val="none" w:sz="0" w:space="0" w:color="auto"/>
        <w:left w:val="none" w:sz="0" w:space="0" w:color="auto"/>
        <w:bottom w:val="none" w:sz="0" w:space="0" w:color="auto"/>
        <w:right w:val="none" w:sz="0" w:space="0" w:color="auto"/>
      </w:divBdr>
    </w:div>
    <w:div w:id="1520505717">
      <w:bodyDiv w:val="1"/>
      <w:marLeft w:val="0"/>
      <w:marRight w:val="0"/>
      <w:marTop w:val="0"/>
      <w:marBottom w:val="0"/>
      <w:divBdr>
        <w:top w:val="none" w:sz="0" w:space="0" w:color="auto"/>
        <w:left w:val="none" w:sz="0" w:space="0" w:color="auto"/>
        <w:bottom w:val="none" w:sz="0" w:space="0" w:color="auto"/>
        <w:right w:val="none" w:sz="0" w:space="0" w:color="auto"/>
      </w:divBdr>
    </w:div>
    <w:div w:id="1520580287">
      <w:bodyDiv w:val="1"/>
      <w:marLeft w:val="0"/>
      <w:marRight w:val="0"/>
      <w:marTop w:val="0"/>
      <w:marBottom w:val="0"/>
      <w:divBdr>
        <w:top w:val="none" w:sz="0" w:space="0" w:color="auto"/>
        <w:left w:val="none" w:sz="0" w:space="0" w:color="auto"/>
        <w:bottom w:val="none" w:sz="0" w:space="0" w:color="auto"/>
        <w:right w:val="none" w:sz="0" w:space="0" w:color="auto"/>
      </w:divBdr>
    </w:div>
    <w:div w:id="1520966605">
      <w:bodyDiv w:val="1"/>
      <w:marLeft w:val="0"/>
      <w:marRight w:val="0"/>
      <w:marTop w:val="0"/>
      <w:marBottom w:val="0"/>
      <w:divBdr>
        <w:top w:val="none" w:sz="0" w:space="0" w:color="auto"/>
        <w:left w:val="none" w:sz="0" w:space="0" w:color="auto"/>
        <w:bottom w:val="none" w:sz="0" w:space="0" w:color="auto"/>
        <w:right w:val="none" w:sz="0" w:space="0" w:color="auto"/>
      </w:divBdr>
    </w:div>
    <w:div w:id="1520968223">
      <w:bodyDiv w:val="1"/>
      <w:marLeft w:val="0"/>
      <w:marRight w:val="0"/>
      <w:marTop w:val="0"/>
      <w:marBottom w:val="0"/>
      <w:divBdr>
        <w:top w:val="none" w:sz="0" w:space="0" w:color="auto"/>
        <w:left w:val="none" w:sz="0" w:space="0" w:color="auto"/>
        <w:bottom w:val="none" w:sz="0" w:space="0" w:color="auto"/>
        <w:right w:val="none" w:sz="0" w:space="0" w:color="auto"/>
      </w:divBdr>
    </w:div>
    <w:div w:id="1520971839">
      <w:bodyDiv w:val="1"/>
      <w:marLeft w:val="0"/>
      <w:marRight w:val="0"/>
      <w:marTop w:val="0"/>
      <w:marBottom w:val="0"/>
      <w:divBdr>
        <w:top w:val="none" w:sz="0" w:space="0" w:color="auto"/>
        <w:left w:val="none" w:sz="0" w:space="0" w:color="auto"/>
        <w:bottom w:val="none" w:sz="0" w:space="0" w:color="auto"/>
        <w:right w:val="none" w:sz="0" w:space="0" w:color="auto"/>
      </w:divBdr>
    </w:div>
    <w:div w:id="1521045257">
      <w:bodyDiv w:val="1"/>
      <w:marLeft w:val="0"/>
      <w:marRight w:val="0"/>
      <w:marTop w:val="0"/>
      <w:marBottom w:val="0"/>
      <w:divBdr>
        <w:top w:val="none" w:sz="0" w:space="0" w:color="auto"/>
        <w:left w:val="none" w:sz="0" w:space="0" w:color="auto"/>
        <w:bottom w:val="none" w:sz="0" w:space="0" w:color="auto"/>
        <w:right w:val="none" w:sz="0" w:space="0" w:color="auto"/>
      </w:divBdr>
    </w:div>
    <w:div w:id="1521309222">
      <w:bodyDiv w:val="1"/>
      <w:marLeft w:val="0"/>
      <w:marRight w:val="0"/>
      <w:marTop w:val="0"/>
      <w:marBottom w:val="0"/>
      <w:divBdr>
        <w:top w:val="none" w:sz="0" w:space="0" w:color="auto"/>
        <w:left w:val="none" w:sz="0" w:space="0" w:color="auto"/>
        <w:bottom w:val="none" w:sz="0" w:space="0" w:color="auto"/>
        <w:right w:val="none" w:sz="0" w:space="0" w:color="auto"/>
      </w:divBdr>
    </w:div>
    <w:div w:id="1521315724">
      <w:bodyDiv w:val="1"/>
      <w:marLeft w:val="0"/>
      <w:marRight w:val="0"/>
      <w:marTop w:val="0"/>
      <w:marBottom w:val="0"/>
      <w:divBdr>
        <w:top w:val="none" w:sz="0" w:space="0" w:color="auto"/>
        <w:left w:val="none" w:sz="0" w:space="0" w:color="auto"/>
        <w:bottom w:val="none" w:sz="0" w:space="0" w:color="auto"/>
        <w:right w:val="none" w:sz="0" w:space="0" w:color="auto"/>
      </w:divBdr>
    </w:div>
    <w:div w:id="1521357872">
      <w:bodyDiv w:val="1"/>
      <w:marLeft w:val="0"/>
      <w:marRight w:val="0"/>
      <w:marTop w:val="0"/>
      <w:marBottom w:val="0"/>
      <w:divBdr>
        <w:top w:val="none" w:sz="0" w:space="0" w:color="auto"/>
        <w:left w:val="none" w:sz="0" w:space="0" w:color="auto"/>
        <w:bottom w:val="none" w:sz="0" w:space="0" w:color="auto"/>
        <w:right w:val="none" w:sz="0" w:space="0" w:color="auto"/>
      </w:divBdr>
    </w:div>
    <w:div w:id="1521774554">
      <w:bodyDiv w:val="1"/>
      <w:marLeft w:val="0"/>
      <w:marRight w:val="0"/>
      <w:marTop w:val="0"/>
      <w:marBottom w:val="0"/>
      <w:divBdr>
        <w:top w:val="none" w:sz="0" w:space="0" w:color="auto"/>
        <w:left w:val="none" w:sz="0" w:space="0" w:color="auto"/>
        <w:bottom w:val="none" w:sz="0" w:space="0" w:color="auto"/>
        <w:right w:val="none" w:sz="0" w:space="0" w:color="auto"/>
      </w:divBdr>
    </w:div>
    <w:div w:id="1522013647">
      <w:bodyDiv w:val="1"/>
      <w:marLeft w:val="0"/>
      <w:marRight w:val="0"/>
      <w:marTop w:val="0"/>
      <w:marBottom w:val="0"/>
      <w:divBdr>
        <w:top w:val="none" w:sz="0" w:space="0" w:color="auto"/>
        <w:left w:val="none" w:sz="0" w:space="0" w:color="auto"/>
        <w:bottom w:val="none" w:sz="0" w:space="0" w:color="auto"/>
        <w:right w:val="none" w:sz="0" w:space="0" w:color="auto"/>
      </w:divBdr>
    </w:div>
    <w:div w:id="1522352408">
      <w:bodyDiv w:val="1"/>
      <w:marLeft w:val="0"/>
      <w:marRight w:val="0"/>
      <w:marTop w:val="0"/>
      <w:marBottom w:val="0"/>
      <w:divBdr>
        <w:top w:val="none" w:sz="0" w:space="0" w:color="auto"/>
        <w:left w:val="none" w:sz="0" w:space="0" w:color="auto"/>
        <w:bottom w:val="none" w:sz="0" w:space="0" w:color="auto"/>
        <w:right w:val="none" w:sz="0" w:space="0" w:color="auto"/>
      </w:divBdr>
    </w:div>
    <w:div w:id="1522353251">
      <w:bodyDiv w:val="1"/>
      <w:marLeft w:val="0"/>
      <w:marRight w:val="0"/>
      <w:marTop w:val="0"/>
      <w:marBottom w:val="0"/>
      <w:divBdr>
        <w:top w:val="none" w:sz="0" w:space="0" w:color="auto"/>
        <w:left w:val="none" w:sz="0" w:space="0" w:color="auto"/>
        <w:bottom w:val="none" w:sz="0" w:space="0" w:color="auto"/>
        <w:right w:val="none" w:sz="0" w:space="0" w:color="auto"/>
      </w:divBdr>
    </w:div>
    <w:div w:id="1522430658">
      <w:bodyDiv w:val="1"/>
      <w:marLeft w:val="0"/>
      <w:marRight w:val="0"/>
      <w:marTop w:val="0"/>
      <w:marBottom w:val="0"/>
      <w:divBdr>
        <w:top w:val="none" w:sz="0" w:space="0" w:color="auto"/>
        <w:left w:val="none" w:sz="0" w:space="0" w:color="auto"/>
        <w:bottom w:val="none" w:sz="0" w:space="0" w:color="auto"/>
        <w:right w:val="none" w:sz="0" w:space="0" w:color="auto"/>
      </w:divBdr>
    </w:div>
    <w:div w:id="1523592378">
      <w:bodyDiv w:val="1"/>
      <w:marLeft w:val="0"/>
      <w:marRight w:val="0"/>
      <w:marTop w:val="0"/>
      <w:marBottom w:val="0"/>
      <w:divBdr>
        <w:top w:val="none" w:sz="0" w:space="0" w:color="auto"/>
        <w:left w:val="none" w:sz="0" w:space="0" w:color="auto"/>
        <w:bottom w:val="none" w:sz="0" w:space="0" w:color="auto"/>
        <w:right w:val="none" w:sz="0" w:space="0" w:color="auto"/>
      </w:divBdr>
    </w:div>
    <w:div w:id="1524324947">
      <w:bodyDiv w:val="1"/>
      <w:marLeft w:val="0"/>
      <w:marRight w:val="0"/>
      <w:marTop w:val="0"/>
      <w:marBottom w:val="0"/>
      <w:divBdr>
        <w:top w:val="none" w:sz="0" w:space="0" w:color="auto"/>
        <w:left w:val="none" w:sz="0" w:space="0" w:color="auto"/>
        <w:bottom w:val="none" w:sz="0" w:space="0" w:color="auto"/>
        <w:right w:val="none" w:sz="0" w:space="0" w:color="auto"/>
      </w:divBdr>
    </w:div>
    <w:div w:id="1524511831">
      <w:bodyDiv w:val="1"/>
      <w:marLeft w:val="0"/>
      <w:marRight w:val="0"/>
      <w:marTop w:val="0"/>
      <w:marBottom w:val="0"/>
      <w:divBdr>
        <w:top w:val="none" w:sz="0" w:space="0" w:color="auto"/>
        <w:left w:val="none" w:sz="0" w:space="0" w:color="auto"/>
        <w:bottom w:val="none" w:sz="0" w:space="0" w:color="auto"/>
        <w:right w:val="none" w:sz="0" w:space="0" w:color="auto"/>
      </w:divBdr>
    </w:div>
    <w:div w:id="1524632617">
      <w:bodyDiv w:val="1"/>
      <w:marLeft w:val="0"/>
      <w:marRight w:val="0"/>
      <w:marTop w:val="0"/>
      <w:marBottom w:val="0"/>
      <w:divBdr>
        <w:top w:val="none" w:sz="0" w:space="0" w:color="auto"/>
        <w:left w:val="none" w:sz="0" w:space="0" w:color="auto"/>
        <w:bottom w:val="none" w:sz="0" w:space="0" w:color="auto"/>
        <w:right w:val="none" w:sz="0" w:space="0" w:color="auto"/>
      </w:divBdr>
    </w:div>
    <w:div w:id="1525099619">
      <w:bodyDiv w:val="1"/>
      <w:marLeft w:val="0"/>
      <w:marRight w:val="0"/>
      <w:marTop w:val="0"/>
      <w:marBottom w:val="0"/>
      <w:divBdr>
        <w:top w:val="none" w:sz="0" w:space="0" w:color="auto"/>
        <w:left w:val="none" w:sz="0" w:space="0" w:color="auto"/>
        <w:bottom w:val="none" w:sz="0" w:space="0" w:color="auto"/>
        <w:right w:val="none" w:sz="0" w:space="0" w:color="auto"/>
      </w:divBdr>
    </w:div>
    <w:div w:id="1525243724">
      <w:bodyDiv w:val="1"/>
      <w:marLeft w:val="0"/>
      <w:marRight w:val="0"/>
      <w:marTop w:val="0"/>
      <w:marBottom w:val="0"/>
      <w:divBdr>
        <w:top w:val="none" w:sz="0" w:space="0" w:color="auto"/>
        <w:left w:val="none" w:sz="0" w:space="0" w:color="auto"/>
        <w:bottom w:val="none" w:sz="0" w:space="0" w:color="auto"/>
        <w:right w:val="none" w:sz="0" w:space="0" w:color="auto"/>
      </w:divBdr>
    </w:div>
    <w:div w:id="1525286243">
      <w:bodyDiv w:val="1"/>
      <w:marLeft w:val="0"/>
      <w:marRight w:val="0"/>
      <w:marTop w:val="0"/>
      <w:marBottom w:val="0"/>
      <w:divBdr>
        <w:top w:val="none" w:sz="0" w:space="0" w:color="auto"/>
        <w:left w:val="none" w:sz="0" w:space="0" w:color="auto"/>
        <w:bottom w:val="none" w:sz="0" w:space="0" w:color="auto"/>
        <w:right w:val="none" w:sz="0" w:space="0" w:color="auto"/>
      </w:divBdr>
    </w:div>
    <w:div w:id="1525359745">
      <w:bodyDiv w:val="1"/>
      <w:marLeft w:val="0"/>
      <w:marRight w:val="0"/>
      <w:marTop w:val="0"/>
      <w:marBottom w:val="0"/>
      <w:divBdr>
        <w:top w:val="none" w:sz="0" w:space="0" w:color="auto"/>
        <w:left w:val="none" w:sz="0" w:space="0" w:color="auto"/>
        <w:bottom w:val="none" w:sz="0" w:space="0" w:color="auto"/>
        <w:right w:val="none" w:sz="0" w:space="0" w:color="auto"/>
      </w:divBdr>
    </w:div>
    <w:div w:id="1525703758">
      <w:bodyDiv w:val="1"/>
      <w:marLeft w:val="0"/>
      <w:marRight w:val="0"/>
      <w:marTop w:val="0"/>
      <w:marBottom w:val="0"/>
      <w:divBdr>
        <w:top w:val="none" w:sz="0" w:space="0" w:color="auto"/>
        <w:left w:val="none" w:sz="0" w:space="0" w:color="auto"/>
        <w:bottom w:val="none" w:sz="0" w:space="0" w:color="auto"/>
        <w:right w:val="none" w:sz="0" w:space="0" w:color="auto"/>
      </w:divBdr>
    </w:div>
    <w:div w:id="1525901624">
      <w:bodyDiv w:val="1"/>
      <w:marLeft w:val="0"/>
      <w:marRight w:val="0"/>
      <w:marTop w:val="0"/>
      <w:marBottom w:val="0"/>
      <w:divBdr>
        <w:top w:val="none" w:sz="0" w:space="0" w:color="auto"/>
        <w:left w:val="none" w:sz="0" w:space="0" w:color="auto"/>
        <w:bottom w:val="none" w:sz="0" w:space="0" w:color="auto"/>
        <w:right w:val="none" w:sz="0" w:space="0" w:color="auto"/>
      </w:divBdr>
    </w:div>
    <w:div w:id="1526096283">
      <w:bodyDiv w:val="1"/>
      <w:marLeft w:val="0"/>
      <w:marRight w:val="0"/>
      <w:marTop w:val="0"/>
      <w:marBottom w:val="0"/>
      <w:divBdr>
        <w:top w:val="none" w:sz="0" w:space="0" w:color="auto"/>
        <w:left w:val="none" w:sz="0" w:space="0" w:color="auto"/>
        <w:bottom w:val="none" w:sz="0" w:space="0" w:color="auto"/>
        <w:right w:val="none" w:sz="0" w:space="0" w:color="auto"/>
      </w:divBdr>
    </w:div>
    <w:div w:id="1527013850">
      <w:bodyDiv w:val="1"/>
      <w:marLeft w:val="0"/>
      <w:marRight w:val="0"/>
      <w:marTop w:val="0"/>
      <w:marBottom w:val="0"/>
      <w:divBdr>
        <w:top w:val="none" w:sz="0" w:space="0" w:color="auto"/>
        <w:left w:val="none" w:sz="0" w:space="0" w:color="auto"/>
        <w:bottom w:val="none" w:sz="0" w:space="0" w:color="auto"/>
        <w:right w:val="none" w:sz="0" w:space="0" w:color="auto"/>
      </w:divBdr>
    </w:div>
    <w:div w:id="1527212711">
      <w:bodyDiv w:val="1"/>
      <w:marLeft w:val="0"/>
      <w:marRight w:val="0"/>
      <w:marTop w:val="0"/>
      <w:marBottom w:val="0"/>
      <w:divBdr>
        <w:top w:val="none" w:sz="0" w:space="0" w:color="auto"/>
        <w:left w:val="none" w:sz="0" w:space="0" w:color="auto"/>
        <w:bottom w:val="none" w:sz="0" w:space="0" w:color="auto"/>
        <w:right w:val="none" w:sz="0" w:space="0" w:color="auto"/>
      </w:divBdr>
    </w:div>
    <w:div w:id="1527717689">
      <w:bodyDiv w:val="1"/>
      <w:marLeft w:val="0"/>
      <w:marRight w:val="0"/>
      <w:marTop w:val="0"/>
      <w:marBottom w:val="0"/>
      <w:divBdr>
        <w:top w:val="none" w:sz="0" w:space="0" w:color="auto"/>
        <w:left w:val="none" w:sz="0" w:space="0" w:color="auto"/>
        <w:bottom w:val="none" w:sz="0" w:space="0" w:color="auto"/>
        <w:right w:val="none" w:sz="0" w:space="0" w:color="auto"/>
      </w:divBdr>
    </w:div>
    <w:div w:id="1528442569">
      <w:bodyDiv w:val="1"/>
      <w:marLeft w:val="0"/>
      <w:marRight w:val="0"/>
      <w:marTop w:val="0"/>
      <w:marBottom w:val="0"/>
      <w:divBdr>
        <w:top w:val="none" w:sz="0" w:space="0" w:color="auto"/>
        <w:left w:val="none" w:sz="0" w:space="0" w:color="auto"/>
        <w:bottom w:val="none" w:sz="0" w:space="0" w:color="auto"/>
        <w:right w:val="none" w:sz="0" w:space="0" w:color="auto"/>
      </w:divBdr>
    </w:div>
    <w:div w:id="1528759453">
      <w:bodyDiv w:val="1"/>
      <w:marLeft w:val="0"/>
      <w:marRight w:val="0"/>
      <w:marTop w:val="0"/>
      <w:marBottom w:val="0"/>
      <w:divBdr>
        <w:top w:val="none" w:sz="0" w:space="0" w:color="auto"/>
        <w:left w:val="none" w:sz="0" w:space="0" w:color="auto"/>
        <w:bottom w:val="none" w:sz="0" w:space="0" w:color="auto"/>
        <w:right w:val="none" w:sz="0" w:space="0" w:color="auto"/>
      </w:divBdr>
    </w:div>
    <w:div w:id="1529181629">
      <w:bodyDiv w:val="1"/>
      <w:marLeft w:val="0"/>
      <w:marRight w:val="0"/>
      <w:marTop w:val="0"/>
      <w:marBottom w:val="0"/>
      <w:divBdr>
        <w:top w:val="none" w:sz="0" w:space="0" w:color="auto"/>
        <w:left w:val="none" w:sz="0" w:space="0" w:color="auto"/>
        <w:bottom w:val="none" w:sz="0" w:space="0" w:color="auto"/>
        <w:right w:val="none" w:sz="0" w:space="0" w:color="auto"/>
      </w:divBdr>
    </w:div>
    <w:div w:id="1530021187">
      <w:bodyDiv w:val="1"/>
      <w:marLeft w:val="0"/>
      <w:marRight w:val="0"/>
      <w:marTop w:val="0"/>
      <w:marBottom w:val="0"/>
      <w:divBdr>
        <w:top w:val="none" w:sz="0" w:space="0" w:color="auto"/>
        <w:left w:val="none" w:sz="0" w:space="0" w:color="auto"/>
        <w:bottom w:val="none" w:sz="0" w:space="0" w:color="auto"/>
        <w:right w:val="none" w:sz="0" w:space="0" w:color="auto"/>
      </w:divBdr>
    </w:div>
    <w:div w:id="1530484248">
      <w:bodyDiv w:val="1"/>
      <w:marLeft w:val="0"/>
      <w:marRight w:val="0"/>
      <w:marTop w:val="0"/>
      <w:marBottom w:val="0"/>
      <w:divBdr>
        <w:top w:val="none" w:sz="0" w:space="0" w:color="auto"/>
        <w:left w:val="none" w:sz="0" w:space="0" w:color="auto"/>
        <w:bottom w:val="none" w:sz="0" w:space="0" w:color="auto"/>
        <w:right w:val="none" w:sz="0" w:space="0" w:color="auto"/>
      </w:divBdr>
    </w:div>
    <w:div w:id="1530491447">
      <w:bodyDiv w:val="1"/>
      <w:marLeft w:val="0"/>
      <w:marRight w:val="0"/>
      <w:marTop w:val="0"/>
      <w:marBottom w:val="0"/>
      <w:divBdr>
        <w:top w:val="none" w:sz="0" w:space="0" w:color="auto"/>
        <w:left w:val="none" w:sz="0" w:space="0" w:color="auto"/>
        <w:bottom w:val="none" w:sz="0" w:space="0" w:color="auto"/>
        <w:right w:val="none" w:sz="0" w:space="0" w:color="auto"/>
      </w:divBdr>
    </w:div>
    <w:div w:id="1531069632">
      <w:bodyDiv w:val="1"/>
      <w:marLeft w:val="0"/>
      <w:marRight w:val="0"/>
      <w:marTop w:val="0"/>
      <w:marBottom w:val="0"/>
      <w:divBdr>
        <w:top w:val="none" w:sz="0" w:space="0" w:color="auto"/>
        <w:left w:val="none" w:sz="0" w:space="0" w:color="auto"/>
        <w:bottom w:val="none" w:sz="0" w:space="0" w:color="auto"/>
        <w:right w:val="none" w:sz="0" w:space="0" w:color="auto"/>
      </w:divBdr>
    </w:div>
    <w:div w:id="1531146321">
      <w:bodyDiv w:val="1"/>
      <w:marLeft w:val="0"/>
      <w:marRight w:val="0"/>
      <w:marTop w:val="0"/>
      <w:marBottom w:val="0"/>
      <w:divBdr>
        <w:top w:val="none" w:sz="0" w:space="0" w:color="auto"/>
        <w:left w:val="none" w:sz="0" w:space="0" w:color="auto"/>
        <w:bottom w:val="none" w:sz="0" w:space="0" w:color="auto"/>
        <w:right w:val="none" w:sz="0" w:space="0" w:color="auto"/>
      </w:divBdr>
    </w:div>
    <w:div w:id="1531189172">
      <w:bodyDiv w:val="1"/>
      <w:marLeft w:val="0"/>
      <w:marRight w:val="0"/>
      <w:marTop w:val="0"/>
      <w:marBottom w:val="0"/>
      <w:divBdr>
        <w:top w:val="none" w:sz="0" w:space="0" w:color="auto"/>
        <w:left w:val="none" w:sz="0" w:space="0" w:color="auto"/>
        <w:bottom w:val="none" w:sz="0" w:space="0" w:color="auto"/>
        <w:right w:val="none" w:sz="0" w:space="0" w:color="auto"/>
      </w:divBdr>
    </w:div>
    <w:div w:id="1531531747">
      <w:bodyDiv w:val="1"/>
      <w:marLeft w:val="0"/>
      <w:marRight w:val="0"/>
      <w:marTop w:val="0"/>
      <w:marBottom w:val="0"/>
      <w:divBdr>
        <w:top w:val="none" w:sz="0" w:space="0" w:color="auto"/>
        <w:left w:val="none" w:sz="0" w:space="0" w:color="auto"/>
        <w:bottom w:val="none" w:sz="0" w:space="0" w:color="auto"/>
        <w:right w:val="none" w:sz="0" w:space="0" w:color="auto"/>
      </w:divBdr>
    </w:div>
    <w:div w:id="1531724632">
      <w:bodyDiv w:val="1"/>
      <w:marLeft w:val="0"/>
      <w:marRight w:val="0"/>
      <w:marTop w:val="0"/>
      <w:marBottom w:val="0"/>
      <w:divBdr>
        <w:top w:val="none" w:sz="0" w:space="0" w:color="auto"/>
        <w:left w:val="none" w:sz="0" w:space="0" w:color="auto"/>
        <w:bottom w:val="none" w:sz="0" w:space="0" w:color="auto"/>
        <w:right w:val="none" w:sz="0" w:space="0" w:color="auto"/>
      </w:divBdr>
    </w:div>
    <w:div w:id="1531911479">
      <w:bodyDiv w:val="1"/>
      <w:marLeft w:val="0"/>
      <w:marRight w:val="0"/>
      <w:marTop w:val="0"/>
      <w:marBottom w:val="0"/>
      <w:divBdr>
        <w:top w:val="none" w:sz="0" w:space="0" w:color="auto"/>
        <w:left w:val="none" w:sz="0" w:space="0" w:color="auto"/>
        <w:bottom w:val="none" w:sz="0" w:space="0" w:color="auto"/>
        <w:right w:val="none" w:sz="0" w:space="0" w:color="auto"/>
      </w:divBdr>
    </w:div>
    <w:div w:id="1532457593">
      <w:bodyDiv w:val="1"/>
      <w:marLeft w:val="0"/>
      <w:marRight w:val="0"/>
      <w:marTop w:val="0"/>
      <w:marBottom w:val="0"/>
      <w:divBdr>
        <w:top w:val="none" w:sz="0" w:space="0" w:color="auto"/>
        <w:left w:val="none" w:sz="0" w:space="0" w:color="auto"/>
        <w:bottom w:val="none" w:sz="0" w:space="0" w:color="auto"/>
        <w:right w:val="none" w:sz="0" w:space="0" w:color="auto"/>
      </w:divBdr>
    </w:div>
    <w:div w:id="1533110503">
      <w:bodyDiv w:val="1"/>
      <w:marLeft w:val="0"/>
      <w:marRight w:val="0"/>
      <w:marTop w:val="0"/>
      <w:marBottom w:val="0"/>
      <w:divBdr>
        <w:top w:val="none" w:sz="0" w:space="0" w:color="auto"/>
        <w:left w:val="none" w:sz="0" w:space="0" w:color="auto"/>
        <w:bottom w:val="none" w:sz="0" w:space="0" w:color="auto"/>
        <w:right w:val="none" w:sz="0" w:space="0" w:color="auto"/>
      </w:divBdr>
    </w:div>
    <w:div w:id="1533300376">
      <w:bodyDiv w:val="1"/>
      <w:marLeft w:val="0"/>
      <w:marRight w:val="0"/>
      <w:marTop w:val="0"/>
      <w:marBottom w:val="0"/>
      <w:divBdr>
        <w:top w:val="none" w:sz="0" w:space="0" w:color="auto"/>
        <w:left w:val="none" w:sz="0" w:space="0" w:color="auto"/>
        <w:bottom w:val="none" w:sz="0" w:space="0" w:color="auto"/>
        <w:right w:val="none" w:sz="0" w:space="0" w:color="auto"/>
      </w:divBdr>
    </w:div>
    <w:div w:id="1533691516">
      <w:bodyDiv w:val="1"/>
      <w:marLeft w:val="0"/>
      <w:marRight w:val="0"/>
      <w:marTop w:val="0"/>
      <w:marBottom w:val="0"/>
      <w:divBdr>
        <w:top w:val="none" w:sz="0" w:space="0" w:color="auto"/>
        <w:left w:val="none" w:sz="0" w:space="0" w:color="auto"/>
        <w:bottom w:val="none" w:sz="0" w:space="0" w:color="auto"/>
        <w:right w:val="none" w:sz="0" w:space="0" w:color="auto"/>
      </w:divBdr>
    </w:div>
    <w:div w:id="1534616875">
      <w:bodyDiv w:val="1"/>
      <w:marLeft w:val="0"/>
      <w:marRight w:val="0"/>
      <w:marTop w:val="0"/>
      <w:marBottom w:val="0"/>
      <w:divBdr>
        <w:top w:val="none" w:sz="0" w:space="0" w:color="auto"/>
        <w:left w:val="none" w:sz="0" w:space="0" w:color="auto"/>
        <w:bottom w:val="none" w:sz="0" w:space="0" w:color="auto"/>
        <w:right w:val="none" w:sz="0" w:space="0" w:color="auto"/>
      </w:divBdr>
    </w:div>
    <w:div w:id="1535267601">
      <w:bodyDiv w:val="1"/>
      <w:marLeft w:val="0"/>
      <w:marRight w:val="0"/>
      <w:marTop w:val="0"/>
      <w:marBottom w:val="0"/>
      <w:divBdr>
        <w:top w:val="none" w:sz="0" w:space="0" w:color="auto"/>
        <w:left w:val="none" w:sz="0" w:space="0" w:color="auto"/>
        <w:bottom w:val="none" w:sz="0" w:space="0" w:color="auto"/>
        <w:right w:val="none" w:sz="0" w:space="0" w:color="auto"/>
      </w:divBdr>
    </w:div>
    <w:div w:id="1535339797">
      <w:bodyDiv w:val="1"/>
      <w:marLeft w:val="0"/>
      <w:marRight w:val="0"/>
      <w:marTop w:val="0"/>
      <w:marBottom w:val="0"/>
      <w:divBdr>
        <w:top w:val="none" w:sz="0" w:space="0" w:color="auto"/>
        <w:left w:val="none" w:sz="0" w:space="0" w:color="auto"/>
        <w:bottom w:val="none" w:sz="0" w:space="0" w:color="auto"/>
        <w:right w:val="none" w:sz="0" w:space="0" w:color="auto"/>
      </w:divBdr>
    </w:div>
    <w:div w:id="1535773848">
      <w:bodyDiv w:val="1"/>
      <w:marLeft w:val="0"/>
      <w:marRight w:val="0"/>
      <w:marTop w:val="0"/>
      <w:marBottom w:val="0"/>
      <w:divBdr>
        <w:top w:val="none" w:sz="0" w:space="0" w:color="auto"/>
        <w:left w:val="none" w:sz="0" w:space="0" w:color="auto"/>
        <w:bottom w:val="none" w:sz="0" w:space="0" w:color="auto"/>
        <w:right w:val="none" w:sz="0" w:space="0" w:color="auto"/>
      </w:divBdr>
    </w:div>
    <w:div w:id="1535775729">
      <w:bodyDiv w:val="1"/>
      <w:marLeft w:val="0"/>
      <w:marRight w:val="0"/>
      <w:marTop w:val="0"/>
      <w:marBottom w:val="0"/>
      <w:divBdr>
        <w:top w:val="none" w:sz="0" w:space="0" w:color="auto"/>
        <w:left w:val="none" w:sz="0" w:space="0" w:color="auto"/>
        <w:bottom w:val="none" w:sz="0" w:space="0" w:color="auto"/>
        <w:right w:val="none" w:sz="0" w:space="0" w:color="auto"/>
      </w:divBdr>
    </w:div>
    <w:div w:id="1535923877">
      <w:bodyDiv w:val="1"/>
      <w:marLeft w:val="0"/>
      <w:marRight w:val="0"/>
      <w:marTop w:val="0"/>
      <w:marBottom w:val="0"/>
      <w:divBdr>
        <w:top w:val="none" w:sz="0" w:space="0" w:color="auto"/>
        <w:left w:val="none" w:sz="0" w:space="0" w:color="auto"/>
        <w:bottom w:val="none" w:sz="0" w:space="0" w:color="auto"/>
        <w:right w:val="none" w:sz="0" w:space="0" w:color="auto"/>
      </w:divBdr>
    </w:div>
    <w:div w:id="1536889612">
      <w:bodyDiv w:val="1"/>
      <w:marLeft w:val="0"/>
      <w:marRight w:val="0"/>
      <w:marTop w:val="0"/>
      <w:marBottom w:val="0"/>
      <w:divBdr>
        <w:top w:val="none" w:sz="0" w:space="0" w:color="auto"/>
        <w:left w:val="none" w:sz="0" w:space="0" w:color="auto"/>
        <w:bottom w:val="none" w:sz="0" w:space="0" w:color="auto"/>
        <w:right w:val="none" w:sz="0" w:space="0" w:color="auto"/>
      </w:divBdr>
    </w:div>
    <w:div w:id="1537084435">
      <w:bodyDiv w:val="1"/>
      <w:marLeft w:val="0"/>
      <w:marRight w:val="0"/>
      <w:marTop w:val="0"/>
      <w:marBottom w:val="0"/>
      <w:divBdr>
        <w:top w:val="none" w:sz="0" w:space="0" w:color="auto"/>
        <w:left w:val="none" w:sz="0" w:space="0" w:color="auto"/>
        <w:bottom w:val="none" w:sz="0" w:space="0" w:color="auto"/>
        <w:right w:val="none" w:sz="0" w:space="0" w:color="auto"/>
      </w:divBdr>
    </w:div>
    <w:div w:id="1537503349">
      <w:bodyDiv w:val="1"/>
      <w:marLeft w:val="0"/>
      <w:marRight w:val="0"/>
      <w:marTop w:val="0"/>
      <w:marBottom w:val="0"/>
      <w:divBdr>
        <w:top w:val="none" w:sz="0" w:space="0" w:color="auto"/>
        <w:left w:val="none" w:sz="0" w:space="0" w:color="auto"/>
        <w:bottom w:val="none" w:sz="0" w:space="0" w:color="auto"/>
        <w:right w:val="none" w:sz="0" w:space="0" w:color="auto"/>
      </w:divBdr>
    </w:div>
    <w:div w:id="1537691594">
      <w:bodyDiv w:val="1"/>
      <w:marLeft w:val="0"/>
      <w:marRight w:val="0"/>
      <w:marTop w:val="0"/>
      <w:marBottom w:val="0"/>
      <w:divBdr>
        <w:top w:val="none" w:sz="0" w:space="0" w:color="auto"/>
        <w:left w:val="none" w:sz="0" w:space="0" w:color="auto"/>
        <w:bottom w:val="none" w:sz="0" w:space="0" w:color="auto"/>
        <w:right w:val="none" w:sz="0" w:space="0" w:color="auto"/>
      </w:divBdr>
    </w:div>
    <w:div w:id="1537934956">
      <w:bodyDiv w:val="1"/>
      <w:marLeft w:val="0"/>
      <w:marRight w:val="0"/>
      <w:marTop w:val="0"/>
      <w:marBottom w:val="0"/>
      <w:divBdr>
        <w:top w:val="none" w:sz="0" w:space="0" w:color="auto"/>
        <w:left w:val="none" w:sz="0" w:space="0" w:color="auto"/>
        <w:bottom w:val="none" w:sz="0" w:space="0" w:color="auto"/>
        <w:right w:val="none" w:sz="0" w:space="0" w:color="auto"/>
      </w:divBdr>
    </w:div>
    <w:div w:id="1537965745">
      <w:bodyDiv w:val="1"/>
      <w:marLeft w:val="0"/>
      <w:marRight w:val="0"/>
      <w:marTop w:val="0"/>
      <w:marBottom w:val="0"/>
      <w:divBdr>
        <w:top w:val="none" w:sz="0" w:space="0" w:color="auto"/>
        <w:left w:val="none" w:sz="0" w:space="0" w:color="auto"/>
        <w:bottom w:val="none" w:sz="0" w:space="0" w:color="auto"/>
        <w:right w:val="none" w:sz="0" w:space="0" w:color="auto"/>
      </w:divBdr>
    </w:div>
    <w:div w:id="1538077595">
      <w:bodyDiv w:val="1"/>
      <w:marLeft w:val="0"/>
      <w:marRight w:val="0"/>
      <w:marTop w:val="0"/>
      <w:marBottom w:val="0"/>
      <w:divBdr>
        <w:top w:val="none" w:sz="0" w:space="0" w:color="auto"/>
        <w:left w:val="none" w:sz="0" w:space="0" w:color="auto"/>
        <w:bottom w:val="none" w:sz="0" w:space="0" w:color="auto"/>
        <w:right w:val="none" w:sz="0" w:space="0" w:color="auto"/>
      </w:divBdr>
    </w:div>
    <w:div w:id="1538199236">
      <w:bodyDiv w:val="1"/>
      <w:marLeft w:val="0"/>
      <w:marRight w:val="0"/>
      <w:marTop w:val="0"/>
      <w:marBottom w:val="0"/>
      <w:divBdr>
        <w:top w:val="none" w:sz="0" w:space="0" w:color="auto"/>
        <w:left w:val="none" w:sz="0" w:space="0" w:color="auto"/>
        <w:bottom w:val="none" w:sz="0" w:space="0" w:color="auto"/>
        <w:right w:val="none" w:sz="0" w:space="0" w:color="auto"/>
      </w:divBdr>
    </w:div>
    <w:div w:id="1538276730">
      <w:bodyDiv w:val="1"/>
      <w:marLeft w:val="0"/>
      <w:marRight w:val="0"/>
      <w:marTop w:val="0"/>
      <w:marBottom w:val="0"/>
      <w:divBdr>
        <w:top w:val="none" w:sz="0" w:space="0" w:color="auto"/>
        <w:left w:val="none" w:sz="0" w:space="0" w:color="auto"/>
        <w:bottom w:val="none" w:sz="0" w:space="0" w:color="auto"/>
        <w:right w:val="none" w:sz="0" w:space="0" w:color="auto"/>
      </w:divBdr>
    </w:div>
    <w:div w:id="1538657962">
      <w:bodyDiv w:val="1"/>
      <w:marLeft w:val="0"/>
      <w:marRight w:val="0"/>
      <w:marTop w:val="0"/>
      <w:marBottom w:val="0"/>
      <w:divBdr>
        <w:top w:val="none" w:sz="0" w:space="0" w:color="auto"/>
        <w:left w:val="none" w:sz="0" w:space="0" w:color="auto"/>
        <w:bottom w:val="none" w:sz="0" w:space="0" w:color="auto"/>
        <w:right w:val="none" w:sz="0" w:space="0" w:color="auto"/>
      </w:divBdr>
    </w:div>
    <w:div w:id="1538665190">
      <w:bodyDiv w:val="1"/>
      <w:marLeft w:val="0"/>
      <w:marRight w:val="0"/>
      <w:marTop w:val="0"/>
      <w:marBottom w:val="0"/>
      <w:divBdr>
        <w:top w:val="none" w:sz="0" w:space="0" w:color="auto"/>
        <w:left w:val="none" w:sz="0" w:space="0" w:color="auto"/>
        <w:bottom w:val="none" w:sz="0" w:space="0" w:color="auto"/>
        <w:right w:val="none" w:sz="0" w:space="0" w:color="auto"/>
      </w:divBdr>
    </w:div>
    <w:div w:id="1538816667">
      <w:bodyDiv w:val="1"/>
      <w:marLeft w:val="0"/>
      <w:marRight w:val="0"/>
      <w:marTop w:val="0"/>
      <w:marBottom w:val="0"/>
      <w:divBdr>
        <w:top w:val="none" w:sz="0" w:space="0" w:color="auto"/>
        <w:left w:val="none" w:sz="0" w:space="0" w:color="auto"/>
        <w:bottom w:val="none" w:sz="0" w:space="0" w:color="auto"/>
        <w:right w:val="none" w:sz="0" w:space="0" w:color="auto"/>
      </w:divBdr>
    </w:div>
    <w:div w:id="1539078646">
      <w:bodyDiv w:val="1"/>
      <w:marLeft w:val="0"/>
      <w:marRight w:val="0"/>
      <w:marTop w:val="0"/>
      <w:marBottom w:val="0"/>
      <w:divBdr>
        <w:top w:val="none" w:sz="0" w:space="0" w:color="auto"/>
        <w:left w:val="none" w:sz="0" w:space="0" w:color="auto"/>
        <w:bottom w:val="none" w:sz="0" w:space="0" w:color="auto"/>
        <w:right w:val="none" w:sz="0" w:space="0" w:color="auto"/>
      </w:divBdr>
    </w:div>
    <w:div w:id="1539195111">
      <w:bodyDiv w:val="1"/>
      <w:marLeft w:val="0"/>
      <w:marRight w:val="0"/>
      <w:marTop w:val="0"/>
      <w:marBottom w:val="0"/>
      <w:divBdr>
        <w:top w:val="none" w:sz="0" w:space="0" w:color="auto"/>
        <w:left w:val="none" w:sz="0" w:space="0" w:color="auto"/>
        <w:bottom w:val="none" w:sz="0" w:space="0" w:color="auto"/>
        <w:right w:val="none" w:sz="0" w:space="0" w:color="auto"/>
      </w:divBdr>
    </w:div>
    <w:div w:id="1539201939">
      <w:bodyDiv w:val="1"/>
      <w:marLeft w:val="0"/>
      <w:marRight w:val="0"/>
      <w:marTop w:val="0"/>
      <w:marBottom w:val="0"/>
      <w:divBdr>
        <w:top w:val="none" w:sz="0" w:space="0" w:color="auto"/>
        <w:left w:val="none" w:sz="0" w:space="0" w:color="auto"/>
        <w:bottom w:val="none" w:sz="0" w:space="0" w:color="auto"/>
        <w:right w:val="none" w:sz="0" w:space="0" w:color="auto"/>
      </w:divBdr>
    </w:div>
    <w:div w:id="1539388031">
      <w:bodyDiv w:val="1"/>
      <w:marLeft w:val="0"/>
      <w:marRight w:val="0"/>
      <w:marTop w:val="0"/>
      <w:marBottom w:val="0"/>
      <w:divBdr>
        <w:top w:val="none" w:sz="0" w:space="0" w:color="auto"/>
        <w:left w:val="none" w:sz="0" w:space="0" w:color="auto"/>
        <w:bottom w:val="none" w:sz="0" w:space="0" w:color="auto"/>
        <w:right w:val="none" w:sz="0" w:space="0" w:color="auto"/>
      </w:divBdr>
    </w:div>
    <w:div w:id="1539392641">
      <w:bodyDiv w:val="1"/>
      <w:marLeft w:val="0"/>
      <w:marRight w:val="0"/>
      <w:marTop w:val="0"/>
      <w:marBottom w:val="0"/>
      <w:divBdr>
        <w:top w:val="none" w:sz="0" w:space="0" w:color="auto"/>
        <w:left w:val="none" w:sz="0" w:space="0" w:color="auto"/>
        <w:bottom w:val="none" w:sz="0" w:space="0" w:color="auto"/>
        <w:right w:val="none" w:sz="0" w:space="0" w:color="auto"/>
      </w:divBdr>
    </w:div>
    <w:div w:id="1539394456">
      <w:bodyDiv w:val="1"/>
      <w:marLeft w:val="0"/>
      <w:marRight w:val="0"/>
      <w:marTop w:val="0"/>
      <w:marBottom w:val="0"/>
      <w:divBdr>
        <w:top w:val="none" w:sz="0" w:space="0" w:color="auto"/>
        <w:left w:val="none" w:sz="0" w:space="0" w:color="auto"/>
        <w:bottom w:val="none" w:sz="0" w:space="0" w:color="auto"/>
        <w:right w:val="none" w:sz="0" w:space="0" w:color="auto"/>
      </w:divBdr>
    </w:div>
    <w:div w:id="1539900884">
      <w:bodyDiv w:val="1"/>
      <w:marLeft w:val="0"/>
      <w:marRight w:val="0"/>
      <w:marTop w:val="0"/>
      <w:marBottom w:val="0"/>
      <w:divBdr>
        <w:top w:val="none" w:sz="0" w:space="0" w:color="auto"/>
        <w:left w:val="none" w:sz="0" w:space="0" w:color="auto"/>
        <w:bottom w:val="none" w:sz="0" w:space="0" w:color="auto"/>
        <w:right w:val="none" w:sz="0" w:space="0" w:color="auto"/>
      </w:divBdr>
    </w:div>
    <w:div w:id="1540436412">
      <w:bodyDiv w:val="1"/>
      <w:marLeft w:val="0"/>
      <w:marRight w:val="0"/>
      <w:marTop w:val="0"/>
      <w:marBottom w:val="0"/>
      <w:divBdr>
        <w:top w:val="none" w:sz="0" w:space="0" w:color="auto"/>
        <w:left w:val="none" w:sz="0" w:space="0" w:color="auto"/>
        <w:bottom w:val="none" w:sz="0" w:space="0" w:color="auto"/>
        <w:right w:val="none" w:sz="0" w:space="0" w:color="auto"/>
      </w:divBdr>
    </w:div>
    <w:div w:id="1540626247">
      <w:bodyDiv w:val="1"/>
      <w:marLeft w:val="0"/>
      <w:marRight w:val="0"/>
      <w:marTop w:val="0"/>
      <w:marBottom w:val="0"/>
      <w:divBdr>
        <w:top w:val="none" w:sz="0" w:space="0" w:color="auto"/>
        <w:left w:val="none" w:sz="0" w:space="0" w:color="auto"/>
        <w:bottom w:val="none" w:sz="0" w:space="0" w:color="auto"/>
        <w:right w:val="none" w:sz="0" w:space="0" w:color="auto"/>
      </w:divBdr>
    </w:div>
    <w:div w:id="1540630277">
      <w:bodyDiv w:val="1"/>
      <w:marLeft w:val="0"/>
      <w:marRight w:val="0"/>
      <w:marTop w:val="0"/>
      <w:marBottom w:val="0"/>
      <w:divBdr>
        <w:top w:val="none" w:sz="0" w:space="0" w:color="auto"/>
        <w:left w:val="none" w:sz="0" w:space="0" w:color="auto"/>
        <w:bottom w:val="none" w:sz="0" w:space="0" w:color="auto"/>
        <w:right w:val="none" w:sz="0" w:space="0" w:color="auto"/>
      </w:divBdr>
    </w:div>
    <w:div w:id="1541166537">
      <w:bodyDiv w:val="1"/>
      <w:marLeft w:val="0"/>
      <w:marRight w:val="0"/>
      <w:marTop w:val="0"/>
      <w:marBottom w:val="0"/>
      <w:divBdr>
        <w:top w:val="none" w:sz="0" w:space="0" w:color="auto"/>
        <w:left w:val="none" w:sz="0" w:space="0" w:color="auto"/>
        <w:bottom w:val="none" w:sz="0" w:space="0" w:color="auto"/>
        <w:right w:val="none" w:sz="0" w:space="0" w:color="auto"/>
      </w:divBdr>
    </w:div>
    <w:div w:id="1541168402">
      <w:bodyDiv w:val="1"/>
      <w:marLeft w:val="0"/>
      <w:marRight w:val="0"/>
      <w:marTop w:val="0"/>
      <w:marBottom w:val="0"/>
      <w:divBdr>
        <w:top w:val="none" w:sz="0" w:space="0" w:color="auto"/>
        <w:left w:val="none" w:sz="0" w:space="0" w:color="auto"/>
        <w:bottom w:val="none" w:sz="0" w:space="0" w:color="auto"/>
        <w:right w:val="none" w:sz="0" w:space="0" w:color="auto"/>
      </w:divBdr>
    </w:div>
    <w:div w:id="1541630903">
      <w:bodyDiv w:val="1"/>
      <w:marLeft w:val="0"/>
      <w:marRight w:val="0"/>
      <w:marTop w:val="0"/>
      <w:marBottom w:val="0"/>
      <w:divBdr>
        <w:top w:val="none" w:sz="0" w:space="0" w:color="auto"/>
        <w:left w:val="none" w:sz="0" w:space="0" w:color="auto"/>
        <w:bottom w:val="none" w:sz="0" w:space="0" w:color="auto"/>
        <w:right w:val="none" w:sz="0" w:space="0" w:color="auto"/>
      </w:divBdr>
    </w:div>
    <w:div w:id="1542128196">
      <w:bodyDiv w:val="1"/>
      <w:marLeft w:val="0"/>
      <w:marRight w:val="0"/>
      <w:marTop w:val="0"/>
      <w:marBottom w:val="0"/>
      <w:divBdr>
        <w:top w:val="none" w:sz="0" w:space="0" w:color="auto"/>
        <w:left w:val="none" w:sz="0" w:space="0" w:color="auto"/>
        <w:bottom w:val="none" w:sz="0" w:space="0" w:color="auto"/>
        <w:right w:val="none" w:sz="0" w:space="0" w:color="auto"/>
      </w:divBdr>
    </w:div>
    <w:div w:id="1542283789">
      <w:bodyDiv w:val="1"/>
      <w:marLeft w:val="0"/>
      <w:marRight w:val="0"/>
      <w:marTop w:val="0"/>
      <w:marBottom w:val="0"/>
      <w:divBdr>
        <w:top w:val="none" w:sz="0" w:space="0" w:color="auto"/>
        <w:left w:val="none" w:sz="0" w:space="0" w:color="auto"/>
        <w:bottom w:val="none" w:sz="0" w:space="0" w:color="auto"/>
        <w:right w:val="none" w:sz="0" w:space="0" w:color="auto"/>
      </w:divBdr>
    </w:div>
    <w:div w:id="1542550906">
      <w:bodyDiv w:val="1"/>
      <w:marLeft w:val="0"/>
      <w:marRight w:val="0"/>
      <w:marTop w:val="0"/>
      <w:marBottom w:val="0"/>
      <w:divBdr>
        <w:top w:val="none" w:sz="0" w:space="0" w:color="auto"/>
        <w:left w:val="none" w:sz="0" w:space="0" w:color="auto"/>
        <w:bottom w:val="none" w:sz="0" w:space="0" w:color="auto"/>
        <w:right w:val="none" w:sz="0" w:space="0" w:color="auto"/>
      </w:divBdr>
    </w:div>
    <w:div w:id="1543443554">
      <w:bodyDiv w:val="1"/>
      <w:marLeft w:val="0"/>
      <w:marRight w:val="0"/>
      <w:marTop w:val="0"/>
      <w:marBottom w:val="0"/>
      <w:divBdr>
        <w:top w:val="none" w:sz="0" w:space="0" w:color="auto"/>
        <w:left w:val="none" w:sz="0" w:space="0" w:color="auto"/>
        <w:bottom w:val="none" w:sz="0" w:space="0" w:color="auto"/>
        <w:right w:val="none" w:sz="0" w:space="0" w:color="auto"/>
      </w:divBdr>
    </w:div>
    <w:div w:id="1543514101">
      <w:bodyDiv w:val="1"/>
      <w:marLeft w:val="0"/>
      <w:marRight w:val="0"/>
      <w:marTop w:val="0"/>
      <w:marBottom w:val="0"/>
      <w:divBdr>
        <w:top w:val="none" w:sz="0" w:space="0" w:color="auto"/>
        <w:left w:val="none" w:sz="0" w:space="0" w:color="auto"/>
        <w:bottom w:val="none" w:sz="0" w:space="0" w:color="auto"/>
        <w:right w:val="none" w:sz="0" w:space="0" w:color="auto"/>
      </w:divBdr>
    </w:div>
    <w:div w:id="1543711772">
      <w:bodyDiv w:val="1"/>
      <w:marLeft w:val="0"/>
      <w:marRight w:val="0"/>
      <w:marTop w:val="0"/>
      <w:marBottom w:val="0"/>
      <w:divBdr>
        <w:top w:val="none" w:sz="0" w:space="0" w:color="auto"/>
        <w:left w:val="none" w:sz="0" w:space="0" w:color="auto"/>
        <w:bottom w:val="none" w:sz="0" w:space="0" w:color="auto"/>
        <w:right w:val="none" w:sz="0" w:space="0" w:color="auto"/>
      </w:divBdr>
    </w:div>
    <w:div w:id="1543790739">
      <w:bodyDiv w:val="1"/>
      <w:marLeft w:val="0"/>
      <w:marRight w:val="0"/>
      <w:marTop w:val="0"/>
      <w:marBottom w:val="0"/>
      <w:divBdr>
        <w:top w:val="none" w:sz="0" w:space="0" w:color="auto"/>
        <w:left w:val="none" w:sz="0" w:space="0" w:color="auto"/>
        <w:bottom w:val="none" w:sz="0" w:space="0" w:color="auto"/>
        <w:right w:val="none" w:sz="0" w:space="0" w:color="auto"/>
      </w:divBdr>
    </w:div>
    <w:div w:id="1544563894">
      <w:bodyDiv w:val="1"/>
      <w:marLeft w:val="0"/>
      <w:marRight w:val="0"/>
      <w:marTop w:val="0"/>
      <w:marBottom w:val="0"/>
      <w:divBdr>
        <w:top w:val="none" w:sz="0" w:space="0" w:color="auto"/>
        <w:left w:val="none" w:sz="0" w:space="0" w:color="auto"/>
        <w:bottom w:val="none" w:sz="0" w:space="0" w:color="auto"/>
        <w:right w:val="none" w:sz="0" w:space="0" w:color="auto"/>
      </w:divBdr>
    </w:div>
    <w:div w:id="1546138371">
      <w:bodyDiv w:val="1"/>
      <w:marLeft w:val="0"/>
      <w:marRight w:val="0"/>
      <w:marTop w:val="0"/>
      <w:marBottom w:val="0"/>
      <w:divBdr>
        <w:top w:val="none" w:sz="0" w:space="0" w:color="auto"/>
        <w:left w:val="none" w:sz="0" w:space="0" w:color="auto"/>
        <w:bottom w:val="none" w:sz="0" w:space="0" w:color="auto"/>
        <w:right w:val="none" w:sz="0" w:space="0" w:color="auto"/>
      </w:divBdr>
    </w:div>
    <w:div w:id="1546525621">
      <w:bodyDiv w:val="1"/>
      <w:marLeft w:val="0"/>
      <w:marRight w:val="0"/>
      <w:marTop w:val="0"/>
      <w:marBottom w:val="0"/>
      <w:divBdr>
        <w:top w:val="none" w:sz="0" w:space="0" w:color="auto"/>
        <w:left w:val="none" w:sz="0" w:space="0" w:color="auto"/>
        <w:bottom w:val="none" w:sz="0" w:space="0" w:color="auto"/>
        <w:right w:val="none" w:sz="0" w:space="0" w:color="auto"/>
      </w:divBdr>
    </w:div>
    <w:div w:id="1546604889">
      <w:bodyDiv w:val="1"/>
      <w:marLeft w:val="0"/>
      <w:marRight w:val="0"/>
      <w:marTop w:val="0"/>
      <w:marBottom w:val="0"/>
      <w:divBdr>
        <w:top w:val="none" w:sz="0" w:space="0" w:color="auto"/>
        <w:left w:val="none" w:sz="0" w:space="0" w:color="auto"/>
        <w:bottom w:val="none" w:sz="0" w:space="0" w:color="auto"/>
        <w:right w:val="none" w:sz="0" w:space="0" w:color="auto"/>
      </w:divBdr>
    </w:div>
    <w:div w:id="1547257886">
      <w:bodyDiv w:val="1"/>
      <w:marLeft w:val="0"/>
      <w:marRight w:val="0"/>
      <w:marTop w:val="0"/>
      <w:marBottom w:val="0"/>
      <w:divBdr>
        <w:top w:val="none" w:sz="0" w:space="0" w:color="auto"/>
        <w:left w:val="none" w:sz="0" w:space="0" w:color="auto"/>
        <w:bottom w:val="none" w:sz="0" w:space="0" w:color="auto"/>
        <w:right w:val="none" w:sz="0" w:space="0" w:color="auto"/>
      </w:divBdr>
    </w:div>
    <w:div w:id="1547258022">
      <w:bodyDiv w:val="1"/>
      <w:marLeft w:val="0"/>
      <w:marRight w:val="0"/>
      <w:marTop w:val="0"/>
      <w:marBottom w:val="0"/>
      <w:divBdr>
        <w:top w:val="none" w:sz="0" w:space="0" w:color="auto"/>
        <w:left w:val="none" w:sz="0" w:space="0" w:color="auto"/>
        <w:bottom w:val="none" w:sz="0" w:space="0" w:color="auto"/>
        <w:right w:val="none" w:sz="0" w:space="0" w:color="auto"/>
      </w:divBdr>
    </w:div>
    <w:div w:id="1547520922">
      <w:bodyDiv w:val="1"/>
      <w:marLeft w:val="0"/>
      <w:marRight w:val="0"/>
      <w:marTop w:val="0"/>
      <w:marBottom w:val="0"/>
      <w:divBdr>
        <w:top w:val="none" w:sz="0" w:space="0" w:color="auto"/>
        <w:left w:val="none" w:sz="0" w:space="0" w:color="auto"/>
        <w:bottom w:val="none" w:sz="0" w:space="0" w:color="auto"/>
        <w:right w:val="none" w:sz="0" w:space="0" w:color="auto"/>
      </w:divBdr>
    </w:div>
    <w:div w:id="1548029028">
      <w:bodyDiv w:val="1"/>
      <w:marLeft w:val="0"/>
      <w:marRight w:val="0"/>
      <w:marTop w:val="0"/>
      <w:marBottom w:val="0"/>
      <w:divBdr>
        <w:top w:val="none" w:sz="0" w:space="0" w:color="auto"/>
        <w:left w:val="none" w:sz="0" w:space="0" w:color="auto"/>
        <w:bottom w:val="none" w:sz="0" w:space="0" w:color="auto"/>
        <w:right w:val="none" w:sz="0" w:space="0" w:color="auto"/>
      </w:divBdr>
    </w:div>
    <w:div w:id="1548368302">
      <w:bodyDiv w:val="1"/>
      <w:marLeft w:val="0"/>
      <w:marRight w:val="0"/>
      <w:marTop w:val="0"/>
      <w:marBottom w:val="0"/>
      <w:divBdr>
        <w:top w:val="none" w:sz="0" w:space="0" w:color="auto"/>
        <w:left w:val="none" w:sz="0" w:space="0" w:color="auto"/>
        <w:bottom w:val="none" w:sz="0" w:space="0" w:color="auto"/>
        <w:right w:val="none" w:sz="0" w:space="0" w:color="auto"/>
      </w:divBdr>
    </w:div>
    <w:div w:id="1548712371">
      <w:bodyDiv w:val="1"/>
      <w:marLeft w:val="0"/>
      <w:marRight w:val="0"/>
      <w:marTop w:val="0"/>
      <w:marBottom w:val="0"/>
      <w:divBdr>
        <w:top w:val="none" w:sz="0" w:space="0" w:color="auto"/>
        <w:left w:val="none" w:sz="0" w:space="0" w:color="auto"/>
        <w:bottom w:val="none" w:sz="0" w:space="0" w:color="auto"/>
        <w:right w:val="none" w:sz="0" w:space="0" w:color="auto"/>
      </w:divBdr>
    </w:div>
    <w:div w:id="1548957701">
      <w:bodyDiv w:val="1"/>
      <w:marLeft w:val="0"/>
      <w:marRight w:val="0"/>
      <w:marTop w:val="0"/>
      <w:marBottom w:val="0"/>
      <w:divBdr>
        <w:top w:val="none" w:sz="0" w:space="0" w:color="auto"/>
        <w:left w:val="none" w:sz="0" w:space="0" w:color="auto"/>
        <w:bottom w:val="none" w:sz="0" w:space="0" w:color="auto"/>
        <w:right w:val="none" w:sz="0" w:space="0" w:color="auto"/>
      </w:divBdr>
    </w:div>
    <w:div w:id="1549225477">
      <w:bodyDiv w:val="1"/>
      <w:marLeft w:val="0"/>
      <w:marRight w:val="0"/>
      <w:marTop w:val="0"/>
      <w:marBottom w:val="0"/>
      <w:divBdr>
        <w:top w:val="none" w:sz="0" w:space="0" w:color="auto"/>
        <w:left w:val="none" w:sz="0" w:space="0" w:color="auto"/>
        <w:bottom w:val="none" w:sz="0" w:space="0" w:color="auto"/>
        <w:right w:val="none" w:sz="0" w:space="0" w:color="auto"/>
      </w:divBdr>
    </w:div>
    <w:div w:id="1549343492">
      <w:bodyDiv w:val="1"/>
      <w:marLeft w:val="0"/>
      <w:marRight w:val="0"/>
      <w:marTop w:val="0"/>
      <w:marBottom w:val="0"/>
      <w:divBdr>
        <w:top w:val="none" w:sz="0" w:space="0" w:color="auto"/>
        <w:left w:val="none" w:sz="0" w:space="0" w:color="auto"/>
        <w:bottom w:val="none" w:sz="0" w:space="0" w:color="auto"/>
        <w:right w:val="none" w:sz="0" w:space="0" w:color="auto"/>
      </w:divBdr>
    </w:div>
    <w:div w:id="1549679967">
      <w:bodyDiv w:val="1"/>
      <w:marLeft w:val="0"/>
      <w:marRight w:val="0"/>
      <w:marTop w:val="0"/>
      <w:marBottom w:val="0"/>
      <w:divBdr>
        <w:top w:val="none" w:sz="0" w:space="0" w:color="auto"/>
        <w:left w:val="none" w:sz="0" w:space="0" w:color="auto"/>
        <w:bottom w:val="none" w:sz="0" w:space="0" w:color="auto"/>
        <w:right w:val="none" w:sz="0" w:space="0" w:color="auto"/>
      </w:divBdr>
    </w:div>
    <w:div w:id="1549876114">
      <w:bodyDiv w:val="1"/>
      <w:marLeft w:val="0"/>
      <w:marRight w:val="0"/>
      <w:marTop w:val="0"/>
      <w:marBottom w:val="0"/>
      <w:divBdr>
        <w:top w:val="none" w:sz="0" w:space="0" w:color="auto"/>
        <w:left w:val="none" w:sz="0" w:space="0" w:color="auto"/>
        <w:bottom w:val="none" w:sz="0" w:space="0" w:color="auto"/>
        <w:right w:val="none" w:sz="0" w:space="0" w:color="auto"/>
      </w:divBdr>
    </w:div>
    <w:div w:id="1550065491">
      <w:bodyDiv w:val="1"/>
      <w:marLeft w:val="0"/>
      <w:marRight w:val="0"/>
      <w:marTop w:val="0"/>
      <w:marBottom w:val="0"/>
      <w:divBdr>
        <w:top w:val="none" w:sz="0" w:space="0" w:color="auto"/>
        <w:left w:val="none" w:sz="0" w:space="0" w:color="auto"/>
        <w:bottom w:val="none" w:sz="0" w:space="0" w:color="auto"/>
        <w:right w:val="none" w:sz="0" w:space="0" w:color="auto"/>
      </w:divBdr>
    </w:div>
    <w:div w:id="1550143758">
      <w:bodyDiv w:val="1"/>
      <w:marLeft w:val="0"/>
      <w:marRight w:val="0"/>
      <w:marTop w:val="0"/>
      <w:marBottom w:val="0"/>
      <w:divBdr>
        <w:top w:val="none" w:sz="0" w:space="0" w:color="auto"/>
        <w:left w:val="none" w:sz="0" w:space="0" w:color="auto"/>
        <w:bottom w:val="none" w:sz="0" w:space="0" w:color="auto"/>
        <w:right w:val="none" w:sz="0" w:space="0" w:color="auto"/>
      </w:divBdr>
    </w:div>
    <w:div w:id="1550799190">
      <w:bodyDiv w:val="1"/>
      <w:marLeft w:val="0"/>
      <w:marRight w:val="0"/>
      <w:marTop w:val="0"/>
      <w:marBottom w:val="0"/>
      <w:divBdr>
        <w:top w:val="none" w:sz="0" w:space="0" w:color="auto"/>
        <w:left w:val="none" w:sz="0" w:space="0" w:color="auto"/>
        <w:bottom w:val="none" w:sz="0" w:space="0" w:color="auto"/>
        <w:right w:val="none" w:sz="0" w:space="0" w:color="auto"/>
      </w:divBdr>
    </w:div>
    <w:div w:id="1550990431">
      <w:bodyDiv w:val="1"/>
      <w:marLeft w:val="0"/>
      <w:marRight w:val="0"/>
      <w:marTop w:val="0"/>
      <w:marBottom w:val="0"/>
      <w:divBdr>
        <w:top w:val="none" w:sz="0" w:space="0" w:color="auto"/>
        <w:left w:val="none" w:sz="0" w:space="0" w:color="auto"/>
        <w:bottom w:val="none" w:sz="0" w:space="0" w:color="auto"/>
        <w:right w:val="none" w:sz="0" w:space="0" w:color="auto"/>
      </w:divBdr>
    </w:div>
    <w:div w:id="1550997230">
      <w:bodyDiv w:val="1"/>
      <w:marLeft w:val="0"/>
      <w:marRight w:val="0"/>
      <w:marTop w:val="0"/>
      <w:marBottom w:val="0"/>
      <w:divBdr>
        <w:top w:val="none" w:sz="0" w:space="0" w:color="auto"/>
        <w:left w:val="none" w:sz="0" w:space="0" w:color="auto"/>
        <w:bottom w:val="none" w:sz="0" w:space="0" w:color="auto"/>
        <w:right w:val="none" w:sz="0" w:space="0" w:color="auto"/>
      </w:divBdr>
    </w:div>
    <w:div w:id="1551066326">
      <w:bodyDiv w:val="1"/>
      <w:marLeft w:val="0"/>
      <w:marRight w:val="0"/>
      <w:marTop w:val="0"/>
      <w:marBottom w:val="0"/>
      <w:divBdr>
        <w:top w:val="none" w:sz="0" w:space="0" w:color="auto"/>
        <w:left w:val="none" w:sz="0" w:space="0" w:color="auto"/>
        <w:bottom w:val="none" w:sz="0" w:space="0" w:color="auto"/>
        <w:right w:val="none" w:sz="0" w:space="0" w:color="auto"/>
      </w:divBdr>
    </w:div>
    <w:div w:id="1551377262">
      <w:bodyDiv w:val="1"/>
      <w:marLeft w:val="0"/>
      <w:marRight w:val="0"/>
      <w:marTop w:val="0"/>
      <w:marBottom w:val="0"/>
      <w:divBdr>
        <w:top w:val="none" w:sz="0" w:space="0" w:color="auto"/>
        <w:left w:val="none" w:sz="0" w:space="0" w:color="auto"/>
        <w:bottom w:val="none" w:sz="0" w:space="0" w:color="auto"/>
        <w:right w:val="none" w:sz="0" w:space="0" w:color="auto"/>
      </w:divBdr>
    </w:div>
    <w:div w:id="1551458652">
      <w:bodyDiv w:val="1"/>
      <w:marLeft w:val="0"/>
      <w:marRight w:val="0"/>
      <w:marTop w:val="0"/>
      <w:marBottom w:val="0"/>
      <w:divBdr>
        <w:top w:val="none" w:sz="0" w:space="0" w:color="auto"/>
        <w:left w:val="none" w:sz="0" w:space="0" w:color="auto"/>
        <w:bottom w:val="none" w:sz="0" w:space="0" w:color="auto"/>
        <w:right w:val="none" w:sz="0" w:space="0" w:color="auto"/>
      </w:divBdr>
    </w:div>
    <w:div w:id="1551529270">
      <w:bodyDiv w:val="1"/>
      <w:marLeft w:val="0"/>
      <w:marRight w:val="0"/>
      <w:marTop w:val="0"/>
      <w:marBottom w:val="0"/>
      <w:divBdr>
        <w:top w:val="none" w:sz="0" w:space="0" w:color="auto"/>
        <w:left w:val="none" w:sz="0" w:space="0" w:color="auto"/>
        <w:bottom w:val="none" w:sz="0" w:space="0" w:color="auto"/>
        <w:right w:val="none" w:sz="0" w:space="0" w:color="auto"/>
      </w:divBdr>
    </w:div>
    <w:div w:id="1551960458">
      <w:bodyDiv w:val="1"/>
      <w:marLeft w:val="0"/>
      <w:marRight w:val="0"/>
      <w:marTop w:val="0"/>
      <w:marBottom w:val="0"/>
      <w:divBdr>
        <w:top w:val="none" w:sz="0" w:space="0" w:color="auto"/>
        <w:left w:val="none" w:sz="0" w:space="0" w:color="auto"/>
        <w:bottom w:val="none" w:sz="0" w:space="0" w:color="auto"/>
        <w:right w:val="none" w:sz="0" w:space="0" w:color="auto"/>
      </w:divBdr>
    </w:div>
    <w:div w:id="1551962705">
      <w:bodyDiv w:val="1"/>
      <w:marLeft w:val="0"/>
      <w:marRight w:val="0"/>
      <w:marTop w:val="0"/>
      <w:marBottom w:val="0"/>
      <w:divBdr>
        <w:top w:val="none" w:sz="0" w:space="0" w:color="auto"/>
        <w:left w:val="none" w:sz="0" w:space="0" w:color="auto"/>
        <w:bottom w:val="none" w:sz="0" w:space="0" w:color="auto"/>
        <w:right w:val="none" w:sz="0" w:space="0" w:color="auto"/>
      </w:divBdr>
    </w:div>
    <w:div w:id="1552226852">
      <w:bodyDiv w:val="1"/>
      <w:marLeft w:val="0"/>
      <w:marRight w:val="0"/>
      <w:marTop w:val="0"/>
      <w:marBottom w:val="0"/>
      <w:divBdr>
        <w:top w:val="none" w:sz="0" w:space="0" w:color="auto"/>
        <w:left w:val="none" w:sz="0" w:space="0" w:color="auto"/>
        <w:bottom w:val="none" w:sz="0" w:space="0" w:color="auto"/>
        <w:right w:val="none" w:sz="0" w:space="0" w:color="auto"/>
      </w:divBdr>
    </w:div>
    <w:div w:id="1552882189">
      <w:bodyDiv w:val="1"/>
      <w:marLeft w:val="0"/>
      <w:marRight w:val="0"/>
      <w:marTop w:val="0"/>
      <w:marBottom w:val="0"/>
      <w:divBdr>
        <w:top w:val="none" w:sz="0" w:space="0" w:color="auto"/>
        <w:left w:val="none" w:sz="0" w:space="0" w:color="auto"/>
        <w:bottom w:val="none" w:sz="0" w:space="0" w:color="auto"/>
        <w:right w:val="none" w:sz="0" w:space="0" w:color="auto"/>
      </w:divBdr>
    </w:div>
    <w:div w:id="1552960923">
      <w:bodyDiv w:val="1"/>
      <w:marLeft w:val="0"/>
      <w:marRight w:val="0"/>
      <w:marTop w:val="0"/>
      <w:marBottom w:val="0"/>
      <w:divBdr>
        <w:top w:val="none" w:sz="0" w:space="0" w:color="auto"/>
        <w:left w:val="none" w:sz="0" w:space="0" w:color="auto"/>
        <w:bottom w:val="none" w:sz="0" w:space="0" w:color="auto"/>
        <w:right w:val="none" w:sz="0" w:space="0" w:color="auto"/>
      </w:divBdr>
    </w:div>
    <w:div w:id="1553350211">
      <w:bodyDiv w:val="1"/>
      <w:marLeft w:val="0"/>
      <w:marRight w:val="0"/>
      <w:marTop w:val="0"/>
      <w:marBottom w:val="0"/>
      <w:divBdr>
        <w:top w:val="none" w:sz="0" w:space="0" w:color="auto"/>
        <w:left w:val="none" w:sz="0" w:space="0" w:color="auto"/>
        <w:bottom w:val="none" w:sz="0" w:space="0" w:color="auto"/>
        <w:right w:val="none" w:sz="0" w:space="0" w:color="auto"/>
      </w:divBdr>
    </w:div>
    <w:div w:id="1553736730">
      <w:bodyDiv w:val="1"/>
      <w:marLeft w:val="0"/>
      <w:marRight w:val="0"/>
      <w:marTop w:val="0"/>
      <w:marBottom w:val="0"/>
      <w:divBdr>
        <w:top w:val="none" w:sz="0" w:space="0" w:color="auto"/>
        <w:left w:val="none" w:sz="0" w:space="0" w:color="auto"/>
        <w:bottom w:val="none" w:sz="0" w:space="0" w:color="auto"/>
        <w:right w:val="none" w:sz="0" w:space="0" w:color="auto"/>
      </w:divBdr>
    </w:div>
    <w:div w:id="1554269435">
      <w:bodyDiv w:val="1"/>
      <w:marLeft w:val="0"/>
      <w:marRight w:val="0"/>
      <w:marTop w:val="0"/>
      <w:marBottom w:val="0"/>
      <w:divBdr>
        <w:top w:val="none" w:sz="0" w:space="0" w:color="auto"/>
        <w:left w:val="none" w:sz="0" w:space="0" w:color="auto"/>
        <w:bottom w:val="none" w:sz="0" w:space="0" w:color="auto"/>
        <w:right w:val="none" w:sz="0" w:space="0" w:color="auto"/>
      </w:divBdr>
    </w:div>
    <w:div w:id="1554542747">
      <w:bodyDiv w:val="1"/>
      <w:marLeft w:val="0"/>
      <w:marRight w:val="0"/>
      <w:marTop w:val="0"/>
      <w:marBottom w:val="0"/>
      <w:divBdr>
        <w:top w:val="none" w:sz="0" w:space="0" w:color="auto"/>
        <w:left w:val="none" w:sz="0" w:space="0" w:color="auto"/>
        <w:bottom w:val="none" w:sz="0" w:space="0" w:color="auto"/>
        <w:right w:val="none" w:sz="0" w:space="0" w:color="auto"/>
      </w:divBdr>
    </w:div>
    <w:div w:id="1555003689">
      <w:bodyDiv w:val="1"/>
      <w:marLeft w:val="0"/>
      <w:marRight w:val="0"/>
      <w:marTop w:val="0"/>
      <w:marBottom w:val="0"/>
      <w:divBdr>
        <w:top w:val="none" w:sz="0" w:space="0" w:color="auto"/>
        <w:left w:val="none" w:sz="0" w:space="0" w:color="auto"/>
        <w:bottom w:val="none" w:sz="0" w:space="0" w:color="auto"/>
        <w:right w:val="none" w:sz="0" w:space="0" w:color="auto"/>
      </w:divBdr>
    </w:div>
    <w:div w:id="1555777022">
      <w:bodyDiv w:val="1"/>
      <w:marLeft w:val="0"/>
      <w:marRight w:val="0"/>
      <w:marTop w:val="0"/>
      <w:marBottom w:val="0"/>
      <w:divBdr>
        <w:top w:val="none" w:sz="0" w:space="0" w:color="auto"/>
        <w:left w:val="none" w:sz="0" w:space="0" w:color="auto"/>
        <w:bottom w:val="none" w:sz="0" w:space="0" w:color="auto"/>
        <w:right w:val="none" w:sz="0" w:space="0" w:color="auto"/>
      </w:divBdr>
    </w:div>
    <w:div w:id="1556817232">
      <w:bodyDiv w:val="1"/>
      <w:marLeft w:val="0"/>
      <w:marRight w:val="0"/>
      <w:marTop w:val="0"/>
      <w:marBottom w:val="0"/>
      <w:divBdr>
        <w:top w:val="none" w:sz="0" w:space="0" w:color="auto"/>
        <w:left w:val="none" w:sz="0" w:space="0" w:color="auto"/>
        <w:bottom w:val="none" w:sz="0" w:space="0" w:color="auto"/>
        <w:right w:val="none" w:sz="0" w:space="0" w:color="auto"/>
      </w:divBdr>
    </w:div>
    <w:div w:id="1556888055">
      <w:bodyDiv w:val="1"/>
      <w:marLeft w:val="0"/>
      <w:marRight w:val="0"/>
      <w:marTop w:val="0"/>
      <w:marBottom w:val="0"/>
      <w:divBdr>
        <w:top w:val="none" w:sz="0" w:space="0" w:color="auto"/>
        <w:left w:val="none" w:sz="0" w:space="0" w:color="auto"/>
        <w:bottom w:val="none" w:sz="0" w:space="0" w:color="auto"/>
        <w:right w:val="none" w:sz="0" w:space="0" w:color="auto"/>
      </w:divBdr>
    </w:div>
    <w:div w:id="1557089170">
      <w:bodyDiv w:val="1"/>
      <w:marLeft w:val="0"/>
      <w:marRight w:val="0"/>
      <w:marTop w:val="0"/>
      <w:marBottom w:val="0"/>
      <w:divBdr>
        <w:top w:val="none" w:sz="0" w:space="0" w:color="auto"/>
        <w:left w:val="none" w:sz="0" w:space="0" w:color="auto"/>
        <w:bottom w:val="none" w:sz="0" w:space="0" w:color="auto"/>
        <w:right w:val="none" w:sz="0" w:space="0" w:color="auto"/>
      </w:divBdr>
    </w:div>
    <w:div w:id="1557356921">
      <w:bodyDiv w:val="1"/>
      <w:marLeft w:val="0"/>
      <w:marRight w:val="0"/>
      <w:marTop w:val="0"/>
      <w:marBottom w:val="0"/>
      <w:divBdr>
        <w:top w:val="none" w:sz="0" w:space="0" w:color="auto"/>
        <w:left w:val="none" w:sz="0" w:space="0" w:color="auto"/>
        <w:bottom w:val="none" w:sz="0" w:space="0" w:color="auto"/>
        <w:right w:val="none" w:sz="0" w:space="0" w:color="auto"/>
      </w:divBdr>
    </w:div>
    <w:div w:id="1557551335">
      <w:bodyDiv w:val="1"/>
      <w:marLeft w:val="0"/>
      <w:marRight w:val="0"/>
      <w:marTop w:val="0"/>
      <w:marBottom w:val="0"/>
      <w:divBdr>
        <w:top w:val="none" w:sz="0" w:space="0" w:color="auto"/>
        <w:left w:val="none" w:sz="0" w:space="0" w:color="auto"/>
        <w:bottom w:val="none" w:sz="0" w:space="0" w:color="auto"/>
        <w:right w:val="none" w:sz="0" w:space="0" w:color="auto"/>
      </w:divBdr>
    </w:div>
    <w:div w:id="1557740295">
      <w:bodyDiv w:val="1"/>
      <w:marLeft w:val="0"/>
      <w:marRight w:val="0"/>
      <w:marTop w:val="0"/>
      <w:marBottom w:val="0"/>
      <w:divBdr>
        <w:top w:val="none" w:sz="0" w:space="0" w:color="auto"/>
        <w:left w:val="none" w:sz="0" w:space="0" w:color="auto"/>
        <w:bottom w:val="none" w:sz="0" w:space="0" w:color="auto"/>
        <w:right w:val="none" w:sz="0" w:space="0" w:color="auto"/>
      </w:divBdr>
    </w:div>
    <w:div w:id="1557743987">
      <w:bodyDiv w:val="1"/>
      <w:marLeft w:val="0"/>
      <w:marRight w:val="0"/>
      <w:marTop w:val="0"/>
      <w:marBottom w:val="0"/>
      <w:divBdr>
        <w:top w:val="none" w:sz="0" w:space="0" w:color="auto"/>
        <w:left w:val="none" w:sz="0" w:space="0" w:color="auto"/>
        <w:bottom w:val="none" w:sz="0" w:space="0" w:color="auto"/>
        <w:right w:val="none" w:sz="0" w:space="0" w:color="auto"/>
      </w:divBdr>
    </w:div>
    <w:div w:id="1557937381">
      <w:bodyDiv w:val="1"/>
      <w:marLeft w:val="0"/>
      <w:marRight w:val="0"/>
      <w:marTop w:val="0"/>
      <w:marBottom w:val="0"/>
      <w:divBdr>
        <w:top w:val="none" w:sz="0" w:space="0" w:color="auto"/>
        <w:left w:val="none" w:sz="0" w:space="0" w:color="auto"/>
        <w:bottom w:val="none" w:sz="0" w:space="0" w:color="auto"/>
        <w:right w:val="none" w:sz="0" w:space="0" w:color="auto"/>
      </w:divBdr>
    </w:div>
    <w:div w:id="1558124931">
      <w:bodyDiv w:val="1"/>
      <w:marLeft w:val="0"/>
      <w:marRight w:val="0"/>
      <w:marTop w:val="0"/>
      <w:marBottom w:val="0"/>
      <w:divBdr>
        <w:top w:val="none" w:sz="0" w:space="0" w:color="auto"/>
        <w:left w:val="none" w:sz="0" w:space="0" w:color="auto"/>
        <w:bottom w:val="none" w:sz="0" w:space="0" w:color="auto"/>
        <w:right w:val="none" w:sz="0" w:space="0" w:color="auto"/>
      </w:divBdr>
    </w:div>
    <w:div w:id="1558321663">
      <w:bodyDiv w:val="1"/>
      <w:marLeft w:val="0"/>
      <w:marRight w:val="0"/>
      <w:marTop w:val="0"/>
      <w:marBottom w:val="0"/>
      <w:divBdr>
        <w:top w:val="none" w:sz="0" w:space="0" w:color="auto"/>
        <w:left w:val="none" w:sz="0" w:space="0" w:color="auto"/>
        <w:bottom w:val="none" w:sz="0" w:space="0" w:color="auto"/>
        <w:right w:val="none" w:sz="0" w:space="0" w:color="auto"/>
      </w:divBdr>
    </w:div>
    <w:div w:id="1559321170">
      <w:bodyDiv w:val="1"/>
      <w:marLeft w:val="0"/>
      <w:marRight w:val="0"/>
      <w:marTop w:val="0"/>
      <w:marBottom w:val="0"/>
      <w:divBdr>
        <w:top w:val="none" w:sz="0" w:space="0" w:color="auto"/>
        <w:left w:val="none" w:sz="0" w:space="0" w:color="auto"/>
        <w:bottom w:val="none" w:sz="0" w:space="0" w:color="auto"/>
        <w:right w:val="none" w:sz="0" w:space="0" w:color="auto"/>
      </w:divBdr>
    </w:div>
    <w:div w:id="1559394597">
      <w:bodyDiv w:val="1"/>
      <w:marLeft w:val="0"/>
      <w:marRight w:val="0"/>
      <w:marTop w:val="0"/>
      <w:marBottom w:val="0"/>
      <w:divBdr>
        <w:top w:val="none" w:sz="0" w:space="0" w:color="auto"/>
        <w:left w:val="none" w:sz="0" w:space="0" w:color="auto"/>
        <w:bottom w:val="none" w:sz="0" w:space="0" w:color="auto"/>
        <w:right w:val="none" w:sz="0" w:space="0" w:color="auto"/>
      </w:divBdr>
    </w:div>
    <w:div w:id="1559440686">
      <w:bodyDiv w:val="1"/>
      <w:marLeft w:val="0"/>
      <w:marRight w:val="0"/>
      <w:marTop w:val="0"/>
      <w:marBottom w:val="0"/>
      <w:divBdr>
        <w:top w:val="none" w:sz="0" w:space="0" w:color="auto"/>
        <w:left w:val="none" w:sz="0" w:space="0" w:color="auto"/>
        <w:bottom w:val="none" w:sz="0" w:space="0" w:color="auto"/>
        <w:right w:val="none" w:sz="0" w:space="0" w:color="auto"/>
      </w:divBdr>
    </w:div>
    <w:div w:id="1559515715">
      <w:bodyDiv w:val="1"/>
      <w:marLeft w:val="0"/>
      <w:marRight w:val="0"/>
      <w:marTop w:val="0"/>
      <w:marBottom w:val="0"/>
      <w:divBdr>
        <w:top w:val="none" w:sz="0" w:space="0" w:color="auto"/>
        <w:left w:val="none" w:sz="0" w:space="0" w:color="auto"/>
        <w:bottom w:val="none" w:sz="0" w:space="0" w:color="auto"/>
        <w:right w:val="none" w:sz="0" w:space="0" w:color="auto"/>
      </w:divBdr>
    </w:div>
    <w:div w:id="1559628880">
      <w:bodyDiv w:val="1"/>
      <w:marLeft w:val="0"/>
      <w:marRight w:val="0"/>
      <w:marTop w:val="0"/>
      <w:marBottom w:val="0"/>
      <w:divBdr>
        <w:top w:val="none" w:sz="0" w:space="0" w:color="auto"/>
        <w:left w:val="none" w:sz="0" w:space="0" w:color="auto"/>
        <w:bottom w:val="none" w:sz="0" w:space="0" w:color="auto"/>
        <w:right w:val="none" w:sz="0" w:space="0" w:color="auto"/>
      </w:divBdr>
    </w:div>
    <w:div w:id="1559824950">
      <w:bodyDiv w:val="1"/>
      <w:marLeft w:val="0"/>
      <w:marRight w:val="0"/>
      <w:marTop w:val="0"/>
      <w:marBottom w:val="0"/>
      <w:divBdr>
        <w:top w:val="none" w:sz="0" w:space="0" w:color="auto"/>
        <w:left w:val="none" w:sz="0" w:space="0" w:color="auto"/>
        <w:bottom w:val="none" w:sz="0" w:space="0" w:color="auto"/>
        <w:right w:val="none" w:sz="0" w:space="0" w:color="auto"/>
      </w:divBdr>
    </w:div>
    <w:div w:id="1559978238">
      <w:bodyDiv w:val="1"/>
      <w:marLeft w:val="0"/>
      <w:marRight w:val="0"/>
      <w:marTop w:val="0"/>
      <w:marBottom w:val="0"/>
      <w:divBdr>
        <w:top w:val="none" w:sz="0" w:space="0" w:color="auto"/>
        <w:left w:val="none" w:sz="0" w:space="0" w:color="auto"/>
        <w:bottom w:val="none" w:sz="0" w:space="0" w:color="auto"/>
        <w:right w:val="none" w:sz="0" w:space="0" w:color="auto"/>
      </w:divBdr>
    </w:div>
    <w:div w:id="1561331352">
      <w:bodyDiv w:val="1"/>
      <w:marLeft w:val="0"/>
      <w:marRight w:val="0"/>
      <w:marTop w:val="0"/>
      <w:marBottom w:val="0"/>
      <w:divBdr>
        <w:top w:val="none" w:sz="0" w:space="0" w:color="auto"/>
        <w:left w:val="none" w:sz="0" w:space="0" w:color="auto"/>
        <w:bottom w:val="none" w:sz="0" w:space="0" w:color="auto"/>
        <w:right w:val="none" w:sz="0" w:space="0" w:color="auto"/>
      </w:divBdr>
    </w:div>
    <w:div w:id="1561744436">
      <w:bodyDiv w:val="1"/>
      <w:marLeft w:val="0"/>
      <w:marRight w:val="0"/>
      <w:marTop w:val="0"/>
      <w:marBottom w:val="0"/>
      <w:divBdr>
        <w:top w:val="none" w:sz="0" w:space="0" w:color="auto"/>
        <w:left w:val="none" w:sz="0" w:space="0" w:color="auto"/>
        <w:bottom w:val="none" w:sz="0" w:space="0" w:color="auto"/>
        <w:right w:val="none" w:sz="0" w:space="0" w:color="auto"/>
      </w:divBdr>
    </w:div>
    <w:div w:id="1561747805">
      <w:bodyDiv w:val="1"/>
      <w:marLeft w:val="0"/>
      <w:marRight w:val="0"/>
      <w:marTop w:val="0"/>
      <w:marBottom w:val="0"/>
      <w:divBdr>
        <w:top w:val="none" w:sz="0" w:space="0" w:color="auto"/>
        <w:left w:val="none" w:sz="0" w:space="0" w:color="auto"/>
        <w:bottom w:val="none" w:sz="0" w:space="0" w:color="auto"/>
        <w:right w:val="none" w:sz="0" w:space="0" w:color="auto"/>
      </w:divBdr>
    </w:div>
    <w:div w:id="1562062033">
      <w:bodyDiv w:val="1"/>
      <w:marLeft w:val="0"/>
      <w:marRight w:val="0"/>
      <w:marTop w:val="0"/>
      <w:marBottom w:val="0"/>
      <w:divBdr>
        <w:top w:val="none" w:sz="0" w:space="0" w:color="auto"/>
        <w:left w:val="none" w:sz="0" w:space="0" w:color="auto"/>
        <w:bottom w:val="none" w:sz="0" w:space="0" w:color="auto"/>
        <w:right w:val="none" w:sz="0" w:space="0" w:color="auto"/>
      </w:divBdr>
    </w:div>
    <w:div w:id="1562443987">
      <w:bodyDiv w:val="1"/>
      <w:marLeft w:val="0"/>
      <w:marRight w:val="0"/>
      <w:marTop w:val="0"/>
      <w:marBottom w:val="0"/>
      <w:divBdr>
        <w:top w:val="none" w:sz="0" w:space="0" w:color="auto"/>
        <w:left w:val="none" w:sz="0" w:space="0" w:color="auto"/>
        <w:bottom w:val="none" w:sz="0" w:space="0" w:color="auto"/>
        <w:right w:val="none" w:sz="0" w:space="0" w:color="auto"/>
      </w:divBdr>
    </w:div>
    <w:div w:id="1562789316">
      <w:bodyDiv w:val="1"/>
      <w:marLeft w:val="0"/>
      <w:marRight w:val="0"/>
      <w:marTop w:val="0"/>
      <w:marBottom w:val="0"/>
      <w:divBdr>
        <w:top w:val="none" w:sz="0" w:space="0" w:color="auto"/>
        <w:left w:val="none" w:sz="0" w:space="0" w:color="auto"/>
        <w:bottom w:val="none" w:sz="0" w:space="0" w:color="auto"/>
        <w:right w:val="none" w:sz="0" w:space="0" w:color="auto"/>
      </w:divBdr>
    </w:div>
    <w:div w:id="1563444819">
      <w:bodyDiv w:val="1"/>
      <w:marLeft w:val="0"/>
      <w:marRight w:val="0"/>
      <w:marTop w:val="0"/>
      <w:marBottom w:val="0"/>
      <w:divBdr>
        <w:top w:val="none" w:sz="0" w:space="0" w:color="auto"/>
        <w:left w:val="none" w:sz="0" w:space="0" w:color="auto"/>
        <w:bottom w:val="none" w:sz="0" w:space="0" w:color="auto"/>
        <w:right w:val="none" w:sz="0" w:space="0" w:color="auto"/>
      </w:divBdr>
    </w:div>
    <w:div w:id="1564176526">
      <w:bodyDiv w:val="1"/>
      <w:marLeft w:val="0"/>
      <w:marRight w:val="0"/>
      <w:marTop w:val="0"/>
      <w:marBottom w:val="0"/>
      <w:divBdr>
        <w:top w:val="none" w:sz="0" w:space="0" w:color="auto"/>
        <w:left w:val="none" w:sz="0" w:space="0" w:color="auto"/>
        <w:bottom w:val="none" w:sz="0" w:space="0" w:color="auto"/>
        <w:right w:val="none" w:sz="0" w:space="0" w:color="auto"/>
      </w:divBdr>
    </w:div>
    <w:div w:id="1564682710">
      <w:bodyDiv w:val="1"/>
      <w:marLeft w:val="0"/>
      <w:marRight w:val="0"/>
      <w:marTop w:val="0"/>
      <w:marBottom w:val="0"/>
      <w:divBdr>
        <w:top w:val="none" w:sz="0" w:space="0" w:color="auto"/>
        <w:left w:val="none" w:sz="0" w:space="0" w:color="auto"/>
        <w:bottom w:val="none" w:sz="0" w:space="0" w:color="auto"/>
        <w:right w:val="none" w:sz="0" w:space="0" w:color="auto"/>
      </w:divBdr>
    </w:div>
    <w:div w:id="1565795480">
      <w:bodyDiv w:val="1"/>
      <w:marLeft w:val="0"/>
      <w:marRight w:val="0"/>
      <w:marTop w:val="0"/>
      <w:marBottom w:val="0"/>
      <w:divBdr>
        <w:top w:val="none" w:sz="0" w:space="0" w:color="auto"/>
        <w:left w:val="none" w:sz="0" w:space="0" w:color="auto"/>
        <w:bottom w:val="none" w:sz="0" w:space="0" w:color="auto"/>
        <w:right w:val="none" w:sz="0" w:space="0" w:color="auto"/>
      </w:divBdr>
    </w:div>
    <w:div w:id="1565872974">
      <w:bodyDiv w:val="1"/>
      <w:marLeft w:val="0"/>
      <w:marRight w:val="0"/>
      <w:marTop w:val="0"/>
      <w:marBottom w:val="0"/>
      <w:divBdr>
        <w:top w:val="none" w:sz="0" w:space="0" w:color="auto"/>
        <w:left w:val="none" w:sz="0" w:space="0" w:color="auto"/>
        <w:bottom w:val="none" w:sz="0" w:space="0" w:color="auto"/>
        <w:right w:val="none" w:sz="0" w:space="0" w:color="auto"/>
      </w:divBdr>
    </w:div>
    <w:div w:id="1565943572">
      <w:bodyDiv w:val="1"/>
      <w:marLeft w:val="0"/>
      <w:marRight w:val="0"/>
      <w:marTop w:val="0"/>
      <w:marBottom w:val="0"/>
      <w:divBdr>
        <w:top w:val="none" w:sz="0" w:space="0" w:color="auto"/>
        <w:left w:val="none" w:sz="0" w:space="0" w:color="auto"/>
        <w:bottom w:val="none" w:sz="0" w:space="0" w:color="auto"/>
        <w:right w:val="none" w:sz="0" w:space="0" w:color="auto"/>
      </w:divBdr>
    </w:div>
    <w:div w:id="1566144108">
      <w:bodyDiv w:val="1"/>
      <w:marLeft w:val="0"/>
      <w:marRight w:val="0"/>
      <w:marTop w:val="0"/>
      <w:marBottom w:val="0"/>
      <w:divBdr>
        <w:top w:val="none" w:sz="0" w:space="0" w:color="auto"/>
        <w:left w:val="none" w:sz="0" w:space="0" w:color="auto"/>
        <w:bottom w:val="none" w:sz="0" w:space="0" w:color="auto"/>
        <w:right w:val="none" w:sz="0" w:space="0" w:color="auto"/>
      </w:divBdr>
    </w:div>
    <w:div w:id="1566528559">
      <w:bodyDiv w:val="1"/>
      <w:marLeft w:val="0"/>
      <w:marRight w:val="0"/>
      <w:marTop w:val="0"/>
      <w:marBottom w:val="0"/>
      <w:divBdr>
        <w:top w:val="none" w:sz="0" w:space="0" w:color="auto"/>
        <w:left w:val="none" w:sz="0" w:space="0" w:color="auto"/>
        <w:bottom w:val="none" w:sz="0" w:space="0" w:color="auto"/>
        <w:right w:val="none" w:sz="0" w:space="0" w:color="auto"/>
      </w:divBdr>
    </w:div>
    <w:div w:id="1567036831">
      <w:bodyDiv w:val="1"/>
      <w:marLeft w:val="0"/>
      <w:marRight w:val="0"/>
      <w:marTop w:val="0"/>
      <w:marBottom w:val="0"/>
      <w:divBdr>
        <w:top w:val="none" w:sz="0" w:space="0" w:color="auto"/>
        <w:left w:val="none" w:sz="0" w:space="0" w:color="auto"/>
        <w:bottom w:val="none" w:sz="0" w:space="0" w:color="auto"/>
        <w:right w:val="none" w:sz="0" w:space="0" w:color="auto"/>
      </w:divBdr>
    </w:div>
    <w:div w:id="1567495026">
      <w:bodyDiv w:val="1"/>
      <w:marLeft w:val="0"/>
      <w:marRight w:val="0"/>
      <w:marTop w:val="0"/>
      <w:marBottom w:val="0"/>
      <w:divBdr>
        <w:top w:val="none" w:sz="0" w:space="0" w:color="auto"/>
        <w:left w:val="none" w:sz="0" w:space="0" w:color="auto"/>
        <w:bottom w:val="none" w:sz="0" w:space="0" w:color="auto"/>
        <w:right w:val="none" w:sz="0" w:space="0" w:color="auto"/>
      </w:divBdr>
    </w:div>
    <w:div w:id="1568686599">
      <w:bodyDiv w:val="1"/>
      <w:marLeft w:val="0"/>
      <w:marRight w:val="0"/>
      <w:marTop w:val="0"/>
      <w:marBottom w:val="0"/>
      <w:divBdr>
        <w:top w:val="none" w:sz="0" w:space="0" w:color="auto"/>
        <w:left w:val="none" w:sz="0" w:space="0" w:color="auto"/>
        <w:bottom w:val="none" w:sz="0" w:space="0" w:color="auto"/>
        <w:right w:val="none" w:sz="0" w:space="0" w:color="auto"/>
      </w:divBdr>
      <w:divsChild>
        <w:div w:id="138039052">
          <w:marLeft w:val="480"/>
          <w:marRight w:val="0"/>
          <w:marTop w:val="0"/>
          <w:marBottom w:val="0"/>
          <w:divBdr>
            <w:top w:val="none" w:sz="0" w:space="0" w:color="auto"/>
            <w:left w:val="none" w:sz="0" w:space="0" w:color="auto"/>
            <w:bottom w:val="none" w:sz="0" w:space="0" w:color="auto"/>
            <w:right w:val="none" w:sz="0" w:space="0" w:color="auto"/>
          </w:divBdr>
        </w:div>
        <w:div w:id="339548470">
          <w:marLeft w:val="480"/>
          <w:marRight w:val="0"/>
          <w:marTop w:val="0"/>
          <w:marBottom w:val="0"/>
          <w:divBdr>
            <w:top w:val="none" w:sz="0" w:space="0" w:color="auto"/>
            <w:left w:val="none" w:sz="0" w:space="0" w:color="auto"/>
            <w:bottom w:val="none" w:sz="0" w:space="0" w:color="auto"/>
            <w:right w:val="none" w:sz="0" w:space="0" w:color="auto"/>
          </w:divBdr>
        </w:div>
        <w:div w:id="346489088">
          <w:marLeft w:val="480"/>
          <w:marRight w:val="0"/>
          <w:marTop w:val="0"/>
          <w:marBottom w:val="0"/>
          <w:divBdr>
            <w:top w:val="none" w:sz="0" w:space="0" w:color="auto"/>
            <w:left w:val="none" w:sz="0" w:space="0" w:color="auto"/>
            <w:bottom w:val="none" w:sz="0" w:space="0" w:color="auto"/>
            <w:right w:val="none" w:sz="0" w:space="0" w:color="auto"/>
          </w:divBdr>
        </w:div>
        <w:div w:id="385884314">
          <w:marLeft w:val="480"/>
          <w:marRight w:val="0"/>
          <w:marTop w:val="0"/>
          <w:marBottom w:val="0"/>
          <w:divBdr>
            <w:top w:val="none" w:sz="0" w:space="0" w:color="auto"/>
            <w:left w:val="none" w:sz="0" w:space="0" w:color="auto"/>
            <w:bottom w:val="none" w:sz="0" w:space="0" w:color="auto"/>
            <w:right w:val="none" w:sz="0" w:space="0" w:color="auto"/>
          </w:divBdr>
        </w:div>
        <w:div w:id="407773413">
          <w:marLeft w:val="480"/>
          <w:marRight w:val="0"/>
          <w:marTop w:val="0"/>
          <w:marBottom w:val="0"/>
          <w:divBdr>
            <w:top w:val="none" w:sz="0" w:space="0" w:color="auto"/>
            <w:left w:val="none" w:sz="0" w:space="0" w:color="auto"/>
            <w:bottom w:val="none" w:sz="0" w:space="0" w:color="auto"/>
            <w:right w:val="none" w:sz="0" w:space="0" w:color="auto"/>
          </w:divBdr>
        </w:div>
        <w:div w:id="462235799">
          <w:marLeft w:val="480"/>
          <w:marRight w:val="0"/>
          <w:marTop w:val="0"/>
          <w:marBottom w:val="0"/>
          <w:divBdr>
            <w:top w:val="none" w:sz="0" w:space="0" w:color="auto"/>
            <w:left w:val="none" w:sz="0" w:space="0" w:color="auto"/>
            <w:bottom w:val="none" w:sz="0" w:space="0" w:color="auto"/>
            <w:right w:val="none" w:sz="0" w:space="0" w:color="auto"/>
          </w:divBdr>
        </w:div>
        <w:div w:id="670375331">
          <w:marLeft w:val="480"/>
          <w:marRight w:val="0"/>
          <w:marTop w:val="0"/>
          <w:marBottom w:val="0"/>
          <w:divBdr>
            <w:top w:val="none" w:sz="0" w:space="0" w:color="auto"/>
            <w:left w:val="none" w:sz="0" w:space="0" w:color="auto"/>
            <w:bottom w:val="none" w:sz="0" w:space="0" w:color="auto"/>
            <w:right w:val="none" w:sz="0" w:space="0" w:color="auto"/>
          </w:divBdr>
        </w:div>
        <w:div w:id="680396085">
          <w:marLeft w:val="480"/>
          <w:marRight w:val="0"/>
          <w:marTop w:val="0"/>
          <w:marBottom w:val="0"/>
          <w:divBdr>
            <w:top w:val="none" w:sz="0" w:space="0" w:color="auto"/>
            <w:left w:val="none" w:sz="0" w:space="0" w:color="auto"/>
            <w:bottom w:val="none" w:sz="0" w:space="0" w:color="auto"/>
            <w:right w:val="none" w:sz="0" w:space="0" w:color="auto"/>
          </w:divBdr>
        </w:div>
        <w:div w:id="702632624">
          <w:marLeft w:val="480"/>
          <w:marRight w:val="0"/>
          <w:marTop w:val="0"/>
          <w:marBottom w:val="0"/>
          <w:divBdr>
            <w:top w:val="none" w:sz="0" w:space="0" w:color="auto"/>
            <w:left w:val="none" w:sz="0" w:space="0" w:color="auto"/>
            <w:bottom w:val="none" w:sz="0" w:space="0" w:color="auto"/>
            <w:right w:val="none" w:sz="0" w:space="0" w:color="auto"/>
          </w:divBdr>
        </w:div>
        <w:div w:id="729353000">
          <w:marLeft w:val="480"/>
          <w:marRight w:val="0"/>
          <w:marTop w:val="0"/>
          <w:marBottom w:val="0"/>
          <w:divBdr>
            <w:top w:val="none" w:sz="0" w:space="0" w:color="auto"/>
            <w:left w:val="none" w:sz="0" w:space="0" w:color="auto"/>
            <w:bottom w:val="none" w:sz="0" w:space="0" w:color="auto"/>
            <w:right w:val="none" w:sz="0" w:space="0" w:color="auto"/>
          </w:divBdr>
        </w:div>
        <w:div w:id="859784833">
          <w:marLeft w:val="480"/>
          <w:marRight w:val="0"/>
          <w:marTop w:val="0"/>
          <w:marBottom w:val="0"/>
          <w:divBdr>
            <w:top w:val="none" w:sz="0" w:space="0" w:color="auto"/>
            <w:left w:val="none" w:sz="0" w:space="0" w:color="auto"/>
            <w:bottom w:val="none" w:sz="0" w:space="0" w:color="auto"/>
            <w:right w:val="none" w:sz="0" w:space="0" w:color="auto"/>
          </w:divBdr>
        </w:div>
        <w:div w:id="935020969">
          <w:marLeft w:val="480"/>
          <w:marRight w:val="0"/>
          <w:marTop w:val="0"/>
          <w:marBottom w:val="0"/>
          <w:divBdr>
            <w:top w:val="none" w:sz="0" w:space="0" w:color="auto"/>
            <w:left w:val="none" w:sz="0" w:space="0" w:color="auto"/>
            <w:bottom w:val="none" w:sz="0" w:space="0" w:color="auto"/>
            <w:right w:val="none" w:sz="0" w:space="0" w:color="auto"/>
          </w:divBdr>
        </w:div>
        <w:div w:id="1042903535">
          <w:marLeft w:val="480"/>
          <w:marRight w:val="0"/>
          <w:marTop w:val="0"/>
          <w:marBottom w:val="0"/>
          <w:divBdr>
            <w:top w:val="none" w:sz="0" w:space="0" w:color="auto"/>
            <w:left w:val="none" w:sz="0" w:space="0" w:color="auto"/>
            <w:bottom w:val="none" w:sz="0" w:space="0" w:color="auto"/>
            <w:right w:val="none" w:sz="0" w:space="0" w:color="auto"/>
          </w:divBdr>
        </w:div>
        <w:div w:id="1058288818">
          <w:marLeft w:val="480"/>
          <w:marRight w:val="0"/>
          <w:marTop w:val="0"/>
          <w:marBottom w:val="0"/>
          <w:divBdr>
            <w:top w:val="none" w:sz="0" w:space="0" w:color="auto"/>
            <w:left w:val="none" w:sz="0" w:space="0" w:color="auto"/>
            <w:bottom w:val="none" w:sz="0" w:space="0" w:color="auto"/>
            <w:right w:val="none" w:sz="0" w:space="0" w:color="auto"/>
          </w:divBdr>
        </w:div>
        <w:div w:id="1157306171">
          <w:marLeft w:val="480"/>
          <w:marRight w:val="0"/>
          <w:marTop w:val="0"/>
          <w:marBottom w:val="0"/>
          <w:divBdr>
            <w:top w:val="none" w:sz="0" w:space="0" w:color="auto"/>
            <w:left w:val="none" w:sz="0" w:space="0" w:color="auto"/>
            <w:bottom w:val="none" w:sz="0" w:space="0" w:color="auto"/>
            <w:right w:val="none" w:sz="0" w:space="0" w:color="auto"/>
          </w:divBdr>
        </w:div>
        <w:div w:id="1242519863">
          <w:marLeft w:val="480"/>
          <w:marRight w:val="0"/>
          <w:marTop w:val="0"/>
          <w:marBottom w:val="0"/>
          <w:divBdr>
            <w:top w:val="none" w:sz="0" w:space="0" w:color="auto"/>
            <w:left w:val="none" w:sz="0" w:space="0" w:color="auto"/>
            <w:bottom w:val="none" w:sz="0" w:space="0" w:color="auto"/>
            <w:right w:val="none" w:sz="0" w:space="0" w:color="auto"/>
          </w:divBdr>
        </w:div>
        <w:div w:id="1310327085">
          <w:marLeft w:val="480"/>
          <w:marRight w:val="0"/>
          <w:marTop w:val="0"/>
          <w:marBottom w:val="0"/>
          <w:divBdr>
            <w:top w:val="none" w:sz="0" w:space="0" w:color="auto"/>
            <w:left w:val="none" w:sz="0" w:space="0" w:color="auto"/>
            <w:bottom w:val="none" w:sz="0" w:space="0" w:color="auto"/>
            <w:right w:val="none" w:sz="0" w:space="0" w:color="auto"/>
          </w:divBdr>
        </w:div>
        <w:div w:id="1440175009">
          <w:marLeft w:val="480"/>
          <w:marRight w:val="0"/>
          <w:marTop w:val="0"/>
          <w:marBottom w:val="0"/>
          <w:divBdr>
            <w:top w:val="none" w:sz="0" w:space="0" w:color="auto"/>
            <w:left w:val="none" w:sz="0" w:space="0" w:color="auto"/>
            <w:bottom w:val="none" w:sz="0" w:space="0" w:color="auto"/>
            <w:right w:val="none" w:sz="0" w:space="0" w:color="auto"/>
          </w:divBdr>
        </w:div>
        <w:div w:id="1456607368">
          <w:marLeft w:val="480"/>
          <w:marRight w:val="0"/>
          <w:marTop w:val="0"/>
          <w:marBottom w:val="0"/>
          <w:divBdr>
            <w:top w:val="none" w:sz="0" w:space="0" w:color="auto"/>
            <w:left w:val="none" w:sz="0" w:space="0" w:color="auto"/>
            <w:bottom w:val="none" w:sz="0" w:space="0" w:color="auto"/>
            <w:right w:val="none" w:sz="0" w:space="0" w:color="auto"/>
          </w:divBdr>
        </w:div>
        <w:div w:id="1538810015">
          <w:marLeft w:val="480"/>
          <w:marRight w:val="0"/>
          <w:marTop w:val="0"/>
          <w:marBottom w:val="0"/>
          <w:divBdr>
            <w:top w:val="none" w:sz="0" w:space="0" w:color="auto"/>
            <w:left w:val="none" w:sz="0" w:space="0" w:color="auto"/>
            <w:bottom w:val="none" w:sz="0" w:space="0" w:color="auto"/>
            <w:right w:val="none" w:sz="0" w:space="0" w:color="auto"/>
          </w:divBdr>
        </w:div>
        <w:div w:id="1573655235">
          <w:marLeft w:val="480"/>
          <w:marRight w:val="0"/>
          <w:marTop w:val="0"/>
          <w:marBottom w:val="0"/>
          <w:divBdr>
            <w:top w:val="none" w:sz="0" w:space="0" w:color="auto"/>
            <w:left w:val="none" w:sz="0" w:space="0" w:color="auto"/>
            <w:bottom w:val="none" w:sz="0" w:space="0" w:color="auto"/>
            <w:right w:val="none" w:sz="0" w:space="0" w:color="auto"/>
          </w:divBdr>
        </w:div>
        <w:div w:id="1664772569">
          <w:marLeft w:val="480"/>
          <w:marRight w:val="0"/>
          <w:marTop w:val="0"/>
          <w:marBottom w:val="0"/>
          <w:divBdr>
            <w:top w:val="none" w:sz="0" w:space="0" w:color="auto"/>
            <w:left w:val="none" w:sz="0" w:space="0" w:color="auto"/>
            <w:bottom w:val="none" w:sz="0" w:space="0" w:color="auto"/>
            <w:right w:val="none" w:sz="0" w:space="0" w:color="auto"/>
          </w:divBdr>
        </w:div>
        <w:div w:id="1813017871">
          <w:marLeft w:val="480"/>
          <w:marRight w:val="0"/>
          <w:marTop w:val="0"/>
          <w:marBottom w:val="0"/>
          <w:divBdr>
            <w:top w:val="none" w:sz="0" w:space="0" w:color="auto"/>
            <w:left w:val="none" w:sz="0" w:space="0" w:color="auto"/>
            <w:bottom w:val="none" w:sz="0" w:space="0" w:color="auto"/>
            <w:right w:val="none" w:sz="0" w:space="0" w:color="auto"/>
          </w:divBdr>
        </w:div>
        <w:div w:id="1839610094">
          <w:marLeft w:val="480"/>
          <w:marRight w:val="0"/>
          <w:marTop w:val="0"/>
          <w:marBottom w:val="0"/>
          <w:divBdr>
            <w:top w:val="none" w:sz="0" w:space="0" w:color="auto"/>
            <w:left w:val="none" w:sz="0" w:space="0" w:color="auto"/>
            <w:bottom w:val="none" w:sz="0" w:space="0" w:color="auto"/>
            <w:right w:val="none" w:sz="0" w:space="0" w:color="auto"/>
          </w:divBdr>
        </w:div>
        <w:div w:id="1854805151">
          <w:marLeft w:val="480"/>
          <w:marRight w:val="0"/>
          <w:marTop w:val="0"/>
          <w:marBottom w:val="0"/>
          <w:divBdr>
            <w:top w:val="none" w:sz="0" w:space="0" w:color="auto"/>
            <w:left w:val="none" w:sz="0" w:space="0" w:color="auto"/>
            <w:bottom w:val="none" w:sz="0" w:space="0" w:color="auto"/>
            <w:right w:val="none" w:sz="0" w:space="0" w:color="auto"/>
          </w:divBdr>
        </w:div>
        <w:div w:id="2004355535">
          <w:marLeft w:val="480"/>
          <w:marRight w:val="0"/>
          <w:marTop w:val="0"/>
          <w:marBottom w:val="0"/>
          <w:divBdr>
            <w:top w:val="none" w:sz="0" w:space="0" w:color="auto"/>
            <w:left w:val="none" w:sz="0" w:space="0" w:color="auto"/>
            <w:bottom w:val="none" w:sz="0" w:space="0" w:color="auto"/>
            <w:right w:val="none" w:sz="0" w:space="0" w:color="auto"/>
          </w:divBdr>
        </w:div>
        <w:div w:id="2087219247">
          <w:marLeft w:val="480"/>
          <w:marRight w:val="0"/>
          <w:marTop w:val="0"/>
          <w:marBottom w:val="0"/>
          <w:divBdr>
            <w:top w:val="none" w:sz="0" w:space="0" w:color="auto"/>
            <w:left w:val="none" w:sz="0" w:space="0" w:color="auto"/>
            <w:bottom w:val="none" w:sz="0" w:space="0" w:color="auto"/>
            <w:right w:val="none" w:sz="0" w:space="0" w:color="auto"/>
          </w:divBdr>
        </w:div>
        <w:div w:id="2088187530">
          <w:marLeft w:val="480"/>
          <w:marRight w:val="0"/>
          <w:marTop w:val="0"/>
          <w:marBottom w:val="0"/>
          <w:divBdr>
            <w:top w:val="none" w:sz="0" w:space="0" w:color="auto"/>
            <w:left w:val="none" w:sz="0" w:space="0" w:color="auto"/>
            <w:bottom w:val="none" w:sz="0" w:space="0" w:color="auto"/>
            <w:right w:val="none" w:sz="0" w:space="0" w:color="auto"/>
          </w:divBdr>
        </w:div>
        <w:div w:id="2138334226">
          <w:marLeft w:val="480"/>
          <w:marRight w:val="0"/>
          <w:marTop w:val="0"/>
          <w:marBottom w:val="0"/>
          <w:divBdr>
            <w:top w:val="none" w:sz="0" w:space="0" w:color="auto"/>
            <w:left w:val="none" w:sz="0" w:space="0" w:color="auto"/>
            <w:bottom w:val="none" w:sz="0" w:space="0" w:color="auto"/>
            <w:right w:val="none" w:sz="0" w:space="0" w:color="auto"/>
          </w:divBdr>
        </w:div>
      </w:divsChild>
    </w:div>
    <w:div w:id="1568760375">
      <w:bodyDiv w:val="1"/>
      <w:marLeft w:val="0"/>
      <w:marRight w:val="0"/>
      <w:marTop w:val="0"/>
      <w:marBottom w:val="0"/>
      <w:divBdr>
        <w:top w:val="none" w:sz="0" w:space="0" w:color="auto"/>
        <w:left w:val="none" w:sz="0" w:space="0" w:color="auto"/>
        <w:bottom w:val="none" w:sz="0" w:space="0" w:color="auto"/>
        <w:right w:val="none" w:sz="0" w:space="0" w:color="auto"/>
      </w:divBdr>
    </w:div>
    <w:div w:id="1569026955">
      <w:bodyDiv w:val="1"/>
      <w:marLeft w:val="0"/>
      <w:marRight w:val="0"/>
      <w:marTop w:val="0"/>
      <w:marBottom w:val="0"/>
      <w:divBdr>
        <w:top w:val="none" w:sz="0" w:space="0" w:color="auto"/>
        <w:left w:val="none" w:sz="0" w:space="0" w:color="auto"/>
        <w:bottom w:val="none" w:sz="0" w:space="0" w:color="auto"/>
        <w:right w:val="none" w:sz="0" w:space="0" w:color="auto"/>
      </w:divBdr>
    </w:div>
    <w:div w:id="1569458809">
      <w:bodyDiv w:val="1"/>
      <w:marLeft w:val="0"/>
      <w:marRight w:val="0"/>
      <w:marTop w:val="0"/>
      <w:marBottom w:val="0"/>
      <w:divBdr>
        <w:top w:val="none" w:sz="0" w:space="0" w:color="auto"/>
        <w:left w:val="none" w:sz="0" w:space="0" w:color="auto"/>
        <w:bottom w:val="none" w:sz="0" w:space="0" w:color="auto"/>
        <w:right w:val="none" w:sz="0" w:space="0" w:color="auto"/>
      </w:divBdr>
    </w:div>
    <w:div w:id="1569539773">
      <w:bodyDiv w:val="1"/>
      <w:marLeft w:val="0"/>
      <w:marRight w:val="0"/>
      <w:marTop w:val="0"/>
      <w:marBottom w:val="0"/>
      <w:divBdr>
        <w:top w:val="none" w:sz="0" w:space="0" w:color="auto"/>
        <w:left w:val="none" w:sz="0" w:space="0" w:color="auto"/>
        <w:bottom w:val="none" w:sz="0" w:space="0" w:color="auto"/>
        <w:right w:val="none" w:sz="0" w:space="0" w:color="auto"/>
      </w:divBdr>
    </w:div>
    <w:div w:id="1571385234">
      <w:bodyDiv w:val="1"/>
      <w:marLeft w:val="0"/>
      <w:marRight w:val="0"/>
      <w:marTop w:val="0"/>
      <w:marBottom w:val="0"/>
      <w:divBdr>
        <w:top w:val="none" w:sz="0" w:space="0" w:color="auto"/>
        <w:left w:val="none" w:sz="0" w:space="0" w:color="auto"/>
        <w:bottom w:val="none" w:sz="0" w:space="0" w:color="auto"/>
        <w:right w:val="none" w:sz="0" w:space="0" w:color="auto"/>
      </w:divBdr>
      <w:divsChild>
        <w:div w:id="125590493">
          <w:marLeft w:val="480"/>
          <w:marRight w:val="0"/>
          <w:marTop w:val="0"/>
          <w:marBottom w:val="0"/>
          <w:divBdr>
            <w:top w:val="none" w:sz="0" w:space="0" w:color="auto"/>
            <w:left w:val="none" w:sz="0" w:space="0" w:color="auto"/>
            <w:bottom w:val="none" w:sz="0" w:space="0" w:color="auto"/>
            <w:right w:val="none" w:sz="0" w:space="0" w:color="auto"/>
          </w:divBdr>
        </w:div>
        <w:div w:id="230238791">
          <w:marLeft w:val="480"/>
          <w:marRight w:val="0"/>
          <w:marTop w:val="0"/>
          <w:marBottom w:val="0"/>
          <w:divBdr>
            <w:top w:val="none" w:sz="0" w:space="0" w:color="auto"/>
            <w:left w:val="none" w:sz="0" w:space="0" w:color="auto"/>
            <w:bottom w:val="none" w:sz="0" w:space="0" w:color="auto"/>
            <w:right w:val="none" w:sz="0" w:space="0" w:color="auto"/>
          </w:divBdr>
        </w:div>
        <w:div w:id="251471040">
          <w:marLeft w:val="480"/>
          <w:marRight w:val="0"/>
          <w:marTop w:val="0"/>
          <w:marBottom w:val="0"/>
          <w:divBdr>
            <w:top w:val="none" w:sz="0" w:space="0" w:color="auto"/>
            <w:left w:val="none" w:sz="0" w:space="0" w:color="auto"/>
            <w:bottom w:val="none" w:sz="0" w:space="0" w:color="auto"/>
            <w:right w:val="none" w:sz="0" w:space="0" w:color="auto"/>
          </w:divBdr>
        </w:div>
        <w:div w:id="390160278">
          <w:marLeft w:val="480"/>
          <w:marRight w:val="0"/>
          <w:marTop w:val="0"/>
          <w:marBottom w:val="0"/>
          <w:divBdr>
            <w:top w:val="none" w:sz="0" w:space="0" w:color="auto"/>
            <w:left w:val="none" w:sz="0" w:space="0" w:color="auto"/>
            <w:bottom w:val="none" w:sz="0" w:space="0" w:color="auto"/>
            <w:right w:val="none" w:sz="0" w:space="0" w:color="auto"/>
          </w:divBdr>
        </w:div>
        <w:div w:id="396585587">
          <w:marLeft w:val="480"/>
          <w:marRight w:val="0"/>
          <w:marTop w:val="0"/>
          <w:marBottom w:val="0"/>
          <w:divBdr>
            <w:top w:val="none" w:sz="0" w:space="0" w:color="auto"/>
            <w:left w:val="none" w:sz="0" w:space="0" w:color="auto"/>
            <w:bottom w:val="none" w:sz="0" w:space="0" w:color="auto"/>
            <w:right w:val="none" w:sz="0" w:space="0" w:color="auto"/>
          </w:divBdr>
        </w:div>
        <w:div w:id="455873528">
          <w:marLeft w:val="480"/>
          <w:marRight w:val="0"/>
          <w:marTop w:val="0"/>
          <w:marBottom w:val="0"/>
          <w:divBdr>
            <w:top w:val="none" w:sz="0" w:space="0" w:color="auto"/>
            <w:left w:val="none" w:sz="0" w:space="0" w:color="auto"/>
            <w:bottom w:val="none" w:sz="0" w:space="0" w:color="auto"/>
            <w:right w:val="none" w:sz="0" w:space="0" w:color="auto"/>
          </w:divBdr>
        </w:div>
        <w:div w:id="472455319">
          <w:marLeft w:val="480"/>
          <w:marRight w:val="0"/>
          <w:marTop w:val="0"/>
          <w:marBottom w:val="0"/>
          <w:divBdr>
            <w:top w:val="none" w:sz="0" w:space="0" w:color="auto"/>
            <w:left w:val="none" w:sz="0" w:space="0" w:color="auto"/>
            <w:bottom w:val="none" w:sz="0" w:space="0" w:color="auto"/>
            <w:right w:val="none" w:sz="0" w:space="0" w:color="auto"/>
          </w:divBdr>
        </w:div>
        <w:div w:id="581178257">
          <w:marLeft w:val="480"/>
          <w:marRight w:val="0"/>
          <w:marTop w:val="0"/>
          <w:marBottom w:val="0"/>
          <w:divBdr>
            <w:top w:val="none" w:sz="0" w:space="0" w:color="auto"/>
            <w:left w:val="none" w:sz="0" w:space="0" w:color="auto"/>
            <w:bottom w:val="none" w:sz="0" w:space="0" w:color="auto"/>
            <w:right w:val="none" w:sz="0" w:space="0" w:color="auto"/>
          </w:divBdr>
        </w:div>
        <w:div w:id="611472516">
          <w:marLeft w:val="480"/>
          <w:marRight w:val="0"/>
          <w:marTop w:val="0"/>
          <w:marBottom w:val="0"/>
          <w:divBdr>
            <w:top w:val="none" w:sz="0" w:space="0" w:color="auto"/>
            <w:left w:val="none" w:sz="0" w:space="0" w:color="auto"/>
            <w:bottom w:val="none" w:sz="0" w:space="0" w:color="auto"/>
            <w:right w:val="none" w:sz="0" w:space="0" w:color="auto"/>
          </w:divBdr>
        </w:div>
        <w:div w:id="684747813">
          <w:marLeft w:val="480"/>
          <w:marRight w:val="0"/>
          <w:marTop w:val="0"/>
          <w:marBottom w:val="0"/>
          <w:divBdr>
            <w:top w:val="none" w:sz="0" w:space="0" w:color="auto"/>
            <w:left w:val="none" w:sz="0" w:space="0" w:color="auto"/>
            <w:bottom w:val="none" w:sz="0" w:space="0" w:color="auto"/>
            <w:right w:val="none" w:sz="0" w:space="0" w:color="auto"/>
          </w:divBdr>
        </w:div>
        <w:div w:id="721053638">
          <w:marLeft w:val="480"/>
          <w:marRight w:val="0"/>
          <w:marTop w:val="0"/>
          <w:marBottom w:val="0"/>
          <w:divBdr>
            <w:top w:val="none" w:sz="0" w:space="0" w:color="auto"/>
            <w:left w:val="none" w:sz="0" w:space="0" w:color="auto"/>
            <w:bottom w:val="none" w:sz="0" w:space="0" w:color="auto"/>
            <w:right w:val="none" w:sz="0" w:space="0" w:color="auto"/>
          </w:divBdr>
        </w:div>
        <w:div w:id="840120530">
          <w:marLeft w:val="480"/>
          <w:marRight w:val="0"/>
          <w:marTop w:val="0"/>
          <w:marBottom w:val="0"/>
          <w:divBdr>
            <w:top w:val="none" w:sz="0" w:space="0" w:color="auto"/>
            <w:left w:val="none" w:sz="0" w:space="0" w:color="auto"/>
            <w:bottom w:val="none" w:sz="0" w:space="0" w:color="auto"/>
            <w:right w:val="none" w:sz="0" w:space="0" w:color="auto"/>
          </w:divBdr>
        </w:div>
        <w:div w:id="861741809">
          <w:marLeft w:val="480"/>
          <w:marRight w:val="0"/>
          <w:marTop w:val="0"/>
          <w:marBottom w:val="0"/>
          <w:divBdr>
            <w:top w:val="none" w:sz="0" w:space="0" w:color="auto"/>
            <w:left w:val="none" w:sz="0" w:space="0" w:color="auto"/>
            <w:bottom w:val="none" w:sz="0" w:space="0" w:color="auto"/>
            <w:right w:val="none" w:sz="0" w:space="0" w:color="auto"/>
          </w:divBdr>
        </w:div>
        <w:div w:id="865754502">
          <w:marLeft w:val="480"/>
          <w:marRight w:val="0"/>
          <w:marTop w:val="0"/>
          <w:marBottom w:val="0"/>
          <w:divBdr>
            <w:top w:val="none" w:sz="0" w:space="0" w:color="auto"/>
            <w:left w:val="none" w:sz="0" w:space="0" w:color="auto"/>
            <w:bottom w:val="none" w:sz="0" w:space="0" w:color="auto"/>
            <w:right w:val="none" w:sz="0" w:space="0" w:color="auto"/>
          </w:divBdr>
        </w:div>
        <w:div w:id="1030641922">
          <w:marLeft w:val="480"/>
          <w:marRight w:val="0"/>
          <w:marTop w:val="0"/>
          <w:marBottom w:val="0"/>
          <w:divBdr>
            <w:top w:val="none" w:sz="0" w:space="0" w:color="auto"/>
            <w:left w:val="none" w:sz="0" w:space="0" w:color="auto"/>
            <w:bottom w:val="none" w:sz="0" w:space="0" w:color="auto"/>
            <w:right w:val="none" w:sz="0" w:space="0" w:color="auto"/>
          </w:divBdr>
        </w:div>
        <w:div w:id="1064527594">
          <w:marLeft w:val="480"/>
          <w:marRight w:val="0"/>
          <w:marTop w:val="0"/>
          <w:marBottom w:val="0"/>
          <w:divBdr>
            <w:top w:val="none" w:sz="0" w:space="0" w:color="auto"/>
            <w:left w:val="none" w:sz="0" w:space="0" w:color="auto"/>
            <w:bottom w:val="none" w:sz="0" w:space="0" w:color="auto"/>
            <w:right w:val="none" w:sz="0" w:space="0" w:color="auto"/>
          </w:divBdr>
        </w:div>
        <w:div w:id="1218592610">
          <w:marLeft w:val="480"/>
          <w:marRight w:val="0"/>
          <w:marTop w:val="0"/>
          <w:marBottom w:val="0"/>
          <w:divBdr>
            <w:top w:val="none" w:sz="0" w:space="0" w:color="auto"/>
            <w:left w:val="none" w:sz="0" w:space="0" w:color="auto"/>
            <w:bottom w:val="none" w:sz="0" w:space="0" w:color="auto"/>
            <w:right w:val="none" w:sz="0" w:space="0" w:color="auto"/>
          </w:divBdr>
        </w:div>
        <w:div w:id="1289435385">
          <w:marLeft w:val="480"/>
          <w:marRight w:val="0"/>
          <w:marTop w:val="0"/>
          <w:marBottom w:val="0"/>
          <w:divBdr>
            <w:top w:val="none" w:sz="0" w:space="0" w:color="auto"/>
            <w:left w:val="none" w:sz="0" w:space="0" w:color="auto"/>
            <w:bottom w:val="none" w:sz="0" w:space="0" w:color="auto"/>
            <w:right w:val="none" w:sz="0" w:space="0" w:color="auto"/>
          </w:divBdr>
        </w:div>
        <w:div w:id="1348479466">
          <w:marLeft w:val="480"/>
          <w:marRight w:val="0"/>
          <w:marTop w:val="0"/>
          <w:marBottom w:val="0"/>
          <w:divBdr>
            <w:top w:val="none" w:sz="0" w:space="0" w:color="auto"/>
            <w:left w:val="none" w:sz="0" w:space="0" w:color="auto"/>
            <w:bottom w:val="none" w:sz="0" w:space="0" w:color="auto"/>
            <w:right w:val="none" w:sz="0" w:space="0" w:color="auto"/>
          </w:divBdr>
        </w:div>
        <w:div w:id="1483080991">
          <w:marLeft w:val="480"/>
          <w:marRight w:val="0"/>
          <w:marTop w:val="0"/>
          <w:marBottom w:val="0"/>
          <w:divBdr>
            <w:top w:val="none" w:sz="0" w:space="0" w:color="auto"/>
            <w:left w:val="none" w:sz="0" w:space="0" w:color="auto"/>
            <w:bottom w:val="none" w:sz="0" w:space="0" w:color="auto"/>
            <w:right w:val="none" w:sz="0" w:space="0" w:color="auto"/>
          </w:divBdr>
        </w:div>
        <w:div w:id="1601061831">
          <w:marLeft w:val="480"/>
          <w:marRight w:val="0"/>
          <w:marTop w:val="0"/>
          <w:marBottom w:val="0"/>
          <w:divBdr>
            <w:top w:val="none" w:sz="0" w:space="0" w:color="auto"/>
            <w:left w:val="none" w:sz="0" w:space="0" w:color="auto"/>
            <w:bottom w:val="none" w:sz="0" w:space="0" w:color="auto"/>
            <w:right w:val="none" w:sz="0" w:space="0" w:color="auto"/>
          </w:divBdr>
        </w:div>
        <w:div w:id="1638757632">
          <w:marLeft w:val="480"/>
          <w:marRight w:val="0"/>
          <w:marTop w:val="0"/>
          <w:marBottom w:val="0"/>
          <w:divBdr>
            <w:top w:val="none" w:sz="0" w:space="0" w:color="auto"/>
            <w:left w:val="none" w:sz="0" w:space="0" w:color="auto"/>
            <w:bottom w:val="none" w:sz="0" w:space="0" w:color="auto"/>
            <w:right w:val="none" w:sz="0" w:space="0" w:color="auto"/>
          </w:divBdr>
        </w:div>
        <w:div w:id="1793087357">
          <w:marLeft w:val="480"/>
          <w:marRight w:val="0"/>
          <w:marTop w:val="0"/>
          <w:marBottom w:val="0"/>
          <w:divBdr>
            <w:top w:val="none" w:sz="0" w:space="0" w:color="auto"/>
            <w:left w:val="none" w:sz="0" w:space="0" w:color="auto"/>
            <w:bottom w:val="none" w:sz="0" w:space="0" w:color="auto"/>
            <w:right w:val="none" w:sz="0" w:space="0" w:color="auto"/>
          </w:divBdr>
        </w:div>
        <w:div w:id="1817526658">
          <w:marLeft w:val="480"/>
          <w:marRight w:val="0"/>
          <w:marTop w:val="0"/>
          <w:marBottom w:val="0"/>
          <w:divBdr>
            <w:top w:val="none" w:sz="0" w:space="0" w:color="auto"/>
            <w:left w:val="none" w:sz="0" w:space="0" w:color="auto"/>
            <w:bottom w:val="none" w:sz="0" w:space="0" w:color="auto"/>
            <w:right w:val="none" w:sz="0" w:space="0" w:color="auto"/>
          </w:divBdr>
        </w:div>
        <w:div w:id="1851068005">
          <w:marLeft w:val="480"/>
          <w:marRight w:val="0"/>
          <w:marTop w:val="0"/>
          <w:marBottom w:val="0"/>
          <w:divBdr>
            <w:top w:val="none" w:sz="0" w:space="0" w:color="auto"/>
            <w:left w:val="none" w:sz="0" w:space="0" w:color="auto"/>
            <w:bottom w:val="none" w:sz="0" w:space="0" w:color="auto"/>
            <w:right w:val="none" w:sz="0" w:space="0" w:color="auto"/>
          </w:divBdr>
        </w:div>
        <w:div w:id="1957131613">
          <w:marLeft w:val="480"/>
          <w:marRight w:val="0"/>
          <w:marTop w:val="0"/>
          <w:marBottom w:val="0"/>
          <w:divBdr>
            <w:top w:val="none" w:sz="0" w:space="0" w:color="auto"/>
            <w:left w:val="none" w:sz="0" w:space="0" w:color="auto"/>
            <w:bottom w:val="none" w:sz="0" w:space="0" w:color="auto"/>
            <w:right w:val="none" w:sz="0" w:space="0" w:color="auto"/>
          </w:divBdr>
        </w:div>
        <w:div w:id="2001303970">
          <w:marLeft w:val="480"/>
          <w:marRight w:val="0"/>
          <w:marTop w:val="0"/>
          <w:marBottom w:val="0"/>
          <w:divBdr>
            <w:top w:val="none" w:sz="0" w:space="0" w:color="auto"/>
            <w:left w:val="none" w:sz="0" w:space="0" w:color="auto"/>
            <w:bottom w:val="none" w:sz="0" w:space="0" w:color="auto"/>
            <w:right w:val="none" w:sz="0" w:space="0" w:color="auto"/>
          </w:divBdr>
        </w:div>
        <w:div w:id="2010986728">
          <w:marLeft w:val="480"/>
          <w:marRight w:val="0"/>
          <w:marTop w:val="0"/>
          <w:marBottom w:val="0"/>
          <w:divBdr>
            <w:top w:val="none" w:sz="0" w:space="0" w:color="auto"/>
            <w:left w:val="none" w:sz="0" w:space="0" w:color="auto"/>
            <w:bottom w:val="none" w:sz="0" w:space="0" w:color="auto"/>
            <w:right w:val="none" w:sz="0" w:space="0" w:color="auto"/>
          </w:divBdr>
        </w:div>
      </w:divsChild>
    </w:div>
    <w:div w:id="1571847517">
      <w:bodyDiv w:val="1"/>
      <w:marLeft w:val="0"/>
      <w:marRight w:val="0"/>
      <w:marTop w:val="0"/>
      <w:marBottom w:val="0"/>
      <w:divBdr>
        <w:top w:val="none" w:sz="0" w:space="0" w:color="auto"/>
        <w:left w:val="none" w:sz="0" w:space="0" w:color="auto"/>
        <w:bottom w:val="none" w:sz="0" w:space="0" w:color="auto"/>
        <w:right w:val="none" w:sz="0" w:space="0" w:color="auto"/>
      </w:divBdr>
    </w:div>
    <w:div w:id="1571960231">
      <w:bodyDiv w:val="1"/>
      <w:marLeft w:val="0"/>
      <w:marRight w:val="0"/>
      <w:marTop w:val="0"/>
      <w:marBottom w:val="0"/>
      <w:divBdr>
        <w:top w:val="none" w:sz="0" w:space="0" w:color="auto"/>
        <w:left w:val="none" w:sz="0" w:space="0" w:color="auto"/>
        <w:bottom w:val="none" w:sz="0" w:space="0" w:color="auto"/>
        <w:right w:val="none" w:sz="0" w:space="0" w:color="auto"/>
      </w:divBdr>
    </w:div>
    <w:div w:id="1572806765">
      <w:bodyDiv w:val="1"/>
      <w:marLeft w:val="0"/>
      <w:marRight w:val="0"/>
      <w:marTop w:val="0"/>
      <w:marBottom w:val="0"/>
      <w:divBdr>
        <w:top w:val="none" w:sz="0" w:space="0" w:color="auto"/>
        <w:left w:val="none" w:sz="0" w:space="0" w:color="auto"/>
        <w:bottom w:val="none" w:sz="0" w:space="0" w:color="auto"/>
        <w:right w:val="none" w:sz="0" w:space="0" w:color="auto"/>
      </w:divBdr>
    </w:div>
    <w:div w:id="1572884024">
      <w:bodyDiv w:val="1"/>
      <w:marLeft w:val="0"/>
      <w:marRight w:val="0"/>
      <w:marTop w:val="0"/>
      <w:marBottom w:val="0"/>
      <w:divBdr>
        <w:top w:val="none" w:sz="0" w:space="0" w:color="auto"/>
        <w:left w:val="none" w:sz="0" w:space="0" w:color="auto"/>
        <w:bottom w:val="none" w:sz="0" w:space="0" w:color="auto"/>
        <w:right w:val="none" w:sz="0" w:space="0" w:color="auto"/>
      </w:divBdr>
    </w:div>
    <w:div w:id="1573000231">
      <w:bodyDiv w:val="1"/>
      <w:marLeft w:val="0"/>
      <w:marRight w:val="0"/>
      <w:marTop w:val="0"/>
      <w:marBottom w:val="0"/>
      <w:divBdr>
        <w:top w:val="none" w:sz="0" w:space="0" w:color="auto"/>
        <w:left w:val="none" w:sz="0" w:space="0" w:color="auto"/>
        <w:bottom w:val="none" w:sz="0" w:space="0" w:color="auto"/>
        <w:right w:val="none" w:sz="0" w:space="0" w:color="auto"/>
      </w:divBdr>
    </w:div>
    <w:div w:id="1574008297">
      <w:bodyDiv w:val="1"/>
      <w:marLeft w:val="0"/>
      <w:marRight w:val="0"/>
      <w:marTop w:val="0"/>
      <w:marBottom w:val="0"/>
      <w:divBdr>
        <w:top w:val="none" w:sz="0" w:space="0" w:color="auto"/>
        <w:left w:val="none" w:sz="0" w:space="0" w:color="auto"/>
        <w:bottom w:val="none" w:sz="0" w:space="0" w:color="auto"/>
        <w:right w:val="none" w:sz="0" w:space="0" w:color="auto"/>
      </w:divBdr>
    </w:div>
    <w:div w:id="1574463216">
      <w:bodyDiv w:val="1"/>
      <w:marLeft w:val="0"/>
      <w:marRight w:val="0"/>
      <w:marTop w:val="0"/>
      <w:marBottom w:val="0"/>
      <w:divBdr>
        <w:top w:val="none" w:sz="0" w:space="0" w:color="auto"/>
        <w:left w:val="none" w:sz="0" w:space="0" w:color="auto"/>
        <w:bottom w:val="none" w:sz="0" w:space="0" w:color="auto"/>
        <w:right w:val="none" w:sz="0" w:space="0" w:color="auto"/>
      </w:divBdr>
    </w:div>
    <w:div w:id="1574503697">
      <w:bodyDiv w:val="1"/>
      <w:marLeft w:val="0"/>
      <w:marRight w:val="0"/>
      <w:marTop w:val="0"/>
      <w:marBottom w:val="0"/>
      <w:divBdr>
        <w:top w:val="none" w:sz="0" w:space="0" w:color="auto"/>
        <w:left w:val="none" w:sz="0" w:space="0" w:color="auto"/>
        <w:bottom w:val="none" w:sz="0" w:space="0" w:color="auto"/>
        <w:right w:val="none" w:sz="0" w:space="0" w:color="auto"/>
      </w:divBdr>
    </w:div>
    <w:div w:id="1575701604">
      <w:bodyDiv w:val="1"/>
      <w:marLeft w:val="0"/>
      <w:marRight w:val="0"/>
      <w:marTop w:val="0"/>
      <w:marBottom w:val="0"/>
      <w:divBdr>
        <w:top w:val="none" w:sz="0" w:space="0" w:color="auto"/>
        <w:left w:val="none" w:sz="0" w:space="0" w:color="auto"/>
        <w:bottom w:val="none" w:sz="0" w:space="0" w:color="auto"/>
        <w:right w:val="none" w:sz="0" w:space="0" w:color="auto"/>
      </w:divBdr>
    </w:div>
    <w:div w:id="1576550215">
      <w:bodyDiv w:val="1"/>
      <w:marLeft w:val="0"/>
      <w:marRight w:val="0"/>
      <w:marTop w:val="0"/>
      <w:marBottom w:val="0"/>
      <w:divBdr>
        <w:top w:val="none" w:sz="0" w:space="0" w:color="auto"/>
        <w:left w:val="none" w:sz="0" w:space="0" w:color="auto"/>
        <w:bottom w:val="none" w:sz="0" w:space="0" w:color="auto"/>
        <w:right w:val="none" w:sz="0" w:space="0" w:color="auto"/>
      </w:divBdr>
    </w:div>
    <w:div w:id="1576740076">
      <w:bodyDiv w:val="1"/>
      <w:marLeft w:val="0"/>
      <w:marRight w:val="0"/>
      <w:marTop w:val="0"/>
      <w:marBottom w:val="0"/>
      <w:divBdr>
        <w:top w:val="none" w:sz="0" w:space="0" w:color="auto"/>
        <w:left w:val="none" w:sz="0" w:space="0" w:color="auto"/>
        <w:bottom w:val="none" w:sz="0" w:space="0" w:color="auto"/>
        <w:right w:val="none" w:sz="0" w:space="0" w:color="auto"/>
      </w:divBdr>
      <w:divsChild>
        <w:div w:id="55014917">
          <w:marLeft w:val="480"/>
          <w:marRight w:val="0"/>
          <w:marTop w:val="0"/>
          <w:marBottom w:val="0"/>
          <w:divBdr>
            <w:top w:val="none" w:sz="0" w:space="0" w:color="auto"/>
            <w:left w:val="none" w:sz="0" w:space="0" w:color="auto"/>
            <w:bottom w:val="none" w:sz="0" w:space="0" w:color="auto"/>
            <w:right w:val="none" w:sz="0" w:space="0" w:color="auto"/>
          </w:divBdr>
        </w:div>
        <w:div w:id="176621585">
          <w:marLeft w:val="480"/>
          <w:marRight w:val="0"/>
          <w:marTop w:val="0"/>
          <w:marBottom w:val="0"/>
          <w:divBdr>
            <w:top w:val="none" w:sz="0" w:space="0" w:color="auto"/>
            <w:left w:val="none" w:sz="0" w:space="0" w:color="auto"/>
            <w:bottom w:val="none" w:sz="0" w:space="0" w:color="auto"/>
            <w:right w:val="none" w:sz="0" w:space="0" w:color="auto"/>
          </w:divBdr>
        </w:div>
        <w:div w:id="296960190">
          <w:marLeft w:val="480"/>
          <w:marRight w:val="0"/>
          <w:marTop w:val="0"/>
          <w:marBottom w:val="0"/>
          <w:divBdr>
            <w:top w:val="none" w:sz="0" w:space="0" w:color="auto"/>
            <w:left w:val="none" w:sz="0" w:space="0" w:color="auto"/>
            <w:bottom w:val="none" w:sz="0" w:space="0" w:color="auto"/>
            <w:right w:val="none" w:sz="0" w:space="0" w:color="auto"/>
          </w:divBdr>
        </w:div>
        <w:div w:id="334651901">
          <w:marLeft w:val="480"/>
          <w:marRight w:val="0"/>
          <w:marTop w:val="0"/>
          <w:marBottom w:val="0"/>
          <w:divBdr>
            <w:top w:val="none" w:sz="0" w:space="0" w:color="auto"/>
            <w:left w:val="none" w:sz="0" w:space="0" w:color="auto"/>
            <w:bottom w:val="none" w:sz="0" w:space="0" w:color="auto"/>
            <w:right w:val="none" w:sz="0" w:space="0" w:color="auto"/>
          </w:divBdr>
        </w:div>
        <w:div w:id="353698706">
          <w:marLeft w:val="480"/>
          <w:marRight w:val="0"/>
          <w:marTop w:val="0"/>
          <w:marBottom w:val="0"/>
          <w:divBdr>
            <w:top w:val="none" w:sz="0" w:space="0" w:color="auto"/>
            <w:left w:val="none" w:sz="0" w:space="0" w:color="auto"/>
            <w:bottom w:val="none" w:sz="0" w:space="0" w:color="auto"/>
            <w:right w:val="none" w:sz="0" w:space="0" w:color="auto"/>
          </w:divBdr>
        </w:div>
        <w:div w:id="432284546">
          <w:marLeft w:val="480"/>
          <w:marRight w:val="0"/>
          <w:marTop w:val="0"/>
          <w:marBottom w:val="0"/>
          <w:divBdr>
            <w:top w:val="none" w:sz="0" w:space="0" w:color="auto"/>
            <w:left w:val="none" w:sz="0" w:space="0" w:color="auto"/>
            <w:bottom w:val="none" w:sz="0" w:space="0" w:color="auto"/>
            <w:right w:val="none" w:sz="0" w:space="0" w:color="auto"/>
          </w:divBdr>
        </w:div>
        <w:div w:id="645403845">
          <w:marLeft w:val="480"/>
          <w:marRight w:val="0"/>
          <w:marTop w:val="0"/>
          <w:marBottom w:val="0"/>
          <w:divBdr>
            <w:top w:val="none" w:sz="0" w:space="0" w:color="auto"/>
            <w:left w:val="none" w:sz="0" w:space="0" w:color="auto"/>
            <w:bottom w:val="none" w:sz="0" w:space="0" w:color="auto"/>
            <w:right w:val="none" w:sz="0" w:space="0" w:color="auto"/>
          </w:divBdr>
        </w:div>
        <w:div w:id="721904281">
          <w:marLeft w:val="480"/>
          <w:marRight w:val="0"/>
          <w:marTop w:val="0"/>
          <w:marBottom w:val="0"/>
          <w:divBdr>
            <w:top w:val="none" w:sz="0" w:space="0" w:color="auto"/>
            <w:left w:val="none" w:sz="0" w:space="0" w:color="auto"/>
            <w:bottom w:val="none" w:sz="0" w:space="0" w:color="auto"/>
            <w:right w:val="none" w:sz="0" w:space="0" w:color="auto"/>
          </w:divBdr>
        </w:div>
        <w:div w:id="740715354">
          <w:marLeft w:val="480"/>
          <w:marRight w:val="0"/>
          <w:marTop w:val="0"/>
          <w:marBottom w:val="0"/>
          <w:divBdr>
            <w:top w:val="none" w:sz="0" w:space="0" w:color="auto"/>
            <w:left w:val="none" w:sz="0" w:space="0" w:color="auto"/>
            <w:bottom w:val="none" w:sz="0" w:space="0" w:color="auto"/>
            <w:right w:val="none" w:sz="0" w:space="0" w:color="auto"/>
          </w:divBdr>
        </w:div>
        <w:div w:id="852572370">
          <w:marLeft w:val="480"/>
          <w:marRight w:val="0"/>
          <w:marTop w:val="0"/>
          <w:marBottom w:val="0"/>
          <w:divBdr>
            <w:top w:val="none" w:sz="0" w:space="0" w:color="auto"/>
            <w:left w:val="none" w:sz="0" w:space="0" w:color="auto"/>
            <w:bottom w:val="none" w:sz="0" w:space="0" w:color="auto"/>
            <w:right w:val="none" w:sz="0" w:space="0" w:color="auto"/>
          </w:divBdr>
        </w:div>
        <w:div w:id="872881185">
          <w:marLeft w:val="480"/>
          <w:marRight w:val="0"/>
          <w:marTop w:val="0"/>
          <w:marBottom w:val="0"/>
          <w:divBdr>
            <w:top w:val="none" w:sz="0" w:space="0" w:color="auto"/>
            <w:left w:val="none" w:sz="0" w:space="0" w:color="auto"/>
            <w:bottom w:val="none" w:sz="0" w:space="0" w:color="auto"/>
            <w:right w:val="none" w:sz="0" w:space="0" w:color="auto"/>
          </w:divBdr>
        </w:div>
        <w:div w:id="891698524">
          <w:marLeft w:val="480"/>
          <w:marRight w:val="0"/>
          <w:marTop w:val="0"/>
          <w:marBottom w:val="0"/>
          <w:divBdr>
            <w:top w:val="none" w:sz="0" w:space="0" w:color="auto"/>
            <w:left w:val="none" w:sz="0" w:space="0" w:color="auto"/>
            <w:bottom w:val="none" w:sz="0" w:space="0" w:color="auto"/>
            <w:right w:val="none" w:sz="0" w:space="0" w:color="auto"/>
          </w:divBdr>
        </w:div>
        <w:div w:id="961690372">
          <w:marLeft w:val="480"/>
          <w:marRight w:val="0"/>
          <w:marTop w:val="0"/>
          <w:marBottom w:val="0"/>
          <w:divBdr>
            <w:top w:val="none" w:sz="0" w:space="0" w:color="auto"/>
            <w:left w:val="none" w:sz="0" w:space="0" w:color="auto"/>
            <w:bottom w:val="none" w:sz="0" w:space="0" w:color="auto"/>
            <w:right w:val="none" w:sz="0" w:space="0" w:color="auto"/>
          </w:divBdr>
        </w:div>
        <w:div w:id="995063961">
          <w:marLeft w:val="480"/>
          <w:marRight w:val="0"/>
          <w:marTop w:val="0"/>
          <w:marBottom w:val="0"/>
          <w:divBdr>
            <w:top w:val="none" w:sz="0" w:space="0" w:color="auto"/>
            <w:left w:val="none" w:sz="0" w:space="0" w:color="auto"/>
            <w:bottom w:val="none" w:sz="0" w:space="0" w:color="auto"/>
            <w:right w:val="none" w:sz="0" w:space="0" w:color="auto"/>
          </w:divBdr>
        </w:div>
        <w:div w:id="1121192916">
          <w:marLeft w:val="480"/>
          <w:marRight w:val="0"/>
          <w:marTop w:val="0"/>
          <w:marBottom w:val="0"/>
          <w:divBdr>
            <w:top w:val="none" w:sz="0" w:space="0" w:color="auto"/>
            <w:left w:val="none" w:sz="0" w:space="0" w:color="auto"/>
            <w:bottom w:val="none" w:sz="0" w:space="0" w:color="auto"/>
            <w:right w:val="none" w:sz="0" w:space="0" w:color="auto"/>
          </w:divBdr>
        </w:div>
        <w:div w:id="1254435198">
          <w:marLeft w:val="480"/>
          <w:marRight w:val="0"/>
          <w:marTop w:val="0"/>
          <w:marBottom w:val="0"/>
          <w:divBdr>
            <w:top w:val="none" w:sz="0" w:space="0" w:color="auto"/>
            <w:left w:val="none" w:sz="0" w:space="0" w:color="auto"/>
            <w:bottom w:val="none" w:sz="0" w:space="0" w:color="auto"/>
            <w:right w:val="none" w:sz="0" w:space="0" w:color="auto"/>
          </w:divBdr>
        </w:div>
        <w:div w:id="1296642797">
          <w:marLeft w:val="480"/>
          <w:marRight w:val="0"/>
          <w:marTop w:val="0"/>
          <w:marBottom w:val="0"/>
          <w:divBdr>
            <w:top w:val="none" w:sz="0" w:space="0" w:color="auto"/>
            <w:left w:val="none" w:sz="0" w:space="0" w:color="auto"/>
            <w:bottom w:val="none" w:sz="0" w:space="0" w:color="auto"/>
            <w:right w:val="none" w:sz="0" w:space="0" w:color="auto"/>
          </w:divBdr>
        </w:div>
        <w:div w:id="1312753712">
          <w:marLeft w:val="480"/>
          <w:marRight w:val="0"/>
          <w:marTop w:val="0"/>
          <w:marBottom w:val="0"/>
          <w:divBdr>
            <w:top w:val="none" w:sz="0" w:space="0" w:color="auto"/>
            <w:left w:val="none" w:sz="0" w:space="0" w:color="auto"/>
            <w:bottom w:val="none" w:sz="0" w:space="0" w:color="auto"/>
            <w:right w:val="none" w:sz="0" w:space="0" w:color="auto"/>
          </w:divBdr>
        </w:div>
        <w:div w:id="1319991796">
          <w:marLeft w:val="480"/>
          <w:marRight w:val="0"/>
          <w:marTop w:val="0"/>
          <w:marBottom w:val="0"/>
          <w:divBdr>
            <w:top w:val="none" w:sz="0" w:space="0" w:color="auto"/>
            <w:left w:val="none" w:sz="0" w:space="0" w:color="auto"/>
            <w:bottom w:val="none" w:sz="0" w:space="0" w:color="auto"/>
            <w:right w:val="none" w:sz="0" w:space="0" w:color="auto"/>
          </w:divBdr>
        </w:div>
        <w:div w:id="1415395130">
          <w:marLeft w:val="480"/>
          <w:marRight w:val="0"/>
          <w:marTop w:val="0"/>
          <w:marBottom w:val="0"/>
          <w:divBdr>
            <w:top w:val="none" w:sz="0" w:space="0" w:color="auto"/>
            <w:left w:val="none" w:sz="0" w:space="0" w:color="auto"/>
            <w:bottom w:val="none" w:sz="0" w:space="0" w:color="auto"/>
            <w:right w:val="none" w:sz="0" w:space="0" w:color="auto"/>
          </w:divBdr>
        </w:div>
        <w:div w:id="1513449496">
          <w:marLeft w:val="480"/>
          <w:marRight w:val="0"/>
          <w:marTop w:val="0"/>
          <w:marBottom w:val="0"/>
          <w:divBdr>
            <w:top w:val="none" w:sz="0" w:space="0" w:color="auto"/>
            <w:left w:val="none" w:sz="0" w:space="0" w:color="auto"/>
            <w:bottom w:val="none" w:sz="0" w:space="0" w:color="auto"/>
            <w:right w:val="none" w:sz="0" w:space="0" w:color="auto"/>
          </w:divBdr>
        </w:div>
        <w:div w:id="1519657424">
          <w:marLeft w:val="480"/>
          <w:marRight w:val="0"/>
          <w:marTop w:val="0"/>
          <w:marBottom w:val="0"/>
          <w:divBdr>
            <w:top w:val="none" w:sz="0" w:space="0" w:color="auto"/>
            <w:left w:val="none" w:sz="0" w:space="0" w:color="auto"/>
            <w:bottom w:val="none" w:sz="0" w:space="0" w:color="auto"/>
            <w:right w:val="none" w:sz="0" w:space="0" w:color="auto"/>
          </w:divBdr>
        </w:div>
        <w:div w:id="1524394265">
          <w:marLeft w:val="480"/>
          <w:marRight w:val="0"/>
          <w:marTop w:val="0"/>
          <w:marBottom w:val="0"/>
          <w:divBdr>
            <w:top w:val="none" w:sz="0" w:space="0" w:color="auto"/>
            <w:left w:val="none" w:sz="0" w:space="0" w:color="auto"/>
            <w:bottom w:val="none" w:sz="0" w:space="0" w:color="auto"/>
            <w:right w:val="none" w:sz="0" w:space="0" w:color="auto"/>
          </w:divBdr>
        </w:div>
        <w:div w:id="1623027714">
          <w:marLeft w:val="480"/>
          <w:marRight w:val="0"/>
          <w:marTop w:val="0"/>
          <w:marBottom w:val="0"/>
          <w:divBdr>
            <w:top w:val="none" w:sz="0" w:space="0" w:color="auto"/>
            <w:left w:val="none" w:sz="0" w:space="0" w:color="auto"/>
            <w:bottom w:val="none" w:sz="0" w:space="0" w:color="auto"/>
            <w:right w:val="none" w:sz="0" w:space="0" w:color="auto"/>
          </w:divBdr>
        </w:div>
        <w:div w:id="1793817986">
          <w:marLeft w:val="480"/>
          <w:marRight w:val="0"/>
          <w:marTop w:val="0"/>
          <w:marBottom w:val="0"/>
          <w:divBdr>
            <w:top w:val="none" w:sz="0" w:space="0" w:color="auto"/>
            <w:left w:val="none" w:sz="0" w:space="0" w:color="auto"/>
            <w:bottom w:val="none" w:sz="0" w:space="0" w:color="auto"/>
            <w:right w:val="none" w:sz="0" w:space="0" w:color="auto"/>
          </w:divBdr>
        </w:div>
        <w:div w:id="1878080469">
          <w:marLeft w:val="480"/>
          <w:marRight w:val="0"/>
          <w:marTop w:val="0"/>
          <w:marBottom w:val="0"/>
          <w:divBdr>
            <w:top w:val="none" w:sz="0" w:space="0" w:color="auto"/>
            <w:left w:val="none" w:sz="0" w:space="0" w:color="auto"/>
            <w:bottom w:val="none" w:sz="0" w:space="0" w:color="auto"/>
            <w:right w:val="none" w:sz="0" w:space="0" w:color="auto"/>
          </w:divBdr>
        </w:div>
        <w:div w:id="2015494533">
          <w:marLeft w:val="480"/>
          <w:marRight w:val="0"/>
          <w:marTop w:val="0"/>
          <w:marBottom w:val="0"/>
          <w:divBdr>
            <w:top w:val="none" w:sz="0" w:space="0" w:color="auto"/>
            <w:left w:val="none" w:sz="0" w:space="0" w:color="auto"/>
            <w:bottom w:val="none" w:sz="0" w:space="0" w:color="auto"/>
            <w:right w:val="none" w:sz="0" w:space="0" w:color="auto"/>
          </w:divBdr>
        </w:div>
        <w:div w:id="2029479802">
          <w:marLeft w:val="480"/>
          <w:marRight w:val="0"/>
          <w:marTop w:val="0"/>
          <w:marBottom w:val="0"/>
          <w:divBdr>
            <w:top w:val="none" w:sz="0" w:space="0" w:color="auto"/>
            <w:left w:val="none" w:sz="0" w:space="0" w:color="auto"/>
            <w:bottom w:val="none" w:sz="0" w:space="0" w:color="auto"/>
            <w:right w:val="none" w:sz="0" w:space="0" w:color="auto"/>
          </w:divBdr>
        </w:div>
        <w:div w:id="2111965256">
          <w:marLeft w:val="480"/>
          <w:marRight w:val="0"/>
          <w:marTop w:val="0"/>
          <w:marBottom w:val="0"/>
          <w:divBdr>
            <w:top w:val="none" w:sz="0" w:space="0" w:color="auto"/>
            <w:left w:val="none" w:sz="0" w:space="0" w:color="auto"/>
            <w:bottom w:val="none" w:sz="0" w:space="0" w:color="auto"/>
            <w:right w:val="none" w:sz="0" w:space="0" w:color="auto"/>
          </w:divBdr>
        </w:div>
        <w:div w:id="2126607539">
          <w:marLeft w:val="480"/>
          <w:marRight w:val="0"/>
          <w:marTop w:val="0"/>
          <w:marBottom w:val="0"/>
          <w:divBdr>
            <w:top w:val="none" w:sz="0" w:space="0" w:color="auto"/>
            <w:left w:val="none" w:sz="0" w:space="0" w:color="auto"/>
            <w:bottom w:val="none" w:sz="0" w:space="0" w:color="auto"/>
            <w:right w:val="none" w:sz="0" w:space="0" w:color="auto"/>
          </w:divBdr>
        </w:div>
        <w:div w:id="2145614802">
          <w:marLeft w:val="480"/>
          <w:marRight w:val="0"/>
          <w:marTop w:val="0"/>
          <w:marBottom w:val="0"/>
          <w:divBdr>
            <w:top w:val="none" w:sz="0" w:space="0" w:color="auto"/>
            <w:left w:val="none" w:sz="0" w:space="0" w:color="auto"/>
            <w:bottom w:val="none" w:sz="0" w:space="0" w:color="auto"/>
            <w:right w:val="none" w:sz="0" w:space="0" w:color="auto"/>
          </w:divBdr>
        </w:div>
      </w:divsChild>
    </w:div>
    <w:div w:id="1577090322">
      <w:bodyDiv w:val="1"/>
      <w:marLeft w:val="0"/>
      <w:marRight w:val="0"/>
      <w:marTop w:val="0"/>
      <w:marBottom w:val="0"/>
      <w:divBdr>
        <w:top w:val="none" w:sz="0" w:space="0" w:color="auto"/>
        <w:left w:val="none" w:sz="0" w:space="0" w:color="auto"/>
        <w:bottom w:val="none" w:sz="0" w:space="0" w:color="auto"/>
        <w:right w:val="none" w:sz="0" w:space="0" w:color="auto"/>
      </w:divBdr>
    </w:div>
    <w:div w:id="1577129630">
      <w:bodyDiv w:val="1"/>
      <w:marLeft w:val="0"/>
      <w:marRight w:val="0"/>
      <w:marTop w:val="0"/>
      <w:marBottom w:val="0"/>
      <w:divBdr>
        <w:top w:val="none" w:sz="0" w:space="0" w:color="auto"/>
        <w:left w:val="none" w:sz="0" w:space="0" w:color="auto"/>
        <w:bottom w:val="none" w:sz="0" w:space="0" w:color="auto"/>
        <w:right w:val="none" w:sz="0" w:space="0" w:color="auto"/>
      </w:divBdr>
    </w:div>
    <w:div w:id="1577665481">
      <w:bodyDiv w:val="1"/>
      <w:marLeft w:val="0"/>
      <w:marRight w:val="0"/>
      <w:marTop w:val="0"/>
      <w:marBottom w:val="0"/>
      <w:divBdr>
        <w:top w:val="none" w:sz="0" w:space="0" w:color="auto"/>
        <w:left w:val="none" w:sz="0" w:space="0" w:color="auto"/>
        <w:bottom w:val="none" w:sz="0" w:space="0" w:color="auto"/>
        <w:right w:val="none" w:sz="0" w:space="0" w:color="auto"/>
      </w:divBdr>
      <w:divsChild>
        <w:div w:id="14888425">
          <w:marLeft w:val="480"/>
          <w:marRight w:val="0"/>
          <w:marTop w:val="0"/>
          <w:marBottom w:val="0"/>
          <w:divBdr>
            <w:top w:val="none" w:sz="0" w:space="0" w:color="auto"/>
            <w:left w:val="none" w:sz="0" w:space="0" w:color="auto"/>
            <w:bottom w:val="none" w:sz="0" w:space="0" w:color="auto"/>
            <w:right w:val="none" w:sz="0" w:space="0" w:color="auto"/>
          </w:divBdr>
        </w:div>
        <w:div w:id="24330737">
          <w:marLeft w:val="480"/>
          <w:marRight w:val="0"/>
          <w:marTop w:val="0"/>
          <w:marBottom w:val="0"/>
          <w:divBdr>
            <w:top w:val="none" w:sz="0" w:space="0" w:color="auto"/>
            <w:left w:val="none" w:sz="0" w:space="0" w:color="auto"/>
            <w:bottom w:val="none" w:sz="0" w:space="0" w:color="auto"/>
            <w:right w:val="none" w:sz="0" w:space="0" w:color="auto"/>
          </w:divBdr>
        </w:div>
        <w:div w:id="86776717">
          <w:marLeft w:val="480"/>
          <w:marRight w:val="0"/>
          <w:marTop w:val="0"/>
          <w:marBottom w:val="0"/>
          <w:divBdr>
            <w:top w:val="none" w:sz="0" w:space="0" w:color="auto"/>
            <w:left w:val="none" w:sz="0" w:space="0" w:color="auto"/>
            <w:bottom w:val="none" w:sz="0" w:space="0" w:color="auto"/>
            <w:right w:val="none" w:sz="0" w:space="0" w:color="auto"/>
          </w:divBdr>
        </w:div>
        <w:div w:id="140658712">
          <w:marLeft w:val="480"/>
          <w:marRight w:val="0"/>
          <w:marTop w:val="0"/>
          <w:marBottom w:val="0"/>
          <w:divBdr>
            <w:top w:val="none" w:sz="0" w:space="0" w:color="auto"/>
            <w:left w:val="none" w:sz="0" w:space="0" w:color="auto"/>
            <w:bottom w:val="none" w:sz="0" w:space="0" w:color="auto"/>
            <w:right w:val="none" w:sz="0" w:space="0" w:color="auto"/>
          </w:divBdr>
        </w:div>
        <w:div w:id="148374165">
          <w:marLeft w:val="480"/>
          <w:marRight w:val="0"/>
          <w:marTop w:val="0"/>
          <w:marBottom w:val="0"/>
          <w:divBdr>
            <w:top w:val="none" w:sz="0" w:space="0" w:color="auto"/>
            <w:left w:val="none" w:sz="0" w:space="0" w:color="auto"/>
            <w:bottom w:val="none" w:sz="0" w:space="0" w:color="auto"/>
            <w:right w:val="none" w:sz="0" w:space="0" w:color="auto"/>
          </w:divBdr>
        </w:div>
        <w:div w:id="264119651">
          <w:marLeft w:val="480"/>
          <w:marRight w:val="0"/>
          <w:marTop w:val="0"/>
          <w:marBottom w:val="0"/>
          <w:divBdr>
            <w:top w:val="none" w:sz="0" w:space="0" w:color="auto"/>
            <w:left w:val="none" w:sz="0" w:space="0" w:color="auto"/>
            <w:bottom w:val="none" w:sz="0" w:space="0" w:color="auto"/>
            <w:right w:val="none" w:sz="0" w:space="0" w:color="auto"/>
          </w:divBdr>
        </w:div>
        <w:div w:id="414788800">
          <w:marLeft w:val="480"/>
          <w:marRight w:val="0"/>
          <w:marTop w:val="0"/>
          <w:marBottom w:val="0"/>
          <w:divBdr>
            <w:top w:val="none" w:sz="0" w:space="0" w:color="auto"/>
            <w:left w:val="none" w:sz="0" w:space="0" w:color="auto"/>
            <w:bottom w:val="none" w:sz="0" w:space="0" w:color="auto"/>
            <w:right w:val="none" w:sz="0" w:space="0" w:color="auto"/>
          </w:divBdr>
        </w:div>
        <w:div w:id="556745948">
          <w:marLeft w:val="480"/>
          <w:marRight w:val="0"/>
          <w:marTop w:val="0"/>
          <w:marBottom w:val="0"/>
          <w:divBdr>
            <w:top w:val="none" w:sz="0" w:space="0" w:color="auto"/>
            <w:left w:val="none" w:sz="0" w:space="0" w:color="auto"/>
            <w:bottom w:val="none" w:sz="0" w:space="0" w:color="auto"/>
            <w:right w:val="none" w:sz="0" w:space="0" w:color="auto"/>
          </w:divBdr>
        </w:div>
        <w:div w:id="692809181">
          <w:marLeft w:val="480"/>
          <w:marRight w:val="0"/>
          <w:marTop w:val="0"/>
          <w:marBottom w:val="0"/>
          <w:divBdr>
            <w:top w:val="none" w:sz="0" w:space="0" w:color="auto"/>
            <w:left w:val="none" w:sz="0" w:space="0" w:color="auto"/>
            <w:bottom w:val="none" w:sz="0" w:space="0" w:color="auto"/>
            <w:right w:val="none" w:sz="0" w:space="0" w:color="auto"/>
          </w:divBdr>
        </w:div>
        <w:div w:id="903219250">
          <w:marLeft w:val="480"/>
          <w:marRight w:val="0"/>
          <w:marTop w:val="0"/>
          <w:marBottom w:val="0"/>
          <w:divBdr>
            <w:top w:val="none" w:sz="0" w:space="0" w:color="auto"/>
            <w:left w:val="none" w:sz="0" w:space="0" w:color="auto"/>
            <w:bottom w:val="none" w:sz="0" w:space="0" w:color="auto"/>
            <w:right w:val="none" w:sz="0" w:space="0" w:color="auto"/>
          </w:divBdr>
        </w:div>
        <w:div w:id="905803580">
          <w:marLeft w:val="480"/>
          <w:marRight w:val="0"/>
          <w:marTop w:val="0"/>
          <w:marBottom w:val="0"/>
          <w:divBdr>
            <w:top w:val="none" w:sz="0" w:space="0" w:color="auto"/>
            <w:left w:val="none" w:sz="0" w:space="0" w:color="auto"/>
            <w:bottom w:val="none" w:sz="0" w:space="0" w:color="auto"/>
            <w:right w:val="none" w:sz="0" w:space="0" w:color="auto"/>
          </w:divBdr>
        </w:div>
        <w:div w:id="936906349">
          <w:marLeft w:val="480"/>
          <w:marRight w:val="0"/>
          <w:marTop w:val="0"/>
          <w:marBottom w:val="0"/>
          <w:divBdr>
            <w:top w:val="none" w:sz="0" w:space="0" w:color="auto"/>
            <w:left w:val="none" w:sz="0" w:space="0" w:color="auto"/>
            <w:bottom w:val="none" w:sz="0" w:space="0" w:color="auto"/>
            <w:right w:val="none" w:sz="0" w:space="0" w:color="auto"/>
          </w:divBdr>
        </w:div>
        <w:div w:id="969894753">
          <w:marLeft w:val="480"/>
          <w:marRight w:val="0"/>
          <w:marTop w:val="0"/>
          <w:marBottom w:val="0"/>
          <w:divBdr>
            <w:top w:val="none" w:sz="0" w:space="0" w:color="auto"/>
            <w:left w:val="none" w:sz="0" w:space="0" w:color="auto"/>
            <w:bottom w:val="none" w:sz="0" w:space="0" w:color="auto"/>
            <w:right w:val="none" w:sz="0" w:space="0" w:color="auto"/>
          </w:divBdr>
        </w:div>
        <w:div w:id="1001785231">
          <w:marLeft w:val="480"/>
          <w:marRight w:val="0"/>
          <w:marTop w:val="0"/>
          <w:marBottom w:val="0"/>
          <w:divBdr>
            <w:top w:val="none" w:sz="0" w:space="0" w:color="auto"/>
            <w:left w:val="none" w:sz="0" w:space="0" w:color="auto"/>
            <w:bottom w:val="none" w:sz="0" w:space="0" w:color="auto"/>
            <w:right w:val="none" w:sz="0" w:space="0" w:color="auto"/>
          </w:divBdr>
        </w:div>
        <w:div w:id="1124620009">
          <w:marLeft w:val="480"/>
          <w:marRight w:val="0"/>
          <w:marTop w:val="0"/>
          <w:marBottom w:val="0"/>
          <w:divBdr>
            <w:top w:val="none" w:sz="0" w:space="0" w:color="auto"/>
            <w:left w:val="none" w:sz="0" w:space="0" w:color="auto"/>
            <w:bottom w:val="none" w:sz="0" w:space="0" w:color="auto"/>
            <w:right w:val="none" w:sz="0" w:space="0" w:color="auto"/>
          </w:divBdr>
        </w:div>
        <w:div w:id="1288975449">
          <w:marLeft w:val="480"/>
          <w:marRight w:val="0"/>
          <w:marTop w:val="0"/>
          <w:marBottom w:val="0"/>
          <w:divBdr>
            <w:top w:val="none" w:sz="0" w:space="0" w:color="auto"/>
            <w:left w:val="none" w:sz="0" w:space="0" w:color="auto"/>
            <w:bottom w:val="none" w:sz="0" w:space="0" w:color="auto"/>
            <w:right w:val="none" w:sz="0" w:space="0" w:color="auto"/>
          </w:divBdr>
        </w:div>
        <w:div w:id="1291522368">
          <w:marLeft w:val="480"/>
          <w:marRight w:val="0"/>
          <w:marTop w:val="0"/>
          <w:marBottom w:val="0"/>
          <w:divBdr>
            <w:top w:val="none" w:sz="0" w:space="0" w:color="auto"/>
            <w:left w:val="none" w:sz="0" w:space="0" w:color="auto"/>
            <w:bottom w:val="none" w:sz="0" w:space="0" w:color="auto"/>
            <w:right w:val="none" w:sz="0" w:space="0" w:color="auto"/>
          </w:divBdr>
        </w:div>
        <w:div w:id="1384985466">
          <w:marLeft w:val="480"/>
          <w:marRight w:val="0"/>
          <w:marTop w:val="0"/>
          <w:marBottom w:val="0"/>
          <w:divBdr>
            <w:top w:val="none" w:sz="0" w:space="0" w:color="auto"/>
            <w:left w:val="none" w:sz="0" w:space="0" w:color="auto"/>
            <w:bottom w:val="none" w:sz="0" w:space="0" w:color="auto"/>
            <w:right w:val="none" w:sz="0" w:space="0" w:color="auto"/>
          </w:divBdr>
        </w:div>
        <w:div w:id="1462385930">
          <w:marLeft w:val="480"/>
          <w:marRight w:val="0"/>
          <w:marTop w:val="0"/>
          <w:marBottom w:val="0"/>
          <w:divBdr>
            <w:top w:val="none" w:sz="0" w:space="0" w:color="auto"/>
            <w:left w:val="none" w:sz="0" w:space="0" w:color="auto"/>
            <w:bottom w:val="none" w:sz="0" w:space="0" w:color="auto"/>
            <w:right w:val="none" w:sz="0" w:space="0" w:color="auto"/>
          </w:divBdr>
        </w:div>
        <w:div w:id="1524248404">
          <w:marLeft w:val="480"/>
          <w:marRight w:val="0"/>
          <w:marTop w:val="0"/>
          <w:marBottom w:val="0"/>
          <w:divBdr>
            <w:top w:val="none" w:sz="0" w:space="0" w:color="auto"/>
            <w:left w:val="none" w:sz="0" w:space="0" w:color="auto"/>
            <w:bottom w:val="none" w:sz="0" w:space="0" w:color="auto"/>
            <w:right w:val="none" w:sz="0" w:space="0" w:color="auto"/>
          </w:divBdr>
        </w:div>
        <w:div w:id="1559128842">
          <w:marLeft w:val="480"/>
          <w:marRight w:val="0"/>
          <w:marTop w:val="0"/>
          <w:marBottom w:val="0"/>
          <w:divBdr>
            <w:top w:val="none" w:sz="0" w:space="0" w:color="auto"/>
            <w:left w:val="none" w:sz="0" w:space="0" w:color="auto"/>
            <w:bottom w:val="none" w:sz="0" w:space="0" w:color="auto"/>
            <w:right w:val="none" w:sz="0" w:space="0" w:color="auto"/>
          </w:divBdr>
        </w:div>
        <w:div w:id="1625817265">
          <w:marLeft w:val="480"/>
          <w:marRight w:val="0"/>
          <w:marTop w:val="0"/>
          <w:marBottom w:val="0"/>
          <w:divBdr>
            <w:top w:val="none" w:sz="0" w:space="0" w:color="auto"/>
            <w:left w:val="none" w:sz="0" w:space="0" w:color="auto"/>
            <w:bottom w:val="none" w:sz="0" w:space="0" w:color="auto"/>
            <w:right w:val="none" w:sz="0" w:space="0" w:color="auto"/>
          </w:divBdr>
        </w:div>
        <w:div w:id="1727756043">
          <w:marLeft w:val="480"/>
          <w:marRight w:val="0"/>
          <w:marTop w:val="0"/>
          <w:marBottom w:val="0"/>
          <w:divBdr>
            <w:top w:val="none" w:sz="0" w:space="0" w:color="auto"/>
            <w:left w:val="none" w:sz="0" w:space="0" w:color="auto"/>
            <w:bottom w:val="none" w:sz="0" w:space="0" w:color="auto"/>
            <w:right w:val="none" w:sz="0" w:space="0" w:color="auto"/>
          </w:divBdr>
        </w:div>
        <w:div w:id="1797063417">
          <w:marLeft w:val="480"/>
          <w:marRight w:val="0"/>
          <w:marTop w:val="0"/>
          <w:marBottom w:val="0"/>
          <w:divBdr>
            <w:top w:val="none" w:sz="0" w:space="0" w:color="auto"/>
            <w:left w:val="none" w:sz="0" w:space="0" w:color="auto"/>
            <w:bottom w:val="none" w:sz="0" w:space="0" w:color="auto"/>
            <w:right w:val="none" w:sz="0" w:space="0" w:color="auto"/>
          </w:divBdr>
        </w:div>
        <w:div w:id="1799637894">
          <w:marLeft w:val="480"/>
          <w:marRight w:val="0"/>
          <w:marTop w:val="0"/>
          <w:marBottom w:val="0"/>
          <w:divBdr>
            <w:top w:val="none" w:sz="0" w:space="0" w:color="auto"/>
            <w:left w:val="none" w:sz="0" w:space="0" w:color="auto"/>
            <w:bottom w:val="none" w:sz="0" w:space="0" w:color="auto"/>
            <w:right w:val="none" w:sz="0" w:space="0" w:color="auto"/>
          </w:divBdr>
        </w:div>
        <w:div w:id="1825198670">
          <w:marLeft w:val="480"/>
          <w:marRight w:val="0"/>
          <w:marTop w:val="0"/>
          <w:marBottom w:val="0"/>
          <w:divBdr>
            <w:top w:val="none" w:sz="0" w:space="0" w:color="auto"/>
            <w:left w:val="none" w:sz="0" w:space="0" w:color="auto"/>
            <w:bottom w:val="none" w:sz="0" w:space="0" w:color="auto"/>
            <w:right w:val="none" w:sz="0" w:space="0" w:color="auto"/>
          </w:divBdr>
        </w:div>
        <w:div w:id="1865824788">
          <w:marLeft w:val="480"/>
          <w:marRight w:val="0"/>
          <w:marTop w:val="0"/>
          <w:marBottom w:val="0"/>
          <w:divBdr>
            <w:top w:val="none" w:sz="0" w:space="0" w:color="auto"/>
            <w:left w:val="none" w:sz="0" w:space="0" w:color="auto"/>
            <w:bottom w:val="none" w:sz="0" w:space="0" w:color="auto"/>
            <w:right w:val="none" w:sz="0" w:space="0" w:color="auto"/>
          </w:divBdr>
        </w:div>
        <w:div w:id="1871722196">
          <w:marLeft w:val="480"/>
          <w:marRight w:val="0"/>
          <w:marTop w:val="0"/>
          <w:marBottom w:val="0"/>
          <w:divBdr>
            <w:top w:val="none" w:sz="0" w:space="0" w:color="auto"/>
            <w:left w:val="none" w:sz="0" w:space="0" w:color="auto"/>
            <w:bottom w:val="none" w:sz="0" w:space="0" w:color="auto"/>
            <w:right w:val="none" w:sz="0" w:space="0" w:color="auto"/>
          </w:divBdr>
        </w:div>
        <w:div w:id="1955405852">
          <w:marLeft w:val="480"/>
          <w:marRight w:val="0"/>
          <w:marTop w:val="0"/>
          <w:marBottom w:val="0"/>
          <w:divBdr>
            <w:top w:val="none" w:sz="0" w:space="0" w:color="auto"/>
            <w:left w:val="none" w:sz="0" w:space="0" w:color="auto"/>
            <w:bottom w:val="none" w:sz="0" w:space="0" w:color="auto"/>
            <w:right w:val="none" w:sz="0" w:space="0" w:color="auto"/>
          </w:divBdr>
        </w:div>
        <w:div w:id="2021392549">
          <w:marLeft w:val="480"/>
          <w:marRight w:val="0"/>
          <w:marTop w:val="0"/>
          <w:marBottom w:val="0"/>
          <w:divBdr>
            <w:top w:val="none" w:sz="0" w:space="0" w:color="auto"/>
            <w:left w:val="none" w:sz="0" w:space="0" w:color="auto"/>
            <w:bottom w:val="none" w:sz="0" w:space="0" w:color="auto"/>
            <w:right w:val="none" w:sz="0" w:space="0" w:color="auto"/>
          </w:divBdr>
        </w:div>
        <w:div w:id="2129421702">
          <w:marLeft w:val="480"/>
          <w:marRight w:val="0"/>
          <w:marTop w:val="0"/>
          <w:marBottom w:val="0"/>
          <w:divBdr>
            <w:top w:val="none" w:sz="0" w:space="0" w:color="auto"/>
            <w:left w:val="none" w:sz="0" w:space="0" w:color="auto"/>
            <w:bottom w:val="none" w:sz="0" w:space="0" w:color="auto"/>
            <w:right w:val="none" w:sz="0" w:space="0" w:color="auto"/>
          </w:divBdr>
        </w:div>
      </w:divsChild>
    </w:div>
    <w:div w:id="1578054691">
      <w:bodyDiv w:val="1"/>
      <w:marLeft w:val="0"/>
      <w:marRight w:val="0"/>
      <w:marTop w:val="0"/>
      <w:marBottom w:val="0"/>
      <w:divBdr>
        <w:top w:val="none" w:sz="0" w:space="0" w:color="auto"/>
        <w:left w:val="none" w:sz="0" w:space="0" w:color="auto"/>
        <w:bottom w:val="none" w:sz="0" w:space="0" w:color="auto"/>
        <w:right w:val="none" w:sz="0" w:space="0" w:color="auto"/>
      </w:divBdr>
    </w:div>
    <w:div w:id="1578440156">
      <w:bodyDiv w:val="1"/>
      <w:marLeft w:val="0"/>
      <w:marRight w:val="0"/>
      <w:marTop w:val="0"/>
      <w:marBottom w:val="0"/>
      <w:divBdr>
        <w:top w:val="none" w:sz="0" w:space="0" w:color="auto"/>
        <w:left w:val="none" w:sz="0" w:space="0" w:color="auto"/>
        <w:bottom w:val="none" w:sz="0" w:space="0" w:color="auto"/>
        <w:right w:val="none" w:sz="0" w:space="0" w:color="auto"/>
      </w:divBdr>
    </w:div>
    <w:div w:id="1579049252">
      <w:bodyDiv w:val="1"/>
      <w:marLeft w:val="0"/>
      <w:marRight w:val="0"/>
      <w:marTop w:val="0"/>
      <w:marBottom w:val="0"/>
      <w:divBdr>
        <w:top w:val="none" w:sz="0" w:space="0" w:color="auto"/>
        <w:left w:val="none" w:sz="0" w:space="0" w:color="auto"/>
        <w:bottom w:val="none" w:sz="0" w:space="0" w:color="auto"/>
        <w:right w:val="none" w:sz="0" w:space="0" w:color="auto"/>
      </w:divBdr>
    </w:div>
    <w:div w:id="1579094305">
      <w:bodyDiv w:val="1"/>
      <w:marLeft w:val="0"/>
      <w:marRight w:val="0"/>
      <w:marTop w:val="0"/>
      <w:marBottom w:val="0"/>
      <w:divBdr>
        <w:top w:val="none" w:sz="0" w:space="0" w:color="auto"/>
        <w:left w:val="none" w:sz="0" w:space="0" w:color="auto"/>
        <w:bottom w:val="none" w:sz="0" w:space="0" w:color="auto"/>
        <w:right w:val="none" w:sz="0" w:space="0" w:color="auto"/>
      </w:divBdr>
    </w:div>
    <w:div w:id="1579246400">
      <w:bodyDiv w:val="1"/>
      <w:marLeft w:val="0"/>
      <w:marRight w:val="0"/>
      <w:marTop w:val="0"/>
      <w:marBottom w:val="0"/>
      <w:divBdr>
        <w:top w:val="none" w:sz="0" w:space="0" w:color="auto"/>
        <w:left w:val="none" w:sz="0" w:space="0" w:color="auto"/>
        <w:bottom w:val="none" w:sz="0" w:space="0" w:color="auto"/>
        <w:right w:val="none" w:sz="0" w:space="0" w:color="auto"/>
      </w:divBdr>
    </w:div>
    <w:div w:id="1579830992">
      <w:bodyDiv w:val="1"/>
      <w:marLeft w:val="0"/>
      <w:marRight w:val="0"/>
      <w:marTop w:val="0"/>
      <w:marBottom w:val="0"/>
      <w:divBdr>
        <w:top w:val="none" w:sz="0" w:space="0" w:color="auto"/>
        <w:left w:val="none" w:sz="0" w:space="0" w:color="auto"/>
        <w:bottom w:val="none" w:sz="0" w:space="0" w:color="auto"/>
        <w:right w:val="none" w:sz="0" w:space="0" w:color="auto"/>
      </w:divBdr>
    </w:div>
    <w:div w:id="1581595373">
      <w:bodyDiv w:val="1"/>
      <w:marLeft w:val="0"/>
      <w:marRight w:val="0"/>
      <w:marTop w:val="0"/>
      <w:marBottom w:val="0"/>
      <w:divBdr>
        <w:top w:val="none" w:sz="0" w:space="0" w:color="auto"/>
        <w:left w:val="none" w:sz="0" w:space="0" w:color="auto"/>
        <w:bottom w:val="none" w:sz="0" w:space="0" w:color="auto"/>
        <w:right w:val="none" w:sz="0" w:space="0" w:color="auto"/>
      </w:divBdr>
    </w:div>
    <w:div w:id="1581715551">
      <w:bodyDiv w:val="1"/>
      <w:marLeft w:val="0"/>
      <w:marRight w:val="0"/>
      <w:marTop w:val="0"/>
      <w:marBottom w:val="0"/>
      <w:divBdr>
        <w:top w:val="none" w:sz="0" w:space="0" w:color="auto"/>
        <w:left w:val="none" w:sz="0" w:space="0" w:color="auto"/>
        <w:bottom w:val="none" w:sz="0" w:space="0" w:color="auto"/>
        <w:right w:val="none" w:sz="0" w:space="0" w:color="auto"/>
      </w:divBdr>
    </w:div>
    <w:div w:id="1581719005">
      <w:bodyDiv w:val="1"/>
      <w:marLeft w:val="0"/>
      <w:marRight w:val="0"/>
      <w:marTop w:val="0"/>
      <w:marBottom w:val="0"/>
      <w:divBdr>
        <w:top w:val="none" w:sz="0" w:space="0" w:color="auto"/>
        <w:left w:val="none" w:sz="0" w:space="0" w:color="auto"/>
        <w:bottom w:val="none" w:sz="0" w:space="0" w:color="auto"/>
        <w:right w:val="none" w:sz="0" w:space="0" w:color="auto"/>
      </w:divBdr>
    </w:div>
    <w:div w:id="1582257272">
      <w:bodyDiv w:val="1"/>
      <w:marLeft w:val="0"/>
      <w:marRight w:val="0"/>
      <w:marTop w:val="0"/>
      <w:marBottom w:val="0"/>
      <w:divBdr>
        <w:top w:val="none" w:sz="0" w:space="0" w:color="auto"/>
        <w:left w:val="none" w:sz="0" w:space="0" w:color="auto"/>
        <w:bottom w:val="none" w:sz="0" w:space="0" w:color="auto"/>
        <w:right w:val="none" w:sz="0" w:space="0" w:color="auto"/>
      </w:divBdr>
    </w:div>
    <w:div w:id="1582789840">
      <w:bodyDiv w:val="1"/>
      <w:marLeft w:val="0"/>
      <w:marRight w:val="0"/>
      <w:marTop w:val="0"/>
      <w:marBottom w:val="0"/>
      <w:divBdr>
        <w:top w:val="none" w:sz="0" w:space="0" w:color="auto"/>
        <w:left w:val="none" w:sz="0" w:space="0" w:color="auto"/>
        <w:bottom w:val="none" w:sz="0" w:space="0" w:color="auto"/>
        <w:right w:val="none" w:sz="0" w:space="0" w:color="auto"/>
      </w:divBdr>
    </w:div>
    <w:div w:id="1583026966">
      <w:bodyDiv w:val="1"/>
      <w:marLeft w:val="0"/>
      <w:marRight w:val="0"/>
      <w:marTop w:val="0"/>
      <w:marBottom w:val="0"/>
      <w:divBdr>
        <w:top w:val="none" w:sz="0" w:space="0" w:color="auto"/>
        <w:left w:val="none" w:sz="0" w:space="0" w:color="auto"/>
        <w:bottom w:val="none" w:sz="0" w:space="0" w:color="auto"/>
        <w:right w:val="none" w:sz="0" w:space="0" w:color="auto"/>
      </w:divBdr>
    </w:div>
    <w:div w:id="1583102279">
      <w:bodyDiv w:val="1"/>
      <w:marLeft w:val="0"/>
      <w:marRight w:val="0"/>
      <w:marTop w:val="0"/>
      <w:marBottom w:val="0"/>
      <w:divBdr>
        <w:top w:val="none" w:sz="0" w:space="0" w:color="auto"/>
        <w:left w:val="none" w:sz="0" w:space="0" w:color="auto"/>
        <w:bottom w:val="none" w:sz="0" w:space="0" w:color="auto"/>
        <w:right w:val="none" w:sz="0" w:space="0" w:color="auto"/>
      </w:divBdr>
    </w:div>
    <w:div w:id="1584098020">
      <w:bodyDiv w:val="1"/>
      <w:marLeft w:val="0"/>
      <w:marRight w:val="0"/>
      <w:marTop w:val="0"/>
      <w:marBottom w:val="0"/>
      <w:divBdr>
        <w:top w:val="none" w:sz="0" w:space="0" w:color="auto"/>
        <w:left w:val="none" w:sz="0" w:space="0" w:color="auto"/>
        <w:bottom w:val="none" w:sz="0" w:space="0" w:color="auto"/>
        <w:right w:val="none" w:sz="0" w:space="0" w:color="auto"/>
      </w:divBdr>
    </w:div>
    <w:div w:id="1584145442">
      <w:bodyDiv w:val="1"/>
      <w:marLeft w:val="0"/>
      <w:marRight w:val="0"/>
      <w:marTop w:val="0"/>
      <w:marBottom w:val="0"/>
      <w:divBdr>
        <w:top w:val="none" w:sz="0" w:space="0" w:color="auto"/>
        <w:left w:val="none" w:sz="0" w:space="0" w:color="auto"/>
        <w:bottom w:val="none" w:sz="0" w:space="0" w:color="auto"/>
        <w:right w:val="none" w:sz="0" w:space="0" w:color="auto"/>
      </w:divBdr>
    </w:div>
    <w:div w:id="1584296863">
      <w:bodyDiv w:val="1"/>
      <w:marLeft w:val="0"/>
      <w:marRight w:val="0"/>
      <w:marTop w:val="0"/>
      <w:marBottom w:val="0"/>
      <w:divBdr>
        <w:top w:val="none" w:sz="0" w:space="0" w:color="auto"/>
        <w:left w:val="none" w:sz="0" w:space="0" w:color="auto"/>
        <w:bottom w:val="none" w:sz="0" w:space="0" w:color="auto"/>
        <w:right w:val="none" w:sz="0" w:space="0" w:color="auto"/>
      </w:divBdr>
    </w:div>
    <w:div w:id="1584991461">
      <w:bodyDiv w:val="1"/>
      <w:marLeft w:val="0"/>
      <w:marRight w:val="0"/>
      <w:marTop w:val="0"/>
      <w:marBottom w:val="0"/>
      <w:divBdr>
        <w:top w:val="none" w:sz="0" w:space="0" w:color="auto"/>
        <w:left w:val="none" w:sz="0" w:space="0" w:color="auto"/>
        <w:bottom w:val="none" w:sz="0" w:space="0" w:color="auto"/>
        <w:right w:val="none" w:sz="0" w:space="0" w:color="auto"/>
      </w:divBdr>
    </w:div>
    <w:div w:id="1585797267">
      <w:bodyDiv w:val="1"/>
      <w:marLeft w:val="0"/>
      <w:marRight w:val="0"/>
      <w:marTop w:val="0"/>
      <w:marBottom w:val="0"/>
      <w:divBdr>
        <w:top w:val="none" w:sz="0" w:space="0" w:color="auto"/>
        <w:left w:val="none" w:sz="0" w:space="0" w:color="auto"/>
        <w:bottom w:val="none" w:sz="0" w:space="0" w:color="auto"/>
        <w:right w:val="none" w:sz="0" w:space="0" w:color="auto"/>
      </w:divBdr>
    </w:div>
    <w:div w:id="1586380081">
      <w:bodyDiv w:val="1"/>
      <w:marLeft w:val="0"/>
      <w:marRight w:val="0"/>
      <w:marTop w:val="0"/>
      <w:marBottom w:val="0"/>
      <w:divBdr>
        <w:top w:val="none" w:sz="0" w:space="0" w:color="auto"/>
        <w:left w:val="none" w:sz="0" w:space="0" w:color="auto"/>
        <w:bottom w:val="none" w:sz="0" w:space="0" w:color="auto"/>
        <w:right w:val="none" w:sz="0" w:space="0" w:color="auto"/>
      </w:divBdr>
    </w:div>
    <w:div w:id="1586763564">
      <w:bodyDiv w:val="1"/>
      <w:marLeft w:val="0"/>
      <w:marRight w:val="0"/>
      <w:marTop w:val="0"/>
      <w:marBottom w:val="0"/>
      <w:divBdr>
        <w:top w:val="none" w:sz="0" w:space="0" w:color="auto"/>
        <w:left w:val="none" w:sz="0" w:space="0" w:color="auto"/>
        <w:bottom w:val="none" w:sz="0" w:space="0" w:color="auto"/>
        <w:right w:val="none" w:sz="0" w:space="0" w:color="auto"/>
      </w:divBdr>
    </w:div>
    <w:div w:id="1586766963">
      <w:bodyDiv w:val="1"/>
      <w:marLeft w:val="0"/>
      <w:marRight w:val="0"/>
      <w:marTop w:val="0"/>
      <w:marBottom w:val="0"/>
      <w:divBdr>
        <w:top w:val="none" w:sz="0" w:space="0" w:color="auto"/>
        <w:left w:val="none" w:sz="0" w:space="0" w:color="auto"/>
        <w:bottom w:val="none" w:sz="0" w:space="0" w:color="auto"/>
        <w:right w:val="none" w:sz="0" w:space="0" w:color="auto"/>
      </w:divBdr>
    </w:div>
    <w:div w:id="1586915989">
      <w:bodyDiv w:val="1"/>
      <w:marLeft w:val="0"/>
      <w:marRight w:val="0"/>
      <w:marTop w:val="0"/>
      <w:marBottom w:val="0"/>
      <w:divBdr>
        <w:top w:val="none" w:sz="0" w:space="0" w:color="auto"/>
        <w:left w:val="none" w:sz="0" w:space="0" w:color="auto"/>
        <w:bottom w:val="none" w:sz="0" w:space="0" w:color="auto"/>
        <w:right w:val="none" w:sz="0" w:space="0" w:color="auto"/>
      </w:divBdr>
    </w:div>
    <w:div w:id="1587114232">
      <w:bodyDiv w:val="1"/>
      <w:marLeft w:val="0"/>
      <w:marRight w:val="0"/>
      <w:marTop w:val="0"/>
      <w:marBottom w:val="0"/>
      <w:divBdr>
        <w:top w:val="none" w:sz="0" w:space="0" w:color="auto"/>
        <w:left w:val="none" w:sz="0" w:space="0" w:color="auto"/>
        <w:bottom w:val="none" w:sz="0" w:space="0" w:color="auto"/>
        <w:right w:val="none" w:sz="0" w:space="0" w:color="auto"/>
      </w:divBdr>
    </w:div>
    <w:div w:id="1587231743">
      <w:bodyDiv w:val="1"/>
      <w:marLeft w:val="0"/>
      <w:marRight w:val="0"/>
      <w:marTop w:val="0"/>
      <w:marBottom w:val="0"/>
      <w:divBdr>
        <w:top w:val="none" w:sz="0" w:space="0" w:color="auto"/>
        <w:left w:val="none" w:sz="0" w:space="0" w:color="auto"/>
        <w:bottom w:val="none" w:sz="0" w:space="0" w:color="auto"/>
        <w:right w:val="none" w:sz="0" w:space="0" w:color="auto"/>
      </w:divBdr>
    </w:div>
    <w:div w:id="1587417504">
      <w:bodyDiv w:val="1"/>
      <w:marLeft w:val="0"/>
      <w:marRight w:val="0"/>
      <w:marTop w:val="0"/>
      <w:marBottom w:val="0"/>
      <w:divBdr>
        <w:top w:val="none" w:sz="0" w:space="0" w:color="auto"/>
        <w:left w:val="none" w:sz="0" w:space="0" w:color="auto"/>
        <w:bottom w:val="none" w:sz="0" w:space="0" w:color="auto"/>
        <w:right w:val="none" w:sz="0" w:space="0" w:color="auto"/>
      </w:divBdr>
    </w:div>
    <w:div w:id="1588611741">
      <w:bodyDiv w:val="1"/>
      <w:marLeft w:val="0"/>
      <w:marRight w:val="0"/>
      <w:marTop w:val="0"/>
      <w:marBottom w:val="0"/>
      <w:divBdr>
        <w:top w:val="none" w:sz="0" w:space="0" w:color="auto"/>
        <w:left w:val="none" w:sz="0" w:space="0" w:color="auto"/>
        <w:bottom w:val="none" w:sz="0" w:space="0" w:color="auto"/>
        <w:right w:val="none" w:sz="0" w:space="0" w:color="auto"/>
      </w:divBdr>
    </w:div>
    <w:div w:id="1589777078">
      <w:bodyDiv w:val="1"/>
      <w:marLeft w:val="0"/>
      <w:marRight w:val="0"/>
      <w:marTop w:val="0"/>
      <w:marBottom w:val="0"/>
      <w:divBdr>
        <w:top w:val="none" w:sz="0" w:space="0" w:color="auto"/>
        <w:left w:val="none" w:sz="0" w:space="0" w:color="auto"/>
        <w:bottom w:val="none" w:sz="0" w:space="0" w:color="auto"/>
        <w:right w:val="none" w:sz="0" w:space="0" w:color="auto"/>
      </w:divBdr>
    </w:div>
    <w:div w:id="1589849302">
      <w:bodyDiv w:val="1"/>
      <w:marLeft w:val="0"/>
      <w:marRight w:val="0"/>
      <w:marTop w:val="0"/>
      <w:marBottom w:val="0"/>
      <w:divBdr>
        <w:top w:val="none" w:sz="0" w:space="0" w:color="auto"/>
        <w:left w:val="none" w:sz="0" w:space="0" w:color="auto"/>
        <w:bottom w:val="none" w:sz="0" w:space="0" w:color="auto"/>
        <w:right w:val="none" w:sz="0" w:space="0" w:color="auto"/>
      </w:divBdr>
    </w:div>
    <w:div w:id="1590694937">
      <w:bodyDiv w:val="1"/>
      <w:marLeft w:val="0"/>
      <w:marRight w:val="0"/>
      <w:marTop w:val="0"/>
      <w:marBottom w:val="0"/>
      <w:divBdr>
        <w:top w:val="none" w:sz="0" w:space="0" w:color="auto"/>
        <w:left w:val="none" w:sz="0" w:space="0" w:color="auto"/>
        <w:bottom w:val="none" w:sz="0" w:space="0" w:color="auto"/>
        <w:right w:val="none" w:sz="0" w:space="0" w:color="auto"/>
      </w:divBdr>
    </w:div>
    <w:div w:id="1590773821">
      <w:bodyDiv w:val="1"/>
      <w:marLeft w:val="0"/>
      <w:marRight w:val="0"/>
      <w:marTop w:val="0"/>
      <w:marBottom w:val="0"/>
      <w:divBdr>
        <w:top w:val="none" w:sz="0" w:space="0" w:color="auto"/>
        <w:left w:val="none" w:sz="0" w:space="0" w:color="auto"/>
        <w:bottom w:val="none" w:sz="0" w:space="0" w:color="auto"/>
        <w:right w:val="none" w:sz="0" w:space="0" w:color="auto"/>
      </w:divBdr>
    </w:div>
    <w:div w:id="1592203112">
      <w:bodyDiv w:val="1"/>
      <w:marLeft w:val="0"/>
      <w:marRight w:val="0"/>
      <w:marTop w:val="0"/>
      <w:marBottom w:val="0"/>
      <w:divBdr>
        <w:top w:val="none" w:sz="0" w:space="0" w:color="auto"/>
        <w:left w:val="none" w:sz="0" w:space="0" w:color="auto"/>
        <w:bottom w:val="none" w:sz="0" w:space="0" w:color="auto"/>
        <w:right w:val="none" w:sz="0" w:space="0" w:color="auto"/>
      </w:divBdr>
    </w:div>
    <w:div w:id="1592466333">
      <w:bodyDiv w:val="1"/>
      <w:marLeft w:val="0"/>
      <w:marRight w:val="0"/>
      <w:marTop w:val="0"/>
      <w:marBottom w:val="0"/>
      <w:divBdr>
        <w:top w:val="none" w:sz="0" w:space="0" w:color="auto"/>
        <w:left w:val="none" w:sz="0" w:space="0" w:color="auto"/>
        <w:bottom w:val="none" w:sz="0" w:space="0" w:color="auto"/>
        <w:right w:val="none" w:sz="0" w:space="0" w:color="auto"/>
      </w:divBdr>
    </w:div>
    <w:div w:id="1594049521">
      <w:bodyDiv w:val="1"/>
      <w:marLeft w:val="0"/>
      <w:marRight w:val="0"/>
      <w:marTop w:val="0"/>
      <w:marBottom w:val="0"/>
      <w:divBdr>
        <w:top w:val="none" w:sz="0" w:space="0" w:color="auto"/>
        <w:left w:val="none" w:sz="0" w:space="0" w:color="auto"/>
        <w:bottom w:val="none" w:sz="0" w:space="0" w:color="auto"/>
        <w:right w:val="none" w:sz="0" w:space="0" w:color="auto"/>
      </w:divBdr>
    </w:div>
    <w:div w:id="1595161837">
      <w:bodyDiv w:val="1"/>
      <w:marLeft w:val="0"/>
      <w:marRight w:val="0"/>
      <w:marTop w:val="0"/>
      <w:marBottom w:val="0"/>
      <w:divBdr>
        <w:top w:val="none" w:sz="0" w:space="0" w:color="auto"/>
        <w:left w:val="none" w:sz="0" w:space="0" w:color="auto"/>
        <w:bottom w:val="none" w:sz="0" w:space="0" w:color="auto"/>
        <w:right w:val="none" w:sz="0" w:space="0" w:color="auto"/>
      </w:divBdr>
    </w:div>
    <w:div w:id="1595748646">
      <w:bodyDiv w:val="1"/>
      <w:marLeft w:val="0"/>
      <w:marRight w:val="0"/>
      <w:marTop w:val="0"/>
      <w:marBottom w:val="0"/>
      <w:divBdr>
        <w:top w:val="none" w:sz="0" w:space="0" w:color="auto"/>
        <w:left w:val="none" w:sz="0" w:space="0" w:color="auto"/>
        <w:bottom w:val="none" w:sz="0" w:space="0" w:color="auto"/>
        <w:right w:val="none" w:sz="0" w:space="0" w:color="auto"/>
      </w:divBdr>
    </w:div>
    <w:div w:id="1596740875">
      <w:bodyDiv w:val="1"/>
      <w:marLeft w:val="0"/>
      <w:marRight w:val="0"/>
      <w:marTop w:val="0"/>
      <w:marBottom w:val="0"/>
      <w:divBdr>
        <w:top w:val="none" w:sz="0" w:space="0" w:color="auto"/>
        <w:left w:val="none" w:sz="0" w:space="0" w:color="auto"/>
        <w:bottom w:val="none" w:sz="0" w:space="0" w:color="auto"/>
        <w:right w:val="none" w:sz="0" w:space="0" w:color="auto"/>
      </w:divBdr>
    </w:div>
    <w:div w:id="1596984747">
      <w:bodyDiv w:val="1"/>
      <w:marLeft w:val="0"/>
      <w:marRight w:val="0"/>
      <w:marTop w:val="0"/>
      <w:marBottom w:val="0"/>
      <w:divBdr>
        <w:top w:val="none" w:sz="0" w:space="0" w:color="auto"/>
        <w:left w:val="none" w:sz="0" w:space="0" w:color="auto"/>
        <w:bottom w:val="none" w:sz="0" w:space="0" w:color="auto"/>
        <w:right w:val="none" w:sz="0" w:space="0" w:color="auto"/>
      </w:divBdr>
    </w:div>
    <w:div w:id="1597131698">
      <w:bodyDiv w:val="1"/>
      <w:marLeft w:val="0"/>
      <w:marRight w:val="0"/>
      <w:marTop w:val="0"/>
      <w:marBottom w:val="0"/>
      <w:divBdr>
        <w:top w:val="none" w:sz="0" w:space="0" w:color="auto"/>
        <w:left w:val="none" w:sz="0" w:space="0" w:color="auto"/>
        <w:bottom w:val="none" w:sz="0" w:space="0" w:color="auto"/>
        <w:right w:val="none" w:sz="0" w:space="0" w:color="auto"/>
      </w:divBdr>
    </w:div>
    <w:div w:id="1597210521">
      <w:bodyDiv w:val="1"/>
      <w:marLeft w:val="0"/>
      <w:marRight w:val="0"/>
      <w:marTop w:val="0"/>
      <w:marBottom w:val="0"/>
      <w:divBdr>
        <w:top w:val="none" w:sz="0" w:space="0" w:color="auto"/>
        <w:left w:val="none" w:sz="0" w:space="0" w:color="auto"/>
        <w:bottom w:val="none" w:sz="0" w:space="0" w:color="auto"/>
        <w:right w:val="none" w:sz="0" w:space="0" w:color="auto"/>
      </w:divBdr>
    </w:div>
    <w:div w:id="1597253746">
      <w:bodyDiv w:val="1"/>
      <w:marLeft w:val="0"/>
      <w:marRight w:val="0"/>
      <w:marTop w:val="0"/>
      <w:marBottom w:val="0"/>
      <w:divBdr>
        <w:top w:val="none" w:sz="0" w:space="0" w:color="auto"/>
        <w:left w:val="none" w:sz="0" w:space="0" w:color="auto"/>
        <w:bottom w:val="none" w:sz="0" w:space="0" w:color="auto"/>
        <w:right w:val="none" w:sz="0" w:space="0" w:color="auto"/>
      </w:divBdr>
    </w:div>
    <w:div w:id="1597446474">
      <w:bodyDiv w:val="1"/>
      <w:marLeft w:val="0"/>
      <w:marRight w:val="0"/>
      <w:marTop w:val="0"/>
      <w:marBottom w:val="0"/>
      <w:divBdr>
        <w:top w:val="none" w:sz="0" w:space="0" w:color="auto"/>
        <w:left w:val="none" w:sz="0" w:space="0" w:color="auto"/>
        <w:bottom w:val="none" w:sz="0" w:space="0" w:color="auto"/>
        <w:right w:val="none" w:sz="0" w:space="0" w:color="auto"/>
      </w:divBdr>
    </w:div>
    <w:div w:id="1597520453">
      <w:bodyDiv w:val="1"/>
      <w:marLeft w:val="0"/>
      <w:marRight w:val="0"/>
      <w:marTop w:val="0"/>
      <w:marBottom w:val="0"/>
      <w:divBdr>
        <w:top w:val="none" w:sz="0" w:space="0" w:color="auto"/>
        <w:left w:val="none" w:sz="0" w:space="0" w:color="auto"/>
        <w:bottom w:val="none" w:sz="0" w:space="0" w:color="auto"/>
        <w:right w:val="none" w:sz="0" w:space="0" w:color="auto"/>
      </w:divBdr>
    </w:div>
    <w:div w:id="1597711702">
      <w:bodyDiv w:val="1"/>
      <w:marLeft w:val="0"/>
      <w:marRight w:val="0"/>
      <w:marTop w:val="0"/>
      <w:marBottom w:val="0"/>
      <w:divBdr>
        <w:top w:val="none" w:sz="0" w:space="0" w:color="auto"/>
        <w:left w:val="none" w:sz="0" w:space="0" w:color="auto"/>
        <w:bottom w:val="none" w:sz="0" w:space="0" w:color="auto"/>
        <w:right w:val="none" w:sz="0" w:space="0" w:color="auto"/>
      </w:divBdr>
    </w:div>
    <w:div w:id="1598557969">
      <w:bodyDiv w:val="1"/>
      <w:marLeft w:val="0"/>
      <w:marRight w:val="0"/>
      <w:marTop w:val="0"/>
      <w:marBottom w:val="0"/>
      <w:divBdr>
        <w:top w:val="none" w:sz="0" w:space="0" w:color="auto"/>
        <w:left w:val="none" w:sz="0" w:space="0" w:color="auto"/>
        <w:bottom w:val="none" w:sz="0" w:space="0" w:color="auto"/>
        <w:right w:val="none" w:sz="0" w:space="0" w:color="auto"/>
      </w:divBdr>
    </w:div>
    <w:div w:id="1599212198">
      <w:bodyDiv w:val="1"/>
      <w:marLeft w:val="0"/>
      <w:marRight w:val="0"/>
      <w:marTop w:val="0"/>
      <w:marBottom w:val="0"/>
      <w:divBdr>
        <w:top w:val="none" w:sz="0" w:space="0" w:color="auto"/>
        <w:left w:val="none" w:sz="0" w:space="0" w:color="auto"/>
        <w:bottom w:val="none" w:sz="0" w:space="0" w:color="auto"/>
        <w:right w:val="none" w:sz="0" w:space="0" w:color="auto"/>
      </w:divBdr>
    </w:div>
    <w:div w:id="1599480626">
      <w:bodyDiv w:val="1"/>
      <w:marLeft w:val="0"/>
      <w:marRight w:val="0"/>
      <w:marTop w:val="0"/>
      <w:marBottom w:val="0"/>
      <w:divBdr>
        <w:top w:val="none" w:sz="0" w:space="0" w:color="auto"/>
        <w:left w:val="none" w:sz="0" w:space="0" w:color="auto"/>
        <w:bottom w:val="none" w:sz="0" w:space="0" w:color="auto"/>
        <w:right w:val="none" w:sz="0" w:space="0" w:color="auto"/>
      </w:divBdr>
    </w:div>
    <w:div w:id="1600524338">
      <w:bodyDiv w:val="1"/>
      <w:marLeft w:val="0"/>
      <w:marRight w:val="0"/>
      <w:marTop w:val="0"/>
      <w:marBottom w:val="0"/>
      <w:divBdr>
        <w:top w:val="none" w:sz="0" w:space="0" w:color="auto"/>
        <w:left w:val="none" w:sz="0" w:space="0" w:color="auto"/>
        <w:bottom w:val="none" w:sz="0" w:space="0" w:color="auto"/>
        <w:right w:val="none" w:sz="0" w:space="0" w:color="auto"/>
      </w:divBdr>
    </w:div>
    <w:div w:id="1601063784">
      <w:bodyDiv w:val="1"/>
      <w:marLeft w:val="0"/>
      <w:marRight w:val="0"/>
      <w:marTop w:val="0"/>
      <w:marBottom w:val="0"/>
      <w:divBdr>
        <w:top w:val="none" w:sz="0" w:space="0" w:color="auto"/>
        <w:left w:val="none" w:sz="0" w:space="0" w:color="auto"/>
        <w:bottom w:val="none" w:sz="0" w:space="0" w:color="auto"/>
        <w:right w:val="none" w:sz="0" w:space="0" w:color="auto"/>
      </w:divBdr>
    </w:div>
    <w:div w:id="1601373907">
      <w:bodyDiv w:val="1"/>
      <w:marLeft w:val="0"/>
      <w:marRight w:val="0"/>
      <w:marTop w:val="0"/>
      <w:marBottom w:val="0"/>
      <w:divBdr>
        <w:top w:val="none" w:sz="0" w:space="0" w:color="auto"/>
        <w:left w:val="none" w:sz="0" w:space="0" w:color="auto"/>
        <w:bottom w:val="none" w:sz="0" w:space="0" w:color="auto"/>
        <w:right w:val="none" w:sz="0" w:space="0" w:color="auto"/>
      </w:divBdr>
    </w:div>
    <w:div w:id="1601404532">
      <w:bodyDiv w:val="1"/>
      <w:marLeft w:val="0"/>
      <w:marRight w:val="0"/>
      <w:marTop w:val="0"/>
      <w:marBottom w:val="0"/>
      <w:divBdr>
        <w:top w:val="none" w:sz="0" w:space="0" w:color="auto"/>
        <w:left w:val="none" w:sz="0" w:space="0" w:color="auto"/>
        <w:bottom w:val="none" w:sz="0" w:space="0" w:color="auto"/>
        <w:right w:val="none" w:sz="0" w:space="0" w:color="auto"/>
      </w:divBdr>
    </w:div>
    <w:div w:id="1601717234">
      <w:bodyDiv w:val="1"/>
      <w:marLeft w:val="0"/>
      <w:marRight w:val="0"/>
      <w:marTop w:val="0"/>
      <w:marBottom w:val="0"/>
      <w:divBdr>
        <w:top w:val="none" w:sz="0" w:space="0" w:color="auto"/>
        <w:left w:val="none" w:sz="0" w:space="0" w:color="auto"/>
        <w:bottom w:val="none" w:sz="0" w:space="0" w:color="auto"/>
        <w:right w:val="none" w:sz="0" w:space="0" w:color="auto"/>
      </w:divBdr>
    </w:div>
    <w:div w:id="1602448788">
      <w:bodyDiv w:val="1"/>
      <w:marLeft w:val="0"/>
      <w:marRight w:val="0"/>
      <w:marTop w:val="0"/>
      <w:marBottom w:val="0"/>
      <w:divBdr>
        <w:top w:val="none" w:sz="0" w:space="0" w:color="auto"/>
        <w:left w:val="none" w:sz="0" w:space="0" w:color="auto"/>
        <w:bottom w:val="none" w:sz="0" w:space="0" w:color="auto"/>
        <w:right w:val="none" w:sz="0" w:space="0" w:color="auto"/>
      </w:divBdr>
    </w:div>
    <w:div w:id="1605072901">
      <w:bodyDiv w:val="1"/>
      <w:marLeft w:val="0"/>
      <w:marRight w:val="0"/>
      <w:marTop w:val="0"/>
      <w:marBottom w:val="0"/>
      <w:divBdr>
        <w:top w:val="none" w:sz="0" w:space="0" w:color="auto"/>
        <w:left w:val="none" w:sz="0" w:space="0" w:color="auto"/>
        <w:bottom w:val="none" w:sz="0" w:space="0" w:color="auto"/>
        <w:right w:val="none" w:sz="0" w:space="0" w:color="auto"/>
      </w:divBdr>
    </w:div>
    <w:div w:id="1605385108">
      <w:bodyDiv w:val="1"/>
      <w:marLeft w:val="0"/>
      <w:marRight w:val="0"/>
      <w:marTop w:val="0"/>
      <w:marBottom w:val="0"/>
      <w:divBdr>
        <w:top w:val="none" w:sz="0" w:space="0" w:color="auto"/>
        <w:left w:val="none" w:sz="0" w:space="0" w:color="auto"/>
        <w:bottom w:val="none" w:sz="0" w:space="0" w:color="auto"/>
        <w:right w:val="none" w:sz="0" w:space="0" w:color="auto"/>
      </w:divBdr>
    </w:div>
    <w:div w:id="1606185823">
      <w:bodyDiv w:val="1"/>
      <w:marLeft w:val="0"/>
      <w:marRight w:val="0"/>
      <w:marTop w:val="0"/>
      <w:marBottom w:val="0"/>
      <w:divBdr>
        <w:top w:val="none" w:sz="0" w:space="0" w:color="auto"/>
        <w:left w:val="none" w:sz="0" w:space="0" w:color="auto"/>
        <w:bottom w:val="none" w:sz="0" w:space="0" w:color="auto"/>
        <w:right w:val="none" w:sz="0" w:space="0" w:color="auto"/>
      </w:divBdr>
    </w:div>
    <w:div w:id="1606621484">
      <w:bodyDiv w:val="1"/>
      <w:marLeft w:val="0"/>
      <w:marRight w:val="0"/>
      <w:marTop w:val="0"/>
      <w:marBottom w:val="0"/>
      <w:divBdr>
        <w:top w:val="none" w:sz="0" w:space="0" w:color="auto"/>
        <w:left w:val="none" w:sz="0" w:space="0" w:color="auto"/>
        <w:bottom w:val="none" w:sz="0" w:space="0" w:color="auto"/>
        <w:right w:val="none" w:sz="0" w:space="0" w:color="auto"/>
      </w:divBdr>
    </w:div>
    <w:div w:id="1607075154">
      <w:bodyDiv w:val="1"/>
      <w:marLeft w:val="0"/>
      <w:marRight w:val="0"/>
      <w:marTop w:val="0"/>
      <w:marBottom w:val="0"/>
      <w:divBdr>
        <w:top w:val="none" w:sz="0" w:space="0" w:color="auto"/>
        <w:left w:val="none" w:sz="0" w:space="0" w:color="auto"/>
        <w:bottom w:val="none" w:sz="0" w:space="0" w:color="auto"/>
        <w:right w:val="none" w:sz="0" w:space="0" w:color="auto"/>
      </w:divBdr>
    </w:div>
    <w:div w:id="1608468114">
      <w:bodyDiv w:val="1"/>
      <w:marLeft w:val="0"/>
      <w:marRight w:val="0"/>
      <w:marTop w:val="0"/>
      <w:marBottom w:val="0"/>
      <w:divBdr>
        <w:top w:val="none" w:sz="0" w:space="0" w:color="auto"/>
        <w:left w:val="none" w:sz="0" w:space="0" w:color="auto"/>
        <w:bottom w:val="none" w:sz="0" w:space="0" w:color="auto"/>
        <w:right w:val="none" w:sz="0" w:space="0" w:color="auto"/>
      </w:divBdr>
    </w:div>
    <w:div w:id="1609002543">
      <w:bodyDiv w:val="1"/>
      <w:marLeft w:val="0"/>
      <w:marRight w:val="0"/>
      <w:marTop w:val="0"/>
      <w:marBottom w:val="0"/>
      <w:divBdr>
        <w:top w:val="none" w:sz="0" w:space="0" w:color="auto"/>
        <w:left w:val="none" w:sz="0" w:space="0" w:color="auto"/>
        <w:bottom w:val="none" w:sz="0" w:space="0" w:color="auto"/>
        <w:right w:val="none" w:sz="0" w:space="0" w:color="auto"/>
      </w:divBdr>
    </w:div>
    <w:div w:id="1609047481">
      <w:bodyDiv w:val="1"/>
      <w:marLeft w:val="0"/>
      <w:marRight w:val="0"/>
      <w:marTop w:val="0"/>
      <w:marBottom w:val="0"/>
      <w:divBdr>
        <w:top w:val="none" w:sz="0" w:space="0" w:color="auto"/>
        <w:left w:val="none" w:sz="0" w:space="0" w:color="auto"/>
        <w:bottom w:val="none" w:sz="0" w:space="0" w:color="auto"/>
        <w:right w:val="none" w:sz="0" w:space="0" w:color="auto"/>
      </w:divBdr>
    </w:div>
    <w:div w:id="1609117722">
      <w:bodyDiv w:val="1"/>
      <w:marLeft w:val="0"/>
      <w:marRight w:val="0"/>
      <w:marTop w:val="0"/>
      <w:marBottom w:val="0"/>
      <w:divBdr>
        <w:top w:val="none" w:sz="0" w:space="0" w:color="auto"/>
        <w:left w:val="none" w:sz="0" w:space="0" w:color="auto"/>
        <w:bottom w:val="none" w:sz="0" w:space="0" w:color="auto"/>
        <w:right w:val="none" w:sz="0" w:space="0" w:color="auto"/>
      </w:divBdr>
    </w:div>
    <w:div w:id="1609239124">
      <w:bodyDiv w:val="1"/>
      <w:marLeft w:val="0"/>
      <w:marRight w:val="0"/>
      <w:marTop w:val="0"/>
      <w:marBottom w:val="0"/>
      <w:divBdr>
        <w:top w:val="none" w:sz="0" w:space="0" w:color="auto"/>
        <w:left w:val="none" w:sz="0" w:space="0" w:color="auto"/>
        <w:bottom w:val="none" w:sz="0" w:space="0" w:color="auto"/>
        <w:right w:val="none" w:sz="0" w:space="0" w:color="auto"/>
      </w:divBdr>
    </w:div>
    <w:div w:id="1609383973">
      <w:bodyDiv w:val="1"/>
      <w:marLeft w:val="0"/>
      <w:marRight w:val="0"/>
      <w:marTop w:val="0"/>
      <w:marBottom w:val="0"/>
      <w:divBdr>
        <w:top w:val="none" w:sz="0" w:space="0" w:color="auto"/>
        <w:left w:val="none" w:sz="0" w:space="0" w:color="auto"/>
        <w:bottom w:val="none" w:sz="0" w:space="0" w:color="auto"/>
        <w:right w:val="none" w:sz="0" w:space="0" w:color="auto"/>
      </w:divBdr>
    </w:div>
    <w:div w:id="1609388055">
      <w:bodyDiv w:val="1"/>
      <w:marLeft w:val="0"/>
      <w:marRight w:val="0"/>
      <w:marTop w:val="0"/>
      <w:marBottom w:val="0"/>
      <w:divBdr>
        <w:top w:val="none" w:sz="0" w:space="0" w:color="auto"/>
        <w:left w:val="none" w:sz="0" w:space="0" w:color="auto"/>
        <w:bottom w:val="none" w:sz="0" w:space="0" w:color="auto"/>
        <w:right w:val="none" w:sz="0" w:space="0" w:color="auto"/>
      </w:divBdr>
    </w:div>
    <w:div w:id="1609849410">
      <w:bodyDiv w:val="1"/>
      <w:marLeft w:val="0"/>
      <w:marRight w:val="0"/>
      <w:marTop w:val="0"/>
      <w:marBottom w:val="0"/>
      <w:divBdr>
        <w:top w:val="none" w:sz="0" w:space="0" w:color="auto"/>
        <w:left w:val="none" w:sz="0" w:space="0" w:color="auto"/>
        <w:bottom w:val="none" w:sz="0" w:space="0" w:color="auto"/>
        <w:right w:val="none" w:sz="0" w:space="0" w:color="auto"/>
      </w:divBdr>
    </w:div>
    <w:div w:id="1609966992">
      <w:bodyDiv w:val="1"/>
      <w:marLeft w:val="0"/>
      <w:marRight w:val="0"/>
      <w:marTop w:val="0"/>
      <w:marBottom w:val="0"/>
      <w:divBdr>
        <w:top w:val="none" w:sz="0" w:space="0" w:color="auto"/>
        <w:left w:val="none" w:sz="0" w:space="0" w:color="auto"/>
        <w:bottom w:val="none" w:sz="0" w:space="0" w:color="auto"/>
        <w:right w:val="none" w:sz="0" w:space="0" w:color="auto"/>
      </w:divBdr>
    </w:div>
    <w:div w:id="1610503903">
      <w:bodyDiv w:val="1"/>
      <w:marLeft w:val="0"/>
      <w:marRight w:val="0"/>
      <w:marTop w:val="0"/>
      <w:marBottom w:val="0"/>
      <w:divBdr>
        <w:top w:val="none" w:sz="0" w:space="0" w:color="auto"/>
        <w:left w:val="none" w:sz="0" w:space="0" w:color="auto"/>
        <w:bottom w:val="none" w:sz="0" w:space="0" w:color="auto"/>
        <w:right w:val="none" w:sz="0" w:space="0" w:color="auto"/>
      </w:divBdr>
    </w:div>
    <w:div w:id="1610773524">
      <w:bodyDiv w:val="1"/>
      <w:marLeft w:val="0"/>
      <w:marRight w:val="0"/>
      <w:marTop w:val="0"/>
      <w:marBottom w:val="0"/>
      <w:divBdr>
        <w:top w:val="none" w:sz="0" w:space="0" w:color="auto"/>
        <w:left w:val="none" w:sz="0" w:space="0" w:color="auto"/>
        <w:bottom w:val="none" w:sz="0" w:space="0" w:color="auto"/>
        <w:right w:val="none" w:sz="0" w:space="0" w:color="auto"/>
      </w:divBdr>
    </w:div>
    <w:div w:id="1611693914">
      <w:bodyDiv w:val="1"/>
      <w:marLeft w:val="0"/>
      <w:marRight w:val="0"/>
      <w:marTop w:val="0"/>
      <w:marBottom w:val="0"/>
      <w:divBdr>
        <w:top w:val="none" w:sz="0" w:space="0" w:color="auto"/>
        <w:left w:val="none" w:sz="0" w:space="0" w:color="auto"/>
        <w:bottom w:val="none" w:sz="0" w:space="0" w:color="auto"/>
        <w:right w:val="none" w:sz="0" w:space="0" w:color="auto"/>
      </w:divBdr>
    </w:div>
    <w:div w:id="1611862469">
      <w:bodyDiv w:val="1"/>
      <w:marLeft w:val="0"/>
      <w:marRight w:val="0"/>
      <w:marTop w:val="0"/>
      <w:marBottom w:val="0"/>
      <w:divBdr>
        <w:top w:val="none" w:sz="0" w:space="0" w:color="auto"/>
        <w:left w:val="none" w:sz="0" w:space="0" w:color="auto"/>
        <w:bottom w:val="none" w:sz="0" w:space="0" w:color="auto"/>
        <w:right w:val="none" w:sz="0" w:space="0" w:color="auto"/>
      </w:divBdr>
    </w:div>
    <w:div w:id="1612398526">
      <w:bodyDiv w:val="1"/>
      <w:marLeft w:val="0"/>
      <w:marRight w:val="0"/>
      <w:marTop w:val="0"/>
      <w:marBottom w:val="0"/>
      <w:divBdr>
        <w:top w:val="none" w:sz="0" w:space="0" w:color="auto"/>
        <w:left w:val="none" w:sz="0" w:space="0" w:color="auto"/>
        <w:bottom w:val="none" w:sz="0" w:space="0" w:color="auto"/>
        <w:right w:val="none" w:sz="0" w:space="0" w:color="auto"/>
      </w:divBdr>
    </w:div>
    <w:div w:id="1612854428">
      <w:bodyDiv w:val="1"/>
      <w:marLeft w:val="0"/>
      <w:marRight w:val="0"/>
      <w:marTop w:val="0"/>
      <w:marBottom w:val="0"/>
      <w:divBdr>
        <w:top w:val="none" w:sz="0" w:space="0" w:color="auto"/>
        <w:left w:val="none" w:sz="0" w:space="0" w:color="auto"/>
        <w:bottom w:val="none" w:sz="0" w:space="0" w:color="auto"/>
        <w:right w:val="none" w:sz="0" w:space="0" w:color="auto"/>
      </w:divBdr>
    </w:div>
    <w:div w:id="1613901252">
      <w:bodyDiv w:val="1"/>
      <w:marLeft w:val="0"/>
      <w:marRight w:val="0"/>
      <w:marTop w:val="0"/>
      <w:marBottom w:val="0"/>
      <w:divBdr>
        <w:top w:val="none" w:sz="0" w:space="0" w:color="auto"/>
        <w:left w:val="none" w:sz="0" w:space="0" w:color="auto"/>
        <w:bottom w:val="none" w:sz="0" w:space="0" w:color="auto"/>
        <w:right w:val="none" w:sz="0" w:space="0" w:color="auto"/>
      </w:divBdr>
    </w:div>
    <w:div w:id="1613971510">
      <w:bodyDiv w:val="1"/>
      <w:marLeft w:val="0"/>
      <w:marRight w:val="0"/>
      <w:marTop w:val="0"/>
      <w:marBottom w:val="0"/>
      <w:divBdr>
        <w:top w:val="none" w:sz="0" w:space="0" w:color="auto"/>
        <w:left w:val="none" w:sz="0" w:space="0" w:color="auto"/>
        <w:bottom w:val="none" w:sz="0" w:space="0" w:color="auto"/>
        <w:right w:val="none" w:sz="0" w:space="0" w:color="auto"/>
      </w:divBdr>
    </w:div>
    <w:div w:id="1614097645">
      <w:bodyDiv w:val="1"/>
      <w:marLeft w:val="0"/>
      <w:marRight w:val="0"/>
      <w:marTop w:val="0"/>
      <w:marBottom w:val="0"/>
      <w:divBdr>
        <w:top w:val="none" w:sz="0" w:space="0" w:color="auto"/>
        <w:left w:val="none" w:sz="0" w:space="0" w:color="auto"/>
        <w:bottom w:val="none" w:sz="0" w:space="0" w:color="auto"/>
        <w:right w:val="none" w:sz="0" w:space="0" w:color="auto"/>
      </w:divBdr>
    </w:div>
    <w:div w:id="1614362686">
      <w:bodyDiv w:val="1"/>
      <w:marLeft w:val="0"/>
      <w:marRight w:val="0"/>
      <w:marTop w:val="0"/>
      <w:marBottom w:val="0"/>
      <w:divBdr>
        <w:top w:val="none" w:sz="0" w:space="0" w:color="auto"/>
        <w:left w:val="none" w:sz="0" w:space="0" w:color="auto"/>
        <w:bottom w:val="none" w:sz="0" w:space="0" w:color="auto"/>
        <w:right w:val="none" w:sz="0" w:space="0" w:color="auto"/>
      </w:divBdr>
    </w:div>
    <w:div w:id="1614751983">
      <w:bodyDiv w:val="1"/>
      <w:marLeft w:val="0"/>
      <w:marRight w:val="0"/>
      <w:marTop w:val="0"/>
      <w:marBottom w:val="0"/>
      <w:divBdr>
        <w:top w:val="none" w:sz="0" w:space="0" w:color="auto"/>
        <w:left w:val="none" w:sz="0" w:space="0" w:color="auto"/>
        <w:bottom w:val="none" w:sz="0" w:space="0" w:color="auto"/>
        <w:right w:val="none" w:sz="0" w:space="0" w:color="auto"/>
      </w:divBdr>
    </w:div>
    <w:div w:id="1615017257">
      <w:bodyDiv w:val="1"/>
      <w:marLeft w:val="0"/>
      <w:marRight w:val="0"/>
      <w:marTop w:val="0"/>
      <w:marBottom w:val="0"/>
      <w:divBdr>
        <w:top w:val="none" w:sz="0" w:space="0" w:color="auto"/>
        <w:left w:val="none" w:sz="0" w:space="0" w:color="auto"/>
        <w:bottom w:val="none" w:sz="0" w:space="0" w:color="auto"/>
        <w:right w:val="none" w:sz="0" w:space="0" w:color="auto"/>
      </w:divBdr>
    </w:div>
    <w:div w:id="1615163862">
      <w:bodyDiv w:val="1"/>
      <w:marLeft w:val="0"/>
      <w:marRight w:val="0"/>
      <w:marTop w:val="0"/>
      <w:marBottom w:val="0"/>
      <w:divBdr>
        <w:top w:val="none" w:sz="0" w:space="0" w:color="auto"/>
        <w:left w:val="none" w:sz="0" w:space="0" w:color="auto"/>
        <w:bottom w:val="none" w:sz="0" w:space="0" w:color="auto"/>
        <w:right w:val="none" w:sz="0" w:space="0" w:color="auto"/>
      </w:divBdr>
    </w:div>
    <w:div w:id="1615408437">
      <w:bodyDiv w:val="1"/>
      <w:marLeft w:val="0"/>
      <w:marRight w:val="0"/>
      <w:marTop w:val="0"/>
      <w:marBottom w:val="0"/>
      <w:divBdr>
        <w:top w:val="none" w:sz="0" w:space="0" w:color="auto"/>
        <w:left w:val="none" w:sz="0" w:space="0" w:color="auto"/>
        <w:bottom w:val="none" w:sz="0" w:space="0" w:color="auto"/>
        <w:right w:val="none" w:sz="0" w:space="0" w:color="auto"/>
      </w:divBdr>
    </w:div>
    <w:div w:id="1616517836">
      <w:bodyDiv w:val="1"/>
      <w:marLeft w:val="0"/>
      <w:marRight w:val="0"/>
      <w:marTop w:val="0"/>
      <w:marBottom w:val="0"/>
      <w:divBdr>
        <w:top w:val="none" w:sz="0" w:space="0" w:color="auto"/>
        <w:left w:val="none" w:sz="0" w:space="0" w:color="auto"/>
        <w:bottom w:val="none" w:sz="0" w:space="0" w:color="auto"/>
        <w:right w:val="none" w:sz="0" w:space="0" w:color="auto"/>
      </w:divBdr>
    </w:div>
    <w:div w:id="1616986960">
      <w:bodyDiv w:val="1"/>
      <w:marLeft w:val="0"/>
      <w:marRight w:val="0"/>
      <w:marTop w:val="0"/>
      <w:marBottom w:val="0"/>
      <w:divBdr>
        <w:top w:val="none" w:sz="0" w:space="0" w:color="auto"/>
        <w:left w:val="none" w:sz="0" w:space="0" w:color="auto"/>
        <w:bottom w:val="none" w:sz="0" w:space="0" w:color="auto"/>
        <w:right w:val="none" w:sz="0" w:space="0" w:color="auto"/>
      </w:divBdr>
    </w:div>
    <w:div w:id="1617175026">
      <w:bodyDiv w:val="1"/>
      <w:marLeft w:val="0"/>
      <w:marRight w:val="0"/>
      <w:marTop w:val="0"/>
      <w:marBottom w:val="0"/>
      <w:divBdr>
        <w:top w:val="none" w:sz="0" w:space="0" w:color="auto"/>
        <w:left w:val="none" w:sz="0" w:space="0" w:color="auto"/>
        <w:bottom w:val="none" w:sz="0" w:space="0" w:color="auto"/>
        <w:right w:val="none" w:sz="0" w:space="0" w:color="auto"/>
      </w:divBdr>
    </w:div>
    <w:div w:id="1617365622">
      <w:bodyDiv w:val="1"/>
      <w:marLeft w:val="0"/>
      <w:marRight w:val="0"/>
      <w:marTop w:val="0"/>
      <w:marBottom w:val="0"/>
      <w:divBdr>
        <w:top w:val="none" w:sz="0" w:space="0" w:color="auto"/>
        <w:left w:val="none" w:sz="0" w:space="0" w:color="auto"/>
        <w:bottom w:val="none" w:sz="0" w:space="0" w:color="auto"/>
        <w:right w:val="none" w:sz="0" w:space="0" w:color="auto"/>
      </w:divBdr>
    </w:div>
    <w:div w:id="1618026130">
      <w:bodyDiv w:val="1"/>
      <w:marLeft w:val="0"/>
      <w:marRight w:val="0"/>
      <w:marTop w:val="0"/>
      <w:marBottom w:val="0"/>
      <w:divBdr>
        <w:top w:val="none" w:sz="0" w:space="0" w:color="auto"/>
        <w:left w:val="none" w:sz="0" w:space="0" w:color="auto"/>
        <w:bottom w:val="none" w:sz="0" w:space="0" w:color="auto"/>
        <w:right w:val="none" w:sz="0" w:space="0" w:color="auto"/>
      </w:divBdr>
    </w:div>
    <w:div w:id="1618216064">
      <w:bodyDiv w:val="1"/>
      <w:marLeft w:val="0"/>
      <w:marRight w:val="0"/>
      <w:marTop w:val="0"/>
      <w:marBottom w:val="0"/>
      <w:divBdr>
        <w:top w:val="none" w:sz="0" w:space="0" w:color="auto"/>
        <w:left w:val="none" w:sz="0" w:space="0" w:color="auto"/>
        <w:bottom w:val="none" w:sz="0" w:space="0" w:color="auto"/>
        <w:right w:val="none" w:sz="0" w:space="0" w:color="auto"/>
      </w:divBdr>
    </w:div>
    <w:div w:id="1618373888">
      <w:bodyDiv w:val="1"/>
      <w:marLeft w:val="0"/>
      <w:marRight w:val="0"/>
      <w:marTop w:val="0"/>
      <w:marBottom w:val="0"/>
      <w:divBdr>
        <w:top w:val="none" w:sz="0" w:space="0" w:color="auto"/>
        <w:left w:val="none" w:sz="0" w:space="0" w:color="auto"/>
        <w:bottom w:val="none" w:sz="0" w:space="0" w:color="auto"/>
        <w:right w:val="none" w:sz="0" w:space="0" w:color="auto"/>
      </w:divBdr>
    </w:div>
    <w:div w:id="1618951289">
      <w:bodyDiv w:val="1"/>
      <w:marLeft w:val="0"/>
      <w:marRight w:val="0"/>
      <w:marTop w:val="0"/>
      <w:marBottom w:val="0"/>
      <w:divBdr>
        <w:top w:val="none" w:sz="0" w:space="0" w:color="auto"/>
        <w:left w:val="none" w:sz="0" w:space="0" w:color="auto"/>
        <w:bottom w:val="none" w:sz="0" w:space="0" w:color="auto"/>
        <w:right w:val="none" w:sz="0" w:space="0" w:color="auto"/>
      </w:divBdr>
    </w:div>
    <w:div w:id="1619143808">
      <w:bodyDiv w:val="1"/>
      <w:marLeft w:val="0"/>
      <w:marRight w:val="0"/>
      <w:marTop w:val="0"/>
      <w:marBottom w:val="0"/>
      <w:divBdr>
        <w:top w:val="none" w:sz="0" w:space="0" w:color="auto"/>
        <w:left w:val="none" w:sz="0" w:space="0" w:color="auto"/>
        <w:bottom w:val="none" w:sz="0" w:space="0" w:color="auto"/>
        <w:right w:val="none" w:sz="0" w:space="0" w:color="auto"/>
      </w:divBdr>
    </w:div>
    <w:div w:id="1619291557">
      <w:bodyDiv w:val="1"/>
      <w:marLeft w:val="0"/>
      <w:marRight w:val="0"/>
      <w:marTop w:val="0"/>
      <w:marBottom w:val="0"/>
      <w:divBdr>
        <w:top w:val="none" w:sz="0" w:space="0" w:color="auto"/>
        <w:left w:val="none" w:sz="0" w:space="0" w:color="auto"/>
        <w:bottom w:val="none" w:sz="0" w:space="0" w:color="auto"/>
        <w:right w:val="none" w:sz="0" w:space="0" w:color="auto"/>
      </w:divBdr>
    </w:div>
    <w:div w:id="1619336812">
      <w:bodyDiv w:val="1"/>
      <w:marLeft w:val="0"/>
      <w:marRight w:val="0"/>
      <w:marTop w:val="0"/>
      <w:marBottom w:val="0"/>
      <w:divBdr>
        <w:top w:val="none" w:sz="0" w:space="0" w:color="auto"/>
        <w:left w:val="none" w:sz="0" w:space="0" w:color="auto"/>
        <w:bottom w:val="none" w:sz="0" w:space="0" w:color="auto"/>
        <w:right w:val="none" w:sz="0" w:space="0" w:color="auto"/>
      </w:divBdr>
    </w:div>
    <w:div w:id="1619876262">
      <w:bodyDiv w:val="1"/>
      <w:marLeft w:val="0"/>
      <w:marRight w:val="0"/>
      <w:marTop w:val="0"/>
      <w:marBottom w:val="0"/>
      <w:divBdr>
        <w:top w:val="none" w:sz="0" w:space="0" w:color="auto"/>
        <w:left w:val="none" w:sz="0" w:space="0" w:color="auto"/>
        <w:bottom w:val="none" w:sz="0" w:space="0" w:color="auto"/>
        <w:right w:val="none" w:sz="0" w:space="0" w:color="auto"/>
      </w:divBdr>
    </w:div>
    <w:div w:id="1620181695">
      <w:bodyDiv w:val="1"/>
      <w:marLeft w:val="0"/>
      <w:marRight w:val="0"/>
      <w:marTop w:val="0"/>
      <w:marBottom w:val="0"/>
      <w:divBdr>
        <w:top w:val="none" w:sz="0" w:space="0" w:color="auto"/>
        <w:left w:val="none" w:sz="0" w:space="0" w:color="auto"/>
        <w:bottom w:val="none" w:sz="0" w:space="0" w:color="auto"/>
        <w:right w:val="none" w:sz="0" w:space="0" w:color="auto"/>
      </w:divBdr>
    </w:div>
    <w:div w:id="1620263449">
      <w:bodyDiv w:val="1"/>
      <w:marLeft w:val="0"/>
      <w:marRight w:val="0"/>
      <w:marTop w:val="0"/>
      <w:marBottom w:val="0"/>
      <w:divBdr>
        <w:top w:val="none" w:sz="0" w:space="0" w:color="auto"/>
        <w:left w:val="none" w:sz="0" w:space="0" w:color="auto"/>
        <w:bottom w:val="none" w:sz="0" w:space="0" w:color="auto"/>
        <w:right w:val="none" w:sz="0" w:space="0" w:color="auto"/>
      </w:divBdr>
    </w:div>
    <w:div w:id="1620381366">
      <w:bodyDiv w:val="1"/>
      <w:marLeft w:val="0"/>
      <w:marRight w:val="0"/>
      <w:marTop w:val="0"/>
      <w:marBottom w:val="0"/>
      <w:divBdr>
        <w:top w:val="none" w:sz="0" w:space="0" w:color="auto"/>
        <w:left w:val="none" w:sz="0" w:space="0" w:color="auto"/>
        <w:bottom w:val="none" w:sz="0" w:space="0" w:color="auto"/>
        <w:right w:val="none" w:sz="0" w:space="0" w:color="auto"/>
      </w:divBdr>
    </w:div>
    <w:div w:id="1620606747">
      <w:bodyDiv w:val="1"/>
      <w:marLeft w:val="0"/>
      <w:marRight w:val="0"/>
      <w:marTop w:val="0"/>
      <w:marBottom w:val="0"/>
      <w:divBdr>
        <w:top w:val="none" w:sz="0" w:space="0" w:color="auto"/>
        <w:left w:val="none" w:sz="0" w:space="0" w:color="auto"/>
        <w:bottom w:val="none" w:sz="0" w:space="0" w:color="auto"/>
        <w:right w:val="none" w:sz="0" w:space="0" w:color="auto"/>
      </w:divBdr>
    </w:div>
    <w:div w:id="1620916897">
      <w:bodyDiv w:val="1"/>
      <w:marLeft w:val="0"/>
      <w:marRight w:val="0"/>
      <w:marTop w:val="0"/>
      <w:marBottom w:val="0"/>
      <w:divBdr>
        <w:top w:val="none" w:sz="0" w:space="0" w:color="auto"/>
        <w:left w:val="none" w:sz="0" w:space="0" w:color="auto"/>
        <w:bottom w:val="none" w:sz="0" w:space="0" w:color="auto"/>
        <w:right w:val="none" w:sz="0" w:space="0" w:color="auto"/>
      </w:divBdr>
    </w:div>
    <w:div w:id="1621568122">
      <w:bodyDiv w:val="1"/>
      <w:marLeft w:val="0"/>
      <w:marRight w:val="0"/>
      <w:marTop w:val="0"/>
      <w:marBottom w:val="0"/>
      <w:divBdr>
        <w:top w:val="none" w:sz="0" w:space="0" w:color="auto"/>
        <w:left w:val="none" w:sz="0" w:space="0" w:color="auto"/>
        <w:bottom w:val="none" w:sz="0" w:space="0" w:color="auto"/>
        <w:right w:val="none" w:sz="0" w:space="0" w:color="auto"/>
      </w:divBdr>
    </w:div>
    <w:div w:id="1621719688">
      <w:bodyDiv w:val="1"/>
      <w:marLeft w:val="0"/>
      <w:marRight w:val="0"/>
      <w:marTop w:val="0"/>
      <w:marBottom w:val="0"/>
      <w:divBdr>
        <w:top w:val="none" w:sz="0" w:space="0" w:color="auto"/>
        <w:left w:val="none" w:sz="0" w:space="0" w:color="auto"/>
        <w:bottom w:val="none" w:sz="0" w:space="0" w:color="auto"/>
        <w:right w:val="none" w:sz="0" w:space="0" w:color="auto"/>
      </w:divBdr>
    </w:div>
    <w:div w:id="1622153108">
      <w:bodyDiv w:val="1"/>
      <w:marLeft w:val="0"/>
      <w:marRight w:val="0"/>
      <w:marTop w:val="0"/>
      <w:marBottom w:val="0"/>
      <w:divBdr>
        <w:top w:val="none" w:sz="0" w:space="0" w:color="auto"/>
        <w:left w:val="none" w:sz="0" w:space="0" w:color="auto"/>
        <w:bottom w:val="none" w:sz="0" w:space="0" w:color="auto"/>
        <w:right w:val="none" w:sz="0" w:space="0" w:color="auto"/>
      </w:divBdr>
    </w:div>
    <w:div w:id="1622220660">
      <w:bodyDiv w:val="1"/>
      <w:marLeft w:val="0"/>
      <w:marRight w:val="0"/>
      <w:marTop w:val="0"/>
      <w:marBottom w:val="0"/>
      <w:divBdr>
        <w:top w:val="none" w:sz="0" w:space="0" w:color="auto"/>
        <w:left w:val="none" w:sz="0" w:space="0" w:color="auto"/>
        <w:bottom w:val="none" w:sz="0" w:space="0" w:color="auto"/>
        <w:right w:val="none" w:sz="0" w:space="0" w:color="auto"/>
      </w:divBdr>
    </w:div>
    <w:div w:id="1623532062">
      <w:bodyDiv w:val="1"/>
      <w:marLeft w:val="0"/>
      <w:marRight w:val="0"/>
      <w:marTop w:val="0"/>
      <w:marBottom w:val="0"/>
      <w:divBdr>
        <w:top w:val="none" w:sz="0" w:space="0" w:color="auto"/>
        <w:left w:val="none" w:sz="0" w:space="0" w:color="auto"/>
        <w:bottom w:val="none" w:sz="0" w:space="0" w:color="auto"/>
        <w:right w:val="none" w:sz="0" w:space="0" w:color="auto"/>
      </w:divBdr>
    </w:div>
    <w:div w:id="1624075077">
      <w:bodyDiv w:val="1"/>
      <w:marLeft w:val="0"/>
      <w:marRight w:val="0"/>
      <w:marTop w:val="0"/>
      <w:marBottom w:val="0"/>
      <w:divBdr>
        <w:top w:val="none" w:sz="0" w:space="0" w:color="auto"/>
        <w:left w:val="none" w:sz="0" w:space="0" w:color="auto"/>
        <w:bottom w:val="none" w:sz="0" w:space="0" w:color="auto"/>
        <w:right w:val="none" w:sz="0" w:space="0" w:color="auto"/>
      </w:divBdr>
    </w:div>
    <w:div w:id="1624313502">
      <w:bodyDiv w:val="1"/>
      <w:marLeft w:val="0"/>
      <w:marRight w:val="0"/>
      <w:marTop w:val="0"/>
      <w:marBottom w:val="0"/>
      <w:divBdr>
        <w:top w:val="none" w:sz="0" w:space="0" w:color="auto"/>
        <w:left w:val="none" w:sz="0" w:space="0" w:color="auto"/>
        <w:bottom w:val="none" w:sz="0" w:space="0" w:color="auto"/>
        <w:right w:val="none" w:sz="0" w:space="0" w:color="auto"/>
      </w:divBdr>
    </w:div>
    <w:div w:id="1624389145">
      <w:bodyDiv w:val="1"/>
      <w:marLeft w:val="0"/>
      <w:marRight w:val="0"/>
      <w:marTop w:val="0"/>
      <w:marBottom w:val="0"/>
      <w:divBdr>
        <w:top w:val="none" w:sz="0" w:space="0" w:color="auto"/>
        <w:left w:val="none" w:sz="0" w:space="0" w:color="auto"/>
        <w:bottom w:val="none" w:sz="0" w:space="0" w:color="auto"/>
        <w:right w:val="none" w:sz="0" w:space="0" w:color="auto"/>
      </w:divBdr>
    </w:div>
    <w:div w:id="1624530580">
      <w:bodyDiv w:val="1"/>
      <w:marLeft w:val="0"/>
      <w:marRight w:val="0"/>
      <w:marTop w:val="0"/>
      <w:marBottom w:val="0"/>
      <w:divBdr>
        <w:top w:val="none" w:sz="0" w:space="0" w:color="auto"/>
        <w:left w:val="none" w:sz="0" w:space="0" w:color="auto"/>
        <w:bottom w:val="none" w:sz="0" w:space="0" w:color="auto"/>
        <w:right w:val="none" w:sz="0" w:space="0" w:color="auto"/>
      </w:divBdr>
    </w:div>
    <w:div w:id="1624582477">
      <w:bodyDiv w:val="1"/>
      <w:marLeft w:val="0"/>
      <w:marRight w:val="0"/>
      <w:marTop w:val="0"/>
      <w:marBottom w:val="0"/>
      <w:divBdr>
        <w:top w:val="none" w:sz="0" w:space="0" w:color="auto"/>
        <w:left w:val="none" w:sz="0" w:space="0" w:color="auto"/>
        <w:bottom w:val="none" w:sz="0" w:space="0" w:color="auto"/>
        <w:right w:val="none" w:sz="0" w:space="0" w:color="auto"/>
      </w:divBdr>
    </w:div>
    <w:div w:id="1625114109">
      <w:bodyDiv w:val="1"/>
      <w:marLeft w:val="0"/>
      <w:marRight w:val="0"/>
      <w:marTop w:val="0"/>
      <w:marBottom w:val="0"/>
      <w:divBdr>
        <w:top w:val="none" w:sz="0" w:space="0" w:color="auto"/>
        <w:left w:val="none" w:sz="0" w:space="0" w:color="auto"/>
        <w:bottom w:val="none" w:sz="0" w:space="0" w:color="auto"/>
        <w:right w:val="none" w:sz="0" w:space="0" w:color="auto"/>
      </w:divBdr>
    </w:div>
    <w:div w:id="1625427687">
      <w:bodyDiv w:val="1"/>
      <w:marLeft w:val="0"/>
      <w:marRight w:val="0"/>
      <w:marTop w:val="0"/>
      <w:marBottom w:val="0"/>
      <w:divBdr>
        <w:top w:val="none" w:sz="0" w:space="0" w:color="auto"/>
        <w:left w:val="none" w:sz="0" w:space="0" w:color="auto"/>
        <w:bottom w:val="none" w:sz="0" w:space="0" w:color="auto"/>
        <w:right w:val="none" w:sz="0" w:space="0" w:color="auto"/>
      </w:divBdr>
    </w:div>
    <w:div w:id="1625455517">
      <w:bodyDiv w:val="1"/>
      <w:marLeft w:val="0"/>
      <w:marRight w:val="0"/>
      <w:marTop w:val="0"/>
      <w:marBottom w:val="0"/>
      <w:divBdr>
        <w:top w:val="none" w:sz="0" w:space="0" w:color="auto"/>
        <w:left w:val="none" w:sz="0" w:space="0" w:color="auto"/>
        <w:bottom w:val="none" w:sz="0" w:space="0" w:color="auto"/>
        <w:right w:val="none" w:sz="0" w:space="0" w:color="auto"/>
      </w:divBdr>
    </w:div>
    <w:div w:id="1626152889">
      <w:bodyDiv w:val="1"/>
      <w:marLeft w:val="0"/>
      <w:marRight w:val="0"/>
      <w:marTop w:val="0"/>
      <w:marBottom w:val="0"/>
      <w:divBdr>
        <w:top w:val="none" w:sz="0" w:space="0" w:color="auto"/>
        <w:left w:val="none" w:sz="0" w:space="0" w:color="auto"/>
        <w:bottom w:val="none" w:sz="0" w:space="0" w:color="auto"/>
        <w:right w:val="none" w:sz="0" w:space="0" w:color="auto"/>
      </w:divBdr>
    </w:div>
    <w:div w:id="1626501880">
      <w:bodyDiv w:val="1"/>
      <w:marLeft w:val="0"/>
      <w:marRight w:val="0"/>
      <w:marTop w:val="0"/>
      <w:marBottom w:val="0"/>
      <w:divBdr>
        <w:top w:val="none" w:sz="0" w:space="0" w:color="auto"/>
        <w:left w:val="none" w:sz="0" w:space="0" w:color="auto"/>
        <w:bottom w:val="none" w:sz="0" w:space="0" w:color="auto"/>
        <w:right w:val="none" w:sz="0" w:space="0" w:color="auto"/>
      </w:divBdr>
    </w:div>
    <w:div w:id="1626617922">
      <w:bodyDiv w:val="1"/>
      <w:marLeft w:val="0"/>
      <w:marRight w:val="0"/>
      <w:marTop w:val="0"/>
      <w:marBottom w:val="0"/>
      <w:divBdr>
        <w:top w:val="none" w:sz="0" w:space="0" w:color="auto"/>
        <w:left w:val="none" w:sz="0" w:space="0" w:color="auto"/>
        <w:bottom w:val="none" w:sz="0" w:space="0" w:color="auto"/>
        <w:right w:val="none" w:sz="0" w:space="0" w:color="auto"/>
      </w:divBdr>
    </w:div>
    <w:div w:id="1627007700">
      <w:bodyDiv w:val="1"/>
      <w:marLeft w:val="0"/>
      <w:marRight w:val="0"/>
      <w:marTop w:val="0"/>
      <w:marBottom w:val="0"/>
      <w:divBdr>
        <w:top w:val="none" w:sz="0" w:space="0" w:color="auto"/>
        <w:left w:val="none" w:sz="0" w:space="0" w:color="auto"/>
        <w:bottom w:val="none" w:sz="0" w:space="0" w:color="auto"/>
        <w:right w:val="none" w:sz="0" w:space="0" w:color="auto"/>
      </w:divBdr>
    </w:div>
    <w:div w:id="1627273270">
      <w:bodyDiv w:val="1"/>
      <w:marLeft w:val="0"/>
      <w:marRight w:val="0"/>
      <w:marTop w:val="0"/>
      <w:marBottom w:val="0"/>
      <w:divBdr>
        <w:top w:val="none" w:sz="0" w:space="0" w:color="auto"/>
        <w:left w:val="none" w:sz="0" w:space="0" w:color="auto"/>
        <w:bottom w:val="none" w:sz="0" w:space="0" w:color="auto"/>
        <w:right w:val="none" w:sz="0" w:space="0" w:color="auto"/>
      </w:divBdr>
    </w:div>
    <w:div w:id="1627807170">
      <w:bodyDiv w:val="1"/>
      <w:marLeft w:val="0"/>
      <w:marRight w:val="0"/>
      <w:marTop w:val="0"/>
      <w:marBottom w:val="0"/>
      <w:divBdr>
        <w:top w:val="none" w:sz="0" w:space="0" w:color="auto"/>
        <w:left w:val="none" w:sz="0" w:space="0" w:color="auto"/>
        <w:bottom w:val="none" w:sz="0" w:space="0" w:color="auto"/>
        <w:right w:val="none" w:sz="0" w:space="0" w:color="auto"/>
      </w:divBdr>
    </w:div>
    <w:div w:id="1628007151">
      <w:bodyDiv w:val="1"/>
      <w:marLeft w:val="0"/>
      <w:marRight w:val="0"/>
      <w:marTop w:val="0"/>
      <w:marBottom w:val="0"/>
      <w:divBdr>
        <w:top w:val="none" w:sz="0" w:space="0" w:color="auto"/>
        <w:left w:val="none" w:sz="0" w:space="0" w:color="auto"/>
        <w:bottom w:val="none" w:sz="0" w:space="0" w:color="auto"/>
        <w:right w:val="none" w:sz="0" w:space="0" w:color="auto"/>
      </w:divBdr>
    </w:div>
    <w:div w:id="1628271334">
      <w:bodyDiv w:val="1"/>
      <w:marLeft w:val="0"/>
      <w:marRight w:val="0"/>
      <w:marTop w:val="0"/>
      <w:marBottom w:val="0"/>
      <w:divBdr>
        <w:top w:val="none" w:sz="0" w:space="0" w:color="auto"/>
        <w:left w:val="none" w:sz="0" w:space="0" w:color="auto"/>
        <w:bottom w:val="none" w:sz="0" w:space="0" w:color="auto"/>
        <w:right w:val="none" w:sz="0" w:space="0" w:color="auto"/>
      </w:divBdr>
      <w:divsChild>
        <w:div w:id="12998917">
          <w:marLeft w:val="480"/>
          <w:marRight w:val="0"/>
          <w:marTop w:val="0"/>
          <w:marBottom w:val="0"/>
          <w:divBdr>
            <w:top w:val="none" w:sz="0" w:space="0" w:color="auto"/>
            <w:left w:val="none" w:sz="0" w:space="0" w:color="auto"/>
            <w:bottom w:val="none" w:sz="0" w:space="0" w:color="auto"/>
            <w:right w:val="none" w:sz="0" w:space="0" w:color="auto"/>
          </w:divBdr>
        </w:div>
        <w:div w:id="68315255">
          <w:marLeft w:val="480"/>
          <w:marRight w:val="0"/>
          <w:marTop w:val="0"/>
          <w:marBottom w:val="0"/>
          <w:divBdr>
            <w:top w:val="none" w:sz="0" w:space="0" w:color="auto"/>
            <w:left w:val="none" w:sz="0" w:space="0" w:color="auto"/>
            <w:bottom w:val="none" w:sz="0" w:space="0" w:color="auto"/>
            <w:right w:val="none" w:sz="0" w:space="0" w:color="auto"/>
          </w:divBdr>
        </w:div>
        <w:div w:id="117064711">
          <w:marLeft w:val="480"/>
          <w:marRight w:val="0"/>
          <w:marTop w:val="0"/>
          <w:marBottom w:val="0"/>
          <w:divBdr>
            <w:top w:val="none" w:sz="0" w:space="0" w:color="auto"/>
            <w:left w:val="none" w:sz="0" w:space="0" w:color="auto"/>
            <w:bottom w:val="none" w:sz="0" w:space="0" w:color="auto"/>
            <w:right w:val="none" w:sz="0" w:space="0" w:color="auto"/>
          </w:divBdr>
        </w:div>
        <w:div w:id="177937354">
          <w:marLeft w:val="480"/>
          <w:marRight w:val="0"/>
          <w:marTop w:val="0"/>
          <w:marBottom w:val="0"/>
          <w:divBdr>
            <w:top w:val="none" w:sz="0" w:space="0" w:color="auto"/>
            <w:left w:val="none" w:sz="0" w:space="0" w:color="auto"/>
            <w:bottom w:val="none" w:sz="0" w:space="0" w:color="auto"/>
            <w:right w:val="none" w:sz="0" w:space="0" w:color="auto"/>
          </w:divBdr>
        </w:div>
        <w:div w:id="218060179">
          <w:marLeft w:val="480"/>
          <w:marRight w:val="0"/>
          <w:marTop w:val="0"/>
          <w:marBottom w:val="0"/>
          <w:divBdr>
            <w:top w:val="none" w:sz="0" w:space="0" w:color="auto"/>
            <w:left w:val="none" w:sz="0" w:space="0" w:color="auto"/>
            <w:bottom w:val="none" w:sz="0" w:space="0" w:color="auto"/>
            <w:right w:val="none" w:sz="0" w:space="0" w:color="auto"/>
          </w:divBdr>
        </w:div>
        <w:div w:id="337777872">
          <w:marLeft w:val="480"/>
          <w:marRight w:val="0"/>
          <w:marTop w:val="0"/>
          <w:marBottom w:val="0"/>
          <w:divBdr>
            <w:top w:val="none" w:sz="0" w:space="0" w:color="auto"/>
            <w:left w:val="none" w:sz="0" w:space="0" w:color="auto"/>
            <w:bottom w:val="none" w:sz="0" w:space="0" w:color="auto"/>
            <w:right w:val="none" w:sz="0" w:space="0" w:color="auto"/>
          </w:divBdr>
        </w:div>
        <w:div w:id="344942430">
          <w:marLeft w:val="480"/>
          <w:marRight w:val="0"/>
          <w:marTop w:val="0"/>
          <w:marBottom w:val="0"/>
          <w:divBdr>
            <w:top w:val="none" w:sz="0" w:space="0" w:color="auto"/>
            <w:left w:val="none" w:sz="0" w:space="0" w:color="auto"/>
            <w:bottom w:val="none" w:sz="0" w:space="0" w:color="auto"/>
            <w:right w:val="none" w:sz="0" w:space="0" w:color="auto"/>
          </w:divBdr>
        </w:div>
        <w:div w:id="430321643">
          <w:marLeft w:val="480"/>
          <w:marRight w:val="0"/>
          <w:marTop w:val="0"/>
          <w:marBottom w:val="0"/>
          <w:divBdr>
            <w:top w:val="none" w:sz="0" w:space="0" w:color="auto"/>
            <w:left w:val="none" w:sz="0" w:space="0" w:color="auto"/>
            <w:bottom w:val="none" w:sz="0" w:space="0" w:color="auto"/>
            <w:right w:val="none" w:sz="0" w:space="0" w:color="auto"/>
          </w:divBdr>
        </w:div>
        <w:div w:id="528835413">
          <w:marLeft w:val="480"/>
          <w:marRight w:val="0"/>
          <w:marTop w:val="0"/>
          <w:marBottom w:val="0"/>
          <w:divBdr>
            <w:top w:val="none" w:sz="0" w:space="0" w:color="auto"/>
            <w:left w:val="none" w:sz="0" w:space="0" w:color="auto"/>
            <w:bottom w:val="none" w:sz="0" w:space="0" w:color="auto"/>
            <w:right w:val="none" w:sz="0" w:space="0" w:color="auto"/>
          </w:divBdr>
        </w:div>
        <w:div w:id="621809482">
          <w:marLeft w:val="480"/>
          <w:marRight w:val="0"/>
          <w:marTop w:val="0"/>
          <w:marBottom w:val="0"/>
          <w:divBdr>
            <w:top w:val="none" w:sz="0" w:space="0" w:color="auto"/>
            <w:left w:val="none" w:sz="0" w:space="0" w:color="auto"/>
            <w:bottom w:val="none" w:sz="0" w:space="0" w:color="auto"/>
            <w:right w:val="none" w:sz="0" w:space="0" w:color="auto"/>
          </w:divBdr>
        </w:div>
        <w:div w:id="667027631">
          <w:marLeft w:val="480"/>
          <w:marRight w:val="0"/>
          <w:marTop w:val="0"/>
          <w:marBottom w:val="0"/>
          <w:divBdr>
            <w:top w:val="none" w:sz="0" w:space="0" w:color="auto"/>
            <w:left w:val="none" w:sz="0" w:space="0" w:color="auto"/>
            <w:bottom w:val="none" w:sz="0" w:space="0" w:color="auto"/>
            <w:right w:val="none" w:sz="0" w:space="0" w:color="auto"/>
          </w:divBdr>
        </w:div>
        <w:div w:id="693266130">
          <w:marLeft w:val="480"/>
          <w:marRight w:val="0"/>
          <w:marTop w:val="0"/>
          <w:marBottom w:val="0"/>
          <w:divBdr>
            <w:top w:val="none" w:sz="0" w:space="0" w:color="auto"/>
            <w:left w:val="none" w:sz="0" w:space="0" w:color="auto"/>
            <w:bottom w:val="none" w:sz="0" w:space="0" w:color="auto"/>
            <w:right w:val="none" w:sz="0" w:space="0" w:color="auto"/>
          </w:divBdr>
        </w:div>
        <w:div w:id="696275002">
          <w:marLeft w:val="480"/>
          <w:marRight w:val="0"/>
          <w:marTop w:val="0"/>
          <w:marBottom w:val="0"/>
          <w:divBdr>
            <w:top w:val="none" w:sz="0" w:space="0" w:color="auto"/>
            <w:left w:val="none" w:sz="0" w:space="0" w:color="auto"/>
            <w:bottom w:val="none" w:sz="0" w:space="0" w:color="auto"/>
            <w:right w:val="none" w:sz="0" w:space="0" w:color="auto"/>
          </w:divBdr>
        </w:div>
        <w:div w:id="745566109">
          <w:marLeft w:val="480"/>
          <w:marRight w:val="0"/>
          <w:marTop w:val="0"/>
          <w:marBottom w:val="0"/>
          <w:divBdr>
            <w:top w:val="none" w:sz="0" w:space="0" w:color="auto"/>
            <w:left w:val="none" w:sz="0" w:space="0" w:color="auto"/>
            <w:bottom w:val="none" w:sz="0" w:space="0" w:color="auto"/>
            <w:right w:val="none" w:sz="0" w:space="0" w:color="auto"/>
          </w:divBdr>
        </w:div>
        <w:div w:id="746463204">
          <w:marLeft w:val="480"/>
          <w:marRight w:val="0"/>
          <w:marTop w:val="0"/>
          <w:marBottom w:val="0"/>
          <w:divBdr>
            <w:top w:val="none" w:sz="0" w:space="0" w:color="auto"/>
            <w:left w:val="none" w:sz="0" w:space="0" w:color="auto"/>
            <w:bottom w:val="none" w:sz="0" w:space="0" w:color="auto"/>
            <w:right w:val="none" w:sz="0" w:space="0" w:color="auto"/>
          </w:divBdr>
        </w:div>
        <w:div w:id="795608028">
          <w:marLeft w:val="480"/>
          <w:marRight w:val="0"/>
          <w:marTop w:val="0"/>
          <w:marBottom w:val="0"/>
          <w:divBdr>
            <w:top w:val="none" w:sz="0" w:space="0" w:color="auto"/>
            <w:left w:val="none" w:sz="0" w:space="0" w:color="auto"/>
            <w:bottom w:val="none" w:sz="0" w:space="0" w:color="auto"/>
            <w:right w:val="none" w:sz="0" w:space="0" w:color="auto"/>
          </w:divBdr>
        </w:div>
        <w:div w:id="825245286">
          <w:marLeft w:val="480"/>
          <w:marRight w:val="0"/>
          <w:marTop w:val="0"/>
          <w:marBottom w:val="0"/>
          <w:divBdr>
            <w:top w:val="none" w:sz="0" w:space="0" w:color="auto"/>
            <w:left w:val="none" w:sz="0" w:space="0" w:color="auto"/>
            <w:bottom w:val="none" w:sz="0" w:space="0" w:color="auto"/>
            <w:right w:val="none" w:sz="0" w:space="0" w:color="auto"/>
          </w:divBdr>
        </w:div>
        <w:div w:id="956177371">
          <w:marLeft w:val="480"/>
          <w:marRight w:val="0"/>
          <w:marTop w:val="0"/>
          <w:marBottom w:val="0"/>
          <w:divBdr>
            <w:top w:val="none" w:sz="0" w:space="0" w:color="auto"/>
            <w:left w:val="none" w:sz="0" w:space="0" w:color="auto"/>
            <w:bottom w:val="none" w:sz="0" w:space="0" w:color="auto"/>
            <w:right w:val="none" w:sz="0" w:space="0" w:color="auto"/>
          </w:divBdr>
        </w:div>
        <w:div w:id="1044600345">
          <w:marLeft w:val="480"/>
          <w:marRight w:val="0"/>
          <w:marTop w:val="0"/>
          <w:marBottom w:val="0"/>
          <w:divBdr>
            <w:top w:val="none" w:sz="0" w:space="0" w:color="auto"/>
            <w:left w:val="none" w:sz="0" w:space="0" w:color="auto"/>
            <w:bottom w:val="none" w:sz="0" w:space="0" w:color="auto"/>
            <w:right w:val="none" w:sz="0" w:space="0" w:color="auto"/>
          </w:divBdr>
        </w:div>
        <w:div w:id="1157190967">
          <w:marLeft w:val="480"/>
          <w:marRight w:val="0"/>
          <w:marTop w:val="0"/>
          <w:marBottom w:val="0"/>
          <w:divBdr>
            <w:top w:val="none" w:sz="0" w:space="0" w:color="auto"/>
            <w:left w:val="none" w:sz="0" w:space="0" w:color="auto"/>
            <w:bottom w:val="none" w:sz="0" w:space="0" w:color="auto"/>
            <w:right w:val="none" w:sz="0" w:space="0" w:color="auto"/>
          </w:divBdr>
        </w:div>
        <w:div w:id="1313027478">
          <w:marLeft w:val="480"/>
          <w:marRight w:val="0"/>
          <w:marTop w:val="0"/>
          <w:marBottom w:val="0"/>
          <w:divBdr>
            <w:top w:val="none" w:sz="0" w:space="0" w:color="auto"/>
            <w:left w:val="none" w:sz="0" w:space="0" w:color="auto"/>
            <w:bottom w:val="none" w:sz="0" w:space="0" w:color="auto"/>
            <w:right w:val="none" w:sz="0" w:space="0" w:color="auto"/>
          </w:divBdr>
        </w:div>
        <w:div w:id="1366518174">
          <w:marLeft w:val="480"/>
          <w:marRight w:val="0"/>
          <w:marTop w:val="0"/>
          <w:marBottom w:val="0"/>
          <w:divBdr>
            <w:top w:val="none" w:sz="0" w:space="0" w:color="auto"/>
            <w:left w:val="none" w:sz="0" w:space="0" w:color="auto"/>
            <w:bottom w:val="none" w:sz="0" w:space="0" w:color="auto"/>
            <w:right w:val="none" w:sz="0" w:space="0" w:color="auto"/>
          </w:divBdr>
        </w:div>
        <w:div w:id="1446271854">
          <w:marLeft w:val="480"/>
          <w:marRight w:val="0"/>
          <w:marTop w:val="0"/>
          <w:marBottom w:val="0"/>
          <w:divBdr>
            <w:top w:val="none" w:sz="0" w:space="0" w:color="auto"/>
            <w:left w:val="none" w:sz="0" w:space="0" w:color="auto"/>
            <w:bottom w:val="none" w:sz="0" w:space="0" w:color="auto"/>
            <w:right w:val="none" w:sz="0" w:space="0" w:color="auto"/>
          </w:divBdr>
        </w:div>
        <w:div w:id="1715931707">
          <w:marLeft w:val="480"/>
          <w:marRight w:val="0"/>
          <w:marTop w:val="0"/>
          <w:marBottom w:val="0"/>
          <w:divBdr>
            <w:top w:val="none" w:sz="0" w:space="0" w:color="auto"/>
            <w:left w:val="none" w:sz="0" w:space="0" w:color="auto"/>
            <w:bottom w:val="none" w:sz="0" w:space="0" w:color="auto"/>
            <w:right w:val="none" w:sz="0" w:space="0" w:color="auto"/>
          </w:divBdr>
        </w:div>
        <w:div w:id="1916695477">
          <w:marLeft w:val="480"/>
          <w:marRight w:val="0"/>
          <w:marTop w:val="0"/>
          <w:marBottom w:val="0"/>
          <w:divBdr>
            <w:top w:val="none" w:sz="0" w:space="0" w:color="auto"/>
            <w:left w:val="none" w:sz="0" w:space="0" w:color="auto"/>
            <w:bottom w:val="none" w:sz="0" w:space="0" w:color="auto"/>
            <w:right w:val="none" w:sz="0" w:space="0" w:color="auto"/>
          </w:divBdr>
        </w:div>
        <w:div w:id="1922446197">
          <w:marLeft w:val="480"/>
          <w:marRight w:val="0"/>
          <w:marTop w:val="0"/>
          <w:marBottom w:val="0"/>
          <w:divBdr>
            <w:top w:val="none" w:sz="0" w:space="0" w:color="auto"/>
            <w:left w:val="none" w:sz="0" w:space="0" w:color="auto"/>
            <w:bottom w:val="none" w:sz="0" w:space="0" w:color="auto"/>
            <w:right w:val="none" w:sz="0" w:space="0" w:color="auto"/>
          </w:divBdr>
        </w:div>
        <w:div w:id="1936548152">
          <w:marLeft w:val="480"/>
          <w:marRight w:val="0"/>
          <w:marTop w:val="0"/>
          <w:marBottom w:val="0"/>
          <w:divBdr>
            <w:top w:val="none" w:sz="0" w:space="0" w:color="auto"/>
            <w:left w:val="none" w:sz="0" w:space="0" w:color="auto"/>
            <w:bottom w:val="none" w:sz="0" w:space="0" w:color="auto"/>
            <w:right w:val="none" w:sz="0" w:space="0" w:color="auto"/>
          </w:divBdr>
        </w:div>
        <w:div w:id="1972438842">
          <w:marLeft w:val="480"/>
          <w:marRight w:val="0"/>
          <w:marTop w:val="0"/>
          <w:marBottom w:val="0"/>
          <w:divBdr>
            <w:top w:val="none" w:sz="0" w:space="0" w:color="auto"/>
            <w:left w:val="none" w:sz="0" w:space="0" w:color="auto"/>
            <w:bottom w:val="none" w:sz="0" w:space="0" w:color="auto"/>
            <w:right w:val="none" w:sz="0" w:space="0" w:color="auto"/>
          </w:divBdr>
        </w:div>
        <w:div w:id="2033141465">
          <w:marLeft w:val="480"/>
          <w:marRight w:val="0"/>
          <w:marTop w:val="0"/>
          <w:marBottom w:val="0"/>
          <w:divBdr>
            <w:top w:val="none" w:sz="0" w:space="0" w:color="auto"/>
            <w:left w:val="none" w:sz="0" w:space="0" w:color="auto"/>
            <w:bottom w:val="none" w:sz="0" w:space="0" w:color="auto"/>
            <w:right w:val="none" w:sz="0" w:space="0" w:color="auto"/>
          </w:divBdr>
        </w:div>
      </w:divsChild>
    </w:div>
    <w:div w:id="1629121042">
      <w:bodyDiv w:val="1"/>
      <w:marLeft w:val="0"/>
      <w:marRight w:val="0"/>
      <w:marTop w:val="0"/>
      <w:marBottom w:val="0"/>
      <w:divBdr>
        <w:top w:val="none" w:sz="0" w:space="0" w:color="auto"/>
        <w:left w:val="none" w:sz="0" w:space="0" w:color="auto"/>
        <w:bottom w:val="none" w:sz="0" w:space="0" w:color="auto"/>
        <w:right w:val="none" w:sz="0" w:space="0" w:color="auto"/>
      </w:divBdr>
    </w:div>
    <w:div w:id="1629431988">
      <w:bodyDiv w:val="1"/>
      <w:marLeft w:val="0"/>
      <w:marRight w:val="0"/>
      <w:marTop w:val="0"/>
      <w:marBottom w:val="0"/>
      <w:divBdr>
        <w:top w:val="none" w:sz="0" w:space="0" w:color="auto"/>
        <w:left w:val="none" w:sz="0" w:space="0" w:color="auto"/>
        <w:bottom w:val="none" w:sz="0" w:space="0" w:color="auto"/>
        <w:right w:val="none" w:sz="0" w:space="0" w:color="auto"/>
      </w:divBdr>
    </w:div>
    <w:div w:id="1629506377">
      <w:bodyDiv w:val="1"/>
      <w:marLeft w:val="0"/>
      <w:marRight w:val="0"/>
      <w:marTop w:val="0"/>
      <w:marBottom w:val="0"/>
      <w:divBdr>
        <w:top w:val="none" w:sz="0" w:space="0" w:color="auto"/>
        <w:left w:val="none" w:sz="0" w:space="0" w:color="auto"/>
        <w:bottom w:val="none" w:sz="0" w:space="0" w:color="auto"/>
        <w:right w:val="none" w:sz="0" w:space="0" w:color="auto"/>
      </w:divBdr>
    </w:div>
    <w:div w:id="1629511495">
      <w:bodyDiv w:val="1"/>
      <w:marLeft w:val="0"/>
      <w:marRight w:val="0"/>
      <w:marTop w:val="0"/>
      <w:marBottom w:val="0"/>
      <w:divBdr>
        <w:top w:val="none" w:sz="0" w:space="0" w:color="auto"/>
        <w:left w:val="none" w:sz="0" w:space="0" w:color="auto"/>
        <w:bottom w:val="none" w:sz="0" w:space="0" w:color="auto"/>
        <w:right w:val="none" w:sz="0" w:space="0" w:color="auto"/>
      </w:divBdr>
    </w:div>
    <w:div w:id="1629892283">
      <w:bodyDiv w:val="1"/>
      <w:marLeft w:val="0"/>
      <w:marRight w:val="0"/>
      <w:marTop w:val="0"/>
      <w:marBottom w:val="0"/>
      <w:divBdr>
        <w:top w:val="none" w:sz="0" w:space="0" w:color="auto"/>
        <w:left w:val="none" w:sz="0" w:space="0" w:color="auto"/>
        <w:bottom w:val="none" w:sz="0" w:space="0" w:color="auto"/>
        <w:right w:val="none" w:sz="0" w:space="0" w:color="auto"/>
      </w:divBdr>
    </w:div>
    <w:div w:id="1630235519">
      <w:bodyDiv w:val="1"/>
      <w:marLeft w:val="0"/>
      <w:marRight w:val="0"/>
      <w:marTop w:val="0"/>
      <w:marBottom w:val="0"/>
      <w:divBdr>
        <w:top w:val="none" w:sz="0" w:space="0" w:color="auto"/>
        <w:left w:val="none" w:sz="0" w:space="0" w:color="auto"/>
        <w:bottom w:val="none" w:sz="0" w:space="0" w:color="auto"/>
        <w:right w:val="none" w:sz="0" w:space="0" w:color="auto"/>
      </w:divBdr>
    </w:div>
    <w:div w:id="1630937485">
      <w:bodyDiv w:val="1"/>
      <w:marLeft w:val="0"/>
      <w:marRight w:val="0"/>
      <w:marTop w:val="0"/>
      <w:marBottom w:val="0"/>
      <w:divBdr>
        <w:top w:val="none" w:sz="0" w:space="0" w:color="auto"/>
        <w:left w:val="none" w:sz="0" w:space="0" w:color="auto"/>
        <w:bottom w:val="none" w:sz="0" w:space="0" w:color="auto"/>
        <w:right w:val="none" w:sz="0" w:space="0" w:color="auto"/>
      </w:divBdr>
    </w:div>
    <w:div w:id="1631128452">
      <w:bodyDiv w:val="1"/>
      <w:marLeft w:val="0"/>
      <w:marRight w:val="0"/>
      <w:marTop w:val="0"/>
      <w:marBottom w:val="0"/>
      <w:divBdr>
        <w:top w:val="none" w:sz="0" w:space="0" w:color="auto"/>
        <w:left w:val="none" w:sz="0" w:space="0" w:color="auto"/>
        <w:bottom w:val="none" w:sz="0" w:space="0" w:color="auto"/>
        <w:right w:val="none" w:sz="0" w:space="0" w:color="auto"/>
      </w:divBdr>
    </w:div>
    <w:div w:id="1631588033">
      <w:bodyDiv w:val="1"/>
      <w:marLeft w:val="0"/>
      <w:marRight w:val="0"/>
      <w:marTop w:val="0"/>
      <w:marBottom w:val="0"/>
      <w:divBdr>
        <w:top w:val="none" w:sz="0" w:space="0" w:color="auto"/>
        <w:left w:val="none" w:sz="0" w:space="0" w:color="auto"/>
        <w:bottom w:val="none" w:sz="0" w:space="0" w:color="auto"/>
        <w:right w:val="none" w:sz="0" w:space="0" w:color="auto"/>
      </w:divBdr>
    </w:div>
    <w:div w:id="1631588173">
      <w:bodyDiv w:val="1"/>
      <w:marLeft w:val="0"/>
      <w:marRight w:val="0"/>
      <w:marTop w:val="0"/>
      <w:marBottom w:val="0"/>
      <w:divBdr>
        <w:top w:val="none" w:sz="0" w:space="0" w:color="auto"/>
        <w:left w:val="none" w:sz="0" w:space="0" w:color="auto"/>
        <w:bottom w:val="none" w:sz="0" w:space="0" w:color="auto"/>
        <w:right w:val="none" w:sz="0" w:space="0" w:color="auto"/>
      </w:divBdr>
    </w:div>
    <w:div w:id="1631859260">
      <w:bodyDiv w:val="1"/>
      <w:marLeft w:val="0"/>
      <w:marRight w:val="0"/>
      <w:marTop w:val="0"/>
      <w:marBottom w:val="0"/>
      <w:divBdr>
        <w:top w:val="none" w:sz="0" w:space="0" w:color="auto"/>
        <w:left w:val="none" w:sz="0" w:space="0" w:color="auto"/>
        <w:bottom w:val="none" w:sz="0" w:space="0" w:color="auto"/>
        <w:right w:val="none" w:sz="0" w:space="0" w:color="auto"/>
      </w:divBdr>
    </w:div>
    <w:div w:id="1631860046">
      <w:bodyDiv w:val="1"/>
      <w:marLeft w:val="0"/>
      <w:marRight w:val="0"/>
      <w:marTop w:val="0"/>
      <w:marBottom w:val="0"/>
      <w:divBdr>
        <w:top w:val="none" w:sz="0" w:space="0" w:color="auto"/>
        <w:left w:val="none" w:sz="0" w:space="0" w:color="auto"/>
        <w:bottom w:val="none" w:sz="0" w:space="0" w:color="auto"/>
        <w:right w:val="none" w:sz="0" w:space="0" w:color="auto"/>
      </w:divBdr>
    </w:div>
    <w:div w:id="1631862674">
      <w:bodyDiv w:val="1"/>
      <w:marLeft w:val="0"/>
      <w:marRight w:val="0"/>
      <w:marTop w:val="0"/>
      <w:marBottom w:val="0"/>
      <w:divBdr>
        <w:top w:val="none" w:sz="0" w:space="0" w:color="auto"/>
        <w:left w:val="none" w:sz="0" w:space="0" w:color="auto"/>
        <w:bottom w:val="none" w:sz="0" w:space="0" w:color="auto"/>
        <w:right w:val="none" w:sz="0" w:space="0" w:color="auto"/>
      </w:divBdr>
    </w:div>
    <w:div w:id="1632517491">
      <w:bodyDiv w:val="1"/>
      <w:marLeft w:val="0"/>
      <w:marRight w:val="0"/>
      <w:marTop w:val="0"/>
      <w:marBottom w:val="0"/>
      <w:divBdr>
        <w:top w:val="none" w:sz="0" w:space="0" w:color="auto"/>
        <w:left w:val="none" w:sz="0" w:space="0" w:color="auto"/>
        <w:bottom w:val="none" w:sz="0" w:space="0" w:color="auto"/>
        <w:right w:val="none" w:sz="0" w:space="0" w:color="auto"/>
      </w:divBdr>
    </w:div>
    <w:div w:id="1633176189">
      <w:bodyDiv w:val="1"/>
      <w:marLeft w:val="0"/>
      <w:marRight w:val="0"/>
      <w:marTop w:val="0"/>
      <w:marBottom w:val="0"/>
      <w:divBdr>
        <w:top w:val="none" w:sz="0" w:space="0" w:color="auto"/>
        <w:left w:val="none" w:sz="0" w:space="0" w:color="auto"/>
        <w:bottom w:val="none" w:sz="0" w:space="0" w:color="auto"/>
        <w:right w:val="none" w:sz="0" w:space="0" w:color="auto"/>
      </w:divBdr>
    </w:div>
    <w:div w:id="1633292610">
      <w:bodyDiv w:val="1"/>
      <w:marLeft w:val="0"/>
      <w:marRight w:val="0"/>
      <w:marTop w:val="0"/>
      <w:marBottom w:val="0"/>
      <w:divBdr>
        <w:top w:val="none" w:sz="0" w:space="0" w:color="auto"/>
        <w:left w:val="none" w:sz="0" w:space="0" w:color="auto"/>
        <w:bottom w:val="none" w:sz="0" w:space="0" w:color="auto"/>
        <w:right w:val="none" w:sz="0" w:space="0" w:color="auto"/>
      </w:divBdr>
    </w:div>
    <w:div w:id="1633368999">
      <w:bodyDiv w:val="1"/>
      <w:marLeft w:val="0"/>
      <w:marRight w:val="0"/>
      <w:marTop w:val="0"/>
      <w:marBottom w:val="0"/>
      <w:divBdr>
        <w:top w:val="none" w:sz="0" w:space="0" w:color="auto"/>
        <w:left w:val="none" w:sz="0" w:space="0" w:color="auto"/>
        <w:bottom w:val="none" w:sz="0" w:space="0" w:color="auto"/>
        <w:right w:val="none" w:sz="0" w:space="0" w:color="auto"/>
      </w:divBdr>
    </w:div>
    <w:div w:id="1633485935">
      <w:bodyDiv w:val="1"/>
      <w:marLeft w:val="0"/>
      <w:marRight w:val="0"/>
      <w:marTop w:val="0"/>
      <w:marBottom w:val="0"/>
      <w:divBdr>
        <w:top w:val="none" w:sz="0" w:space="0" w:color="auto"/>
        <w:left w:val="none" w:sz="0" w:space="0" w:color="auto"/>
        <w:bottom w:val="none" w:sz="0" w:space="0" w:color="auto"/>
        <w:right w:val="none" w:sz="0" w:space="0" w:color="auto"/>
      </w:divBdr>
    </w:div>
    <w:div w:id="1633947179">
      <w:bodyDiv w:val="1"/>
      <w:marLeft w:val="0"/>
      <w:marRight w:val="0"/>
      <w:marTop w:val="0"/>
      <w:marBottom w:val="0"/>
      <w:divBdr>
        <w:top w:val="none" w:sz="0" w:space="0" w:color="auto"/>
        <w:left w:val="none" w:sz="0" w:space="0" w:color="auto"/>
        <w:bottom w:val="none" w:sz="0" w:space="0" w:color="auto"/>
        <w:right w:val="none" w:sz="0" w:space="0" w:color="auto"/>
      </w:divBdr>
    </w:div>
    <w:div w:id="1634213938">
      <w:bodyDiv w:val="1"/>
      <w:marLeft w:val="0"/>
      <w:marRight w:val="0"/>
      <w:marTop w:val="0"/>
      <w:marBottom w:val="0"/>
      <w:divBdr>
        <w:top w:val="none" w:sz="0" w:space="0" w:color="auto"/>
        <w:left w:val="none" w:sz="0" w:space="0" w:color="auto"/>
        <w:bottom w:val="none" w:sz="0" w:space="0" w:color="auto"/>
        <w:right w:val="none" w:sz="0" w:space="0" w:color="auto"/>
      </w:divBdr>
    </w:div>
    <w:div w:id="1634403498">
      <w:bodyDiv w:val="1"/>
      <w:marLeft w:val="0"/>
      <w:marRight w:val="0"/>
      <w:marTop w:val="0"/>
      <w:marBottom w:val="0"/>
      <w:divBdr>
        <w:top w:val="none" w:sz="0" w:space="0" w:color="auto"/>
        <w:left w:val="none" w:sz="0" w:space="0" w:color="auto"/>
        <w:bottom w:val="none" w:sz="0" w:space="0" w:color="auto"/>
        <w:right w:val="none" w:sz="0" w:space="0" w:color="auto"/>
      </w:divBdr>
    </w:div>
    <w:div w:id="1634483659">
      <w:bodyDiv w:val="1"/>
      <w:marLeft w:val="0"/>
      <w:marRight w:val="0"/>
      <w:marTop w:val="0"/>
      <w:marBottom w:val="0"/>
      <w:divBdr>
        <w:top w:val="none" w:sz="0" w:space="0" w:color="auto"/>
        <w:left w:val="none" w:sz="0" w:space="0" w:color="auto"/>
        <w:bottom w:val="none" w:sz="0" w:space="0" w:color="auto"/>
        <w:right w:val="none" w:sz="0" w:space="0" w:color="auto"/>
      </w:divBdr>
    </w:div>
    <w:div w:id="1635402036">
      <w:bodyDiv w:val="1"/>
      <w:marLeft w:val="0"/>
      <w:marRight w:val="0"/>
      <w:marTop w:val="0"/>
      <w:marBottom w:val="0"/>
      <w:divBdr>
        <w:top w:val="none" w:sz="0" w:space="0" w:color="auto"/>
        <w:left w:val="none" w:sz="0" w:space="0" w:color="auto"/>
        <w:bottom w:val="none" w:sz="0" w:space="0" w:color="auto"/>
        <w:right w:val="none" w:sz="0" w:space="0" w:color="auto"/>
      </w:divBdr>
    </w:div>
    <w:div w:id="1635406135">
      <w:bodyDiv w:val="1"/>
      <w:marLeft w:val="0"/>
      <w:marRight w:val="0"/>
      <w:marTop w:val="0"/>
      <w:marBottom w:val="0"/>
      <w:divBdr>
        <w:top w:val="none" w:sz="0" w:space="0" w:color="auto"/>
        <w:left w:val="none" w:sz="0" w:space="0" w:color="auto"/>
        <w:bottom w:val="none" w:sz="0" w:space="0" w:color="auto"/>
        <w:right w:val="none" w:sz="0" w:space="0" w:color="auto"/>
      </w:divBdr>
    </w:div>
    <w:div w:id="1635716484">
      <w:bodyDiv w:val="1"/>
      <w:marLeft w:val="0"/>
      <w:marRight w:val="0"/>
      <w:marTop w:val="0"/>
      <w:marBottom w:val="0"/>
      <w:divBdr>
        <w:top w:val="none" w:sz="0" w:space="0" w:color="auto"/>
        <w:left w:val="none" w:sz="0" w:space="0" w:color="auto"/>
        <w:bottom w:val="none" w:sz="0" w:space="0" w:color="auto"/>
        <w:right w:val="none" w:sz="0" w:space="0" w:color="auto"/>
      </w:divBdr>
    </w:div>
    <w:div w:id="1635940978">
      <w:bodyDiv w:val="1"/>
      <w:marLeft w:val="0"/>
      <w:marRight w:val="0"/>
      <w:marTop w:val="0"/>
      <w:marBottom w:val="0"/>
      <w:divBdr>
        <w:top w:val="none" w:sz="0" w:space="0" w:color="auto"/>
        <w:left w:val="none" w:sz="0" w:space="0" w:color="auto"/>
        <w:bottom w:val="none" w:sz="0" w:space="0" w:color="auto"/>
        <w:right w:val="none" w:sz="0" w:space="0" w:color="auto"/>
      </w:divBdr>
    </w:div>
    <w:div w:id="1637642007">
      <w:bodyDiv w:val="1"/>
      <w:marLeft w:val="0"/>
      <w:marRight w:val="0"/>
      <w:marTop w:val="0"/>
      <w:marBottom w:val="0"/>
      <w:divBdr>
        <w:top w:val="none" w:sz="0" w:space="0" w:color="auto"/>
        <w:left w:val="none" w:sz="0" w:space="0" w:color="auto"/>
        <w:bottom w:val="none" w:sz="0" w:space="0" w:color="auto"/>
        <w:right w:val="none" w:sz="0" w:space="0" w:color="auto"/>
      </w:divBdr>
    </w:div>
    <w:div w:id="1637680047">
      <w:bodyDiv w:val="1"/>
      <w:marLeft w:val="0"/>
      <w:marRight w:val="0"/>
      <w:marTop w:val="0"/>
      <w:marBottom w:val="0"/>
      <w:divBdr>
        <w:top w:val="none" w:sz="0" w:space="0" w:color="auto"/>
        <w:left w:val="none" w:sz="0" w:space="0" w:color="auto"/>
        <w:bottom w:val="none" w:sz="0" w:space="0" w:color="auto"/>
        <w:right w:val="none" w:sz="0" w:space="0" w:color="auto"/>
      </w:divBdr>
    </w:div>
    <w:div w:id="1637686057">
      <w:bodyDiv w:val="1"/>
      <w:marLeft w:val="0"/>
      <w:marRight w:val="0"/>
      <w:marTop w:val="0"/>
      <w:marBottom w:val="0"/>
      <w:divBdr>
        <w:top w:val="none" w:sz="0" w:space="0" w:color="auto"/>
        <w:left w:val="none" w:sz="0" w:space="0" w:color="auto"/>
        <w:bottom w:val="none" w:sz="0" w:space="0" w:color="auto"/>
        <w:right w:val="none" w:sz="0" w:space="0" w:color="auto"/>
      </w:divBdr>
    </w:div>
    <w:div w:id="1638216814">
      <w:bodyDiv w:val="1"/>
      <w:marLeft w:val="0"/>
      <w:marRight w:val="0"/>
      <w:marTop w:val="0"/>
      <w:marBottom w:val="0"/>
      <w:divBdr>
        <w:top w:val="none" w:sz="0" w:space="0" w:color="auto"/>
        <w:left w:val="none" w:sz="0" w:space="0" w:color="auto"/>
        <w:bottom w:val="none" w:sz="0" w:space="0" w:color="auto"/>
        <w:right w:val="none" w:sz="0" w:space="0" w:color="auto"/>
      </w:divBdr>
    </w:div>
    <w:div w:id="1638367128">
      <w:bodyDiv w:val="1"/>
      <w:marLeft w:val="0"/>
      <w:marRight w:val="0"/>
      <w:marTop w:val="0"/>
      <w:marBottom w:val="0"/>
      <w:divBdr>
        <w:top w:val="none" w:sz="0" w:space="0" w:color="auto"/>
        <w:left w:val="none" w:sz="0" w:space="0" w:color="auto"/>
        <w:bottom w:val="none" w:sz="0" w:space="0" w:color="auto"/>
        <w:right w:val="none" w:sz="0" w:space="0" w:color="auto"/>
      </w:divBdr>
    </w:div>
    <w:div w:id="1638532097">
      <w:bodyDiv w:val="1"/>
      <w:marLeft w:val="0"/>
      <w:marRight w:val="0"/>
      <w:marTop w:val="0"/>
      <w:marBottom w:val="0"/>
      <w:divBdr>
        <w:top w:val="none" w:sz="0" w:space="0" w:color="auto"/>
        <w:left w:val="none" w:sz="0" w:space="0" w:color="auto"/>
        <w:bottom w:val="none" w:sz="0" w:space="0" w:color="auto"/>
        <w:right w:val="none" w:sz="0" w:space="0" w:color="auto"/>
      </w:divBdr>
    </w:div>
    <w:div w:id="1638532395">
      <w:bodyDiv w:val="1"/>
      <w:marLeft w:val="0"/>
      <w:marRight w:val="0"/>
      <w:marTop w:val="0"/>
      <w:marBottom w:val="0"/>
      <w:divBdr>
        <w:top w:val="none" w:sz="0" w:space="0" w:color="auto"/>
        <w:left w:val="none" w:sz="0" w:space="0" w:color="auto"/>
        <w:bottom w:val="none" w:sz="0" w:space="0" w:color="auto"/>
        <w:right w:val="none" w:sz="0" w:space="0" w:color="auto"/>
      </w:divBdr>
    </w:div>
    <w:div w:id="1638729790">
      <w:bodyDiv w:val="1"/>
      <w:marLeft w:val="0"/>
      <w:marRight w:val="0"/>
      <w:marTop w:val="0"/>
      <w:marBottom w:val="0"/>
      <w:divBdr>
        <w:top w:val="none" w:sz="0" w:space="0" w:color="auto"/>
        <w:left w:val="none" w:sz="0" w:space="0" w:color="auto"/>
        <w:bottom w:val="none" w:sz="0" w:space="0" w:color="auto"/>
        <w:right w:val="none" w:sz="0" w:space="0" w:color="auto"/>
      </w:divBdr>
    </w:div>
    <w:div w:id="1638879895">
      <w:bodyDiv w:val="1"/>
      <w:marLeft w:val="0"/>
      <w:marRight w:val="0"/>
      <w:marTop w:val="0"/>
      <w:marBottom w:val="0"/>
      <w:divBdr>
        <w:top w:val="none" w:sz="0" w:space="0" w:color="auto"/>
        <w:left w:val="none" w:sz="0" w:space="0" w:color="auto"/>
        <w:bottom w:val="none" w:sz="0" w:space="0" w:color="auto"/>
        <w:right w:val="none" w:sz="0" w:space="0" w:color="auto"/>
      </w:divBdr>
    </w:div>
    <w:div w:id="1639412963">
      <w:bodyDiv w:val="1"/>
      <w:marLeft w:val="0"/>
      <w:marRight w:val="0"/>
      <w:marTop w:val="0"/>
      <w:marBottom w:val="0"/>
      <w:divBdr>
        <w:top w:val="none" w:sz="0" w:space="0" w:color="auto"/>
        <w:left w:val="none" w:sz="0" w:space="0" w:color="auto"/>
        <w:bottom w:val="none" w:sz="0" w:space="0" w:color="auto"/>
        <w:right w:val="none" w:sz="0" w:space="0" w:color="auto"/>
      </w:divBdr>
    </w:div>
    <w:div w:id="1639457073">
      <w:bodyDiv w:val="1"/>
      <w:marLeft w:val="0"/>
      <w:marRight w:val="0"/>
      <w:marTop w:val="0"/>
      <w:marBottom w:val="0"/>
      <w:divBdr>
        <w:top w:val="none" w:sz="0" w:space="0" w:color="auto"/>
        <w:left w:val="none" w:sz="0" w:space="0" w:color="auto"/>
        <w:bottom w:val="none" w:sz="0" w:space="0" w:color="auto"/>
        <w:right w:val="none" w:sz="0" w:space="0" w:color="auto"/>
      </w:divBdr>
    </w:div>
    <w:div w:id="1639873542">
      <w:bodyDiv w:val="1"/>
      <w:marLeft w:val="0"/>
      <w:marRight w:val="0"/>
      <w:marTop w:val="0"/>
      <w:marBottom w:val="0"/>
      <w:divBdr>
        <w:top w:val="none" w:sz="0" w:space="0" w:color="auto"/>
        <w:left w:val="none" w:sz="0" w:space="0" w:color="auto"/>
        <w:bottom w:val="none" w:sz="0" w:space="0" w:color="auto"/>
        <w:right w:val="none" w:sz="0" w:space="0" w:color="auto"/>
      </w:divBdr>
    </w:div>
    <w:div w:id="1640301730">
      <w:bodyDiv w:val="1"/>
      <w:marLeft w:val="0"/>
      <w:marRight w:val="0"/>
      <w:marTop w:val="0"/>
      <w:marBottom w:val="0"/>
      <w:divBdr>
        <w:top w:val="none" w:sz="0" w:space="0" w:color="auto"/>
        <w:left w:val="none" w:sz="0" w:space="0" w:color="auto"/>
        <w:bottom w:val="none" w:sz="0" w:space="0" w:color="auto"/>
        <w:right w:val="none" w:sz="0" w:space="0" w:color="auto"/>
      </w:divBdr>
    </w:div>
    <w:div w:id="1641690111">
      <w:bodyDiv w:val="1"/>
      <w:marLeft w:val="0"/>
      <w:marRight w:val="0"/>
      <w:marTop w:val="0"/>
      <w:marBottom w:val="0"/>
      <w:divBdr>
        <w:top w:val="none" w:sz="0" w:space="0" w:color="auto"/>
        <w:left w:val="none" w:sz="0" w:space="0" w:color="auto"/>
        <w:bottom w:val="none" w:sz="0" w:space="0" w:color="auto"/>
        <w:right w:val="none" w:sz="0" w:space="0" w:color="auto"/>
      </w:divBdr>
    </w:div>
    <w:div w:id="1641956405">
      <w:bodyDiv w:val="1"/>
      <w:marLeft w:val="0"/>
      <w:marRight w:val="0"/>
      <w:marTop w:val="0"/>
      <w:marBottom w:val="0"/>
      <w:divBdr>
        <w:top w:val="none" w:sz="0" w:space="0" w:color="auto"/>
        <w:left w:val="none" w:sz="0" w:space="0" w:color="auto"/>
        <w:bottom w:val="none" w:sz="0" w:space="0" w:color="auto"/>
        <w:right w:val="none" w:sz="0" w:space="0" w:color="auto"/>
      </w:divBdr>
    </w:div>
    <w:div w:id="1642079221">
      <w:bodyDiv w:val="1"/>
      <w:marLeft w:val="0"/>
      <w:marRight w:val="0"/>
      <w:marTop w:val="0"/>
      <w:marBottom w:val="0"/>
      <w:divBdr>
        <w:top w:val="none" w:sz="0" w:space="0" w:color="auto"/>
        <w:left w:val="none" w:sz="0" w:space="0" w:color="auto"/>
        <w:bottom w:val="none" w:sz="0" w:space="0" w:color="auto"/>
        <w:right w:val="none" w:sz="0" w:space="0" w:color="auto"/>
      </w:divBdr>
    </w:div>
    <w:div w:id="1642155664">
      <w:bodyDiv w:val="1"/>
      <w:marLeft w:val="0"/>
      <w:marRight w:val="0"/>
      <w:marTop w:val="0"/>
      <w:marBottom w:val="0"/>
      <w:divBdr>
        <w:top w:val="none" w:sz="0" w:space="0" w:color="auto"/>
        <w:left w:val="none" w:sz="0" w:space="0" w:color="auto"/>
        <w:bottom w:val="none" w:sz="0" w:space="0" w:color="auto"/>
        <w:right w:val="none" w:sz="0" w:space="0" w:color="auto"/>
      </w:divBdr>
    </w:div>
    <w:div w:id="1642611413">
      <w:bodyDiv w:val="1"/>
      <w:marLeft w:val="0"/>
      <w:marRight w:val="0"/>
      <w:marTop w:val="0"/>
      <w:marBottom w:val="0"/>
      <w:divBdr>
        <w:top w:val="none" w:sz="0" w:space="0" w:color="auto"/>
        <w:left w:val="none" w:sz="0" w:space="0" w:color="auto"/>
        <w:bottom w:val="none" w:sz="0" w:space="0" w:color="auto"/>
        <w:right w:val="none" w:sz="0" w:space="0" w:color="auto"/>
      </w:divBdr>
    </w:div>
    <w:div w:id="1643387289">
      <w:bodyDiv w:val="1"/>
      <w:marLeft w:val="0"/>
      <w:marRight w:val="0"/>
      <w:marTop w:val="0"/>
      <w:marBottom w:val="0"/>
      <w:divBdr>
        <w:top w:val="none" w:sz="0" w:space="0" w:color="auto"/>
        <w:left w:val="none" w:sz="0" w:space="0" w:color="auto"/>
        <w:bottom w:val="none" w:sz="0" w:space="0" w:color="auto"/>
        <w:right w:val="none" w:sz="0" w:space="0" w:color="auto"/>
      </w:divBdr>
    </w:div>
    <w:div w:id="1644651360">
      <w:bodyDiv w:val="1"/>
      <w:marLeft w:val="0"/>
      <w:marRight w:val="0"/>
      <w:marTop w:val="0"/>
      <w:marBottom w:val="0"/>
      <w:divBdr>
        <w:top w:val="none" w:sz="0" w:space="0" w:color="auto"/>
        <w:left w:val="none" w:sz="0" w:space="0" w:color="auto"/>
        <w:bottom w:val="none" w:sz="0" w:space="0" w:color="auto"/>
        <w:right w:val="none" w:sz="0" w:space="0" w:color="auto"/>
      </w:divBdr>
    </w:div>
    <w:div w:id="1644702136">
      <w:bodyDiv w:val="1"/>
      <w:marLeft w:val="0"/>
      <w:marRight w:val="0"/>
      <w:marTop w:val="0"/>
      <w:marBottom w:val="0"/>
      <w:divBdr>
        <w:top w:val="none" w:sz="0" w:space="0" w:color="auto"/>
        <w:left w:val="none" w:sz="0" w:space="0" w:color="auto"/>
        <w:bottom w:val="none" w:sz="0" w:space="0" w:color="auto"/>
        <w:right w:val="none" w:sz="0" w:space="0" w:color="auto"/>
      </w:divBdr>
    </w:div>
    <w:div w:id="1644891196">
      <w:bodyDiv w:val="1"/>
      <w:marLeft w:val="0"/>
      <w:marRight w:val="0"/>
      <w:marTop w:val="0"/>
      <w:marBottom w:val="0"/>
      <w:divBdr>
        <w:top w:val="none" w:sz="0" w:space="0" w:color="auto"/>
        <w:left w:val="none" w:sz="0" w:space="0" w:color="auto"/>
        <w:bottom w:val="none" w:sz="0" w:space="0" w:color="auto"/>
        <w:right w:val="none" w:sz="0" w:space="0" w:color="auto"/>
      </w:divBdr>
    </w:div>
    <w:div w:id="1645282004">
      <w:bodyDiv w:val="1"/>
      <w:marLeft w:val="0"/>
      <w:marRight w:val="0"/>
      <w:marTop w:val="0"/>
      <w:marBottom w:val="0"/>
      <w:divBdr>
        <w:top w:val="none" w:sz="0" w:space="0" w:color="auto"/>
        <w:left w:val="none" w:sz="0" w:space="0" w:color="auto"/>
        <w:bottom w:val="none" w:sz="0" w:space="0" w:color="auto"/>
        <w:right w:val="none" w:sz="0" w:space="0" w:color="auto"/>
      </w:divBdr>
    </w:div>
    <w:div w:id="1645357451">
      <w:bodyDiv w:val="1"/>
      <w:marLeft w:val="0"/>
      <w:marRight w:val="0"/>
      <w:marTop w:val="0"/>
      <w:marBottom w:val="0"/>
      <w:divBdr>
        <w:top w:val="none" w:sz="0" w:space="0" w:color="auto"/>
        <w:left w:val="none" w:sz="0" w:space="0" w:color="auto"/>
        <w:bottom w:val="none" w:sz="0" w:space="0" w:color="auto"/>
        <w:right w:val="none" w:sz="0" w:space="0" w:color="auto"/>
      </w:divBdr>
    </w:div>
    <w:div w:id="1645701891">
      <w:bodyDiv w:val="1"/>
      <w:marLeft w:val="0"/>
      <w:marRight w:val="0"/>
      <w:marTop w:val="0"/>
      <w:marBottom w:val="0"/>
      <w:divBdr>
        <w:top w:val="none" w:sz="0" w:space="0" w:color="auto"/>
        <w:left w:val="none" w:sz="0" w:space="0" w:color="auto"/>
        <w:bottom w:val="none" w:sz="0" w:space="0" w:color="auto"/>
        <w:right w:val="none" w:sz="0" w:space="0" w:color="auto"/>
      </w:divBdr>
    </w:div>
    <w:div w:id="1645767594">
      <w:bodyDiv w:val="1"/>
      <w:marLeft w:val="0"/>
      <w:marRight w:val="0"/>
      <w:marTop w:val="0"/>
      <w:marBottom w:val="0"/>
      <w:divBdr>
        <w:top w:val="none" w:sz="0" w:space="0" w:color="auto"/>
        <w:left w:val="none" w:sz="0" w:space="0" w:color="auto"/>
        <w:bottom w:val="none" w:sz="0" w:space="0" w:color="auto"/>
        <w:right w:val="none" w:sz="0" w:space="0" w:color="auto"/>
      </w:divBdr>
    </w:div>
    <w:div w:id="1645771412">
      <w:bodyDiv w:val="1"/>
      <w:marLeft w:val="0"/>
      <w:marRight w:val="0"/>
      <w:marTop w:val="0"/>
      <w:marBottom w:val="0"/>
      <w:divBdr>
        <w:top w:val="none" w:sz="0" w:space="0" w:color="auto"/>
        <w:left w:val="none" w:sz="0" w:space="0" w:color="auto"/>
        <w:bottom w:val="none" w:sz="0" w:space="0" w:color="auto"/>
        <w:right w:val="none" w:sz="0" w:space="0" w:color="auto"/>
      </w:divBdr>
    </w:div>
    <w:div w:id="1646545160">
      <w:bodyDiv w:val="1"/>
      <w:marLeft w:val="0"/>
      <w:marRight w:val="0"/>
      <w:marTop w:val="0"/>
      <w:marBottom w:val="0"/>
      <w:divBdr>
        <w:top w:val="none" w:sz="0" w:space="0" w:color="auto"/>
        <w:left w:val="none" w:sz="0" w:space="0" w:color="auto"/>
        <w:bottom w:val="none" w:sz="0" w:space="0" w:color="auto"/>
        <w:right w:val="none" w:sz="0" w:space="0" w:color="auto"/>
      </w:divBdr>
    </w:div>
    <w:div w:id="1646659388">
      <w:bodyDiv w:val="1"/>
      <w:marLeft w:val="0"/>
      <w:marRight w:val="0"/>
      <w:marTop w:val="0"/>
      <w:marBottom w:val="0"/>
      <w:divBdr>
        <w:top w:val="none" w:sz="0" w:space="0" w:color="auto"/>
        <w:left w:val="none" w:sz="0" w:space="0" w:color="auto"/>
        <w:bottom w:val="none" w:sz="0" w:space="0" w:color="auto"/>
        <w:right w:val="none" w:sz="0" w:space="0" w:color="auto"/>
      </w:divBdr>
    </w:div>
    <w:div w:id="1646663622">
      <w:bodyDiv w:val="1"/>
      <w:marLeft w:val="0"/>
      <w:marRight w:val="0"/>
      <w:marTop w:val="0"/>
      <w:marBottom w:val="0"/>
      <w:divBdr>
        <w:top w:val="none" w:sz="0" w:space="0" w:color="auto"/>
        <w:left w:val="none" w:sz="0" w:space="0" w:color="auto"/>
        <w:bottom w:val="none" w:sz="0" w:space="0" w:color="auto"/>
        <w:right w:val="none" w:sz="0" w:space="0" w:color="auto"/>
      </w:divBdr>
    </w:div>
    <w:div w:id="1646741797">
      <w:bodyDiv w:val="1"/>
      <w:marLeft w:val="0"/>
      <w:marRight w:val="0"/>
      <w:marTop w:val="0"/>
      <w:marBottom w:val="0"/>
      <w:divBdr>
        <w:top w:val="none" w:sz="0" w:space="0" w:color="auto"/>
        <w:left w:val="none" w:sz="0" w:space="0" w:color="auto"/>
        <w:bottom w:val="none" w:sz="0" w:space="0" w:color="auto"/>
        <w:right w:val="none" w:sz="0" w:space="0" w:color="auto"/>
      </w:divBdr>
    </w:div>
    <w:div w:id="1647279880">
      <w:bodyDiv w:val="1"/>
      <w:marLeft w:val="0"/>
      <w:marRight w:val="0"/>
      <w:marTop w:val="0"/>
      <w:marBottom w:val="0"/>
      <w:divBdr>
        <w:top w:val="none" w:sz="0" w:space="0" w:color="auto"/>
        <w:left w:val="none" w:sz="0" w:space="0" w:color="auto"/>
        <w:bottom w:val="none" w:sz="0" w:space="0" w:color="auto"/>
        <w:right w:val="none" w:sz="0" w:space="0" w:color="auto"/>
      </w:divBdr>
    </w:div>
    <w:div w:id="1647394688">
      <w:bodyDiv w:val="1"/>
      <w:marLeft w:val="0"/>
      <w:marRight w:val="0"/>
      <w:marTop w:val="0"/>
      <w:marBottom w:val="0"/>
      <w:divBdr>
        <w:top w:val="none" w:sz="0" w:space="0" w:color="auto"/>
        <w:left w:val="none" w:sz="0" w:space="0" w:color="auto"/>
        <w:bottom w:val="none" w:sz="0" w:space="0" w:color="auto"/>
        <w:right w:val="none" w:sz="0" w:space="0" w:color="auto"/>
      </w:divBdr>
    </w:div>
    <w:div w:id="1647783734">
      <w:bodyDiv w:val="1"/>
      <w:marLeft w:val="0"/>
      <w:marRight w:val="0"/>
      <w:marTop w:val="0"/>
      <w:marBottom w:val="0"/>
      <w:divBdr>
        <w:top w:val="none" w:sz="0" w:space="0" w:color="auto"/>
        <w:left w:val="none" w:sz="0" w:space="0" w:color="auto"/>
        <w:bottom w:val="none" w:sz="0" w:space="0" w:color="auto"/>
        <w:right w:val="none" w:sz="0" w:space="0" w:color="auto"/>
      </w:divBdr>
    </w:div>
    <w:div w:id="1647903416">
      <w:bodyDiv w:val="1"/>
      <w:marLeft w:val="0"/>
      <w:marRight w:val="0"/>
      <w:marTop w:val="0"/>
      <w:marBottom w:val="0"/>
      <w:divBdr>
        <w:top w:val="none" w:sz="0" w:space="0" w:color="auto"/>
        <w:left w:val="none" w:sz="0" w:space="0" w:color="auto"/>
        <w:bottom w:val="none" w:sz="0" w:space="0" w:color="auto"/>
        <w:right w:val="none" w:sz="0" w:space="0" w:color="auto"/>
      </w:divBdr>
    </w:div>
    <w:div w:id="1648048237">
      <w:bodyDiv w:val="1"/>
      <w:marLeft w:val="0"/>
      <w:marRight w:val="0"/>
      <w:marTop w:val="0"/>
      <w:marBottom w:val="0"/>
      <w:divBdr>
        <w:top w:val="none" w:sz="0" w:space="0" w:color="auto"/>
        <w:left w:val="none" w:sz="0" w:space="0" w:color="auto"/>
        <w:bottom w:val="none" w:sz="0" w:space="0" w:color="auto"/>
        <w:right w:val="none" w:sz="0" w:space="0" w:color="auto"/>
      </w:divBdr>
    </w:div>
    <w:div w:id="1648390784">
      <w:bodyDiv w:val="1"/>
      <w:marLeft w:val="0"/>
      <w:marRight w:val="0"/>
      <w:marTop w:val="0"/>
      <w:marBottom w:val="0"/>
      <w:divBdr>
        <w:top w:val="none" w:sz="0" w:space="0" w:color="auto"/>
        <w:left w:val="none" w:sz="0" w:space="0" w:color="auto"/>
        <w:bottom w:val="none" w:sz="0" w:space="0" w:color="auto"/>
        <w:right w:val="none" w:sz="0" w:space="0" w:color="auto"/>
      </w:divBdr>
    </w:div>
    <w:div w:id="1648780120">
      <w:bodyDiv w:val="1"/>
      <w:marLeft w:val="0"/>
      <w:marRight w:val="0"/>
      <w:marTop w:val="0"/>
      <w:marBottom w:val="0"/>
      <w:divBdr>
        <w:top w:val="none" w:sz="0" w:space="0" w:color="auto"/>
        <w:left w:val="none" w:sz="0" w:space="0" w:color="auto"/>
        <w:bottom w:val="none" w:sz="0" w:space="0" w:color="auto"/>
        <w:right w:val="none" w:sz="0" w:space="0" w:color="auto"/>
      </w:divBdr>
    </w:div>
    <w:div w:id="1649240746">
      <w:bodyDiv w:val="1"/>
      <w:marLeft w:val="0"/>
      <w:marRight w:val="0"/>
      <w:marTop w:val="0"/>
      <w:marBottom w:val="0"/>
      <w:divBdr>
        <w:top w:val="none" w:sz="0" w:space="0" w:color="auto"/>
        <w:left w:val="none" w:sz="0" w:space="0" w:color="auto"/>
        <w:bottom w:val="none" w:sz="0" w:space="0" w:color="auto"/>
        <w:right w:val="none" w:sz="0" w:space="0" w:color="auto"/>
      </w:divBdr>
    </w:div>
    <w:div w:id="1649480237">
      <w:bodyDiv w:val="1"/>
      <w:marLeft w:val="0"/>
      <w:marRight w:val="0"/>
      <w:marTop w:val="0"/>
      <w:marBottom w:val="0"/>
      <w:divBdr>
        <w:top w:val="none" w:sz="0" w:space="0" w:color="auto"/>
        <w:left w:val="none" w:sz="0" w:space="0" w:color="auto"/>
        <w:bottom w:val="none" w:sz="0" w:space="0" w:color="auto"/>
        <w:right w:val="none" w:sz="0" w:space="0" w:color="auto"/>
      </w:divBdr>
      <w:divsChild>
        <w:div w:id="1540048456">
          <w:marLeft w:val="432"/>
          <w:marRight w:val="0"/>
          <w:marTop w:val="125"/>
          <w:marBottom w:val="0"/>
          <w:divBdr>
            <w:top w:val="none" w:sz="0" w:space="0" w:color="auto"/>
            <w:left w:val="none" w:sz="0" w:space="0" w:color="auto"/>
            <w:bottom w:val="none" w:sz="0" w:space="0" w:color="auto"/>
            <w:right w:val="none" w:sz="0" w:space="0" w:color="auto"/>
          </w:divBdr>
        </w:div>
      </w:divsChild>
    </w:div>
    <w:div w:id="1649745678">
      <w:bodyDiv w:val="1"/>
      <w:marLeft w:val="0"/>
      <w:marRight w:val="0"/>
      <w:marTop w:val="0"/>
      <w:marBottom w:val="0"/>
      <w:divBdr>
        <w:top w:val="none" w:sz="0" w:space="0" w:color="auto"/>
        <w:left w:val="none" w:sz="0" w:space="0" w:color="auto"/>
        <w:bottom w:val="none" w:sz="0" w:space="0" w:color="auto"/>
        <w:right w:val="none" w:sz="0" w:space="0" w:color="auto"/>
      </w:divBdr>
    </w:div>
    <w:div w:id="1649941457">
      <w:bodyDiv w:val="1"/>
      <w:marLeft w:val="0"/>
      <w:marRight w:val="0"/>
      <w:marTop w:val="0"/>
      <w:marBottom w:val="0"/>
      <w:divBdr>
        <w:top w:val="none" w:sz="0" w:space="0" w:color="auto"/>
        <w:left w:val="none" w:sz="0" w:space="0" w:color="auto"/>
        <w:bottom w:val="none" w:sz="0" w:space="0" w:color="auto"/>
        <w:right w:val="none" w:sz="0" w:space="0" w:color="auto"/>
      </w:divBdr>
    </w:div>
    <w:div w:id="1650596682">
      <w:bodyDiv w:val="1"/>
      <w:marLeft w:val="0"/>
      <w:marRight w:val="0"/>
      <w:marTop w:val="0"/>
      <w:marBottom w:val="0"/>
      <w:divBdr>
        <w:top w:val="none" w:sz="0" w:space="0" w:color="auto"/>
        <w:left w:val="none" w:sz="0" w:space="0" w:color="auto"/>
        <w:bottom w:val="none" w:sz="0" w:space="0" w:color="auto"/>
        <w:right w:val="none" w:sz="0" w:space="0" w:color="auto"/>
      </w:divBdr>
    </w:div>
    <w:div w:id="1650861068">
      <w:bodyDiv w:val="1"/>
      <w:marLeft w:val="0"/>
      <w:marRight w:val="0"/>
      <w:marTop w:val="0"/>
      <w:marBottom w:val="0"/>
      <w:divBdr>
        <w:top w:val="none" w:sz="0" w:space="0" w:color="auto"/>
        <w:left w:val="none" w:sz="0" w:space="0" w:color="auto"/>
        <w:bottom w:val="none" w:sz="0" w:space="0" w:color="auto"/>
        <w:right w:val="none" w:sz="0" w:space="0" w:color="auto"/>
      </w:divBdr>
    </w:div>
    <w:div w:id="1650863428">
      <w:bodyDiv w:val="1"/>
      <w:marLeft w:val="0"/>
      <w:marRight w:val="0"/>
      <w:marTop w:val="0"/>
      <w:marBottom w:val="0"/>
      <w:divBdr>
        <w:top w:val="none" w:sz="0" w:space="0" w:color="auto"/>
        <w:left w:val="none" w:sz="0" w:space="0" w:color="auto"/>
        <w:bottom w:val="none" w:sz="0" w:space="0" w:color="auto"/>
        <w:right w:val="none" w:sz="0" w:space="0" w:color="auto"/>
      </w:divBdr>
    </w:div>
    <w:div w:id="1651136564">
      <w:bodyDiv w:val="1"/>
      <w:marLeft w:val="0"/>
      <w:marRight w:val="0"/>
      <w:marTop w:val="0"/>
      <w:marBottom w:val="0"/>
      <w:divBdr>
        <w:top w:val="none" w:sz="0" w:space="0" w:color="auto"/>
        <w:left w:val="none" w:sz="0" w:space="0" w:color="auto"/>
        <w:bottom w:val="none" w:sz="0" w:space="0" w:color="auto"/>
        <w:right w:val="none" w:sz="0" w:space="0" w:color="auto"/>
      </w:divBdr>
    </w:div>
    <w:div w:id="1651516092">
      <w:bodyDiv w:val="1"/>
      <w:marLeft w:val="0"/>
      <w:marRight w:val="0"/>
      <w:marTop w:val="0"/>
      <w:marBottom w:val="0"/>
      <w:divBdr>
        <w:top w:val="none" w:sz="0" w:space="0" w:color="auto"/>
        <w:left w:val="none" w:sz="0" w:space="0" w:color="auto"/>
        <w:bottom w:val="none" w:sz="0" w:space="0" w:color="auto"/>
        <w:right w:val="none" w:sz="0" w:space="0" w:color="auto"/>
      </w:divBdr>
    </w:div>
    <w:div w:id="1651785431">
      <w:bodyDiv w:val="1"/>
      <w:marLeft w:val="0"/>
      <w:marRight w:val="0"/>
      <w:marTop w:val="0"/>
      <w:marBottom w:val="0"/>
      <w:divBdr>
        <w:top w:val="none" w:sz="0" w:space="0" w:color="auto"/>
        <w:left w:val="none" w:sz="0" w:space="0" w:color="auto"/>
        <w:bottom w:val="none" w:sz="0" w:space="0" w:color="auto"/>
        <w:right w:val="none" w:sz="0" w:space="0" w:color="auto"/>
      </w:divBdr>
    </w:div>
    <w:div w:id="1652296488">
      <w:bodyDiv w:val="1"/>
      <w:marLeft w:val="0"/>
      <w:marRight w:val="0"/>
      <w:marTop w:val="0"/>
      <w:marBottom w:val="0"/>
      <w:divBdr>
        <w:top w:val="none" w:sz="0" w:space="0" w:color="auto"/>
        <w:left w:val="none" w:sz="0" w:space="0" w:color="auto"/>
        <w:bottom w:val="none" w:sz="0" w:space="0" w:color="auto"/>
        <w:right w:val="none" w:sz="0" w:space="0" w:color="auto"/>
      </w:divBdr>
    </w:div>
    <w:div w:id="1653944242">
      <w:bodyDiv w:val="1"/>
      <w:marLeft w:val="0"/>
      <w:marRight w:val="0"/>
      <w:marTop w:val="0"/>
      <w:marBottom w:val="0"/>
      <w:divBdr>
        <w:top w:val="none" w:sz="0" w:space="0" w:color="auto"/>
        <w:left w:val="none" w:sz="0" w:space="0" w:color="auto"/>
        <w:bottom w:val="none" w:sz="0" w:space="0" w:color="auto"/>
        <w:right w:val="none" w:sz="0" w:space="0" w:color="auto"/>
      </w:divBdr>
    </w:div>
    <w:div w:id="1654139287">
      <w:bodyDiv w:val="1"/>
      <w:marLeft w:val="0"/>
      <w:marRight w:val="0"/>
      <w:marTop w:val="0"/>
      <w:marBottom w:val="0"/>
      <w:divBdr>
        <w:top w:val="none" w:sz="0" w:space="0" w:color="auto"/>
        <w:left w:val="none" w:sz="0" w:space="0" w:color="auto"/>
        <w:bottom w:val="none" w:sz="0" w:space="0" w:color="auto"/>
        <w:right w:val="none" w:sz="0" w:space="0" w:color="auto"/>
      </w:divBdr>
    </w:div>
    <w:div w:id="1654792261">
      <w:bodyDiv w:val="1"/>
      <w:marLeft w:val="0"/>
      <w:marRight w:val="0"/>
      <w:marTop w:val="0"/>
      <w:marBottom w:val="0"/>
      <w:divBdr>
        <w:top w:val="none" w:sz="0" w:space="0" w:color="auto"/>
        <w:left w:val="none" w:sz="0" w:space="0" w:color="auto"/>
        <w:bottom w:val="none" w:sz="0" w:space="0" w:color="auto"/>
        <w:right w:val="none" w:sz="0" w:space="0" w:color="auto"/>
      </w:divBdr>
    </w:div>
    <w:div w:id="1655255565">
      <w:bodyDiv w:val="1"/>
      <w:marLeft w:val="0"/>
      <w:marRight w:val="0"/>
      <w:marTop w:val="0"/>
      <w:marBottom w:val="0"/>
      <w:divBdr>
        <w:top w:val="none" w:sz="0" w:space="0" w:color="auto"/>
        <w:left w:val="none" w:sz="0" w:space="0" w:color="auto"/>
        <w:bottom w:val="none" w:sz="0" w:space="0" w:color="auto"/>
        <w:right w:val="none" w:sz="0" w:space="0" w:color="auto"/>
      </w:divBdr>
    </w:div>
    <w:div w:id="1656303186">
      <w:bodyDiv w:val="1"/>
      <w:marLeft w:val="0"/>
      <w:marRight w:val="0"/>
      <w:marTop w:val="0"/>
      <w:marBottom w:val="0"/>
      <w:divBdr>
        <w:top w:val="none" w:sz="0" w:space="0" w:color="auto"/>
        <w:left w:val="none" w:sz="0" w:space="0" w:color="auto"/>
        <w:bottom w:val="none" w:sz="0" w:space="0" w:color="auto"/>
        <w:right w:val="none" w:sz="0" w:space="0" w:color="auto"/>
      </w:divBdr>
    </w:div>
    <w:div w:id="1656489483">
      <w:bodyDiv w:val="1"/>
      <w:marLeft w:val="0"/>
      <w:marRight w:val="0"/>
      <w:marTop w:val="0"/>
      <w:marBottom w:val="0"/>
      <w:divBdr>
        <w:top w:val="none" w:sz="0" w:space="0" w:color="auto"/>
        <w:left w:val="none" w:sz="0" w:space="0" w:color="auto"/>
        <w:bottom w:val="none" w:sz="0" w:space="0" w:color="auto"/>
        <w:right w:val="none" w:sz="0" w:space="0" w:color="auto"/>
      </w:divBdr>
    </w:div>
    <w:div w:id="1656493823">
      <w:bodyDiv w:val="1"/>
      <w:marLeft w:val="0"/>
      <w:marRight w:val="0"/>
      <w:marTop w:val="0"/>
      <w:marBottom w:val="0"/>
      <w:divBdr>
        <w:top w:val="none" w:sz="0" w:space="0" w:color="auto"/>
        <w:left w:val="none" w:sz="0" w:space="0" w:color="auto"/>
        <w:bottom w:val="none" w:sz="0" w:space="0" w:color="auto"/>
        <w:right w:val="none" w:sz="0" w:space="0" w:color="auto"/>
      </w:divBdr>
    </w:div>
    <w:div w:id="1657803659">
      <w:bodyDiv w:val="1"/>
      <w:marLeft w:val="0"/>
      <w:marRight w:val="0"/>
      <w:marTop w:val="0"/>
      <w:marBottom w:val="0"/>
      <w:divBdr>
        <w:top w:val="none" w:sz="0" w:space="0" w:color="auto"/>
        <w:left w:val="none" w:sz="0" w:space="0" w:color="auto"/>
        <w:bottom w:val="none" w:sz="0" w:space="0" w:color="auto"/>
        <w:right w:val="none" w:sz="0" w:space="0" w:color="auto"/>
      </w:divBdr>
    </w:div>
    <w:div w:id="1657957780">
      <w:bodyDiv w:val="1"/>
      <w:marLeft w:val="0"/>
      <w:marRight w:val="0"/>
      <w:marTop w:val="0"/>
      <w:marBottom w:val="0"/>
      <w:divBdr>
        <w:top w:val="none" w:sz="0" w:space="0" w:color="auto"/>
        <w:left w:val="none" w:sz="0" w:space="0" w:color="auto"/>
        <w:bottom w:val="none" w:sz="0" w:space="0" w:color="auto"/>
        <w:right w:val="none" w:sz="0" w:space="0" w:color="auto"/>
      </w:divBdr>
    </w:div>
    <w:div w:id="1658340074">
      <w:bodyDiv w:val="1"/>
      <w:marLeft w:val="0"/>
      <w:marRight w:val="0"/>
      <w:marTop w:val="0"/>
      <w:marBottom w:val="0"/>
      <w:divBdr>
        <w:top w:val="none" w:sz="0" w:space="0" w:color="auto"/>
        <w:left w:val="none" w:sz="0" w:space="0" w:color="auto"/>
        <w:bottom w:val="none" w:sz="0" w:space="0" w:color="auto"/>
        <w:right w:val="none" w:sz="0" w:space="0" w:color="auto"/>
      </w:divBdr>
    </w:div>
    <w:div w:id="1658920090">
      <w:bodyDiv w:val="1"/>
      <w:marLeft w:val="0"/>
      <w:marRight w:val="0"/>
      <w:marTop w:val="0"/>
      <w:marBottom w:val="0"/>
      <w:divBdr>
        <w:top w:val="none" w:sz="0" w:space="0" w:color="auto"/>
        <w:left w:val="none" w:sz="0" w:space="0" w:color="auto"/>
        <w:bottom w:val="none" w:sz="0" w:space="0" w:color="auto"/>
        <w:right w:val="none" w:sz="0" w:space="0" w:color="auto"/>
      </w:divBdr>
      <w:divsChild>
        <w:div w:id="43797467">
          <w:marLeft w:val="480"/>
          <w:marRight w:val="0"/>
          <w:marTop w:val="0"/>
          <w:marBottom w:val="0"/>
          <w:divBdr>
            <w:top w:val="none" w:sz="0" w:space="0" w:color="auto"/>
            <w:left w:val="none" w:sz="0" w:space="0" w:color="auto"/>
            <w:bottom w:val="none" w:sz="0" w:space="0" w:color="auto"/>
            <w:right w:val="none" w:sz="0" w:space="0" w:color="auto"/>
          </w:divBdr>
        </w:div>
        <w:div w:id="52655479">
          <w:marLeft w:val="480"/>
          <w:marRight w:val="0"/>
          <w:marTop w:val="0"/>
          <w:marBottom w:val="0"/>
          <w:divBdr>
            <w:top w:val="none" w:sz="0" w:space="0" w:color="auto"/>
            <w:left w:val="none" w:sz="0" w:space="0" w:color="auto"/>
            <w:bottom w:val="none" w:sz="0" w:space="0" w:color="auto"/>
            <w:right w:val="none" w:sz="0" w:space="0" w:color="auto"/>
          </w:divBdr>
        </w:div>
        <w:div w:id="81538136">
          <w:marLeft w:val="480"/>
          <w:marRight w:val="0"/>
          <w:marTop w:val="0"/>
          <w:marBottom w:val="0"/>
          <w:divBdr>
            <w:top w:val="none" w:sz="0" w:space="0" w:color="auto"/>
            <w:left w:val="none" w:sz="0" w:space="0" w:color="auto"/>
            <w:bottom w:val="none" w:sz="0" w:space="0" w:color="auto"/>
            <w:right w:val="none" w:sz="0" w:space="0" w:color="auto"/>
          </w:divBdr>
        </w:div>
        <w:div w:id="90248710">
          <w:marLeft w:val="480"/>
          <w:marRight w:val="0"/>
          <w:marTop w:val="0"/>
          <w:marBottom w:val="0"/>
          <w:divBdr>
            <w:top w:val="none" w:sz="0" w:space="0" w:color="auto"/>
            <w:left w:val="none" w:sz="0" w:space="0" w:color="auto"/>
            <w:bottom w:val="none" w:sz="0" w:space="0" w:color="auto"/>
            <w:right w:val="none" w:sz="0" w:space="0" w:color="auto"/>
          </w:divBdr>
        </w:div>
        <w:div w:id="340862357">
          <w:marLeft w:val="480"/>
          <w:marRight w:val="0"/>
          <w:marTop w:val="0"/>
          <w:marBottom w:val="0"/>
          <w:divBdr>
            <w:top w:val="none" w:sz="0" w:space="0" w:color="auto"/>
            <w:left w:val="none" w:sz="0" w:space="0" w:color="auto"/>
            <w:bottom w:val="none" w:sz="0" w:space="0" w:color="auto"/>
            <w:right w:val="none" w:sz="0" w:space="0" w:color="auto"/>
          </w:divBdr>
        </w:div>
        <w:div w:id="424107568">
          <w:marLeft w:val="480"/>
          <w:marRight w:val="0"/>
          <w:marTop w:val="0"/>
          <w:marBottom w:val="0"/>
          <w:divBdr>
            <w:top w:val="none" w:sz="0" w:space="0" w:color="auto"/>
            <w:left w:val="none" w:sz="0" w:space="0" w:color="auto"/>
            <w:bottom w:val="none" w:sz="0" w:space="0" w:color="auto"/>
            <w:right w:val="none" w:sz="0" w:space="0" w:color="auto"/>
          </w:divBdr>
        </w:div>
        <w:div w:id="430248824">
          <w:marLeft w:val="480"/>
          <w:marRight w:val="0"/>
          <w:marTop w:val="0"/>
          <w:marBottom w:val="0"/>
          <w:divBdr>
            <w:top w:val="none" w:sz="0" w:space="0" w:color="auto"/>
            <w:left w:val="none" w:sz="0" w:space="0" w:color="auto"/>
            <w:bottom w:val="none" w:sz="0" w:space="0" w:color="auto"/>
            <w:right w:val="none" w:sz="0" w:space="0" w:color="auto"/>
          </w:divBdr>
        </w:div>
        <w:div w:id="528566207">
          <w:marLeft w:val="480"/>
          <w:marRight w:val="0"/>
          <w:marTop w:val="0"/>
          <w:marBottom w:val="0"/>
          <w:divBdr>
            <w:top w:val="none" w:sz="0" w:space="0" w:color="auto"/>
            <w:left w:val="none" w:sz="0" w:space="0" w:color="auto"/>
            <w:bottom w:val="none" w:sz="0" w:space="0" w:color="auto"/>
            <w:right w:val="none" w:sz="0" w:space="0" w:color="auto"/>
          </w:divBdr>
        </w:div>
        <w:div w:id="615912351">
          <w:marLeft w:val="480"/>
          <w:marRight w:val="0"/>
          <w:marTop w:val="0"/>
          <w:marBottom w:val="0"/>
          <w:divBdr>
            <w:top w:val="none" w:sz="0" w:space="0" w:color="auto"/>
            <w:left w:val="none" w:sz="0" w:space="0" w:color="auto"/>
            <w:bottom w:val="none" w:sz="0" w:space="0" w:color="auto"/>
            <w:right w:val="none" w:sz="0" w:space="0" w:color="auto"/>
          </w:divBdr>
        </w:div>
        <w:div w:id="642465050">
          <w:marLeft w:val="480"/>
          <w:marRight w:val="0"/>
          <w:marTop w:val="0"/>
          <w:marBottom w:val="0"/>
          <w:divBdr>
            <w:top w:val="none" w:sz="0" w:space="0" w:color="auto"/>
            <w:left w:val="none" w:sz="0" w:space="0" w:color="auto"/>
            <w:bottom w:val="none" w:sz="0" w:space="0" w:color="auto"/>
            <w:right w:val="none" w:sz="0" w:space="0" w:color="auto"/>
          </w:divBdr>
        </w:div>
        <w:div w:id="743141330">
          <w:marLeft w:val="480"/>
          <w:marRight w:val="0"/>
          <w:marTop w:val="0"/>
          <w:marBottom w:val="0"/>
          <w:divBdr>
            <w:top w:val="none" w:sz="0" w:space="0" w:color="auto"/>
            <w:left w:val="none" w:sz="0" w:space="0" w:color="auto"/>
            <w:bottom w:val="none" w:sz="0" w:space="0" w:color="auto"/>
            <w:right w:val="none" w:sz="0" w:space="0" w:color="auto"/>
          </w:divBdr>
        </w:div>
        <w:div w:id="765926190">
          <w:marLeft w:val="480"/>
          <w:marRight w:val="0"/>
          <w:marTop w:val="0"/>
          <w:marBottom w:val="0"/>
          <w:divBdr>
            <w:top w:val="none" w:sz="0" w:space="0" w:color="auto"/>
            <w:left w:val="none" w:sz="0" w:space="0" w:color="auto"/>
            <w:bottom w:val="none" w:sz="0" w:space="0" w:color="auto"/>
            <w:right w:val="none" w:sz="0" w:space="0" w:color="auto"/>
          </w:divBdr>
        </w:div>
        <w:div w:id="794756504">
          <w:marLeft w:val="480"/>
          <w:marRight w:val="0"/>
          <w:marTop w:val="0"/>
          <w:marBottom w:val="0"/>
          <w:divBdr>
            <w:top w:val="none" w:sz="0" w:space="0" w:color="auto"/>
            <w:left w:val="none" w:sz="0" w:space="0" w:color="auto"/>
            <w:bottom w:val="none" w:sz="0" w:space="0" w:color="auto"/>
            <w:right w:val="none" w:sz="0" w:space="0" w:color="auto"/>
          </w:divBdr>
        </w:div>
        <w:div w:id="893735840">
          <w:marLeft w:val="480"/>
          <w:marRight w:val="0"/>
          <w:marTop w:val="0"/>
          <w:marBottom w:val="0"/>
          <w:divBdr>
            <w:top w:val="none" w:sz="0" w:space="0" w:color="auto"/>
            <w:left w:val="none" w:sz="0" w:space="0" w:color="auto"/>
            <w:bottom w:val="none" w:sz="0" w:space="0" w:color="auto"/>
            <w:right w:val="none" w:sz="0" w:space="0" w:color="auto"/>
          </w:divBdr>
        </w:div>
        <w:div w:id="1083793357">
          <w:marLeft w:val="480"/>
          <w:marRight w:val="0"/>
          <w:marTop w:val="0"/>
          <w:marBottom w:val="0"/>
          <w:divBdr>
            <w:top w:val="none" w:sz="0" w:space="0" w:color="auto"/>
            <w:left w:val="none" w:sz="0" w:space="0" w:color="auto"/>
            <w:bottom w:val="none" w:sz="0" w:space="0" w:color="auto"/>
            <w:right w:val="none" w:sz="0" w:space="0" w:color="auto"/>
          </w:divBdr>
        </w:div>
        <w:div w:id="1137724209">
          <w:marLeft w:val="480"/>
          <w:marRight w:val="0"/>
          <w:marTop w:val="0"/>
          <w:marBottom w:val="0"/>
          <w:divBdr>
            <w:top w:val="none" w:sz="0" w:space="0" w:color="auto"/>
            <w:left w:val="none" w:sz="0" w:space="0" w:color="auto"/>
            <w:bottom w:val="none" w:sz="0" w:space="0" w:color="auto"/>
            <w:right w:val="none" w:sz="0" w:space="0" w:color="auto"/>
          </w:divBdr>
        </w:div>
        <w:div w:id="1170682134">
          <w:marLeft w:val="480"/>
          <w:marRight w:val="0"/>
          <w:marTop w:val="0"/>
          <w:marBottom w:val="0"/>
          <w:divBdr>
            <w:top w:val="none" w:sz="0" w:space="0" w:color="auto"/>
            <w:left w:val="none" w:sz="0" w:space="0" w:color="auto"/>
            <w:bottom w:val="none" w:sz="0" w:space="0" w:color="auto"/>
            <w:right w:val="none" w:sz="0" w:space="0" w:color="auto"/>
          </w:divBdr>
        </w:div>
        <w:div w:id="1549756055">
          <w:marLeft w:val="480"/>
          <w:marRight w:val="0"/>
          <w:marTop w:val="0"/>
          <w:marBottom w:val="0"/>
          <w:divBdr>
            <w:top w:val="none" w:sz="0" w:space="0" w:color="auto"/>
            <w:left w:val="none" w:sz="0" w:space="0" w:color="auto"/>
            <w:bottom w:val="none" w:sz="0" w:space="0" w:color="auto"/>
            <w:right w:val="none" w:sz="0" w:space="0" w:color="auto"/>
          </w:divBdr>
        </w:div>
        <w:div w:id="1593128947">
          <w:marLeft w:val="480"/>
          <w:marRight w:val="0"/>
          <w:marTop w:val="0"/>
          <w:marBottom w:val="0"/>
          <w:divBdr>
            <w:top w:val="none" w:sz="0" w:space="0" w:color="auto"/>
            <w:left w:val="none" w:sz="0" w:space="0" w:color="auto"/>
            <w:bottom w:val="none" w:sz="0" w:space="0" w:color="auto"/>
            <w:right w:val="none" w:sz="0" w:space="0" w:color="auto"/>
          </w:divBdr>
        </w:div>
        <w:div w:id="1704404344">
          <w:marLeft w:val="480"/>
          <w:marRight w:val="0"/>
          <w:marTop w:val="0"/>
          <w:marBottom w:val="0"/>
          <w:divBdr>
            <w:top w:val="none" w:sz="0" w:space="0" w:color="auto"/>
            <w:left w:val="none" w:sz="0" w:space="0" w:color="auto"/>
            <w:bottom w:val="none" w:sz="0" w:space="0" w:color="auto"/>
            <w:right w:val="none" w:sz="0" w:space="0" w:color="auto"/>
          </w:divBdr>
        </w:div>
        <w:div w:id="1792355511">
          <w:marLeft w:val="480"/>
          <w:marRight w:val="0"/>
          <w:marTop w:val="0"/>
          <w:marBottom w:val="0"/>
          <w:divBdr>
            <w:top w:val="none" w:sz="0" w:space="0" w:color="auto"/>
            <w:left w:val="none" w:sz="0" w:space="0" w:color="auto"/>
            <w:bottom w:val="none" w:sz="0" w:space="0" w:color="auto"/>
            <w:right w:val="none" w:sz="0" w:space="0" w:color="auto"/>
          </w:divBdr>
        </w:div>
        <w:div w:id="1834569176">
          <w:marLeft w:val="480"/>
          <w:marRight w:val="0"/>
          <w:marTop w:val="0"/>
          <w:marBottom w:val="0"/>
          <w:divBdr>
            <w:top w:val="none" w:sz="0" w:space="0" w:color="auto"/>
            <w:left w:val="none" w:sz="0" w:space="0" w:color="auto"/>
            <w:bottom w:val="none" w:sz="0" w:space="0" w:color="auto"/>
            <w:right w:val="none" w:sz="0" w:space="0" w:color="auto"/>
          </w:divBdr>
        </w:div>
        <w:div w:id="1997301397">
          <w:marLeft w:val="480"/>
          <w:marRight w:val="0"/>
          <w:marTop w:val="0"/>
          <w:marBottom w:val="0"/>
          <w:divBdr>
            <w:top w:val="none" w:sz="0" w:space="0" w:color="auto"/>
            <w:left w:val="none" w:sz="0" w:space="0" w:color="auto"/>
            <w:bottom w:val="none" w:sz="0" w:space="0" w:color="auto"/>
            <w:right w:val="none" w:sz="0" w:space="0" w:color="auto"/>
          </w:divBdr>
        </w:div>
        <w:div w:id="1998336651">
          <w:marLeft w:val="480"/>
          <w:marRight w:val="0"/>
          <w:marTop w:val="0"/>
          <w:marBottom w:val="0"/>
          <w:divBdr>
            <w:top w:val="none" w:sz="0" w:space="0" w:color="auto"/>
            <w:left w:val="none" w:sz="0" w:space="0" w:color="auto"/>
            <w:bottom w:val="none" w:sz="0" w:space="0" w:color="auto"/>
            <w:right w:val="none" w:sz="0" w:space="0" w:color="auto"/>
          </w:divBdr>
        </w:div>
        <w:div w:id="2065593084">
          <w:marLeft w:val="480"/>
          <w:marRight w:val="0"/>
          <w:marTop w:val="0"/>
          <w:marBottom w:val="0"/>
          <w:divBdr>
            <w:top w:val="none" w:sz="0" w:space="0" w:color="auto"/>
            <w:left w:val="none" w:sz="0" w:space="0" w:color="auto"/>
            <w:bottom w:val="none" w:sz="0" w:space="0" w:color="auto"/>
            <w:right w:val="none" w:sz="0" w:space="0" w:color="auto"/>
          </w:divBdr>
        </w:div>
        <w:div w:id="2092044220">
          <w:marLeft w:val="480"/>
          <w:marRight w:val="0"/>
          <w:marTop w:val="0"/>
          <w:marBottom w:val="0"/>
          <w:divBdr>
            <w:top w:val="none" w:sz="0" w:space="0" w:color="auto"/>
            <w:left w:val="none" w:sz="0" w:space="0" w:color="auto"/>
            <w:bottom w:val="none" w:sz="0" w:space="0" w:color="auto"/>
            <w:right w:val="none" w:sz="0" w:space="0" w:color="auto"/>
          </w:divBdr>
        </w:div>
        <w:div w:id="2136481780">
          <w:marLeft w:val="480"/>
          <w:marRight w:val="0"/>
          <w:marTop w:val="0"/>
          <w:marBottom w:val="0"/>
          <w:divBdr>
            <w:top w:val="none" w:sz="0" w:space="0" w:color="auto"/>
            <w:left w:val="none" w:sz="0" w:space="0" w:color="auto"/>
            <w:bottom w:val="none" w:sz="0" w:space="0" w:color="auto"/>
            <w:right w:val="none" w:sz="0" w:space="0" w:color="auto"/>
          </w:divBdr>
        </w:div>
        <w:div w:id="2138984491">
          <w:marLeft w:val="480"/>
          <w:marRight w:val="0"/>
          <w:marTop w:val="0"/>
          <w:marBottom w:val="0"/>
          <w:divBdr>
            <w:top w:val="none" w:sz="0" w:space="0" w:color="auto"/>
            <w:left w:val="none" w:sz="0" w:space="0" w:color="auto"/>
            <w:bottom w:val="none" w:sz="0" w:space="0" w:color="auto"/>
            <w:right w:val="none" w:sz="0" w:space="0" w:color="auto"/>
          </w:divBdr>
        </w:div>
      </w:divsChild>
    </w:div>
    <w:div w:id="1659335187">
      <w:bodyDiv w:val="1"/>
      <w:marLeft w:val="0"/>
      <w:marRight w:val="0"/>
      <w:marTop w:val="0"/>
      <w:marBottom w:val="0"/>
      <w:divBdr>
        <w:top w:val="none" w:sz="0" w:space="0" w:color="auto"/>
        <w:left w:val="none" w:sz="0" w:space="0" w:color="auto"/>
        <w:bottom w:val="none" w:sz="0" w:space="0" w:color="auto"/>
        <w:right w:val="none" w:sz="0" w:space="0" w:color="auto"/>
      </w:divBdr>
    </w:div>
    <w:div w:id="1659379529">
      <w:bodyDiv w:val="1"/>
      <w:marLeft w:val="0"/>
      <w:marRight w:val="0"/>
      <w:marTop w:val="0"/>
      <w:marBottom w:val="0"/>
      <w:divBdr>
        <w:top w:val="none" w:sz="0" w:space="0" w:color="auto"/>
        <w:left w:val="none" w:sz="0" w:space="0" w:color="auto"/>
        <w:bottom w:val="none" w:sz="0" w:space="0" w:color="auto"/>
        <w:right w:val="none" w:sz="0" w:space="0" w:color="auto"/>
      </w:divBdr>
    </w:div>
    <w:div w:id="1659385874">
      <w:bodyDiv w:val="1"/>
      <w:marLeft w:val="0"/>
      <w:marRight w:val="0"/>
      <w:marTop w:val="0"/>
      <w:marBottom w:val="0"/>
      <w:divBdr>
        <w:top w:val="none" w:sz="0" w:space="0" w:color="auto"/>
        <w:left w:val="none" w:sz="0" w:space="0" w:color="auto"/>
        <w:bottom w:val="none" w:sz="0" w:space="0" w:color="auto"/>
        <w:right w:val="none" w:sz="0" w:space="0" w:color="auto"/>
      </w:divBdr>
    </w:div>
    <w:div w:id="1659528966">
      <w:bodyDiv w:val="1"/>
      <w:marLeft w:val="0"/>
      <w:marRight w:val="0"/>
      <w:marTop w:val="0"/>
      <w:marBottom w:val="0"/>
      <w:divBdr>
        <w:top w:val="none" w:sz="0" w:space="0" w:color="auto"/>
        <w:left w:val="none" w:sz="0" w:space="0" w:color="auto"/>
        <w:bottom w:val="none" w:sz="0" w:space="0" w:color="auto"/>
        <w:right w:val="none" w:sz="0" w:space="0" w:color="auto"/>
      </w:divBdr>
    </w:div>
    <w:div w:id="1661426928">
      <w:bodyDiv w:val="1"/>
      <w:marLeft w:val="0"/>
      <w:marRight w:val="0"/>
      <w:marTop w:val="0"/>
      <w:marBottom w:val="0"/>
      <w:divBdr>
        <w:top w:val="none" w:sz="0" w:space="0" w:color="auto"/>
        <w:left w:val="none" w:sz="0" w:space="0" w:color="auto"/>
        <w:bottom w:val="none" w:sz="0" w:space="0" w:color="auto"/>
        <w:right w:val="none" w:sz="0" w:space="0" w:color="auto"/>
      </w:divBdr>
    </w:div>
    <w:div w:id="1662005985">
      <w:bodyDiv w:val="1"/>
      <w:marLeft w:val="0"/>
      <w:marRight w:val="0"/>
      <w:marTop w:val="0"/>
      <w:marBottom w:val="0"/>
      <w:divBdr>
        <w:top w:val="none" w:sz="0" w:space="0" w:color="auto"/>
        <w:left w:val="none" w:sz="0" w:space="0" w:color="auto"/>
        <w:bottom w:val="none" w:sz="0" w:space="0" w:color="auto"/>
        <w:right w:val="none" w:sz="0" w:space="0" w:color="auto"/>
      </w:divBdr>
    </w:div>
    <w:div w:id="1662271649">
      <w:bodyDiv w:val="1"/>
      <w:marLeft w:val="0"/>
      <w:marRight w:val="0"/>
      <w:marTop w:val="0"/>
      <w:marBottom w:val="0"/>
      <w:divBdr>
        <w:top w:val="none" w:sz="0" w:space="0" w:color="auto"/>
        <w:left w:val="none" w:sz="0" w:space="0" w:color="auto"/>
        <w:bottom w:val="none" w:sz="0" w:space="0" w:color="auto"/>
        <w:right w:val="none" w:sz="0" w:space="0" w:color="auto"/>
      </w:divBdr>
    </w:div>
    <w:div w:id="1662351707">
      <w:bodyDiv w:val="1"/>
      <w:marLeft w:val="0"/>
      <w:marRight w:val="0"/>
      <w:marTop w:val="0"/>
      <w:marBottom w:val="0"/>
      <w:divBdr>
        <w:top w:val="none" w:sz="0" w:space="0" w:color="auto"/>
        <w:left w:val="none" w:sz="0" w:space="0" w:color="auto"/>
        <w:bottom w:val="none" w:sz="0" w:space="0" w:color="auto"/>
        <w:right w:val="none" w:sz="0" w:space="0" w:color="auto"/>
      </w:divBdr>
    </w:div>
    <w:div w:id="1662394690">
      <w:bodyDiv w:val="1"/>
      <w:marLeft w:val="0"/>
      <w:marRight w:val="0"/>
      <w:marTop w:val="0"/>
      <w:marBottom w:val="0"/>
      <w:divBdr>
        <w:top w:val="none" w:sz="0" w:space="0" w:color="auto"/>
        <w:left w:val="none" w:sz="0" w:space="0" w:color="auto"/>
        <w:bottom w:val="none" w:sz="0" w:space="0" w:color="auto"/>
        <w:right w:val="none" w:sz="0" w:space="0" w:color="auto"/>
      </w:divBdr>
    </w:div>
    <w:div w:id="1662587171">
      <w:bodyDiv w:val="1"/>
      <w:marLeft w:val="0"/>
      <w:marRight w:val="0"/>
      <w:marTop w:val="0"/>
      <w:marBottom w:val="0"/>
      <w:divBdr>
        <w:top w:val="none" w:sz="0" w:space="0" w:color="auto"/>
        <w:left w:val="none" w:sz="0" w:space="0" w:color="auto"/>
        <w:bottom w:val="none" w:sz="0" w:space="0" w:color="auto"/>
        <w:right w:val="none" w:sz="0" w:space="0" w:color="auto"/>
      </w:divBdr>
      <w:divsChild>
        <w:div w:id="60834331">
          <w:marLeft w:val="480"/>
          <w:marRight w:val="0"/>
          <w:marTop w:val="0"/>
          <w:marBottom w:val="0"/>
          <w:divBdr>
            <w:top w:val="none" w:sz="0" w:space="0" w:color="auto"/>
            <w:left w:val="none" w:sz="0" w:space="0" w:color="auto"/>
            <w:bottom w:val="none" w:sz="0" w:space="0" w:color="auto"/>
            <w:right w:val="none" w:sz="0" w:space="0" w:color="auto"/>
          </w:divBdr>
        </w:div>
        <w:div w:id="95295484">
          <w:marLeft w:val="480"/>
          <w:marRight w:val="0"/>
          <w:marTop w:val="0"/>
          <w:marBottom w:val="0"/>
          <w:divBdr>
            <w:top w:val="none" w:sz="0" w:space="0" w:color="auto"/>
            <w:left w:val="none" w:sz="0" w:space="0" w:color="auto"/>
            <w:bottom w:val="none" w:sz="0" w:space="0" w:color="auto"/>
            <w:right w:val="none" w:sz="0" w:space="0" w:color="auto"/>
          </w:divBdr>
        </w:div>
        <w:div w:id="177545609">
          <w:marLeft w:val="480"/>
          <w:marRight w:val="0"/>
          <w:marTop w:val="0"/>
          <w:marBottom w:val="0"/>
          <w:divBdr>
            <w:top w:val="none" w:sz="0" w:space="0" w:color="auto"/>
            <w:left w:val="none" w:sz="0" w:space="0" w:color="auto"/>
            <w:bottom w:val="none" w:sz="0" w:space="0" w:color="auto"/>
            <w:right w:val="none" w:sz="0" w:space="0" w:color="auto"/>
          </w:divBdr>
        </w:div>
        <w:div w:id="179859287">
          <w:marLeft w:val="480"/>
          <w:marRight w:val="0"/>
          <w:marTop w:val="0"/>
          <w:marBottom w:val="0"/>
          <w:divBdr>
            <w:top w:val="none" w:sz="0" w:space="0" w:color="auto"/>
            <w:left w:val="none" w:sz="0" w:space="0" w:color="auto"/>
            <w:bottom w:val="none" w:sz="0" w:space="0" w:color="auto"/>
            <w:right w:val="none" w:sz="0" w:space="0" w:color="auto"/>
          </w:divBdr>
        </w:div>
        <w:div w:id="278150753">
          <w:marLeft w:val="480"/>
          <w:marRight w:val="0"/>
          <w:marTop w:val="0"/>
          <w:marBottom w:val="0"/>
          <w:divBdr>
            <w:top w:val="none" w:sz="0" w:space="0" w:color="auto"/>
            <w:left w:val="none" w:sz="0" w:space="0" w:color="auto"/>
            <w:bottom w:val="none" w:sz="0" w:space="0" w:color="auto"/>
            <w:right w:val="none" w:sz="0" w:space="0" w:color="auto"/>
          </w:divBdr>
        </w:div>
        <w:div w:id="378168748">
          <w:marLeft w:val="480"/>
          <w:marRight w:val="0"/>
          <w:marTop w:val="0"/>
          <w:marBottom w:val="0"/>
          <w:divBdr>
            <w:top w:val="none" w:sz="0" w:space="0" w:color="auto"/>
            <w:left w:val="none" w:sz="0" w:space="0" w:color="auto"/>
            <w:bottom w:val="none" w:sz="0" w:space="0" w:color="auto"/>
            <w:right w:val="none" w:sz="0" w:space="0" w:color="auto"/>
          </w:divBdr>
        </w:div>
        <w:div w:id="443576118">
          <w:marLeft w:val="480"/>
          <w:marRight w:val="0"/>
          <w:marTop w:val="0"/>
          <w:marBottom w:val="0"/>
          <w:divBdr>
            <w:top w:val="none" w:sz="0" w:space="0" w:color="auto"/>
            <w:left w:val="none" w:sz="0" w:space="0" w:color="auto"/>
            <w:bottom w:val="none" w:sz="0" w:space="0" w:color="auto"/>
            <w:right w:val="none" w:sz="0" w:space="0" w:color="auto"/>
          </w:divBdr>
        </w:div>
        <w:div w:id="593052853">
          <w:marLeft w:val="480"/>
          <w:marRight w:val="0"/>
          <w:marTop w:val="0"/>
          <w:marBottom w:val="0"/>
          <w:divBdr>
            <w:top w:val="none" w:sz="0" w:space="0" w:color="auto"/>
            <w:left w:val="none" w:sz="0" w:space="0" w:color="auto"/>
            <w:bottom w:val="none" w:sz="0" w:space="0" w:color="auto"/>
            <w:right w:val="none" w:sz="0" w:space="0" w:color="auto"/>
          </w:divBdr>
        </w:div>
        <w:div w:id="673529665">
          <w:marLeft w:val="480"/>
          <w:marRight w:val="0"/>
          <w:marTop w:val="0"/>
          <w:marBottom w:val="0"/>
          <w:divBdr>
            <w:top w:val="none" w:sz="0" w:space="0" w:color="auto"/>
            <w:left w:val="none" w:sz="0" w:space="0" w:color="auto"/>
            <w:bottom w:val="none" w:sz="0" w:space="0" w:color="auto"/>
            <w:right w:val="none" w:sz="0" w:space="0" w:color="auto"/>
          </w:divBdr>
        </w:div>
        <w:div w:id="711998613">
          <w:marLeft w:val="480"/>
          <w:marRight w:val="0"/>
          <w:marTop w:val="0"/>
          <w:marBottom w:val="0"/>
          <w:divBdr>
            <w:top w:val="none" w:sz="0" w:space="0" w:color="auto"/>
            <w:left w:val="none" w:sz="0" w:space="0" w:color="auto"/>
            <w:bottom w:val="none" w:sz="0" w:space="0" w:color="auto"/>
            <w:right w:val="none" w:sz="0" w:space="0" w:color="auto"/>
          </w:divBdr>
        </w:div>
        <w:div w:id="720637721">
          <w:marLeft w:val="480"/>
          <w:marRight w:val="0"/>
          <w:marTop w:val="0"/>
          <w:marBottom w:val="0"/>
          <w:divBdr>
            <w:top w:val="none" w:sz="0" w:space="0" w:color="auto"/>
            <w:left w:val="none" w:sz="0" w:space="0" w:color="auto"/>
            <w:bottom w:val="none" w:sz="0" w:space="0" w:color="auto"/>
            <w:right w:val="none" w:sz="0" w:space="0" w:color="auto"/>
          </w:divBdr>
        </w:div>
        <w:div w:id="722676141">
          <w:marLeft w:val="480"/>
          <w:marRight w:val="0"/>
          <w:marTop w:val="0"/>
          <w:marBottom w:val="0"/>
          <w:divBdr>
            <w:top w:val="none" w:sz="0" w:space="0" w:color="auto"/>
            <w:left w:val="none" w:sz="0" w:space="0" w:color="auto"/>
            <w:bottom w:val="none" w:sz="0" w:space="0" w:color="auto"/>
            <w:right w:val="none" w:sz="0" w:space="0" w:color="auto"/>
          </w:divBdr>
        </w:div>
        <w:div w:id="742875062">
          <w:marLeft w:val="480"/>
          <w:marRight w:val="0"/>
          <w:marTop w:val="0"/>
          <w:marBottom w:val="0"/>
          <w:divBdr>
            <w:top w:val="none" w:sz="0" w:space="0" w:color="auto"/>
            <w:left w:val="none" w:sz="0" w:space="0" w:color="auto"/>
            <w:bottom w:val="none" w:sz="0" w:space="0" w:color="auto"/>
            <w:right w:val="none" w:sz="0" w:space="0" w:color="auto"/>
          </w:divBdr>
        </w:div>
        <w:div w:id="802503661">
          <w:marLeft w:val="480"/>
          <w:marRight w:val="0"/>
          <w:marTop w:val="0"/>
          <w:marBottom w:val="0"/>
          <w:divBdr>
            <w:top w:val="none" w:sz="0" w:space="0" w:color="auto"/>
            <w:left w:val="none" w:sz="0" w:space="0" w:color="auto"/>
            <w:bottom w:val="none" w:sz="0" w:space="0" w:color="auto"/>
            <w:right w:val="none" w:sz="0" w:space="0" w:color="auto"/>
          </w:divBdr>
        </w:div>
        <w:div w:id="835994933">
          <w:marLeft w:val="480"/>
          <w:marRight w:val="0"/>
          <w:marTop w:val="0"/>
          <w:marBottom w:val="0"/>
          <w:divBdr>
            <w:top w:val="none" w:sz="0" w:space="0" w:color="auto"/>
            <w:left w:val="none" w:sz="0" w:space="0" w:color="auto"/>
            <w:bottom w:val="none" w:sz="0" w:space="0" w:color="auto"/>
            <w:right w:val="none" w:sz="0" w:space="0" w:color="auto"/>
          </w:divBdr>
        </w:div>
        <w:div w:id="869683794">
          <w:marLeft w:val="480"/>
          <w:marRight w:val="0"/>
          <w:marTop w:val="0"/>
          <w:marBottom w:val="0"/>
          <w:divBdr>
            <w:top w:val="none" w:sz="0" w:space="0" w:color="auto"/>
            <w:left w:val="none" w:sz="0" w:space="0" w:color="auto"/>
            <w:bottom w:val="none" w:sz="0" w:space="0" w:color="auto"/>
            <w:right w:val="none" w:sz="0" w:space="0" w:color="auto"/>
          </w:divBdr>
        </w:div>
        <w:div w:id="997615045">
          <w:marLeft w:val="480"/>
          <w:marRight w:val="0"/>
          <w:marTop w:val="0"/>
          <w:marBottom w:val="0"/>
          <w:divBdr>
            <w:top w:val="none" w:sz="0" w:space="0" w:color="auto"/>
            <w:left w:val="none" w:sz="0" w:space="0" w:color="auto"/>
            <w:bottom w:val="none" w:sz="0" w:space="0" w:color="auto"/>
            <w:right w:val="none" w:sz="0" w:space="0" w:color="auto"/>
          </w:divBdr>
        </w:div>
        <w:div w:id="1110198387">
          <w:marLeft w:val="480"/>
          <w:marRight w:val="0"/>
          <w:marTop w:val="0"/>
          <w:marBottom w:val="0"/>
          <w:divBdr>
            <w:top w:val="none" w:sz="0" w:space="0" w:color="auto"/>
            <w:left w:val="none" w:sz="0" w:space="0" w:color="auto"/>
            <w:bottom w:val="none" w:sz="0" w:space="0" w:color="auto"/>
            <w:right w:val="none" w:sz="0" w:space="0" w:color="auto"/>
          </w:divBdr>
        </w:div>
        <w:div w:id="1255166307">
          <w:marLeft w:val="480"/>
          <w:marRight w:val="0"/>
          <w:marTop w:val="0"/>
          <w:marBottom w:val="0"/>
          <w:divBdr>
            <w:top w:val="none" w:sz="0" w:space="0" w:color="auto"/>
            <w:left w:val="none" w:sz="0" w:space="0" w:color="auto"/>
            <w:bottom w:val="none" w:sz="0" w:space="0" w:color="auto"/>
            <w:right w:val="none" w:sz="0" w:space="0" w:color="auto"/>
          </w:divBdr>
        </w:div>
        <w:div w:id="1264996029">
          <w:marLeft w:val="480"/>
          <w:marRight w:val="0"/>
          <w:marTop w:val="0"/>
          <w:marBottom w:val="0"/>
          <w:divBdr>
            <w:top w:val="none" w:sz="0" w:space="0" w:color="auto"/>
            <w:left w:val="none" w:sz="0" w:space="0" w:color="auto"/>
            <w:bottom w:val="none" w:sz="0" w:space="0" w:color="auto"/>
            <w:right w:val="none" w:sz="0" w:space="0" w:color="auto"/>
          </w:divBdr>
        </w:div>
        <w:div w:id="1280188738">
          <w:marLeft w:val="480"/>
          <w:marRight w:val="0"/>
          <w:marTop w:val="0"/>
          <w:marBottom w:val="0"/>
          <w:divBdr>
            <w:top w:val="none" w:sz="0" w:space="0" w:color="auto"/>
            <w:left w:val="none" w:sz="0" w:space="0" w:color="auto"/>
            <w:bottom w:val="none" w:sz="0" w:space="0" w:color="auto"/>
            <w:right w:val="none" w:sz="0" w:space="0" w:color="auto"/>
          </w:divBdr>
        </w:div>
        <w:div w:id="1340084780">
          <w:marLeft w:val="480"/>
          <w:marRight w:val="0"/>
          <w:marTop w:val="0"/>
          <w:marBottom w:val="0"/>
          <w:divBdr>
            <w:top w:val="none" w:sz="0" w:space="0" w:color="auto"/>
            <w:left w:val="none" w:sz="0" w:space="0" w:color="auto"/>
            <w:bottom w:val="none" w:sz="0" w:space="0" w:color="auto"/>
            <w:right w:val="none" w:sz="0" w:space="0" w:color="auto"/>
          </w:divBdr>
        </w:div>
        <w:div w:id="1397194446">
          <w:marLeft w:val="480"/>
          <w:marRight w:val="0"/>
          <w:marTop w:val="0"/>
          <w:marBottom w:val="0"/>
          <w:divBdr>
            <w:top w:val="none" w:sz="0" w:space="0" w:color="auto"/>
            <w:left w:val="none" w:sz="0" w:space="0" w:color="auto"/>
            <w:bottom w:val="none" w:sz="0" w:space="0" w:color="auto"/>
            <w:right w:val="none" w:sz="0" w:space="0" w:color="auto"/>
          </w:divBdr>
        </w:div>
        <w:div w:id="1526602054">
          <w:marLeft w:val="480"/>
          <w:marRight w:val="0"/>
          <w:marTop w:val="0"/>
          <w:marBottom w:val="0"/>
          <w:divBdr>
            <w:top w:val="none" w:sz="0" w:space="0" w:color="auto"/>
            <w:left w:val="none" w:sz="0" w:space="0" w:color="auto"/>
            <w:bottom w:val="none" w:sz="0" w:space="0" w:color="auto"/>
            <w:right w:val="none" w:sz="0" w:space="0" w:color="auto"/>
          </w:divBdr>
        </w:div>
        <w:div w:id="1837963111">
          <w:marLeft w:val="480"/>
          <w:marRight w:val="0"/>
          <w:marTop w:val="0"/>
          <w:marBottom w:val="0"/>
          <w:divBdr>
            <w:top w:val="none" w:sz="0" w:space="0" w:color="auto"/>
            <w:left w:val="none" w:sz="0" w:space="0" w:color="auto"/>
            <w:bottom w:val="none" w:sz="0" w:space="0" w:color="auto"/>
            <w:right w:val="none" w:sz="0" w:space="0" w:color="auto"/>
          </w:divBdr>
        </w:div>
        <w:div w:id="1848445895">
          <w:marLeft w:val="480"/>
          <w:marRight w:val="0"/>
          <w:marTop w:val="0"/>
          <w:marBottom w:val="0"/>
          <w:divBdr>
            <w:top w:val="none" w:sz="0" w:space="0" w:color="auto"/>
            <w:left w:val="none" w:sz="0" w:space="0" w:color="auto"/>
            <w:bottom w:val="none" w:sz="0" w:space="0" w:color="auto"/>
            <w:right w:val="none" w:sz="0" w:space="0" w:color="auto"/>
          </w:divBdr>
        </w:div>
        <w:div w:id="1861813580">
          <w:marLeft w:val="480"/>
          <w:marRight w:val="0"/>
          <w:marTop w:val="0"/>
          <w:marBottom w:val="0"/>
          <w:divBdr>
            <w:top w:val="none" w:sz="0" w:space="0" w:color="auto"/>
            <w:left w:val="none" w:sz="0" w:space="0" w:color="auto"/>
            <w:bottom w:val="none" w:sz="0" w:space="0" w:color="auto"/>
            <w:right w:val="none" w:sz="0" w:space="0" w:color="auto"/>
          </w:divBdr>
        </w:div>
        <w:div w:id="1880043612">
          <w:marLeft w:val="480"/>
          <w:marRight w:val="0"/>
          <w:marTop w:val="0"/>
          <w:marBottom w:val="0"/>
          <w:divBdr>
            <w:top w:val="none" w:sz="0" w:space="0" w:color="auto"/>
            <w:left w:val="none" w:sz="0" w:space="0" w:color="auto"/>
            <w:bottom w:val="none" w:sz="0" w:space="0" w:color="auto"/>
            <w:right w:val="none" w:sz="0" w:space="0" w:color="auto"/>
          </w:divBdr>
        </w:div>
        <w:div w:id="2122873899">
          <w:marLeft w:val="480"/>
          <w:marRight w:val="0"/>
          <w:marTop w:val="0"/>
          <w:marBottom w:val="0"/>
          <w:divBdr>
            <w:top w:val="none" w:sz="0" w:space="0" w:color="auto"/>
            <w:left w:val="none" w:sz="0" w:space="0" w:color="auto"/>
            <w:bottom w:val="none" w:sz="0" w:space="0" w:color="auto"/>
            <w:right w:val="none" w:sz="0" w:space="0" w:color="auto"/>
          </w:divBdr>
        </w:div>
      </w:divsChild>
    </w:div>
    <w:div w:id="1662849902">
      <w:bodyDiv w:val="1"/>
      <w:marLeft w:val="0"/>
      <w:marRight w:val="0"/>
      <w:marTop w:val="0"/>
      <w:marBottom w:val="0"/>
      <w:divBdr>
        <w:top w:val="none" w:sz="0" w:space="0" w:color="auto"/>
        <w:left w:val="none" w:sz="0" w:space="0" w:color="auto"/>
        <w:bottom w:val="none" w:sz="0" w:space="0" w:color="auto"/>
        <w:right w:val="none" w:sz="0" w:space="0" w:color="auto"/>
      </w:divBdr>
    </w:div>
    <w:div w:id="1663003579">
      <w:bodyDiv w:val="1"/>
      <w:marLeft w:val="0"/>
      <w:marRight w:val="0"/>
      <w:marTop w:val="0"/>
      <w:marBottom w:val="0"/>
      <w:divBdr>
        <w:top w:val="none" w:sz="0" w:space="0" w:color="auto"/>
        <w:left w:val="none" w:sz="0" w:space="0" w:color="auto"/>
        <w:bottom w:val="none" w:sz="0" w:space="0" w:color="auto"/>
        <w:right w:val="none" w:sz="0" w:space="0" w:color="auto"/>
      </w:divBdr>
    </w:div>
    <w:div w:id="1663046566">
      <w:bodyDiv w:val="1"/>
      <w:marLeft w:val="0"/>
      <w:marRight w:val="0"/>
      <w:marTop w:val="0"/>
      <w:marBottom w:val="0"/>
      <w:divBdr>
        <w:top w:val="none" w:sz="0" w:space="0" w:color="auto"/>
        <w:left w:val="none" w:sz="0" w:space="0" w:color="auto"/>
        <w:bottom w:val="none" w:sz="0" w:space="0" w:color="auto"/>
        <w:right w:val="none" w:sz="0" w:space="0" w:color="auto"/>
      </w:divBdr>
    </w:div>
    <w:div w:id="1663192834">
      <w:bodyDiv w:val="1"/>
      <w:marLeft w:val="0"/>
      <w:marRight w:val="0"/>
      <w:marTop w:val="0"/>
      <w:marBottom w:val="0"/>
      <w:divBdr>
        <w:top w:val="none" w:sz="0" w:space="0" w:color="auto"/>
        <w:left w:val="none" w:sz="0" w:space="0" w:color="auto"/>
        <w:bottom w:val="none" w:sz="0" w:space="0" w:color="auto"/>
        <w:right w:val="none" w:sz="0" w:space="0" w:color="auto"/>
      </w:divBdr>
    </w:div>
    <w:div w:id="1663270820">
      <w:bodyDiv w:val="1"/>
      <w:marLeft w:val="0"/>
      <w:marRight w:val="0"/>
      <w:marTop w:val="0"/>
      <w:marBottom w:val="0"/>
      <w:divBdr>
        <w:top w:val="none" w:sz="0" w:space="0" w:color="auto"/>
        <w:left w:val="none" w:sz="0" w:space="0" w:color="auto"/>
        <w:bottom w:val="none" w:sz="0" w:space="0" w:color="auto"/>
        <w:right w:val="none" w:sz="0" w:space="0" w:color="auto"/>
      </w:divBdr>
    </w:div>
    <w:div w:id="1663466965">
      <w:bodyDiv w:val="1"/>
      <w:marLeft w:val="0"/>
      <w:marRight w:val="0"/>
      <w:marTop w:val="0"/>
      <w:marBottom w:val="0"/>
      <w:divBdr>
        <w:top w:val="none" w:sz="0" w:space="0" w:color="auto"/>
        <w:left w:val="none" w:sz="0" w:space="0" w:color="auto"/>
        <w:bottom w:val="none" w:sz="0" w:space="0" w:color="auto"/>
        <w:right w:val="none" w:sz="0" w:space="0" w:color="auto"/>
      </w:divBdr>
    </w:div>
    <w:div w:id="1663507044">
      <w:bodyDiv w:val="1"/>
      <w:marLeft w:val="0"/>
      <w:marRight w:val="0"/>
      <w:marTop w:val="0"/>
      <w:marBottom w:val="0"/>
      <w:divBdr>
        <w:top w:val="none" w:sz="0" w:space="0" w:color="auto"/>
        <w:left w:val="none" w:sz="0" w:space="0" w:color="auto"/>
        <w:bottom w:val="none" w:sz="0" w:space="0" w:color="auto"/>
        <w:right w:val="none" w:sz="0" w:space="0" w:color="auto"/>
      </w:divBdr>
    </w:div>
    <w:div w:id="1663966997">
      <w:bodyDiv w:val="1"/>
      <w:marLeft w:val="0"/>
      <w:marRight w:val="0"/>
      <w:marTop w:val="0"/>
      <w:marBottom w:val="0"/>
      <w:divBdr>
        <w:top w:val="none" w:sz="0" w:space="0" w:color="auto"/>
        <w:left w:val="none" w:sz="0" w:space="0" w:color="auto"/>
        <w:bottom w:val="none" w:sz="0" w:space="0" w:color="auto"/>
        <w:right w:val="none" w:sz="0" w:space="0" w:color="auto"/>
      </w:divBdr>
    </w:div>
    <w:div w:id="1664164655">
      <w:bodyDiv w:val="1"/>
      <w:marLeft w:val="0"/>
      <w:marRight w:val="0"/>
      <w:marTop w:val="0"/>
      <w:marBottom w:val="0"/>
      <w:divBdr>
        <w:top w:val="none" w:sz="0" w:space="0" w:color="auto"/>
        <w:left w:val="none" w:sz="0" w:space="0" w:color="auto"/>
        <w:bottom w:val="none" w:sz="0" w:space="0" w:color="auto"/>
        <w:right w:val="none" w:sz="0" w:space="0" w:color="auto"/>
      </w:divBdr>
    </w:div>
    <w:div w:id="1664503042">
      <w:bodyDiv w:val="1"/>
      <w:marLeft w:val="0"/>
      <w:marRight w:val="0"/>
      <w:marTop w:val="0"/>
      <w:marBottom w:val="0"/>
      <w:divBdr>
        <w:top w:val="none" w:sz="0" w:space="0" w:color="auto"/>
        <w:left w:val="none" w:sz="0" w:space="0" w:color="auto"/>
        <w:bottom w:val="none" w:sz="0" w:space="0" w:color="auto"/>
        <w:right w:val="none" w:sz="0" w:space="0" w:color="auto"/>
      </w:divBdr>
    </w:div>
    <w:div w:id="1664503930">
      <w:bodyDiv w:val="1"/>
      <w:marLeft w:val="0"/>
      <w:marRight w:val="0"/>
      <w:marTop w:val="0"/>
      <w:marBottom w:val="0"/>
      <w:divBdr>
        <w:top w:val="none" w:sz="0" w:space="0" w:color="auto"/>
        <w:left w:val="none" w:sz="0" w:space="0" w:color="auto"/>
        <w:bottom w:val="none" w:sz="0" w:space="0" w:color="auto"/>
        <w:right w:val="none" w:sz="0" w:space="0" w:color="auto"/>
      </w:divBdr>
    </w:div>
    <w:div w:id="1665007888">
      <w:bodyDiv w:val="1"/>
      <w:marLeft w:val="0"/>
      <w:marRight w:val="0"/>
      <w:marTop w:val="0"/>
      <w:marBottom w:val="0"/>
      <w:divBdr>
        <w:top w:val="none" w:sz="0" w:space="0" w:color="auto"/>
        <w:left w:val="none" w:sz="0" w:space="0" w:color="auto"/>
        <w:bottom w:val="none" w:sz="0" w:space="0" w:color="auto"/>
        <w:right w:val="none" w:sz="0" w:space="0" w:color="auto"/>
      </w:divBdr>
    </w:div>
    <w:div w:id="1665477850">
      <w:bodyDiv w:val="1"/>
      <w:marLeft w:val="0"/>
      <w:marRight w:val="0"/>
      <w:marTop w:val="0"/>
      <w:marBottom w:val="0"/>
      <w:divBdr>
        <w:top w:val="none" w:sz="0" w:space="0" w:color="auto"/>
        <w:left w:val="none" w:sz="0" w:space="0" w:color="auto"/>
        <w:bottom w:val="none" w:sz="0" w:space="0" w:color="auto"/>
        <w:right w:val="none" w:sz="0" w:space="0" w:color="auto"/>
      </w:divBdr>
    </w:div>
    <w:div w:id="1665738592">
      <w:bodyDiv w:val="1"/>
      <w:marLeft w:val="0"/>
      <w:marRight w:val="0"/>
      <w:marTop w:val="0"/>
      <w:marBottom w:val="0"/>
      <w:divBdr>
        <w:top w:val="none" w:sz="0" w:space="0" w:color="auto"/>
        <w:left w:val="none" w:sz="0" w:space="0" w:color="auto"/>
        <w:bottom w:val="none" w:sz="0" w:space="0" w:color="auto"/>
        <w:right w:val="none" w:sz="0" w:space="0" w:color="auto"/>
      </w:divBdr>
    </w:div>
    <w:div w:id="1666665026">
      <w:bodyDiv w:val="1"/>
      <w:marLeft w:val="0"/>
      <w:marRight w:val="0"/>
      <w:marTop w:val="0"/>
      <w:marBottom w:val="0"/>
      <w:divBdr>
        <w:top w:val="none" w:sz="0" w:space="0" w:color="auto"/>
        <w:left w:val="none" w:sz="0" w:space="0" w:color="auto"/>
        <w:bottom w:val="none" w:sz="0" w:space="0" w:color="auto"/>
        <w:right w:val="none" w:sz="0" w:space="0" w:color="auto"/>
      </w:divBdr>
    </w:div>
    <w:div w:id="1666787509">
      <w:bodyDiv w:val="1"/>
      <w:marLeft w:val="0"/>
      <w:marRight w:val="0"/>
      <w:marTop w:val="0"/>
      <w:marBottom w:val="0"/>
      <w:divBdr>
        <w:top w:val="none" w:sz="0" w:space="0" w:color="auto"/>
        <w:left w:val="none" w:sz="0" w:space="0" w:color="auto"/>
        <w:bottom w:val="none" w:sz="0" w:space="0" w:color="auto"/>
        <w:right w:val="none" w:sz="0" w:space="0" w:color="auto"/>
      </w:divBdr>
    </w:div>
    <w:div w:id="1666858725">
      <w:bodyDiv w:val="1"/>
      <w:marLeft w:val="0"/>
      <w:marRight w:val="0"/>
      <w:marTop w:val="0"/>
      <w:marBottom w:val="0"/>
      <w:divBdr>
        <w:top w:val="none" w:sz="0" w:space="0" w:color="auto"/>
        <w:left w:val="none" w:sz="0" w:space="0" w:color="auto"/>
        <w:bottom w:val="none" w:sz="0" w:space="0" w:color="auto"/>
        <w:right w:val="none" w:sz="0" w:space="0" w:color="auto"/>
      </w:divBdr>
    </w:div>
    <w:div w:id="1667050117">
      <w:bodyDiv w:val="1"/>
      <w:marLeft w:val="0"/>
      <w:marRight w:val="0"/>
      <w:marTop w:val="0"/>
      <w:marBottom w:val="0"/>
      <w:divBdr>
        <w:top w:val="none" w:sz="0" w:space="0" w:color="auto"/>
        <w:left w:val="none" w:sz="0" w:space="0" w:color="auto"/>
        <w:bottom w:val="none" w:sz="0" w:space="0" w:color="auto"/>
        <w:right w:val="none" w:sz="0" w:space="0" w:color="auto"/>
      </w:divBdr>
    </w:div>
    <w:div w:id="1667126861">
      <w:bodyDiv w:val="1"/>
      <w:marLeft w:val="0"/>
      <w:marRight w:val="0"/>
      <w:marTop w:val="0"/>
      <w:marBottom w:val="0"/>
      <w:divBdr>
        <w:top w:val="none" w:sz="0" w:space="0" w:color="auto"/>
        <w:left w:val="none" w:sz="0" w:space="0" w:color="auto"/>
        <w:bottom w:val="none" w:sz="0" w:space="0" w:color="auto"/>
        <w:right w:val="none" w:sz="0" w:space="0" w:color="auto"/>
      </w:divBdr>
    </w:div>
    <w:div w:id="1667634691">
      <w:bodyDiv w:val="1"/>
      <w:marLeft w:val="0"/>
      <w:marRight w:val="0"/>
      <w:marTop w:val="0"/>
      <w:marBottom w:val="0"/>
      <w:divBdr>
        <w:top w:val="none" w:sz="0" w:space="0" w:color="auto"/>
        <w:left w:val="none" w:sz="0" w:space="0" w:color="auto"/>
        <w:bottom w:val="none" w:sz="0" w:space="0" w:color="auto"/>
        <w:right w:val="none" w:sz="0" w:space="0" w:color="auto"/>
      </w:divBdr>
    </w:div>
    <w:div w:id="1668022748">
      <w:bodyDiv w:val="1"/>
      <w:marLeft w:val="0"/>
      <w:marRight w:val="0"/>
      <w:marTop w:val="0"/>
      <w:marBottom w:val="0"/>
      <w:divBdr>
        <w:top w:val="none" w:sz="0" w:space="0" w:color="auto"/>
        <w:left w:val="none" w:sz="0" w:space="0" w:color="auto"/>
        <w:bottom w:val="none" w:sz="0" w:space="0" w:color="auto"/>
        <w:right w:val="none" w:sz="0" w:space="0" w:color="auto"/>
      </w:divBdr>
    </w:div>
    <w:div w:id="1668360376">
      <w:bodyDiv w:val="1"/>
      <w:marLeft w:val="0"/>
      <w:marRight w:val="0"/>
      <w:marTop w:val="0"/>
      <w:marBottom w:val="0"/>
      <w:divBdr>
        <w:top w:val="none" w:sz="0" w:space="0" w:color="auto"/>
        <w:left w:val="none" w:sz="0" w:space="0" w:color="auto"/>
        <w:bottom w:val="none" w:sz="0" w:space="0" w:color="auto"/>
        <w:right w:val="none" w:sz="0" w:space="0" w:color="auto"/>
      </w:divBdr>
    </w:div>
    <w:div w:id="1668435435">
      <w:bodyDiv w:val="1"/>
      <w:marLeft w:val="0"/>
      <w:marRight w:val="0"/>
      <w:marTop w:val="0"/>
      <w:marBottom w:val="0"/>
      <w:divBdr>
        <w:top w:val="none" w:sz="0" w:space="0" w:color="auto"/>
        <w:left w:val="none" w:sz="0" w:space="0" w:color="auto"/>
        <w:bottom w:val="none" w:sz="0" w:space="0" w:color="auto"/>
        <w:right w:val="none" w:sz="0" w:space="0" w:color="auto"/>
      </w:divBdr>
    </w:div>
    <w:div w:id="1668513075">
      <w:bodyDiv w:val="1"/>
      <w:marLeft w:val="0"/>
      <w:marRight w:val="0"/>
      <w:marTop w:val="0"/>
      <w:marBottom w:val="0"/>
      <w:divBdr>
        <w:top w:val="none" w:sz="0" w:space="0" w:color="auto"/>
        <w:left w:val="none" w:sz="0" w:space="0" w:color="auto"/>
        <w:bottom w:val="none" w:sz="0" w:space="0" w:color="auto"/>
        <w:right w:val="none" w:sz="0" w:space="0" w:color="auto"/>
      </w:divBdr>
    </w:div>
    <w:div w:id="1669751984">
      <w:bodyDiv w:val="1"/>
      <w:marLeft w:val="0"/>
      <w:marRight w:val="0"/>
      <w:marTop w:val="0"/>
      <w:marBottom w:val="0"/>
      <w:divBdr>
        <w:top w:val="none" w:sz="0" w:space="0" w:color="auto"/>
        <w:left w:val="none" w:sz="0" w:space="0" w:color="auto"/>
        <w:bottom w:val="none" w:sz="0" w:space="0" w:color="auto"/>
        <w:right w:val="none" w:sz="0" w:space="0" w:color="auto"/>
      </w:divBdr>
    </w:div>
    <w:div w:id="1671329108">
      <w:bodyDiv w:val="1"/>
      <w:marLeft w:val="0"/>
      <w:marRight w:val="0"/>
      <w:marTop w:val="0"/>
      <w:marBottom w:val="0"/>
      <w:divBdr>
        <w:top w:val="none" w:sz="0" w:space="0" w:color="auto"/>
        <w:left w:val="none" w:sz="0" w:space="0" w:color="auto"/>
        <w:bottom w:val="none" w:sz="0" w:space="0" w:color="auto"/>
        <w:right w:val="none" w:sz="0" w:space="0" w:color="auto"/>
      </w:divBdr>
      <w:divsChild>
        <w:div w:id="83576799">
          <w:marLeft w:val="480"/>
          <w:marRight w:val="0"/>
          <w:marTop w:val="0"/>
          <w:marBottom w:val="0"/>
          <w:divBdr>
            <w:top w:val="none" w:sz="0" w:space="0" w:color="auto"/>
            <w:left w:val="none" w:sz="0" w:space="0" w:color="auto"/>
            <w:bottom w:val="none" w:sz="0" w:space="0" w:color="auto"/>
            <w:right w:val="none" w:sz="0" w:space="0" w:color="auto"/>
          </w:divBdr>
        </w:div>
        <w:div w:id="87237225">
          <w:marLeft w:val="480"/>
          <w:marRight w:val="0"/>
          <w:marTop w:val="0"/>
          <w:marBottom w:val="0"/>
          <w:divBdr>
            <w:top w:val="none" w:sz="0" w:space="0" w:color="auto"/>
            <w:left w:val="none" w:sz="0" w:space="0" w:color="auto"/>
            <w:bottom w:val="none" w:sz="0" w:space="0" w:color="auto"/>
            <w:right w:val="none" w:sz="0" w:space="0" w:color="auto"/>
          </w:divBdr>
        </w:div>
        <w:div w:id="142745796">
          <w:marLeft w:val="480"/>
          <w:marRight w:val="0"/>
          <w:marTop w:val="0"/>
          <w:marBottom w:val="0"/>
          <w:divBdr>
            <w:top w:val="none" w:sz="0" w:space="0" w:color="auto"/>
            <w:left w:val="none" w:sz="0" w:space="0" w:color="auto"/>
            <w:bottom w:val="none" w:sz="0" w:space="0" w:color="auto"/>
            <w:right w:val="none" w:sz="0" w:space="0" w:color="auto"/>
          </w:divBdr>
        </w:div>
        <w:div w:id="228006440">
          <w:marLeft w:val="480"/>
          <w:marRight w:val="0"/>
          <w:marTop w:val="0"/>
          <w:marBottom w:val="0"/>
          <w:divBdr>
            <w:top w:val="none" w:sz="0" w:space="0" w:color="auto"/>
            <w:left w:val="none" w:sz="0" w:space="0" w:color="auto"/>
            <w:bottom w:val="none" w:sz="0" w:space="0" w:color="auto"/>
            <w:right w:val="none" w:sz="0" w:space="0" w:color="auto"/>
          </w:divBdr>
        </w:div>
        <w:div w:id="233321157">
          <w:marLeft w:val="480"/>
          <w:marRight w:val="0"/>
          <w:marTop w:val="0"/>
          <w:marBottom w:val="0"/>
          <w:divBdr>
            <w:top w:val="none" w:sz="0" w:space="0" w:color="auto"/>
            <w:left w:val="none" w:sz="0" w:space="0" w:color="auto"/>
            <w:bottom w:val="none" w:sz="0" w:space="0" w:color="auto"/>
            <w:right w:val="none" w:sz="0" w:space="0" w:color="auto"/>
          </w:divBdr>
        </w:div>
        <w:div w:id="241724310">
          <w:marLeft w:val="480"/>
          <w:marRight w:val="0"/>
          <w:marTop w:val="0"/>
          <w:marBottom w:val="0"/>
          <w:divBdr>
            <w:top w:val="none" w:sz="0" w:space="0" w:color="auto"/>
            <w:left w:val="none" w:sz="0" w:space="0" w:color="auto"/>
            <w:bottom w:val="none" w:sz="0" w:space="0" w:color="auto"/>
            <w:right w:val="none" w:sz="0" w:space="0" w:color="auto"/>
          </w:divBdr>
        </w:div>
        <w:div w:id="289750296">
          <w:marLeft w:val="480"/>
          <w:marRight w:val="0"/>
          <w:marTop w:val="0"/>
          <w:marBottom w:val="0"/>
          <w:divBdr>
            <w:top w:val="none" w:sz="0" w:space="0" w:color="auto"/>
            <w:left w:val="none" w:sz="0" w:space="0" w:color="auto"/>
            <w:bottom w:val="none" w:sz="0" w:space="0" w:color="auto"/>
            <w:right w:val="none" w:sz="0" w:space="0" w:color="auto"/>
          </w:divBdr>
        </w:div>
        <w:div w:id="512838626">
          <w:marLeft w:val="480"/>
          <w:marRight w:val="0"/>
          <w:marTop w:val="0"/>
          <w:marBottom w:val="0"/>
          <w:divBdr>
            <w:top w:val="none" w:sz="0" w:space="0" w:color="auto"/>
            <w:left w:val="none" w:sz="0" w:space="0" w:color="auto"/>
            <w:bottom w:val="none" w:sz="0" w:space="0" w:color="auto"/>
            <w:right w:val="none" w:sz="0" w:space="0" w:color="auto"/>
          </w:divBdr>
        </w:div>
        <w:div w:id="605579956">
          <w:marLeft w:val="480"/>
          <w:marRight w:val="0"/>
          <w:marTop w:val="0"/>
          <w:marBottom w:val="0"/>
          <w:divBdr>
            <w:top w:val="none" w:sz="0" w:space="0" w:color="auto"/>
            <w:left w:val="none" w:sz="0" w:space="0" w:color="auto"/>
            <w:bottom w:val="none" w:sz="0" w:space="0" w:color="auto"/>
            <w:right w:val="none" w:sz="0" w:space="0" w:color="auto"/>
          </w:divBdr>
        </w:div>
        <w:div w:id="661814349">
          <w:marLeft w:val="480"/>
          <w:marRight w:val="0"/>
          <w:marTop w:val="0"/>
          <w:marBottom w:val="0"/>
          <w:divBdr>
            <w:top w:val="none" w:sz="0" w:space="0" w:color="auto"/>
            <w:left w:val="none" w:sz="0" w:space="0" w:color="auto"/>
            <w:bottom w:val="none" w:sz="0" w:space="0" w:color="auto"/>
            <w:right w:val="none" w:sz="0" w:space="0" w:color="auto"/>
          </w:divBdr>
        </w:div>
        <w:div w:id="808980936">
          <w:marLeft w:val="480"/>
          <w:marRight w:val="0"/>
          <w:marTop w:val="0"/>
          <w:marBottom w:val="0"/>
          <w:divBdr>
            <w:top w:val="none" w:sz="0" w:space="0" w:color="auto"/>
            <w:left w:val="none" w:sz="0" w:space="0" w:color="auto"/>
            <w:bottom w:val="none" w:sz="0" w:space="0" w:color="auto"/>
            <w:right w:val="none" w:sz="0" w:space="0" w:color="auto"/>
          </w:divBdr>
        </w:div>
        <w:div w:id="875657232">
          <w:marLeft w:val="480"/>
          <w:marRight w:val="0"/>
          <w:marTop w:val="0"/>
          <w:marBottom w:val="0"/>
          <w:divBdr>
            <w:top w:val="none" w:sz="0" w:space="0" w:color="auto"/>
            <w:left w:val="none" w:sz="0" w:space="0" w:color="auto"/>
            <w:bottom w:val="none" w:sz="0" w:space="0" w:color="auto"/>
            <w:right w:val="none" w:sz="0" w:space="0" w:color="auto"/>
          </w:divBdr>
        </w:div>
        <w:div w:id="922953068">
          <w:marLeft w:val="480"/>
          <w:marRight w:val="0"/>
          <w:marTop w:val="0"/>
          <w:marBottom w:val="0"/>
          <w:divBdr>
            <w:top w:val="none" w:sz="0" w:space="0" w:color="auto"/>
            <w:left w:val="none" w:sz="0" w:space="0" w:color="auto"/>
            <w:bottom w:val="none" w:sz="0" w:space="0" w:color="auto"/>
            <w:right w:val="none" w:sz="0" w:space="0" w:color="auto"/>
          </w:divBdr>
        </w:div>
        <w:div w:id="935938335">
          <w:marLeft w:val="480"/>
          <w:marRight w:val="0"/>
          <w:marTop w:val="0"/>
          <w:marBottom w:val="0"/>
          <w:divBdr>
            <w:top w:val="none" w:sz="0" w:space="0" w:color="auto"/>
            <w:left w:val="none" w:sz="0" w:space="0" w:color="auto"/>
            <w:bottom w:val="none" w:sz="0" w:space="0" w:color="auto"/>
            <w:right w:val="none" w:sz="0" w:space="0" w:color="auto"/>
          </w:divBdr>
        </w:div>
        <w:div w:id="942223758">
          <w:marLeft w:val="480"/>
          <w:marRight w:val="0"/>
          <w:marTop w:val="0"/>
          <w:marBottom w:val="0"/>
          <w:divBdr>
            <w:top w:val="none" w:sz="0" w:space="0" w:color="auto"/>
            <w:left w:val="none" w:sz="0" w:space="0" w:color="auto"/>
            <w:bottom w:val="none" w:sz="0" w:space="0" w:color="auto"/>
            <w:right w:val="none" w:sz="0" w:space="0" w:color="auto"/>
          </w:divBdr>
        </w:div>
        <w:div w:id="1001618009">
          <w:marLeft w:val="480"/>
          <w:marRight w:val="0"/>
          <w:marTop w:val="0"/>
          <w:marBottom w:val="0"/>
          <w:divBdr>
            <w:top w:val="none" w:sz="0" w:space="0" w:color="auto"/>
            <w:left w:val="none" w:sz="0" w:space="0" w:color="auto"/>
            <w:bottom w:val="none" w:sz="0" w:space="0" w:color="auto"/>
            <w:right w:val="none" w:sz="0" w:space="0" w:color="auto"/>
          </w:divBdr>
        </w:div>
        <w:div w:id="1063404325">
          <w:marLeft w:val="480"/>
          <w:marRight w:val="0"/>
          <w:marTop w:val="0"/>
          <w:marBottom w:val="0"/>
          <w:divBdr>
            <w:top w:val="none" w:sz="0" w:space="0" w:color="auto"/>
            <w:left w:val="none" w:sz="0" w:space="0" w:color="auto"/>
            <w:bottom w:val="none" w:sz="0" w:space="0" w:color="auto"/>
            <w:right w:val="none" w:sz="0" w:space="0" w:color="auto"/>
          </w:divBdr>
        </w:div>
        <w:div w:id="1064795191">
          <w:marLeft w:val="480"/>
          <w:marRight w:val="0"/>
          <w:marTop w:val="0"/>
          <w:marBottom w:val="0"/>
          <w:divBdr>
            <w:top w:val="none" w:sz="0" w:space="0" w:color="auto"/>
            <w:left w:val="none" w:sz="0" w:space="0" w:color="auto"/>
            <w:bottom w:val="none" w:sz="0" w:space="0" w:color="auto"/>
            <w:right w:val="none" w:sz="0" w:space="0" w:color="auto"/>
          </w:divBdr>
        </w:div>
        <w:div w:id="1199003350">
          <w:marLeft w:val="480"/>
          <w:marRight w:val="0"/>
          <w:marTop w:val="0"/>
          <w:marBottom w:val="0"/>
          <w:divBdr>
            <w:top w:val="none" w:sz="0" w:space="0" w:color="auto"/>
            <w:left w:val="none" w:sz="0" w:space="0" w:color="auto"/>
            <w:bottom w:val="none" w:sz="0" w:space="0" w:color="auto"/>
            <w:right w:val="none" w:sz="0" w:space="0" w:color="auto"/>
          </w:divBdr>
        </w:div>
        <w:div w:id="1214003468">
          <w:marLeft w:val="480"/>
          <w:marRight w:val="0"/>
          <w:marTop w:val="0"/>
          <w:marBottom w:val="0"/>
          <w:divBdr>
            <w:top w:val="none" w:sz="0" w:space="0" w:color="auto"/>
            <w:left w:val="none" w:sz="0" w:space="0" w:color="auto"/>
            <w:bottom w:val="none" w:sz="0" w:space="0" w:color="auto"/>
            <w:right w:val="none" w:sz="0" w:space="0" w:color="auto"/>
          </w:divBdr>
        </w:div>
        <w:div w:id="1255358849">
          <w:marLeft w:val="480"/>
          <w:marRight w:val="0"/>
          <w:marTop w:val="0"/>
          <w:marBottom w:val="0"/>
          <w:divBdr>
            <w:top w:val="none" w:sz="0" w:space="0" w:color="auto"/>
            <w:left w:val="none" w:sz="0" w:space="0" w:color="auto"/>
            <w:bottom w:val="none" w:sz="0" w:space="0" w:color="auto"/>
            <w:right w:val="none" w:sz="0" w:space="0" w:color="auto"/>
          </w:divBdr>
        </w:div>
        <w:div w:id="1456680453">
          <w:marLeft w:val="480"/>
          <w:marRight w:val="0"/>
          <w:marTop w:val="0"/>
          <w:marBottom w:val="0"/>
          <w:divBdr>
            <w:top w:val="none" w:sz="0" w:space="0" w:color="auto"/>
            <w:left w:val="none" w:sz="0" w:space="0" w:color="auto"/>
            <w:bottom w:val="none" w:sz="0" w:space="0" w:color="auto"/>
            <w:right w:val="none" w:sz="0" w:space="0" w:color="auto"/>
          </w:divBdr>
        </w:div>
        <w:div w:id="1566136531">
          <w:marLeft w:val="480"/>
          <w:marRight w:val="0"/>
          <w:marTop w:val="0"/>
          <w:marBottom w:val="0"/>
          <w:divBdr>
            <w:top w:val="none" w:sz="0" w:space="0" w:color="auto"/>
            <w:left w:val="none" w:sz="0" w:space="0" w:color="auto"/>
            <w:bottom w:val="none" w:sz="0" w:space="0" w:color="auto"/>
            <w:right w:val="none" w:sz="0" w:space="0" w:color="auto"/>
          </w:divBdr>
        </w:div>
        <w:div w:id="1571504807">
          <w:marLeft w:val="480"/>
          <w:marRight w:val="0"/>
          <w:marTop w:val="0"/>
          <w:marBottom w:val="0"/>
          <w:divBdr>
            <w:top w:val="none" w:sz="0" w:space="0" w:color="auto"/>
            <w:left w:val="none" w:sz="0" w:space="0" w:color="auto"/>
            <w:bottom w:val="none" w:sz="0" w:space="0" w:color="auto"/>
            <w:right w:val="none" w:sz="0" w:space="0" w:color="auto"/>
          </w:divBdr>
        </w:div>
        <w:div w:id="1831675308">
          <w:marLeft w:val="480"/>
          <w:marRight w:val="0"/>
          <w:marTop w:val="0"/>
          <w:marBottom w:val="0"/>
          <w:divBdr>
            <w:top w:val="none" w:sz="0" w:space="0" w:color="auto"/>
            <w:left w:val="none" w:sz="0" w:space="0" w:color="auto"/>
            <w:bottom w:val="none" w:sz="0" w:space="0" w:color="auto"/>
            <w:right w:val="none" w:sz="0" w:space="0" w:color="auto"/>
          </w:divBdr>
        </w:div>
        <w:div w:id="1905486683">
          <w:marLeft w:val="480"/>
          <w:marRight w:val="0"/>
          <w:marTop w:val="0"/>
          <w:marBottom w:val="0"/>
          <w:divBdr>
            <w:top w:val="none" w:sz="0" w:space="0" w:color="auto"/>
            <w:left w:val="none" w:sz="0" w:space="0" w:color="auto"/>
            <w:bottom w:val="none" w:sz="0" w:space="0" w:color="auto"/>
            <w:right w:val="none" w:sz="0" w:space="0" w:color="auto"/>
          </w:divBdr>
        </w:div>
        <w:div w:id="1926842514">
          <w:marLeft w:val="480"/>
          <w:marRight w:val="0"/>
          <w:marTop w:val="0"/>
          <w:marBottom w:val="0"/>
          <w:divBdr>
            <w:top w:val="none" w:sz="0" w:space="0" w:color="auto"/>
            <w:left w:val="none" w:sz="0" w:space="0" w:color="auto"/>
            <w:bottom w:val="none" w:sz="0" w:space="0" w:color="auto"/>
            <w:right w:val="none" w:sz="0" w:space="0" w:color="auto"/>
          </w:divBdr>
        </w:div>
        <w:div w:id="2003850003">
          <w:marLeft w:val="480"/>
          <w:marRight w:val="0"/>
          <w:marTop w:val="0"/>
          <w:marBottom w:val="0"/>
          <w:divBdr>
            <w:top w:val="none" w:sz="0" w:space="0" w:color="auto"/>
            <w:left w:val="none" w:sz="0" w:space="0" w:color="auto"/>
            <w:bottom w:val="none" w:sz="0" w:space="0" w:color="auto"/>
            <w:right w:val="none" w:sz="0" w:space="0" w:color="auto"/>
          </w:divBdr>
        </w:div>
        <w:div w:id="2033871132">
          <w:marLeft w:val="480"/>
          <w:marRight w:val="0"/>
          <w:marTop w:val="0"/>
          <w:marBottom w:val="0"/>
          <w:divBdr>
            <w:top w:val="none" w:sz="0" w:space="0" w:color="auto"/>
            <w:left w:val="none" w:sz="0" w:space="0" w:color="auto"/>
            <w:bottom w:val="none" w:sz="0" w:space="0" w:color="auto"/>
            <w:right w:val="none" w:sz="0" w:space="0" w:color="auto"/>
          </w:divBdr>
        </w:div>
        <w:div w:id="2099019224">
          <w:marLeft w:val="480"/>
          <w:marRight w:val="0"/>
          <w:marTop w:val="0"/>
          <w:marBottom w:val="0"/>
          <w:divBdr>
            <w:top w:val="none" w:sz="0" w:space="0" w:color="auto"/>
            <w:left w:val="none" w:sz="0" w:space="0" w:color="auto"/>
            <w:bottom w:val="none" w:sz="0" w:space="0" w:color="auto"/>
            <w:right w:val="none" w:sz="0" w:space="0" w:color="auto"/>
          </w:divBdr>
        </w:div>
      </w:divsChild>
    </w:div>
    <w:div w:id="1672827185">
      <w:bodyDiv w:val="1"/>
      <w:marLeft w:val="0"/>
      <w:marRight w:val="0"/>
      <w:marTop w:val="0"/>
      <w:marBottom w:val="0"/>
      <w:divBdr>
        <w:top w:val="none" w:sz="0" w:space="0" w:color="auto"/>
        <w:left w:val="none" w:sz="0" w:space="0" w:color="auto"/>
        <w:bottom w:val="none" w:sz="0" w:space="0" w:color="auto"/>
        <w:right w:val="none" w:sz="0" w:space="0" w:color="auto"/>
      </w:divBdr>
    </w:div>
    <w:div w:id="1673146243">
      <w:bodyDiv w:val="1"/>
      <w:marLeft w:val="0"/>
      <w:marRight w:val="0"/>
      <w:marTop w:val="0"/>
      <w:marBottom w:val="0"/>
      <w:divBdr>
        <w:top w:val="none" w:sz="0" w:space="0" w:color="auto"/>
        <w:left w:val="none" w:sz="0" w:space="0" w:color="auto"/>
        <w:bottom w:val="none" w:sz="0" w:space="0" w:color="auto"/>
        <w:right w:val="none" w:sz="0" w:space="0" w:color="auto"/>
      </w:divBdr>
    </w:div>
    <w:div w:id="1673289130">
      <w:bodyDiv w:val="1"/>
      <w:marLeft w:val="0"/>
      <w:marRight w:val="0"/>
      <w:marTop w:val="0"/>
      <w:marBottom w:val="0"/>
      <w:divBdr>
        <w:top w:val="none" w:sz="0" w:space="0" w:color="auto"/>
        <w:left w:val="none" w:sz="0" w:space="0" w:color="auto"/>
        <w:bottom w:val="none" w:sz="0" w:space="0" w:color="auto"/>
        <w:right w:val="none" w:sz="0" w:space="0" w:color="auto"/>
      </w:divBdr>
    </w:div>
    <w:div w:id="1673558574">
      <w:bodyDiv w:val="1"/>
      <w:marLeft w:val="0"/>
      <w:marRight w:val="0"/>
      <w:marTop w:val="0"/>
      <w:marBottom w:val="0"/>
      <w:divBdr>
        <w:top w:val="none" w:sz="0" w:space="0" w:color="auto"/>
        <w:left w:val="none" w:sz="0" w:space="0" w:color="auto"/>
        <w:bottom w:val="none" w:sz="0" w:space="0" w:color="auto"/>
        <w:right w:val="none" w:sz="0" w:space="0" w:color="auto"/>
      </w:divBdr>
    </w:div>
    <w:div w:id="1673601569">
      <w:bodyDiv w:val="1"/>
      <w:marLeft w:val="0"/>
      <w:marRight w:val="0"/>
      <w:marTop w:val="0"/>
      <w:marBottom w:val="0"/>
      <w:divBdr>
        <w:top w:val="none" w:sz="0" w:space="0" w:color="auto"/>
        <w:left w:val="none" w:sz="0" w:space="0" w:color="auto"/>
        <w:bottom w:val="none" w:sz="0" w:space="0" w:color="auto"/>
        <w:right w:val="none" w:sz="0" w:space="0" w:color="auto"/>
      </w:divBdr>
    </w:div>
    <w:div w:id="1674650870">
      <w:bodyDiv w:val="1"/>
      <w:marLeft w:val="0"/>
      <w:marRight w:val="0"/>
      <w:marTop w:val="0"/>
      <w:marBottom w:val="0"/>
      <w:divBdr>
        <w:top w:val="none" w:sz="0" w:space="0" w:color="auto"/>
        <w:left w:val="none" w:sz="0" w:space="0" w:color="auto"/>
        <w:bottom w:val="none" w:sz="0" w:space="0" w:color="auto"/>
        <w:right w:val="none" w:sz="0" w:space="0" w:color="auto"/>
      </w:divBdr>
    </w:div>
    <w:div w:id="1675181752">
      <w:bodyDiv w:val="1"/>
      <w:marLeft w:val="0"/>
      <w:marRight w:val="0"/>
      <w:marTop w:val="0"/>
      <w:marBottom w:val="0"/>
      <w:divBdr>
        <w:top w:val="none" w:sz="0" w:space="0" w:color="auto"/>
        <w:left w:val="none" w:sz="0" w:space="0" w:color="auto"/>
        <w:bottom w:val="none" w:sz="0" w:space="0" w:color="auto"/>
        <w:right w:val="none" w:sz="0" w:space="0" w:color="auto"/>
      </w:divBdr>
    </w:div>
    <w:div w:id="1675762989">
      <w:bodyDiv w:val="1"/>
      <w:marLeft w:val="0"/>
      <w:marRight w:val="0"/>
      <w:marTop w:val="0"/>
      <w:marBottom w:val="0"/>
      <w:divBdr>
        <w:top w:val="none" w:sz="0" w:space="0" w:color="auto"/>
        <w:left w:val="none" w:sz="0" w:space="0" w:color="auto"/>
        <w:bottom w:val="none" w:sz="0" w:space="0" w:color="auto"/>
        <w:right w:val="none" w:sz="0" w:space="0" w:color="auto"/>
      </w:divBdr>
    </w:div>
    <w:div w:id="1675841718">
      <w:bodyDiv w:val="1"/>
      <w:marLeft w:val="0"/>
      <w:marRight w:val="0"/>
      <w:marTop w:val="0"/>
      <w:marBottom w:val="0"/>
      <w:divBdr>
        <w:top w:val="none" w:sz="0" w:space="0" w:color="auto"/>
        <w:left w:val="none" w:sz="0" w:space="0" w:color="auto"/>
        <w:bottom w:val="none" w:sz="0" w:space="0" w:color="auto"/>
        <w:right w:val="none" w:sz="0" w:space="0" w:color="auto"/>
      </w:divBdr>
    </w:div>
    <w:div w:id="1675916036">
      <w:bodyDiv w:val="1"/>
      <w:marLeft w:val="0"/>
      <w:marRight w:val="0"/>
      <w:marTop w:val="0"/>
      <w:marBottom w:val="0"/>
      <w:divBdr>
        <w:top w:val="none" w:sz="0" w:space="0" w:color="auto"/>
        <w:left w:val="none" w:sz="0" w:space="0" w:color="auto"/>
        <w:bottom w:val="none" w:sz="0" w:space="0" w:color="auto"/>
        <w:right w:val="none" w:sz="0" w:space="0" w:color="auto"/>
      </w:divBdr>
    </w:div>
    <w:div w:id="1676764600">
      <w:bodyDiv w:val="1"/>
      <w:marLeft w:val="0"/>
      <w:marRight w:val="0"/>
      <w:marTop w:val="0"/>
      <w:marBottom w:val="0"/>
      <w:divBdr>
        <w:top w:val="none" w:sz="0" w:space="0" w:color="auto"/>
        <w:left w:val="none" w:sz="0" w:space="0" w:color="auto"/>
        <w:bottom w:val="none" w:sz="0" w:space="0" w:color="auto"/>
        <w:right w:val="none" w:sz="0" w:space="0" w:color="auto"/>
      </w:divBdr>
    </w:div>
    <w:div w:id="1676836233">
      <w:bodyDiv w:val="1"/>
      <w:marLeft w:val="0"/>
      <w:marRight w:val="0"/>
      <w:marTop w:val="0"/>
      <w:marBottom w:val="0"/>
      <w:divBdr>
        <w:top w:val="none" w:sz="0" w:space="0" w:color="auto"/>
        <w:left w:val="none" w:sz="0" w:space="0" w:color="auto"/>
        <w:bottom w:val="none" w:sz="0" w:space="0" w:color="auto"/>
        <w:right w:val="none" w:sz="0" w:space="0" w:color="auto"/>
      </w:divBdr>
    </w:div>
    <w:div w:id="1676881621">
      <w:bodyDiv w:val="1"/>
      <w:marLeft w:val="0"/>
      <w:marRight w:val="0"/>
      <w:marTop w:val="0"/>
      <w:marBottom w:val="0"/>
      <w:divBdr>
        <w:top w:val="none" w:sz="0" w:space="0" w:color="auto"/>
        <w:left w:val="none" w:sz="0" w:space="0" w:color="auto"/>
        <w:bottom w:val="none" w:sz="0" w:space="0" w:color="auto"/>
        <w:right w:val="none" w:sz="0" w:space="0" w:color="auto"/>
      </w:divBdr>
    </w:div>
    <w:div w:id="1677490528">
      <w:bodyDiv w:val="1"/>
      <w:marLeft w:val="0"/>
      <w:marRight w:val="0"/>
      <w:marTop w:val="0"/>
      <w:marBottom w:val="0"/>
      <w:divBdr>
        <w:top w:val="none" w:sz="0" w:space="0" w:color="auto"/>
        <w:left w:val="none" w:sz="0" w:space="0" w:color="auto"/>
        <w:bottom w:val="none" w:sz="0" w:space="0" w:color="auto"/>
        <w:right w:val="none" w:sz="0" w:space="0" w:color="auto"/>
      </w:divBdr>
    </w:div>
    <w:div w:id="1677920605">
      <w:bodyDiv w:val="1"/>
      <w:marLeft w:val="0"/>
      <w:marRight w:val="0"/>
      <w:marTop w:val="0"/>
      <w:marBottom w:val="0"/>
      <w:divBdr>
        <w:top w:val="none" w:sz="0" w:space="0" w:color="auto"/>
        <w:left w:val="none" w:sz="0" w:space="0" w:color="auto"/>
        <w:bottom w:val="none" w:sz="0" w:space="0" w:color="auto"/>
        <w:right w:val="none" w:sz="0" w:space="0" w:color="auto"/>
      </w:divBdr>
    </w:div>
    <w:div w:id="1677925236">
      <w:bodyDiv w:val="1"/>
      <w:marLeft w:val="0"/>
      <w:marRight w:val="0"/>
      <w:marTop w:val="0"/>
      <w:marBottom w:val="0"/>
      <w:divBdr>
        <w:top w:val="none" w:sz="0" w:space="0" w:color="auto"/>
        <w:left w:val="none" w:sz="0" w:space="0" w:color="auto"/>
        <w:bottom w:val="none" w:sz="0" w:space="0" w:color="auto"/>
        <w:right w:val="none" w:sz="0" w:space="0" w:color="auto"/>
      </w:divBdr>
    </w:div>
    <w:div w:id="1678069056">
      <w:bodyDiv w:val="1"/>
      <w:marLeft w:val="0"/>
      <w:marRight w:val="0"/>
      <w:marTop w:val="0"/>
      <w:marBottom w:val="0"/>
      <w:divBdr>
        <w:top w:val="none" w:sz="0" w:space="0" w:color="auto"/>
        <w:left w:val="none" w:sz="0" w:space="0" w:color="auto"/>
        <w:bottom w:val="none" w:sz="0" w:space="0" w:color="auto"/>
        <w:right w:val="none" w:sz="0" w:space="0" w:color="auto"/>
      </w:divBdr>
    </w:div>
    <w:div w:id="1678146392">
      <w:bodyDiv w:val="1"/>
      <w:marLeft w:val="0"/>
      <w:marRight w:val="0"/>
      <w:marTop w:val="0"/>
      <w:marBottom w:val="0"/>
      <w:divBdr>
        <w:top w:val="none" w:sz="0" w:space="0" w:color="auto"/>
        <w:left w:val="none" w:sz="0" w:space="0" w:color="auto"/>
        <w:bottom w:val="none" w:sz="0" w:space="0" w:color="auto"/>
        <w:right w:val="none" w:sz="0" w:space="0" w:color="auto"/>
      </w:divBdr>
    </w:div>
    <w:div w:id="1678264591">
      <w:bodyDiv w:val="1"/>
      <w:marLeft w:val="0"/>
      <w:marRight w:val="0"/>
      <w:marTop w:val="0"/>
      <w:marBottom w:val="0"/>
      <w:divBdr>
        <w:top w:val="none" w:sz="0" w:space="0" w:color="auto"/>
        <w:left w:val="none" w:sz="0" w:space="0" w:color="auto"/>
        <w:bottom w:val="none" w:sz="0" w:space="0" w:color="auto"/>
        <w:right w:val="none" w:sz="0" w:space="0" w:color="auto"/>
      </w:divBdr>
    </w:div>
    <w:div w:id="1678770702">
      <w:bodyDiv w:val="1"/>
      <w:marLeft w:val="0"/>
      <w:marRight w:val="0"/>
      <w:marTop w:val="0"/>
      <w:marBottom w:val="0"/>
      <w:divBdr>
        <w:top w:val="none" w:sz="0" w:space="0" w:color="auto"/>
        <w:left w:val="none" w:sz="0" w:space="0" w:color="auto"/>
        <w:bottom w:val="none" w:sz="0" w:space="0" w:color="auto"/>
        <w:right w:val="none" w:sz="0" w:space="0" w:color="auto"/>
      </w:divBdr>
    </w:div>
    <w:div w:id="1679194826">
      <w:bodyDiv w:val="1"/>
      <w:marLeft w:val="0"/>
      <w:marRight w:val="0"/>
      <w:marTop w:val="0"/>
      <w:marBottom w:val="0"/>
      <w:divBdr>
        <w:top w:val="none" w:sz="0" w:space="0" w:color="auto"/>
        <w:left w:val="none" w:sz="0" w:space="0" w:color="auto"/>
        <w:bottom w:val="none" w:sz="0" w:space="0" w:color="auto"/>
        <w:right w:val="none" w:sz="0" w:space="0" w:color="auto"/>
      </w:divBdr>
    </w:div>
    <w:div w:id="1679311726">
      <w:bodyDiv w:val="1"/>
      <w:marLeft w:val="0"/>
      <w:marRight w:val="0"/>
      <w:marTop w:val="0"/>
      <w:marBottom w:val="0"/>
      <w:divBdr>
        <w:top w:val="none" w:sz="0" w:space="0" w:color="auto"/>
        <w:left w:val="none" w:sz="0" w:space="0" w:color="auto"/>
        <w:bottom w:val="none" w:sz="0" w:space="0" w:color="auto"/>
        <w:right w:val="none" w:sz="0" w:space="0" w:color="auto"/>
      </w:divBdr>
    </w:div>
    <w:div w:id="1679456455">
      <w:bodyDiv w:val="1"/>
      <w:marLeft w:val="0"/>
      <w:marRight w:val="0"/>
      <w:marTop w:val="0"/>
      <w:marBottom w:val="0"/>
      <w:divBdr>
        <w:top w:val="none" w:sz="0" w:space="0" w:color="auto"/>
        <w:left w:val="none" w:sz="0" w:space="0" w:color="auto"/>
        <w:bottom w:val="none" w:sz="0" w:space="0" w:color="auto"/>
        <w:right w:val="none" w:sz="0" w:space="0" w:color="auto"/>
      </w:divBdr>
    </w:div>
    <w:div w:id="1679502202">
      <w:bodyDiv w:val="1"/>
      <w:marLeft w:val="0"/>
      <w:marRight w:val="0"/>
      <w:marTop w:val="0"/>
      <w:marBottom w:val="0"/>
      <w:divBdr>
        <w:top w:val="none" w:sz="0" w:space="0" w:color="auto"/>
        <w:left w:val="none" w:sz="0" w:space="0" w:color="auto"/>
        <w:bottom w:val="none" w:sz="0" w:space="0" w:color="auto"/>
        <w:right w:val="none" w:sz="0" w:space="0" w:color="auto"/>
      </w:divBdr>
    </w:div>
    <w:div w:id="1679650725">
      <w:bodyDiv w:val="1"/>
      <w:marLeft w:val="0"/>
      <w:marRight w:val="0"/>
      <w:marTop w:val="0"/>
      <w:marBottom w:val="0"/>
      <w:divBdr>
        <w:top w:val="none" w:sz="0" w:space="0" w:color="auto"/>
        <w:left w:val="none" w:sz="0" w:space="0" w:color="auto"/>
        <w:bottom w:val="none" w:sz="0" w:space="0" w:color="auto"/>
        <w:right w:val="none" w:sz="0" w:space="0" w:color="auto"/>
      </w:divBdr>
    </w:div>
    <w:div w:id="1679885559">
      <w:bodyDiv w:val="1"/>
      <w:marLeft w:val="0"/>
      <w:marRight w:val="0"/>
      <w:marTop w:val="0"/>
      <w:marBottom w:val="0"/>
      <w:divBdr>
        <w:top w:val="none" w:sz="0" w:space="0" w:color="auto"/>
        <w:left w:val="none" w:sz="0" w:space="0" w:color="auto"/>
        <w:bottom w:val="none" w:sz="0" w:space="0" w:color="auto"/>
        <w:right w:val="none" w:sz="0" w:space="0" w:color="auto"/>
      </w:divBdr>
    </w:div>
    <w:div w:id="1680430323">
      <w:bodyDiv w:val="1"/>
      <w:marLeft w:val="0"/>
      <w:marRight w:val="0"/>
      <w:marTop w:val="0"/>
      <w:marBottom w:val="0"/>
      <w:divBdr>
        <w:top w:val="none" w:sz="0" w:space="0" w:color="auto"/>
        <w:left w:val="none" w:sz="0" w:space="0" w:color="auto"/>
        <w:bottom w:val="none" w:sz="0" w:space="0" w:color="auto"/>
        <w:right w:val="none" w:sz="0" w:space="0" w:color="auto"/>
      </w:divBdr>
    </w:div>
    <w:div w:id="1680623128">
      <w:bodyDiv w:val="1"/>
      <w:marLeft w:val="0"/>
      <w:marRight w:val="0"/>
      <w:marTop w:val="0"/>
      <w:marBottom w:val="0"/>
      <w:divBdr>
        <w:top w:val="none" w:sz="0" w:space="0" w:color="auto"/>
        <w:left w:val="none" w:sz="0" w:space="0" w:color="auto"/>
        <w:bottom w:val="none" w:sz="0" w:space="0" w:color="auto"/>
        <w:right w:val="none" w:sz="0" w:space="0" w:color="auto"/>
      </w:divBdr>
    </w:div>
    <w:div w:id="1680742118">
      <w:bodyDiv w:val="1"/>
      <w:marLeft w:val="0"/>
      <w:marRight w:val="0"/>
      <w:marTop w:val="0"/>
      <w:marBottom w:val="0"/>
      <w:divBdr>
        <w:top w:val="none" w:sz="0" w:space="0" w:color="auto"/>
        <w:left w:val="none" w:sz="0" w:space="0" w:color="auto"/>
        <w:bottom w:val="none" w:sz="0" w:space="0" w:color="auto"/>
        <w:right w:val="none" w:sz="0" w:space="0" w:color="auto"/>
      </w:divBdr>
    </w:div>
    <w:div w:id="1681001326">
      <w:bodyDiv w:val="1"/>
      <w:marLeft w:val="0"/>
      <w:marRight w:val="0"/>
      <w:marTop w:val="0"/>
      <w:marBottom w:val="0"/>
      <w:divBdr>
        <w:top w:val="none" w:sz="0" w:space="0" w:color="auto"/>
        <w:left w:val="none" w:sz="0" w:space="0" w:color="auto"/>
        <w:bottom w:val="none" w:sz="0" w:space="0" w:color="auto"/>
        <w:right w:val="none" w:sz="0" w:space="0" w:color="auto"/>
      </w:divBdr>
    </w:div>
    <w:div w:id="1681004809">
      <w:bodyDiv w:val="1"/>
      <w:marLeft w:val="0"/>
      <w:marRight w:val="0"/>
      <w:marTop w:val="0"/>
      <w:marBottom w:val="0"/>
      <w:divBdr>
        <w:top w:val="none" w:sz="0" w:space="0" w:color="auto"/>
        <w:left w:val="none" w:sz="0" w:space="0" w:color="auto"/>
        <w:bottom w:val="none" w:sz="0" w:space="0" w:color="auto"/>
        <w:right w:val="none" w:sz="0" w:space="0" w:color="auto"/>
      </w:divBdr>
    </w:div>
    <w:div w:id="1681010618">
      <w:bodyDiv w:val="1"/>
      <w:marLeft w:val="0"/>
      <w:marRight w:val="0"/>
      <w:marTop w:val="0"/>
      <w:marBottom w:val="0"/>
      <w:divBdr>
        <w:top w:val="none" w:sz="0" w:space="0" w:color="auto"/>
        <w:left w:val="none" w:sz="0" w:space="0" w:color="auto"/>
        <w:bottom w:val="none" w:sz="0" w:space="0" w:color="auto"/>
        <w:right w:val="none" w:sz="0" w:space="0" w:color="auto"/>
      </w:divBdr>
    </w:div>
    <w:div w:id="1681274470">
      <w:bodyDiv w:val="1"/>
      <w:marLeft w:val="0"/>
      <w:marRight w:val="0"/>
      <w:marTop w:val="0"/>
      <w:marBottom w:val="0"/>
      <w:divBdr>
        <w:top w:val="none" w:sz="0" w:space="0" w:color="auto"/>
        <w:left w:val="none" w:sz="0" w:space="0" w:color="auto"/>
        <w:bottom w:val="none" w:sz="0" w:space="0" w:color="auto"/>
        <w:right w:val="none" w:sz="0" w:space="0" w:color="auto"/>
      </w:divBdr>
    </w:div>
    <w:div w:id="1682003088">
      <w:bodyDiv w:val="1"/>
      <w:marLeft w:val="0"/>
      <w:marRight w:val="0"/>
      <w:marTop w:val="0"/>
      <w:marBottom w:val="0"/>
      <w:divBdr>
        <w:top w:val="none" w:sz="0" w:space="0" w:color="auto"/>
        <w:left w:val="none" w:sz="0" w:space="0" w:color="auto"/>
        <w:bottom w:val="none" w:sz="0" w:space="0" w:color="auto"/>
        <w:right w:val="none" w:sz="0" w:space="0" w:color="auto"/>
      </w:divBdr>
    </w:div>
    <w:div w:id="1682050950">
      <w:bodyDiv w:val="1"/>
      <w:marLeft w:val="0"/>
      <w:marRight w:val="0"/>
      <w:marTop w:val="0"/>
      <w:marBottom w:val="0"/>
      <w:divBdr>
        <w:top w:val="none" w:sz="0" w:space="0" w:color="auto"/>
        <w:left w:val="none" w:sz="0" w:space="0" w:color="auto"/>
        <w:bottom w:val="none" w:sz="0" w:space="0" w:color="auto"/>
        <w:right w:val="none" w:sz="0" w:space="0" w:color="auto"/>
      </w:divBdr>
    </w:div>
    <w:div w:id="1682272245">
      <w:bodyDiv w:val="1"/>
      <w:marLeft w:val="0"/>
      <w:marRight w:val="0"/>
      <w:marTop w:val="0"/>
      <w:marBottom w:val="0"/>
      <w:divBdr>
        <w:top w:val="none" w:sz="0" w:space="0" w:color="auto"/>
        <w:left w:val="none" w:sz="0" w:space="0" w:color="auto"/>
        <w:bottom w:val="none" w:sz="0" w:space="0" w:color="auto"/>
        <w:right w:val="none" w:sz="0" w:space="0" w:color="auto"/>
      </w:divBdr>
    </w:div>
    <w:div w:id="1683776394">
      <w:bodyDiv w:val="1"/>
      <w:marLeft w:val="0"/>
      <w:marRight w:val="0"/>
      <w:marTop w:val="0"/>
      <w:marBottom w:val="0"/>
      <w:divBdr>
        <w:top w:val="none" w:sz="0" w:space="0" w:color="auto"/>
        <w:left w:val="none" w:sz="0" w:space="0" w:color="auto"/>
        <w:bottom w:val="none" w:sz="0" w:space="0" w:color="auto"/>
        <w:right w:val="none" w:sz="0" w:space="0" w:color="auto"/>
      </w:divBdr>
    </w:div>
    <w:div w:id="1684283689">
      <w:bodyDiv w:val="1"/>
      <w:marLeft w:val="0"/>
      <w:marRight w:val="0"/>
      <w:marTop w:val="0"/>
      <w:marBottom w:val="0"/>
      <w:divBdr>
        <w:top w:val="none" w:sz="0" w:space="0" w:color="auto"/>
        <w:left w:val="none" w:sz="0" w:space="0" w:color="auto"/>
        <w:bottom w:val="none" w:sz="0" w:space="0" w:color="auto"/>
        <w:right w:val="none" w:sz="0" w:space="0" w:color="auto"/>
      </w:divBdr>
    </w:div>
    <w:div w:id="1684360178">
      <w:bodyDiv w:val="1"/>
      <w:marLeft w:val="0"/>
      <w:marRight w:val="0"/>
      <w:marTop w:val="0"/>
      <w:marBottom w:val="0"/>
      <w:divBdr>
        <w:top w:val="none" w:sz="0" w:space="0" w:color="auto"/>
        <w:left w:val="none" w:sz="0" w:space="0" w:color="auto"/>
        <w:bottom w:val="none" w:sz="0" w:space="0" w:color="auto"/>
        <w:right w:val="none" w:sz="0" w:space="0" w:color="auto"/>
      </w:divBdr>
    </w:div>
    <w:div w:id="1684739703">
      <w:bodyDiv w:val="1"/>
      <w:marLeft w:val="0"/>
      <w:marRight w:val="0"/>
      <w:marTop w:val="0"/>
      <w:marBottom w:val="0"/>
      <w:divBdr>
        <w:top w:val="none" w:sz="0" w:space="0" w:color="auto"/>
        <w:left w:val="none" w:sz="0" w:space="0" w:color="auto"/>
        <w:bottom w:val="none" w:sz="0" w:space="0" w:color="auto"/>
        <w:right w:val="none" w:sz="0" w:space="0" w:color="auto"/>
      </w:divBdr>
    </w:div>
    <w:div w:id="1684746956">
      <w:bodyDiv w:val="1"/>
      <w:marLeft w:val="0"/>
      <w:marRight w:val="0"/>
      <w:marTop w:val="0"/>
      <w:marBottom w:val="0"/>
      <w:divBdr>
        <w:top w:val="none" w:sz="0" w:space="0" w:color="auto"/>
        <w:left w:val="none" w:sz="0" w:space="0" w:color="auto"/>
        <w:bottom w:val="none" w:sz="0" w:space="0" w:color="auto"/>
        <w:right w:val="none" w:sz="0" w:space="0" w:color="auto"/>
      </w:divBdr>
    </w:div>
    <w:div w:id="1685013115">
      <w:bodyDiv w:val="1"/>
      <w:marLeft w:val="0"/>
      <w:marRight w:val="0"/>
      <w:marTop w:val="0"/>
      <w:marBottom w:val="0"/>
      <w:divBdr>
        <w:top w:val="none" w:sz="0" w:space="0" w:color="auto"/>
        <w:left w:val="none" w:sz="0" w:space="0" w:color="auto"/>
        <w:bottom w:val="none" w:sz="0" w:space="0" w:color="auto"/>
        <w:right w:val="none" w:sz="0" w:space="0" w:color="auto"/>
      </w:divBdr>
    </w:div>
    <w:div w:id="1685090102">
      <w:bodyDiv w:val="1"/>
      <w:marLeft w:val="0"/>
      <w:marRight w:val="0"/>
      <w:marTop w:val="0"/>
      <w:marBottom w:val="0"/>
      <w:divBdr>
        <w:top w:val="none" w:sz="0" w:space="0" w:color="auto"/>
        <w:left w:val="none" w:sz="0" w:space="0" w:color="auto"/>
        <w:bottom w:val="none" w:sz="0" w:space="0" w:color="auto"/>
        <w:right w:val="none" w:sz="0" w:space="0" w:color="auto"/>
      </w:divBdr>
    </w:div>
    <w:div w:id="1685400927">
      <w:bodyDiv w:val="1"/>
      <w:marLeft w:val="0"/>
      <w:marRight w:val="0"/>
      <w:marTop w:val="0"/>
      <w:marBottom w:val="0"/>
      <w:divBdr>
        <w:top w:val="none" w:sz="0" w:space="0" w:color="auto"/>
        <w:left w:val="none" w:sz="0" w:space="0" w:color="auto"/>
        <w:bottom w:val="none" w:sz="0" w:space="0" w:color="auto"/>
        <w:right w:val="none" w:sz="0" w:space="0" w:color="auto"/>
      </w:divBdr>
    </w:div>
    <w:div w:id="1685591090">
      <w:bodyDiv w:val="1"/>
      <w:marLeft w:val="0"/>
      <w:marRight w:val="0"/>
      <w:marTop w:val="0"/>
      <w:marBottom w:val="0"/>
      <w:divBdr>
        <w:top w:val="none" w:sz="0" w:space="0" w:color="auto"/>
        <w:left w:val="none" w:sz="0" w:space="0" w:color="auto"/>
        <w:bottom w:val="none" w:sz="0" w:space="0" w:color="auto"/>
        <w:right w:val="none" w:sz="0" w:space="0" w:color="auto"/>
      </w:divBdr>
    </w:div>
    <w:div w:id="1686319416">
      <w:bodyDiv w:val="1"/>
      <w:marLeft w:val="0"/>
      <w:marRight w:val="0"/>
      <w:marTop w:val="0"/>
      <w:marBottom w:val="0"/>
      <w:divBdr>
        <w:top w:val="none" w:sz="0" w:space="0" w:color="auto"/>
        <w:left w:val="none" w:sz="0" w:space="0" w:color="auto"/>
        <w:bottom w:val="none" w:sz="0" w:space="0" w:color="auto"/>
        <w:right w:val="none" w:sz="0" w:space="0" w:color="auto"/>
      </w:divBdr>
    </w:div>
    <w:div w:id="1687058030">
      <w:bodyDiv w:val="1"/>
      <w:marLeft w:val="0"/>
      <w:marRight w:val="0"/>
      <w:marTop w:val="0"/>
      <w:marBottom w:val="0"/>
      <w:divBdr>
        <w:top w:val="none" w:sz="0" w:space="0" w:color="auto"/>
        <w:left w:val="none" w:sz="0" w:space="0" w:color="auto"/>
        <w:bottom w:val="none" w:sz="0" w:space="0" w:color="auto"/>
        <w:right w:val="none" w:sz="0" w:space="0" w:color="auto"/>
      </w:divBdr>
    </w:div>
    <w:div w:id="1687365562">
      <w:bodyDiv w:val="1"/>
      <w:marLeft w:val="0"/>
      <w:marRight w:val="0"/>
      <w:marTop w:val="0"/>
      <w:marBottom w:val="0"/>
      <w:divBdr>
        <w:top w:val="none" w:sz="0" w:space="0" w:color="auto"/>
        <w:left w:val="none" w:sz="0" w:space="0" w:color="auto"/>
        <w:bottom w:val="none" w:sz="0" w:space="0" w:color="auto"/>
        <w:right w:val="none" w:sz="0" w:space="0" w:color="auto"/>
      </w:divBdr>
    </w:div>
    <w:div w:id="1687436155">
      <w:bodyDiv w:val="1"/>
      <w:marLeft w:val="0"/>
      <w:marRight w:val="0"/>
      <w:marTop w:val="0"/>
      <w:marBottom w:val="0"/>
      <w:divBdr>
        <w:top w:val="none" w:sz="0" w:space="0" w:color="auto"/>
        <w:left w:val="none" w:sz="0" w:space="0" w:color="auto"/>
        <w:bottom w:val="none" w:sz="0" w:space="0" w:color="auto"/>
        <w:right w:val="none" w:sz="0" w:space="0" w:color="auto"/>
      </w:divBdr>
    </w:div>
    <w:div w:id="1688290179">
      <w:bodyDiv w:val="1"/>
      <w:marLeft w:val="0"/>
      <w:marRight w:val="0"/>
      <w:marTop w:val="0"/>
      <w:marBottom w:val="0"/>
      <w:divBdr>
        <w:top w:val="none" w:sz="0" w:space="0" w:color="auto"/>
        <w:left w:val="none" w:sz="0" w:space="0" w:color="auto"/>
        <w:bottom w:val="none" w:sz="0" w:space="0" w:color="auto"/>
        <w:right w:val="none" w:sz="0" w:space="0" w:color="auto"/>
      </w:divBdr>
      <w:divsChild>
        <w:div w:id="118649619">
          <w:marLeft w:val="480"/>
          <w:marRight w:val="0"/>
          <w:marTop w:val="0"/>
          <w:marBottom w:val="0"/>
          <w:divBdr>
            <w:top w:val="none" w:sz="0" w:space="0" w:color="auto"/>
            <w:left w:val="none" w:sz="0" w:space="0" w:color="auto"/>
            <w:bottom w:val="none" w:sz="0" w:space="0" w:color="auto"/>
            <w:right w:val="none" w:sz="0" w:space="0" w:color="auto"/>
          </w:divBdr>
        </w:div>
        <w:div w:id="167716985">
          <w:marLeft w:val="480"/>
          <w:marRight w:val="0"/>
          <w:marTop w:val="0"/>
          <w:marBottom w:val="0"/>
          <w:divBdr>
            <w:top w:val="none" w:sz="0" w:space="0" w:color="auto"/>
            <w:left w:val="none" w:sz="0" w:space="0" w:color="auto"/>
            <w:bottom w:val="none" w:sz="0" w:space="0" w:color="auto"/>
            <w:right w:val="none" w:sz="0" w:space="0" w:color="auto"/>
          </w:divBdr>
        </w:div>
        <w:div w:id="175727225">
          <w:marLeft w:val="480"/>
          <w:marRight w:val="0"/>
          <w:marTop w:val="0"/>
          <w:marBottom w:val="0"/>
          <w:divBdr>
            <w:top w:val="none" w:sz="0" w:space="0" w:color="auto"/>
            <w:left w:val="none" w:sz="0" w:space="0" w:color="auto"/>
            <w:bottom w:val="none" w:sz="0" w:space="0" w:color="auto"/>
            <w:right w:val="none" w:sz="0" w:space="0" w:color="auto"/>
          </w:divBdr>
        </w:div>
        <w:div w:id="281883639">
          <w:marLeft w:val="480"/>
          <w:marRight w:val="0"/>
          <w:marTop w:val="0"/>
          <w:marBottom w:val="0"/>
          <w:divBdr>
            <w:top w:val="none" w:sz="0" w:space="0" w:color="auto"/>
            <w:left w:val="none" w:sz="0" w:space="0" w:color="auto"/>
            <w:bottom w:val="none" w:sz="0" w:space="0" w:color="auto"/>
            <w:right w:val="none" w:sz="0" w:space="0" w:color="auto"/>
          </w:divBdr>
        </w:div>
        <w:div w:id="299964694">
          <w:marLeft w:val="480"/>
          <w:marRight w:val="0"/>
          <w:marTop w:val="0"/>
          <w:marBottom w:val="0"/>
          <w:divBdr>
            <w:top w:val="none" w:sz="0" w:space="0" w:color="auto"/>
            <w:left w:val="none" w:sz="0" w:space="0" w:color="auto"/>
            <w:bottom w:val="none" w:sz="0" w:space="0" w:color="auto"/>
            <w:right w:val="none" w:sz="0" w:space="0" w:color="auto"/>
          </w:divBdr>
        </w:div>
        <w:div w:id="344596368">
          <w:marLeft w:val="480"/>
          <w:marRight w:val="0"/>
          <w:marTop w:val="0"/>
          <w:marBottom w:val="0"/>
          <w:divBdr>
            <w:top w:val="none" w:sz="0" w:space="0" w:color="auto"/>
            <w:left w:val="none" w:sz="0" w:space="0" w:color="auto"/>
            <w:bottom w:val="none" w:sz="0" w:space="0" w:color="auto"/>
            <w:right w:val="none" w:sz="0" w:space="0" w:color="auto"/>
          </w:divBdr>
        </w:div>
        <w:div w:id="392509549">
          <w:marLeft w:val="480"/>
          <w:marRight w:val="0"/>
          <w:marTop w:val="0"/>
          <w:marBottom w:val="0"/>
          <w:divBdr>
            <w:top w:val="none" w:sz="0" w:space="0" w:color="auto"/>
            <w:left w:val="none" w:sz="0" w:space="0" w:color="auto"/>
            <w:bottom w:val="none" w:sz="0" w:space="0" w:color="auto"/>
            <w:right w:val="none" w:sz="0" w:space="0" w:color="auto"/>
          </w:divBdr>
        </w:div>
        <w:div w:id="545221290">
          <w:marLeft w:val="480"/>
          <w:marRight w:val="0"/>
          <w:marTop w:val="0"/>
          <w:marBottom w:val="0"/>
          <w:divBdr>
            <w:top w:val="none" w:sz="0" w:space="0" w:color="auto"/>
            <w:left w:val="none" w:sz="0" w:space="0" w:color="auto"/>
            <w:bottom w:val="none" w:sz="0" w:space="0" w:color="auto"/>
            <w:right w:val="none" w:sz="0" w:space="0" w:color="auto"/>
          </w:divBdr>
        </w:div>
        <w:div w:id="639843561">
          <w:marLeft w:val="480"/>
          <w:marRight w:val="0"/>
          <w:marTop w:val="0"/>
          <w:marBottom w:val="0"/>
          <w:divBdr>
            <w:top w:val="none" w:sz="0" w:space="0" w:color="auto"/>
            <w:left w:val="none" w:sz="0" w:space="0" w:color="auto"/>
            <w:bottom w:val="none" w:sz="0" w:space="0" w:color="auto"/>
            <w:right w:val="none" w:sz="0" w:space="0" w:color="auto"/>
          </w:divBdr>
        </w:div>
        <w:div w:id="721445483">
          <w:marLeft w:val="480"/>
          <w:marRight w:val="0"/>
          <w:marTop w:val="0"/>
          <w:marBottom w:val="0"/>
          <w:divBdr>
            <w:top w:val="none" w:sz="0" w:space="0" w:color="auto"/>
            <w:left w:val="none" w:sz="0" w:space="0" w:color="auto"/>
            <w:bottom w:val="none" w:sz="0" w:space="0" w:color="auto"/>
            <w:right w:val="none" w:sz="0" w:space="0" w:color="auto"/>
          </w:divBdr>
        </w:div>
        <w:div w:id="740834227">
          <w:marLeft w:val="480"/>
          <w:marRight w:val="0"/>
          <w:marTop w:val="0"/>
          <w:marBottom w:val="0"/>
          <w:divBdr>
            <w:top w:val="none" w:sz="0" w:space="0" w:color="auto"/>
            <w:left w:val="none" w:sz="0" w:space="0" w:color="auto"/>
            <w:bottom w:val="none" w:sz="0" w:space="0" w:color="auto"/>
            <w:right w:val="none" w:sz="0" w:space="0" w:color="auto"/>
          </w:divBdr>
        </w:div>
        <w:div w:id="774327283">
          <w:marLeft w:val="480"/>
          <w:marRight w:val="0"/>
          <w:marTop w:val="0"/>
          <w:marBottom w:val="0"/>
          <w:divBdr>
            <w:top w:val="none" w:sz="0" w:space="0" w:color="auto"/>
            <w:left w:val="none" w:sz="0" w:space="0" w:color="auto"/>
            <w:bottom w:val="none" w:sz="0" w:space="0" w:color="auto"/>
            <w:right w:val="none" w:sz="0" w:space="0" w:color="auto"/>
          </w:divBdr>
        </w:div>
        <w:div w:id="785077378">
          <w:marLeft w:val="480"/>
          <w:marRight w:val="0"/>
          <w:marTop w:val="0"/>
          <w:marBottom w:val="0"/>
          <w:divBdr>
            <w:top w:val="none" w:sz="0" w:space="0" w:color="auto"/>
            <w:left w:val="none" w:sz="0" w:space="0" w:color="auto"/>
            <w:bottom w:val="none" w:sz="0" w:space="0" w:color="auto"/>
            <w:right w:val="none" w:sz="0" w:space="0" w:color="auto"/>
          </w:divBdr>
        </w:div>
        <w:div w:id="797604055">
          <w:marLeft w:val="480"/>
          <w:marRight w:val="0"/>
          <w:marTop w:val="0"/>
          <w:marBottom w:val="0"/>
          <w:divBdr>
            <w:top w:val="none" w:sz="0" w:space="0" w:color="auto"/>
            <w:left w:val="none" w:sz="0" w:space="0" w:color="auto"/>
            <w:bottom w:val="none" w:sz="0" w:space="0" w:color="auto"/>
            <w:right w:val="none" w:sz="0" w:space="0" w:color="auto"/>
          </w:divBdr>
        </w:div>
        <w:div w:id="942108695">
          <w:marLeft w:val="480"/>
          <w:marRight w:val="0"/>
          <w:marTop w:val="0"/>
          <w:marBottom w:val="0"/>
          <w:divBdr>
            <w:top w:val="none" w:sz="0" w:space="0" w:color="auto"/>
            <w:left w:val="none" w:sz="0" w:space="0" w:color="auto"/>
            <w:bottom w:val="none" w:sz="0" w:space="0" w:color="auto"/>
            <w:right w:val="none" w:sz="0" w:space="0" w:color="auto"/>
          </w:divBdr>
        </w:div>
        <w:div w:id="944657499">
          <w:marLeft w:val="480"/>
          <w:marRight w:val="0"/>
          <w:marTop w:val="0"/>
          <w:marBottom w:val="0"/>
          <w:divBdr>
            <w:top w:val="none" w:sz="0" w:space="0" w:color="auto"/>
            <w:left w:val="none" w:sz="0" w:space="0" w:color="auto"/>
            <w:bottom w:val="none" w:sz="0" w:space="0" w:color="auto"/>
            <w:right w:val="none" w:sz="0" w:space="0" w:color="auto"/>
          </w:divBdr>
        </w:div>
        <w:div w:id="1110130606">
          <w:marLeft w:val="480"/>
          <w:marRight w:val="0"/>
          <w:marTop w:val="0"/>
          <w:marBottom w:val="0"/>
          <w:divBdr>
            <w:top w:val="none" w:sz="0" w:space="0" w:color="auto"/>
            <w:left w:val="none" w:sz="0" w:space="0" w:color="auto"/>
            <w:bottom w:val="none" w:sz="0" w:space="0" w:color="auto"/>
            <w:right w:val="none" w:sz="0" w:space="0" w:color="auto"/>
          </w:divBdr>
        </w:div>
        <w:div w:id="1114514689">
          <w:marLeft w:val="480"/>
          <w:marRight w:val="0"/>
          <w:marTop w:val="0"/>
          <w:marBottom w:val="0"/>
          <w:divBdr>
            <w:top w:val="none" w:sz="0" w:space="0" w:color="auto"/>
            <w:left w:val="none" w:sz="0" w:space="0" w:color="auto"/>
            <w:bottom w:val="none" w:sz="0" w:space="0" w:color="auto"/>
            <w:right w:val="none" w:sz="0" w:space="0" w:color="auto"/>
          </w:divBdr>
        </w:div>
        <w:div w:id="1140734325">
          <w:marLeft w:val="480"/>
          <w:marRight w:val="0"/>
          <w:marTop w:val="0"/>
          <w:marBottom w:val="0"/>
          <w:divBdr>
            <w:top w:val="none" w:sz="0" w:space="0" w:color="auto"/>
            <w:left w:val="none" w:sz="0" w:space="0" w:color="auto"/>
            <w:bottom w:val="none" w:sz="0" w:space="0" w:color="auto"/>
            <w:right w:val="none" w:sz="0" w:space="0" w:color="auto"/>
          </w:divBdr>
        </w:div>
        <w:div w:id="1182166731">
          <w:marLeft w:val="480"/>
          <w:marRight w:val="0"/>
          <w:marTop w:val="0"/>
          <w:marBottom w:val="0"/>
          <w:divBdr>
            <w:top w:val="none" w:sz="0" w:space="0" w:color="auto"/>
            <w:left w:val="none" w:sz="0" w:space="0" w:color="auto"/>
            <w:bottom w:val="none" w:sz="0" w:space="0" w:color="auto"/>
            <w:right w:val="none" w:sz="0" w:space="0" w:color="auto"/>
          </w:divBdr>
        </w:div>
        <w:div w:id="1200776041">
          <w:marLeft w:val="480"/>
          <w:marRight w:val="0"/>
          <w:marTop w:val="0"/>
          <w:marBottom w:val="0"/>
          <w:divBdr>
            <w:top w:val="none" w:sz="0" w:space="0" w:color="auto"/>
            <w:left w:val="none" w:sz="0" w:space="0" w:color="auto"/>
            <w:bottom w:val="none" w:sz="0" w:space="0" w:color="auto"/>
            <w:right w:val="none" w:sz="0" w:space="0" w:color="auto"/>
          </w:divBdr>
        </w:div>
        <w:div w:id="1310984941">
          <w:marLeft w:val="480"/>
          <w:marRight w:val="0"/>
          <w:marTop w:val="0"/>
          <w:marBottom w:val="0"/>
          <w:divBdr>
            <w:top w:val="none" w:sz="0" w:space="0" w:color="auto"/>
            <w:left w:val="none" w:sz="0" w:space="0" w:color="auto"/>
            <w:bottom w:val="none" w:sz="0" w:space="0" w:color="auto"/>
            <w:right w:val="none" w:sz="0" w:space="0" w:color="auto"/>
          </w:divBdr>
        </w:div>
        <w:div w:id="1436516080">
          <w:marLeft w:val="480"/>
          <w:marRight w:val="0"/>
          <w:marTop w:val="0"/>
          <w:marBottom w:val="0"/>
          <w:divBdr>
            <w:top w:val="none" w:sz="0" w:space="0" w:color="auto"/>
            <w:left w:val="none" w:sz="0" w:space="0" w:color="auto"/>
            <w:bottom w:val="none" w:sz="0" w:space="0" w:color="auto"/>
            <w:right w:val="none" w:sz="0" w:space="0" w:color="auto"/>
          </w:divBdr>
        </w:div>
        <w:div w:id="1610048472">
          <w:marLeft w:val="480"/>
          <w:marRight w:val="0"/>
          <w:marTop w:val="0"/>
          <w:marBottom w:val="0"/>
          <w:divBdr>
            <w:top w:val="none" w:sz="0" w:space="0" w:color="auto"/>
            <w:left w:val="none" w:sz="0" w:space="0" w:color="auto"/>
            <w:bottom w:val="none" w:sz="0" w:space="0" w:color="auto"/>
            <w:right w:val="none" w:sz="0" w:space="0" w:color="auto"/>
          </w:divBdr>
        </w:div>
        <w:div w:id="1695763189">
          <w:marLeft w:val="480"/>
          <w:marRight w:val="0"/>
          <w:marTop w:val="0"/>
          <w:marBottom w:val="0"/>
          <w:divBdr>
            <w:top w:val="none" w:sz="0" w:space="0" w:color="auto"/>
            <w:left w:val="none" w:sz="0" w:space="0" w:color="auto"/>
            <w:bottom w:val="none" w:sz="0" w:space="0" w:color="auto"/>
            <w:right w:val="none" w:sz="0" w:space="0" w:color="auto"/>
          </w:divBdr>
        </w:div>
        <w:div w:id="1772973052">
          <w:marLeft w:val="480"/>
          <w:marRight w:val="0"/>
          <w:marTop w:val="0"/>
          <w:marBottom w:val="0"/>
          <w:divBdr>
            <w:top w:val="none" w:sz="0" w:space="0" w:color="auto"/>
            <w:left w:val="none" w:sz="0" w:space="0" w:color="auto"/>
            <w:bottom w:val="none" w:sz="0" w:space="0" w:color="auto"/>
            <w:right w:val="none" w:sz="0" w:space="0" w:color="auto"/>
          </w:divBdr>
        </w:div>
        <w:div w:id="1832985085">
          <w:marLeft w:val="480"/>
          <w:marRight w:val="0"/>
          <w:marTop w:val="0"/>
          <w:marBottom w:val="0"/>
          <w:divBdr>
            <w:top w:val="none" w:sz="0" w:space="0" w:color="auto"/>
            <w:left w:val="none" w:sz="0" w:space="0" w:color="auto"/>
            <w:bottom w:val="none" w:sz="0" w:space="0" w:color="auto"/>
            <w:right w:val="none" w:sz="0" w:space="0" w:color="auto"/>
          </w:divBdr>
        </w:div>
        <w:div w:id="1850950096">
          <w:marLeft w:val="480"/>
          <w:marRight w:val="0"/>
          <w:marTop w:val="0"/>
          <w:marBottom w:val="0"/>
          <w:divBdr>
            <w:top w:val="none" w:sz="0" w:space="0" w:color="auto"/>
            <w:left w:val="none" w:sz="0" w:space="0" w:color="auto"/>
            <w:bottom w:val="none" w:sz="0" w:space="0" w:color="auto"/>
            <w:right w:val="none" w:sz="0" w:space="0" w:color="auto"/>
          </w:divBdr>
        </w:div>
        <w:div w:id="1854881604">
          <w:marLeft w:val="480"/>
          <w:marRight w:val="0"/>
          <w:marTop w:val="0"/>
          <w:marBottom w:val="0"/>
          <w:divBdr>
            <w:top w:val="none" w:sz="0" w:space="0" w:color="auto"/>
            <w:left w:val="none" w:sz="0" w:space="0" w:color="auto"/>
            <w:bottom w:val="none" w:sz="0" w:space="0" w:color="auto"/>
            <w:right w:val="none" w:sz="0" w:space="0" w:color="auto"/>
          </w:divBdr>
        </w:div>
        <w:div w:id="1890267567">
          <w:marLeft w:val="480"/>
          <w:marRight w:val="0"/>
          <w:marTop w:val="0"/>
          <w:marBottom w:val="0"/>
          <w:divBdr>
            <w:top w:val="none" w:sz="0" w:space="0" w:color="auto"/>
            <w:left w:val="none" w:sz="0" w:space="0" w:color="auto"/>
            <w:bottom w:val="none" w:sz="0" w:space="0" w:color="auto"/>
            <w:right w:val="none" w:sz="0" w:space="0" w:color="auto"/>
          </w:divBdr>
        </w:div>
        <w:div w:id="1940798669">
          <w:marLeft w:val="480"/>
          <w:marRight w:val="0"/>
          <w:marTop w:val="0"/>
          <w:marBottom w:val="0"/>
          <w:divBdr>
            <w:top w:val="none" w:sz="0" w:space="0" w:color="auto"/>
            <w:left w:val="none" w:sz="0" w:space="0" w:color="auto"/>
            <w:bottom w:val="none" w:sz="0" w:space="0" w:color="auto"/>
            <w:right w:val="none" w:sz="0" w:space="0" w:color="auto"/>
          </w:divBdr>
        </w:div>
        <w:div w:id="1941060013">
          <w:marLeft w:val="480"/>
          <w:marRight w:val="0"/>
          <w:marTop w:val="0"/>
          <w:marBottom w:val="0"/>
          <w:divBdr>
            <w:top w:val="none" w:sz="0" w:space="0" w:color="auto"/>
            <w:left w:val="none" w:sz="0" w:space="0" w:color="auto"/>
            <w:bottom w:val="none" w:sz="0" w:space="0" w:color="auto"/>
            <w:right w:val="none" w:sz="0" w:space="0" w:color="auto"/>
          </w:divBdr>
        </w:div>
      </w:divsChild>
    </w:div>
    <w:div w:id="1688828156">
      <w:bodyDiv w:val="1"/>
      <w:marLeft w:val="0"/>
      <w:marRight w:val="0"/>
      <w:marTop w:val="0"/>
      <w:marBottom w:val="0"/>
      <w:divBdr>
        <w:top w:val="none" w:sz="0" w:space="0" w:color="auto"/>
        <w:left w:val="none" w:sz="0" w:space="0" w:color="auto"/>
        <w:bottom w:val="none" w:sz="0" w:space="0" w:color="auto"/>
        <w:right w:val="none" w:sz="0" w:space="0" w:color="auto"/>
      </w:divBdr>
    </w:div>
    <w:div w:id="1689141913">
      <w:bodyDiv w:val="1"/>
      <w:marLeft w:val="0"/>
      <w:marRight w:val="0"/>
      <w:marTop w:val="0"/>
      <w:marBottom w:val="0"/>
      <w:divBdr>
        <w:top w:val="none" w:sz="0" w:space="0" w:color="auto"/>
        <w:left w:val="none" w:sz="0" w:space="0" w:color="auto"/>
        <w:bottom w:val="none" w:sz="0" w:space="0" w:color="auto"/>
        <w:right w:val="none" w:sz="0" w:space="0" w:color="auto"/>
      </w:divBdr>
    </w:div>
    <w:div w:id="1689214344">
      <w:bodyDiv w:val="1"/>
      <w:marLeft w:val="0"/>
      <w:marRight w:val="0"/>
      <w:marTop w:val="0"/>
      <w:marBottom w:val="0"/>
      <w:divBdr>
        <w:top w:val="none" w:sz="0" w:space="0" w:color="auto"/>
        <w:left w:val="none" w:sz="0" w:space="0" w:color="auto"/>
        <w:bottom w:val="none" w:sz="0" w:space="0" w:color="auto"/>
        <w:right w:val="none" w:sz="0" w:space="0" w:color="auto"/>
      </w:divBdr>
    </w:div>
    <w:div w:id="1689913317">
      <w:bodyDiv w:val="1"/>
      <w:marLeft w:val="0"/>
      <w:marRight w:val="0"/>
      <w:marTop w:val="0"/>
      <w:marBottom w:val="0"/>
      <w:divBdr>
        <w:top w:val="none" w:sz="0" w:space="0" w:color="auto"/>
        <w:left w:val="none" w:sz="0" w:space="0" w:color="auto"/>
        <w:bottom w:val="none" w:sz="0" w:space="0" w:color="auto"/>
        <w:right w:val="none" w:sz="0" w:space="0" w:color="auto"/>
      </w:divBdr>
    </w:div>
    <w:div w:id="1689940849">
      <w:bodyDiv w:val="1"/>
      <w:marLeft w:val="0"/>
      <w:marRight w:val="0"/>
      <w:marTop w:val="0"/>
      <w:marBottom w:val="0"/>
      <w:divBdr>
        <w:top w:val="none" w:sz="0" w:space="0" w:color="auto"/>
        <w:left w:val="none" w:sz="0" w:space="0" w:color="auto"/>
        <w:bottom w:val="none" w:sz="0" w:space="0" w:color="auto"/>
        <w:right w:val="none" w:sz="0" w:space="0" w:color="auto"/>
      </w:divBdr>
    </w:div>
    <w:div w:id="1689984832">
      <w:bodyDiv w:val="1"/>
      <w:marLeft w:val="0"/>
      <w:marRight w:val="0"/>
      <w:marTop w:val="0"/>
      <w:marBottom w:val="0"/>
      <w:divBdr>
        <w:top w:val="none" w:sz="0" w:space="0" w:color="auto"/>
        <w:left w:val="none" w:sz="0" w:space="0" w:color="auto"/>
        <w:bottom w:val="none" w:sz="0" w:space="0" w:color="auto"/>
        <w:right w:val="none" w:sz="0" w:space="0" w:color="auto"/>
      </w:divBdr>
    </w:div>
    <w:div w:id="1690375901">
      <w:bodyDiv w:val="1"/>
      <w:marLeft w:val="0"/>
      <w:marRight w:val="0"/>
      <w:marTop w:val="0"/>
      <w:marBottom w:val="0"/>
      <w:divBdr>
        <w:top w:val="none" w:sz="0" w:space="0" w:color="auto"/>
        <w:left w:val="none" w:sz="0" w:space="0" w:color="auto"/>
        <w:bottom w:val="none" w:sz="0" w:space="0" w:color="auto"/>
        <w:right w:val="none" w:sz="0" w:space="0" w:color="auto"/>
      </w:divBdr>
    </w:div>
    <w:div w:id="1690640182">
      <w:bodyDiv w:val="1"/>
      <w:marLeft w:val="0"/>
      <w:marRight w:val="0"/>
      <w:marTop w:val="0"/>
      <w:marBottom w:val="0"/>
      <w:divBdr>
        <w:top w:val="none" w:sz="0" w:space="0" w:color="auto"/>
        <w:left w:val="none" w:sz="0" w:space="0" w:color="auto"/>
        <w:bottom w:val="none" w:sz="0" w:space="0" w:color="auto"/>
        <w:right w:val="none" w:sz="0" w:space="0" w:color="auto"/>
      </w:divBdr>
    </w:div>
    <w:div w:id="1691757997">
      <w:bodyDiv w:val="1"/>
      <w:marLeft w:val="0"/>
      <w:marRight w:val="0"/>
      <w:marTop w:val="0"/>
      <w:marBottom w:val="0"/>
      <w:divBdr>
        <w:top w:val="none" w:sz="0" w:space="0" w:color="auto"/>
        <w:left w:val="none" w:sz="0" w:space="0" w:color="auto"/>
        <w:bottom w:val="none" w:sz="0" w:space="0" w:color="auto"/>
        <w:right w:val="none" w:sz="0" w:space="0" w:color="auto"/>
      </w:divBdr>
    </w:div>
    <w:div w:id="1691947574">
      <w:bodyDiv w:val="1"/>
      <w:marLeft w:val="0"/>
      <w:marRight w:val="0"/>
      <w:marTop w:val="0"/>
      <w:marBottom w:val="0"/>
      <w:divBdr>
        <w:top w:val="none" w:sz="0" w:space="0" w:color="auto"/>
        <w:left w:val="none" w:sz="0" w:space="0" w:color="auto"/>
        <w:bottom w:val="none" w:sz="0" w:space="0" w:color="auto"/>
        <w:right w:val="none" w:sz="0" w:space="0" w:color="auto"/>
      </w:divBdr>
    </w:div>
    <w:div w:id="1692099737">
      <w:bodyDiv w:val="1"/>
      <w:marLeft w:val="0"/>
      <w:marRight w:val="0"/>
      <w:marTop w:val="0"/>
      <w:marBottom w:val="0"/>
      <w:divBdr>
        <w:top w:val="none" w:sz="0" w:space="0" w:color="auto"/>
        <w:left w:val="none" w:sz="0" w:space="0" w:color="auto"/>
        <w:bottom w:val="none" w:sz="0" w:space="0" w:color="auto"/>
        <w:right w:val="none" w:sz="0" w:space="0" w:color="auto"/>
      </w:divBdr>
    </w:div>
    <w:div w:id="1692142084">
      <w:bodyDiv w:val="1"/>
      <w:marLeft w:val="0"/>
      <w:marRight w:val="0"/>
      <w:marTop w:val="0"/>
      <w:marBottom w:val="0"/>
      <w:divBdr>
        <w:top w:val="none" w:sz="0" w:space="0" w:color="auto"/>
        <w:left w:val="none" w:sz="0" w:space="0" w:color="auto"/>
        <w:bottom w:val="none" w:sz="0" w:space="0" w:color="auto"/>
        <w:right w:val="none" w:sz="0" w:space="0" w:color="auto"/>
      </w:divBdr>
    </w:div>
    <w:div w:id="1692488948">
      <w:bodyDiv w:val="1"/>
      <w:marLeft w:val="0"/>
      <w:marRight w:val="0"/>
      <w:marTop w:val="0"/>
      <w:marBottom w:val="0"/>
      <w:divBdr>
        <w:top w:val="none" w:sz="0" w:space="0" w:color="auto"/>
        <w:left w:val="none" w:sz="0" w:space="0" w:color="auto"/>
        <w:bottom w:val="none" w:sz="0" w:space="0" w:color="auto"/>
        <w:right w:val="none" w:sz="0" w:space="0" w:color="auto"/>
      </w:divBdr>
    </w:div>
    <w:div w:id="1692678940">
      <w:bodyDiv w:val="1"/>
      <w:marLeft w:val="0"/>
      <w:marRight w:val="0"/>
      <w:marTop w:val="0"/>
      <w:marBottom w:val="0"/>
      <w:divBdr>
        <w:top w:val="none" w:sz="0" w:space="0" w:color="auto"/>
        <w:left w:val="none" w:sz="0" w:space="0" w:color="auto"/>
        <w:bottom w:val="none" w:sz="0" w:space="0" w:color="auto"/>
        <w:right w:val="none" w:sz="0" w:space="0" w:color="auto"/>
      </w:divBdr>
    </w:div>
    <w:div w:id="1692804661">
      <w:bodyDiv w:val="1"/>
      <w:marLeft w:val="0"/>
      <w:marRight w:val="0"/>
      <w:marTop w:val="0"/>
      <w:marBottom w:val="0"/>
      <w:divBdr>
        <w:top w:val="none" w:sz="0" w:space="0" w:color="auto"/>
        <w:left w:val="none" w:sz="0" w:space="0" w:color="auto"/>
        <w:bottom w:val="none" w:sz="0" w:space="0" w:color="auto"/>
        <w:right w:val="none" w:sz="0" w:space="0" w:color="auto"/>
      </w:divBdr>
    </w:div>
    <w:div w:id="1693262951">
      <w:bodyDiv w:val="1"/>
      <w:marLeft w:val="0"/>
      <w:marRight w:val="0"/>
      <w:marTop w:val="0"/>
      <w:marBottom w:val="0"/>
      <w:divBdr>
        <w:top w:val="none" w:sz="0" w:space="0" w:color="auto"/>
        <w:left w:val="none" w:sz="0" w:space="0" w:color="auto"/>
        <w:bottom w:val="none" w:sz="0" w:space="0" w:color="auto"/>
        <w:right w:val="none" w:sz="0" w:space="0" w:color="auto"/>
      </w:divBdr>
      <w:divsChild>
        <w:div w:id="1662192">
          <w:marLeft w:val="480"/>
          <w:marRight w:val="0"/>
          <w:marTop w:val="0"/>
          <w:marBottom w:val="0"/>
          <w:divBdr>
            <w:top w:val="none" w:sz="0" w:space="0" w:color="auto"/>
            <w:left w:val="none" w:sz="0" w:space="0" w:color="auto"/>
            <w:bottom w:val="none" w:sz="0" w:space="0" w:color="auto"/>
            <w:right w:val="none" w:sz="0" w:space="0" w:color="auto"/>
          </w:divBdr>
        </w:div>
        <w:div w:id="78334440">
          <w:marLeft w:val="480"/>
          <w:marRight w:val="0"/>
          <w:marTop w:val="0"/>
          <w:marBottom w:val="0"/>
          <w:divBdr>
            <w:top w:val="none" w:sz="0" w:space="0" w:color="auto"/>
            <w:left w:val="none" w:sz="0" w:space="0" w:color="auto"/>
            <w:bottom w:val="none" w:sz="0" w:space="0" w:color="auto"/>
            <w:right w:val="none" w:sz="0" w:space="0" w:color="auto"/>
          </w:divBdr>
        </w:div>
        <w:div w:id="154498494">
          <w:marLeft w:val="480"/>
          <w:marRight w:val="0"/>
          <w:marTop w:val="0"/>
          <w:marBottom w:val="0"/>
          <w:divBdr>
            <w:top w:val="none" w:sz="0" w:space="0" w:color="auto"/>
            <w:left w:val="none" w:sz="0" w:space="0" w:color="auto"/>
            <w:bottom w:val="none" w:sz="0" w:space="0" w:color="auto"/>
            <w:right w:val="none" w:sz="0" w:space="0" w:color="auto"/>
          </w:divBdr>
        </w:div>
        <w:div w:id="159932130">
          <w:marLeft w:val="480"/>
          <w:marRight w:val="0"/>
          <w:marTop w:val="0"/>
          <w:marBottom w:val="0"/>
          <w:divBdr>
            <w:top w:val="none" w:sz="0" w:space="0" w:color="auto"/>
            <w:left w:val="none" w:sz="0" w:space="0" w:color="auto"/>
            <w:bottom w:val="none" w:sz="0" w:space="0" w:color="auto"/>
            <w:right w:val="none" w:sz="0" w:space="0" w:color="auto"/>
          </w:divBdr>
        </w:div>
        <w:div w:id="235945744">
          <w:marLeft w:val="480"/>
          <w:marRight w:val="0"/>
          <w:marTop w:val="0"/>
          <w:marBottom w:val="0"/>
          <w:divBdr>
            <w:top w:val="none" w:sz="0" w:space="0" w:color="auto"/>
            <w:left w:val="none" w:sz="0" w:space="0" w:color="auto"/>
            <w:bottom w:val="none" w:sz="0" w:space="0" w:color="auto"/>
            <w:right w:val="none" w:sz="0" w:space="0" w:color="auto"/>
          </w:divBdr>
        </w:div>
        <w:div w:id="517622330">
          <w:marLeft w:val="480"/>
          <w:marRight w:val="0"/>
          <w:marTop w:val="0"/>
          <w:marBottom w:val="0"/>
          <w:divBdr>
            <w:top w:val="none" w:sz="0" w:space="0" w:color="auto"/>
            <w:left w:val="none" w:sz="0" w:space="0" w:color="auto"/>
            <w:bottom w:val="none" w:sz="0" w:space="0" w:color="auto"/>
            <w:right w:val="none" w:sz="0" w:space="0" w:color="auto"/>
          </w:divBdr>
        </w:div>
        <w:div w:id="554975663">
          <w:marLeft w:val="480"/>
          <w:marRight w:val="0"/>
          <w:marTop w:val="0"/>
          <w:marBottom w:val="0"/>
          <w:divBdr>
            <w:top w:val="none" w:sz="0" w:space="0" w:color="auto"/>
            <w:left w:val="none" w:sz="0" w:space="0" w:color="auto"/>
            <w:bottom w:val="none" w:sz="0" w:space="0" w:color="auto"/>
            <w:right w:val="none" w:sz="0" w:space="0" w:color="auto"/>
          </w:divBdr>
        </w:div>
        <w:div w:id="610430161">
          <w:marLeft w:val="480"/>
          <w:marRight w:val="0"/>
          <w:marTop w:val="0"/>
          <w:marBottom w:val="0"/>
          <w:divBdr>
            <w:top w:val="none" w:sz="0" w:space="0" w:color="auto"/>
            <w:left w:val="none" w:sz="0" w:space="0" w:color="auto"/>
            <w:bottom w:val="none" w:sz="0" w:space="0" w:color="auto"/>
            <w:right w:val="none" w:sz="0" w:space="0" w:color="auto"/>
          </w:divBdr>
        </w:div>
        <w:div w:id="644628969">
          <w:marLeft w:val="480"/>
          <w:marRight w:val="0"/>
          <w:marTop w:val="0"/>
          <w:marBottom w:val="0"/>
          <w:divBdr>
            <w:top w:val="none" w:sz="0" w:space="0" w:color="auto"/>
            <w:left w:val="none" w:sz="0" w:space="0" w:color="auto"/>
            <w:bottom w:val="none" w:sz="0" w:space="0" w:color="auto"/>
            <w:right w:val="none" w:sz="0" w:space="0" w:color="auto"/>
          </w:divBdr>
        </w:div>
        <w:div w:id="706489630">
          <w:marLeft w:val="480"/>
          <w:marRight w:val="0"/>
          <w:marTop w:val="0"/>
          <w:marBottom w:val="0"/>
          <w:divBdr>
            <w:top w:val="none" w:sz="0" w:space="0" w:color="auto"/>
            <w:left w:val="none" w:sz="0" w:space="0" w:color="auto"/>
            <w:bottom w:val="none" w:sz="0" w:space="0" w:color="auto"/>
            <w:right w:val="none" w:sz="0" w:space="0" w:color="auto"/>
          </w:divBdr>
        </w:div>
        <w:div w:id="832179867">
          <w:marLeft w:val="480"/>
          <w:marRight w:val="0"/>
          <w:marTop w:val="0"/>
          <w:marBottom w:val="0"/>
          <w:divBdr>
            <w:top w:val="none" w:sz="0" w:space="0" w:color="auto"/>
            <w:left w:val="none" w:sz="0" w:space="0" w:color="auto"/>
            <w:bottom w:val="none" w:sz="0" w:space="0" w:color="auto"/>
            <w:right w:val="none" w:sz="0" w:space="0" w:color="auto"/>
          </w:divBdr>
        </w:div>
        <w:div w:id="846796100">
          <w:marLeft w:val="480"/>
          <w:marRight w:val="0"/>
          <w:marTop w:val="0"/>
          <w:marBottom w:val="0"/>
          <w:divBdr>
            <w:top w:val="none" w:sz="0" w:space="0" w:color="auto"/>
            <w:left w:val="none" w:sz="0" w:space="0" w:color="auto"/>
            <w:bottom w:val="none" w:sz="0" w:space="0" w:color="auto"/>
            <w:right w:val="none" w:sz="0" w:space="0" w:color="auto"/>
          </w:divBdr>
        </w:div>
        <w:div w:id="853692022">
          <w:marLeft w:val="480"/>
          <w:marRight w:val="0"/>
          <w:marTop w:val="0"/>
          <w:marBottom w:val="0"/>
          <w:divBdr>
            <w:top w:val="none" w:sz="0" w:space="0" w:color="auto"/>
            <w:left w:val="none" w:sz="0" w:space="0" w:color="auto"/>
            <w:bottom w:val="none" w:sz="0" w:space="0" w:color="auto"/>
            <w:right w:val="none" w:sz="0" w:space="0" w:color="auto"/>
          </w:divBdr>
        </w:div>
        <w:div w:id="876159644">
          <w:marLeft w:val="480"/>
          <w:marRight w:val="0"/>
          <w:marTop w:val="0"/>
          <w:marBottom w:val="0"/>
          <w:divBdr>
            <w:top w:val="none" w:sz="0" w:space="0" w:color="auto"/>
            <w:left w:val="none" w:sz="0" w:space="0" w:color="auto"/>
            <w:bottom w:val="none" w:sz="0" w:space="0" w:color="auto"/>
            <w:right w:val="none" w:sz="0" w:space="0" w:color="auto"/>
          </w:divBdr>
        </w:div>
        <w:div w:id="1187603015">
          <w:marLeft w:val="480"/>
          <w:marRight w:val="0"/>
          <w:marTop w:val="0"/>
          <w:marBottom w:val="0"/>
          <w:divBdr>
            <w:top w:val="none" w:sz="0" w:space="0" w:color="auto"/>
            <w:left w:val="none" w:sz="0" w:space="0" w:color="auto"/>
            <w:bottom w:val="none" w:sz="0" w:space="0" w:color="auto"/>
            <w:right w:val="none" w:sz="0" w:space="0" w:color="auto"/>
          </w:divBdr>
        </w:div>
        <w:div w:id="1199244588">
          <w:marLeft w:val="480"/>
          <w:marRight w:val="0"/>
          <w:marTop w:val="0"/>
          <w:marBottom w:val="0"/>
          <w:divBdr>
            <w:top w:val="none" w:sz="0" w:space="0" w:color="auto"/>
            <w:left w:val="none" w:sz="0" w:space="0" w:color="auto"/>
            <w:bottom w:val="none" w:sz="0" w:space="0" w:color="auto"/>
            <w:right w:val="none" w:sz="0" w:space="0" w:color="auto"/>
          </w:divBdr>
        </w:div>
        <w:div w:id="1295407474">
          <w:marLeft w:val="480"/>
          <w:marRight w:val="0"/>
          <w:marTop w:val="0"/>
          <w:marBottom w:val="0"/>
          <w:divBdr>
            <w:top w:val="none" w:sz="0" w:space="0" w:color="auto"/>
            <w:left w:val="none" w:sz="0" w:space="0" w:color="auto"/>
            <w:bottom w:val="none" w:sz="0" w:space="0" w:color="auto"/>
            <w:right w:val="none" w:sz="0" w:space="0" w:color="auto"/>
          </w:divBdr>
        </w:div>
        <w:div w:id="1384715603">
          <w:marLeft w:val="480"/>
          <w:marRight w:val="0"/>
          <w:marTop w:val="0"/>
          <w:marBottom w:val="0"/>
          <w:divBdr>
            <w:top w:val="none" w:sz="0" w:space="0" w:color="auto"/>
            <w:left w:val="none" w:sz="0" w:space="0" w:color="auto"/>
            <w:bottom w:val="none" w:sz="0" w:space="0" w:color="auto"/>
            <w:right w:val="none" w:sz="0" w:space="0" w:color="auto"/>
          </w:divBdr>
        </w:div>
        <w:div w:id="1425151833">
          <w:marLeft w:val="480"/>
          <w:marRight w:val="0"/>
          <w:marTop w:val="0"/>
          <w:marBottom w:val="0"/>
          <w:divBdr>
            <w:top w:val="none" w:sz="0" w:space="0" w:color="auto"/>
            <w:left w:val="none" w:sz="0" w:space="0" w:color="auto"/>
            <w:bottom w:val="none" w:sz="0" w:space="0" w:color="auto"/>
            <w:right w:val="none" w:sz="0" w:space="0" w:color="auto"/>
          </w:divBdr>
        </w:div>
        <w:div w:id="1575773761">
          <w:marLeft w:val="480"/>
          <w:marRight w:val="0"/>
          <w:marTop w:val="0"/>
          <w:marBottom w:val="0"/>
          <w:divBdr>
            <w:top w:val="none" w:sz="0" w:space="0" w:color="auto"/>
            <w:left w:val="none" w:sz="0" w:space="0" w:color="auto"/>
            <w:bottom w:val="none" w:sz="0" w:space="0" w:color="auto"/>
            <w:right w:val="none" w:sz="0" w:space="0" w:color="auto"/>
          </w:divBdr>
        </w:div>
        <w:div w:id="1600332308">
          <w:marLeft w:val="480"/>
          <w:marRight w:val="0"/>
          <w:marTop w:val="0"/>
          <w:marBottom w:val="0"/>
          <w:divBdr>
            <w:top w:val="none" w:sz="0" w:space="0" w:color="auto"/>
            <w:left w:val="none" w:sz="0" w:space="0" w:color="auto"/>
            <w:bottom w:val="none" w:sz="0" w:space="0" w:color="auto"/>
            <w:right w:val="none" w:sz="0" w:space="0" w:color="auto"/>
          </w:divBdr>
        </w:div>
        <w:div w:id="1632322157">
          <w:marLeft w:val="480"/>
          <w:marRight w:val="0"/>
          <w:marTop w:val="0"/>
          <w:marBottom w:val="0"/>
          <w:divBdr>
            <w:top w:val="none" w:sz="0" w:space="0" w:color="auto"/>
            <w:left w:val="none" w:sz="0" w:space="0" w:color="auto"/>
            <w:bottom w:val="none" w:sz="0" w:space="0" w:color="auto"/>
            <w:right w:val="none" w:sz="0" w:space="0" w:color="auto"/>
          </w:divBdr>
        </w:div>
        <w:div w:id="1655448284">
          <w:marLeft w:val="480"/>
          <w:marRight w:val="0"/>
          <w:marTop w:val="0"/>
          <w:marBottom w:val="0"/>
          <w:divBdr>
            <w:top w:val="none" w:sz="0" w:space="0" w:color="auto"/>
            <w:left w:val="none" w:sz="0" w:space="0" w:color="auto"/>
            <w:bottom w:val="none" w:sz="0" w:space="0" w:color="auto"/>
            <w:right w:val="none" w:sz="0" w:space="0" w:color="auto"/>
          </w:divBdr>
        </w:div>
        <w:div w:id="1663043357">
          <w:marLeft w:val="480"/>
          <w:marRight w:val="0"/>
          <w:marTop w:val="0"/>
          <w:marBottom w:val="0"/>
          <w:divBdr>
            <w:top w:val="none" w:sz="0" w:space="0" w:color="auto"/>
            <w:left w:val="none" w:sz="0" w:space="0" w:color="auto"/>
            <w:bottom w:val="none" w:sz="0" w:space="0" w:color="auto"/>
            <w:right w:val="none" w:sz="0" w:space="0" w:color="auto"/>
          </w:divBdr>
        </w:div>
        <w:div w:id="1711759766">
          <w:marLeft w:val="480"/>
          <w:marRight w:val="0"/>
          <w:marTop w:val="0"/>
          <w:marBottom w:val="0"/>
          <w:divBdr>
            <w:top w:val="none" w:sz="0" w:space="0" w:color="auto"/>
            <w:left w:val="none" w:sz="0" w:space="0" w:color="auto"/>
            <w:bottom w:val="none" w:sz="0" w:space="0" w:color="auto"/>
            <w:right w:val="none" w:sz="0" w:space="0" w:color="auto"/>
          </w:divBdr>
        </w:div>
        <w:div w:id="1758331614">
          <w:marLeft w:val="480"/>
          <w:marRight w:val="0"/>
          <w:marTop w:val="0"/>
          <w:marBottom w:val="0"/>
          <w:divBdr>
            <w:top w:val="none" w:sz="0" w:space="0" w:color="auto"/>
            <w:left w:val="none" w:sz="0" w:space="0" w:color="auto"/>
            <w:bottom w:val="none" w:sz="0" w:space="0" w:color="auto"/>
            <w:right w:val="none" w:sz="0" w:space="0" w:color="auto"/>
          </w:divBdr>
        </w:div>
        <w:div w:id="1867332766">
          <w:marLeft w:val="480"/>
          <w:marRight w:val="0"/>
          <w:marTop w:val="0"/>
          <w:marBottom w:val="0"/>
          <w:divBdr>
            <w:top w:val="none" w:sz="0" w:space="0" w:color="auto"/>
            <w:left w:val="none" w:sz="0" w:space="0" w:color="auto"/>
            <w:bottom w:val="none" w:sz="0" w:space="0" w:color="auto"/>
            <w:right w:val="none" w:sz="0" w:space="0" w:color="auto"/>
          </w:divBdr>
        </w:div>
        <w:div w:id="1872717780">
          <w:marLeft w:val="480"/>
          <w:marRight w:val="0"/>
          <w:marTop w:val="0"/>
          <w:marBottom w:val="0"/>
          <w:divBdr>
            <w:top w:val="none" w:sz="0" w:space="0" w:color="auto"/>
            <w:left w:val="none" w:sz="0" w:space="0" w:color="auto"/>
            <w:bottom w:val="none" w:sz="0" w:space="0" w:color="auto"/>
            <w:right w:val="none" w:sz="0" w:space="0" w:color="auto"/>
          </w:divBdr>
        </w:div>
        <w:div w:id="1918325786">
          <w:marLeft w:val="480"/>
          <w:marRight w:val="0"/>
          <w:marTop w:val="0"/>
          <w:marBottom w:val="0"/>
          <w:divBdr>
            <w:top w:val="none" w:sz="0" w:space="0" w:color="auto"/>
            <w:left w:val="none" w:sz="0" w:space="0" w:color="auto"/>
            <w:bottom w:val="none" w:sz="0" w:space="0" w:color="auto"/>
            <w:right w:val="none" w:sz="0" w:space="0" w:color="auto"/>
          </w:divBdr>
        </w:div>
        <w:div w:id="2142645853">
          <w:marLeft w:val="480"/>
          <w:marRight w:val="0"/>
          <w:marTop w:val="0"/>
          <w:marBottom w:val="0"/>
          <w:divBdr>
            <w:top w:val="none" w:sz="0" w:space="0" w:color="auto"/>
            <w:left w:val="none" w:sz="0" w:space="0" w:color="auto"/>
            <w:bottom w:val="none" w:sz="0" w:space="0" w:color="auto"/>
            <w:right w:val="none" w:sz="0" w:space="0" w:color="auto"/>
          </w:divBdr>
        </w:div>
        <w:div w:id="2143575223">
          <w:marLeft w:val="480"/>
          <w:marRight w:val="0"/>
          <w:marTop w:val="0"/>
          <w:marBottom w:val="0"/>
          <w:divBdr>
            <w:top w:val="none" w:sz="0" w:space="0" w:color="auto"/>
            <w:left w:val="none" w:sz="0" w:space="0" w:color="auto"/>
            <w:bottom w:val="none" w:sz="0" w:space="0" w:color="auto"/>
            <w:right w:val="none" w:sz="0" w:space="0" w:color="auto"/>
          </w:divBdr>
        </w:div>
      </w:divsChild>
    </w:div>
    <w:div w:id="1693607881">
      <w:bodyDiv w:val="1"/>
      <w:marLeft w:val="0"/>
      <w:marRight w:val="0"/>
      <w:marTop w:val="0"/>
      <w:marBottom w:val="0"/>
      <w:divBdr>
        <w:top w:val="none" w:sz="0" w:space="0" w:color="auto"/>
        <w:left w:val="none" w:sz="0" w:space="0" w:color="auto"/>
        <w:bottom w:val="none" w:sz="0" w:space="0" w:color="auto"/>
        <w:right w:val="none" w:sz="0" w:space="0" w:color="auto"/>
      </w:divBdr>
    </w:div>
    <w:div w:id="1693801924">
      <w:bodyDiv w:val="1"/>
      <w:marLeft w:val="0"/>
      <w:marRight w:val="0"/>
      <w:marTop w:val="0"/>
      <w:marBottom w:val="0"/>
      <w:divBdr>
        <w:top w:val="none" w:sz="0" w:space="0" w:color="auto"/>
        <w:left w:val="none" w:sz="0" w:space="0" w:color="auto"/>
        <w:bottom w:val="none" w:sz="0" w:space="0" w:color="auto"/>
        <w:right w:val="none" w:sz="0" w:space="0" w:color="auto"/>
      </w:divBdr>
    </w:div>
    <w:div w:id="1693922763">
      <w:bodyDiv w:val="1"/>
      <w:marLeft w:val="0"/>
      <w:marRight w:val="0"/>
      <w:marTop w:val="0"/>
      <w:marBottom w:val="0"/>
      <w:divBdr>
        <w:top w:val="none" w:sz="0" w:space="0" w:color="auto"/>
        <w:left w:val="none" w:sz="0" w:space="0" w:color="auto"/>
        <w:bottom w:val="none" w:sz="0" w:space="0" w:color="auto"/>
        <w:right w:val="none" w:sz="0" w:space="0" w:color="auto"/>
      </w:divBdr>
    </w:div>
    <w:div w:id="1694066937">
      <w:bodyDiv w:val="1"/>
      <w:marLeft w:val="0"/>
      <w:marRight w:val="0"/>
      <w:marTop w:val="0"/>
      <w:marBottom w:val="0"/>
      <w:divBdr>
        <w:top w:val="none" w:sz="0" w:space="0" w:color="auto"/>
        <w:left w:val="none" w:sz="0" w:space="0" w:color="auto"/>
        <w:bottom w:val="none" w:sz="0" w:space="0" w:color="auto"/>
        <w:right w:val="none" w:sz="0" w:space="0" w:color="auto"/>
      </w:divBdr>
    </w:div>
    <w:div w:id="1694719943">
      <w:bodyDiv w:val="1"/>
      <w:marLeft w:val="0"/>
      <w:marRight w:val="0"/>
      <w:marTop w:val="0"/>
      <w:marBottom w:val="0"/>
      <w:divBdr>
        <w:top w:val="none" w:sz="0" w:space="0" w:color="auto"/>
        <w:left w:val="none" w:sz="0" w:space="0" w:color="auto"/>
        <w:bottom w:val="none" w:sz="0" w:space="0" w:color="auto"/>
        <w:right w:val="none" w:sz="0" w:space="0" w:color="auto"/>
      </w:divBdr>
    </w:div>
    <w:div w:id="1694839759">
      <w:bodyDiv w:val="1"/>
      <w:marLeft w:val="0"/>
      <w:marRight w:val="0"/>
      <w:marTop w:val="0"/>
      <w:marBottom w:val="0"/>
      <w:divBdr>
        <w:top w:val="none" w:sz="0" w:space="0" w:color="auto"/>
        <w:left w:val="none" w:sz="0" w:space="0" w:color="auto"/>
        <w:bottom w:val="none" w:sz="0" w:space="0" w:color="auto"/>
        <w:right w:val="none" w:sz="0" w:space="0" w:color="auto"/>
      </w:divBdr>
    </w:div>
    <w:div w:id="1695031409">
      <w:bodyDiv w:val="1"/>
      <w:marLeft w:val="0"/>
      <w:marRight w:val="0"/>
      <w:marTop w:val="0"/>
      <w:marBottom w:val="0"/>
      <w:divBdr>
        <w:top w:val="none" w:sz="0" w:space="0" w:color="auto"/>
        <w:left w:val="none" w:sz="0" w:space="0" w:color="auto"/>
        <w:bottom w:val="none" w:sz="0" w:space="0" w:color="auto"/>
        <w:right w:val="none" w:sz="0" w:space="0" w:color="auto"/>
      </w:divBdr>
    </w:div>
    <w:div w:id="1695108906">
      <w:bodyDiv w:val="1"/>
      <w:marLeft w:val="0"/>
      <w:marRight w:val="0"/>
      <w:marTop w:val="0"/>
      <w:marBottom w:val="0"/>
      <w:divBdr>
        <w:top w:val="none" w:sz="0" w:space="0" w:color="auto"/>
        <w:left w:val="none" w:sz="0" w:space="0" w:color="auto"/>
        <w:bottom w:val="none" w:sz="0" w:space="0" w:color="auto"/>
        <w:right w:val="none" w:sz="0" w:space="0" w:color="auto"/>
      </w:divBdr>
    </w:div>
    <w:div w:id="1695181984">
      <w:bodyDiv w:val="1"/>
      <w:marLeft w:val="0"/>
      <w:marRight w:val="0"/>
      <w:marTop w:val="0"/>
      <w:marBottom w:val="0"/>
      <w:divBdr>
        <w:top w:val="none" w:sz="0" w:space="0" w:color="auto"/>
        <w:left w:val="none" w:sz="0" w:space="0" w:color="auto"/>
        <w:bottom w:val="none" w:sz="0" w:space="0" w:color="auto"/>
        <w:right w:val="none" w:sz="0" w:space="0" w:color="auto"/>
      </w:divBdr>
    </w:div>
    <w:div w:id="1695232810">
      <w:bodyDiv w:val="1"/>
      <w:marLeft w:val="0"/>
      <w:marRight w:val="0"/>
      <w:marTop w:val="0"/>
      <w:marBottom w:val="0"/>
      <w:divBdr>
        <w:top w:val="none" w:sz="0" w:space="0" w:color="auto"/>
        <w:left w:val="none" w:sz="0" w:space="0" w:color="auto"/>
        <w:bottom w:val="none" w:sz="0" w:space="0" w:color="auto"/>
        <w:right w:val="none" w:sz="0" w:space="0" w:color="auto"/>
      </w:divBdr>
    </w:div>
    <w:div w:id="1696350095">
      <w:bodyDiv w:val="1"/>
      <w:marLeft w:val="0"/>
      <w:marRight w:val="0"/>
      <w:marTop w:val="0"/>
      <w:marBottom w:val="0"/>
      <w:divBdr>
        <w:top w:val="none" w:sz="0" w:space="0" w:color="auto"/>
        <w:left w:val="none" w:sz="0" w:space="0" w:color="auto"/>
        <w:bottom w:val="none" w:sz="0" w:space="0" w:color="auto"/>
        <w:right w:val="none" w:sz="0" w:space="0" w:color="auto"/>
      </w:divBdr>
    </w:div>
    <w:div w:id="1696693484">
      <w:bodyDiv w:val="1"/>
      <w:marLeft w:val="0"/>
      <w:marRight w:val="0"/>
      <w:marTop w:val="0"/>
      <w:marBottom w:val="0"/>
      <w:divBdr>
        <w:top w:val="none" w:sz="0" w:space="0" w:color="auto"/>
        <w:left w:val="none" w:sz="0" w:space="0" w:color="auto"/>
        <w:bottom w:val="none" w:sz="0" w:space="0" w:color="auto"/>
        <w:right w:val="none" w:sz="0" w:space="0" w:color="auto"/>
      </w:divBdr>
    </w:div>
    <w:div w:id="1696811619">
      <w:bodyDiv w:val="1"/>
      <w:marLeft w:val="0"/>
      <w:marRight w:val="0"/>
      <w:marTop w:val="0"/>
      <w:marBottom w:val="0"/>
      <w:divBdr>
        <w:top w:val="none" w:sz="0" w:space="0" w:color="auto"/>
        <w:left w:val="none" w:sz="0" w:space="0" w:color="auto"/>
        <w:bottom w:val="none" w:sz="0" w:space="0" w:color="auto"/>
        <w:right w:val="none" w:sz="0" w:space="0" w:color="auto"/>
      </w:divBdr>
    </w:div>
    <w:div w:id="1696924199">
      <w:bodyDiv w:val="1"/>
      <w:marLeft w:val="0"/>
      <w:marRight w:val="0"/>
      <w:marTop w:val="0"/>
      <w:marBottom w:val="0"/>
      <w:divBdr>
        <w:top w:val="none" w:sz="0" w:space="0" w:color="auto"/>
        <w:left w:val="none" w:sz="0" w:space="0" w:color="auto"/>
        <w:bottom w:val="none" w:sz="0" w:space="0" w:color="auto"/>
        <w:right w:val="none" w:sz="0" w:space="0" w:color="auto"/>
      </w:divBdr>
    </w:div>
    <w:div w:id="1697073662">
      <w:bodyDiv w:val="1"/>
      <w:marLeft w:val="0"/>
      <w:marRight w:val="0"/>
      <w:marTop w:val="0"/>
      <w:marBottom w:val="0"/>
      <w:divBdr>
        <w:top w:val="none" w:sz="0" w:space="0" w:color="auto"/>
        <w:left w:val="none" w:sz="0" w:space="0" w:color="auto"/>
        <w:bottom w:val="none" w:sz="0" w:space="0" w:color="auto"/>
        <w:right w:val="none" w:sz="0" w:space="0" w:color="auto"/>
      </w:divBdr>
    </w:div>
    <w:div w:id="1697804798">
      <w:bodyDiv w:val="1"/>
      <w:marLeft w:val="0"/>
      <w:marRight w:val="0"/>
      <w:marTop w:val="0"/>
      <w:marBottom w:val="0"/>
      <w:divBdr>
        <w:top w:val="none" w:sz="0" w:space="0" w:color="auto"/>
        <w:left w:val="none" w:sz="0" w:space="0" w:color="auto"/>
        <w:bottom w:val="none" w:sz="0" w:space="0" w:color="auto"/>
        <w:right w:val="none" w:sz="0" w:space="0" w:color="auto"/>
      </w:divBdr>
    </w:div>
    <w:div w:id="1697998082">
      <w:bodyDiv w:val="1"/>
      <w:marLeft w:val="0"/>
      <w:marRight w:val="0"/>
      <w:marTop w:val="0"/>
      <w:marBottom w:val="0"/>
      <w:divBdr>
        <w:top w:val="none" w:sz="0" w:space="0" w:color="auto"/>
        <w:left w:val="none" w:sz="0" w:space="0" w:color="auto"/>
        <w:bottom w:val="none" w:sz="0" w:space="0" w:color="auto"/>
        <w:right w:val="none" w:sz="0" w:space="0" w:color="auto"/>
      </w:divBdr>
    </w:div>
    <w:div w:id="1698042470">
      <w:bodyDiv w:val="1"/>
      <w:marLeft w:val="0"/>
      <w:marRight w:val="0"/>
      <w:marTop w:val="0"/>
      <w:marBottom w:val="0"/>
      <w:divBdr>
        <w:top w:val="none" w:sz="0" w:space="0" w:color="auto"/>
        <w:left w:val="none" w:sz="0" w:space="0" w:color="auto"/>
        <w:bottom w:val="none" w:sz="0" w:space="0" w:color="auto"/>
        <w:right w:val="none" w:sz="0" w:space="0" w:color="auto"/>
      </w:divBdr>
    </w:div>
    <w:div w:id="1698113980">
      <w:bodyDiv w:val="1"/>
      <w:marLeft w:val="0"/>
      <w:marRight w:val="0"/>
      <w:marTop w:val="0"/>
      <w:marBottom w:val="0"/>
      <w:divBdr>
        <w:top w:val="none" w:sz="0" w:space="0" w:color="auto"/>
        <w:left w:val="none" w:sz="0" w:space="0" w:color="auto"/>
        <w:bottom w:val="none" w:sz="0" w:space="0" w:color="auto"/>
        <w:right w:val="none" w:sz="0" w:space="0" w:color="auto"/>
      </w:divBdr>
    </w:div>
    <w:div w:id="1698240518">
      <w:bodyDiv w:val="1"/>
      <w:marLeft w:val="0"/>
      <w:marRight w:val="0"/>
      <w:marTop w:val="0"/>
      <w:marBottom w:val="0"/>
      <w:divBdr>
        <w:top w:val="none" w:sz="0" w:space="0" w:color="auto"/>
        <w:left w:val="none" w:sz="0" w:space="0" w:color="auto"/>
        <w:bottom w:val="none" w:sz="0" w:space="0" w:color="auto"/>
        <w:right w:val="none" w:sz="0" w:space="0" w:color="auto"/>
      </w:divBdr>
    </w:div>
    <w:div w:id="1698384411">
      <w:bodyDiv w:val="1"/>
      <w:marLeft w:val="0"/>
      <w:marRight w:val="0"/>
      <w:marTop w:val="0"/>
      <w:marBottom w:val="0"/>
      <w:divBdr>
        <w:top w:val="none" w:sz="0" w:space="0" w:color="auto"/>
        <w:left w:val="none" w:sz="0" w:space="0" w:color="auto"/>
        <w:bottom w:val="none" w:sz="0" w:space="0" w:color="auto"/>
        <w:right w:val="none" w:sz="0" w:space="0" w:color="auto"/>
      </w:divBdr>
    </w:div>
    <w:div w:id="1698654255">
      <w:bodyDiv w:val="1"/>
      <w:marLeft w:val="0"/>
      <w:marRight w:val="0"/>
      <w:marTop w:val="0"/>
      <w:marBottom w:val="0"/>
      <w:divBdr>
        <w:top w:val="none" w:sz="0" w:space="0" w:color="auto"/>
        <w:left w:val="none" w:sz="0" w:space="0" w:color="auto"/>
        <w:bottom w:val="none" w:sz="0" w:space="0" w:color="auto"/>
        <w:right w:val="none" w:sz="0" w:space="0" w:color="auto"/>
      </w:divBdr>
    </w:div>
    <w:div w:id="1698773582">
      <w:bodyDiv w:val="1"/>
      <w:marLeft w:val="0"/>
      <w:marRight w:val="0"/>
      <w:marTop w:val="0"/>
      <w:marBottom w:val="0"/>
      <w:divBdr>
        <w:top w:val="none" w:sz="0" w:space="0" w:color="auto"/>
        <w:left w:val="none" w:sz="0" w:space="0" w:color="auto"/>
        <w:bottom w:val="none" w:sz="0" w:space="0" w:color="auto"/>
        <w:right w:val="none" w:sz="0" w:space="0" w:color="auto"/>
      </w:divBdr>
    </w:div>
    <w:div w:id="1698853564">
      <w:bodyDiv w:val="1"/>
      <w:marLeft w:val="0"/>
      <w:marRight w:val="0"/>
      <w:marTop w:val="0"/>
      <w:marBottom w:val="0"/>
      <w:divBdr>
        <w:top w:val="none" w:sz="0" w:space="0" w:color="auto"/>
        <w:left w:val="none" w:sz="0" w:space="0" w:color="auto"/>
        <w:bottom w:val="none" w:sz="0" w:space="0" w:color="auto"/>
        <w:right w:val="none" w:sz="0" w:space="0" w:color="auto"/>
      </w:divBdr>
    </w:div>
    <w:div w:id="1698965983">
      <w:bodyDiv w:val="1"/>
      <w:marLeft w:val="0"/>
      <w:marRight w:val="0"/>
      <w:marTop w:val="0"/>
      <w:marBottom w:val="0"/>
      <w:divBdr>
        <w:top w:val="none" w:sz="0" w:space="0" w:color="auto"/>
        <w:left w:val="none" w:sz="0" w:space="0" w:color="auto"/>
        <w:bottom w:val="none" w:sz="0" w:space="0" w:color="auto"/>
        <w:right w:val="none" w:sz="0" w:space="0" w:color="auto"/>
      </w:divBdr>
      <w:divsChild>
        <w:div w:id="17858391">
          <w:marLeft w:val="480"/>
          <w:marRight w:val="0"/>
          <w:marTop w:val="0"/>
          <w:marBottom w:val="0"/>
          <w:divBdr>
            <w:top w:val="none" w:sz="0" w:space="0" w:color="auto"/>
            <w:left w:val="none" w:sz="0" w:space="0" w:color="auto"/>
            <w:bottom w:val="none" w:sz="0" w:space="0" w:color="auto"/>
            <w:right w:val="none" w:sz="0" w:space="0" w:color="auto"/>
          </w:divBdr>
        </w:div>
        <w:div w:id="48379020">
          <w:marLeft w:val="480"/>
          <w:marRight w:val="0"/>
          <w:marTop w:val="0"/>
          <w:marBottom w:val="0"/>
          <w:divBdr>
            <w:top w:val="none" w:sz="0" w:space="0" w:color="auto"/>
            <w:left w:val="none" w:sz="0" w:space="0" w:color="auto"/>
            <w:bottom w:val="none" w:sz="0" w:space="0" w:color="auto"/>
            <w:right w:val="none" w:sz="0" w:space="0" w:color="auto"/>
          </w:divBdr>
        </w:div>
        <w:div w:id="169806742">
          <w:marLeft w:val="480"/>
          <w:marRight w:val="0"/>
          <w:marTop w:val="0"/>
          <w:marBottom w:val="0"/>
          <w:divBdr>
            <w:top w:val="none" w:sz="0" w:space="0" w:color="auto"/>
            <w:left w:val="none" w:sz="0" w:space="0" w:color="auto"/>
            <w:bottom w:val="none" w:sz="0" w:space="0" w:color="auto"/>
            <w:right w:val="none" w:sz="0" w:space="0" w:color="auto"/>
          </w:divBdr>
        </w:div>
        <w:div w:id="185365920">
          <w:marLeft w:val="480"/>
          <w:marRight w:val="0"/>
          <w:marTop w:val="0"/>
          <w:marBottom w:val="0"/>
          <w:divBdr>
            <w:top w:val="none" w:sz="0" w:space="0" w:color="auto"/>
            <w:left w:val="none" w:sz="0" w:space="0" w:color="auto"/>
            <w:bottom w:val="none" w:sz="0" w:space="0" w:color="auto"/>
            <w:right w:val="none" w:sz="0" w:space="0" w:color="auto"/>
          </w:divBdr>
        </w:div>
        <w:div w:id="259947627">
          <w:marLeft w:val="480"/>
          <w:marRight w:val="0"/>
          <w:marTop w:val="0"/>
          <w:marBottom w:val="0"/>
          <w:divBdr>
            <w:top w:val="none" w:sz="0" w:space="0" w:color="auto"/>
            <w:left w:val="none" w:sz="0" w:space="0" w:color="auto"/>
            <w:bottom w:val="none" w:sz="0" w:space="0" w:color="auto"/>
            <w:right w:val="none" w:sz="0" w:space="0" w:color="auto"/>
          </w:divBdr>
        </w:div>
        <w:div w:id="356783143">
          <w:marLeft w:val="480"/>
          <w:marRight w:val="0"/>
          <w:marTop w:val="0"/>
          <w:marBottom w:val="0"/>
          <w:divBdr>
            <w:top w:val="none" w:sz="0" w:space="0" w:color="auto"/>
            <w:left w:val="none" w:sz="0" w:space="0" w:color="auto"/>
            <w:bottom w:val="none" w:sz="0" w:space="0" w:color="auto"/>
            <w:right w:val="none" w:sz="0" w:space="0" w:color="auto"/>
          </w:divBdr>
        </w:div>
        <w:div w:id="442186386">
          <w:marLeft w:val="480"/>
          <w:marRight w:val="0"/>
          <w:marTop w:val="0"/>
          <w:marBottom w:val="0"/>
          <w:divBdr>
            <w:top w:val="none" w:sz="0" w:space="0" w:color="auto"/>
            <w:left w:val="none" w:sz="0" w:space="0" w:color="auto"/>
            <w:bottom w:val="none" w:sz="0" w:space="0" w:color="auto"/>
            <w:right w:val="none" w:sz="0" w:space="0" w:color="auto"/>
          </w:divBdr>
        </w:div>
        <w:div w:id="490289624">
          <w:marLeft w:val="480"/>
          <w:marRight w:val="0"/>
          <w:marTop w:val="0"/>
          <w:marBottom w:val="0"/>
          <w:divBdr>
            <w:top w:val="none" w:sz="0" w:space="0" w:color="auto"/>
            <w:left w:val="none" w:sz="0" w:space="0" w:color="auto"/>
            <w:bottom w:val="none" w:sz="0" w:space="0" w:color="auto"/>
            <w:right w:val="none" w:sz="0" w:space="0" w:color="auto"/>
          </w:divBdr>
        </w:div>
        <w:div w:id="643049988">
          <w:marLeft w:val="480"/>
          <w:marRight w:val="0"/>
          <w:marTop w:val="0"/>
          <w:marBottom w:val="0"/>
          <w:divBdr>
            <w:top w:val="none" w:sz="0" w:space="0" w:color="auto"/>
            <w:left w:val="none" w:sz="0" w:space="0" w:color="auto"/>
            <w:bottom w:val="none" w:sz="0" w:space="0" w:color="auto"/>
            <w:right w:val="none" w:sz="0" w:space="0" w:color="auto"/>
          </w:divBdr>
        </w:div>
        <w:div w:id="728695557">
          <w:marLeft w:val="480"/>
          <w:marRight w:val="0"/>
          <w:marTop w:val="0"/>
          <w:marBottom w:val="0"/>
          <w:divBdr>
            <w:top w:val="none" w:sz="0" w:space="0" w:color="auto"/>
            <w:left w:val="none" w:sz="0" w:space="0" w:color="auto"/>
            <w:bottom w:val="none" w:sz="0" w:space="0" w:color="auto"/>
            <w:right w:val="none" w:sz="0" w:space="0" w:color="auto"/>
          </w:divBdr>
        </w:div>
        <w:div w:id="739592982">
          <w:marLeft w:val="480"/>
          <w:marRight w:val="0"/>
          <w:marTop w:val="0"/>
          <w:marBottom w:val="0"/>
          <w:divBdr>
            <w:top w:val="none" w:sz="0" w:space="0" w:color="auto"/>
            <w:left w:val="none" w:sz="0" w:space="0" w:color="auto"/>
            <w:bottom w:val="none" w:sz="0" w:space="0" w:color="auto"/>
            <w:right w:val="none" w:sz="0" w:space="0" w:color="auto"/>
          </w:divBdr>
        </w:div>
        <w:div w:id="745569514">
          <w:marLeft w:val="480"/>
          <w:marRight w:val="0"/>
          <w:marTop w:val="0"/>
          <w:marBottom w:val="0"/>
          <w:divBdr>
            <w:top w:val="none" w:sz="0" w:space="0" w:color="auto"/>
            <w:left w:val="none" w:sz="0" w:space="0" w:color="auto"/>
            <w:bottom w:val="none" w:sz="0" w:space="0" w:color="auto"/>
            <w:right w:val="none" w:sz="0" w:space="0" w:color="auto"/>
          </w:divBdr>
        </w:div>
        <w:div w:id="761796524">
          <w:marLeft w:val="480"/>
          <w:marRight w:val="0"/>
          <w:marTop w:val="0"/>
          <w:marBottom w:val="0"/>
          <w:divBdr>
            <w:top w:val="none" w:sz="0" w:space="0" w:color="auto"/>
            <w:left w:val="none" w:sz="0" w:space="0" w:color="auto"/>
            <w:bottom w:val="none" w:sz="0" w:space="0" w:color="auto"/>
            <w:right w:val="none" w:sz="0" w:space="0" w:color="auto"/>
          </w:divBdr>
        </w:div>
        <w:div w:id="791826504">
          <w:marLeft w:val="480"/>
          <w:marRight w:val="0"/>
          <w:marTop w:val="0"/>
          <w:marBottom w:val="0"/>
          <w:divBdr>
            <w:top w:val="none" w:sz="0" w:space="0" w:color="auto"/>
            <w:left w:val="none" w:sz="0" w:space="0" w:color="auto"/>
            <w:bottom w:val="none" w:sz="0" w:space="0" w:color="auto"/>
            <w:right w:val="none" w:sz="0" w:space="0" w:color="auto"/>
          </w:divBdr>
        </w:div>
        <w:div w:id="878249364">
          <w:marLeft w:val="480"/>
          <w:marRight w:val="0"/>
          <w:marTop w:val="0"/>
          <w:marBottom w:val="0"/>
          <w:divBdr>
            <w:top w:val="none" w:sz="0" w:space="0" w:color="auto"/>
            <w:left w:val="none" w:sz="0" w:space="0" w:color="auto"/>
            <w:bottom w:val="none" w:sz="0" w:space="0" w:color="auto"/>
            <w:right w:val="none" w:sz="0" w:space="0" w:color="auto"/>
          </w:divBdr>
        </w:div>
        <w:div w:id="1051615318">
          <w:marLeft w:val="480"/>
          <w:marRight w:val="0"/>
          <w:marTop w:val="0"/>
          <w:marBottom w:val="0"/>
          <w:divBdr>
            <w:top w:val="none" w:sz="0" w:space="0" w:color="auto"/>
            <w:left w:val="none" w:sz="0" w:space="0" w:color="auto"/>
            <w:bottom w:val="none" w:sz="0" w:space="0" w:color="auto"/>
            <w:right w:val="none" w:sz="0" w:space="0" w:color="auto"/>
          </w:divBdr>
        </w:div>
        <w:div w:id="1159926628">
          <w:marLeft w:val="480"/>
          <w:marRight w:val="0"/>
          <w:marTop w:val="0"/>
          <w:marBottom w:val="0"/>
          <w:divBdr>
            <w:top w:val="none" w:sz="0" w:space="0" w:color="auto"/>
            <w:left w:val="none" w:sz="0" w:space="0" w:color="auto"/>
            <w:bottom w:val="none" w:sz="0" w:space="0" w:color="auto"/>
            <w:right w:val="none" w:sz="0" w:space="0" w:color="auto"/>
          </w:divBdr>
        </w:div>
        <w:div w:id="1213343235">
          <w:marLeft w:val="480"/>
          <w:marRight w:val="0"/>
          <w:marTop w:val="0"/>
          <w:marBottom w:val="0"/>
          <w:divBdr>
            <w:top w:val="none" w:sz="0" w:space="0" w:color="auto"/>
            <w:left w:val="none" w:sz="0" w:space="0" w:color="auto"/>
            <w:bottom w:val="none" w:sz="0" w:space="0" w:color="auto"/>
            <w:right w:val="none" w:sz="0" w:space="0" w:color="auto"/>
          </w:divBdr>
        </w:div>
        <w:div w:id="1403915138">
          <w:marLeft w:val="480"/>
          <w:marRight w:val="0"/>
          <w:marTop w:val="0"/>
          <w:marBottom w:val="0"/>
          <w:divBdr>
            <w:top w:val="none" w:sz="0" w:space="0" w:color="auto"/>
            <w:left w:val="none" w:sz="0" w:space="0" w:color="auto"/>
            <w:bottom w:val="none" w:sz="0" w:space="0" w:color="auto"/>
            <w:right w:val="none" w:sz="0" w:space="0" w:color="auto"/>
          </w:divBdr>
        </w:div>
        <w:div w:id="1504779600">
          <w:marLeft w:val="480"/>
          <w:marRight w:val="0"/>
          <w:marTop w:val="0"/>
          <w:marBottom w:val="0"/>
          <w:divBdr>
            <w:top w:val="none" w:sz="0" w:space="0" w:color="auto"/>
            <w:left w:val="none" w:sz="0" w:space="0" w:color="auto"/>
            <w:bottom w:val="none" w:sz="0" w:space="0" w:color="auto"/>
            <w:right w:val="none" w:sz="0" w:space="0" w:color="auto"/>
          </w:divBdr>
        </w:div>
        <w:div w:id="1537037556">
          <w:marLeft w:val="480"/>
          <w:marRight w:val="0"/>
          <w:marTop w:val="0"/>
          <w:marBottom w:val="0"/>
          <w:divBdr>
            <w:top w:val="none" w:sz="0" w:space="0" w:color="auto"/>
            <w:left w:val="none" w:sz="0" w:space="0" w:color="auto"/>
            <w:bottom w:val="none" w:sz="0" w:space="0" w:color="auto"/>
            <w:right w:val="none" w:sz="0" w:space="0" w:color="auto"/>
          </w:divBdr>
        </w:div>
        <w:div w:id="1602757109">
          <w:marLeft w:val="480"/>
          <w:marRight w:val="0"/>
          <w:marTop w:val="0"/>
          <w:marBottom w:val="0"/>
          <w:divBdr>
            <w:top w:val="none" w:sz="0" w:space="0" w:color="auto"/>
            <w:left w:val="none" w:sz="0" w:space="0" w:color="auto"/>
            <w:bottom w:val="none" w:sz="0" w:space="0" w:color="auto"/>
            <w:right w:val="none" w:sz="0" w:space="0" w:color="auto"/>
          </w:divBdr>
        </w:div>
        <w:div w:id="1649439026">
          <w:marLeft w:val="480"/>
          <w:marRight w:val="0"/>
          <w:marTop w:val="0"/>
          <w:marBottom w:val="0"/>
          <w:divBdr>
            <w:top w:val="none" w:sz="0" w:space="0" w:color="auto"/>
            <w:left w:val="none" w:sz="0" w:space="0" w:color="auto"/>
            <w:bottom w:val="none" w:sz="0" w:space="0" w:color="auto"/>
            <w:right w:val="none" w:sz="0" w:space="0" w:color="auto"/>
          </w:divBdr>
        </w:div>
        <w:div w:id="1731537207">
          <w:marLeft w:val="480"/>
          <w:marRight w:val="0"/>
          <w:marTop w:val="0"/>
          <w:marBottom w:val="0"/>
          <w:divBdr>
            <w:top w:val="none" w:sz="0" w:space="0" w:color="auto"/>
            <w:left w:val="none" w:sz="0" w:space="0" w:color="auto"/>
            <w:bottom w:val="none" w:sz="0" w:space="0" w:color="auto"/>
            <w:right w:val="none" w:sz="0" w:space="0" w:color="auto"/>
          </w:divBdr>
        </w:div>
        <w:div w:id="1852376272">
          <w:marLeft w:val="480"/>
          <w:marRight w:val="0"/>
          <w:marTop w:val="0"/>
          <w:marBottom w:val="0"/>
          <w:divBdr>
            <w:top w:val="none" w:sz="0" w:space="0" w:color="auto"/>
            <w:left w:val="none" w:sz="0" w:space="0" w:color="auto"/>
            <w:bottom w:val="none" w:sz="0" w:space="0" w:color="auto"/>
            <w:right w:val="none" w:sz="0" w:space="0" w:color="auto"/>
          </w:divBdr>
        </w:div>
        <w:div w:id="1872760977">
          <w:marLeft w:val="480"/>
          <w:marRight w:val="0"/>
          <w:marTop w:val="0"/>
          <w:marBottom w:val="0"/>
          <w:divBdr>
            <w:top w:val="none" w:sz="0" w:space="0" w:color="auto"/>
            <w:left w:val="none" w:sz="0" w:space="0" w:color="auto"/>
            <w:bottom w:val="none" w:sz="0" w:space="0" w:color="auto"/>
            <w:right w:val="none" w:sz="0" w:space="0" w:color="auto"/>
          </w:divBdr>
        </w:div>
        <w:div w:id="1900941721">
          <w:marLeft w:val="480"/>
          <w:marRight w:val="0"/>
          <w:marTop w:val="0"/>
          <w:marBottom w:val="0"/>
          <w:divBdr>
            <w:top w:val="none" w:sz="0" w:space="0" w:color="auto"/>
            <w:left w:val="none" w:sz="0" w:space="0" w:color="auto"/>
            <w:bottom w:val="none" w:sz="0" w:space="0" w:color="auto"/>
            <w:right w:val="none" w:sz="0" w:space="0" w:color="auto"/>
          </w:divBdr>
        </w:div>
        <w:div w:id="1921601456">
          <w:marLeft w:val="480"/>
          <w:marRight w:val="0"/>
          <w:marTop w:val="0"/>
          <w:marBottom w:val="0"/>
          <w:divBdr>
            <w:top w:val="none" w:sz="0" w:space="0" w:color="auto"/>
            <w:left w:val="none" w:sz="0" w:space="0" w:color="auto"/>
            <w:bottom w:val="none" w:sz="0" w:space="0" w:color="auto"/>
            <w:right w:val="none" w:sz="0" w:space="0" w:color="auto"/>
          </w:divBdr>
        </w:div>
        <w:div w:id="1976838660">
          <w:marLeft w:val="480"/>
          <w:marRight w:val="0"/>
          <w:marTop w:val="0"/>
          <w:marBottom w:val="0"/>
          <w:divBdr>
            <w:top w:val="none" w:sz="0" w:space="0" w:color="auto"/>
            <w:left w:val="none" w:sz="0" w:space="0" w:color="auto"/>
            <w:bottom w:val="none" w:sz="0" w:space="0" w:color="auto"/>
            <w:right w:val="none" w:sz="0" w:space="0" w:color="auto"/>
          </w:divBdr>
        </w:div>
        <w:div w:id="2001695318">
          <w:marLeft w:val="480"/>
          <w:marRight w:val="0"/>
          <w:marTop w:val="0"/>
          <w:marBottom w:val="0"/>
          <w:divBdr>
            <w:top w:val="none" w:sz="0" w:space="0" w:color="auto"/>
            <w:left w:val="none" w:sz="0" w:space="0" w:color="auto"/>
            <w:bottom w:val="none" w:sz="0" w:space="0" w:color="auto"/>
            <w:right w:val="none" w:sz="0" w:space="0" w:color="auto"/>
          </w:divBdr>
        </w:div>
        <w:div w:id="2142720791">
          <w:marLeft w:val="480"/>
          <w:marRight w:val="0"/>
          <w:marTop w:val="0"/>
          <w:marBottom w:val="0"/>
          <w:divBdr>
            <w:top w:val="none" w:sz="0" w:space="0" w:color="auto"/>
            <w:left w:val="none" w:sz="0" w:space="0" w:color="auto"/>
            <w:bottom w:val="none" w:sz="0" w:space="0" w:color="auto"/>
            <w:right w:val="none" w:sz="0" w:space="0" w:color="auto"/>
          </w:divBdr>
        </w:div>
      </w:divsChild>
    </w:div>
    <w:div w:id="1698968760">
      <w:bodyDiv w:val="1"/>
      <w:marLeft w:val="0"/>
      <w:marRight w:val="0"/>
      <w:marTop w:val="0"/>
      <w:marBottom w:val="0"/>
      <w:divBdr>
        <w:top w:val="none" w:sz="0" w:space="0" w:color="auto"/>
        <w:left w:val="none" w:sz="0" w:space="0" w:color="auto"/>
        <w:bottom w:val="none" w:sz="0" w:space="0" w:color="auto"/>
        <w:right w:val="none" w:sz="0" w:space="0" w:color="auto"/>
      </w:divBdr>
    </w:div>
    <w:div w:id="1699895367">
      <w:bodyDiv w:val="1"/>
      <w:marLeft w:val="0"/>
      <w:marRight w:val="0"/>
      <w:marTop w:val="0"/>
      <w:marBottom w:val="0"/>
      <w:divBdr>
        <w:top w:val="none" w:sz="0" w:space="0" w:color="auto"/>
        <w:left w:val="none" w:sz="0" w:space="0" w:color="auto"/>
        <w:bottom w:val="none" w:sz="0" w:space="0" w:color="auto"/>
        <w:right w:val="none" w:sz="0" w:space="0" w:color="auto"/>
      </w:divBdr>
    </w:div>
    <w:div w:id="1700662138">
      <w:bodyDiv w:val="1"/>
      <w:marLeft w:val="0"/>
      <w:marRight w:val="0"/>
      <w:marTop w:val="0"/>
      <w:marBottom w:val="0"/>
      <w:divBdr>
        <w:top w:val="none" w:sz="0" w:space="0" w:color="auto"/>
        <w:left w:val="none" w:sz="0" w:space="0" w:color="auto"/>
        <w:bottom w:val="none" w:sz="0" w:space="0" w:color="auto"/>
        <w:right w:val="none" w:sz="0" w:space="0" w:color="auto"/>
      </w:divBdr>
    </w:div>
    <w:div w:id="1701540803">
      <w:bodyDiv w:val="1"/>
      <w:marLeft w:val="0"/>
      <w:marRight w:val="0"/>
      <w:marTop w:val="0"/>
      <w:marBottom w:val="0"/>
      <w:divBdr>
        <w:top w:val="none" w:sz="0" w:space="0" w:color="auto"/>
        <w:left w:val="none" w:sz="0" w:space="0" w:color="auto"/>
        <w:bottom w:val="none" w:sz="0" w:space="0" w:color="auto"/>
        <w:right w:val="none" w:sz="0" w:space="0" w:color="auto"/>
      </w:divBdr>
    </w:div>
    <w:div w:id="1701659394">
      <w:bodyDiv w:val="1"/>
      <w:marLeft w:val="0"/>
      <w:marRight w:val="0"/>
      <w:marTop w:val="0"/>
      <w:marBottom w:val="0"/>
      <w:divBdr>
        <w:top w:val="none" w:sz="0" w:space="0" w:color="auto"/>
        <w:left w:val="none" w:sz="0" w:space="0" w:color="auto"/>
        <w:bottom w:val="none" w:sz="0" w:space="0" w:color="auto"/>
        <w:right w:val="none" w:sz="0" w:space="0" w:color="auto"/>
      </w:divBdr>
    </w:div>
    <w:div w:id="1701779495">
      <w:bodyDiv w:val="1"/>
      <w:marLeft w:val="0"/>
      <w:marRight w:val="0"/>
      <w:marTop w:val="0"/>
      <w:marBottom w:val="0"/>
      <w:divBdr>
        <w:top w:val="none" w:sz="0" w:space="0" w:color="auto"/>
        <w:left w:val="none" w:sz="0" w:space="0" w:color="auto"/>
        <w:bottom w:val="none" w:sz="0" w:space="0" w:color="auto"/>
        <w:right w:val="none" w:sz="0" w:space="0" w:color="auto"/>
      </w:divBdr>
    </w:div>
    <w:div w:id="1702779068">
      <w:bodyDiv w:val="1"/>
      <w:marLeft w:val="0"/>
      <w:marRight w:val="0"/>
      <w:marTop w:val="0"/>
      <w:marBottom w:val="0"/>
      <w:divBdr>
        <w:top w:val="none" w:sz="0" w:space="0" w:color="auto"/>
        <w:left w:val="none" w:sz="0" w:space="0" w:color="auto"/>
        <w:bottom w:val="none" w:sz="0" w:space="0" w:color="auto"/>
        <w:right w:val="none" w:sz="0" w:space="0" w:color="auto"/>
      </w:divBdr>
    </w:div>
    <w:div w:id="1702895987">
      <w:bodyDiv w:val="1"/>
      <w:marLeft w:val="0"/>
      <w:marRight w:val="0"/>
      <w:marTop w:val="0"/>
      <w:marBottom w:val="0"/>
      <w:divBdr>
        <w:top w:val="none" w:sz="0" w:space="0" w:color="auto"/>
        <w:left w:val="none" w:sz="0" w:space="0" w:color="auto"/>
        <w:bottom w:val="none" w:sz="0" w:space="0" w:color="auto"/>
        <w:right w:val="none" w:sz="0" w:space="0" w:color="auto"/>
      </w:divBdr>
    </w:div>
    <w:div w:id="1703240227">
      <w:bodyDiv w:val="1"/>
      <w:marLeft w:val="0"/>
      <w:marRight w:val="0"/>
      <w:marTop w:val="0"/>
      <w:marBottom w:val="0"/>
      <w:divBdr>
        <w:top w:val="none" w:sz="0" w:space="0" w:color="auto"/>
        <w:left w:val="none" w:sz="0" w:space="0" w:color="auto"/>
        <w:bottom w:val="none" w:sz="0" w:space="0" w:color="auto"/>
        <w:right w:val="none" w:sz="0" w:space="0" w:color="auto"/>
      </w:divBdr>
    </w:div>
    <w:div w:id="1703481450">
      <w:bodyDiv w:val="1"/>
      <w:marLeft w:val="0"/>
      <w:marRight w:val="0"/>
      <w:marTop w:val="0"/>
      <w:marBottom w:val="0"/>
      <w:divBdr>
        <w:top w:val="none" w:sz="0" w:space="0" w:color="auto"/>
        <w:left w:val="none" w:sz="0" w:space="0" w:color="auto"/>
        <w:bottom w:val="none" w:sz="0" w:space="0" w:color="auto"/>
        <w:right w:val="none" w:sz="0" w:space="0" w:color="auto"/>
      </w:divBdr>
    </w:div>
    <w:div w:id="1703747762">
      <w:bodyDiv w:val="1"/>
      <w:marLeft w:val="0"/>
      <w:marRight w:val="0"/>
      <w:marTop w:val="0"/>
      <w:marBottom w:val="0"/>
      <w:divBdr>
        <w:top w:val="none" w:sz="0" w:space="0" w:color="auto"/>
        <w:left w:val="none" w:sz="0" w:space="0" w:color="auto"/>
        <w:bottom w:val="none" w:sz="0" w:space="0" w:color="auto"/>
        <w:right w:val="none" w:sz="0" w:space="0" w:color="auto"/>
      </w:divBdr>
    </w:div>
    <w:div w:id="1704013373">
      <w:bodyDiv w:val="1"/>
      <w:marLeft w:val="0"/>
      <w:marRight w:val="0"/>
      <w:marTop w:val="0"/>
      <w:marBottom w:val="0"/>
      <w:divBdr>
        <w:top w:val="none" w:sz="0" w:space="0" w:color="auto"/>
        <w:left w:val="none" w:sz="0" w:space="0" w:color="auto"/>
        <w:bottom w:val="none" w:sz="0" w:space="0" w:color="auto"/>
        <w:right w:val="none" w:sz="0" w:space="0" w:color="auto"/>
      </w:divBdr>
    </w:div>
    <w:div w:id="1704017344">
      <w:bodyDiv w:val="1"/>
      <w:marLeft w:val="0"/>
      <w:marRight w:val="0"/>
      <w:marTop w:val="0"/>
      <w:marBottom w:val="0"/>
      <w:divBdr>
        <w:top w:val="none" w:sz="0" w:space="0" w:color="auto"/>
        <w:left w:val="none" w:sz="0" w:space="0" w:color="auto"/>
        <w:bottom w:val="none" w:sz="0" w:space="0" w:color="auto"/>
        <w:right w:val="none" w:sz="0" w:space="0" w:color="auto"/>
      </w:divBdr>
    </w:div>
    <w:div w:id="1704674808">
      <w:bodyDiv w:val="1"/>
      <w:marLeft w:val="0"/>
      <w:marRight w:val="0"/>
      <w:marTop w:val="0"/>
      <w:marBottom w:val="0"/>
      <w:divBdr>
        <w:top w:val="none" w:sz="0" w:space="0" w:color="auto"/>
        <w:left w:val="none" w:sz="0" w:space="0" w:color="auto"/>
        <w:bottom w:val="none" w:sz="0" w:space="0" w:color="auto"/>
        <w:right w:val="none" w:sz="0" w:space="0" w:color="auto"/>
      </w:divBdr>
    </w:div>
    <w:div w:id="1705474127">
      <w:bodyDiv w:val="1"/>
      <w:marLeft w:val="0"/>
      <w:marRight w:val="0"/>
      <w:marTop w:val="0"/>
      <w:marBottom w:val="0"/>
      <w:divBdr>
        <w:top w:val="none" w:sz="0" w:space="0" w:color="auto"/>
        <w:left w:val="none" w:sz="0" w:space="0" w:color="auto"/>
        <w:bottom w:val="none" w:sz="0" w:space="0" w:color="auto"/>
        <w:right w:val="none" w:sz="0" w:space="0" w:color="auto"/>
      </w:divBdr>
    </w:div>
    <w:div w:id="1705861644">
      <w:bodyDiv w:val="1"/>
      <w:marLeft w:val="0"/>
      <w:marRight w:val="0"/>
      <w:marTop w:val="0"/>
      <w:marBottom w:val="0"/>
      <w:divBdr>
        <w:top w:val="none" w:sz="0" w:space="0" w:color="auto"/>
        <w:left w:val="none" w:sz="0" w:space="0" w:color="auto"/>
        <w:bottom w:val="none" w:sz="0" w:space="0" w:color="auto"/>
        <w:right w:val="none" w:sz="0" w:space="0" w:color="auto"/>
      </w:divBdr>
    </w:div>
    <w:div w:id="1706178740">
      <w:bodyDiv w:val="1"/>
      <w:marLeft w:val="0"/>
      <w:marRight w:val="0"/>
      <w:marTop w:val="0"/>
      <w:marBottom w:val="0"/>
      <w:divBdr>
        <w:top w:val="none" w:sz="0" w:space="0" w:color="auto"/>
        <w:left w:val="none" w:sz="0" w:space="0" w:color="auto"/>
        <w:bottom w:val="none" w:sz="0" w:space="0" w:color="auto"/>
        <w:right w:val="none" w:sz="0" w:space="0" w:color="auto"/>
      </w:divBdr>
    </w:div>
    <w:div w:id="1707439357">
      <w:bodyDiv w:val="1"/>
      <w:marLeft w:val="0"/>
      <w:marRight w:val="0"/>
      <w:marTop w:val="0"/>
      <w:marBottom w:val="0"/>
      <w:divBdr>
        <w:top w:val="none" w:sz="0" w:space="0" w:color="auto"/>
        <w:left w:val="none" w:sz="0" w:space="0" w:color="auto"/>
        <w:bottom w:val="none" w:sz="0" w:space="0" w:color="auto"/>
        <w:right w:val="none" w:sz="0" w:space="0" w:color="auto"/>
      </w:divBdr>
    </w:div>
    <w:div w:id="1707752367">
      <w:bodyDiv w:val="1"/>
      <w:marLeft w:val="0"/>
      <w:marRight w:val="0"/>
      <w:marTop w:val="0"/>
      <w:marBottom w:val="0"/>
      <w:divBdr>
        <w:top w:val="none" w:sz="0" w:space="0" w:color="auto"/>
        <w:left w:val="none" w:sz="0" w:space="0" w:color="auto"/>
        <w:bottom w:val="none" w:sz="0" w:space="0" w:color="auto"/>
        <w:right w:val="none" w:sz="0" w:space="0" w:color="auto"/>
      </w:divBdr>
    </w:div>
    <w:div w:id="1707753578">
      <w:bodyDiv w:val="1"/>
      <w:marLeft w:val="0"/>
      <w:marRight w:val="0"/>
      <w:marTop w:val="0"/>
      <w:marBottom w:val="0"/>
      <w:divBdr>
        <w:top w:val="none" w:sz="0" w:space="0" w:color="auto"/>
        <w:left w:val="none" w:sz="0" w:space="0" w:color="auto"/>
        <w:bottom w:val="none" w:sz="0" w:space="0" w:color="auto"/>
        <w:right w:val="none" w:sz="0" w:space="0" w:color="auto"/>
      </w:divBdr>
    </w:div>
    <w:div w:id="1707868936">
      <w:bodyDiv w:val="1"/>
      <w:marLeft w:val="0"/>
      <w:marRight w:val="0"/>
      <w:marTop w:val="0"/>
      <w:marBottom w:val="0"/>
      <w:divBdr>
        <w:top w:val="none" w:sz="0" w:space="0" w:color="auto"/>
        <w:left w:val="none" w:sz="0" w:space="0" w:color="auto"/>
        <w:bottom w:val="none" w:sz="0" w:space="0" w:color="auto"/>
        <w:right w:val="none" w:sz="0" w:space="0" w:color="auto"/>
      </w:divBdr>
    </w:div>
    <w:div w:id="1708025180">
      <w:bodyDiv w:val="1"/>
      <w:marLeft w:val="0"/>
      <w:marRight w:val="0"/>
      <w:marTop w:val="0"/>
      <w:marBottom w:val="0"/>
      <w:divBdr>
        <w:top w:val="none" w:sz="0" w:space="0" w:color="auto"/>
        <w:left w:val="none" w:sz="0" w:space="0" w:color="auto"/>
        <w:bottom w:val="none" w:sz="0" w:space="0" w:color="auto"/>
        <w:right w:val="none" w:sz="0" w:space="0" w:color="auto"/>
      </w:divBdr>
    </w:div>
    <w:div w:id="1708329562">
      <w:bodyDiv w:val="1"/>
      <w:marLeft w:val="0"/>
      <w:marRight w:val="0"/>
      <w:marTop w:val="0"/>
      <w:marBottom w:val="0"/>
      <w:divBdr>
        <w:top w:val="none" w:sz="0" w:space="0" w:color="auto"/>
        <w:left w:val="none" w:sz="0" w:space="0" w:color="auto"/>
        <w:bottom w:val="none" w:sz="0" w:space="0" w:color="auto"/>
        <w:right w:val="none" w:sz="0" w:space="0" w:color="auto"/>
      </w:divBdr>
    </w:div>
    <w:div w:id="1708675285">
      <w:bodyDiv w:val="1"/>
      <w:marLeft w:val="0"/>
      <w:marRight w:val="0"/>
      <w:marTop w:val="0"/>
      <w:marBottom w:val="0"/>
      <w:divBdr>
        <w:top w:val="none" w:sz="0" w:space="0" w:color="auto"/>
        <w:left w:val="none" w:sz="0" w:space="0" w:color="auto"/>
        <w:bottom w:val="none" w:sz="0" w:space="0" w:color="auto"/>
        <w:right w:val="none" w:sz="0" w:space="0" w:color="auto"/>
      </w:divBdr>
    </w:div>
    <w:div w:id="1709336977">
      <w:bodyDiv w:val="1"/>
      <w:marLeft w:val="0"/>
      <w:marRight w:val="0"/>
      <w:marTop w:val="0"/>
      <w:marBottom w:val="0"/>
      <w:divBdr>
        <w:top w:val="none" w:sz="0" w:space="0" w:color="auto"/>
        <w:left w:val="none" w:sz="0" w:space="0" w:color="auto"/>
        <w:bottom w:val="none" w:sz="0" w:space="0" w:color="auto"/>
        <w:right w:val="none" w:sz="0" w:space="0" w:color="auto"/>
      </w:divBdr>
    </w:div>
    <w:div w:id="1710105827">
      <w:bodyDiv w:val="1"/>
      <w:marLeft w:val="0"/>
      <w:marRight w:val="0"/>
      <w:marTop w:val="0"/>
      <w:marBottom w:val="0"/>
      <w:divBdr>
        <w:top w:val="none" w:sz="0" w:space="0" w:color="auto"/>
        <w:left w:val="none" w:sz="0" w:space="0" w:color="auto"/>
        <w:bottom w:val="none" w:sz="0" w:space="0" w:color="auto"/>
        <w:right w:val="none" w:sz="0" w:space="0" w:color="auto"/>
      </w:divBdr>
    </w:div>
    <w:div w:id="1710494788">
      <w:bodyDiv w:val="1"/>
      <w:marLeft w:val="0"/>
      <w:marRight w:val="0"/>
      <w:marTop w:val="0"/>
      <w:marBottom w:val="0"/>
      <w:divBdr>
        <w:top w:val="none" w:sz="0" w:space="0" w:color="auto"/>
        <w:left w:val="none" w:sz="0" w:space="0" w:color="auto"/>
        <w:bottom w:val="none" w:sz="0" w:space="0" w:color="auto"/>
        <w:right w:val="none" w:sz="0" w:space="0" w:color="auto"/>
      </w:divBdr>
    </w:div>
    <w:div w:id="1710688345">
      <w:bodyDiv w:val="1"/>
      <w:marLeft w:val="0"/>
      <w:marRight w:val="0"/>
      <w:marTop w:val="0"/>
      <w:marBottom w:val="0"/>
      <w:divBdr>
        <w:top w:val="none" w:sz="0" w:space="0" w:color="auto"/>
        <w:left w:val="none" w:sz="0" w:space="0" w:color="auto"/>
        <w:bottom w:val="none" w:sz="0" w:space="0" w:color="auto"/>
        <w:right w:val="none" w:sz="0" w:space="0" w:color="auto"/>
      </w:divBdr>
    </w:div>
    <w:div w:id="1710951307">
      <w:bodyDiv w:val="1"/>
      <w:marLeft w:val="0"/>
      <w:marRight w:val="0"/>
      <w:marTop w:val="0"/>
      <w:marBottom w:val="0"/>
      <w:divBdr>
        <w:top w:val="none" w:sz="0" w:space="0" w:color="auto"/>
        <w:left w:val="none" w:sz="0" w:space="0" w:color="auto"/>
        <w:bottom w:val="none" w:sz="0" w:space="0" w:color="auto"/>
        <w:right w:val="none" w:sz="0" w:space="0" w:color="auto"/>
      </w:divBdr>
    </w:div>
    <w:div w:id="1710956193">
      <w:bodyDiv w:val="1"/>
      <w:marLeft w:val="0"/>
      <w:marRight w:val="0"/>
      <w:marTop w:val="0"/>
      <w:marBottom w:val="0"/>
      <w:divBdr>
        <w:top w:val="none" w:sz="0" w:space="0" w:color="auto"/>
        <w:left w:val="none" w:sz="0" w:space="0" w:color="auto"/>
        <w:bottom w:val="none" w:sz="0" w:space="0" w:color="auto"/>
        <w:right w:val="none" w:sz="0" w:space="0" w:color="auto"/>
      </w:divBdr>
    </w:div>
    <w:div w:id="1712224981">
      <w:bodyDiv w:val="1"/>
      <w:marLeft w:val="0"/>
      <w:marRight w:val="0"/>
      <w:marTop w:val="0"/>
      <w:marBottom w:val="0"/>
      <w:divBdr>
        <w:top w:val="none" w:sz="0" w:space="0" w:color="auto"/>
        <w:left w:val="none" w:sz="0" w:space="0" w:color="auto"/>
        <w:bottom w:val="none" w:sz="0" w:space="0" w:color="auto"/>
        <w:right w:val="none" w:sz="0" w:space="0" w:color="auto"/>
      </w:divBdr>
    </w:div>
    <w:div w:id="1712419396">
      <w:bodyDiv w:val="1"/>
      <w:marLeft w:val="0"/>
      <w:marRight w:val="0"/>
      <w:marTop w:val="0"/>
      <w:marBottom w:val="0"/>
      <w:divBdr>
        <w:top w:val="none" w:sz="0" w:space="0" w:color="auto"/>
        <w:left w:val="none" w:sz="0" w:space="0" w:color="auto"/>
        <w:bottom w:val="none" w:sz="0" w:space="0" w:color="auto"/>
        <w:right w:val="none" w:sz="0" w:space="0" w:color="auto"/>
      </w:divBdr>
    </w:div>
    <w:div w:id="1712456366">
      <w:bodyDiv w:val="1"/>
      <w:marLeft w:val="0"/>
      <w:marRight w:val="0"/>
      <w:marTop w:val="0"/>
      <w:marBottom w:val="0"/>
      <w:divBdr>
        <w:top w:val="none" w:sz="0" w:space="0" w:color="auto"/>
        <w:left w:val="none" w:sz="0" w:space="0" w:color="auto"/>
        <w:bottom w:val="none" w:sz="0" w:space="0" w:color="auto"/>
        <w:right w:val="none" w:sz="0" w:space="0" w:color="auto"/>
      </w:divBdr>
    </w:div>
    <w:div w:id="1712611150">
      <w:bodyDiv w:val="1"/>
      <w:marLeft w:val="0"/>
      <w:marRight w:val="0"/>
      <w:marTop w:val="0"/>
      <w:marBottom w:val="0"/>
      <w:divBdr>
        <w:top w:val="none" w:sz="0" w:space="0" w:color="auto"/>
        <w:left w:val="none" w:sz="0" w:space="0" w:color="auto"/>
        <w:bottom w:val="none" w:sz="0" w:space="0" w:color="auto"/>
        <w:right w:val="none" w:sz="0" w:space="0" w:color="auto"/>
      </w:divBdr>
    </w:div>
    <w:div w:id="1712876762">
      <w:bodyDiv w:val="1"/>
      <w:marLeft w:val="0"/>
      <w:marRight w:val="0"/>
      <w:marTop w:val="0"/>
      <w:marBottom w:val="0"/>
      <w:divBdr>
        <w:top w:val="none" w:sz="0" w:space="0" w:color="auto"/>
        <w:left w:val="none" w:sz="0" w:space="0" w:color="auto"/>
        <w:bottom w:val="none" w:sz="0" w:space="0" w:color="auto"/>
        <w:right w:val="none" w:sz="0" w:space="0" w:color="auto"/>
      </w:divBdr>
    </w:div>
    <w:div w:id="1712879719">
      <w:bodyDiv w:val="1"/>
      <w:marLeft w:val="0"/>
      <w:marRight w:val="0"/>
      <w:marTop w:val="0"/>
      <w:marBottom w:val="0"/>
      <w:divBdr>
        <w:top w:val="none" w:sz="0" w:space="0" w:color="auto"/>
        <w:left w:val="none" w:sz="0" w:space="0" w:color="auto"/>
        <w:bottom w:val="none" w:sz="0" w:space="0" w:color="auto"/>
        <w:right w:val="none" w:sz="0" w:space="0" w:color="auto"/>
      </w:divBdr>
    </w:div>
    <w:div w:id="1713458401">
      <w:bodyDiv w:val="1"/>
      <w:marLeft w:val="0"/>
      <w:marRight w:val="0"/>
      <w:marTop w:val="0"/>
      <w:marBottom w:val="0"/>
      <w:divBdr>
        <w:top w:val="none" w:sz="0" w:space="0" w:color="auto"/>
        <w:left w:val="none" w:sz="0" w:space="0" w:color="auto"/>
        <w:bottom w:val="none" w:sz="0" w:space="0" w:color="auto"/>
        <w:right w:val="none" w:sz="0" w:space="0" w:color="auto"/>
      </w:divBdr>
    </w:div>
    <w:div w:id="1713580666">
      <w:bodyDiv w:val="1"/>
      <w:marLeft w:val="0"/>
      <w:marRight w:val="0"/>
      <w:marTop w:val="0"/>
      <w:marBottom w:val="0"/>
      <w:divBdr>
        <w:top w:val="none" w:sz="0" w:space="0" w:color="auto"/>
        <w:left w:val="none" w:sz="0" w:space="0" w:color="auto"/>
        <w:bottom w:val="none" w:sz="0" w:space="0" w:color="auto"/>
        <w:right w:val="none" w:sz="0" w:space="0" w:color="auto"/>
      </w:divBdr>
    </w:div>
    <w:div w:id="1713580773">
      <w:bodyDiv w:val="1"/>
      <w:marLeft w:val="0"/>
      <w:marRight w:val="0"/>
      <w:marTop w:val="0"/>
      <w:marBottom w:val="0"/>
      <w:divBdr>
        <w:top w:val="none" w:sz="0" w:space="0" w:color="auto"/>
        <w:left w:val="none" w:sz="0" w:space="0" w:color="auto"/>
        <w:bottom w:val="none" w:sz="0" w:space="0" w:color="auto"/>
        <w:right w:val="none" w:sz="0" w:space="0" w:color="auto"/>
      </w:divBdr>
    </w:div>
    <w:div w:id="1713995764">
      <w:bodyDiv w:val="1"/>
      <w:marLeft w:val="0"/>
      <w:marRight w:val="0"/>
      <w:marTop w:val="0"/>
      <w:marBottom w:val="0"/>
      <w:divBdr>
        <w:top w:val="none" w:sz="0" w:space="0" w:color="auto"/>
        <w:left w:val="none" w:sz="0" w:space="0" w:color="auto"/>
        <w:bottom w:val="none" w:sz="0" w:space="0" w:color="auto"/>
        <w:right w:val="none" w:sz="0" w:space="0" w:color="auto"/>
      </w:divBdr>
    </w:div>
    <w:div w:id="1714815769">
      <w:bodyDiv w:val="1"/>
      <w:marLeft w:val="0"/>
      <w:marRight w:val="0"/>
      <w:marTop w:val="0"/>
      <w:marBottom w:val="0"/>
      <w:divBdr>
        <w:top w:val="none" w:sz="0" w:space="0" w:color="auto"/>
        <w:left w:val="none" w:sz="0" w:space="0" w:color="auto"/>
        <w:bottom w:val="none" w:sz="0" w:space="0" w:color="auto"/>
        <w:right w:val="none" w:sz="0" w:space="0" w:color="auto"/>
      </w:divBdr>
    </w:div>
    <w:div w:id="1715041441">
      <w:bodyDiv w:val="1"/>
      <w:marLeft w:val="0"/>
      <w:marRight w:val="0"/>
      <w:marTop w:val="0"/>
      <w:marBottom w:val="0"/>
      <w:divBdr>
        <w:top w:val="none" w:sz="0" w:space="0" w:color="auto"/>
        <w:left w:val="none" w:sz="0" w:space="0" w:color="auto"/>
        <w:bottom w:val="none" w:sz="0" w:space="0" w:color="auto"/>
        <w:right w:val="none" w:sz="0" w:space="0" w:color="auto"/>
      </w:divBdr>
    </w:div>
    <w:div w:id="1715078328">
      <w:bodyDiv w:val="1"/>
      <w:marLeft w:val="0"/>
      <w:marRight w:val="0"/>
      <w:marTop w:val="0"/>
      <w:marBottom w:val="0"/>
      <w:divBdr>
        <w:top w:val="none" w:sz="0" w:space="0" w:color="auto"/>
        <w:left w:val="none" w:sz="0" w:space="0" w:color="auto"/>
        <w:bottom w:val="none" w:sz="0" w:space="0" w:color="auto"/>
        <w:right w:val="none" w:sz="0" w:space="0" w:color="auto"/>
      </w:divBdr>
    </w:div>
    <w:div w:id="1715736694">
      <w:bodyDiv w:val="1"/>
      <w:marLeft w:val="0"/>
      <w:marRight w:val="0"/>
      <w:marTop w:val="0"/>
      <w:marBottom w:val="0"/>
      <w:divBdr>
        <w:top w:val="none" w:sz="0" w:space="0" w:color="auto"/>
        <w:left w:val="none" w:sz="0" w:space="0" w:color="auto"/>
        <w:bottom w:val="none" w:sz="0" w:space="0" w:color="auto"/>
        <w:right w:val="none" w:sz="0" w:space="0" w:color="auto"/>
      </w:divBdr>
    </w:div>
    <w:div w:id="1716077604">
      <w:bodyDiv w:val="1"/>
      <w:marLeft w:val="0"/>
      <w:marRight w:val="0"/>
      <w:marTop w:val="0"/>
      <w:marBottom w:val="0"/>
      <w:divBdr>
        <w:top w:val="none" w:sz="0" w:space="0" w:color="auto"/>
        <w:left w:val="none" w:sz="0" w:space="0" w:color="auto"/>
        <w:bottom w:val="none" w:sz="0" w:space="0" w:color="auto"/>
        <w:right w:val="none" w:sz="0" w:space="0" w:color="auto"/>
      </w:divBdr>
    </w:div>
    <w:div w:id="1716467940">
      <w:bodyDiv w:val="1"/>
      <w:marLeft w:val="0"/>
      <w:marRight w:val="0"/>
      <w:marTop w:val="0"/>
      <w:marBottom w:val="0"/>
      <w:divBdr>
        <w:top w:val="none" w:sz="0" w:space="0" w:color="auto"/>
        <w:left w:val="none" w:sz="0" w:space="0" w:color="auto"/>
        <w:bottom w:val="none" w:sz="0" w:space="0" w:color="auto"/>
        <w:right w:val="none" w:sz="0" w:space="0" w:color="auto"/>
      </w:divBdr>
    </w:div>
    <w:div w:id="1716586220">
      <w:bodyDiv w:val="1"/>
      <w:marLeft w:val="0"/>
      <w:marRight w:val="0"/>
      <w:marTop w:val="0"/>
      <w:marBottom w:val="0"/>
      <w:divBdr>
        <w:top w:val="none" w:sz="0" w:space="0" w:color="auto"/>
        <w:left w:val="none" w:sz="0" w:space="0" w:color="auto"/>
        <w:bottom w:val="none" w:sz="0" w:space="0" w:color="auto"/>
        <w:right w:val="none" w:sz="0" w:space="0" w:color="auto"/>
      </w:divBdr>
    </w:div>
    <w:div w:id="1716849999">
      <w:bodyDiv w:val="1"/>
      <w:marLeft w:val="0"/>
      <w:marRight w:val="0"/>
      <w:marTop w:val="0"/>
      <w:marBottom w:val="0"/>
      <w:divBdr>
        <w:top w:val="none" w:sz="0" w:space="0" w:color="auto"/>
        <w:left w:val="none" w:sz="0" w:space="0" w:color="auto"/>
        <w:bottom w:val="none" w:sz="0" w:space="0" w:color="auto"/>
        <w:right w:val="none" w:sz="0" w:space="0" w:color="auto"/>
      </w:divBdr>
    </w:div>
    <w:div w:id="1717388832">
      <w:bodyDiv w:val="1"/>
      <w:marLeft w:val="0"/>
      <w:marRight w:val="0"/>
      <w:marTop w:val="0"/>
      <w:marBottom w:val="0"/>
      <w:divBdr>
        <w:top w:val="none" w:sz="0" w:space="0" w:color="auto"/>
        <w:left w:val="none" w:sz="0" w:space="0" w:color="auto"/>
        <w:bottom w:val="none" w:sz="0" w:space="0" w:color="auto"/>
        <w:right w:val="none" w:sz="0" w:space="0" w:color="auto"/>
      </w:divBdr>
    </w:div>
    <w:div w:id="1717895760">
      <w:bodyDiv w:val="1"/>
      <w:marLeft w:val="0"/>
      <w:marRight w:val="0"/>
      <w:marTop w:val="0"/>
      <w:marBottom w:val="0"/>
      <w:divBdr>
        <w:top w:val="none" w:sz="0" w:space="0" w:color="auto"/>
        <w:left w:val="none" w:sz="0" w:space="0" w:color="auto"/>
        <w:bottom w:val="none" w:sz="0" w:space="0" w:color="auto"/>
        <w:right w:val="none" w:sz="0" w:space="0" w:color="auto"/>
      </w:divBdr>
    </w:div>
    <w:div w:id="1718502519">
      <w:bodyDiv w:val="1"/>
      <w:marLeft w:val="0"/>
      <w:marRight w:val="0"/>
      <w:marTop w:val="0"/>
      <w:marBottom w:val="0"/>
      <w:divBdr>
        <w:top w:val="none" w:sz="0" w:space="0" w:color="auto"/>
        <w:left w:val="none" w:sz="0" w:space="0" w:color="auto"/>
        <w:bottom w:val="none" w:sz="0" w:space="0" w:color="auto"/>
        <w:right w:val="none" w:sz="0" w:space="0" w:color="auto"/>
      </w:divBdr>
    </w:div>
    <w:div w:id="1718699419">
      <w:bodyDiv w:val="1"/>
      <w:marLeft w:val="0"/>
      <w:marRight w:val="0"/>
      <w:marTop w:val="0"/>
      <w:marBottom w:val="0"/>
      <w:divBdr>
        <w:top w:val="none" w:sz="0" w:space="0" w:color="auto"/>
        <w:left w:val="none" w:sz="0" w:space="0" w:color="auto"/>
        <w:bottom w:val="none" w:sz="0" w:space="0" w:color="auto"/>
        <w:right w:val="none" w:sz="0" w:space="0" w:color="auto"/>
      </w:divBdr>
    </w:div>
    <w:div w:id="1718889984">
      <w:bodyDiv w:val="1"/>
      <w:marLeft w:val="0"/>
      <w:marRight w:val="0"/>
      <w:marTop w:val="0"/>
      <w:marBottom w:val="0"/>
      <w:divBdr>
        <w:top w:val="none" w:sz="0" w:space="0" w:color="auto"/>
        <w:left w:val="none" w:sz="0" w:space="0" w:color="auto"/>
        <w:bottom w:val="none" w:sz="0" w:space="0" w:color="auto"/>
        <w:right w:val="none" w:sz="0" w:space="0" w:color="auto"/>
      </w:divBdr>
    </w:div>
    <w:div w:id="1719667026">
      <w:bodyDiv w:val="1"/>
      <w:marLeft w:val="0"/>
      <w:marRight w:val="0"/>
      <w:marTop w:val="0"/>
      <w:marBottom w:val="0"/>
      <w:divBdr>
        <w:top w:val="none" w:sz="0" w:space="0" w:color="auto"/>
        <w:left w:val="none" w:sz="0" w:space="0" w:color="auto"/>
        <w:bottom w:val="none" w:sz="0" w:space="0" w:color="auto"/>
        <w:right w:val="none" w:sz="0" w:space="0" w:color="auto"/>
      </w:divBdr>
    </w:div>
    <w:div w:id="1719667672">
      <w:bodyDiv w:val="1"/>
      <w:marLeft w:val="0"/>
      <w:marRight w:val="0"/>
      <w:marTop w:val="0"/>
      <w:marBottom w:val="0"/>
      <w:divBdr>
        <w:top w:val="none" w:sz="0" w:space="0" w:color="auto"/>
        <w:left w:val="none" w:sz="0" w:space="0" w:color="auto"/>
        <w:bottom w:val="none" w:sz="0" w:space="0" w:color="auto"/>
        <w:right w:val="none" w:sz="0" w:space="0" w:color="auto"/>
      </w:divBdr>
    </w:div>
    <w:div w:id="1719892466">
      <w:bodyDiv w:val="1"/>
      <w:marLeft w:val="0"/>
      <w:marRight w:val="0"/>
      <w:marTop w:val="0"/>
      <w:marBottom w:val="0"/>
      <w:divBdr>
        <w:top w:val="none" w:sz="0" w:space="0" w:color="auto"/>
        <w:left w:val="none" w:sz="0" w:space="0" w:color="auto"/>
        <w:bottom w:val="none" w:sz="0" w:space="0" w:color="auto"/>
        <w:right w:val="none" w:sz="0" w:space="0" w:color="auto"/>
      </w:divBdr>
    </w:div>
    <w:div w:id="1720083622">
      <w:bodyDiv w:val="1"/>
      <w:marLeft w:val="0"/>
      <w:marRight w:val="0"/>
      <w:marTop w:val="0"/>
      <w:marBottom w:val="0"/>
      <w:divBdr>
        <w:top w:val="none" w:sz="0" w:space="0" w:color="auto"/>
        <w:left w:val="none" w:sz="0" w:space="0" w:color="auto"/>
        <w:bottom w:val="none" w:sz="0" w:space="0" w:color="auto"/>
        <w:right w:val="none" w:sz="0" w:space="0" w:color="auto"/>
      </w:divBdr>
    </w:div>
    <w:div w:id="1720548827">
      <w:bodyDiv w:val="1"/>
      <w:marLeft w:val="0"/>
      <w:marRight w:val="0"/>
      <w:marTop w:val="0"/>
      <w:marBottom w:val="0"/>
      <w:divBdr>
        <w:top w:val="none" w:sz="0" w:space="0" w:color="auto"/>
        <w:left w:val="none" w:sz="0" w:space="0" w:color="auto"/>
        <w:bottom w:val="none" w:sz="0" w:space="0" w:color="auto"/>
        <w:right w:val="none" w:sz="0" w:space="0" w:color="auto"/>
      </w:divBdr>
    </w:div>
    <w:div w:id="1721435768">
      <w:bodyDiv w:val="1"/>
      <w:marLeft w:val="0"/>
      <w:marRight w:val="0"/>
      <w:marTop w:val="0"/>
      <w:marBottom w:val="0"/>
      <w:divBdr>
        <w:top w:val="none" w:sz="0" w:space="0" w:color="auto"/>
        <w:left w:val="none" w:sz="0" w:space="0" w:color="auto"/>
        <w:bottom w:val="none" w:sz="0" w:space="0" w:color="auto"/>
        <w:right w:val="none" w:sz="0" w:space="0" w:color="auto"/>
      </w:divBdr>
    </w:div>
    <w:div w:id="1722166340">
      <w:bodyDiv w:val="1"/>
      <w:marLeft w:val="0"/>
      <w:marRight w:val="0"/>
      <w:marTop w:val="0"/>
      <w:marBottom w:val="0"/>
      <w:divBdr>
        <w:top w:val="none" w:sz="0" w:space="0" w:color="auto"/>
        <w:left w:val="none" w:sz="0" w:space="0" w:color="auto"/>
        <w:bottom w:val="none" w:sz="0" w:space="0" w:color="auto"/>
        <w:right w:val="none" w:sz="0" w:space="0" w:color="auto"/>
      </w:divBdr>
    </w:div>
    <w:div w:id="1722552342">
      <w:bodyDiv w:val="1"/>
      <w:marLeft w:val="0"/>
      <w:marRight w:val="0"/>
      <w:marTop w:val="0"/>
      <w:marBottom w:val="0"/>
      <w:divBdr>
        <w:top w:val="none" w:sz="0" w:space="0" w:color="auto"/>
        <w:left w:val="none" w:sz="0" w:space="0" w:color="auto"/>
        <w:bottom w:val="none" w:sz="0" w:space="0" w:color="auto"/>
        <w:right w:val="none" w:sz="0" w:space="0" w:color="auto"/>
      </w:divBdr>
    </w:div>
    <w:div w:id="1722896059">
      <w:bodyDiv w:val="1"/>
      <w:marLeft w:val="0"/>
      <w:marRight w:val="0"/>
      <w:marTop w:val="0"/>
      <w:marBottom w:val="0"/>
      <w:divBdr>
        <w:top w:val="none" w:sz="0" w:space="0" w:color="auto"/>
        <w:left w:val="none" w:sz="0" w:space="0" w:color="auto"/>
        <w:bottom w:val="none" w:sz="0" w:space="0" w:color="auto"/>
        <w:right w:val="none" w:sz="0" w:space="0" w:color="auto"/>
      </w:divBdr>
    </w:div>
    <w:div w:id="1722902709">
      <w:bodyDiv w:val="1"/>
      <w:marLeft w:val="0"/>
      <w:marRight w:val="0"/>
      <w:marTop w:val="0"/>
      <w:marBottom w:val="0"/>
      <w:divBdr>
        <w:top w:val="none" w:sz="0" w:space="0" w:color="auto"/>
        <w:left w:val="none" w:sz="0" w:space="0" w:color="auto"/>
        <w:bottom w:val="none" w:sz="0" w:space="0" w:color="auto"/>
        <w:right w:val="none" w:sz="0" w:space="0" w:color="auto"/>
      </w:divBdr>
    </w:div>
    <w:div w:id="1723555282">
      <w:bodyDiv w:val="1"/>
      <w:marLeft w:val="0"/>
      <w:marRight w:val="0"/>
      <w:marTop w:val="0"/>
      <w:marBottom w:val="0"/>
      <w:divBdr>
        <w:top w:val="none" w:sz="0" w:space="0" w:color="auto"/>
        <w:left w:val="none" w:sz="0" w:space="0" w:color="auto"/>
        <w:bottom w:val="none" w:sz="0" w:space="0" w:color="auto"/>
        <w:right w:val="none" w:sz="0" w:space="0" w:color="auto"/>
      </w:divBdr>
    </w:div>
    <w:div w:id="1723557085">
      <w:bodyDiv w:val="1"/>
      <w:marLeft w:val="0"/>
      <w:marRight w:val="0"/>
      <w:marTop w:val="0"/>
      <w:marBottom w:val="0"/>
      <w:divBdr>
        <w:top w:val="none" w:sz="0" w:space="0" w:color="auto"/>
        <w:left w:val="none" w:sz="0" w:space="0" w:color="auto"/>
        <w:bottom w:val="none" w:sz="0" w:space="0" w:color="auto"/>
        <w:right w:val="none" w:sz="0" w:space="0" w:color="auto"/>
      </w:divBdr>
    </w:div>
    <w:div w:id="1724254379">
      <w:bodyDiv w:val="1"/>
      <w:marLeft w:val="0"/>
      <w:marRight w:val="0"/>
      <w:marTop w:val="0"/>
      <w:marBottom w:val="0"/>
      <w:divBdr>
        <w:top w:val="none" w:sz="0" w:space="0" w:color="auto"/>
        <w:left w:val="none" w:sz="0" w:space="0" w:color="auto"/>
        <w:bottom w:val="none" w:sz="0" w:space="0" w:color="auto"/>
        <w:right w:val="none" w:sz="0" w:space="0" w:color="auto"/>
      </w:divBdr>
    </w:div>
    <w:div w:id="1724451223">
      <w:bodyDiv w:val="1"/>
      <w:marLeft w:val="0"/>
      <w:marRight w:val="0"/>
      <w:marTop w:val="0"/>
      <w:marBottom w:val="0"/>
      <w:divBdr>
        <w:top w:val="none" w:sz="0" w:space="0" w:color="auto"/>
        <w:left w:val="none" w:sz="0" w:space="0" w:color="auto"/>
        <w:bottom w:val="none" w:sz="0" w:space="0" w:color="auto"/>
        <w:right w:val="none" w:sz="0" w:space="0" w:color="auto"/>
      </w:divBdr>
    </w:div>
    <w:div w:id="1724862195">
      <w:bodyDiv w:val="1"/>
      <w:marLeft w:val="0"/>
      <w:marRight w:val="0"/>
      <w:marTop w:val="0"/>
      <w:marBottom w:val="0"/>
      <w:divBdr>
        <w:top w:val="none" w:sz="0" w:space="0" w:color="auto"/>
        <w:left w:val="none" w:sz="0" w:space="0" w:color="auto"/>
        <w:bottom w:val="none" w:sz="0" w:space="0" w:color="auto"/>
        <w:right w:val="none" w:sz="0" w:space="0" w:color="auto"/>
      </w:divBdr>
    </w:div>
    <w:div w:id="1725593372">
      <w:bodyDiv w:val="1"/>
      <w:marLeft w:val="0"/>
      <w:marRight w:val="0"/>
      <w:marTop w:val="0"/>
      <w:marBottom w:val="0"/>
      <w:divBdr>
        <w:top w:val="none" w:sz="0" w:space="0" w:color="auto"/>
        <w:left w:val="none" w:sz="0" w:space="0" w:color="auto"/>
        <w:bottom w:val="none" w:sz="0" w:space="0" w:color="auto"/>
        <w:right w:val="none" w:sz="0" w:space="0" w:color="auto"/>
      </w:divBdr>
    </w:div>
    <w:div w:id="1725788594">
      <w:bodyDiv w:val="1"/>
      <w:marLeft w:val="0"/>
      <w:marRight w:val="0"/>
      <w:marTop w:val="0"/>
      <w:marBottom w:val="0"/>
      <w:divBdr>
        <w:top w:val="none" w:sz="0" w:space="0" w:color="auto"/>
        <w:left w:val="none" w:sz="0" w:space="0" w:color="auto"/>
        <w:bottom w:val="none" w:sz="0" w:space="0" w:color="auto"/>
        <w:right w:val="none" w:sz="0" w:space="0" w:color="auto"/>
      </w:divBdr>
    </w:div>
    <w:div w:id="1726026526">
      <w:bodyDiv w:val="1"/>
      <w:marLeft w:val="0"/>
      <w:marRight w:val="0"/>
      <w:marTop w:val="0"/>
      <w:marBottom w:val="0"/>
      <w:divBdr>
        <w:top w:val="none" w:sz="0" w:space="0" w:color="auto"/>
        <w:left w:val="none" w:sz="0" w:space="0" w:color="auto"/>
        <w:bottom w:val="none" w:sz="0" w:space="0" w:color="auto"/>
        <w:right w:val="none" w:sz="0" w:space="0" w:color="auto"/>
      </w:divBdr>
    </w:div>
    <w:div w:id="1726374857">
      <w:bodyDiv w:val="1"/>
      <w:marLeft w:val="0"/>
      <w:marRight w:val="0"/>
      <w:marTop w:val="0"/>
      <w:marBottom w:val="0"/>
      <w:divBdr>
        <w:top w:val="none" w:sz="0" w:space="0" w:color="auto"/>
        <w:left w:val="none" w:sz="0" w:space="0" w:color="auto"/>
        <w:bottom w:val="none" w:sz="0" w:space="0" w:color="auto"/>
        <w:right w:val="none" w:sz="0" w:space="0" w:color="auto"/>
      </w:divBdr>
    </w:div>
    <w:div w:id="1728528061">
      <w:bodyDiv w:val="1"/>
      <w:marLeft w:val="0"/>
      <w:marRight w:val="0"/>
      <w:marTop w:val="0"/>
      <w:marBottom w:val="0"/>
      <w:divBdr>
        <w:top w:val="none" w:sz="0" w:space="0" w:color="auto"/>
        <w:left w:val="none" w:sz="0" w:space="0" w:color="auto"/>
        <w:bottom w:val="none" w:sz="0" w:space="0" w:color="auto"/>
        <w:right w:val="none" w:sz="0" w:space="0" w:color="auto"/>
      </w:divBdr>
    </w:div>
    <w:div w:id="1728528979">
      <w:bodyDiv w:val="1"/>
      <w:marLeft w:val="0"/>
      <w:marRight w:val="0"/>
      <w:marTop w:val="0"/>
      <w:marBottom w:val="0"/>
      <w:divBdr>
        <w:top w:val="none" w:sz="0" w:space="0" w:color="auto"/>
        <w:left w:val="none" w:sz="0" w:space="0" w:color="auto"/>
        <w:bottom w:val="none" w:sz="0" w:space="0" w:color="auto"/>
        <w:right w:val="none" w:sz="0" w:space="0" w:color="auto"/>
      </w:divBdr>
    </w:div>
    <w:div w:id="1728718649">
      <w:bodyDiv w:val="1"/>
      <w:marLeft w:val="0"/>
      <w:marRight w:val="0"/>
      <w:marTop w:val="0"/>
      <w:marBottom w:val="0"/>
      <w:divBdr>
        <w:top w:val="none" w:sz="0" w:space="0" w:color="auto"/>
        <w:left w:val="none" w:sz="0" w:space="0" w:color="auto"/>
        <w:bottom w:val="none" w:sz="0" w:space="0" w:color="auto"/>
        <w:right w:val="none" w:sz="0" w:space="0" w:color="auto"/>
      </w:divBdr>
    </w:div>
    <w:div w:id="1728800180">
      <w:bodyDiv w:val="1"/>
      <w:marLeft w:val="0"/>
      <w:marRight w:val="0"/>
      <w:marTop w:val="0"/>
      <w:marBottom w:val="0"/>
      <w:divBdr>
        <w:top w:val="none" w:sz="0" w:space="0" w:color="auto"/>
        <w:left w:val="none" w:sz="0" w:space="0" w:color="auto"/>
        <w:bottom w:val="none" w:sz="0" w:space="0" w:color="auto"/>
        <w:right w:val="none" w:sz="0" w:space="0" w:color="auto"/>
      </w:divBdr>
    </w:div>
    <w:div w:id="1729526688">
      <w:bodyDiv w:val="1"/>
      <w:marLeft w:val="0"/>
      <w:marRight w:val="0"/>
      <w:marTop w:val="0"/>
      <w:marBottom w:val="0"/>
      <w:divBdr>
        <w:top w:val="none" w:sz="0" w:space="0" w:color="auto"/>
        <w:left w:val="none" w:sz="0" w:space="0" w:color="auto"/>
        <w:bottom w:val="none" w:sz="0" w:space="0" w:color="auto"/>
        <w:right w:val="none" w:sz="0" w:space="0" w:color="auto"/>
      </w:divBdr>
    </w:div>
    <w:div w:id="1729568359">
      <w:bodyDiv w:val="1"/>
      <w:marLeft w:val="0"/>
      <w:marRight w:val="0"/>
      <w:marTop w:val="0"/>
      <w:marBottom w:val="0"/>
      <w:divBdr>
        <w:top w:val="none" w:sz="0" w:space="0" w:color="auto"/>
        <w:left w:val="none" w:sz="0" w:space="0" w:color="auto"/>
        <w:bottom w:val="none" w:sz="0" w:space="0" w:color="auto"/>
        <w:right w:val="none" w:sz="0" w:space="0" w:color="auto"/>
      </w:divBdr>
    </w:div>
    <w:div w:id="1729575991">
      <w:bodyDiv w:val="1"/>
      <w:marLeft w:val="0"/>
      <w:marRight w:val="0"/>
      <w:marTop w:val="0"/>
      <w:marBottom w:val="0"/>
      <w:divBdr>
        <w:top w:val="none" w:sz="0" w:space="0" w:color="auto"/>
        <w:left w:val="none" w:sz="0" w:space="0" w:color="auto"/>
        <w:bottom w:val="none" w:sz="0" w:space="0" w:color="auto"/>
        <w:right w:val="none" w:sz="0" w:space="0" w:color="auto"/>
      </w:divBdr>
    </w:div>
    <w:div w:id="1731222605">
      <w:bodyDiv w:val="1"/>
      <w:marLeft w:val="0"/>
      <w:marRight w:val="0"/>
      <w:marTop w:val="0"/>
      <w:marBottom w:val="0"/>
      <w:divBdr>
        <w:top w:val="none" w:sz="0" w:space="0" w:color="auto"/>
        <w:left w:val="none" w:sz="0" w:space="0" w:color="auto"/>
        <w:bottom w:val="none" w:sz="0" w:space="0" w:color="auto"/>
        <w:right w:val="none" w:sz="0" w:space="0" w:color="auto"/>
      </w:divBdr>
    </w:div>
    <w:div w:id="1731878110">
      <w:bodyDiv w:val="1"/>
      <w:marLeft w:val="0"/>
      <w:marRight w:val="0"/>
      <w:marTop w:val="0"/>
      <w:marBottom w:val="0"/>
      <w:divBdr>
        <w:top w:val="none" w:sz="0" w:space="0" w:color="auto"/>
        <w:left w:val="none" w:sz="0" w:space="0" w:color="auto"/>
        <w:bottom w:val="none" w:sz="0" w:space="0" w:color="auto"/>
        <w:right w:val="none" w:sz="0" w:space="0" w:color="auto"/>
      </w:divBdr>
    </w:div>
    <w:div w:id="1732340266">
      <w:bodyDiv w:val="1"/>
      <w:marLeft w:val="0"/>
      <w:marRight w:val="0"/>
      <w:marTop w:val="0"/>
      <w:marBottom w:val="0"/>
      <w:divBdr>
        <w:top w:val="none" w:sz="0" w:space="0" w:color="auto"/>
        <w:left w:val="none" w:sz="0" w:space="0" w:color="auto"/>
        <w:bottom w:val="none" w:sz="0" w:space="0" w:color="auto"/>
        <w:right w:val="none" w:sz="0" w:space="0" w:color="auto"/>
      </w:divBdr>
    </w:div>
    <w:div w:id="1732344586">
      <w:bodyDiv w:val="1"/>
      <w:marLeft w:val="0"/>
      <w:marRight w:val="0"/>
      <w:marTop w:val="0"/>
      <w:marBottom w:val="0"/>
      <w:divBdr>
        <w:top w:val="none" w:sz="0" w:space="0" w:color="auto"/>
        <w:left w:val="none" w:sz="0" w:space="0" w:color="auto"/>
        <w:bottom w:val="none" w:sz="0" w:space="0" w:color="auto"/>
        <w:right w:val="none" w:sz="0" w:space="0" w:color="auto"/>
      </w:divBdr>
    </w:div>
    <w:div w:id="1732535509">
      <w:bodyDiv w:val="1"/>
      <w:marLeft w:val="0"/>
      <w:marRight w:val="0"/>
      <w:marTop w:val="0"/>
      <w:marBottom w:val="0"/>
      <w:divBdr>
        <w:top w:val="none" w:sz="0" w:space="0" w:color="auto"/>
        <w:left w:val="none" w:sz="0" w:space="0" w:color="auto"/>
        <w:bottom w:val="none" w:sz="0" w:space="0" w:color="auto"/>
        <w:right w:val="none" w:sz="0" w:space="0" w:color="auto"/>
      </w:divBdr>
    </w:div>
    <w:div w:id="1733117317">
      <w:bodyDiv w:val="1"/>
      <w:marLeft w:val="0"/>
      <w:marRight w:val="0"/>
      <w:marTop w:val="0"/>
      <w:marBottom w:val="0"/>
      <w:divBdr>
        <w:top w:val="none" w:sz="0" w:space="0" w:color="auto"/>
        <w:left w:val="none" w:sz="0" w:space="0" w:color="auto"/>
        <w:bottom w:val="none" w:sz="0" w:space="0" w:color="auto"/>
        <w:right w:val="none" w:sz="0" w:space="0" w:color="auto"/>
      </w:divBdr>
    </w:div>
    <w:div w:id="1733187323">
      <w:bodyDiv w:val="1"/>
      <w:marLeft w:val="0"/>
      <w:marRight w:val="0"/>
      <w:marTop w:val="0"/>
      <w:marBottom w:val="0"/>
      <w:divBdr>
        <w:top w:val="none" w:sz="0" w:space="0" w:color="auto"/>
        <w:left w:val="none" w:sz="0" w:space="0" w:color="auto"/>
        <w:bottom w:val="none" w:sz="0" w:space="0" w:color="auto"/>
        <w:right w:val="none" w:sz="0" w:space="0" w:color="auto"/>
      </w:divBdr>
    </w:div>
    <w:div w:id="1733499332">
      <w:bodyDiv w:val="1"/>
      <w:marLeft w:val="0"/>
      <w:marRight w:val="0"/>
      <w:marTop w:val="0"/>
      <w:marBottom w:val="0"/>
      <w:divBdr>
        <w:top w:val="none" w:sz="0" w:space="0" w:color="auto"/>
        <w:left w:val="none" w:sz="0" w:space="0" w:color="auto"/>
        <w:bottom w:val="none" w:sz="0" w:space="0" w:color="auto"/>
        <w:right w:val="none" w:sz="0" w:space="0" w:color="auto"/>
      </w:divBdr>
    </w:div>
    <w:div w:id="1733891075">
      <w:bodyDiv w:val="1"/>
      <w:marLeft w:val="0"/>
      <w:marRight w:val="0"/>
      <w:marTop w:val="0"/>
      <w:marBottom w:val="0"/>
      <w:divBdr>
        <w:top w:val="none" w:sz="0" w:space="0" w:color="auto"/>
        <w:left w:val="none" w:sz="0" w:space="0" w:color="auto"/>
        <w:bottom w:val="none" w:sz="0" w:space="0" w:color="auto"/>
        <w:right w:val="none" w:sz="0" w:space="0" w:color="auto"/>
      </w:divBdr>
    </w:div>
    <w:div w:id="1735859062">
      <w:bodyDiv w:val="1"/>
      <w:marLeft w:val="0"/>
      <w:marRight w:val="0"/>
      <w:marTop w:val="0"/>
      <w:marBottom w:val="0"/>
      <w:divBdr>
        <w:top w:val="none" w:sz="0" w:space="0" w:color="auto"/>
        <w:left w:val="none" w:sz="0" w:space="0" w:color="auto"/>
        <w:bottom w:val="none" w:sz="0" w:space="0" w:color="auto"/>
        <w:right w:val="none" w:sz="0" w:space="0" w:color="auto"/>
      </w:divBdr>
    </w:div>
    <w:div w:id="1737699921">
      <w:bodyDiv w:val="1"/>
      <w:marLeft w:val="0"/>
      <w:marRight w:val="0"/>
      <w:marTop w:val="0"/>
      <w:marBottom w:val="0"/>
      <w:divBdr>
        <w:top w:val="none" w:sz="0" w:space="0" w:color="auto"/>
        <w:left w:val="none" w:sz="0" w:space="0" w:color="auto"/>
        <w:bottom w:val="none" w:sz="0" w:space="0" w:color="auto"/>
        <w:right w:val="none" w:sz="0" w:space="0" w:color="auto"/>
      </w:divBdr>
    </w:div>
    <w:div w:id="1737704274">
      <w:bodyDiv w:val="1"/>
      <w:marLeft w:val="0"/>
      <w:marRight w:val="0"/>
      <w:marTop w:val="0"/>
      <w:marBottom w:val="0"/>
      <w:divBdr>
        <w:top w:val="none" w:sz="0" w:space="0" w:color="auto"/>
        <w:left w:val="none" w:sz="0" w:space="0" w:color="auto"/>
        <w:bottom w:val="none" w:sz="0" w:space="0" w:color="auto"/>
        <w:right w:val="none" w:sz="0" w:space="0" w:color="auto"/>
      </w:divBdr>
    </w:div>
    <w:div w:id="1737850054">
      <w:bodyDiv w:val="1"/>
      <w:marLeft w:val="0"/>
      <w:marRight w:val="0"/>
      <w:marTop w:val="0"/>
      <w:marBottom w:val="0"/>
      <w:divBdr>
        <w:top w:val="none" w:sz="0" w:space="0" w:color="auto"/>
        <w:left w:val="none" w:sz="0" w:space="0" w:color="auto"/>
        <w:bottom w:val="none" w:sz="0" w:space="0" w:color="auto"/>
        <w:right w:val="none" w:sz="0" w:space="0" w:color="auto"/>
      </w:divBdr>
    </w:div>
    <w:div w:id="1738283476">
      <w:bodyDiv w:val="1"/>
      <w:marLeft w:val="0"/>
      <w:marRight w:val="0"/>
      <w:marTop w:val="0"/>
      <w:marBottom w:val="0"/>
      <w:divBdr>
        <w:top w:val="none" w:sz="0" w:space="0" w:color="auto"/>
        <w:left w:val="none" w:sz="0" w:space="0" w:color="auto"/>
        <w:bottom w:val="none" w:sz="0" w:space="0" w:color="auto"/>
        <w:right w:val="none" w:sz="0" w:space="0" w:color="auto"/>
      </w:divBdr>
    </w:div>
    <w:div w:id="1738896407">
      <w:bodyDiv w:val="1"/>
      <w:marLeft w:val="0"/>
      <w:marRight w:val="0"/>
      <w:marTop w:val="0"/>
      <w:marBottom w:val="0"/>
      <w:divBdr>
        <w:top w:val="none" w:sz="0" w:space="0" w:color="auto"/>
        <w:left w:val="none" w:sz="0" w:space="0" w:color="auto"/>
        <w:bottom w:val="none" w:sz="0" w:space="0" w:color="auto"/>
        <w:right w:val="none" w:sz="0" w:space="0" w:color="auto"/>
      </w:divBdr>
    </w:div>
    <w:div w:id="1739865659">
      <w:bodyDiv w:val="1"/>
      <w:marLeft w:val="0"/>
      <w:marRight w:val="0"/>
      <w:marTop w:val="0"/>
      <w:marBottom w:val="0"/>
      <w:divBdr>
        <w:top w:val="none" w:sz="0" w:space="0" w:color="auto"/>
        <w:left w:val="none" w:sz="0" w:space="0" w:color="auto"/>
        <w:bottom w:val="none" w:sz="0" w:space="0" w:color="auto"/>
        <w:right w:val="none" w:sz="0" w:space="0" w:color="auto"/>
      </w:divBdr>
    </w:div>
    <w:div w:id="1739936036">
      <w:bodyDiv w:val="1"/>
      <w:marLeft w:val="0"/>
      <w:marRight w:val="0"/>
      <w:marTop w:val="0"/>
      <w:marBottom w:val="0"/>
      <w:divBdr>
        <w:top w:val="none" w:sz="0" w:space="0" w:color="auto"/>
        <w:left w:val="none" w:sz="0" w:space="0" w:color="auto"/>
        <w:bottom w:val="none" w:sz="0" w:space="0" w:color="auto"/>
        <w:right w:val="none" w:sz="0" w:space="0" w:color="auto"/>
      </w:divBdr>
    </w:div>
    <w:div w:id="1740639223">
      <w:bodyDiv w:val="1"/>
      <w:marLeft w:val="0"/>
      <w:marRight w:val="0"/>
      <w:marTop w:val="0"/>
      <w:marBottom w:val="0"/>
      <w:divBdr>
        <w:top w:val="none" w:sz="0" w:space="0" w:color="auto"/>
        <w:left w:val="none" w:sz="0" w:space="0" w:color="auto"/>
        <w:bottom w:val="none" w:sz="0" w:space="0" w:color="auto"/>
        <w:right w:val="none" w:sz="0" w:space="0" w:color="auto"/>
      </w:divBdr>
    </w:div>
    <w:div w:id="1741053557">
      <w:bodyDiv w:val="1"/>
      <w:marLeft w:val="0"/>
      <w:marRight w:val="0"/>
      <w:marTop w:val="0"/>
      <w:marBottom w:val="0"/>
      <w:divBdr>
        <w:top w:val="none" w:sz="0" w:space="0" w:color="auto"/>
        <w:left w:val="none" w:sz="0" w:space="0" w:color="auto"/>
        <w:bottom w:val="none" w:sz="0" w:space="0" w:color="auto"/>
        <w:right w:val="none" w:sz="0" w:space="0" w:color="auto"/>
      </w:divBdr>
    </w:div>
    <w:div w:id="1741174748">
      <w:bodyDiv w:val="1"/>
      <w:marLeft w:val="0"/>
      <w:marRight w:val="0"/>
      <w:marTop w:val="0"/>
      <w:marBottom w:val="0"/>
      <w:divBdr>
        <w:top w:val="none" w:sz="0" w:space="0" w:color="auto"/>
        <w:left w:val="none" w:sz="0" w:space="0" w:color="auto"/>
        <w:bottom w:val="none" w:sz="0" w:space="0" w:color="auto"/>
        <w:right w:val="none" w:sz="0" w:space="0" w:color="auto"/>
      </w:divBdr>
    </w:div>
    <w:div w:id="1741519204">
      <w:bodyDiv w:val="1"/>
      <w:marLeft w:val="0"/>
      <w:marRight w:val="0"/>
      <w:marTop w:val="0"/>
      <w:marBottom w:val="0"/>
      <w:divBdr>
        <w:top w:val="none" w:sz="0" w:space="0" w:color="auto"/>
        <w:left w:val="none" w:sz="0" w:space="0" w:color="auto"/>
        <w:bottom w:val="none" w:sz="0" w:space="0" w:color="auto"/>
        <w:right w:val="none" w:sz="0" w:space="0" w:color="auto"/>
      </w:divBdr>
    </w:div>
    <w:div w:id="1742367847">
      <w:bodyDiv w:val="1"/>
      <w:marLeft w:val="0"/>
      <w:marRight w:val="0"/>
      <w:marTop w:val="0"/>
      <w:marBottom w:val="0"/>
      <w:divBdr>
        <w:top w:val="none" w:sz="0" w:space="0" w:color="auto"/>
        <w:left w:val="none" w:sz="0" w:space="0" w:color="auto"/>
        <w:bottom w:val="none" w:sz="0" w:space="0" w:color="auto"/>
        <w:right w:val="none" w:sz="0" w:space="0" w:color="auto"/>
      </w:divBdr>
    </w:div>
    <w:div w:id="1742436750">
      <w:bodyDiv w:val="1"/>
      <w:marLeft w:val="0"/>
      <w:marRight w:val="0"/>
      <w:marTop w:val="0"/>
      <w:marBottom w:val="0"/>
      <w:divBdr>
        <w:top w:val="none" w:sz="0" w:space="0" w:color="auto"/>
        <w:left w:val="none" w:sz="0" w:space="0" w:color="auto"/>
        <w:bottom w:val="none" w:sz="0" w:space="0" w:color="auto"/>
        <w:right w:val="none" w:sz="0" w:space="0" w:color="auto"/>
      </w:divBdr>
    </w:div>
    <w:div w:id="1742673677">
      <w:bodyDiv w:val="1"/>
      <w:marLeft w:val="0"/>
      <w:marRight w:val="0"/>
      <w:marTop w:val="0"/>
      <w:marBottom w:val="0"/>
      <w:divBdr>
        <w:top w:val="none" w:sz="0" w:space="0" w:color="auto"/>
        <w:left w:val="none" w:sz="0" w:space="0" w:color="auto"/>
        <w:bottom w:val="none" w:sz="0" w:space="0" w:color="auto"/>
        <w:right w:val="none" w:sz="0" w:space="0" w:color="auto"/>
      </w:divBdr>
    </w:div>
    <w:div w:id="1743142374">
      <w:bodyDiv w:val="1"/>
      <w:marLeft w:val="0"/>
      <w:marRight w:val="0"/>
      <w:marTop w:val="0"/>
      <w:marBottom w:val="0"/>
      <w:divBdr>
        <w:top w:val="none" w:sz="0" w:space="0" w:color="auto"/>
        <w:left w:val="none" w:sz="0" w:space="0" w:color="auto"/>
        <w:bottom w:val="none" w:sz="0" w:space="0" w:color="auto"/>
        <w:right w:val="none" w:sz="0" w:space="0" w:color="auto"/>
      </w:divBdr>
    </w:div>
    <w:div w:id="1743214175">
      <w:bodyDiv w:val="1"/>
      <w:marLeft w:val="0"/>
      <w:marRight w:val="0"/>
      <w:marTop w:val="0"/>
      <w:marBottom w:val="0"/>
      <w:divBdr>
        <w:top w:val="none" w:sz="0" w:space="0" w:color="auto"/>
        <w:left w:val="none" w:sz="0" w:space="0" w:color="auto"/>
        <w:bottom w:val="none" w:sz="0" w:space="0" w:color="auto"/>
        <w:right w:val="none" w:sz="0" w:space="0" w:color="auto"/>
      </w:divBdr>
    </w:div>
    <w:div w:id="1743406990">
      <w:bodyDiv w:val="1"/>
      <w:marLeft w:val="0"/>
      <w:marRight w:val="0"/>
      <w:marTop w:val="0"/>
      <w:marBottom w:val="0"/>
      <w:divBdr>
        <w:top w:val="none" w:sz="0" w:space="0" w:color="auto"/>
        <w:left w:val="none" w:sz="0" w:space="0" w:color="auto"/>
        <w:bottom w:val="none" w:sz="0" w:space="0" w:color="auto"/>
        <w:right w:val="none" w:sz="0" w:space="0" w:color="auto"/>
      </w:divBdr>
    </w:div>
    <w:div w:id="1743528789">
      <w:bodyDiv w:val="1"/>
      <w:marLeft w:val="0"/>
      <w:marRight w:val="0"/>
      <w:marTop w:val="0"/>
      <w:marBottom w:val="0"/>
      <w:divBdr>
        <w:top w:val="none" w:sz="0" w:space="0" w:color="auto"/>
        <w:left w:val="none" w:sz="0" w:space="0" w:color="auto"/>
        <w:bottom w:val="none" w:sz="0" w:space="0" w:color="auto"/>
        <w:right w:val="none" w:sz="0" w:space="0" w:color="auto"/>
      </w:divBdr>
    </w:div>
    <w:div w:id="1744061288">
      <w:bodyDiv w:val="1"/>
      <w:marLeft w:val="0"/>
      <w:marRight w:val="0"/>
      <w:marTop w:val="0"/>
      <w:marBottom w:val="0"/>
      <w:divBdr>
        <w:top w:val="none" w:sz="0" w:space="0" w:color="auto"/>
        <w:left w:val="none" w:sz="0" w:space="0" w:color="auto"/>
        <w:bottom w:val="none" w:sz="0" w:space="0" w:color="auto"/>
        <w:right w:val="none" w:sz="0" w:space="0" w:color="auto"/>
      </w:divBdr>
    </w:div>
    <w:div w:id="1744063351">
      <w:bodyDiv w:val="1"/>
      <w:marLeft w:val="0"/>
      <w:marRight w:val="0"/>
      <w:marTop w:val="0"/>
      <w:marBottom w:val="0"/>
      <w:divBdr>
        <w:top w:val="none" w:sz="0" w:space="0" w:color="auto"/>
        <w:left w:val="none" w:sz="0" w:space="0" w:color="auto"/>
        <w:bottom w:val="none" w:sz="0" w:space="0" w:color="auto"/>
        <w:right w:val="none" w:sz="0" w:space="0" w:color="auto"/>
      </w:divBdr>
    </w:div>
    <w:div w:id="1744133865">
      <w:bodyDiv w:val="1"/>
      <w:marLeft w:val="0"/>
      <w:marRight w:val="0"/>
      <w:marTop w:val="0"/>
      <w:marBottom w:val="0"/>
      <w:divBdr>
        <w:top w:val="none" w:sz="0" w:space="0" w:color="auto"/>
        <w:left w:val="none" w:sz="0" w:space="0" w:color="auto"/>
        <w:bottom w:val="none" w:sz="0" w:space="0" w:color="auto"/>
        <w:right w:val="none" w:sz="0" w:space="0" w:color="auto"/>
      </w:divBdr>
    </w:div>
    <w:div w:id="1745030129">
      <w:bodyDiv w:val="1"/>
      <w:marLeft w:val="0"/>
      <w:marRight w:val="0"/>
      <w:marTop w:val="0"/>
      <w:marBottom w:val="0"/>
      <w:divBdr>
        <w:top w:val="none" w:sz="0" w:space="0" w:color="auto"/>
        <w:left w:val="none" w:sz="0" w:space="0" w:color="auto"/>
        <w:bottom w:val="none" w:sz="0" w:space="0" w:color="auto"/>
        <w:right w:val="none" w:sz="0" w:space="0" w:color="auto"/>
      </w:divBdr>
    </w:div>
    <w:div w:id="1745181569">
      <w:bodyDiv w:val="1"/>
      <w:marLeft w:val="0"/>
      <w:marRight w:val="0"/>
      <w:marTop w:val="0"/>
      <w:marBottom w:val="0"/>
      <w:divBdr>
        <w:top w:val="none" w:sz="0" w:space="0" w:color="auto"/>
        <w:left w:val="none" w:sz="0" w:space="0" w:color="auto"/>
        <w:bottom w:val="none" w:sz="0" w:space="0" w:color="auto"/>
        <w:right w:val="none" w:sz="0" w:space="0" w:color="auto"/>
      </w:divBdr>
    </w:div>
    <w:div w:id="1745181633">
      <w:bodyDiv w:val="1"/>
      <w:marLeft w:val="0"/>
      <w:marRight w:val="0"/>
      <w:marTop w:val="0"/>
      <w:marBottom w:val="0"/>
      <w:divBdr>
        <w:top w:val="none" w:sz="0" w:space="0" w:color="auto"/>
        <w:left w:val="none" w:sz="0" w:space="0" w:color="auto"/>
        <w:bottom w:val="none" w:sz="0" w:space="0" w:color="auto"/>
        <w:right w:val="none" w:sz="0" w:space="0" w:color="auto"/>
      </w:divBdr>
    </w:div>
    <w:div w:id="1745368440">
      <w:bodyDiv w:val="1"/>
      <w:marLeft w:val="0"/>
      <w:marRight w:val="0"/>
      <w:marTop w:val="0"/>
      <w:marBottom w:val="0"/>
      <w:divBdr>
        <w:top w:val="none" w:sz="0" w:space="0" w:color="auto"/>
        <w:left w:val="none" w:sz="0" w:space="0" w:color="auto"/>
        <w:bottom w:val="none" w:sz="0" w:space="0" w:color="auto"/>
        <w:right w:val="none" w:sz="0" w:space="0" w:color="auto"/>
      </w:divBdr>
    </w:div>
    <w:div w:id="1745951527">
      <w:bodyDiv w:val="1"/>
      <w:marLeft w:val="0"/>
      <w:marRight w:val="0"/>
      <w:marTop w:val="0"/>
      <w:marBottom w:val="0"/>
      <w:divBdr>
        <w:top w:val="none" w:sz="0" w:space="0" w:color="auto"/>
        <w:left w:val="none" w:sz="0" w:space="0" w:color="auto"/>
        <w:bottom w:val="none" w:sz="0" w:space="0" w:color="auto"/>
        <w:right w:val="none" w:sz="0" w:space="0" w:color="auto"/>
      </w:divBdr>
    </w:div>
    <w:div w:id="1747219978">
      <w:bodyDiv w:val="1"/>
      <w:marLeft w:val="0"/>
      <w:marRight w:val="0"/>
      <w:marTop w:val="0"/>
      <w:marBottom w:val="0"/>
      <w:divBdr>
        <w:top w:val="none" w:sz="0" w:space="0" w:color="auto"/>
        <w:left w:val="none" w:sz="0" w:space="0" w:color="auto"/>
        <w:bottom w:val="none" w:sz="0" w:space="0" w:color="auto"/>
        <w:right w:val="none" w:sz="0" w:space="0" w:color="auto"/>
      </w:divBdr>
    </w:div>
    <w:div w:id="1747532874">
      <w:bodyDiv w:val="1"/>
      <w:marLeft w:val="0"/>
      <w:marRight w:val="0"/>
      <w:marTop w:val="0"/>
      <w:marBottom w:val="0"/>
      <w:divBdr>
        <w:top w:val="none" w:sz="0" w:space="0" w:color="auto"/>
        <w:left w:val="none" w:sz="0" w:space="0" w:color="auto"/>
        <w:bottom w:val="none" w:sz="0" w:space="0" w:color="auto"/>
        <w:right w:val="none" w:sz="0" w:space="0" w:color="auto"/>
      </w:divBdr>
    </w:div>
    <w:div w:id="1747994120">
      <w:bodyDiv w:val="1"/>
      <w:marLeft w:val="0"/>
      <w:marRight w:val="0"/>
      <w:marTop w:val="0"/>
      <w:marBottom w:val="0"/>
      <w:divBdr>
        <w:top w:val="none" w:sz="0" w:space="0" w:color="auto"/>
        <w:left w:val="none" w:sz="0" w:space="0" w:color="auto"/>
        <w:bottom w:val="none" w:sz="0" w:space="0" w:color="auto"/>
        <w:right w:val="none" w:sz="0" w:space="0" w:color="auto"/>
      </w:divBdr>
    </w:div>
    <w:div w:id="1748188079">
      <w:bodyDiv w:val="1"/>
      <w:marLeft w:val="0"/>
      <w:marRight w:val="0"/>
      <w:marTop w:val="0"/>
      <w:marBottom w:val="0"/>
      <w:divBdr>
        <w:top w:val="none" w:sz="0" w:space="0" w:color="auto"/>
        <w:left w:val="none" w:sz="0" w:space="0" w:color="auto"/>
        <w:bottom w:val="none" w:sz="0" w:space="0" w:color="auto"/>
        <w:right w:val="none" w:sz="0" w:space="0" w:color="auto"/>
      </w:divBdr>
    </w:div>
    <w:div w:id="1748919055">
      <w:bodyDiv w:val="1"/>
      <w:marLeft w:val="0"/>
      <w:marRight w:val="0"/>
      <w:marTop w:val="0"/>
      <w:marBottom w:val="0"/>
      <w:divBdr>
        <w:top w:val="none" w:sz="0" w:space="0" w:color="auto"/>
        <w:left w:val="none" w:sz="0" w:space="0" w:color="auto"/>
        <w:bottom w:val="none" w:sz="0" w:space="0" w:color="auto"/>
        <w:right w:val="none" w:sz="0" w:space="0" w:color="auto"/>
      </w:divBdr>
    </w:div>
    <w:div w:id="1750157623">
      <w:bodyDiv w:val="1"/>
      <w:marLeft w:val="0"/>
      <w:marRight w:val="0"/>
      <w:marTop w:val="0"/>
      <w:marBottom w:val="0"/>
      <w:divBdr>
        <w:top w:val="none" w:sz="0" w:space="0" w:color="auto"/>
        <w:left w:val="none" w:sz="0" w:space="0" w:color="auto"/>
        <w:bottom w:val="none" w:sz="0" w:space="0" w:color="auto"/>
        <w:right w:val="none" w:sz="0" w:space="0" w:color="auto"/>
      </w:divBdr>
    </w:div>
    <w:div w:id="1750805153">
      <w:bodyDiv w:val="1"/>
      <w:marLeft w:val="0"/>
      <w:marRight w:val="0"/>
      <w:marTop w:val="0"/>
      <w:marBottom w:val="0"/>
      <w:divBdr>
        <w:top w:val="none" w:sz="0" w:space="0" w:color="auto"/>
        <w:left w:val="none" w:sz="0" w:space="0" w:color="auto"/>
        <w:bottom w:val="none" w:sz="0" w:space="0" w:color="auto"/>
        <w:right w:val="none" w:sz="0" w:space="0" w:color="auto"/>
      </w:divBdr>
    </w:div>
    <w:div w:id="1750955411">
      <w:bodyDiv w:val="1"/>
      <w:marLeft w:val="0"/>
      <w:marRight w:val="0"/>
      <w:marTop w:val="0"/>
      <w:marBottom w:val="0"/>
      <w:divBdr>
        <w:top w:val="none" w:sz="0" w:space="0" w:color="auto"/>
        <w:left w:val="none" w:sz="0" w:space="0" w:color="auto"/>
        <w:bottom w:val="none" w:sz="0" w:space="0" w:color="auto"/>
        <w:right w:val="none" w:sz="0" w:space="0" w:color="auto"/>
      </w:divBdr>
    </w:div>
    <w:div w:id="1751929442">
      <w:bodyDiv w:val="1"/>
      <w:marLeft w:val="0"/>
      <w:marRight w:val="0"/>
      <w:marTop w:val="0"/>
      <w:marBottom w:val="0"/>
      <w:divBdr>
        <w:top w:val="none" w:sz="0" w:space="0" w:color="auto"/>
        <w:left w:val="none" w:sz="0" w:space="0" w:color="auto"/>
        <w:bottom w:val="none" w:sz="0" w:space="0" w:color="auto"/>
        <w:right w:val="none" w:sz="0" w:space="0" w:color="auto"/>
      </w:divBdr>
    </w:div>
    <w:div w:id="1751997466">
      <w:bodyDiv w:val="1"/>
      <w:marLeft w:val="0"/>
      <w:marRight w:val="0"/>
      <w:marTop w:val="0"/>
      <w:marBottom w:val="0"/>
      <w:divBdr>
        <w:top w:val="none" w:sz="0" w:space="0" w:color="auto"/>
        <w:left w:val="none" w:sz="0" w:space="0" w:color="auto"/>
        <w:bottom w:val="none" w:sz="0" w:space="0" w:color="auto"/>
        <w:right w:val="none" w:sz="0" w:space="0" w:color="auto"/>
      </w:divBdr>
    </w:div>
    <w:div w:id="1752581278">
      <w:bodyDiv w:val="1"/>
      <w:marLeft w:val="0"/>
      <w:marRight w:val="0"/>
      <w:marTop w:val="0"/>
      <w:marBottom w:val="0"/>
      <w:divBdr>
        <w:top w:val="none" w:sz="0" w:space="0" w:color="auto"/>
        <w:left w:val="none" w:sz="0" w:space="0" w:color="auto"/>
        <w:bottom w:val="none" w:sz="0" w:space="0" w:color="auto"/>
        <w:right w:val="none" w:sz="0" w:space="0" w:color="auto"/>
      </w:divBdr>
    </w:div>
    <w:div w:id="1753120576">
      <w:bodyDiv w:val="1"/>
      <w:marLeft w:val="0"/>
      <w:marRight w:val="0"/>
      <w:marTop w:val="0"/>
      <w:marBottom w:val="0"/>
      <w:divBdr>
        <w:top w:val="none" w:sz="0" w:space="0" w:color="auto"/>
        <w:left w:val="none" w:sz="0" w:space="0" w:color="auto"/>
        <w:bottom w:val="none" w:sz="0" w:space="0" w:color="auto"/>
        <w:right w:val="none" w:sz="0" w:space="0" w:color="auto"/>
      </w:divBdr>
    </w:div>
    <w:div w:id="1753508536">
      <w:bodyDiv w:val="1"/>
      <w:marLeft w:val="0"/>
      <w:marRight w:val="0"/>
      <w:marTop w:val="0"/>
      <w:marBottom w:val="0"/>
      <w:divBdr>
        <w:top w:val="none" w:sz="0" w:space="0" w:color="auto"/>
        <w:left w:val="none" w:sz="0" w:space="0" w:color="auto"/>
        <w:bottom w:val="none" w:sz="0" w:space="0" w:color="auto"/>
        <w:right w:val="none" w:sz="0" w:space="0" w:color="auto"/>
      </w:divBdr>
    </w:div>
    <w:div w:id="1753702652">
      <w:bodyDiv w:val="1"/>
      <w:marLeft w:val="0"/>
      <w:marRight w:val="0"/>
      <w:marTop w:val="0"/>
      <w:marBottom w:val="0"/>
      <w:divBdr>
        <w:top w:val="none" w:sz="0" w:space="0" w:color="auto"/>
        <w:left w:val="none" w:sz="0" w:space="0" w:color="auto"/>
        <w:bottom w:val="none" w:sz="0" w:space="0" w:color="auto"/>
        <w:right w:val="none" w:sz="0" w:space="0" w:color="auto"/>
      </w:divBdr>
    </w:div>
    <w:div w:id="1753773770">
      <w:bodyDiv w:val="1"/>
      <w:marLeft w:val="0"/>
      <w:marRight w:val="0"/>
      <w:marTop w:val="0"/>
      <w:marBottom w:val="0"/>
      <w:divBdr>
        <w:top w:val="none" w:sz="0" w:space="0" w:color="auto"/>
        <w:left w:val="none" w:sz="0" w:space="0" w:color="auto"/>
        <w:bottom w:val="none" w:sz="0" w:space="0" w:color="auto"/>
        <w:right w:val="none" w:sz="0" w:space="0" w:color="auto"/>
      </w:divBdr>
    </w:div>
    <w:div w:id="1753816253">
      <w:bodyDiv w:val="1"/>
      <w:marLeft w:val="0"/>
      <w:marRight w:val="0"/>
      <w:marTop w:val="0"/>
      <w:marBottom w:val="0"/>
      <w:divBdr>
        <w:top w:val="none" w:sz="0" w:space="0" w:color="auto"/>
        <w:left w:val="none" w:sz="0" w:space="0" w:color="auto"/>
        <w:bottom w:val="none" w:sz="0" w:space="0" w:color="auto"/>
        <w:right w:val="none" w:sz="0" w:space="0" w:color="auto"/>
      </w:divBdr>
    </w:div>
    <w:div w:id="1754742331">
      <w:bodyDiv w:val="1"/>
      <w:marLeft w:val="0"/>
      <w:marRight w:val="0"/>
      <w:marTop w:val="0"/>
      <w:marBottom w:val="0"/>
      <w:divBdr>
        <w:top w:val="none" w:sz="0" w:space="0" w:color="auto"/>
        <w:left w:val="none" w:sz="0" w:space="0" w:color="auto"/>
        <w:bottom w:val="none" w:sz="0" w:space="0" w:color="auto"/>
        <w:right w:val="none" w:sz="0" w:space="0" w:color="auto"/>
      </w:divBdr>
      <w:divsChild>
        <w:div w:id="43911097">
          <w:marLeft w:val="480"/>
          <w:marRight w:val="0"/>
          <w:marTop w:val="0"/>
          <w:marBottom w:val="0"/>
          <w:divBdr>
            <w:top w:val="none" w:sz="0" w:space="0" w:color="auto"/>
            <w:left w:val="none" w:sz="0" w:space="0" w:color="auto"/>
            <w:bottom w:val="none" w:sz="0" w:space="0" w:color="auto"/>
            <w:right w:val="none" w:sz="0" w:space="0" w:color="auto"/>
          </w:divBdr>
        </w:div>
        <w:div w:id="60299282">
          <w:marLeft w:val="480"/>
          <w:marRight w:val="0"/>
          <w:marTop w:val="0"/>
          <w:marBottom w:val="0"/>
          <w:divBdr>
            <w:top w:val="none" w:sz="0" w:space="0" w:color="auto"/>
            <w:left w:val="none" w:sz="0" w:space="0" w:color="auto"/>
            <w:bottom w:val="none" w:sz="0" w:space="0" w:color="auto"/>
            <w:right w:val="none" w:sz="0" w:space="0" w:color="auto"/>
          </w:divBdr>
        </w:div>
        <w:div w:id="133791701">
          <w:marLeft w:val="480"/>
          <w:marRight w:val="0"/>
          <w:marTop w:val="0"/>
          <w:marBottom w:val="0"/>
          <w:divBdr>
            <w:top w:val="none" w:sz="0" w:space="0" w:color="auto"/>
            <w:left w:val="none" w:sz="0" w:space="0" w:color="auto"/>
            <w:bottom w:val="none" w:sz="0" w:space="0" w:color="auto"/>
            <w:right w:val="none" w:sz="0" w:space="0" w:color="auto"/>
          </w:divBdr>
        </w:div>
        <w:div w:id="472986882">
          <w:marLeft w:val="480"/>
          <w:marRight w:val="0"/>
          <w:marTop w:val="0"/>
          <w:marBottom w:val="0"/>
          <w:divBdr>
            <w:top w:val="none" w:sz="0" w:space="0" w:color="auto"/>
            <w:left w:val="none" w:sz="0" w:space="0" w:color="auto"/>
            <w:bottom w:val="none" w:sz="0" w:space="0" w:color="auto"/>
            <w:right w:val="none" w:sz="0" w:space="0" w:color="auto"/>
          </w:divBdr>
        </w:div>
        <w:div w:id="668291406">
          <w:marLeft w:val="480"/>
          <w:marRight w:val="0"/>
          <w:marTop w:val="0"/>
          <w:marBottom w:val="0"/>
          <w:divBdr>
            <w:top w:val="none" w:sz="0" w:space="0" w:color="auto"/>
            <w:left w:val="none" w:sz="0" w:space="0" w:color="auto"/>
            <w:bottom w:val="none" w:sz="0" w:space="0" w:color="auto"/>
            <w:right w:val="none" w:sz="0" w:space="0" w:color="auto"/>
          </w:divBdr>
        </w:div>
        <w:div w:id="681856419">
          <w:marLeft w:val="480"/>
          <w:marRight w:val="0"/>
          <w:marTop w:val="0"/>
          <w:marBottom w:val="0"/>
          <w:divBdr>
            <w:top w:val="none" w:sz="0" w:space="0" w:color="auto"/>
            <w:left w:val="none" w:sz="0" w:space="0" w:color="auto"/>
            <w:bottom w:val="none" w:sz="0" w:space="0" w:color="auto"/>
            <w:right w:val="none" w:sz="0" w:space="0" w:color="auto"/>
          </w:divBdr>
        </w:div>
        <w:div w:id="750008177">
          <w:marLeft w:val="480"/>
          <w:marRight w:val="0"/>
          <w:marTop w:val="0"/>
          <w:marBottom w:val="0"/>
          <w:divBdr>
            <w:top w:val="none" w:sz="0" w:space="0" w:color="auto"/>
            <w:left w:val="none" w:sz="0" w:space="0" w:color="auto"/>
            <w:bottom w:val="none" w:sz="0" w:space="0" w:color="auto"/>
            <w:right w:val="none" w:sz="0" w:space="0" w:color="auto"/>
          </w:divBdr>
        </w:div>
        <w:div w:id="753549633">
          <w:marLeft w:val="480"/>
          <w:marRight w:val="0"/>
          <w:marTop w:val="0"/>
          <w:marBottom w:val="0"/>
          <w:divBdr>
            <w:top w:val="none" w:sz="0" w:space="0" w:color="auto"/>
            <w:left w:val="none" w:sz="0" w:space="0" w:color="auto"/>
            <w:bottom w:val="none" w:sz="0" w:space="0" w:color="auto"/>
            <w:right w:val="none" w:sz="0" w:space="0" w:color="auto"/>
          </w:divBdr>
        </w:div>
        <w:div w:id="810562246">
          <w:marLeft w:val="480"/>
          <w:marRight w:val="0"/>
          <w:marTop w:val="0"/>
          <w:marBottom w:val="0"/>
          <w:divBdr>
            <w:top w:val="none" w:sz="0" w:space="0" w:color="auto"/>
            <w:left w:val="none" w:sz="0" w:space="0" w:color="auto"/>
            <w:bottom w:val="none" w:sz="0" w:space="0" w:color="auto"/>
            <w:right w:val="none" w:sz="0" w:space="0" w:color="auto"/>
          </w:divBdr>
        </w:div>
        <w:div w:id="813716388">
          <w:marLeft w:val="480"/>
          <w:marRight w:val="0"/>
          <w:marTop w:val="0"/>
          <w:marBottom w:val="0"/>
          <w:divBdr>
            <w:top w:val="none" w:sz="0" w:space="0" w:color="auto"/>
            <w:left w:val="none" w:sz="0" w:space="0" w:color="auto"/>
            <w:bottom w:val="none" w:sz="0" w:space="0" w:color="auto"/>
            <w:right w:val="none" w:sz="0" w:space="0" w:color="auto"/>
          </w:divBdr>
        </w:div>
        <w:div w:id="821314302">
          <w:marLeft w:val="480"/>
          <w:marRight w:val="0"/>
          <w:marTop w:val="0"/>
          <w:marBottom w:val="0"/>
          <w:divBdr>
            <w:top w:val="none" w:sz="0" w:space="0" w:color="auto"/>
            <w:left w:val="none" w:sz="0" w:space="0" w:color="auto"/>
            <w:bottom w:val="none" w:sz="0" w:space="0" w:color="auto"/>
            <w:right w:val="none" w:sz="0" w:space="0" w:color="auto"/>
          </w:divBdr>
        </w:div>
        <w:div w:id="851527898">
          <w:marLeft w:val="480"/>
          <w:marRight w:val="0"/>
          <w:marTop w:val="0"/>
          <w:marBottom w:val="0"/>
          <w:divBdr>
            <w:top w:val="none" w:sz="0" w:space="0" w:color="auto"/>
            <w:left w:val="none" w:sz="0" w:space="0" w:color="auto"/>
            <w:bottom w:val="none" w:sz="0" w:space="0" w:color="auto"/>
            <w:right w:val="none" w:sz="0" w:space="0" w:color="auto"/>
          </w:divBdr>
        </w:div>
        <w:div w:id="1067605610">
          <w:marLeft w:val="480"/>
          <w:marRight w:val="0"/>
          <w:marTop w:val="0"/>
          <w:marBottom w:val="0"/>
          <w:divBdr>
            <w:top w:val="none" w:sz="0" w:space="0" w:color="auto"/>
            <w:left w:val="none" w:sz="0" w:space="0" w:color="auto"/>
            <w:bottom w:val="none" w:sz="0" w:space="0" w:color="auto"/>
            <w:right w:val="none" w:sz="0" w:space="0" w:color="auto"/>
          </w:divBdr>
        </w:div>
        <w:div w:id="1109860850">
          <w:marLeft w:val="480"/>
          <w:marRight w:val="0"/>
          <w:marTop w:val="0"/>
          <w:marBottom w:val="0"/>
          <w:divBdr>
            <w:top w:val="none" w:sz="0" w:space="0" w:color="auto"/>
            <w:left w:val="none" w:sz="0" w:space="0" w:color="auto"/>
            <w:bottom w:val="none" w:sz="0" w:space="0" w:color="auto"/>
            <w:right w:val="none" w:sz="0" w:space="0" w:color="auto"/>
          </w:divBdr>
        </w:div>
        <w:div w:id="1172062749">
          <w:marLeft w:val="480"/>
          <w:marRight w:val="0"/>
          <w:marTop w:val="0"/>
          <w:marBottom w:val="0"/>
          <w:divBdr>
            <w:top w:val="none" w:sz="0" w:space="0" w:color="auto"/>
            <w:left w:val="none" w:sz="0" w:space="0" w:color="auto"/>
            <w:bottom w:val="none" w:sz="0" w:space="0" w:color="auto"/>
            <w:right w:val="none" w:sz="0" w:space="0" w:color="auto"/>
          </w:divBdr>
        </w:div>
        <w:div w:id="1184366728">
          <w:marLeft w:val="480"/>
          <w:marRight w:val="0"/>
          <w:marTop w:val="0"/>
          <w:marBottom w:val="0"/>
          <w:divBdr>
            <w:top w:val="none" w:sz="0" w:space="0" w:color="auto"/>
            <w:left w:val="none" w:sz="0" w:space="0" w:color="auto"/>
            <w:bottom w:val="none" w:sz="0" w:space="0" w:color="auto"/>
            <w:right w:val="none" w:sz="0" w:space="0" w:color="auto"/>
          </w:divBdr>
        </w:div>
        <w:div w:id="1265842368">
          <w:marLeft w:val="480"/>
          <w:marRight w:val="0"/>
          <w:marTop w:val="0"/>
          <w:marBottom w:val="0"/>
          <w:divBdr>
            <w:top w:val="none" w:sz="0" w:space="0" w:color="auto"/>
            <w:left w:val="none" w:sz="0" w:space="0" w:color="auto"/>
            <w:bottom w:val="none" w:sz="0" w:space="0" w:color="auto"/>
            <w:right w:val="none" w:sz="0" w:space="0" w:color="auto"/>
          </w:divBdr>
        </w:div>
        <w:div w:id="1427387001">
          <w:marLeft w:val="480"/>
          <w:marRight w:val="0"/>
          <w:marTop w:val="0"/>
          <w:marBottom w:val="0"/>
          <w:divBdr>
            <w:top w:val="none" w:sz="0" w:space="0" w:color="auto"/>
            <w:left w:val="none" w:sz="0" w:space="0" w:color="auto"/>
            <w:bottom w:val="none" w:sz="0" w:space="0" w:color="auto"/>
            <w:right w:val="none" w:sz="0" w:space="0" w:color="auto"/>
          </w:divBdr>
        </w:div>
        <w:div w:id="1526165866">
          <w:marLeft w:val="480"/>
          <w:marRight w:val="0"/>
          <w:marTop w:val="0"/>
          <w:marBottom w:val="0"/>
          <w:divBdr>
            <w:top w:val="none" w:sz="0" w:space="0" w:color="auto"/>
            <w:left w:val="none" w:sz="0" w:space="0" w:color="auto"/>
            <w:bottom w:val="none" w:sz="0" w:space="0" w:color="auto"/>
            <w:right w:val="none" w:sz="0" w:space="0" w:color="auto"/>
          </w:divBdr>
        </w:div>
        <w:div w:id="1736783843">
          <w:marLeft w:val="480"/>
          <w:marRight w:val="0"/>
          <w:marTop w:val="0"/>
          <w:marBottom w:val="0"/>
          <w:divBdr>
            <w:top w:val="none" w:sz="0" w:space="0" w:color="auto"/>
            <w:left w:val="none" w:sz="0" w:space="0" w:color="auto"/>
            <w:bottom w:val="none" w:sz="0" w:space="0" w:color="auto"/>
            <w:right w:val="none" w:sz="0" w:space="0" w:color="auto"/>
          </w:divBdr>
        </w:div>
        <w:div w:id="1774781585">
          <w:marLeft w:val="480"/>
          <w:marRight w:val="0"/>
          <w:marTop w:val="0"/>
          <w:marBottom w:val="0"/>
          <w:divBdr>
            <w:top w:val="none" w:sz="0" w:space="0" w:color="auto"/>
            <w:left w:val="none" w:sz="0" w:space="0" w:color="auto"/>
            <w:bottom w:val="none" w:sz="0" w:space="0" w:color="auto"/>
            <w:right w:val="none" w:sz="0" w:space="0" w:color="auto"/>
          </w:divBdr>
        </w:div>
        <w:div w:id="1813016171">
          <w:marLeft w:val="480"/>
          <w:marRight w:val="0"/>
          <w:marTop w:val="0"/>
          <w:marBottom w:val="0"/>
          <w:divBdr>
            <w:top w:val="none" w:sz="0" w:space="0" w:color="auto"/>
            <w:left w:val="none" w:sz="0" w:space="0" w:color="auto"/>
            <w:bottom w:val="none" w:sz="0" w:space="0" w:color="auto"/>
            <w:right w:val="none" w:sz="0" w:space="0" w:color="auto"/>
          </w:divBdr>
        </w:div>
        <w:div w:id="1871795372">
          <w:marLeft w:val="480"/>
          <w:marRight w:val="0"/>
          <w:marTop w:val="0"/>
          <w:marBottom w:val="0"/>
          <w:divBdr>
            <w:top w:val="none" w:sz="0" w:space="0" w:color="auto"/>
            <w:left w:val="none" w:sz="0" w:space="0" w:color="auto"/>
            <w:bottom w:val="none" w:sz="0" w:space="0" w:color="auto"/>
            <w:right w:val="none" w:sz="0" w:space="0" w:color="auto"/>
          </w:divBdr>
        </w:div>
        <w:div w:id="1911765272">
          <w:marLeft w:val="480"/>
          <w:marRight w:val="0"/>
          <w:marTop w:val="0"/>
          <w:marBottom w:val="0"/>
          <w:divBdr>
            <w:top w:val="none" w:sz="0" w:space="0" w:color="auto"/>
            <w:left w:val="none" w:sz="0" w:space="0" w:color="auto"/>
            <w:bottom w:val="none" w:sz="0" w:space="0" w:color="auto"/>
            <w:right w:val="none" w:sz="0" w:space="0" w:color="auto"/>
          </w:divBdr>
        </w:div>
        <w:div w:id="1918705946">
          <w:marLeft w:val="480"/>
          <w:marRight w:val="0"/>
          <w:marTop w:val="0"/>
          <w:marBottom w:val="0"/>
          <w:divBdr>
            <w:top w:val="none" w:sz="0" w:space="0" w:color="auto"/>
            <w:left w:val="none" w:sz="0" w:space="0" w:color="auto"/>
            <w:bottom w:val="none" w:sz="0" w:space="0" w:color="auto"/>
            <w:right w:val="none" w:sz="0" w:space="0" w:color="auto"/>
          </w:divBdr>
        </w:div>
        <w:div w:id="1964386447">
          <w:marLeft w:val="480"/>
          <w:marRight w:val="0"/>
          <w:marTop w:val="0"/>
          <w:marBottom w:val="0"/>
          <w:divBdr>
            <w:top w:val="none" w:sz="0" w:space="0" w:color="auto"/>
            <w:left w:val="none" w:sz="0" w:space="0" w:color="auto"/>
            <w:bottom w:val="none" w:sz="0" w:space="0" w:color="auto"/>
            <w:right w:val="none" w:sz="0" w:space="0" w:color="auto"/>
          </w:divBdr>
        </w:div>
        <w:div w:id="1980569375">
          <w:marLeft w:val="480"/>
          <w:marRight w:val="0"/>
          <w:marTop w:val="0"/>
          <w:marBottom w:val="0"/>
          <w:divBdr>
            <w:top w:val="none" w:sz="0" w:space="0" w:color="auto"/>
            <w:left w:val="none" w:sz="0" w:space="0" w:color="auto"/>
            <w:bottom w:val="none" w:sz="0" w:space="0" w:color="auto"/>
            <w:right w:val="none" w:sz="0" w:space="0" w:color="auto"/>
          </w:divBdr>
        </w:div>
        <w:div w:id="1993950012">
          <w:marLeft w:val="480"/>
          <w:marRight w:val="0"/>
          <w:marTop w:val="0"/>
          <w:marBottom w:val="0"/>
          <w:divBdr>
            <w:top w:val="none" w:sz="0" w:space="0" w:color="auto"/>
            <w:left w:val="none" w:sz="0" w:space="0" w:color="auto"/>
            <w:bottom w:val="none" w:sz="0" w:space="0" w:color="auto"/>
            <w:right w:val="none" w:sz="0" w:space="0" w:color="auto"/>
          </w:divBdr>
        </w:div>
        <w:div w:id="2108497981">
          <w:marLeft w:val="480"/>
          <w:marRight w:val="0"/>
          <w:marTop w:val="0"/>
          <w:marBottom w:val="0"/>
          <w:divBdr>
            <w:top w:val="none" w:sz="0" w:space="0" w:color="auto"/>
            <w:left w:val="none" w:sz="0" w:space="0" w:color="auto"/>
            <w:bottom w:val="none" w:sz="0" w:space="0" w:color="auto"/>
            <w:right w:val="none" w:sz="0" w:space="0" w:color="auto"/>
          </w:divBdr>
        </w:div>
        <w:div w:id="2119907994">
          <w:marLeft w:val="480"/>
          <w:marRight w:val="0"/>
          <w:marTop w:val="0"/>
          <w:marBottom w:val="0"/>
          <w:divBdr>
            <w:top w:val="none" w:sz="0" w:space="0" w:color="auto"/>
            <w:left w:val="none" w:sz="0" w:space="0" w:color="auto"/>
            <w:bottom w:val="none" w:sz="0" w:space="0" w:color="auto"/>
            <w:right w:val="none" w:sz="0" w:space="0" w:color="auto"/>
          </w:divBdr>
        </w:div>
        <w:div w:id="2140217461">
          <w:marLeft w:val="480"/>
          <w:marRight w:val="0"/>
          <w:marTop w:val="0"/>
          <w:marBottom w:val="0"/>
          <w:divBdr>
            <w:top w:val="none" w:sz="0" w:space="0" w:color="auto"/>
            <w:left w:val="none" w:sz="0" w:space="0" w:color="auto"/>
            <w:bottom w:val="none" w:sz="0" w:space="0" w:color="auto"/>
            <w:right w:val="none" w:sz="0" w:space="0" w:color="auto"/>
          </w:divBdr>
        </w:div>
      </w:divsChild>
    </w:div>
    <w:div w:id="1755080470">
      <w:bodyDiv w:val="1"/>
      <w:marLeft w:val="0"/>
      <w:marRight w:val="0"/>
      <w:marTop w:val="0"/>
      <w:marBottom w:val="0"/>
      <w:divBdr>
        <w:top w:val="none" w:sz="0" w:space="0" w:color="auto"/>
        <w:left w:val="none" w:sz="0" w:space="0" w:color="auto"/>
        <w:bottom w:val="none" w:sz="0" w:space="0" w:color="auto"/>
        <w:right w:val="none" w:sz="0" w:space="0" w:color="auto"/>
      </w:divBdr>
    </w:div>
    <w:div w:id="1755392901">
      <w:bodyDiv w:val="1"/>
      <w:marLeft w:val="0"/>
      <w:marRight w:val="0"/>
      <w:marTop w:val="0"/>
      <w:marBottom w:val="0"/>
      <w:divBdr>
        <w:top w:val="none" w:sz="0" w:space="0" w:color="auto"/>
        <w:left w:val="none" w:sz="0" w:space="0" w:color="auto"/>
        <w:bottom w:val="none" w:sz="0" w:space="0" w:color="auto"/>
        <w:right w:val="none" w:sz="0" w:space="0" w:color="auto"/>
      </w:divBdr>
    </w:div>
    <w:div w:id="1755584787">
      <w:bodyDiv w:val="1"/>
      <w:marLeft w:val="0"/>
      <w:marRight w:val="0"/>
      <w:marTop w:val="0"/>
      <w:marBottom w:val="0"/>
      <w:divBdr>
        <w:top w:val="none" w:sz="0" w:space="0" w:color="auto"/>
        <w:left w:val="none" w:sz="0" w:space="0" w:color="auto"/>
        <w:bottom w:val="none" w:sz="0" w:space="0" w:color="auto"/>
        <w:right w:val="none" w:sz="0" w:space="0" w:color="auto"/>
      </w:divBdr>
    </w:div>
    <w:div w:id="1755591087">
      <w:bodyDiv w:val="1"/>
      <w:marLeft w:val="0"/>
      <w:marRight w:val="0"/>
      <w:marTop w:val="0"/>
      <w:marBottom w:val="0"/>
      <w:divBdr>
        <w:top w:val="none" w:sz="0" w:space="0" w:color="auto"/>
        <w:left w:val="none" w:sz="0" w:space="0" w:color="auto"/>
        <w:bottom w:val="none" w:sz="0" w:space="0" w:color="auto"/>
        <w:right w:val="none" w:sz="0" w:space="0" w:color="auto"/>
      </w:divBdr>
    </w:div>
    <w:div w:id="1756706278">
      <w:bodyDiv w:val="1"/>
      <w:marLeft w:val="0"/>
      <w:marRight w:val="0"/>
      <w:marTop w:val="0"/>
      <w:marBottom w:val="0"/>
      <w:divBdr>
        <w:top w:val="none" w:sz="0" w:space="0" w:color="auto"/>
        <w:left w:val="none" w:sz="0" w:space="0" w:color="auto"/>
        <w:bottom w:val="none" w:sz="0" w:space="0" w:color="auto"/>
        <w:right w:val="none" w:sz="0" w:space="0" w:color="auto"/>
      </w:divBdr>
    </w:div>
    <w:div w:id="1756976016">
      <w:bodyDiv w:val="1"/>
      <w:marLeft w:val="0"/>
      <w:marRight w:val="0"/>
      <w:marTop w:val="0"/>
      <w:marBottom w:val="0"/>
      <w:divBdr>
        <w:top w:val="none" w:sz="0" w:space="0" w:color="auto"/>
        <w:left w:val="none" w:sz="0" w:space="0" w:color="auto"/>
        <w:bottom w:val="none" w:sz="0" w:space="0" w:color="auto"/>
        <w:right w:val="none" w:sz="0" w:space="0" w:color="auto"/>
      </w:divBdr>
    </w:div>
    <w:div w:id="1757021785">
      <w:bodyDiv w:val="1"/>
      <w:marLeft w:val="0"/>
      <w:marRight w:val="0"/>
      <w:marTop w:val="0"/>
      <w:marBottom w:val="0"/>
      <w:divBdr>
        <w:top w:val="none" w:sz="0" w:space="0" w:color="auto"/>
        <w:left w:val="none" w:sz="0" w:space="0" w:color="auto"/>
        <w:bottom w:val="none" w:sz="0" w:space="0" w:color="auto"/>
        <w:right w:val="none" w:sz="0" w:space="0" w:color="auto"/>
      </w:divBdr>
    </w:div>
    <w:div w:id="1757171652">
      <w:bodyDiv w:val="1"/>
      <w:marLeft w:val="0"/>
      <w:marRight w:val="0"/>
      <w:marTop w:val="0"/>
      <w:marBottom w:val="0"/>
      <w:divBdr>
        <w:top w:val="none" w:sz="0" w:space="0" w:color="auto"/>
        <w:left w:val="none" w:sz="0" w:space="0" w:color="auto"/>
        <w:bottom w:val="none" w:sz="0" w:space="0" w:color="auto"/>
        <w:right w:val="none" w:sz="0" w:space="0" w:color="auto"/>
      </w:divBdr>
    </w:div>
    <w:div w:id="1757747376">
      <w:bodyDiv w:val="1"/>
      <w:marLeft w:val="0"/>
      <w:marRight w:val="0"/>
      <w:marTop w:val="0"/>
      <w:marBottom w:val="0"/>
      <w:divBdr>
        <w:top w:val="none" w:sz="0" w:space="0" w:color="auto"/>
        <w:left w:val="none" w:sz="0" w:space="0" w:color="auto"/>
        <w:bottom w:val="none" w:sz="0" w:space="0" w:color="auto"/>
        <w:right w:val="none" w:sz="0" w:space="0" w:color="auto"/>
      </w:divBdr>
    </w:div>
    <w:div w:id="1757970149">
      <w:bodyDiv w:val="1"/>
      <w:marLeft w:val="0"/>
      <w:marRight w:val="0"/>
      <w:marTop w:val="0"/>
      <w:marBottom w:val="0"/>
      <w:divBdr>
        <w:top w:val="none" w:sz="0" w:space="0" w:color="auto"/>
        <w:left w:val="none" w:sz="0" w:space="0" w:color="auto"/>
        <w:bottom w:val="none" w:sz="0" w:space="0" w:color="auto"/>
        <w:right w:val="none" w:sz="0" w:space="0" w:color="auto"/>
      </w:divBdr>
    </w:div>
    <w:div w:id="1758016784">
      <w:bodyDiv w:val="1"/>
      <w:marLeft w:val="0"/>
      <w:marRight w:val="0"/>
      <w:marTop w:val="0"/>
      <w:marBottom w:val="0"/>
      <w:divBdr>
        <w:top w:val="none" w:sz="0" w:space="0" w:color="auto"/>
        <w:left w:val="none" w:sz="0" w:space="0" w:color="auto"/>
        <w:bottom w:val="none" w:sz="0" w:space="0" w:color="auto"/>
        <w:right w:val="none" w:sz="0" w:space="0" w:color="auto"/>
      </w:divBdr>
    </w:div>
    <w:div w:id="1758134846">
      <w:bodyDiv w:val="1"/>
      <w:marLeft w:val="0"/>
      <w:marRight w:val="0"/>
      <w:marTop w:val="0"/>
      <w:marBottom w:val="0"/>
      <w:divBdr>
        <w:top w:val="none" w:sz="0" w:space="0" w:color="auto"/>
        <w:left w:val="none" w:sz="0" w:space="0" w:color="auto"/>
        <w:bottom w:val="none" w:sz="0" w:space="0" w:color="auto"/>
        <w:right w:val="none" w:sz="0" w:space="0" w:color="auto"/>
      </w:divBdr>
    </w:div>
    <w:div w:id="1758209437">
      <w:bodyDiv w:val="1"/>
      <w:marLeft w:val="0"/>
      <w:marRight w:val="0"/>
      <w:marTop w:val="0"/>
      <w:marBottom w:val="0"/>
      <w:divBdr>
        <w:top w:val="none" w:sz="0" w:space="0" w:color="auto"/>
        <w:left w:val="none" w:sz="0" w:space="0" w:color="auto"/>
        <w:bottom w:val="none" w:sz="0" w:space="0" w:color="auto"/>
        <w:right w:val="none" w:sz="0" w:space="0" w:color="auto"/>
      </w:divBdr>
    </w:div>
    <w:div w:id="1758749490">
      <w:bodyDiv w:val="1"/>
      <w:marLeft w:val="0"/>
      <w:marRight w:val="0"/>
      <w:marTop w:val="0"/>
      <w:marBottom w:val="0"/>
      <w:divBdr>
        <w:top w:val="none" w:sz="0" w:space="0" w:color="auto"/>
        <w:left w:val="none" w:sz="0" w:space="0" w:color="auto"/>
        <w:bottom w:val="none" w:sz="0" w:space="0" w:color="auto"/>
        <w:right w:val="none" w:sz="0" w:space="0" w:color="auto"/>
      </w:divBdr>
    </w:div>
    <w:div w:id="1758937356">
      <w:bodyDiv w:val="1"/>
      <w:marLeft w:val="0"/>
      <w:marRight w:val="0"/>
      <w:marTop w:val="0"/>
      <w:marBottom w:val="0"/>
      <w:divBdr>
        <w:top w:val="none" w:sz="0" w:space="0" w:color="auto"/>
        <w:left w:val="none" w:sz="0" w:space="0" w:color="auto"/>
        <w:bottom w:val="none" w:sz="0" w:space="0" w:color="auto"/>
        <w:right w:val="none" w:sz="0" w:space="0" w:color="auto"/>
      </w:divBdr>
    </w:div>
    <w:div w:id="1759475975">
      <w:bodyDiv w:val="1"/>
      <w:marLeft w:val="0"/>
      <w:marRight w:val="0"/>
      <w:marTop w:val="0"/>
      <w:marBottom w:val="0"/>
      <w:divBdr>
        <w:top w:val="none" w:sz="0" w:space="0" w:color="auto"/>
        <w:left w:val="none" w:sz="0" w:space="0" w:color="auto"/>
        <w:bottom w:val="none" w:sz="0" w:space="0" w:color="auto"/>
        <w:right w:val="none" w:sz="0" w:space="0" w:color="auto"/>
      </w:divBdr>
    </w:div>
    <w:div w:id="1760298584">
      <w:bodyDiv w:val="1"/>
      <w:marLeft w:val="0"/>
      <w:marRight w:val="0"/>
      <w:marTop w:val="0"/>
      <w:marBottom w:val="0"/>
      <w:divBdr>
        <w:top w:val="none" w:sz="0" w:space="0" w:color="auto"/>
        <w:left w:val="none" w:sz="0" w:space="0" w:color="auto"/>
        <w:bottom w:val="none" w:sz="0" w:space="0" w:color="auto"/>
        <w:right w:val="none" w:sz="0" w:space="0" w:color="auto"/>
      </w:divBdr>
    </w:div>
    <w:div w:id="1760439736">
      <w:bodyDiv w:val="1"/>
      <w:marLeft w:val="0"/>
      <w:marRight w:val="0"/>
      <w:marTop w:val="0"/>
      <w:marBottom w:val="0"/>
      <w:divBdr>
        <w:top w:val="none" w:sz="0" w:space="0" w:color="auto"/>
        <w:left w:val="none" w:sz="0" w:space="0" w:color="auto"/>
        <w:bottom w:val="none" w:sz="0" w:space="0" w:color="auto"/>
        <w:right w:val="none" w:sz="0" w:space="0" w:color="auto"/>
      </w:divBdr>
    </w:div>
    <w:div w:id="1760517091">
      <w:bodyDiv w:val="1"/>
      <w:marLeft w:val="0"/>
      <w:marRight w:val="0"/>
      <w:marTop w:val="0"/>
      <w:marBottom w:val="0"/>
      <w:divBdr>
        <w:top w:val="none" w:sz="0" w:space="0" w:color="auto"/>
        <w:left w:val="none" w:sz="0" w:space="0" w:color="auto"/>
        <w:bottom w:val="none" w:sz="0" w:space="0" w:color="auto"/>
        <w:right w:val="none" w:sz="0" w:space="0" w:color="auto"/>
      </w:divBdr>
    </w:div>
    <w:div w:id="1760833073">
      <w:bodyDiv w:val="1"/>
      <w:marLeft w:val="0"/>
      <w:marRight w:val="0"/>
      <w:marTop w:val="0"/>
      <w:marBottom w:val="0"/>
      <w:divBdr>
        <w:top w:val="none" w:sz="0" w:space="0" w:color="auto"/>
        <w:left w:val="none" w:sz="0" w:space="0" w:color="auto"/>
        <w:bottom w:val="none" w:sz="0" w:space="0" w:color="auto"/>
        <w:right w:val="none" w:sz="0" w:space="0" w:color="auto"/>
      </w:divBdr>
    </w:div>
    <w:div w:id="1761020479">
      <w:bodyDiv w:val="1"/>
      <w:marLeft w:val="0"/>
      <w:marRight w:val="0"/>
      <w:marTop w:val="0"/>
      <w:marBottom w:val="0"/>
      <w:divBdr>
        <w:top w:val="none" w:sz="0" w:space="0" w:color="auto"/>
        <w:left w:val="none" w:sz="0" w:space="0" w:color="auto"/>
        <w:bottom w:val="none" w:sz="0" w:space="0" w:color="auto"/>
        <w:right w:val="none" w:sz="0" w:space="0" w:color="auto"/>
      </w:divBdr>
    </w:div>
    <w:div w:id="1761102357">
      <w:bodyDiv w:val="1"/>
      <w:marLeft w:val="0"/>
      <w:marRight w:val="0"/>
      <w:marTop w:val="0"/>
      <w:marBottom w:val="0"/>
      <w:divBdr>
        <w:top w:val="none" w:sz="0" w:space="0" w:color="auto"/>
        <w:left w:val="none" w:sz="0" w:space="0" w:color="auto"/>
        <w:bottom w:val="none" w:sz="0" w:space="0" w:color="auto"/>
        <w:right w:val="none" w:sz="0" w:space="0" w:color="auto"/>
      </w:divBdr>
    </w:div>
    <w:div w:id="1761296434">
      <w:bodyDiv w:val="1"/>
      <w:marLeft w:val="0"/>
      <w:marRight w:val="0"/>
      <w:marTop w:val="0"/>
      <w:marBottom w:val="0"/>
      <w:divBdr>
        <w:top w:val="none" w:sz="0" w:space="0" w:color="auto"/>
        <w:left w:val="none" w:sz="0" w:space="0" w:color="auto"/>
        <w:bottom w:val="none" w:sz="0" w:space="0" w:color="auto"/>
        <w:right w:val="none" w:sz="0" w:space="0" w:color="auto"/>
      </w:divBdr>
    </w:div>
    <w:div w:id="1761675187">
      <w:bodyDiv w:val="1"/>
      <w:marLeft w:val="0"/>
      <w:marRight w:val="0"/>
      <w:marTop w:val="0"/>
      <w:marBottom w:val="0"/>
      <w:divBdr>
        <w:top w:val="none" w:sz="0" w:space="0" w:color="auto"/>
        <w:left w:val="none" w:sz="0" w:space="0" w:color="auto"/>
        <w:bottom w:val="none" w:sz="0" w:space="0" w:color="auto"/>
        <w:right w:val="none" w:sz="0" w:space="0" w:color="auto"/>
      </w:divBdr>
    </w:div>
    <w:div w:id="1761753729">
      <w:bodyDiv w:val="1"/>
      <w:marLeft w:val="0"/>
      <w:marRight w:val="0"/>
      <w:marTop w:val="0"/>
      <w:marBottom w:val="0"/>
      <w:divBdr>
        <w:top w:val="none" w:sz="0" w:space="0" w:color="auto"/>
        <w:left w:val="none" w:sz="0" w:space="0" w:color="auto"/>
        <w:bottom w:val="none" w:sz="0" w:space="0" w:color="auto"/>
        <w:right w:val="none" w:sz="0" w:space="0" w:color="auto"/>
      </w:divBdr>
    </w:div>
    <w:div w:id="1761833508">
      <w:bodyDiv w:val="1"/>
      <w:marLeft w:val="0"/>
      <w:marRight w:val="0"/>
      <w:marTop w:val="0"/>
      <w:marBottom w:val="0"/>
      <w:divBdr>
        <w:top w:val="none" w:sz="0" w:space="0" w:color="auto"/>
        <w:left w:val="none" w:sz="0" w:space="0" w:color="auto"/>
        <w:bottom w:val="none" w:sz="0" w:space="0" w:color="auto"/>
        <w:right w:val="none" w:sz="0" w:space="0" w:color="auto"/>
      </w:divBdr>
    </w:div>
    <w:div w:id="1762099004">
      <w:bodyDiv w:val="1"/>
      <w:marLeft w:val="0"/>
      <w:marRight w:val="0"/>
      <w:marTop w:val="0"/>
      <w:marBottom w:val="0"/>
      <w:divBdr>
        <w:top w:val="none" w:sz="0" w:space="0" w:color="auto"/>
        <w:left w:val="none" w:sz="0" w:space="0" w:color="auto"/>
        <w:bottom w:val="none" w:sz="0" w:space="0" w:color="auto"/>
        <w:right w:val="none" w:sz="0" w:space="0" w:color="auto"/>
      </w:divBdr>
    </w:div>
    <w:div w:id="1762337027">
      <w:bodyDiv w:val="1"/>
      <w:marLeft w:val="0"/>
      <w:marRight w:val="0"/>
      <w:marTop w:val="0"/>
      <w:marBottom w:val="0"/>
      <w:divBdr>
        <w:top w:val="none" w:sz="0" w:space="0" w:color="auto"/>
        <w:left w:val="none" w:sz="0" w:space="0" w:color="auto"/>
        <w:bottom w:val="none" w:sz="0" w:space="0" w:color="auto"/>
        <w:right w:val="none" w:sz="0" w:space="0" w:color="auto"/>
      </w:divBdr>
    </w:div>
    <w:div w:id="1762873019">
      <w:bodyDiv w:val="1"/>
      <w:marLeft w:val="0"/>
      <w:marRight w:val="0"/>
      <w:marTop w:val="0"/>
      <w:marBottom w:val="0"/>
      <w:divBdr>
        <w:top w:val="none" w:sz="0" w:space="0" w:color="auto"/>
        <w:left w:val="none" w:sz="0" w:space="0" w:color="auto"/>
        <w:bottom w:val="none" w:sz="0" w:space="0" w:color="auto"/>
        <w:right w:val="none" w:sz="0" w:space="0" w:color="auto"/>
      </w:divBdr>
    </w:div>
    <w:div w:id="1762876908">
      <w:bodyDiv w:val="1"/>
      <w:marLeft w:val="0"/>
      <w:marRight w:val="0"/>
      <w:marTop w:val="0"/>
      <w:marBottom w:val="0"/>
      <w:divBdr>
        <w:top w:val="none" w:sz="0" w:space="0" w:color="auto"/>
        <w:left w:val="none" w:sz="0" w:space="0" w:color="auto"/>
        <w:bottom w:val="none" w:sz="0" w:space="0" w:color="auto"/>
        <w:right w:val="none" w:sz="0" w:space="0" w:color="auto"/>
      </w:divBdr>
    </w:div>
    <w:div w:id="1762943495">
      <w:bodyDiv w:val="1"/>
      <w:marLeft w:val="0"/>
      <w:marRight w:val="0"/>
      <w:marTop w:val="0"/>
      <w:marBottom w:val="0"/>
      <w:divBdr>
        <w:top w:val="none" w:sz="0" w:space="0" w:color="auto"/>
        <w:left w:val="none" w:sz="0" w:space="0" w:color="auto"/>
        <w:bottom w:val="none" w:sz="0" w:space="0" w:color="auto"/>
        <w:right w:val="none" w:sz="0" w:space="0" w:color="auto"/>
      </w:divBdr>
    </w:div>
    <w:div w:id="1762947618">
      <w:bodyDiv w:val="1"/>
      <w:marLeft w:val="0"/>
      <w:marRight w:val="0"/>
      <w:marTop w:val="0"/>
      <w:marBottom w:val="0"/>
      <w:divBdr>
        <w:top w:val="none" w:sz="0" w:space="0" w:color="auto"/>
        <w:left w:val="none" w:sz="0" w:space="0" w:color="auto"/>
        <w:bottom w:val="none" w:sz="0" w:space="0" w:color="auto"/>
        <w:right w:val="none" w:sz="0" w:space="0" w:color="auto"/>
      </w:divBdr>
    </w:div>
    <w:div w:id="1762950391">
      <w:bodyDiv w:val="1"/>
      <w:marLeft w:val="0"/>
      <w:marRight w:val="0"/>
      <w:marTop w:val="0"/>
      <w:marBottom w:val="0"/>
      <w:divBdr>
        <w:top w:val="none" w:sz="0" w:space="0" w:color="auto"/>
        <w:left w:val="none" w:sz="0" w:space="0" w:color="auto"/>
        <w:bottom w:val="none" w:sz="0" w:space="0" w:color="auto"/>
        <w:right w:val="none" w:sz="0" w:space="0" w:color="auto"/>
      </w:divBdr>
    </w:div>
    <w:div w:id="1763256876">
      <w:bodyDiv w:val="1"/>
      <w:marLeft w:val="0"/>
      <w:marRight w:val="0"/>
      <w:marTop w:val="0"/>
      <w:marBottom w:val="0"/>
      <w:divBdr>
        <w:top w:val="none" w:sz="0" w:space="0" w:color="auto"/>
        <w:left w:val="none" w:sz="0" w:space="0" w:color="auto"/>
        <w:bottom w:val="none" w:sz="0" w:space="0" w:color="auto"/>
        <w:right w:val="none" w:sz="0" w:space="0" w:color="auto"/>
      </w:divBdr>
    </w:div>
    <w:div w:id="1764296323">
      <w:bodyDiv w:val="1"/>
      <w:marLeft w:val="0"/>
      <w:marRight w:val="0"/>
      <w:marTop w:val="0"/>
      <w:marBottom w:val="0"/>
      <w:divBdr>
        <w:top w:val="none" w:sz="0" w:space="0" w:color="auto"/>
        <w:left w:val="none" w:sz="0" w:space="0" w:color="auto"/>
        <w:bottom w:val="none" w:sz="0" w:space="0" w:color="auto"/>
        <w:right w:val="none" w:sz="0" w:space="0" w:color="auto"/>
      </w:divBdr>
    </w:div>
    <w:div w:id="1764451643">
      <w:bodyDiv w:val="1"/>
      <w:marLeft w:val="0"/>
      <w:marRight w:val="0"/>
      <w:marTop w:val="0"/>
      <w:marBottom w:val="0"/>
      <w:divBdr>
        <w:top w:val="none" w:sz="0" w:space="0" w:color="auto"/>
        <w:left w:val="none" w:sz="0" w:space="0" w:color="auto"/>
        <w:bottom w:val="none" w:sz="0" w:space="0" w:color="auto"/>
        <w:right w:val="none" w:sz="0" w:space="0" w:color="auto"/>
      </w:divBdr>
    </w:div>
    <w:div w:id="1764841079">
      <w:bodyDiv w:val="1"/>
      <w:marLeft w:val="0"/>
      <w:marRight w:val="0"/>
      <w:marTop w:val="0"/>
      <w:marBottom w:val="0"/>
      <w:divBdr>
        <w:top w:val="none" w:sz="0" w:space="0" w:color="auto"/>
        <w:left w:val="none" w:sz="0" w:space="0" w:color="auto"/>
        <w:bottom w:val="none" w:sz="0" w:space="0" w:color="auto"/>
        <w:right w:val="none" w:sz="0" w:space="0" w:color="auto"/>
      </w:divBdr>
    </w:div>
    <w:div w:id="1765034931">
      <w:bodyDiv w:val="1"/>
      <w:marLeft w:val="0"/>
      <w:marRight w:val="0"/>
      <w:marTop w:val="0"/>
      <w:marBottom w:val="0"/>
      <w:divBdr>
        <w:top w:val="none" w:sz="0" w:space="0" w:color="auto"/>
        <w:left w:val="none" w:sz="0" w:space="0" w:color="auto"/>
        <w:bottom w:val="none" w:sz="0" w:space="0" w:color="auto"/>
        <w:right w:val="none" w:sz="0" w:space="0" w:color="auto"/>
      </w:divBdr>
    </w:div>
    <w:div w:id="1765226817">
      <w:bodyDiv w:val="1"/>
      <w:marLeft w:val="0"/>
      <w:marRight w:val="0"/>
      <w:marTop w:val="0"/>
      <w:marBottom w:val="0"/>
      <w:divBdr>
        <w:top w:val="none" w:sz="0" w:space="0" w:color="auto"/>
        <w:left w:val="none" w:sz="0" w:space="0" w:color="auto"/>
        <w:bottom w:val="none" w:sz="0" w:space="0" w:color="auto"/>
        <w:right w:val="none" w:sz="0" w:space="0" w:color="auto"/>
      </w:divBdr>
    </w:div>
    <w:div w:id="1765295198">
      <w:bodyDiv w:val="1"/>
      <w:marLeft w:val="0"/>
      <w:marRight w:val="0"/>
      <w:marTop w:val="0"/>
      <w:marBottom w:val="0"/>
      <w:divBdr>
        <w:top w:val="none" w:sz="0" w:space="0" w:color="auto"/>
        <w:left w:val="none" w:sz="0" w:space="0" w:color="auto"/>
        <w:bottom w:val="none" w:sz="0" w:space="0" w:color="auto"/>
        <w:right w:val="none" w:sz="0" w:space="0" w:color="auto"/>
      </w:divBdr>
    </w:div>
    <w:div w:id="1765496337">
      <w:bodyDiv w:val="1"/>
      <w:marLeft w:val="0"/>
      <w:marRight w:val="0"/>
      <w:marTop w:val="0"/>
      <w:marBottom w:val="0"/>
      <w:divBdr>
        <w:top w:val="none" w:sz="0" w:space="0" w:color="auto"/>
        <w:left w:val="none" w:sz="0" w:space="0" w:color="auto"/>
        <w:bottom w:val="none" w:sz="0" w:space="0" w:color="auto"/>
        <w:right w:val="none" w:sz="0" w:space="0" w:color="auto"/>
      </w:divBdr>
    </w:div>
    <w:div w:id="1765611991">
      <w:bodyDiv w:val="1"/>
      <w:marLeft w:val="0"/>
      <w:marRight w:val="0"/>
      <w:marTop w:val="0"/>
      <w:marBottom w:val="0"/>
      <w:divBdr>
        <w:top w:val="none" w:sz="0" w:space="0" w:color="auto"/>
        <w:left w:val="none" w:sz="0" w:space="0" w:color="auto"/>
        <w:bottom w:val="none" w:sz="0" w:space="0" w:color="auto"/>
        <w:right w:val="none" w:sz="0" w:space="0" w:color="auto"/>
      </w:divBdr>
    </w:div>
    <w:div w:id="1765805498">
      <w:bodyDiv w:val="1"/>
      <w:marLeft w:val="0"/>
      <w:marRight w:val="0"/>
      <w:marTop w:val="0"/>
      <w:marBottom w:val="0"/>
      <w:divBdr>
        <w:top w:val="none" w:sz="0" w:space="0" w:color="auto"/>
        <w:left w:val="none" w:sz="0" w:space="0" w:color="auto"/>
        <w:bottom w:val="none" w:sz="0" w:space="0" w:color="auto"/>
        <w:right w:val="none" w:sz="0" w:space="0" w:color="auto"/>
      </w:divBdr>
    </w:div>
    <w:div w:id="1766002085">
      <w:bodyDiv w:val="1"/>
      <w:marLeft w:val="0"/>
      <w:marRight w:val="0"/>
      <w:marTop w:val="0"/>
      <w:marBottom w:val="0"/>
      <w:divBdr>
        <w:top w:val="none" w:sz="0" w:space="0" w:color="auto"/>
        <w:left w:val="none" w:sz="0" w:space="0" w:color="auto"/>
        <w:bottom w:val="none" w:sz="0" w:space="0" w:color="auto"/>
        <w:right w:val="none" w:sz="0" w:space="0" w:color="auto"/>
      </w:divBdr>
    </w:div>
    <w:div w:id="1766219324">
      <w:bodyDiv w:val="1"/>
      <w:marLeft w:val="0"/>
      <w:marRight w:val="0"/>
      <w:marTop w:val="0"/>
      <w:marBottom w:val="0"/>
      <w:divBdr>
        <w:top w:val="none" w:sz="0" w:space="0" w:color="auto"/>
        <w:left w:val="none" w:sz="0" w:space="0" w:color="auto"/>
        <w:bottom w:val="none" w:sz="0" w:space="0" w:color="auto"/>
        <w:right w:val="none" w:sz="0" w:space="0" w:color="auto"/>
      </w:divBdr>
    </w:div>
    <w:div w:id="1766614774">
      <w:bodyDiv w:val="1"/>
      <w:marLeft w:val="0"/>
      <w:marRight w:val="0"/>
      <w:marTop w:val="0"/>
      <w:marBottom w:val="0"/>
      <w:divBdr>
        <w:top w:val="none" w:sz="0" w:space="0" w:color="auto"/>
        <w:left w:val="none" w:sz="0" w:space="0" w:color="auto"/>
        <w:bottom w:val="none" w:sz="0" w:space="0" w:color="auto"/>
        <w:right w:val="none" w:sz="0" w:space="0" w:color="auto"/>
      </w:divBdr>
    </w:div>
    <w:div w:id="1766800072">
      <w:bodyDiv w:val="1"/>
      <w:marLeft w:val="0"/>
      <w:marRight w:val="0"/>
      <w:marTop w:val="0"/>
      <w:marBottom w:val="0"/>
      <w:divBdr>
        <w:top w:val="none" w:sz="0" w:space="0" w:color="auto"/>
        <w:left w:val="none" w:sz="0" w:space="0" w:color="auto"/>
        <w:bottom w:val="none" w:sz="0" w:space="0" w:color="auto"/>
        <w:right w:val="none" w:sz="0" w:space="0" w:color="auto"/>
      </w:divBdr>
    </w:div>
    <w:div w:id="1767145258">
      <w:bodyDiv w:val="1"/>
      <w:marLeft w:val="0"/>
      <w:marRight w:val="0"/>
      <w:marTop w:val="0"/>
      <w:marBottom w:val="0"/>
      <w:divBdr>
        <w:top w:val="none" w:sz="0" w:space="0" w:color="auto"/>
        <w:left w:val="none" w:sz="0" w:space="0" w:color="auto"/>
        <w:bottom w:val="none" w:sz="0" w:space="0" w:color="auto"/>
        <w:right w:val="none" w:sz="0" w:space="0" w:color="auto"/>
      </w:divBdr>
    </w:div>
    <w:div w:id="1767532505">
      <w:bodyDiv w:val="1"/>
      <w:marLeft w:val="0"/>
      <w:marRight w:val="0"/>
      <w:marTop w:val="0"/>
      <w:marBottom w:val="0"/>
      <w:divBdr>
        <w:top w:val="none" w:sz="0" w:space="0" w:color="auto"/>
        <w:left w:val="none" w:sz="0" w:space="0" w:color="auto"/>
        <w:bottom w:val="none" w:sz="0" w:space="0" w:color="auto"/>
        <w:right w:val="none" w:sz="0" w:space="0" w:color="auto"/>
      </w:divBdr>
    </w:div>
    <w:div w:id="1768578543">
      <w:bodyDiv w:val="1"/>
      <w:marLeft w:val="0"/>
      <w:marRight w:val="0"/>
      <w:marTop w:val="0"/>
      <w:marBottom w:val="0"/>
      <w:divBdr>
        <w:top w:val="none" w:sz="0" w:space="0" w:color="auto"/>
        <w:left w:val="none" w:sz="0" w:space="0" w:color="auto"/>
        <w:bottom w:val="none" w:sz="0" w:space="0" w:color="auto"/>
        <w:right w:val="none" w:sz="0" w:space="0" w:color="auto"/>
      </w:divBdr>
    </w:div>
    <w:div w:id="1768649940">
      <w:bodyDiv w:val="1"/>
      <w:marLeft w:val="0"/>
      <w:marRight w:val="0"/>
      <w:marTop w:val="0"/>
      <w:marBottom w:val="0"/>
      <w:divBdr>
        <w:top w:val="none" w:sz="0" w:space="0" w:color="auto"/>
        <w:left w:val="none" w:sz="0" w:space="0" w:color="auto"/>
        <w:bottom w:val="none" w:sz="0" w:space="0" w:color="auto"/>
        <w:right w:val="none" w:sz="0" w:space="0" w:color="auto"/>
      </w:divBdr>
    </w:div>
    <w:div w:id="1769613925">
      <w:bodyDiv w:val="1"/>
      <w:marLeft w:val="0"/>
      <w:marRight w:val="0"/>
      <w:marTop w:val="0"/>
      <w:marBottom w:val="0"/>
      <w:divBdr>
        <w:top w:val="none" w:sz="0" w:space="0" w:color="auto"/>
        <w:left w:val="none" w:sz="0" w:space="0" w:color="auto"/>
        <w:bottom w:val="none" w:sz="0" w:space="0" w:color="auto"/>
        <w:right w:val="none" w:sz="0" w:space="0" w:color="auto"/>
      </w:divBdr>
    </w:div>
    <w:div w:id="1769691941">
      <w:bodyDiv w:val="1"/>
      <w:marLeft w:val="0"/>
      <w:marRight w:val="0"/>
      <w:marTop w:val="0"/>
      <w:marBottom w:val="0"/>
      <w:divBdr>
        <w:top w:val="none" w:sz="0" w:space="0" w:color="auto"/>
        <w:left w:val="none" w:sz="0" w:space="0" w:color="auto"/>
        <w:bottom w:val="none" w:sz="0" w:space="0" w:color="auto"/>
        <w:right w:val="none" w:sz="0" w:space="0" w:color="auto"/>
      </w:divBdr>
    </w:div>
    <w:div w:id="1770199035">
      <w:bodyDiv w:val="1"/>
      <w:marLeft w:val="0"/>
      <w:marRight w:val="0"/>
      <w:marTop w:val="0"/>
      <w:marBottom w:val="0"/>
      <w:divBdr>
        <w:top w:val="none" w:sz="0" w:space="0" w:color="auto"/>
        <w:left w:val="none" w:sz="0" w:space="0" w:color="auto"/>
        <w:bottom w:val="none" w:sz="0" w:space="0" w:color="auto"/>
        <w:right w:val="none" w:sz="0" w:space="0" w:color="auto"/>
      </w:divBdr>
    </w:div>
    <w:div w:id="1770271501">
      <w:bodyDiv w:val="1"/>
      <w:marLeft w:val="0"/>
      <w:marRight w:val="0"/>
      <w:marTop w:val="0"/>
      <w:marBottom w:val="0"/>
      <w:divBdr>
        <w:top w:val="none" w:sz="0" w:space="0" w:color="auto"/>
        <w:left w:val="none" w:sz="0" w:space="0" w:color="auto"/>
        <w:bottom w:val="none" w:sz="0" w:space="0" w:color="auto"/>
        <w:right w:val="none" w:sz="0" w:space="0" w:color="auto"/>
      </w:divBdr>
    </w:div>
    <w:div w:id="1770273407">
      <w:bodyDiv w:val="1"/>
      <w:marLeft w:val="0"/>
      <w:marRight w:val="0"/>
      <w:marTop w:val="0"/>
      <w:marBottom w:val="0"/>
      <w:divBdr>
        <w:top w:val="none" w:sz="0" w:space="0" w:color="auto"/>
        <w:left w:val="none" w:sz="0" w:space="0" w:color="auto"/>
        <w:bottom w:val="none" w:sz="0" w:space="0" w:color="auto"/>
        <w:right w:val="none" w:sz="0" w:space="0" w:color="auto"/>
      </w:divBdr>
    </w:div>
    <w:div w:id="1771468229">
      <w:bodyDiv w:val="1"/>
      <w:marLeft w:val="0"/>
      <w:marRight w:val="0"/>
      <w:marTop w:val="0"/>
      <w:marBottom w:val="0"/>
      <w:divBdr>
        <w:top w:val="none" w:sz="0" w:space="0" w:color="auto"/>
        <w:left w:val="none" w:sz="0" w:space="0" w:color="auto"/>
        <w:bottom w:val="none" w:sz="0" w:space="0" w:color="auto"/>
        <w:right w:val="none" w:sz="0" w:space="0" w:color="auto"/>
      </w:divBdr>
    </w:div>
    <w:div w:id="1771774886">
      <w:bodyDiv w:val="1"/>
      <w:marLeft w:val="0"/>
      <w:marRight w:val="0"/>
      <w:marTop w:val="0"/>
      <w:marBottom w:val="0"/>
      <w:divBdr>
        <w:top w:val="none" w:sz="0" w:space="0" w:color="auto"/>
        <w:left w:val="none" w:sz="0" w:space="0" w:color="auto"/>
        <w:bottom w:val="none" w:sz="0" w:space="0" w:color="auto"/>
        <w:right w:val="none" w:sz="0" w:space="0" w:color="auto"/>
      </w:divBdr>
    </w:div>
    <w:div w:id="1771854140">
      <w:bodyDiv w:val="1"/>
      <w:marLeft w:val="0"/>
      <w:marRight w:val="0"/>
      <w:marTop w:val="0"/>
      <w:marBottom w:val="0"/>
      <w:divBdr>
        <w:top w:val="none" w:sz="0" w:space="0" w:color="auto"/>
        <w:left w:val="none" w:sz="0" w:space="0" w:color="auto"/>
        <w:bottom w:val="none" w:sz="0" w:space="0" w:color="auto"/>
        <w:right w:val="none" w:sz="0" w:space="0" w:color="auto"/>
      </w:divBdr>
    </w:div>
    <w:div w:id="1772512337">
      <w:bodyDiv w:val="1"/>
      <w:marLeft w:val="0"/>
      <w:marRight w:val="0"/>
      <w:marTop w:val="0"/>
      <w:marBottom w:val="0"/>
      <w:divBdr>
        <w:top w:val="none" w:sz="0" w:space="0" w:color="auto"/>
        <w:left w:val="none" w:sz="0" w:space="0" w:color="auto"/>
        <w:bottom w:val="none" w:sz="0" w:space="0" w:color="auto"/>
        <w:right w:val="none" w:sz="0" w:space="0" w:color="auto"/>
      </w:divBdr>
    </w:div>
    <w:div w:id="1773742957">
      <w:bodyDiv w:val="1"/>
      <w:marLeft w:val="0"/>
      <w:marRight w:val="0"/>
      <w:marTop w:val="0"/>
      <w:marBottom w:val="0"/>
      <w:divBdr>
        <w:top w:val="none" w:sz="0" w:space="0" w:color="auto"/>
        <w:left w:val="none" w:sz="0" w:space="0" w:color="auto"/>
        <w:bottom w:val="none" w:sz="0" w:space="0" w:color="auto"/>
        <w:right w:val="none" w:sz="0" w:space="0" w:color="auto"/>
      </w:divBdr>
    </w:div>
    <w:div w:id="1774323948">
      <w:bodyDiv w:val="1"/>
      <w:marLeft w:val="0"/>
      <w:marRight w:val="0"/>
      <w:marTop w:val="0"/>
      <w:marBottom w:val="0"/>
      <w:divBdr>
        <w:top w:val="none" w:sz="0" w:space="0" w:color="auto"/>
        <w:left w:val="none" w:sz="0" w:space="0" w:color="auto"/>
        <w:bottom w:val="none" w:sz="0" w:space="0" w:color="auto"/>
        <w:right w:val="none" w:sz="0" w:space="0" w:color="auto"/>
      </w:divBdr>
    </w:div>
    <w:div w:id="1774546684">
      <w:bodyDiv w:val="1"/>
      <w:marLeft w:val="0"/>
      <w:marRight w:val="0"/>
      <w:marTop w:val="0"/>
      <w:marBottom w:val="0"/>
      <w:divBdr>
        <w:top w:val="none" w:sz="0" w:space="0" w:color="auto"/>
        <w:left w:val="none" w:sz="0" w:space="0" w:color="auto"/>
        <w:bottom w:val="none" w:sz="0" w:space="0" w:color="auto"/>
        <w:right w:val="none" w:sz="0" w:space="0" w:color="auto"/>
      </w:divBdr>
    </w:div>
    <w:div w:id="1774785464">
      <w:bodyDiv w:val="1"/>
      <w:marLeft w:val="0"/>
      <w:marRight w:val="0"/>
      <w:marTop w:val="0"/>
      <w:marBottom w:val="0"/>
      <w:divBdr>
        <w:top w:val="none" w:sz="0" w:space="0" w:color="auto"/>
        <w:left w:val="none" w:sz="0" w:space="0" w:color="auto"/>
        <w:bottom w:val="none" w:sz="0" w:space="0" w:color="auto"/>
        <w:right w:val="none" w:sz="0" w:space="0" w:color="auto"/>
      </w:divBdr>
    </w:div>
    <w:div w:id="1775318653">
      <w:bodyDiv w:val="1"/>
      <w:marLeft w:val="0"/>
      <w:marRight w:val="0"/>
      <w:marTop w:val="0"/>
      <w:marBottom w:val="0"/>
      <w:divBdr>
        <w:top w:val="none" w:sz="0" w:space="0" w:color="auto"/>
        <w:left w:val="none" w:sz="0" w:space="0" w:color="auto"/>
        <w:bottom w:val="none" w:sz="0" w:space="0" w:color="auto"/>
        <w:right w:val="none" w:sz="0" w:space="0" w:color="auto"/>
      </w:divBdr>
    </w:div>
    <w:div w:id="1775784039">
      <w:bodyDiv w:val="1"/>
      <w:marLeft w:val="0"/>
      <w:marRight w:val="0"/>
      <w:marTop w:val="0"/>
      <w:marBottom w:val="0"/>
      <w:divBdr>
        <w:top w:val="none" w:sz="0" w:space="0" w:color="auto"/>
        <w:left w:val="none" w:sz="0" w:space="0" w:color="auto"/>
        <w:bottom w:val="none" w:sz="0" w:space="0" w:color="auto"/>
        <w:right w:val="none" w:sz="0" w:space="0" w:color="auto"/>
      </w:divBdr>
    </w:div>
    <w:div w:id="1775981754">
      <w:bodyDiv w:val="1"/>
      <w:marLeft w:val="0"/>
      <w:marRight w:val="0"/>
      <w:marTop w:val="0"/>
      <w:marBottom w:val="0"/>
      <w:divBdr>
        <w:top w:val="none" w:sz="0" w:space="0" w:color="auto"/>
        <w:left w:val="none" w:sz="0" w:space="0" w:color="auto"/>
        <w:bottom w:val="none" w:sz="0" w:space="0" w:color="auto"/>
        <w:right w:val="none" w:sz="0" w:space="0" w:color="auto"/>
      </w:divBdr>
    </w:div>
    <w:div w:id="1776318995">
      <w:bodyDiv w:val="1"/>
      <w:marLeft w:val="0"/>
      <w:marRight w:val="0"/>
      <w:marTop w:val="0"/>
      <w:marBottom w:val="0"/>
      <w:divBdr>
        <w:top w:val="none" w:sz="0" w:space="0" w:color="auto"/>
        <w:left w:val="none" w:sz="0" w:space="0" w:color="auto"/>
        <w:bottom w:val="none" w:sz="0" w:space="0" w:color="auto"/>
        <w:right w:val="none" w:sz="0" w:space="0" w:color="auto"/>
      </w:divBdr>
    </w:div>
    <w:div w:id="1776364174">
      <w:bodyDiv w:val="1"/>
      <w:marLeft w:val="0"/>
      <w:marRight w:val="0"/>
      <w:marTop w:val="0"/>
      <w:marBottom w:val="0"/>
      <w:divBdr>
        <w:top w:val="none" w:sz="0" w:space="0" w:color="auto"/>
        <w:left w:val="none" w:sz="0" w:space="0" w:color="auto"/>
        <w:bottom w:val="none" w:sz="0" w:space="0" w:color="auto"/>
        <w:right w:val="none" w:sz="0" w:space="0" w:color="auto"/>
      </w:divBdr>
    </w:div>
    <w:div w:id="1779257716">
      <w:bodyDiv w:val="1"/>
      <w:marLeft w:val="0"/>
      <w:marRight w:val="0"/>
      <w:marTop w:val="0"/>
      <w:marBottom w:val="0"/>
      <w:divBdr>
        <w:top w:val="none" w:sz="0" w:space="0" w:color="auto"/>
        <w:left w:val="none" w:sz="0" w:space="0" w:color="auto"/>
        <w:bottom w:val="none" w:sz="0" w:space="0" w:color="auto"/>
        <w:right w:val="none" w:sz="0" w:space="0" w:color="auto"/>
      </w:divBdr>
    </w:div>
    <w:div w:id="1779983880">
      <w:bodyDiv w:val="1"/>
      <w:marLeft w:val="0"/>
      <w:marRight w:val="0"/>
      <w:marTop w:val="0"/>
      <w:marBottom w:val="0"/>
      <w:divBdr>
        <w:top w:val="none" w:sz="0" w:space="0" w:color="auto"/>
        <w:left w:val="none" w:sz="0" w:space="0" w:color="auto"/>
        <w:bottom w:val="none" w:sz="0" w:space="0" w:color="auto"/>
        <w:right w:val="none" w:sz="0" w:space="0" w:color="auto"/>
      </w:divBdr>
    </w:div>
    <w:div w:id="1780560222">
      <w:bodyDiv w:val="1"/>
      <w:marLeft w:val="0"/>
      <w:marRight w:val="0"/>
      <w:marTop w:val="0"/>
      <w:marBottom w:val="0"/>
      <w:divBdr>
        <w:top w:val="none" w:sz="0" w:space="0" w:color="auto"/>
        <w:left w:val="none" w:sz="0" w:space="0" w:color="auto"/>
        <w:bottom w:val="none" w:sz="0" w:space="0" w:color="auto"/>
        <w:right w:val="none" w:sz="0" w:space="0" w:color="auto"/>
      </w:divBdr>
    </w:div>
    <w:div w:id="1781140780">
      <w:bodyDiv w:val="1"/>
      <w:marLeft w:val="0"/>
      <w:marRight w:val="0"/>
      <w:marTop w:val="0"/>
      <w:marBottom w:val="0"/>
      <w:divBdr>
        <w:top w:val="none" w:sz="0" w:space="0" w:color="auto"/>
        <w:left w:val="none" w:sz="0" w:space="0" w:color="auto"/>
        <w:bottom w:val="none" w:sz="0" w:space="0" w:color="auto"/>
        <w:right w:val="none" w:sz="0" w:space="0" w:color="auto"/>
      </w:divBdr>
    </w:div>
    <w:div w:id="1781292255">
      <w:bodyDiv w:val="1"/>
      <w:marLeft w:val="0"/>
      <w:marRight w:val="0"/>
      <w:marTop w:val="0"/>
      <w:marBottom w:val="0"/>
      <w:divBdr>
        <w:top w:val="none" w:sz="0" w:space="0" w:color="auto"/>
        <w:left w:val="none" w:sz="0" w:space="0" w:color="auto"/>
        <w:bottom w:val="none" w:sz="0" w:space="0" w:color="auto"/>
        <w:right w:val="none" w:sz="0" w:space="0" w:color="auto"/>
      </w:divBdr>
    </w:div>
    <w:div w:id="1781413523">
      <w:bodyDiv w:val="1"/>
      <w:marLeft w:val="0"/>
      <w:marRight w:val="0"/>
      <w:marTop w:val="0"/>
      <w:marBottom w:val="0"/>
      <w:divBdr>
        <w:top w:val="none" w:sz="0" w:space="0" w:color="auto"/>
        <w:left w:val="none" w:sz="0" w:space="0" w:color="auto"/>
        <w:bottom w:val="none" w:sz="0" w:space="0" w:color="auto"/>
        <w:right w:val="none" w:sz="0" w:space="0" w:color="auto"/>
      </w:divBdr>
    </w:div>
    <w:div w:id="1781877631">
      <w:bodyDiv w:val="1"/>
      <w:marLeft w:val="0"/>
      <w:marRight w:val="0"/>
      <w:marTop w:val="0"/>
      <w:marBottom w:val="0"/>
      <w:divBdr>
        <w:top w:val="none" w:sz="0" w:space="0" w:color="auto"/>
        <w:left w:val="none" w:sz="0" w:space="0" w:color="auto"/>
        <w:bottom w:val="none" w:sz="0" w:space="0" w:color="auto"/>
        <w:right w:val="none" w:sz="0" w:space="0" w:color="auto"/>
      </w:divBdr>
    </w:div>
    <w:div w:id="1782217938">
      <w:bodyDiv w:val="1"/>
      <w:marLeft w:val="0"/>
      <w:marRight w:val="0"/>
      <w:marTop w:val="0"/>
      <w:marBottom w:val="0"/>
      <w:divBdr>
        <w:top w:val="none" w:sz="0" w:space="0" w:color="auto"/>
        <w:left w:val="none" w:sz="0" w:space="0" w:color="auto"/>
        <w:bottom w:val="none" w:sz="0" w:space="0" w:color="auto"/>
        <w:right w:val="none" w:sz="0" w:space="0" w:color="auto"/>
      </w:divBdr>
    </w:div>
    <w:div w:id="1783304056">
      <w:bodyDiv w:val="1"/>
      <w:marLeft w:val="0"/>
      <w:marRight w:val="0"/>
      <w:marTop w:val="0"/>
      <w:marBottom w:val="0"/>
      <w:divBdr>
        <w:top w:val="none" w:sz="0" w:space="0" w:color="auto"/>
        <w:left w:val="none" w:sz="0" w:space="0" w:color="auto"/>
        <w:bottom w:val="none" w:sz="0" w:space="0" w:color="auto"/>
        <w:right w:val="none" w:sz="0" w:space="0" w:color="auto"/>
      </w:divBdr>
    </w:div>
    <w:div w:id="1783375621">
      <w:bodyDiv w:val="1"/>
      <w:marLeft w:val="0"/>
      <w:marRight w:val="0"/>
      <w:marTop w:val="0"/>
      <w:marBottom w:val="0"/>
      <w:divBdr>
        <w:top w:val="none" w:sz="0" w:space="0" w:color="auto"/>
        <w:left w:val="none" w:sz="0" w:space="0" w:color="auto"/>
        <w:bottom w:val="none" w:sz="0" w:space="0" w:color="auto"/>
        <w:right w:val="none" w:sz="0" w:space="0" w:color="auto"/>
      </w:divBdr>
    </w:div>
    <w:div w:id="1783382433">
      <w:bodyDiv w:val="1"/>
      <w:marLeft w:val="0"/>
      <w:marRight w:val="0"/>
      <w:marTop w:val="0"/>
      <w:marBottom w:val="0"/>
      <w:divBdr>
        <w:top w:val="none" w:sz="0" w:space="0" w:color="auto"/>
        <w:left w:val="none" w:sz="0" w:space="0" w:color="auto"/>
        <w:bottom w:val="none" w:sz="0" w:space="0" w:color="auto"/>
        <w:right w:val="none" w:sz="0" w:space="0" w:color="auto"/>
      </w:divBdr>
    </w:div>
    <w:div w:id="1783453895">
      <w:bodyDiv w:val="1"/>
      <w:marLeft w:val="0"/>
      <w:marRight w:val="0"/>
      <w:marTop w:val="0"/>
      <w:marBottom w:val="0"/>
      <w:divBdr>
        <w:top w:val="none" w:sz="0" w:space="0" w:color="auto"/>
        <w:left w:val="none" w:sz="0" w:space="0" w:color="auto"/>
        <w:bottom w:val="none" w:sz="0" w:space="0" w:color="auto"/>
        <w:right w:val="none" w:sz="0" w:space="0" w:color="auto"/>
      </w:divBdr>
    </w:div>
    <w:div w:id="1784568425">
      <w:bodyDiv w:val="1"/>
      <w:marLeft w:val="0"/>
      <w:marRight w:val="0"/>
      <w:marTop w:val="0"/>
      <w:marBottom w:val="0"/>
      <w:divBdr>
        <w:top w:val="none" w:sz="0" w:space="0" w:color="auto"/>
        <w:left w:val="none" w:sz="0" w:space="0" w:color="auto"/>
        <w:bottom w:val="none" w:sz="0" w:space="0" w:color="auto"/>
        <w:right w:val="none" w:sz="0" w:space="0" w:color="auto"/>
      </w:divBdr>
    </w:div>
    <w:div w:id="1785227676">
      <w:bodyDiv w:val="1"/>
      <w:marLeft w:val="0"/>
      <w:marRight w:val="0"/>
      <w:marTop w:val="0"/>
      <w:marBottom w:val="0"/>
      <w:divBdr>
        <w:top w:val="none" w:sz="0" w:space="0" w:color="auto"/>
        <w:left w:val="none" w:sz="0" w:space="0" w:color="auto"/>
        <w:bottom w:val="none" w:sz="0" w:space="0" w:color="auto"/>
        <w:right w:val="none" w:sz="0" w:space="0" w:color="auto"/>
      </w:divBdr>
    </w:div>
    <w:div w:id="1785343905">
      <w:bodyDiv w:val="1"/>
      <w:marLeft w:val="0"/>
      <w:marRight w:val="0"/>
      <w:marTop w:val="0"/>
      <w:marBottom w:val="0"/>
      <w:divBdr>
        <w:top w:val="none" w:sz="0" w:space="0" w:color="auto"/>
        <w:left w:val="none" w:sz="0" w:space="0" w:color="auto"/>
        <w:bottom w:val="none" w:sz="0" w:space="0" w:color="auto"/>
        <w:right w:val="none" w:sz="0" w:space="0" w:color="auto"/>
      </w:divBdr>
    </w:div>
    <w:div w:id="1785729640">
      <w:bodyDiv w:val="1"/>
      <w:marLeft w:val="0"/>
      <w:marRight w:val="0"/>
      <w:marTop w:val="0"/>
      <w:marBottom w:val="0"/>
      <w:divBdr>
        <w:top w:val="none" w:sz="0" w:space="0" w:color="auto"/>
        <w:left w:val="none" w:sz="0" w:space="0" w:color="auto"/>
        <w:bottom w:val="none" w:sz="0" w:space="0" w:color="auto"/>
        <w:right w:val="none" w:sz="0" w:space="0" w:color="auto"/>
      </w:divBdr>
    </w:div>
    <w:div w:id="1785802786">
      <w:bodyDiv w:val="1"/>
      <w:marLeft w:val="0"/>
      <w:marRight w:val="0"/>
      <w:marTop w:val="0"/>
      <w:marBottom w:val="0"/>
      <w:divBdr>
        <w:top w:val="none" w:sz="0" w:space="0" w:color="auto"/>
        <w:left w:val="none" w:sz="0" w:space="0" w:color="auto"/>
        <w:bottom w:val="none" w:sz="0" w:space="0" w:color="auto"/>
        <w:right w:val="none" w:sz="0" w:space="0" w:color="auto"/>
      </w:divBdr>
    </w:div>
    <w:div w:id="1786924322">
      <w:bodyDiv w:val="1"/>
      <w:marLeft w:val="0"/>
      <w:marRight w:val="0"/>
      <w:marTop w:val="0"/>
      <w:marBottom w:val="0"/>
      <w:divBdr>
        <w:top w:val="none" w:sz="0" w:space="0" w:color="auto"/>
        <w:left w:val="none" w:sz="0" w:space="0" w:color="auto"/>
        <w:bottom w:val="none" w:sz="0" w:space="0" w:color="auto"/>
        <w:right w:val="none" w:sz="0" w:space="0" w:color="auto"/>
      </w:divBdr>
    </w:div>
    <w:div w:id="1787119945">
      <w:bodyDiv w:val="1"/>
      <w:marLeft w:val="0"/>
      <w:marRight w:val="0"/>
      <w:marTop w:val="0"/>
      <w:marBottom w:val="0"/>
      <w:divBdr>
        <w:top w:val="none" w:sz="0" w:space="0" w:color="auto"/>
        <w:left w:val="none" w:sz="0" w:space="0" w:color="auto"/>
        <w:bottom w:val="none" w:sz="0" w:space="0" w:color="auto"/>
        <w:right w:val="none" w:sz="0" w:space="0" w:color="auto"/>
      </w:divBdr>
    </w:div>
    <w:div w:id="1787312670">
      <w:bodyDiv w:val="1"/>
      <w:marLeft w:val="0"/>
      <w:marRight w:val="0"/>
      <w:marTop w:val="0"/>
      <w:marBottom w:val="0"/>
      <w:divBdr>
        <w:top w:val="none" w:sz="0" w:space="0" w:color="auto"/>
        <w:left w:val="none" w:sz="0" w:space="0" w:color="auto"/>
        <w:bottom w:val="none" w:sz="0" w:space="0" w:color="auto"/>
        <w:right w:val="none" w:sz="0" w:space="0" w:color="auto"/>
      </w:divBdr>
    </w:div>
    <w:div w:id="1787458488">
      <w:bodyDiv w:val="1"/>
      <w:marLeft w:val="0"/>
      <w:marRight w:val="0"/>
      <w:marTop w:val="0"/>
      <w:marBottom w:val="0"/>
      <w:divBdr>
        <w:top w:val="none" w:sz="0" w:space="0" w:color="auto"/>
        <w:left w:val="none" w:sz="0" w:space="0" w:color="auto"/>
        <w:bottom w:val="none" w:sz="0" w:space="0" w:color="auto"/>
        <w:right w:val="none" w:sz="0" w:space="0" w:color="auto"/>
      </w:divBdr>
    </w:div>
    <w:div w:id="1787577514">
      <w:bodyDiv w:val="1"/>
      <w:marLeft w:val="0"/>
      <w:marRight w:val="0"/>
      <w:marTop w:val="0"/>
      <w:marBottom w:val="0"/>
      <w:divBdr>
        <w:top w:val="none" w:sz="0" w:space="0" w:color="auto"/>
        <w:left w:val="none" w:sz="0" w:space="0" w:color="auto"/>
        <w:bottom w:val="none" w:sz="0" w:space="0" w:color="auto"/>
        <w:right w:val="none" w:sz="0" w:space="0" w:color="auto"/>
      </w:divBdr>
    </w:div>
    <w:div w:id="1788355076">
      <w:bodyDiv w:val="1"/>
      <w:marLeft w:val="0"/>
      <w:marRight w:val="0"/>
      <w:marTop w:val="0"/>
      <w:marBottom w:val="0"/>
      <w:divBdr>
        <w:top w:val="none" w:sz="0" w:space="0" w:color="auto"/>
        <w:left w:val="none" w:sz="0" w:space="0" w:color="auto"/>
        <w:bottom w:val="none" w:sz="0" w:space="0" w:color="auto"/>
        <w:right w:val="none" w:sz="0" w:space="0" w:color="auto"/>
      </w:divBdr>
    </w:div>
    <w:div w:id="1788545011">
      <w:bodyDiv w:val="1"/>
      <w:marLeft w:val="0"/>
      <w:marRight w:val="0"/>
      <w:marTop w:val="0"/>
      <w:marBottom w:val="0"/>
      <w:divBdr>
        <w:top w:val="none" w:sz="0" w:space="0" w:color="auto"/>
        <w:left w:val="none" w:sz="0" w:space="0" w:color="auto"/>
        <w:bottom w:val="none" w:sz="0" w:space="0" w:color="auto"/>
        <w:right w:val="none" w:sz="0" w:space="0" w:color="auto"/>
      </w:divBdr>
    </w:div>
    <w:div w:id="1788740157">
      <w:bodyDiv w:val="1"/>
      <w:marLeft w:val="0"/>
      <w:marRight w:val="0"/>
      <w:marTop w:val="0"/>
      <w:marBottom w:val="0"/>
      <w:divBdr>
        <w:top w:val="none" w:sz="0" w:space="0" w:color="auto"/>
        <w:left w:val="none" w:sz="0" w:space="0" w:color="auto"/>
        <w:bottom w:val="none" w:sz="0" w:space="0" w:color="auto"/>
        <w:right w:val="none" w:sz="0" w:space="0" w:color="auto"/>
      </w:divBdr>
    </w:div>
    <w:div w:id="1789158798">
      <w:bodyDiv w:val="1"/>
      <w:marLeft w:val="0"/>
      <w:marRight w:val="0"/>
      <w:marTop w:val="0"/>
      <w:marBottom w:val="0"/>
      <w:divBdr>
        <w:top w:val="none" w:sz="0" w:space="0" w:color="auto"/>
        <w:left w:val="none" w:sz="0" w:space="0" w:color="auto"/>
        <w:bottom w:val="none" w:sz="0" w:space="0" w:color="auto"/>
        <w:right w:val="none" w:sz="0" w:space="0" w:color="auto"/>
      </w:divBdr>
    </w:div>
    <w:div w:id="1789277867">
      <w:bodyDiv w:val="1"/>
      <w:marLeft w:val="0"/>
      <w:marRight w:val="0"/>
      <w:marTop w:val="0"/>
      <w:marBottom w:val="0"/>
      <w:divBdr>
        <w:top w:val="none" w:sz="0" w:space="0" w:color="auto"/>
        <w:left w:val="none" w:sz="0" w:space="0" w:color="auto"/>
        <w:bottom w:val="none" w:sz="0" w:space="0" w:color="auto"/>
        <w:right w:val="none" w:sz="0" w:space="0" w:color="auto"/>
      </w:divBdr>
    </w:div>
    <w:div w:id="1789546991">
      <w:bodyDiv w:val="1"/>
      <w:marLeft w:val="0"/>
      <w:marRight w:val="0"/>
      <w:marTop w:val="0"/>
      <w:marBottom w:val="0"/>
      <w:divBdr>
        <w:top w:val="none" w:sz="0" w:space="0" w:color="auto"/>
        <w:left w:val="none" w:sz="0" w:space="0" w:color="auto"/>
        <w:bottom w:val="none" w:sz="0" w:space="0" w:color="auto"/>
        <w:right w:val="none" w:sz="0" w:space="0" w:color="auto"/>
      </w:divBdr>
    </w:div>
    <w:div w:id="1790278204">
      <w:bodyDiv w:val="1"/>
      <w:marLeft w:val="0"/>
      <w:marRight w:val="0"/>
      <w:marTop w:val="0"/>
      <w:marBottom w:val="0"/>
      <w:divBdr>
        <w:top w:val="none" w:sz="0" w:space="0" w:color="auto"/>
        <w:left w:val="none" w:sz="0" w:space="0" w:color="auto"/>
        <w:bottom w:val="none" w:sz="0" w:space="0" w:color="auto"/>
        <w:right w:val="none" w:sz="0" w:space="0" w:color="auto"/>
      </w:divBdr>
    </w:div>
    <w:div w:id="1791048045">
      <w:bodyDiv w:val="1"/>
      <w:marLeft w:val="0"/>
      <w:marRight w:val="0"/>
      <w:marTop w:val="0"/>
      <w:marBottom w:val="0"/>
      <w:divBdr>
        <w:top w:val="none" w:sz="0" w:space="0" w:color="auto"/>
        <w:left w:val="none" w:sz="0" w:space="0" w:color="auto"/>
        <w:bottom w:val="none" w:sz="0" w:space="0" w:color="auto"/>
        <w:right w:val="none" w:sz="0" w:space="0" w:color="auto"/>
      </w:divBdr>
    </w:div>
    <w:div w:id="1791315939">
      <w:bodyDiv w:val="1"/>
      <w:marLeft w:val="0"/>
      <w:marRight w:val="0"/>
      <w:marTop w:val="0"/>
      <w:marBottom w:val="0"/>
      <w:divBdr>
        <w:top w:val="none" w:sz="0" w:space="0" w:color="auto"/>
        <w:left w:val="none" w:sz="0" w:space="0" w:color="auto"/>
        <w:bottom w:val="none" w:sz="0" w:space="0" w:color="auto"/>
        <w:right w:val="none" w:sz="0" w:space="0" w:color="auto"/>
      </w:divBdr>
    </w:div>
    <w:div w:id="1792244669">
      <w:bodyDiv w:val="1"/>
      <w:marLeft w:val="0"/>
      <w:marRight w:val="0"/>
      <w:marTop w:val="0"/>
      <w:marBottom w:val="0"/>
      <w:divBdr>
        <w:top w:val="none" w:sz="0" w:space="0" w:color="auto"/>
        <w:left w:val="none" w:sz="0" w:space="0" w:color="auto"/>
        <w:bottom w:val="none" w:sz="0" w:space="0" w:color="auto"/>
        <w:right w:val="none" w:sz="0" w:space="0" w:color="auto"/>
      </w:divBdr>
    </w:div>
    <w:div w:id="1792506447">
      <w:bodyDiv w:val="1"/>
      <w:marLeft w:val="0"/>
      <w:marRight w:val="0"/>
      <w:marTop w:val="0"/>
      <w:marBottom w:val="0"/>
      <w:divBdr>
        <w:top w:val="none" w:sz="0" w:space="0" w:color="auto"/>
        <w:left w:val="none" w:sz="0" w:space="0" w:color="auto"/>
        <w:bottom w:val="none" w:sz="0" w:space="0" w:color="auto"/>
        <w:right w:val="none" w:sz="0" w:space="0" w:color="auto"/>
      </w:divBdr>
    </w:div>
    <w:div w:id="1793595490">
      <w:bodyDiv w:val="1"/>
      <w:marLeft w:val="0"/>
      <w:marRight w:val="0"/>
      <w:marTop w:val="0"/>
      <w:marBottom w:val="0"/>
      <w:divBdr>
        <w:top w:val="none" w:sz="0" w:space="0" w:color="auto"/>
        <w:left w:val="none" w:sz="0" w:space="0" w:color="auto"/>
        <w:bottom w:val="none" w:sz="0" w:space="0" w:color="auto"/>
        <w:right w:val="none" w:sz="0" w:space="0" w:color="auto"/>
      </w:divBdr>
    </w:div>
    <w:div w:id="1793788027">
      <w:bodyDiv w:val="1"/>
      <w:marLeft w:val="0"/>
      <w:marRight w:val="0"/>
      <w:marTop w:val="0"/>
      <w:marBottom w:val="0"/>
      <w:divBdr>
        <w:top w:val="none" w:sz="0" w:space="0" w:color="auto"/>
        <w:left w:val="none" w:sz="0" w:space="0" w:color="auto"/>
        <w:bottom w:val="none" w:sz="0" w:space="0" w:color="auto"/>
        <w:right w:val="none" w:sz="0" w:space="0" w:color="auto"/>
      </w:divBdr>
    </w:div>
    <w:div w:id="1793862686">
      <w:bodyDiv w:val="1"/>
      <w:marLeft w:val="0"/>
      <w:marRight w:val="0"/>
      <w:marTop w:val="0"/>
      <w:marBottom w:val="0"/>
      <w:divBdr>
        <w:top w:val="none" w:sz="0" w:space="0" w:color="auto"/>
        <w:left w:val="none" w:sz="0" w:space="0" w:color="auto"/>
        <w:bottom w:val="none" w:sz="0" w:space="0" w:color="auto"/>
        <w:right w:val="none" w:sz="0" w:space="0" w:color="auto"/>
      </w:divBdr>
    </w:div>
    <w:div w:id="1794203019">
      <w:bodyDiv w:val="1"/>
      <w:marLeft w:val="0"/>
      <w:marRight w:val="0"/>
      <w:marTop w:val="0"/>
      <w:marBottom w:val="0"/>
      <w:divBdr>
        <w:top w:val="none" w:sz="0" w:space="0" w:color="auto"/>
        <w:left w:val="none" w:sz="0" w:space="0" w:color="auto"/>
        <w:bottom w:val="none" w:sz="0" w:space="0" w:color="auto"/>
        <w:right w:val="none" w:sz="0" w:space="0" w:color="auto"/>
      </w:divBdr>
    </w:div>
    <w:div w:id="1794245671">
      <w:bodyDiv w:val="1"/>
      <w:marLeft w:val="0"/>
      <w:marRight w:val="0"/>
      <w:marTop w:val="0"/>
      <w:marBottom w:val="0"/>
      <w:divBdr>
        <w:top w:val="none" w:sz="0" w:space="0" w:color="auto"/>
        <w:left w:val="none" w:sz="0" w:space="0" w:color="auto"/>
        <w:bottom w:val="none" w:sz="0" w:space="0" w:color="auto"/>
        <w:right w:val="none" w:sz="0" w:space="0" w:color="auto"/>
      </w:divBdr>
    </w:div>
    <w:div w:id="1794786426">
      <w:bodyDiv w:val="1"/>
      <w:marLeft w:val="0"/>
      <w:marRight w:val="0"/>
      <w:marTop w:val="0"/>
      <w:marBottom w:val="0"/>
      <w:divBdr>
        <w:top w:val="none" w:sz="0" w:space="0" w:color="auto"/>
        <w:left w:val="none" w:sz="0" w:space="0" w:color="auto"/>
        <w:bottom w:val="none" w:sz="0" w:space="0" w:color="auto"/>
        <w:right w:val="none" w:sz="0" w:space="0" w:color="auto"/>
      </w:divBdr>
    </w:div>
    <w:div w:id="1794905155">
      <w:bodyDiv w:val="1"/>
      <w:marLeft w:val="0"/>
      <w:marRight w:val="0"/>
      <w:marTop w:val="0"/>
      <w:marBottom w:val="0"/>
      <w:divBdr>
        <w:top w:val="none" w:sz="0" w:space="0" w:color="auto"/>
        <w:left w:val="none" w:sz="0" w:space="0" w:color="auto"/>
        <w:bottom w:val="none" w:sz="0" w:space="0" w:color="auto"/>
        <w:right w:val="none" w:sz="0" w:space="0" w:color="auto"/>
      </w:divBdr>
    </w:div>
    <w:div w:id="1794976349">
      <w:bodyDiv w:val="1"/>
      <w:marLeft w:val="0"/>
      <w:marRight w:val="0"/>
      <w:marTop w:val="0"/>
      <w:marBottom w:val="0"/>
      <w:divBdr>
        <w:top w:val="none" w:sz="0" w:space="0" w:color="auto"/>
        <w:left w:val="none" w:sz="0" w:space="0" w:color="auto"/>
        <w:bottom w:val="none" w:sz="0" w:space="0" w:color="auto"/>
        <w:right w:val="none" w:sz="0" w:space="0" w:color="auto"/>
      </w:divBdr>
    </w:div>
    <w:div w:id="1795253852">
      <w:bodyDiv w:val="1"/>
      <w:marLeft w:val="0"/>
      <w:marRight w:val="0"/>
      <w:marTop w:val="0"/>
      <w:marBottom w:val="0"/>
      <w:divBdr>
        <w:top w:val="none" w:sz="0" w:space="0" w:color="auto"/>
        <w:left w:val="none" w:sz="0" w:space="0" w:color="auto"/>
        <w:bottom w:val="none" w:sz="0" w:space="0" w:color="auto"/>
        <w:right w:val="none" w:sz="0" w:space="0" w:color="auto"/>
      </w:divBdr>
    </w:div>
    <w:div w:id="1795367530">
      <w:bodyDiv w:val="1"/>
      <w:marLeft w:val="0"/>
      <w:marRight w:val="0"/>
      <w:marTop w:val="0"/>
      <w:marBottom w:val="0"/>
      <w:divBdr>
        <w:top w:val="none" w:sz="0" w:space="0" w:color="auto"/>
        <w:left w:val="none" w:sz="0" w:space="0" w:color="auto"/>
        <w:bottom w:val="none" w:sz="0" w:space="0" w:color="auto"/>
        <w:right w:val="none" w:sz="0" w:space="0" w:color="auto"/>
      </w:divBdr>
    </w:div>
    <w:div w:id="1795522489">
      <w:bodyDiv w:val="1"/>
      <w:marLeft w:val="0"/>
      <w:marRight w:val="0"/>
      <w:marTop w:val="0"/>
      <w:marBottom w:val="0"/>
      <w:divBdr>
        <w:top w:val="none" w:sz="0" w:space="0" w:color="auto"/>
        <w:left w:val="none" w:sz="0" w:space="0" w:color="auto"/>
        <w:bottom w:val="none" w:sz="0" w:space="0" w:color="auto"/>
        <w:right w:val="none" w:sz="0" w:space="0" w:color="auto"/>
      </w:divBdr>
    </w:div>
    <w:div w:id="1795783444">
      <w:bodyDiv w:val="1"/>
      <w:marLeft w:val="0"/>
      <w:marRight w:val="0"/>
      <w:marTop w:val="0"/>
      <w:marBottom w:val="0"/>
      <w:divBdr>
        <w:top w:val="none" w:sz="0" w:space="0" w:color="auto"/>
        <w:left w:val="none" w:sz="0" w:space="0" w:color="auto"/>
        <w:bottom w:val="none" w:sz="0" w:space="0" w:color="auto"/>
        <w:right w:val="none" w:sz="0" w:space="0" w:color="auto"/>
      </w:divBdr>
    </w:div>
    <w:div w:id="1796829897">
      <w:bodyDiv w:val="1"/>
      <w:marLeft w:val="0"/>
      <w:marRight w:val="0"/>
      <w:marTop w:val="0"/>
      <w:marBottom w:val="0"/>
      <w:divBdr>
        <w:top w:val="none" w:sz="0" w:space="0" w:color="auto"/>
        <w:left w:val="none" w:sz="0" w:space="0" w:color="auto"/>
        <w:bottom w:val="none" w:sz="0" w:space="0" w:color="auto"/>
        <w:right w:val="none" w:sz="0" w:space="0" w:color="auto"/>
      </w:divBdr>
    </w:div>
    <w:div w:id="1798180164">
      <w:bodyDiv w:val="1"/>
      <w:marLeft w:val="0"/>
      <w:marRight w:val="0"/>
      <w:marTop w:val="0"/>
      <w:marBottom w:val="0"/>
      <w:divBdr>
        <w:top w:val="none" w:sz="0" w:space="0" w:color="auto"/>
        <w:left w:val="none" w:sz="0" w:space="0" w:color="auto"/>
        <w:bottom w:val="none" w:sz="0" w:space="0" w:color="auto"/>
        <w:right w:val="none" w:sz="0" w:space="0" w:color="auto"/>
      </w:divBdr>
    </w:div>
    <w:div w:id="1799058376">
      <w:bodyDiv w:val="1"/>
      <w:marLeft w:val="0"/>
      <w:marRight w:val="0"/>
      <w:marTop w:val="0"/>
      <w:marBottom w:val="0"/>
      <w:divBdr>
        <w:top w:val="none" w:sz="0" w:space="0" w:color="auto"/>
        <w:left w:val="none" w:sz="0" w:space="0" w:color="auto"/>
        <w:bottom w:val="none" w:sz="0" w:space="0" w:color="auto"/>
        <w:right w:val="none" w:sz="0" w:space="0" w:color="auto"/>
      </w:divBdr>
    </w:div>
    <w:div w:id="1799638558">
      <w:bodyDiv w:val="1"/>
      <w:marLeft w:val="0"/>
      <w:marRight w:val="0"/>
      <w:marTop w:val="0"/>
      <w:marBottom w:val="0"/>
      <w:divBdr>
        <w:top w:val="none" w:sz="0" w:space="0" w:color="auto"/>
        <w:left w:val="none" w:sz="0" w:space="0" w:color="auto"/>
        <w:bottom w:val="none" w:sz="0" w:space="0" w:color="auto"/>
        <w:right w:val="none" w:sz="0" w:space="0" w:color="auto"/>
      </w:divBdr>
    </w:div>
    <w:div w:id="1800339852">
      <w:bodyDiv w:val="1"/>
      <w:marLeft w:val="0"/>
      <w:marRight w:val="0"/>
      <w:marTop w:val="0"/>
      <w:marBottom w:val="0"/>
      <w:divBdr>
        <w:top w:val="none" w:sz="0" w:space="0" w:color="auto"/>
        <w:left w:val="none" w:sz="0" w:space="0" w:color="auto"/>
        <w:bottom w:val="none" w:sz="0" w:space="0" w:color="auto"/>
        <w:right w:val="none" w:sz="0" w:space="0" w:color="auto"/>
      </w:divBdr>
    </w:div>
    <w:div w:id="1800956234">
      <w:bodyDiv w:val="1"/>
      <w:marLeft w:val="0"/>
      <w:marRight w:val="0"/>
      <w:marTop w:val="0"/>
      <w:marBottom w:val="0"/>
      <w:divBdr>
        <w:top w:val="none" w:sz="0" w:space="0" w:color="auto"/>
        <w:left w:val="none" w:sz="0" w:space="0" w:color="auto"/>
        <w:bottom w:val="none" w:sz="0" w:space="0" w:color="auto"/>
        <w:right w:val="none" w:sz="0" w:space="0" w:color="auto"/>
      </w:divBdr>
    </w:div>
    <w:div w:id="1801073275">
      <w:bodyDiv w:val="1"/>
      <w:marLeft w:val="0"/>
      <w:marRight w:val="0"/>
      <w:marTop w:val="0"/>
      <w:marBottom w:val="0"/>
      <w:divBdr>
        <w:top w:val="none" w:sz="0" w:space="0" w:color="auto"/>
        <w:left w:val="none" w:sz="0" w:space="0" w:color="auto"/>
        <w:bottom w:val="none" w:sz="0" w:space="0" w:color="auto"/>
        <w:right w:val="none" w:sz="0" w:space="0" w:color="auto"/>
      </w:divBdr>
    </w:div>
    <w:div w:id="1801805393">
      <w:bodyDiv w:val="1"/>
      <w:marLeft w:val="0"/>
      <w:marRight w:val="0"/>
      <w:marTop w:val="0"/>
      <w:marBottom w:val="0"/>
      <w:divBdr>
        <w:top w:val="none" w:sz="0" w:space="0" w:color="auto"/>
        <w:left w:val="none" w:sz="0" w:space="0" w:color="auto"/>
        <w:bottom w:val="none" w:sz="0" w:space="0" w:color="auto"/>
        <w:right w:val="none" w:sz="0" w:space="0" w:color="auto"/>
      </w:divBdr>
    </w:div>
    <w:div w:id="1802071753">
      <w:bodyDiv w:val="1"/>
      <w:marLeft w:val="0"/>
      <w:marRight w:val="0"/>
      <w:marTop w:val="0"/>
      <w:marBottom w:val="0"/>
      <w:divBdr>
        <w:top w:val="none" w:sz="0" w:space="0" w:color="auto"/>
        <w:left w:val="none" w:sz="0" w:space="0" w:color="auto"/>
        <w:bottom w:val="none" w:sz="0" w:space="0" w:color="auto"/>
        <w:right w:val="none" w:sz="0" w:space="0" w:color="auto"/>
      </w:divBdr>
    </w:div>
    <w:div w:id="1802185983">
      <w:bodyDiv w:val="1"/>
      <w:marLeft w:val="0"/>
      <w:marRight w:val="0"/>
      <w:marTop w:val="0"/>
      <w:marBottom w:val="0"/>
      <w:divBdr>
        <w:top w:val="none" w:sz="0" w:space="0" w:color="auto"/>
        <w:left w:val="none" w:sz="0" w:space="0" w:color="auto"/>
        <w:bottom w:val="none" w:sz="0" w:space="0" w:color="auto"/>
        <w:right w:val="none" w:sz="0" w:space="0" w:color="auto"/>
      </w:divBdr>
    </w:div>
    <w:div w:id="1802337838">
      <w:bodyDiv w:val="1"/>
      <w:marLeft w:val="0"/>
      <w:marRight w:val="0"/>
      <w:marTop w:val="0"/>
      <w:marBottom w:val="0"/>
      <w:divBdr>
        <w:top w:val="none" w:sz="0" w:space="0" w:color="auto"/>
        <w:left w:val="none" w:sz="0" w:space="0" w:color="auto"/>
        <w:bottom w:val="none" w:sz="0" w:space="0" w:color="auto"/>
        <w:right w:val="none" w:sz="0" w:space="0" w:color="auto"/>
      </w:divBdr>
    </w:div>
    <w:div w:id="1802575357">
      <w:bodyDiv w:val="1"/>
      <w:marLeft w:val="0"/>
      <w:marRight w:val="0"/>
      <w:marTop w:val="0"/>
      <w:marBottom w:val="0"/>
      <w:divBdr>
        <w:top w:val="none" w:sz="0" w:space="0" w:color="auto"/>
        <w:left w:val="none" w:sz="0" w:space="0" w:color="auto"/>
        <w:bottom w:val="none" w:sz="0" w:space="0" w:color="auto"/>
        <w:right w:val="none" w:sz="0" w:space="0" w:color="auto"/>
      </w:divBdr>
    </w:div>
    <w:div w:id="1803301775">
      <w:bodyDiv w:val="1"/>
      <w:marLeft w:val="0"/>
      <w:marRight w:val="0"/>
      <w:marTop w:val="0"/>
      <w:marBottom w:val="0"/>
      <w:divBdr>
        <w:top w:val="none" w:sz="0" w:space="0" w:color="auto"/>
        <w:left w:val="none" w:sz="0" w:space="0" w:color="auto"/>
        <w:bottom w:val="none" w:sz="0" w:space="0" w:color="auto"/>
        <w:right w:val="none" w:sz="0" w:space="0" w:color="auto"/>
      </w:divBdr>
    </w:div>
    <w:div w:id="1803962678">
      <w:bodyDiv w:val="1"/>
      <w:marLeft w:val="0"/>
      <w:marRight w:val="0"/>
      <w:marTop w:val="0"/>
      <w:marBottom w:val="0"/>
      <w:divBdr>
        <w:top w:val="none" w:sz="0" w:space="0" w:color="auto"/>
        <w:left w:val="none" w:sz="0" w:space="0" w:color="auto"/>
        <w:bottom w:val="none" w:sz="0" w:space="0" w:color="auto"/>
        <w:right w:val="none" w:sz="0" w:space="0" w:color="auto"/>
      </w:divBdr>
    </w:div>
    <w:div w:id="1803965301">
      <w:bodyDiv w:val="1"/>
      <w:marLeft w:val="0"/>
      <w:marRight w:val="0"/>
      <w:marTop w:val="0"/>
      <w:marBottom w:val="0"/>
      <w:divBdr>
        <w:top w:val="none" w:sz="0" w:space="0" w:color="auto"/>
        <w:left w:val="none" w:sz="0" w:space="0" w:color="auto"/>
        <w:bottom w:val="none" w:sz="0" w:space="0" w:color="auto"/>
        <w:right w:val="none" w:sz="0" w:space="0" w:color="auto"/>
      </w:divBdr>
    </w:div>
    <w:div w:id="1804738646">
      <w:bodyDiv w:val="1"/>
      <w:marLeft w:val="0"/>
      <w:marRight w:val="0"/>
      <w:marTop w:val="0"/>
      <w:marBottom w:val="0"/>
      <w:divBdr>
        <w:top w:val="none" w:sz="0" w:space="0" w:color="auto"/>
        <w:left w:val="none" w:sz="0" w:space="0" w:color="auto"/>
        <w:bottom w:val="none" w:sz="0" w:space="0" w:color="auto"/>
        <w:right w:val="none" w:sz="0" w:space="0" w:color="auto"/>
      </w:divBdr>
    </w:div>
    <w:div w:id="1805536314">
      <w:bodyDiv w:val="1"/>
      <w:marLeft w:val="0"/>
      <w:marRight w:val="0"/>
      <w:marTop w:val="0"/>
      <w:marBottom w:val="0"/>
      <w:divBdr>
        <w:top w:val="none" w:sz="0" w:space="0" w:color="auto"/>
        <w:left w:val="none" w:sz="0" w:space="0" w:color="auto"/>
        <w:bottom w:val="none" w:sz="0" w:space="0" w:color="auto"/>
        <w:right w:val="none" w:sz="0" w:space="0" w:color="auto"/>
      </w:divBdr>
    </w:div>
    <w:div w:id="1806006230">
      <w:bodyDiv w:val="1"/>
      <w:marLeft w:val="0"/>
      <w:marRight w:val="0"/>
      <w:marTop w:val="0"/>
      <w:marBottom w:val="0"/>
      <w:divBdr>
        <w:top w:val="none" w:sz="0" w:space="0" w:color="auto"/>
        <w:left w:val="none" w:sz="0" w:space="0" w:color="auto"/>
        <w:bottom w:val="none" w:sz="0" w:space="0" w:color="auto"/>
        <w:right w:val="none" w:sz="0" w:space="0" w:color="auto"/>
      </w:divBdr>
    </w:div>
    <w:div w:id="1806006239">
      <w:bodyDiv w:val="1"/>
      <w:marLeft w:val="0"/>
      <w:marRight w:val="0"/>
      <w:marTop w:val="0"/>
      <w:marBottom w:val="0"/>
      <w:divBdr>
        <w:top w:val="none" w:sz="0" w:space="0" w:color="auto"/>
        <w:left w:val="none" w:sz="0" w:space="0" w:color="auto"/>
        <w:bottom w:val="none" w:sz="0" w:space="0" w:color="auto"/>
        <w:right w:val="none" w:sz="0" w:space="0" w:color="auto"/>
      </w:divBdr>
    </w:div>
    <w:div w:id="1806199165">
      <w:bodyDiv w:val="1"/>
      <w:marLeft w:val="0"/>
      <w:marRight w:val="0"/>
      <w:marTop w:val="0"/>
      <w:marBottom w:val="0"/>
      <w:divBdr>
        <w:top w:val="none" w:sz="0" w:space="0" w:color="auto"/>
        <w:left w:val="none" w:sz="0" w:space="0" w:color="auto"/>
        <w:bottom w:val="none" w:sz="0" w:space="0" w:color="auto"/>
        <w:right w:val="none" w:sz="0" w:space="0" w:color="auto"/>
      </w:divBdr>
    </w:div>
    <w:div w:id="1806728640">
      <w:bodyDiv w:val="1"/>
      <w:marLeft w:val="0"/>
      <w:marRight w:val="0"/>
      <w:marTop w:val="0"/>
      <w:marBottom w:val="0"/>
      <w:divBdr>
        <w:top w:val="none" w:sz="0" w:space="0" w:color="auto"/>
        <w:left w:val="none" w:sz="0" w:space="0" w:color="auto"/>
        <w:bottom w:val="none" w:sz="0" w:space="0" w:color="auto"/>
        <w:right w:val="none" w:sz="0" w:space="0" w:color="auto"/>
      </w:divBdr>
    </w:div>
    <w:div w:id="1807048717">
      <w:bodyDiv w:val="1"/>
      <w:marLeft w:val="0"/>
      <w:marRight w:val="0"/>
      <w:marTop w:val="0"/>
      <w:marBottom w:val="0"/>
      <w:divBdr>
        <w:top w:val="none" w:sz="0" w:space="0" w:color="auto"/>
        <w:left w:val="none" w:sz="0" w:space="0" w:color="auto"/>
        <w:bottom w:val="none" w:sz="0" w:space="0" w:color="auto"/>
        <w:right w:val="none" w:sz="0" w:space="0" w:color="auto"/>
      </w:divBdr>
    </w:div>
    <w:div w:id="1807356332">
      <w:bodyDiv w:val="1"/>
      <w:marLeft w:val="0"/>
      <w:marRight w:val="0"/>
      <w:marTop w:val="0"/>
      <w:marBottom w:val="0"/>
      <w:divBdr>
        <w:top w:val="none" w:sz="0" w:space="0" w:color="auto"/>
        <w:left w:val="none" w:sz="0" w:space="0" w:color="auto"/>
        <w:bottom w:val="none" w:sz="0" w:space="0" w:color="auto"/>
        <w:right w:val="none" w:sz="0" w:space="0" w:color="auto"/>
      </w:divBdr>
    </w:div>
    <w:div w:id="1807623550">
      <w:bodyDiv w:val="1"/>
      <w:marLeft w:val="0"/>
      <w:marRight w:val="0"/>
      <w:marTop w:val="0"/>
      <w:marBottom w:val="0"/>
      <w:divBdr>
        <w:top w:val="none" w:sz="0" w:space="0" w:color="auto"/>
        <w:left w:val="none" w:sz="0" w:space="0" w:color="auto"/>
        <w:bottom w:val="none" w:sz="0" w:space="0" w:color="auto"/>
        <w:right w:val="none" w:sz="0" w:space="0" w:color="auto"/>
      </w:divBdr>
    </w:div>
    <w:div w:id="1807966505">
      <w:bodyDiv w:val="1"/>
      <w:marLeft w:val="0"/>
      <w:marRight w:val="0"/>
      <w:marTop w:val="0"/>
      <w:marBottom w:val="0"/>
      <w:divBdr>
        <w:top w:val="none" w:sz="0" w:space="0" w:color="auto"/>
        <w:left w:val="none" w:sz="0" w:space="0" w:color="auto"/>
        <w:bottom w:val="none" w:sz="0" w:space="0" w:color="auto"/>
        <w:right w:val="none" w:sz="0" w:space="0" w:color="auto"/>
      </w:divBdr>
    </w:div>
    <w:div w:id="1808282374">
      <w:bodyDiv w:val="1"/>
      <w:marLeft w:val="0"/>
      <w:marRight w:val="0"/>
      <w:marTop w:val="0"/>
      <w:marBottom w:val="0"/>
      <w:divBdr>
        <w:top w:val="none" w:sz="0" w:space="0" w:color="auto"/>
        <w:left w:val="none" w:sz="0" w:space="0" w:color="auto"/>
        <w:bottom w:val="none" w:sz="0" w:space="0" w:color="auto"/>
        <w:right w:val="none" w:sz="0" w:space="0" w:color="auto"/>
      </w:divBdr>
    </w:div>
    <w:div w:id="1808427745">
      <w:bodyDiv w:val="1"/>
      <w:marLeft w:val="0"/>
      <w:marRight w:val="0"/>
      <w:marTop w:val="0"/>
      <w:marBottom w:val="0"/>
      <w:divBdr>
        <w:top w:val="none" w:sz="0" w:space="0" w:color="auto"/>
        <w:left w:val="none" w:sz="0" w:space="0" w:color="auto"/>
        <w:bottom w:val="none" w:sz="0" w:space="0" w:color="auto"/>
        <w:right w:val="none" w:sz="0" w:space="0" w:color="auto"/>
      </w:divBdr>
    </w:div>
    <w:div w:id="1808662645">
      <w:bodyDiv w:val="1"/>
      <w:marLeft w:val="0"/>
      <w:marRight w:val="0"/>
      <w:marTop w:val="0"/>
      <w:marBottom w:val="0"/>
      <w:divBdr>
        <w:top w:val="none" w:sz="0" w:space="0" w:color="auto"/>
        <w:left w:val="none" w:sz="0" w:space="0" w:color="auto"/>
        <w:bottom w:val="none" w:sz="0" w:space="0" w:color="auto"/>
        <w:right w:val="none" w:sz="0" w:space="0" w:color="auto"/>
      </w:divBdr>
    </w:div>
    <w:div w:id="1808817343">
      <w:bodyDiv w:val="1"/>
      <w:marLeft w:val="0"/>
      <w:marRight w:val="0"/>
      <w:marTop w:val="0"/>
      <w:marBottom w:val="0"/>
      <w:divBdr>
        <w:top w:val="none" w:sz="0" w:space="0" w:color="auto"/>
        <w:left w:val="none" w:sz="0" w:space="0" w:color="auto"/>
        <w:bottom w:val="none" w:sz="0" w:space="0" w:color="auto"/>
        <w:right w:val="none" w:sz="0" w:space="0" w:color="auto"/>
      </w:divBdr>
    </w:div>
    <w:div w:id="1808820869">
      <w:bodyDiv w:val="1"/>
      <w:marLeft w:val="0"/>
      <w:marRight w:val="0"/>
      <w:marTop w:val="0"/>
      <w:marBottom w:val="0"/>
      <w:divBdr>
        <w:top w:val="none" w:sz="0" w:space="0" w:color="auto"/>
        <w:left w:val="none" w:sz="0" w:space="0" w:color="auto"/>
        <w:bottom w:val="none" w:sz="0" w:space="0" w:color="auto"/>
        <w:right w:val="none" w:sz="0" w:space="0" w:color="auto"/>
      </w:divBdr>
    </w:div>
    <w:div w:id="1809087940">
      <w:bodyDiv w:val="1"/>
      <w:marLeft w:val="0"/>
      <w:marRight w:val="0"/>
      <w:marTop w:val="0"/>
      <w:marBottom w:val="0"/>
      <w:divBdr>
        <w:top w:val="none" w:sz="0" w:space="0" w:color="auto"/>
        <w:left w:val="none" w:sz="0" w:space="0" w:color="auto"/>
        <w:bottom w:val="none" w:sz="0" w:space="0" w:color="auto"/>
        <w:right w:val="none" w:sz="0" w:space="0" w:color="auto"/>
      </w:divBdr>
    </w:div>
    <w:div w:id="1809279367">
      <w:bodyDiv w:val="1"/>
      <w:marLeft w:val="0"/>
      <w:marRight w:val="0"/>
      <w:marTop w:val="0"/>
      <w:marBottom w:val="0"/>
      <w:divBdr>
        <w:top w:val="none" w:sz="0" w:space="0" w:color="auto"/>
        <w:left w:val="none" w:sz="0" w:space="0" w:color="auto"/>
        <w:bottom w:val="none" w:sz="0" w:space="0" w:color="auto"/>
        <w:right w:val="none" w:sz="0" w:space="0" w:color="auto"/>
      </w:divBdr>
    </w:div>
    <w:div w:id="1809319287">
      <w:bodyDiv w:val="1"/>
      <w:marLeft w:val="0"/>
      <w:marRight w:val="0"/>
      <w:marTop w:val="0"/>
      <w:marBottom w:val="0"/>
      <w:divBdr>
        <w:top w:val="none" w:sz="0" w:space="0" w:color="auto"/>
        <w:left w:val="none" w:sz="0" w:space="0" w:color="auto"/>
        <w:bottom w:val="none" w:sz="0" w:space="0" w:color="auto"/>
        <w:right w:val="none" w:sz="0" w:space="0" w:color="auto"/>
      </w:divBdr>
    </w:div>
    <w:div w:id="1809398277">
      <w:bodyDiv w:val="1"/>
      <w:marLeft w:val="0"/>
      <w:marRight w:val="0"/>
      <w:marTop w:val="0"/>
      <w:marBottom w:val="0"/>
      <w:divBdr>
        <w:top w:val="none" w:sz="0" w:space="0" w:color="auto"/>
        <w:left w:val="none" w:sz="0" w:space="0" w:color="auto"/>
        <w:bottom w:val="none" w:sz="0" w:space="0" w:color="auto"/>
        <w:right w:val="none" w:sz="0" w:space="0" w:color="auto"/>
      </w:divBdr>
    </w:div>
    <w:div w:id="1809469908">
      <w:bodyDiv w:val="1"/>
      <w:marLeft w:val="0"/>
      <w:marRight w:val="0"/>
      <w:marTop w:val="0"/>
      <w:marBottom w:val="0"/>
      <w:divBdr>
        <w:top w:val="none" w:sz="0" w:space="0" w:color="auto"/>
        <w:left w:val="none" w:sz="0" w:space="0" w:color="auto"/>
        <w:bottom w:val="none" w:sz="0" w:space="0" w:color="auto"/>
        <w:right w:val="none" w:sz="0" w:space="0" w:color="auto"/>
      </w:divBdr>
    </w:div>
    <w:div w:id="1810201656">
      <w:bodyDiv w:val="1"/>
      <w:marLeft w:val="0"/>
      <w:marRight w:val="0"/>
      <w:marTop w:val="0"/>
      <w:marBottom w:val="0"/>
      <w:divBdr>
        <w:top w:val="none" w:sz="0" w:space="0" w:color="auto"/>
        <w:left w:val="none" w:sz="0" w:space="0" w:color="auto"/>
        <w:bottom w:val="none" w:sz="0" w:space="0" w:color="auto"/>
        <w:right w:val="none" w:sz="0" w:space="0" w:color="auto"/>
      </w:divBdr>
    </w:div>
    <w:div w:id="1811095052">
      <w:bodyDiv w:val="1"/>
      <w:marLeft w:val="0"/>
      <w:marRight w:val="0"/>
      <w:marTop w:val="0"/>
      <w:marBottom w:val="0"/>
      <w:divBdr>
        <w:top w:val="none" w:sz="0" w:space="0" w:color="auto"/>
        <w:left w:val="none" w:sz="0" w:space="0" w:color="auto"/>
        <w:bottom w:val="none" w:sz="0" w:space="0" w:color="auto"/>
        <w:right w:val="none" w:sz="0" w:space="0" w:color="auto"/>
      </w:divBdr>
    </w:div>
    <w:div w:id="1811165239">
      <w:bodyDiv w:val="1"/>
      <w:marLeft w:val="0"/>
      <w:marRight w:val="0"/>
      <w:marTop w:val="0"/>
      <w:marBottom w:val="0"/>
      <w:divBdr>
        <w:top w:val="none" w:sz="0" w:space="0" w:color="auto"/>
        <w:left w:val="none" w:sz="0" w:space="0" w:color="auto"/>
        <w:bottom w:val="none" w:sz="0" w:space="0" w:color="auto"/>
        <w:right w:val="none" w:sz="0" w:space="0" w:color="auto"/>
      </w:divBdr>
    </w:div>
    <w:div w:id="1811899373">
      <w:bodyDiv w:val="1"/>
      <w:marLeft w:val="0"/>
      <w:marRight w:val="0"/>
      <w:marTop w:val="0"/>
      <w:marBottom w:val="0"/>
      <w:divBdr>
        <w:top w:val="none" w:sz="0" w:space="0" w:color="auto"/>
        <w:left w:val="none" w:sz="0" w:space="0" w:color="auto"/>
        <w:bottom w:val="none" w:sz="0" w:space="0" w:color="auto"/>
        <w:right w:val="none" w:sz="0" w:space="0" w:color="auto"/>
      </w:divBdr>
    </w:div>
    <w:div w:id="1812363511">
      <w:bodyDiv w:val="1"/>
      <w:marLeft w:val="0"/>
      <w:marRight w:val="0"/>
      <w:marTop w:val="0"/>
      <w:marBottom w:val="0"/>
      <w:divBdr>
        <w:top w:val="none" w:sz="0" w:space="0" w:color="auto"/>
        <w:left w:val="none" w:sz="0" w:space="0" w:color="auto"/>
        <w:bottom w:val="none" w:sz="0" w:space="0" w:color="auto"/>
        <w:right w:val="none" w:sz="0" w:space="0" w:color="auto"/>
      </w:divBdr>
    </w:div>
    <w:div w:id="1814247257">
      <w:bodyDiv w:val="1"/>
      <w:marLeft w:val="0"/>
      <w:marRight w:val="0"/>
      <w:marTop w:val="0"/>
      <w:marBottom w:val="0"/>
      <w:divBdr>
        <w:top w:val="none" w:sz="0" w:space="0" w:color="auto"/>
        <w:left w:val="none" w:sz="0" w:space="0" w:color="auto"/>
        <w:bottom w:val="none" w:sz="0" w:space="0" w:color="auto"/>
        <w:right w:val="none" w:sz="0" w:space="0" w:color="auto"/>
      </w:divBdr>
    </w:div>
    <w:div w:id="1814368915">
      <w:bodyDiv w:val="1"/>
      <w:marLeft w:val="0"/>
      <w:marRight w:val="0"/>
      <w:marTop w:val="0"/>
      <w:marBottom w:val="0"/>
      <w:divBdr>
        <w:top w:val="none" w:sz="0" w:space="0" w:color="auto"/>
        <w:left w:val="none" w:sz="0" w:space="0" w:color="auto"/>
        <w:bottom w:val="none" w:sz="0" w:space="0" w:color="auto"/>
        <w:right w:val="none" w:sz="0" w:space="0" w:color="auto"/>
      </w:divBdr>
    </w:div>
    <w:div w:id="1815565539">
      <w:bodyDiv w:val="1"/>
      <w:marLeft w:val="0"/>
      <w:marRight w:val="0"/>
      <w:marTop w:val="0"/>
      <w:marBottom w:val="0"/>
      <w:divBdr>
        <w:top w:val="none" w:sz="0" w:space="0" w:color="auto"/>
        <w:left w:val="none" w:sz="0" w:space="0" w:color="auto"/>
        <w:bottom w:val="none" w:sz="0" w:space="0" w:color="auto"/>
        <w:right w:val="none" w:sz="0" w:space="0" w:color="auto"/>
      </w:divBdr>
    </w:div>
    <w:div w:id="1815754866">
      <w:bodyDiv w:val="1"/>
      <w:marLeft w:val="0"/>
      <w:marRight w:val="0"/>
      <w:marTop w:val="0"/>
      <w:marBottom w:val="0"/>
      <w:divBdr>
        <w:top w:val="none" w:sz="0" w:space="0" w:color="auto"/>
        <w:left w:val="none" w:sz="0" w:space="0" w:color="auto"/>
        <w:bottom w:val="none" w:sz="0" w:space="0" w:color="auto"/>
        <w:right w:val="none" w:sz="0" w:space="0" w:color="auto"/>
      </w:divBdr>
    </w:div>
    <w:div w:id="1815830242">
      <w:bodyDiv w:val="1"/>
      <w:marLeft w:val="0"/>
      <w:marRight w:val="0"/>
      <w:marTop w:val="0"/>
      <w:marBottom w:val="0"/>
      <w:divBdr>
        <w:top w:val="none" w:sz="0" w:space="0" w:color="auto"/>
        <w:left w:val="none" w:sz="0" w:space="0" w:color="auto"/>
        <w:bottom w:val="none" w:sz="0" w:space="0" w:color="auto"/>
        <w:right w:val="none" w:sz="0" w:space="0" w:color="auto"/>
      </w:divBdr>
    </w:div>
    <w:div w:id="1817379488">
      <w:bodyDiv w:val="1"/>
      <w:marLeft w:val="0"/>
      <w:marRight w:val="0"/>
      <w:marTop w:val="0"/>
      <w:marBottom w:val="0"/>
      <w:divBdr>
        <w:top w:val="none" w:sz="0" w:space="0" w:color="auto"/>
        <w:left w:val="none" w:sz="0" w:space="0" w:color="auto"/>
        <w:bottom w:val="none" w:sz="0" w:space="0" w:color="auto"/>
        <w:right w:val="none" w:sz="0" w:space="0" w:color="auto"/>
      </w:divBdr>
    </w:div>
    <w:div w:id="1818036155">
      <w:bodyDiv w:val="1"/>
      <w:marLeft w:val="0"/>
      <w:marRight w:val="0"/>
      <w:marTop w:val="0"/>
      <w:marBottom w:val="0"/>
      <w:divBdr>
        <w:top w:val="none" w:sz="0" w:space="0" w:color="auto"/>
        <w:left w:val="none" w:sz="0" w:space="0" w:color="auto"/>
        <w:bottom w:val="none" w:sz="0" w:space="0" w:color="auto"/>
        <w:right w:val="none" w:sz="0" w:space="0" w:color="auto"/>
      </w:divBdr>
    </w:div>
    <w:div w:id="1818456102">
      <w:bodyDiv w:val="1"/>
      <w:marLeft w:val="0"/>
      <w:marRight w:val="0"/>
      <w:marTop w:val="0"/>
      <w:marBottom w:val="0"/>
      <w:divBdr>
        <w:top w:val="none" w:sz="0" w:space="0" w:color="auto"/>
        <w:left w:val="none" w:sz="0" w:space="0" w:color="auto"/>
        <w:bottom w:val="none" w:sz="0" w:space="0" w:color="auto"/>
        <w:right w:val="none" w:sz="0" w:space="0" w:color="auto"/>
      </w:divBdr>
    </w:div>
    <w:div w:id="1819491393">
      <w:bodyDiv w:val="1"/>
      <w:marLeft w:val="0"/>
      <w:marRight w:val="0"/>
      <w:marTop w:val="0"/>
      <w:marBottom w:val="0"/>
      <w:divBdr>
        <w:top w:val="none" w:sz="0" w:space="0" w:color="auto"/>
        <w:left w:val="none" w:sz="0" w:space="0" w:color="auto"/>
        <w:bottom w:val="none" w:sz="0" w:space="0" w:color="auto"/>
        <w:right w:val="none" w:sz="0" w:space="0" w:color="auto"/>
      </w:divBdr>
    </w:div>
    <w:div w:id="1819615172">
      <w:bodyDiv w:val="1"/>
      <w:marLeft w:val="0"/>
      <w:marRight w:val="0"/>
      <w:marTop w:val="0"/>
      <w:marBottom w:val="0"/>
      <w:divBdr>
        <w:top w:val="none" w:sz="0" w:space="0" w:color="auto"/>
        <w:left w:val="none" w:sz="0" w:space="0" w:color="auto"/>
        <w:bottom w:val="none" w:sz="0" w:space="0" w:color="auto"/>
        <w:right w:val="none" w:sz="0" w:space="0" w:color="auto"/>
      </w:divBdr>
    </w:div>
    <w:div w:id="1820420356">
      <w:bodyDiv w:val="1"/>
      <w:marLeft w:val="0"/>
      <w:marRight w:val="0"/>
      <w:marTop w:val="0"/>
      <w:marBottom w:val="0"/>
      <w:divBdr>
        <w:top w:val="none" w:sz="0" w:space="0" w:color="auto"/>
        <w:left w:val="none" w:sz="0" w:space="0" w:color="auto"/>
        <w:bottom w:val="none" w:sz="0" w:space="0" w:color="auto"/>
        <w:right w:val="none" w:sz="0" w:space="0" w:color="auto"/>
      </w:divBdr>
    </w:div>
    <w:div w:id="1820725530">
      <w:bodyDiv w:val="1"/>
      <w:marLeft w:val="0"/>
      <w:marRight w:val="0"/>
      <w:marTop w:val="0"/>
      <w:marBottom w:val="0"/>
      <w:divBdr>
        <w:top w:val="none" w:sz="0" w:space="0" w:color="auto"/>
        <w:left w:val="none" w:sz="0" w:space="0" w:color="auto"/>
        <w:bottom w:val="none" w:sz="0" w:space="0" w:color="auto"/>
        <w:right w:val="none" w:sz="0" w:space="0" w:color="auto"/>
      </w:divBdr>
    </w:div>
    <w:div w:id="1821118402">
      <w:bodyDiv w:val="1"/>
      <w:marLeft w:val="0"/>
      <w:marRight w:val="0"/>
      <w:marTop w:val="0"/>
      <w:marBottom w:val="0"/>
      <w:divBdr>
        <w:top w:val="none" w:sz="0" w:space="0" w:color="auto"/>
        <w:left w:val="none" w:sz="0" w:space="0" w:color="auto"/>
        <w:bottom w:val="none" w:sz="0" w:space="0" w:color="auto"/>
        <w:right w:val="none" w:sz="0" w:space="0" w:color="auto"/>
      </w:divBdr>
    </w:div>
    <w:div w:id="1821268271">
      <w:bodyDiv w:val="1"/>
      <w:marLeft w:val="0"/>
      <w:marRight w:val="0"/>
      <w:marTop w:val="0"/>
      <w:marBottom w:val="0"/>
      <w:divBdr>
        <w:top w:val="none" w:sz="0" w:space="0" w:color="auto"/>
        <w:left w:val="none" w:sz="0" w:space="0" w:color="auto"/>
        <w:bottom w:val="none" w:sz="0" w:space="0" w:color="auto"/>
        <w:right w:val="none" w:sz="0" w:space="0" w:color="auto"/>
      </w:divBdr>
    </w:div>
    <w:div w:id="1821380427">
      <w:bodyDiv w:val="1"/>
      <w:marLeft w:val="0"/>
      <w:marRight w:val="0"/>
      <w:marTop w:val="0"/>
      <w:marBottom w:val="0"/>
      <w:divBdr>
        <w:top w:val="none" w:sz="0" w:space="0" w:color="auto"/>
        <w:left w:val="none" w:sz="0" w:space="0" w:color="auto"/>
        <w:bottom w:val="none" w:sz="0" w:space="0" w:color="auto"/>
        <w:right w:val="none" w:sz="0" w:space="0" w:color="auto"/>
      </w:divBdr>
    </w:div>
    <w:div w:id="1821386115">
      <w:bodyDiv w:val="1"/>
      <w:marLeft w:val="0"/>
      <w:marRight w:val="0"/>
      <w:marTop w:val="0"/>
      <w:marBottom w:val="0"/>
      <w:divBdr>
        <w:top w:val="none" w:sz="0" w:space="0" w:color="auto"/>
        <w:left w:val="none" w:sz="0" w:space="0" w:color="auto"/>
        <w:bottom w:val="none" w:sz="0" w:space="0" w:color="auto"/>
        <w:right w:val="none" w:sz="0" w:space="0" w:color="auto"/>
      </w:divBdr>
    </w:div>
    <w:div w:id="1821728746">
      <w:bodyDiv w:val="1"/>
      <w:marLeft w:val="0"/>
      <w:marRight w:val="0"/>
      <w:marTop w:val="0"/>
      <w:marBottom w:val="0"/>
      <w:divBdr>
        <w:top w:val="none" w:sz="0" w:space="0" w:color="auto"/>
        <w:left w:val="none" w:sz="0" w:space="0" w:color="auto"/>
        <w:bottom w:val="none" w:sz="0" w:space="0" w:color="auto"/>
        <w:right w:val="none" w:sz="0" w:space="0" w:color="auto"/>
      </w:divBdr>
    </w:div>
    <w:div w:id="1822577470">
      <w:bodyDiv w:val="1"/>
      <w:marLeft w:val="0"/>
      <w:marRight w:val="0"/>
      <w:marTop w:val="0"/>
      <w:marBottom w:val="0"/>
      <w:divBdr>
        <w:top w:val="none" w:sz="0" w:space="0" w:color="auto"/>
        <w:left w:val="none" w:sz="0" w:space="0" w:color="auto"/>
        <w:bottom w:val="none" w:sz="0" w:space="0" w:color="auto"/>
        <w:right w:val="none" w:sz="0" w:space="0" w:color="auto"/>
      </w:divBdr>
    </w:div>
    <w:div w:id="1822696144">
      <w:bodyDiv w:val="1"/>
      <w:marLeft w:val="0"/>
      <w:marRight w:val="0"/>
      <w:marTop w:val="0"/>
      <w:marBottom w:val="0"/>
      <w:divBdr>
        <w:top w:val="none" w:sz="0" w:space="0" w:color="auto"/>
        <w:left w:val="none" w:sz="0" w:space="0" w:color="auto"/>
        <w:bottom w:val="none" w:sz="0" w:space="0" w:color="auto"/>
        <w:right w:val="none" w:sz="0" w:space="0" w:color="auto"/>
      </w:divBdr>
    </w:div>
    <w:div w:id="1823504567">
      <w:bodyDiv w:val="1"/>
      <w:marLeft w:val="0"/>
      <w:marRight w:val="0"/>
      <w:marTop w:val="0"/>
      <w:marBottom w:val="0"/>
      <w:divBdr>
        <w:top w:val="none" w:sz="0" w:space="0" w:color="auto"/>
        <w:left w:val="none" w:sz="0" w:space="0" w:color="auto"/>
        <w:bottom w:val="none" w:sz="0" w:space="0" w:color="auto"/>
        <w:right w:val="none" w:sz="0" w:space="0" w:color="auto"/>
      </w:divBdr>
    </w:div>
    <w:div w:id="1823810564">
      <w:bodyDiv w:val="1"/>
      <w:marLeft w:val="0"/>
      <w:marRight w:val="0"/>
      <w:marTop w:val="0"/>
      <w:marBottom w:val="0"/>
      <w:divBdr>
        <w:top w:val="none" w:sz="0" w:space="0" w:color="auto"/>
        <w:left w:val="none" w:sz="0" w:space="0" w:color="auto"/>
        <w:bottom w:val="none" w:sz="0" w:space="0" w:color="auto"/>
        <w:right w:val="none" w:sz="0" w:space="0" w:color="auto"/>
      </w:divBdr>
    </w:div>
    <w:div w:id="1823811725">
      <w:bodyDiv w:val="1"/>
      <w:marLeft w:val="0"/>
      <w:marRight w:val="0"/>
      <w:marTop w:val="0"/>
      <w:marBottom w:val="0"/>
      <w:divBdr>
        <w:top w:val="none" w:sz="0" w:space="0" w:color="auto"/>
        <w:left w:val="none" w:sz="0" w:space="0" w:color="auto"/>
        <w:bottom w:val="none" w:sz="0" w:space="0" w:color="auto"/>
        <w:right w:val="none" w:sz="0" w:space="0" w:color="auto"/>
      </w:divBdr>
    </w:div>
    <w:div w:id="1824083901">
      <w:bodyDiv w:val="1"/>
      <w:marLeft w:val="0"/>
      <w:marRight w:val="0"/>
      <w:marTop w:val="0"/>
      <w:marBottom w:val="0"/>
      <w:divBdr>
        <w:top w:val="none" w:sz="0" w:space="0" w:color="auto"/>
        <w:left w:val="none" w:sz="0" w:space="0" w:color="auto"/>
        <w:bottom w:val="none" w:sz="0" w:space="0" w:color="auto"/>
        <w:right w:val="none" w:sz="0" w:space="0" w:color="auto"/>
      </w:divBdr>
    </w:div>
    <w:div w:id="1824546111">
      <w:bodyDiv w:val="1"/>
      <w:marLeft w:val="0"/>
      <w:marRight w:val="0"/>
      <w:marTop w:val="0"/>
      <w:marBottom w:val="0"/>
      <w:divBdr>
        <w:top w:val="none" w:sz="0" w:space="0" w:color="auto"/>
        <w:left w:val="none" w:sz="0" w:space="0" w:color="auto"/>
        <w:bottom w:val="none" w:sz="0" w:space="0" w:color="auto"/>
        <w:right w:val="none" w:sz="0" w:space="0" w:color="auto"/>
      </w:divBdr>
    </w:div>
    <w:div w:id="1824657666">
      <w:bodyDiv w:val="1"/>
      <w:marLeft w:val="0"/>
      <w:marRight w:val="0"/>
      <w:marTop w:val="0"/>
      <w:marBottom w:val="0"/>
      <w:divBdr>
        <w:top w:val="none" w:sz="0" w:space="0" w:color="auto"/>
        <w:left w:val="none" w:sz="0" w:space="0" w:color="auto"/>
        <w:bottom w:val="none" w:sz="0" w:space="0" w:color="auto"/>
        <w:right w:val="none" w:sz="0" w:space="0" w:color="auto"/>
      </w:divBdr>
    </w:div>
    <w:div w:id="1824735650">
      <w:bodyDiv w:val="1"/>
      <w:marLeft w:val="0"/>
      <w:marRight w:val="0"/>
      <w:marTop w:val="0"/>
      <w:marBottom w:val="0"/>
      <w:divBdr>
        <w:top w:val="none" w:sz="0" w:space="0" w:color="auto"/>
        <w:left w:val="none" w:sz="0" w:space="0" w:color="auto"/>
        <w:bottom w:val="none" w:sz="0" w:space="0" w:color="auto"/>
        <w:right w:val="none" w:sz="0" w:space="0" w:color="auto"/>
      </w:divBdr>
    </w:div>
    <w:div w:id="1824850267">
      <w:bodyDiv w:val="1"/>
      <w:marLeft w:val="0"/>
      <w:marRight w:val="0"/>
      <w:marTop w:val="0"/>
      <w:marBottom w:val="0"/>
      <w:divBdr>
        <w:top w:val="none" w:sz="0" w:space="0" w:color="auto"/>
        <w:left w:val="none" w:sz="0" w:space="0" w:color="auto"/>
        <w:bottom w:val="none" w:sz="0" w:space="0" w:color="auto"/>
        <w:right w:val="none" w:sz="0" w:space="0" w:color="auto"/>
      </w:divBdr>
    </w:div>
    <w:div w:id="1824852431">
      <w:bodyDiv w:val="1"/>
      <w:marLeft w:val="0"/>
      <w:marRight w:val="0"/>
      <w:marTop w:val="0"/>
      <w:marBottom w:val="0"/>
      <w:divBdr>
        <w:top w:val="none" w:sz="0" w:space="0" w:color="auto"/>
        <w:left w:val="none" w:sz="0" w:space="0" w:color="auto"/>
        <w:bottom w:val="none" w:sz="0" w:space="0" w:color="auto"/>
        <w:right w:val="none" w:sz="0" w:space="0" w:color="auto"/>
      </w:divBdr>
    </w:div>
    <w:div w:id="1825119313">
      <w:bodyDiv w:val="1"/>
      <w:marLeft w:val="0"/>
      <w:marRight w:val="0"/>
      <w:marTop w:val="0"/>
      <w:marBottom w:val="0"/>
      <w:divBdr>
        <w:top w:val="none" w:sz="0" w:space="0" w:color="auto"/>
        <w:left w:val="none" w:sz="0" w:space="0" w:color="auto"/>
        <w:bottom w:val="none" w:sz="0" w:space="0" w:color="auto"/>
        <w:right w:val="none" w:sz="0" w:space="0" w:color="auto"/>
      </w:divBdr>
    </w:div>
    <w:div w:id="1825199441">
      <w:bodyDiv w:val="1"/>
      <w:marLeft w:val="0"/>
      <w:marRight w:val="0"/>
      <w:marTop w:val="0"/>
      <w:marBottom w:val="0"/>
      <w:divBdr>
        <w:top w:val="none" w:sz="0" w:space="0" w:color="auto"/>
        <w:left w:val="none" w:sz="0" w:space="0" w:color="auto"/>
        <w:bottom w:val="none" w:sz="0" w:space="0" w:color="auto"/>
        <w:right w:val="none" w:sz="0" w:space="0" w:color="auto"/>
      </w:divBdr>
    </w:div>
    <w:div w:id="1825314141">
      <w:bodyDiv w:val="1"/>
      <w:marLeft w:val="0"/>
      <w:marRight w:val="0"/>
      <w:marTop w:val="0"/>
      <w:marBottom w:val="0"/>
      <w:divBdr>
        <w:top w:val="none" w:sz="0" w:space="0" w:color="auto"/>
        <w:left w:val="none" w:sz="0" w:space="0" w:color="auto"/>
        <w:bottom w:val="none" w:sz="0" w:space="0" w:color="auto"/>
        <w:right w:val="none" w:sz="0" w:space="0" w:color="auto"/>
      </w:divBdr>
    </w:div>
    <w:div w:id="1825320476">
      <w:bodyDiv w:val="1"/>
      <w:marLeft w:val="0"/>
      <w:marRight w:val="0"/>
      <w:marTop w:val="0"/>
      <w:marBottom w:val="0"/>
      <w:divBdr>
        <w:top w:val="none" w:sz="0" w:space="0" w:color="auto"/>
        <w:left w:val="none" w:sz="0" w:space="0" w:color="auto"/>
        <w:bottom w:val="none" w:sz="0" w:space="0" w:color="auto"/>
        <w:right w:val="none" w:sz="0" w:space="0" w:color="auto"/>
      </w:divBdr>
    </w:div>
    <w:div w:id="1825966540">
      <w:bodyDiv w:val="1"/>
      <w:marLeft w:val="0"/>
      <w:marRight w:val="0"/>
      <w:marTop w:val="0"/>
      <w:marBottom w:val="0"/>
      <w:divBdr>
        <w:top w:val="none" w:sz="0" w:space="0" w:color="auto"/>
        <w:left w:val="none" w:sz="0" w:space="0" w:color="auto"/>
        <w:bottom w:val="none" w:sz="0" w:space="0" w:color="auto"/>
        <w:right w:val="none" w:sz="0" w:space="0" w:color="auto"/>
      </w:divBdr>
    </w:div>
    <w:div w:id="1826314530">
      <w:bodyDiv w:val="1"/>
      <w:marLeft w:val="0"/>
      <w:marRight w:val="0"/>
      <w:marTop w:val="0"/>
      <w:marBottom w:val="0"/>
      <w:divBdr>
        <w:top w:val="none" w:sz="0" w:space="0" w:color="auto"/>
        <w:left w:val="none" w:sz="0" w:space="0" w:color="auto"/>
        <w:bottom w:val="none" w:sz="0" w:space="0" w:color="auto"/>
        <w:right w:val="none" w:sz="0" w:space="0" w:color="auto"/>
      </w:divBdr>
    </w:div>
    <w:div w:id="1826629116">
      <w:bodyDiv w:val="1"/>
      <w:marLeft w:val="0"/>
      <w:marRight w:val="0"/>
      <w:marTop w:val="0"/>
      <w:marBottom w:val="0"/>
      <w:divBdr>
        <w:top w:val="none" w:sz="0" w:space="0" w:color="auto"/>
        <w:left w:val="none" w:sz="0" w:space="0" w:color="auto"/>
        <w:bottom w:val="none" w:sz="0" w:space="0" w:color="auto"/>
        <w:right w:val="none" w:sz="0" w:space="0" w:color="auto"/>
      </w:divBdr>
    </w:div>
    <w:div w:id="1826704299">
      <w:bodyDiv w:val="1"/>
      <w:marLeft w:val="0"/>
      <w:marRight w:val="0"/>
      <w:marTop w:val="0"/>
      <w:marBottom w:val="0"/>
      <w:divBdr>
        <w:top w:val="none" w:sz="0" w:space="0" w:color="auto"/>
        <w:left w:val="none" w:sz="0" w:space="0" w:color="auto"/>
        <w:bottom w:val="none" w:sz="0" w:space="0" w:color="auto"/>
        <w:right w:val="none" w:sz="0" w:space="0" w:color="auto"/>
      </w:divBdr>
    </w:div>
    <w:div w:id="1826899250">
      <w:bodyDiv w:val="1"/>
      <w:marLeft w:val="0"/>
      <w:marRight w:val="0"/>
      <w:marTop w:val="0"/>
      <w:marBottom w:val="0"/>
      <w:divBdr>
        <w:top w:val="none" w:sz="0" w:space="0" w:color="auto"/>
        <w:left w:val="none" w:sz="0" w:space="0" w:color="auto"/>
        <w:bottom w:val="none" w:sz="0" w:space="0" w:color="auto"/>
        <w:right w:val="none" w:sz="0" w:space="0" w:color="auto"/>
      </w:divBdr>
    </w:div>
    <w:div w:id="1827162540">
      <w:bodyDiv w:val="1"/>
      <w:marLeft w:val="0"/>
      <w:marRight w:val="0"/>
      <w:marTop w:val="0"/>
      <w:marBottom w:val="0"/>
      <w:divBdr>
        <w:top w:val="none" w:sz="0" w:space="0" w:color="auto"/>
        <w:left w:val="none" w:sz="0" w:space="0" w:color="auto"/>
        <w:bottom w:val="none" w:sz="0" w:space="0" w:color="auto"/>
        <w:right w:val="none" w:sz="0" w:space="0" w:color="auto"/>
      </w:divBdr>
    </w:div>
    <w:div w:id="1827236979">
      <w:bodyDiv w:val="1"/>
      <w:marLeft w:val="0"/>
      <w:marRight w:val="0"/>
      <w:marTop w:val="0"/>
      <w:marBottom w:val="0"/>
      <w:divBdr>
        <w:top w:val="none" w:sz="0" w:space="0" w:color="auto"/>
        <w:left w:val="none" w:sz="0" w:space="0" w:color="auto"/>
        <w:bottom w:val="none" w:sz="0" w:space="0" w:color="auto"/>
        <w:right w:val="none" w:sz="0" w:space="0" w:color="auto"/>
      </w:divBdr>
    </w:div>
    <w:div w:id="1827237319">
      <w:bodyDiv w:val="1"/>
      <w:marLeft w:val="0"/>
      <w:marRight w:val="0"/>
      <w:marTop w:val="0"/>
      <w:marBottom w:val="0"/>
      <w:divBdr>
        <w:top w:val="none" w:sz="0" w:space="0" w:color="auto"/>
        <w:left w:val="none" w:sz="0" w:space="0" w:color="auto"/>
        <w:bottom w:val="none" w:sz="0" w:space="0" w:color="auto"/>
        <w:right w:val="none" w:sz="0" w:space="0" w:color="auto"/>
      </w:divBdr>
    </w:div>
    <w:div w:id="1828013320">
      <w:bodyDiv w:val="1"/>
      <w:marLeft w:val="0"/>
      <w:marRight w:val="0"/>
      <w:marTop w:val="0"/>
      <w:marBottom w:val="0"/>
      <w:divBdr>
        <w:top w:val="none" w:sz="0" w:space="0" w:color="auto"/>
        <w:left w:val="none" w:sz="0" w:space="0" w:color="auto"/>
        <w:bottom w:val="none" w:sz="0" w:space="0" w:color="auto"/>
        <w:right w:val="none" w:sz="0" w:space="0" w:color="auto"/>
      </w:divBdr>
    </w:div>
    <w:div w:id="1828132682">
      <w:bodyDiv w:val="1"/>
      <w:marLeft w:val="0"/>
      <w:marRight w:val="0"/>
      <w:marTop w:val="0"/>
      <w:marBottom w:val="0"/>
      <w:divBdr>
        <w:top w:val="none" w:sz="0" w:space="0" w:color="auto"/>
        <w:left w:val="none" w:sz="0" w:space="0" w:color="auto"/>
        <w:bottom w:val="none" w:sz="0" w:space="0" w:color="auto"/>
        <w:right w:val="none" w:sz="0" w:space="0" w:color="auto"/>
      </w:divBdr>
    </w:div>
    <w:div w:id="1828283187">
      <w:bodyDiv w:val="1"/>
      <w:marLeft w:val="0"/>
      <w:marRight w:val="0"/>
      <w:marTop w:val="0"/>
      <w:marBottom w:val="0"/>
      <w:divBdr>
        <w:top w:val="none" w:sz="0" w:space="0" w:color="auto"/>
        <w:left w:val="none" w:sz="0" w:space="0" w:color="auto"/>
        <w:bottom w:val="none" w:sz="0" w:space="0" w:color="auto"/>
        <w:right w:val="none" w:sz="0" w:space="0" w:color="auto"/>
      </w:divBdr>
    </w:div>
    <w:div w:id="1828745483">
      <w:bodyDiv w:val="1"/>
      <w:marLeft w:val="0"/>
      <w:marRight w:val="0"/>
      <w:marTop w:val="0"/>
      <w:marBottom w:val="0"/>
      <w:divBdr>
        <w:top w:val="none" w:sz="0" w:space="0" w:color="auto"/>
        <w:left w:val="none" w:sz="0" w:space="0" w:color="auto"/>
        <w:bottom w:val="none" w:sz="0" w:space="0" w:color="auto"/>
        <w:right w:val="none" w:sz="0" w:space="0" w:color="auto"/>
      </w:divBdr>
    </w:div>
    <w:div w:id="1828937526">
      <w:bodyDiv w:val="1"/>
      <w:marLeft w:val="0"/>
      <w:marRight w:val="0"/>
      <w:marTop w:val="0"/>
      <w:marBottom w:val="0"/>
      <w:divBdr>
        <w:top w:val="none" w:sz="0" w:space="0" w:color="auto"/>
        <w:left w:val="none" w:sz="0" w:space="0" w:color="auto"/>
        <w:bottom w:val="none" w:sz="0" w:space="0" w:color="auto"/>
        <w:right w:val="none" w:sz="0" w:space="0" w:color="auto"/>
      </w:divBdr>
    </w:div>
    <w:div w:id="1829780786">
      <w:bodyDiv w:val="1"/>
      <w:marLeft w:val="0"/>
      <w:marRight w:val="0"/>
      <w:marTop w:val="0"/>
      <w:marBottom w:val="0"/>
      <w:divBdr>
        <w:top w:val="none" w:sz="0" w:space="0" w:color="auto"/>
        <w:left w:val="none" w:sz="0" w:space="0" w:color="auto"/>
        <w:bottom w:val="none" w:sz="0" w:space="0" w:color="auto"/>
        <w:right w:val="none" w:sz="0" w:space="0" w:color="auto"/>
      </w:divBdr>
    </w:div>
    <w:div w:id="1830443967">
      <w:bodyDiv w:val="1"/>
      <w:marLeft w:val="0"/>
      <w:marRight w:val="0"/>
      <w:marTop w:val="0"/>
      <w:marBottom w:val="0"/>
      <w:divBdr>
        <w:top w:val="none" w:sz="0" w:space="0" w:color="auto"/>
        <w:left w:val="none" w:sz="0" w:space="0" w:color="auto"/>
        <w:bottom w:val="none" w:sz="0" w:space="0" w:color="auto"/>
        <w:right w:val="none" w:sz="0" w:space="0" w:color="auto"/>
      </w:divBdr>
    </w:div>
    <w:div w:id="1830512256">
      <w:bodyDiv w:val="1"/>
      <w:marLeft w:val="0"/>
      <w:marRight w:val="0"/>
      <w:marTop w:val="0"/>
      <w:marBottom w:val="0"/>
      <w:divBdr>
        <w:top w:val="none" w:sz="0" w:space="0" w:color="auto"/>
        <w:left w:val="none" w:sz="0" w:space="0" w:color="auto"/>
        <w:bottom w:val="none" w:sz="0" w:space="0" w:color="auto"/>
        <w:right w:val="none" w:sz="0" w:space="0" w:color="auto"/>
      </w:divBdr>
    </w:div>
    <w:div w:id="1830553747">
      <w:bodyDiv w:val="1"/>
      <w:marLeft w:val="0"/>
      <w:marRight w:val="0"/>
      <w:marTop w:val="0"/>
      <w:marBottom w:val="0"/>
      <w:divBdr>
        <w:top w:val="none" w:sz="0" w:space="0" w:color="auto"/>
        <w:left w:val="none" w:sz="0" w:space="0" w:color="auto"/>
        <w:bottom w:val="none" w:sz="0" w:space="0" w:color="auto"/>
        <w:right w:val="none" w:sz="0" w:space="0" w:color="auto"/>
      </w:divBdr>
    </w:div>
    <w:div w:id="1831478649">
      <w:bodyDiv w:val="1"/>
      <w:marLeft w:val="0"/>
      <w:marRight w:val="0"/>
      <w:marTop w:val="0"/>
      <w:marBottom w:val="0"/>
      <w:divBdr>
        <w:top w:val="none" w:sz="0" w:space="0" w:color="auto"/>
        <w:left w:val="none" w:sz="0" w:space="0" w:color="auto"/>
        <w:bottom w:val="none" w:sz="0" w:space="0" w:color="auto"/>
        <w:right w:val="none" w:sz="0" w:space="0" w:color="auto"/>
      </w:divBdr>
    </w:div>
    <w:div w:id="1831560275">
      <w:bodyDiv w:val="1"/>
      <w:marLeft w:val="0"/>
      <w:marRight w:val="0"/>
      <w:marTop w:val="0"/>
      <w:marBottom w:val="0"/>
      <w:divBdr>
        <w:top w:val="none" w:sz="0" w:space="0" w:color="auto"/>
        <w:left w:val="none" w:sz="0" w:space="0" w:color="auto"/>
        <w:bottom w:val="none" w:sz="0" w:space="0" w:color="auto"/>
        <w:right w:val="none" w:sz="0" w:space="0" w:color="auto"/>
      </w:divBdr>
    </w:div>
    <w:div w:id="1831823244">
      <w:bodyDiv w:val="1"/>
      <w:marLeft w:val="0"/>
      <w:marRight w:val="0"/>
      <w:marTop w:val="0"/>
      <w:marBottom w:val="0"/>
      <w:divBdr>
        <w:top w:val="none" w:sz="0" w:space="0" w:color="auto"/>
        <w:left w:val="none" w:sz="0" w:space="0" w:color="auto"/>
        <w:bottom w:val="none" w:sz="0" w:space="0" w:color="auto"/>
        <w:right w:val="none" w:sz="0" w:space="0" w:color="auto"/>
      </w:divBdr>
    </w:div>
    <w:div w:id="1832285095">
      <w:bodyDiv w:val="1"/>
      <w:marLeft w:val="0"/>
      <w:marRight w:val="0"/>
      <w:marTop w:val="0"/>
      <w:marBottom w:val="0"/>
      <w:divBdr>
        <w:top w:val="none" w:sz="0" w:space="0" w:color="auto"/>
        <w:left w:val="none" w:sz="0" w:space="0" w:color="auto"/>
        <w:bottom w:val="none" w:sz="0" w:space="0" w:color="auto"/>
        <w:right w:val="none" w:sz="0" w:space="0" w:color="auto"/>
      </w:divBdr>
    </w:div>
    <w:div w:id="1832483775">
      <w:bodyDiv w:val="1"/>
      <w:marLeft w:val="0"/>
      <w:marRight w:val="0"/>
      <w:marTop w:val="0"/>
      <w:marBottom w:val="0"/>
      <w:divBdr>
        <w:top w:val="none" w:sz="0" w:space="0" w:color="auto"/>
        <w:left w:val="none" w:sz="0" w:space="0" w:color="auto"/>
        <w:bottom w:val="none" w:sz="0" w:space="0" w:color="auto"/>
        <w:right w:val="none" w:sz="0" w:space="0" w:color="auto"/>
      </w:divBdr>
    </w:div>
    <w:div w:id="1832789744">
      <w:bodyDiv w:val="1"/>
      <w:marLeft w:val="0"/>
      <w:marRight w:val="0"/>
      <w:marTop w:val="0"/>
      <w:marBottom w:val="0"/>
      <w:divBdr>
        <w:top w:val="none" w:sz="0" w:space="0" w:color="auto"/>
        <w:left w:val="none" w:sz="0" w:space="0" w:color="auto"/>
        <w:bottom w:val="none" w:sz="0" w:space="0" w:color="auto"/>
        <w:right w:val="none" w:sz="0" w:space="0" w:color="auto"/>
      </w:divBdr>
    </w:div>
    <w:div w:id="1832990109">
      <w:bodyDiv w:val="1"/>
      <w:marLeft w:val="0"/>
      <w:marRight w:val="0"/>
      <w:marTop w:val="0"/>
      <w:marBottom w:val="0"/>
      <w:divBdr>
        <w:top w:val="none" w:sz="0" w:space="0" w:color="auto"/>
        <w:left w:val="none" w:sz="0" w:space="0" w:color="auto"/>
        <w:bottom w:val="none" w:sz="0" w:space="0" w:color="auto"/>
        <w:right w:val="none" w:sz="0" w:space="0" w:color="auto"/>
      </w:divBdr>
    </w:div>
    <w:div w:id="1833371959">
      <w:bodyDiv w:val="1"/>
      <w:marLeft w:val="0"/>
      <w:marRight w:val="0"/>
      <w:marTop w:val="0"/>
      <w:marBottom w:val="0"/>
      <w:divBdr>
        <w:top w:val="none" w:sz="0" w:space="0" w:color="auto"/>
        <w:left w:val="none" w:sz="0" w:space="0" w:color="auto"/>
        <w:bottom w:val="none" w:sz="0" w:space="0" w:color="auto"/>
        <w:right w:val="none" w:sz="0" w:space="0" w:color="auto"/>
      </w:divBdr>
    </w:div>
    <w:div w:id="1833375396">
      <w:bodyDiv w:val="1"/>
      <w:marLeft w:val="0"/>
      <w:marRight w:val="0"/>
      <w:marTop w:val="0"/>
      <w:marBottom w:val="0"/>
      <w:divBdr>
        <w:top w:val="none" w:sz="0" w:space="0" w:color="auto"/>
        <w:left w:val="none" w:sz="0" w:space="0" w:color="auto"/>
        <w:bottom w:val="none" w:sz="0" w:space="0" w:color="auto"/>
        <w:right w:val="none" w:sz="0" w:space="0" w:color="auto"/>
      </w:divBdr>
    </w:div>
    <w:div w:id="1833641890">
      <w:bodyDiv w:val="1"/>
      <w:marLeft w:val="0"/>
      <w:marRight w:val="0"/>
      <w:marTop w:val="0"/>
      <w:marBottom w:val="0"/>
      <w:divBdr>
        <w:top w:val="none" w:sz="0" w:space="0" w:color="auto"/>
        <w:left w:val="none" w:sz="0" w:space="0" w:color="auto"/>
        <w:bottom w:val="none" w:sz="0" w:space="0" w:color="auto"/>
        <w:right w:val="none" w:sz="0" w:space="0" w:color="auto"/>
      </w:divBdr>
    </w:div>
    <w:div w:id="1834099680">
      <w:bodyDiv w:val="1"/>
      <w:marLeft w:val="0"/>
      <w:marRight w:val="0"/>
      <w:marTop w:val="0"/>
      <w:marBottom w:val="0"/>
      <w:divBdr>
        <w:top w:val="none" w:sz="0" w:space="0" w:color="auto"/>
        <w:left w:val="none" w:sz="0" w:space="0" w:color="auto"/>
        <w:bottom w:val="none" w:sz="0" w:space="0" w:color="auto"/>
        <w:right w:val="none" w:sz="0" w:space="0" w:color="auto"/>
      </w:divBdr>
    </w:div>
    <w:div w:id="1834104932">
      <w:bodyDiv w:val="1"/>
      <w:marLeft w:val="0"/>
      <w:marRight w:val="0"/>
      <w:marTop w:val="0"/>
      <w:marBottom w:val="0"/>
      <w:divBdr>
        <w:top w:val="none" w:sz="0" w:space="0" w:color="auto"/>
        <w:left w:val="none" w:sz="0" w:space="0" w:color="auto"/>
        <w:bottom w:val="none" w:sz="0" w:space="0" w:color="auto"/>
        <w:right w:val="none" w:sz="0" w:space="0" w:color="auto"/>
      </w:divBdr>
    </w:div>
    <w:div w:id="1834298862">
      <w:bodyDiv w:val="1"/>
      <w:marLeft w:val="0"/>
      <w:marRight w:val="0"/>
      <w:marTop w:val="0"/>
      <w:marBottom w:val="0"/>
      <w:divBdr>
        <w:top w:val="none" w:sz="0" w:space="0" w:color="auto"/>
        <w:left w:val="none" w:sz="0" w:space="0" w:color="auto"/>
        <w:bottom w:val="none" w:sz="0" w:space="0" w:color="auto"/>
        <w:right w:val="none" w:sz="0" w:space="0" w:color="auto"/>
      </w:divBdr>
    </w:div>
    <w:div w:id="1834683652">
      <w:bodyDiv w:val="1"/>
      <w:marLeft w:val="0"/>
      <w:marRight w:val="0"/>
      <w:marTop w:val="0"/>
      <w:marBottom w:val="0"/>
      <w:divBdr>
        <w:top w:val="none" w:sz="0" w:space="0" w:color="auto"/>
        <w:left w:val="none" w:sz="0" w:space="0" w:color="auto"/>
        <w:bottom w:val="none" w:sz="0" w:space="0" w:color="auto"/>
        <w:right w:val="none" w:sz="0" w:space="0" w:color="auto"/>
      </w:divBdr>
    </w:div>
    <w:div w:id="1835610573">
      <w:bodyDiv w:val="1"/>
      <w:marLeft w:val="0"/>
      <w:marRight w:val="0"/>
      <w:marTop w:val="0"/>
      <w:marBottom w:val="0"/>
      <w:divBdr>
        <w:top w:val="none" w:sz="0" w:space="0" w:color="auto"/>
        <w:left w:val="none" w:sz="0" w:space="0" w:color="auto"/>
        <w:bottom w:val="none" w:sz="0" w:space="0" w:color="auto"/>
        <w:right w:val="none" w:sz="0" w:space="0" w:color="auto"/>
      </w:divBdr>
    </w:div>
    <w:div w:id="1835683936">
      <w:bodyDiv w:val="1"/>
      <w:marLeft w:val="0"/>
      <w:marRight w:val="0"/>
      <w:marTop w:val="0"/>
      <w:marBottom w:val="0"/>
      <w:divBdr>
        <w:top w:val="none" w:sz="0" w:space="0" w:color="auto"/>
        <w:left w:val="none" w:sz="0" w:space="0" w:color="auto"/>
        <w:bottom w:val="none" w:sz="0" w:space="0" w:color="auto"/>
        <w:right w:val="none" w:sz="0" w:space="0" w:color="auto"/>
      </w:divBdr>
    </w:div>
    <w:div w:id="1835760296">
      <w:bodyDiv w:val="1"/>
      <w:marLeft w:val="0"/>
      <w:marRight w:val="0"/>
      <w:marTop w:val="0"/>
      <w:marBottom w:val="0"/>
      <w:divBdr>
        <w:top w:val="none" w:sz="0" w:space="0" w:color="auto"/>
        <w:left w:val="none" w:sz="0" w:space="0" w:color="auto"/>
        <w:bottom w:val="none" w:sz="0" w:space="0" w:color="auto"/>
        <w:right w:val="none" w:sz="0" w:space="0" w:color="auto"/>
      </w:divBdr>
    </w:div>
    <w:div w:id="1835876703">
      <w:bodyDiv w:val="1"/>
      <w:marLeft w:val="0"/>
      <w:marRight w:val="0"/>
      <w:marTop w:val="0"/>
      <w:marBottom w:val="0"/>
      <w:divBdr>
        <w:top w:val="none" w:sz="0" w:space="0" w:color="auto"/>
        <w:left w:val="none" w:sz="0" w:space="0" w:color="auto"/>
        <w:bottom w:val="none" w:sz="0" w:space="0" w:color="auto"/>
        <w:right w:val="none" w:sz="0" w:space="0" w:color="auto"/>
      </w:divBdr>
    </w:div>
    <w:div w:id="1836263456">
      <w:bodyDiv w:val="1"/>
      <w:marLeft w:val="0"/>
      <w:marRight w:val="0"/>
      <w:marTop w:val="0"/>
      <w:marBottom w:val="0"/>
      <w:divBdr>
        <w:top w:val="none" w:sz="0" w:space="0" w:color="auto"/>
        <w:left w:val="none" w:sz="0" w:space="0" w:color="auto"/>
        <w:bottom w:val="none" w:sz="0" w:space="0" w:color="auto"/>
        <w:right w:val="none" w:sz="0" w:space="0" w:color="auto"/>
      </w:divBdr>
    </w:div>
    <w:div w:id="1836846466">
      <w:bodyDiv w:val="1"/>
      <w:marLeft w:val="0"/>
      <w:marRight w:val="0"/>
      <w:marTop w:val="0"/>
      <w:marBottom w:val="0"/>
      <w:divBdr>
        <w:top w:val="none" w:sz="0" w:space="0" w:color="auto"/>
        <w:left w:val="none" w:sz="0" w:space="0" w:color="auto"/>
        <w:bottom w:val="none" w:sz="0" w:space="0" w:color="auto"/>
        <w:right w:val="none" w:sz="0" w:space="0" w:color="auto"/>
      </w:divBdr>
    </w:div>
    <w:div w:id="1836997752">
      <w:bodyDiv w:val="1"/>
      <w:marLeft w:val="0"/>
      <w:marRight w:val="0"/>
      <w:marTop w:val="0"/>
      <w:marBottom w:val="0"/>
      <w:divBdr>
        <w:top w:val="none" w:sz="0" w:space="0" w:color="auto"/>
        <w:left w:val="none" w:sz="0" w:space="0" w:color="auto"/>
        <w:bottom w:val="none" w:sz="0" w:space="0" w:color="auto"/>
        <w:right w:val="none" w:sz="0" w:space="0" w:color="auto"/>
      </w:divBdr>
    </w:div>
    <w:div w:id="1837188586">
      <w:bodyDiv w:val="1"/>
      <w:marLeft w:val="0"/>
      <w:marRight w:val="0"/>
      <w:marTop w:val="0"/>
      <w:marBottom w:val="0"/>
      <w:divBdr>
        <w:top w:val="none" w:sz="0" w:space="0" w:color="auto"/>
        <w:left w:val="none" w:sz="0" w:space="0" w:color="auto"/>
        <w:bottom w:val="none" w:sz="0" w:space="0" w:color="auto"/>
        <w:right w:val="none" w:sz="0" w:space="0" w:color="auto"/>
      </w:divBdr>
    </w:div>
    <w:div w:id="1837262403">
      <w:bodyDiv w:val="1"/>
      <w:marLeft w:val="0"/>
      <w:marRight w:val="0"/>
      <w:marTop w:val="0"/>
      <w:marBottom w:val="0"/>
      <w:divBdr>
        <w:top w:val="none" w:sz="0" w:space="0" w:color="auto"/>
        <w:left w:val="none" w:sz="0" w:space="0" w:color="auto"/>
        <w:bottom w:val="none" w:sz="0" w:space="0" w:color="auto"/>
        <w:right w:val="none" w:sz="0" w:space="0" w:color="auto"/>
      </w:divBdr>
    </w:div>
    <w:div w:id="1837836868">
      <w:bodyDiv w:val="1"/>
      <w:marLeft w:val="0"/>
      <w:marRight w:val="0"/>
      <w:marTop w:val="0"/>
      <w:marBottom w:val="0"/>
      <w:divBdr>
        <w:top w:val="none" w:sz="0" w:space="0" w:color="auto"/>
        <w:left w:val="none" w:sz="0" w:space="0" w:color="auto"/>
        <w:bottom w:val="none" w:sz="0" w:space="0" w:color="auto"/>
        <w:right w:val="none" w:sz="0" w:space="0" w:color="auto"/>
      </w:divBdr>
    </w:div>
    <w:div w:id="1838227487">
      <w:bodyDiv w:val="1"/>
      <w:marLeft w:val="0"/>
      <w:marRight w:val="0"/>
      <w:marTop w:val="0"/>
      <w:marBottom w:val="0"/>
      <w:divBdr>
        <w:top w:val="none" w:sz="0" w:space="0" w:color="auto"/>
        <w:left w:val="none" w:sz="0" w:space="0" w:color="auto"/>
        <w:bottom w:val="none" w:sz="0" w:space="0" w:color="auto"/>
        <w:right w:val="none" w:sz="0" w:space="0" w:color="auto"/>
      </w:divBdr>
    </w:div>
    <w:div w:id="1838492654">
      <w:bodyDiv w:val="1"/>
      <w:marLeft w:val="0"/>
      <w:marRight w:val="0"/>
      <w:marTop w:val="0"/>
      <w:marBottom w:val="0"/>
      <w:divBdr>
        <w:top w:val="none" w:sz="0" w:space="0" w:color="auto"/>
        <w:left w:val="none" w:sz="0" w:space="0" w:color="auto"/>
        <w:bottom w:val="none" w:sz="0" w:space="0" w:color="auto"/>
        <w:right w:val="none" w:sz="0" w:space="0" w:color="auto"/>
      </w:divBdr>
    </w:div>
    <w:div w:id="1838567881">
      <w:bodyDiv w:val="1"/>
      <w:marLeft w:val="0"/>
      <w:marRight w:val="0"/>
      <w:marTop w:val="0"/>
      <w:marBottom w:val="0"/>
      <w:divBdr>
        <w:top w:val="none" w:sz="0" w:space="0" w:color="auto"/>
        <w:left w:val="none" w:sz="0" w:space="0" w:color="auto"/>
        <w:bottom w:val="none" w:sz="0" w:space="0" w:color="auto"/>
        <w:right w:val="none" w:sz="0" w:space="0" w:color="auto"/>
      </w:divBdr>
    </w:div>
    <w:div w:id="1838836800">
      <w:bodyDiv w:val="1"/>
      <w:marLeft w:val="0"/>
      <w:marRight w:val="0"/>
      <w:marTop w:val="0"/>
      <w:marBottom w:val="0"/>
      <w:divBdr>
        <w:top w:val="none" w:sz="0" w:space="0" w:color="auto"/>
        <w:left w:val="none" w:sz="0" w:space="0" w:color="auto"/>
        <w:bottom w:val="none" w:sz="0" w:space="0" w:color="auto"/>
        <w:right w:val="none" w:sz="0" w:space="0" w:color="auto"/>
      </w:divBdr>
    </w:div>
    <w:div w:id="1840461793">
      <w:bodyDiv w:val="1"/>
      <w:marLeft w:val="0"/>
      <w:marRight w:val="0"/>
      <w:marTop w:val="0"/>
      <w:marBottom w:val="0"/>
      <w:divBdr>
        <w:top w:val="none" w:sz="0" w:space="0" w:color="auto"/>
        <w:left w:val="none" w:sz="0" w:space="0" w:color="auto"/>
        <w:bottom w:val="none" w:sz="0" w:space="0" w:color="auto"/>
        <w:right w:val="none" w:sz="0" w:space="0" w:color="auto"/>
      </w:divBdr>
    </w:div>
    <w:div w:id="1840539161">
      <w:bodyDiv w:val="1"/>
      <w:marLeft w:val="0"/>
      <w:marRight w:val="0"/>
      <w:marTop w:val="0"/>
      <w:marBottom w:val="0"/>
      <w:divBdr>
        <w:top w:val="none" w:sz="0" w:space="0" w:color="auto"/>
        <w:left w:val="none" w:sz="0" w:space="0" w:color="auto"/>
        <w:bottom w:val="none" w:sz="0" w:space="0" w:color="auto"/>
        <w:right w:val="none" w:sz="0" w:space="0" w:color="auto"/>
      </w:divBdr>
    </w:div>
    <w:div w:id="1840925593">
      <w:bodyDiv w:val="1"/>
      <w:marLeft w:val="0"/>
      <w:marRight w:val="0"/>
      <w:marTop w:val="0"/>
      <w:marBottom w:val="0"/>
      <w:divBdr>
        <w:top w:val="none" w:sz="0" w:space="0" w:color="auto"/>
        <w:left w:val="none" w:sz="0" w:space="0" w:color="auto"/>
        <w:bottom w:val="none" w:sz="0" w:space="0" w:color="auto"/>
        <w:right w:val="none" w:sz="0" w:space="0" w:color="auto"/>
      </w:divBdr>
    </w:div>
    <w:div w:id="1841043542">
      <w:bodyDiv w:val="1"/>
      <w:marLeft w:val="0"/>
      <w:marRight w:val="0"/>
      <w:marTop w:val="0"/>
      <w:marBottom w:val="0"/>
      <w:divBdr>
        <w:top w:val="none" w:sz="0" w:space="0" w:color="auto"/>
        <w:left w:val="none" w:sz="0" w:space="0" w:color="auto"/>
        <w:bottom w:val="none" w:sz="0" w:space="0" w:color="auto"/>
        <w:right w:val="none" w:sz="0" w:space="0" w:color="auto"/>
      </w:divBdr>
    </w:div>
    <w:div w:id="1841457602">
      <w:bodyDiv w:val="1"/>
      <w:marLeft w:val="0"/>
      <w:marRight w:val="0"/>
      <w:marTop w:val="0"/>
      <w:marBottom w:val="0"/>
      <w:divBdr>
        <w:top w:val="none" w:sz="0" w:space="0" w:color="auto"/>
        <w:left w:val="none" w:sz="0" w:space="0" w:color="auto"/>
        <w:bottom w:val="none" w:sz="0" w:space="0" w:color="auto"/>
        <w:right w:val="none" w:sz="0" w:space="0" w:color="auto"/>
      </w:divBdr>
    </w:div>
    <w:div w:id="1841844008">
      <w:bodyDiv w:val="1"/>
      <w:marLeft w:val="0"/>
      <w:marRight w:val="0"/>
      <w:marTop w:val="0"/>
      <w:marBottom w:val="0"/>
      <w:divBdr>
        <w:top w:val="none" w:sz="0" w:space="0" w:color="auto"/>
        <w:left w:val="none" w:sz="0" w:space="0" w:color="auto"/>
        <w:bottom w:val="none" w:sz="0" w:space="0" w:color="auto"/>
        <w:right w:val="none" w:sz="0" w:space="0" w:color="auto"/>
      </w:divBdr>
    </w:div>
    <w:div w:id="1842117277">
      <w:bodyDiv w:val="1"/>
      <w:marLeft w:val="0"/>
      <w:marRight w:val="0"/>
      <w:marTop w:val="0"/>
      <w:marBottom w:val="0"/>
      <w:divBdr>
        <w:top w:val="none" w:sz="0" w:space="0" w:color="auto"/>
        <w:left w:val="none" w:sz="0" w:space="0" w:color="auto"/>
        <w:bottom w:val="none" w:sz="0" w:space="0" w:color="auto"/>
        <w:right w:val="none" w:sz="0" w:space="0" w:color="auto"/>
      </w:divBdr>
    </w:div>
    <w:div w:id="1842742104">
      <w:bodyDiv w:val="1"/>
      <w:marLeft w:val="0"/>
      <w:marRight w:val="0"/>
      <w:marTop w:val="0"/>
      <w:marBottom w:val="0"/>
      <w:divBdr>
        <w:top w:val="none" w:sz="0" w:space="0" w:color="auto"/>
        <w:left w:val="none" w:sz="0" w:space="0" w:color="auto"/>
        <w:bottom w:val="none" w:sz="0" w:space="0" w:color="auto"/>
        <w:right w:val="none" w:sz="0" w:space="0" w:color="auto"/>
      </w:divBdr>
    </w:div>
    <w:div w:id="1842814531">
      <w:bodyDiv w:val="1"/>
      <w:marLeft w:val="0"/>
      <w:marRight w:val="0"/>
      <w:marTop w:val="0"/>
      <w:marBottom w:val="0"/>
      <w:divBdr>
        <w:top w:val="none" w:sz="0" w:space="0" w:color="auto"/>
        <w:left w:val="none" w:sz="0" w:space="0" w:color="auto"/>
        <w:bottom w:val="none" w:sz="0" w:space="0" w:color="auto"/>
        <w:right w:val="none" w:sz="0" w:space="0" w:color="auto"/>
      </w:divBdr>
    </w:div>
    <w:div w:id="1843011296">
      <w:bodyDiv w:val="1"/>
      <w:marLeft w:val="0"/>
      <w:marRight w:val="0"/>
      <w:marTop w:val="0"/>
      <w:marBottom w:val="0"/>
      <w:divBdr>
        <w:top w:val="none" w:sz="0" w:space="0" w:color="auto"/>
        <w:left w:val="none" w:sz="0" w:space="0" w:color="auto"/>
        <w:bottom w:val="none" w:sz="0" w:space="0" w:color="auto"/>
        <w:right w:val="none" w:sz="0" w:space="0" w:color="auto"/>
      </w:divBdr>
    </w:div>
    <w:div w:id="1843734529">
      <w:bodyDiv w:val="1"/>
      <w:marLeft w:val="0"/>
      <w:marRight w:val="0"/>
      <w:marTop w:val="0"/>
      <w:marBottom w:val="0"/>
      <w:divBdr>
        <w:top w:val="none" w:sz="0" w:space="0" w:color="auto"/>
        <w:left w:val="none" w:sz="0" w:space="0" w:color="auto"/>
        <w:bottom w:val="none" w:sz="0" w:space="0" w:color="auto"/>
        <w:right w:val="none" w:sz="0" w:space="0" w:color="auto"/>
      </w:divBdr>
    </w:div>
    <w:div w:id="1844202724">
      <w:bodyDiv w:val="1"/>
      <w:marLeft w:val="0"/>
      <w:marRight w:val="0"/>
      <w:marTop w:val="0"/>
      <w:marBottom w:val="0"/>
      <w:divBdr>
        <w:top w:val="none" w:sz="0" w:space="0" w:color="auto"/>
        <w:left w:val="none" w:sz="0" w:space="0" w:color="auto"/>
        <w:bottom w:val="none" w:sz="0" w:space="0" w:color="auto"/>
        <w:right w:val="none" w:sz="0" w:space="0" w:color="auto"/>
      </w:divBdr>
    </w:div>
    <w:div w:id="1844470255">
      <w:bodyDiv w:val="1"/>
      <w:marLeft w:val="0"/>
      <w:marRight w:val="0"/>
      <w:marTop w:val="0"/>
      <w:marBottom w:val="0"/>
      <w:divBdr>
        <w:top w:val="none" w:sz="0" w:space="0" w:color="auto"/>
        <w:left w:val="none" w:sz="0" w:space="0" w:color="auto"/>
        <w:bottom w:val="none" w:sz="0" w:space="0" w:color="auto"/>
        <w:right w:val="none" w:sz="0" w:space="0" w:color="auto"/>
      </w:divBdr>
    </w:div>
    <w:div w:id="1844927413">
      <w:bodyDiv w:val="1"/>
      <w:marLeft w:val="0"/>
      <w:marRight w:val="0"/>
      <w:marTop w:val="0"/>
      <w:marBottom w:val="0"/>
      <w:divBdr>
        <w:top w:val="none" w:sz="0" w:space="0" w:color="auto"/>
        <w:left w:val="none" w:sz="0" w:space="0" w:color="auto"/>
        <w:bottom w:val="none" w:sz="0" w:space="0" w:color="auto"/>
        <w:right w:val="none" w:sz="0" w:space="0" w:color="auto"/>
      </w:divBdr>
    </w:div>
    <w:div w:id="1845246622">
      <w:bodyDiv w:val="1"/>
      <w:marLeft w:val="0"/>
      <w:marRight w:val="0"/>
      <w:marTop w:val="0"/>
      <w:marBottom w:val="0"/>
      <w:divBdr>
        <w:top w:val="none" w:sz="0" w:space="0" w:color="auto"/>
        <w:left w:val="none" w:sz="0" w:space="0" w:color="auto"/>
        <w:bottom w:val="none" w:sz="0" w:space="0" w:color="auto"/>
        <w:right w:val="none" w:sz="0" w:space="0" w:color="auto"/>
      </w:divBdr>
    </w:div>
    <w:div w:id="1845632081">
      <w:bodyDiv w:val="1"/>
      <w:marLeft w:val="0"/>
      <w:marRight w:val="0"/>
      <w:marTop w:val="0"/>
      <w:marBottom w:val="0"/>
      <w:divBdr>
        <w:top w:val="none" w:sz="0" w:space="0" w:color="auto"/>
        <w:left w:val="none" w:sz="0" w:space="0" w:color="auto"/>
        <w:bottom w:val="none" w:sz="0" w:space="0" w:color="auto"/>
        <w:right w:val="none" w:sz="0" w:space="0" w:color="auto"/>
      </w:divBdr>
    </w:div>
    <w:div w:id="1845781988">
      <w:bodyDiv w:val="1"/>
      <w:marLeft w:val="0"/>
      <w:marRight w:val="0"/>
      <w:marTop w:val="0"/>
      <w:marBottom w:val="0"/>
      <w:divBdr>
        <w:top w:val="none" w:sz="0" w:space="0" w:color="auto"/>
        <w:left w:val="none" w:sz="0" w:space="0" w:color="auto"/>
        <w:bottom w:val="none" w:sz="0" w:space="0" w:color="auto"/>
        <w:right w:val="none" w:sz="0" w:space="0" w:color="auto"/>
      </w:divBdr>
    </w:div>
    <w:div w:id="1846286358">
      <w:bodyDiv w:val="1"/>
      <w:marLeft w:val="0"/>
      <w:marRight w:val="0"/>
      <w:marTop w:val="0"/>
      <w:marBottom w:val="0"/>
      <w:divBdr>
        <w:top w:val="none" w:sz="0" w:space="0" w:color="auto"/>
        <w:left w:val="none" w:sz="0" w:space="0" w:color="auto"/>
        <w:bottom w:val="none" w:sz="0" w:space="0" w:color="auto"/>
        <w:right w:val="none" w:sz="0" w:space="0" w:color="auto"/>
      </w:divBdr>
    </w:div>
    <w:div w:id="1846820663">
      <w:bodyDiv w:val="1"/>
      <w:marLeft w:val="0"/>
      <w:marRight w:val="0"/>
      <w:marTop w:val="0"/>
      <w:marBottom w:val="0"/>
      <w:divBdr>
        <w:top w:val="none" w:sz="0" w:space="0" w:color="auto"/>
        <w:left w:val="none" w:sz="0" w:space="0" w:color="auto"/>
        <w:bottom w:val="none" w:sz="0" w:space="0" w:color="auto"/>
        <w:right w:val="none" w:sz="0" w:space="0" w:color="auto"/>
      </w:divBdr>
    </w:div>
    <w:div w:id="1846898059">
      <w:bodyDiv w:val="1"/>
      <w:marLeft w:val="0"/>
      <w:marRight w:val="0"/>
      <w:marTop w:val="0"/>
      <w:marBottom w:val="0"/>
      <w:divBdr>
        <w:top w:val="none" w:sz="0" w:space="0" w:color="auto"/>
        <w:left w:val="none" w:sz="0" w:space="0" w:color="auto"/>
        <w:bottom w:val="none" w:sz="0" w:space="0" w:color="auto"/>
        <w:right w:val="none" w:sz="0" w:space="0" w:color="auto"/>
      </w:divBdr>
    </w:div>
    <w:div w:id="1847984203">
      <w:bodyDiv w:val="1"/>
      <w:marLeft w:val="0"/>
      <w:marRight w:val="0"/>
      <w:marTop w:val="0"/>
      <w:marBottom w:val="0"/>
      <w:divBdr>
        <w:top w:val="none" w:sz="0" w:space="0" w:color="auto"/>
        <w:left w:val="none" w:sz="0" w:space="0" w:color="auto"/>
        <w:bottom w:val="none" w:sz="0" w:space="0" w:color="auto"/>
        <w:right w:val="none" w:sz="0" w:space="0" w:color="auto"/>
      </w:divBdr>
    </w:div>
    <w:div w:id="1849248430">
      <w:bodyDiv w:val="1"/>
      <w:marLeft w:val="0"/>
      <w:marRight w:val="0"/>
      <w:marTop w:val="0"/>
      <w:marBottom w:val="0"/>
      <w:divBdr>
        <w:top w:val="none" w:sz="0" w:space="0" w:color="auto"/>
        <w:left w:val="none" w:sz="0" w:space="0" w:color="auto"/>
        <w:bottom w:val="none" w:sz="0" w:space="0" w:color="auto"/>
        <w:right w:val="none" w:sz="0" w:space="0" w:color="auto"/>
      </w:divBdr>
    </w:div>
    <w:div w:id="1849368008">
      <w:bodyDiv w:val="1"/>
      <w:marLeft w:val="0"/>
      <w:marRight w:val="0"/>
      <w:marTop w:val="0"/>
      <w:marBottom w:val="0"/>
      <w:divBdr>
        <w:top w:val="none" w:sz="0" w:space="0" w:color="auto"/>
        <w:left w:val="none" w:sz="0" w:space="0" w:color="auto"/>
        <w:bottom w:val="none" w:sz="0" w:space="0" w:color="auto"/>
        <w:right w:val="none" w:sz="0" w:space="0" w:color="auto"/>
      </w:divBdr>
    </w:div>
    <w:div w:id="1849369277">
      <w:bodyDiv w:val="1"/>
      <w:marLeft w:val="0"/>
      <w:marRight w:val="0"/>
      <w:marTop w:val="0"/>
      <w:marBottom w:val="0"/>
      <w:divBdr>
        <w:top w:val="none" w:sz="0" w:space="0" w:color="auto"/>
        <w:left w:val="none" w:sz="0" w:space="0" w:color="auto"/>
        <w:bottom w:val="none" w:sz="0" w:space="0" w:color="auto"/>
        <w:right w:val="none" w:sz="0" w:space="0" w:color="auto"/>
      </w:divBdr>
    </w:div>
    <w:div w:id="1849713150">
      <w:bodyDiv w:val="1"/>
      <w:marLeft w:val="0"/>
      <w:marRight w:val="0"/>
      <w:marTop w:val="0"/>
      <w:marBottom w:val="0"/>
      <w:divBdr>
        <w:top w:val="none" w:sz="0" w:space="0" w:color="auto"/>
        <w:left w:val="none" w:sz="0" w:space="0" w:color="auto"/>
        <w:bottom w:val="none" w:sz="0" w:space="0" w:color="auto"/>
        <w:right w:val="none" w:sz="0" w:space="0" w:color="auto"/>
      </w:divBdr>
    </w:div>
    <w:div w:id="1849832512">
      <w:bodyDiv w:val="1"/>
      <w:marLeft w:val="0"/>
      <w:marRight w:val="0"/>
      <w:marTop w:val="0"/>
      <w:marBottom w:val="0"/>
      <w:divBdr>
        <w:top w:val="none" w:sz="0" w:space="0" w:color="auto"/>
        <w:left w:val="none" w:sz="0" w:space="0" w:color="auto"/>
        <w:bottom w:val="none" w:sz="0" w:space="0" w:color="auto"/>
        <w:right w:val="none" w:sz="0" w:space="0" w:color="auto"/>
      </w:divBdr>
    </w:div>
    <w:div w:id="1850489659">
      <w:bodyDiv w:val="1"/>
      <w:marLeft w:val="0"/>
      <w:marRight w:val="0"/>
      <w:marTop w:val="0"/>
      <w:marBottom w:val="0"/>
      <w:divBdr>
        <w:top w:val="none" w:sz="0" w:space="0" w:color="auto"/>
        <w:left w:val="none" w:sz="0" w:space="0" w:color="auto"/>
        <w:bottom w:val="none" w:sz="0" w:space="0" w:color="auto"/>
        <w:right w:val="none" w:sz="0" w:space="0" w:color="auto"/>
      </w:divBdr>
    </w:div>
    <w:div w:id="1851410289">
      <w:bodyDiv w:val="1"/>
      <w:marLeft w:val="0"/>
      <w:marRight w:val="0"/>
      <w:marTop w:val="0"/>
      <w:marBottom w:val="0"/>
      <w:divBdr>
        <w:top w:val="none" w:sz="0" w:space="0" w:color="auto"/>
        <w:left w:val="none" w:sz="0" w:space="0" w:color="auto"/>
        <w:bottom w:val="none" w:sz="0" w:space="0" w:color="auto"/>
        <w:right w:val="none" w:sz="0" w:space="0" w:color="auto"/>
      </w:divBdr>
    </w:div>
    <w:div w:id="1851724992">
      <w:bodyDiv w:val="1"/>
      <w:marLeft w:val="0"/>
      <w:marRight w:val="0"/>
      <w:marTop w:val="0"/>
      <w:marBottom w:val="0"/>
      <w:divBdr>
        <w:top w:val="none" w:sz="0" w:space="0" w:color="auto"/>
        <w:left w:val="none" w:sz="0" w:space="0" w:color="auto"/>
        <w:bottom w:val="none" w:sz="0" w:space="0" w:color="auto"/>
        <w:right w:val="none" w:sz="0" w:space="0" w:color="auto"/>
      </w:divBdr>
    </w:div>
    <w:div w:id="1851867871">
      <w:bodyDiv w:val="1"/>
      <w:marLeft w:val="0"/>
      <w:marRight w:val="0"/>
      <w:marTop w:val="0"/>
      <w:marBottom w:val="0"/>
      <w:divBdr>
        <w:top w:val="none" w:sz="0" w:space="0" w:color="auto"/>
        <w:left w:val="none" w:sz="0" w:space="0" w:color="auto"/>
        <w:bottom w:val="none" w:sz="0" w:space="0" w:color="auto"/>
        <w:right w:val="none" w:sz="0" w:space="0" w:color="auto"/>
      </w:divBdr>
    </w:div>
    <w:div w:id="1852261490">
      <w:bodyDiv w:val="1"/>
      <w:marLeft w:val="0"/>
      <w:marRight w:val="0"/>
      <w:marTop w:val="0"/>
      <w:marBottom w:val="0"/>
      <w:divBdr>
        <w:top w:val="none" w:sz="0" w:space="0" w:color="auto"/>
        <w:left w:val="none" w:sz="0" w:space="0" w:color="auto"/>
        <w:bottom w:val="none" w:sz="0" w:space="0" w:color="auto"/>
        <w:right w:val="none" w:sz="0" w:space="0" w:color="auto"/>
      </w:divBdr>
    </w:div>
    <w:div w:id="1852799116">
      <w:bodyDiv w:val="1"/>
      <w:marLeft w:val="0"/>
      <w:marRight w:val="0"/>
      <w:marTop w:val="0"/>
      <w:marBottom w:val="0"/>
      <w:divBdr>
        <w:top w:val="none" w:sz="0" w:space="0" w:color="auto"/>
        <w:left w:val="none" w:sz="0" w:space="0" w:color="auto"/>
        <w:bottom w:val="none" w:sz="0" w:space="0" w:color="auto"/>
        <w:right w:val="none" w:sz="0" w:space="0" w:color="auto"/>
      </w:divBdr>
    </w:div>
    <w:div w:id="1853106182">
      <w:bodyDiv w:val="1"/>
      <w:marLeft w:val="0"/>
      <w:marRight w:val="0"/>
      <w:marTop w:val="0"/>
      <w:marBottom w:val="0"/>
      <w:divBdr>
        <w:top w:val="none" w:sz="0" w:space="0" w:color="auto"/>
        <w:left w:val="none" w:sz="0" w:space="0" w:color="auto"/>
        <w:bottom w:val="none" w:sz="0" w:space="0" w:color="auto"/>
        <w:right w:val="none" w:sz="0" w:space="0" w:color="auto"/>
      </w:divBdr>
    </w:div>
    <w:div w:id="1853763010">
      <w:bodyDiv w:val="1"/>
      <w:marLeft w:val="0"/>
      <w:marRight w:val="0"/>
      <w:marTop w:val="0"/>
      <w:marBottom w:val="0"/>
      <w:divBdr>
        <w:top w:val="none" w:sz="0" w:space="0" w:color="auto"/>
        <w:left w:val="none" w:sz="0" w:space="0" w:color="auto"/>
        <w:bottom w:val="none" w:sz="0" w:space="0" w:color="auto"/>
        <w:right w:val="none" w:sz="0" w:space="0" w:color="auto"/>
      </w:divBdr>
    </w:div>
    <w:div w:id="1854495399">
      <w:bodyDiv w:val="1"/>
      <w:marLeft w:val="0"/>
      <w:marRight w:val="0"/>
      <w:marTop w:val="0"/>
      <w:marBottom w:val="0"/>
      <w:divBdr>
        <w:top w:val="none" w:sz="0" w:space="0" w:color="auto"/>
        <w:left w:val="none" w:sz="0" w:space="0" w:color="auto"/>
        <w:bottom w:val="none" w:sz="0" w:space="0" w:color="auto"/>
        <w:right w:val="none" w:sz="0" w:space="0" w:color="auto"/>
      </w:divBdr>
    </w:div>
    <w:div w:id="1854496350">
      <w:bodyDiv w:val="1"/>
      <w:marLeft w:val="0"/>
      <w:marRight w:val="0"/>
      <w:marTop w:val="0"/>
      <w:marBottom w:val="0"/>
      <w:divBdr>
        <w:top w:val="none" w:sz="0" w:space="0" w:color="auto"/>
        <w:left w:val="none" w:sz="0" w:space="0" w:color="auto"/>
        <w:bottom w:val="none" w:sz="0" w:space="0" w:color="auto"/>
        <w:right w:val="none" w:sz="0" w:space="0" w:color="auto"/>
      </w:divBdr>
    </w:div>
    <w:div w:id="1854567624">
      <w:bodyDiv w:val="1"/>
      <w:marLeft w:val="0"/>
      <w:marRight w:val="0"/>
      <w:marTop w:val="0"/>
      <w:marBottom w:val="0"/>
      <w:divBdr>
        <w:top w:val="none" w:sz="0" w:space="0" w:color="auto"/>
        <w:left w:val="none" w:sz="0" w:space="0" w:color="auto"/>
        <w:bottom w:val="none" w:sz="0" w:space="0" w:color="auto"/>
        <w:right w:val="none" w:sz="0" w:space="0" w:color="auto"/>
      </w:divBdr>
    </w:div>
    <w:div w:id="1854606914">
      <w:bodyDiv w:val="1"/>
      <w:marLeft w:val="0"/>
      <w:marRight w:val="0"/>
      <w:marTop w:val="0"/>
      <w:marBottom w:val="0"/>
      <w:divBdr>
        <w:top w:val="none" w:sz="0" w:space="0" w:color="auto"/>
        <w:left w:val="none" w:sz="0" w:space="0" w:color="auto"/>
        <w:bottom w:val="none" w:sz="0" w:space="0" w:color="auto"/>
        <w:right w:val="none" w:sz="0" w:space="0" w:color="auto"/>
      </w:divBdr>
    </w:div>
    <w:div w:id="1854800846">
      <w:bodyDiv w:val="1"/>
      <w:marLeft w:val="0"/>
      <w:marRight w:val="0"/>
      <w:marTop w:val="0"/>
      <w:marBottom w:val="0"/>
      <w:divBdr>
        <w:top w:val="none" w:sz="0" w:space="0" w:color="auto"/>
        <w:left w:val="none" w:sz="0" w:space="0" w:color="auto"/>
        <w:bottom w:val="none" w:sz="0" w:space="0" w:color="auto"/>
        <w:right w:val="none" w:sz="0" w:space="0" w:color="auto"/>
      </w:divBdr>
    </w:div>
    <w:div w:id="1855221942">
      <w:bodyDiv w:val="1"/>
      <w:marLeft w:val="0"/>
      <w:marRight w:val="0"/>
      <w:marTop w:val="0"/>
      <w:marBottom w:val="0"/>
      <w:divBdr>
        <w:top w:val="none" w:sz="0" w:space="0" w:color="auto"/>
        <w:left w:val="none" w:sz="0" w:space="0" w:color="auto"/>
        <w:bottom w:val="none" w:sz="0" w:space="0" w:color="auto"/>
        <w:right w:val="none" w:sz="0" w:space="0" w:color="auto"/>
      </w:divBdr>
    </w:div>
    <w:div w:id="1855877007">
      <w:bodyDiv w:val="1"/>
      <w:marLeft w:val="0"/>
      <w:marRight w:val="0"/>
      <w:marTop w:val="0"/>
      <w:marBottom w:val="0"/>
      <w:divBdr>
        <w:top w:val="none" w:sz="0" w:space="0" w:color="auto"/>
        <w:left w:val="none" w:sz="0" w:space="0" w:color="auto"/>
        <w:bottom w:val="none" w:sz="0" w:space="0" w:color="auto"/>
        <w:right w:val="none" w:sz="0" w:space="0" w:color="auto"/>
      </w:divBdr>
    </w:div>
    <w:div w:id="1855920333">
      <w:bodyDiv w:val="1"/>
      <w:marLeft w:val="0"/>
      <w:marRight w:val="0"/>
      <w:marTop w:val="0"/>
      <w:marBottom w:val="0"/>
      <w:divBdr>
        <w:top w:val="none" w:sz="0" w:space="0" w:color="auto"/>
        <w:left w:val="none" w:sz="0" w:space="0" w:color="auto"/>
        <w:bottom w:val="none" w:sz="0" w:space="0" w:color="auto"/>
        <w:right w:val="none" w:sz="0" w:space="0" w:color="auto"/>
      </w:divBdr>
    </w:div>
    <w:div w:id="1856504474">
      <w:bodyDiv w:val="1"/>
      <w:marLeft w:val="0"/>
      <w:marRight w:val="0"/>
      <w:marTop w:val="0"/>
      <w:marBottom w:val="0"/>
      <w:divBdr>
        <w:top w:val="none" w:sz="0" w:space="0" w:color="auto"/>
        <w:left w:val="none" w:sz="0" w:space="0" w:color="auto"/>
        <w:bottom w:val="none" w:sz="0" w:space="0" w:color="auto"/>
        <w:right w:val="none" w:sz="0" w:space="0" w:color="auto"/>
      </w:divBdr>
    </w:div>
    <w:div w:id="1856966804">
      <w:bodyDiv w:val="1"/>
      <w:marLeft w:val="0"/>
      <w:marRight w:val="0"/>
      <w:marTop w:val="0"/>
      <w:marBottom w:val="0"/>
      <w:divBdr>
        <w:top w:val="none" w:sz="0" w:space="0" w:color="auto"/>
        <w:left w:val="none" w:sz="0" w:space="0" w:color="auto"/>
        <w:bottom w:val="none" w:sz="0" w:space="0" w:color="auto"/>
        <w:right w:val="none" w:sz="0" w:space="0" w:color="auto"/>
      </w:divBdr>
    </w:div>
    <w:div w:id="1856990630">
      <w:bodyDiv w:val="1"/>
      <w:marLeft w:val="0"/>
      <w:marRight w:val="0"/>
      <w:marTop w:val="0"/>
      <w:marBottom w:val="0"/>
      <w:divBdr>
        <w:top w:val="none" w:sz="0" w:space="0" w:color="auto"/>
        <w:left w:val="none" w:sz="0" w:space="0" w:color="auto"/>
        <w:bottom w:val="none" w:sz="0" w:space="0" w:color="auto"/>
        <w:right w:val="none" w:sz="0" w:space="0" w:color="auto"/>
      </w:divBdr>
    </w:div>
    <w:div w:id="1857188556">
      <w:bodyDiv w:val="1"/>
      <w:marLeft w:val="0"/>
      <w:marRight w:val="0"/>
      <w:marTop w:val="0"/>
      <w:marBottom w:val="0"/>
      <w:divBdr>
        <w:top w:val="none" w:sz="0" w:space="0" w:color="auto"/>
        <w:left w:val="none" w:sz="0" w:space="0" w:color="auto"/>
        <w:bottom w:val="none" w:sz="0" w:space="0" w:color="auto"/>
        <w:right w:val="none" w:sz="0" w:space="0" w:color="auto"/>
      </w:divBdr>
    </w:div>
    <w:div w:id="1857425469">
      <w:bodyDiv w:val="1"/>
      <w:marLeft w:val="0"/>
      <w:marRight w:val="0"/>
      <w:marTop w:val="0"/>
      <w:marBottom w:val="0"/>
      <w:divBdr>
        <w:top w:val="none" w:sz="0" w:space="0" w:color="auto"/>
        <w:left w:val="none" w:sz="0" w:space="0" w:color="auto"/>
        <w:bottom w:val="none" w:sz="0" w:space="0" w:color="auto"/>
        <w:right w:val="none" w:sz="0" w:space="0" w:color="auto"/>
      </w:divBdr>
    </w:div>
    <w:div w:id="1858349650">
      <w:bodyDiv w:val="1"/>
      <w:marLeft w:val="0"/>
      <w:marRight w:val="0"/>
      <w:marTop w:val="0"/>
      <w:marBottom w:val="0"/>
      <w:divBdr>
        <w:top w:val="none" w:sz="0" w:space="0" w:color="auto"/>
        <w:left w:val="none" w:sz="0" w:space="0" w:color="auto"/>
        <w:bottom w:val="none" w:sz="0" w:space="0" w:color="auto"/>
        <w:right w:val="none" w:sz="0" w:space="0" w:color="auto"/>
      </w:divBdr>
    </w:div>
    <w:div w:id="1858805768">
      <w:bodyDiv w:val="1"/>
      <w:marLeft w:val="0"/>
      <w:marRight w:val="0"/>
      <w:marTop w:val="0"/>
      <w:marBottom w:val="0"/>
      <w:divBdr>
        <w:top w:val="none" w:sz="0" w:space="0" w:color="auto"/>
        <w:left w:val="none" w:sz="0" w:space="0" w:color="auto"/>
        <w:bottom w:val="none" w:sz="0" w:space="0" w:color="auto"/>
        <w:right w:val="none" w:sz="0" w:space="0" w:color="auto"/>
      </w:divBdr>
    </w:div>
    <w:div w:id="1859616461">
      <w:bodyDiv w:val="1"/>
      <w:marLeft w:val="0"/>
      <w:marRight w:val="0"/>
      <w:marTop w:val="0"/>
      <w:marBottom w:val="0"/>
      <w:divBdr>
        <w:top w:val="none" w:sz="0" w:space="0" w:color="auto"/>
        <w:left w:val="none" w:sz="0" w:space="0" w:color="auto"/>
        <w:bottom w:val="none" w:sz="0" w:space="0" w:color="auto"/>
        <w:right w:val="none" w:sz="0" w:space="0" w:color="auto"/>
      </w:divBdr>
    </w:div>
    <w:div w:id="1860313105">
      <w:bodyDiv w:val="1"/>
      <w:marLeft w:val="0"/>
      <w:marRight w:val="0"/>
      <w:marTop w:val="0"/>
      <w:marBottom w:val="0"/>
      <w:divBdr>
        <w:top w:val="none" w:sz="0" w:space="0" w:color="auto"/>
        <w:left w:val="none" w:sz="0" w:space="0" w:color="auto"/>
        <w:bottom w:val="none" w:sz="0" w:space="0" w:color="auto"/>
        <w:right w:val="none" w:sz="0" w:space="0" w:color="auto"/>
      </w:divBdr>
    </w:div>
    <w:div w:id="1860466865">
      <w:bodyDiv w:val="1"/>
      <w:marLeft w:val="0"/>
      <w:marRight w:val="0"/>
      <w:marTop w:val="0"/>
      <w:marBottom w:val="0"/>
      <w:divBdr>
        <w:top w:val="none" w:sz="0" w:space="0" w:color="auto"/>
        <w:left w:val="none" w:sz="0" w:space="0" w:color="auto"/>
        <w:bottom w:val="none" w:sz="0" w:space="0" w:color="auto"/>
        <w:right w:val="none" w:sz="0" w:space="0" w:color="auto"/>
      </w:divBdr>
    </w:div>
    <w:div w:id="1860850129">
      <w:bodyDiv w:val="1"/>
      <w:marLeft w:val="0"/>
      <w:marRight w:val="0"/>
      <w:marTop w:val="0"/>
      <w:marBottom w:val="0"/>
      <w:divBdr>
        <w:top w:val="none" w:sz="0" w:space="0" w:color="auto"/>
        <w:left w:val="none" w:sz="0" w:space="0" w:color="auto"/>
        <w:bottom w:val="none" w:sz="0" w:space="0" w:color="auto"/>
        <w:right w:val="none" w:sz="0" w:space="0" w:color="auto"/>
      </w:divBdr>
    </w:div>
    <w:div w:id="1860855112">
      <w:bodyDiv w:val="1"/>
      <w:marLeft w:val="0"/>
      <w:marRight w:val="0"/>
      <w:marTop w:val="0"/>
      <w:marBottom w:val="0"/>
      <w:divBdr>
        <w:top w:val="none" w:sz="0" w:space="0" w:color="auto"/>
        <w:left w:val="none" w:sz="0" w:space="0" w:color="auto"/>
        <w:bottom w:val="none" w:sz="0" w:space="0" w:color="auto"/>
        <w:right w:val="none" w:sz="0" w:space="0" w:color="auto"/>
      </w:divBdr>
    </w:div>
    <w:div w:id="1860898204">
      <w:bodyDiv w:val="1"/>
      <w:marLeft w:val="0"/>
      <w:marRight w:val="0"/>
      <w:marTop w:val="0"/>
      <w:marBottom w:val="0"/>
      <w:divBdr>
        <w:top w:val="none" w:sz="0" w:space="0" w:color="auto"/>
        <w:left w:val="none" w:sz="0" w:space="0" w:color="auto"/>
        <w:bottom w:val="none" w:sz="0" w:space="0" w:color="auto"/>
        <w:right w:val="none" w:sz="0" w:space="0" w:color="auto"/>
      </w:divBdr>
    </w:div>
    <w:div w:id="1860922599">
      <w:bodyDiv w:val="1"/>
      <w:marLeft w:val="0"/>
      <w:marRight w:val="0"/>
      <w:marTop w:val="0"/>
      <w:marBottom w:val="0"/>
      <w:divBdr>
        <w:top w:val="none" w:sz="0" w:space="0" w:color="auto"/>
        <w:left w:val="none" w:sz="0" w:space="0" w:color="auto"/>
        <w:bottom w:val="none" w:sz="0" w:space="0" w:color="auto"/>
        <w:right w:val="none" w:sz="0" w:space="0" w:color="auto"/>
      </w:divBdr>
    </w:div>
    <w:div w:id="1860970081">
      <w:bodyDiv w:val="1"/>
      <w:marLeft w:val="0"/>
      <w:marRight w:val="0"/>
      <w:marTop w:val="0"/>
      <w:marBottom w:val="0"/>
      <w:divBdr>
        <w:top w:val="none" w:sz="0" w:space="0" w:color="auto"/>
        <w:left w:val="none" w:sz="0" w:space="0" w:color="auto"/>
        <w:bottom w:val="none" w:sz="0" w:space="0" w:color="auto"/>
        <w:right w:val="none" w:sz="0" w:space="0" w:color="auto"/>
      </w:divBdr>
    </w:div>
    <w:div w:id="1861359139">
      <w:bodyDiv w:val="1"/>
      <w:marLeft w:val="0"/>
      <w:marRight w:val="0"/>
      <w:marTop w:val="0"/>
      <w:marBottom w:val="0"/>
      <w:divBdr>
        <w:top w:val="none" w:sz="0" w:space="0" w:color="auto"/>
        <w:left w:val="none" w:sz="0" w:space="0" w:color="auto"/>
        <w:bottom w:val="none" w:sz="0" w:space="0" w:color="auto"/>
        <w:right w:val="none" w:sz="0" w:space="0" w:color="auto"/>
      </w:divBdr>
    </w:div>
    <w:div w:id="1861503267">
      <w:bodyDiv w:val="1"/>
      <w:marLeft w:val="0"/>
      <w:marRight w:val="0"/>
      <w:marTop w:val="0"/>
      <w:marBottom w:val="0"/>
      <w:divBdr>
        <w:top w:val="none" w:sz="0" w:space="0" w:color="auto"/>
        <w:left w:val="none" w:sz="0" w:space="0" w:color="auto"/>
        <w:bottom w:val="none" w:sz="0" w:space="0" w:color="auto"/>
        <w:right w:val="none" w:sz="0" w:space="0" w:color="auto"/>
      </w:divBdr>
    </w:div>
    <w:div w:id="1862475754">
      <w:bodyDiv w:val="1"/>
      <w:marLeft w:val="0"/>
      <w:marRight w:val="0"/>
      <w:marTop w:val="0"/>
      <w:marBottom w:val="0"/>
      <w:divBdr>
        <w:top w:val="none" w:sz="0" w:space="0" w:color="auto"/>
        <w:left w:val="none" w:sz="0" w:space="0" w:color="auto"/>
        <w:bottom w:val="none" w:sz="0" w:space="0" w:color="auto"/>
        <w:right w:val="none" w:sz="0" w:space="0" w:color="auto"/>
      </w:divBdr>
    </w:div>
    <w:div w:id="1862890148">
      <w:bodyDiv w:val="1"/>
      <w:marLeft w:val="0"/>
      <w:marRight w:val="0"/>
      <w:marTop w:val="0"/>
      <w:marBottom w:val="0"/>
      <w:divBdr>
        <w:top w:val="none" w:sz="0" w:space="0" w:color="auto"/>
        <w:left w:val="none" w:sz="0" w:space="0" w:color="auto"/>
        <w:bottom w:val="none" w:sz="0" w:space="0" w:color="auto"/>
        <w:right w:val="none" w:sz="0" w:space="0" w:color="auto"/>
      </w:divBdr>
    </w:div>
    <w:div w:id="1863472239">
      <w:bodyDiv w:val="1"/>
      <w:marLeft w:val="0"/>
      <w:marRight w:val="0"/>
      <w:marTop w:val="0"/>
      <w:marBottom w:val="0"/>
      <w:divBdr>
        <w:top w:val="none" w:sz="0" w:space="0" w:color="auto"/>
        <w:left w:val="none" w:sz="0" w:space="0" w:color="auto"/>
        <w:bottom w:val="none" w:sz="0" w:space="0" w:color="auto"/>
        <w:right w:val="none" w:sz="0" w:space="0" w:color="auto"/>
      </w:divBdr>
    </w:div>
    <w:div w:id="1863476327">
      <w:bodyDiv w:val="1"/>
      <w:marLeft w:val="0"/>
      <w:marRight w:val="0"/>
      <w:marTop w:val="0"/>
      <w:marBottom w:val="0"/>
      <w:divBdr>
        <w:top w:val="none" w:sz="0" w:space="0" w:color="auto"/>
        <w:left w:val="none" w:sz="0" w:space="0" w:color="auto"/>
        <w:bottom w:val="none" w:sz="0" w:space="0" w:color="auto"/>
        <w:right w:val="none" w:sz="0" w:space="0" w:color="auto"/>
      </w:divBdr>
    </w:div>
    <w:div w:id="1863786909">
      <w:bodyDiv w:val="1"/>
      <w:marLeft w:val="0"/>
      <w:marRight w:val="0"/>
      <w:marTop w:val="0"/>
      <w:marBottom w:val="0"/>
      <w:divBdr>
        <w:top w:val="none" w:sz="0" w:space="0" w:color="auto"/>
        <w:left w:val="none" w:sz="0" w:space="0" w:color="auto"/>
        <w:bottom w:val="none" w:sz="0" w:space="0" w:color="auto"/>
        <w:right w:val="none" w:sz="0" w:space="0" w:color="auto"/>
      </w:divBdr>
    </w:div>
    <w:div w:id="1863858367">
      <w:bodyDiv w:val="1"/>
      <w:marLeft w:val="0"/>
      <w:marRight w:val="0"/>
      <w:marTop w:val="0"/>
      <w:marBottom w:val="0"/>
      <w:divBdr>
        <w:top w:val="none" w:sz="0" w:space="0" w:color="auto"/>
        <w:left w:val="none" w:sz="0" w:space="0" w:color="auto"/>
        <w:bottom w:val="none" w:sz="0" w:space="0" w:color="auto"/>
        <w:right w:val="none" w:sz="0" w:space="0" w:color="auto"/>
      </w:divBdr>
    </w:div>
    <w:div w:id="1863975932">
      <w:bodyDiv w:val="1"/>
      <w:marLeft w:val="0"/>
      <w:marRight w:val="0"/>
      <w:marTop w:val="0"/>
      <w:marBottom w:val="0"/>
      <w:divBdr>
        <w:top w:val="none" w:sz="0" w:space="0" w:color="auto"/>
        <w:left w:val="none" w:sz="0" w:space="0" w:color="auto"/>
        <w:bottom w:val="none" w:sz="0" w:space="0" w:color="auto"/>
        <w:right w:val="none" w:sz="0" w:space="0" w:color="auto"/>
      </w:divBdr>
    </w:div>
    <w:div w:id="1864246082">
      <w:bodyDiv w:val="1"/>
      <w:marLeft w:val="0"/>
      <w:marRight w:val="0"/>
      <w:marTop w:val="0"/>
      <w:marBottom w:val="0"/>
      <w:divBdr>
        <w:top w:val="none" w:sz="0" w:space="0" w:color="auto"/>
        <w:left w:val="none" w:sz="0" w:space="0" w:color="auto"/>
        <w:bottom w:val="none" w:sz="0" w:space="0" w:color="auto"/>
        <w:right w:val="none" w:sz="0" w:space="0" w:color="auto"/>
      </w:divBdr>
    </w:div>
    <w:div w:id="1864391451">
      <w:bodyDiv w:val="1"/>
      <w:marLeft w:val="0"/>
      <w:marRight w:val="0"/>
      <w:marTop w:val="0"/>
      <w:marBottom w:val="0"/>
      <w:divBdr>
        <w:top w:val="none" w:sz="0" w:space="0" w:color="auto"/>
        <w:left w:val="none" w:sz="0" w:space="0" w:color="auto"/>
        <w:bottom w:val="none" w:sz="0" w:space="0" w:color="auto"/>
        <w:right w:val="none" w:sz="0" w:space="0" w:color="auto"/>
      </w:divBdr>
    </w:div>
    <w:div w:id="1864585222">
      <w:bodyDiv w:val="1"/>
      <w:marLeft w:val="0"/>
      <w:marRight w:val="0"/>
      <w:marTop w:val="0"/>
      <w:marBottom w:val="0"/>
      <w:divBdr>
        <w:top w:val="none" w:sz="0" w:space="0" w:color="auto"/>
        <w:left w:val="none" w:sz="0" w:space="0" w:color="auto"/>
        <w:bottom w:val="none" w:sz="0" w:space="0" w:color="auto"/>
        <w:right w:val="none" w:sz="0" w:space="0" w:color="auto"/>
      </w:divBdr>
    </w:div>
    <w:div w:id="1864662299">
      <w:bodyDiv w:val="1"/>
      <w:marLeft w:val="0"/>
      <w:marRight w:val="0"/>
      <w:marTop w:val="0"/>
      <w:marBottom w:val="0"/>
      <w:divBdr>
        <w:top w:val="none" w:sz="0" w:space="0" w:color="auto"/>
        <w:left w:val="none" w:sz="0" w:space="0" w:color="auto"/>
        <w:bottom w:val="none" w:sz="0" w:space="0" w:color="auto"/>
        <w:right w:val="none" w:sz="0" w:space="0" w:color="auto"/>
      </w:divBdr>
    </w:div>
    <w:div w:id="1865167256">
      <w:bodyDiv w:val="1"/>
      <w:marLeft w:val="0"/>
      <w:marRight w:val="0"/>
      <w:marTop w:val="0"/>
      <w:marBottom w:val="0"/>
      <w:divBdr>
        <w:top w:val="none" w:sz="0" w:space="0" w:color="auto"/>
        <w:left w:val="none" w:sz="0" w:space="0" w:color="auto"/>
        <w:bottom w:val="none" w:sz="0" w:space="0" w:color="auto"/>
        <w:right w:val="none" w:sz="0" w:space="0" w:color="auto"/>
      </w:divBdr>
    </w:div>
    <w:div w:id="1865170033">
      <w:bodyDiv w:val="1"/>
      <w:marLeft w:val="0"/>
      <w:marRight w:val="0"/>
      <w:marTop w:val="0"/>
      <w:marBottom w:val="0"/>
      <w:divBdr>
        <w:top w:val="none" w:sz="0" w:space="0" w:color="auto"/>
        <w:left w:val="none" w:sz="0" w:space="0" w:color="auto"/>
        <w:bottom w:val="none" w:sz="0" w:space="0" w:color="auto"/>
        <w:right w:val="none" w:sz="0" w:space="0" w:color="auto"/>
      </w:divBdr>
      <w:divsChild>
        <w:div w:id="22483288">
          <w:marLeft w:val="480"/>
          <w:marRight w:val="0"/>
          <w:marTop w:val="0"/>
          <w:marBottom w:val="0"/>
          <w:divBdr>
            <w:top w:val="none" w:sz="0" w:space="0" w:color="auto"/>
            <w:left w:val="none" w:sz="0" w:space="0" w:color="auto"/>
            <w:bottom w:val="none" w:sz="0" w:space="0" w:color="auto"/>
            <w:right w:val="none" w:sz="0" w:space="0" w:color="auto"/>
          </w:divBdr>
        </w:div>
        <w:div w:id="35158522">
          <w:marLeft w:val="480"/>
          <w:marRight w:val="0"/>
          <w:marTop w:val="0"/>
          <w:marBottom w:val="0"/>
          <w:divBdr>
            <w:top w:val="none" w:sz="0" w:space="0" w:color="auto"/>
            <w:left w:val="none" w:sz="0" w:space="0" w:color="auto"/>
            <w:bottom w:val="none" w:sz="0" w:space="0" w:color="auto"/>
            <w:right w:val="none" w:sz="0" w:space="0" w:color="auto"/>
          </w:divBdr>
        </w:div>
        <w:div w:id="340426248">
          <w:marLeft w:val="480"/>
          <w:marRight w:val="0"/>
          <w:marTop w:val="0"/>
          <w:marBottom w:val="0"/>
          <w:divBdr>
            <w:top w:val="none" w:sz="0" w:space="0" w:color="auto"/>
            <w:left w:val="none" w:sz="0" w:space="0" w:color="auto"/>
            <w:bottom w:val="none" w:sz="0" w:space="0" w:color="auto"/>
            <w:right w:val="none" w:sz="0" w:space="0" w:color="auto"/>
          </w:divBdr>
        </w:div>
        <w:div w:id="393309232">
          <w:marLeft w:val="480"/>
          <w:marRight w:val="0"/>
          <w:marTop w:val="0"/>
          <w:marBottom w:val="0"/>
          <w:divBdr>
            <w:top w:val="none" w:sz="0" w:space="0" w:color="auto"/>
            <w:left w:val="none" w:sz="0" w:space="0" w:color="auto"/>
            <w:bottom w:val="none" w:sz="0" w:space="0" w:color="auto"/>
            <w:right w:val="none" w:sz="0" w:space="0" w:color="auto"/>
          </w:divBdr>
        </w:div>
        <w:div w:id="477262614">
          <w:marLeft w:val="480"/>
          <w:marRight w:val="0"/>
          <w:marTop w:val="0"/>
          <w:marBottom w:val="0"/>
          <w:divBdr>
            <w:top w:val="none" w:sz="0" w:space="0" w:color="auto"/>
            <w:left w:val="none" w:sz="0" w:space="0" w:color="auto"/>
            <w:bottom w:val="none" w:sz="0" w:space="0" w:color="auto"/>
            <w:right w:val="none" w:sz="0" w:space="0" w:color="auto"/>
          </w:divBdr>
        </w:div>
        <w:div w:id="487862110">
          <w:marLeft w:val="480"/>
          <w:marRight w:val="0"/>
          <w:marTop w:val="0"/>
          <w:marBottom w:val="0"/>
          <w:divBdr>
            <w:top w:val="none" w:sz="0" w:space="0" w:color="auto"/>
            <w:left w:val="none" w:sz="0" w:space="0" w:color="auto"/>
            <w:bottom w:val="none" w:sz="0" w:space="0" w:color="auto"/>
            <w:right w:val="none" w:sz="0" w:space="0" w:color="auto"/>
          </w:divBdr>
        </w:div>
        <w:div w:id="608898708">
          <w:marLeft w:val="480"/>
          <w:marRight w:val="0"/>
          <w:marTop w:val="0"/>
          <w:marBottom w:val="0"/>
          <w:divBdr>
            <w:top w:val="none" w:sz="0" w:space="0" w:color="auto"/>
            <w:left w:val="none" w:sz="0" w:space="0" w:color="auto"/>
            <w:bottom w:val="none" w:sz="0" w:space="0" w:color="auto"/>
            <w:right w:val="none" w:sz="0" w:space="0" w:color="auto"/>
          </w:divBdr>
        </w:div>
        <w:div w:id="614755938">
          <w:marLeft w:val="480"/>
          <w:marRight w:val="0"/>
          <w:marTop w:val="0"/>
          <w:marBottom w:val="0"/>
          <w:divBdr>
            <w:top w:val="none" w:sz="0" w:space="0" w:color="auto"/>
            <w:left w:val="none" w:sz="0" w:space="0" w:color="auto"/>
            <w:bottom w:val="none" w:sz="0" w:space="0" w:color="auto"/>
            <w:right w:val="none" w:sz="0" w:space="0" w:color="auto"/>
          </w:divBdr>
        </w:div>
        <w:div w:id="642545832">
          <w:marLeft w:val="480"/>
          <w:marRight w:val="0"/>
          <w:marTop w:val="0"/>
          <w:marBottom w:val="0"/>
          <w:divBdr>
            <w:top w:val="none" w:sz="0" w:space="0" w:color="auto"/>
            <w:left w:val="none" w:sz="0" w:space="0" w:color="auto"/>
            <w:bottom w:val="none" w:sz="0" w:space="0" w:color="auto"/>
            <w:right w:val="none" w:sz="0" w:space="0" w:color="auto"/>
          </w:divBdr>
        </w:div>
        <w:div w:id="770855567">
          <w:marLeft w:val="480"/>
          <w:marRight w:val="0"/>
          <w:marTop w:val="0"/>
          <w:marBottom w:val="0"/>
          <w:divBdr>
            <w:top w:val="none" w:sz="0" w:space="0" w:color="auto"/>
            <w:left w:val="none" w:sz="0" w:space="0" w:color="auto"/>
            <w:bottom w:val="none" w:sz="0" w:space="0" w:color="auto"/>
            <w:right w:val="none" w:sz="0" w:space="0" w:color="auto"/>
          </w:divBdr>
        </w:div>
        <w:div w:id="793250992">
          <w:marLeft w:val="480"/>
          <w:marRight w:val="0"/>
          <w:marTop w:val="0"/>
          <w:marBottom w:val="0"/>
          <w:divBdr>
            <w:top w:val="none" w:sz="0" w:space="0" w:color="auto"/>
            <w:left w:val="none" w:sz="0" w:space="0" w:color="auto"/>
            <w:bottom w:val="none" w:sz="0" w:space="0" w:color="auto"/>
            <w:right w:val="none" w:sz="0" w:space="0" w:color="auto"/>
          </w:divBdr>
        </w:div>
        <w:div w:id="914634104">
          <w:marLeft w:val="480"/>
          <w:marRight w:val="0"/>
          <w:marTop w:val="0"/>
          <w:marBottom w:val="0"/>
          <w:divBdr>
            <w:top w:val="none" w:sz="0" w:space="0" w:color="auto"/>
            <w:left w:val="none" w:sz="0" w:space="0" w:color="auto"/>
            <w:bottom w:val="none" w:sz="0" w:space="0" w:color="auto"/>
            <w:right w:val="none" w:sz="0" w:space="0" w:color="auto"/>
          </w:divBdr>
        </w:div>
        <w:div w:id="919943613">
          <w:marLeft w:val="480"/>
          <w:marRight w:val="0"/>
          <w:marTop w:val="0"/>
          <w:marBottom w:val="0"/>
          <w:divBdr>
            <w:top w:val="none" w:sz="0" w:space="0" w:color="auto"/>
            <w:left w:val="none" w:sz="0" w:space="0" w:color="auto"/>
            <w:bottom w:val="none" w:sz="0" w:space="0" w:color="auto"/>
            <w:right w:val="none" w:sz="0" w:space="0" w:color="auto"/>
          </w:divBdr>
        </w:div>
        <w:div w:id="976836034">
          <w:marLeft w:val="480"/>
          <w:marRight w:val="0"/>
          <w:marTop w:val="0"/>
          <w:marBottom w:val="0"/>
          <w:divBdr>
            <w:top w:val="none" w:sz="0" w:space="0" w:color="auto"/>
            <w:left w:val="none" w:sz="0" w:space="0" w:color="auto"/>
            <w:bottom w:val="none" w:sz="0" w:space="0" w:color="auto"/>
            <w:right w:val="none" w:sz="0" w:space="0" w:color="auto"/>
          </w:divBdr>
        </w:div>
        <w:div w:id="1032026138">
          <w:marLeft w:val="480"/>
          <w:marRight w:val="0"/>
          <w:marTop w:val="0"/>
          <w:marBottom w:val="0"/>
          <w:divBdr>
            <w:top w:val="none" w:sz="0" w:space="0" w:color="auto"/>
            <w:left w:val="none" w:sz="0" w:space="0" w:color="auto"/>
            <w:bottom w:val="none" w:sz="0" w:space="0" w:color="auto"/>
            <w:right w:val="none" w:sz="0" w:space="0" w:color="auto"/>
          </w:divBdr>
        </w:div>
        <w:div w:id="1034430060">
          <w:marLeft w:val="480"/>
          <w:marRight w:val="0"/>
          <w:marTop w:val="0"/>
          <w:marBottom w:val="0"/>
          <w:divBdr>
            <w:top w:val="none" w:sz="0" w:space="0" w:color="auto"/>
            <w:left w:val="none" w:sz="0" w:space="0" w:color="auto"/>
            <w:bottom w:val="none" w:sz="0" w:space="0" w:color="auto"/>
            <w:right w:val="none" w:sz="0" w:space="0" w:color="auto"/>
          </w:divBdr>
        </w:div>
        <w:div w:id="1072242459">
          <w:marLeft w:val="480"/>
          <w:marRight w:val="0"/>
          <w:marTop w:val="0"/>
          <w:marBottom w:val="0"/>
          <w:divBdr>
            <w:top w:val="none" w:sz="0" w:space="0" w:color="auto"/>
            <w:left w:val="none" w:sz="0" w:space="0" w:color="auto"/>
            <w:bottom w:val="none" w:sz="0" w:space="0" w:color="auto"/>
            <w:right w:val="none" w:sz="0" w:space="0" w:color="auto"/>
          </w:divBdr>
        </w:div>
        <w:div w:id="1073813276">
          <w:marLeft w:val="480"/>
          <w:marRight w:val="0"/>
          <w:marTop w:val="0"/>
          <w:marBottom w:val="0"/>
          <w:divBdr>
            <w:top w:val="none" w:sz="0" w:space="0" w:color="auto"/>
            <w:left w:val="none" w:sz="0" w:space="0" w:color="auto"/>
            <w:bottom w:val="none" w:sz="0" w:space="0" w:color="auto"/>
            <w:right w:val="none" w:sz="0" w:space="0" w:color="auto"/>
          </w:divBdr>
        </w:div>
        <w:div w:id="1193155567">
          <w:marLeft w:val="480"/>
          <w:marRight w:val="0"/>
          <w:marTop w:val="0"/>
          <w:marBottom w:val="0"/>
          <w:divBdr>
            <w:top w:val="none" w:sz="0" w:space="0" w:color="auto"/>
            <w:left w:val="none" w:sz="0" w:space="0" w:color="auto"/>
            <w:bottom w:val="none" w:sz="0" w:space="0" w:color="auto"/>
            <w:right w:val="none" w:sz="0" w:space="0" w:color="auto"/>
          </w:divBdr>
        </w:div>
        <w:div w:id="1377851545">
          <w:marLeft w:val="480"/>
          <w:marRight w:val="0"/>
          <w:marTop w:val="0"/>
          <w:marBottom w:val="0"/>
          <w:divBdr>
            <w:top w:val="none" w:sz="0" w:space="0" w:color="auto"/>
            <w:left w:val="none" w:sz="0" w:space="0" w:color="auto"/>
            <w:bottom w:val="none" w:sz="0" w:space="0" w:color="auto"/>
            <w:right w:val="none" w:sz="0" w:space="0" w:color="auto"/>
          </w:divBdr>
        </w:div>
        <w:div w:id="1417050542">
          <w:marLeft w:val="480"/>
          <w:marRight w:val="0"/>
          <w:marTop w:val="0"/>
          <w:marBottom w:val="0"/>
          <w:divBdr>
            <w:top w:val="none" w:sz="0" w:space="0" w:color="auto"/>
            <w:left w:val="none" w:sz="0" w:space="0" w:color="auto"/>
            <w:bottom w:val="none" w:sz="0" w:space="0" w:color="auto"/>
            <w:right w:val="none" w:sz="0" w:space="0" w:color="auto"/>
          </w:divBdr>
        </w:div>
        <w:div w:id="1514690186">
          <w:marLeft w:val="480"/>
          <w:marRight w:val="0"/>
          <w:marTop w:val="0"/>
          <w:marBottom w:val="0"/>
          <w:divBdr>
            <w:top w:val="none" w:sz="0" w:space="0" w:color="auto"/>
            <w:left w:val="none" w:sz="0" w:space="0" w:color="auto"/>
            <w:bottom w:val="none" w:sz="0" w:space="0" w:color="auto"/>
            <w:right w:val="none" w:sz="0" w:space="0" w:color="auto"/>
          </w:divBdr>
        </w:div>
        <w:div w:id="1528104181">
          <w:marLeft w:val="480"/>
          <w:marRight w:val="0"/>
          <w:marTop w:val="0"/>
          <w:marBottom w:val="0"/>
          <w:divBdr>
            <w:top w:val="none" w:sz="0" w:space="0" w:color="auto"/>
            <w:left w:val="none" w:sz="0" w:space="0" w:color="auto"/>
            <w:bottom w:val="none" w:sz="0" w:space="0" w:color="auto"/>
            <w:right w:val="none" w:sz="0" w:space="0" w:color="auto"/>
          </w:divBdr>
        </w:div>
        <w:div w:id="1580864763">
          <w:marLeft w:val="480"/>
          <w:marRight w:val="0"/>
          <w:marTop w:val="0"/>
          <w:marBottom w:val="0"/>
          <w:divBdr>
            <w:top w:val="none" w:sz="0" w:space="0" w:color="auto"/>
            <w:left w:val="none" w:sz="0" w:space="0" w:color="auto"/>
            <w:bottom w:val="none" w:sz="0" w:space="0" w:color="auto"/>
            <w:right w:val="none" w:sz="0" w:space="0" w:color="auto"/>
          </w:divBdr>
        </w:div>
        <w:div w:id="1773470386">
          <w:marLeft w:val="480"/>
          <w:marRight w:val="0"/>
          <w:marTop w:val="0"/>
          <w:marBottom w:val="0"/>
          <w:divBdr>
            <w:top w:val="none" w:sz="0" w:space="0" w:color="auto"/>
            <w:left w:val="none" w:sz="0" w:space="0" w:color="auto"/>
            <w:bottom w:val="none" w:sz="0" w:space="0" w:color="auto"/>
            <w:right w:val="none" w:sz="0" w:space="0" w:color="auto"/>
          </w:divBdr>
        </w:div>
        <w:div w:id="1843740565">
          <w:marLeft w:val="480"/>
          <w:marRight w:val="0"/>
          <w:marTop w:val="0"/>
          <w:marBottom w:val="0"/>
          <w:divBdr>
            <w:top w:val="none" w:sz="0" w:space="0" w:color="auto"/>
            <w:left w:val="none" w:sz="0" w:space="0" w:color="auto"/>
            <w:bottom w:val="none" w:sz="0" w:space="0" w:color="auto"/>
            <w:right w:val="none" w:sz="0" w:space="0" w:color="auto"/>
          </w:divBdr>
        </w:div>
        <w:div w:id="1970012308">
          <w:marLeft w:val="480"/>
          <w:marRight w:val="0"/>
          <w:marTop w:val="0"/>
          <w:marBottom w:val="0"/>
          <w:divBdr>
            <w:top w:val="none" w:sz="0" w:space="0" w:color="auto"/>
            <w:left w:val="none" w:sz="0" w:space="0" w:color="auto"/>
            <w:bottom w:val="none" w:sz="0" w:space="0" w:color="auto"/>
            <w:right w:val="none" w:sz="0" w:space="0" w:color="auto"/>
          </w:divBdr>
        </w:div>
        <w:div w:id="2123374540">
          <w:marLeft w:val="480"/>
          <w:marRight w:val="0"/>
          <w:marTop w:val="0"/>
          <w:marBottom w:val="0"/>
          <w:divBdr>
            <w:top w:val="none" w:sz="0" w:space="0" w:color="auto"/>
            <w:left w:val="none" w:sz="0" w:space="0" w:color="auto"/>
            <w:bottom w:val="none" w:sz="0" w:space="0" w:color="auto"/>
            <w:right w:val="none" w:sz="0" w:space="0" w:color="auto"/>
          </w:divBdr>
        </w:div>
      </w:divsChild>
    </w:div>
    <w:div w:id="1865484609">
      <w:bodyDiv w:val="1"/>
      <w:marLeft w:val="0"/>
      <w:marRight w:val="0"/>
      <w:marTop w:val="0"/>
      <w:marBottom w:val="0"/>
      <w:divBdr>
        <w:top w:val="none" w:sz="0" w:space="0" w:color="auto"/>
        <w:left w:val="none" w:sz="0" w:space="0" w:color="auto"/>
        <w:bottom w:val="none" w:sz="0" w:space="0" w:color="auto"/>
        <w:right w:val="none" w:sz="0" w:space="0" w:color="auto"/>
      </w:divBdr>
    </w:div>
    <w:div w:id="1865629137">
      <w:bodyDiv w:val="1"/>
      <w:marLeft w:val="0"/>
      <w:marRight w:val="0"/>
      <w:marTop w:val="0"/>
      <w:marBottom w:val="0"/>
      <w:divBdr>
        <w:top w:val="none" w:sz="0" w:space="0" w:color="auto"/>
        <w:left w:val="none" w:sz="0" w:space="0" w:color="auto"/>
        <w:bottom w:val="none" w:sz="0" w:space="0" w:color="auto"/>
        <w:right w:val="none" w:sz="0" w:space="0" w:color="auto"/>
      </w:divBdr>
    </w:div>
    <w:div w:id="1865636031">
      <w:bodyDiv w:val="1"/>
      <w:marLeft w:val="0"/>
      <w:marRight w:val="0"/>
      <w:marTop w:val="0"/>
      <w:marBottom w:val="0"/>
      <w:divBdr>
        <w:top w:val="none" w:sz="0" w:space="0" w:color="auto"/>
        <w:left w:val="none" w:sz="0" w:space="0" w:color="auto"/>
        <w:bottom w:val="none" w:sz="0" w:space="0" w:color="auto"/>
        <w:right w:val="none" w:sz="0" w:space="0" w:color="auto"/>
      </w:divBdr>
    </w:div>
    <w:div w:id="1865898007">
      <w:bodyDiv w:val="1"/>
      <w:marLeft w:val="0"/>
      <w:marRight w:val="0"/>
      <w:marTop w:val="0"/>
      <w:marBottom w:val="0"/>
      <w:divBdr>
        <w:top w:val="none" w:sz="0" w:space="0" w:color="auto"/>
        <w:left w:val="none" w:sz="0" w:space="0" w:color="auto"/>
        <w:bottom w:val="none" w:sz="0" w:space="0" w:color="auto"/>
        <w:right w:val="none" w:sz="0" w:space="0" w:color="auto"/>
      </w:divBdr>
    </w:div>
    <w:div w:id="1866938862">
      <w:bodyDiv w:val="1"/>
      <w:marLeft w:val="0"/>
      <w:marRight w:val="0"/>
      <w:marTop w:val="0"/>
      <w:marBottom w:val="0"/>
      <w:divBdr>
        <w:top w:val="none" w:sz="0" w:space="0" w:color="auto"/>
        <w:left w:val="none" w:sz="0" w:space="0" w:color="auto"/>
        <w:bottom w:val="none" w:sz="0" w:space="0" w:color="auto"/>
        <w:right w:val="none" w:sz="0" w:space="0" w:color="auto"/>
      </w:divBdr>
    </w:div>
    <w:div w:id="1867255712">
      <w:bodyDiv w:val="1"/>
      <w:marLeft w:val="0"/>
      <w:marRight w:val="0"/>
      <w:marTop w:val="0"/>
      <w:marBottom w:val="0"/>
      <w:divBdr>
        <w:top w:val="none" w:sz="0" w:space="0" w:color="auto"/>
        <w:left w:val="none" w:sz="0" w:space="0" w:color="auto"/>
        <w:bottom w:val="none" w:sz="0" w:space="0" w:color="auto"/>
        <w:right w:val="none" w:sz="0" w:space="0" w:color="auto"/>
      </w:divBdr>
    </w:div>
    <w:div w:id="1867669158">
      <w:bodyDiv w:val="1"/>
      <w:marLeft w:val="0"/>
      <w:marRight w:val="0"/>
      <w:marTop w:val="0"/>
      <w:marBottom w:val="0"/>
      <w:divBdr>
        <w:top w:val="none" w:sz="0" w:space="0" w:color="auto"/>
        <w:left w:val="none" w:sz="0" w:space="0" w:color="auto"/>
        <w:bottom w:val="none" w:sz="0" w:space="0" w:color="auto"/>
        <w:right w:val="none" w:sz="0" w:space="0" w:color="auto"/>
      </w:divBdr>
    </w:div>
    <w:div w:id="1867912185">
      <w:bodyDiv w:val="1"/>
      <w:marLeft w:val="0"/>
      <w:marRight w:val="0"/>
      <w:marTop w:val="0"/>
      <w:marBottom w:val="0"/>
      <w:divBdr>
        <w:top w:val="none" w:sz="0" w:space="0" w:color="auto"/>
        <w:left w:val="none" w:sz="0" w:space="0" w:color="auto"/>
        <w:bottom w:val="none" w:sz="0" w:space="0" w:color="auto"/>
        <w:right w:val="none" w:sz="0" w:space="0" w:color="auto"/>
      </w:divBdr>
    </w:div>
    <w:div w:id="1868062880">
      <w:bodyDiv w:val="1"/>
      <w:marLeft w:val="0"/>
      <w:marRight w:val="0"/>
      <w:marTop w:val="0"/>
      <w:marBottom w:val="0"/>
      <w:divBdr>
        <w:top w:val="none" w:sz="0" w:space="0" w:color="auto"/>
        <w:left w:val="none" w:sz="0" w:space="0" w:color="auto"/>
        <w:bottom w:val="none" w:sz="0" w:space="0" w:color="auto"/>
        <w:right w:val="none" w:sz="0" w:space="0" w:color="auto"/>
      </w:divBdr>
    </w:div>
    <w:div w:id="1868104541">
      <w:bodyDiv w:val="1"/>
      <w:marLeft w:val="0"/>
      <w:marRight w:val="0"/>
      <w:marTop w:val="0"/>
      <w:marBottom w:val="0"/>
      <w:divBdr>
        <w:top w:val="none" w:sz="0" w:space="0" w:color="auto"/>
        <w:left w:val="none" w:sz="0" w:space="0" w:color="auto"/>
        <w:bottom w:val="none" w:sz="0" w:space="0" w:color="auto"/>
        <w:right w:val="none" w:sz="0" w:space="0" w:color="auto"/>
      </w:divBdr>
    </w:div>
    <w:div w:id="1868716742">
      <w:bodyDiv w:val="1"/>
      <w:marLeft w:val="0"/>
      <w:marRight w:val="0"/>
      <w:marTop w:val="0"/>
      <w:marBottom w:val="0"/>
      <w:divBdr>
        <w:top w:val="none" w:sz="0" w:space="0" w:color="auto"/>
        <w:left w:val="none" w:sz="0" w:space="0" w:color="auto"/>
        <w:bottom w:val="none" w:sz="0" w:space="0" w:color="auto"/>
        <w:right w:val="none" w:sz="0" w:space="0" w:color="auto"/>
      </w:divBdr>
    </w:div>
    <w:div w:id="1869098151">
      <w:bodyDiv w:val="1"/>
      <w:marLeft w:val="0"/>
      <w:marRight w:val="0"/>
      <w:marTop w:val="0"/>
      <w:marBottom w:val="0"/>
      <w:divBdr>
        <w:top w:val="none" w:sz="0" w:space="0" w:color="auto"/>
        <w:left w:val="none" w:sz="0" w:space="0" w:color="auto"/>
        <w:bottom w:val="none" w:sz="0" w:space="0" w:color="auto"/>
        <w:right w:val="none" w:sz="0" w:space="0" w:color="auto"/>
      </w:divBdr>
    </w:div>
    <w:div w:id="1869753733">
      <w:bodyDiv w:val="1"/>
      <w:marLeft w:val="0"/>
      <w:marRight w:val="0"/>
      <w:marTop w:val="0"/>
      <w:marBottom w:val="0"/>
      <w:divBdr>
        <w:top w:val="none" w:sz="0" w:space="0" w:color="auto"/>
        <w:left w:val="none" w:sz="0" w:space="0" w:color="auto"/>
        <w:bottom w:val="none" w:sz="0" w:space="0" w:color="auto"/>
        <w:right w:val="none" w:sz="0" w:space="0" w:color="auto"/>
      </w:divBdr>
    </w:div>
    <w:div w:id="1869874431">
      <w:bodyDiv w:val="1"/>
      <w:marLeft w:val="0"/>
      <w:marRight w:val="0"/>
      <w:marTop w:val="0"/>
      <w:marBottom w:val="0"/>
      <w:divBdr>
        <w:top w:val="none" w:sz="0" w:space="0" w:color="auto"/>
        <w:left w:val="none" w:sz="0" w:space="0" w:color="auto"/>
        <w:bottom w:val="none" w:sz="0" w:space="0" w:color="auto"/>
        <w:right w:val="none" w:sz="0" w:space="0" w:color="auto"/>
      </w:divBdr>
    </w:div>
    <w:div w:id="1870028906">
      <w:bodyDiv w:val="1"/>
      <w:marLeft w:val="0"/>
      <w:marRight w:val="0"/>
      <w:marTop w:val="0"/>
      <w:marBottom w:val="0"/>
      <w:divBdr>
        <w:top w:val="none" w:sz="0" w:space="0" w:color="auto"/>
        <w:left w:val="none" w:sz="0" w:space="0" w:color="auto"/>
        <w:bottom w:val="none" w:sz="0" w:space="0" w:color="auto"/>
        <w:right w:val="none" w:sz="0" w:space="0" w:color="auto"/>
      </w:divBdr>
    </w:div>
    <w:div w:id="1870413142">
      <w:bodyDiv w:val="1"/>
      <w:marLeft w:val="0"/>
      <w:marRight w:val="0"/>
      <w:marTop w:val="0"/>
      <w:marBottom w:val="0"/>
      <w:divBdr>
        <w:top w:val="none" w:sz="0" w:space="0" w:color="auto"/>
        <w:left w:val="none" w:sz="0" w:space="0" w:color="auto"/>
        <w:bottom w:val="none" w:sz="0" w:space="0" w:color="auto"/>
        <w:right w:val="none" w:sz="0" w:space="0" w:color="auto"/>
      </w:divBdr>
    </w:div>
    <w:div w:id="1870606166">
      <w:bodyDiv w:val="1"/>
      <w:marLeft w:val="0"/>
      <w:marRight w:val="0"/>
      <w:marTop w:val="0"/>
      <w:marBottom w:val="0"/>
      <w:divBdr>
        <w:top w:val="none" w:sz="0" w:space="0" w:color="auto"/>
        <w:left w:val="none" w:sz="0" w:space="0" w:color="auto"/>
        <w:bottom w:val="none" w:sz="0" w:space="0" w:color="auto"/>
        <w:right w:val="none" w:sz="0" w:space="0" w:color="auto"/>
      </w:divBdr>
    </w:div>
    <w:div w:id="1870727608">
      <w:bodyDiv w:val="1"/>
      <w:marLeft w:val="0"/>
      <w:marRight w:val="0"/>
      <w:marTop w:val="0"/>
      <w:marBottom w:val="0"/>
      <w:divBdr>
        <w:top w:val="none" w:sz="0" w:space="0" w:color="auto"/>
        <w:left w:val="none" w:sz="0" w:space="0" w:color="auto"/>
        <w:bottom w:val="none" w:sz="0" w:space="0" w:color="auto"/>
        <w:right w:val="none" w:sz="0" w:space="0" w:color="auto"/>
      </w:divBdr>
    </w:div>
    <w:div w:id="1871528490">
      <w:bodyDiv w:val="1"/>
      <w:marLeft w:val="0"/>
      <w:marRight w:val="0"/>
      <w:marTop w:val="0"/>
      <w:marBottom w:val="0"/>
      <w:divBdr>
        <w:top w:val="none" w:sz="0" w:space="0" w:color="auto"/>
        <w:left w:val="none" w:sz="0" w:space="0" w:color="auto"/>
        <w:bottom w:val="none" w:sz="0" w:space="0" w:color="auto"/>
        <w:right w:val="none" w:sz="0" w:space="0" w:color="auto"/>
      </w:divBdr>
    </w:div>
    <w:div w:id="1871531150">
      <w:bodyDiv w:val="1"/>
      <w:marLeft w:val="0"/>
      <w:marRight w:val="0"/>
      <w:marTop w:val="0"/>
      <w:marBottom w:val="0"/>
      <w:divBdr>
        <w:top w:val="none" w:sz="0" w:space="0" w:color="auto"/>
        <w:left w:val="none" w:sz="0" w:space="0" w:color="auto"/>
        <w:bottom w:val="none" w:sz="0" w:space="0" w:color="auto"/>
        <w:right w:val="none" w:sz="0" w:space="0" w:color="auto"/>
      </w:divBdr>
    </w:div>
    <w:div w:id="1872451247">
      <w:bodyDiv w:val="1"/>
      <w:marLeft w:val="0"/>
      <w:marRight w:val="0"/>
      <w:marTop w:val="0"/>
      <w:marBottom w:val="0"/>
      <w:divBdr>
        <w:top w:val="none" w:sz="0" w:space="0" w:color="auto"/>
        <w:left w:val="none" w:sz="0" w:space="0" w:color="auto"/>
        <w:bottom w:val="none" w:sz="0" w:space="0" w:color="auto"/>
        <w:right w:val="none" w:sz="0" w:space="0" w:color="auto"/>
      </w:divBdr>
    </w:div>
    <w:div w:id="1872912726">
      <w:bodyDiv w:val="1"/>
      <w:marLeft w:val="0"/>
      <w:marRight w:val="0"/>
      <w:marTop w:val="0"/>
      <w:marBottom w:val="0"/>
      <w:divBdr>
        <w:top w:val="none" w:sz="0" w:space="0" w:color="auto"/>
        <w:left w:val="none" w:sz="0" w:space="0" w:color="auto"/>
        <w:bottom w:val="none" w:sz="0" w:space="0" w:color="auto"/>
        <w:right w:val="none" w:sz="0" w:space="0" w:color="auto"/>
      </w:divBdr>
    </w:div>
    <w:div w:id="1873107400">
      <w:bodyDiv w:val="1"/>
      <w:marLeft w:val="0"/>
      <w:marRight w:val="0"/>
      <w:marTop w:val="0"/>
      <w:marBottom w:val="0"/>
      <w:divBdr>
        <w:top w:val="none" w:sz="0" w:space="0" w:color="auto"/>
        <w:left w:val="none" w:sz="0" w:space="0" w:color="auto"/>
        <w:bottom w:val="none" w:sz="0" w:space="0" w:color="auto"/>
        <w:right w:val="none" w:sz="0" w:space="0" w:color="auto"/>
      </w:divBdr>
    </w:div>
    <w:div w:id="1873574006">
      <w:bodyDiv w:val="1"/>
      <w:marLeft w:val="0"/>
      <w:marRight w:val="0"/>
      <w:marTop w:val="0"/>
      <w:marBottom w:val="0"/>
      <w:divBdr>
        <w:top w:val="none" w:sz="0" w:space="0" w:color="auto"/>
        <w:left w:val="none" w:sz="0" w:space="0" w:color="auto"/>
        <w:bottom w:val="none" w:sz="0" w:space="0" w:color="auto"/>
        <w:right w:val="none" w:sz="0" w:space="0" w:color="auto"/>
      </w:divBdr>
    </w:div>
    <w:div w:id="1873691955">
      <w:bodyDiv w:val="1"/>
      <w:marLeft w:val="0"/>
      <w:marRight w:val="0"/>
      <w:marTop w:val="0"/>
      <w:marBottom w:val="0"/>
      <w:divBdr>
        <w:top w:val="none" w:sz="0" w:space="0" w:color="auto"/>
        <w:left w:val="none" w:sz="0" w:space="0" w:color="auto"/>
        <w:bottom w:val="none" w:sz="0" w:space="0" w:color="auto"/>
        <w:right w:val="none" w:sz="0" w:space="0" w:color="auto"/>
      </w:divBdr>
    </w:div>
    <w:div w:id="1873767455">
      <w:bodyDiv w:val="1"/>
      <w:marLeft w:val="0"/>
      <w:marRight w:val="0"/>
      <w:marTop w:val="0"/>
      <w:marBottom w:val="0"/>
      <w:divBdr>
        <w:top w:val="none" w:sz="0" w:space="0" w:color="auto"/>
        <w:left w:val="none" w:sz="0" w:space="0" w:color="auto"/>
        <w:bottom w:val="none" w:sz="0" w:space="0" w:color="auto"/>
        <w:right w:val="none" w:sz="0" w:space="0" w:color="auto"/>
      </w:divBdr>
    </w:div>
    <w:div w:id="1874150940">
      <w:bodyDiv w:val="1"/>
      <w:marLeft w:val="0"/>
      <w:marRight w:val="0"/>
      <w:marTop w:val="0"/>
      <w:marBottom w:val="0"/>
      <w:divBdr>
        <w:top w:val="none" w:sz="0" w:space="0" w:color="auto"/>
        <w:left w:val="none" w:sz="0" w:space="0" w:color="auto"/>
        <w:bottom w:val="none" w:sz="0" w:space="0" w:color="auto"/>
        <w:right w:val="none" w:sz="0" w:space="0" w:color="auto"/>
      </w:divBdr>
    </w:div>
    <w:div w:id="1874461749">
      <w:bodyDiv w:val="1"/>
      <w:marLeft w:val="0"/>
      <w:marRight w:val="0"/>
      <w:marTop w:val="0"/>
      <w:marBottom w:val="0"/>
      <w:divBdr>
        <w:top w:val="none" w:sz="0" w:space="0" w:color="auto"/>
        <w:left w:val="none" w:sz="0" w:space="0" w:color="auto"/>
        <w:bottom w:val="none" w:sz="0" w:space="0" w:color="auto"/>
        <w:right w:val="none" w:sz="0" w:space="0" w:color="auto"/>
      </w:divBdr>
    </w:div>
    <w:div w:id="1874491288">
      <w:bodyDiv w:val="1"/>
      <w:marLeft w:val="0"/>
      <w:marRight w:val="0"/>
      <w:marTop w:val="0"/>
      <w:marBottom w:val="0"/>
      <w:divBdr>
        <w:top w:val="none" w:sz="0" w:space="0" w:color="auto"/>
        <w:left w:val="none" w:sz="0" w:space="0" w:color="auto"/>
        <w:bottom w:val="none" w:sz="0" w:space="0" w:color="auto"/>
        <w:right w:val="none" w:sz="0" w:space="0" w:color="auto"/>
      </w:divBdr>
    </w:div>
    <w:div w:id="1874537317">
      <w:bodyDiv w:val="1"/>
      <w:marLeft w:val="0"/>
      <w:marRight w:val="0"/>
      <w:marTop w:val="0"/>
      <w:marBottom w:val="0"/>
      <w:divBdr>
        <w:top w:val="none" w:sz="0" w:space="0" w:color="auto"/>
        <w:left w:val="none" w:sz="0" w:space="0" w:color="auto"/>
        <w:bottom w:val="none" w:sz="0" w:space="0" w:color="auto"/>
        <w:right w:val="none" w:sz="0" w:space="0" w:color="auto"/>
      </w:divBdr>
    </w:div>
    <w:div w:id="1874537893">
      <w:bodyDiv w:val="1"/>
      <w:marLeft w:val="0"/>
      <w:marRight w:val="0"/>
      <w:marTop w:val="0"/>
      <w:marBottom w:val="0"/>
      <w:divBdr>
        <w:top w:val="none" w:sz="0" w:space="0" w:color="auto"/>
        <w:left w:val="none" w:sz="0" w:space="0" w:color="auto"/>
        <w:bottom w:val="none" w:sz="0" w:space="0" w:color="auto"/>
        <w:right w:val="none" w:sz="0" w:space="0" w:color="auto"/>
      </w:divBdr>
    </w:div>
    <w:div w:id="1875002022">
      <w:bodyDiv w:val="1"/>
      <w:marLeft w:val="0"/>
      <w:marRight w:val="0"/>
      <w:marTop w:val="0"/>
      <w:marBottom w:val="0"/>
      <w:divBdr>
        <w:top w:val="none" w:sz="0" w:space="0" w:color="auto"/>
        <w:left w:val="none" w:sz="0" w:space="0" w:color="auto"/>
        <w:bottom w:val="none" w:sz="0" w:space="0" w:color="auto"/>
        <w:right w:val="none" w:sz="0" w:space="0" w:color="auto"/>
      </w:divBdr>
    </w:div>
    <w:div w:id="1875344124">
      <w:bodyDiv w:val="1"/>
      <w:marLeft w:val="0"/>
      <w:marRight w:val="0"/>
      <w:marTop w:val="0"/>
      <w:marBottom w:val="0"/>
      <w:divBdr>
        <w:top w:val="none" w:sz="0" w:space="0" w:color="auto"/>
        <w:left w:val="none" w:sz="0" w:space="0" w:color="auto"/>
        <w:bottom w:val="none" w:sz="0" w:space="0" w:color="auto"/>
        <w:right w:val="none" w:sz="0" w:space="0" w:color="auto"/>
      </w:divBdr>
    </w:div>
    <w:div w:id="1876431880">
      <w:bodyDiv w:val="1"/>
      <w:marLeft w:val="0"/>
      <w:marRight w:val="0"/>
      <w:marTop w:val="0"/>
      <w:marBottom w:val="0"/>
      <w:divBdr>
        <w:top w:val="none" w:sz="0" w:space="0" w:color="auto"/>
        <w:left w:val="none" w:sz="0" w:space="0" w:color="auto"/>
        <w:bottom w:val="none" w:sz="0" w:space="0" w:color="auto"/>
        <w:right w:val="none" w:sz="0" w:space="0" w:color="auto"/>
      </w:divBdr>
    </w:div>
    <w:div w:id="1876968831">
      <w:bodyDiv w:val="1"/>
      <w:marLeft w:val="0"/>
      <w:marRight w:val="0"/>
      <w:marTop w:val="0"/>
      <w:marBottom w:val="0"/>
      <w:divBdr>
        <w:top w:val="none" w:sz="0" w:space="0" w:color="auto"/>
        <w:left w:val="none" w:sz="0" w:space="0" w:color="auto"/>
        <w:bottom w:val="none" w:sz="0" w:space="0" w:color="auto"/>
        <w:right w:val="none" w:sz="0" w:space="0" w:color="auto"/>
      </w:divBdr>
    </w:div>
    <w:div w:id="1878158982">
      <w:bodyDiv w:val="1"/>
      <w:marLeft w:val="0"/>
      <w:marRight w:val="0"/>
      <w:marTop w:val="0"/>
      <w:marBottom w:val="0"/>
      <w:divBdr>
        <w:top w:val="none" w:sz="0" w:space="0" w:color="auto"/>
        <w:left w:val="none" w:sz="0" w:space="0" w:color="auto"/>
        <w:bottom w:val="none" w:sz="0" w:space="0" w:color="auto"/>
        <w:right w:val="none" w:sz="0" w:space="0" w:color="auto"/>
      </w:divBdr>
    </w:div>
    <w:div w:id="1878464348">
      <w:bodyDiv w:val="1"/>
      <w:marLeft w:val="0"/>
      <w:marRight w:val="0"/>
      <w:marTop w:val="0"/>
      <w:marBottom w:val="0"/>
      <w:divBdr>
        <w:top w:val="none" w:sz="0" w:space="0" w:color="auto"/>
        <w:left w:val="none" w:sz="0" w:space="0" w:color="auto"/>
        <w:bottom w:val="none" w:sz="0" w:space="0" w:color="auto"/>
        <w:right w:val="none" w:sz="0" w:space="0" w:color="auto"/>
      </w:divBdr>
    </w:div>
    <w:div w:id="1878658825">
      <w:bodyDiv w:val="1"/>
      <w:marLeft w:val="0"/>
      <w:marRight w:val="0"/>
      <w:marTop w:val="0"/>
      <w:marBottom w:val="0"/>
      <w:divBdr>
        <w:top w:val="none" w:sz="0" w:space="0" w:color="auto"/>
        <w:left w:val="none" w:sz="0" w:space="0" w:color="auto"/>
        <w:bottom w:val="none" w:sz="0" w:space="0" w:color="auto"/>
        <w:right w:val="none" w:sz="0" w:space="0" w:color="auto"/>
      </w:divBdr>
    </w:div>
    <w:div w:id="1878663198">
      <w:bodyDiv w:val="1"/>
      <w:marLeft w:val="0"/>
      <w:marRight w:val="0"/>
      <w:marTop w:val="0"/>
      <w:marBottom w:val="0"/>
      <w:divBdr>
        <w:top w:val="none" w:sz="0" w:space="0" w:color="auto"/>
        <w:left w:val="none" w:sz="0" w:space="0" w:color="auto"/>
        <w:bottom w:val="none" w:sz="0" w:space="0" w:color="auto"/>
        <w:right w:val="none" w:sz="0" w:space="0" w:color="auto"/>
      </w:divBdr>
    </w:div>
    <w:div w:id="1878739019">
      <w:bodyDiv w:val="1"/>
      <w:marLeft w:val="0"/>
      <w:marRight w:val="0"/>
      <w:marTop w:val="0"/>
      <w:marBottom w:val="0"/>
      <w:divBdr>
        <w:top w:val="none" w:sz="0" w:space="0" w:color="auto"/>
        <w:left w:val="none" w:sz="0" w:space="0" w:color="auto"/>
        <w:bottom w:val="none" w:sz="0" w:space="0" w:color="auto"/>
        <w:right w:val="none" w:sz="0" w:space="0" w:color="auto"/>
      </w:divBdr>
    </w:div>
    <w:div w:id="1879388815">
      <w:bodyDiv w:val="1"/>
      <w:marLeft w:val="0"/>
      <w:marRight w:val="0"/>
      <w:marTop w:val="0"/>
      <w:marBottom w:val="0"/>
      <w:divBdr>
        <w:top w:val="none" w:sz="0" w:space="0" w:color="auto"/>
        <w:left w:val="none" w:sz="0" w:space="0" w:color="auto"/>
        <w:bottom w:val="none" w:sz="0" w:space="0" w:color="auto"/>
        <w:right w:val="none" w:sz="0" w:space="0" w:color="auto"/>
      </w:divBdr>
    </w:div>
    <w:div w:id="1879661635">
      <w:bodyDiv w:val="1"/>
      <w:marLeft w:val="0"/>
      <w:marRight w:val="0"/>
      <w:marTop w:val="0"/>
      <w:marBottom w:val="0"/>
      <w:divBdr>
        <w:top w:val="none" w:sz="0" w:space="0" w:color="auto"/>
        <w:left w:val="none" w:sz="0" w:space="0" w:color="auto"/>
        <w:bottom w:val="none" w:sz="0" w:space="0" w:color="auto"/>
        <w:right w:val="none" w:sz="0" w:space="0" w:color="auto"/>
      </w:divBdr>
    </w:div>
    <w:div w:id="1879968777">
      <w:bodyDiv w:val="1"/>
      <w:marLeft w:val="0"/>
      <w:marRight w:val="0"/>
      <w:marTop w:val="0"/>
      <w:marBottom w:val="0"/>
      <w:divBdr>
        <w:top w:val="none" w:sz="0" w:space="0" w:color="auto"/>
        <w:left w:val="none" w:sz="0" w:space="0" w:color="auto"/>
        <w:bottom w:val="none" w:sz="0" w:space="0" w:color="auto"/>
        <w:right w:val="none" w:sz="0" w:space="0" w:color="auto"/>
      </w:divBdr>
    </w:div>
    <w:div w:id="1880240437">
      <w:bodyDiv w:val="1"/>
      <w:marLeft w:val="0"/>
      <w:marRight w:val="0"/>
      <w:marTop w:val="0"/>
      <w:marBottom w:val="0"/>
      <w:divBdr>
        <w:top w:val="none" w:sz="0" w:space="0" w:color="auto"/>
        <w:left w:val="none" w:sz="0" w:space="0" w:color="auto"/>
        <w:bottom w:val="none" w:sz="0" w:space="0" w:color="auto"/>
        <w:right w:val="none" w:sz="0" w:space="0" w:color="auto"/>
      </w:divBdr>
    </w:div>
    <w:div w:id="1881014612">
      <w:bodyDiv w:val="1"/>
      <w:marLeft w:val="0"/>
      <w:marRight w:val="0"/>
      <w:marTop w:val="0"/>
      <w:marBottom w:val="0"/>
      <w:divBdr>
        <w:top w:val="none" w:sz="0" w:space="0" w:color="auto"/>
        <w:left w:val="none" w:sz="0" w:space="0" w:color="auto"/>
        <w:bottom w:val="none" w:sz="0" w:space="0" w:color="auto"/>
        <w:right w:val="none" w:sz="0" w:space="0" w:color="auto"/>
      </w:divBdr>
    </w:div>
    <w:div w:id="1881015837">
      <w:bodyDiv w:val="1"/>
      <w:marLeft w:val="0"/>
      <w:marRight w:val="0"/>
      <w:marTop w:val="0"/>
      <w:marBottom w:val="0"/>
      <w:divBdr>
        <w:top w:val="none" w:sz="0" w:space="0" w:color="auto"/>
        <w:left w:val="none" w:sz="0" w:space="0" w:color="auto"/>
        <w:bottom w:val="none" w:sz="0" w:space="0" w:color="auto"/>
        <w:right w:val="none" w:sz="0" w:space="0" w:color="auto"/>
      </w:divBdr>
    </w:div>
    <w:div w:id="1882204118">
      <w:bodyDiv w:val="1"/>
      <w:marLeft w:val="0"/>
      <w:marRight w:val="0"/>
      <w:marTop w:val="0"/>
      <w:marBottom w:val="0"/>
      <w:divBdr>
        <w:top w:val="none" w:sz="0" w:space="0" w:color="auto"/>
        <w:left w:val="none" w:sz="0" w:space="0" w:color="auto"/>
        <w:bottom w:val="none" w:sz="0" w:space="0" w:color="auto"/>
        <w:right w:val="none" w:sz="0" w:space="0" w:color="auto"/>
      </w:divBdr>
    </w:div>
    <w:div w:id="1882326091">
      <w:bodyDiv w:val="1"/>
      <w:marLeft w:val="0"/>
      <w:marRight w:val="0"/>
      <w:marTop w:val="0"/>
      <w:marBottom w:val="0"/>
      <w:divBdr>
        <w:top w:val="none" w:sz="0" w:space="0" w:color="auto"/>
        <w:left w:val="none" w:sz="0" w:space="0" w:color="auto"/>
        <w:bottom w:val="none" w:sz="0" w:space="0" w:color="auto"/>
        <w:right w:val="none" w:sz="0" w:space="0" w:color="auto"/>
      </w:divBdr>
    </w:div>
    <w:div w:id="1882739705">
      <w:bodyDiv w:val="1"/>
      <w:marLeft w:val="0"/>
      <w:marRight w:val="0"/>
      <w:marTop w:val="0"/>
      <w:marBottom w:val="0"/>
      <w:divBdr>
        <w:top w:val="none" w:sz="0" w:space="0" w:color="auto"/>
        <w:left w:val="none" w:sz="0" w:space="0" w:color="auto"/>
        <w:bottom w:val="none" w:sz="0" w:space="0" w:color="auto"/>
        <w:right w:val="none" w:sz="0" w:space="0" w:color="auto"/>
      </w:divBdr>
    </w:div>
    <w:div w:id="1883130389">
      <w:bodyDiv w:val="1"/>
      <w:marLeft w:val="0"/>
      <w:marRight w:val="0"/>
      <w:marTop w:val="0"/>
      <w:marBottom w:val="0"/>
      <w:divBdr>
        <w:top w:val="none" w:sz="0" w:space="0" w:color="auto"/>
        <w:left w:val="none" w:sz="0" w:space="0" w:color="auto"/>
        <w:bottom w:val="none" w:sz="0" w:space="0" w:color="auto"/>
        <w:right w:val="none" w:sz="0" w:space="0" w:color="auto"/>
      </w:divBdr>
    </w:div>
    <w:div w:id="1884245982">
      <w:bodyDiv w:val="1"/>
      <w:marLeft w:val="0"/>
      <w:marRight w:val="0"/>
      <w:marTop w:val="0"/>
      <w:marBottom w:val="0"/>
      <w:divBdr>
        <w:top w:val="none" w:sz="0" w:space="0" w:color="auto"/>
        <w:left w:val="none" w:sz="0" w:space="0" w:color="auto"/>
        <w:bottom w:val="none" w:sz="0" w:space="0" w:color="auto"/>
        <w:right w:val="none" w:sz="0" w:space="0" w:color="auto"/>
      </w:divBdr>
    </w:div>
    <w:div w:id="1884513155">
      <w:bodyDiv w:val="1"/>
      <w:marLeft w:val="0"/>
      <w:marRight w:val="0"/>
      <w:marTop w:val="0"/>
      <w:marBottom w:val="0"/>
      <w:divBdr>
        <w:top w:val="none" w:sz="0" w:space="0" w:color="auto"/>
        <w:left w:val="none" w:sz="0" w:space="0" w:color="auto"/>
        <w:bottom w:val="none" w:sz="0" w:space="0" w:color="auto"/>
        <w:right w:val="none" w:sz="0" w:space="0" w:color="auto"/>
      </w:divBdr>
    </w:div>
    <w:div w:id="1884830249">
      <w:bodyDiv w:val="1"/>
      <w:marLeft w:val="0"/>
      <w:marRight w:val="0"/>
      <w:marTop w:val="0"/>
      <w:marBottom w:val="0"/>
      <w:divBdr>
        <w:top w:val="none" w:sz="0" w:space="0" w:color="auto"/>
        <w:left w:val="none" w:sz="0" w:space="0" w:color="auto"/>
        <w:bottom w:val="none" w:sz="0" w:space="0" w:color="auto"/>
        <w:right w:val="none" w:sz="0" w:space="0" w:color="auto"/>
      </w:divBdr>
    </w:div>
    <w:div w:id="1885603917">
      <w:bodyDiv w:val="1"/>
      <w:marLeft w:val="0"/>
      <w:marRight w:val="0"/>
      <w:marTop w:val="0"/>
      <w:marBottom w:val="0"/>
      <w:divBdr>
        <w:top w:val="none" w:sz="0" w:space="0" w:color="auto"/>
        <w:left w:val="none" w:sz="0" w:space="0" w:color="auto"/>
        <w:bottom w:val="none" w:sz="0" w:space="0" w:color="auto"/>
        <w:right w:val="none" w:sz="0" w:space="0" w:color="auto"/>
      </w:divBdr>
    </w:div>
    <w:div w:id="1886868305">
      <w:bodyDiv w:val="1"/>
      <w:marLeft w:val="0"/>
      <w:marRight w:val="0"/>
      <w:marTop w:val="0"/>
      <w:marBottom w:val="0"/>
      <w:divBdr>
        <w:top w:val="none" w:sz="0" w:space="0" w:color="auto"/>
        <w:left w:val="none" w:sz="0" w:space="0" w:color="auto"/>
        <w:bottom w:val="none" w:sz="0" w:space="0" w:color="auto"/>
        <w:right w:val="none" w:sz="0" w:space="0" w:color="auto"/>
      </w:divBdr>
    </w:div>
    <w:div w:id="1887059404">
      <w:bodyDiv w:val="1"/>
      <w:marLeft w:val="0"/>
      <w:marRight w:val="0"/>
      <w:marTop w:val="0"/>
      <w:marBottom w:val="0"/>
      <w:divBdr>
        <w:top w:val="none" w:sz="0" w:space="0" w:color="auto"/>
        <w:left w:val="none" w:sz="0" w:space="0" w:color="auto"/>
        <w:bottom w:val="none" w:sz="0" w:space="0" w:color="auto"/>
        <w:right w:val="none" w:sz="0" w:space="0" w:color="auto"/>
      </w:divBdr>
    </w:div>
    <w:div w:id="1887446669">
      <w:bodyDiv w:val="1"/>
      <w:marLeft w:val="0"/>
      <w:marRight w:val="0"/>
      <w:marTop w:val="0"/>
      <w:marBottom w:val="0"/>
      <w:divBdr>
        <w:top w:val="none" w:sz="0" w:space="0" w:color="auto"/>
        <w:left w:val="none" w:sz="0" w:space="0" w:color="auto"/>
        <w:bottom w:val="none" w:sz="0" w:space="0" w:color="auto"/>
        <w:right w:val="none" w:sz="0" w:space="0" w:color="auto"/>
      </w:divBdr>
    </w:div>
    <w:div w:id="1887796494">
      <w:bodyDiv w:val="1"/>
      <w:marLeft w:val="0"/>
      <w:marRight w:val="0"/>
      <w:marTop w:val="0"/>
      <w:marBottom w:val="0"/>
      <w:divBdr>
        <w:top w:val="none" w:sz="0" w:space="0" w:color="auto"/>
        <w:left w:val="none" w:sz="0" w:space="0" w:color="auto"/>
        <w:bottom w:val="none" w:sz="0" w:space="0" w:color="auto"/>
        <w:right w:val="none" w:sz="0" w:space="0" w:color="auto"/>
      </w:divBdr>
    </w:div>
    <w:div w:id="1887914059">
      <w:bodyDiv w:val="1"/>
      <w:marLeft w:val="0"/>
      <w:marRight w:val="0"/>
      <w:marTop w:val="0"/>
      <w:marBottom w:val="0"/>
      <w:divBdr>
        <w:top w:val="none" w:sz="0" w:space="0" w:color="auto"/>
        <w:left w:val="none" w:sz="0" w:space="0" w:color="auto"/>
        <w:bottom w:val="none" w:sz="0" w:space="0" w:color="auto"/>
        <w:right w:val="none" w:sz="0" w:space="0" w:color="auto"/>
      </w:divBdr>
    </w:div>
    <w:div w:id="1887914933">
      <w:bodyDiv w:val="1"/>
      <w:marLeft w:val="0"/>
      <w:marRight w:val="0"/>
      <w:marTop w:val="0"/>
      <w:marBottom w:val="0"/>
      <w:divBdr>
        <w:top w:val="none" w:sz="0" w:space="0" w:color="auto"/>
        <w:left w:val="none" w:sz="0" w:space="0" w:color="auto"/>
        <w:bottom w:val="none" w:sz="0" w:space="0" w:color="auto"/>
        <w:right w:val="none" w:sz="0" w:space="0" w:color="auto"/>
      </w:divBdr>
    </w:div>
    <w:div w:id="1888251089">
      <w:bodyDiv w:val="1"/>
      <w:marLeft w:val="0"/>
      <w:marRight w:val="0"/>
      <w:marTop w:val="0"/>
      <w:marBottom w:val="0"/>
      <w:divBdr>
        <w:top w:val="none" w:sz="0" w:space="0" w:color="auto"/>
        <w:left w:val="none" w:sz="0" w:space="0" w:color="auto"/>
        <w:bottom w:val="none" w:sz="0" w:space="0" w:color="auto"/>
        <w:right w:val="none" w:sz="0" w:space="0" w:color="auto"/>
      </w:divBdr>
    </w:div>
    <w:div w:id="1888758532">
      <w:bodyDiv w:val="1"/>
      <w:marLeft w:val="0"/>
      <w:marRight w:val="0"/>
      <w:marTop w:val="0"/>
      <w:marBottom w:val="0"/>
      <w:divBdr>
        <w:top w:val="none" w:sz="0" w:space="0" w:color="auto"/>
        <w:left w:val="none" w:sz="0" w:space="0" w:color="auto"/>
        <w:bottom w:val="none" w:sz="0" w:space="0" w:color="auto"/>
        <w:right w:val="none" w:sz="0" w:space="0" w:color="auto"/>
      </w:divBdr>
    </w:div>
    <w:div w:id="1888953768">
      <w:bodyDiv w:val="1"/>
      <w:marLeft w:val="0"/>
      <w:marRight w:val="0"/>
      <w:marTop w:val="0"/>
      <w:marBottom w:val="0"/>
      <w:divBdr>
        <w:top w:val="none" w:sz="0" w:space="0" w:color="auto"/>
        <w:left w:val="none" w:sz="0" w:space="0" w:color="auto"/>
        <w:bottom w:val="none" w:sz="0" w:space="0" w:color="auto"/>
        <w:right w:val="none" w:sz="0" w:space="0" w:color="auto"/>
      </w:divBdr>
    </w:div>
    <w:div w:id="1889489632">
      <w:bodyDiv w:val="1"/>
      <w:marLeft w:val="0"/>
      <w:marRight w:val="0"/>
      <w:marTop w:val="0"/>
      <w:marBottom w:val="0"/>
      <w:divBdr>
        <w:top w:val="none" w:sz="0" w:space="0" w:color="auto"/>
        <w:left w:val="none" w:sz="0" w:space="0" w:color="auto"/>
        <w:bottom w:val="none" w:sz="0" w:space="0" w:color="auto"/>
        <w:right w:val="none" w:sz="0" w:space="0" w:color="auto"/>
      </w:divBdr>
    </w:div>
    <w:div w:id="1889611357">
      <w:bodyDiv w:val="1"/>
      <w:marLeft w:val="0"/>
      <w:marRight w:val="0"/>
      <w:marTop w:val="0"/>
      <w:marBottom w:val="0"/>
      <w:divBdr>
        <w:top w:val="none" w:sz="0" w:space="0" w:color="auto"/>
        <w:left w:val="none" w:sz="0" w:space="0" w:color="auto"/>
        <w:bottom w:val="none" w:sz="0" w:space="0" w:color="auto"/>
        <w:right w:val="none" w:sz="0" w:space="0" w:color="auto"/>
      </w:divBdr>
    </w:div>
    <w:div w:id="1889879986">
      <w:bodyDiv w:val="1"/>
      <w:marLeft w:val="0"/>
      <w:marRight w:val="0"/>
      <w:marTop w:val="0"/>
      <w:marBottom w:val="0"/>
      <w:divBdr>
        <w:top w:val="none" w:sz="0" w:space="0" w:color="auto"/>
        <w:left w:val="none" w:sz="0" w:space="0" w:color="auto"/>
        <w:bottom w:val="none" w:sz="0" w:space="0" w:color="auto"/>
        <w:right w:val="none" w:sz="0" w:space="0" w:color="auto"/>
      </w:divBdr>
    </w:div>
    <w:div w:id="1890143588">
      <w:bodyDiv w:val="1"/>
      <w:marLeft w:val="0"/>
      <w:marRight w:val="0"/>
      <w:marTop w:val="0"/>
      <w:marBottom w:val="0"/>
      <w:divBdr>
        <w:top w:val="none" w:sz="0" w:space="0" w:color="auto"/>
        <w:left w:val="none" w:sz="0" w:space="0" w:color="auto"/>
        <w:bottom w:val="none" w:sz="0" w:space="0" w:color="auto"/>
        <w:right w:val="none" w:sz="0" w:space="0" w:color="auto"/>
      </w:divBdr>
    </w:div>
    <w:div w:id="1890653356">
      <w:bodyDiv w:val="1"/>
      <w:marLeft w:val="0"/>
      <w:marRight w:val="0"/>
      <w:marTop w:val="0"/>
      <w:marBottom w:val="0"/>
      <w:divBdr>
        <w:top w:val="none" w:sz="0" w:space="0" w:color="auto"/>
        <w:left w:val="none" w:sz="0" w:space="0" w:color="auto"/>
        <w:bottom w:val="none" w:sz="0" w:space="0" w:color="auto"/>
        <w:right w:val="none" w:sz="0" w:space="0" w:color="auto"/>
      </w:divBdr>
    </w:div>
    <w:div w:id="1890846957">
      <w:bodyDiv w:val="1"/>
      <w:marLeft w:val="0"/>
      <w:marRight w:val="0"/>
      <w:marTop w:val="0"/>
      <w:marBottom w:val="0"/>
      <w:divBdr>
        <w:top w:val="none" w:sz="0" w:space="0" w:color="auto"/>
        <w:left w:val="none" w:sz="0" w:space="0" w:color="auto"/>
        <w:bottom w:val="none" w:sz="0" w:space="0" w:color="auto"/>
        <w:right w:val="none" w:sz="0" w:space="0" w:color="auto"/>
      </w:divBdr>
    </w:div>
    <w:div w:id="1890847234">
      <w:bodyDiv w:val="1"/>
      <w:marLeft w:val="0"/>
      <w:marRight w:val="0"/>
      <w:marTop w:val="0"/>
      <w:marBottom w:val="0"/>
      <w:divBdr>
        <w:top w:val="none" w:sz="0" w:space="0" w:color="auto"/>
        <w:left w:val="none" w:sz="0" w:space="0" w:color="auto"/>
        <w:bottom w:val="none" w:sz="0" w:space="0" w:color="auto"/>
        <w:right w:val="none" w:sz="0" w:space="0" w:color="auto"/>
      </w:divBdr>
    </w:div>
    <w:div w:id="1890995323">
      <w:bodyDiv w:val="1"/>
      <w:marLeft w:val="0"/>
      <w:marRight w:val="0"/>
      <w:marTop w:val="0"/>
      <w:marBottom w:val="0"/>
      <w:divBdr>
        <w:top w:val="none" w:sz="0" w:space="0" w:color="auto"/>
        <w:left w:val="none" w:sz="0" w:space="0" w:color="auto"/>
        <w:bottom w:val="none" w:sz="0" w:space="0" w:color="auto"/>
        <w:right w:val="none" w:sz="0" w:space="0" w:color="auto"/>
      </w:divBdr>
    </w:div>
    <w:div w:id="1891501068">
      <w:bodyDiv w:val="1"/>
      <w:marLeft w:val="0"/>
      <w:marRight w:val="0"/>
      <w:marTop w:val="0"/>
      <w:marBottom w:val="0"/>
      <w:divBdr>
        <w:top w:val="none" w:sz="0" w:space="0" w:color="auto"/>
        <w:left w:val="none" w:sz="0" w:space="0" w:color="auto"/>
        <w:bottom w:val="none" w:sz="0" w:space="0" w:color="auto"/>
        <w:right w:val="none" w:sz="0" w:space="0" w:color="auto"/>
      </w:divBdr>
    </w:div>
    <w:div w:id="1891720142">
      <w:bodyDiv w:val="1"/>
      <w:marLeft w:val="0"/>
      <w:marRight w:val="0"/>
      <w:marTop w:val="0"/>
      <w:marBottom w:val="0"/>
      <w:divBdr>
        <w:top w:val="none" w:sz="0" w:space="0" w:color="auto"/>
        <w:left w:val="none" w:sz="0" w:space="0" w:color="auto"/>
        <w:bottom w:val="none" w:sz="0" w:space="0" w:color="auto"/>
        <w:right w:val="none" w:sz="0" w:space="0" w:color="auto"/>
      </w:divBdr>
    </w:div>
    <w:div w:id="1891917825">
      <w:bodyDiv w:val="1"/>
      <w:marLeft w:val="0"/>
      <w:marRight w:val="0"/>
      <w:marTop w:val="0"/>
      <w:marBottom w:val="0"/>
      <w:divBdr>
        <w:top w:val="none" w:sz="0" w:space="0" w:color="auto"/>
        <w:left w:val="none" w:sz="0" w:space="0" w:color="auto"/>
        <w:bottom w:val="none" w:sz="0" w:space="0" w:color="auto"/>
        <w:right w:val="none" w:sz="0" w:space="0" w:color="auto"/>
      </w:divBdr>
    </w:div>
    <w:div w:id="1892232842">
      <w:bodyDiv w:val="1"/>
      <w:marLeft w:val="0"/>
      <w:marRight w:val="0"/>
      <w:marTop w:val="0"/>
      <w:marBottom w:val="0"/>
      <w:divBdr>
        <w:top w:val="none" w:sz="0" w:space="0" w:color="auto"/>
        <w:left w:val="none" w:sz="0" w:space="0" w:color="auto"/>
        <w:bottom w:val="none" w:sz="0" w:space="0" w:color="auto"/>
        <w:right w:val="none" w:sz="0" w:space="0" w:color="auto"/>
      </w:divBdr>
    </w:div>
    <w:div w:id="1892417903">
      <w:bodyDiv w:val="1"/>
      <w:marLeft w:val="0"/>
      <w:marRight w:val="0"/>
      <w:marTop w:val="0"/>
      <w:marBottom w:val="0"/>
      <w:divBdr>
        <w:top w:val="none" w:sz="0" w:space="0" w:color="auto"/>
        <w:left w:val="none" w:sz="0" w:space="0" w:color="auto"/>
        <w:bottom w:val="none" w:sz="0" w:space="0" w:color="auto"/>
        <w:right w:val="none" w:sz="0" w:space="0" w:color="auto"/>
      </w:divBdr>
    </w:div>
    <w:div w:id="1892767957">
      <w:bodyDiv w:val="1"/>
      <w:marLeft w:val="0"/>
      <w:marRight w:val="0"/>
      <w:marTop w:val="0"/>
      <w:marBottom w:val="0"/>
      <w:divBdr>
        <w:top w:val="none" w:sz="0" w:space="0" w:color="auto"/>
        <w:left w:val="none" w:sz="0" w:space="0" w:color="auto"/>
        <w:bottom w:val="none" w:sz="0" w:space="0" w:color="auto"/>
        <w:right w:val="none" w:sz="0" w:space="0" w:color="auto"/>
      </w:divBdr>
    </w:div>
    <w:div w:id="1893271486">
      <w:bodyDiv w:val="1"/>
      <w:marLeft w:val="0"/>
      <w:marRight w:val="0"/>
      <w:marTop w:val="0"/>
      <w:marBottom w:val="0"/>
      <w:divBdr>
        <w:top w:val="none" w:sz="0" w:space="0" w:color="auto"/>
        <w:left w:val="none" w:sz="0" w:space="0" w:color="auto"/>
        <w:bottom w:val="none" w:sz="0" w:space="0" w:color="auto"/>
        <w:right w:val="none" w:sz="0" w:space="0" w:color="auto"/>
      </w:divBdr>
    </w:div>
    <w:div w:id="1893619572">
      <w:bodyDiv w:val="1"/>
      <w:marLeft w:val="0"/>
      <w:marRight w:val="0"/>
      <w:marTop w:val="0"/>
      <w:marBottom w:val="0"/>
      <w:divBdr>
        <w:top w:val="none" w:sz="0" w:space="0" w:color="auto"/>
        <w:left w:val="none" w:sz="0" w:space="0" w:color="auto"/>
        <w:bottom w:val="none" w:sz="0" w:space="0" w:color="auto"/>
        <w:right w:val="none" w:sz="0" w:space="0" w:color="auto"/>
      </w:divBdr>
    </w:div>
    <w:div w:id="1893688092">
      <w:bodyDiv w:val="1"/>
      <w:marLeft w:val="0"/>
      <w:marRight w:val="0"/>
      <w:marTop w:val="0"/>
      <w:marBottom w:val="0"/>
      <w:divBdr>
        <w:top w:val="none" w:sz="0" w:space="0" w:color="auto"/>
        <w:left w:val="none" w:sz="0" w:space="0" w:color="auto"/>
        <w:bottom w:val="none" w:sz="0" w:space="0" w:color="auto"/>
        <w:right w:val="none" w:sz="0" w:space="0" w:color="auto"/>
      </w:divBdr>
    </w:div>
    <w:div w:id="1894271547">
      <w:bodyDiv w:val="1"/>
      <w:marLeft w:val="0"/>
      <w:marRight w:val="0"/>
      <w:marTop w:val="0"/>
      <w:marBottom w:val="0"/>
      <w:divBdr>
        <w:top w:val="none" w:sz="0" w:space="0" w:color="auto"/>
        <w:left w:val="none" w:sz="0" w:space="0" w:color="auto"/>
        <w:bottom w:val="none" w:sz="0" w:space="0" w:color="auto"/>
        <w:right w:val="none" w:sz="0" w:space="0" w:color="auto"/>
      </w:divBdr>
    </w:div>
    <w:div w:id="1894273910">
      <w:bodyDiv w:val="1"/>
      <w:marLeft w:val="0"/>
      <w:marRight w:val="0"/>
      <w:marTop w:val="0"/>
      <w:marBottom w:val="0"/>
      <w:divBdr>
        <w:top w:val="none" w:sz="0" w:space="0" w:color="auto"/>
        <w:left w:val="none" w:sz="0" w:space="0" w:color="auto"/>
        <w:bottom w:val="none" w:sz="0" w:space="0" w:color="auto"/>
        <w:right w:val="none" w:sz="0" w:space="0" w:color="auto"/>
      </w:divBdr>
    </w:div>
    <w:div w:id="1894803633">
      <w:bodyDiv w:val="1"/>
      <w:marLeft w:val="0"/>
      <w:marRight w:val="0"/>
      <w:marTop w:val="0"/>
      <w:marBottom w:val="0"/>
      <w:divBdr>
        <w:top w:val="none" w:sz="0" w:space="0" w:color="auto"/>
        <w:left w:val="none" w:sz="0" w:space="0" w:color="auto"/>
        <w:bottom w:val="none" w:sz="0" w:space="0" w:color="auto"/>
        <w:right w:val="none" w:sz="0" w:space="0" w:color="auto"/>
      </w:divBdr>
    </w:div>
    <w:div w:id="1896044421">
      <w:bodyDiv w:val="1"/>
      <w:marLeft w:val="0"/>
      <w:marRight w:val="0"/>
      <w:marTop w:val="0"/>
      <w:marBottom w:val="0"/>
      <w:divBdr>
        <w:top w:val="none" w:sz="0" w:space="0" w:color="auto"/>
        <w:left w:val="none" w:sz="0" w:space="0" w:color="auto"/>
        <w:bottom w:val="none" w:sz="0" w:space="0" w:color="auto"/>
        <w:right w:val="none" w:sz="0" w:space="0" w:color="auto"/>
      </w:divBdr>
    </w:div>
    <w:div w:id="1896161596">
      <w:bodyDiv w:val="1"/>
      <w:marLeft w:val="0"/>
      <w:marRight w:val="0"/>
      <w:marTop w:val="0"/>
      <w:marBottom w:val="0"/>
      <w:divBdr>
        <w:top w:val="none" w:sz="0" w:space="0" w:color="auto"/>
        <w:left w:val="none" w:sz="0" w:space="0" w:color="auto"/>
        <w:bottom w:val="none" w:sz="0" w:space="0" w:color="auto"/>
        <w:right w:val="none" w:sz="0" w:space="0" w:color="auto"/>
      </w:divBdr>
    </w:div>
    <w:div w:id="1896431018">
      <w:bodyDiv w:val="1"/>
      <w:marLeft w:val="0"/>
      <w:marRight w:val="0"/>
      <w:marTop w:val="0"/>
      <w:marBottom w:val="0"/>
      <w:divBdr>
        <w:top w:val="none" w:sz="0" w:space="0" w:color="auto"/>
        <w:left w:val="none" w:sz="0" w:space="0" w:color="auto"/>
        <w:bottom w:val="none" w:sz="0" w:space="0" w:color="auto"/>
        <w:right w:val="none" w:sz="0" w:space="0" w:color="auto"/>
      </w:divBdr>
    </w:div>
    <w:div w:id="1896620171">
      <w:bodyDiv w:val="1"/>
      <w:marLeft w:val="0"/>
      <w:marRight w:val="0"/>
      <w:marTop w:val="0"/>
      <w:marBottom w:val="0"/>
      <w:divBdr>
        <w:top w:val="none" w:sz="0" w:space="0" w:color="auto"/>
        <w:left w:val="none" w:sz="0" w:space="0" w:color="auto"/>
        <w:bottom w:val="none" w:sz="0" w:space="0" w:color="auto"/>
        <w:right w:val="none" w:sz="0" w:space="0" w:color="auto"/>
      </w:divBdr>
    </w:div>
    <w:div w:id="1896961824">
      <w:bodyDiv w:val="1"/>
      <w:marLeft w:val="0"/>
      <w:marRight w:val="0"/>
      <w:marTop w:val="0"/>
      <w:marBottom w:val="0"/>
      <w:divBdr>
        <w:top w:val="none" w:sz="0" w:space="0" w:color="auto"/>
        <w:left w:val="none" w:sz="0" w:space="0" w:color="auto"/>
        <w:bottom w:val="none" w:sz="0" w:space="0" w:color="auto"/>
        <w:right w:val="none" w:sz="0" w:space="0" w:color="auto"/>
      </w:divBdr>
    </w:div>
    <w:div w:id="1897279627">
      <w:bodyDiv w:val="1"/>
      <w:marLeft w:val="0"/>
      <w:marRight w:val="0"/>
      <w:marTop w:val="0"/>
      <w:marBottom w:val="0"/>
      <w:divBdr>
        <w:top w:val="none" w:sz="0" w:space="0" w:color="auto"/>
        <w:left w:val="none" w:sz="0" w:space="0" w:color="auto"/>
        <w:bottom w:val="none" w:sz="0" w:space="0" w:color="auto"/>
        <w:right w:val="none" w:sz="0" w:space="0" w:color="auto"/>
      </w:divBdr>
    </w:div>
    <w:div w:id="1897665798">
      <w:bodyDiv w:val="1"/>
      <w:marLeft w:val="0"/>
      <w:marRight w:val="0"/>
      <w:marTop w:val="0"/>
      <w:marBottom w:val="0"/>
      <w:divBdr>
        <w:top w:val="none" w:sz="0" w:space="0" w:color="auto"/>
        <w:left w:val="none" w:sz="0" w:space="0" w:color="auto"/>
        <w:bottom w:val="none" w:sz="0" w:space="0" w:color="auto"/>
        <w:right w:val="none" w:sz="0" w:space="0" w:color="auto"/>
      </w:divBdr>
    </w:div>
    <w:div w:id="1897817872">
      <w:bodyDiv w:val="1"/>
      <w:marLeft w:val="0"/>
      <w:marRight w:val="0"/>
      <w:marTop w:val="0"/>
      <w:marBottom w:val="0"/>
      <w:divBdr>
        <w:top w:val="none" w:sz="0" w:space="0" w:color="auto"/>
        <w:left w:val="none" w:sz="0" w:space="0" w:color="auto"/>
        <w:bottom w:val="none" w:sz="0" w:space="0" w:color="auto"/>
        <w:right w:val="none" w:sz="0" w:space="0" w:color="auto"/>
      </w:divBdr>
    </w:div>
    <w:div w:id="1898397719">
      <w:bodyDiv w:val="1"/>
      <w:marLeft w:val="0"/>
      <w:marRight w:val="0"/>
      <w:marTop w:val="0"/>
      <w:marBottom w:val="0"/>
      <w:divBdr>
        <w:top w:val="none" w:sz="0" w:space="0" w:color="auto"/>
        <w:left w:val="none" w:sz="0" w:space="0" w:color="auto"/>
        <w:bottom w:val="none" w:sz="0" w:space="0" w:color="auto"/>
        <w:right w:val="none" w:sz="0" w:space="0" w:color="auto"/>
      </w:divBdr>
    </w:div>
    <w:div w:id="1898583676">
      <w:bodyDiv w:val="1"/>
      <w:marLeft w:val="0"/>
      <w:marRight w:val="0"/>
      <w:marTop w:val="0"/>
      <w:marBottom w:val="0"/>
      <w:divBdr>
        <w:top w:val="none" w:sz="0" w:space="0" w:color="auto"/>
        <w:left w:val="none" w:sz="0" w:space="0" w:color="auto"/>
        <w:bottom w:val="none" w:sz="0" w:space="0" w:color="auto"/>
        <w:right w:val="none" w:sz="0" w:space="0" w:color="auto"/>
      </w:divBdr>
    </w:div>
    <w:div w:id="1899128399">
      <w:bodyDiv w:val="1"/>
      <w:marLeft w:val="0"/>
      <w:marRight w:val="0"/>
      <w:marTop w:val="0"/>
      <w:marBottom w:val="0"/>
      <w:divBdr>
        <w:top w:val="none" w:sz="0" w:space="0" w:color="auto"/>
        <w:left w:val="none" w:sz="0" w:space="0" w:color="auto"/>
        <w:bottom w:val="none" w:sz="0" w:space="0" w:color="auto"/>
        <w:right w:val="none" w:sz="0" w:space="0" w:color="auto"/>
      </w:divBdr>
    </w:div>
    <w:div w:id="1899776864">
      <w:bodyDiv w:val="1"/>
      <w:marLeft w:val="0"/>
      <w:marRight w:val="0"/>
      <w:marTop w:val="0"/>
      <w:marBottom w:val="0"/>
      <w:divBdr>
        <w:top w:val="none" w:sz="0" w:space="0" w:color="auto"/>
        <w:left w:val="none" w:sz="0" w:space="0" w:color="auto"/>
        <w:bottom w:val="none" w:sz="0" w:space="0" w:color="auto"/>
        <w:right w:val="none" w:sz="0" w:space="0" w:color="auto"/>
      </w:divBdr>
    </w:div>
    <w:div w:id="1900090993">
      <w:bodyDiv w:val="1"/>
      <w:marLeft w:val="0"/>
      <w:marRight w:val="0"/>
      <w:marTop w:val="0"/>
      <w:marBottom w:val="0"/>
      <w:divBdr>
        <w:top w:val="none" w:sz="0" w:space="0" w:color="auto"/>
        <w:left w:val="none" w:sz="0" w:space="0" w:color="auto"/>
        <w:bottom w:val="none" w:sz="0" w:space="0" w:color="auto"/>
        <w:right w:val="none" w:sz="0" w:space="0" w:color="auto"/>
      </w:divBdr>
    </w:div>
    <w:div w:id="1900092210">
      <w:bodyDiv w:val="1"/>
      <w:marLeft w:val="0"/>
      <w:marRight w:val="0"/>
      <w:marTop w:val="0"/>
      <w:marBottom w:val="0"/>
      <w:divBdr>
        <w:top w:val="none" w:sz="0" w:space="0" w:color="auto"/>
        <w:left w:val="none" w:sz="0" w:space="0" w:color="auto"/>
        <w:bottom w:val="none" w:sz="0" w:space="0" w:color="auto"/>
        <w:right w:val="none" w:sz="0" w:space="0" w:color="auto"/>
      </w:divBdr>
    </w:div>
    <w:div w:id="1900240805">
      <w:bodyDiv w:val="1"/>
      <w:marLeft w:val="0"/>
      <w:marRight w:val="0"/>
      <w:marTop w:val="0"/>
      <w:marBottom w:val="0"/>
      <w:divBdr>
        <w:top w:val="none" w:sz="0" w:space="0" w:color="auto"/>
        <w:left w:val="none" w:sz="0" w:space="0" w:color="auto"/>
        <w:bottom w:val="none" w:sz="0" w:space="0" w:color="auto"/>
        <w:right w:val="none" w:sz="0" w:space="0" w:color="auto"/>
      </w:divBdr>
    </w:div>
    <w:div w:id="1900628980">
      <w:bodyDiv w:val="1"/>
      <w:marLeft w:val="0"/>
      <w:marRight w:val="0"/>
      <w:marTop w:val="0"/>
      <w:marBottom w:val="0"/>
      <w:divBdr>
        <w:top w:val="none" w:sz="0" w:space="0" w:color="auto"/>
        <w:left w:val="none" w:sz="0" w:space="0" w:color="auto"/>
        <w:bottom w:val="none" w:sz="0" w:space="0" w:color="auto"/>
        <w:right w:val="none" w:sz="0" w:space="0" w:color="auto"/>
      </w:divBdr>
    </w:div>
    <w:div w:id="1901206890">
      <w:bodyDiv w:val="1"/>
      <w:marLeft w:val="0"/>
      <w:marRight w:val="0"/>
      <w:marTop w:val="0"/>
      <w:marBottom w:val="0"/>
      <w:divBdr>
        <w:top w:val="none" w:sz="0" w:space="0" w:color="auto"/>
        <w:left w:val="none" w:sz="0" w:space="0" w:color="auto"/>
        <w:bottom w:val="none" w:sz="0" w:space="0" w:color="auto"/>
        <w:right w:val="none" w:sz="0" w:space="0" w:color="auto"/>
      </w:divBdr>
    </w:div>
    <w:div w:id="1901284167">
      <w:bodyDiv w:val="1"/>
      <w:marLeft w:val="0"/>
      <w:marRight w:val="0"/>
      <w:marTop w:val="0"/>
      <w:marBottom w:val="0"/>
      <w:divBdr>
        <w:top w:val="none" w:sz="0" w:space="0" w:color="auto"/>
        <w:left w:val="none" w:sz="0" w:space="0" w:color="auto"/>
        <w:bottom w:val="none" w:sz="0" w:space="0" w:color="auto"/>
        <w:right w:val="none" w:sz="0" w:space="0" w:color="auto"/>
      </w:divBdr>
    </w:div>
    <w:div w:id="1901820931">
      <w:bodyDiv w:val="1"/>
      <w:marLeft w:val="0"/>
      <w:marRight w:val="0"/>
      <w:marTop w:val="0"/>
      <w:marBottom w:val="0"/>
      <w:divBdr>
        <w:top w:val="none" w:sz="0" w:space="0" w:color="auto"/>
        <w:left w:val="none" w:sz="0" w:space="0" w:color="auto"/>
        <w:bottom w:val="none" w:sz="0" w:space="0" w:color="auto"/>
        <w:right w:val="none" w:sz="0" w:space="0" w:color="auto"/>
      </w:divBdr>
    </w:div>
    <w:div w:id="1901936654">
      <w:bodyDiv w:val="1"/>
      <w:marLeft w:val="0"/>
      <w:marRight w:val="0"/>
      <w:marTop w:val="0"/>
      <w:marBottom w:val="0"/>
      <w:divBdr>
        <w:top w:val="none" w:sz="0" w:space="0" w:color="auto"/>
        <w:left w:val="none" w:sz="0" w:space="0" w:color="auto"/>
        <w:bottom w:val="none" w:sz="0" w:space="0" w:color="auto"/>
        <w:right w:val="none" w:sz="0" w:space="0" w:color="auto"/>
      </w:divBdr>
    </w:div>
    <w:div w:id="1902058249">
      <w:bodyDiv w:val="1"/>
      <w:marLeft w:val="0"/>
      <w:marRight w:val="0"/>
      <w:marTop w:val="0"/>
      <w:marBottom w:val="0"/>
      <w:divBdr>
        <w:top w:val="none" w:sz="0" w:space="0" w:color="auto"/>
        <w:left w:val="none" w:sz="0" w:space="0" w:color="auto"/>
        <w:bottom w:val="none" w:sz="0" w:space="0" w:color="auto"/>
        <w:right w:val="none" w:sz="0" w:space="0" w:color="auto"/>
      </w:divBdr>
    </w:div>
    <w:div w:id="1902860461">
      <w:bodyDiv w:val="1"/>
      <w:marLeft w:val="0"/>
      <w:marRight w:val="0"/>
      <w:marTop w:val="0"/>
      <w:marBottom w:val="0"/>
      <w:divBdr>
        <w:top w:val="none" w:sz="0" w:space="0" w:color="auto"/>
        <w:left w:val="none" w:sz="0" w:space="0" w:color="auto"/>
        <w:bottom w:val="none" w:sz="0" w:space="0" w:color="auto"/>
        <w:right w:val="none" w:sz="0" w:space="0" w:color="auto"/>
      </w:divBdr>
    </w:div>
    <w:div w:id="1903179123">
      <w:bodyDiv w:val="1"/>
      <w:marLeft w:val="0"/>
      <w:marRight w:val="0"/>
      <w:marTop w:val="0"/>
      <w:marBottom w:val="0"/>
      <w:divBdr>
        <w:top w:val="none" w:sz="0" w:space="0" w:color="auto"/>
        <w:left w:val="none" w:sz="0" w:space="0" w:color="auto"/>
        <w:bottom w:val="none" w:sz="0" w:space="0" w:color="auto"/>
        <w:right w:val="none" w:sz="0" w:space="0" w:color="auto"/>
      </w:divBdr>
    </w:div>
    <w:div w:id="1903254197">
      <w:bodyDiv w:val="1"/>
      <w:marLeft w:val="0"/>
      <w:marRight w:val="0"/>
      <w:marTop w:val="0"/>
      <w:marBottom w:val="0"/>
      <w:divBdr>
        <w:top w:val="none" w:sz="0" w:space="0" w:color="auto"/>
        <w:left w:val="none" w:sz="0" w:space="0" w:color="auto"/>
        <w:bottom w:val="none" w:sz="0" w:space="0" w:color="auto"/>
        <w:right w:val="none" w:sz="0" w:space="0" w:color="auto"/>
      </w:divBdr>
    </w:div>
    <w:div w:id="1903367019">
      <w:bodyDiv w:val="1"/>
      <w:marLeft w:val="0"/>
      <w:marRight w:val="0"/>
      <w:marTop w:val="0"/>
      <w:marBottom w:val="0"/>
      <w:divBdr>
        <w:top w:val="none" w:sz="0" w:space="0" w:color="auto"/>
        <w:left w:val="none" w:sz="0" w:space="0" w:color="auto"/>
        <w:bottom w:val="none" w:sz="0" w:space="0" w:color="auto"/>
        <w:right w:val="none" w:sz="0" w:space="0" w:color="auto"/>
      </w:divBdr>
    </w:div>
    <w:div w:id="1903909268">
      <w:bodyDiv w:val="1"/>
      <w:marLeft w:val="0"/>
      <w:marRight w:val="0"/>
      <w:marTop w:val="0"/>
      <w:marBottom w:val="0"/>
      <w:divBdr>
        <w:top w:val="none" w:sz="0" w:space="0" w:color="auto"/>
        <w:left w:val="none" w:sz="0" w:space="0" w:color="auto"/>
        <w:bottom w:val="none" w:sz="0" w:space="0" w:color="auto"/>
        <w:right w:val="none" w:sz="0" w:space="0" w:color="auto"/>
      </w:divBdr>
    </w:div>
    <w:div w:id="1904103784">
      <w:bodyDiv w:val="1"/>
      <w:marLeft w:val="0"/>
      <w:marRight w:val="0"/>
      <w:marTop w:val="0"/>
      <w:marBottom w:val="0"/>
      <w:divBdr>
        <w:top w:val="none" w:sz="0" w:space="0" w:color="auto"/>
        <w:left w:val="none" w:sz="0" w:space="0" w:color="auto"/>
        <w:bottom w:val="none" w:sz="0" w:space="0" w:color="auto"/>
        <w:right w:val="none" w:sz="0" w:space="0" w:color="auto"/>
      </w:divBdr>
    </w:div>
    <w:div w:id="1904295201">
      <w:bodyDiv w:val="1"/>
      <w:marLeft w:val="0"/>
      <w:marRight w:val="0"/>
      <w:marTop w:val="0"/>
      <w:marBottom w:val="0"/>
      <w:divBdr>
        <w:top w:val="none" w:sz="0" w:space="0" w:color="auto"/>
        <w:left w:val="none" w:sz="0" w:space="0" w:color="auto"/>
        <w:bottom w:val="none" w:sz="0" w:space="0" w:color="auto"/>
        <w:right w:val="none" w:sz="0" w:space="0" w:color="auto"/>
      </w:divBdr>
    </w:div>
    <w:div w:id="1904370719">
      <w:bodyDiv w:val="1"/>
      <w:marLeft w:val="0"/>
      <w:marRight w:val="0"/>
      <w:marTop w:val="0"/>
      <w:marBottom w:val="0"/>
      <w:divBdr>
        <w:top w:val="none" w:sz="0" w:space="0" w:color="auto"/>
        <w:left w:val="none" w:sz="0" w:space="0" w:color="auto"/>
        <w:bottom w:val="none" w:sz="0" w:space="0" w:color="auto"/>
        <w:right w:val="none" w:sz="0" w:space="0" w:color="auto"/>
      </w:divBdr>
      <w:divsChild>
        <w:div w:id="33425801">
          <w:marLeft w:val="480"/>
          <w:marRight w:val="0"/>
          <w:marTop w:val="0"/>
          <w:marBottom w:val="0"/>
          <w:divBdr>
            <w:top w:val="none" w:sz="0" w:space="0" w:color="auto"/>
            <w:left w:val="none" w:sz="0" w:space="0" w:color="auto"/>
            <w:bottom w:val="none" w:sz="0" w:space="0" w:color="auto"/>
            <w:right w:val="none" w:sz="0" w:space="0" w:color="auto"/>
          </w:divBdr>
        </w:div>
        <w:div w:id="244845224">
          <w:marLeft w:val="480"/>
          <w:marRight w:val="0"/>
          <w:marTop w:val="0"/>
          <w:marBottom w:val="0"/>
          <w:divBdr>
            <w:top w:val="none" w:sz="0" w:space="0" w:color="auto"/>
            <w:left w:val="none" w:sz="0" w:space="0" w:color="auto"/>
            <w:bottom w:val="none" w:sz="0" w:space="0" w:color="auto"/>
            <w:right w:val="none" w:sz="0" w:space="0" w:color="auto"/>
          </w:divBdr>
        </w:div>
        <w:div w:id="453401509">
          <w:marLeft w:val="480"/>
          <w:marRight w:val="0"/>
          <w:marTop w:val="0"/>
          <w:marBottom w:val="0"/>
          <w:divBdr>
            <w:top w:val="none" w:sz="0" w:space="0" w:color="auto"/>
            <w:left w:val="none" w:sz="0" w:space="0" w:color="auto"/>
            <w:bottom w:val="none" w:sz="0" w:space="0" w:color="auto"/>
            <w:right w:val="none" w:sz="0" w:space="0" w:color="auto"/>
          </w:divBdr>
        </w:div>
        <w:div w:id="667681947">
          <w:marLeft w:val="480"/>
          <w:marRight w:val="0"/>
          <w:marTop w:val="0"/>
          <w:marBottom w:val="0"/>
          <w:divBdr>
            <w:top w:val="none" w:sz="0" w:space="0" w:color="auto"/>
            <w:left w:val="none" w:sz="0" w:space="0" w:color="auto"/>
            <w:bottom w:val="none" w:sz="0" w:space="0" w:color="auto"/>
            <w:right w:val="none" w:sz="0" w:space="0" w:color="auto"/>
          </w:divBdr>
        </w:div>
        <w:div w:id="699430629">
          <w:marLeft w:val="480"/>
          <w:marRight w:val="0"/>
          <w:marTop w:val="0"/>
          <w:marBottom w:val="0"/>
          <w:divBdr>
            <w:top w:val="none" w:sz="0" w:space="0" w:color="auto"/>
            <w:left w:val="none" w:sz="0" w:space="0" w:color="auto"/>
            <w:bottom w:val="none" w:sz="0" w:space="0" w:color="auto"/>
            <w:right w:val="none" w:sz="0" w:space="0" w:color="auto"/>
          </w:divBdr>
        </w:div>
        <w:div w:id="808786400">
          <w:marLeft w:val="480"/>
          <w:marRight w:val="0"/>
          <w:marTop w:val="0"/>
          <w:marBottom w:val="0"/>
          <w:divBdr>
            <w:top w:val="none" w:sz="0" w:space="0" w:color="auto"/>
            <w:left w:val="none" w:sz="0" w:space="0" w:color="auto"/>
            <w:bottom w:val="none" w:sz="0" w:space="0" w:color="auto"/>
            <w:right w:val="none" w:sz="0" w:space="0" w:color="auto"/>
          </w:divBdr>
        </w:div>
        <w:div w:id="935942757">
          <w:marLeft w:val="480"/>
          <w:marRight w:val="0"/>
          <w:marTop w:val="0"/>
          <w:marBottom w:val="0"/>
          <w:divBdr>
            <w:top w:val="none" w:sz="0" w:space="0" w:color="auto"/>
            <w:left w:val="none" w:sz="0" w:space="0" w:color="auto"/>
            <w:bottom w:val="none" w:sz="0" w:space="0" w:color="auto"/>
            <w:right w:val="none" w:sz="0" w:space="0" w:color="auto"/>
          </w:divBdr>
        </w:div>
        <w:div w:id="936061247">
          <w:marLeft w:val="480"/>
          <w:marRight w:val="0"/>
          <w:marTop w:val="0"/>
          <w:marBottom w:val="0"/>
          <w:divBdr>
            <w:top w:val="none" w:sz="0" w:space="0" w:color="auto"/>
            <w:left w:val="none" w:sz="0" w:space="0" w:color="auto"/>
            <w:bottom w:val="none" w:sz="0" w:space="0" w:color="auto"/>
            <w:right w:val="none" w:sz="0" w:space="0" w:color="auto"/>
          </w:divBdr>
        </w:div>
        <w:div w:id="949776978">
          <w:marLeft w:val="480"/>
          <w:marRight w:val="0"/>
          <w:marTop w:val="0"/>
          <w:marBottom w:val="0"/>
          <w:divBdr>
            <w:top w:val="none" w:sz="0" w:space="0" w:color="auto"/>
            <w:left w:val="none" w:sz="0" w:space="0" w:color="auto"/>
            <w:bottom w:val="none" w:sz="0" w:space="0" w:color="auto"/>
            <w:right w:val="none" w:sz="0" w:space="0" w:color="auto"/>
          </w:divBdr>
        </w:div>
        <w:div w:id="1116408814">
          <w:marLeft w:val="480"/>
          <w:marRight w:val="0"/>
          <w:marTop w:val="0"/>
          <w:marBottom w:val="0"/>
          <w:divBdr>
            <w:top w:val="none" w:sz="0" w:space="0" w:color="auto"/>
            <w:left w:val="none" w:sz="0" w:space="0" w:color="auto"/>
            <w:bottom w:val="none" w:sz="0" w:space="0" w:color="auto"/>
            <w:right w:val="none" w:sz="0" w:space="0" w:color="auto"/>
          </w:divBdr>
        </w:div>
        <w:div w:id="1142695753">
          <w:marLeft w:val="480"/>
          <w:marRight w:val="0"/>
          <w:marTop w:val="0"/>
          <w:marBottom w:val="0"/>
          <w:divBdr>
            <w:top w:val="none" w:sz="0" w:space="0" w:color="auto"/>
            <w:left w:val="none" w:sz="0" w:space="0" w:color="auto"/>
            <w:bottom w:val="none" w:sz="0" w:space="0" w:color="auto"/>
            <w:right w:val="none" w:sz="0" w:space="0" w:color="auto"/>
          </w:divBdr>
        </w:div>
        <w:div w:id="1172794720">
          <w:marLeft w:val="480"/>
          <w:marRight w:val="0"/>
          <w:marTop w:val="0"/>
          <w:marBottom w:val="0"/>
          <w:divBdr>
            <w:top w:val="none" w:sz="0" w:space="0" w:color="auto"/>
            <w:left w:val="none" w:sz="0" w:space="0" w:color="auto"/>
            <w:bottom w:val="none" w:sz="0" w:space="0" w:color="auto"/>
            <w:right w:val="none" w:sz="0" w:space="0" w:color="auto"/>
          </w:divBdr>
        </w:div>
        <w:div w:id="1191263717">
          <w:marLeft w:val="480"/>
          <w:marRight w:val="0"/>
          <w:marTop w:val="0"/>
          <w:marBottom w:val="0"/>
          <w:divBdr>
            <w:top w:val="none" w:sz="0" w:space="0" w:color="auto"/>
            <w:left w:val="none" w:sz="0" w:space="0" w:color="auto"/>
            <w:bottom w:val="none" w:sz="0" w:space="0" w:color="auto"/>
            <w:right w:val="none" w:sz="0" w:space="0" w:color="auto"/>
          </w:divBdr>
        </w:div>
        <w:div w:id="1198617621">
          <w:marLeft w:val="480"/>
          <w:marRight w:val="0"/>
          <w:marTop w:val="0"/>
          <w:marBottom w:val="0"/>
          <w:divBdr>
            <w:top w:val="none" w:sz="0" w:space="0" w:color="auto"/>
            <w:left w:val="none" w:sz="0" w:space="0" w:color="auto"/>
            <w:bottom w:val="none" w:sz="0" w:space="0" w:color="auto"/>
            <w:right w:val="none" w:sz="0" w:space="0" w:color="auto"/>
          </w:divBdr>
        </w:div>
        <w:div w:id="1211065373">
          <w:marLeft w:val="480"/>
          <w:marRight w:val="0"/>
          <w:marTop w:val="0"/>
          <w:marBottom w:val="0"/>
          <w:divBdr>
            <w:top w:val="none" w:sz="0" w:space="0" w:color="auto"/>
            <w:left w:val="none" w:sz="0" w:space="0" w:color="auto"/>
            <w:bottom w:val="none" w:sz="0" w:space="0" w:color="auto"/>
            <w:right w:val="none" w:sz="0" w:space="0" w:color="auto"/>
          </w:divBdr>
        </w:div>
        <w:div w:id="1234896294">
          <w:marLeft w:val="480"/>
          <w:marRight w:val="0"/>
          <w:marTop w:val="0"/>
          <w:marBottom w:val="0"/>
          <w:divBdr>
            <w:top w:val="none" w:sz="0" w:space="0" w:color="auto"/>
            <w:left w:val="none" w:sz="0" w:space="0" w:color="auto"/>
            <w:bottom w:val="none" w:sz="0" w:space="0" w:color="auto"/>
            <w:right w:val="none" w:sz="0" w:space="0" w:color="auto"/>
          </w:divBdr>
        </w:div>
        <w:div w:id="1316883916">
          <w:marLeft w:val="480"/>
          <w:marRight w:val="0"/>
          <w:marTop w:val="0"/>
          <w:marBottom w:val="0"/>
          <w:divBdr>
            <w:top w:val="none" w:sz="0" w:space="0" w:color="auto"/>
            <w:left w:val="none" w:sz="0" w:space="0" w:color="auto"/>
            <w:bottom w:val="none" w:sz="0" w:space="0" w:color="auto"/>
            <w:right w:val="none" w:sz="0" w:space="0" w:color="auto"/>
          </w:divBdr>
        </w:div>
        <w:div w:id="1397508715">
          <w:marLeft w:val="480"/>
          <w:marRight w:val="0"/>
          <w:marTop w:val="0"/>
          <w:marBottom w:val="0"/>
          <w:divBdr>
            <w:top w:val="none" w:sz="0" w:space="0" w:color="auto"/>
            <w:left w:val="none" w:sz="0" w:space="0" w:color="auto"/>
            <w:bottom w:val="none" w:sz="0" w:space="0" w:color="auto"/>
            <w:right w:val="none" w:sz="0" w:space="0" w:color="auto"/>
          </w:divBdr>
        </w:div>
        <w:div w:id="1438015873">
          <w:marLeft w:val="480"/>
          <w:marRight w:val="0"/>
          <w:marTop w:val="0"/>
          <w:marBottom w:val="0"/>
          <w:divBdr>
            <w:top w:val="none" w:sz="0" w:space="0" w:color="auto"/>
            <w:left w:val="none" w:sz="0" w:space="0" w:color="auto"/>
            <w:bottom w:val="none" w:sz="0" w:space="0" w:color="auto"/>
            <w:right w:val="none" w:sz="0" w:space="0" w:color="auto"/>
          </w:divBdr>
        </w:div>
        <w:div w:id="1485198494">
          <w:marLeft w:val="480"/>
          <w:marRight w:val="0"/>
          <w:marTop w:val="0"/>
          <w:marBottom w:val="0"/>
          <w:divBdr>
            <w:top w:val="none" w:sz="0" w:space="0" w:color="auto"/>
            <w:left w:val="none" w:sz="0" w:space="0" w:color="auto"/>
            <w:bottom w:val="none" w:sz="0" w:space="0" w:color="auto"/>
            <w:right w:val="none" w:sz="0" w:space="0" w:color="auto"/>
          </w:divBdr>
        </w:div>
        <w:div w:id="1563370530">
          <w:marLeft w:val="480"/>
          <w:marRight w:val="0"/>
          <w:marTop w:val="0"/>
          <w:marBottom w:val="0"/>
          <w:divBdr>
            <w:top w:val="none" w:sz="0" w:space="0" w:color="auto"/>
            <w:left w:val="none" w:sz="0" w:space="0" w:color="auto"/>
            <w:bottom w:val="none" w:sz="0" w:space="0" w:color="auto"/>
            <w:right w:val="none" w:sz="0" w:space="0" w:color="auto"/>
          </w:divBdr>
        </w:div>
        <w:div w:id="1568420618">
          <w:marLeft w:val="480"/>
          <w:marRight w:val="0"/>
          <w:marTop w:val="0"/>
          <w:marBottom w:val="0"/>
          <w:divBdr>
            <w:top w:val="none" w:sz="0" w:space="0" w:color="auto"/>
            <w:left w:val="none" w:sz="0" w:space="0" w:color="auto"/>
            <w:bottom w:val="none" w:sz="0" w:space="0" w:color="auto"/>
            <w:right w:val="none" w:sz="0" w:space="0" w:color="auto"/>
          </w:divBdr>
        </w:div>
        <w:div w:id="1651593554">
          <w:marLeft w:val="480"/>
          <w:marRight w:val="0"/>
          <w:marTop w:val="0"/>
          <w:marBottom w:val="0"/>
          <w:divBdr>
            <w:top w:val="none" w:sz="0" w:space="0" w:color="auto"/>
            <w:left w:val="none" w:sz="0" w:space="0" w:color="auto"/>
            <w:bottom w:val="none" w:sz="0" w:space="0" w:color="auto"/>
            <w:right w:val="none" w:sz="0" w:space="0" w:color="auto"/>
          </w:divBdr>
        </w:div>
        <w:div w:id="1654021426">
          <w:marLeft w:val="480"/>
          <w:marRight w:val="0"/>
          <w:marTop w:val="0"/>
          <w:marBottom w:val="0"/>
          <w:divBdr>
            <w:top w:val="none" w:sz="0" w:space="0" w:color="auto"/>
            <w:left w:val="none" w:sz="0" w:space="0" w:color="auto"/>
            <w:bottom w:val="none" w:sz="0" w:space="0" w:color="auto"/>
            <w:right w:val="none" w:sz="0" w:space="0" w:color="auto"/>
          </w:divBdr>
        </w:div>
        <w:div w:id="1670211263">
          <w:marLeft w:val="480"/>
          <w:marRight w:val="0"/>
          <w:marTop w:val="0"/>
          <w:marBottom w:val="0"/>
          <w:divBdr>
            <w:top w:val="none" w:sz="0" w:space="0" w:color="auto"/>
            <w:left w:val="none" w:sz="0" w:space="0" w:color="auto"/>
            <w:bottom w:val="none" w:sz="0" w:space="0" w:color="auto"/>
            <w:right w:val="none" w:sz="0" w:space="0" w:color="auto"/>
          </w:divBdr>
        </w:div>
        <w:div w:id="1714888865">
          <w:marLeft w:val="480"/>
          <w:marRight w:val="0"/>
          <w:marTop w:val="0"/>
          <w:marBottom w:val="0"/>
          <w:divBdr>
            <w:top w:val="none" w:sz="0" w:space="0" w:color="auto"/>
            <w:left w:val="none" w:sz="0" w:space="0" w:color="auto"/>
            <w:bottom w:val="none" w:sz="0" w:space="0" w:color="auto"/>
            <w:right w:val="none" w:sz="0" w:space="0" w:color="auto"/>
          </w:divBdr>
        </w:div>
        <w:div w:id="1728457493">
          <w:marLeft w:val="480"/>
          <w:marRight w:val="0"/>
          <w:marTop w:val="0"/>
          <w:marBottom w:val="0"/>
          <w:divBdr>
            <w:top w:val="none" w:sz="0" w:space="0" w:color="auto"/>
            <w:left w:val="none" w:sz="0" w:space="0" w:color="auto"/>
            <w:bottom w:val="none" w:sz="0" w:space="0" w:color="auto"/>
            <w:right w:val="none" w:sz="0" w:space="0" w:color="auto"/>
          </w:divBdr>
        </w:div>
        <w:div w:id="1772580114">
          <w:marLeft w:val="480"/>
          <w:marRight w:val="0"/>
          <w:marTop w:val="0"/>
          <w:marBottom w:val="0"/>
          <w:divBdr>
            <w:top w:val="none" w:sz="0" w:space="0" w:color="auto"/>
            <w:left w:val="none" w:sz="0" w:space="0" w:color="auto"/>
            <w:bottom w:val="none" w:sz="0" w:space="0" w:color="auto"/>
            <w:right w:val="none" w:sz="0" w:space="0" w:color="auto"/>
          </w:divBdr>
        </w:div>
        <w:div w:id="1816027786">
          <w:marLeft w:val="480"/>
          <w:marRight w:val="0"/>
          <w:marTop w:val="0"/>
          <w:marBottom w:val="0"/>
          <w:divBdr>
            <w:top w:val="none" w:sz="0" w:space="0" w:color="auto"/>
            <w:left w:val="none" w:sz="0" w:space="0" w:color="auto"/>
            <w:bottom w:val="none" w:sz="0" w:space="0" w:color="auto"/>
            <w:right w:val="none" w:sz="0" w:space="0" w:color="auto"/>
          </w:divBdr>
        </w:div>
        <w:div w:id="2064593653">
          <w:marLeft w:val="480"/>
          <w:marRight w:val="0"/>
          <w:marTop w:val="0"/>
          <w:marBottom w:val="0"/>
          <w:divBdr>
            <w:top w:val="none" w:sz="0" w:space="0" w:color="auto"/>
            <w:left w:val="none" w:sz="0" w:space="0" w:color="auto"/>
            <w:bottom w:val="none" w:sz="0" w:space="0" w:color="auto"/>
            <w:right w:val="none" w:sz="0" w:space="0" w:color="auto"/>
          </w:divBdr>
        </w:div>
        <w:div w:id="2071924626">
          <w:marLeft w:val="480"/>
          <w:marRight w:val="0"/>
          <w:marTop w:val="0"/>
          <w:marBottom w:val="0"/>
          <w:divBdr>
            <w:top w:val="none" w:sz="0" w:space="0" w:color="auto"/>
            <w:left w:val="none" w:sz="0" w:space="0" w:color="auto"/>
            <w:bottom w:val="none" w:sz="0" w:space="0" w:color="auto"/>
            <w:right w:val="none" w:sz="0" w:space="0" w:color="auto"/>
          </w:divBdr>
        </w:div>
        <w:div w:id="2125532659">
          <w:marLeft w:val="480"/>
          <w:marRight w:val="0"/>
          <w:marTop w:val="0"/>
          <w:marBottom w:val="0"/>
          <w:divBdr>
            <w:top w:val="none" w:sz="0" w:space="0" w:color="auto"/>
            <w:left w:val="none" w:sz="0" w:space="0" w:color="auto"/>
            <w:bottom w:val="none" w:sz="0" w:space="0" w:color="auto"/>
            <w:right w:val="none" w:sz="0" w:space="0" w:color="auto"/>
          </w:divBdr>
        </w:div>
      </w:divsChild>
    </w:div>
    <w:div w:id="1905095911">
      <w:bodyDiv w:val="1"/>
      <w:marLeft w:val="0"/>
      <w:marRight w:val="0"/>
      <w:marTop w:val="0"/>
      <w:marBottom w:val="0"/>
      <w:divBdr>
        <w:top w:val="none" w:sz="0" w:space="0" w:color="auto"/>
        <w:left w:val="none" w:sz="0" w:space="0" w:color="auto"/>
        <w:bottom w:val="none" w:sz="0" w:space="0" w:color="auto"/>
        <w:right w:val="none" w:sz="0" w:space="0" w:color="auto"/>
      </w:divBdr>
      <w:divsChild>
        <w:div w:id="88963100">
          <w:marLeft w:val="480"/>
          <w:marRight w:val="0"/>
          <w:marTop w:val="0"/>
          <w:marBottom w:val="0"/>
          <w:divBdr>
            <w:top w:val="none" w:sz="0" w:space="0" w:color="auto"/>
            <w:left w:val="none" w:sz="0" w:space="0" w:color="auto"/>
            <w:bottom w:val="none" w:sz="0" w:space="0" w:color="auto"/>
            <w:right w:val="none" w:sz="0" w:space="0" w:color="auto"/>
          </w:divBdr>
        </w:div>
        <w:div w:id="126509352">
          <w:marLeft w:val="480"/>
          <w:marRight w:val="0"/>
          <w:marTop w:val="0"/>
          <w:marBottom w:val="0"/>
          <w:divBdr>
            <w:top w:val="none" w:sz="0" w:space="0" w:color="auto"/>
            <w:left w:val="none" w:sz="0" w:space="0" w:color="auto"/>
            <w:bottom w:val="none" w:sz="0" w:space="0" w:color="auto"/>
            <w:right w:val="none" w:sz="0" w:space="0" w:color="auto"/>
          </w:divBdr>
        </w:div>
        <w:div w:id="221796381">
          <w:marLeft w:val="480"/>
          <w:marRight w:val="0"/>
          <w:marTop w:val="0"/>
          <w:marBottom w:val="0"/>
          <w:divBdr>
            <w:top w:val="none" w:sz="0" w:space="0" w:color="auto"/>
            <w:left w:val="none" w:sz="0" w:space="0" w:color="auto"/>
            <w:bottom w:val="none" w:sz="0" w:space="0" w:color="auto"/>
            <w:right w:val="none" w:sz="0" w:space="0" w:color="auto"/>
          </w:divBdr>
        </w:div>
        <w:div w:id="271131518">
          <w:marLeft w:val="480"/>
          <w:marRight w:val="0"/>
          <w:marTop w:val="0"/>
          <w:marBottom w:val="0"/>
          <w:divBdr>
            <w:top w:val="none" w:sz="0" w:space="0" w:color="auto"/>
            <w:left w:val="none" w:sz="0" w:space="0" w:color="auto"/>
            <w:bottom w:val="none" w:sz="0" w:space="0" w:color="auto"/>
            <w:right w:val="none" w:sz="0" w:space="0" w:color="auto"/>
          </w:divBdr>
        </w:div>
        <w:div w:id="354694699">
          <w:marLeft w:val="480"/>
          <w:marRight w:val="0"/>
          <w:marTop w:val="0"/>
          <w:marBottom w:val="0"/>
          <w:divBdr>
            <w:top w:val="none" w:sz="0" w:space="0" w:color="auto"/>
            <w:left w:val="none" w:sz="0" w:space="0" w:color="auto"/>
            <w:bottom w:val="none" w:sz="0" w:space="0" w:color="auto"/>
            <w:right w:val="none" w:sz="0" w:space="0" w:color="auto"/>
          </w:divBdr>
        </w:div>
        <w:div w:id="419762323">
          <w:marLeft w:val="480"/>
          <w:marRight w:val="0"/>
          <w:marTop w:val="0"/>
          <w:marBottom w:val="0"/>
          <w:divBdr>
            <w:top w:val="none" w:sz="0" w:space="0" w:color="auto"/>
            <w:left w:val="none" w:sz="0" w:space="0" w:color="auto"/>
            <w:bottom w:val="none" w:sz="0" w:space="0" w:color="auto"/>
            <w:right w:val="none" w:sz="0" w:space="0" w:color="auto"/>
          </w:divBdr>
        </w:div>
        <w:div w:id="517500033">
          <w:marLeft w:val="480"/>
          <w:marRight w:val="0"/>
          <w:marTop w:val="0"/>
          <w:marBottom w:val="0"/>
          <w:divBdr>
            <w:top w:val="none" w:sz="0" w:space="0" w:color="auto"/>
            <w:left w:val="none" w:sz="0" w:space="0" w:color="auto"/>
            <w:bottom w:val="none" w:sz="0" w:space="0" w:color="auto"/>
            <w:right w:val="none" w:sz="0" w:space="0" w:color="auto"/>
          </w:divBdr>
        </w:div>
        <w:div w:id="560093362">
          <w:marLeft w:val="480"/>
          <w:marRight w:val="0"/>
          <w:marTop w:val="0"/>
          <w:marBottom w:val="0"/>
          <w:divBdr>
            <w:top w:val="none" w:sz="0" w:space="0" w:color="auto"/>
            <w:left w:val="none" w:sz="0" w:space="0" w:color="auto"/>
            <w:bottom w:val="none" w:sz="0" w:space="0" w:color="auto"/>
            <w:right w:val="none" w:sz="0" w:space="0" w:color="auto"/>
          </w:divBdr>
        </w:div>
        <w:div w:id="574706970">
          <w:marLeft w:val="480"/>
          <w:marRight w:val="0"/>
          <w:marTop w:val="0"/>
          <w:marBottom w:val="0"/>
          <w:divBdr>
            <w:top w:val="none" w:sz="0" w:space="0" w:color="auto"/>
            <w:left w:val="none" w:sz="0" w:space="0" w:color="auto"/>
            <w:bottom w:val="none" w:sz="0" w:space="0" w:color="auto"/>
            <w:right w:val="none" w:sz="0" w:space="0" w:color="auto"/>
          </w:divBdr>
        </w:div>
        <w:div w:id="608513785">
          <w:marLeft w:val="480"/>
          <w:marRight w:val="0"/>
          <w:marTop w:val="0"/>
          <w:marBottom w:val="0"/>
          <w:divBdr>
            <w:top w:val="none" w:sz="0" w:space="0" w:color="auto"/>
            <w:left w:val="none" w:sz="0" w:space="0" w:color="auto"/>
            <w:bottom w:val="none" w:sz="0" w:space="0" w:color="auto"/>
            <w:right w:val="none" w:sz="0" w:space="0" w:color="auto"/>
          </w:divBdr>
        </w:div>
        <w:div w:id="678628970">
          <w:marLeft w:val="480"/>
          <w:marRight w:val="0"/>
          <w:marTop w:val="0"/>
          <w:marBottom w:val="0"/>
          <w:divBdr>
            <w:top w:val="none" w:sz="0" w:space="0" w:color="auto"/>
            <w:left w:val="none" w:sz="0" w:space="0" w:color="auto"/>
            <w:bottom w:val="none" w:sz="0" w:space="0" w:color="auto"/>
            <w:right w:val="none" w:sz="0" w:space="0" w:color="auto"/>
          </w:divBdr>
        </w:div>
        <w:div w:id="778917744">
          <w:marLeft w:val="480"/>
          <w:marRight w:val="0"/>
          <w:marTop w:val="0"/>
          <w:marBottom w:val="0"/>
          <w:divBdr>
            <w:top w:val="none" w:sz="0" w:space="0" w:color="auto"/>
            <w:left w:val="none" w:sz="0" w:space="0" w:color="auto"/>
            <w:bottom w:val="none" w:sz="0" w:space="0" w:color="auto"/>
            <w:right w:val="none" w:sz="0" w:space="0" w:color="auto"/>
          </w:divBdr>
        </w:div>
        <w:div w:id="950742589">
          <w:marLeft w:val="480"/>
          <w:marRight w:val="0"/>
          <w:marTop w:val="0"/>
          <w:marBottom w:val="0"/>
          <w:divBdr>
            <w:top w:val="none" w:sz="0" w:space="0" w:color="auto"/>
            <w:left w:val="none" w:sz="0" w:space="0" w:color="auto"/>
            <w:bottom w:val="none" w:sz="0" w:space="0" w:color="auto"/>
            <w:right w:val="none" w:sz="0" w:space="0" w:color="auto"/>
          </w:divBdr>
        </w:div>
        <w:div w:id="966013889">
          <w:marLeft w:val="480"/>
          <w:marRight w:val="0"/>
          <w:marTop w:val="0"/>
          <w:marBottom w:val="0"/>
          <w:divBdr>
            <w:top w:val="none" w:sz="0" w:space="0" w:color="auto"/>
            <w:left w:val="none" w:sz="0" w:space="0" w:color="auto"/>
            <w:bottom w:val="none" w:sz="0" w:space="0" w:color="auto"/>
            <w:right w:val="none" w:sz="0" w:space="0" w:color="auto"/>
          </w:divBdr>
        </w:div>
        <w:div w:id="1170604800">
          <w:marLeft w:val="480"/>
          <w:marRight w:val="0"/>
          <w:marTop w:val="0"/>
          <w:marBottom w:val="0"/>
          <w:divBdr>
            <w:top w:val="none" w:sz="0" w:space="0" w:color="auto"/>
            <w:left w:val="none" w:sz="0" w:space="0" w:color="auto"/>
            <w:bottom w:val="none" w:sz="0" w:space="0" w:color="auto"/>
            <w:right w:val="none" w:sz="0" w:space="0" w:color="auto"/>
          </w:divBdr>
        </w:div>
        <w:div w:id="1359314686">
          <w:marLeft w:val="480"/>
          <w:marRight w:val="0"/>
          <w:marTop w:val="0"/>
          <w:marBottom w:val="0"/>
          <w:divBdr>
            <w:top w:val="none" w:sz="0" w:space="0" w:color="auto"/>
            <w:left w:val="none" w:sz="0" w:space="0" w:color="auto"/>
            <w:bottom w:val="none" w:sz="0" w:space="0" w:color="auto"/>
            <w:right w:val="none" w:sz="0" w:space="0" w:color="auto"/>
          </w:divBdr>
        </w:div>
        <w:div w:id="1485321255">
          <w:marLeft w:val="480"/>
          <w:marRight w:val="0"/>
          <w:marTop w:val="0"/>
          <w:marBottom w:val="0"/>
          <w:divBdr>
            <w:top w:val="none" w:sz="0" w:space="0" w:color="auto"/>
            <w:left w:val="none" w:sz="0" w:space="0" w:color="auto"/>
            <w:bottom w:val="none" w:sz="0" w:space="0" w:color="auto"/>
            <w:right w:val="none" w:sz="0" w:space="0" w:color="auto"/>
          </w:divBdr>
        </w:div>
        <w:div w:id="1505628499">
          <w:marLeft w:val="480"/>
          <w:marRight w:val="0"/>
          <w:marTop w:val="0"/>
          <w:marBottom w:val="0"/>
          <w:divBdr>
            <w:top w:val="none" w:sz="0" w:space="0" w:color="auto"/>
            <w:left w:val="none" w:sz="0" w:space="0" w:color="auto"/>
            <w:bottom w:val="none" w:sz="0" w:space="0" w:color="auto"/>
            <w:right w:val="none" w:sz="0" w:space="0" w:color="auto"/>
          </w:divBdr>
        </w:div>
        <w:div w:id="1562595070">
          <w:marLeft w:val="480"/>
          <w:marRight w:val="0"/>
          <w:marTop w:val="0"/>
          <w:marBottom w:val="0"/>
          <w:divBdr>
            <w:top w:val="none" w:sz="0" w:space="0" w:color="auto"/>
            <w:left w:val="none" w:sz="0" w:space="0" w:color="auto"/>
            <w:bottom w:val="none" w:sz="0" w:space="0" w:color="auto"/>
            <w:right w:val="none" w:sz="0" w:space="0" w:color="auto"/>
          </w:divBdr>
        </w:div>
        <w:div w:id="1693874873">
          <w:marLeft w:val="480"/>
          <w:marRight w:val="0"/>
          <w:marTop w:val="0"/>
          <w:marBottom w:val="0"/>
          <w:divBdr>
            <w:top w:val="none" w:sz="0" w:space="0" w:color="auto"/>
            <w:left w:val="none" w:sz="0" w:space="0" w:color="auto"/>
            <w:bottom w:val="none" w:sz="0" w:space="0" w:color="auto"/>
            <w:right w:val="none" w:sz="0" w:space="0" w:color="auto"/>
          </w:divBdr>
        </w:div>
        <w:div w:id="1741097625">
          <w:marLeft w:val="480"/>
          <w:marRight w:val="0"/>
          <w:marTop w:val="0"/>
          <w:marBottom w:val="0"/>
          <w:divBdr>
            <w:top w:val="none" w:sz="0" w:space="0" w:color="auto"/>
            <w:left w:val="none" w:sz="0" w:space="0" w:color="auto"/>
            <w:bottom w:val="none" w:sz="0" w:space="0" w:color="auto"/>
            <w:right w:val="none" w:sz="0" w:space="0" w:color="auto"/>
          </w:divBdr>
        </w:div>
        <w:div w:id="1797287246">
          <w:marLeft w:val="480"/>
          <w:marRight w:val="0"/>
          <w:marTop w:val="0"/>
          <w:marBottom w:val="0"/>
          <w:divBdr>
            <w:top w:val="none" w:sz="0" w:space="0" w:color="auto"/>
            <w:left w:val="none" w:sz="0" w:space="0" w:color="auto"/>
            <w:bottom w:val="none" w:sz="0" w:space="0" w:color="auto"/>
            <w:right w:val="none" w:sz="0" w:space="0" w:color="auto"/>
          </w:divBdr>
        </w:div>
        <w:div w:id="1819496963">
          <w:marLeft w:val="480"/>
          <w:marRight w:val="0"/>
          <w:marTop w:val="0"/>
          <w:marBottom w:val="0"/>
          <w:divBdr>
            <w:top w:val="none" w:sz="0" w:space="0" w:color="auto"/>
            <w:left w:val="none" w:sz="0" w:space="0" w:color="auto"/>
            <w:bottom w:val="none" w:sz="0" w:space="0" w:color="auto"/>
            <w:right w:val="none" w:sz="0" w:space="0" w:color="auto"/>
          </w:divBdr>
        </w:div>
        <w:div w:id="1890452275">
          <w:marLeft w:val="480"/>
          <w:marRight w:val="0"/>
          <w:marTop w:val="0"/>
          <w:marBottom w:val="0"/>
          <w:divBdr>
            <w:top w:val="none" w:sz="0" w:space="0" w:color="auto"/>
            <w:left w:val="none" w:sz="0" w:space="0" w:color="auto"/>
            <w:bottom w:val="none" w:sz="0" w:space="0" w:color="auto"/>
            <w:right w:val="none" w:sz="0" w:space="0" w:color="auto"/>
          </w:divBdr>
        </w:div>
        <w:div w:id="1925188393">
          <w:marLeft w:val="480"/>
          <w:marRight w:val="0"/>
          <w:marTop w:val="0"/>
          <w:marBottom w:val="0"/>
          <w:divBdr>
            <w:top w:val="none" w:sz="0" w:space="0" w:color="auto"/>
            <w:left w:val="none" w:sz="0" w:space="0" w:color="auto"/>
            <w:bottom w:val="none" w:sz="0" w:space="0" w:color="auto"/>
            <w:right w:val="none" w:sz="0" w:space="0" w:color="auto"/>
          </w:divBdr>
        </w:div>
        <w:div w:id="1956793693">
          <w:marLeft w:val="480"/>
          <w:marRight w:val="0"/>
          <w:marTop w:val="0"/>
          <w:marBottom w:val="0"/>
          <w:divBdr>
            <w:top w:val="none" w:sz="0" w:space="0" w:color="auto"/>
            <w:left w:val="none" w:sz="0" w:space="0" w:color="auto"/>
            <w:bottom w:val="none" w:sz="0" w:space="0" w:color="auto"/>
            <w:right w:val="none" w:sz="0" w:space="0" w:color="auto"/>
          </w:divBdr>
        </w:div>
        <w:div w:id="1966888729">
          <w:marLeft w:val="480"/>
          <w:marRight w:val="0"/>
          <w:marTop w:val="0"/>
          <w:marBottom w:val="0"/>
          <w:divBdr>
            <w:top w:val="none" w:sz="0" w:space="0" w:color="auto"/>
            <w:left w:val="none" w:sz="0" w:space="0" w:color="auto"/>
            <w:bottom w:val="none" w:sz="0" w:space="0" w:color="auto"/>
            <w:right w:val="none" w:sz="0" w:space="0" w:color="auto"/>
          </w:divBdr>
        </w:div>
        <w:div w:id="1979725968">
          <w:marLeft w:val="480"/>
          <w:marRight w:val="0"/>
          <w:marTop w:val="0"/>
          <w:marBottom w:val="0"/>
          <w:divBdr>
            <w:top w:val="none" w:sz="0" w:space="0" w:color="auto"/>
            <w:left w:val="none" w:sz="0" w:space="0" w:color="auto"/>
            <w:bottom w:val="none" w:sz="0" w:space="0" w:color="auto"/>
            <w:right w:val="none" w:sz="0" w:space="0" w:color="auto"/>
          </w:divBdr>
        </w:div>
        <w:div w:id="2092116261">
          <w:marLeft w:val="480"/>
          <w:marRight w:val="0"/>
          <w:marTop w:val="0"/>
          <w:marBottom w:val="0"/>
          <w:divBdr>
            <w:top w:val="none" w:sz="0" w:space="0" w:color="auto"/>
            <w:left w:val="none" w:sz="0" w:space="0" w:color="auto"/>
            <w:bottom w:val="none" w:sz="0" w:space="0" w:color="auto"/>
            <w:right w:val="none" w:sz="0" w:space="0" w:color="auto"/>
          </w:divBdr>
        </w:div>
      </w:divsChild>
    </w:div>
    <w:div w:id="1905793003">
      <w:bodyDiv w:val="1"/>
      <w:marLeft w:val="0"/>
      <w:marRight w:val="0"/>
      <w:marTop w:val="0"/>
      <w:marBottom w:val="0"/>
      <w:divBdr>
        <w:top w:val="none" w:sz="0" w:space="0" w:color="auto"/>
        <w:left w:val="none" w:sz="0" w:space="0" w:color="auto"/>
        <w:bottom w:val="none" w:sz="0" w:space="0" w:color="auto"/>
        <w:right w:val="none" w:sz="0" w:space="0" w:color="auto"/>
      </w:divBdr>
    </w:div>
    <w:div w:id="1905918811">
      <w:bodyDiv w:val="1"/>
      <w:marLeft w:val="0"/>
      <w:marRight w:val="0"/>
      <w:marTop w:val="0"/>
      <w:marBottom w:val="0"/>
      <w:divBdr>
        <w:top w:val="none" w:sz="0" w:space="0" w:color="auto"/>
        <w:left w:val="none" w:sz="0" w:space="0" w:color="auto"/>
        <w:bottom w:val="none" w:sz="0" w:space="0" w:color="auto"/>
        <w:right w:val="none" w:sz="0" w:space="0" w:color="auto"/>
      </w:divBdr>
    </w:div>
    <w:div w:id="1906183697">
      <w:bodyDiv w:val="1"/>
      <w:marLeft w:val="0"/>
      <w:marRight w:val="0"/>
      <w:marTop w:val="0"/>
      <w:marBottom w:val="0"/>
      <w:divBdr>
        <w:top w:val="none" w:sz="0" w:space="0" w:color="auto"/>
        <w:left w:val="none" w:sz="0" w:space="0" w:color="auto"/>
        <w:bottom w:val="none" w:sz="0" w:space="0" w:color="auto"/>
        <w:right w:val="none" w:sz="0" w:space="0" w:color="auto"/>
      </w:divBdr>
    </w:div>
    <w:div w:id="1906258533">
      <w:bodyDiv w:val="1"/>
      <w:marLeft w:val="0"/>
      <w:marRight w:val="0"/>
      <w:marTop w:val="0"/>
      <w:marBottom w:val="0"/>
      <w:divBdr>
        <w:top w:val="none" w:sz="0" w:space="0" w:color="auto"/>
        <w:left w:val="none" w:sz="0" w:space="0" w:color="auto"/>
        <w:bottom w:val="none" w:sz="0" w:space="0" w:color="auto"/>
        <w:right w:val="none" w:sz="0" w:space="0" w:color="auto"/>
      </w:divBdr>
    </w:div>
    <w:div w:id="1906405259">
      <w:bodyDiv w:val="1"/>
      <w:marLeft w:val="0"/>
      <w:marRight w:val="0"/>
      <w:marTop w:val="0"/>
      <w:marBottom w:val="0"/>
      <w:divBdr>
        <w:top w:val="none" w:sz="0" w:space="0" w:color="auto"/>
        <w:left w:val="none" w:sz="0" w:space="0" w:color="auto"/>
        <w:bottom w:val="none" w:sz="0" w:space="0" w:color="auto"/>
        <w:right w:val="none" w:sz="0" w:space="0" w:color="auto"/>
      </w:divBdr>
    </w:div>
    <w:div w:id="1907183057">
      <w:bodyDiv w:val="1"/>
      <w:marLeft w:val="0"/>
      <w:marRight w:val="0"/>
      <w:marTop w:val="0"/>
      <w:marBottom w:val="0"/>
      <w:divBdr>
        <w:top w:val="none" w:sz="0" w:space="0" w:color="auto"/>
        <w:left w:val="none" w:sz="0" w:space="0" w:color="auto"/>
        <w:bottom w:val="none" w:sz="0" w:space="0" w:color="auto"/>
        <w:right w:val="none" w:sz="0" w:space="0" w:color="auto"/>
      </w:divBdr>
    </w:div>
    <w:div w:id="1907185844">
      <w:bodyDiv w:val="1"/>
      <w:marLeft w:val="0"/>
      <w:marRight w:val="0"/>
      <w:marTop w:val="0"/>
      <w:marBottom w:val="0"/>
      <w:divBdr>
        <w:top w:val="none" w:sz="0" w:space="0" w:color="auto"/>
        <w:left w:val="none" w:sz="0" w:space="0" w:color="auto"/>
        <w:bottom w:val="none" w:sz="0" w:space="0" w:color="auto"/>
        <w:right w:val="none" w:sz="0" w:space="0" w:color="auto"/>
      </w:divBdr>
    </w:div>
    <w:div w:id="1907372383">
      <w:bodyDiv w:val="1"/>
      <w:marLeft w:val="0"/>
      <w:marRight w:val="0"/>
      <w:marTop w:val="0"/>
      <w:marBottom w:val="0"/>
      <w:divBdr>
        <w:top w:val="none" w:sz="0" w:space="0" w:color="auto"/>
        <w:left w:val="none" w:sz="0" w:space="0" w:color="auto"/>
        <w:bottom w:val="none" w:sz="0" w:space="0" w:color="auto"/>
        <w:right w:val="none" w:sz="0" w:space="0" w:color="auto"/>
      </w:divBdr>
    </w:div>
    <w:div w:id="1907950545">
      <w:bodyDiv w:val="1"/>
      <w:marLeft w:val="0"/>
      <w:marRight w:val="0"/>
      <w:marTop w:val="0"/>
      <w:marBottom w:val="0"/>
      <w:divBdr>
        <w:top w:val="none" w:sz="0" w:space="0" w:color="auto"/>
        <w:left w:val="none" w:sz="0" w:space="0" w:color="auto"/>
        <w:bottom w:val="none" w:sz="0" w:space="0" w:color="auto"/>
        <w:right w:val="none" w:sz="0" w:space="0" w:color="auto"/>
      </w:divBdr>
    </w:div>
    <w:div w:id="1908148206">
      <w:bodyDiv w:val="1"/>
      <w:marLeft w:val="0"/>
      <w:marRight w:val="0"/>
      <w:marTop w:val="0"/>
      <w:marBottom w:val="0"/>
      <w:divBdr>
        <w:top w:val="none" w:sz="0" w:space="0" w:color="auto"/>
        <w:left w:val="none" w:sz="0" w:space="0" w:color="auto"/>
        <w:bottom w:val="none" w:sz="0" w:space="0" w:color="auto"/>
        <w:right w:val="none" w:sz="0" w:space="0" w:color="auto"/>
      </w:divBdr>
    </w:div>
    <w:div w:id="1908150947">
      <w:bodyDiv w:val="1"/>
      <w:marLeft w:val="0"/>
      <w:marRight w:val="0"/>
      <w:marTop w:val="0"/>
      <w:marBottom w:val="0"/>
      <w:divBdr>
        <w:top w:val="none" w:sz="0" w:space="0" w:color="auto"/>
        <w:left w:val="none" w:sz="0" w:space="0" w:color="auto"/>
        <w:bottom w:val="none" w:sz="0" w:space="0" w:color="auto"/>
        <w:right w:val="none" w:sz="0" w:space="0" w:color="auto"/>
      </w:divBdr>
    </w:div>
    <w:div w:id="1908415821">
      <w:bodyDiv w:val="1"/>
      <w:marLeft w:val="0"/>
      <w:marRight w:val="0"/>
      <w:marTop w:val="0"/>
      <w:marBottom w:val="0"/>
      <w:divBdr>
        <w:top w:val="none" w:sz="0" w:space="0" w:color="auto"/>
        <w:left w:val="none" w:sz="0" w:space="0" w:color="auto"/>
        <w:bottom w:val="none" w:sz="0" w:space="0" w:color="auto"/>
        <w:right w:val="none" w:sz="0" w:space="0" w:color="auto"/>
      </w:divBdr>
    </w:div>
    <w:div w:id="1908421682">
      <w:bodyDiv w:val="1"/>
      <w:marLeft w:val="0"/>
      <w:marRight w:val="0"/>
      <w:marTop w:val="0"/>
      <w:marBottom w:val="0"/>
      <w:divBdr>
        <w:top w:val="none" w:sz="0" w:space="0" w:color="auto"/>
        <w:left w:val="none" w:sz="0" w:space="0" w:color="auto"/>
        <w:bottom w:val="none" w:sz="0" w:space="0" w:color="auto"/>
        <w:right w:val="none" w:sz="0" w:space="0" w:color="auto"/>
      </w:divBdr>
    </w:div>
    <w:div w:id="1908488791">
      <w:bodyDiv w:val="1"/>
      <w:marLeft w:val="0"/>
      <w:marRight w:val="0"/>
      <w:marTop w:val="0"/>
      <w:marBottom w:val="0"/>
      <w:divBdr>
        <w:top w:val="none" w:sz="0" w:space="0" w:color="auto"/>
        <w:left w:val="none" w:sz="0" w:space="0" w:color="auto"/>
        <w:bottom w:val="none" w:sz="0" w:space="0" w:color="auto"/>
        <w:right w:val="none" w:sz="0" w:space="0" w:color="auto"/>
      </w:divBdr>
    </w:div>
    <w:div w:id="1909417932">
      <w:bodyDiv w:val="1"/>
      <w:marLeft w:val="0"/>
      <w:marRight w:val="0"/>
      <w:marTop w:val="0"/>
      <w:marBottom w:val="0"/>
      <w:divBdr>
        <w:top w:val="none" w:sz="0" w:space="0" w:color="auto"/>
        <w:left w:val="none" w:sz="0" w:space="0" w:color="auto"/>
        <w:bottom w:val="none" w:sz="0" w:space="0" w:color="auto"/>
        <w:right w:val="none" w:sz="0" w:space="0" w:color="auto"/>
      </w:divBdr>
    </w:div>
    <w:div w:id="1909612690">
      <w:bodyDiv w:val="1"/>
      <w:marLeft w:val="0"/>
      <w:marRight w:val="0"/>
      <w:marTop w:val="0"/>
      <w:marBottom w:val="0"/>
      <w:divBdr>
        <w:top w:val="none" w:sz="0" w:space="0" w:color="auto"/>
        <w:left w:val="none" w:sz="0" w:space="0" w:color="auto"/>
        <w:bottom w:val="none" w:sz="0" w:space="0" w:color="auto"/>
        <w:right w:val="none" w:sz="0" w:space="0" w:color="auto"/>
      </w:divBdr>
    </w:div>
    <w:div w:id="1909614158">
      <w:bodyDiv w:val="1"/>
      <w:marLeft w:val="0"/>
      <w:marRight w:val="0"/>
      <w:marTop w:val="0"/>
      <w:marBottom w:val="0"/>
      <w:divBdr>
        <w:top w:val="none" w:sz="0" w:space="0" w:color="auto"/>
        <w:left w:val="none" w:sz="0" w:space="0" w:color="auto"/>
        <w:bottom w:val="none" w:sz="0" w:space="0" w:color="auto"/>
        <w:right w:val="none" w:sz="0" w:space="0" w:color="auto"/>
      </w:divBdr>
    </w:div>
    <w:div w:id="1909654136">
      <w:bodyDiv w:val="1"/>
      <w:marLeft w:val="0"/>
      <w:marRight w:val="0"/>
      <w:marTop w:val="0"/>
      <w:marBottom w:val="0"/>
      <w:divBdr>
        <w:top w:val="none" w:sz="0" w:space="0" w:color="auto"/>
        <w:left w:val="none" w:sz="0" w:space="0" w:color="auto"/>
        <w:bottom w:val="none" w:sz="0" w:space="0" w:color="auto"/>
        <w:right w:val="none" w:sz="0" w:space="0" w:color="auto"/>
      </w:divBdr>
    </w:div>
    <w:div w:id="1909880460">
      <w:bodyDiv w:val="1"/>
      <w:marLeft w:val="0"/>
      <w:marRight w:val="0"/>
      <w:marTop w:val="0"/>
      <w:marBottom w:val="0"/>
      <w:divBdr>
        <w:top w:val="none" w:sz="0" w:space="0" w:color="auto"/>
        <w:left w:val="none" w:sz="0" w:space="0" w:color="auto"/>
        <w:bottom w:val="none" w:sz="0" w:space="0" w:color="auto"/>
        <w:right w:val="none" w:sz="0" w:space="0" w:color="auto"/>
      </w:divBdr>
    </w:div>
    <w:div w:id="1910531728">
      <w:bodyDiv w:val="1"/>
      <w:marLeft w:val="0"/>
      <w:marRight w:val="0"/>
      <w:marTop w:val="0"/>
      <w:marBottom w:val="0"/>
      <w:divBdr>
        <w:top w:val="none" w:sz="0" w:space="0" w:color="auto"/>
        <w:left w:val="none" w:sz="0" w:space="0" w:color="auto"/>
        <w:bottom w:val="none" w:sz="0" w:space="0" w:color="auto"/>
        <w:right w:val="none" w:sz="0" w:space="0" w:color="auto"/>
      </w:divBdr>
    </w:div>
    <w:div w:id="1910849544">
      <w:bodyDiv w:val="1"/>
      <w:marLeft w:val="0"/>
      <w:marRight w:val="0"/>
      <w:marTop w:val="0"/>
      <w:marBottom w:val="0"/>
      <w:divBdr>
        <w:top w:val="none" w:sz="0" w:space="0" w:color="auto"/>
        <w:left w:val="none" w:sz="0" w:space="0" w:color="auto"/>
        <w:bottom w:val="none" w:sz="0" w:space="0" w:color="auto"/>
        <w:right w:val="none" w:sz="0" w:space="0" w:color="auto"/>
      </w:divBdr>
    </w:div>
    <w:div w:id="1911885272">
      <w:bodyDiv w:val="1"/>
      <w:marLeft w:val="0"/>
      <w:marRight w:val="0"/>
      <w:marTop w:val="0"/>
      <w:marBottom w:val="0"/>
      <w:divBdr>
        <w:top w:val="none" w:sz="0" w:space="0" w:color="auto"/>
        <w:left w:val="none" w:sz="0" w:space="0" w:color="auto"/>
        <w:bottom w:val="none" w:sz="0" w:space="0" w:color="auto"/>
        <w:right w:val="none" w:sz="0" w:space="0" w:color="auto"/>
      </w:divBdr>
    </w:div>
    <w:div w:id="1912962748">
      <w:bodyDiv w:val="1"/>
      <w:marLeft w:val="0"/>
      <w:marRight w:val="0"/>
      <w:marTop w:val="0"/>
      <w:marBottom w:val="0"/>
      <w:divBdr>
        <w:top w:val="none" w:sz="0" w:space="0" w:color="auto"/>
        <w:left w:val="none" w:sz="0" w:space="0" w:color="auto"/>
        <w:bottom w:val="none" w:sz="0" w:space="0" w:color="auto"/>
        <w:right w:val="none" w:sz="0" w:space="0" w:color="auto"/>
      </w:divBdr>
    </w:div>
    <w:div w:id="1913389158">
      <w:bodyDiv w:val="1"/>
      <w:marLeft w:val="0"/>
      <w:marRight w:val="0"/>
      <w:marTop w:val="0"/>
      <w:marBottom w:val="0"/>
      <w:divBdr>
        <w:top w:val="none" w:sz="0" w:space="0" w:color="auto"/>
        <w:left w:val="none" w:sz="0" w:space="0" w:color="auto"/>
        <w:bottom w:val="none" w:sz="0" w:space="0" w:color="auto"/>
        <w:right w:val="none" w:sz="0" w:space="0" w:color="auto"/>
      </w:divBdr>
    </w:div>
    <w:div w:id="1913391693">
      <w:bodyDiv w:val="1"/>
      <w:marLeft w:val="0"/>
      <w:marRight w:val="0"/>
      <w:marTop w:val="0"/>
      <w:marBottom w:val="0"/>
      <w:divBdr>
        <w:top w:val="none" w:sz="0" w:space="0" w:color="auto"/>
        <w:left w:val="none" w:sz="0" w:space="0" w:color="auto"/>
        <w:bottom w:val="none" w:sz="0" w:space="0" w:color="auto"/>
        <w:right w:val="none" w:sz="0" w:space="0" w:color="auto"/>
      </w:divBdr>
    </w:div>
    <w:div w:id="1914972488">
      <w:bodyDiv w:val="1"/>
      <w:marLeft w:val="0"/>
      <w:marRight w:val="0"/>
      <w:marTop w:val="0"/>
      <w:marBottom w:val="0"/>
      <w:divBdr>
        <w:top w:val="none" w:sz="0" w:space="0" w:color="auto"/>
        <w:left w:val="none" w:sz="0" w:space="0" w:color="auto"/>
        <w:bottom w:val="none" w:sz="0" w:space="0" w:color="auto"/>
        <w:right w:val="none" w:sz="0" w:space="0" w:color="auto"/>
      </w:divBdr>
    </w:div>
    <w:div w:id="1915431324">
      <w:bodyDiv w:val="1"/>
      <w:marLeft w:val="0"/>
      <w:marRight w:val="0"/>
      <w:marTop w:val="0"/>
      <w:marBottom w:val="0"/>
      <w:divBdr>
        <w:top w:val="none" w:sz="0" w:space="0" w:color="auto"/>
        <w:left w:val="none" w:sz="0" w:space="0" w:color="auto"/>
        <w:bottom w:val="none" w:sz="0" w:space="0" w:color="auto"/>
        <w:right w:val="none" w:sz="0" w:space="0" w:color="auto"/>
      </w:divBdr>
    </w:div>
    <w:div w:id="1915554766">
      <w:bodyDiv w:val="1"/>
      <w:marLeft w:val="0"/>
      <w:marRight w:val="0"/>
      <w:marTop w:val="0"/>
      <w:marBottom w:val="0"/>
      <w:divBdr>
        <w:top w:val="none" w:sz="0" w:space="0" w:color="auto"/>
        <w:left w:val="none" w:sz="0" w:space="0" w:color="auto"/>
        <w:bottom w:val="none" w:sz="0" w:space="0" w:color="auto"/>
        <w:right w:val="none" w:sz="0" w:space="0" w:color="auto"/>
      </w:divBdr>
    </w:div>
    <w:div w:id="1916042313">
      <w:bodyDiv w:val="1"/>
      <w:marLeft w:val="0"/>
      <w:marRight w:val="0"/>
      <w:marTop w:val="0"/>
      <w:marBottom w:val="0"/>
      <w:divBdr>
        <w:top w:val="none" w:sz="0" w:space="0" w:color="auto"/>
        <w:left w:val="none" w:sz="0" w:space="0" w:color="auto"/>
        <w:bottom w:val="none" w:sz="0" w:space="0" w:color="auto"/>
        <w:right w:val="none" w:sz="0" w:space="0" w:color="auto"/>
      </w:divBdr>
    </w:div>
    <w:div w:id="1916283827">
      <w:bodyDiv w:val="1"/>
      <w:marLeft w:val="0"/>
      <w:marRight w:val="0"/>
      <w:marTop w:val="0"/>
      <w:marBottom w:val="0"/>
      <w:divBdr>
        <w:top w:val="none" w:sz="0" w:space="0" w:color="auto"/>
        <w:left w:val="none" w:sz="0" w:space="0" w:color="auto"/>
        <w:bottom w:val="none" w:sz="0" w:space="0" w:color="auto"/>
        <w:right w:val="none" w:sz="0" w:space="0" w:color="auto"/>
      </w:divBdr>
    </w:div>
    <w:div w:id="1916432390">
      <w:bodyDiv w:val="1"/>
      <w:marLeft w:val="0"/>
      <w:marRight w:val="0"/>
      <w:marTop w:val="0"/>
      <w:marBottom w:val="0"/>
      <w:divBdr>
        <w:top w:val="none" w:sz="0" w:space="0" w:color="auto"/>
        <w:left w:val="none" w:sz="0" w:space="0" w:color="auto"/>
        <w:bottom w:val="none" w:sz="0" w:space="0" w:color="auto"/>
        <w:right w:val="none" w:sz="0" w:space="0" w:color="auto"/>
      </w:divBdr>
    </w:div>
    <w:div w:id="1916547624">
      <w:bodyDiv w:val="1"/>
      <w:marLeft w:val="0"/>
      <w:marRight w:val="0"/>
      <w:marTop w:val="0"/>
      <w:marBottom w:val="0"/>
      <w:divBdr>
        <w:top w:val="none" w:sz="0" w:space="0" w:color="auto"/>
        <w:left w:val="none" w:sz="0" w:space="0" w:color="auto"/>
        <w:bottom w:val="none" w:sz="0" w:space="0" w:color="auto"/>
        <w:right w:val="none" w:sz="0" w:space="0" w:color="auto"/>
      </w:divBdr>
    </w:div>
    <w:div w:id="1916864169">
      <w:bodyDiv w:val="1"/>
      <w:marLeft w:val="0"/>
      <w:marRight w:val="0"/>
      <w:marTop w:val="0"/>
      <w:marBottom w:val="0"/>
      <w:divBdr>
        <w:top w:val="none" w:sz="0" w:space="0" w:color="auto"/>
        <w:left w:val="none" w:sz="0" w:space="0" w:color="auto"/>
        <w:bottom w:val="none" w:sz="0" w:space="0" w:color="auto"/>
        <w:right w:val="none" w:sz="0" w:space="0" w:color="auto"/>
      </w:divBdr>
    </w:div>
    <w:div w:id="1916893946">
      <w:bodyDiv w:val="1"/>
      <w:marLeft w:val="0"/>
      <w:marRight w:val="0"/>
      <w:marTop w:val="0"/>
      <w:marBottom w:val="0"/>
      <w:divBdr>
        <w:top w:val="none" w:sz="0" w:space="0" w:color="auto"/>
        <w:left w:val="none" w:sz="0" w:space="0" w:color="auto"/>
        <w:bottom w:val="none" w:sz="0" w:space="0" w:color="auto"/>
        <w:right w:val="none" w:sz="0" w:space="0" w:color="auto"/>
      </w:divBdr>
    </w:div>
    <w:div w:id="1917745535">
      <w:bodyDiv w:val="1"/>
      <w:marLeft w:val="0"/>
      <w:marRight w:val="0"/>
      <w:marTop w:val="0"/>
      <w:marBottom w:val="0"/>
      <w:divBdr>
        <w:top w:val="none" w:sz="0" w:space="0" w:color="auto"/>
        <w:left w:val="none" w:sz="0" w:space="0" w:color="auto"/>
        <w:bottom w:val="none" w:sz="0" w:space="0" w:color="auto"/>
        <w:right w:val="none" w:sz="0" w:space="0" w:color="auto"/>
      </w:divBdr>
    </w:div>
    <w:div w:id="1918056293">
      <w:bodyDiv w:val="1"/>
      <w:marLeft w:val="0"/>
      <w:marRight w:val="0"/>
      <w:marTop w:val="0"/>
      <w:marBottom w:val="0"/>
      <w:divBdr>
        <w:top w:val="none" w:sz="0" w:space="0" w:color="auto"/>
        <w:left w:val="none" w:sz="0" w:space="0" w:color="auto"/>
        <w:bottom w:val="none" w:sz="0" w:space="0" w:color="auto"/>
        <w:right w:val="none" w:sz="0" w:space="0" w:color="auto"/>
      </w:divBdr>
      <w:divsChild>
        <w:div w:id="1325578">
          <w:marLeft w:val="480"/>
          <w:marRight w:val="0"/>
          <w:marTop w:val="0"/>
          <w:marBottom w:val="0"/>
          <w:divBdr>
            <w:top w:val="none" w:sz="0" w:space="0" w:color="auto"/>
            <w:left w:val="none" w:sz="0" w:space="0" w:color="auto"/>
            <w:bottom w:val="none" w:sz="0" w:space="0" w:color="auto"/>
            <w:right w:val="none" w:sz="0" w:space="0" w:color="auto"/>
          </w:divBdr>
        </w:div>
        <w:div w:id="25524712">
          <w:marLeft w:val="480"/>
          <w:marRight w:val="0"/>
          <w:marTop w:val="0"/>
          <w:marBottom w:val="0"/>
          <w:divBdr>
            <w:top w:val="none" w:sz="0" w:space="0" w:color="auto"/>
            <w:left w:val="none" w:sz="0" w:space="0" w:color="auto"/>
            <w:bottom w:val="none" w:sz="0" w:space="0" w:color="auto"/>
            <w:right w:val="none" w:sz="0" w:space="0" w:color="auto"/>
          </w:divBdr>
        </w:div>
        <w:div w:id="67000733">
          <w:marLeft w:val="480"/>
          <w:marRight w:val="0"/>
          <w:marTop w:val="0"/>
          <w:marBottom w:val="0"/>
          <w:divBdr>
            <w:top w:val="none" w:sz="0" w:space="0" w:color="auto"/>
            <w:left w:val="none" w:sz="0" w:space="0" w:color="auto"/>
            <w:bottom w:val="none" w:sz="0" w:space="0" w:color="auto"/>
            <w:right w:val="none" w:sz="0" w:space="0" w:color="auto"/>
          </w:divBdr>
        </w:div>
        <w:div w:id="145169986">
          <w:marLeft w:val="480"/>
          <w:marRight w:val="0"/>
          <w:marTop w:val="0"/>
          <w:marBottom w:val="0"/>
          <w:divBdr>
            <w:top w:val="none" w:sz="0" w:space="0" w:color="auto"/>
            <w:left w:val="none" w:sz="0" w:space="0" w:color="auto"/>
            <w:bottom w:val="none" w:sz="0" w:space="0" w:color="auto"/>
            <w:right w:val="none" w:sz="0" w:space="0" w:color="auto"/>
          </w:divBdr>
        </w:div>
        <w:div w:id="168451571">
          <w:marLeft w:val="480"/>
          <w:marRight w:val="0"/>
          <w:marTop w:val="0"/>
          <w:marBottom w:val="0"/>
          <w:divBdr>
            <w:top w:val="none" w:sz="0" w:space="0" w:color="auto"/>
            <w:left w:val="none" w:sz="0" w:space="0" w:color="auto"/>
            <w:bottom w:val="none" w:sz="0" w:space="0" w:color="auto"/>
            <w:right w:val="none" w:sz="0" w:space="0" w:color="auto"/>
          </w:divBdr>
        </w:div>
        <w:div w:id="189075842">
          <w:marLeft w:val="480"/>
          <w:marRight w:val="0"/>
          <w:marTop w:val="0"/>
          <w:marBottom w:val="0"/>
          <w:divBdr>
            <w:top w:val="none" w:sz="0" w:space="0" w:color="auto"/>
            <w:left w:val="none" w:sz="0" w:space="0" w:color="auto"/>
            <w:bottom w:val="none" w:sz="0" w:space="0" w:color="auto"/>
            <w:right w:val="none" w:sz="0" w:space="0" w:color="auto"/>
          </w:divBdr>
        </w:div>
        <w:div w:id="261693952">
          <w:marLeft w:val="480"/>
          <w:marRight w:val="0"/>
          <w:marTop w:val="0"/>
          <w:marBottom w:val="0"/>
          <w:divBdr>
            <w:top w:val="none" w:sz="0" w:space="0" w:color="auto"/>
            <w:left w:val="none" w:sz="0" w:space="0" w:color="auto"/>
            <w:bottom w:val="none" w:sz="0" w:space="0" w:color="auto"/>
            <w:right w:val="none" w:sz="0" w:space="0" w:color="auto"/>
          </w:divBdr>
        </w:div>
        <w:div w:id="300695308">
          <w:marLeft w:val="480"/>
          <w:marRight w:val="0"/>
          <w:marTop w:val="0"/>
          <w:marBottom w:val="0"/>
          <w:divBdr>
            <w:top w:val="none" w:sz="0" w:space="0" w:color="auto"/>
            <w:left w:val="none" w:sz="0" w:space="0" w:color="auto"/>
            <w:bottom w:val="none" w:sz="0" w:space="0" w:color="auto"/>
            <w:right w:val="none" w:sz="0" w:space="0" w:color="auto"/>
          </w:divBdr>
        </w:div>
        <w:div w:id="427581417">
          <w:marLeft w:val="480"/>
          <w:marRight w:val="0"/>
          <w:marTop w:val="0"/>
          <w:marBottom w:val="0"/>
          <w:divBdr>
            <w:top w:val="none" w:sz="0" w:space="0" w:color="auto"/>
            <w:left w:val="none" w:sz="0" w:space="0" w:color="auto"/>
            <w:bottom w:val="none" w:sz="0" w:space="0" w:color="auto"/>
            <w:right w:val="none" w:sz="0" w:space="0" w:color="auto"/>
          </w:divBdr>
        </w:div>
        <w:div w:id="510216588">
          <w:marLeft w:val="480"/>
          <w:marRight w:val="0"/>
          <w:marTop w:val="0"/>
          <w:marBottom w:val="0"/>
          <w:divBdr>
            <w:top w:val="none" w:sz="0" w:space="0" w:color="auto"/>
            <w:left w:val="none" w:sz="0" w:space="0" w:color="auto"/>
            <w:bottom w:val="none" w:sz="0" w:space="0" w:color="auto"/>
            <w:right w:val="none" w:sz="0" w:space="0" w:color="auto"/>
          </w:divBdr>
        </w:div>
        <w:div w:id="560404378">
          <w:marLeft w:val="480"/>
          <w:marRight w:val="0"/>
          <w:marTop w:val="0"/>
          <w:marBottom w:val="0"/>
          <w:divBdr>
            <w:top w:val="none" w:sz="0" w:space="0" w:color="auto"/>
            <w:left w:val="none" w:sz="0" w:space="0" w:color="auto"/>
            <w:bottom w:val="none" w:sz="0" w:space="0" w:color="auto"/>
            <w:right w:val="none" w:sz="0" w:space="0" w:color="auto"/>
          </w:divBdr>
        </w:div>
        <w:div w:id="602810584">
          <w:marLeft w:val="480"/>
          <w:marRight w:val="0"/>
          <w:marTop w:val="0"/>
          <w:marBottom w:val="0"/>
          <w:divBdr>
            <w:top w:val="none" w:sz="0" w:space="0" w:color="auto"/>
            <w:left w:val="none" w:sz="0" w:space="0" w:color="auto"/>
            <w:bottom w:val="none" w:sz="0" w:space="0" w:color="auto"/>
            <w:right w:val="none" w:sz="0" w:space="0" w:color="auto"/>
          </w:divBdr>
        </w:div>
        <w:div w:id="670334865">
          <w:marLeft w:val="480"/>
          <w:marRight w:val="0"/>
          <w:marTop w:val="0"/>
          <w:marBottom w:val="0"/>
          <w:divBdr>
            <w:top w:val="none" w:sz="0" w:space="0" w:color="auto"/>
            <w:left w:val="none" w:sz="0" w:space="0" w:color="auto"/>
            <w:bottom w:val="none" w:sz="0" w:space="0" w:color="auto"/>
            <w:right w:val="none" w:sz="0" w:space="0" w:color="auto"/>
          </w:divBdr>
        </w:div>
        <w:div w:id="672340237">
          <w:marLeft w:val="480"/>
          <w:marRight w:val="0"/>
          <w:marTop w:val="0"/>
          <w:marBottom w:val="0"/>
          <w:divBdr>
            <w:top w:val="none" w:sz="0" w:space="0" w:color="auto"/>
            <w:left w:val="none" w:sz="0" w:space="0" w:color="auto"/>
            <w:bottom w:val="none" w:sz="0" w:space="0" w:color="auto"/>
            <w:right w:val="none" w:sz="0" w:space="0" w:color="auto"/>
          </w:divBdr>
        </w:div>
        <w:div w:id="714938022">
          <w:marLeft w:val="480"/>
          <w:marRight w:val="0"/>
          <w:marTop w:val="0"/>
          <w:marBottom w:val="0"/>
          <w:divBdr>
            <w:top w:val="none" w:sz="0" w:space="0" w:color="auto"/>
            <w:left w:val="none" w:sz="0" w:space="0" w:color="auto"/>
            <w:bottom w:val="none" w:sz="0" w:space="0" w:color="auto"/>
            <w:right w:val="none" w:sz="0" w:space="0" w:color="auto"/>
          </w:divBdr>
        </w:div>
        <w:div w:id="828181351">
          <w:marLeft w:val="480"/>
          <w:marRight w:val="0"/>
          <w:marTop w:val="0"/>
          <w:marBottom w:val="0"/>
          <w:divBdr>
            <w:top w:val="none" w:sz="0" w:space="0" w:color="auto"/>
            <w:left w:val="none" w:sz="0" w:space="0" w:color="auto"/>
            <w:bottom w:val="none" w:sz="0" w:space="0" w:color="auto"/>
            <w:right w:val="none" w:sz="0" w:space="0" w:color="auto"/>
          </w:divBdr>
        </w:div>
        <w:div w:id="972055232">
          <w:marLeft w:val="480"/>
          <w:marRight w:val="0"/>
          <w:marTop w:val="0"/>
          <w:marBottom w:val="0"/>
          <w:divBdr>
            <w:top w:val="none" w:sz="0" w:space="0" w:color="auto"/>
            <w:left w:val="none" w:sz="0" w:space="0" w:color="auto"/>
            <w:bottom w:val="none" w:sz="0" w:space="0" w:color="auto"/>
            <w:right w:val="none" w:sz="0" w:space="0" w:color="auto"/>
          </w:divBdr>
        </w:div>
        <w:div w:id="975062271">
          <w:marLeft w:val="480"/>
          <w:marRight w:val="0"/>
          <w:marTop w:val="0"/>
          <w:marBottom w:val="0"/>
          <w:divBdr>
            <w:top w:val="none" w:sz="0" w:space="0" w:color="auto"/>
            <w:left w:val="none" w:sz="0" w:space="0" w:color="auto"/>
            <w:bottom w:val="none" w:sz="0" w:space="0" w:color="auto"/>
            <w:right w:val="none" w:sz="0" w:space="0" w:color="auto"/>
          </w:divBdr>
        </w:div>
        <w:div w:id="980042341">
          <w:marLeft w:val="480"/>
          <w:marRight w:val="0"/>
          <w:marTop w:val="0"/>
          <w:marBottom w:val="0"/>
          <w:divBdr>
            <w:top w:val="none" w:sz="0" w:space="0" w:color="auto"/>
            <w:left w:val="none" w:sz="0" w:space="0" w:color="auto"/>
            <w:bottom w:val="none" w:sz="0" w:space="0" w:color="auto"/>
            <w:right w:val="none" w:sz="0" w:space="0" w:color="auto"/>
          </w:divBdr>
        </w:div>
        <w:div w:id="1068305371">
          <w:marLeft w:val="480"/>
          <w:marRight w:val="0"/>
          <w:marTop w:val="0"/>
          <w:marBottom w:val="0"/>
          <w:divBdr>
            <w:top w:val="none" w:sz="0" w:space="0" w:color="auto"/>
            <w:left w:val="none" w:sz="0" w:space="0" w:color="auto"/>
            <w:bottom w:val="none" w:sz="0" w:space="0" w:color="auto"/>
            <w:right w:val="none" w:sz="0" w:space="0" w:color="auto"/>
          </w:divBdr>
        </w:div>
        <w:div w:id="1103308485">
          <w:marLeft w:val="480"/>
          <w:marRight w:val="0"/>
          <w:marTop w:val="0"/>
          <w:marBottom w:val="0"/>
          <w:divBdr>
            <w:top w:val="none" w:sz="0" w:space="0" w:color="auto"/>
            <w:left w:val="none" w:sz="0" w:space="0" w:color="auto"/>
            <w:bottom w:val="none" w:sz="0" w:space="0" w:color="auto"/>
            <w:right w:val="none" w:sz="0" w:space="0" w:color="auto"/>
          </w:divBdr>
        </w:div>
        <w:div w:id="1143350282">
          <w:marLeft w:val="480"/>
          <w:marRight w:val="0"/>
          <w:marTop w:val="0"/>
          <w:marBottom w:val="0"/>
          <w:divBdr>
            <w:top w:val="none" w:sz="0" w:space="0" w:color="auto"/>
            <w:left w:val="none" w:sz="0" w:space="0" w:color="auto"/>
            <w:bottom w:val="none" w:sz="0" w:space="0" w:color="auto"/>
            <w:right w:val="none" w:sz="0" w:space="0" w:color="auto"/>
          </w:divBdr>
        </w:div>
        <w:div w:id="1398934922">
          <w:marLeft w:val="480"/>
          <w:marRight w:val="0"/>
          <w:marTop w:val="0"/>
          <w:marBottom w:val="0"/>
          <w:divBdr>
            <w:top w:val="none" w:sz="0" w:space="0" w:color="auto"/>
            <w:left w:val="none" w:sz="0" w:space="0" w:color="auto"/>
            <w:bottom w:val="none" w:sz="0" w:space="0" w:color="auto"/>
            <w:right w:val="none" w:sz="0" w:space="0" w:color="auto"/>
          </w:divBdr>
        </w:div>
        <w:div w:id="1480421232">
          <w:marLeft w:val="480"/>
          <w:marRight w:val="0"/>
          <w:marTop w:val="0"/>
          <w:marBottom w:val="0"/>
          <w:divBdr>
            <w:top w:val="none" w:sz="0" w:space="0" w:color="auto"/>
            <w:left w:val="none" w:sz="0" w:space="0" w:color="auto"/>
            <w:bottom w:val="none" w:sz="0" w:space="0" w:color="auto"/>
            <w:right w:val="none" w:sz="0" w:space="0" w:color="auto"/>
          </w:divBdr>
        </w:div>
        <w:div w:id="1564174529">
          <w:marLeft w:val="480"/>
          <w:marRight w:val="0"/>
          <w:marTop w:val="0"/>
          <w:marBottom w:val="0"/>
          <w:divBdr>
            <w:top w:val="none" w:sz="0" w:space="0" w:color="auto"/>
            <w:left w:val="none" w:sz="0" w:space="0" w:color="auto"/>
            <w:bottom w:val="none" w:sz="0" w:space="0" w:color="auto"/>
            <w:right w:val="none" w:sz="0" w:space="0" w:color="auto"/>
          </w:divBdr>
        </w:div>
        <w:div w:id="1597711774">
          <w:marLeft w:val="480"/>
          <w:marRight w:val="0"/>
          <w:marTop w:val="0"/>
          <w:marBottom w:val="0"/>
          <w:divBdr>
            <w:top w:val="none" w:sz="0" w:space="0" w:color="auto"/>
            <w:left w:val="none" w:sz="0" w:space="0" w:color="auto"/>
            <w:bottom w:val="none" w:sz="0" w:space="0" w:color="auto"/>
            <w:right w:val="none" w:sz="0" w:space="0" w:color="auto"/>
          </w:divBdr>
        </w:div>
        <w:div w:id="1599756447">
          <w:marLeft w:val="480"/>
          <w:marRight w:val="0"/>
          <w:marTop w:val="0"/>
          <w:marBottom w:val="0"/>
          <w:divBdr>
            <w:top w:val="none" w:sz="0" w:space="0" w:color="auto"/>
            <w:left w:val="none" w:sz="0" w:space="0" w:color="auto"/>
            <w:bottom w:val="none" w:sz="0" w:space="0" w:color="auto"/>
            <w:right w:val="none" w:sz="0" w:space="0" w:color="auto"/>
          </w:divBdr>
        </w:div>
        <w:div w:id="1630475654">
          <w:marLeft w:val="480"/>
          <w:marRight w:val="0"/>
          <w:marTop w:val="0"/>
          <w:marBottom w:val="0"/>
          <w:divBdr>
            <w:top w:val="none" w:sz="0" w:space="0" w:color="auto"/>
            <w:left w:val="none" w:sz="0" w:space="0" w:color="auto"/>
            <w:bottom w:val="none" w:sz="0" w:space="0" w:color="auto"/>
            <w:right w:val="none" w:sz="0" w:space="0" w:color="auto"/>
          </w:divBdr>
        </w:div>
        <w:div w:id="1678650813">
          <w:marLeft w:val="480"/>
          <w:marRight w:val="0"/>
          <w:marTop w:val="0"/>
          <w:marBottom w:val="0"/>
          <w:divBdr>
            <w:top w:val="none" w:sz="0" w:space="0" w:color="auto"/>
            <w:left w:val="none" w:sz="0" w:space="0" w:color="auto"/>
            <w:bottom w:val="none" w:sz="0" w:space="0" w:color="auto"/>
            <w:right w:val="none" w:sz="0" w:space="0" w:color="auto"/>
          </w:divBdr>
        </w:div>
        <w:div w:id="1705403133">
          <w:marLeft w:val="480"/>
          <w:marRight w:val="0"/>
          <w:marTop w:val="0"/>
          <w:marBottom w:val="0"/>
          <w:divBdr>
            <w:top w:val="none" w:sz="0" w:space="0" w:color="auto"/>
            <w:left w:val="none" w:sz="0" w:space="0" w:color="auto"/>
            <w:bottom w:val="none" w:sz="0" w:space="0" w:color="auto"/>
            <w:right w:val="none" w:sz="0" w:space="0" w:color="auto"/>
          </w:divBdr>
        </w:div>
        <w:div w:id="1794398775">
          <w:marLeft w:val="480"/>
          <w:marRight w:val="0"/>
          <w:marTop w:val="0"/>
          <w:marBottom w:val="0"/>
          <w:divBdr>
            <w:top w:val="none" w:sz="0" w:space="0" w:color="auto"/>
            <w:left w:val="none" w:sz="0" w:space="0" w:color="auto"/>
            <w:bottom w:val="none" w:sz="0" w:space="0" w:color="auto"/>
            <w:right w:val="none" w:sz="0" w:space="0" w:color="auto"/>
          </w:divBdr>
        </w:div>
        <w:div w:id="1835098493">
          <w:marLeft w:val="480"/>
          <w:marRight w:val="0"/>
          <w:marTop w:val="0"/>
          <w:marBottom w:val="0"/>
          <w:divBdr>
            <w:top w:val="none" w:sz="0" w:space="0" w:color="auto"/>
            <w:left w:val="none" w:sz="0" w:space="0" w:color="auto"/>
            <w:bottom w:val="none" w:sz="0" w:space="0" w:color="auto"/>
            <w:right w:val="none" w:sz="0" w:space="0" w:color="auto"/>
          </w:divBdr>
        </w:div>
      </w:divsChild>
    </w:div>
    <w:div w:id="1918393170">
      <w:bodyDiv w:val="1"/>
      <w:marLeft w:val="0"/>
      <w:marRight w:val="0"/>
      <w:marTop w:val="0"/>
      <w:marBottom w:val="0"/>
      <w:divBdr>
        <w:top w:val="none" w:sz="0" w:space="0" w:color="auto"/>
        <w:left w:val="none" w:sz="0" w:space="0" w:color="auto"/>
        <w:bottom w:val="none" w:sz="0" w:space="0" w:color="auto"/>
        <w:right w:val="none" w:sz="0" w:space="0" w:color="auto"/>
      </w:divBdr>
    </w:div>
    <w:div w:id="1918514143">
      <w:bodyDiv w:val="1"/>
      <w:marLeft w:val="0"/>
      <w:marRight w:val="0"/>
      <w:marTop w:val="0"/>
      <w:marBottom w:val="0"/>
      <w:divBdr>
        <w:top w:val="none" w:sz="0" w:space="0" w:color="auto"/>
        <w:left w:val="none" w:sz="0" w:space="0" w:color="auto"/>
        <w:bottom w:val="none" w:sz="0" w:space="0" w:color="auto"/>
        <w:right w:val="none" w:sz="0" w:space="0" w:color="auto"/>
      </w:divBdr>
    </w:div>
    <w:div w:id="1918590645">
      <w:bodyDiv w:val="1"/>
      <w:marLeft w:val="0"/>
      <w:marRight w:val="0"/>
      <w:marTop w:val="0"/>
      <w:marBottom w:val="0"/>
      <w:divBdr>
        <w:top w:val="none" w:sz="0" w:space="0" w:color="auto"/>
        <w:left w:val="none" w:sz="0" w:space="0" w:color="auto"/>
        <w:bottom w:val="none" w:sz="0" w:space="0" w:color="auto"/>
        <w:right w:val="none" w:sz="0" w:space="0" w:color="auto"/>
      </w:divBdr>
    </w:div>
    <w:div w:id="1918704443">
      <w:bodyDiv w:val="1"/>
      <w:marLeft w:val="0"/>
      <w:marRight w:val="0"/>
      <w:marTop w:val="0"/>
      <w:marBottom w:val="0"/>
      <w:divBdr>
        <w:top w:val="none" w:sz="0" w:space="0" w:color="auto"/>
        <w:left w:val="none" w:sz="0" w:space="0" w:color="auto"/>
        <w:bottom w:val="none" w:sz="0" w:space="0" w:color="auto"/>
        <w:right w:val="none" w:sz="0" w:space="0" w:color="auto"/>
      </w:divBdr>
    </w:div>
    <w:div w:id="1919172048">
      <w:bodyDiv w:val="1"/>
      <w:marLeft w:val="0"/>
      <w:marRight w:val="0"/>
      <w:marTop w:val="0"/>
      <w:marBottom w:val="0"/>
      <w:divBdr>
        <w:top w:val="none" w:sz="0" w:space="0" w:color="auto"/>
        <w:left w:val="none" w:sz="0" w:space="0" w:color="auto"/>
        <w:bottom w:val="none" w:sz="0" w:space="0" w:color="auto"/>
        <w:right w:val="none" w:sz="0" w:space="0" w:color="auto"/>
      </w:divBdr>
    </w:div>
    <w:div w:id="1919751961">
      <w:bodyDiv w:val="1"/>
      <w:marLeft w:val="0"/>
      <w:marRight w:val="0"/>
      <w:marTop w:val="0"/>
      <w:marBottom w:val="0"/>
      <w:divBdr>
        <w:top w:val="none" w:sz="0" w:space="0" w:color="auto"/>
        <w:left w:val="none" w:sz="0" w:space="0" w:color="auto"/>
        <w:bottom w:val="none" w:sz="0" w:space="0" w:color="auto"/>
        <w:right w:val="none" w:sz="0" w:space="0" w:color="auto"/>
      </w:divBdr>
      <w:divsChild>
        <w:div w:id="79833883">
          <w:marLeft w:val="480"/>
          <w:marRight w:val="0"/>
          <w:marTop w:val="0"/>
          <w:marBottom w:val="0"/>
          <w:divBdr>
            <w:top w:val="none" w:sz="0" w:space="0" w:color="auto"/>
            <w:left w:val="none" w:sz="0" w:space="0" w:color="auto"/>
            <w:bottom w:val="none" w:sz="0" w:space="0" w:color="auto"/>
            <w:right w:val="none" w:sz="0" w:space="0" w:color="auto"/>
          </w:divBdr>
        </w:div>
        <w:div w:id="103425473">
          <w:marLeft w:val="480"/>
          <w:marRight w:val="0"/>
          <w:marTop w:val="0"/>
          <w:marBottom w:val="0"/>
          <w:divBdr>
            <w:top w:val="none" w:sz="0" w:space="0" w:color="auto"/>
            <w:left w:val="none" w:sz="0" w:space="0" w:color="auto"/>
            <w:bottom w:val="none" w:sz="0" w:space="0" w:color="auto"/>
            <w:right w:val="none" w:sz="0" w:space="0" w:color="auto"/>
          </w:divBdr>
        </w:div>
        <w:div w:id="130484694">
          <w:marLeft w:val="480"/>
          <w:marRight w:val="0"/>
          <w:marTop w:val="0"/>
          <w:marBottom w:val="0"/>
          <w:divBdr>
            <w:top w:val="none" w:sz="0" w:space="0" w:color="auto"/>
            <w:left w:val="none" w:sz="0" w:space="0" w:color="auto"/>
            <w:bottom w:val="none" w:sz="0" w:space="0" w:color="auto"/>
            <w:right w:val="none" w:sz="0" w:space="0" w:color="auto"/>
          </w:divBdr>
        </w:div>
        <w:div w:id="171380160">
          <w:marLeft w:val="480"/>
          <w:marRight w:val="0"/>
          <w:marTop w:val="0"/>
          <w:marBottom w:val="0"/>
          <w:divBdr>
            <w:top w:val="none" w:sz="0" w:space="0" w:color="auto"/>
            <w:left w:val="none" w:sz="0" w:space="0" w:color="auto"/>
            <w:bottom w:val="none" w:sz="0" w:space="0" w:color="auto"/>
            <w:right w:val="none" w:sz="0" w:space="0" w:color="auto"/>
          </w:divBdr>
        </w:div>
        <w:div w:id="191724997">
          <w:marLeft w:val="480"/>
          <w:marRight w:val="0"/>
          <w:marTop w:val="0"/>
          <w:marBottom w:val="0"/>
          <w:divBdr>
            <w:top w:val="none" w:sz="0" w:space="0" w:color="auto"/>
            <w:left w:val="none" w:sz="0" w:space="0" w:color="auto"/>
            <w:bottom w:val="none" w:sz="0" w:space="0" w:color="auto"/>
            <w:right w:val="none" w:sz="0" w:space="0" w:color="auto"/>
          </w:divBdr>
        </w:div>
        <w:div w:id="325675610">
          <w:marLeft w:val="480"/>
          <w:marRight w:val="0"/>
          <w:marTop w:val="0"/>
          <w:marBottom w:val="0"/>
          <w:divBdr>
            <w:top w:val="none" w:sz="0" w:space="0" w:color="auto"/>
            <w:left w:val="none" w:sz="0" w:space="0" w:color="auto"/>
            <w:bottom w:val="none" w:sz="0" w:space="0" w:color="auto"/>
            <w:right w:val="none" w:sz="0" w:space="0" w:color="auto"/>
          </w:divBdr>
        </w:div>
        <w:div w:id="359472240">
          <w:marLeft w:val="480"/>
          <w:marRight w:val="0"/>
          <w:marTop w:val="0"/>
          <w:marBottom w:val="0"/>
          <w:divBdr>
            <w:top w:val="none" w:sz="0" w:space="0" w:color="auto"/>
            <w:left w:val="none" w:sz="0" w:space="0" w:color="auto"/>
            <w:bottom w:val="none" w:sz="0" w:space="0" w:color="auto"/>
            <w:right w:val="none" w:sz="0" w:space="0" w:color="auto"/>
          </w:divBdr>
        </w:div>
        <w:div w:id="406153569">
          <w:marLeft w:val="480"/>
          <w:marRight w:val="0"/>
          <w:marTop w:val="0"/>
          <w:marBottom w:val="0"/>
          <w:divBdr>
            <w:top w:val="none" w:sz="0" w:space="0" w:color="auto"/>
            <w:left w:val="none" w:sz="0" w:space="0" w:color="auto"/>
            <w:bottom w:val="none" w:sz="0" w:space="0" w:color="auto"/>
            <w:right w:val="none" w:sz="0" w:space="0" w:color="auto"/>
          </w:divBdr>
        </w:div>
        <w:div w:id="498543594">
          <w:marLeft w:val="480"/>
          <w:marRight w:val="0"/>
          <w:marTop w:val="0"/>
          <w:marBottom w:val="0"/>
          <w:divBdr>
            <w:top w:val="none" w:sz="0" w:space="0" w:color="auto"/>
            <w:left w:val="none" w:sz="0" w:space="0" w:color="auto"/>
            <w:bottom w:val="none" w:sz="0" w:space="0" w:color="auto"/>
            <w:right w:val="none" w:sz="0" w:space="0" w:color="auto"/>
          </w:divBdr>
        </w:div>
        <w:div w:id="501239994">
          <w:marLeft w:val="480"/>
          <w:marRight w:val="0"/>
          <w:marTop w:val="0"/>
          <w:marBottom w:val="0"/>
          <w:divBdr>
            <w:top w:val="none" w:sz="0" w:space="0" w:color="auto"/>
            <w:left w:val="none" w:sz="0" w:space="0" w:color="auto"/>
            <w:bottom w:val="none" w:sz="0" w:space="0" w:color="auto"/>
            <w:right w:val="none" w:sz="0" w:space="0" w:color="auto"/>
          </w:divBdr>
        </w:div>
        <w:div w:id="548687083">
          <w:marLeft w:val="480"/>
          <w:marRight w:val="0"/>
          <w:marTop w:val="0"/>
          <w:marBottom w:val="0"/>
          <w:divBdr>
            <w:top w:val="none" w:sz="0" w:space="0" w:color="auto"/>
            <w:left w:val="none" w:sz="0" w:space="0" w:color="auto"/>
            <w:bottom w:val="none" w:sz="0" w:space="0" w:color="auto"/>
            <w:right w:val="none" w:sz="0" w:space="0" w:color="auto"/>
          </w:divBdr>
        </w:div>
        <w:div w:id="884022042">
          <w:marLeft w:val="480"/>
          <w:marRight w:val="0"/>
          <w:marTop w:val="0"/>
          <w:marBottom w:val="0"/>
          <w:divBdr>
            <w:top w:val="none" w:sz="0" w:space="0" w:color="auto"/>
            <w:left w:val="none" w:sz="0" w:space="0" w:color="auto"/>
            <w:bottom w:val="none" w:sz="0" w:space="0" w:color="auto"/>
            <w:right w:val="none" w:sz="0" w:space="0" w:color="auto"/>
          </w:divBdr>
        </w:div>
        <w:div w:id="908032105">
          <w:marLeft w:val="480"/>
          <w:marRight w:val="0"/>
          <w:marTop w:val="0"/>
          <w:marBottom w:val="0"/>
          <w:divBdr>
            <w:top w:val="none" w:sz="0" w:space="0" w:color="auto"/>
            <w:left w:val="none" w:sz="0" w:space="0" w:color="auto"/>
            <w:bottom w:val="none" w:sz="0" w:space="0" w:color="auto"/>
            <w:right w:val="none" w:sz="0" w:space="0" w:color="auto"/>
          </w:divBdr>
        </w:div>
        <w:div w:id="935290032">
          <w:marLeft w:val="480"/>
          <w:marRight w:val="0"/>
          <w:marTop w:val="0"/>
          <w:marBottom w:val="0"/>
          <w:divBdr>
            <w:top w:val="none" w:sz="0" w:space="0" w:color="auto"/>
            <w:left w:val="none" w:sz="0" w:space="0" w:color="auto"/>
            <w:bottom w:val="none" w:sz="0" w:space="0" w:color="auto"/>
            <w:right w:val="none" w:sz="0" w:space="0" w:color="auto"/>
          </w:divBdr>
        </w:div>
        <w:div w:id="1059396845">
          <w:marLeft w:val="480"/>
          <w:marRight w:val="0"/>
          <w:marTop w:val="0"/>
          <w:marBottom w:val="0"/>
          <w:divBdr>
            <w:top w:val="none" w:sz="0" w:space="0" w:color="auto"/>
            <w:left w:val="none" w:sz="0" w:space="0" w:color="auto"/>
            <w:bottom w:val="none" w:sz="0" w:space="0" w:color="auto"/>
            <w:right w:val="none" w:sz="0" w:space="0" w:color="auto"/>
          </w:divBdr>
        </w:div>
        <w:div w:id="1183475426">
          <w:marLeft w:val="480"/>
          <w:marRight w:val="0"/>
          <w:marTop w:val="0"/>
          <w:marBottom w:val="0"/>
          <w:divBdr>
            <w:top w:val="none" w:sz="0" w:space="0" w:color="auto"/>
            <w:left w:val="none" w:sz="0" w:space="0" w:color="auto"/>
            <w:bottom w:val="none" w:sz="0" w:space="0" w:color="auto"/>
            <w:right w:val="none" w:sz="0" w:space="0" w:color="auto"/>
          </w:divBdr>
        </w:div>
        <w:div w:id="1275596891">
          <w:marLeft w:val="480"/>
          <w:marRight w:val="0"/>
          <w:marTop w:val="0"/>
          <w:marBottom w:val="0"/>
          <w:divBdr>
            <w:top w:val="none" w:sz="0" w:space="0" w:color="auto"/>
            <w:left w:val="none" w:sz="0" w:space="0" w:color="auto"/>
            <w:bottom w:val="none" w:sz="0" w:space="0" w:color="auto"/>
            <w:right w:val="none" w:sz="0" w:space="0" w:color="auto"/>
          </w:divBdr>
        </w:div>
        <w:div w:id="1278294900">
          <w:marLeft w:val="480"/>
          <w:marRight w:val="0"/>
          <w:marTop w:val="0"/>
          <w:marBottom w:val="0"/>
          <w:divBdr>
            <w:top w:val="none" w:sz="0" w:space="0" w:color="auto"/>
            <w:left w:val="none" w:sz="0" w:space="0" w:color="auto"/>
            <w:bottom w:val="none" w:sz="0" w:space="0" w:color="auto"/>
            <w:right w:val="none" w:sz="0" w:space="0" w:color="auto"/>
          </w:divBdr>
        </w:div>
        <w:div w:id="1337999579">
          <w:marLeft w:val="480"/>
          <w:marRight w:val="0"/>
          <w:marTop w:val="0"/>
          <w:marBottom w:val="0"/>
          <w:divBdr>
            <w:top w:val="none" w:sz="0" w:space="0" w:color="auto"/>
            <w:left w:val="none" w:sz="0" w:space="0" w:color="auto"/>
            <w:bottom w:val="none" w:sz="0" w:space="0" w:color="auto"/>
            <w:right w:val="none" w:sz="0" w:space="0" w:color="auto"/>
          </w:divBdr>
        </w:div>
        <w:div w:id="1356929036">
          <w:marLeft w:val="480"/>
          <w:marRight w:val="0"/>
          <w:marTop w:val="0"/>
          <w:marBottom w:val="0"/>
          <w:divBdr>
            <w:top w:val="none" w:sz="0" w:space="0" w:color="auto"/>
            <w:left w:val="none" w:sz="0" w:space="0" w:color="auto"/>
            <w:bottom w:val="none" w:sz="0" w:space="0" w:color="auto"/>
            <w:right w:val="none" w:sz="0" w:space="0" w:color="auto"/>
          </w:divBdr>
        </w:div>
        <w:div w:id="1453212415">
          <w:marLeft w:val="480"/>
          <w:marRight w:val="0"/>
          <w:marTop w:val="0"/>
          <w:marBottom w:val="0"/>
          <w:divBdr>
            <w:top w:val="none" w:sz="0" w:space="0" w:color="auto"/>
            <w:left w:val="none" w:sz="0" w:space="0" w:color="auto"/>
            <w:bottom w:val="none" w:sz="0" w:space="0" w:color="auto"/>
            <w:right w:val="none" w:sz="0" w:space="0" w:color="auto"/>
          </w:divBdr>
        </w:div>
        <w:div w:id="1525096504">
          <w:marLeft w:val="480"/>
          <w:marRight w:val="0"/>
          <w:marTop w:val="0"/>
          <w:marBottom w:val="0"/>
          <w:divBdr>
            <w:top w:val="none" w:sz="0" w:space="0" w:color="auto"/>
            <w:left w:val="none" w:sz="0" w:space="0" w:color="auto"/>
            <w:bottom w:val="none" w:sz="0" w:space="0" w:color="auto"/>
            <w:right w:val="none" w:sz="0" w:space="0" w:color="auto"/>
          </w:divBdr>
        </w:div>
        <w:div w:id="1597207965">
          <w:marLeft w:val="480"/>
          <w:marRight w:val="0"/>
          <w:marTop w:val="0"/>
          <w:marBottom w:val="0"/>
          <w:divBdr>
            <w:top w:val="none" w:sz="0" w:space="0" w:color="auto"/>
            <w:left w:val="none" w:sz="0" w:space="0" w:color="auto"/>
            <w:bottom w:val="none" w:sz="0" w:space="0" w:color="auto"/>
            <w:right w:val="none" w:sz="0" w:space="0" w:color="auto"/>
          </w:divBdr>
        </w:div>
        <w:div w:id="1865169010">
          <w:marLeft w:val="480"/>
          <w:marRight w:val="0"/>
          <w:marTop w:val="0"/>
          <w:marBottom w:val="0"/>
          <w:divBdr>
            <w:top w:val="none" w:sz="0" w:space="0" w:color="auto"/>
            <w:left w:val="none" w:sz="0" w:space="0" w:color="auto"/>
            <w:bottom w:val="none" w:sz="0" w:space="0" w:color="auto"/>
            <w:right w:val="none" w:sz="0" w:space="0" w:color="auto"/>
          </w:divBdr>
        </w:div>
        <w:div w:id="1907297523">
          <w:marLeft w:val="480"/>
          <w:marRight w:val="0"/>
          <w:marTop w:val="0"/>
          <w:marBottom w:val="0"/>
          <w:divBdr>
            <w:top w:val="none" w:sz="0" w:space="0" w:color="auto"/>
            <w:left w:val="none" w:sz="0" w:space="0" w:color="auto"/>
            <w:bottom w:val="none" w:sz="0" w:space="0" w:color="auto"/>
            <w:right w:val="none" w:sz="0" w:space="0" w:color="auto"/>
          </w:divBdr>
        </w:div>
        <w:div w:id="1979219377">
          <w:marLeft w:val="480"/>
          <w:marRight w:val="0"/>
          <w:marTop w:val="0"/>
          <w:marBottom w:val="0"/>
          <w:divBdr>
            <w:top w:val="none" w:sz="0" w:space="0" w:color="auto"/>
            <w:left w:val="none" w:sz="0" w:space="0" w:color="auto"/>
            <w:bottom w:val="none" w:sz="0" w:space="0" w:color="auto"/>
            <w:right w:val="none" w:sz="0" w:space="0" w:color="auto"/>
          </w:divBdr>
        </w:div>
        <w:div w:id="2010330817">
          <w:marLeft w:val="480"/>
          <w:marRight w:val="0"/>
          <w:marTop w:val="0"/>
          <w:marBottom w:val="0"/>
          <w:divBdr>
            <w:top w:val="none" w:sz="0" w:space="0" w:color="auto"/>
            <w:left w:val="none" w:sz="0" w:space="0" w:color="auto"/>
            <w:bottom w:val="none" w:sz="0" w:space="0" w:color="auto"/>
            <w:right w:val="none" w:sz="0" w:space="0" w:color="auto"/>
          </w:divBdr>
        </w:div>
        <w:div w:id="2061467585">
          <w:marLeft w:val="480"/>
          <w:marRight w:val="0"/>
          <w:marTop w:val="0"/>
          <w:marBottom w:val="0"/>
          <w:divBdr>
            <w:top w:val="none" w:sz="0" w:space="0" w:color="auto"/>
            <w:left w:val="none" w:sz="0" w:space="0" w:color="auto"/>
            <w:bottom w:val="none" w:sz="0" w:space="0" w:color="auto"/>
            <w:right w:val="none" w:sz="0" w:space="0" w:color="auto"/>
          </w:divBdr>
        </w:div>
        <w:div w:id="2076468131">
          <w:marLeft w:val="480"/>
          <w:marRight w:val="0"/>
          <w:marTop w:val="0"/>
          <w:marBottom w:val="0"/>
          <w:divBdr>
            <w:top w:val="none" w:sz="0" w:space="0" w:color="auto"/>
            <w:left w:val="none" w:sz="0" w:space="0" w:color="auto"/>
            <w:bottom w:val="none" w:sz="0" w:space="0" w:color="auto"/>
            <w:right w:val="none" w:sz="0" w:space="0" w:color="auto"/>
          </w:divBdr>
        </w:div>
      </w:divsChild>
    </w:div>
    <w:div w:id="1920938294">
      <w:bodyDiv w:val="1"/>
      <w:marLeft w:val="0"/>
      <w:marRight w:val="0"/>
      <w:marTop w:val="0"/>
      <w:marBottom w:val="0"/>
      <w:divBdr>
        <w:top w:val="none" w:sz="0" w:space="0" w:color="auto"/>
        <w:left w:val="none" w:sz="0" w:space="0" w:color="auto"/>
        <w:bottom w:val="none" w:sz="0" w:space="0" w:color="auto"/>
        <w:right w:val="none" w:sz="0" w:space="0" w:color="auto"/>
      </w:divBdr>
    </w:div>
    <w:div w:id="1921401508">
      <w:bodyDiv w:val="1"/>
      <w:marLeft w:val="0"/>
      <w:marRight w:val="0"/>
      <w:marTop w:val="0"/>
      <w:marBottom w:val="0"/>
      <w:divBdr>
        <w:top w:val="none" w:sz="0" w:space="0" w:color="auto"/>
        <w:left w:val="none" w:sz="0" w:space="0" w:color="auto"/>
        <w:bottom w:val="none" w:sz="0" w:space="0" w:color="auto"/>
        <w:right w:val="none" w:sz="0" w:space="0" w:color="auto"/>
      </w:divBdr>
    </w:div>
    <w:div w:id="1921598549">
      <w:bodyDiv w:val="1"/>
      <w:marLeft w:val="0"/>
      <w:marRight w:val="0"/>
      <w:marTop w:val="0"/>
      <w:marBottom w:val="0"/>
      <w:divBdr>
        <w:top w:val="none" w:sz="0" w:space="0" w:color="auto"/>
        <w:left w:val="none" w:sz="0" w:space="0" w:color="auto"/>
        <w:bottom w:val="none" w:sz="0" w:space="0" w:color="auto"/>
        <w:right w:val="none" w:sz="0" w:space="0" w:color="auto"/>
      </w:divBdr>
    </w:div>
    <w:div w:id="1921675637">
      <w:bodyDiv w:val="1"/>
      <w:marLeft w:val="0"/>
      <w:marRight w:val="0"/>
      <w:marTop w:val="0"/>
      <w:marBottom w:val="0"/>
      <w:divBdr>
        <w:top w:val="none" w:sz="0" w:space="0" w:color="auto"/>
        <w:left w:val="none" w:sz="0" w:space="0" w:color="auto"/>
        <w:bottom w:val="none" w:sz="0" w:space="0" w:color="auto"/>
        <w:right w:val="none" w:sz="0" w:space="0" w:color="auto"/>
      </w:divBdr>
    </w:div>
    <w:div w:id="1921912939">
      <w:bodyDiv w:val="1"/>
      <w:marLeft w:val="0"/>
      <w:marRight w:val="0"/>
      <w:marTop w:val="0"/>
      <w:marBottom w:val="0"/>
      <w:divBdr>
        <w:top w:val="none" w:sz="0" w:space="0" w:color="auto"/>
        <w:left w:val="none" w:sz="0" w:space="0" w:color="auto"/>
        <w:bottom w:val="none" w:sz="0" w:space="0" w:color="auto"/>
        <w:right w:val="none" w:sz="0" w:space="0" w:color="auto"/>
      </w:divBdr>
    </w:div>
    <w:div w:id="1921981680">
      <w:bodyDiv w:val="1"/>
      <w:marLeft w:val="0"/>
      <w:marRight w:val="0"/>
      <w:marTop w:val="0"/>
      <w:marBottom w:val="0"/>
      <w:divBdr>
        <w:top w:val="none" w:sz="0" w:space="0" w:color="auto"/>
        <w:left w:val="none" w:sz="0" w:space="0" w:color="auto"/>
        <w:bottom w:val="none" w:sz="0" w:space="0" w:color="auto"/>
        <w:right w:val="none" w:sz="0" w:space="0" w:color="auto"/>
      </w:divBdr>
    </w:div>
    <w:div w:id="1922979792">
      <w:bodyDiv w:val="1"/>
      <w:marLeft w:val="0"/>
      <w:marRight w:val="0"/>
      <w:marTop w:val="0"/>
      <w:marBottom w:val="0"/>
      <w:divBdr>
        <w:top w:val="none" w:sz="0" w:space="0" w:color="auto"/>
        <w:left w:val="none" w:sz="0" w:space="0" w:color="auto"/>
        <w:bottom w:val="none" w:sz="0" w:space="0" w:color="auto"/>
        <w:right w:val="none" w:sz="0" w:space="0" w:color="auto"/>
      </w:divBdr>
    </w:div>
    <w:div w:id="1923445049">
      <w:bodyDiv w:val="1"/>
      <w:marLeft w:val="0"/>
      <w:marRight w:val="0"/>
      <w:marTop w:val="0"/>
      <w:marBottom w:val="0"/>
      <w:divBdr>
        <w:top w:val="none" w:sz="0" w:space="0" w:color="auto"/>
        <w:left w:val="none" w:sz="0" w:space="0" w:color="auto"/>
        <w:bottom w:val="none" w:sz="0" w:space="0" w:color="auto"/>
        <w:right w:val="none" w:sz="0" w:space="0" w:color="auto"/>
      </w:divBdr>
    </w:div>
    <w:div w:id="1923642097">
      <w:bodyDiv w:val="1"/>
      <w:marLeft w:val="0"/>
      <w:marRight w:val="0"/>
      <w:marTop w:val="0"/>
      <w:marBottom w:val="0"/>
      <w:divBdr>
        <w:top w:val="none" w:sz="0" w:space="0" w:color="auto"/>
        <w:left w:val="none" w:sz="0" w:space="0" w:color="auto"/>
        <w:bottom w:val="none" w:sz="0" w:space="0" w:color="auto"/>
        <w:right w:val="none" w:sz="0" w:space="0" w:color="auto"/>
      </w:divBdr>
    </w:div>
    <w:div w:id="1923877966">
      <w:bodyDiv w:val="1"/>
      <w:marLeft w:val="0"/>
      <w:marRight w:val="0"/>
      <w:marTop w:val="0"/>
      <w:marBottom w:val="0"/>
      <w:divBdr>
        <w:top w:val="none" w:sz="0" w:space="0" w:color="auto"/>
        <w:left w:val="none" w:sz="0" w:space="0" w:color="auto"/>
        <w:bottom w:val="none" w:sz="0" w:space="0" w:color="auto"/>
        <w:right w:val="none" w:sz="0" w:space="0" w:color="auto"/>
      </w:divBdr>
    </w:div>
    <w:div w:id="1924099727">
      <w:bodyDiv w:val="1"/>
      <w:marLeft w:val="0"/>
      <w:marRight w:val="0"/>
      <w:marTop w:val="0"/>
      <w:marBottom w:val="0"/>
      <w:divBdr>
        <w:top w:val="none" w:sz="0" w:space="0" w:color="auto"/>
        <w:left w:val="none" w:sz="0" w:space="0" w:color="auto"/>
        <w:bottom w:val="none" w:sz="0" w:space="0" w:color="auto"/>
        <w:right w:val="none" w:sz="0" w:space="0" w:color="auto"/>
      </w:divBdr>
    </w:div>
    <w:div w:id="1924414766">
      <w:bodyDiv w:val="1"/>
      <w:marLeft w:val="0"/>
      <w:marRight w:val="0"/>
      <w:marTop w:val="0"/>
      <w:marBottom w:val="0"/>
      <w:divBdr>
        <w:top w:val="none" w:sz="0" w:space="0" w:color="auto"/>
        <w:left w:val="none" w:sz="0" w:space="0" w:color="auto"/>
        <w:bottom w:val="none" w:sz="0" w:space="0" w:color="auto"/>
        <w:right w:val="none" w:sz="0" w:space="0" w:color="auto"/>
      </w:divBdr>
    </w:div>
    <w:div w:id="1924562799">
      <w:bodyDiv w:val="1"/>
      <w:marLeft w:val="0"/>
      <w:marRight w:val="0"/>
      <w:marTop w:val="0"/>
      <w:marBottom w:val="0"/>
      <w:divBdr>
        <w:top w:val="none" w:sz="0" w:space="0" w:color="auto"/>
        <w:left w:val="none" w:sz="0" w:space="0" w:color="auto"/>
        <w:bottom w:val="none" w:sz="0" w:space="0" w:color="auto"/>
        <w:right w:val="none" w:sz="0" w:space="0" w:color="auto"/>
      </w:divBdr>
    </w:div>
    <w:div w:id="1924601939">
      <w:bodyDiv w:val="1"/>
      <w:marLeft w:val="0"/>
      <w:marRight w:val="0"/>
      <w:marTop w:val="0"/>
      <w:marBottom w:val="0"/>
      <w:divBdr>
        <w:top w:val="none" w:sz="0" w:space="0" w:color="auto"/>
        <w:left w:val="none" w:sz="0" w:space="0" w:color="auto"/>
        <w:bottom w:val="none" w:sz="0" w:space="0" w:color="auto"/>
        <w:right w:val="none" w:sz="0" w:space="0" w:color="auto"/>
      </w:divBdr>
    </w:div>
    <w:div w:id="1925068834">
      <w:bodyDiv w:val="1"/>
      <w:marLeft w:val="0"/>
      <w:marRight w:val="0"/>
      <w:marTop w:val="0"/>
      <w:marBottom w:val="0"/>
      <w:divBdr>
        <w:top w:val="none" w:sz="0" w:space="0" w:color="auto"/>
        <w:left w:val="none" w:sz="0" w:space="0" w:color="auto"/>
        <w:bottom w:val="none" w:sz="0" w:space="0" w:color="auto"/>
        <w:right w:val="none" w:sz="0" w:space="0" w:color="auto"/>
      </w:divBdr>
    </w:div>
    <w:div w:id="1925216360">
      <w:bodyDiv w:val="1"/>
      <w:marLeft w:val="0"/>
      <w:marRight w:val="0"/>
      <w:marTop w:val="0"/>
      <w:marBottom w:val="0"/>
      <w:divBdr>
        <w:top w:val="none" w:sz="0" w:space="0" w:color="auto"/>
        <w:left w:val="none" w:sz="0" w:space="0" w:color="auto"/>
        <w:bottom w:val="none" w:sz="0" w:space="0" w:color="auto"/>
        <w:right w:val="none" w:sz="0" w:space="0" w:color="auto"/>
      </w:divBdr>
    </w:div>
    <w:div w:id="1925605088">
      <w:bodyDiv w:val="1"/>
      <w:marLeft w:val="0"/>
      <w:marRight w:val="0"/>
      <w:marTop w:val="0"/>
      <w:marBottom w:val="0"/>
      <w:divBdr>
        <w:top w:val="none" w:sz="0" w:space="0" w:color="auto"/>
        <w:left w:val="none" w:sz="0" w:space="0" w:color="auto"/>
        <w:bottom w:val="none" w:sz="0" w:space="0" w:color="auto"/>
        <w:right w:val="none" w:sz="0" w:space="0" w:color="auto"/>
      </w:divBdr>
    </w:div>
    <w:div w:id="1927154733">
      <w:bodyDiv w:val="1"/>
      <w:marLeft w:val="0"/>
      <w:marRight w:val="0"/>
      <w:marTop w:val="0"/>
      <w:marBottom w:val="0"/>
      <w:divBdr>
        <w:top w:val="none" w:sz="0" w:space="0" w:color="auto"/>
        <w:left w:val="none" w:sz="0" w:space="0" w:color="auto"/>
        <w:bottom w:val="none" w:sz="0" w:space="0" w:color="auto"/>
        <w:right w:val="none" w:sz="0" w:space="0" w:color="auto"/>
      </w:divBdr>
    </w:div>
    <w:div w:id="1927183495">
      <w:bodyDiv w:val="1"/>
      <w:marLeft w:val="0"/>
      <w:marRight w:val="0"/>
      <w:marTop w:val="0"/>
      <w:marBottom w:val="0"/>
      <w:divBdr>
        <w:top w:val="none" w:sz="0" w:space="0" w:color="auto"/>
        <w:left w:val="none" w:sz="0" w:space="0" w:color="auto"/>
        <w:bottom w:val="none" w:sz="0" w:space="0" w:color="auto"/>
        <w:right w:val="none" w:sz="0" w:space="0" w:color="auto"/>
      </w:divBdr>
    </w:div>
    <w:div w:id="1928228451">
      <w:bodyDiv w:val="1"/>
      <w:marLeft w:val="0"/>
      <w:marRight w:val="0"/>
      <w:marTop w:val="0"/>
      <w:marBottom w:val="0"/>
      <w:divBdr>
        <w:top w:val="none" w:sz="0" w:space="0" w:color="auto"/>
        <w:left w:val="none" w:sz="0" w:space="0" w:color="auto"/>
        <w:bottom w:val="none" w:sz="0" w:space="0" w:color="auto"/>
        <w:right w:val="none" w:sz="0" w:space="0" w:color="auto"/>
      </w:divBdr>
    </w:div>
    <w:div w:id="1928421178">
      <w:bodyDiv w:val="1"/>
      <w:marLeft w:val="0"/>
      <w:marRight w:val="0"/>
      <w:marTop w:val="0"/>
      <w:marBottom w:val="0"/>
      <w:divBdr>
        <w:top w:val="none" w:sz="0" w:space="0" w:color="auto"/>
        <w:left w:val="none" w:sz="0" w:space="0" w:color="auto"/>
        <w:bottom w:val="none" w:sz="0" w:space="0" w:color="auto"/>
        <w:right w:val="none" w:sz="0" w:space="0" w:color="auto"/>
      </w:divBdr>
    </w:div>
    <w:div w:id="1928735166">
      <w:bodyDiv w:val="1"/>
      <w:marLeft w:val="0"/>
      <w:marRight w:val="0"/>
      <w:marTop w:val="0"/>
      <w:marBottom w:val="0"/>
      <w:divBdr>
        <w:top w:val="none" w:sz="0" w:space="0" w:color="auto"/>
        <w:left w:val="none" w:sz="0" w:space="0" w:color="auto"/>
        <w:bottom w:val="none" w:sz="0" w:space="0" w:color="auto"/>
        <w:right w:val="none" w:sz="0" w:space="0" w:color="auto"/>
      </w:divBdr>
    </w:div>
    <w:div w:id="1929003397">
      <w:bodyDiv w:val="1"/>
      <w:marLeft w:val="0"/>
      <w:marRight w:val="0"/>
      <w:marTop w:val="0"/>
      <w:marBottom w:val="0"/>
      <w:divBdr>
        <w:top w:val="none" w:sz="0" w:space="0" w:color="auto"/>
        <w:left w:val="none" w:sz="0" w:space="0" w:color="auto"/>
        <w:bottom w:val="none" w:sz="0" w:space="0" w:color="auto"/>
        <w:right w:val="none" w:sz="0" w:space="0" w:color="auto"/>
      </w:divBdr>
    </w:div>
    <w:div w:id="1930232958">
      <w:bodyDiv w:val="1"/>
      <w:marLeft w:val="0"/>
      <w:marRight w:val="0"/>
      <w:marTop w:val="0"/>
      <w:marBottom w:val="0"/>
      <w:divBdr>
        <w:top w:val="none" w:sz="0" w:space="0" w:color="auto"/>
        <w:left w:val="none" w:sz="0" w:space="0" w:color="auto"/>
        <w:bottom w:val="none" w:sz="0" w:space="0" w:color="auto"/>
        <w:right w:val="none" w:sz="0" w:space="0" w:color="auto"/>
      </w:divBdr>
    </w:div>
    <w:div w:id="1930383265">
      <w:bodyDiv w:val="1"/>
      <w:marLeft w:val="0"/>
      <w:marRight w:val="0"/>
      <w:marTop w:val="0"/>
      <w:marBottom w:val="0"/>
      <w:divBdr>
        <w:top w:val="none" w:sz="0" w:space="0" w:color="auto"/>
        <w:left w:val="none" w:sz="0" w:space="0" w:color="auto"/>
        <w:bottom w:val="none" w:sz="0" w:space="0" w:color="auto"/>
        <w:right w:val="none" w:sz="0" w:space="0" w:color="auto"/>
      </w:divBdr>
    </w:div>
    <w:div w:id="1930389163">
      <w:bodyDiv w:val="1"/>
      <w:marLeft w:val="0"/>
      <w:marRight w:val="0"/>
      <w:marTop w:val="0"/>
      <w:marBottom w:val="0"/>
      <w:divBdr>
        <w:top w:val="none" w:sz="0" w:space="0" w:color="auto"/>
        <w:left w:val="none" w:sz="0" w:space="0" w:color="auto"/>
        <w:bottom w:val="none" w:sz="0" w:space="0" w:color="auto"/>
        <w:right w:val="none" w:sz="0" w:space="0" w:color="auto"/>
      </w:divBdr>
    </w:div>
    <w:div w:id="1930962213">
      <w:bodyDiv w:val="1"/>
      <w:marLeft w:val="0"/>
      <w:marRight w:val="0"/>
      <w:marTop w:val="0"/>
      <w:marBottom w:val="0"/>
      <w:divBdr>
        <w:top w:val="none" w:sz="0" w:space="0" w:color="auto"/>
        <w:left w:val="none" w:sz="0" w:space="0" w:color="auto"/>
        <w:bottom w:val="none" w:sz="0" w:space="0" w:color="auto"/>
        <w:right w:val="none" w:sz="0" w:space="0" w:color="auto"/>
      </w:divBdr>
    </w:div>
    <w:div w:id="1931312336">
      <w:bodyDiv w:val="1"/>
      <w:marLeft w:val="0"/>
      <w:marRight w:val="0"/>
      <w:marTop w:val="0"/>
      <w:marBottom w:val="0"/>
      <w:divBdr>
        <w:top w:val="none" w:sz="0" w:space="0" w:color="auto"/>
        <w:left w:val="none" w:sz="0" w:space="0" w:color="auto"/>
        <w:bottom w:val="none" w:sz="0" w:space="0" w:color="auto"/>
        <w:right w:val="none" w:sz="0" w:space="0" w:color="auto"/>
      </w:divBdr>
    </w:div>
    <w:div w:id="1931505670">
      <w:bodyDiv w:val="1"/>
      <w:marLeft w:val="0"/>
      <w:marRight w:val="0"/>
      <w:marTop w:val="0"/>
      <w:marBottom w:val="0"/>
      <w:divBdr>
        <w:top w:val="none" w:sz="0" w:space="0" w:color="auto"/>
        <w:left w:val="none" w:sz="0" w:space="0" w:color="auto"/>
        <w:bottom w:val="none" w:sz="0" w:space="0" w:color="auto"/>
        <w:right w:val="none" w:sz="0" w:space="0" w:color="auto"/>
      </w:divBdr>
    </w:div>
    <w:div w:id="1931616128">
      <w:bodyDiv w:val="1"/>
      <w:marLeft w:val="0"/>
      <w:marRight w:val="0"/>
      <w:marTop w:val="0"/>
      <w:marBottom w:val="0"/>
      <w:divBdr>
        <w:top w:val="none" w:sz="0" w:space="0" w:color="auto"/>
        <w:left w:val="none" w:sz="0" w:space="0" w:color="auto"/>
        <w:bottom w:val="none" w:sz="0" w:space="0" w:color="auto"/>
        <w:right w:val="none" w:sz="0" w:space="0" w:color="auto"/>
      </w:divBdr>
    </w:div>
    <w:div w:id="1931808855">
      <w:bodyDiv w:val="1"/>
      <w:marLeft w:val="0"/>
      <w:marRight w:val="0"/>
      <w:marTop w:val="0"/>
      <w:marBottom w:val="0"/>
      <w:divBdr>
        <w:top w:val="none" w:sz="0" w:space="0" w:color="auto"/>
        <w:left w:val="none" w:sz="0" w:space="0" w:color="auto"/>
        <w:bottom w:val="none" w:sz="0" w:space="0" w:color="auto"/>
        <w:right w:val="none" w:sz="0" w:space="0" w:color="auto"/>
      </w:divBdr>
    </w:div>
    <w:div w:id="1931889770">
      <w:bodyDiv w:val="1"/>
      <w:marLeft w:val="0"/>
      <w:marRight w:val="0"/>
      <w:marTop w:val="0"/>
      <w:marBottom w:val="0"/>
      <w:divBdr>
        <w:top w:val="none" w:sz="0" w:space="0" w:color="auto"/>
        <w:left w:val="none" w:sz="0" w:space="0" w:color="auto"/>
        <w:bottom w:val="none" w:sz="0" w:space="0" w:color="auto"/>
        <w:right w:val="none" w:sz="0" w:space="0" w:color="auto"/>
      </w:divBdr>
    </w:div>
    <w:div w:id="1933001988">
      <w:bodyDiv w:val="1"/>
      <w:marLeft w:val="0"/>
      <w:marRight w:val="0"/>
      <w:marTop w:val="0"/>
      <w:marBottom w:val="0"/>
      <w:divBdr>
        <w:top w:val="none" w:sz="0" w:space="0" w:color="auto"/>
        <w:left w:val="none" w:sz="0" w:space="0" w:color="auto"/>
        <w:bottom w:val="none" w:sz="0" w:space="0" w:color="auto"/>
        <w:right w:val="none" w:sz="0" w:space="0" w:color="auto"/>
      </w:divBdr>
    </w:div>
    <w:div w:id="1934123768">
      <w:bodyDiv w:val="1"/>
      <w:marLeft w:val="0"/>
      <w:marRight w:val="0"/>
      <w:marTop w:val="0"/>
      <w:marBottom w:val="0"/>
      <w:divBdr>
        <w:top w:val="none" w:sz="0" w:space="0" w:color="auto"/>
        <w:left w:val="none" w:sz="0" w:space="0" w:color="auto"/>
        <w:bottom w:val="none" w:sz="0" w:space="0" w:color="auto"/>
        <w:right w:val="none" w:sz="0" w:space="0" w:color="auto"/>
      </w:divBdr>
      <w:divsChild>
        <w:div w:id="8067697">
          <w:marLeft w:val="480"/>
          <w:marRight w:val="0"/>
          <w:marTop w:val="0"/>
          <w:marBottom w:val="0"/>
          <w:divBdr>
            <w:top w:val="none" w:sz="0" w:space="0" w:color="auto"/>
            <w:left w:val="none" w:sz="0" w:space="0" w:color="auto"/>
            <w:bottom w:val="none" w:sz="0" w:space="0" w:color="auto"/>
            <w:right w:val="none" w:sz="0" w:space="0" w:color="auto"/>
          </w:divBdr>
        </w:div>
        <w:div w:id="68501802">
          <w:marLeft w:val="480"/>
          <w:marRight w:val="0"/>
          <w:marTop w:val="0"/>
          <w:marBottom w:val="0"/>
          <w:divBdr>
            <w:top w:val="none" w:sz="0" w:space="0" w:color="auto"/>
            <w:left w:val="none" w:sz="0" w:space="0" w:color="auto"/>
            <w:bottom w:val="none" w:sz="0" w:space="0" w:color="auto"/>
            <w:right w:val="none" w:sz="0" w:space="0" w:color="auto"/>
          </w:divBdr>
        </w:div>
        <w:div w:id="192040887">
          <w:marLeft w:val="480"/>
          <w:marRight w:val="0"/>
          <w:marTop w:val="0"/>
          <w:marBottom w:val="0"/>
          <w:divBdr>
            <w:top w:val="none" w:sz="0" w:space="0" w:color="auto"/>
            <w:left w:val="none" w:sz="0" w:space="0" w:color="auto"/>
            <w:bottom w:val="none" w:sz="0" w:space="0" w:color="auto"/>
            <w:right w:val="none" w:sz="0" w:space="0" w:color="auto"/>
          </w:divBdr>
        </w:div>
        <w:div w:id="202256103">
          <w:marLeft w:val="480"/>
          <w:marRight w:val="0"/>
          <w:marTop w:val="0"/>
          <w:marBottom w:val="0"/>
          <w:divBdr>
            <w:top w:val="none" w:sz="0" w:space="0" w:color="auto"/>
            <w:left w:val="none" w:sz="0" w:space="0" w:color="auto"/>
            <w:bottom w:val="none" w:sz="0" w:space="0" w:color="auto"/>
            <w:right w:val="none" w:sz="0" w:space="0" w:color="auto"/>
          </w:divBdr>
        </w:div>
        <w:div w:id="487601686">
          <w:marLeft w:val="480"/>
          <w:marRight w:val="0"/>
          <w:marTop w:val="0"/>
          <w:marBottom w:val="0"/>
          <w:divBdr>
            <w:top w:val="none" w:sz="0" w:space="0" w:color="auto"/>
            <w:left w:val="none" w:sz="0" w:space="0" w:color="auto"/>
            <w:bottom w:val="none" w:sz="0" w:space="0" w:color="auto"/>
            <w:right w:val="none" w:sz="0" w:space="0" w:color="auto"/>
          </w:divBdr>
        </w:div>
        <w:div w:id="618414219">
          <w:marLeft w:val="480"/>
          <w:marRight w:val="0"/>
          <w:marTop w:val="0"/>
          <w:marBottom w:val="0"/>
          <w:divBdr>
            <w:top w:val="none" w:sz="0" w:space="0" w:color="auto"/>
            <w:left w:val="none" w:sz="0" w:space="0" w:color="auto"/>
            <w:bottom w:val="none" w:sz="0" w:space="0" w:color="auto"/>
            <w:right w:val="none" w:sz="0" w:space="0" w:color="auto"/>
          </w:divBdr>
        </w:div>
        <w:div w:id="648048624">
          <w:marLeft w:val="480"/>
          <w:marRight w:val="0"/>
          <w:marTop w:val="0"/>
          <w:marBottom w:val="0"/>
          <w:divBdr>
            <w:top w:val="none" w:sz="0" w:space="0" w:color="auto"/>
            <w:left w:val="none" w:sz="0" w:space="0" w:color="auto"/>
            <w:bottom w:val="none" w:sz="0" w:space="0" w:color="auto"/>
            <w:right w:val="none" w:sz="0" w:space="0" w:color="auto"/>
          </w:divBdr>
        </w:div>
        <w:div w:id="741828900">
          <w:marLeft w:val="480"/>
          <w:marRight w:val="0"/>
          <w:marTop w:val="0"/>
          <w:marBottom w:val="0"/>
          <w:divBdr>
            <w:top w:val="none" w:sz="0" w:space="0" w:color="auto"/>
            <w:left w:val="none" w:sz="0" w:space="0" w:color="auto"/>
            <w:bottom w:val="none" w:sz="0" w:space="0" w:color="auto"/>
            <w:right w:val="none" w:sz="0" w:space="0" w:color="auto"/>
          </w:divBdr>
        </w:div>
        <w:div w:id="756097808">
          <w:marLeft w:val="480"/>
          <w:marRight w:val="0"/>
          <w:marTop w:val="0"/>
          <w:marBottom w:val="0"/>
          <w:divBdr>
            <w:top w:val="none" w:sz="0" w:space="0" w:color="auto"/>
            <w:left w:val="none" w:sz="0" w:space="0" w:color="auto"/>
            <w:bottom w:val="none" w:sz="0" w:space="0" w:color="auto"/>
            <w:right w:val="none" w:sz="0" w:space="0" w:color="auto"/>
          </w:divBdr>
        </w:div>
        <w:div w:id="784036545">
          <w:marLeft w:val="480"/>
          <w:marRight w:val="0"/>
          <w:marTop w:val="0"/>
          <w:marBottom w:val="0"/>
          <w:divBdr>
            <w:top w:val="none" w:sz="0" w:space="0" w:color="auto"/>
            <w:left w:val="none" w:sz="0" w:space="0" w:color="auto"/>
            <w:bottom w:val="none" w:sz="0" w:space="0" w:color="auto"/>
            <w:right w:val="none" w:sz="0" w:space="0" w:color="auto"/>
          </w:divBdr>
        </w:div>
        <w:div w:id="799609322">
          <w:marLeft w:val="480"/>
          <w:marRight w:val="0"/>
          <w:marTop w:val="0"/>
          <w:marBottom w:val="0"/>
          <w:divBdr>
            <w:top w:val="none" w:sz="0" w:space="0" w:color="auto"/>
            <w:left w:val="none" w:sz="0" w:space="0" w:color="auto"/>
            <w:bottom w:val="none" w:sz="0" w:space="0" w:color="auto"/>
            <w:right w:val="none" w:sz="0" w:space="0" w:color="auto"/>
          </w:divBdr>
        </w:div>
        <w:div w:id="813137658">
          <w:marLeft w:val="480"/>
          <w:marRight w:val="0"/>
          <w:marTop w:val="0"/>
          <w:marBottom w:val="0"/>
          <w:divBdr>
            <w:top w:val="none" w:sz="0" w:space="0" w:color="auto"/>
            <w:left w:val="none" w:sz="0" w:space="0" w:color="auto"/>
            <w:bottom w:val="none" w:sz="0" w:space="0" w:color="auto"/>
            <w:right w:val="none" w:sz="0" w:space="0" w:color="auto"/>
          </w:divBdr>
        </w:div>
        <w:div w:id="815145404">
          <w:marLeft w:val="480"/>
          <w:marRight w:val="0"/>
          <w:marTop w:val="0"/>
          <w:marBottom w:val="0"/>
          <w:divBdr>
            <w:top w:val="none" w:sz="0" w:space="0" w:color="auto"/>
            <w:left w:val="none" w:sz="0" w:space="0" w:color="auto"/>
            <w:bottom w:val="none" w:sz="0" w:space="0" w:color="auto"/>
            <w:right w:val="none" w:sz="0" w:space="0" w:color="auto"/>
          </w:divBdr>
        </w:div>
        <w:div w:id="913247674">
          <w:marLeft w:val="480"/>
          <w:marRight w:val="0"/>
          <w:marTop w:val="0"/>
          <w:marBottom w:val="0"/>
          <w:divBdr>
            <w:top w:val="none" w:sz="0" w:space="0" w:color="auto"/>
            <w:left w:val="none" w:sz="0" w:space="0" w:color="auto"/>
            <w:bottom w:val="none" w:sz="0" w:space="0" w:color="auto"/>
            <w:right w:val="none" w:sz="0" w:space="0" w:color="auto"/>
          </w:divBdr>
        </w:div>
        <w:div w:id="914238533">
          <w:marLeft w:val="480"/>
          <w:marRight w:val="0"/>
          <w:marTop w:val="0"/>
          <w:marBottom w:val="0"/>
          <w:divBdr>
            <w:top w:val="none" w:sz="0" w:space="0" w:color="auto"/>
            <w:left w:val="none" w:sz="0" w:space="0" w:color="auto"/>
            <w:bottom w:val="none" w:sz="0" w:space="0" w:color="auto"/>
            <w:right w:val="none" w:sz="0" w:space="0" w:color="auto"/>
          </w:divBdr>
        </w:div>
        <w:div w:id="926421054">
          <w:marLeft w:val="480"/>
          <w:marRight w:val="0"/>
          <w:marTop w:val="0"/>
          <w:marBottom w:val="0"/>
          <w:divBdr>
            <w:top w:val="none" w:sz="0" w:space="0" w:color="auto"/>
            <w:left w:val="none" w:sz="0" w:space="0" w:color="auto"/>
            <w:bottom w:val="none" w:sz="0" w:space="0" w:color="auto"/>
            <w:right w:val="none" w:sz="0" w:space="0" w:color="auto"/>
          </w:divBdr>
        </w:div>
        <w:div w:id="1002658403">
          <w:marLeft w:val="480"/>
          <w:marRight w:val="0"/>
          <w:marTop w:val="0"/>
          <w:marBottom w:val="0"/>
          <w:divBdr>
            <w:top w:val="none" w:sz="0" w:space="0" w:color="auto"/>
            <w:left w:val="none" w:sz="0" w:space="0" w:color="auto"/>
            <w:bottom w:val="none" w:sz="0" w:space="0" w:color="auto"/>
            <w:right w:val="none" w:sz="0" w:space="0" w:color="auto"/>
          </w:divBdr>
        </w:div>
        <w:div w:id="1067074013">
          <w:marLeft w:val="480"/>
          <w:marRight w:val="0"/>
          <w:marTop w:val="0"/>
          <w:marBottom w:val="0"/>
          <w:divBdr>
            <w:top w:val="none" w:sz="0" w:space="0" w:color="auto"/>
            <w:left w:val="none" w:sz="0" w:space="0" w:color="auto"/>
            <w:bottom w:val="none" w:sz="0" w:space="0" w:color="auto"/>
            <w:right w:val="none" w:sz="0" w:space="0" w:color="auto"/>
          </w:divBdr>
        </w:div>
        <w:div w:id="1087654840">
          <w:marLeft w:val="480"/>
          <w:marRight w:val="0"/>
          <w:marTop w:val="0"/>
          <w:marBottom w:val="0"/>
          <w:divBdr>
            <w:top w:val="none" w:sz="0" w:space="0" w:color="auto"/>
            <w:left w:val="none" w:sz="0" w:space="0" w:color="auto"/>
            <w:bottom w:val="none" w:sz="0" w:space="0" w:color="auto"/>
            <w:right w:val="none" w:sz="0" w:space="0" w:color="auto"/>
          </w:divBdr>
        </w:div>
        <w:div w:id="1275476876">
          <w:marLeft w:val="480"/>
          <w:marRight w:val="0"/>
          <w:marTop w:val="0"/>
          <w:marBottom w:val="0"/>
          <w:divBdr>
            <w:top w:val="none" w:sz="0" w:space="0" w:color="auto"/>
            <w:left w:val="none" w:sz="0" w:space="0" w:color="auto"/>
            <w:bottom w:val="none" w:sz="0" w:space="0" w:color="auto"/>
            <w:right w:val="none" w:sz="0" w:space="0" w:color="auto"/>
          </w:divBdr>
        </w:div>
        <w:div w:id="1337878551">
          <w:marLeft w:val="480"/>
          <w:marRight w:val="0"/>
          <w:marTop w:val="0"/>
          <w:marBottom w:val="0"/>
          <w:divBdr>
            <w:top w:val="none" w:sz="0" w:space="0" w:color="auto"/>
            <w:left w:val="none" w:sz="0" w:space="0" w:color="auto"/>
            <w:bottom w:val="none" w:sz="0" w:space="0" w:color="auto"/>
            <w:right w:val="none" w:sz="0" w:space="0" w:color="auto"/>
          </w:divBdr>
        </w:div>
        <w:div w:id="1420983940">
          <w:marLeft w:val="480"/>
          <w:marRight w:val="0"/>
          <w:marTop w:val="0"/>
          <w:marBottom w:val="0"/>
          <w:divBdr>
            <w:top w:val="none" w:sz="0" w:space="0" w:color="auto"/>
            <w:left w:val="none" w:sz="0" w:space="0" w:color="auto"/>
            <w:bottom w:val="none" w:sz="0" w:space="0" w:color="auto"/>
            <w:right w:val="none" w:sz="0" w:space="0" w:color="auto"/>
          </w:divBdr>
        </w:div>
        <w:div w:id="1529566206">
          <w:marLeft w:val="480"/>
          <w:marRight w:val="0"/>
          <w:marTop w:val="0"/>
          <w:marBottom w:val="0"/>
          <w:divBdr>
            <w:top w:val="none" w:sz="0" w:space="0" w:color="auto"/>
            <w:left w:val="none" w:sz="0" w:space="0" w:color="auto"/>
            <w:bottom w:val="none" w:sz="0" w:space="0" w:color="auto"/>
            <w:right w:val="none" w:sz="0" w:space="0" w:color="auto"/>
          </w:divBdr>
        </w:div>
        <w:div w:id="1599407659">
          <w:marLeft w:val="480"/>
          <w:marRight w:val="0"/>
          <w:marTop w:val="0"/>
          <w:marBottom w:val="0"/>
          <w:divBdr>
            <w:top w:val="none" w:sz="0" w:space="0" w:color="auto"/>
            <w:left w:val="none" w:sz="0" w:space="0" w:color="auto"/>
            <w:bottom w:val="none" w:sz="0" w:space="0" w:color="auto"/>
            <w:right w:val="none" w:sz="0" w:space="0" w:color="auto"/>
          </w:divBdr>
        </w:div>
        <w:div w:id="1618364676">
          <w:marLeft w:val="480"/>
          <w:marRight w:val="0"/>
          <w:marTop w:val="0"/>
          <w:marBottom w:val="0"/>
          <w:divBdr>
            <w:top w:val="none" w:sz="0" w:space="0" w:color="auto"/>
            <w:left w:val="none" w:sz="0" w:space="0" w:color="auto"/>
            <w:bottom w:val="none" w:sz="0" w:space="0" w:color="auto"/>
            <w:right w:val="none" w:sz="0" w:space="0" w:color="auto"/>
          </w:divBdr>
        </w:div>
        <w:div w:id="1666662205">
          <w:marLeft w:val="480"/>
          <w:marRight w:val="0"/>
          <w:marTop w:val="0"/>
          <w:marBottom w:val="0"/>
          <w:divBdr>
            <w:top w:val="none" w:sz="0" w:space="0" w:color="auto"/>
            <w:left w:val="none" w:sz="0" w:space="0" w:color="auto"/>
            <w:bottom w:val="none" w:sz="0" w:space="0" w:color="auto"/>
            <w:right w:val="none" w:sz="0" w:space="0" w:color="auto"/>
          </w:divBdr>
        </w:div>
        <w:div w:id="1674990292">
          <w:marLeft w:val="480"/>
          <w:marRight w:val="0"/>
          <w:marTop w:val="0"/>
          <w:marBottom w:val="0"/>
          <w:divBdr>
            <w:top w:val="none" w:sz="0" w:space="0" w:color="auto"/>
            <w:left w:val="none" w:sz="0" w:space="0" w:color="auto"/>
            <w:bottom w:val="none" w:sz="0" w:space="0" w:color="auto"/>
            <w:right w:val="none" w:sz="0" w:space="0" w:color="auto"/>
          </w:divBdr>
        </w:div>
        <w:div w:id="1679312519">
          <w:marLeft w:val="480"/>
          <w:marRight w:val="0"/>
          <w:marTop w:val="0"/>
          <w:marBottom w:val="0"/>
          <w:divBdr>
            <w:top w:val="none" w:sz="0" w:space="0" w:color="auto"/>
            <w:left w:val="none" w:sz="0" w:space="0" w:color="auto"/>
            <w:bottom w:val="none" w:sz="0" w:space="0" w:color="auto"/>
            <w:right w:val="none" w:sz="0" w:space="0" w:color="auto"/>
          </w:divBdr>
        </w:div>
        <w:div w:id="1937786522">
          <w:marLeft w:val="480"/>
          <w:marRight w:val="0"/>
          <w:marTop w:val="0"/>
          <w:marBottom w:val="0"/>
          <w:divBdr>
            <w:top w:val="none" w:sz="0" w:space="0" w:color="auto"/>
            <w:left w:val="none" w:sz="0" w:space="0" w:color="auto"/>
            <w:bottom w:val="none" w:sz="0" w:space="0" w:color="auto"/>
            <w:right w:val="none" w:sz="0" w:space="0" w:color="auto"/>
          </w:divBdr>
        </w:div>
        <w:div w:id="1938754835">
          <w:marLeft w:val="480"/>
          <w:marRight w:val="0"/>
          <w:marTop w:val="0"/>
          <w:marBottom w:val="0"/>
          <w:divBdr>
            <w:top w:val="none" w:sz="0" w:space="0" w:color="auto"/>
            <w:left w:val="none" w:sz="0" w:space="0" w:color="auto"/>
            <w:bottom w:val="none" w:sz="0" w:space="0" w:color="auto"/>
            <w:right w:val="none" w:sz="0" w:space="0" w:color="auto"/>
          </w:divBdr>
        </w:div>
        <w:div w:id="2045593759">
          <w:marLeft w:val="480"/>
          <w:marRight w:val="0"/>
          <w:marTop w:val="0"/>
          <w:marBottom w:val="0"/>
          <w:divBdr>
            <w:top w:val="none" w:sz="0" w:space="0" w:color="auto"/>
            <w:left w:val="none" w:sz="0" w:space="0" w:color="auto"/>
            <w:bottom w:val="none" w:sz="0" w:space="0" w:color="auto"/>
            <w:right w:val="none" w:sz="0" w:space="0" w:color="auto"/>
          </w:divBdr>
        </w:div>
      </w:divsChild>
    </w:div>
    <w:div w:id="1936327256">
      <w:bodyDiv w:val="1"/>
      <w:marLeft w:val="0"/>
      <w:marRight w:val="0"/>
      <w:marTop w:val="0"/>
      <w:marBottom w:val="0"/>
      <w:divBdr>
        <w:top w:val="none" w:sz="0" w:space="0" w:color="auto"/>
        <w:left w:val="none" w:sz="0" w:space="0" w:color="auto"/>
        <w:bottom w:val="none" w:sz="0" w:space="0" w:color="auto"/>
        <w:right w:val="none" w:sz="0" w:space="0" w:color="auto"/>
      </w:divBdr>
    </w:div>
    <w:div w:id="1937515493">
      <w:bodyDiv w:val="1"/>
      <w:marLeft w:val="0"/>
      <w:marRight w:val="0"/>
      <w:marTop w:val="0"/>
      <w:marBottom w:val="0"/>
      <w:divBdr>
        <w:top w:val="none" w:sz="0" w:space="0" w:color="auto"/>
        <w:left w:val="none" w:sz="0" w:space="0" w:color="auto"/>
        <w:bottom w:val="none" w:sz="0" w:space="0" w:color="auto"/>
        <w:right w:val="none" w:sz="0" w:space="0" w:color="auto"/>
      </w:divBdr>
    </w:div>
    <w:div w:id="1937859572">
      <w:bodyDiv w:val="1"/>
      <w:marLeft w:val="0"/>
      <w:marRight w:val="0"/>
      <w:marTop w:val="0"/>
      <w:marBottom w:val="0"/>
      <w:divBdr>
        <w:top w:val="none" w:sz="0" w:space="0" w:color="auto"/>
        <w:left w:val="none" w:sz="0" w:space="0" w:color="auto"/>
        <w:bottom w:val="none" w:sz="0" w:space="0" w:color="auto"/>
        <w:right w:val="none" w:sz="0" w:space="0" w:color="auto"/>
      </w:divBdr>
    </w:div>
    <w:div w:id="1938439687">
      <w:bodyDiv w:val="1"/>
      <w:marLeft w:val="0"/>
      <w:marRight w:val="0"/>
      <w:marTop w:val="0"/>
      <w:marBottom w:val="0"/>
      <w:divBdr>
        <w:top w:val="none" w:sz="0" w:space="0" w:color="auto"/>
        <w:left w:val="none" w:sz="0" w:space="0" w:color="auto"/>
        <w:bottom w:val="none" w:sz="0" w:space="0" w:color="auto"/>
        <w:right w:val="none" w:sz="0" w:space="0" w:color="auto"/>
      </w:divBdr>
    </w:div>
    <w:div w:id="1939484044">
      <w:bodyDiv w:val="1"/>
      <w:marLeft w:val="0"/>
      <w:marRight w:val="0"/>
      <w:marTop w:val="0"/>
      <w:marBottom w:val="0"/>
      <w:divBdr>
        <w:top w:val="none" w:sz="0" w:space="0" w:color="auto"/>
        <w:left w:val="none" w:sz="0" w:space="0" w:color="auto"/>
        <w:bottom w:val="none" w:sz="0" w:space="0" w:color="auto"/>
        <w:right w:val="none" w:sz="0" w:space="0" w:color="auto"/>
      </w:divBdr>
    </w:div>
    <w:div w:id="1939946071">
      <w:bodyDiv w:val="1"/>
      <w:marLeft w:val="0"/>
      <w:marRight w:val="0"/>
      <w:marTop w:val="0"/>
      <w:marBottom w:val="0"/>
      <w:divBdr>
        <w:top w:val="none" w:sz="0" w:space="0" w:color="auto"/>
        <w:left w:val="none" w:sz="0" w:space="0" w:color="auto"/>
        <w:bottom w:val="none" w:sz="0" w:space="0" w:color="auto"/>
        <w:right w:val="none" w:sz="0" w:space="0" w:color="auto"/>
      </w:divBdr>
    </w:div>
    <w:div w:id="1940329911">
      <w:bodyDiv w:val="1"/>
      <w:marLeft w:val="0"/>
      <w:marRight w:val="0"/>
      <w:marTop w:val="0"/>
      <w:marBottom w:val="0"/>
      <w:divBdr>
        <w:top w:val="none" w:sz="0" w:space="0" w:color="auto"/>
        <w:left w:val="none" w:sz="0" w:space="0" w:color="auto"/>
        <w:bottom w:val="none" w:sz="0" w:space="0" w:color="auto"/>
        <w:right w:val="none" w:sz="0" w:space="0" w:color="auto"/>
      </w:divBdr>
    </w:div>
    <w:div w:id="1940412127">
      <w:bodyDiv w:val="1"/>
      <w:marLeft w:val="0"/>
      <w:marRight w:val="0"/>
      <w:marTop w:val="0"/>
      <w:marBottom w:val="0"/>
      <w:divBdr>
        <w:top w:val="none" w:sz="0" w:space="0" w:color="auto"/>
        <w:left w:val="none" w:sz="0" w:space="0" w:color="auto"/>
        <w:bottom w:val="none" w:sz="0" w:space="0" w:color="auto"/>
        <w:right w:val="none" w:sz="0" w:space="0" w:color="auto"/>
      </w:divBdr>
    </w:div>
    <w:div w:id="1941255965">
      <w:bodyDiv w:val="1"/>
      <w:marLeft w:val="0"/>
      <w:marRight w:val="0"/>
      <w:marTop w:val="0"/>
      <w:marBottom w:val="0"/>
      <w:divBdr>
        <w:top w:val="none" w:sz="0" w:space="0" w:color="auto"/>
        <w:left w:val="none" w:sz="0" w:space="0" w:color="auto"/>
        <w:bottom w:val="none" w:sz="0" w:space="0" w:color="auto"/>
        <w:right w:val="none" w:sz="0" w:space="0" w:color="auto"/>
      </w:divBdr>
    </w:div>
    <w:div w:id="1941528473">
      <w:bodyDiv w:val="1"/>
      <w:marLeft w:val="0"/>
      <w:marRight w:val="0"/>
      <w:marTop w:val="0"/>
      <w:marBottom w:val="0"/>
      <w:divBdr>
        <w:top w:val="none" w:sz="0" w:space="0" w:color="auto"/>
        <w:left w:val="none" w:sz="0" w:space="0" w:color="auto"/>
        <w:bottom w:val="none" w:sz="0" w:space="0" w:color="auto"/>
        <w:right w:val="none" w:sz="0" w:space="0" w:color="auto"/>
      </w:divBdr>
    </w:div>
    <w:div w:id="1941915397">
      <w:bodyDiv w:val="1"/>
      <w:marLeft w:val="0"/>
      <w:marRight w:val="0"/>
      <w:marTop w:val="0"/>
      <w:marBottom w:val="0"/>
      <w:divBdr>
        <w:top w:val="none" w:sz="0" w:space="0" w:color="auto"/>
        <w:left w:val="none" w:sz="0" w:space="0" w:color="auto"/>
        <w:bottom w:val="none" w:sz="0" w:space="0" w:color="auto"/>
        <w:right w:val="none" w:sz="0" w:space="0" w:color="auto"/>
      </w:divBdr>
    </w:div>
    <w:div w:id="1942033158">
      <w:bodyDiv w:val="1"/>
      <w:marLeft w:val="0"/>
      <w:marRight w:val="0"/>
      <w:marTop w:val="0"/>
      <w:marBottom w:val="0"/>
      <w:divBdr>
        <w:top w:val="none" w:sz="0" w:space="0" w:color="auto"/>
        <w:left w:val="none" w:sz="0" w:space="0" w:color="auto"/>
        <w:bottom w:val="none" w:sz="0" w:space="0" w:color="auto"/>
        <w:right w:val="none" w:sz="0" w:space="0" w:color="auto"/>
      </w:divBdr>
    </w:div>
    <w:div w:id="1942493946">
      <w:bodyDiv w:val="1"/>
      <w:marLeft w:val="0"/>
      <w:marRight w:val="0"/>
      <w:marTop w:val="0"/>
      <w:marBottom w:val="0"/>
      <w:divBdr>
        <w:top w:val="none" w:sz="0" w:space="0" w:color="auto"/>
        <w:left w:val="none" w:sz="0" w:space="0" w:color="auto"/>
        <w:bottom w:val="none" w:sz="0" w:space="0" w:color="auto"/>
        <w:right w:val="none" w:sz="0" w:space="0" w:color="auto"/>
      </w:divBdr>
    </w:div>
    <w:div w:id="1942715029">
      <w:bodyDiv w:val="1"/>
      <w:marLeft w:val="0"/>
      <w:marRight w:val="0"/>
      <w:marTop w:val="0"/>
      <w:marBottom w:val="0"/>
      <w:divBdr>
        <w:top w:val="none" w:sz="0" w:space="0" w:color="auto"/>
        <w:left w:val="none" w:sz="0" w:space="0" w:color="auto"/>
        <w:bottom w:val="none" w:sz="0" w:space="0" w:color="auto"/>
        <w:right w:val="none" w:sz="0" w:space="0" w:color="auto"/>
      </w:divBdr>
    </w:div>
    <w:div w:id="1942950834">
      <w:bodyDiv w:val="1"/>
      <w:marLeft w:val="0"/>
      <w:marRight w:val="0"/>
      <w:marTop w:val="0"/>
      <w:marBottom w:val="0"/>
      <w:divBdr>
        <w:top w:val="none" w:sz="0" w:space="0" w:color="auto"/>
        <w:left w:val="none" w:sz="0" w:space="0" w:color="auto"/>
        <w:bottom w:val="none" w:sz="0" w:space="0" w:color="auto"/>
        <w:right w:val="none" w:sz="0" w:space="0" w:color="auto"/>
      </w:divBdr>
    </w:div>
    <w:div w:id="1943957173">
      <w:bodyDiv w:val="1"/>
      <w:marLeft w:val="0"/>
      <w:marRight w:val="0"/>
      <w:marTop w:val="0"/>
      <w:marBottom w:val="0"/>
      <w:divBdr>
        <w:top w:val="none" w:sz="0" w:space="0" w:color="auto"/>
        <w:left w:val="none" w:sz="0" w:space="0" w:color="auto"/>
        <w:bottom w:val="none" w:sz="0" w:space="0" w:color="auto"/>
        <w:right w:val="none" w:sz="0" w:space="0" w:color="auto"/>
      </w:divBdr>
      <w:divsChild>
        <w:div w:id="1717700752">
          <w:marLeft w:val="432"/>
          <w:marRight w:val="0"/>
          <w:marTop w:val="134"/>
          <w:marBottom w:val="0"/>
          <w:divBdr>
            <w:top w:val="none" w:sz="0" w:space="0" w:color="auto"/>
            <w:left w:val="none" w:sz="0" w:space="0" w:color="auto"/>
            <w:bottom w:val="none" w:sz="0" w:space="0" w:color="auto"/>
            <w:right w:val="none" w:sz="0" w:space="0" w:color="auto"/>
          </w:divBdr>
        </w:div>
      </w:divsChild>
    </w:div>
    <w:div w:id="1944220585">
      <w:bodyDiv w:val="1"/>
      <w:marLeft w:val="0"/>
      <w:marRight w:val="0"/>
      <w:marTop w:val="0"/>
      <w:marBottom w:val="0"/>
      <w:divBdr>
        <w:top w:val="none" w:sz="0" w:space="0" w:color="auto"/>
        <w:left w:val="none" w:sz="0" w:space="0" w:color="auto"/>
        <w:bottom w:val="none" w:sz="0" w:space="0" w:color="auto"/>
        <w:right w:val="none" w:sz="0" w:space="0" w:color="auto"/>
      </w:divBdr>
    </w:div>
    <w:div w:id="1944798212">
      <w:bodyDiv w:val="1"/>
      <w:marLeft w:val="0"/>
      <w:marRight w:val="0"/>
      <w:marTop w:val="0"/>
      <w:marBottom w:val="0"/>
      <w:divBdr>
        <w:top w:val="none" w:sz="0" w:space="0" w:color="auto"/>
        <w:left w:val="none" w:sz="0" w:space="0" w:color="auto"/>
        <w:bottom w:val="none" w:sz="0" w:space="0" w:color="auto"/>
        <w:right w:val="none" w:sz="0" w:space="0" w:color="auto"/>
      </w:divBdr>
    </w:div>
    <w:div w:id="1945190842">
      <w:bodyDiv w:val="1"/>
      <w:marLeft w:val="0"/>
      <w:marRight w:val="0"/>
      <w:marTop w:val="0"/>
      <w:marBottom w:val="0"/>
      <w:divBdr>
        <w:top w:val="none" w:sz="0" w:space="0" w:color="auto"/>
        <w:left w:val="none" w:sz="0" w:space="0" w:color="auto"/>
        <w:bottom w:val="none" w:sz="0" w:space="0" w:color="auto"/>
        <w:right w:val="none" w:sz="0" w:space="0" w:color="auto"/>
      </w:divBdr>
    </w:div>
    <w:div w:id="1946228839">
      <w:bodyDiv w:val="1"/>
      <w:marLeft w:val="0"/>
      <w:marRight w:val="0"/>
      <w:marTop w:val="0"/>
      <w:marBottom w:val="0"/>
      <w:divBdr>
        <w:top w:val="none" w:sz="0" w:space="0" w:color="auto"/>
        <w:left w:val="none" w:sz="0" w:space="0" w:color="auto"/>
        <w:bottom w:val="none" w:sz="0" w:space="0" w:color="auto"/>
        <w:right w:val="none" w:sz="0" w:space="0" w:color="auto"/>
      </w:divBdr>
    </w:div>
    <w:div w:id="1946420859">
      <w:bodyDiv w:val="1"/>
      <w:marLeft w:val="0"/>
      <w:marRight w:val="0"/>
      <w:marTop w:val="0"/>
      <w:marBottom w:val="0"/>
      <w:divBdr>
        <w:top w:val="none" w:sz="0" w:space="0" w:color="auto"/>
        <w:left w:val="none" w:sz="0" w:space="0" w:color="auto"/>
        <w:bottom w:val="none" w:sz="0" w:space="0" w:color="auto"/>
        <w:right w:val="none" w:sz="0" w:space="0" w:color="auto"/>
      </w:divBdr>
    </w:div>
    <w:div w:id="1946572168">
      <w:bodyDiv w:val="1"/>
      <w:marLeft w:val="0"/>
      <w:marRight w:val="0"/>
      <w:marTop w:val="0"/>
      <w:marBottom w:val="0"/>
      <w:divBdr>
        <w:top w:val="none" w:sz="0" w:space="0" w:color="auto"/>
        <w:left w:val="none" w:sz="0" w:space="0" w:color="auto"/>
        <w:bottom w:val="none" w:sz="0" w:space="0" w:color="auto"/>
        <w:right w:val="none" w:sz="0" w:space="0" w:color="auto"/>
      </w:divBdr>
    </w:div>
    <w:div w:id="1946645430">
      <w:bodyDiv w:val="1"/>
      <w:marLeft w:val="0"/>
      <w:marRight w:val="0"/>
      <w:marTop w:val="0"/>
      <w:marBottom w:val="0"/>
      <w:divBdr>
        <w:top w:val="none" w:sz="0" w:space="0" w:color="auto"/>
        <w:left w:val="none" w:sz="0" w:space="0" w:color="auto"/>
        <w:bottom w:val="none" w:sz="0" w:space="0" w:color="auto"/>
        <w:right w:val="none" w:sz="0" w:space="0" w:color="auto"/>
      </w:divBdr>
    </w:div>
    <w:div w:id="1947079225">
      <w:bodyDiv w:val="1"/>
      <w:marLeft w:val="0"/>
      <w:marRight w:val="0"/>
      <w:marTop w:val="0"/>
      <w:marBottom w:val="0"/>
      <w:divBdr>
        <w:top w:val="none" w:sz="0" w:space="0" w:color="auto"/>
        <w:left w:val="none" w:sz="0" w:space="0" w:color="auto"/>
        <w:bottom w:val="none" w:sz="0" w:space="0" w:color="auto"/>
        <w:right w:val="none" w:sz="0" w:space="0" w:color="auto"/>
      </w:divBdr>
    </w:div>
    <w:div w:id="1947230304">
      <w:bodyDiv w:val="1"/>
      <w:marLeft w:val="0"/>
      <w:marRight w:val="0"/>
      <w:marTop w:val="0"/>
      <w:marBottom w:val="0"/>
      <w:divBdr>
        <w:top w:val="none" w:sz="0" w:space="0" w:color="auto"/>
        <w:left w:val="none" w:sz="0" w:space="0" w:color="auto"/>
        <w:bottom w:val="none" w:sz="0" w:space="0" w:color="auto"/>
        <w:right w:val="none" w:sz="0" w:space="0" w:color="auto"/>
      </w:divBdr>
    </w:div>
    <w:div w:id="1947344567">
      <w:bodyDiv w:val="1"/>
      <w:marLeft w:val="0"/>
      <w:marRight w:val="0"/>
      <w:marTop w:val="0"/>
      <w:marBottom w:val="0"/>
      <w:divBdr>
        <w:top w:val="none" w:sz="0" w:space="0" w:color="auto"/>
        <w:left w:val="none" w:sz="0" w:space="0" w:color="auto"/>
        <w:bottom w:val="none" w:sz="0" w:space="0" w:color="auto"/>
        <w:right w:val="none" w:sz="0" w:space="0" w:color="auto"/>
      </w:divBdr>
      <w:divsChild>
        <w:div w:id="20056285">
          <w:marLeft w:val="480"/>
          <w:marRight w:val="0"/>
          <w:marTop w:val="0"/>
          <w:marBottom w:val="0"/>
          <w:divBdr>
            <w:top w:val="none" w:sz="0" w:space="0" w:color="auto"/>
            <w:left w:val="none" w:sz="0" w:space="0" w:color="auto"/>
            <w:bottom w:val="none" w:sz="0" w:space="0" w:color="auto"/>
            <w:right w:val="none" w:sz="0" w:space="0" w:color="auto"/>
          </w:divBdr>
        </w:div>
        <w:div w:id="171653173">
          <w:marLeft w:val="480"/>
          <w:marRight w:val="0"/>
          <w:marTop w:val="0"/>
          <w:marBottom w:val="0"/>
          <w:divBdr>
            <w:top w:val="none" w:sz="0" w:space="0" w:color="auto"/>
            <w:left w:val="none" w:sz="0" w:space="0" w:color="auto"/>
            <w:bottom w:val="none" w:sz="0" w:space="0" w:color="auto"/>
            <w:right w:val="none" w:sz="0" w:space="0" w:color="auto"/>
          </w:divBdr>
        </w:div>
        <w:div w:id="173226516">
          <w:marLeft w:val="480"/>
          <w:marRight w:val="0"/>
          <w:marTop w:val="0"/>
          <w:marBottom w:val="0"/>
          <w:divBdr>
            <w:top w:val="none" w:sz="0" w:space="0" w:color="auto"/>
            <w:left w:val="none" w:sz="0" w:space="0" w:color="auto"/>
            <w:bottom w:val="none" w:sz="0" w:space="0" w:color="auto"/>
            <w:right w:val="none" w:sz="0" w:space="0" w:color="auto"/>
          </w:divBdr>
        </w:div>
        <w:div w:id="257102859">
          <w:marLeft w:val="480"/>
          <w:marRight w:val="0"/>
          <w:marTop w:val="0"/>
          <w:marBottom w:val="0"/>
          <w:divBdr>
            <w:top w:val="none" w:sz="0" w:space="0" w:color="auto"/>
            <w:left w:val="none" w:sz="0" w:space="0" w:color="auto"/>
            <w:bottom w:val="none" w:sz="0" w:space="0" w:color="auto"/>
            <w:right w:val="none" w:sz="0" w:space="0" w:color="auto"/>
          </w:divBdr>
        </w:div>
        <w:div w:id="282423008">
          <w:marLeft w:val="480"/>
          <w:marRight w:val="0"/>
          <w:marTop w:val="0"/>
          <w:marBottom w:val="0"/>
          <w:divBdr>
            <w:top w:val="none" w:sz="0" w:space="0" w:color="auto"/>
            <w:left w:val="none" w:sz="0" w:space="0" w:color="auto"/>
            <w:bottom w:val="none" w:sz="0" w:space="0" w:color="auto"/>
            <w:right w:val="none" w:sz="0" w:space="0" w:color="auto"/>
          </w:divBdr>
        </w:div>
        <w:div w:id="285041771">
          <w:marLeft w:val="480"/>
          <w:marRight w:val="0"/>
          <w:marTop w:val="0"/>
          <w:marBottom w:val="0"/>
          <w:divBdr>
            <w:top w:val="none" w:sz="0" w:space="0" w:color="auto"/>
            <w:left w:val="none" w:sz="0" w:space="0" w:color="auto"/>
            <w:bottom w:val="none" w:sz="0" w:space="0" w:color="auto"/>
            <w:right w:val="none" w:sz="0" w:space="0" w:color="auto"/>
          </w:divBdr>
        </w:div>
        <w:div w:id="300231079">
          <w:marLeft w:val="480"/>
          <w:marRight w:val="0"/>
          <w:marTop w:val="0"/>
          <w:marBottom w:val="0"/>
          <w:divBdr>
            <w:top w:val="none" w:sz="0" w:space="0" w:color="auto"/>
            <w:left w:val="none" w:sz="0" w:space="0" w:color="auto"/>
            <w:bottom w:val="none" w:sz="0" w:space="0" w:color="auto"/>
            <w:right w:val="none" w:sz="0" w:space="0" w:color="auto"/>
          </w:divBdr>
        </w:div>
        <w:div w:id="301153784">
          <w:marLeft w:val="480"/>
          <w:marRight w:val="0"/>
          <w:marTop w:val="0"/>
          <w:marBottom w:val="0"/>
          <w:divBdr>
            <w:top w:val="none" w:sz="0" w:space="0" w:color="auto"/>
            <w:left w:val="none" w:sz="0" w:space="0" w:color="auto"/>
            <w:bottom w:val="none" w:sz="0" w:space="0" w:color="auto"/>
            <w:right w:val="none" w:sz="0" w:space="0" w:color="auto"/>
          </w:divBdr>
        </w:div>
        <w:div w:id="473068276">
          <w:marLeft w:val="480"/>
          <w:marRight w:val="0"/>
          <w:marTop w:val="0"/>
          <w:marBottom w:val="0"/>
          <w:divBdr>
            <w:top w:val="none" w:sz="0" w:space="0" w:color="auto"/>
            <w:left w:val="none" w:sz="0" w:space="0" w:color="auto"/>
            <w:bottom w:val="none" w:sz="0" w:space="0" w:color="auto"/>
            <w:right w:val="none" w:sz="0" w:space="0" w:color="auto"/>
          </w:divBdr>
        </w:div>
        <w:div w:id="614798058">
          <w:marLeft w:val="480"/>
          <w:marRight w:val="0"/>
          <w:marTop w:val="0"/>
          <w:marBottom w:val="0"/>
          <w:divBdr>
            <w:top w:val="none" w:sz="0" w:space="0" w:color="auto"/>
            <w:left w:val="none" w:sz="0" w:space="0" w:color="auto"/>
            <w:bottom w:val="none" w:sz="0" w:space="0" w:color="auto"/>
            <w:right w:val="none" w:sz="0" w:space="0" w:color="auto"/>
          </w:divBdr>
        </w:div>
        <w:div w:id="639845614">
          <w:marLeft w:val="480"/>
          <w:marRight w:val="0"/>
          <w:marTop w:val="0"/>
          <w:marBottom w:val="0"/>
          <w:divBdr>
            <w:top w:val="none" w:sz="0" w:space="0" w:color="auto"/>
            <w:left w:val="none" w:sz="0" w:space="0" w:color="auto"/>
            <w:bottom w:val="none" w:sz="0" w:space="0" w:color="auto"/>
            <w:right w:val="none" w:sz="0" w:space="0" w:color="auto"/>
          </w:divBdr>
        </w:div>
        <w:div w:id="652873293">
          <w:marLeft w:val="480"/>
          <w:marRight w:val="0"/>
          <w:marTop w:val="0"/>
          <w:marBottom w:val="0"/>
          <w:divBdr>
            <w:top w:val="none" w:sz="0" w:space="0" w:color="auto"/>
            <w:left w:val="none" w:sz="0" w:space="0" w:color="auto"/>
            <w:bottom w:val="none" w:sz="0" w:space="0" w:color="auto"/>
            <w:right w:val="none" w:sz="0" w:space="0" w:color="auto"/>
          </w:divBdr>
        </w:div>
        <w:div w:id="810368853">
          <w:marLeft w:val="480"/>
          <w:marRight w:val="0"/>
          <w:marTop w:val="0"/>
          <w:marBottom w:val="0"/>
          <w:divBdr>
            <w:top w:val="none" w:sz="0" w:space="0" w:color="auto"/>
            <w:left w:val="none" w:sz="0" w:space="0" w:color="auto"/>
            <w:bottom w:val="none" w:sz="0" w:space="0" w:color="auto"/>
            <w:right w:val="none" w:sz="0" w:space="0" w:color="auto"/>
          </w:divBdr>
        </w:div>
        <w:div w:id="882668429">
          <w:marLeft w:val="480"/>
          <w:marRight w:val="0"/>
          <w:marTop w:val="0"/>
          <w:marBottom w:val="0"/>
          <w:divBdr>
            <w:top w:val="none" w:sz="0" w:space="0" w:color="auto"/>
            <w:left w:val="none" w:sz="0" w:space="0" w:color="auto"/>
            <w:bottom w:val="none" w:sz="0" w:space="0" w:color="auto"/>
            <w:right w:val="none" w:sz="0" w:space="0" w:color="auto"/>
          </w:divBdr>
        </w:div>
        <w:div w:id="921723581">
          <w:marLeft w:val="480"/>
          <w:marRight w:val="0"/>
          <w:marTop w:val="0"/>
          <w:marBottom w:val="0"/>
          <w:divBdr>
            <w:top w:val="none" w:sz="0" w:space="0" w:color="auto"/>
            <w:left w:val="none" w:sz="0" w:space="0" w:color="auto"/>
            <w:bottom w:val="none" w:sz="0" w:space="0" w:color="auto"/>
            <w:right w:val="none" w:sz="0" w:space="0" w:color="auto"/>
          </w:divBdr>
        </w:div>
        <w:div w:id="922184059">
          <w:marLeft w:val="480"/>
          <w:marRight w:val="0"/>
          <w:marTop w:val="0"/>
          <w:marBottom w:val="0"/>
          <w:divBdr>
            <w:top w:val="none" w:sz="0" w:space="0" w:color="auto"/>
            <w:left w:val="none" w:sz="0" w:space="0" w:color="auto"/>
            <w:bottom w:val="none" w:sz="0" w:space="0" w:color="auto"/>
            <w:right w:val="none" w:sz="0" w:space="0" w:color="auto"/>
          </w:divBdr>
        </w:div>
        <w:div w:id="922954744">
          <w:marLeft w:val="480"/>
          <w:marRight w:val="0"/>
          <w:marTop w:val="0"/>
          <w:marBottom w:val="0"/>
          <w:divBdr>
            <w:top w:val="none" w:sz="0" w:space="0" w:color="auto"/>
            <w:left w:val="none" w:sz="0" w:space="0" w:color="auto"/>
            <w:bottom w:val="none" w:sz="0" w:space="0" w:color="auto"/>
            <w:right w:val="none" w:sz="0" w:space="0" w:color="auto"/>
          </w:divBdr>
        </w:div>
        <w:div w:id="933319201">
          <w:marLeft w:val="480"/>
          <w:marRight w:val="0"/>
          <w:marTop w:val="0"/>
          <w:marBottom w:val="0"/>
          <w:divBdr>
            <w:top w:val="none" w:sz="0" w:space="0" w:color="auto"/>
            <w:left w:val="none" w:sz="0" w:space="0" w:color="auto"/>
            <w:bottom w:val="none" w:sz="0" w:space="0" w:color="auto"/>
            <w:right w:val="none" w:sz="0" w:space="0" w:color="auto"/>
          </w:divBdr>
        </w:div>
        <w:div w:id="955217148">
          <w:marLeft w:val="480"/>
          <w:marRight w:val="0"/>
          <w:marTop w:val="0"/>
          <w:marBottom w:val="0"/>
          <w:divBdr>
            <w:top w:val="none" w:sz="0" w:space="0" w:color="auto"/>
            <w:left w:val="none" w:sz="0" w:space="0" w:color="auto"/>
            <w:bottom w:val="none" w:sz="0" w:space="0" w:color="auto"/>
            <w:right w:val="none" w:sz="0" w:space="0" w:color="auto"/>
          </w:divBdr>
        </w:div>
        <w:div w:id="1026101404">
          <w:marLeft w:val="480"/>
          <w:marRight w:val="0"/>
          <w:marTop w:val="0"/>
          <w:marBottom w:val="0"/>
          <w:divBdr>
            <w:top w:val="none" w:sz="0" w:space="0" w:color="auto"/>
            <w:left w:val="none" w:sz="0" w:space="0" w:color="auto"/>
            <w:bottom w:val="none" w:sz="0" w:space="0" w:color="auto"/>
            <w:right w:val="none" w:sz="0" w:space="0" w:color="auto"/>
          </w:divBdr>
        </w:div>
        <w:div w:id="1322198396">
          <w:marLeft w:val="480"/>
          <w:marRight w:val="0"/>
          <w:marTop w:val="0"/>
          <w:marBottom w:val="0"/>
          <w:divBdr>
            <w:top w:val="none" w:sz="0" w:space="0" w:color="auto"/>
            <w:left w:val="none" w:sz="0" w:space="0" w:color="auto"/>
            <w:bottom w:val="none" w:sz="0" w:space="0" w:color="auto"/>
            <w:right w:val="none" w:sz="0" w:space="0" w:color="auto"/>
          </w:divBdr>
        </w:div>
        <w:div w:id="1384714602">
          <w:marLeft w:val="480"/>
          <w:marRight w:val="0"/>
          <w:marTop w:val="0"/>
          <w:marBottom w:val="0"/>
          <w:divBdr>
            <w:top w:val="none" w:sz="0" w:space="0" w:color="auto"/>
            <w:left w:val="none" w:sz="0" w:space="0" w:color="auto"/>
            <w:bottom w:val="none" w:sz="0" w:space="0" w:color="auto"/>
            <w:right w:val="none" w:sz="0" w:space="0" w:color="auto"/>
          </w:divBdr>
        </w:div>
        <w:div w:id="1546913004">
          <w:marLeft w:val="480"/>
          <w:marRight w:val="0"/>
          <w:marTop w:val="0"/>
          <w:marBottom w:val="0"/>
          <w:divBdr>
            <w:top w:val="none" w:sz="0" w:space="0" w:color="auto"/>
            <w:left w:val="none" w:sz="0" w:space="0" w:color="auto"/>
            <w:bottom w:val="none" w:sz="0" w:space="0" w:color="auto"/>
            <w:right w:val="none" w:sz="0" w:space="0" w:color="auto"/>
          </w:divBdr>
        </w:div>
        <w:div w:id="1793476558">
          <w:marLeft w:val="480"/>
          <w:marRight w:val="0"/>
          <w:marTop w:val="0"/>
          <w:marBottom w:val="0"/>
          <w:divBdr>
            <w:top w:val="none" w:sz="0" w:space="0" w:color="auto"/>
            <w:left w:val="none" w:sz="0" w:space="0" w:color="auto"/>
            <w:bottom w:val="none" w:sz="0" w:space="0" w:color="auto"/>
            <w:right w:val="none" w:sz="0" w:space="0" w:color="auto"/>
          </w:divBdr>
        </w:div>
        <w:div w:id="1853959414">
          <w:marLeft w:val="480"/>
          <w:marRight w:val="0"/>
          <w:marTop w:val="0"/>
          <w:marBottom w:val="0"/>
          <w:divBdr>
            <w:top w:val="none" w:sz="0" w:space="0" w:color="auto"/>
            <w:left w:val="none" w:sz="0" w:space="0" w:color="auto"/>
            <w:bottom w:val="none" w:sz="0" w:space="0" w:color="auto"/>
            <w:right w:val="none" w:sz="0" w:space="0" w:color="auto"/>
          </w:divBdr>
        </w:div>
        <w:div w:id="1945140967">
          <w:marLeft w:val="480"/>
          <w:marRight w:val="0"/>
          <w:marTop w:val="0"/>
          <w:marBottom w:val="0"/>
          <w:divBdr>
            <w:top w:val="none" w:sz="0" w:space="0" w:color="auto"/>
            <w:left w:val="none" w:sz="0" w:space="0" w:color="auto"/>
            <w:bottom w:val="none" w:sz="0" w:space="0" w:color="auto"/>
            <w:right w:val="none" w:sz="0" w:space="0" w:color="auto"/>
          </w:divBdr>
        </w:div>
      </w:divsChild>
    </w:div>
    <w:div w:id="1947616024">
      <w:bodyDiv w:val="1"/>
      <w:marLeft w:val="0"/>
      <w:marRight w:val="0"/>
      <w:marTop w:val="0"/>
      <w:marBottom w:val="0"/>
      <w:divBdr>
        <w:top w:val="none" w:sz="0" w:space="0" w:color="auto"/>
        <w:left w:val="none" w:sz="0" w:space="0" w:color="auto"/>
        <w:bottom w:val="none" w:sz="0" w:space="0" w:color="auto"/>
        <w:right w:val="none" w:sz="0" w:space="0" w:color="auto"/>
      </w:divBdr>
    </w:div>
    <w:div w:id="1948584209">
      <w:bodyDiv w:val="1"/>
      <w:marLeft w:val="0"/>
      <w:marRight w:val="0"/>
      <w:marTop w:val="0"/>
      <w:marBottom w:val="0"/>
      <w:divBdr>
        <w:top w:val="none" w:sz="0" w:space="0" w:color="auto"/>
        <w:left w:val="none" w:sz="0" w:space="0" w:color="auto"/>
        <w:bottom w:val="none" w:sz="0" w:space="0" w:color="auto"/>
        <w:right w:val="none" w:sz="0" w:space="0" w:color="auto"/>
      </w:divBdr>
    </w:div>
    <w:div w:id="1948930079">
      <w:bodyDiv w:val="1"/>
      <w:marLeft w:val="0"/>
      <w:marRight w:val="0"/>
      <w:marTop w:val="0"/>
      <w:marBottom w:val="0"/>
      <w:divBdr>
        <w:top w:val="none" w:sz="0" w:space="0" w:color="auto"/>
        <w:left w:val="none" w:sz="0" w:space="0" w:color="auto"/>
        <w:bottom w:val="none" w:sz="0" w:space="0" w:color="auto"/>
        <w:right w:val="none" w:sz="0" w:space="0" w:color="auto"/>
      </w:divBdr>
    </w:div>
    <w:div w:id="1949114742">
      <w:bodyDiv w:val="1"/>
      <w:marLeft w:val="0"/>
      <w:marRight w:val="0"/>
      <w:marTop w:val="0"/>
      <w:marBottom w:val="0"/>
      <w:divBdr>
        <w:top w:val="none" w:sz="0" w:space="0" w:color="auto"/>
        <w:left w:val="none" w:sz="0" w:space="0" w:color="auto"/>
        <w:bottom w:val="none" w:sz="0" w:space="0" w:color="auto"/>
        <w:right w:val="none" w:sz="0" w:space="0" w:color="auto"/>
      </w:divBdr>
    </w:div>
    <w:div w:id="1949434223">
      <w:bodyDiv w:val="1"/>
      <w:marLeft w:val="0"/>
      <w:marRight w:val="0"/>
      <w:marTop w:val="0"/>
      <w:marBottom w:val="0"/>
      <w:divBdr>
        <w:top w:val="none" w:sz="0" w:space="0" w:color="auto"/>
        <w:left w:val="none" w:sz="0" w:space="0" w:color="auto"/>
        <w:bottom w:val="none" w:sz="0" w:space="0" w:color="auto"/>
        <w:right w:val="none" w:sz="0" w:space="0" w:color="auto"/>
      </w:divBdr>
    </w:div>
    <w:div w:id="1949580659">
      <w:bodyDiv w:val="1"/>
      <w:marLeft w:val="0"/>
      <w:marRight w:val="0"/>
      <w:marTop w:val="0"/>
      <w:marBottom w:val="0"/>
      <w:divBdr>
        <w:top w:val="none" w:sz="0" w:space="0" w:color="auto"/>
        <w:left w:val="none" w:sz="0" w:space="0" w:color="auto"/>
        <w:bottom w:val="none" w:sz="0" w:space="0" w:color="auto"/>
        <w:right w:val="none" w:sz="0" w:space="0" w:color="auto"/>
      </w:divBdr>
    </w:div>
    <w:div w:id="1949652174">
      <w:bodyDiv w:val="1"/>
      <w:marLeft w:val="0"/>
      <w:marRight w:val="0"/>
      <w:marTop w:val="0"/>
      <w:marBottom w:val="0"/>
      <w:divBdr>
        <w:top w:val="none" w:sz="0" w:space="0" w:color="auto"/>
        <w:left w:val="none" w:sz="0" w:space="0" w:color="auto"/>
        <w:bottom w:val="none" w:sz="0" w:space="0" w:color="auto"/>
        <w:right w:val="none" w:sz="0" w:space="0" w:color="auto"/>
      </w:divBdr>
    </w:div>
    <w:div w:id="1949774210">
      <w:bodyDiv w:val="1"/>
      <w:marLeft w:val="0"/>
      <w:marRight w:val="0"/>
      <w:marTop w:val="0"/>
      <w:marBottom w:val="0"/>
      <w:divBdr>
        <w:top w:val="none" w:sz="0" w:space="0" w:color="auto"/>
        <w:left w:val="none" w:sz="0" w:space="0" w:color="auto"/>
        <w:bottom w:val="none" w:sz="0" w:space="0" w:color="auto"/>
        <w:right w:val="none" w:sz="0" w:space="0" w:color="auto"/>
      </w:divBdr>
    </w:div>
    <w:div w:id="1950625009">
      <w:bodyDiv w:val="1"/>
      <w:marLeft w:val="0"/>
      <w:marRight w:val="0"/>
      <w:marTop w:val="0"/>
      <w:marBottom w:val="0"/>
      <w:divBdr>
        <w:top w:val="none" w:sz="0" w:space="0" w:color="auto"/>
        <w:left w:val="none" w:sz="0" w:space="0" w:color="auto"/>
        <w:bottom w:val="none" w:sz="0" w:space="0" w:color="auto"/>
        <w:right w:val="none" w:sz="0" w:space="0" w:color="auto"/>
      </w:divBdr>
    </w:div>
    <w:div w:id="1950888711">
      <w:bodyDiv w:val="1"/>
      <w:marLeft w:val="0"/>
      <w:marRight w:val="0"/>
      <w:marTop w:val="0"/>
      <w:marBottom w:val="0"/>
      <w:divBdr>
        <w:top w:val="none" w:sz="0" w:space="0" w:color="auto"/>
        <w:left w:val="none" w:sz="0" w:space="0" w:color="auto"/>
        <w:bottom w:val="none" w:sz="0" w:space="0" w:color="auto"/>
        <w:right w:val="none" w:sz="0" w:space="0" w:color="auto"/>
      </w:divBdr>
    </w:div>
    <w:div w:id="1950964379">
      <w:bodyDiv w:val="1"/>
      <w:marLeft w:val="0"/>
      <w:marRight w:val="0"/>
      <w:marTop w:val="0"/>
      <w:marBottom w:val="0"/>
      <w:divBdr>
        <w:top w:val="none" w:sz="0" w:space="0" w:color="auto"/>
        <w:left w:val="none" w:sz="0" w:space="0" w:color="auto"/>
        <w:bottom w:val="none" w:sz="0" w:space="0" w:color="auto"/>
        <w:right w:val="none" w:sz="0" w:space="0" w:color="auto"/>
      </w:divBdr>
    </w:div>
    <w:div w:id="1951160270">
      <w:bodyDiv w:val="1"/>
      <w:marLeft w:val="0"/>
      <w:marRight w:val="0"/>
      <w:marTop w:val="0"/>
      <w:marBottom w:val="0"/>
      <w:divBdr>
        <w:top w:val="none" w:sz="0" w:space="0" w:color="auto"/>
        <w:left w:val="none" w:sz="0" w:space="0" w:color="auto"/>
        <w:bottom w:val="none" w:sz="0" w:space="0" w:color="auto"/>
        <w:right w:val="none" w:sz="0" w:space="0" w:color="auto"/>
      </w:divBdr>
    </w:div>
    <w:div w:id="1951165006">
      <w:bodyDiv w:val="1"/>
      <w:marLeft w:val="0"/>
      <w:marRight w:val="0"/>
      <w:marTop w:val="0"/>
      <w:marBottom w:val="0"/>
      <w:divBdr>
        <w:top w:val="none" w:sz="0" w:space="0" w:color="auto"/>
        <w:left w:val="none" w:sz="0" w:space="0" w:color="auto"/>
        <w:bottom w:val="none" w:sz="0" w:space="0" w:color="auto"/>
        <w:right w:val="none" w:sz="0" w:space="0" w:color="auto"/>
      </w:divBdr>
    </w:div>
    <w:div w:id="1951204565">
      <w:bodyDiv w:val="1"/>
      <w:marLeft w:val="0"/>
      <w:marRight w:val="0"/>
      <w:marTop w:val="0"/>
      <w:marBottom w:val="0"/>
      <w:divBdr>
        <w:top w:val="none" w:sz="0" w:space="0" w:color="auto"/>
        <w:left w:val="none" w:sz="0" w:space="0" w:color="auto"/>
        <w:bottom w:val="none" w:sz="0" w:space="0" w:color="auto"/>
        <w:right w:val="none" w:sz="0" w:space="0" w:color="auto"/>
      </w:divBdr>
    </w:div>
    <w:div w:id="1951275922">
      <w:bodyDiv w:val="1"/>
      <w:marLeft w:val="0"/>
      <w:marRight w:val="0"/>
      <w:marTop w:val="0"/>
      <w:marBottom w:val="0"/>
      <w:divBdr>
        <w:top w:val="none" w:sz="0" w:space="0" w:color="auto"/>
        <w:left w:val="none" w:sz="0" w:space="0" w:color="auto"/>
        <w:bottom w:val="none" w:sz="0" w:space="0" w:color="auto"/>
        <w:right w:val="none" w:sz="0" w:space="0" w:color="auto"/>
      </w:divBdr>
    </w:div>
    <w:div w:id="1951279396">
      <w:bodyDiv w:val="1"/>
      <w:marLeft w:val="0"/>
      <w:marRight w:val="0"/>
      <w:marTop w:val="0"/>
      <w:marBottom w:val="0"/>
      <w:divBdr>
        <w:top w:val="none" w:sz="0" w:space="0" w:color="auto"/>
        <w:left w:val="none" w:sz="0" w:space="0" w:color="auto"/>
        <w:bottom w:val="none" w:sz="0" w:space="0" w:color="auto"/>
        <w:right w:val="none" w:sz="0" w:space="0" w:color="auto"/>
      </w:divBdr>
    </w:div>
    <w:div w:id="1951476630">
      <w:bodyDiv w:val="1"/>
      <w:marLeft w:val="0"/>
      <w:marRight w:val="0"/>
      <w:marTop w:val="0"/>
      <w:marBottom w:val="0"/>
      <w:divBdr>
        <w:top w:val="none" w:sz="0" w:space="0" w:color="auto"/>
        <w:left w:val="none" w:sz="0" w:space="0" w:color="auto"/>
        <w:bottom w:val="none" w:sz="0" w:space="0" w:color="auto"/>
        <w:right w:val="none" w:sz="0" w:space="0" w:color="auto"/>
      </w:divBdr>
    </w:div>
    <w:div w:id="1951551728">
      <w:bodyDiv w:val="1"/>
      <w:marLeft w:val="0"/>
      <w:marRight w:val="0"/>
      <w:marTop w:val="0"/>
      <w:marBottom w:val="0"/>
      <w:divBdr>
        <w:top w:val="none" w:sz="0" w:space="0" w:color="auto"/>
        <w:left w:val="none" w:sz="0" w:space="0" w:color="auto"/>
        <w:bottom w:val="none" w:sz="0" w:space="0" w:color="auto"/>
        <w:right w:val="none" w:sz="0" w:space="0" w:color="auto"/>
      </w:divBdr>
    </w:div>
    <w:div w:id="1952128852">
      <w:bodyDiv w:val="1"/>
      <w:marLeft w:val="0"/>
      <w:marRight w:val="0"/>
      <w:marTop w:val="0"/>
      <w:marBottom w:val="0"/>
      <w:divBdr>
        <w:top w:val="none" w:sz="0" w:space="0" w:color="auto"/>
        <w:left w:val="none" w:sz="0" w:space="0" w:color="auto"/>
        <w:bottom w:val="none" w:sz="0" w:space="0" w:color="auto"/>
        <w:right w:val="none" w:sz="0" w:space="0" w:color="auto"/>
      </w:divBdr>
    </w:div>
    <w:div w:id="1952662032">
      <w:bodyDiv w:val="1"/>
      <w:marLeft w:val="0"/>
      <w:marRight w:val="0"/>
      <w:marTop w:val="0"/>
      <w:marBottom w:val="0"/>
      <w:divBdr>
        <w:top w:val="none" w:sz="0" w:space="0" w:color="auto"/>
        <w:left w:val="none" w:sz="0" w:space="0" w:color="auto"/>
        <w:bottom w:val="none" w:sz="0" w:space="0" w:color="auto"/>
        <w:right w:val="none" w:sz="0" w:space="0" w:color="auto"/>
      </w:divBdr>
    </w:div>
    <w:div w:id="1952743114">
      <w:bodyDiv w:val="1"/>
      <w:marLeft w:val="0"/>
      <w:marRight w:val="0"/>
      <w:marTop w:val="0"/>
      <w:marBottom w:val="0"/>
      <w:divBdr>
        <w:top w:val="none" w:sz="0" w:space="0" w:color="auto"/>
        <w:left w:val="none" w:sz="0" w:space="0" w:color="auto"/>
        <w:bottom w:val="none" w:sz="0" w:space="0" w:color="auto"/>
        <w:right w:val="none" w:sz="0" w:space="0" w:color="auto"/>
      </w:divBdr>
    </w:div>
    <w:div w:id="1953130906">
      <w:bodyDiv w:val="1"/>
      <w:marLeft w:val="0"/>
      <w:marRight w:val="0"/>
      <w:marTop w:val="0"/>
      <w:marBottom w:val="0"/>
      <w:divBdr>
        <w:top w:val="none" w:sz="0" w:space="0" w:color="auto"/>
        <w:left w:val="none" w:sz="0" w:space="0" w:color="auto"/>
        <w:bottom w:val="none" w:sz="0" w:space="0" w:color="auto"/>
        <w:right w:val="none" w:sz="0" w:space="0" w:color="auto"/>
      </w:divBdr>
    </w:div>
    <w:div w:id="1954439768">
      <w:bodyDiv w:val="1"/>
      <w:marLeft w:val="0"/>
      <w:marRight w:val="0"/>
      <w:marTop w:val="0"/>
      <w:marBottom w:val="0"/>
      <w:divBdr>
        <w:top w:val="none" w:sz="0" w:space="0" w:color="auto"/>
        <w:left w:val="none" w:sz="0" w:space="0" w:color="auto"/>
        <w:bottom w:val="none" w:sz="0" w:space="0" w:color="auto"/>
        <w:right w:val="none" w:sz="0" w:space="0" w:color="auto"/>
      </w:divBdr>
    </w:div>
    <w:div w:id="1954744080">
      <w:bodyDiv w:val="1"/>
      <w:marLeft w:val="0"/>
      <w:marRight w:val="0"/>
      <w:marTop w:val="0"/>
      <w:marBottom w:val="0"/>
      <w:divBdr>
        <w:top w:val="none" w:sz="0" w:space="0" w:color="auto"/>
        <w:left w:val="none" w:sz="0" w:space="0" w:color="auto"/>
        <w:bottom w:val="none" w:sz="0" w:space="0" w:color="auto"/>
        <w:right w:val="none" w:sz="0" w:space="0" w:color="auto"/>
      </w:divBdr>
    </w:div>
    <w:div w:id="1954899343">
      <w:bodyDiv w:val="1"/>
      <w:marLeft w:val="0"/>
      <w:marRight w:val="0"/>
      <w:marTop w:val="0"/>
      <w:marBottom w:val="0"/>
      <w:divBdr>
        <w:top w:val="none" w:sz="0" w:space="0" w:color="auto"/>
        <w:left w:val="none" w:sz="0" w:space="0" w:color="auto"/>
        <w:bottom w:val="none" w:sz="0" w:space="0" w:color="auto"/>
        <w:right w:val="none" w:sz="0" w:space="0" w:color="auto"/>
      </w:divBdr>
    </w:div>
    <w:div w:id="1955206585">
      <w:bodyDiv w:val="1"/>
      <w:marLeft w:val="0"/>
      <w:marRight w:val="0"/>
      <w:marTop w:val="0"/>
      <w:marBottom w:val="0"/>
      <w:divBdr>
        <w:top w:val="none" w:sz="0" w:space="0" w:color="auto"/>
        <w:left w:val="none" w:sz="0" w:space="0" w:color="auto"/>
        <w:bottom w:val="none" w:sz="0" w:space="0" w:color="auto"/>
        <w:right w:val="none" w:sz="0" w:space="0" w:color="auto"/>
      </w:divBdr>
    </w:div>
    <w:div w:id="1955285767">
      <w:bodyDiv w:val="1"/>
      <w:marLeft w:val="0"/>
      <w:marRight w:val="0"/>
      <w:marTop w:val="0"/>
      <w:marBottom w:val="0"/>
      <w:divBdr>
        <w:top w:val="none" w:sz="0" w:space="0" w:color="auto"/>
        <w:left w:val="none" w:sz="0" w:space="0" w:color="auto"/>
        <w:bottom w:val="none" w:sz="0" w:space="0" w:color="auto"/>
        <w:right w:val="none" w:sz="0" w:space="0" w:color="auto"/>
      </w:divBdr>
    </w:div>
    <w:div w:id="1955668498">
      <w:bodyDiv w:val="1"/>
      <w:marLeft w:val="0"/>
      <w:marRight w:val="0"/>
      <w:marTop w:val="0"/>
      <w:marBottom w:val="0"/>
      <w:divBdr>
        <w:top w:val="none" w:sz="0" w:space="0" w:color="auto"/>
        <w:left w:val="none" w:sz="0" w:space="0" w:color="auto"/>
        <w:bottom w:val="none" w:sz="0" w:space="0" w:color="auto"/>
        <w:right w:val="none" w:sz="0" w:space="0" w:color="auto"/>
      </w:divBdr>
    </w:div>
    <w:div w:id="1956788352">
      <w:bodyDiv w:val="1"/>
      <w:marLeft w:val="0"/>
      <w:marRight w:val="0"/>
      <w:marTop w:val="0"/>
      <w:marBottom w:val="0"/>
      <w:divBdr>
        <w:top w:val="none" w:sz="0" w:space="0" w:color="auto"/>
        <w:left w:val="none" w:sz="0" w:space="0" w:color="auto"/>
        <w:bottom w:val="none" w:sz="0" w:space="0" w:color="auto"/>
        <w:right w:val="none" w:sz="0" w:space="0" w:color="auto"/>
      </w:divBdr>
    </w:div>
    <w:div w:id="1957255158">
      <w:bodyDiv w:val="1"/>
      <w:marLeft w:val="0"/>
      <w:marRight w:val="0"/>
      <w:marTop w:val="0"/>
      <w:marBottom w:val="0"/>
      <w:divBdr>
        <w:top w:val="none" w:sz="0" w:space="0" w:color="auto"/>
        <w:left w:val="none" w:sz="0" w:space="0" w:color="auto"/>
        <w:bottom w:val="none" w:sz="0" w:space="0" w:color="auto"/>
        <w:right w:val="none" w:sz="0" w:space="0" w:color="auto"/>
      </w:divBdr>
    </w:div>
    <w:div w:id="1957371602">
      <w:bodyDiv w:val="1"/>
      <w:marLeft w:val="0"/>
      <w:marRight w:val="0"/>
      <w:marTop w:val="0"/>
      <w:marBottom w:val="0"/>
      <w:divBdr>
        <w:top w:val="none" w:sz="0" w:space="0" w:color="auto"/>
        <w:left w:val="none" w:sz="0" w:space="0" w:color="auto"/>
        <w:bottom w:val="none" w:sz="0" w:space="0" w:color="auto"/>
        <w:right w:val="none" w:sz="0" w:space="0" w:color="auto"/>
      </w:divBdr>
    </w:div>
    <w:div w:id="1957714022">
      <w:bodyDiv w:val="1"/>
      <w:marLeft w:val="0"/>
      <w:marRight w:val="0"/>
      <w:marTop w:val="0"/>
      <w:marBottom w:val="0"/>
      <w:divBdr>
        <w:top w:val="none" w:sz="0" w:space="0" w:color="auto"/>
        <w:left w:val="none" w:sz="0" w:space="0" w:color="auto"/>
        <w:bottom w:val="none" w:sz="0" w:space="0" w:color="auto"/>
        <w:right w:val="none" w:sz="0" w:space="0" w:color="auto"/>
      </w:divBdr>
    </w:div>
    <w:div w:id="1958367479">
      <w:bodyDiv w:val="1"/>
      <w:marLeft w:val="0"/>
      <w:marRight w:val="0"/>
      <w:marTop w:val="0"/>
      <w:marBottom w:val="0"/>
      <w:divBdr>
        <w:top w:val="none" w:sz="0" w:space="0" w:color="auto"/>
        <w:left w:val="none" w:sz="0" w:space="0" w:color="auto"/>
        <w:bottom w:val="none" w:sz="0" w:space="0" w:color="auto"/>
        <w:right w:val="none" w:sz="0" w:space="0" w:color="auto"/>
      </w:divBdr>
    </w:div>
    <w:div w:id="1959027664">
      <w:bodyDiv w:val="1"/>
      <w:marLeft w:val="0"/>
      <w:marRight w:val="0"/>
      <w:marTop w:val="0"/>
      <w:marBottom w:val="0"/>
      <w:divBdr>
        <w:top w:val="none" w:sz="0" w:space="0" w:color="auto"/>
        <w:left w:val="none" w:sz="0" w:space="0" w:color="auto"/>
        <w:bottom w:val="none" w:sz="0" w:space="0" w:color="auto"/>
        <w:right w:val="none" w:sz="0" w:space="0" w:color="auto"/>
      </w:divBdr>
      <w:divsChild>
        <w:div w:id="21126575">
          <w:marLeft w:val="480"/>
          <w:marRight w:val="0"/>
          <w:marTop w:val="0"/>
          <w:marBottom w:val="0"/>
          <w:divBdr>
            <w:top w:val="none" w:sz="0" w:space="0" w:color="auto"/>
            <w:left w:val="none" w:sz="0" w:space="0" w:color="auto"/>
            <w:bottom w:val="none" w:sz="0" w:space="0" w:color="auto"/>
            <w:right w:val="none" w:sz="0" w:space="0" w:color="auto"/>
          </w:divBdr>
        </w:div>
        <w:div w:id="151217727">
          <w:marLeft w:val="480"/>
          <w:marRight w:val="0"/>
          <w:marTop w:val="0"/>
          <w:marBottom w:val="0"/>
          <w:divBdr>
            <w:top w:val="none" w:sz="0" w:space="0" w:color="auto"/>
            <w:left w:val="none" w:sz="0" w:space="0" w:color="auto"/>
            <w:bottom w:val="none" w:sz="0" w:space="0" w:color="auto"/>
            <w:right w:val="none" w:sz="0" w:space="0" w:color="auto"/>
          </w:divBdr>
        </w:div>
        <w:div w:id="160632438">
          <w:marLeft w:val="480"/>
          <w:marRight w:val="0"/>
          <w:marTop w:val="0"/>
          <w:marBottom w:val="0"/>
          <w:divBdr>
            <w:top w:val="none" w:sz="0" w:space="0" w:color="auto"/>
            <w:left w:val="none" w:sz="0" w:space="0" w:color="auto"/>
            <w:bottom w:val="none" w:sz="0" w:space="0" w:color="auto"/>
            <w:right w:val="none" w:sz="0" w:space="0" w:color="auto"/>
          </w:divBdr>
        </w:div>
        <w:div w:id="195049202">
          <w:marLeft w:val="480"/>
          <w:marRight w:val="0"/>
          <w:marTop w:val="0"/>
          <w:marBottom w:val="0"/>
          <w:divBdr>
            <w:top w:val="none" w:sz="0" w:space="0" w:color="auto"/>
            <w:left w:val="none" w:sz="0" w:space="0" w:color="auto"/>
            <w:bottom w:val="none" w:sz="0" w:space="0" w:color="auto"/>
            <w:right w:val="none" w:sz="0" w:space="0" w:color="auto"/>
          </w:divBdr>
        </w:div>
        <w:div w:id="195239985">
          <w:marLeft w:val="480"/>
          <w:marRight w:val="0"/>
          <w:marTop w:val="0"/>
          <w:marBottom w:val="0"/>
          <w:divBdr>
            <w:top w:val="none" w:sz="0" w:space="0" w:color="auto"/>
            <w:left w:val="none" w:sz="0" w:space="0" w:color="auto"/>
            <w:bottom w:val="none" w:sz="0" w:space="0" w:color="auto"/>
            <w:right w:val="none" w:sz="0" w:space="0" w:color="auto"/>
          </w:divBdr>
        </w:div>
        <w:div w:id="220136692">
          <w:marLeft w:val="480"/>
          <w:marRight w:val="0"/>
          <w:marTop w:val="0"/>
          <w:marBottom w:val="0"/>
          <w:divBdr>
            <w:top w:val="none" w:sz="0" w:space="0" w:color="auto"/>
            <w:left w:val="none" w:sz="0" w:space="0" w:color="auto"/>
            <w:bottom w:val="none" w:sz="0" w:space="0" w:color="auto"/>
            <w:right w:val="none" w:sz="0" w:space="0" w:color="auto"/>
          </w:divBdr>
        </w:div>
        <w:div w:id="247154057">
          <w:marLeft w:val="480"/>
          <w:marRight w:val="0"/>
          <w:marTop w:val="0"/>
          <w:marBottom w:val="0"/>
          <w:divBdr>
            <w:top w:val="none" w:sz="0" w:space="0" w:color="auto"/>
            <w:left w:val="none" w:sz="0" w:space="0" w:color="auto"/>
            <w:bottom w:val="none" w:sz="0" w:space="0" w:color="auto"/>
            <w:right w:val="none" w:sz="0" w:space="0" w:color="auto"/>
          </w:divBdr>
        </w:div>
        <w:div w:id="340402689">
          <w:marLeft w:val="480"/>
          <w:marRight w:val="0"/>
          <w:marTop w:val="0"/>
          <w:marBottom w:val="0"/>
          <w:divBdr>
            <w:top w:val="none" w:sz="0" w:space="0" w:color="auto"/>
            <w:left w:val="none" w:sz="0" w:space="0" w:color="auto"/>
            <w:bottom w:val="none" w:sz="0" w:space="0" w:color="auto"/>
            <w:right w:val="none" w:sz="0" w:space="0" w:color="auto"/>
          </w:divBdr>
        </w:div>
        <w:div w:id="378238712">
          <w:marLeft w:val="480"/>
          <w:marRight w:val="0"/>
          <w:marTop w:val="0"/>
          <w:marBottom w:val="0"/>
          <w:divBdr>
            <w:top w:val="none" w:sz="0" w:space="0" w:color="auto"/>
            <w:left w:val="none" w:sz="0" w:space="0" w:color="auto"/>
            <w:bottom w:val="none" w:sz="0" w:space="0" w:color="auto"/>
            <w:right w:val="none" w:sz="0" w:space="0" w:color="auto"/>
          </w:divBdr>
        </w:div>
        <w:div w:id="490877913">
          <w:marLeft w:val="480"/>
          <w:marRight w:val="0"/>
          <w:marTop w:val="0"/>
          <w:marBottom w:val="0"/>
          <w:divBdr>
            <w:top w:val="none" w:sz="0" w:space="0" w:color="auto"/>
            <w:left w:val="none" w:sz="0" w:space="0" w:color="auto"/>
            <w:bottom w:val="none" w:sz="0" w:space="0" w:color="auto"/>
            <w:right w:val="none" w:sz="0" w:space="0" w:color="auto"/>
          </w:divBdr>
        </w:div>
        <w:div w:id="504981536">
          <w:marLeft w:val="480"/>
          <w:marRight w:val="0"/>
          <w:marTop w:val="0"/>
          <w:marBottom w:val="0"/>
          <w:divBdr>
            <w:top w:val="none" w:sz="0" w:space="0" w:color="auto"/>
            <w:left w:val="none" w:sz="0" w:space="0" w:color="auto"/>
            <w:bottom w:val="none" w:sz="0" w:space="0" w:color="auto"/>
            <w:right w:val="none" w:sz="0" w:space="0" w:color="auto"/>
          </w:divBdr>
        </w:div>
        <w:div w:id="563300903">
          <w:marLeft w:val="480"/>
          <w:marRight w:val="0"/>
          <w:marTop w:val="0"/>
          <w:marBottom w:val="0"/>
          <w:divBdr>
            <w:top w:val="none" w:sz="0" w:space="0" w:color="auto"/>
            <w:left w:val="none" w:sz="0" w:space="0" w:color="auto"/>
            <w:bottom w:val="none" w:sz="0" w:space="0" w:color="auto"/>
            <w:right w:val="none" w:sz="0" w:space="0" w:color="auto"/>
          </w:divBdr>
        </w:div>
        <w:div w:id="755051773">
          <w:marLeft w:val="480"/>
          <w:marRight w:val="0"/>
          <w:marTop w:val="0"/>
          <w:marBottom w:val="0"/>
          <w:divBdr>
            <w:top w:val="none" w:sz="0" w:space="0" w:color="auto"/>
            <w:left w:val="none" w:sz="0" w:space="0" w:color="auto"/>
            <w:bottom w:val="none" w:sz="0" w:space="0" w:color="auto"/>
            <w:right w:val="none" w:sz="0" w:space="0" w:color="auto"/>
          </w:divBdr>
        </w:div>
        <w:div w:id="799957372">
          <w:marLeft w:val="480"/>
          <w:marRight w:val="0"/>
          <w:marTop w:val="0"/>
          <w:marBottom w:val="0"/>
          <w:divBdr>
            <w:top w:val="none" w:sz="0" w:space="0" w:color="auto"/>
            <w:left w:val="none" w:sz="0" w:space="0" w:color="auto"/>
            <w:bottom w:val="none" w:sz="0" w:space="0" w:color="auto"/>
            <w:right w:val="none" w:sz="0" w:space="0" w:color="auto"/>
          </w:divBdr>
        </w:div>
        <w:div w:id="966550210">
          <w:marLeft w:val="480"/>
          <w:marRight w:val="0"/>
          <w:marTop w:val="0"/>
          <w:marBottom w:val="0"/>
          <w:divBdr>
            <w:top w:val="none" w:sz="0" w:space="0" w:color="auto"/>
            <w:left w:val="none" w:sz="0" w:space="0" w:color="auto"/>
            <w:bottom w:val="none" w:sz="0" w:space="0" w:color="auto"/>
            <w:right w:val="none" w:sz="0" w:space="0" w:color="auto"/>
          </w:divBdr>
        </w:div>
        <w:div w:id="990787756">
          <w:marLeft w:val="480"/>
          <w:marRight w:val="0"/>
          <w:marTop w:val="0"/>
          <w:marBottom w:val="0"/>
          <w:divBdr>
            <w:top w:val="none" w:sz="0" w:space="0" w:color="auto"/>
            <w:left w:val="none" w:sz="0" w:space="0" w:color="auto"/>
            <w:bottom w:val="none" w:sz="0" w:space="0" w:color="auto"/>
            <w:right w:val="none" w:sz="0" w:space="0" w:color="auto"/>
          </w:divBdr>
        </w:div>
        <w:div w:id="1014766458">
          <w:marLeft w:val="480"/>
          <w:marRight w:val="0"/>
          <w:marTop w:val="0"/>
          <w:marBottom w:val="0"/>
          <w:divBdr>
            <w:top w:val="none" w:sz="0" w:space="0" w:color="auto"/>
            <w:left w:val="none" w:sz="0" w:space="0" w:color="auto"/>
            <w:bottom w:val="none" w:sz="0" w:space="0" w:color="auto"/>
            <w:right w:val="none" w:sz="0" w:space="0" w:color="auto"/>
          </w:divBdr>
        </w:div>
        <w:div w:id="1039866057">
          <w:marLeft w:val="480"/>
          <w:marRight w:val="0"/>
          <w:marTop w:val="0"/>
          <w:marBottom w:val="0"/>
          <w:divBdr>
            <w:top w:val="none" w:sz="0" w:space="0" w:color="auto"/>
            <w:left w:val="none" w:sz="0" w:space="0" w:color="auto"/>
            <w:bottom w:val="none" w:sz="0" w:space="0" w:color="auto"/>
            <w:right w:val="none" w:sz="0" w:space="0" w:color="auto"/>
          </w:divBdr>
        </w:div>
        <w:div w:id="1073969167">
          <w:marLeft w:val="480"/>
          <w:marRight w:val="0"/>
          <w:marTop w:val="0"/>
          <w:marBottom w:val="0"/>
          <w:divBdr>
            <w:top w:val="none" w:sz="0" w:space="0" w:color="auto"/>
            <w:left w:val="none" w:sz="0" w:space="0" w:color="auto"/>
            <w:bottom w:val="none" w:sz="0" w:space="0" w:color="auto"/>
            <w:right w:val="none" w:sz="0" w:space="0" w:color="auto"/>
          </w:divBdr>
        </w:div>
        <w:div w:id="1091464729">
          <w:marLeft w:val="480"/>
          <w:marRight w:val="0"/>
          <w:marTop w:val="0"/>
          <w:marBottom w:val="0"/>
          <w:divBdr>
            <w:top w:val="none" w:sz="0" w:space="0" w:color="auto"/>
            <w:left w:val="none" w:sz="0" w:space="0" w:color="auto"/>
            <w:bottom w:val="none" w:sz="0" w:space="0" w:color="auto"/>
            <w:right w:val="none" w:sz="0" w:space="0" w:color="auto"/>
          </w:divBdr>
        </w:div>
        <w:div w:id="1250969453">
          <w:marLeft w:val="480"/>
          <w:marRight w:val="0"/>
          <w:marTop w:val="0"/>
          <w:marBottom w:val="0"/>
          <w:divBdr>
            <w:top w:val="none" w:sz="0" w:space="0" w:color="auto"/>
            <w:left w:val="none" w:sz="0" w:space="0" w:color="auto"/>
            <w:bottom w:val="none" w:sz="0" w:space="0" w:color="auto"/>
            <w:right w:val="none" w:sz="0" w:space="0" w:color="auto"/>
          </w:divBdr>
        </w:div>
        <w:div w:id="1352683258">
          <w:marLeft w:val="480"/>
          <w:marRight w:val="0"/>
          <w:marTop w:val="0"/>
          <w:marBottom w:val="0"/>
          <w:divBdr>
            <w:top w:val="none" w:sz="0" w:space="0" w:color="auto"/>
            <w:left w:val="none" w:sz="0" w:space="0" w:color="auto"/>
            <w:bottom w:val="none" w:sz="0" w:space="0" w:color="auto"/>
            <w:right w:val="none" w:sz="0" w:space="0" w:color="auto"/>
          </w:divBdr>
        </w:div>
        <w:div w:id="1583487105">
          <w:marLeft w:val="480"/>
          <w:marRight w:val="0"/>
          <w:marTop w:val="0"/>
          <w:marBottom w:val="0"/>
          <w:divBdr>
            <w:top w:val="none" w:sz="0" w:space="0" w:color="auto"/>
            <w:left w:val="none" w:sz="0" w:space="0" w:color="auto"/>
            <w:bottom w:val="none" w:sz="0" w:space="0" w:color="auto"/>
            <w:right w:val="none" w:sz="0" w:space="0" w:color="auto"/>
          </w:divBdr>
        </w:div>
        <w:div w:id="1623999055">
          <w:marLeft w:val="480"/>
          <w:marRight w:val="0"/>
          <w:marTop w:val="0"/>
          <w:marBottom w:val="0"/>
          <w:divBdr>
            <w:top w:val="none" w:sz="0" w:space="0" w:color="auto"/>
            <w:left w:val="none" w:sz="0" w:space="0" w:color="auto"/>
            <w:bottom w:val="none" w:sz="0" w:space="0" w:color="auto"/>
            <w:right w:val="none" w:sz="0" w:space="0" w:color="auto"/>
          </w:divBdr>
        </w:div>
        <w:div w:id="1688093754">
          <w:marLeft w:val="480"/>
          <w:marRight w:val="0"/>
          <w:marTop w:val="0"/>
          <w:marBottom w:val="0"/>
          <w:divBdr>
            <w:top w:val="none" w:sz="0" w:space="0" w:color="auto"/>
            <w:left w:val="none" w:sz="0" w:space="0" w:color="auto"/>
            <w:bottom w:val="none" w:sz="0" w:space="0" w:color="auto"/>
            <w:right w:val="none" w:sz="0" w:space="0" w:color="auto"/>
          </w:divBdr>
        </w:div>
        <w:div w:id="1746872470">
          <w:marLeft w:val="480"/>
          <w:marRight w:val="0"/>
          <w:marTop w:val="0"/>
          <w:marBottom w:val="0"/>
          <w:divBdr>
            <w:top w:val="none" w:sz="0" w:space="0" w:color="auto"/>
            <w:left w:val="none" w:sz="0" w:space="0" w:color="auto"/>
            <w:bottom w:val="none" w:sz="0" w:space="0" w:color="auto"/>
            <w:right w:val="none" w:sz="0" w:space="0" w:color="auto"/>
          </w:divBdr>
        </w:div>
        <w:div w:id="1788311758">
          <w:marLeft w:val="480"/>
          <w:marRight w:val="0"/>
          <w:marTop w:val="0"/>
          <w:marBottom w:val="0"/>
          <w:divBdr>
            <w:top w:val="none" w:sz="0" w:space="0" w:color="auto"/>
            <w:left w:val="none" w:sz="0" w:space="0" w:color="auto"/>
            <w:bottom w:val="none" w:sz="0" w:space="0" w:color="auto"/>
            <w:right w:val="none" w:sz="0" w:space="0" w:color="auto"/>
          </w:divBdr>
        </w:div>
        <w:div w:id="1854613381">
          <w:marLeft w:val="480"/>
          <w:marRight w:val="0"/>
          <w:marTop w:val="0"/>
          <w:marBottom w:val="0"/>
          <w:divBdr>
            <w:top w:val="none" w:sz="0" w:space="0" w:color="auto"/>
            <w:left w:val="none" w:sz="0" w:space="0" w:color="auto"/>
            <w:bottom w:val="none" w:sz="0" w:space="0" w:color="auto"/>
            <w:right w:val="none" w:sz="0" w:space="0" w:color="auto"/>
          </w:divBdr>
        </w:div>
        <w:div w:id="1989357191">
          <w:marLeft w:val="480"/>
          <w:marRight w:val="0"/>
          <w:marTop w:val="0"/>
          <w:marBottom w:val="0"/>
          <w:divBdr>
            <w:top w:val="none" w:sz="0" w:space="0" w:color="auto"/>
            <w:left w:val="none" w:sz="0" w:space="0" w:color="auto"/>
            <w:bottom w:val="none" w:sz="0" w:space="0" w:color="auto"/>
            <w:right w:val="none" w:sz="0" w:space="0" w:color="auto"/>
          </w:divBdr>
        </w:div>
        <w:div w:id="2125269850">
          <w:marLeft w:val="480"/>
          <w:marRight w:val="0"/>
          <w:marTop w:val="0"/>
          <w:marBottom w:val="0"/>
          <w:divBdr>
            <w:top w:val="none" w:sz="0" w:space="0" w:color="auto"/>
            <w:left w:val="none" w:sz="0" w:space="0" w:color="auto"/>
            <w:bottom w:val="none" w:sz="0" w:space="0" w:color="auto"/>
            <w:right w:val="none" w:sz="0" w:space="0" w:color="auto"/>
          </w:divBdr>
        </w:div>
      </w:divsChild>
    </w:div>
    <w:div w:id="1959795396">
      <w:bodyDiv w:val="1"/>
      <w:marLeft w:val="0"/>
      <w:marRight w:val="0"/>
      <w:marTop w:val="0"/>
      <w:marBottom w:val="0"/>
      <w:divBdr>
        <w:top w:val="none" w:sz="0" w:space="0" w:color="auto"/>
        <w:left w:val="none" w:sz="0" w:space="0" w:color="auto"/>
        <w:bottom w:val="none" w:sz="0" w:space="0" w:color="auto"/>
        <w:right w:val="none" w:sz="0" w:space="0" w:color="auto"/>
      </w:divBdr>
    </w:div>
    <w:div w:id="1960143054">
      <w:bodyDiv w:val="1"/>
      <w:marLeft w:val="0"/>
      <w:marRight w:val="0"/>
      <w:marTop w:val="0"/>
      <w:marBottom w:val="0"/>
      <w:divBdr>
        <w:top w:val="none" w:sz="0" w:space="0" w:color="auto"/>
        <w:left w:val="none" w:sz="0" w:space="0" w:color="auto"/>
        <w:bottom w:val="none" w:sz="0" w:space="0" w:color="auto"/>
        <w:right w:val="none" w:sz="0" w:space="0" w:color="auto"/>
      </w:divBdr>
    </w:div>
    <w:div w:id="1960530870">
      <w:bodyDiv w:val="1"/>
      <w:marLeft w:val="0"/>
      <w:marRight w:val="0"/>
      <w:marTop w:val="0"/>
      <w:marBottom w:val="0"/>
      <w:divBdr>
        <w:top w:val="none" w:sz="0" w:space="0" w:color="auto"/>
        <w:left w:val="none" w:sz="0" w:space="0" w:color="auto"/>
        <w:bottom w:val="none" w:sz="0" w:space="0" w:color="auto"/>
        <w:right w:val="none" w:sz="0" w:space="0" w:color="auto"/>
      </w:divBdr>
    </w:div>
    <w:div w:id="1961372878">
      <w:bodyDiv w:val="1"/>
      <w:marLeft w:val="0"/>
      <w:marRight w:val="0"/>
      <w:marTop w:val="0"/>
      <w:marBottom w:val="0"/>
      <w:divBdr>
        <w:top w:val="none" w:sz="0" w:space="0" w:color="auto"/>
        <w:left w:val="none" w:sz="0" w:space="0" w:color="auto"/>
        <w:bottom w:val="none" w:sz="0" w:space="0" w:color="auto"/>
        <w:right w:val="none" w:sz="0" w:space="0" w:color="auto"/>
      </w:divBdr>
    </w:div>
    <w:div w:id="1963413418">
      <w:bodyDiv w:val="1"/>
      <w:marLeft w:val="0"/>
      <w:marRight w:val="0"/>
      <w:marTop w:val="0"/>
      <w:marBottom w:val="0"/>
      <w:divBdr>
        <w:top w:val="none" w:sz="0" w:space="0" w:color="auto"/>
        <w:left w:val="none" w:sz="0" w:space="0" w:color="auto"/>
        <w:bottom w:val="none" w:sz="0" w:space="0" w:color="auto"/>
        <w:right w:val="none" w:sz="0" w:space="0" w:color="auto"/>
      </w:divBdr>
    </w:div>
    <w:div w:id="1963461827">
      <w:bodyDiv w:val="1"/>
      <w:marLeft w:val="0"/>
      <w:marRight w:val="0"/>
      <w:marTop w:val="0"/>
      <w:marBottom w:val="0"/>
      <w:divBdr>
        <w:top w:val="none" w:sz="0" w:space="0" w:color="auto"/>
        <w:left w:val="none" w:sz="0" w:space="0" w:color="auto"/>
        <w:bottom w:val="none" w:sz="0" w:space="0" w:color="auto"/>
        <w:right w:val="none" w:sz="0" w:space="0" w:color="auto"/>
      </w:divBdr>
    </w:div>
    <w:div w:id="1963538047">
      <w:bodyDiv w:val="1"/>
      <w:marLeft w:val="0"/>
      <w:marRight w:val="0"/>
      <w:marTop w:val="0"/>
      <w:marBottom w:val="0"/>
      <w:divBdr>
        <w:top w:val="none" w:sz="0" w:space="0" w:color="auto"/>
        <w:left w:val="none" w:sz="0" w:space="0" w:color="auto"/>
        <w:bottom w:val="none" w:sz="0" w:space="0" w:color="auto"/>
        <w:right w:val="none" w:sz="0" w:space="0" w:color="auto"/>
      </w:divBdr>
      <w:divsChild>
        <w:div w:id="145165463">
          <w:marLeft w:val="480"/>
          <w:marRight w:val="0"/>
          <w:marTop w:val="0"/>
          <w:marBottom w:val="0"/>
          <w:divBdr>
            <w:top w:val="none" w:sz="0" w:space="0" w:color="auto"/>
            <w:left w:val="none" w:sz="0" w:space="0" w:color="auto"/>
            <w:bottom w:val="none" w:sz="0" w:space="0" w:color="auto"/>
            <w:right w:val="none" w:sz="0" w:space="0" w:color="auto"/>
          </w:divBdr>
        </w:div>
        <w:div w:id="178544930">
          <w:marLeft w:val="480"/>
          <w:marRight w:val="0"/>
          <w:marTop w:val="0"/>
          <w:marBottom w:val="0"/>
          <w:divBdr>
            <w:top w:val="none" w:sz="0" w:space="0" w:color="auto"/>
            <w:left w:val="none" w:sz="0" w:space="0" w:color="auto"/>
            <w:bottom w:val="none" w:sz="0" w:space="0" w:color="auto"/>
            <w:right w:val="none" w:sz="0" w:space="0" w:color="auto"/>
          </w:divBdr>
        </w:div>
        <w:div w:id="221984390">
          <w:marLeft w:val="480"/>
          <w:marRight w:val="0"/>
          <w:marTop w:val="0"/>
          <w:marBottom w:val="0"/>
          <w:divBdr>
            <w:top w:val="none" w:sz="0" w:space="0" w:color="auto"/>
            <w:left w:val="none" w:sz="0" w:space="0" w:color="auto"/>
            <w:bottom w:val="none" w:sz="0" w:space="0" w:color="auto"/>
            <w:right w:val="none" w:sz="0" w:space="0" w:color="auto"/>
          </w:divBdr>
        </w:div>
        <w:div w:id="298846944">
          <w:marLeft w:val="480"/>
          <w:marRight w:val="0"/>
          <w:marTop w:val="0"/>
          <w:marBottom w:val="0"/>
          <w:divBdr>
            <w:top w:val="none" w:sz="0" w:space="0" w:color="auto"/>
            <w:left w:val="none" w:sz="0" w:space="0" w:color="auto"/>
            <w:bottom w:val="none" w:sz="0" w:space="0" w:color="auto"/>
            <w:right w:val="none" w:sz="0" w:space="0" w:color="auto"/>
          </w:divBdr>
        </w:div>
        <w:div w:id="310840120">
          <w:marLeft w:val="480"/>
          <w:marRight w:val="0"/>
          <w:marTop w:val="0"/>
          <w:marBottom w:val="0"/>
          <w:divBdr>
            <w:top w:val="none" w:sz="0" w:space="0" w:color="auto"/>
            <w:left w:val="none" w:sz="0" w:space="0" w:color="auto"/>
            <w:bottom w:val="none" w:sz="0" w:space="0" w:color="auto"/>
            <w:right w:val="none" w:sz="0" w:space="0" w:color="auto"/>
          </w:divBdr>
        </w:div>
        <w:div w:id="634069128">
          <w:marLeft w:val="480"/>
          <w:marRight w:val="0"/>
          <w:marTop w:val="0"/>
          <w:marBottom w:val="0"/>
          <w:divBdr>
            <w:top w:val="none" w:sz="0" w:space="0" w:color="auto"/>
            <w:left w:val="none" w:sz="0" w:space="0" w:color="auto"/>
            <w:bottom w:val="none" w:sz="0" w:space="0" w:color="auto"/>
            <w:right w:val="none" w:sz="0" w:space="0" w:color="auto"/>
          </w:divBdr>
        </w:div>
        <w:div w:id="686560097">
          <w:marLeft w:val="480"/>
          <w:marRight w:val="0"/>
          <w:marTop w:val="0"/>
          <w:marBottom w:val="0"/>
          <w:divBdr>
            <w:top w:val="none" w:sz="0" w:space="0" w:color="auto"/>
            <w:left w:val="none" w:sz="0" w:space="0" w:color="auto"/>
            <w:bottom w:val="none" w:sz="0" w:space="0" w:color="auto"/>
            <w:right w:val="none" w:sz="0" w:space="0" w:color="auto"/>
          </w:divBdr>
        </w:div>
        <w:div w:id="828516173">
          <w:marLeft w:val="480"/>
          <w:marRight w:val="0"/>
          <w:marTop w:val="0"/>
          <w:marBottom w:val="0"/>
          <w:divBdr>
            <w:top w:val="none" w:sz="0" w:space="0" w:color="auto"/>
            <w:left w:val="none" w:sz="0" w:space="0" w:color="auto"/>
            <w:bottom w:val="none" w:sz="0" w:space="0" w:color="auto"/>
            <w:right w:val="none" w:sz="0" w:space="0" w:color="auto"/>
          </w:divBdr>
        </w:div>
        <w:div w:id="868221607">
          <w:marLeft w:val="480"/>
          <w:marRight w:val="0"/>
          <w:marTop w:val="0"/>
          <w:marBottom w:val="0"/>
          <w:divBdr>
            <w:top w:val="none" w:sz="0" w:space="0" w:color="auto"/>
            <w:left w:val="none" w:sz="0" w:space="0" w:color="auto"/>
            <w:bottom w:val="none" w:sz="0" w:space="0" w:color="auto"/>
            <w:right w:val="none" w:sz="0" w:space="0" w:color="auto"/>
          </w:divBdr>
        </w:div>
        <w:div w:id="883837002">
          <w:marLeft w:val="480"/>
          <w:marRight w:val="0"/>
          <w:marTop w:val="0"/>
          <w:marBottom w:val="0"/>
          <w:divBdr>
            <w:top w:val="none" w:sz="0" w:space="0" w:color="auto"/>
            <w:left w:val="none" w:sz="0" w:space="0" w:color="auto"/>
            <w:bottom w:val="none" w:sz="0" w:space="0" w:color="auto"/>
            <w:right w:val="none" w:sz="0" w:space="0" w:color="auto"/>
          </w:divBdr>
        </w:div>
        <w:div w:id="1019544725">
          <w:marLeft w:val="480"/>
          <w:marRight w:val="0"/>
          <w:marTop w:val="0"/>
          <w:marBottom w:val="0"/>
          <w:divBdr>
            <w:top w:val="none" w:sz="0" w:space="0" w:color="auto"/>
            <w:left w:val="none" w:sz="0" w:space="0" w:color="auto"/>
            <w:bottom w:val="none" w:sz="0" w:space="0" w:color="auto"/>
            <w:right w:val="none" w:sz="0" w:space="0" w:color="auto"/>
          </w:divBdr>
        </w:div>
        <w:div w:id="1065949535">
          <w:marLeft w:val="480"/>
          <w:marRight w:val="0"/>
          <w:marTop w:val="0"/>
          <w:marBottom w:val="0"/>
          <w:divBdr>
            <w:top w:val="none" w:sz="0" w:space="0" w:color="auto"/>
            <w:left w:val="none" w:sz="0" w:space="0" w:color="auto"/>
            <w:bottom w:val="none" w:sz="0" w:space="0" w:color="auto"/>
            <w:right w:val="none" w:sz="0" w:space="0" w:color="auto"/>
          </w:divBdr>
        </w:div>
        <w:div w:id="1082678204">
          <w:marLeft w:val="480"/>
          <w:marRight w:val="0"/>
          <w:marTop w:val="0"/>
          <w:marBottom w:val="0"/>
          <w:divBdr>
            <w:top w:val="none" w:sz="0" w:space="0" w:color="auto"/>
            <w:left w:val="none" w:sz="0" w:space="0" w:color="auto"/>
            <w:bottom w:val="none" w:sz="0" w:space="0" w:color="auto"/>
            <w:right w:val="none" w:sz="0" w:space="0" w:color="auto"/>
          </w:divBdr>
        </w:div>
        <w:div w:id="1099179776">
          <w:marLeft w:val="480"/>
          <w:marRight w:val="0"/>
          <w:marTop w:val="0"/>
          <w:marBottom w:val="0"/>
          <w:divBdr>
            <w:top w:val="none" w:sz="0" w:space="0" w:color="auto"/>
            <w:left w:val="none" w:sz="0" w:space="0" w:color="auto"/>
            <w:bottom w:val="none" w:sz="0" w:space="0" w:color="auto"/>
            <w:right w:val="none" w:sz="0" w:space="0" w:color="auto"/>
          </w:divBdr>
        </w:div>
        <w:div w:id="1341083604">
          <w:marLeft w:val="480"/>
          <w:marRight w:val="0"/>
          <w:marTop w:val="0"/>
          <w:marBottom w:val="0"/>
          <w:divBdr>
            <w:top w:val="none" w:sz="0" w:space="0" w:color="auto"/>
            <w:left w:val="none" w:sz="0" w:space="0" w:color="auto"/>
            <w:bottom w:val="none" w:sz="0" w:space="0" w:color="auto"/>
            <w:right w:val="none" w:sz="0" w:space="0" w:color="auto"/>
          </w:divBdr>
        </w:div>
        <w:div w:id="1350335074">
          <w:marLeft w:val="480"/>
          <w:marRight w:val="0"/>
          <w:marTop w:val="0"/>
          <w:marBottom w:val="0"/>
          <w:divBdr>
            <w:top w:val="none" w:sz="0" w:space="0" w:color="auto"/>
            <w:left w:val="none" w:sz="0" w:space="0" w:color="auto"/>
            <w:bottom w:val="none" w:sz="0" w:space="0" w:color="auto"/>
            <w:right w:val="none" w:sz="0" w:space="0" w:color="auto"/>
          </w:divBdr>
        </w:div>
        <w:div w:id="1434592549">
          <w:marLeft w:val="480"/>
          <w:marRight w:val="0"/>
          <w:marTop w:val="0"/>
          <w:marBottom w:val="0"/>
          <w:divBdr>
            <w:top w:val="none" w:sz="0" w:space="0" w:color="auto"/>
            <w:left w:val="none" w:sz="0" w:space="0" w:color="auto"/>
            <w:bottom w:val="none" w:sz="0" w:space="0" w:color="auto"/>
            <w:right w:val="none" w:sz="0" w:space="0" w:color="auto"/>
          </w:divBdr>
        </w:div>
        <w:div w:id="1515731176">
          <w:marLeft w:val="480"/>
          <w:marRight w:val="0"/>
          <w:marTop w:val="0"/>
          <w:marBottom w:val="0"/>
          <w:divBdr>
            <w:top w:val="none" w:sz="0" w:space="0" w:color="auto"/>
            <w:left w:val="none" w:sz="0" w:space="0" w:color="auto"/>
            <w:bottom w:val="none" w:sz="0" w:space="0" w:color="auto"/>
            <w:right w:val="none" w:sz="0" w:space="0" w:color="auto"/>
          </w:divBdr>
        </w:div>
        <w:div w:id="1567956193">
          <w:marLeft w:val="480"/>
          <w:marRight w:val="0"/>
          <w:marTop w:val="0"/>
          <w:marBottom w:val="0"/>
          <w:divBdr>
            <w:top w:val="none" w:sz="0" w:space="0" w:color="auto"/>
            <w:left w:val="none" w:sz="0" w:space="0" w:color="auto"/>
            <w:bottom w:val="none" w:sz="0" w:space="0" w:color="auto"/>
            <w:right w:val="none" w:sz="0" w:space="0" w:color="auto"/>
          </w:divBdr>
        </w:div>
        <w:div w:id="1575316924">
          <w:marLeft w:val="480"/>
          <w:marRight w:val="0"/>
          <w:marTop w:val="0"/>
          <w:marBottom w:val="0"/>
          <w:divBdr>
            <w:top w:val="none" w:sz="0" w:space="0" w:color="auto"/>
            <w:left w:val="none" w:sz="0" w:space="0" w:color="auto"/>
            <w:bottom w:val="none" w:sz="0" w:space="0" w:color="auto"/>
            <w:right w:val="none" w:sz="0" w:space="0" w:color="auto"/>
          </w:divBdr>
        </w:div>
        <w:div w:id="1619869003">
          <w:marLeft w:val="480"/>
          <w:marRight w:val="0"/>
          <w:marTop w:val="0"/>
          <w:marBottom w:val="0"/>
          <w:divBdr>
            <w:top w:val="none" w:sz="0" w:space="0" w:color="auto"/>
            <w:left w:val="none" w:sz="0" w:space="0" w:color="auto"/>
            <w:bottom w:val="none" w:sz="0" w:space="0" w:color="auto"/>
            <w:right w:val="none" w:sz="0" w:space="0" w:color="auto"/>
          </w:divBdr>
        </w:div>
        <w:div w:id="1632586886">
          <w:marLeft w:val="480"/>
          <w:marRight w:val="0"/>
          <w:marTop w:val="0"/>
          <w:marBottom w:val="0"/>
          <w:divBdr>
            <w:top w:val="none" w:sz="0" w:space="0" w:color="auto"/>
            <w:left w:val="none" w:sz="0" w:space="0" w:color="auto"/>
            <w:bottom w:val="none" w:sz="0" w:space="0" w:color="auto"/>
            <w:right w:val="none" w:sz="0" w:space="0" w:color="auto"/>
          </w:divBdr>
        </w:div>
        <w:div w:id="1792356255">
          <w:marLeft w:val="480"/>
          <w:marRight w:val="0"/>
          <w:marTop w:val="0"/>
          <w:marBottom w:val="0"/>
          <w:divBdr>
            <w:top w:val="none" w:sz="0" w:space="0" w:color="auto"/>
            <w:left w:val="none" w:sz="0" w:space="0" w:color="auto"/>
            <w:bottom w:val="none" w:sz="0" w:space="0" w:color="auto"/>
            <w:right w:val="none" w:sz="0" w:space="0" w:color="auto"/>
          </w:divBdr>
        </w:div>
        <w:div w:id="1835606187">
          <w:marLeft w:val="480"/>
          <w:marRight w:val="0"/>
          <w:marTop w:val="0"/>
          <w:marBottom w:val="0"/>
          <w:divBdr>
            <w:top w:val="none" w:sz="0" w:space="0" w:color="auto"/>
            <w:left w:val="none" w:sz="0" w:space="0" w:color="auto"/>
            <w:bottom w:val="none" w:sz="0" w:space="0" w:color="auto"/>
            <w:right w:val="none" w:sz="0" w:space="0" w:color="auto"/>
          </w:divBdr>
        </w:div>
        <w:div w:id="1892379041">
          <w:marLeft w:val="480"/>
          <w:marRight w:val="0"/>
          <w:marTop w:val="0"/>
          <w:marBottom w:val="0"/>
          <w:divBdr>
            <w:top w:val="none" w:sz="0" w:space="0" w:color="auto"/>
            <w:left w:val="none" w:sz="0" w:space="0" w:color="auto"/>
            <w:bottom w:val="none" w:sz="0" w:space="0" w:color="auto"/>
            <w:right w:val="none" w:sz="0" w:space="0" w:color="auto"/>
          </w:divBdr>
        </w:div>
        <w:div w:id="1989356066">
          <w:marLeft w:val="480"/>
          <w:marRight w:val="0"/>
          <w:marTop w:val="0"/>
          <w:marBottom w:val="0"/>
          <w:divBdr>
            <w:top w:val="none" w:sz="0" w:space="0" w:color="auto"/>
            <w:left w:val="none" w:sz="0" w:space="0" w:color="auto"/>
            <w:bottom w:val="none" w:sz="0" w:space="0" w:color="auto"/>
            <w:right w:val="none" w:sz="0" w:space="0" w:color="auto"/>
          </w:divBdr>
        </w:div>
        <w:div w:id="2004699558">
          <w:marLeft w:val="480"/>
          <w:marRight w:val="0"/>
          <w:marTop w:val="0"/>
          <w:marBottom w:val="0"/>
          <w:divBdr>
            <w:top w:val="none" w:sz="0" w:space="0" w:color="auto"/>
            <w:left w:val="none" w:sz="0" w:space="0" w:color="auto"/>
            <w:bottom w:val="none" w:sz="0" w:space="0" w:color="auto"/>
            <w:right w:val="none" w:sz="0" w:space="0" w:color="auto"/>
          </w:divBdr>
        </w:div>
        <w:div w:id="2116754582">
          <w:marLeft w:val="480"/>
          <w:marRight w:val="0"/>
          <w:marTop w:val="0"/>
          <w:marBottom w:val="0"/>
          <w:divBdr>
            <w:top w:val="none" w:sz="0" w:space="0" w:color="auto"/>
            <w:left w:val="none" w:sz="0" w:space="0" w:color="auto"/>
            <w:bottom w:val="none" w:sz="0" w:space="0" w:color="auto"/>
            <w:right w:val="none" w:sz="0" w:space="0" w:color="auto"/>
          </w:divBdr>
        </w:div>
      </w:divsChild>
    </w:div>
    <w:div w:id="1964380218">
      <w:bodyDiv w:val="1"/>
      <w:marLeft w:val="0"/>
      <w:marRight w:val="0"/>
      <w:marTop w:val="0"/>
      <w:marBottom w:val="0"/>
      <w:divBdr>
        <w:top w:val="none" w:sz="0" w:space="0" w:color="auto"/>
        <w:left w:val="none" w:sz="0" w:space="0" w:color="auto"/>
        <w:bottom w:val="none" w:sz="0" w:space="0" w:color="auto"/>
        <w:right w:val="none" w:sz="0" w:space="0" w:color="auto"/>
      </w:divBdr>
    </w:div>
    <w:div w:id="1965844448">
      <w:bodyDiv w:val="1"/>
      <w:marLeft w:val="0"/>
      <w:marRight w:val="0"/>
      <w:marTop w:val="0"/>
      <w:marBottom w:val="0"/>
      <w:divBdr>
        <w:top w:val="none" w:sz="0" w:space="0" w:color="auto"/>
        <w:left w:val="none" w:sz="0" w:space="0" w:color="auto"/>
        <w:bottom w:val="none" w:sz="0" w:space="0" w:color="auto"/>
        <w:right w:val="none" w:sz="0" w:space="0" w:color="auto"/>
      </w:divBdr>
    </w:div>
    <w:div w:id="1965891994">
      <w:bodyDiv w:val="1"/>
      <w:marLeft w:val="0"/>
      <w:marRight w:val="0"/>
      <w:marTop w:val="0"/>
      <w:marBottom w:val="0"/>
      <w:divBdr>
        <w:top w:val="none" w:sz="0" w:space="0" w:color="auto"/>
        <w:left w:val="none" w:sz="0" w:space="0" w:color="auto"/>
        <w:bottom w:val="none" w:sz="0" w:space="0" w:color="auto"/>
        <w:right w:val="none" w:sz="0" w:space="0" w:color="auto"/>
      </w:divBdr>
    </w:div>
    <w:div w:id="1966495681">
      <w:bodyDiv w:val="1"/>
      <w:marLeft w:val="0"/>
      <w:marRight w:val="0"/>
      <w:marTop w:val="0"/>
      <w:marBottom w:val="0"/>
      <w:divBdr>
        <w:top w:val="none" w:sz="0" w:space="0" w:color="auto"/>
        <w:left w:val="none" w:sz="0" w:space="0" w:color="auto"/>
        <w:bottom w:val="none" w:sz="0" w:space="0" w:color="auto"/>
        <w:right w:val="none" w:sz="0" w:space="0" w:color="auto"/>
      </w:divBdr>
    </w:div>
    <w:div w:id="1968244399">
      <w:bodyDiv w:val="1"/>
      <w:marLeft w:val="0"/>
      <w:marRight w:val="0"/>
      <w:marTop w:val="0"/>
      <w:marBottom w:val="0"/>
      <w:divBdr>
        <w:top w:val="none" w:sz="0" w:space="0" w:color="auto"/>
        <w:left w:val="none" w:sz="0" w:space="0" w:color="auto"/>
        <w:bottom w:val="none" w:sz="0" w:space="0" w:color="auto"/>
        <w:right w:val="none" w:sz="0" w:space="0" w:color="auto"/>
      </w:divBdr>
    </w:div>
    <w:div w:id="1968317122">
      <w:bodyDiv w:val="1"/>
      <w:marLeft w:val="0"/>
      <w:marRight w:val="0"/>
      <w:marTop w:val="0"/>
      <w:marBottom w:val="0"/>
      <w:divBdr>
        <w:top w:val="none" w:sz="0" w:space="0" w:color="auto"/>
        <w:left w:val="none" w:sz="0" w:space="0" w:color="auto"/>
        <w:bottom w:val="none" w:sz="0" w:space="0" w:color="auto"/>
        <w:right w:val="none" w:sz="0" w:space="0" w:color="auto"/>
      </w:divBdr>
    </w:div>
    <w:div w:id="1968507008">
      <w:bodyDiv w:val="1"/>
      <w:marLeft w:val="0"/>
      <w:marRight w:val="0"/>
      <w:marTop w:val="0"/>
      <w:marBottom w:val="0"/>
      <w:divBdr>
        <w:top w:val="none" w:sz="0" w:space="0" w:color="auto"/>
        <w:left w:val="none" w:sz="0" w:space="0" w:color="auto"/>
        <w:bottom w:val="none" w:sz="0" w:space="0" w:color="auto"/>
        <w:right w:val="none" w:sz="0" w:space="0" w:color="auto"/>
      </w:divBdr>
    </w:div>
    <w:div w:id="1968972667">
      <w:bodyDiv w:val="1"/>
      <w:marLeft w:val="0"/>
      <w:marRight w:val="0"/>
      <w:marTop w:val="0"/>
      <w:marBottom w:val="0"/>
      <w:divBdr>
        <w:top w:val="none" w:sz="0" w:space="0" w:color="auto"/>
        <w:left w:val="none" w:sz="0" w:space="0" w:color="auto"/>
        <w:bottom w:val="none" w:sz="0" w:space="0" w:color="auto"/>
        <w:right w:val="none" w:sz="0" w:space="0" w:color="auto"/>
      </w:divBdr>
    </w:div>
    <w:div w:id="1969510739">
      <w:bodyDiv w:val="1"/>
      <w:marLeft w:val="0"/>
      <w:marRight w:val="0"/>
      <w:marTop w:val="0"/>
      <w:marBottom w:val="0"/>
      <w:divBdr>
        <w:top w:val="none" w:sz="0" w:space="0" w:color="auto"/>
        <w:left w:val="none" w:sz="0" w:space="0" w:color="auto"/>
        <w:bottom w:val="none" w:sz="0" w:space="0" w:color="auto"/>
        <w:right w:val="none" w:sz="0" w:space="0" w:color="auto"/>
      </w:divBdr>
    </w:div>
    <w:div w:id="1969554595">
      <w:bodyDiv w:val="1"/>
      <w:marLeft w:val="0"/>
      <w:marRight w:val="0"/>
      <w:marTop w:val="0"/>
      <w:marBottom w:val="0"/>
      <w:divBdr>
        <w:top w:val="none" w:sz="0" w:space="0" w:color="auto"/>
        <w:left w:val="none" w:sz="0" w:space="0" w:color="auto"/>
        <w:bottom w:val="none" w:sz="0" w:space="0" w:color="auto"/>
        <w:right w:val="none" w:sz="0" w:space="0" w:color="auto"/>
      </w:divBdr>
    </w:div>
    <w:div w:id="1969579934">
      <w:bodyDiv w:val="1"/>
      <w:marLeft w:val="0"/>
      <w:marRight w:val="0"/>
      <w:marTop w:val="0"/>
      <w:marBottom w:val="0"/>
      <w:divBdr>
        <w:top w:val="none" w:sz="0" w:space="0" w:color="auto"/>
        <w:left w:val="none" w:sz="0" w:space="0" w:color="auto"/>
        <w:bottom w:val="none" w:sz="0" w:space="0" w:color="auto"/>
        <w:right w:val="none" w:sz="0" w:space="0" w:color="auto"/>
      </w:divBdr>
    </w:div>
    <w:div w:id="1969890196">
      <w:bodyDiv w:val="1"/>
      <w:marLeft w:val="0"/>
      <w:marRight w:val="0"/>
      <w:marTop w:val="0"/>
      <w:marBottom w:val="0"/>
      <w:divBdr>
        <w:top w:val="none" w:sz="0" w:space="0" w:color="auto"/>
        <w:left w:val="none" w:sz="0" w:space="0" w:color="auto"/>
        <w:bottom w:val="none" w:sz="0" w:space="0" w:color="auto"/>
        <w:right w:val="none" w:sz="0" w:space="0" w:color="auto"/>
      </w:divBdr>
    </w:div>
    <w:div w:id="1969894877">
      <w:bodyDiv w:val="1"/>
      <w:marLeft w:val="0"/>
      <w:marRight w:val="0"/>
      <w:marTop w:val="0"/>
      <w:marBottom w:val="0"/>
      <w:divBdr>
        <w:top w:val="none" w:sz="0" w:space="0" w:color="auto"/>
        <w:left w:val="none" w:sz="0" w:space="0" w:color="auto"/>
        <w:bottom w:val="none" w:sz="0" w:space="0" w:color="auto"/>
        <w:right w:val="none" w:sz="0" w:space="0" w:color="auto"/>
      </w:divBdr>
    </w:div>
    <w:div w:id="1971009513">
      <w:bodyDiv w:val="1"/>
      <w:marLeft w:val="0"/>
      <w:marRight w:val="0"/>
      <w:marTop w:val="0"/>
      <w:marBottom w:val="0"/>
      <w:divBdr>
        <w:top w:val="none" w:sz="0" w:space="0" w:color="auto"/>
        <w:left w:val="none" w:sz="0" w:space="0" w:color="auto"/>
        <w:bottom w:val="none" w:sz="0" w:space="0" w:color="auto"/>
        <w:right w:val="none" w:sz="0" w:space="0" w:color="auto"/>
      </w:divBdr>
    </w:div>
    <w:div w:id="1971090093">
      <w:bodyDiv w:val="1"/>
      <w:marLeft w:val="0"/>
      <w:marRight w:val="0"/>
      <w:marTop w:val="0"/>
      <w:marBottom w:val="0"/>
      <w:divBdr>
        <w:top w:val="none" w:sz="0" w:space="0" w:color="auto"/>
        <w:left w:val="none" w:sz="0" w:space="0" w:color="auto"/>
        <w:bottom w:val="none" w:sz="0" w:space="0" w:color="auto"/>
        <w:right w:val="none" w:sz="0" w:space="0" w:color="auto"/>
      </w:divBdr>
    </w:div>
    <w:div w:id="1971134573">
      <w:bodyDiv w:val="1"/>
      <w:marLeft w:val="0"/>
      <w:marRight w:val="0"/>
      <w:marTop w:val="0"/>
      <w:marBottom w:val="0"/>
      <w:divBdr>
        <w:top w:val="none" w:sz="0" w:space="0" w:color="auto"/>
        <w:left w:val="none" w:sz="0" w:space="0" w:color="auto"/>
        <w:bottom w:val="none" w:sz="0" w:space="0" w:color="auto"/>
        <w:right w:val="none" w:sz="0" w:space="0" w:color="auto"/>
      </w:divBdr>
    </w:div>
    <w:div w:id="1971738762">
      <w:bodyDiv w:val="1"/>
      <w:marLeft w:val="0"/>
      <w:marRight w:val="0"/>
      <w:marTop w:val="0"/>
      <w:marBottom w:val="0"/>
      <w:divBdr>
        <w:top w:val="none" w:sz="0" w:space="0" w:color="auto"/>
        <w:left w:val="none" w:sz="0" w:space="0" w:color="auto"/>
        <w:bottom w:val="none" w:sz="0" w:space="0" w:color="auto"/>
        <w:right w:val="none" w:sz="0" w:space="0" w:color="auto"/>
      </w:divBdr>
    </w:div>
    <w:div w:id="1973359596">
      <w:bodyDiv w:val="1"/>
      <w:marLeft w:val="0"/>
      <w:marRight w:val="0"/>
      <w:marTop w:val="0"/>
      <w:marBottom w:val="0"/>
      <w:divBdr>
        <w:top w:val="none" w:sz="0" w:space="0" w:color="auto"/>
        <w:left w:val="none" w:sz="0" w:space="0" w:color="auto"/>
        <w:bottom w:val="none" w:sz="0" w:space="0" w:color="auto"/>
        <w:right w:val="none" w:sz="0" w:space="0" w:color="auto"/>
      </w:divBdr>
    </w:div>
    <w:div w:id="1973364428">
      <w:bodyDiv w:val="1"/>
      <w:marLeft w:val="0"/>
      <w:marRight w:val="0"/>
      <w:marTop w:val="0"/>
      <w:marBottom w:val="0"/>
      <w:divBdr>
        <w:top w:val="none" w:sz="0" w:space="0" w:color="auto"/>
        <w:left w:val="none" w:sz="0" w:space="0" w:color="auto"/>
        <w:bottom w:val="none" w:sz="0" w:space="0" w:color="auto"/>
        <w:right w:val="none" w:sz="0" w:space="0" w:color="auto"/>
      </w:divBdr>
    </w:div>
    <w:div w:id="1973561338">
      <w:bodyDiv w:val="1"/>
      <w:marLeft w:val="0"/>
      <w:marRight w:val="0"/>
      <w:marTop w:val="0"/>
      <w:marBottom w:val="0"/>
      <w:divBdr>
        <w:top w:val="none" w:sz="0" w:space="0" w:color="auto"/>
        <w:left w:val="none" w:sz="0" w:space="0" w:color="auto"/>
        <w:bottom w:val="none" w:sz="0" w:space="0" w:color="auto"/>
        <w:right w:val="none" w:sz="0" w:space="0" w:color="auto"/>
      </w:divBdr>
    </w:div>
    <w:div w:id="1973751189">
      <w:bodyDiv w:val="1"/>
      <w:marLeft w:val="0"/>
      <w:marRight w:val="0"/>
      <w:marTop w:val="0"/>
      <w:marBottom w:val="0"/>
      <w:divBdr>
        <w:top w:val="none" w:sz="0" w:space="0" w:color="auto"/>
        <w:left w:val="none" w:sz="0" w:space="0" w:color="auto"/>
        <w:bottom w:val="none" w:sz="0" w:space="0" w:color="auto"/>
        <w:right w:val="none" w:sz="0" w:space="0" w:color="auto"/>
      </w:divBdr>
    </w:div>
    <w:div w:id="1973828229">
      <w:bodyDiv w:val="1"/>
      <w:marLeft w:val="0"/>
      <w:marRight w:val="0"/>
      <w:marTop w:val="0"/>
      <w:marBottom w:val="0"/>
      <w:divBdr>
        <w:top w:val="none" w:sz="0" w:space="0" w:color="auto"/>
        <w:left w:val="none" w:sz="0" w:space="0" w:color="auto"/>
        <w:bottom w:val="none" w:sz="0" w:space="0" w:color="auto"/>
        <w:right w:val="none" w:sz="0" w:space="0" w:color="auto"/>
      </w:divBdr>
    </w:div>
    <w:div w:id="1973948632">
      <w:bodyDiv w:val="1"/>
      <w:marLeft w:val="0"/>
      <w:marRight w:val="0"/>
      <w:marTop w:val="0"/>
      <w:marBottom w:val="0"/>
      <w:divBdr>
        <w:top w:val="none" w:sz="0" w:space="0" w:color="auto"/>
        <w:left w:val="none" w:sz="0" w:space="0" w:color="auto"/>
        <w:bottom w:val="none" w:sz="0" w:space="0" w:color="auto"/>
        <w:right w:val="none" w:sz="0" w:space="0" w:color="auto"/>
      </w:divBdr>
    </w:div>
    <w:div w:id="1974404084">
      <w:bodyDiv w:val="1"/>
      <w:marLeft w:val="0"/>
      <w:marRight w:val="0"/>
      <w:marTop w:val="0"/>
      <w:marBottom w:val="0"/>
      <w:divBdr>
        <w:top w:val="none" w:sz="0" w:space="0" w:color="auto"/>
        <w:left w:val="none" w:sz="0" w:space="0" w:color="auto"/>
        <w:bottom w:val="none" w:sz="0" w:space="0" w:color="auto"/>
        <w:right w:val="none" w:sz="0" w:space="0" w:color="auto"/>
      </w:divBdr>
    </w:div>
    <w:div w:id="1974406723">
      <w:bodyDiv w:val="1"/>
      <w:marLeft w:val="0"/>
      <w:marRight w:val="0"/>
      <w:marTop w:val="0"/>
      <w:marBottom w:val="0"/>
      <w:divBdr>
        <w:top w:val="none" w:sz="0" w:space="0" w:color="auto"/>
        <w:left w:val="none" w:sz="0" w:space="0" w:color="auto"/>
        <w:bottom w:val="none" w:sz="0" w:space="0" w:color="auto"/>
        <w:right w:val="none" w:sz="0" w:space="0" w:color="auto"/>
      </w:divBdr>
    </w:div>
    <w:div w:id="1974628736">
      <w:bodyDiv w:val="1"/>
      <w:marLeft w:val="0"/>
      <w:marRight w:val="0"/>
      <w:marTop w:val="0"/>
      <w:marBottom w:val="0"/>
      <w:divBdr>
        <w:top w:val="none" w:sz="0" w:space="0" w:color="auto"/>
        <w:left w:val="none" w:sz="0" w:space="0" w:color="auto"/>
        <w:bottom w:val="none" w:sz="0" w:space="0" w:color="auto"/>
        <w:right w:val="none" w:sz="0" w:space="0" w:color="auto"/>
      </w:divBdr>
    </w:div>
    <w:div w:id="1974746661">
      <w:bodyDiv w:val="1"/>
      <w:marLeft w:val="0"/>
      <w:marRight w:val="0"/>
      <w:marTop w:val="0"/>
      <w:marBottom w:val="0"/>
      <w:divBdr>
        <w:top w:val="none" w:sz="0" w:space="0" w:color="auto"/>
        <w:left w:val="none" w:sz="0" w:space="0" w:color="auto"/>
        <w:bottom w:val="none" w:sz="0" w:space="0" w:color="auto"/>
        <w:right w:val="none" w:sz="0" w:space="0" w:color="auto"/>
      </w:divBdr>
    </w:div>
    <w:div w:id="1975333051">
      <w:bodyDiv w:val="1"/>
      <w:marLeft w:val="0"/>
      <w:marRight w:val="0"/>
      <w:marTop w:val="0"/>
      <w:marBottom w:val="0"/>
      <w:divBdr>
        <w:top w:val="none" w:sz="0" w:space="0" w:color="auto"/>
        <w:left w:val="none" w:sz="0" w:space="0" w:color="auto"/>
        <w:bottom w:val="none" w:sz="0" w:space="0" w:color="auto"/>
        <w:right w:val="none" w:sz="0" w:space="0" w:color="auto"/>
      </w:divBdr>
    </w:div>
    <w:div w:id="1975866272">
      <w:bodyDiv w:val="1"/>
      <w:marLeft w:val="0"/>
      <w:marRight w:val="0"/>
      <w:marTop w:val="0"/>
      <w:marBottom w:val="0"/>
      <w:divBdr>
        <w:top w:val="none" w:sz="0" w:space="0" w:color="auto"/>
        <w:left w:val="none" w:sz="0" w:space="0" w:color="auto"/>
        <w:bottom w:val="none" w:sz="0" w:space="0" w:color="auto"/>
        <w:right w:val="none" w:sz="0" w:space="0" w:color="auto"/>
      </w:divBdr>
    </w:div>
    <w:div w:id="1976173974">
      <w:bodyDiv w:val="1"/>
      <w:marLeft w:val="0"/>
      <w:marRight w:val="0"/>
      <w:marTop w:val="0"/>
      <w:marBottom w:val="0"/>
      <w:divBdr>
        <w:top w:val="none" w:sz="0" w:space="0" w:color="auto"/>
        <w:left w:val="none" w:sz="0" w:space="0" w:color="auto"/>
        <w:bottom w:val="none" w:sz="0" w:space="0" w:color="auto"/>
        <w:right w:val="none" w:sz="0" w:space="0" w:color="auto"/>
      </w:divBdr>
    </w:div>
    <w:div w:id="1976718998">
      <w:bodyDiv w:val="1"/>
      <w:marLeft w:val="0"/>
      <w:marRight w:val="0"/>
      <w:marTop w:val="0"/>
      <w:marBottom w:val="0"/>
      <w:divBdr>
        <w:top w:val="none" w:sz="0" w:space="0" w:color="auto"/>
        <w:left w:val="none" w:sz="0" w:space="0" w:color="auto"/>
        <w:bottom w:val="none" w:sz="0" w:space="0" w:color="auto"/>
        <w:right w:val="none" w:sz="0" w:space="0" w:color="auto"/>
      </w:divBdr>
    </w:div>
    <w:div w:id="1976787850">
      <w:bodyDiv w:val="1"/>
      <w:marLeft w:val="0"/>
      <w:marRight w:val="0"/>
      <w:marTop w:val="0"/>
      <w:marBottom w:val="0"/>
      <w:divBdr>
        <w:top w:val="none" w:sz="0" w:space="0" w:color="auto"/>
        <w:left w:val="none" w:sz="0" w:space="0" w:color="auto"/>
        <w:bottom w:val="none" w:sz="0" w:space="0" w:color="auto"/>
        <w:right w:val="none" w:sz="0" w:space="0" w:color="auto"/>
      </w:divBdr>
    </w:div>
    <w:div w:id="1977104992">
      <w:bodyDiv w:val="1"/>
      <w:marLeft w:val="0"/>
      <w:marRight w:val="0"/>
      <w:marTop w:val="0"/>
      <w:marBottom w:val="0"/>
      <w:divBdr>
        <w:top w:val="none" w:sz="0" w:space="0" w:color="auto"/>
        <w:left w:val="none" w:sz="0" w:space="0" w:color="auto"/>
        <w:bottom w:val="none" w:sz="0" w:space="0" w:color="auto"/>
        <w:right w:val="none" w:sz="0" w:space="0" w:color="auto"/>
      </w:divBdr>
    </w:div>
    <w:div w:id="1977291644">
      <w:bodyDiv w:val="1"/>
      <w:marLeft w:val="0"/>
      <w:marRight w:val="0"/>
      <w:marTop w:val="0"/>
      <w:marBottom w:val="0"/>
      <w:divBdr>
        <w:top w:val="none" w:sz="0" w:space="0" w:color="auto"/>
        <w:left w:val="none" w:sz="0" w:space="0" w:color="auto"/>
        <w:bottom w:val="none" w:sz="0" w:space="0" w:color="auto"/>
        <w:right w:val="none" w:sz="0" w:space="0" w:color="auto"/>
      </w:divBdr>
    </w:div>
    <w:div w:id="1977484899">
      <w:bodyDiv w:val="1"/>
      <w:marLeft w:val="0"/>
      <w:marRight w:val="0"/>
      <w:marTop w:val="0"/>
      <w:marBottom w:val="0"/>
      <w:divBdr>
        <w:top w:val="none" w:sz="0" w:space="0" w:color="auto"/>
        <w:left w:val="none" w:sz="0" w:space="0" w:color="auto"/>
        <w:bottom w:val="none" w:sz="0" w:space="0" w:color="auto"/>
        <w:right w:val="none" w:sz="0" w:space="0" w:color="auto"/>
      </w:divBdr>
    </w:div>
    <w:div w:id="1977762635">
      <w:bodyDiv w:val="1"/>
      <w:marLeft w:val="0"/>
      <w:marRight w:val="0"/>
      <w:marTop w:val="0"/>
      <w:marBottom w:val="0"/>
      <w:divBdr>
        <w:top w:val="none" w:sz="0" w:space="0" w:color="auto"/>
        <w:left w:val="none" w:sz="0" w:space="0" w:color="auto"/>
        <w:bottom w:val="none" w:sz="0" w:space="0" w:color="auto"/>
        <w:right w:val="none" w:sz="0" w:space="0" w:color="auto"/>
      </w:divBdr>
    </w:div>
    <w:div w:id="1977880520">
      <w:bodyDiv w:val="1"/>
      <w:marLeft w:val="0"/>
      <w:marRight w:val="0"/>
      <w:marTop w:val="0"/>
      <w:marBottom w:val="0"/>
      <w:divBdr>
        <w:top w:val="none" w:sz="0" w:space="0" w:color="auto"/>
        <w:left w:val="none" w:sz="0" w:space="0" w:color="auto"/>
        <w:bottom w:val="none" w:sz="0" w:space="0" w:color="auto"/>
        <w:right w:val="none" w:sz="0" w:space="0" w:color="auto"/>
      </w:divBdr>
    </w:div>
    <w:div w:id="1978531920">
      <w:bodyDiv w:val="1"/>
      <w:marLeft w:val="0"/>
      <w:marRight w:val="0"/>
      <w:marTop w:val="0"/>
      <w:marBottom w:val="0"/>
      <w:divBdr>
        <w:top w:val="none" w:sz="0" w:space="0" w:color="auto"/>
        <w:left w:val="none" w:sz="0" w:space="0" w:color="auto"/>
        <w:bottom w:val="none" w:sz="0" w:space="0" w:color="auto"/>
        <w:right w:val="none" w:sz="0" w:space="0" w:color="auto"/>
      </w:divBdr>
    </w:div>
    <w:div w:id="1978804459">
      <w:bodyDiv w:val="1"/>
      <w:marLeft w:val="0"/>
      <w:marRight w:val="0"/>
      <w:marTop w:val="0"/>
      <w:marBottom w:val="0"/>
      <w:divBdr>
        <w:top w:val="none" w:sz="0" w:space="0" w:color="auto"/>
        <w:left w:val="none" w:sz="0" w:space="0" w:color="auto"/>
        <w:bottom w:val="none" w:sz="0" w:space="0" w:color="auto"/>
        <w:right w:val="none" w:sz="0" w:space="0" w:color="auto"/>
      </w:divBdr>
    </w:div>
    <w:div w:id="1978875774">
      <w:bodyDiv w:val="1"/>
      <w:marLeft w:val="0"/>
      <w:marRight w:val="0"/>
      <w:marTop w:val="0"/>
      <w:marBottom w:val="0"/>
      <w:divBdr>
        <w:top w:val="none" w:sz="0" w:space="0" w:color="auto"/>
        <w:left w:val="none" w:sz="0" w:space="0" w:color="auto"/>
        <w:bottom w:val="none" w:sz="0" w:space="0" w:color="auto"/>
        <w:right w:val="none" w:sz="0" w:space="0" w:color="auto"/>
      </w:divBdr>
    </w:div>
    <w:div w:id="1979023302">
      <w:bodyDiv w:val="1"/>
      <w:marLeft w:val="0"/>
      <w:marRight w:val="0"/>
      <w:marTop w:val="0"/>
      <w:marBottom w:val="0"/>
      <w:divBdr>
        <w:top w:val="none" w:sz="0" w:space="0" w:color="auto"/>
        <w:left w:val="none" w:sz="0" w:space="0" w:color="auto"/>
        <w:bottom w:val="none" w:sz="0" w:space="0" w:color="auto"/>
        <w:right w:val="none" w:sz="0" w:space="0" w:color="auto"/>
      </w:divBdr>
    </w:div>
    <w:div w:id="1979990205">
      <w:bodyDiv w:val="1"/>
      <w:marLeft w:val="0"/>
      <w:marRight w:val="0"/>
      <w:marTop w:val="0"/>
      <w:marBottom w:val="0"/>
      <w:divBdr>
        <w:top w:val="none" w:sz="0" w:space="0" w:color="auto"/>
        <w:left w:val="none" w:sz="0" w:space="0" w:color="auto"/>
        <w:bottom w:val="none" w:sz="0" w:space="0" w:color="auto"/>
        <w:right w:val="none" w:sz="0" w:space="0" w:color="auto"/>
      </w:divBdr>
    </w:div>
    <w:div w:id="1980066131">
      <w:bodyDiv w:val="1"/>
      <w:marLeft w:val="0"/>
      <w:marRight w:val="0"/>
      <w:marTop w:val="0"/>
      <w:marBottom w:val="0"/>
      <w:divBdr>
        <w:top w:val="none" w:sz="0" w:space="0" w:color="auto"/>
        <w:left w:val="none" w:sz="0" w:space="0" w:color="auto"/>
        <w:bottom w:val="none" w:sz="0" w:space="0" w:color="auto"/>
        <w:right w:val="none" w:sz="0" w:space="0" w:color="auto"/>
      </w:divBdr>
    </w:div>
    <w:div w:id="1980256665">
      <w:bodyDiv w:val="1"/>
      <w:marLeft w:val="0"/>
      <w:marRight w:val="0"/>
      <w:marTop w:val="0"/>
      <w:marBottom w:val="0"/>
      <w:divBdr>
        <w:top w:val="none" w:sz="0" w:space="0" w:color="auto"/>
        <w:left w:val="none" w:sz="0" w:space="0" w:color="auto"/>
        <w:bottom w:val="none" w:sz="0" w:space="0" w:color="auto"/>
        <w:right w:val="none" w:sz="0" w:space="0" w:color="auto"/>
      </w:divBdr>
    </w:div>
    <w:div w:id="1980381949">
      <w:bodyDiv w:val="1"/>
      <w:marLeft w:val="0"/>
      <w:marRight w:val="0"/>
      <w:marTop w:val="0"/>
      <w:marBottom w:val="0"/>
      <w:divBdr>
        <w:top w:val="none" w:sz="0" w:space="0" w:color="auto"/>
        <w:left w:val="none" w:sz="0" w:space="0" w:color="auto"/>
        <w:bottom w:val="none" w:sz="0" w:space="0" w:color="auto"/>
        <w:right w:val="none" w:sz="0" w:space="0" w:color="auto"/>
      </w:divBdr>
    </w:div>
    <w:div w:id="1980456526">
      <w:bodyDiv w:val="1"/>
      <w:marLeft w:val="0"/>
      <w:marRight w:val="0"/>
      <w:marTop w:val="0"/>
      <w:marBottom w:val="0"/>
      <w:divBdr>
        <w:top w:val="none" w:sz="0" w:space="0" w:color="auto"/>
        <w:left w:val="none" w:sz="0" w:space="0" w:color="auto"/>
        <w:bottom w:val="none" w:sz="0" w:space="0" w:color="auto"/>
        <w:right w:val="none" w:sz="0" w:space="0" w:color="auto"/>
      </w:divBdr>
    </w:div>
    <w:div w:id="1981032560">
      <w:bodyDiv w:val="1"/>
      <w:marLeft w:val="0"/>
      <w:marRight w:val="0"/>
      <w:marTop w:val="0"/>
      <w:marBottom w:val="0"/>
      <w:divBdr>
        <w:top w:val="none" w:sz="0" w:space="0" w:color="auto"/>
        <w:left w:val="none" w:sz="0" w:space="0" w:color="auto"/>
        <w:bottom w:val="none" w:sz="0" w:space="0" w:color="auto"/>
        <w:right w:val="none" w:sz="0" w:space="0" w:color="auto"/>
      </w:divBdr>
    </w:div>
    <w:div w:id="1981689223">
      <w:bodyDiv w:val="1"/>
      <w:marLeft w:val="0"/>
      <w:marRight w:val="0"/>
      <w:marTop w:val="0"/>
      <w:marBottom w:val="0"/>
      <w:divBdr>
        <w:top w:val="none" w:sz="0" w:space="0" w:color="auto"/>
        <w:left w:val="none" w:sz="0" w:space="0" w:color="auto"/>
        <w:bottom w:val="none" w:sz="0" w:space="0" w:color="auto"/>
        <w:right w:val="none" w:sz="0" w:space="0" w:color="auto"/>
      </w:divBdr>
    </w:div>
    <w:div w:id="1981838830">
      <w:bodyDiv w:val="1"/>
      <w:marLeft w:val="0"/>
      <w:marRight w:val="0"/>
      <w:marTop w:val="0"/>
      <w:marBottom w:val="0"/>
      <w:divBdr>
        <w:top w:val="none" w:sz="0" w:space="0" w:color="auto"/>
        <w:left w:val="none" w:sz="0" w:space="0" w:color="auto"/>
        <w:bottom w:val="none" w:sz="0" w:space="0" w:color="auto"/>
        <w:right w:val="none" w:sz="0" w:space="0" w:color="auto"/>
      </w:divBdr>
    </w:div>
    <w:div w:id="1982884299">
      <w:bodyDiv w:val="1"/>
      <w:marLeft w:val="0"/>
      <w:marRight w:val="0"/>
      <w:marTop w:val="0"/>
      <w:marBottom w:val="0"/>
      <w:divBdr>
        <w:top w:val="none" w:sz="0" w:space="0" w:color="auto"/>
        <w:left w:val="none" w:sz="0" w:space="0" w:color="auto"/>
        <w:bottom w:val="none" w:sz="0" w:space="0" w:color="auto"/>
        <w:right w:val="none" w:sz="0" w:space="0" w:color="auto"/>
      </w:divBdr>
    </w:div>
    <w:div w:id="1982886972">
      <w:bodyDiv w:val="1"/>
      <w:marLeft w:val="0"/>
      <w:marRight w:val="0"/>
      <w:marTop w:val="0"/>
      <w:marBottom w:val="0"/>
      <w:divBdr>
        <w:top w:val="none" w:sz="0" w:space="0" w:color="auto"/>
        <w:left w:val="none" w:sz="0" w:space="0" w:color="auto"/>
        <w:bottom w:val="none" w:sz="0" w:space="0" w:color="auto"/>
        <w:right w:val="none" w:sz="0" w:space="0" w:color="auto"/>
      </w:divBdr>
    </w:div>
    <w:div w:id="1984459019">
      <w:bodyDiv w:val="1"/>
      <w:marLeft w:val="0"/>
      <w:marRight w:val="0"/>
      <w:marTop w:val="0"/>
      <w:marBottom w:val="0"/>
      <w:divBdr>
        <w:top w:val="none" w:sz="0" w:space="0" w:color="auto"/>
        <w:left w:val="none" w:sz="0" w:space="0" w:color="auto"/>
        <w:bottom w:val="none" w:sz="0" w:space="0" w:color="auto"/>
        <w:right w:val="none" w:sz="0" w:space="0" w:color="auto"/>
      </w:divBdr>
    </w:div>
    <w:div w:id="1984652785">
      <w:bodyDiv w:val="1"/>
      <w:marLeft w:val="0"/>
      <w:marRight w:val="0"/>
      <w:marTop w:val="0"/>
      <w:marBottom w:val="0"/>
      <w:divBdr>
        <w:top w:val="none" w:sz="0" w:space="0" w:color="auto"/>
        <w:left w:val="none" w:sz="0" w:space="0" w:color="auto"/>
        <w:bottom w:val="none" w:sz="0" w:space="0" w:color="auto"/>
        <w:right w:val="none" w:sz="0" w:space="0" w:color="auto"/>
      </w:divBdr>
    </w:div>
    <w:div w:id="1984844864">
      <w:bodyDiv w:val="1"/>
      <w:marLeft w:val="0"/>
      <w:marRight w:val="0"/>
      <w:marTop w:val="0"/>
      <w:marBottom w:val="0"/>
      <w:divBdr>
        <w:top w:val="none" w:sz="0" w:space="0" w:color="auto"/>
        <w:left w:val="none" w:sz="0" w:space="0" w:color="auto"/>
        <w:bottom w:val="none" w:sz="0" w:space="0" w:color="auto"/>
        <w:right w:val="none" w:sz="0" w:space="0" w:color="auto"/>
      </w:divBdr>
    </w:div>
    <w:div w:id="1985305634">
      <w:bodyDiv w:val="1"/>
      <w:marLeft w:val="0"/>
      <w:marRight w:val="0"/>
      <w:marTop w:val="0"/>
      <w:marBottom w:val="0"/>
      <w:divBdr>
        <w:top w:val="none" w:sz="0" w:space="0" w:color="auto"/>
        <w:left w:val="none" w:sz="0" w:space="0" w:color="auto"/>
        <w:bottom w:val="none" w:sz="0" w:space="0" w:color="auto"/>
        <w:right w:val="none" w:sz="0" w:space="0" w:color="auto"/>
      </w:divBdr>
    </w:div>
    <w:div w:id="1985354778">
      <w:bodyDiv w:val="1"/>
      <w:marLeft w:val="0"/>
      <w:marRight w:val="0"/>
      <w:marTop w:val="0"/>
      <w:marBottom w:val="0"/>
      <w:divBdr>
        <w:top w:val="none" w:sz="0" w:space="0" w:color="auto"/>
        <w:left w:val="none" w:sz="0" w:space="0" w:color="auto"/>
        <w:bottom w:val="none" w:sz="0" w:space="0" w:color="auto"/>
        <w:right w:val="none" w:sz="0" w:space="0" w:color="auto"/>
      </w:divBdr>
    </w:div>
    <w:div w:id="1985548700">
      <w:bodyDiv w:val="1"/>
      <w:marLeft w:val="0"/>
      <w:marRight w:val="0"/>
      <w:marTop w:val="0"/>
      <w:marBottom w:val="0"/>
      <w:divBdr>
        <w:top w:val="none" w:sz="0" w:space="0" w:color="auto"/>
        <w:left w:val="none" w:sz="0" w:space="0" w:color="auto"/>
        <w:bottom w:val="none" w:sz="0" w:space="0" w:color="auto"/>
        <w:right w:val="none" w:sz="0" w:space="0" w:color="auto"/>
      </w:divBdr>
    </w:div>
    <w:div w:id="1985618943">
      <w:bodyDiv w:val="1"/>
      <w:marLeft w:val="0"/>
      <w:marRight w:val="0"/>
      <w:marTop w:val="0"/>
      <w:marBottom w:val="0"/>
      <w:divBdr>
        <w:top w:val="none" w:sz="0" w:space="0" w:color="auto"/>
        <w:left w:val="none" w:sz="0" w:space="0" w:color="auto"/>
        <w:bottom w:val="none" w:sz="0" w:space="0" w:color="auto"/>
        <w:right w:val="none" w:sz="0" w:space="0" w:color="auto"/>
      </w:divBdr>
    </w:div>
    <w:div w:id="1985699517">
      <w:bodyDiv w:val="1"/>
      <w:marLeft w:val="0"/>
      <w:marRight w:val="0"/>
      <w:marTop w:val="0"/>
      <w:marBottom w:val="0"/>
      <w:divBdr>
        <w:top w:val="none" w:sz="0" w:space="0" w:color="auto"/>
        <w:left w:val="none" w:sz="0" w:space="0" w:color="auto"/>
        <w:bottom w:val="none" w:sz="0" w:space="0" w:color="auto"/>
        <w:right w:val="none" w:sz="0" w:space="0" w:color="auto"/>
      </w:divBdr>
    </w:div>
    <w:div w:id="1985771635">
      <w:bodyDiv w:val="1"/>
      <w:marLeft w:val="0"/>
      <w:marRight w:val="0"/>
      <w:marTop w:val="0"/>
      <w:marBottom w:val="0"/>
      <w:divBdr>
        <w:top w:val="none" w:sz="0" w:space="0" w:color="auto"/>
        <w:left w:val="none" w:sz="0" w:space="0" w:color="auto"/>
        <w:bottom w:val="none" w:sz="0" w:space="0" w:color="auto"/>
        <w:right w:val="none" w:sz="0" w:space="0" w:color="auto"/>
      </w:divBdr>
    </w:div>
    <w:div w:id="1985772461">
      <w:bodyDiv w:val="1"/>
      <w:marLeft w:val="0"/>
      <w:marRight w:val="0"/>
      <w:marTop w:val="0"/>
      <w:marBottom w:val="0"/>
      <w:divBdr>
        <w:top w:val="none" w:sz="0" w:space="0" w:color="auto"/>
        <w:left w:val="none" w:sz="0" w:space="0" w:color="auto"/>
        <w:bottom w:val="none" w:sz="0" w:space="0" w:color="auto"/>
        <w:right w:val="none" w:sz="0" w:space="0" w:color="auto"/>
      </w:divBdr>
    </w:div>
    <w:div w:id="1986200941">
      <w:bodyDiv w:val="1"/>
      <w:marLeft w:val="0"/>
      <w:marRight w:val="0"/>
      <w:marTop w:val="0"/>
      <w:marBottom w:val="0"/>
      <w:divBdr>
        <w:top w:val="none" w:sz="0" w:space="0" w:color="auto"/>
        <w:left w:val="none" w:sz="0" w:space="0" w:color="auto"/>
        <w:bottom w:val="none" w:sz="0" w:space="0" w:color="auto"/>
        <w:right w:val="none" w:sz="0" w:space="0" w:color="auto"/>
      </w:divBdr>
    </w:div>
    <w:div w:id="1986273639">
      <w:bodyDiv w:val="1"/>
      <w:marLeft w:val="0"/>
      <w:marRight w:val="0"/>
      <w:marTop w:val="0"/>
      <w:marBottom w:val="0"/>
      <w:divBdr>
        <w:top w:val="none" w:sz="0" w:space="0" w:color="auto"/>
        <w:left w:val="none" w:sz="0" w:space="0" w:color="auto"/>
        <w:bottom w:val="none" w:sz="0" w:space="0" w:color="auto"/>
        <w:right w:val="none" w:sz="0" w:space="0" w:color="auto"/>
      </w:divBdr>
    </w:div>
    <w:div w:id="1987280337">
      <w:bodyDiv w:val="1"/>
      <w:marLeft w:val="0"/>
      <w:marRight w:val="0"/>
      <w:marTop w:val="0"/>
      <w:marBottom w:val="0"/>
      <w:divBdr>
        <w:top w:val="none" w:sz="0" w:space="0" w:color="auto"/>
        <w:left w:val="none" w:sz="0" w:space="0" w:color="auto"/>
        <w:bottom w:val="none" w:sz="0" w:space="0" w:color="auto"/>
        <w:right w:val="none" w:sz="0" w:space="0" w:color="auto"/>
      </w:divBdr>
    </w:div>
    <w:div w:id="1988123782">
      <w:bodyDiv w:val="1"/>
      <w:marLeft w:val="0"/>
      <w:marRight w:val="0"/>
      <w:marTop w:val="0"/>
      <w:marBottom w:val="0"/>
      <w:divBdr>
        <w:top w:val="none" w:sz="0" w:space="0" w:color="auto"/>
        <w:left w:val="none" w:sz="0" w:space="0" w:color="auto"/>
        <w:bottom w:val="none" w:sz="0" w:space="0" w:color="auto"/>
        <w:right w:val="none" w:sz="0" w:space="0" w:color="auto"/>
      </w:divBdr>
    </w:div>
    <w:div w:id="1988127965">
      <w:bodyDiv w:val="1"/>
      <w:marLeft w:val="0"/>
      <w:marRight w:val="0"/>
      <w:marTop w:val="0"/>
      <w:marBottom w:val="0"/>
      <w:divBdr>
        <w:top w:val="none" w:sz="0" w:space="0" w:color="auto"/>
        <w:left w:val="none" w:sz="0" w:space="0" w:color="auto"/>
        <w:bottom w:val="none" w:sz="0" w:space="0" w:color="auto"/>
        <w:right w:val="none" w:sz="0" w:space="0" w:color="auto"/>
      </w:divBdr>
    </w:div>
    <w:div w:id="1988170392">
      <w:bodyDiv w:val="1"/>
      <w:marLeft w:val="0"/>
      <w:marRight w:val="0"/>
      <w:marTop w:val="0"/>
      <w:marBottom w:val="0"/>
      <w:divBdr>
        <w:top w:val="none" w:sz="0" w:space="0" w:color="auto"/>
        <w:left w:val="none" w:sz="0" w:space="0" w:color="auto"/>
        <w:bottom w:val="none" w:sz="0" w:space="0" w:color="auto"/>
        <w:right w:val="none" w:sz="0" w:space="0" w:color="auto"/>
      </w:divBdr>
    </w:div>
    <w:div w:id="1988777874">
      <w:bodyDiv w:val="1"/>
      <w:marLeft w:val="0"/>
      <w:marRight w:val="0"/>
      <w:marTop w:val="0"/>
      <w:marBottom w:val="0"/>
      <w:divBdr>
        <w:top w:val="none" w:sz="0" w:space="0" w:color="auto"/>
        <w:left w:val="none" w:sz="0" w:space="0" w:color="auto"/>
        <w:bottom w:val="none" w:sz="0" w:space="0" w:color="auto"/>
        <w:right w:val="none" w:sz="0" w:space="0" w:color="auto"/>
      </w:divBdr>
    </w:div>
    <w:div w:id="1989168642">
      <w:bodyDiv w:val="1"/>
      <w:marLeft w:val="0"/>
      <w:marRight w:val="0"/>
      <w:marTop w:val="0"/>
      <w:marBottom w:val="0"/>
      <w:divBdr>
        <w:top w:val="none" w:sz="0" w:space="0" w:color="auto"/>
        <w:left w:val="none" w:sz="0" w:space="0" w:color="auto"/>
        <w:bottom w:val="none" w:sz="0" w:space="0" w:color="auto"/>
        <w:right w:val="none" w:sz="0" w:space="0" w:color="auto"/>
      </w:divBdr>
    </w:div>
    <w:div w:id="1989287990">
      <w:bodyDiv w:val="1"/>
      <w:marLeft w:val="0"/>
      <w:marRight w:val="0"/>
      <w:marTop w:val="0"/>
      <w:marBottom w:val="0"/>
      <w:divBdr>
        <w:top w:val="none" w:sz="0" w:space="0" w:color="auto"/>
        <w:left w:val="none" w:sz="0" w:space="0" w:color="auto"/>
        <w:bottom w:val="none" w:sz="0" w:space="0" w:color="auto"/>
        <w:right w:val="none" w:sz="0" w:space="0" w:color="auto"/>
      </w:divBdr>
    </w:div>
    <w:div w:id="1989433704">
      <w:bodyDiv w:val="1"/>
      <w:marLeft w:val="0"/>
      <w:marRight w:val="0"/>
      <w:marTop w:val="0"/>
      <w:marBottom w:val="0"/>
      <w:divBdr>
        <w:top w:val="none" w:sz="0" w:space="0" w:color="auto"/>
        <w:left w:val="none" w:sz="0" w:space="0" w:color="auto"/>
        <w:bottom w:val="none" w:sz="0" w:space="0" w:color="auto"/>
        <w:right w:val="none" w:sz="0" w:space="0" w:color="auto"/>
      </w:divBdr>
    </w:div>
    <w:div w:id="1989938235">
      <w:bodyDiv w:val="1"/>
      <w:marLeft w:val="0"/>
      <w:marRight w:val="0"/>
      <w:marTop w:val="0"/>
      <w:marBottom w:val="0"/>
      <w:divBdr>
        <w:top w:val="none" w:sz="0" w:space="0" w:color="auto"/>
        <w:left w:val="none" w:sz="0" w:space="0" w:color="auto"/>
        <w:bottom w:val="none" w:sz="0" w:space="0" w:color="auto"/>
        <w:right w:val="none" w:sz="0" w:space="0" w:color="auto"/>
      </w:divBdr>
      <w:divsChild>
        <w:div w:id="53696647">
          <w:marLeft w:val="480"/>
          <w:marRight w:val="0"/>
          <w:marTop w:val="0"/>
          <w:marBottom w:val="0"/>
          <w:divBdr>
            <w:top w:val="none" w:sz="0" w:space="0" w:color="auto"/>
            <w:left w:val="none" w:sz="0" w:space="0" w:color="auto"/>
            <w:bottom w:val="none" w:sz="0" w:space="0" w:color="auto"/>
            <w:right w:val="none" w:sz="0" w:space="0" w:color="auto"/>
          </w:divBdr>
        </w:div>
        <w:div w:id="77754578">
          <w:marLeft w:val="480"/>
          <w:marRight w:val="0"/>
          <w:marTop w:val="0"/>
          <w:marBottom w:val="0"/>
          <w:divBdr>
            <w:top w:val="none" w:sz="0" w:space="0" w:color="auto"/>
            <w:left w:val="none" w:sz="0" w:space="0" w:color="auto"/>
            <w:bottom w:val="none" w:sz="0" w:space="0" w:color="auto"/>
            <w:right w:val="none" w:sz="0" w:space="0" w:color="auto"/>
          </w:divBdr>
        </w:div>
        <w:div w:id="78840461">
          <w:marLeft w:val="480"/>
          <w:marRight w:val="0"/>
          <w:marTop w:val="0"/>
          <w:marBottom w:val="0"/>
          <w:divBdr>
            <w:top w:val="none" w:sz="0" w:space="0" w:color="auto"/>
            <w:left w:val="none" w:sz="0" w:space="0" w:color="auto"/>
            <w:bottom w:val="none" w:sz="0" w:space="0" w:color="auto"/>
            <w:right w:val="none" w:sz="0" w:space="0" w:color="auto"/>
          </w:divBdr>
        </w:div>
        <w:div w:id="91051810">
          <w:marLeft w:val="480"/>
          <w:marRight w:val="0"/>
          <w:marTop w:val="0"/>
          <w:marBottom w:val="0"/>
          <w:divBdr>
            <w:top w:val="none" w:sz="0" w:space="0" w:color="auto"/>
            <w:left w:val="none" w:sz="0" w:space="0" w:color="auto"/>
            <w:bottom w:val="none" w:sz="0" w:space="0" w:color="auto"/>
            <w:right w:val="none" w:sz="0" w:space="0" w:color="auto"/>
          </w:divBdr>
        </w:div>
        <w:div w:id="138309087">
          <w:marLeft w:val="480"/>
          <w:marRight w:val="0"/>
          <w:marTop w:val="0"/>
          <w:marBottom w:val="0"/>
          <w:divBdr>
            <w:top w:val="none" w:sz="0" w:space="0" w:color="auto"/>
            <w:left w:val="none" w:sz="0" w:space="0" w:color="auto"/>
            <w:bottom w:val="none" w:sz="0" w:space="0" w:color="auto"/>
            <w:right w:val="none" w:sz="0" w:space="0" w:color="auto"/>
          </w:divBdr>
        </w:div>
        <w:div w:id="145634992">
          <w:marLeft w:val="480"/>
          <w:marRight w:val="0"/>
          <w:marTop w:val="0"/>
          <w:marBottom w:val="0"/>
          <w:divBdr>
            <w:top w:val="none" w:sz="0" w:space="0" w:color="auto"/>
            <w:left w:val="none" w:sz="0" w:space="0" w:color="auto"/>
            <w:bottom w:val="none" w:sz="0" w:space="0" w:color="auto"/>
            <w:right w:val="none" w:sz="0" w:space="0" w:color="auto"/>
          </w:divBdr>
        </w:div>
        <w:div w:id="150607167">
          <w:marLeft w:val="480"/>
          <w:marRight w:val="0"/>
          <w:marTop w:val="0"/>
          <w:marBottom w:val="0"/>
          <w:divBdr>
            <w:top w:val="none" w:sz="0" w:space="0" w:color="auto"/>
            <w:left w:val="none" w:sz="0" w:space="0" w:color="auto"/>
            <w:bottom w:val="none" w:sz="0" w:space="0" w:color="auto"/>
            <w:right w:val="none" w:sz="0" w:space="0" w:color="auto"/>
          </w:divBdr>
        </w:div>
        <w:div w:id="180170016">
          <w:marLeft w:val="480"/>
          <w:marRight w:val="0"/>
          <w:marTop w:val="0"/>
          <w:marBottom w:val="0"/>
          <w:divBdr>
            <w:top w:val="none" w:sz="0" w:space="0" w:color="auto"/>
            <w:left w:val="none" w:sz="0" w:space="0" w:color="auto"/>
            <w:bottom w:val="none" w:sz="0" w:space="0" w:color="auto"/>
            <w:right w:val="none" w:sz="0" w:space="0" w:color="auto"/>
          </w:divBdr>
        </w:div>
        <w:div w:id="190649633">
          <w:marLeft w:val="480"/>
          <w:marRight w:val="0"/>
          <w:marTop w:val="0"/>
          <w:marBottom w:val="0"/>
          <w:divBdr>
            <w:top w:val="none" w:sz="0" w:space="0" w:color="auto"/>
            <w:left w:val="none" w:sz="0" w:space="0" w:color="auto"/>
            <w:bottom w:val="none" w:sz="0" w:space="0" w:color="auto"/>
            <w:right w:val="none" w:sz="0" w:space="0" w:color="auto"/>
          </w:divBdr>
        </w:div>
        <w:div w:id="207181137">
          <w:marLeft w:val="480"/>
          <w:marRight w:val="0"/>
          <w:marTop w:val="0"/>
          <w:marBottom w:val="0"/>
          <w:divBdr>
            <w:top w:val="none" w:sz="0" w:space="0" w:color="auto"/>
            <w:left w:val="none" w:sz="0" w:space="0" w:color="auto"/>
            <w:bottom w:val="none" w:sz="0" w:space="0" w:color="auto"/>
            <w:right w:val="none" w:sz="0" w:space="0" w:color="auto"/>
          </w:divBdr>
        </w:div>
        <w:div w:id="209852219">
          <w:marLeft w:val="480"/>
          <w:marRight w:val="0"/>
          <w:marTop w:val="0"/>
          <w:marBottom w:val="0"/>
          <w:divBdr>
            <w:top w:val="none" w:sz="0" w:space="0" w:color="auto"/>
            <w:left w:val="none" w:sz="0" w:space="0" w:color="auto"/>
            <w:bottom w:val="none" w:sz="0" w:space="0" w:color="auto"/>
            <w:right w:val="none" w:sz="0" w:space="0" w:color="auto"/>
          </w:divBdr>
        </w:div>
        <w:div w:id="231622357">
          <w:marLeft w:val="480"/>
          <w:marRight w:val="0"/>
          <w:marTop w:val="0"/>
          <w:marBottom w:val="0"/>
          <w:divBdr>
            <w:top w:val="none" w:sz="0" w:space="0" w:color="auto"/>
            <w:left w:val="none" w:sz="0" w:space="0" w:color="auto"/>
            <w:bottom w:val="none" w:sz="0" w:space="0" w:color="auto"/>
            <w:right w:val="none" w:sz="0" w:space="0" w:color="auto"/>
          </w:divBdr>
        </w:div>
        <w:div w:id="251352376">
          <w:marLeft w:val="480"/>
          <w:marRight w:val="0"/>
          <w:marTop w:val="0"/>
          <w:marBottom w:val="0"/>
          <w:divBdr>
            <w:top w:val="none" w:sz="0" w:space="0" w:color="auto"/>
            <w:left w:val="none" w:sz="0" w:space="0" w:color="auto"/>
            <w:bottom w:val="none" w:sz="0" w:space="0" w:color="auto"/>
            <w:right w:val="none" w:sz="0" w:space="0" w:color="auto"/>
          </w:divBdr>
        </w:div>
        <w:div w:id="319773733">
          <w:marLeft w:val="480"/>
          <w:marRight w:val="0"/>
          <w:marTop w:val="0"/>
          <w:marBottom w:val="0"/>
          <w:divBdr>
            <w:top w:val="none" w:sz="0" w:space="0" w:color="auto"/>
            <w:left w:val="none" w:sz="0" w:space="0" w:color="auto"/>
            <w:bottom w:val="none" w:sz="0" w:space="0" w:color="auto"/>
            <w:right w:val="none" w:sz="0" w:space="0" w:color="auto"/>
          </w:divBdr>
        </w:div>
        <w:div w:id="333070429">
          <w:marLeft w:val="480"/>
          <w:marRight w:val="0"/>
          <w:marTop w:val="0"/>
          <w:marBottom w:val="0"/>
          <w:divBdr>
            <w:top w:val="none" w:sz="0" w:space="0" w:color="auto"/>
            <w:left w:val="none" w:sz="0" w:space="0" w:color="auto"/>
            <w:bottom w:val="none" w:sz="0" w:space="0" w:color="auto"/>
            <w:right w:val="none" w:sz="0" w:space="0" w:color="auto"/>
          </w:divBdr>
        </w:div>
        <w:div w:id="344090698">
          <w:marLeft w:val="480"/>
          <w:marRight w:val="0"/>
          <w:marTop w:val="0"/>
          <w:marBottom w:val="0"/>
          <w:divBdr>
            <w:top w:val="none" w:sz="0" w:space="0" w:color="auto"/>
            <w:left w:val="none" w:sz="0" w:space="0" w:color="auto"/>
            <w:bottom w:val="none" w:sz="0" w:space="0" w:color="auto"/>
            <w:right w:val="none" w:sz="0" w:space="0" w:color="auto"/>
          </w:divBdr>
        </w:div>
        <w:div w:id="374894509">
          <w:marLeft w:val="480"/>
          <w:marRight w:val="0"/>
          <w:marTop w:val="0"/>
          <w:marBottom w:val="0"/>
          <w:divBdr>
            <w:top w:val="none" w:sz="0" w:space="0" w:color="auto"/>
            <w:left w:val="none" w:sz="0" w:space="0" w:color="auto"/>
            <w:bottom w:val="none" w:sz="0" w:space="0" w:color="auto"/>
            <w:right w:val="none" w:sz="0" w:space="0" w:color="auto"/>
          </w:divBdr>
        </w:div>
        <w:div w:id="386732249">
          <w:marLeft w:val="480"/>
          <w:marRight w:val="0"/>
          <w:marTop w:val="0"/>
          <w:marBottom w:val="0"/>
          <w:divBdr>
            <w:top w:val="none" w:sz="0" w:space="0" w:color="auto"/>
            <w:left w:val="none" w:sz="0" w:space="0" w:color="auto"/>
            <w:bottom w:val="none" w:sz="0" w:space="0" w:color="auto"/>
            <w:right w:val="none" w:sz="0" w:space="0" w:color="auto"/>
          </w:divBdr>
        </w:div>
        <w:div w:id="468942489">
          <w:marLeft w:val="480"/>
          <w:marRight w:val="0"/>
          <w:marTop w:val="0"/>
          <w:marBottom w:val="0"/>
          <w:divBdr>
            <w:top w:val="none" w:sz="0" w:space="0" w:color="auto"/>
            <w:left w:val="none" w:sz="0" w:space="0" w:color="auto"/>
            <w:bottom w:val="none" w:sz="0" w:space="0" w:color="auto"/>
            <w:right w:val="none" w:sz="0" w:space="0" w:color="auto"/>
          </w:divBdr>
        </w:div>
        <w:div w:id="519122193">
          <w:marLeft w:val="480"/>
          <w:marRight w:val="0"/>
          <w:marTop w:val="0"/>
          <w:marBottom w:val="0"/>
          <w:divBdr>
            <w:top w:val="none" w:sz="0" w:space="0" w:color="auto"/>
            <w:left w:val="none" w:sz="0" w:space="0" w:color="auto"/>
            <w:bottom w:val="none" w:sz="0" w:space="0" w:color="auto"/>
            <w:right w:val="none" w:sz="0" w:space="0" w:color="auto"/>
          </w:divBdr>
        </w:div>
        <w:div w:id="583302934">
          <w:marLeft w:val="480"/>
          <w:marRight w:val="0"/>
          <w:marTop w:val="0"/>
          <w:marBottom w:val="0"/>
          <w:divBdr>
            <w:top w:val="none" w:sz="0" w:space="0" w:color="auto"/>
            <w:left w:val="none" w:sz="0" w:space="0" w:color="auto"/>
            <w:bottom w:val="none" w:sz="0" w:space="0" w:color="auto"/>
            <w:right w:val="none" w:sz="0" w:space="0" w:color="auto"/>
          </w:divBdr>
        </w:div>
        <w:div w:id="595600828">
          <w:marLeft w:val="480"/>
          <w:marRight w:val="0"/>
          <w:marTop w:val="0"/>
          <w:marBottom w:val="0"/>
          <w:divBdr>
            <w:top w:val="none" w:sz="0" w:space="0" w:color="auto"/>
            <w:left w:val="none" w:sz="0" w:space="0" w:color="auto"/>
            <w:bottom w:val="none" w:sz="0" w:space="0" w:color="auto"/>
            <w:right w:val="none" w:sz="0" w:space="0" w:color="auto"/>
          </w:divBdr>
        </w:div>
        <w:div w:id="605622464">
          <w:marLeft w:val="480"/>
          <w:marRight w:val="0"/>
          <w:marTop w:val="0"/>
          <w:marBottom w:val="0"/>
          <w:divBdr>
            <w:top w:val="none" w:sz="0" w:space="0" w:color="auto"/>
            <w:left w:val="none" w:sz="0" w:space="0" w:color="auto"/>
            <w:bottom w:val="none" w:sz="0" w:space="0" w:color="auto"/>
            <w:right w:val="none" w:sz="0" w:space="0" w:color="auto"/>
          </w:divBdr>
        </w:div>
        <w:div w:id="617100611">
          <w:marLeft w:val="480"/>
          <w:marRight w:val="0"/>
          <w:marTop w:val="0"/>
          <w:marBottom w:val="0"/>
          <w:divBdr>
            <w:top w:val="none" w:sz="0" w:space="0" w:color="auto"/>
            <w:left w:val="none" w:sz="0" w:space="0" w:color="auto"/>
            <w:bottom w:val="none" w:sz="0" w:space="0" w:color="auto"/>
            <w:right w:val="none" w:sz="0" w:space="0" w:color="auto"/>
          </w:divBdr>
        </w:div>
        <w:div w:id="617639576">
          <w:marLeft w:val="480"/>
          <w:marRight w:val="0"/>
          <w:marTop w:val="0"/>
          <w:marBottom w:val="0"/>
          <w:divBdr>
            <w:top w:val="none" w:sz="0" w:space="0" w:color="auto"/>
            <w:left w:val="none" w:sz="0" w:space="0" w:color="auto"/>
            <w:bottom w:val="none" w:sz="0" w:space="0" w:color="auto"/>
            <w:right w:val="none" w:sz="0" w:space="0" w:color="auto"/>
          </w:divBdr>
        </w:div>
        <w:div w:id="635991985">
          <w:marLeft w:val="480"/>
          <w:marRight w:val="0"/>
          <w:marTop w:val="0"/>
          <w:marBottom w:val="0"/>
          <w:divBdr>
            <w:top w:val="none" w:sz="0" w:space="0" w:color="auto"/>
            <w:left w:val="none" w:sz="0" w:space="0" w:color="auto"/>
            <w:bottom w:val="none" w:sz="0" w:space="0" w:color="auto"/>
            <w:right w:val="none" w:sz="0" w:space="0" w:color="auto"/>
          </w:divBdr>
        </w:div>
        <w:div w:id="639729296">
          <w:marLeft w:val="480"/>
          <w:marRight w:val="0"/>
          <w:marTop w:val="0"/>
          <w:marBottom w:val="0"/>
          <w:divBdr>
            <w:top w:val="none" w:sz="0" w:space="0" w:color="auto"/>
            <w:left w:val="none" w:sz="0" w:space="0" w:color="auto"/>
            <w:bottom w:val="none" w:sz="0" w:space="0" w:color="auto"/>
            <w:right w:val="none" w:sz="0" w:space="0" w:color="auto"/>
          </w:divBdr>
        </w:div>
        <w:div w:id="671683175">
          <w:marLeft w:val="480"/>
          <w:marRight w:val="0"/>
          <w:marTop w:val="0"/>
          <w:marBottom w:val="0"/>
          <w:divBdr>
            <w:top w:val="none" w:sz="0" w:space="0" w:color="auto"/>
            <w:left w:val="none" w:sz="0" w:space="0" w:color="auto"/>
            <w:bottom w:val="none" w:sz="0" w:space="0" w:color="auto"/>
            <w:right w:val="none" w:sz="0" w:space="0" w:color="auto"/>
          </w:divBdr>
        </w:div>
        <w:div w:id="682168190">
          <w:marLeft w:val="480"/>
          <w:marRight w:val="0"/>
          <w:marTop w:val="0"/>
          <w:marBottom w:val="0"/>
          <w:divBdr>
            <w:top w:val="none" w:sz="0" w:space="0" w:color="auto"/>
            <w:left w:val="none" w:sz="0" w:space="0" w:color="auto"/>
            <w:bottom w:val="none" w:sz="0" w:space="0" w:color="auto"/>
            <w:right w:val="none" w:sz="0" w:space="0" w:color="auto"/>
          </w:divBdr>
        </w:div>
        <w:div w:id="745810026">
          <w:marLeft w:val="480"/>
          <w:marRight w:val="0"/>
          <w:marTop w:val="0"/>
          <w:marBottom w:val="0"/>
          <w:divBdr>
            <w:top w:val="none" w:sz="0" w:space="0" w:color="auto"/>
            <w:left w:val="none" w:sz="0" w:space="0" w:color="auto"/>
            <w:bottom w:val="none" w:sz="0" w:space="0" w:color="auto"/>
            <w:right w:val="none" w:sz="0" w:space="0" w:color="auto"/>
          </w:divBdr>
        </w:div>
        <w:div w:id="764573480">
          <w:marLeft w:val="480"/>
          <w:marRight w:val="0"/>
          <w:marTop w:val="0"/>
          <w:marBottom w:val="0"/>
          <w:divBdr>
            <w:top w:val="none" w:sz="0" w:space="0" w:color="auto"/>
            <w:left w:val="none" w:sz="0" w:space="0" w:color="auto"/>
            <w:bottom w:val="none" w:sz="0" w:space="0" w:color="auto"/>
            <w:right w:val="none" w:sz="0" w:space="0" w:color="auto"/>
          </w:divBdr>
        </w:div>
        <w:div w:id="840581943">
          <w:marLeft w:val="480"/>
          <w:marRight w:val="0"/>
          <w:marTop w:val="0"/>
          <w:marBottom w:val="0"/>
          <w:divBdr>
            <w:top w:val="none" w:sz="0" w:space="0" w:color="auto"/>
            <w:left w:val="none" w:sz="0" w:space="0" w:color="auto"/>
            <w:bottom w:val="none" w:sz="0" w:space="0" w:color="auto"/>
            <w:right w:val="none" w:sz="0" w:space="0" w:color="auto"/>
          </w:divBdr>
        </w:div>
        <w:div w:id="859779503">
          <w:marLeft w:val="480"/>
          <w:marRight w:val="0"/>
          <w:marTop w:val="0"/>
          <w:marBottom w:val="0"/>
          <w:divBdr>
            <w:top w:val="none" w:sz="0" w:space="0" w:color="auto"/>
            <w:left w:val="none" w:sz="0" w:space="0" w:color="auto"/>
            <w:bottom w:val="none" w:sz="0" w:space="0" w:color="auto"/>
            <w:right w:val="none" w:sz="0" w:space="0" w:color="auto"/>
          </w:divBdr>
        </w:div>
        <w:div w:id="864295094">
          <w:marLeft w:val="480"/>
          <w:marRight w:val="0"/>
          <w:marTop w:val="0"/>
          <w:marBottom w:val="0"/>
          <w:divBdr>
            <w:top w:val="none" w:sz="0" w:space="0" w:color="auto"/>
            <w:left w:val="none" w:sz="0" w:space="0" w:color="auto"/>
            <w:bottom w:val="none" w:sz="0" w:space="0" w:color="auto"/>
            <w:right w:val="none" w:sz="0" w:space="0" w:color="auto"/>
          </w:divBdr>
        </w:div>
        <w:div w:id="882596818">
          <w:marLeft w:val="480"/>
          <w:marRight w:val="0"/>
          <w:marTop w:val="0"/>
          <w:marBottom w:val="0"/>
          <w:divBdr>
            <w:top w:val="none" w:sz="0" w:space="0" w:color="auto"/>
            <w:left w:val="none" w:sz="0" w:space="0" w:color="auto"/>
            <w:bottom w:val="none" w:sz="0" w:space="0" w:color="auto"/>
            <w:right w:val="none" w:sz="0" w:space="0" w:color="auto"/>
          </w:divBdr>
        </w:div>
        <w:div w:id="925386364">
          <w:marLeft w:val="480"/>
          <w:marRight w:val="0"/>
          <w:marTop w:val="0"/>
          <w:marBottom w:val="0"/>
          <w:divBdr>
            <w:top w:val="none" w:sz="0" w:space="0" w:color="auto"/>
            <w:left w:val="none" w:sz="0" w:space="0" w:color="auto"/>
            <w:bottom w:val="none" w:sz="0" w:space="0" w:color="auto"/>
            <w:right w:val="none" w:sz="0" w:space="0" w:color="auto"/>
          </w:divBdr>
        </w:div>
        <w:div w:id="960693467">
          <w:marLeft w:val="480"/>
          <w:marRight w:val="0"/>
          <w:marTop w:val="0"/>
          <w:marBottom w:val="0"/>
          <w:divBdr>
            <w:top w:val="none" w:sz="0" w:space="0" w:color="auto"/>
            <w:left w:val="none" w:sz="0" w:space="0" w:color="auto"/>
            <w:bottom w:val="none" w:sz="0" w:space="0" w:color="auto"/>
            <w:right w:val="none" w:sz="0" w:space="0" w:color="auto"/>
          </w:divBdr>
        </w:div>
        <w:div w:id="960845726">
          <w:marLeft w:val="480"/>
          <w:marRight w:val="0"/>
          <w:marTop w:val="0"/>
          <w:marBottom w:val="0"/>
          <w:divBdr>
            <w:top w:val="none" w:sz="0" w:space="0" w:color="auto"/>
            <w:left w:val="none" w:sz="0" w:space="0" w:color="auto"/>
            <w:bottom w:val="none" w:sz="0" w:space="0" w:color="auto"/>
            <w:right w:val="none" w:sz="0" w:space="0" w:color="auto"/>
          </w:divBdr>
        </w:div>
        <w:div w:id="1013192944">
          <w:marLeft w:val="480"/>
          <w:marRight w:val="0"/>
          <w:marTop w:val="0"/>
          <w:marBottom w:val="0"/>
          <w:divBdr>
            <w:top w:val="none" w:sz="0" w:space="0" w:color="auto"/>
            <w:left w:val="none" w:sz="0" w:space="0" w:color="auto"/>
            <w:bottom w:val="none" w:sz="0" w:space="0" w:color="auto"/>
            <w:right w:val="none" w:sz="0" w:space="0" w:color="auto"/>
          </w:divBdr>
        </w:div>
        <w:div w:id="1022436279">
          <w:marLeft w:val="480"/>
          <w:marRight w:val="0"/>
          <w:marTop w:val="0"/>
          <w:marBottom w:val="0"/>
          <w:divBdr>
            <w:top w:val="none" w:sz="0" w:space="0" w:color="auto"/>
            <w:left w:val="none" w:sz="0" w:space="0" w:color="auto"/>
            <w:bottom w:val="none" w:sz="0" w:space="0" w:color="auto"/>
            <w:right w:val="none" w:sz="0" w:space="0" w:color="auto"/>
          </w:divBdr>
        </w:div>
        <w:div w:id="1022972346">
          <w:marLeft w:val="480"/>
          <w:marRight w:val="0"/>
          <w:marTop w:val="0"/>
          <w:marBottom w:val="0"/>
          <w:divBdr>
            <w:top w:val="none" w:sz="0" w:space="0" w:color="auto"/>
            <w:left w:val="none" w:sz="0" w:space="0" w:color="auto"/>
            <w:bottom w:val="none" w:sz="0" w:space="0" w:color="auto"/>
            <w:right w:val="none" w:sz="0" w:space="0" w:color="auto"/>
          </w:divBdr>
        </w:div>
        <w:div w:id="1041368733">
          <w:marLeft w:val="480"/>
          <w:marRight w:val="0"/>
          <w:marTop w:val="0"/>
          <w:marBottom w:val="0"/>
          <w:divBdr>
            <w:top w:val="none" w:sz="0" w:space="0" w:color="auto"/>
            <w:left w:val="none" w:sz="0" w:space="0" w:color="auto"/>
            <w:bottom w:val="none" w:sz="0" w:space="0" w:color="auto"/>
            <w:right w:val="none" w:sz="0" w:space="0" w:color="auto"/>
          </w:divBdr>
        </w:div>
        <w:div w:id="1050760923">
          <w:marLeft w:val="480"/>
          <w:marRight w:val="0"/>
          <w:marTop w:val="0"/>
          <w:marBottom w:val="0"/>
          <w:divBdr>
            <w:top w:val="none" w:sz="0" w:space="0" w:color="auto"/>
            <w:left w:val="none" w:sz="0" w:space="0" w:color="auto"/>
            <w:bottom w:val="none" w:sz="0" w:space="0" w:color="auto"/>
            <w:right w:val="none" w:sz="0" w:space="0" w:color="auto"/>
          </w:divBdr>
        </w:div>
        <w:div w:id="1065880112">
          <w:marLeft w:val="480"/>
          <w:marRight w:val="0"/>
          <w:marTop w:val="0"/>
          <w:marBottom w:val="0"/>
          <w:divBdr>
            <w:top w:val="none" w:sz="0" w:space="0" w:color="auto"/>
            <w:left w:val="none" w:sz="0" w:space="0" w:color="auto"/>
            <w:bottom w:val="none" w:sz="0" w:space="0" w:color="auto"/>
            <w:right w:val="none" w:sz="0" w:space="0" w:color="auto"/>
          </w:divBdr>
        </w:div>
        <w:div w:id="1119568424">
          <w:marLeft w:val="480"/>
          <w:marRight w:val="0"/>
          <w:marTop w:val="0"/>
          <w:marBottom w:val="0"/>
          <w:divBdr>
            <w:top w:val="none" w:sz="0" w:space="0" w:color="auto"/>
            <w:left w:val="none" w:sz="0" w:space="0" w:color="auto"/>
            <w:bottom w:val="none" w:sz="0" w:space="0" w:color="auto"/>
            <w:right w:val="none" w:sz="0" w:space="0" w:color="auto"/>
          </w:divBdr>
        </w:div>
        <w:div w:id="1120105336">
          <w:marLeft w:val="480"/>
          <w:marRight w:val="0"/>
          <w:marTop w:val="0"/>
          <w:marBottom w:val="0"/>
          <w:divBdr>
            <w:top w:val="none" w:sz="0" w:space="0" w:color="auto"/>
            <w:left w:val="none" w:sz="0" w:space="0" w:color="auto"/>
            <w:bottom w:val="none" w:sz="0" w:space="0" w:color="auto"/>
            <w:right w:val="none" w:sz="0" w:space="0" w:color="auto"/>
          </w:divBdr>
        </w:div>
        <w:div w:id="1122575052">
          <w:marLeft w:val="480"/>
          <w:marRight w:val="0"/>
          <w:marTop w:val="0"/>
          <w:marBottom w:val="0"/>
          <w:divBdr>
            <w:top w:val="none" w:sz="0" w:space="0" w:color="auto"/>
            <w:left w:val="none" w:sz="0" w:space="0" w:color="auto"/>
            <w:bottom w:val="none" w:sz="0" w:space="0" w:color="auto"/>
            <w:right w:val="none" w:sz="0" w:space="0" w:color="auto"/>
          </w:divBdr>
        </w:div>
        <w:div w:id="1146777484">
          <w:marLeft w:val="480"/>
          <w:marRight w:val="0"/>
          <w:marTop w:val="0"/>
          <w:marBottom w:val="0"/>
          <w:divBdr>
            <w:top w:val="none" w:sz="0" w:space="0" w:color="auto"/>
            <w:left w:val="none" w:sz="0" w:space="0" w:color="auto"/>
            <w:bottom w:val="none" w:sz="0" w:space="0" w:color="auto"/>
            <w:right w:val="none" w:sz="0" w:space="0" w:color="auto"/>
          </w:divBdr>
        </w:div>
        <w:div w:id="1146897330">
          <w:marLeft w:val="480"/>
          <w:marRight w:val="0"/>
          <w:marTop w:val="0"/>
          <w:marBottom w:val="0"/>
          <w:divBdr>
            <w:top w:val="none" w:sz="0" w:space="0" w:color="auto"/>
            <w:left w:val="none" w:sz="0" w:space="0" w:color="auto"/>
            <w:bottom w:val="none" w:sz="0" w:space="0" w:color="auto"/>
            <w:right w:val="none" w:sz="0" w:space="0" w:color="auto"/>
          </w:divBdr>
        </w:div>
        <w:div w:id="1173641757">
          <w:marLeft w:val="480"/>
          <w:marRight w:val="0"/>
          <w:marTop w:val="0"/>
          <w:marBottom w:val="0"/>
          <w:divBdr>
            <w:top w:val="none" w:sz="0" w:space="0" w:color="auto"/>
            <w:left w:val="none" w:sz="0" w:space="0" w:color="auto"/>
            <w:bottom w:val="none" w:sz="0" w:space="0" w:color="auto"/>
            <w:right w:val="none" w:sz="0" w:space="0" w:color="auto"/>
          </w:divBdr>
        </w:div>
        <w:div w:id="1185367026">
          <w:marLeft w:val="480"/>
          <w:marRight w:val="0"/>
          <w:marTop w:val="0"/>
          <w:marBottom w:val="0"/>
          <w:divBdr>
            <w:top w:val="none" w:sz="0" w:space="0" w:color="auto"/>
            <w:left w:val="none" w:sz="0" w:space="0" w:color="auto"/>
            <w:bottom w:val="none" w:sz="0" w:space="0" w:color="auto"/>
            <w:right w:val="none" w:sz="0" w:space="0" w:color="auto"/>
          </w:divBdr>
        </w:div>
        <w:div w:id="1202480209">
          <w:marLeft w:val="480"/>
          <w:marRight w:val="0"/>
          <w:marTop w:val="0"/>
          <w:marBottom w:val="0"/>
          <w:divBdr>
            <w:top w:val="none" w:sz="0" w:space="0" w:color="auto"/>
            <w:left w:val="none" w:sz="0" w:space="0" w:color="auto"/>
            <w:bottom w:val="none" w:sz="0" w:space="0" w:color="auto"/>
            <w:right w:val="none" w:sz="0" w:space="0" w:color="auto"/>
          </w:divBdr>
        </w:div>
        <w:div w:id="1290548780">
          <w:marLeft w:val="480"/>
          <w:marRight w:val="0"/>
          <w:marTop w:val="0"/>
          <w:marBottom w:val="0"/>
          <w:divBdr>
            <w:top w:val="none" w:sz="0" w:space="0" w:color="auto"/>
            <w:left w:val="none" w:sz="0" w:space="0" w:color="auto"/>
            <w:bottom w:val="none" w:sz="0" w:space="0" w:color="auto"/>
            <w:right w:val="none" w:sz="0" w:space="0" w:color="auto"/>
          </w:divBdr>
        </w:div>
        <w:div w:id="1290550270">
          <w:marLeft w:val="480"/>
          <w:marRight w:val="0"/>
          <w:marTop w:val="0"/>
          <w:marBottom w:val="0"/>
          <w:divBdr>
            <w:top w:val="none" w:sz="0" w:space="0" w:color="auto"/>
            <w:left w:val="none" w:sz="0" w:space="0" w:color="auto"/>
            <w:bottom w:val="none" w:sz="0" w:space="0" w:color="auto"/>
            <w:right w:val="none" w:sz="0" w:space="0" w:color="auto"/>
          </w:divBdr>
        </w:div>
        <w:div w:id="1311910333">
          <w:marLeft w:val="480"/>
          <w:marRight w:val="0"/>
          <w:marTop w:val="0"/>
          <w:marBottom w:val="0"/>
          <w:divBdr>
            <w:top w:val="none" w:sz="0" w:space="0" w:color="auto"/>
            <w:left w:val="none" w:sz="0" w:space="0" w:color="auto"/>
            <w:bottom w:val="none" w:sz="0" w:space="0" w:color="auto"/>
            <w:right w:val="none" w:sz="0" w:space="0" w:color="auto"/>
          </w:divBdr>
        </w:div>
        <w:div w:id="1330138100">
          <w:marLeft w:val="480"/>
          <w:marRight w:val="0"/>
          <w:marTop w:val="0"/>
          <w:marBottom w:val="0"/>
          <w:divBdr>
            <w:top w:val="none" w:sz="0" w:space="0" w:color="auto"/>
            <w:left w:val="none" w:sz="0" w:space="0" w:color="auto"/>
            <w:bottom w:val="none" w:sz="0" w:space="0" w:color="auto"/>
            <w:right w:val="none" w:sz="0" w:space="0" w:color="auto"/>
          </w:divBdr>
        </w:div>
        <w:div w:id="1332677027">
          <w:marLeft w:val="480"/>
          <w:marRight w:val="0"/>
          <w:marTop w:val="0"/>
          <w:marBottom w:val="0"/>
          <w:divBdr>
            <w:top w:val="none" w:sz="0" w:space="0" w:color="auto"/>
            <w:left w:val="none" w:sz="0" w:space="0" w:color="auto"/>
            <w:bottom w:val="none" w:sz="0" w:space="0" w:color="auto"/>
            <w:right w:val="none" w:sz="0" w:space="0" w:color="auto"/>
          </w:divBdr>
        </w:div>
        <w:div w:id="1341199466">
          <w:marLeft w:val="480"/>
          <w:marRight w:val="0"/>
          <w:marTop w:val="0"/>
          <w:marBottom w:val="0"/>
          <w:divBdr>
            <w:top w:val="none" w:sz="0" w:space="0" w:color="auto"/>
            <w:left w:val="none" w:sz="0" w:space="0" w:color="auto"/>
            <w:bottom w:val="none" w:sz="0" w:space="0" w:color="auto"/>
            <w:right w:val="none" w:sz="0" w:space="0" w:color="auto"/>
          </w:divBdr>
        </w:div>
        <w:div w:id="1346207270">
          <w:marLeft w:val="480"/>
          <w:marRight w:val="0"/>
          <w:marTop w:val="0"/>
          <w:marBottom w:val="0"/>
          <w:divBdr>
            <w:top w:val="none" w:sz="0" w:space="0" w:color="auto"/>
            <w:left w:val="none" w:sz="0" w:space="0" w:color="auto"/>
            <w:bottom w:val="none" w:sz="0" w:space="0" w:color="auto"/>
            <w:right w:val="none" w:sz="0" w:space="0" w:color="auto"/>
          </w:divBdr>
        </w:div>
        <w:div w:id="1353871803">
          <w:marLeft w:val="480"/>
          <w:marRight w:val="0"/>
          <w:marTop w:val="0"/>
          <w:marBottom w:val="0"/>
          <w:divBdr>
            <w:top w:val="none" w:sz="0" w:space="0" w:color="auto"/>
            <w:left w:val="none" w:sz="0" w:space="0" w:color="auto"/>
            <w:bottom w:val="none" w:sz="0" w:space="0" w:color="auto"/>
            <w:right w:val="none" w:sz="0" w:space="0" w:color="auto"/>
          </w:divBdr>
        </w:div>
        <w:div w:id="1366519767">
          <w:marLeft w:val="480"/>
          <w:marRight w:val="0"/>
          <w:marTop w:val="0"/>
          <w:marBottom w:val="0"/>
          <w:divBdr>
            <w:top w:val="none" w:sz="0" w:space="0" w:color="auto"/>
            <w:left w:val="none" w:sz="0" w:space="0" w:color="auto"/>
            <w:bottom w:val="none" w:sz="0" w:space="0" w:color="auto"/>
            <w:right w:val="none" w:sz="0" w:space="0" w:color="auto"/>
          </w:divBdr>
        </w:div>
        <w:div w:id="1367634932">
          <w:marLeft w:val="480"/>
          <w:marRight w:val="0"/>
          <w:marTop w:val="0"/>
          <w:marBottom w:val="0"/>
          <w:divBdr>
            <w:top w:val="none" w:sz="0" w:space="0" w:color="auto"/>
            <w:left w:val="none" w:sz="0" w:space="0" w:color="auto"/>
            <w:bottom w:val="none" w:sz="0" w:space="0" w:color="auto"/>
            <w:right w:val="none" w:sz="0" w:space="0" w:color="auto"/>
          </w:divBdr>
        </w:div>
        <w:div w:id="1425689530">
          <w:marLeft w:val="480"/>
          <w:marRight w:val="0"/>
          <w:marTop w:val="0"/>
          <w:marBottom w:val="0"/>
          <w:divBdr>
            <w:top w:val="none" w:sz="0" w:space="0" w:color="auto"/>
            <w:left w:val="none" w:sz="0" w:space="0" w:color="auto"/>
            <w:bottom w:val="none" w:sz="0" w:space="0" w:color="auto"/>
            <w:right w:val="none" w:sz="0" w:space="0" w:color="auto"/>
          </w:divBdr>
        </w:div>
        <w:div w:id="1433748344">
          <w:marLeft w:val="480"/>
          <w:marRight w:val="0"/>
          <w:marTop w:val="0"/>
          <w:marBottom w:val="0"/>
          <w:divBdr>
            <w:top w:val="none" w:sz="0" w:space="0" w:color="auto"/>
            <w:left w:val="none" w:sz="0" w:space="0" w:color="auto"/>
            <w:bottom w:val="none" w:sz="0" w:space="0" w:color="auto"/>
            <w:right w:val="none" w:sz="0" w:space="0" w:color="auto"/>
          </w:divBdr>
        </w:div>
        <w:div w:id="1441299306">
          <w:marLeft w:val="480"/>
          <w:marRight w:val="0"/>
          <w:marTop w:val="0"/>
          <w:marBottom w:val="0"/>
          <w:divBdr>
            <w:top w:val="none" w:sz="0" w:space="0" w:color="auto"/>
            <w:left w:val="none" w:sz="0" w:space="0" w:color="auto"/>
            <w:bottom w:val="none" w:sz="0" w:space="0" w:color="auto"/>
            <w:right w:val="none" w:sz="0" w:space="0" w:color="auto"/>
          </w:divBdr>
        </w:div>
        <w:div w:id="1497767068">
          <w:marLeft w:val="480"/>
          <w:marRight w:val="0"/>
          <w:marTop w:val="0"/>
          <w:marBottom w:val="0"/>
          <w:divBdr>
            <w:top w:val="none" w:sz="0" w:space="0" w:color="auto"/>
            <w:left w:val="none" w:sz="0" w:space="0" w:color="auto"/>
            <w:bottom w:val="none" w:sz="0" w:space="0" w:color="auto"/>
            <w:right w:val="none" w:sz="0" w:space="0" w:color="auto"/>
          </w:divBdr>
        </w:div>
        <w:div w:id="1501235882">
          <w:marLeft w:val="480"/>
          <w:marRight w:val="0"/>
          <w:marTop w:val="0"/>
          <w:marBottom w:val="0"/>
          <w:divBdr>
            <w:top w:val="none" w:sz="0" w:space="0" w:color="auto"/>
            <w:left w:val="none" w:sz="0" w:space="0" w:color="auto"/>
            <w:bottom w:val="none" w:sz="0" w:space="0" w:color="auto"/>
            <w:right w:val="none" w:sz="0" w:space="0" w:color="auto"/>
          </w:divBdr>
        </w:div>
        <w:div w:id="1530679078">
          <w:marLeft w:val="480"/>
          <w:marRight w:val="0"/>
          <w:marTop w:val="0"/>
          <w:marBottom w:val="0"/>
          <w:divBdr>
            <w:top w:val="none" w:sz="0" w:space="0" w:color="auto"/>
            <w:left w:val="none" w:sz="0" w:space="0" w:color="auto"/>
            <w:bottom w:val="none" w:sz="0" w:space="0" w:color="auto"/>
            <w:right w:val="none" w:sz="0" w:space="0" w:color="auto"/>
          </w:divBdr>
        </w:div>
        <w:div w:id="1565288655">
          <w:marLeft w:val="480"/>
          <w:marRight w:val="0"/>
          <w:marTop w:val="0"/>
          <w:marBottom w:val="0"/>
          <w:divBdr>
            <w:top w:val="none" w:sz="0" w:space="0" w:color="auto"/>
            <w:left w:val="none" w:sz="0" w:space="0" w:color="auto"/>
            <w:bottom w:val="none" w:sz="0" w:space="0" w:color="auto"/>
            <w:right w:val="none" w:sz="0" w:space="0" w:color="auto"/>
          </w:divBdr>
        </w:div>
        <w:div w:id="1673685046">
          <w:marLeft w:val="480"/>
          <w:marRight w:val="0"/>
          <w:marTop w:val="0"/>
          <w:marBottom w:val="0"/>
          <w:divBdr>
            <w:top w:val="none" w:sz="0" w:space="0" w:color="auto"/>
            <w:left w:val="none" w:sz="0" w:space="0" w:color="auto"/>
            <w:bottom w:val="none" w:sz="0" w:space="0" w:color="auto"/>
            <w:right w:val="none" w:sz="0" w:space="0" w:color="auto"/>
          </w:divBdr>
        </w:div>
        <w:div w:id="1684549301">
          <w:marLeft w:val="480"/>
          <w:marRight w:val="0"/>
          <w:marTop w:val="0"/>
          <w:marBottom w:val="0"/>
          <w:divBdr>
            <w:top w:val="none" w:sz="0" w:space="0" w:color="auto"/>
            <w:left w:val="none" w:sz="0" w:space="0" w:color="auto"/>
            <w:bottom w:val="none" w:sz="0" w:space="0" w:color="auto"/>
            <w:right w:val="none" w:sz="0" w:space="0" w:color="auto"/>
          </w:divBdr>
        </w:div>
        <w:div w:id="1720475260">
          <w:marLeft w:val="480"/>
          <w:marRight w:val="0"/>
          <w:marTop w:val="0"/>
          <w:marBottom w:val="0"/>
          <w:divBdr>
            <w:top w:val="none" w:sz="0" w:space="0" w:color="auto"/>
            <w:left w:val="none" w:sz="0" w:space="0" w:color="auto"/>
            <w:bottom w:val="none" w:sz="0" w:space="0" w:color="auto"/>
            <w:right w:val="none" w:sz="0" w:space="0" w:color="auto"/>
          </w:divBdr>
        </w:div>
        <w:div w:id="1732539601">
          <w:marLeft w:val="480"/>
          <w:marRight w:val="0"/>
          <w:marTop w:val="0"/>
          <w:marBottom w:val="0"/>
          <w:divBdr>
            <w:top w:val="none" w:sz="0" w:space="0" w:color="auto"/>
            <w:left w:val="none" w:sz="0" w:space="0" w:color="auto"/>
            <w:bottom w:val="none" w:sz="0" w:space="0" w:color="auto"/>
            <w:right w:val="none" w:sz="0" w:space="0" w:color="auto"/>
          </w:divBdr>
        </w:div>
        <w:div w:id="1751392384">
          <w:marLeft w:val="480"/>
          <w:marRight w:val="0"/>
          <w:marTop w:val="0"/>
          <w:marBottom w:val="0"/>
          <w:divBdr>
            <w:top w:val="none" w:sz="0" w:space="0" w:color="auto"/>
            <w:left w:val="none" w:sz="0" w:space="0" w:color="auto"/>
            <w:bottom w:val="none" w:sz="0" w:space="0" w:color="auto"/>
            <w:right w:val="none" w:sz="0" w:space="0" w:color="auto"/>
          </w:divBdr>
        </w:div>
        <w:div w:id="1812864793">
          <w:marLeft w:val="480"/>
          <w:marRight w:val="0"/>
          <w:marTop w:val="0"/>
          <w:marBottom w:val="0"/>
          <w:divBdr>
            <w:top w:val="none" w:sz="0" w:space="0" w:color="auto"/>
            <w:left w:val="none" w:sz="0" w:space="0" w:color="auto"/>
            <w:bottom w:val="none" w:sz="0" w:space="0" w:color="auto"/>
            <w:right w:val="none" w:sz="0" w:space="0" w:color="auto"/>
          </w:divBdr>
        </w:div>
        <w:div w:id="1821114827">
          <w:marLeft w:val="480"/>
          <w:marRight w:val="0"/>
          <w:marTop w:val="0"/>
          <w:marBottom w:val="0"/>
          <w:divBdr>
            <w:top w:val="none" w:sz="0" w:space="0" w:color="auto"/>
            <w:left w:val="none" w:sz="0" w:space="0" w:color="auto"/>
            <w:bottom w:val="none" w:sz="0" w:space="0" w:color="auto"/>
            <w:right w:val="none" w:sz="0" w:space="0" w:color="auto"/>
          </w:divBdr>
        </w:div>
        <w:div w:id="1824395845">
          <w:marLeft w:val="480"/>
          <w:marRight w:val="0"/>
          <w:marTop w:val="0"/>
          <w:marBottom w:val="0"/>
          <w:divBdr>
            <w:top w:val="none" w:sz="0" w:space="0" w:color="auto"/>
            <w:left w:val="none" w:sz="0" w:space="0" w:color="auto"/>
            <w:bottom w:val="none" w:sz="0" w:space="0" w:color="auto"/>
            <w:right w:val="none" w:sz="0" w:space="0" w:color="auto"/>
          </w:divBdr>
        </w:div>
        <w:div w:id="1852065971">
          <w:marLeft w:val="480"/>
          <w:marRight w:val="0"/>
          <w:marTop w:val="0"/>
          <w:marBottom w:val="0"/>
          <w:divBdr>
            <w:top w:val="none" w:sz="0" w:space="0" w:color="auto"/>
            <w:left w:val="none" w:sz="0" w:space="0" w:color="auto"/>
            <w:bottom w:val="none" w:sz="0" w:space="0" w:color="auto"/>
            <w:right w:val="none" w:sz="0" w:space="0" w:color="auto"/>
          </w:divBdr>
        </w:div>
        <w:div w:id="1913193771">
          <w:marLeft w:val="480"/>
          <w:marRight w:val="0"/>
          <w:marTop w:val="0"/>
          <w:marBottom w:val="0"/>
          <w:divBdr>
            <w:top w:val="none" w:sz="0" w:space="0" w:color="auto"/>
            <w:left w:val="none" w:sz="0" w:space="0" w:color="auto"/>
            <w:bottom w:val="none" w:sz="0" w:space="0" w:color="auto"/>
            <w:right w:val="none" w:sz="0" w:space="0" w:color="auto"/>
          </w:divBdr>
        </w:div>
        <w:div w:id="1948267062">
          <w:marLeft w:val="480"/>
          <w:marRight w:val="0"/>
          <w:marTop w:val="0"/>
          <w:marBottom w:val="0"/>
          <w:divBdr>
            <w:top w:val="none" w:sz="0" w:space="0" w:color="auto"/>
            <w:left w:val="none" w:sz="0" w:space="0" w:color="auto"/>
            <w:bottom w:val="none" w:sz="0" w:space="0" w:color="auto"/>
            <w:right w:val="none" w:sz="0" w:space="0" w:color="auto"/>
          </w:divBdr>
        </w:div>
        <w:div w:id="1965692339">
          <w:marLeft w:val="480"/>
          <w:marRight w:val="0"/>
          <w:marTop w:val="0"/>
          <w:marBottom w:val="0"/>
          <w:divBdr>
            <w:top w:val="none" w:sz="0" w:space="0" w:color="auto"/>
            <w:left w:val="none" w:sz="0" w:space="0" w:color="auto"/>
            <w:bottom w:val="none" w:sz="0" w:space="0" w:color="auto"/>
            <w:right w:val="none" w:sz="0" w:space="0" w:color="auto"/>
          </w:divBdr>
        </w:div>
        <w:div w:id="1996454047">
          <w:marLeft w:val="480"/>
          <w:marRight w:val="0"/>
          <w:marTop w:val="0"/>
          <w:marBottom w:val="0"/>
          <w:divBdr>
            <w:top w:val="none" w:sz="0" w:space="0" w:color="auto"/>
            <w:left w:val="none" w:sz="0" w:space="0" w:color="auto"/>
            <w:bottom w:val="none" w:sz="0" w:space="0" w:color="auto"/>
            <w:right w:val="none" w:sz="0" w:space="0" w:color="auto"/>
          </w:divBdr>
        </w:div>
        <w:div w:id="2012832770">
          <w:marLeft w:val="480"/>
          <w:marRight w:val="0"/>
          <w:marTop w:val="0"/>
          <w:marBottom w:val="0"/>
          <w:divBdr>
            <w:top w:val="none" w:sz="0" w:space="0" w:color="auto"/>
            <w:left w:val="none" w:sz="0" w:space="0" w:color="auto"/>
            <w:bottom w:val="none" w:sz="0" w:space="0" w:color="auto"/>
            <w:right w:val="none" w:sz="0" w:space="0" w:color="auto"/>
          </w:divBdr>
        </w:div>
        <w:div w:id="2048291459">
          <w:marLeft w:val="480"/>
          <w:marRight w:val="0"/>
          <w:marTop w:val="0"/>
          <w:marBottom w:val="0"/>
          <w:divBdr>
            <w:top w:val="none" w:sz="0" w:space="0" w:color="auto"/>
            <w:left w:val="none" w:sz="0" w:space="0" w:color="auto"/>
            <w:bottom w:val="none" w:sz="0" w:space="0" w:color="auto"/>
            <w:right w:val="none" w:sz="0" w:space="0" w:color="auto"/>
          </w:divBdr>
        </w:div>
      </w:divsChild>
    </w:div>
    <w:div w:id="1990133161">
      <w:bodyDiv w:val="1"/>
      <w:marLeft w:val="0"/>
      <w:marRight w:val="0"/>
      <w:marTop w:val="0"/>
      <w:marBottom w:val="0"/>
      <w:divBdr>
        <w:top w:val="none" w:sz="0" w:space="0" w:color="auto"/>
        <w:left w:val="none" w:sz="0" w:space="0" w:color="auto"/>
        <w:bottom w:val="none" w:sz="0" w:space="0" w:color="auto"/>
        <w:right w:val="none" w:sz="0" w:space="0" w:color="auto"/>
      </w:divBdr>
    </w:div>
    <w:div w:id="1990867009">
      <w:bodyDiv w:val="1"/>
      <w:marLeft w:val="0"/>
      <w:marRight w:val="0"/>
      <w:marTop w:val="0"/>
      <w:marBottom w:val="0"/>
      <w:divBdr>
        <w:top w:val="none" w:sz="0" w:space="0" w:color="auto"/>
        <w:left w:val="none" w:sz="0" w:space="0" w:color="auto"/>
        <w:bottom w:val="none" w:sz="0" w:space="0" w:color="auto"/>
        <w:right w:val="none" w:sz="0" w:space="0" w:color="auto"/>
      </w:divBdr>
    </w:div>
    <w:div w:id="1991785477">
      <w:bodyDiv w:val="1"/>
      <w:marLeft w:val="0"/>
      <w:marRight w:val="0"/>
      <w:marTop w:val="0"/>
      <w:marBottom w:val="0"/>
      <w:divBdr>
        <w:top w:val="none" w:sz="0" w:space="0" w:color="auto"/>
        <w:left w:val="none" w:sz="0" w:space="0" w:color="auto"/>
        <w:bottom w:val="none" w:sz="0" w:space="0" w:color="auto"/>
        <w:right w:val="none" w:sz="0" w:space="0" w:color="auto"/>
      </w:divBdr>
    </w:div>
    <w:div w:id="1991978308">
      <w:bodyDiv w:val="1"/>
      <w:marLeft w:val="0"/>
      <w:marRight w:val="0"/>
      <w:marTop w:val="0"/>
      <w:marBottom w:val="0"/>
      <w:divBdr>
        <w:top w:val="none" w:sz="0" w:space="0" w:color="auto"/>
        <w:left w:val="none" w:sz="0" w:space="0" w:color="auto"/>
        <w:bottom w:val="none" w:sz="0" w:space="0" w:color="auto"/>
        <w:right w:val="none" w:sz="0" w:space="0" w:color="auto"/>
      </w:divBdr>
    </w:div>
    <w:div w:id="1992173528">
      <w:bodyDiv w:val="1"/>
      <w:marLeft w:val="0"/>
      <w:marRight w:val="0"/>
      <w:marTop w:val="0"/>
      <w:marBottom w:val="0"/>
      <w:divBdr>
        <w:top w:val="none" w:sz="0" w:space="0" w:color="auto"/>
        <w:left w:val="none" w:sz="0" w:space="0" w:color="auto"/>
        <w:bottom w:val="none" w:sz="0" w:space="0" w:color="auto"/>
        <w:right w:val="none" w:sz="0" w:space="0" w:color="auto"/>
      </w:divBdr>
    </w:div>
    <w:div w:id="1992783509">
      <w:bodyDiv w:val="1"/>
      <w:marLeft w:val="0"/>
      <w:marRight w:val="0"/>
      <w:marTop w:val="0"/>
      <w:marBottom w:val="0"/>
      <w:divBdr>
        <w:top w:val="none" w:sz="0" w:space="0" w:color="auto"/>
        <w:left w:val="none" w:sz="0" w:space="0" w:color="auto"/>
        <w:bottom w:val="none" w:sz="0" w:space="0" w:color="auto"/>
        <w:right w:val="none" w:sz="0" w:space="0" w:color="auto"/>
      </w:divBdr>
    </w:div>
    <w:div w:id="1993214264">
      <w:bodyDiv w:val="1"/>
      <w:marLeft w:val="0"/>
      <w:marRight w:val="0"/>
      <w:marTop w:val="0"/>
      <w:marBottom w:val="0"/>
      <w:divBdr>
        <w:top w:val="none" w:sz="0" w:space="0" w:color="auto"/>
        <w:left w:val="none" w:sz="0" w:space="0" w:color="auto"/>
        <w:bottom w:val="none" w:sz="0" w:space="0" w:color="auto"/>
        <w:right w:val="none" w:sz="0" w:space="0" w:color="auto"/>
      </w:divBdr>
    </w:div>
    <w:div w:id="1993363919">
      <w:bodyDiv w:val="1"/>
      <w:marLeft w:val="0"/>
      <w:marRight w:val="0"/>
      <w:marTop w:val="0"/>
      <w:marBottom w:val="0"/>
      <w:divBdr>
        <w:top w:val="none" w:sz="0" w:space="0" w:color="auto"/>
        <w:left w:val="none" w:sz="0" w:space="0" w:color="auto"/>
        <w:bottom w:val="none" w:sz="0" w:space="0" w:color="auto"/>
        <w:right w:val="none" w:sz="0" w:space="0" w:color="auto"/>
      </w:divBdr>
    </w:div>
    <w:div w:id="1993605897">
      <w:bodyDiv w:val="1"/>
      <w:marLeft w:val="0"/>
      <w:marRight w:val="0"/>
      <w:marTop w:val="0"/>
      <w:marBottom w:val="0"/>
      <w:divBdr>
        <w:top w:val="none" w:sz="0" w:space="0" w:color="auto"/>
        <w:left w:val="none" w:sz="0" w:space="0" w:color="auto"/>
        <w:bottom w:val="none" w:sz="0" w:space="0" w:color="auto"/>
        <w:right w:val="none" w:sz="0" w:space="0" w:color="auto"/>
      </w:divBdr>
    </w:div>
    <w:div w:id="1993945763">
      <w:bodyDiv w:val="1"/>
      <w:marLeft w:val="0"/>
      <w:marRight w:val="0"/>
      <w:marTop w:val="0"/>
      <w:marBottom w:val="0"/>
      <w:divBdr>
        <w:top w:val="none" w:sz="0" w:space="0" w:color="auto"/>
        <w:left w:val="none" w:sz="0" w:space="0" w:color="auto"/>
        <w:bottom w:val="none" w:sz="0" w:space="0" w:color="auto"/>
        <w:right w:val="none" w:sz="0" w:space="0" w:color="auto"/>
      </w:divBdr>
    </w:div>
    <w:div w:id="1994411271">
      <w:bodyDiv w:val="1"/>
      <w:marLeft w:val="0"/>
      <w:marRight w:val="0"/>
      <w:marTop w:val="0"/>
      <w:marBottom w:val="0"/>
      <w:divBdr>
        <w:top w:val="none" w:sz="0" w:space="0" w:color="auto"/>
        <w:left w:val="none" w:sz="0" w:space="0" w:color="auto"/>
        <w:bottom w:val="none" w:sz="0" w:space="0" w:color="auto"/>
        <w:right w:val="none" w:sz="0" w:space="0" w:color="auto"/>
      </w:divBdr>
    </w:div>
    <w:div w:id="1994681374">
      <w:bodyDiv w:val="1"/>
      <w:marLeft w:val="0"/>
      <w:marRight w:val="0"/>
      <w:marTop w:val="0"/>
      <w:marBottom w:val="0"/>
      <w:divBdr>
        <w:top w:val="none" w:sz="0" w:space="0" w:color="auto"/>
        <w:left w:val="none" w:sz="0" w:space="0" w:color="auto"/>
        <w:bottom w:val="none" w:sz="0" w:space="0" w:color="auto"/>
        <w:right w:val="none" w:sz="0" w:space="0" w:color="auto"/>
      </w:divBdr>
    </w:div>
    <w:div w:id="1994723579">
      <w:bodyDiv w:val="1"/>
      <w:marLeft w:val="0"/>
      <w:marRight w:val="0"/>
      <w:marTop w:val="0"/>
      <w:marBottom w:val="0"/>
      <w:divBdr>
        <w:top w:val="none" w:sz="0" w:space="0" w:color="auto"/>
        <w:left w:val="none" w:sz="0" w:space="0" w:color="auto"/>
        <w:bottom w:val="none" w:sz="0" w:space="0" w:color="auto"/>
        <w:right w:val="none" w:sz="0" w:space="0" w:color="auto"/>
      </w:divBdr>
    </w:div>
    <w:div w:id="1994868542">
      <w:bodyDiv w:val="1"/>
      <w:marLeft w:val="0"/>
      <w:marRight w:val="0"/>
      <w:marTop w:val="0"/>
      <w:marBottom w:val="0"/>
      <w:divBdr>
        <w:top w:val="none" w:sz="0" w:space="0" w:color="auto"/>
        <w:left w:val="none" w:sz="0" w:space="0" w:color="auto"/>
        <w:bottom w:val="none" w:sz="0" w:space="0" w:color="auto"/>
        <w:right w:val="none" w:sz="0" w:space="0" w:color="auto"/>
      </w:divBdr>
    </w:div>
    <w:div w:id="1996913857">
      <w:bodyDiv w:val="1"/>
      <w:marLeft w:val="0"/>
      <w:marRight w:val="0"/>
      <w:marTop w:val="0"/>
      <w:marBottom w:val="0"/>
      <w:divBdr>
        <w:top w:val="none" w:sz="0" w:space="0" w:color="auto"/>
        <w:left w:val="none" w:sz="0" w:space="0" w:color="auto"/>
        <w:bottom w:val="none" w:sz="0" w:space="0" w:color="auto"/>
        <w:right w:val="none" w:sz="0" w:space="0" w:color="auto"/>
      </w:divBdr>
    </w:div>
    <w:div w:id="1997297316">
      <w:bodyDiv w:val="1"/>
      <w:marLeft w:val="0"/>
      <w:marRight w:val="0"/>
      <w:marTop w:val="0"/>
      <w:marBottom w:val="0"/>
      <w:divBdr>
        <w:top w:val="none" w:sz="0" w:space="0" w:color="auto"/>
        <w:left w:val="none" w:sz="0" w:space="0" w:color="auto"/>
        <w:bottom w:val="none" w:sz="0" w:space="0" w:color="auto"/>
        <w:right w:val="none" w:sz="0" w:space="0" w:color="auto"/>
      </w:divBdr>
    </w:div>
    <w:div w:id="1997612503">
      <w:bodyDiv w:val="1"/>
      <w:marLeft w:val="0"/>
      <w:marRight w:val="0"/>
      <w:marTop w:val="0"/>
      <w:marBottom w:val="0"/>
      <w:divBdr>
        <w:top w:val="none" w:sz="0" w:space="0" w:color="auto"/>
        <w:left w:val="none" w:sz="0" w:space="0" w:color="auto"/>
        <w:bottom w:val="none" w:sz="0" w:space="0" w:color="auto"/>
        <w:right w:val="none" w:sz="0" w:space="0" w:color="auto"/>
      </w:divBdr>
    </w:div>
    <w:div w:id="1998144203">
      <w:bodyDiv w:val="1"/>
      <w:marLeft w:val="0"/>
      <w:marRight w:val="0"/>
      <w:marTop w:val="0"/>
      <w:marBottom w:val="0"/>
      <w:divBdr>
        <w:top w:val="none" w:sz="0" w:space="0" w:color="auto"/>
        <w:left w:val="none" w:sz="0" w:space="0" w:color="auto"/>
        <w:bottom w:val="none" w:sz="0" w:space="0" w:color="auto"/>
        <w:right w:val="none" w:sz="0" w:space="0" w:color="auto"/>
      </w:divBdr>
    </w:div>
    <w:div w:id="1998148659">
      <w:bodyDiv w:val="1"/>
      <w:marLeft w:val="0"/>
      <w:marRight w:val="0"/>
      <w:marTop w:val="0"/>
      <w:marBottom w:val="0"/>
      <w:divBdr>
        <w:top w:val="none" w:sz="0" w:space="0" w:color="auto"/>
        <w:left w:val="none" w:sz="0" w:space="0" w:color="auto"/>
        <w:bottom w:val="none" w:sz="0" w:space="0" w:color="auto"/>
        <w:right w:val="none" w:sz="0" w:space="0" w:color="auto"/>
      </w:divBdr>
    </w:div>
    <w:div w:id="1998723113">
      <w:bodyDiv w:val="1"/>
      <w:marLeft w:val="0"/>
      <w:marRight w:val="0"/>
      <w:marTop w:val="0"/>
      <w:marBottom w:val="0"/>
      <w:divBdr>
        <w:top w:val="none" w:sz="0" w:space="0" w:color="auto"/>
        <w:left w:val="none" w:sz="0" w:space="0" w:color="auto"/>
        <w:bottom w:val="none" w:sz="0" w:space="0" w:color="auto"/>
        <w:right w:val="none" w:sz="0" w:space="0" w:color="auto"/>
      </w:divBdr>
    </w:div>
    <w:div w:id="1999073555">
      <w:bodyDiv w:val="1"/>
      <w:marLeft w:val="0"/>
      <w:marRight w:val="0"/>
      <w:marTop w:val="0"/>
      <w:marBottom w:val="0"/>
      <w:divBdr>
        <w:top w:val="none" w:sz="0" w:space="0" w:color="auto"/>
        <w:left w:val="none" w:sz="0" w:space="0" w:color="auto"/>
        <w:bottom w:val="none" w:sz="0" w:space="0" w:color="auto"/>
        <w:right w:val="none" w:sz="0" w:space="0" w:color="auto"/>
      </w:divBdr>
    </w:div>
    <w:div w:id="1999264261">
      <w:bodyDiv w:val="1"/>
      <w:marLeft w:val="0"/>
      <w:marRight w:val="0"/>
      <w:marTop w:val="0"/>
      <w:marBottom w:val="0"/>
      <w:divBdr>
        <w:top w:val="none" w:sz="0" w:space="0" w:color="auto"/>
        <w:left w:val="none" w:sz="0" w:space="0" w:color="auto"/>
        <w:bottom w:val="none" w:sz="0" w:space="0" w:color="auto"/>
        <w:right w:val="none" w:sz="0" w:space="0" w:color="auto"/>
      </w:divBdr>
    </w:div>
    <w:div w:id="1999724961">
      <w:bodyDiv w:val="1"/>
      <w:marLeft w:val="0"/>
      <w:marRight w:val="0"/>
      <w:marTop w:val="0"/>
      <w:marBottom w:val="0"/>
      <w:divBdr>
        <w:top w:val="none" w:sz="0" w:space="0" w:color="auto"/>
        <w:left w:val="none" w:sz="0" w:space="0" w:color="auto"/>
        <w:bottom w:val="none" w:sz="0" w:space="0" w:color="auto"/>
        <w:right w:val="none" w:sz="0" w:space="0" w:color="auto"/>
      </w:divBdr>
    </w:div>
    <w:div w:id="1999727386">
      <w:bodyDiv w:val="1"/>
      <w:marLeft w:val="0"/>
      <w:marRight w:val="0"/>
      <w:marTop w:val="0"/>
      <w:marBottom w:val="0"/>
      <w:divBdr>
        <w:top w:val="none" w:sz="0" w:space="0" w:color="auto"/>
        <w:left w:val="none" w:sz="0" w:space="0" w:color="auto"/>
        <w:bottom w:val="none" w:sz="0" w:space="0" w:color="auto"/>
        <w:right w:val="none" w:sz="0" w:space="0" w:color="auto"/>
      </w:divBdr>
    </w:div>
    <w:div w:id="1999729518">
      <w:bodyDiv w:val="1"/>
      <w:marLeft w:val="0"/>
      <w:marRight w:val="0"/>
      <w:marTop w:val="0"/>
      <w:marBottom w:val="0"/>
      <w:divBdr>
        <w:top w:val="none" w:sz="0" w:space="0" w:color="auto"/>
        <w:left w:val="none" w:sz="0" w:space="0" w:color="auto"/>
        <w:bottom w:val="none" w:sz="0" w:space="0" w:color="auto"/>
        <w:right w:val="none" w:sz="0" w:space="0" w:color="auto"/>
      </w:divBdr>
    </w:div>
    <w:div w:id="2000380365">
      <w:bodyDiv w:val="1"/>
      <w:marLeft w:val="0"/>
      <w:marRight w:val="0"/>
      <w:marTop w:val="0"/>
      <w:marBottom w:val="0"/>
      <w:divBdr>
        <w:top w:val="none" w:sz="0" w:space="0" w:color="auto"/>
        <w:left w:val="none" w:sz="0" w:space="0" w:color="auto"/>
        <w:bottom w:val="none" w:sz="0" w:space="0" w:color="auto"/>
        <w:right w:val="none" w:sz="0" w:space="0" w:color="auto"/>
      </w:divBdr>
    </w:div>
    <w:div w:id="2000577388">
      <w:bodyDiv w:val="1"/>
      <w:marLeft w:val="0"/>
      <w:marRight w:val="0"/>
      <w:marTop w:val="0"/>
      <w:marBottom w:val="0"/>
      <w:divBdr>
        <w:top w:val="none" w:sz="0" w:space="0" w:color="auto"/>
        <w:left w:val="none" w:sz="0" w:space="0" w:color="auto"/>
        <w:bottom w:val="none" w:sz="0" w:space="0" w:color="auto"/>
        <w:right w:val="none" w:sz="0" w:space="0" w:color="auto"/>
      </w:divBdr>
    </w:div>
    <w:div w:id="2000842195">
      <w:bodyDiv w:val="1"/>
      <w:marLeft w:val="0"/>
      <w:marRight w:val="0"/>
      <w:marTop w:val="0"/>
      <w:marBottom w:val="0"/>
      <w:divBdr>
        <w:top w:val="none" w:sz="0" w:space="0" w:color="auto"/>
        <w:left w:val="none" w:sz="0" w:space="0" w:color="auto"/>
        <w:bottom w:val="none" w:sz="0" w:space="0" w:color="auto"/>
        <w:right w:val="none" w:sz="0" w:space="0" w:color="auto"/>
      </w:divBdr>
      <w:divsChild>
        <w:div w:id="39598250">
          <w:marLeft w:val="480"/>
          <w:marRight w:val="0"/>
          <w:marTop w:val="0"/>
          <w:marBottom w:val="0"/>
          <w:divBdr>
            <w:top w:val="none" w:sz="0" w:space="0" w:color="auto"/>
            <w:left w:val="none" w:sz="0" w:space="0" w:color="auto"/>
            <w:bottom w:val="none" w:sz="0" w:space="0" w:color="auto"/>
            <w:right w:val="none" w:sz="0" w:space="0" w:color="auto"/>
          </w:divBdr>
        </w:div>
        <w:div w:id="44452562">
          <w:marLeft w:val="480"/>
          <w:marRight w:val="0"/>
          <w:marTop w:val="0"/>
          <w:marBottom w:val="0"/>
          <w:divBdr>
            <w:top w:val="none" w:sz="0" w:space="0" w:color="auto"/>
            <w:left w:val="none" w:sz="0" w:space="0" w:color="auto"/>
            <w:bottom w:val="none" w:sz="0" w:space="0" w:color="auto"/>
            <w:right w:val="none" w:sz="0" w:space="0" w:color="auto"/>
          </w:divBdr>
        </w:div>
        <w:div w:id="55126114">
          <w:marLeft w:val="480"/>
          <w:marRight w:val="0"/>
          <w:marTop w:val="0"/>
          <w:marBottom w:val="0"/>
          <w:divBdr>
            <w:top w:val="none" w:sz="0" w:space="0" w:color="auto"/>
            <w:left w:val="none" w:sz="0" w:space="0" w:color="auto"/>
            <w:bottom w:val="none" w:sz="0" w:space="0" w:color="auto"/>
            <w:right w:val="none" w:sz="0" w:space="0" w:color="auto"/>
          </w:divBdr>
        </w:div>
        <w:div w:id="111558100">
          <w:marLeft w:val="480"/>
          <w:marRight w:val="0"/>
          <w:marTop w:val="0"/>
          <w:marBottom w:val="0"/>
          <w:divBdr>
            <w:top w:val="none" w:sz="0" w:space="0" w:color="auto"/>
            <w:left w:val="none" w:sz="0" w:space="0" w:color="auto"/>
            <w:bottom w:val="none" w:sz="0" w:space="0" w:color="auto"/>
            <w:right w:val="none" w:sz="0" w:space="0" w:color="auto"/>
          </w:divBdr>
        </w:div>
        <w:div w:id="193545119">
          <w:marLeft w:val="480"/>
          <w:marRight w:val="0"/>
          <w:marTop w:val="0"/>
          <w:marBottom w:val="0"/>
          <w:divBdr>
            <w:top w:val="none" w:sz="0" w:space="0" w:color="auto"/>
            <w:left w:val="none" w:sz="0" w:space="0" w:color="auto"/>
            <w:bottom w:val="none" w:sz="0" w:space="0" w:color="auto"/>
            <w:right w:val="none" w:sz="0" w:space="0" w:color="auto"/>
          </w:divBdr>
        </w:div>
        <w:div w:id="216479537">
          <w:marLeft w:val="480"/>
          <w:marRight w:val="0"/>
          <w:marTop w:val="0"/>
          <w:marBottom w:val="0"/>
          <w:divBdr>
            <w:top w:val="none" w:sz="0" w:space="0" w:color="auto"/>
            <w:left w:val="none" w:sz="0" w:space="0" w:color="auto"/>
            <w:bottom w:val="none" w:sz="0" w:space="0" w:color="auto"/>
            <w:right w:val="none" w:sz="0" w:space="0" w:color="auto"/>
          </w:divBdr>
        </w:div>
        <w:div w:id="310452770">
          <w:marLeft w:val="480"/>
          <w:marRight w:val="0"/>
          <w:marTop w:val="0"/>
          <w:marBottom w:val="0"/>
          <w:divBdr>
            <w:top w:val="none" w:sz="0" w:space="0" w:color="auto"/>
            <w:left w:val="none" w:sz="0" w:space="0" w:color="auto"/>
            <w:bottom w:val="none" w:sz="0" w:space="0" w:color="auto"/>
            <w:right w:val="none" w:sz="0" w:space="0" w:color="auto"/>
          </w:divBdr>
        </w:div>
        <w:div w:id="369766006">
          <w:marLeft w:val="480"/>
          <w:marRight w:val="0"/>
          <w:marTop w:val="0"/>
          <w:marBottom w:val="0"/>
          <w:divBdr>
            <w:top w:val="none" w:sz="0" w:space="0" w:color="auto"/>
            <w:left w:val="none" w:sz="0" w:space="0" w:color="auto"/>
            <w:bottom w:val="none" w:sz="0" w:space="0" w:color="auto"/>
            <w:right w:val="none" w:sz="0" w:space="0" w:color="auto"/>
          </w:divBdr>
        </w:div>
        <w:div w:id="726538212">
          <w:marLeft w:val="480"/>
          <w:marRight w:val="0"/>
          <w:marTop w:val="0"/>
          <w:marBottom w:val="0"/>
          <w:divBdr>
            <w:top w:val="none" w:sz="0" w:space="0" w:color="auto"/>
            <w:left w:val="none" w:sz="0" w:space="0" w:color="auto"/>
            <w:bottom w:val="none" w:sz="0" w:space="0" w:color="auto"/>
            <w:right w:val="none" w:sz="0" w:space="0" w:color="auto"/>
          </w:divBdr>
        </w:div>
        <w:div w:id="757604064">
          <w:marLeft w:val="480"/>
          <w:marRight w:val="0"/>
          <w:marTop w:val="0"/>
          <w:marBottom w:val="0"/>
          <w:divBdr>
            <w:top w:val="none" w:sz="0" w:space="0" w:color="auto"/>
            <w:left w:val="none" w:sz="0" w:space="0" w:color="auto"/>
            <w:bottom w:val="none" w:sz="0" w:space="0" w:color="auto"/>
            <w:right w:val="none" w:sz="0" w:space="0" w:color="auto"/>
          </w:divBdr>
        </w:div>
        <w:div w:id="808477299">
          <w:marLeft w:val="480"/>
          <w:marRight w:val="0"/>
          <w:marTop w:val="0"/>
          <w:marBottom w:val="0"/>
          <w:divBdr>
            <w:top w:val="none" w:sz="0" w:space="0" w:color="auto"/>
            <w:left w:val="none" w:sz="0" w:space="0" w:color="auto"/>
            <w:bottom w:val="none" w:sz="0" w:space="0" w:color="auto"/>
            <w:right w:val="none" w:sz="0" w:space="0" w:color="auto"/>
          </w:divBdr>
        </w:div>
        <w:div w:id="871191222">
          <w:marLeft w:val="480"/>
          <w:marRight w:val="0"/>
          <w:marTop w:val="0"/>
          <w:marBottom w:val="0"/>
          <w:divBdr>
            <w:top w:val="none" w:sz="0" w:space="0" w:color="auto"/>
            <w:left w:val="none" w:sz="0" w:space="0" w:color="auto"/>
            <w:bottom w:val="none" w:sz="0" w:space="0" w:color="auto"/>
            <w:right w:val="none" w:sz="0" w:space="0" w:color="auto"/>
          </w:divBdr>
        </w:div>
        <w:div w:id="1060791809">
          <w:marLeft w:val="480"/>
          <w:marRight w:val="0"/>
          <w:marTop w:val="0"/>
          <w:marBottom w:val="0"/>
          <w:divBdr>
            <w:top w:val="none" w:sz="0" w:space="0" w:color="auto"/>
            <w:left w:val="none" w:sz="0" w:space="0" w:color="auto"/>
            <w:bottom w:val="none" w:sz="0" w:space="0" w:color="auto"/>
            <w:right w:val="none" w:sz="0" w:space="0" w:color="auto"/>
          </w:divBdr>
        </w:div>
        <w:div w:id="1102795200">
          <w:marLeft w:val="480"/>
          <w:marRight w:val="0"/>
          <w:marTop w:val="0"/>
          <w:marBottom w:val="0"/>
          <w:divBdr>
            <w:top w:val="none" w:sz="0" w:space="0" w:color="auto"/>
            <w:left w:val="none" w:sz="0" w:space="0" w:color="auto"/>
            <w:bottom w:val="none" w:sz="0" w:space="0" w:color="auto"/>
            <w:right w:val="none" w:sz="0" w:space="0" w:color="auto"/>
          </w:divBdr>
        </w:div>
        <w:div w:id="1137725835">
          <w:marLeft w:val="480"/>
          <w:marRight w:val="0"/>
          <w:marTop w:val="0"/>
          <w:marBottom w:val="0"/>
          <w:divBdr>
            <w:top w:val="none" w:sz="0" w:space="0" w:color="auto"/>
            <w:left w:val="none" w:sz="0" w:space="0" w:color="auto"/>
            <w:bottom w:val="none" w:sz="0" w:space="0" w:color="auto"/>
            <w:right w:val="none" w:sz="0" w:space="0" w:color="auto"/>
          </w:divBdr>
        </w:div>
        <w:div w:id="1186217301">
          <w:marLeft w:val="480"/>
          <w:marRight w:val="0"/>
          <w:marTop w:val="0"/>
          <w:marBottom w:val="0"/>
          <w:divBdr>
            <w:top w:val="none" w:sz="0" w:space="0" w:color="auto"/>
            <w:left w:val="none" w:sz="0" w:space="0" w:color="auto"/>
            <w:bottom w:val="none" w:sz="0" w:space="0" w:color="auto"/>
            <w:right w:val="none" w:sz="0" w:space="0" w:color="auto"/>
          </w:divBdr>
        </w:div>
        <w:div w:id="1229221169">
          <w:marLeft w:val="480"/>
          <w:marRight w:val="0"/>
          <w:marTop w:val="0"/>
          <w:marBottom w:val="0"/>
          <w:divBdr>
            <w:top w:val="none" w:sz="0" w:space="0" w:color="auto"/>
            <w:left w:val="none" w:sz="0" w:space="0" w:color="auto"/>
            <w:bottom w:val="none" w:sz="0" w:space="0" w:color="auto"/>
            <w:right w:val="none" w:sz="0" w:space="0" w:color="auto"/>
          </w:divBdr>
        </w:div>
        <w:div w:id="1355227261">
          <w:marLeft w:val="480"/>
          <w:marRight w:val="0"/>
          <w:marTop w:val="0"/>
          <w:marBottom w:val="0"/>
          <w:divBdr>
            <w:top w:val="none" w:sz="0" w:space="0" w:color="auto"/>
            <w:left w:val="none" w:sz="0" w:space="0" w:color="auto"/>
            <w:bottom w:val="none" w:sz="0" w:space="0" w:color="auto"/>
            <w:right w:val="none" w:sz="0" w:space="0" w:color="auto"/>
          </w:divBdr>
        </w:div>
        <w:div w:id="1429349106">
          <w:marLeft w:val="480"/>
          <w:marRight w:val="0"/>
          <w:marTop w:val="0"/>
          <w:marBottom w:val="0"/>
          <w:divBdr>
            <w:top w:val="none" w:sz="0" w:space="0" w:color="auto"/>
            <w:left w:val="none" w:sz="0" w:space="0" w:color="auto"/>
            <w:bottom w:val="none" w:sz="0" w:space="0" w:color="auto"/>
            <w:right w:val="none" w:sz="0" w:space="0" w:color="auto"/>
          </w:divBdr>
        </w:div>
        <w:div w:id="1433814779">
          <w:marLeft w:val="480"/>
          <w:marRight w:val="0"/>
          <w:marTop w:val="0"/>
          <w:marBottom w:val="0"/>
          <w:divBdr>
            <w:top w:val="none" w:sz="0" w:space="0" w:color="auto"/>
            <w:left w:val="none" w:sz="0" w:space="0" w:color="auto"/>
            <w:bottom w:val="none" w:sz="0" w:space="0" w:color="auto"/>
            <w:right w:val="none" w:sz="0" w:space="0" w:color="auto"/>
          </w:divBdr>
        </w:div>
        <w:div w:id="1442988226">
          <w:marLeft w:val="480"/>
          <w:marRight w:val="0"/>
          <w:marTop w:val="0"/>
          <w:marBottom w:val="0"/>
          <w:divBdr>
            <w:top w:val="none" w:sz="0" w:space="0" w:color="auto"/>
            <w:left w:val="none" w:sz="0" w:space="0" w:color="auto"/>
            <w:bottom w:val="none" w:sz="0" w:space="0" w:color="auto"/>
            <w:right w:val="none" w:sz="0" w:space="0" w:color="auto"/>
          </w:divBdr>
        </w:div>
        <w:div w:id="1604533283">
          <w:marLeft w:val="480"/>
          <w:marRight w:val="0"/>
          <w:marTop w:val="0"/>
          <w:marBottom w:val="0"/>
          <w:divBdr>
            <w:top w:val="none" w:sz="0" w:space="0" w:color="auto"/>
            <w:left w:val="none" w:sz="0" w:space="0" w:color="auto"/>
            <w:bottom w:val="none" w:sz="0" w:space="0" w:color="auto"/>
            <w:right w:val="none" w:sz="0" w:space="0" w:color="auto"/>
          </w:divBdr>
        </w:div>
        <w:div w:id="1697658715">
          <w:marLeft w:val="480"/>
          <w:marRight w:val="0"/>
          <w:marTop w:val="0"/>
          <w:marBottom w:val="0"/>
          <w:divBdr>
            <w:top w:val="none" w:sz="0" w:space="0" w:color="auto"/>
            <w:left w:val="none" w:sz="0" w:space="0" w:color="auto"/>
            <w:bottom w:val="none" w:sz="0" w:space="0" w:color="auto"/>
            <w:right w:val="none" w:sz="0" w:space="0" w:color="auto"/>
          </w:divBdr>
        </w:div>
        <w:div w:id="1803189467">
          <w:marLeft w:val="480"/>
          <w:marRight w:val="0"/>
          <w:marTop w:val="0"/>
          <w:marBottom w:val="0"/>
          <w:divBdr>
            <w:top w:val="none" w:sz="0" w:space="0" w:color="auto"/>
            <w:left w:val="none" w:sz="0" w:space="0" w:color="auto"/>
            <w:bottom w:val="none" w:sz="0" w:space="0" w:color="auto"/>
            <w:right w:val="none" w:sz="0" w:space="0" w:color="auto"/>
          </w:divBdr>
        </w:div>
        <w:div w:id="1809974673">
          <w:marLeft w:val="480"/>
          <w:marRight w:val="0"/>
          <w:marTop w:val="0"/>
          <w:marBottom w:val="0"/>
          <w:divBdr>
            <w:top w:val="none" w:sz="0" w:space="0" w:color="auto"/>
            <w:left w:val="none" w:sz="0" w:space="0" w:color="auto"/>
            <w:bottom w:val="none" w:sz="0" w:space="0" w:color="auto"/>
            <w:right w:val="none" w:sz="0" w:space="0" w:color="auto"/>
          </w:divBdr>
        </w:div>
        <w:div w:id="1838644538">
          <w:marLeft w:val="480"/>
          <w:marRight w:val="0"/>
          <w:marTop w:val="0"/>
          <w:marBottom w:val="0"/>
          <w:divBdr>
            <w:top w:val="none" w:sz="0" w:space="0" w:color="auto"/>
            <w:left w:val="none" w:sz="0" w:space="0" w:color="auto"/>
            <w:bottom w:val="none" w:sz="0" w:space="0" w:color="auto"/>
            <w:right w:val="none" w:sz="0" w:space="0" w:color="auto"/>
          </w:divBdr>
        </w:div>
        <w:div w:id="1879077520">
          <w:marLeft w:val="480"/>
          <w:marRight w:val="0"/>
          <w:marTop w:val="0"/>
          <w:marBottom w:val="0"/>
          <w:divBdr>
            <w:top w:val="none" w:sz="0" w:space="0" w:color="auto"/>
            <w:left w:val="none" w:sz="0" w:space="0" w:color="auto"/>
            <w:bottom w:val="none" w:sz="0" w:space="0" w:color="auto"/>
            <w:right w:val="none" w:sz="0" w:space="0" w:color="auto"/>
          </w:divBdr>
        </w:div>
        <w:div w:id="1922761694">
          <w:marLeft w:val="480"/>
          <w:marRight w:val="0"/>
          <w:marTop w:val="0"/>
          <w:marBottom w:val="0"/>
          <w:divBdr>
            <w:top w:val="none" w:sz="0" w:space="0" w:color="auto"/>
            <w:left w:val="none" w:sz="0" w:space="0" w:color="auto"/>
            <w:bottom w:val="none" w:sz="0" w:space="0" w:color="auto"/>
            <w:right w:val="none" w:sz="0" w:space="0" w:color="auto"/>
          </w:divBdr>
        </w:div>
        <w:div w:id="1991665384">
          <w:marLeft w:val="480"/>
          <w:marRight w:val="0"/>
          <w:marTop w:val="0"/>
          <w:marBottom w:val="0"/>
          <w:divBdr>
            <w:top w:val="none" w:sz="0" w:space="0" w:color="auto"/>
            <w:left w:val="none" w:sz="0" w:space="0" w:color="auto"/>
            <w:bottom w:val="none" w:sz="0" w:space="0" w:color="auto"/>
            <w:right w:val="none" w:sz="0" w:space="0" w:color="auto"/>
          </w:divBdr>
        </w:div>
        <w:div w:id="1998339116">
          <w:marLeft w:val="480"/>
          <w:marRight w:val="0"/>
          <w:marTop w:val="0"/>
          <w:marBottom w:val="0"/>
          <w:divBdr>
            <w:top w:val="none" w:sz="0" w:space="0" w:color="auto"/>
            <w:left w:val="none" w:sz="0" w:space="0" w:color="auto"/>
            <w:bottom w:val="none" w:sz="0" w:space="0" w:color="auto"/>
            <w:right w:val="none" w:sz="0" w:space="0" w:color="auto"/>
          </w:divBdr>
        </w:div>
        <w:div w:id="2087338650">
          <w:marLeft w:val="480"/>
          <w:marRight w:val="0"/>
          <w:marTop w:val="0"/>
          <w:marBottom w:val="0"/>
          <w:divBdr>
            <w:top w:val="none" w:sz="0" w:space="0" w:color="auto"/>
            <w:left w:val="none" w:sz="0" w:space="0" w:color="auto"/>
            <w:bottom w:val="none" w:sz="0" w:space="0" w:color="auto"/>
            <w:right w:val="none" w:sz="0" w:space="0" w:color="auto"/>
          </w:divBdr>
        </w:div>
      </w:divsChild>
    </w:div>
    <w:div w:id="2000962888">
      <w:bodyDiv w:val="1"/>
      <w:marLeft w:val="0"/>
      <w:marRight w:val="0"/>
      <w:marTop w:val="0"/>
      <w:marBottom w:val="0"/>
      <w:divBdr>
        <w:top w:val="none" w:sz="0" w:space="0" w:color="auto"/>
        <w:left w:val="none" w:sz="0" w:space="0" w:color="auto"/>
        <w:bottom w:val="none" w:sz="0" w:space="0" w:color="auto"/>
        <w:right w:val="none" w:sz="0" w:space="0" w:color="auto"/>
      </w:divBdr>
    </w:div>
    <w:div w:id="2002001298">
      <w:bodyDiv w:val="1"/>
      <w:marLeft w:val="0"/>
      <w:marRight w:val="0"/>
      <w:marTop w:val="0"/>
      <w:marBottom w:val="0"/>
      <w:divBdr>
        <w:top w:val="none" w:sz="0" w:space="0" w:color="auto"/>
        <w:left w:val="none" w:sz="0" w:space="0" w:color="auto"/>
        <w:bottom w:val="none" w:sz="0" w:space="0" w:color="auto"/>
        <w:right w:val="none" w:sz="0" w:space="0" w:color="auto"/>
      </w:divBdr>
    </w:div>
    <w:div w:id="2002731435">
      <w:bodyDiv w:val="1"/>
      <w:marLeft w:val="0"/>
      <w:marRight w:val="0"/>
      <w:marTop w:val="0"/>
      <w:marBottom w:val="0"/>
      <w:divBdr>
        <w:top w:val="none" w:sz="0" w:space="0" w:color="auto"/>
        <w:left w:val="none" w:sz="0" w:space="0" w:color="auto"/>
        <w:bottom w:val="none" w:sz="0" w:space="0" w:color="auto"/>
        <w:right w:val="none" w:sz="0" w:space="0" w:color="auto"/>
      </w:divBdr>
    </w:div>
    <w:div w:id="2002805748">
      <w:bodyDiv w:val="1"/>
      <w:marLeft w:val="0"/>
      <w:marRight w:val="0"/>
      <w:marTop w:val="0"/>
      <w:marBottom w:val="0"/>
      <w:divBdr>
        <w:top w:val="none" w:sz="0" w:space="0" w:color="auto"/>
        <w:left w:val="none" w:sz="0" w:space="0" w:color="auto"/>
        <w:bottom w:val="none" w:sz="0" w:space="0" w:color="auto"/>
        <w:right w:val="none" w:sz="0" w:space="0" w:color="auto"/>
      </w:divBdr>
    </w:div>
    <w:div w:id="2003198349">
      <w:bodyDiv w:val="1"/>
      <w:marLeft w:val="0"/>
      <w:marRight w:val="0"/>
      <w:marTop w:val="0"/>
      <w:marBottom w:val="0"/>
      <w:divBdr>
        <w:top w:val="none" w:sz="0" w:space="0" w:color="auto"/>
        <w:left w:val="none" w:sz="0" w:space="0" w:color="auto"/>
        <w:bottom w:val="none" w:sz="0" w:space="0" w:color="auto"/>
        <w:right w:val="none" w:sz="0" w:space="0" w:color="auto"/>
      </w:divBdr>
    </w:div>
    <w:div w:id="2003698672">
      <w:bodyDiv w:val="1"/>
      <w:marLeft w:val="0"/>
      <w:marRight w:val="0"/>
      <w:marTop w:val="0"/>
      <w:marBottom w:val="0"/>
      <w:divBdr>
        <w:top w:val="none" w:sz="0" w:space="0" w:color="auto"/>
        <w:left w:val="none" w:sz="0" w:space="0" w:color="auto"/>
        <w:bottom w:val="none" w:sz="0" w:space="0" w:color="auto"/>
        <w:right w:val="none" w:sz="0" w:space="0" w:color="auto"/>
      </w:divBdr>
    </w:div>
    <w:div w:id="2003852322">
      <w:bodyDiv w:val="1"/>
      <w:marLeft w:val="0"/>
      <w:marRight w:val="0"/>
      <w:marTop w:val="0"/>
      <w:marBottom w:val="0"/>
      <w:divBdr>
        <w:top w:val="none" w:sz="0" w:space="0" w:color="auto"/>
        <w:left w:val="none" w:sz="0" w:space="0" w:color="auto"/>
        <w:bottom w:val="none" w:sz="0" w:space="0" w:color="auto"/>
        <w:right w:val="none" w:sz="0" w:space="0" w:color="auto"/>
      </w:divBdr>
    </w:div>
    <w:div w:id="2004232728">
      <w:bodyDiv w:val="1"/>
      <w:marLeft w:val="0"/>
      <w:marRight w:val="0"/>
      <w:marTop w:val="0"/>
      <w:marBottom w:val="0"/>
      <w:divBdr>
        <w:top w:val="none" w:sz="0" w:space="0" w:color="auto"/>
        <w:left w:val="none" w:sz="0" w:space="0" w:color="auto"/>
        <w:bottom w:val="none" w:sz="0" w:space="0" w:color="auto"/>
        <w:right w:val="none" w:sz="0" w:space="0" w:color="auto"/>
      </w:divBdr>
    </w:div>
    <w:div w:id="2004357725">
      <w:bodyDiv w:val="1"/>
      <w:marLeft w:val="0"/>
      <w:marRight w:val="0"/>
      <w:marTop w:val="0"/>
      <w:marBottom w:val="0"/>
      <w:divBdr>
        <w:top w:val="none" w:sz="0" w:space="0" w:color="auto"/>
        <w:left w:val="none" w:sz="0" w:space="0" w:color="auto"/>
        <w:bottom w:val="none" w:sz="0" w:space="0" w:color="auto"/>
        <w:right w:val="none" w:sz="0" w:space="0" w:color="auto"/>
      </w:divBdr>
    </w:div>
    <w:div w:id="2004697261">
      <w:bodyDiv w:val="1"/>
      <w:marLeft w:val="0"/>
      <w:marRight w:val="0"/>
      <w:marTop w:val="0"/>
      <w:marBottom w:val="0"/>
      <w:divBdr>
        <w:top w:val="none" w:sz="0" w:space="0" w:color="auto"/>
        <w:left w:val="none" w:sz="0" w:space="0" w:color="auto"/>
        <w:bottom w:val="none" w:sz="0" w:space="0" w:color="auto"/>
        <w:right w:val="none" w:sz="0" w:space="0" w:color="auto"/>
      </w:divBdr>
    </w:div>
    <w:div w:id="2004820385">
      <w:bodyDiv w:val="1"/>
      <w:marLeft w:val="0"/>
      <w:marRight w:val="0"/>
      <w:marTop w:val="0"/>
      <w:marBottom w:val="0"/>
      <w:divBdr>
        <w:top w:val="none" w:sz="0" w:space="0" w:color="auto"/>
        <w:left w:val="none" w:sz="0" w:space="0" w:color="auto"/>
        <w:bottom w:val="none" w:sz="0" w:space="0" w:color="auto"/>
        <w:right w:val="none" w:sz="0" w:space="0" w:color="auto"/>
      </w:divBdr>
    </w:div>
    <w:div w:id="2005549113">
      <w:bodyDiv w:val="1"/>
      <w:marLeft w:val="0"/>
      <w:marRight w:val="0"/>
      <w:marTop w:val="0"/>
      <w:marBottom w:val="0"/>
      <w:divBdr>
        <w:top w:val="none" w:sz="0" w:space="0" w:color="auto"/>
        <w:left w:val="none" w:sz="0" w:space="0" w:color="auto"/>
        <w:bottom w:val="none" w:sz="0" w:space="0" w:color="auto"/>
        <w:right w:val="none" w:sz="0" w:space="0" w:color="auto"/>
      </w:divBdr>
    </w:div>
    <w:div w:id="2006395966">
      <w:bodyDiv w:val="1"/>
      <w:marLeft w:val="0"/>
      <w:marRight w:val="0"/>
      <w:marTop w:val="0"/>
      <w:marBottom w:val="0"/>
      <w:divBdr>
        <w:top w:val="none" w:sz="0" w:space="0" w:color="auto"/>
        <w:left w:val="none" w:sz="0" w:space="0" w:color="auto"/>
        <w:bottom w:val="none" w:sz="0" w:space="0" w:color="auto"/>
        <w:right w:val="none" w:sz="0" w:space="0" w:color="auto"/>
      </w:divBdr>
    </w:div>
    <w:div w:id="2006737235">
      <w:bodyDiv w:val="1"/>
      <w:marLeft w:val="0"/>
      <w:marRight w:val="0"/>
      <w:marTop w:val="0"/>
      <w:marBottom w:val="0"/>
      <w:divBdr>
        <w:top w:val="none" w:sz="0" w:space="0" w:color="auto"/>
        <w:left w:val="none" w:sz="0" w:space="0" w:color="auto"/>
        <w:bottom w:val="none" w:sz="0" w:space="0" w:color="auto"/>
        <w:right w:val="none" w:sz="0" w:space="0" w:color="auto"/>
      </w:divBdr>
    </w:div>
    <w:div w:id="2006745011">
      <w:bodyDiv w:val="1"/>
      <w:marLeft w:val="0"/>
      <w:marRight w:val="0"/>
      <w:marTop w:val="0"/>
      <w:marBottom w:val="0"/>
      <w:divBdr>
        <w:top w:val="none" w:sz="0" w:space="0" w:color="auto"/>
        <w:left w:val="none" w:sz="0" w:space="0" w:color="auto"/>
        <w:bottom w:val="none" w:sz="0" w:space="0" w:color="auto"/>
        <w:right w:val="none" w:sz="0" w:space="0" w:color="auto"/>
      </w:divBdr>
    </w:div>
    <w:div w:id="2006859511">
      <w:bodyDiv w:val="1"/>
      <w:marLeft w:val="0"/>
      <w:marRight w:val="0"/>
      <w:marTop w:val="0"/>
      <w:marBottom w:val="0"/>
      <w:divBdr>
        <w:top w:val="none" w:sz="0" w:space="0" w:color="auto"/>
        <w:left w:val="none" w:sz="0" w:space="0" w:color="auto"/>
        <w:bottom w:val="none" w:sz="0" w:space="0" w:color="auto"/>
        <w:right w:val="none" w:sz="0" w:space="0" w:color="auto"/>
      </w:divBdr>
    </w:div>
    <w:div w:id="2007705984">
      <w:bodyDiv w:val="1"/>
      <w:marLeft w:val="0"/>
      <w:marRight w:val="0"/>
      <w:marTop w:val="0"/>
      <w:marBottom w:val="0"/>
      <w:divBdr>
        <w:top w:val="none" w:sz="0" w:space="0" w:color="auto"/>
        <w:left w:val="none" w:sz="0" w:space="0" w:color="auto"/>
        <w:bottom w:val="none" w:sz="0" w:space="0" w:color="auto"/>
        <w:right w:val="none" w:sz="0" w:space="0" w:color="auto"/>
      </w:divBdr>
    </w:div>
    <w:div w:id="2008047585">
      <w:bodyDiv w:val="1"/>
      <w:marLeft w:val="0"/>
      <w:marRight w:val="0"/>
      <w:marTop w:val="0"/>
      <w:marBottom w:val="0"/>
      <w:divBdr>
        <w:top w:val="none" w:sz="0" w:space="0" w:color="auto"/>
        <w:left w:val="none" w:sz="0" w:space="0" w:color="auto"/>
        <w:bottom w:val="none" w:sz="0" w:space="0" w:color="auto"/>
        <w:right w:val="none" w:sz="0" w:space="0" w:color="auto"/>
      </w:divBdr>
    </w:div>
    <w:div w:id="2008484756">
      <w:bodyDiv w:val="1"/>
      <w:marLeft w:val="0"/>
      <w:marRight w:val="0"/>
      <w:marTop w:val="0"/>
      <w:marBottom w:val="0"/>
      <w:divBdr>
        <w:top w:val="none" w:sz="0" w:space="0" w:color="auto"/>
        <w:left w:val="none" w:sz="0" w:space="0" w:color="auto"/>
        <w:bottom w:val="none" w:sz="0" w:space="0" w:color="auto"/>
        <w:right w:val="none" w:sz="0" w:space="0" w:color="auto"/>
      </w:divBdr>
    </w:div>
    <w:div w:id="2008899519">
      <w:bodyDiv w:val="1"/>
      <w:marLeft w:val="0"/>
      <w:marRight w:val="0"/>
      <w:marTop w:val="0"/>
      <w:marBottom w:val="0"/>
      <w:divBdr>
        <w:top w:val="none" w:sz="0" w:space="0" w:color="auto"/>
        <w:left w:val="none" w:sz="0" w:space="0" w:color="auto"/>
        <w:bottom w:val="none" w:sz="0" w:space="0" w:color="auto"/>
        <w:right w:val="none" w:sz="0" w:space="0" w:color="auto"/>
      </w:divBdr>
    </w:div>
    <w:div w:id="2009213282">
      <w:bodyDiv w:val="1"/>
      <w:marLeft w:val="0"/>
      <w:marRight w:val="0"/>
      <w:marTop w:val="0"/>
      <w:marBottom w:val="0"/>
      <w:divBdr>
        <w:top w:val="none" w:sz="0" w:space="0" w:color="auto"/>
        <w:left w:val="none" w:sz="0" w:space="0" w:color="auto"/>
        <w:bottom w:val="none" w:sz="0" w:space="0" w:color="auto"/>
        <w:right w:val="none" w:sz="0" w:space="0" w:color="auto"/>
      </w:divBdr>
    </w:div>
    <w:div w:id="2009559461">
      <w:bodyDiv w:val="1"/>
      <w:marLeft w:val="0"/>
      <w:marRight w:val="0"/>
      <w:marTop w:val="0"/>
      <w:marBottom w:val="0"/>
      <w:divBdr>
        <w:top w:val="none" w:sz="0" w:space="0" w:color="auto"/>
        <w:left w:val="none" w:sz="0" w:space="0" w:color="auto"/>
        <w:bottom w:val="none" w:sz="0" w:space="0" w:color="auto"/>
        <w:right w:val="none" w:sz="0" w:space="0" w:color="auto"/>
      </w:divBdr>
    </w:div>
    <w:div w:id="2009745831">
      <w:bodyDiv w:val="1"/>
      <w:marLeft w:val="0"/>
      <w:marRight w:val="0"/>
      <w:marTop w:val="0"/>
      <w:marBottom w:val="0"/>
      <w:divBdr>
        <w:top w:val="none" w:sz="0" w:space="0" w:color="auto"/>
        <w:left w:val="none" w:sz="0" w:space="0" w:color="auto"/>
        <w:bottom w:val="none" w:sz="0" w:space="0" w:color="auto"/>
        <w:right w:val="none" w:sz="0" w:space="0" w:color="auto"/>
      </w:divBdr>
    </w:div>
    <w:div w:id="2010399436">
      <w:bodyDiv w:val="1"/>
      <w:marLeft w:val="0"/>
      <w:marRight w:val="0"/>
      <w:marTop w:val="0"/>
      <w:marBottom w:val="0"/>
      <w:divBdr>
        <w:top w:val="none" w:sz="0" w:space="0" w:color="auto"/>
        <w:left w:val="none" w:sz="0" w:space="0" w:color="auto"/>
        <w:bottom w:val="none" w:sz="0" w:space="0" w:color="auto"/>
        <w:right w:val="none" w:sz="0" w:space="0" w:color="auto"/>
      </w:divBdr>
    </w:div>
    <w:div w:id="2010672963">
      <w:bodyDiv w:val="1"/>
      <w:marLeft w:val="0"/>
      <w:marRight w:val="0"/>
      <w:marTop w:val="0"/>
      <w:marBottom w:val="0"/>
      <w:divBdr>
        <w:top w:val="none" w:sz="0" w:space="0" w:color="auto"/>
        <w:left w:val="none" w:sz="0" w:space="0" w:color="auto"/>
        <w:bottom w:val="none" w:sz="0" w:space="0" w:color="auto"/>
        <w:right w:val="none" w:sz="0" w:space="0" w:color="auto"/>
      </w:divBdr>
    </w:div>
    <w:div w:id="2011327049">
      <w:bodyDiv w:val="1"/>
      <w:marLeft w:val="0"/>
      <w:marRight w:val="0"/>
      <w:marTop w:val="0"/>
      <w:marBottom w:val="0"/>
      <w:divBdr>
        <w:top w:val="none" w:sz="0" w:space="0" w:color="auto"/>
        <w:left w:val="none" w:sz="0" w:space="0" w:color="auto"/>
        <w:bottom w:val="none" w:sz="0" w:space="0" w:color="auto"/>
        <w:right w:val="none" w:sz="0" w:space="0" w:color="auto"/>
      </w:divBdr>
    </w:div>
    <w:div w:id="2011328598">
      <w:bodyDiv w:val="1"/>
      <w:marLeft w:val="0"/>
      <w:marRight w:val="0"/>
      <w:marTop w:val="0"/>
      <w:marBottom w:val="0"/>
      <w:divBdr>
        <w:top w:val="none" w:sz="0" w:space="0" w:color="auto"/>
        <w:left w:val="none" w:sz="0" w:space="0" w:color="auto"/>
        <w:bottom w:val="none" w:sz="0" w:space="0" w:color="auto"/>
        <w:right w:val="none" w:sz="0" w:space="0" w:color="auto"/>
      </w:divBdr>
    </w:div>
    <w:div w:id="2011789784">
      <w:bodyDiv w:val="1"/>
      <w:marLeft w:val="0"/>
      <w:marRight w:val="0"/>
      <w:marTop w:val="0"/>
      <w:marBottom w:val="0"/>
      <w:divBdr>
        <w:top w:val="none" w:sz="0" w:space="0" w:color="auto"/>
        <w:left w:val="none" w:sz="0" w:space="0" w:color="auto"/>
        <w:bottom w:val="none" w:sz="0" w:space="0" w:color="auto"/>
        <w:right w:val="none" w:sz="0" w:space="0" w:color="auto"/>
      </w:divBdr>
    </w:div>
    <w:div w:id="2012171100">
      <w:bodyDiv w:val="1"/>
      <w:marLeft w:val="0"/>
      <w:marRight w:val="0"/>
      <w:marTop w:val="0"/>
      <w:marBottom w:val="0"/>
      <w:divBdr>
        <w:top w:val="none" w:sz="0" w:space="0" w:color="auto"/>
        <w:left w:val="none" w:sz="0" w:space="0" w:color="auto"/>
        <w:bottom w:val="none" w:sz="0" w:space="0" w:color="auto"/>
        <w:right w:val="none" w:sz="0" w:space="0" w:color="auto"/>
      </w:divBdr>
    </w:div>
    <w:div w:id="2012559086">
      <w:bodyDiv w:val="1"/>
      <w:marLeft w:val="0"/>
      <w:marRight w:val="0"/>
      <w:marTop w:val="0"/>
      <w:marBottom w:val="0"/>
      <w:divBdr>
        <w:top w:val="none" w:sz="0" w:space="0" w:color="auto"/>
        <w:left w:val="none" w:sz="0" w:space="0" w:color="auto"/>
        <w:bottom w:val="none" w:sz="0" w:space="0" w:color="auto"/>
        <w:right w:val="none" w:sz="0" w:space="0" w:color="auto"/>
      </w:divBdr>
    </w:div>
    <w:div w:id="2012827714">
      <w:bodyDiv w:val="1"/>
      <w:marLeft w:val="0"/>
      <w:marRight w:val="0"/>
      <w:marTop w:val="0"/>
      <w:marBottom w:val="0"/>
      <w:divBdr>
        <w:top w:val="none" w:sz="0" w:space="0" w:color="auto"/>
        <w:left w:val="none" w:sz="0" w:space="0" w:color="auto"/>
        <w:bottom w:val="none" w:sz="0" w:space="0" w:color="auto"/>
        <w:right w:val="none" w:sz="0" w:space="0" w:color="auto"/>
      </w:divBdr>
    </w:div>
    <w:div w:id="2013070312">
      <w:bodyDiv w:val="1"/>
      <w:marLeft w:val="0"/>
      <w:marRight w:val="0"/>
      <w:marTop w:val="0"/>
      <w:marBottom w:val="0"/>
      <w:divBdr>
        <w:top w:val="none" w:sz="0" w:space="0" w:color="auto"/>
        <w:left w:val="none" w:sz="0" w:space="0" w:color="auto"/>
        <w:bottom w:val="none" w:sz="0" w:space="0" w:color="auto"/>
        <w:right w:val="none" w:sz="0" w:space="0" w:color="auto"/>
      </w:divBdr>
    </w:div>
    <w:div w:id="2013217247">
      <w:bodyDiv w:val="1"/>
      <w:marLeft w:val="0"/>
      <w:marRight w:val="0"/>
      <w:marTop w:val="0"/>
      <w:marBottom w:val="0"/>
      <w:divBdr>
        <w:top w:val="none" w:sz="0" w:space="0" w:color="auto"/>
        <w:left w:val="none" w:sz="0" w:space="0" w:color="auto"/>
        <w:bottom w:val="none" w:sz="0" w:space="0" w:color="auto"/>
        <w:right w:val="none" w:sz="0" w:space="0" w:color="auto"/>
      </w:divBdr>
    </w:div>
    <w:div w:id="2013333976">
      <w:bodyDiv w:val="1"/>
      <w:marLeft w:val="0"/>
      <w:marRight w:val="0"/>
      <w:marTop w:val="0"/>
      <w:marBottom w:val="0"/>
      <w:divBdr>
        <w:top w:val="none" w:sz="0" w:space="0" w:color="auto"/>
        <w:left w:val="none" w:sz="0" w:space="0" w:color="auto"/>
        <w:bottom w:val="none" w:sz="0" w:space="0" w:color="auto"/>
        <w:right w:val="none" w:sz="0" w:space="0" w:color="auto"/>
      </w:divBdr>
    </w:div>
    <w:div w:id="2013336857">
      <w:bodyDiv w:val="1"/>
      <w:marLeft w:val="0"/>
      <w:marRight w:val="0"/>
      <w:marTop w:val="0"/>
      <w:marBottom w:val="0"/>
      <w:divBdr>
        <w:top w:val="none" w:sz="0" w:space="0" w:color="auto"/>
        <w:left w:val="none" w:sz="0" w:space="0" w:color="auto"/>
        <w:bottom w:val="none" w:sz="0" w:space="0" w:color="auto"/>
        <w:right w:val="none" w:sz="0" w:space="0" w:color="auto"/>
      </w:divBdr>
    </w:div>
    <w:div w:id="2013485762">
      <w:bodyDiv w:val="1"/>
      <w:marLeft w:val="0"/>
      <w:marRight w:val="0"/>
      <w:marTop w:val="0"/>
      <w:marBottom w:val="0"/>
      <w:divBdr>
        <w:top w:val="none" w:sz="0" w:space="0" w:color="auto"/>
        <w:left w:val="none" w:sz="0" w:space="0" w:color="auto"/>
        <w:bottom w:val="none" w:sz="0" w:space="0" w:color="auto"/>
        <w:right w:val="none" w:sz="0" w:space="0" w:color="auto"/>
      </w:divBdr>
    </w:div>
    <w:div w:id="2013753643">
      <w:bodyDiv w:val="1"/>
      <w:marLeft w:val="0"/>
      <w:marRight w:val="0"/>
      <w:marTop w:val="0"/>
      <w:marBottom w:val="0"/>
      <w:divBdr>
        <w:top w:val="none" w:sz="0" w:space="0" w:color="auto"/>
        <w:left w:val="none" w:sz="0" w:space="0" w:color="auto"/>
        <w:bottom w:val="none" w:sz="0" w:space="0" w:color="auto"/>
        <w:right w:val="none" w:sz="0" w:space="0" w:color="auto"/>
      </w:divBdr>
    </w:div>
    <w:div w:id="2014914796">
      <w:bodyDiv w:val="1"/>
      <w:marLeft w:val="0"/>
      <w:marRight w:val="0"/>
      <w:marTop w:val="0"/>
      <w:marBottom w:val="0"/>
      <w:divBdr>
        <w:top w:val="none" w:sz="0" w:space="0" w:color="auto"/>
        <w:left w:val="none" w:sz="0" w:space="0" w:color="auto"/>
        <w:bottom w:val="none" w:sz="0" w:space="0" w:color="auto"/>
        <w:right w:val="none" w:sz="0" w:space="0" w:color="auto"/>
      </w:divBdr>
    </w:div>
    <w:div w:id="2015455578">
      <w:bodyDiv w:val="1"/>
      <w:marLeft w:val="0"/>
      <w:marRight w:val="0"/>
      <w:marTop w:val="0"/>
      <w:marBottom w:val="0"/>
      <w:divBdr>
        <w:top w:val="none" w:sz="0" w:space="0" w:color="auto"/>
        <w:left w:val="none" w:sz="0" w:space="0" w:color="auto"/>
        <w:bottom w:val="none" w:sz="0" w:space="0" w:color="auto"/>
        <w:right w:val="none" w:sz="0" w:space="0" w:color="auto"/>
      </w:divBdr>
    </w:div>
    <w:div w:id="2016295926">
      <w:bodyDiv w:val="1"/>
      <w:marLeft w:val="0"/>
      <w:marRight w:val="0"/>
      <w:marTop w:val="0"/>
      <w:marBottom w:val="0"/>
      <w:divBdr>
        <w:top w:val="none" w:sz="0" w:space="0" w:color="auto"/>
        <w:left w:val="none" w:sz="0" w:space="0" w:color="auto"/>
        <w:bottom w:val="none" w:sz="0" w:space="0" w:color="auto"/>
        <w:right w:val="none" w:sz="0" w:space="0" w:color="auto"/>
      </w:divBdr>
    </w:div>
    <w:div w:id="2016876170">
      <w:bodyDiv w:val="1"/>
      <w:marLeft w:val="0"/>
      <w:marRight w:val="0"/>
      <w:marTop w:val="0"/>
      <w:marBottom w:val="0"/>
      <w:divBdr>
        <w:top w:val="none" w:sz="0" w:space="0" w:color="auto"/>
        <w:left w:val="none" w:sz="0" w:space="0" w:color="auto"/>
        <w:bottom w:val="none" w:sz="0" w:space="0" w:color="auto"/>
        <w:right w:val="none" w:sz="0" w:space="0" w:color="auto"/>
      </w:divBdr>
    </w:div>
    <w:div w:id="2018338166">
      <w:bodyDiv w:val="1"/>
      <w:marLeft w:val="0"/>
      <w:marRight w:val="0"/>
      <w:marTop w:val="0"/>
      <w:marBottom w:val="0"/>
      <w:divBdr>
        <w:top w:val="none" w:sz="0" w:space="0" w:color="auto"/>
        <w:left w:val="none" w:sz="0" w:space="0" w:color="auto"/>
        <w:bottom w:val="none" w:sz="0" w:space="0" w:color="auto"/>
        <w:right w:val="none" w:sz="0" w:space="0" w:color="auto"/>
      </w:divBdr>
    </w:div>
    <w:div w:id="2018967667">
      <w:bodyDiv w:val="1"/>
      <w:marLeft w:val="0"/>
      <w:marRight w:val="0"/>
      <w:marTop w:val="0"/>
      <w:marBottom w:val="0"/>
      <w:divBdr>
        <w:top w:val="none" w:sz="0" w:space="0" w:color="auto"/>
        <w:left w:val="none" w:sz="0" w:space="0" w:color="auto"/>
        <w:bottom w:val="none" w:sz="0" w:space="0" w:color="auto"/>
        <w:right w:val="none" w:sz="0" w:space="0" w:color="auto"/>
      </w:divBdr>
    </w:div>
    <w:div w:id="2019042811">
      <w:bodyDiv w:val="1"/>
      <w:marLeft w:val="0"/>
      <w:marRight w:val="0"/>
      <w:marTop w:val="0"/>
      <w:marBottom w:val="0"/>
      <w:divBdr>
        <w:top w:val="none" w:sz="0" w:space="0" w:color="auto"/>
        <w:left w:val="none" w:sz="0" w:space="0" w:color="auto"/>
        <w:bottom w:val="none" w:sz="0" w:space="0" w:color="auto"/>
        <w:right w:val="none" w:sz="0" w:space="0" w:color="auto"/>
      </w:divBdr>
    </w:div>
    <w:div w:id="2019651364">
      <w:bodyDiv w:val="1"/>
      <w:marLeft w:val="0"/>
      <w:marRight w:val="0"/>
      <w:marTop w:val="0"/>
      <w:marBottom w:val="0"/>
      <w:divBdr>
        <w:top w:val="none" w:sz="0" w:space="0" w:color="auto"/>
        <w:left w:val="none" w:sz="0" w:space="0" w:color="auto"/>
        <w:bottom w:val="none" w:sz="0" w:space="0" w:color="auto"/>
        <w:right w:val="none" w:sz="0" w:space="0" w:color="auto"/>
      </w:divBdr>
    </w:div>
    <w:div w:id="2020041841">
      <w:bodyDiv w:val="1"/>
      <w:marLeft w:val="0"/>
      <w:marRight w:val="0"/>
      <w:marTop w:val="0"/>
      <w:marBottom w:val="0"/>
      <w:divBdr>
        <w:top w:val="none" w:sz="0" w:space="0" w:color="auto"/>
        <w:left w:val="none" w:sz="0" w:space="0" w:color="auto"/>
        <w:bottom w:val="none" w:sz="0" w:space="0" w:color="auto"/>
        <w:right w:val="none" w:sz="0" w:space="0" w:color="auto"/>
      </w:divBdr>
    </w:div>
    <w:div w:id="2020153489">
      <w:bodyDiv w:val="1"/>
      <w:marLeft w:val="0"/>
      <w:marRight w:val="0"/>
      <w:marTop w:val="0"/>
      <w:marBottom w:val="0"/>
      <w:divBdr>
        <w:top w:val="none" w:sz="0" w:space="0" w:color="auto"/>
        <w:left w:val="none" w:sz="0" w:space="0" w:color="auto"/>
        <w:bottom w:val="none" w:sz="0" w:space="0" w:color="auto"/>
        <w:right w:val="none" w:sz="0" w:space="0" w:color="auto"/>
      </w:divBdr>
    </w:div>
    <w:div w:id="2020497323">
      <w:bodyDiv w:val="1"/>
      <w:marLeft w:val="0"/>
      <w:marRight w:val="0"/>
      <w:marTop w:val="0"/>
      <w:marBottom w:val="0"/>
      <w:divBdr>
        <w:top w:val="none" w:sz="0" w:space="0" w:color="auto"/>
        <w:left w:val="none" w:sz="0" w:space="0" w:color="auto"/>
        <w:bottom w:val="none" w:sz="0" w:space="0" w:color="auto"/>
        <w:right w:val="none" w:sz="0" w:space="0" w:color="auto"/>
      </w:divBdr>
    </w:div>
    <w:div w:id="2021348695">
      <w:bodyDiv w:val="1"/>
      <w:marLeft w:val="0"/>
      <w:marRight w:val="0"/>
      <w:marTop w:val="0"/>
      <w:marBottom w:val="0"/>
      <w:divBdr>
        <w:top w:val="none" w:sz="0" w:space="0" w:color="auto"/>
        <w:left w:val="none" w:sz="0" w:space="0" w:color="auto"/>
        <w:bottom w:val="none" w:sz="0" w:space="0" w:color="auto"/>
        <w:right w:val="none" w:sz="0" w:space="0" w:color="auto"/>
      </w:divBdr>
    </w:div>
    <w:div w:id="2022003569">
      <w:bodyDiv w:val="1"/>
      <w:marLeft w:val="0"/>
      <w:marRight w:val="0"/>
      <w:marTop w:val="0"/>
      <w:marBottom w:val="0"/>
      <w:divBdr>
        <w:top w:val="none" w:sz="0" w:space="0" w:color="auto"/>
        <w:left w:val="none" w:sz="0" w:space="0" w:color="auto"/>
        <w:bottom w:val="none" w:sz="0" w:space="0" w:color="auto"/>
        <w:right w:val="none" w:sz="0" w:space="0" w:color="auto"/>
      </w:divBdr>
    </w:div>
    <w:div w:id="2022319550">
      <w:bodyDiv w:val="1"/>
      <w:marLeft w:val="0"/>
      <w:marRight w:val="0"/>
      <w:marTop w:val="0"/>
      <w:marBottom w:val="0"/>
      <w:divBdr>
        <w:top w:val="none" w:sz="0" w:space="0" w:color="auto"/>
        <w:left w:val="none" w:sz="0" w:space="0" w:color="auto"/>
        <w:bottom w:val="none" w:sz="0" w:space="0" w:color="auto"/>
        <w:right w:val="none" w:sz="0" w:space="0" w:color="auto"/>
      </w:divBdr>
    </w:div>
    <w:div w:id="2022775926">
      <w:bodyDiv w:val="1"/>
      <w:marLeft w:val="0"/>
      <w:marRight w:val="0"/>
      <w:marTop w:val="0"/>
      <w:marBottom w:val="0"/>
      <w:divBdr>
        <w:top w:val="none" w:sz="0" w:space="0" w:color="auto"/>
        <w:left w:val="none" w:sz="0" w:space="0" w:color="auto"/>
        <w:bottom w:val="none" w:sz="0" w:space="0" w:color="auto"/>
        <w:right w:val="none" w:sz="0" w:space="0" w:color="auto"/>
      </w:divBdr>
    </w:div>
    <w:div w:id="2023512466">
      <w:bodyDiv w:val="1"/>
      <w:marLeft w:val="0"/>
      <w:marRight w:val="0"/>
      <w:marTop w:val="0"/>
      <w:marBottom w:val="0"/>
      <w:divBdr>
        <w:top w:val="none" w:sz="0" w:space="0" w:color="auto"/>
        <w:left w:val="none" w:sz="0" w:space="0" w:color="auto"/>
        <w:bottom w:val="none" w:sz="0" w:space="0" w:color="auto"/>
        <w:right w:val="none" w:sz="0" w:space="0" w:color="auto"/>
      </w:divBdr>
    </w:div>
    <w:div w:id="2023817829">
      <w:bodyDiv w:val="1"/>
      <w:marLeft w:val="0"/>
      <w:marRight w:val="0"/>
      <w:marTop w:val="0"/>
      <w:marBottom w:val="0"/>
      <w:divBdr>
        <w:top w:val="none" w:sz="0" w:space="0" w:color="auto"/>
        <w:left w:val="none" w:sz="0" w:space="0" w:color="auto"/>
        <w:bottom w:val="none" w:sz="0" w:space="0" w:color="auto"/>
        <w:right w:val="none" w:sz="0" w:space="0" w:color="auto"/>
      </w:divBdr>
    </w:div>
    <w:div w:id="2024013974">
      <w:bodyDiv w:val="1"/>
      <w:marLeft w:val="0"/>
      <w:marRight w:val="0"/>
      <w:marTop w:val="0"/>
      <w:marBottom w:val="0"/>
      <w:divBdr>
        <w:top w:val="none" w:sz="0" w:space="0" w:color="auto"/>
        <w:left w:val="none" w:sz="0" w:space="0" w:color="auto"/>
        <w:bottom w:val="none" w:sz="0" w:space="0" w:color="auto"/>
        <w:right w:val="none" w:sz="0" w:space="0" w:color="auto"/>
      </w:divBdr>
    </w:div>
    <w:div w:id="2024159979">
      <w:bodyDiv w:val="1"/>
      <w:marLeft w:val="0"/>
      <w:marRight w:val="0"/>
      <w:marTop w:val="0"/>
      <w:marBottom w:val="0"/>
      <w:divBdr>
        <w:top w:val="none" w:sz="0" w:space="0" w:color="auto"/>
        <w:left w:val="none" w:sz="0" w:space="0" w:color="auto"/>
        <w:bottom w:val="none" w:sz="0" w:space="0" w:color="auto"/>
        <w:right w:val="none" w:sz="0" w:space="0" w:color="auto"/>
      </w:divBdr>
    </w:div>
    <w:div w:id="2024361568">
      <w:bodyDiv w:val="1"/>
      <w:marLeft w:val="0"/>
      <w:marRight w:val="0"/>
      <w:marTop w:val="0"/>
      <w:marBottom w:val="0"/>
      <w:divBdr>
        <w:top w:val="none" w:sz="0" w:space="0" w:color="auto"/>
        <w:left w:val="none" w:sz="0" w:space="0" w:color="auto"/>
        <w:bottom w:val="none" w:sz="0" w:space="0" w:color="auto"/>
        <w:right w:val="none" w:sz="0" w:space="0" w:color="auto"/>
      </w:divBdr>
    </w:div>
    <w:div w:id="2024897134">
      <w:bodyDiv w:val="1"/>
      <w:marLeft w:val="0"/>
      <w:marRight w:val="0"/>
      <w:marTop w:val="0"/>
      <w:marBottom w:val="0"/>
      <w:divBdr>
        <w:top w:val="none" w:sz="0" w:space="0" w:color="auto"/>
        <w:left w:val="none" w:sz="0" w:space="0" w:color="auto"/>
        <w:bottom w:val="none" w:sz="0" w:space="0" w:color="auto"/>
        <w:right w:val="none" w:sz="0" w:space="0" w:color="auto"/>
      </w:divBdr>
    </w:div>
    <w:div w:id="2026052232">
      <w:bodyDiv w:val="1"/>
      <w:marLeft w:val="0"/>
      <w:marRight w:val="0"/>
      <w:marTop w:val="0"/>
      <w:marBottom w:val="0"/>
      <w:divBdr>
        <w:top w:val="none" w:sz="0" w:space="0" w:color="auto"/>
        <w:left w:val="none" w:sz="0" w:space="0" w:color="auto"/>
        <w:bottom w:val="none" w:sz="0" w:space="0" w:color="auto"/>
        <w:right w:val="none" w:sz="0" w:space="0" w:color="auto"/>
      </w:divBdr>
    </w:div>
    <w:div w:id="2026980837">
      <w:bodyDiv w:val="1"/>
      <w:marLeft w:val="0"/>
      <w:marRight w:val="0"/>
      <w:marTop w:val="0"/>
      <w:marBottom w:val="0"/>
      <w:divBdr>
        <w:top w:val="none" w:sz="0" w:space="0" w:color="auto"/>
        <w:left w:val="none" w:sz="0" w:space="0" w:color="auto"/>
        <w:bottom w:val="none" w:sz="0" w:space="0" w:color="auto"/>
        <w:right w:val="none" w:sz="0" w:space="0" w:color="auto"/>
      </w:divBdr>
    </w:div>
    <w:div w:id="2027712234">
      <w:bodyDiv w:val="1"/>
      <w:marLeft w:val="0"/>
      <w:marRight w:val="0"/>
      <w:marTop w:val="0"/>
      <w:marBottom w:val="0"/>
      <w:divBdr>
        <w:top w:val="none" w:sz="0" w:space="0" w:color="auto"/>
        <w:left w:val="none" w:sz="0" w:space="0" w:color="auto"/>
        <w:bottom w:val="none" w:sz="0" w:space="0" w:color="auto"/>
        <w:right w:val="none" w:sz="0" w:space="0" w:color="auto"/>
      </w:divBdr>
    </w:div>
    <w:div w:id="2028555288">
      <w:bodyDiv w:val="1"/>
      <w:marLeft w:val="0"/>
      <w:marRight w:val="0"/>
      <w:marTop w:val="0"/>
      <w:marBottom w:val="0"/>
      <w:divBdr>
        <w:top w:val="none" w:sz="0" w:space="0" w:color="auto"/>
        <w:left w:val="none" w:sz="0" w:space="0" w:color="auto"/>
        <w:bottom w:val="none" w:sz="0" w:space="0" w:color="auto"/>
        <w:right w:val="none" w:sz="0" w:space="0" w:color="auto"/>
      </w:divBdr>
    </w:div>
    <w:div w:id="2028873264">
      <w:bodyDiv w:val="1"/>
      <w:marLeft w:val="0"/>
      <w:marRight w:val="0"/>
      <w:marTop w:val="0"/>
      <w:marBottom w:val="0"/>
      <w:divBdr>
        <w:top w:val="none" w:sz="0" w:space="0" w:color="auto"/>
        <w:left w:val="none" w:sz="0" w:space="0" w:color="auto"/>
        <w:bottom w:val="none" w:sz="0" w:space="0" w:color="auto"/>
        <w:right w:val="none" w:sz="0" w:space="0" w:color="auto"/>
      </w:divBdr>
    </w:div>
    <w:div w:id="2029596477">
      <w:bodyDiv w:val="1"/>
      <w:marLeft w:val="0"/>
      <w:marRight w:val="0"/>
      <w:marTop w:val="0"/>
      <w:marBottom w:val="0"/>
      <w:divBdr>
        <w:top w:val="none" w:sz="0" w:space="0" w:color="auto"/>
        <w:left w:val="none" w:sz="0" w:space="0" w:color="auto"/>
        <w:bottom w:val="none" w:sz="0" w:space="0" w:color="auto"/>
        <w:right w:val="none" w:sz="0" w:space="0" w:color="auto"/>
      </w:divBdr>
    </w:div>
    <w:div w:id="2029986485">
      <w:bodyDiv w:val="1"/>
      <w:marLeft w:val="0"/>
      <w:marRight w:val="0"/>
      <w:marTop w:val="0"/>
      <w:marBottom w:val="0"/>
      <w:divBdr>
        <w:top w:val="none" w:sz="0" w:space="0" w:color="auto"/>
        <w:left w:val="none" w:sz="0" w:space="0" w:color="auto"/>
        <w:bottom w:val="none" w:sz="0" w:space="0" w:color="auto"/>
        <w:right w:val="none" w:sz="0" w:space="0" w:color="auto"/>
      </w:divBdr>
    </w:div>
    <w:div w:id="2030250238">
      <w:bodyDiv w:val="1"/>
      <w:marLeft w:val="0"/>
      <w:marRight w:val="0"/>
      <w:marTop w:val="0"/>
      <w:marBottom w:val="0"/>
      <w:divBdr>
        <w:top w:val="none" w:sz="0" w:space="0" w:color="auto"/>
        <w:left w:val="none" w:sz="0" w:space="0" w:color="auto"/>
        <w:bottom w:val="none" w:sz="0" w:space="0" w:color="auto"/>
        <w:right w:val="none" w:sz="0" w:space="0" w:color="auto"/>
      </w:divBdr>
    </w:div>
    <w:div w:id="2030443283">
      <w:bodyDiv w:val="1"/>
      <w:marLeft w:val="0"/>
      <w:marRight w:val="0"/>
      <w:marTop w:val="0"/>
      <w:marBottom w:val="0"/>
      <w:divBdr>
        <w:top w:val="none" w:sz="0" w:space="0" w:color="auto"/>
        <w:left w:val="none" w:sz="0" w:space="0" w:color="auto"/>
        <w:bottom w:val="none" w:sz="0" w:space="0" w:color="auto"/>
        <w:right w:val="none" w:sz="0" w:space="0" w:color="auto"/>
      </w:divBdr>
    </w:div>
    <w:div w:id="2030526822">
      <w:bodyDiv w:val="1"/>
      <w:marLeft w:val="0"/>
      <w:marRight w:val="0"/>
      <w:marTop w:val="0"/>
      <w:marBottom w:val="0"/>
      <w:divBdr>
        <w:top w:val="none" w:sz="0" w:space="0" w:color="auto"/>
        <w:left w:val="none" w:sz="0" w:space="0" w:color="auto"/>
        <w:bottom w:val="none" w:sz="0" w:space="0" w:color="auto"/>
        <w:right w:val="none" w:sz="0" w:space="0" w:color="auto"/>
      </w:divBdr>
    </w:div>
    <w:div w:id="2032338282">
      <w:bodyDiv w:val="1"/>
      <w:marLeft w:val="0"/>
      <w:marRight w:val="0"/>
      <w:marTop w:val="0"/>
      <w:marBottom w:val="0"/>
      <w:divBdr>
        <w:top w:val="none" w:sz="0" w:space="0" w:color="auto"/>
        <w:left w:val="none" w:sz="0" w:space="0" w:color="auto"/>
        <w:bottom w:val="none" w:sz="0" w:space="0" w:color="auto"/>
        <w:right w:val="none" w:sz="0" w:space="0" w:color="auto"/>
      </w:divBdr>
    </w:div>
    <w:div w:id="2032756314">
      <w:bodyDiv w:val="1"/>
      <w:marLeft w:val="0"/>
      <w:marRight w:val="0"/>
      <w:marTop w:val="0"/>
      <w:marBottom w:val="0"/>
      <w:divBdr>
        <w:top w:val="none" w:sz="0" w:space="0" w:color="auto"/>
        <w:left w:val="none" w:sz="0" w:space="0" w:color="auto"/>
        <w:bottom w:val="none" w:sz="0" w:space="0" w:color="auto"/>
        <w:right w:val="none" w:sz="0" w:space="0" w:color="auto"/>
      </w:divBdr>
    </w:div>
    <w:div w:id="2032878241">
      <w:bodyDiv w:val="1"/>
      <w:marLeft w:val="0"/>
      <w:marRight w:val="0"/>
      <w:marTop w:val="0"/>
      <w:marBottom w:val="0"/>
      <w:divBdr>
        <w:top w:val="none" w:sz="0" w:space="0" w:color="auto"/>
        <w:left w:val="none" w:sz="0" w:space="0" w:color="auto"/>
        <w:bottom w:val="none" w:sz="0" w:space="0" w:color="auto"/>
        <w:right w:val="none" w:sz="0" w:space="0" w:color="auto"/>
      </w:divBdr>
    </w:div>
    <w:div w:id="2032994084">
      <w:bodyDiv w:val="1"/>
      <w:marLeft w:val="0"/>
      <w:marRight w:val="0"/>
      <w:marTop w:val="0"/>
      <w:marBottom w:val="0"/>
      <w:divBdr>
        <w:top w:val="none" w:sz="0" w:space="0" w:color="auto"/>
        <w:left w:val="none" w:sz="0" w:space="0" w:color="auto"/>
        <w:bottom w:val="none" w:sz="0" w:space="0" w:color="auto"/>
        <w:right w:val="none" w:sz="0" w:space="0" w:color="auto"/>
      </w:divBdr>
    </w:div>
    <w:div w:id="2033024008">
      <w:bodyDiv w:val="1"/>
      <w:marLeft w:val="0"/>
      <w:marRight w:val="0"/>
      <w:marTop w:val="0"/>
      <w:marBottom w:val="0"/>
      <w:divBdr>
        <w:top w:val="none" w:sz="0" w:space="0" w:color="auto"/>
        <w:left w:val="none" w:sz="0" w:space="0" w:color="auto"/>
        <w:bottom w:val="none" w:sz="0" w:space="0" w:color="auto"/>
        <w:right w:val="none" w:sz="0" w:space="0" w:color="auto"/>
      </w:divBdr>
    </w:div>
    <w:div w:id="2033336980">
      <w:bodyDiv w:val="1"/>
      <w:marLeft w:val="0"/>
      <w:marRight w:val="0"/>
      <w:marTop w:val="0"/>
      <w:marBottom w:val="0"/>
      <w:divBdr>
        <w:top w:val="none" w:sz="0" w:space="0" w:color="auto"/>
        <w:left w:val="none" w:sz="0" w:space="0" w:color="auto"/>
        <w:bottom w:val="none" w:sz="0" w:space="0" w:color="auto"/>
        <w:right w:val="none" w:sz="0" w:space="0" w:color="auto"/>
      </w:divBdr>
    </w:div>
    <w:div w:id="2034186240">
      <w:bodyDiv w:val="1"/>
      <w:marLeft w:val="0"/>
      <w:marRight w:val="0"/>
      <w:marTop w:val="0"/>
      <w:marBottom w:val="0"/>
      <w:divBdr>
        <w:top w:val="none" w:sz="0" w:space="0" w:color="auto"/>
        <w:left w:val="none" w:sz="0" w:space="0" w:color="auto"/>
        <w:bottom w:val="none" w:sz="0" w:space="0" w:color="auto"/>
        <w:right w:val="none" w:sz="0" w:space="0" w:color="auto"/>
      </w:divBdr>
    </w:div>
    <w:div w:id="2035374113">
      <w:bodyDiv w:val="1"/>
      <w:marLeft w:val="0"/>
      <w:marRight w:val="0"/>
      <w:marTop w:val="0"/>
      <w:marBottom w:val="0"/>
      <w:divBdr>
        <w:top w:val="none" w:sz="0" w:space="0" w:color="auto"/>
        <w:left w:val="none" w:sz="0" w:space="0" w:color="auto"/>
        <w:bottom w:val="none" w:sz="0" w:space="0" w:color="auto"/>
        <w:right w:val="none" w:sz="0" w:space="0" w:color="auto"/>
      </w:divBdr>
    </w:div>
    <w:div w:id="2035419102">
      <w:bodyDiv w:val="1"/>
      <w:marLeft w:val="0"/>
      <w:marRight w:val="0"/>
      <w:marTop w:val="0"/>
      <w:marBottom w:val="0"/>
      <w:divBdr>
        <w:top w:val="none" w:sz="0" w:space="0" w:color="auto"/>
        <w:left w:val="none" w:sz="0" w:space="0" w:color="auto"/>
        <w:bottom w:val="none" w:sz="0" w:space="0" w:color="auto"/>
        <w:right w:val="none" w:sz="0" w:space="0" w:color="auto"/>
      </w:divBdr>
    </w:div>
    <w:div w:id="2035767894">
      <w:bodyDiv w:val="1"/>
      <w:marLeft w:val="0"/>
      <w:marRight w:val="0"/>
      <w:marTop w:val="0"/>
      <w:marBottom w:val="0"/>
      <w:divBdr>
        <w:top w:val="none" w:sz="0" w:space="0" w:color="auto"/>
        <w:left w:val="none" w:sz="0" w:space="0" w:color="auto"/>
        <w:bottom w:val="none" w:sz="0" w:space="0" w:color="auto"/>
        <w:right w:val="none" w:sz="0" w:space="0" w:color="auto"/>
      </w:divBdr>
    </w:div>
    <w:div w:id="2035954624">
      <w:bodyDiv w:val="1"/>
      <w:marLeft w:val="0"/>
      <w:marRight w:val="0"/>
      <w:marTop w:val="0"/>
      <w:marBottom w:val="0"/>
      <w:divBdr>
        <w:top w:val="none" w:sz="0" w:space="0" w:color="auto"/>
        <w:left w:val="none" w:sz="0" w:space="0" w:color="auto"/>
        <w:bottom w:val="none" w:sz="0" w:space="0" w:color="auto"/>
        <w:right w:val="none" w:sz="0" w:space="0" w:color="auto"/>
      </w:divBdr>
    </w:div>
    <w:div w:id="2036153611">
      <w:bodyDiv w:val="1"/>
      <w:marLeft w:val="0"/>
      <w:marRight w:val="0"/>
      <w:marTop w:val="0"/>
      <w:marBottom w:val="0"/>
      <w:divBdr>
        <w:top w:val="none" w:sz="0" w:space="0" w:color="auto"/>
        <w:left w:val="none" w:sz="0" w:space="0" w:color="auto"/>
        <w:bottom w:val="none" w:sz="0" w:space="0" w:color="auto"/>
        <w:right w:val="none" w:sz="0" w:space="0" w:color="auto"/>
      </w:divBdr>
    </w:div>
    <w:div w:id="2036418787">
      <w:bodyDiv w:val="1"/>
      <w:marLeft w:val="0"/>
      <w:marRight w:val="0"/>
      <w:marTop w:val="0"/>
      <w:marBottom w:val="0"/>
      <w:divBdr>
        <w:top w:val="none" w:sz="0" w:space="0" w:color="auto"/>
        <w:left w:val="none" w:sz="0" w:space="0" w:color="auto"/>
        <w:bottom w:val="none" w:sz="0" w:space="0" w:color="auto"/>
        <w:right w:val="none" w:sz="0" w:space="0" w:color="auto"/>
      </w:divBdr>
    </w:div>
    <w:div w:id="2037147540">
      <w:bodyDiv w:val="1"/>
      <w:marLeft w:val="0"/>
      <w:marRight w:val="0"/>
      <w:marTop w:val="0"/>
      <w:marBottom w:val="0"/>
      <w:divBdr>
        <w:top w:val="none" w:sz="0" w:space="0" w:color="auto"/>
        <w:left w:val="none" w:sz="0" w:space="0" w:color="auto"/>
        <w:bottom w:val="none" w:sz="0" w:space="0" w:color="auto"/>
        <w:right w:val="none" w:sz="0" w:space="0" w:color="auto"/>
      </w:divBdr>
    </w:div>
    <w:div w:id="2037346225">
      <w:bodyDiv w:val="1"/>
      <w:marLeft w:val="0"/>
      <w:marRight w:val="0"/>
      <w:marTop w:val="0"/>
      <w:marBottom w:val="0"/>
      <w:divBdr>
        <w:top w:val="none" w:sz="0" w:space="0" w:color="auto"/>
        <w:left w:val="none" w:sz="0" w:space="0" w:color="auto"/>
        <w:bottom w:val="none" w:sz="0" w:space="0" w:color="auto"/>
        <w:right w:val="none" w:sz="0" w:space="0" w:color="auto"/>
      </w:divBdr>
    </w:div>
    <w:div w:id="2037997648">
      <w:bodyDiv w:val="1"/>
      <w:marLeft w:val="0"/>
      <w:marRight w:val="0"/>
      <w:marTop w:val="0"/>
      <w:marBottom w:val="0"/>
      <w:divBdr>
        <w:top w:val="none" w:sz="0" w:space="0" w:color="auto"/>
        <w:left w:val="none" w:sz="0" w:space="0" w:color="auto"/>
        <w:bottom w:val="none" w:sz="0" w:space="0" w:color="auto"/>
        <w:right w:val="none" w:sz="0" w:space="0" w:color="auto"/>
      </w:divBdr>
    </w:div>
    <w:div w:id="2038507607">
      <w:bodyDiv w:val="1"/>
      <w:marLeft w:val="0"/>
      <w:marRight w:val="0"/>
      <w:marTop w:val="0"/>
      <w:marBottom w:val="0"/>
      <w:divBdr>
        <w:top w:val="none" w:sz="0" w:space="0" w:color="auto"/>
        <w:left w:val="none" w:sz="0" w:space="0" w:color="auto"/>
        <w:bottom w:val="none" w:sz="0" w:space="0" w:color="auto"/>
        <w:right w:val="none" w:sz="0" w:space="0" w:color="auto"/>
      </w:divBdr>
    </w:div>
    <w:div w:id="2038508932">
      <w:bodyDiv w:val="1"/>
      <w:marLeft w:val="0"/>
      <w:marRight w:val="0"/>
      <w:marTop w:val="0"/>
      <w:marBottom w:val="0"/>
      <w:divBdr>
        <w:top w:val="none" w:sz="0" w:space="0" w:color="auto"/>
        <w:left w:val="none" w:sz="0" w:space="0" w:color="auto"/>
        <w:bottom w:val="none" w:sz="0" w:space="0" w:color="auto"/>
        <w:right w:val="none" w:sz="0" w:space="0" w:color="auto"/>
      </w:divBdr>
    </w:div>
    <w:div w:id="2039043724">
      <w:bodyDiv w:val="1"/>
      <w:marLeft w:val="0"/>
      <w:marRight w:val="0"/>
      <w:marTop w:val="0"/>
      <w:marBottom w:val="0"/>
      <w:divBdr>
        <w:top w:val="none" w:sz="0" w:space="0" w:color="auto"/>
        <w:left w:val="none" w:sz="0" w:space="0" w:color="auto"/>
        <w:bottom w:val="none" w:sz="0" w:space="0" w:color="auto"/>
        <w:right w:val="none" w:sz="0" w:space="0" w:color="auto"/>
      </w:divBdr>
    </w:div>
    <w:div w:id="2039156478">
      <w:bodyDiv w:val="1"/>
      <w:marLeft w:val="0"/>
      <w:marRight w:val="0"/>
      <w:marTop w:val="0"/>
      <w:marBottom w:val="0"/>
      <w:divBdr>
        <w:top w:val="none" w:sz="0" w:space="0" w:color="auto"/>
        <w:left w:val="none" w:sz="0" w:space="0" w:color="auto"/>
        <w:bottom w:val="none" w:sz="0" w:space="0" w:color="auto"/>
        <w:right w:val="none" w:sz="0" w:space="0" w:color="auto"/>
      </w:divBdr>
    </w:div>
    <w:div w:id="2039234470">
      <w:bodyDiv w:val="1"/>
      <w:marLeft w:val="0"/>
      <w:marRight w:val="0"/>
      <w:marTop w:val="0"/>
      <w:marBottom w:val="0"/>
      <w:divBdr>
        <w:top w:val="none" w:sz="0" w:space="0" w:color="auto"/>
        <w:left w:val="none" w:sz="0" w:space="0" w:color="auto"/>
        <w:bottom w:val="none" w:sz="0" w:space="0" w:color="auto"/>
        <w:right w:val="none" w:sz="0" w:space="0" w:color="auto"/>
      </w:divBdr>
    </w:div>
    <w:div w:id="2039351901">
      <w:bodyDiv w:val="1"/>
      <w:marLeft w:val="0"/>
      <w:marRight w:val="0"/>
      <w:marTop w:val="0"/>
      <w:marBottom w:val="0"/>
      <w:divBdr>
        <w:top w:val="none" w:sz="0" w:space="0" w:color="auto"/>
        <w:left w:val="none" w:sz="0" w:space="0" w:color="auto"/>
        <w:bottom w:val="none" w:sz="0" w:space="0" w:color="auto"/>
        <w:right w:val="none" w:sz="0" w:space="0" w:color="auto"/>
      </w:divBdr>
    </w:div>
    <w:div w:id="2039354707">
      <w:bodyDiv w:val="1"/>
      <w:marLeft w:val="0"/>
      <w:marRight w:val="0"/>
      <w:marTop w:val="0"/>
      <w:marBottom w:val="0"/>
      <w:divBdr>
        <w:top w:val="none" w:sz="0" w:space="0" w:color="auto"/>
        <w:left w:val="none" w:sz="0" w:space="0" w:color="auto"/>
        <w:bottom w:val="none" w:sz="0" w:space="0" w:color="auto"/>
        <w:right w:val="none" w:sz="0" w:space="0" w:color="auto"/>
      </w:divBdr>
    </w:div>
    <w:div w:id="2039623288">
      <w:bodyDiv w:val="1"/>
      <w:marLeft w:val="0"/>
      <w:marRight w:val="0"/>
      <w:marTop w:val="0"/>
      <w:marBottom w:val="0"/>
      <w:divBdr>
        <w:top w:val="none" w:sz="0" w:space="0" w:color="auto"/>
        <w:left w:val="none" w:sz="0" w:space="0" w:color="auto"/>
        <w:bottom w:val="none" w:sz="0" w:space="0" w:color="auto"/>
        <w:right w:val="none" w:sz="0" w:space="0" w:color="auto"/>
      </w:divBdr>
    </w:div>
    <w:div w:id="2040277351">
      <w:bodyDiv w:val="1"/>
      <w:marLeft w:val="0"/>
      <w:marRight w:val="0"/>
      <w:marTop w:val="0"/>
      <w:marBottom w:val="0"/>
      <w:divBdr>
        <w:top w:val="none" w:sz="0" w:space="0" w:color="auto"/>
        <w:left w:val="none" w:sz="0" w:space="0" w:color="auto"/>
        <w:bottom w:val="none" w:sz="0" w:space="0" w:color="auto"/>
        <w:right w:val="none" w:sz="0" w:space="0" w:color="auto"/>
      </w:divBdr>
    </w:div>
    <w:div w:id="2040616536">
      <w:bodyDiv w:val="1"/>
      <w:marLeft w:val="0"/>
      <w:marRight w:val="0"/>
      <w:marTop w:val="0"/>
      <w:marBottom w:val="0"/>
      <w:divBdr>
        <w:top w:val="none" w:sz="0" w:space="0" w:color="auto"/>
        <w:left w:val="none" w:sz="0" w:space="0" w:color="auto"/>
        <w:bottom w:val="none" w:sz="0" w:space="0" w:color="auto"/>
        <w:right w:val="none" w:sz="0" w:space="0" w:color="auto"/>
      </w:divBdr>
    </w:div>
    <w:div w:id="2041396331">
      <w:bodyDiv w:val="1"/>
      <w:marLeft w:val="0"/>
      <w:marRight w:val="0"/>
      <w:marTop w:val="0"/>
      <w:marBottom w:val="0"/>
      <w:divBdr>
        <w:top w:val="none" w:sz="0" w:space="0" w:color="auto"/>
        <w:left w:val="none" w:sz="0" w:space="0" w:color="auto"/>
        <w:bottom w:val="none" w:sz="0" w:space="0" w:color="auto"/>
        <w:right w:val="none" w:sz="0" w:space="0" w:color="auto"/>
      </w:divBdr>
    </w:div>
    <w:div w:id="2041854158">
      <w:bodyDiv w:val="1"/>
      <w:marLeft w:val="0"/>
      <w:marRight w:val="0"/>
      <w:marTop w:val="0"/>
      <w:marBottom w:val="0"/>
      <w:divBdr>
        <w:top w:val="none" w:sz="0" w:space="0" w:color="auto"/>
        <w:left w:val="none" w:sz="0" w:space="0" w:color="auto"/>
        <w:bottom w:val="none" w:sz="0" w:space="0" w:color="auto"/>
        <w:right w:val="none" w:sz="0" w:space="0" w:color="auto"/>
      </w:divBdr>
    </w:div>
    <w:div w:id="2041974475">
      <w:bodyDiv w:val="1"/>
      <w:marLeft w:val="0"/>
      <w:marRight w:val="0"/>
      <w:marTop w:val="0"/>
      <w:marBottom w:val="0"/>
      <w:divBdr>
        <w:top w:val="none" w:sz="0" w:space="0" w:color="auto"/>
        <w:left w:val="none" w:sz="0" w:space="0" w:color="auto"/>
        <w:bottom w:val="none" w:sz="0" w:space="0" w:color="auto"/>
        <w:right w:val="none" w:sz="0" w:space="0" w:color="auto"/>
      </w:divBdr>
    </w:div>
    <w:div w:id="2042434811">
      <w:bodyDiv w:val="1"/>
      <w:marLeft w:val="0"/>
      <w:marRight w:val="0"/>
      <w:marTop w:val="0"/>
      <w:marBottom w:val="0"/>
      <w:divBdr>
        <w:top w:val="none" w:sz="0" w:space="0" w:color="auto"/>
        <w:left w:val="none" w:sz="0" w:space="0" w:color="auto"/>
        <w:bottom w:val="none" w:sz="0" w:space="0" w:color="auto"/>
        <w:right w:val="none" w:sz="0" w:space="0" w:color="auto"/>
      </w:divBdr>
    </w:div>
    <w:div w:id="2042971532">
      <w:bodyDiv w:val="1"/>
      <w:marLeft w:val="0"/>
      <w:marRight w:val="0"/>
      <w:marTop w:val="0"/>
      <w:marBottom w:val="0"/>
      <w:divBdr>
        <w:top w:val="none" w:sz="0" w:space="0" w:color="auto"/>
        <w:left w:val="none" w:sz="0" w:space="0" w:color="auto"/>
        <w:bottom w:val="none" w:sz="0" w:space="0" w:color="auto"/>
        <w:right w:val="none" w:sz="0" w:space="0" w:color="auto"/>
      </w:divBdr>
    </w:div>
    <w:div w:id="2043821987">
      <w:bodyDiv w:val="1"/>
      <w:marLeft w:val="0"/>
      <w:marRight w:val="0"/>
      <w:marTop w:val="0"/>
      <w:marBottom w:val="0"/>
      <w:divBdr>
        <w:top w:val="none" w:sz="0" w:space="0" w:color="auto"/>
        <w:left w:val="none" w:sz="0" w:space="0" w:color="auto"/>
        <w:bottom w:val="none" w:sz="0" w:space="0" w:color="auto"/>
        <w:right w:val="none" w:sz="0" w:space="0" w:color="auto"/>
      </w:divBdr>
    </w:div>
    <w:div w:id="2044013356">
      <w:bodyDiv w:val="1"/>
      <w:marLeft w:val="0"/>
      <w:marRight w:val="0"/>
      <w:marTop w:val="0"/>
      <w:marBottom w:val="0"/>
      <w:divBdr>
        <w:top w:val="none" w:sz="0" w:space="0" w:color="auto"/>
        <w:left w:val="none" w:sz="0" w:space="0" w:color="auto"/>
        <w:bottom w:val="none" w:sz="0" w:space="0" w:color="auto"/>
        <w:right w:val="none" w:sz="0" w:space="0" w:color="auto"/>
      </w:divBdr>
    </w:div>
    <w:div w:id="2044016393">
      <w:bodyDiv w:val="1"/>
      <w:marLeft w:val="0"/>
      <w:marRight w:val="0"/>
      <w:marTop w:val="0"/>
      <w:marBottom w:val="0"/>
      <w:divBdr>
        <w:top w:val="none" w:sz="0" w:space="0" w:color="auto"/>
        <w:left w:val="none" w:sz="0" w:space="0" w:color="auto"/>
        <w:bottom w:val="none" w:sz="0" w:space="0" w:color="auto"/>
        <w:right w:val="none" w:sz="0" w:space="0" w:color="auto"/>
      </w:divBdr>
    </w:div>
    <w:div w:id="2044474808">
      <w:bodyDiv w:val="1"/>
      <w:marLeft w:val="0"/>
      <w:marRight w:val="0"/>
      <w:marTop w:val="0"/>
      <w:marBottom w:val="0"/>
      <w:divBdr>
        <w:top w:val="none" w:sz="0" w:space="0" w:color="auto"/>
        <w:left w:val="none" w:sz="0" w:space="0" w:color="auto"/>
        <w:bottom w:val="none" w:sz="0" w:space="0" w:color="auto"/>
        <w:right w:val="none" w:sz="0" w:space="0" w:color="auto"/>
      </w:divBdr>
    </w:div>
    <w:div w:id="2045640780">
      <w:bodyDiv w:val="1"/>
      <w:marLeft w:val="0"/>
      <w:marRight w:val="0"/>
      <w:marTop w:val="0"/>
      <w:marBottom w:val="0"/>
      <w:divBdr>
        <w:top w:val="none" w:sz="0" w:space="0" w:color="auto"/>
        <w:left w:val="none" w:sz="0" w:space="0" w:color="auto"/>
        <w:bottom w:val="none" w:sz="0" w:space="0" w:color="auto"/>
        <w:right w:val="none" w:sz="0" w:space="0" w:color="auto"/>
      </w:divBdr>
    </w:div>
    <w:div w:id="2046439186">
      <w:bodyDiv w:val="1"/>
      <w:marLeft w:val="0"/>
      <w:marRight w:val="0"/>
      <w:marTop w:val="0"/>
      <w:marBottom w:val="0"/>
      <w:divBdr>
        <w:top w:val="none" w:sz="0" w:space="0" w:color="auto"/>
        <w:left w:val="none" w:sz="0" w:space="0" w:color="auto"/>
        <w:bottom w:val="none" w:sz="0" w:space="0" w:color="auto"/>
        <w:right w:val="none" w:sz="0" w:space="0" w:color="auto"/>
      </w:divBdr>
    </w:div>
    <w:div w:id="2046632866">
      <w:bodyDiv w:val="1"/>
      <w:marLeft w:val="0"/>
      <w:marRight w:val="0"/>
      <w:marTop w:val="0"/>
      <w:marBottom w:val="0"/>
      <w:divBdr>
        <w:top w:val="none" w:sz="0" w:space="0" w:color="auto"/>
        <w:left w:val="none" w:sz="0" w:space="0" w:color="auto"/>
        <w:bottom w:val="none" w:sz="0" w:space="0" w:color="auto"/>
        <w:right w:val="none" w:sz="0" w:space="0" w:color="auto"/>
      </w:divBdr>
    </w:div>
    <w:div w:id="2047025794">
      <w:bodyDiv w:val="1"/>
      <w:marLeft w:val="0"/>
      <w:marRight w:val="0"/>
      <w:marTop w:val="0"/>
      <w:marBottom w:val="0"/>
      <w:divBdr>
        <w:top w:val="none" w:sz="0" w:space="0" w:color="auto"/>
        <w:left w:val="none" w:sz="0" w:space="0" w:color="auto"/>
        <w:bottom w:val="none" w:sz="0" w:space="0" w:color="auto"/>
        <w:right w:val="none" w:sz="0" w:space="0" w:color="auto"/>
      </w:divBdr>
    </w:div>
    <w:div w:id="2047749292">
      <w:bodyDiv w:val="1"/>
      <w:marLeft w:val="0"/>
      <w:marRight w:val="0"/>
      <w:marTop w:val="0"/>
      <w:marBottom w:val="0"/>
      <w:divBdr>
        <w:top w:val="none" w:sz="0" w:space="0" w:color="auto"/>
        <w:left w:val="none" w:sz="0" w:space="0" w:color="auto"/>
        <w:bottom w:val="none" w:sz="0" w:space="0" w:color="auto"/>
        <w:right w:val="none" w:sz="0" w:space="0" w:color="auto"/>
      </w:divBdr>
    </w:div>
    <w:div w:id="2047873685">
      <w:bodyDiv w:val="1"/>
      <w:marLeft w:val="0"/>
      <w:marRight w:val="0"/>
      <w:marTop w:val="0"/>
      <w:marBottom w:val="0"/>
      <w:divBdr>
        <w:top w:val="none" w:sz="0" w:space="0" w:color="auto"/>
        <w:left w:val="none" w:sz="0" w:space="0" w:color="auto"/>
        <w:bottom w:val="none" w:sz="0" w:space="0" w:color="auto"/>
        <w:right w:val="none" w:sz="0" w:space="0" w:color="auto"/>
      </w:divBdr>
    </w:div>
    <w:div w:id="2048405021">
      <w:bodyDiv w:val="1"/>
      <w:marLeft w:val="0"/>
      <w:marRight w:val="0"/>
      <w:marTop w:val="0"/>
      <w:marBottom w:val="0"/>
      <w:divBdr>
        <w:top w:val="none" w:sz="0" w:space="0" w:color="auto"/>
        <w:left w:val="none" w:sz="0" w:space="0" w:color="auto"/>
        <w:bottom w:val="none" w:sz="0" w:space="0" w:color="auto"/>
        <w:right w:val="none" w:sz="0" w:space="0" w:color="auto"/>
      </w:divBdr>
    </w:div>
    <w:div w:id="2048406595">
      <w:bodyDiv w:val="1"/>
      <w:marLeft w:val="0"/>
      <w:marRight w:val="0"/>
      <w:marTop w:val="0"/>
      <w:marBottom w:val="0"/>
      <w:divBdr>
        <w:top w:val="none" w:sz="0" w:space="0" w:color="auto"/>
        <w:left w:val="none" w:sz="0" w:space="0" w:color="auto"/>
        <w:bottom w:val="none" w:sz="0" w:space="0" w:color="auto"/>
        <w:right w:val="none" w:sz="0" w:space="0" w:color="auto"/>
      </w:divBdr>
    </w:div>
    <w:div w:id="2048675052">
      <w:bodyDiv w:val="1"/>
      <w:marLeft w:val="0"/>
      <w:marRight w:val="0"/>
      <w:marTop w:val="0"/>
      <w:marBottom w:val="0"/>
      <w:divBdr>
        <w:top w:val="none" w:sz="0" w:space="0" w:color="auto"/>
        <w:left w:val="none" w:sz="0" w:space="0" w:color="auto"/>
        <w:bottom w:val="none" w:sz="0" w:space="0" w:color="auto"/>
        <w:right w:val="none" w:sz="0" w:space="0" w:color="auto"/>
      </w:divBdr>
    </w:div>
    <w:div w:id="2049064048">
      <w:bodyDiv w:val="1"/>
      <w:marLeft w:val="0"/>
      <w:marRight w:val="0"/>
      <w:marTop w:val="0"/>
      <w:marBottom w:val="0"/>
      <w:divBdr>
        <w:top w:val="none" w:sz="0" w:space="0" w:color="auto"/>
        <w:left w:val="none" w:sz="0" w:space="0" w:color="auto"/>
        <w:bottom w:val="none" w:sz="0" w:space="0" w:color="auto"/>
        <w:right w:val="none" w:sz="0" w:space="0" w:color="auto"/>
      </w:divBdr>
    </w:div>
    <w:div w:id="2049328404">
      <w:bodyDiv w:val="1"/>
      <w:marLeft w:val="0"/>
      <w:marRight w:val="0"/>
      <w:marTop w:val="0"/>
      <w:marBottom w:val="0"/>
      <w:divBdr>
        <w:top w:val="none" w:sz="0" w:space="0" w:color="auto"/>
        <w:left w:val="none" w:sz="0" w:space="0" w:color="auto"/>
        <w:bottom w:val="none" w:sz="0" w:space="0" w:color="auto"/>
        <w:right w:val="none" w:sz="0" w:space="0" w:color="auto"/>
      </w:divBdr>
    </w:div>
    <w:div w:id="2049377867">
      <w:bodyDiv w:val="1"/>
      <w:marLeft w:val="0"/>
      <w:marRight w:val="0"/>
      <w:marTop w:val="0"/>
      <w:marBottom w:val="0"/>
      <w:divBdr>
        <w:top w:val="none" w:sz="0" w:space="0" w:color="auto"/>
        <w:left w:val="none" w:sz="0" w:space="0" w:color="auto"/>
        <w:bottom w:val="none" w:sz="0" w:space="0" w:color="auto"/>
        <w:right w:val="none" w:sz="0" w:space="0" w:color="auto"/>
      </w:divBdr>
    </w:div>
    <w:div w:id="2049793936">
      <w:bodyDiv w:val="1"/>
      <w:marLeft w:val="0"/>
      <w:marRight w:val="0"/>
      <w:marTop w:val="0"/>
      <w:marBottom w:val="0"/>
      <w:divBdr>
        <w:top w:val="none" w:sz="0" w:space="0" w:color="auto"/>
        <w:left w:val="none" w:sz="0" w:space="0" w:color="auto"/>
        <w:bottom w:val="none" w:sz="0" w:space="0" w:color="auto"/>
        <w:right w:val="none" w:sz="0" w:space="0" w:color="auto"/>
      </w:divBdr>
    </w:div>
    <w:div w:id="2049983544">
      <w:bodyDiv w:val="1"/>
      <w:marLeft w:val="0"/>
      <w:marRight w:val="0"/>
      <w:marTop w:val="0"/>
      <w:marBottom w:val="0"/>
      <w:divBdr>
        <w:top w:val="none" w:sz="0" w:space="0" w:color="auto"/>
        <w:left w:val="none" w:sz="0" w:space="0" w:color="auto"/>
        <w:bottom w:val="none" w:sz="0" w:space="0" w:color="auto"/>
        <w:right w:val="none" w:sz="0" w:space="0" w:color="auto"/>
      </w:divBdr>
    </w:div>
    <w:div w:id="2050104152">
      <w:bodyDiv w:val="1"/>
      <w:marLeft w:val="0"/>
      <w:marRight w:val="0"/>
      <w:marTop w:val="0"/>
      <w:marBottom w:val="0"/>
      <w:divBdr>
        <w:top w:val="none" w:sz="0" w:space="0" w:color="auto"/>
        <w:left w:val="none" w:sz="0" w:space="0" w:color="auto"/>
        <w:bottom w:val="none" w:sz="0" w:space="0" w:color="auto"/>
        <w:right w:val="none" w:sz="0" w:space="0" w:color="auto"/>
      </w:divBdr>
    </w:div>
    <w:div w:id="2050296612">
      <w:bodyDiv w:val="1"/>
      <w:marLeft w:val="0"/>
      <w:marRight w:val="0"/>
      <w:marTop w:val="0"/>
      <w:marBottom w:val="0"/>
      <w:divBdr>
        <w:top w:val="none" w:sz="0" w:space="0" w:color="auto"/>
        <w:left w:val="none" w:sz="0" w:space="0" w:color="auto"/>
        <w:bottom w:val="none" w:sz="0" w:space="0" w:color="auto"/>
        <w:right w:val="none" w:sz="0" w:space="0" w:color="auto"/>
      </w:divBdr>
      <w:divsChild>
        <w:div w:id="31657062">
          <w:marLeft w:val="480"/>
          <w:marRight w:val="0"/>
          <w:marTop w:val="0"/>
          <w:marBottom w:val="0"/>
          <w:divBdr>
            <w:top w:val="none" w:sz="0" w:space="0" w:color="auto"/>
            <w:left w:val="none" w:sz="0" w:space="0" w:color="auto"/>
            <w:bottom w:val="none" w:sz="0" w:space="0" w:color="auto"/>
            <w:right w:val="none" w:sz="0" w:space="0" w:color="auto"/>
          </w:divBdr>
        </w:div>
        <w:div w:id="68502845">
          <w:marLeft w:val="480"/>
          <w:marRight w:val="0"/>
          <w:marTop w:val="0"/>
          <w:marBottom w:val="0"/>
          <w:divBdr>
            <w:top w:val="none" w:sz="0" w:space="0" w:color="auto"/>
            <w:left w:val="none" w:sz="0" w:space="0" w:color="auto"/>
            <w:bottom w:val="none" w:sz="0" w:space="0" w:color="auto"/>
            <w:right w:val="none" w:sz="0" w:space="0" w:color="auto"/>
          </w:divBdr>
        </w:div>
        <w:div w:id="70199015">
          <w:marLeft w:val="480"/>
          <w:marRight w:val="0"/>
          <w:marTop w:val="0"/>
          <w:marBottom w:val="0"/>
          <w:divBdr>
            <w:top w:val="none" w:sz="0" w:space="0" w:color="auto"/>
            <w:left w:val="none" w:sz="0" w:space="0" w:color="auto"/>
            <w:bottom w:val="none" w:sz="0" w:space="0" w:color="auto"/>
            <w:right w:val="none" w:sz="0" w:space="0" w:color="auto"/>
          </w:divBdr>
        </w:div>
        <w:div w:id="147984284">
          <w:marLeft w:val="480"/>
          <w:marRight w:val="0"/>
          <w:marTop w:val="0"/>
          <w:marBottom w:val="0"/>
          <w:divBdr>
            <w:top w:val="none" w:sz="0" w:space="0" w:color="auto"/>
            <w:left w:val="none" w:sz="0" w:space="0" w:color="auto"/>
            <w:bottom w:val="none" w:sz="0" w:space="0" w:color="auto"/>
            <w:right w:val="none" w:sz="0" w:space="0" w:color="auto"/>
          </w:divBdr>
        </w:div>
        <w:div w:id="163404451">
          <w:marLeft w:val="480"/>
          <w:marRight w:val="0"/>
          <w:marTop w:val="0"/>
          <w:marBottom w:val="0"/>
          <w:divBdr>
            <w:top w:val="none" w:sz="0" w:space="0" w:color="auto"/>
            <w:left w:val="none" w:sz="0" w:space="0" w:color="auto"/>
            <w:bottom w:val="none" w:sz="0" w:space="0" w:color="auto"/>
            <w:right w:val="none" w:sz="0" w:space="0" w:color="auto"/>
          </w:divBdr>
        </w:div>
        <w:div w:id="178548320">
          <w:marLeft w:val="480"/>
          <w:marRight w:val="0"/>
          <w:marTop w:val="0"/>
          <w:marBottom w:val="0"/>
          <w:divBdr>
            <w:top w:val="none" w:sz="0" w:space="0" w:color="auto"/>
            <w:left w:val="none" w:sz="0" w:space="0" w:color="auto"/>
            <w:bottom w:val="none" w:sz="0" w:space="0" w:color="auto"/>
            <w:right w:val="none" w:sz="0" w:space="0" w:color="auto"/>
          </w:divBdr>
        </w:div>
        <w:div w:id="191117683">
          <w:marLeft w:val="480"/>
          <w:marRight w:val="0"/>
          <w:marTop w:val="0"/>
          <w:marBottom w:val="0"/>
          <w:divBdr>
            <w:top w:val="none" w:sz="0" w:space="0" w:color="auto"/>
            <w:left w:val="none" w:sz="0" w:space="0" w:color="auto"/>
            <w:bottom w:val="none" w:sz="0" w:space="0" w:color="auto"/>
            <w:right w:val="none" w:sz="0" w:space="0" w:color="auto"/>
          </w:divBdr>
        </w:div>
        <w:div w:id="337734399">
          <w:marLeft w:val="480"/>
          <w:marRight w:val="0"/>
          <w:marTop w:val="0"/>
          <w:marBottom w:val="0"/>
          <w:divBdr>
            <w:top w:val="none" w:sz="0" w:space="0" w:color="auto"/>
            <w:left w:val="none" w:sz="0" w:space="0" w:color="auto"/>
            <w:bottom w:val="none" w:sz="0" w:space="0" w:color="auto"/>
            <w:right w:val="none" w:sz="0" w:space="0" w:color="auto"/>
          </w:divBdr>
        </w:div>
        <w:div w:id="391124269">
          <w:marLeft w:val="480"/>
          <w:marRight w:val="0"/>
          <w:marTop w:val="0"/>
          <w:marBottom w:val="0"/>
          <w:divBdr>
            <w:top w:val="none" w:sz="0" w:space="0" w:color="auto"/>
            <w:left w:val="none" w:sz="0" w:space="0" w:color="auto"/>
            <w:bottom w:val="none" w:sz="0" w:space="0" w:color="auto"/>
            <w:right w:val="none" w:sz="0" w:space="0" w:color="auto"/>
          </w:divBdr>
        </w:div>
        <w:div w:id="615449067">
          <w:marLeft w:val="480"/>
          <w:marRight w:val="0"/>
          <w:marTop w:val="0"/>
          <w:marBottom w:val="0"/>
          <w:divBdr>
            <w:top w:val="none" w:sz="0" w:space="0" w:color="auto"/>
            <w:left w:val="none" w:sz="0" w:space="0" w:color="auto"/>
            <w:bottom w:val="none" w:sz="0" w:space="0" w:color="auto"/>
            <w:right w:val="none" w:sz="0" w:space="0" w:color="auto"/>
          </w:divBdr>
        </w:div>
        <w:div w:id="701126922">
          <w:marLeft w:val="480"/>
          <w:marRight w:val="0"/>
          <w:marTop w:val="0"/>
          <w:marBottom w:val="0"/>
          <w:divBdr>
            <w:top w:val="none" w:sz="0" w:space="0" w:color="auto"/>
            <w:left w:val="none" w:sz="0" w:space="0" w:color="auto"/>
            <w:bottom w:val="none" w:sz="0" w:space="0" w:color="auto"/>
            <w:right w:val="none" w:sz="0" w:space="0" w:color="auto"/>
          </w:divBdr>
        </w:div>
        <w:div w:id="714544256">
          <w:marLeft w:val="480"/>
          <w:marRight w:val="0"/>
          <w:marTop w:val="0"/>
          <w:marBottom w:val="0"/>
          <w:divBdr>
            <w:top w:val="none" w:sz="0" w:space="0" w:color="auto"/>
            <w:left w:val="none" w:sz="0" w:space="0" w:color="auto"/>
            <w:bottom w:val="none" w:sz="0" w:space="0" w:color="auto"/>
            <w:right w:val="none" w:sz="0" w:space="0" w:color="auto"/>
          </w:divBdr>
        </w:div>
        <w:div w:id="878204164">
          <w:marLeft w:val="480"/>
          <w:marRight w:val="0"/>
          <w:marTop w:val="0"/>
          <w:marBottom w:val="0"/>
          <w:divBdr>
            <w:top w:val="none" w:sz="0" w:space="0" w:color="auto"/>
            <w:left w:val="none" w:sz="0" w:space="0" w:color="auto"/>
            <w:bottom w:val="none" w:sz="0" w:space="0" w:color="auto"/>
            <w:right w:val="none" w:sz="0" w:space="0" w:color="auto"/>
          </w:divBdr>
        </w:div>
        <w:div w:id="880437380">
          <w:marLeft w:val="480"/>
          <w:marRight w:val="0"/>
          <w:marTop w:val="0"/>
          <w:marBottom w:val="0"/>
          <w:divBdr>
            <w:top w:val="none" w:sz="0" w:space="0" w:color="auto"/>
            <w:left w:val="none" w:sz="0" w:space="0" w:color="auto"/>
            <w:bottom w:val="none" w:sz="0" w:space="0" w:color="auto"/>
            <w:right w:val="none" w:sz="0" w:space="0" w:color="auto"/>
          </w:divBdr>
        </w:div>
        <w:div w:id="882058067">
          <w:marLeft w:val="480"/>
          <w:marRight w:val="0"/>
          <w:marTop w:val="0"/>
          <w:marBottom w:val="0"/>
          <w:divBdr>
            <w:top w:val="none" w:sz="0" w:space="0" w:color="auto"/>
            <w:left w:val="none" w:sz="0" w:space="0" w:color="auto"/>
            <w:bottom w:val="none" w:sz="0" w:space="0" w:color="auto"/>
            <w:right w:val="none" w:sz="0" w:space="0" w:color="auto"/>
          </w:divBdr>
        </w:div>
        <w:div w:id="940264314">
          <w:marLeft w:val="480"/>
          <w:marRight w:val="0"/>
          <w:marTop w:val="0"/>
          <w:marBottom w:val="0"/>
          <w:divBdr>
            <w:top w:val="none" w:sz="0" w:space="0" w:color="auto"/>
            <w:left w:val="none" w:sz="0" w:space="0" w:color="auto"/>
            <w:bottom w:val="none" w:sz="0" w:space="0" w:color="auto"/>
            <w:right w:val="none" w:sz="0" w:space="0" w:color="auto"/>
          </w:divBdr>
        </w:div>
        <w:div w:id="1202089181">
          <w:marLeft w:val="480"/>
          <w:marRight w:val="0"/>
          <w:marTop w:val="0"/>
          <w:marBottom w:val="0"/>
          <w:divBdr>
            <w:top w:val="none" w:sz="0" w:space="0" w:color="auto"/>
            <w:left w:val="none" w:sz="0" w:space="0" w:color="auto"/>
            <w:bottom w:val="none" w:sz="0" w:space="0" w:color="auto"/>
            <w:right w:val="none" w:sz="0" w:space="0" w:color="auto"/>
          </w:divBdr>
        </w:div>
        <w:div w:id="1231692410">
          <w:marLeft w:val="480"/>
          <w:marRight w:val="0"/>
          <w:marTop w:val="0"/>
          <w:marBottom w:val="0"/>
          <w:divBdr>
            <w:top w:val="none" w:sz="0" w:space="0" w:color="auto"/>
            <w:left w:val="none" w:sz="0" w:space="0" w:color="auto"/>
            <w:bottom w:val="none" w:sz="0" w:space="0" w:color="auto"/>
            <w:right w:val="none" w:sz="0" w:space="0" w:color="auto"/>
          </w:divBdr>
        </w:div>
        <w:div w:id="1301574317">
          <w:marLeft w:val="480"/>
          <w:marRight w:val="0"/>
          <w:marTop w:val="0"/>
          <w:marBottom w:val="0"/>
          <w:divBdr>
            <w:top w:val="none" w:sz="0" w:space="0" w:color="auto"/>
            <w:left w:val="none" w:sz="0" w:space="0" w:color="auto"/>
            <w:bottom w:val="none" w:sz="0" w:space="0" w:color="auto"/>
            <w:right w:val="none" w:sz="0" w:space="0" w:color="auto"/>
          </w:divBdr>
        </w:div>
        <w:div w:id="1357851734">
          <w:marLeft w:val="480"/>
          <w:marRight w:val="0"/>
          <w:marTop w:val="0"/>
          <w:marBottom w:val="0"/>
          <w:divBdr>
            <w:top w:val="none" w:sz="0" w:space="0" w:color="auto"/>
            <w:left w:val="none" w:sz="0" w:space="0" w:color="auto"/>
            <w:bottom w:val="none" w:sz="0" w:space="0" w:color="auto"/>
            <w:right w:val="none" w:sz="0" w:space="0" w:color="auto"/>
          </w:divBdr>
        </w:div>
        <w:div w:id="1721784140">
          <w:marLeft w:val="480"/>
          <w:marRight w:val="0"/>
          <w:marTop w:val="0"/>
          <w:marBottom w:val="0"/>
          <w:divBdr>
            <w:top w:val="none" w:sz="0" w:space="0" w:color="auto"/>
            <w:left w:val="none" w:sz="0" w:space="0" w:color="auto"/>
            <w:bottom w:val="none" w:sz="0" w:space="0" w:color="auto"/>
            <w:right w:val="none" w:sz="0" w:space="0" w:color="auto"/>
          </w:divBdr>
        </w:div>
        <w:div w:id="1830516177">
          <w:marLeft w:val="480"/>
          <w:marRight w:val="0"/>
          <w:marTop w:val="0"/>
          <w:marBottom w:val="0"/>
          <w:divBdr>
            <w:top w:val="none" w:sz="0" w:space="0" w:color="auto"/>
            <w:left w:val="none" w:sz="0" w:space="0" w:color="auto"/>
            <w:bottom w:val="none" w:sz="0" w:space="0" w:color="auto"/>
            <w:right w:val="none" w:sz="0" w:space="0" w:color="auto"/>
          </w:divBdr>
        </w:div>
        <w:div w:id="1881353382">
          <w:marLeft w:val="480"/>
          <w:marRight w:val="0"/>
          <w:marTop w:val="0"/>
          <w:marBottom w:val="0"/>
          <w:divBdr>
            <w:top w:val="none" w:sz="0" w:space="0" w:color="auto"/>
            <w:left w:val="none" w:sz="0" w:space="0" w:color="auto"/>
            <w:bottom w:val="none" w:sz="0" w:space="0" w:color="auto"/>
            <w:right w:val="none" w:sz="0" w:space="0" w:color="auto"/>
          </w:divBdr>
        </w:div>
        <w:div w:id="2003854534">
          <w:marLeft w:val="480"/>
          <w:marRight w:val="0"/>
          <w:marTop w:val="0"/>
          <w:marBottom w:val="0"/>
          <w:divBdr>
            <w:top w:val="none" w:sz="0" w:space="0" w:color="auto"/>
            <w:left w:val="none" w:sz="0" w:space="0" w:color="auto"/>
            <w:bottom w:val="none" w:sz="0" w:space="0" w:color="auto"/>
            <w:right w:val="none" w:sz="0" w:space="0" w:color="auto"/>
          </w:divBdr>
        </w:div>
        <w:div w:id="2073917625">
          <w:marLeft w:val="480"/>
          <w:marRight w:val="0"/>
          <w:marTop w:val="0"/>
          <w:marBottom w:val="0"/>
          <w:divBdr>
            <w:top w:val="none" w:sz="0" w:space="0" w:color="auto"/>
            <w:left w:val="none" w:sz="0" w:space="0" w:color="auto"/>
            <w:bottom w:val="none" w:sz="0" w:space="0" w:color="auto"/>
            <w:right w:val="none" w:sz="0" w:space="0" w:color="auto"/>
          </w:divBdr>
        </w:div>
        <w:div w:id="2128111419">
          <w:marLeft w:val="480"/>
          <w:marRight w:val="0"/>
          <w:marTop w:val="0"/>
          <w:marBottom w:val="0"/>
          <w:divBdr>
            <w:top w:val="none" w:sz="0" w:space="0" w:color="auto"/>
            <w:left w:val="none" w:sz="0" w:space="0" w:color="auto"/>
            <w:bottom w:val="none" w:sz="0" w:space="0" w:color="auto"/>
            <w:right w:val="none" w:sz="0" w:space="0" w:color="auto"/>
          </w:divBdr>
        </w:div>
      </w:divsChild>
    </w:div>
    <w:div w:id="2051029234">
      <w:bodyDiv w:val="1"/>
      <w:marLeft w:val="0"/>
      <w:marRight w:val="0"/>
      <w:marTop w:val="0"/>
      <w:marBottom w:val="0"/>
      <w:divBdr>
        <w:top w:val="none" w:sz="0" w:space="0" w:color="auto"/>
        <w:left w:val="none" w:sz="0" w:space="0" w:color="auto"/>
        <w:bottom w:val="none" w:sz="0" w:space="0" w:color="auto"/>
        <w:right w:val="none" w:sz="0" w:space="0" w:color="auto"/>
      </w:divBdr>
    </w:div>
    <w:div w:id="2051102620">
      <w:bodyDiv w:val="1"/>
      <w:marLeft w:val="0"/>
      <w:marRight w:val="0"/>
      <w:marTop w:val="0"/>
      <w:marBottom w:val="0"/>
      <w:divBdr>
        <w:top w:val="none" w:sz="0" w:space="0" w:color="auto"/>
        <w:left w:val="none" w:sz="0" w:space="0" w:color="auto"/>
        <w:bottom w:val="none" w:sz="0" w:space="0" w:color="auto"/>
        <w:right w:val="none" w:sz="0" w:space="0" w:color="auto"/>
      </w:divBdr>
    </w:div>
    <w:div w:id="2051176039">
      <w:bodyDiv w:val="1"/>
      <w:marLeft w:val="0"/>
      <w:marRight w:val="0"/>
      <w:marTop w:val="0"/>
      <w:marBottom w:val="0"/>
      <w:divBdr>
        <w:top w:val="none" w:sz="0" w:space="0" w:color="auto"/>
        <w:left w:val="none" w:sz="0" w:space="0" w:color="auto"/>
        <w:bottom w:val="none" w:sz="0" w:space="0" w:color="auto"/>
        <w:right w:val="none" w:sz="0" w:space="0" w:color="auto"/>
      </w:divBdr>
    </w:div>
    <w:div w:id="2051342561">
      <w:bodyDiv w:val="1"/>
      <w:marLeft w:val="0"/>
      <w:marRight w:val="0"/>
      <w:marTop w:val="0"/>
      <w:marBottom w:val="0"/>
      <w:divBdr>
        <w:top w:val="none" w:sz="0" w:space="0" w:color="auto"/>
        <w:left w:val="none" w:sz="0" w:space="0" w:color="auto"/>
        <w:bottom w:val="none" w:sz="0" w:space="0" w:color="auto"/>
        <w:right w:val="none" w:sz="0" w:space="0" w:color="auto"/>
      </w:divBdr>
    </w:div>
    <w:div w:id="2051495351">
      <w:bodyDiv w:val="1"/>
      <w:marLeft w:val="0"/>
      <w:marRight w:val="0"/>
      <w:marTop w:val="0"/>
      <w:marBottom w:val="0"/>
      <w:divBdr>
        <w:top w:val="none" w:sz="0" w:space="0" w:color="auto"/>
        <w:left w:val="none" w:sz="0" w:space="0" w:color="auto"/>
        <w:bottom w:val="none" w:sz="0" w:space="0" w:color="auto"/>
        <w:right w:val="none" w:sz="0" w:space="0" w:color="auto"/>
      </w:divBdr>
    </w:div>
    <w:div w:id="2052995011">
      <w:bodyDiv w:val="1"/>
      <w:marLeft w:val="0"/>
      <w:marRight w:val="0"/>
      <w:marTop w:val="0"/>
      <w:marBottom w:val="0"/>
      <w:divBdr>
        <w:top w:val="none" w:sz="0" w:space="0" w:color="auto"/>
        <w:left w:val="none" w:sz="0" w:space="0" w:color="auto"/>
        <w:bottom w:val="none" w:sz="0" w:space="0" w:color="auto"/>
        <w:right w:val="none" w:sz="0" w:space="0" w:color="auto"/>
      </w:divBdr>
    </w:div>
    <w:div w:id="2053189513">
      <w:bodyDiv w:val="1"/>
      <w:marLeft w:val="0"/>
      <w:marRight w:val="0"/>
      <w:marTop w:val="0"/>
      <w:marBottom w:val="0"/>
      <w:divBdr>
        <w:top w:val="none" w:sz="0" w:space="0" w:color="auto"/>
        <w:left w:val="none" w:sz="0" w:space="0" w:color="auto"/>
        <w:bottom w:val="none" w:sz="0" w:space="0" w:color="auto"/>
        <w:right w:val="none" w:sz="0" w:space="0" w:color="auto"/>
      </w:divBdr>
    </w:div>
    <w:div w:id="2053462030">
      <w:bodyDiv w:val="1"/>
      <w:marLeft w:val="0"/>
      <w:marRight w:val="0"/>
      <w:marTop w:val="0"/>
      <w:marBottom w:val="0"/>
      <w:divBdr>
        <w:top w:val="none" w:sz="0" w:space="0" w:color="auto"/>
        <w:left w:val="none" w:sz="0" w:space="0" w:color="auto"/>
        <w:bottom w:val="none" w:sz="0" w:space="0" w:color="auto"/>
        <w:right w:val="none" w:sz="0" w:space="0" w:color="auto"/>
      </w:divBdr>
    </w:div>
    <w:div w:id="2053965004">
      <w:bodyDiv w:val="1"/>
      <w:marLeft w:val="0"/>
      <w:marRight w:val="0"/>
      <w:marTop w:val="0"/>
      <w:marBottom w:val="0"/>
      <w:divBdr>
        <w:top w:val="none" w:sz="0" w:space="0" w:color="auto"/>
        <w:left w:val="none" w:sz="0" w:space="0" w:color="auto"/>
        <w:bottom w:val="none" w:sz="0" w:space="0" w:color="auto"/>
        <w:right w:val="none" w:sz="0" w:space="0" w:color="auto"/>
      </w:divBdr>
    </w:div>
    <w:div w:id="2054185131">
      <w:bodyDiv w:val="1"/>
      <w:marLeft w:val="0"/>
      <w:marRight w:val="0"/>
      <w:marTop w:val="0"/>
      <w:marBottom w:val="0"/>
      <w:divBdr>
        <w:top w:val="none" w:sz="0" w:space="0" w:color="auto"/>
        <w:left w:val="none" w:sz="0" w:space="0" w:color="auto"/>
        <w:bottom w:val="none" w:sz="0" w:space="0" w:color="auto"/>
        <w:right w:val="none" w:sz="0" w:space="0" w:color="auto"/>
      </w:divBdr>
    </w:div>
    <w:div w:id="2054235397">
      <w:bodyDiv w:val="1"/>
      <w:marLeft w:val="0"/>
      <w:marRight w:val="0"/>
      <w:marTop w:val="0"/>
      <w:marBottom w:val="0"/>
      <w:divBdr>
        <w:top w:val="none" w:sz="0" w:space="0" w:color="auto"/>
        <w:left w:val="none" w:sz="0" w:space="0" w:color="auto"/>
        <w:bottom w:val="none" w:sz="0" w:space="0" w:color="auto"/>
        <w:right w:val="none" w:sz="0" w:space="0" w:color="auto"/>
      </w:divBdr>
    </w:div>
    <w:div w:id="2055082789">
      <w:bodyDiv w:val="1"/>
      <w:marLeft w:val="0"/>
      <w:marRight w:val="0"/>
      <w:marTop w:val="0"/>
      <w:marBottom w:val="0"/>
      <w:divBdr>
        <w:top w:val="none" w:sz="0" w:space="0" w:color="auto"/>
        <w:left w:val="none" w:sz="0" w:space="0" w:color="auto"/>
        <w:bottom w:val="none" w:sz="0" w:space="0" w:color="auto"/>
        <w:right w:val="none" w:sz="0" w:space="0" w:color="auto"/>
      </w:divBdr>
    </w:div>
    <w:div w:id="2055620997">
      <w:bodyDiv w:val="1"/>
      <w:marLeft w:val="0"/>
      <w:marRight w:val="0"/>
      <w:marTop w:val="0"/>
      <w:marBottom w:val="0"/>
      <w:divBdr>
        <w:top w:val="none" w:sz="0" w:space="0" w:color="auto"/>
        <w:left w:val="none" w:sz="0" w:space="0" w:color="auto"/>
        <w:bottom w:val="none" w:sz="0" w:space="0" w:color="auto"/>
        <w:right w:val="none" w:sz="0" w:space="0" w:color="auto"/>
      </w:divBdr>
    </w:div>
    <w:div w:id="2055813509">
      <w:bodyDiv w:val="1"/>
      <w:marLeft w:val="0"/>
      <w:marRight w:val="0"/>
      <w:marTop w:val="0"/>
      <w:marBottom w:val="0"/>
      <w:divBdr>
        <w:top w:val="none" w:sz="0" w:space="0" w:color="auto"/>
        <w:left w:val="none" w:sz="0" w:space="0" w:color="auto"/>
        <w:bottom w:val="none" w:sz="0" w:space="0" w:color="auto"/>
        <w:right w:val="none" w:sz="0" w:space="0" w:color="auto"/>
      </w:divBdr>
    </w:div>
    <w:div w:id="2056658012">
      <w:bodyDiv w:val="1"/>
      <w:marLeft w:val="0"/>
      <w:marRight w:val="0"/>
      <w:marTop w:val="0"/>
      <w:marBottom w:val="0"/>
      <w:divBdr>
        <w:top w:val="none" w:sz="0" w:space="0" w:color="auto"/>
        <w:left w:val="none" w:sz="0" w:space="0" w:color="auto"/>
        <w:bottom w:val="none" w:sz="0" w:space="0" w:color="auto"/>
        <w:right w:val="none" w:sz="0" w:space="0" w:color="auto"/>
      </w:divBdr>
    </w:div>
    <w:div w:id="2057193875">
      <w:bodyDiv w:val="1"/>
      <w:marLeft w:val="0"/>
      <w:marRight w:val="0"/>
      <w:marTop w:val="0"/>
      <w:marBottom w:val="0"/>
      <w:divBdr>
        <w:top w:val="none" w:sz="0" w:space="0" w:color="auto"/>
        <w:left w:val="none" w:sz="0" w:space="0" w:color="auto"/>
        <w:bottom w:val="none" w:sz="0" w:space="0" w:color="auto"/>
        <w:right w:val="none" w:sz="0" w:space="0" w:color="auto"/>
      </w:divBdr>
    </w:div>
    <w:div w:id="2057773531">
      <w:bodyDiv w:val="1"/>
      <w:marLeft w:val="0"/>
      <w:marRight w:val="0"/>
      <w:marTop w:val="0"/>
      <w:marBottom w:val="0"/>
      <w:divBdr>
        <w:top w:val="none" w:sz="0" w:space="0" w:color="auto"/>
        <w:left w:val="none" w:sz="0" w:space="0" w:color="auto"/>
        <w:bottom w:val="none" w:sz="0" w:space="0" w:color="auto"/>
        <w:right w:val="none" w:sz="0" w:space="0" w:color="auto"/>
      </w:divBdr>
    </w:div>
    <w:div w:id="2057927011">
      <w:bodyDiv w:val="1"/>
      <w:marLeft w:val="0"/>
      <w:marRight w:val="0"/>
      <w:marTop w:val="0"/>
      <w:marBottom w:val="0"/>
      <w:divBdr>
        <w:top w:val="none" w:sz="0" w:space="0" w:color="auto"/>
        <w:left w:val="none" w:sz="0" w:space="0" w:color="auto"/>
        <w:bottom w:val="none" w:sz="0" w:space="0" w:color="auto"/>
        <w:right w:val="none" w:sz="0" w:space="0" w:color="auto"/>
      </w:divBdr>
    </w:div>
    <w:div w:id="2059671393">
      <w:bodyDiv w:val="1"/>
      <w:marLeft w:val="0"/>
      <w:marRight w:val="0"/>
      <w:marTop w:val="0"/>
      <w:marBottom w:val="0"/>
      <w:divBdr>
        <w:top w:val="none" w:sz="0" w:space="0" w:color="auto"/>
        <w:left w:val="none" w:sz="0" w:space="0" w:color="auto"/>
        <w:bottom w:val="none" w:sz="0" w:space="0" w:color="auto"/>
        <w:right w:val="none" w:sz="0" w:space="0" w:color="auto"/>
      </w:divBdr>
    </w:div>
    <w:div w:id="2060085549">
      <w:bodyDiv w:val="1"/>
      <w:marLeft w:val="0"/>
      <w:marRight w:val="0"/>
      <w:marTop w:val="0"/>
      <w:marBottom w:val="0"/>
      <w:divBdr>
        <w:top w:val="none" w:sz="0" w:space="0" w:color="auto"/>
        <w:left w:val="none" w:sz="0" w:space="0" w:color="auto"/>
        <w:bottom w:val="none" w:sz="0" w:space="0" w:color="auto"/>
        <w:right w:val="none" w:sz="0" w:space="0" w:color="auto"/>
      </w:divBdr>
    </w:div>
    <w:div w:id="2060519785">
      <w:bodyDiv w:val="1"/>
      <w:marLeft w:val="0"/>
      <w:marRight w:val="0"/>
      <w:marTop w:val="0"/>
      <w:marBottom w:val="0"/>
      <w:divBdr>
        <w:top w:val="none" w:sz="0" w:space="0" w:color="auto"/>
        <w:left w:val="none" w:sz="0" w:space="0" w:color="auto"/>
        <w:bottom w:val="none" w:sz="0" w:space="0" w:color="auto"/>
        <w:right w:val="none" w:sz="0" w:space="0" w:color="auto"/>
      </w:divBdr>
    </w:div>
    <w:div w:id="2061514561">
      <w:bodyDiv w:val="1"/>
      <w:marLeft w:val="0"/>
      <w:marRight w:val="0"/>
      <w:marTop w:val="0"/>
      <w:marBottom w:val="0"/>
      <w:divBdr>
        <w:top w:val="none" w:sz="0" w:space="0" w:color="auto"/>
        <w:left w:val="none" w:sz="0" w:space="0" w:color="auto"/>
        <w:bottom w:val="none" w:sz="0" w:space="0" w:color="auto"/>
        <w:right w:val="none" w:sz="0" w:space="0" w:color="auto"/>
      </w:divBdr>
    </w:div>
    <w:div w:id="2062243628">
      <w:bodyDiv w:val="1"/>
      <w:marLeft w:val="0"/>
      <w:marRight w:val="0"/>
      <w:marTop w:val="0"/>
      <w:marBottom w:val="0"/>
      <w:divBdr>
        <w:top w:val="none" w:sz="0" w:space="0" w:color="auto"/>
        <w:left w:val="none" w:sz="0" w:space="0" w:color="auto"/>
        <w:bottom w:val="none" w:sz="0" w:space="0" w:color="auto"/>
        <w:right w:val="none" w:sz="0" w:space="0" w:color="auto"/>
      </w:divBdr>
    </w:div>
    <w:div w:id="206231943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
    <w:div w:id="2062630943">
      <w:bodyDiv w:val="1"/>
      <w:marLeft w:val="0"/>
      <w:marRight w:val="0"/>
      <w:marTop w:val="0"/>
      <w:marBottom w:val="0"/>
      <w:divBdr>
        <w:top w:val="none" w:sz="0" w:space="0" w:color="auto"/>
        <w:left w:val="none" w:sz="0" w:space="0" w:color="auto"/>
        <w:bottom w:val="none" w:sz="0" w:space="0" w:color="auto"/>
        <w:right w:val="none" w:sz="0" w:space="0" w:color="auto"/>
      </w:divBdr>
    </w:div>
    <w:div w:id="2062746592">
      <w:bodyDiv w:val="1"/>
      <w:marLeft w:val="0"/>
      <w:marRight w:val="0"/>
      <w:marTop w:val="0"/>
      <w:marBottom w:val="0"/>
      <w:divBdr>
        <w:top w:val="none" w:sz="0" w:space="0" w:color="auto"/>
        <w:left w:val="none" w:sz="0" w:space="0" w:color="auto"/>
        <w:bottom w:val="none" w:sz="0" w:space="0" w:color="auto"/>
        <w:right w:val="none" w:sz="0" w:space="0" w:color="auto"/>
      </w:divBdr>
    </w:div>
    <w:div w:id="2063551868">
      <w:bodyDiv w:val="1"/>
      <w:marLeft w:val="0"/>
      <w:marRight w:val="0"/>
      <w:marTop w:val="0"/>
      <w:marBottom w:val="0"/>
      <w:divBdr>
        <w:top w:val="none" w:sz="0" w:space="0" w:color="auto"/>
        <w:left w:val="none" w:sz="0" w:space="0" w:color="auto"/>
        <w:bottom w:val="none" w:sz="0" w:space="0" w:color="auto"/>
        <w:right w:val="none" w:sz="0" w:space="0" w:color="auto"/>
      </w:divBdr>
    </w:div>
    <w:div w:id="2063552977">
      <w:bodyDiv w:val="1"/>
      <w:marLeft w:val="0"/>
      <w:marRight w:val="0"/>
      <w:marTop w:val="0"/>
      <w:marBottom w:val="0"/>
      <w:divBdr>
        <w:top w:val="none" w:sz="0" w:space="0" w:color="auto"/>
        <w:left w:val="none" w:sz="0" w:space="0" w:color="auto"/>
        <w:bottom w:val="none" w:sz="0" w:space="0" w:color="auto"/>
        <w:right w:val="none" w:sz="0" w:space="0" w:color="auto"/>
      </w:divBdr>
    </w:div>
    <w:div w:id="2064786095">
      <w:bodyDiv w:val="1"/>
      <w:marLeft w:val="0"/>
      <w:marRight w:val="0"/>
      <w:marTop w:val="0"/>
      <w:marBottom w:val="0"/>
      <w:divBdr>
        <w:top w:val="none" w:sz="0" w:space="0" w:color="auto"/>
        <w:left w:val="none" w:sz="0" w:space="0" w:color="auto"/>
        <w:bottom w:val="none" w:sz="0" w:space="0" w:color="auto"/>
        <w:right w:val="none" w:sz="0" w:space="0" w:color="auto"/>
      </w:divBdr>
    </w:div>
    <w:div w:id="2065324528">
      <w:bodyDiv w:val="1"/>
      <w:marLeft w:val="0"/>
      <w:marRight w:val="0"/>
      <w:marTop w:val="0"/>
      <w:marBottom w:val="0"/>
      <w:divBdr>
        <w:top w:val="none" w:sz="0" w:space="0" w:color="auto"/>
        <w:left w:val="none" w:sz="0" w:space="0" w:color="auto"/>
        <w:bottom w:val="none" w:sz="0" w:space="0" w:color="auto"/>
        <w:right w:val="none" w:sz="0" w:space="0" w:color="auto"/>
      </w:divBdr>
    </w:div>
    <w:div w:id="2065827682">
      <w:bodyDiv w:val="1"/>
      <w:marLeft w:val="0"/>
      <w:marRight w:val="0"/>
      <w:marTop w:val="0"/>
      <w:marBottom w:val="0"/>
      <w:divBdr>
        <w:top w:val="none" w:sz="0" w:space="0" w:color="auto"/>
        <w:left w:val="none" w:sz="0" w:space="0" w:color="auto"/>
        <w:bottom w:val="none" w:sz="0" w:space="0" w:color="auto"/>
        <w:right w:val="none" w:sz="0" w:space="0" w:color="auto"/>
      </w:divBdr>
    </w:div>
    <w:div w:id="2066028319">
      <w:bodyDiv w:val="1"/>
      <w:marLeft w:val="0"/>
      <w:marRight w:val="0"/>
      <w:marTop w:val="0"/>
      <w:marBottom w:val="0"/>
      <w:divBdr>
        <w:top w:val="none" w:sz="0" w:space="0" w:color="auto"/>
        <w:left w:val="none" w:sz="0" w:space="0" w:color="auto"/>
        <w:bottom w:val="none" w:sz="0" w:space="0" w:color="auto"/>
        <w:right w:val="none" w:sz="0" w:space="0" w:color="auto"/>
      </w:divBdr>
    </w:div>
    <w:div w:id="2066180507">
      <w:bodyDiv w:val="1"/>
      <w:marLeft w:val="0"/>
      <w:marRight w:val="0"/>
      <w:marTop w:val="0"/>
      <w:marBottom w:val="0"/>
      <w:divBdr>
        <w:top w:val="none" w:sz="0" w:space="0" w:color="auto"/>
        <w:left w:val="none" w:sz="0" w:space="0" w:color="auto"/>
        <w:bottom w:val="none" w:sz="0" w:space="0" w:color="auto"/>
        <w:right w:val="none" w:sz="0" w:space="0" w:color="auto"/>
      </w:divBdr>
    </w:div>
    <w:div w:id="2066221221">
      <w:bodyDiv w:val="1"/>
      <w:marLeft w:val="0"/>
      <w:marRight w:val="0"/>
      <w:marTop w:val="0"/>
      <w:marBottom w:val="0"/>
      <w:divBdr>
        <w:top w:val="none" w:sz="0" w:space="0" w:color="auto"/>
        <w:left w:val="none" w:sz="0" w:space="0" w:color="auto"/>
        <w:bottom w:val="none" w:sz="0" w:space="0" w:color="auto"/>
        <w:right w:val="none" w:sz="0" w:space="0" w:color="auto"/>
      </w:divBdr>
    </w:div>
    <w:div w:id="2066297500">
      <w:bodyDiv w:val="1"/>
      <w:marLeft w:val="0"/>
      <w:marRight w:val="0"/>
      <w:marTop w:val="0"/>
      <w:marBottom w:val="0"/>
      <w:divBdr>
        <w:top w:val="none" w:sz="0" w:space="0" w:color="auto"/>
        <w:left w:val="none" w:sz="0" w:space="0" w:color="auto"/>
        <w:bottom w:val="none" w:sz="0" w:space="0" w:color="auto"/>
        <w:right w:val="none" w:sz="0" w:space="0" w:color="auto"/>
      </w:divBdr>
    </w:div>
    <w:div w:id="2067145516">
      <w:bodyDiv w:val="1"/>
      <w:marLeft w:val="0"/>
      <w:marRight w:val="0"/>
      <w:marTop w:val="0"/>
      <w:marBottom w:val="0"/>
      <w:divBdr>
        <w:top w:val="none" w:sz="0" w:space="0" w:color="auto"/>
        <w:left w:val="none" w:sz="0" w:space="0" w:color="auto"/>
        <w:bottom w:val="none" w:sz="0" w:space="0" w:color="auto"/>
        <w:right w:val="none" w:sz="0" w:space="0" w:color="auto"/>
      </w:divBdr>
    </w:div>
    <w:div w:id="2067214993">
      <w:bodyDiv w:val="1"/>
      <w:marLeft w:val="0"/>
      <w:marRight w:val="0"/>
      <w:marTop w:val="0"/>
      <w:marBottom w:val="0"/>
      <w:divBdr>
        <w:top w:val="none" w:sz="0" w:space="0" w:color="auto"/>
        <w:left w:val="none" w:sz="0" w:space="0" w:color="auto"/>
        <w:bottom w:val="none" w:sz="0" w:space="0" w:color="auto"/>
        <w:right w:val="none" w:sz="0" w:space="0" w:color="auto"/>
      </w:divBdr>
    </w:div>
    <w:div w:id="2067294172">
      <w:bodyDiv w:val="1"/>
      <w:marLeft w:val="0"/>
      <w:marRight w:val="0"/>
      <w:marTop w:val="0"/>
      <w:marBottom w:val="0"/>
      <w:divBdr>
        <w:top w:val="none" w:sz="0" w:space="0" w:color="auto"/>
        <w:left w:val="none" w:sz="0" w:space="0" w:color="auto"/>
        <w:bottom w:val="none" w:sz="0" w:space="0" w:color="auto"/>
        <w:right w:val="none" w:sz="0" w:space="0" w:color="auto"/>
      </w:divBdr>
    </w:div>
    <w:div w:id="2067339845">
      <w:bodyDiv w:val="1"/>
      <w:marLeft w:val="0"/>
      <w:marRight w:val="0"/>
      <w:marTop w:val="0"/>
      <w:marBottom w:val="0"/>
      <w:divBdr>
        <w:top w:val="none" w:sz="0" w:space="0" w:color="auto"/>
        <w:left w:val="none" w:sz="0" w:space="0" w:color="auto"/>
        <w:bottom w:val="none" w:sz="0" w:space="0" w:color="auto"/>
        <w:right w:val="none" w:sz="0" w:space="0" w:color="auto"/>
      </w:divBdr>
    </w:div>
    <w:div w:id="2067990393">
      <w:bodyDiv w:val="1"/>
      <w:marLeft w:val="0"/>
      <w:marRight w:val="0"/>
      <w:marTop w:val="0"/>
      <w:marBottom w:val="0"/>
      <w:divBdr>
        <w:top w:val="none" w:sz="0" w:space="0" w:color="auto"/>
        <w:left w:val="none" w:sz="0" w:space="0" w:color="auto"/>
        <w:bottom w:val="none" w:sz="0" w:space="0" w:color="auto"/>
        <w:right w:val="none" w:sz="0" w:space="0" w:color="auto"/>
      </w:divBdr>
    </w:div>
    <w:div w:id="2067995487">
      <w:bodyDiv w:val="1"/>
      <w:marLeft w:val="0"/>
      <w:marRight w:val="0"/>
      <w:marTop w:val="0"/>
      <w:marBottom w:val="0"/>
      <w:divBdr>
        <w:top w:val="none" w:sz="0" w:space="0" w:color="auto"/>
        <w:left w:val="none" w:sz="0" w:space="0" w:color="auto"/>
        <w:bottom w:val="none" w:sz="0" w:space="0" w:color="auto"/>
        <w:right w:val="none" w:sz="0" w:space="0" w:color="auto"/>
      </w:divBdr>
    </w:div>
    <w:div w:id="2068340200">
      <w:bodyDiv w:val="1"/>
      <w:marLeft w:val="0"/>
      <w:marRight w:val="0"/>
      <w:marTop w:val="0"/>
      <w:marBottom w:val="0"/>
      <w:divBdr>
        <w:top w:val="none" w:sz="0" w:space="0" w:color="auto"/>
        <w:left w:val="none" w:sz="0" w:space="0" w:color="auto"/>
        <w:bottom w:val="none" w:sz="0" w:space="0" w:color="auto"/>
        <w:right w:val="none" w:sz="0" w:space="0" w:color="auto"/>
      </w:divBdr>
    </w:div>
    <w:div w:id="2069063400">
      <w:bodyDiv w:val="1"/>
      <w:marLeft w:val="0"/>
      <w:marRight w:val="0"/>
      <w:marTop w:val="0"/>
      <w:marBottom w:val="0"/>
      <w:divBdr>
        <w:top w:val="none" w:sz="0" w:space="0" w:color="auto"/>
        <w:left w:val="none" w:sz="0" w:space="0" w:color="auto"/>
        <w:bottom w:val="none" w:sz="0" w:space="0" w:color="auto"/>
        <w:right w:val="none" w:sz="0" w:space="0" w:color="auto"/>
      </w:divBdr>
    </w:div>
    <w:div w:id="2069573715">
      <w:bodyDiv w:val="1"/>
      <w:marLeft w:val="0"/>
      <w:marRight w:val="0"/>
      <w:marTop w:val="0"/>
      <w:marBottom w:val="0"/>
      <w:divBdr>
        <w:top w:val="none" w:sz="0" w:space="0" w:color="auto"/>
        <w:left w:val="none" w:sz="0" w:space="0" w:color="auto"/>
        <w:bottom w:val="none" w:sz="0" w:space="0" w:color="auto"/>
        <w:right w:val="none" w:sz="0" w:space="0" w:color="auto"/>
      </w:divBdr>
    </w:div>
    <w:div w:id="2069840696">
      <w:bodyDiv w:val="1"/>
      <w:marLeft w:val="0"/>
      <w:marRight w:val="0"/>
      <w:marTop w:val="0"/>
      <w:marBottom w:val="0"/>
      <w:divBdr>
        <w:top w:val="none" w:sz="0" w:space="0" w:color="auto"/>
        <w:left w:val="none" w:sz="0" w:space="0" w:color="auto"/>
        <w:bottom w:val="none" w:sz="0" w:space="0" w:color="auto"/>
        <w:right w:val="none" w:sz="0" w:space="0" w:color="auto"/>
      </w:divBdr>
    </w:div>
    <w:div w:id="2070298066">
      <w:bodyDiv w:val="1"/>
      <w:marLeft w:val="0"/>
      <w:marRight w:val="0"/>
      <w:marTop w:val="0"/>
      <w:marBottom w:val="0"/>
      <w:divBdr>
        <w:top w:val="none" w:sz="0" w:space="0" w:color="auto"/>
        <w:left w:val="none" w:sz="0" w:space="0" w:color="auto"/>
        <w:bottom w:val="none" w:sz="0" w:space="0" w:color="auto"/>
        <w:right w:val="none" w:sz="0" w:space="0" w:color="auto"/>
      </w:divBdr>
    </w:div>
    <w:div w:id="2070566098">
      <w:bodyDiv w:val="1"/>
      <w:marLeft w:val="0"/>
      <w:marRight w:val="0"/>
      <w:marTop w:val="0"/>
      <w:marBottom w:val="0"/>
      <w:divBdr>
        <w:top w:val="none" w:sz="0" w:space="0" w:color="auto"/>
        <w:left w:val="none" w:sz="0" w:space="0" w:color="auto"/>
        <w:bottom w:val="none" w:sz="0" w:space="0" w:color="auto"/>
        <w:right w:val="none" w:sz="0" w:space="0" w:color="auto"/>
      </w:divBdr>
    </w:div>
    <w:div w:id="2070616111">
      <w:bodyDiv w:val="1"/>
      <w:marLeft w:val="0"/>
      <w:marRight w:val="0"/>
      <w:marTop w:val="0"/>
      <w:marBottom w:val="0"/>
      <w:divBdr>
        <w:top w:val="none" w:sz="0" w:space="0" w:color="auto"/>
        <w:left w:val="none" w:sz="0" w:space="0" w:color="auto"/>
        <w:bottom w:val="none" w:sz="0" w:space="0" w:color="auto"/>
        <w:right w:val="none" w:sz="0" w:space="0" w:color="auto"/>
      </w:divBdr>
    </w:div>
    <w:div w:id="2071493394">
      <w:bodyDiv w:val="1"/>
      <w:marLeft w:val="0"/>
      <w:marRight w:val="0"/>
      <w:marTop w:val="0"/>
      <w:marBottom w:val="0"/>
      <w:divBdr>
        <w:top w:val="none" w:sz="0" w:space="0" w:color="auto"/>
        <w:left w:val="none" w:sz="0" w:space="0" w:color="auto"/>
        <w:bottom w:val="none" w:sz="0" w:space="0" w:color="auto"/>
        <w:right w:val="none" w:sz="0" w:space="0" w:color="auto"/>
      </w:divBdr>
    </w:div>
    <w:div w:id="2071537098">
      <w:bodyDiv w:val="1"/>
      <w:marLeft w:val="0"/>
      <w:marRight w:val="0"/>
      <w:marTop w:val="0"/>
      <w:marBottom w:val="0"/>
      <w:divBdr>
        <w:top w:val="none" w:sz="0" w:space="0" w:color="auto"/>
        <w:left w:val="none" w:sz="0" w:space="0" w:color="auto"/>
        <w:bottom w:val="none" w:sz="0" w:space="0" w:color="auto"/>
        <w:right w:val="none" w:sz="0" w:space="0" w:color="auto"/>
      </w:divBdr>
    </w:div>
    <w:div w:id="2071726488">
      <w:bodyDiv w:val="1"/>
      <w:marLeft w:val="0"/>
      <w:marRight w:val="0"/>
      <w:marTop w:val="0"/>
      <w:marBottom w:val="0"/>
      <w:divBdr>
        <w:top w:val="none" w:sz="0" w:space="0" w:color="auto"/>
        <w:left w:val="none" w:sz="0" w:space="0" w:color="auto"/>
        <w:bottom w:val="none" w:sz="0" w:space="0" w:color="auto"/>
        <w:right w:val="none" w:sz="0" w:space="0" w:color="auto"/>
      </w:divBdr>
    </w:div>
    <w:div w:id="2073043766">
      <w:bodyDiv w:val="1"/>
      <w:marLeft w:val="0"/>
      <w:marRight w:val="0"/>
      <w:marTop w:val="0"/>
      <w:marBottom w:val="0"/>
      <w:divBdr>
        <w:top w:val="none" w:sz="0" w:space="0" w:color="auto"/>
        <w:left w:val="none" w:sz="0" w:space="0" w:color="auto"/>
        <w:bottom w:val="none" w:sz="0" w:space="0" w:color="auto"/>
        <w:right w:val="none" w:sz="0" w:space="0" w:color="auto"/>
      </w:divBdr>
    </w:div>
    <w:div w:id="2073045425">
      <w:bodyDiv w:val="1"/>
      <w:marLeft w:val="0"/>
      <w:marRight w:val="0"/>
      <w:marTop w:val="0"/>
      <w:marBottom w:val="0"/>
      <w:divBdr>
        <w:top w:val="none" w:sz="0" w:space="0" w:color="auto"/>
        <w:left w:val="none" w:sz="0" w:space="0" w:color="auto"/>
        <w:bottom w:val="none" w:sz="0" w:space="0" w:color="auto"/>
        <w:right w:val="none" w:sz="0" w:space="0" w:color="auto"/>
      </w:divBdr>
    </w:div>
    <w:div w:id="2073961747">
      <w:bodyDiv w:val="1"/>
      <w:marLeft w:val="0"/>
      <w:marRight w:val="0"/>
      <w:marTop w:val="0"/>
      <w:marBottom w:val="0"/>
      <w:divBdr>
        <w:top w:val="none" w:sz="0" w:space="0" w:color="auto"/>
        <w:left w:val="none" w:sz="0" w:space="0" w:color="auto"/>
        <w:bottom w:val="none" w:sz="0" w:space="0" w:color="auto"/>
        <w:right w:val="none" w:sz="0" w:space="0" w:color="auto"/>
      </w:divBdr>
    </w:div>
    <w:div w:id="2074959336">
      <w:bodyDiv w:val="1"/>
      <w:marLeft w:val="0"/>
      <w:marRight w:val="0"/>
      <w:marTop w:val="0"/>
      <w:marBottom w:val="0"/>
      <w:divBdr>
        <w:top w:val="none" w:sz="0" w:space="0" w:color="auto"/>
        <w:left w:val="none" w:sz="0" w:space="0" w:color="auto"/>
        <w:bottom w:val="none" w:sz="0" w:space="0" w:color="auto"/>
        <w:right w:val="none" w:sz="0" w:space="0" w:color="auto"/>
      </w:divBdr>
    </w:div>
    <w:div w:id="2075197627">
      <w:bodyDiv w:val="1"/>
      <w:marLeft w:val="0"/>
      <w:marRight w:val="0"/>
      <w:marTop w:val="0"/>
      <w:marBottom w:val="0"/>
      <w:divBdr>
        <w:top w:val="none" w:sz="0" w:space="0" w:color="auto"/>
        <w:left w:val="none" w:sz="0" w:space="0" w:color="auto"/>
        <w:bottom w:val="none" w:sz="0" w:space="0" w:color="auto"/>
        <w:right w:val="none" w:sz="0" w:space="0" w:color="auto"/>
      </w:divBdr>
    </w:div>
    <w:div w:id="2075277905">
      <w:bodyDiv w:val="1"/>
      <w:marLeft w:val="0"/>
      <w:marRight w:val="0"/>
      <w:marTop w:val="0"/>
      <w:marBottom w:val="0"/>
      <w:divBdr>
        <w:top w:val="none" w:sz="0" w:space="0" w:color="auto"/>
        <w:left w:val="none" w:sz="0" w:space="0" w:color="auto"/>
        <w:bottom w:val="none" w:sz="0" w:space="0" w:color="auto"/>
        <w:right w:val="none" w:sz="0" w:space="0" w:color="auto"/>
      </w:divBdr>
    </w:div>
    <w:div w:id="2075539159">
      <w:bodyDiv w:val="1"/>
      <w:marLeft w:val="0"/>
      <w:marRight w:val="0"/>
      <w:marTop w:val="0"/>
      <w:marBottom w:val="0"/>
      <w:divBdr>
        <w:top w:val="none" w:sz="0" w:space="0" w:color="auto"/>
        <w:left w:val="none" w:sz="0" w:space="0" w:color="auto"/>
        <w:bottom w:val="none" w:sz="0" w:space="0" w:color="auto"/>
        <w:right w:val="none" w:sz="0" w:space="0" w:color="auto"/>
      </w:divBdr>
    </w:div>
    <w:div w:id="2075931891">
      <w:bodyDiv w:val="1"/>
      <w:marLeft w:val="0"/>
      <w:marRight w:val="0"/>
      <w:marTop w:val="0"/>
      <w:marBottom w:val="0"/>
      <w:divBdr>
        <w:top w:val="none" w:sz="0" w:space="0" w:color="auto"/>
        <w:left w:val="none" w:sz="0" w:space="0" w:color="auto"/>
        <w:bottom w:val="none" w:sz="0" w:space="0" w:color="auto"/>
        <w:right w:val="none" w:sz="0" w:space="0" w:color="auto"/>
      </w:divBdr>
    </w:div>
    <w:div w:id="2076122775">
      <w:bodyDiv w:val="1"/>
      <w:marLeft w:val="0"/>
      <w:marRight w:val="0"/>
      <w:marTop w:val="0"/>
      <w:marBottom w:val="0"/>
      <w:divBdr>
        <w:top w:val="none" w:sz="0" w:space="0" w:color="auto"/>
        <w:left w:val="none" w:sz="0" w:space="0" w:color="auto"/>
        <w:bottom w:val="none" w:sz="0" w:space="0" w:color="auto"/>
        <w:right w:val="none" w:sz="0" w:space="0" w:color="auto"/>
      </w:divBdr>
    </w:div>
    <w:div w:id="2076203583">
      <w:bodyDiv w:val="1"/>
      <w:marLeft w:val="0"/>
      <w:marRight w:val="0"/>
      <w:marTop w:val="0"/>
      <w:marBottom w:val="0"/>
      <w:divBdr>
        <w:top w:val="none" w:sz="0" w:space="0" w:color="auto"/>
        <w:left w:val="none" w:sz="0" w:space="0" w:color="auto"/>
        <w:bottom w:val="none" w:sz="0" w:space="0" w:color="auto"/>
        <w:right w:val="none" w:sz="0" w:space="0" w:color="auto"/>
      </w:divBdr>
    </w:div>
    <w:div w:id="2076387520">
      <w:bodyDiv w:val="1"/>
      <w:marLeft w:val="0"/>
      <w:marRight w:val="0"/>
      <w:marTop w:val="0"/>
      <w:marBottom w:val="0"/>
      <w:divBdr>
        <w:top w:val="none" w:sz="0" w:space="0" w:color="auto"/>
        <w:left w:val="none" w:sz="0" w:space="0" w:color="auto"/>
        <w:bottom w:val="none" w:sz="0" w:space="0" w:color="auto"/>
        <w:right w:val="none" w:sz="0" w:space="0" w:color="auto"/>
      </w:divBdr>
    </w:div>
    <w:div w:id="2076660790">
      <w:bodyDiv w:val="1"/>
      <w:marLeft w:val="0"/>
      <w:marRight w:val="0"/>
      <w:marTop w:val="0"/>
      <w:marBottom w:val="0"/>
      <w:divBdr>
        <w:top w:val="none" w:sz="0" w:space="0" w:color="auto"/>
        <w:left w:val="none" w:sz="0" w:space="0" w:color="auto"/>
        <w:bottom w:val="none" w:sz="0" w:space="0" w:color="auto"/>
        <w:right w:val="none" w:sz="0" w:space="0" w:color="auto"/>
      </w:divBdr>
    </w:div>
    <w:div w:id="2077119115">
      <w:bodyDiv w:val="1"/>
      <w:marLeft w:val="0"/>
      <w:marRight w:val="0"/>
      <w:marTop w:val="0"/>
      <w:marBottom w:val="0"/>
      <w:divBdr>
        <w:top w:val="none" w:sz="0" w:space="0" w:color="auto"/>
        <w:left w:val="none" w:sz="0" w:space="0" w:color="auto"/>
        <w:bottom w:val="none" w:sz="0" w:space="0" w:color="auto"/>
        <w:right w:val="none" w:sz="0" w:space="0" w:color="auto"/>
      </w:divBdr>
    </w:div>
    <w:div w:id="2077119959">
      <w:bodyDiv w:val="1"/>
      <w:marLeft w:val="0"/>
      <w:marRight w:val="0"/>
      <w:marTop w:val="0"/>
      <w:marBottom w:val="0"/>
      <w:divBdr>
        <w:top w:val="none" w:sz="0" w:space="0" w:color="auto"/>
        <w:left w:val="none" w:sz="0" w:space="0" w:color="auto"/>
        <w:bottom w:val="none" w:sz="0" w:space="0" w:color="auto"/>
        <w:right w:val="none" w:sz="0" w:space="0" w:color="auto"/>
      </w:divBdr>
    </w:div>
    <w:div w:id="2077363615">
      <w:bodyDiv w:val="1"/>
      <w:marLeft w:val="0"/>
      <w:marRight w:val="0"/>
      <w:marTop w:val="0"/>
      <w:marBottom w:val="0"/>
      <w:divBdr>
        <w:top w:val="none" w:sz="0" w:space="0" w:color="auto"/>
        <w:left w:val="none" w:sz="0" w:space="0" w:color="auto"/>
        <w:bottom w:val="none" w:sz="0" w:space="0" w:color="auto"/>
        <w:right w:val="none" w:sz="0" w:space="0" w:color="auto"/>
      </w:divBdr>
    </w:div>
    <w:div w:id="2077778881">
      <w:bodyDiv w:val="1"/>
      <w:marLeft w:val="0"/>
      <w:marRight w:val="0"/>
      <w:marTop w:val="0"/>
      <w:marBottom w:val="0"/>
      <w:divBdr>
        <w:top w:val="none" w:sz="0" w:space="0" w:color="auto"/>
        <w:left w:val="none" w:sz="0" w:space="0" w:color="auto"/>
        <w:bottom w:val="none" w:sz="0" w:space="0" w:color="auto"/>
        <w:right w:val="none" w:sz="0" w:space="0" w:color="auto"/>
      </w:divBdr>
    </w:div>
    <w:div w:id="2078477141">
      <w:bodyDiv w:val="1"/>
      <w:marLeft w:val="0"/>
      <w:marRight w:val="0"/>
      <w:marTop w:val="0"/>
      <w:marBottom w:val="0"/>
      <w:divBdr>
        <w:top w:val="none" w:sz="0" w:space="0" w:color="auto"/>
        <w:left w:val="none" w:sz="0" w:space="0" w:color="auto"/>
        <w:bottom w:val="none" w:sz="0" w:space="0" w:color="auto"/>
        <w:right w:val="none" w:sz="0" w:space="0" w:color="auto"/>
      </w:divBdr>
    </w:div>
    <w:div w:id="2078741713">
      <w:bodyDiv w:val="1"/>
      <w:marLeft w:val="0"/>
      <w:marRight w:val="0"/>
      <w:marTop w:val="0"/>
      <w:marBottom w:val="0"/>
      <w:divBdr>
        <w:top w:val="none" w:sz="0" w:space="0" w:color="auto"/>
        <w:left w:val="none" w:sz="0" w:space="0" w:color="auto"/>
        <w:bottom w:val="none" w:sz="0" w:space="0" w:color="auto"/>
        <w:right w:val="none" w:sz="0" w:space="0" w:color="auto"/>
      </w:divBdr>
    </w:div>
    <w:div w:id="2079329342">
      <w:bodyDiv w:val="1"/>
      <w:marLeft w:val="0"/>
      <w:marRight w:val="0"/>
      <w:marTop w:val="0"/>
      <w:marBottom w:val="0"/>
      <w:divBdr>
        <w:top w:val="none" w:sz="0" w:space="0" w:color="auto"/>
        <w:left w:val="none" w:sz="0" w:space="0" w:color="auto"/>
        <w:bottom w:val="none" w:sz="0" w:space="0" w:color="auto"/>
        <w:right w:val="none" w:sz="0" w:space="0" w:color="auto"/>
      </w:divBdr>
    </w:div>
    <w:div w:id="2079549831">
      <w:bodyDiv w:val="1"/>
      <w:marLeft w:val="0"/>
      <w:marRight w:val="0"/>
      <w:marTop w:val="0"/>
      <w:marBottom w:val="0"/>
      <w:divBdr>
        <w:top w:val="none" w:sz="0" w:space="0" w:color="auto"/>
        <w:left w:val="none" w:sz="0" w:space="0" w:color="auto"/>
        <w:bottom w:val="none" w:sz="0" w:space="0" w:color="auto"/>
        <w:right w:val="none" w:sz="0" w:space="0" w:color="auto"/>
      </w:divBdr>
    </w:div>
    <w:div w:id="2079670660">
      <w:bodyDiv w:val="1"/>
      <w:marLeft w:val="0"/>
      <w:marRight w:val="0"/>
      <w:marTop w:val="0"/>
      <w:marBottom w:val="0"/>
      <w:divBdr>
        <w:top w:val="none" w:sz="0" w:space="0" w:color="auto"/>
        <w:left w:val="none" w:sz="0" w:space="0" w:color="auto"/>
        <w:bottom w:val="none" w:sz="0" w:space="0" w:color="auto"/>
        <w:right w:val="none" w:sz="0" w:space="0" w:color="auto"/>
      </w:divBdr>
    </w:div>
    <w:div w:id="2079742737">
      <w:bodyDiv w:val="1"/>
      <w:marLeft w:val="0"/>
      <w:marRight w:val="0"/>
      <w:marTop w:val="0"/>
      <w:marBottom w:val="0"/>
      <w:divBdr>
        <w:top w:val="none" w:sz="0" w:space="0" w:color="auto"/>
        <w:left w:val="none" w:sz="0" w:space="0" w:color="auto"/>
        <w:bottom w:val="none" w:sz="0" w:space="0" w:color="auto"/>
        <w:right w:val="none" w:sz="0" w:space="0" w:color="auto"/>
      </w:divBdr>
    </w:div>
    <w:div w:id="2081244790">
      <w:bodyDiv w:val="1"/>
      <w:marLeft w:val="0"/>
      <w:marRight w:val="0"/>
      <w:marTop w:val="0"/>
      <w:marBottom w:val="0"/>
      <w:divBdr>
        <w:top w:val="none" w:sz="0" w:space="0" w:color="auto"/>
        <w:left w:val="none" w:sz="0" w:space="0" w:color="auto"/>
        <w:bottom w:val="none" w:sz="0" w:space="0" w:color="auto"/>
        <w:right w:val="none" w:sz="0" w:space="0" w:color="auto"/>
      </w:divBdr>
    </w:div>
    <w:div w:id="2081249808">
      <w:bodyDiv w:val="1"/>
      <w:marLeft w:val="0"/>
      <w:marRight w:val="0"/>
      <w:marTop w:val="0"/>
      <w:marBottom w:val="0"/>
      <w:divBdr>
        <w:top w:val="none" w:sz="0" w:space="0" w:color="auto"/>
        <w:left w:val="none" w:sz="0" w:space="0" w:color="auto"/>
        <w:bottom w:val="none" w:sz="0" w:space="0" w:color="auto"/>
        <w:right w:val="none" w:sz="0" w:space="0" w:color="auto"/>
      </w:divBdr>
    </w:div>
    <w:div w:id="2081780231">
      <w:bodyDiv w:val="1"/>
      <w:marLeft w:val="0"/>
      <w:marRight w:val="0"/>
      <w:marTop w:val="0"/>
      <w:marBottom w:val="0"/>
      <w:divBdr>
        <w:top w:val="none" w:sz="0" w:space="0" w:color="auto"/>
        <w:left w:val="none" w:sz="0" w:space="0" w:color="auto"/>
        <w:bottom w:val="none" w:sz="0" w:space="0" w:color="auto"/>
        <w:right w:val="none" w:sz="0" w:space="0" w:color="auto"/>
      </w:divBdr>
    </w:div>
    <w:div w:id="2081906127">
      <w:bodyDiv w:val="1"/>
      <w:marLeft w:val="0"/>
      <w:marRight w:val="0"/>
      <w:marTop w:val="0"/>
      <w:marBottom w:val="0"/>
      <w:divBdr>
        <w:top w:val="none" w:sz="0" w:space="0" w:color="auto"/>
        <w:left w:val="none" w:sz="0" w:space="0" w:color="auto"/>
        <w:bottom w:val="none" w:sz="0" w:space="0" w:color="auto"/>
        <w:right w:val="none" w:sz="0" w:space="0" w:color="auto"/>
      </w:divBdr>
    </w:div>
    <w:div w:id="2081974776">
      <w:bodyDiv w:val="1"/>
      <w:marLeft w:val="0"/>
      <w:marRight w:val="0"/>
      <w:marTop w:val="0"/>
      <w:marBottom w:val="0"/>
      <w:divBdr>
        <w:top w:val="none" w:sz="0" w:space="0" w:color="auto"/>
        <w:left w:val="none" w:sz="0" w:space="0" w:color="auto"/>
        <w:bottom w:val="none" w:sz="0" w:space="0" w:color="auto"/>
        <w:right w:val="none" w:sz="0" w:space="0" w:color="auto"/>
      </w:divBdr>
    </w:div>
    <w:div w:id="2082830592">
      <w:bodyDiv w:val="1"/>
      <w:marLeft w:val="0"/>
      <w:marRight w:val="0"/>
      <w:marTop w:val="0"/>
      <w:marBottom w:val="0"/>
      <w:divBdr>
        <w:top w:val="none" w:sz="0" w:space="0" w:color="auto"/>
        <w:left w:val="none" w:sz="0" w:space="0" w:color="auto"/>
        <w:bottom w:val="none" w:sz="0" w:space="0" w:color="auto"/>
        <w:right w:val="none" w:sz="0" w:space="0" w:color="auto"/>
      </w:divBdr>
    </w:div>
    <w:div w:id="2083021981">
      <w:bodyDiv w:val="1"/>
      <w:marLeft w:val="0"/>
      <w:marRight w:val="0"/>
      <w:marTop w:val="0"/>
      <w:marBottom w:val="0"/>
      <w:divBdr>
        <w:top w:val="none" w:sz="0" w:space="0" w:color="auto"/>
        <w:left w:val="none" w:sz="0" w:space="0" w:color="auto"/>
        <w:bottom w:val="none" w:sz="0" w:space="0" w:color="auto"/>
        <w:right w:val="none" w:sz="0" w:space="0" w:color="auto"/>
      </w:divBdr>
    </w:div>
    <w:div w:id="2083134763">
      <w:bodyDiv w:val="1"/>
      <w:marLeft w:val="0"/>
      <w:marRight w:val="0"/>
      <w:marTop w:val="0"/>
      <w:marBottom w:val="0"/>
      <w:divBdr>
        <w:top w:val="none" w:sz="0" w:space="0" w:color="auto"/>
        <w:left w:val="none" w:sz="0" w:space="0" w:color="auto"/>
        <w:bottom w:val="none" w:sz="0" w:space="0" w:color="auto"/>
        <w:right w:val="none" w:sz="0" w:space="0" w:color="auto"/>
      </w:divBdr>
    </w:div>
    <w:div w:id="2083138213">
      <w:bodyDiv w:val="1"/>
      <w:marLeft w:val="0"/>
      <w:marRight w:val="0"/>
      <w:marTop w:val="0"/>
      <w:marBottom w:val="0"/>
      <w:divBdr>
        <w:top w:val="none" w:sz="0" w:space="0" w:color="auto"/>
        <w:left w:val="none" w:sz="0" w:space="0" w:color="auto"/>
        <w:bottom w:val="none" w:sz="0" w:space="0" w:color="auto"/>
        <w:right w:val="none" w:sz="0" w:space="0" w:color="auto"/>
      </w:divBdr>
    </w:div>
    <w:div w:id="2084523455">
      <w:bodyDiv w:val="1"/>
      <w:marLeft w:val="0"/>
      <w:marRight w:val="0"/>
      <w:marTop w:val="0"/>
      <w:marBottom w:val="0"/>
      <w:divBdr>
        <w:top w:val="none" w:sz="0" w:space="0" w:color="auto"/>
        <w:left w:val="none" w:sz="0" w:space="0" w:color="auto"/>
        <w:bottom w:val="none" w:sz="0" w:space="0" w:color="auto"/>
        <w:right w:val="none" w:sz="0" w:space="0" w:color="auto"/>
      </w:divBdr>
    </w:div>
    <w:div w:id="2085449286">
      <w:bodyDiv w:val="1"/>
      <w:marLeft w:val="0"/>
      <w:marRight w:val="0"/>
      <w:marTop w:val="0"/>
      <w:marBottom w:val="0"/>
      <w:divBdr>
        <w:top w:val="none" w:sz="0" w:space="0" w:color="auto"/>
        <w:left w:val="none" w:sz="0" w:space="0" w:color="auto"/>
        <w:bottom w:val="none" w:sz="0" w:space="0" w:color="auto"/>
        <w:right w:val="none" w:sz="0" w:space="0" w:color="auto"/>
      </w:divBdr>
    </w:div>
    <w:div w:id="2085640558">
      <w:bodyDiv w:val="1"/>
      <w:marLeft w:val="0"/>
      <w:marRight w:val="0"/>
      <w:marTop w:val="0"/>
      <w:marBottom w:val="0"/>
      <w:divBdr>
        <w:top w:val="none" w:sz="0" w:space="0" w:color="auto"/>
        <w:left w:val="none" w:sz="0" w:space="0" w:color="auto"/>
        <w:bottom w:val="none" w:sz="0" w:space="0" w:color="auto"/>
        <w:right w:val="none" w:sz="0" w:space="0" w:color="auto"/>
      </w:divBdr>
    </w:div>
    <w:div w:id="2085949933">
      <w:bodyDiv w:val="1"/>
      <w:marLeft w:val="0"/>
      <w:marRight w:val="0"/>
      <w:marTop w:val="0"/>
      <w:marBottom w:val="0"/>
      <w:divBdr>
        <w:top w:val="none" w:sz="0" w:space="0" w:color="auto"/>
        <w:left w:val="none" w:sz="0" w:space="0" w:color="auto"/>
        <w:bottom w:val="none" w:sz="0" w:space="0" w:color="auto"/>
        <w:right w:val="none" w:sz="0" w:space="0" w:color="auto"/>
      </w:divBdr>
    </w:div>
    <w:div w:id="2086031400">
      <w:bodyDiv w:val="1"/>
      <w:marLeft w:val="0"/>
      <w:marRight w:val="0"/>
      <w:marTop w:val="0"/>
      <w:marBottom w:val="0"/>
      <w:divBdr>
        <w:top w:val="none" w:sz="0" w:space="0" w:color="auto"/>
        <w:left w:val="none" w:sz="0" w:space="0" w:color="auto"/>
        <w:bottom w:val="none" w:sz="0" w:space="0" w:color="auto"/>
        <w:right w:val="none" w:sz="0" w:space="0" w:color="auto"/>
      </w:divBdr>
    </w:div>
    <w:div w:id="2086683478">
      <w:bodyDiv w:val="1"/>
      <w:marLeft w:val="0"/>
      <w:marRight w:val="0"/>
      <w:marTop w:val="0"/>
      <w:marBottom w:val="0"/>
      <w:divBdr>
        <w:top w:val="none" w:sz="0" w:space="0" w:color="auto"/>
        <w:left w:val="none" w:sz="0" w:space="0" w:color="auto"/>
        <w:bottom w:val="none" w:sz="0" w:space="0" w:color="auto"/>
        <w:right w:val="none" w:sz="0" w:space="0" w:color="auto"/>
      </w:divBdr>
    </w:div>
    <w:div w:id="2086757001">
      <w:bodyDiv w:val="1"/>
      <w:marLeft w:val="0"/>
      <w:marRight w:val="0"/>
      <w:marTop w:val="0"/>
      <w:marBottom w:val="0"/>
      <w:divBdr>
        <w:top w:val="none" w:sz="0" w:space="0" w:color="auto"/>
        <w:left w:val="none" w:sz="0" w:space="0" w:color="auto"/>
        <w:bottom w:val="none" w:sz="0" w:space="0" w:color="auto"/>
        <w:right w:val="none" w:sz="0" w:space="0" w:color="auto"/>
      </w:divBdr>
    </w:div>
    <w:div w:id="2087847009">
      <w:bodyDiv w:val="1"/>
      <w:marLeft w:val="0"/>
      <w:marRight w:val="0"/>
      <w:marTop w:val="0"/>
      <w:marBottom w:val="0"/>
      <w:divBdr>
        <w:top w:val="none" w:sz="0" w:space="0" w:color="auto"/>
        <w:left w:val="none" w:sz="0" w:space="0" w:color="auto"/>
        <w:bottom w:val="none" w:sz="0" w:space="0" w:color="auto"/>
        <w:right w:val="none" w:sz="0" w:space="0" w:color="auto"/>
      </w:divBdr>
    </w:div>
    <w:div w:id="2088460301">
      <w:bodyDiv w:val="1"/>
      <w:marLeft w:val="0"/>
      <w:marRight w:val="0"/>
      <w:marTop w:val="0"/>
      <w:marBottom w:val="0"/>
      <w:divBdr>
        <w:top w:val="none" w:sz="0" w:space="0" w:color="auto"/>
        <w:left w:val="none" w:sz="0" w:space="0" w:color="auto"/>
        <w:bottom w:val="none" w:sz="0" w:space="0" w:color="auto"/>
        <w:right w:val="none" w:sz="0" w:space="0" w:color="auto"/>
      </w:divBdr>
    </w:div>
    <w:div w:id="2088576800">
      <w:bodyDiv w:val="1"/>
      <w:marLeft w:val="0"/>
      <w:marRight w:val="0"/>
      <w:marTop w:val="0"/>
      <w:marBottom w:val="0"/>
      <w:divBdr>
        <w:top w:val="none" w:sz="0" w:space="0" w:color="auto"/>
        <w:left w:val="none" w:sz="0" w:space="0" w:color="auto"/>
        <w:bottom w:val="none" w:sz="0" w:space="0" w:color="auto"/>
        <w:right w:val="none" w:sz="0" w:space="0" w:color="auto"/>
      </w:divBdr>
    </w:div>
    <w:div w:id="2088645111">
      <w:bodyDiv w:val="1"/>
      <w:marLeft w:val="0"/>
      <w:marRight w:val="0"/>
      <w:marTop w:val="0"/>
      <w:marBottom w:val="0"/>
      <w:divBdr>
        <w:top w:val="none" w:sz="0" w:space="0" w:color="auto"/>
        <w:left w:val="none" w:sz="0" w:space="0" w:color="auto"/>
        <w:bottom w:val="none" w:sz="0" w:space="0" w:color="auto"/>
        <w:right w:val="none" w:sz="0" w:space="0" w:color="auto"/>
      </w:divBdr>
    </w:div>
    <w:div w:id="2088764400">
      <w:bodyDiv w:val="1"/>
      <w:marLeft w:val="0"/>
      <w:marRight w:val="0"/>
      <w:marTop w:val="0"/>
      <w:marBottom w:val="0"/>
      <w:divBdr>
        <w:top w:val="none" w:sz="0" w:space="0" w:color="auto"/>
        <w:left w:val="none" w:sz="0" w:space="0" w:color="auto"/>
        <w:bottom w:val="none" w:sz="0" w:space="0" w:color="auto"/>
        <w:right w:val="none" w:sz="0" w:space="0" w:color="auto"/>
      </w:divBdr>
    </w:div>
    <w:div w:id="2089184071">
      <w:bodyDiv w:val="1"/>
      <w:marLeft w:val="0"/>
      <w:marRight w:val="0"/>
      <w:marTop w:val="0"/>
      <w:marBottom w:val="0"/>
      <w:divBdr>
        <w:top w:val="none" w:sz="0" w:space="0" w:color="auto"/>
        <w:left w:val="none" w:sz="0" w:space="0" w:color="auto"/>
        <w:bottom w:val="none" w:sz="0" w:space="0" w:color="auto"/>
        <w:right w:val="none" w:sz="0" w:space="0" w:color="auto"/>
      </w:divBdr>
    </w:div>
    <w:div w:id="2089689258">
      <w:bodyDiv w:val="1"/>
      <w:marLeft w:val="0"/>
      <w:marRight w:val="0"/>
      <w:marTop w:val="0"/>
      <w:marBottom w:val="0"/>
      <w:divBdr>
        <w:top w:val="none" w:sz="0" w:space="0" w:color="auto"/>
        <w:left w:val="none" w:sz="0" w:space="0" w:color="auto"/>
        <w:bottom w:val="none" w:sz="0" w:space="0" w:color="auto"/>
        <w:right w:val="none" w:sz="0" w:space="0" w:color="auto"/>
      </w:divBdr>
    </w:div>
    <w:div w:id="2090229562">
      <w:bodyDiv w:val="1"/>
      <w:marLeft w:val="0"/>
      <w:marRight w:val="0"/>
      <w:marTop w:val="0"/>
      <w:marBottom w:val="0"/>
      <w:divBdr>
        <w:top w:val="none" w:sz="0" w:space="0" w:color="auto"/>
        <w:left w:val="none" w:sz="0" w:space="0" w:color="auto"/>
        <w:bottom w:val="none" w:sz="0" w:space="0" w:color="auto"/>
        <w:right w:val="none" w:sz="0" w:space="0" w:color="auto"/>
      </w:divBdr>
    </w:div>
    <w:div w:id="2090344320">
      <w:bodyDiv w:val="1"/>
      <w:marLeft w:val="0"/>
      <w:marRight w:val="0"/>
      <w:marTop w:val="0"/>
      <w:marBottom w:val="0"/>
      <w:divBdr>
        <w:top w:val="none" w:sz="0" w:space="0" w:color="auto"/>
        <w:left w:val="none" w:sz="0" w:space="0" w:color="auto"/>
        <w:bottom w:val="none" w:sz="0" w:space="0" w:color="auto"/>
        <w:right w:val="none" w:sz="0" w:space="0" w:color="auto"/>
      </w:divBdr>
    </w:div>
    <w:div w:id="2090494718">
      <w:bodyDiv w:val="1"/>
      <w:marLeft w:val="0"/>
      <w:marRight w:val="0"/>
      <w:marTop w:val="0"/>
      <w:marBottom w:val="0"/>
      <w:divBdr>
        <w:top w:val="none" w:sz="0" w:space="0" w:color="auto"/>
        <w:left w:val="none" w:sz="0" w:space="0" w:color="auto"/>
        <w:bottom w:val="none" w:sz="0" w:space="0" w:color="auto"/>
        <w:right w:val="none" w:sz="0" w:space="0" w:color="auto"/>
      </w:divBdr>
    </w:div>
    <w:div w:id="2090537613">
      <w:bodyDiv w:val="1"/>
      <w:marLeft w:val="0"/>
      <w:marRight w:val="0"/>
      <w:marTop w:val="0"/>
      <w:marBottom w:val="0"/>
      <w:divBdr>
        <w:top w:val="none" w:sz="0" w:space="0" w:color="auto"/>
        <w:left w:val="none" w:sz="0" w:space="0" w:color="auto"/>
        <w:bottom w:val="none" w:sz="0" w:space="0" w:color="auto"/>
        <w:right w:val="none" w:sz="0" w:space="0" w:color="auto"/>
      </w:divBdr>
    </w:div>
    <w:div w:id="2091074791">
      <w:bodyDiv w:val="1"/>
      <w:marLeft w:val="0"/>
      <w:marRight w:val="0"/>
      <w:marTop w:val="0"/>
      <w:marBottom w:val="0"/>
      <w:divBdr>
        <w:top w:val="none" w:sz="0" w:space="0" w:color="auto"/>
        <w:left w:val="none" w:sz="0" w:space="0" w:color="auto"/>
        <w:bottom w:val="none" w:sz="0" w:space="0" w:color="auto"/>
        <w:right w:val="none" w:sz="0" w:space="0" w:color="auto"/>
      </w:divBdr>
    </w:div>
    <w:div w:id="2091341329">
      <w:bodyDiv w:val="1"/>
      <w:marLeft w:val="0"/>
      <w:marRight w:val="0"/>
      <w:marTop w:val="0"/>
      <w:marBottom w:val="0"/>
      <w:divBdr>
        <w:top w:val="none" w:sz="0" w:space="0" w:color="auto"/>
        <w:left w:val="none" w:sz="0" w:space="0" w:color="auto"/>
        <w:bottom w:val="none" w:sz="0" w:space="0" w:color="auto"/>
        <w:right w:val="none" w:sz="0" w:space="0" w:color="auto"/>
      </w:divBdr>
    </w:div>
    <w:div w:id="2091347257">
      <w:bodyDiv w:val="1"/>
      <w:marLeft w:val="0"/>
      <w:marRight w:val="0"/>
      <w:marTop w:val="0"/>
      <w:marBottom w:val="0"/>
      <w:divBdr>
        <w:top w:val="none" w:sz="0" w:space="0" w:color="auto"/>
        <w:left w:val="none" w:sz="0" w:space="0" w:color="auto"/>
        <w:bottom w:val="none" w:sz="0" w:space="0" w:color="auto"/>
        <w:right w:val="none" w:sz="0" w:space="0" w:color="auto"/>
      </w:divBdr>
    </w:div>
    <w:div w:id="2091658520">
      <w:bodyDiv w:val="1"/>
      <w:marLeft w:val="0"/>
      <w:marRight w:val="0"/>
      <w:marTop w:val="0"/>
      <w:marBottom w:val="0"/>
      <w:divBdr>
        <w:top w:val="none" w:sz="0" w:space="0" w:color="auto"/>
        <w:left w:val="none" w:sz="0" w:space="0" w:color="auto"/>
        <w:bottom w:val="none" w:sz="0" w:space="0" w:color="auto"/>
        <w:right w:val="none" w:sz="0" w:space="0" w:color="auto"/>
      </w:divBdr>
    </w:div>
    <w:div w:id="2092310376">
      <w:bodyDiv w:val="1"/>
      <w:marLeft w:val="0"/>
      <w:marRight w:val="0"/>
      <w:marTop w:val="0"/>
      <w:marBottom w:val="0"/>
      <w:divBdr>
        <w:top w:val="none" w:sz="0" w:space="0" w:color="auto"/>
        <w:left w:val="none" w:sz="0" w:space="0" w:color="auto"/>
        <w:bottom w:val="none" w:sz="0" w:space="0" w:color="auto"/>
        <w:right w:val="none" w:sz="0" w:space="0" w:color="auto"/>
      </w:divBdr>
    </w:div>
    <w:div w:id="2092464654">
      <w:bodyDiv w:val="1"/>
      <w:marLeft w:val="0"/>
      <w:marRight w:val="0"/>
      <w:marTop w:val="0"/>
      <w:marBottom w:val="0"/>
      <w:divBdr>
        <w:top w:val="none" w:sz="0" w:space="0" w:color="auto"/>
        <w:left w:val="none" w:sz="0" w:space="0" w:color="auto"/>
        <w:bottom w:val="none" w:sz="0" w:space="0" w:color="auto"/>
        <w:right w:val="none" w:sz="0" w:space="0" w:color="auto"/>
      </w:divBdr>
    </w:div>
    <w:div w:id="2092578281">
      <w:bodyDiv w:val="1"/>
      <w:marLeft w:val="0"/>
      <w:marRight w:val="0"/>
      <w:marTop w:val="0"/>
      <w:marBottom w:val="0"/>
      <w:divBdr>
        <w:top w:val="none" w:sz="0" w:space="0" w:color="auto"/>
        <w:left w:val="none" w:sz="0" w:space="0" w:color="auto"/>
        <w:bottom w:val="none" w:sz="0" w:space="0" w:color="auto"/>
        <w:right w:val="none" w:sz="0" w:space="0" w:color="auto"/>
      </w:divBdr>
    </w:div>
    <w:div w:id="2092655325">
      <w:bodyDiv w:val="1"/>
      <w:marLeft w:val="0"/>
      <w:marRight w:val="0"/>
      <w:marTop w:val="0"/>
      <w:marBottom w:val="0"/>
      <w:divBdr>
        <w:top w:val="none" w:sz="0" w:space="0" w:color="auto"/>
        <w:left w:val="none" w:sz="0" w:space="0" w:color="auto"/>
        <w:bottom w:val="none" w:sz="0" w:space="0" w:color="auto"/>
        <w:right w:val="none" w:sz="0" w:space="0" w:color="auto"/>
      </w:divBdr>
    </w:div>
    <w:div w:id="2092850535">
      <w:bodyDiv w:val="1"/>
      <w:marLeft w:val="0"/>
      <w:marRight w:val="0"/>
      <w:marTop w:val="0"/>
      <w:marBottom w:val="0"/>
      <w:divBdr>
        <w:top w:val="none" w:sz="0" w:space="0" w:color="auto"/>
        <w:left w:val="none" w:sz="0" w:space="0" w:color="auto"/>
        <w:bottom w:val="none" w:sz="0" w:space="0" w:color="auto"/>
        <w:right w:val="none" w:sz="0" w:space="0" w:color="auto"/>
      </w:divBdr>
    </w:div>
    <w:div w:id="2093042991">
      <w:bodyDiv w:val="1"/>
      <w:marLeft w:val="0"/>
      <w:marRight w:val="0"/>
      <w:marTop w:val="0"/>
      <w:marBottom w:val="0"/>
      <w:divBdr>
        <w:top w:val="none" w:sz="0" w:space="0" w:color="auto"/>
        <w:left w:val="none" w:sz="0" w:space="0" w:color="auto"/>
        <w:bottom w:val="none" w:sz="0" w:space="0" w:color="auto"/>
        <w:right w:val="none" w:sz="0" w:space="0" w:color="auto"/>
      </w:divBdr>
    </w:div>
    <w:div w:id="2094013183">
      <w:bodyDiv w:val="1"/>
      <w:marLeft w:val="0"/>
      <w:marRight w:val="0"/>
      <w:marTop w:val="0"/>
      <w:marBottom w:val="0"/>
      <w:divBdr>
        <w:top w:val="none" w:sz="0" w:space="0" w:color="auto"/>
        <w:left w:val="none" w:sz="0" w:space="0" w:color="auto"/>
        <w:bottom w:val="none" w:sz="0" w:space="0" w:color="auto"/>
        <w:right w:val="none" w:sz="0" w:space="0" w:color="auto"/>
      </w:divBdr>
    </w:div>
    <w:div w:id="2094205642">
      <w:bodyDiv w:val="1"/>
      <w:marLeft w:val="0"/>
      <w:marRight w:val="0"/>
      <w:marTop w:val="0"/>
      <w:marBottom w:val="0"/>
      <w:divBdr>
        <w:top w:val="none" w:sz="0" w:space="0" w:color="auto"/>
        <w:left w:val="none" w:sz="0" w:space="0" w:color="auto"/>
        <w:bottom w:val="none" w:sz="0" w:space="0" w:color="auto"/>
        <w:right w:val="none" w:sz="0" w:space="0" w:color="auto"/>
      </w:divBdr>
    </w:div>
    <w:div w:id="2094280166">
      <w:bodyDiv w:val="1"/>
      <w:marLeft w:val="0"/>
      <w:marRight w:val="0"/>
      <w:marTop w:val="0"/>
      <w:marBottom w:val="0"/>
      <w:divBdr>
        <w:top w:val="none" w:sz="0" w:space="0" w:color="auto"/>
        <w:left w:val="none" w:sz="0" w:space="0" w:color="auto"/>
        <w:bottom w:val="none" w:sz="0" w:space="0" w:color="auto"/>
        <w:right w:val="none" w:sz="0" w:space="0" w:color="auto"/>
      </w:divBdr>
    </w:div>
    <w:div w:id="2094469643">
      <w:bodyDiv w:val="1"/>
      <w:marLeft w:val="0"/>
      <w:marRight w:val="0"/>
      <w:marTop w:val="0"/>
      <w:marBottom w:val="0"/>
      <w:divBdr>
        <w:top w:val="none" w:sz="0" w:space="0" w:color="auto"/>
        <w:left w:val="none" w:sz="0" w:space="0" w:color="auto"/>
        <w:bottom w:val="none" w:sz="0" w:space="0" w:color="auto"/>
        <w:right w:val="none" w:sz="0" w:space="0" w:color="auto"/>
      </w:divBdr>
    </w:div>
    <w:div w:id="2094546610">
      <w:bodyDiv w:val="1"/>
      <w:marLeft w:val="0"/>
      <w:marRight w:val="0"/>
      <w:marTop w:val="0"/>
      <w:marBottom w:val="0"/>
      <w:divBdr>
        <w:top w:val="none" w:sz="0" w:space="0" w:color="auto"/>
        <w:left w:val="none" w:sz="0" w:space="0" w:color="auto"/>
        <w:bottom w:val="none" w:sz="0" w:space="0" w:color="auto"/>
        <w:right w:val="none" w:sz="0" w:space="0" w:color="auto"/>
      </w:divBdr>
    </w:div>
    <w:div w:id="2095080723">
      <w:bodyDiv w:val="1"/>
      <w:marLeft w:val="0"/>
      <w:marRight w:val="0"/>
      <w:marTop w:val="0"/>
      <w:marBottom w:val="0"/>
      <w:divBdr>
        <w:top w:val="none" w:sz="0" w:space="0" w:color="auto"/>
        <w:left w:val="none" w:sz="0" w:space="0" w:color="auto"/>
        <w:bottom w:val="none" w:sz="0" w:space="0" w:color="auto"/>
        <w:right w:val="none" w:sz="0" w:space="0" w:color="auto"/>
      </w:divBdr>
    </w:div>
    <w:div w:id="2095542596">
      <w:bodyDiv w:val="1"/>
      <w:marLeft w:val="0"/>
      <w:marRight w:val="0"/>
      <w:marTop w:val="0"/>
      <w:marBottom w:val="0"/>
      <w:divBdr>
        <w:top w:val="none" w:sz="0" w:space="0" w:color="auto"/>
        <w:left w:val="none" w:sz="0" w:space="0" w:color="auto"/>
        <w:bottom w:val="none" w:sz="0" w:space="0" w:color="auto"/>
        <w:right w:val="none" w:sz="0" w:space="0" w:color="auto"/>
      </w:divBdr>
    </w:div>
    <w:div w:id="2095853965">
      <w:bodyDiv w:val="1"/>
      <w:marLeft w:val="0"/>
      <w:marRight w:val="0"/>
      <w:marTop w:val="0"/>
      <w:marBottom w:val="0"/>
      <w:divBdr>
        <w:top w:val="none" w:sz="0" w:space="0" w:color="auto"/>
        <w:left w:val="none" w:sz="0" w:space="0" w:color="auto"/>
        <w:bottom w:val="none" w:sz="0" w:space="0" w:color="auto"/>
        <w:right w:val="none" w:sz="0" w:space="0" w:color="auto"/>
      </w:divBdr>
    </w:div>
    <w:div w:id="2095934100">
      <w:bodyDiv w:val="1"/>
      <w:marLeft w:val="0"/>
      <w:marRight w:val="0"/>
      <w:marTop w:val="0"/>
      <w:marBottom w:val="0"/>
      <w:divBdr>
        <w:top w:val="none" w:sz="0" w:space="0" w:color="auto"/>
        <w:left w:val="none" w:sz="0" w:space="0" w:color="auto"/>
        <w:bottom w:val="none" w:sz="0" w:space="0" w:color="auto"/>
        <w:right w:val="none" w:sz="0" w:space="0" w:color="auto"/>
      </w:divBdr>
    </w:div>
    <w:div w:id="2095975071">
      <w:bodyDiv w:val="1"/>
      <w:marLeft w:val="0"/>
      <w:marRight w:val="0"/>
      <w:marTop w:val="0"/>
      <w:marBottom w:val="0"/>
      <w:divBdr>
        <w:top w:val="none" w:sz="0" w:space="0" w:color="auto"/>
        <w:left w:val="none" w:sz="0" w:space="0" w:color="auto"/>
        <w:bottom w:val="none" w:sz="0" w:space="0" w:color="auto"/>
        <w:right w:val="none" w:sz="0" w:space="0" w:color="auto"/>
      </w:divBdr>
    </w:div>
    <w:div w:id="2096393209">
      <w:bodyDiv w:val="1"/>
      <w:marLeft w:val="0"/>
      <w:marRight w:val="0"/>
      <w:marTop w:val="0"/>
      <w:marBottom w:val="0"/>
      <w:divBdr>
        <w:top w:val="none" w:sz="0" w:space="0" w:color="auto"/>
        <w:left w:val="none" w:sz="0" w:space="0" w:color="auto"/>
        <w:bottom w:val="none" w:sz="0" w:space="0" w:color="auto"/>
        <w:right w:val="none" w:sz="0" w:space="0" w:color="auto"/>
      </w:divBdr>
    </w:div>
    <w:div w:id="2096826934">
      <w:bodyDiv w:val="1"/>
      <w:marLeft w:val="0"/>
      <w:marRight w:val="0"/>
      <w:marTop w:val="0"/>
      <w:marBottom w:val="0"/>
      <w:divBdr>
        <w:top w:val="none" w:sz="0" w:space="0" w:color="auto"/>
        <w:left w:val="none" w:sz="0" w:space="0" w:color="auto"/>
        <w:bottom w:val="none" w:sz="0" w:space="0" w:color="auto"/>
        <w:right w:val="none" w:sz="0" w:space="0" w:color="auto"/>
      </w:divBdr>
    </w:div>
    <w:div w:id="2096900443">
      <w:bodyDiv w:val="1"/>
      <w:marLeft w:val="0"/>
      <w:marRight w:val="0"/>
      <w:marTop w:val="0"/>
      <w:marBottom w:val="0"/>
      <w:divBdr>
        <w:top w:val="none" w:sz="0" w:space="0" w:color="auto"/>
        <w:left w:val="none" w:sz="0" w:space="0" w:color="auto"/>
        <w:bottom w:val="none" w:sz="0" w:space="0" w:color="auto"/>
        <w:right w:val="none" w:sz="0" w:space="0" w:color="auto"/>
      </w:divBdr>
    </w:div>
    <w:div w:id="2097822211">
      <w:bodyDiv w:val="1"/>
      <w:marLeft w:val="0"/>
      <w:marRight w:val="0"/>
      <w:marTop w:val="0"/>
      <w:marBottom w:val="0"/>
      <w:divBdr>
        <w:top w:val="none" w:sz="0" w:space="0" w:color="auto"/>
        <w:left w:val="none" w:sz="0" w:space="0" w:color="auto"/>
        <w:bottom w:val="none" w:sz="0" w:space="0" w:color="auto"/>
        <w:right w:val="none" w:sz="0" w:space="0" w:color="auto"/>
      </w:divBdr>
    </w:div>
    <w:div w:id="2097944587">
      <w:bodyDiv w:val="1"/>
      <w:marLeft w:val="0"/>
      <w:marRight w:val="0"/>
      <w:marTop w:val="0"/>
      <w:marBottom w:val="0"/>
      <w:divBdr>
        <w:top w:val="none" w:sz="0" w:space="0" w:color="auto"/>
        <w:left w:val="none" w:sz="0" w:space="0" w:color="auto"/>
        <w:bottom w:val="none" w:sz="0" w:space="0" w:color="auto"/>
        <w:right w:val="none" w:sz="0" w:space="0" w:color="auto"/>
      </w:divBdr>
    </w:div>
    <w:div w:id="2098018842">
      <w:bodyDiv w:val="1"/>
      <w:marLeft w:val="0"/>
      <w:marRight w:val="0"/>
      <w:marTop w:val="0"/>
      <w:marBottom w:val="0"/>
      <w:divBdr>
        <w:top w:val="none" w:sz="0" w:space="0" w:color="auto"/>
        <w:left w:val="none" w:sz="0" w:space="0" w:color="auto"/>
        <w:bottom w:val="none" w:sz="0" w:space="0" w:color="auto"/>
        <w:right w:val="none" w:sz="0" w:space="0" w:color="auto"/>
      </w:divBdr>
    </w:div>
    <w:div w:id="2098207465">
      <w:bodyDiv w:val="1"/>
      <w:marLeft w:val="0"/>
      <w:marRight w:val="0"/>
      <w:marTop w:val="0"/>
      <w:marBottom w:val="0"/>
      <w:divBdr>
        <w:top w:val="none" w:sz="0" w:space="0" w:color="auto"/>
        <w:left w:val="none" w:sz="0" w:space="0" w:color="auto"/>
        <w:bottom w:val="none" w:sz="0" w:space="0" w:color="auto"/>
        <w:right w:val="none" w:sz="0" w:space="0" w:color="auto"/>
      </w:divBdr>
    </w:div>
    <w:div w:id="2098792421">
      <w:bodyDiv w:val="1"/>
      <w:marLeft w:val="0"/>
      <w:marRight w:val="0"/>
      <w:marTop w:val="0"/>
      <w:marBottom w:val="0"/>
      <w:divBdr>
        <w:top w:val="none" w:sz="0" w:space="0" w:color="auto"/>
        <w:left w:val="none" w:sz="0" w:space="0" w:color="auto"/>
        <w:bottom w:val="none" w:sz="0" w:space="0" w:color="auto"/>
        <w:right w:val="none" w:sz="0" w:space="0" w:color="auto"/>
      </w:divBdr>
    </w:div>
    <w:div w:id="2098820403">
      <w:bodyDiv w:val="1"/>
      <w:marLeft w:val="0"/>
      <w:marRight w:val="0"/>
      <w:marTop w:val="0"/>
      <w:marBottom w:val="0"/>
      <w:divBdr>
        <w:top w:val="none" w:sz="0" w:space="0" w:color="auto"/>
        <w:left w:val="none" w:sz="0" w:space="0" w:color="auto"/>
        <w:bottom w:val="none" w:sz="0" w:space="0" w:color="auto"/>
        <w:right w:val="none" w:sz="0" w:space="0" w:color="auto"/>
      </w:divBdr>
    </w:div>
    <w:div w:id="2099591129">
      <w:bodyDiv w:val="1"/>
      <w:marLeft w:val="0"/>
      <w:marRight w:val="0"/>
      <w:marTop w:val="0"/>
      <w:marBottom w:val="0"/>
      <w:divBdr>
        <w:top w:val="none" w:sz="0" w:space="0" w:color="auto"/>
        <w:left w:val="none" w:sz="0" w:space="0" w:color="auto"/>
        <w:bottom w:val="none" w:sz="0" w:space="0" w:color="auto"/>
        <w:right w:val="none" w:sz="0" w:space="0" w:color="auto"/>
      </w:divBdr>
    </w:div>
    <w:div w:id="2099667180">
      <w:bodyDiv w:val="1"/>
      <w:marLeft w:val="0"/>
      <w:marRight w:val="0"/>
      <w:marTop w:val="0"/>
      <w:marBottom w:val="0"/>
      <w:divBdr>
        <w:top w:val="none" w:sz="0" w:space="0" w:color="auto"/>
        <w:left w:val="none" w:sz="0" w:space="0" w:color="auto"/>
        <w:bottom w:val="none" w:sz="0" w:space="0" w:color="auto"/>
        <w:right w:val="none" w:sz="0" w:space="0" w:color="auto"/>
      </w:divBdr>
    </w:div>
    <w:div w:id="2099785879">
      <w:bodyDiv w:val="1"/>
      <w:marLeft w:val="0"/>
      <w:marRight w:val="0"/>
      <w:marTop w:val="0"/>
      <w:marBottom w:val="0"/>
      <w:divBdr>
        <w:top w:val="none" w:sz="0" w:space="0" w:color="auto"/>
        <w:left w:val="none" w:sz="0" w:space="0" w:color="auto"/>
        <w:bottom w:val="none" w:sz="0" w:space="0" w:color="auto"/>
        <w:right w:val="none" w:sz="0" w:space="0" w:color="auto"/>
      </w:divBdr>
    </w:div>
    <w:div w:id="2100826337">
      <w:bodyDiv w:val="1"/>
      <w:marLeft w:val="0"/>
      <w:marRight w:val="0"/>
      <w:marTop w:val="0"/>
      <w:marBottom w:val="0"/>
      <w:divBdr>
        <w:top w:val="none" w:sz="0" w:space="0" w:color="auto"/>
        <w:left w:val="none" w:sz="0" w:space="0" w:color="auto"/>
        <w:bottom w:val="none" w:sz="0" w:space="0" w:color="auto"/>
        <w:right w:val="none" w:sz="0" w:space="0" w:color="auto"/>
      </w:divBdr>
    </w:div>
    <w:div w:id="2101635721">
      <w:bodyDiv w:val="1"/>
      <w:marLeft w:val="0"/>
      <w:marRight w:val="0"/>
      <w:marTop w:val="0"/>
      <w:marBottom w:val="0"/>
      <w:divBdr>
        <w:top w:val="none" w:sz="0" w:space="0" w:color="auto"/>
        <w:left w:val="none" w:sz="0" w:space="0" w:color="auto"/>
        <w:bottom w:val="none" w:sz="0" w:space="0" w:color="auto"/>
        <w:right w:val="none" w:sz="0" w:space="0" w:color="auto"/>
      </w:divBdr>
    </w:div>
    <w:div w:id="2101755786">
      <w:bodyDiv w:val="1"/>
      <w:marLeft w:val="0"/>
      <w:marRight w:val="0"/>
      <w:marTop w:val="0"/>
      <w:marBottom w:val="0"/>
      <w:divBdr>
        <w:top w:val="none" w:sz="0" w:space="0" w:color="auto"/>
        <w:left w:val="none" w:sz="0" w:space="0" w:color="auto"/>
        <w:bottom w:val="none" w:sz="0" w:space="0" w:color="auto"/>
        <w:right w:val="none" w:sz="0" w:space="0" w:color="auto"/>
      </w:divBdr>
    </w:div>
    <w:div w:id="2102093554">
      <w:bodyDiv w:val="1"/>
      <w:marLeft w:val="0"/>
      <w:marRight w:val="0"/>
      <w:marTop w:val="0"/>
      <w:marBottom w:val="0"/>
      <w:divBdr>
        <w:top w:val="none" w:sz="0" w:space="0" w:color="auto"/>
        <w:left w:val="none" w:sz="0" w:space="0" w:color="auto"/>
        <w:bottom w:val="none" w:sz="0" w:space="0" w:color="auto"/>
        <w:right w:val="none" w:sz="0" w:space="0" w:color="auto"/>
      </w:divBdr>
    </w:div>
    <w:div w:id="2103261798">
      <w:bodyDiv w:val="1"/>
      <w:marLeft w:val="0"/>
      <w:marRight w:val="0"/>
      <w:marTop w:val="0"/>
      <w:marBottom w:val="0"/>
      <w:divBdr>
        <w:top w:val="none" w:sz="0" w:space="0" w:color="auto"/>
        <w:left w:val="none" w:sz="0" w:space="0" w:color="auto"/>
        <w:bottom w:val="none" w:sz="0" w:space="0" w:color="auto"/>
        <w:right w:val="none" w:sz="0" w:space="0" w:color="auto"/>
      </w:divBdr>
    </w:div>
    <w:div w:id="2103917505">
      <w:bodyDiv w:val="1"/>
      <w:marLeft w:val="0"/>
      <w:marRight w:val="0"/>
      <w:marTop w:val="0"/>
      <w:marBottom w:val="0"/>
      <w:divBdr>
        <w:top w:val="none" w:sz="0" w:space="0" w:color="auto"/>
        <w:left w:val="none" w:sz="0" w:space="0" w:color="auto"/>
        <w:bottom w:val="none" w:sz="0" w:space="0" w:color="auto"/>
        <w:right w:val="none" w:sz="0" w:space="0" w:color="auto"/>
      </w:divBdr>
    </w:div>
    <w:div w:id="2104448839">
      <w:bodyDiv w:val="1"/>
      <w:marLeft w:val="0"/>
      <w:marRight w:val="0"/>
      <w:marTop w:val="0"/>
      <w:marBottom w:val="0"/>
      <w:divBdr>
        <w:top w:val="none" w:sz="0" w:space="0" w:color="auto"/>
        <w:left w:val="none" w:sz="0" w:space="0" w:color="auto"/>
        <w:bottom w:val="none" w:sz="0" w:space="0" w:color="auto"/>
        <w:right w:val="none" w:sz="0" w:space="0" w:color="auto"/>
      </w:divBdr>
    </w:div>
    <w:div w:id="2105420700">
      <w:bodyDiv w:val="1"/>
      <w:marLeft w:val="0"/>
      <w:marRight w:val="0"/>
      <w:marTop w:val="0"/>
      <w:marBottom w:val="0"/>
      <w:divBdr>
        <w:top w:val="none" w:sz="0" w:space="0" w:color="auto"/>
        <w:left w:val="none" w:sz="0" w:space="0" w:color="auto"/>
        <w:bottom w:val="none" w:sz="0" w:space="0" w:color="auto"/>
        <w:right w:val="none" w:sz="0" w:space="0" w:color="auto"/>
      </w:divBdr>
    </w:div>
    <w:div w:id="2105688480">
      <w:bodyDiv w:val="1"/>
      <w:marLeft w:val="0"/>
      <w:marRight w:val="0"/>
      <w:marTop w:val="0"/>
      <w:marBottom w:val="0"/>
      <w:divBdr>
        <w:top w:val="none" w:sz="0" w:space="0" w:color="auto"/>
        <w:left w:val="none" w:sz="0" w:space="0" w:color="auto"/>
        <w:bottom w:val="none" w:sz="0" w:space="0" w:color="auto"/>
        <w:right w:val="none" w:sz="0" w:space="0" w:color="auto"/>
      </w:divBdr>
    </w:div>
    <w:div w:id="2106147840">
      <w:bodyDiv w:val="1"/>
      <w:marLeft w:val="0"/>
      <w:marRight w:val="0"/>
      <w:marTop w:val="0"/>
      <w:marBottom w:val="0"/>
      <w:divBdr>
        <w:top w:val="none" w:sz="0" w:space="0" w:color="auto"/>
        <w:left w:val="none" w:sz="0" w:space="0" w:color="auto"/>
        <w:bottom w:val="none" w:sz="0" w:space="0" w:color="auto"/>
        <w:right w:val="none" w:sz="0" w:space="0" w:color="auto"/>
      </w:divBdr>
    </w:div>
    <w:div w:id="2106147986">
      <w:bodyDiv w:val="1"/>
      <w:marLeft w:val="0"/>
      <w:marRight w:val="0"/>
      <w:marTop w:val="0"/>
      <w:marBottom w:val="0"/>
      <w:divBdr>
        <w:top w:val="none" w:sz="0" w:space="0" w:color="auto"/>
        <w:left w:val="none" w:sz="0" w:space="0" w:color="auto"/>
        <w:bottom w:val="none" w:sz="0" w:space="0" w:color="auto"/>
        <w:right w:val="none" w:sz="0" w:space="0" w:color="auto"/>
      </w:divBdr>
    </w:div>
    <w:div w:id="2106680692">
      <w:bodyDiv w:val="1"/>
      <w:marLeft w:val="0"/>
      <w:marRight w:val="0"/>
      <w:marTop w:val="0"/>
      <w:marBottom w:val="0"/>
      <w:divBdr>
        <w:top w:val="none" w:sz="0" w:space="0" w:color="auto"/>
        <w:left w:val="none" w:sz="0" w:space="0" w:color="auto"/>
        <w:bottom w:val="none" w:sz="0" w:space="0" w:color="auto"/>
        <w:right w:val="none" w:sz="0" w:space="0" w:color="auto"/>
      </w:divBdr>
    </w:div>
    <w:div w:id="2107655552">
      <w:bodyDiv w:val="1"/>
      <w:marLeft w:val="0"/>
      <w:marRight w:val="0"/>
      <w:marTop w:val="0"/>
      <w:marBottom w:val="0"/>
      <w:divBdr>
        <w:top w:val="none" w:sz="0" w:space="0" w:color="auto"/>
        <w:left w:val="none" w:sz="0" w:space="0" w:color="auto"/>
        <w:bottom w:val="none" w:sz="0" w:space="0" w:color="auto"/>
        <w:right w:val="none" w:sz="0" w:space="0" w:color="auto"/>
      </w:divBdr>
    </w:div>
    <w:div w:id="2107773557">
      <w:bodyDiv w:val="1"/>
      <w:marLeft w:val="0"/>
      <w:marRight w:val="0"/>
      <w:marTop w:val="0"/>
      <w:marBottom w:val="0"/>
      <w:divBdr>
        <w:top w:val="none" w:sz="0" w:space="0" w:color="auto"/>
        <w:left w:val="none" w:sz="0" w:space="0" w:color="auto"/>
        <w:bottom w:val="none" w:sz="0" w:space="0" w:color="auto"/>
        <w:right w:val="none" w:sz="0" w:space="0" w:color="auto"/>
      </w:divBdr>
    </w:div>
    <w:div w:id="2109159122">
      <w:bodyDiv w:val="1"/>
      <w:marLeft w:val="0"/>
      <w:marRight w:val="0"/>
      <w:marTop w:val="0"/>
      <w:marBottom w:val="0"/>
      <w:divBdr>
        <w:top w:val="none" w:sz="0" w:space="0" w:color="auto"/>
        <w:left w:val="none" w:sz="0" w:space="0" w:color="auto"/>
        <w:bottom w:val="none" w:sz="0" w:space="0" w:color="auto"/>
        <w:right w:val="none" w:sz="0" w:space="0" w:color="auto"/>
      </w:divBdr>
    </w:div>
    <w:div w:id="2109226780">
      <w:bodyDiv w:val="1"/>
      <w:marLeft w:val="0"/>
      <w:marRight w:val="0"/>
      <w:marTop w:val="0"/>
      <w:marBottom w:val="0"/>
      <w:divBdr>
        <w:top w:val="none" w:sz="0" w:space="0" w:color="auto"/>
        <w:left w:val="none" w:sz="0" w:space="0" w:color="auto"/>
        <w:bottom w:val="none" w:sz="0" w:space="0" w:color="auto"/>
        <w:right w:val="none" w:sz="0" w:space="0" w:color="auto"/>
      </w:divBdr>
    </w:div>
    <w:div w:id="2109233275">
      <w:bodyDiv w:val="1"/>
      <w:marLeft w:val="0"/>
      <w:marRight w:val="0"/>
      <w:marTop w:val="0"/>
      <w:marBottom w:val="0"/>
      <w:divBdr>
        <w:top w:val="none" w:sz="0" w:space="0" w:color="auto"/>
        <w:left w:val="none" w:sz="0" w:space="0" w:color="auto"/>
        <w:bottom w:val="none" w:sz="0" w:space="0" w:color="auto"/>
        <w:right w:val="none" w:sz="0" w:space="0" w:color="auto"/>
      </w:divBdr>
    </w:div>
    <w:div w:id="2109545152">
      <w:bodyDiv w:val="1"/>
      <w:marLeft w:val="0"/>
      <w:marRight w:val="0"/>
      <w:marTop w:val="0"/>
      <w:marBottom w:val="0"/>
      <w:divBdr>
        <w:top w:val="none" w:sz="0" w:space="0" w:color="auto"/>
        <w:left w:val="none" w:sz="0" w:space="0" w:color="auto"/>
        <w:bottom w:val="none" w:sz="0" w:space="0" w:color="auto"/>
        <w:right w:val="none" w:sz="0" w:space="0" w:color="auto"/>
      </w:divBdr>
    </w:div>
    <w:div w:id="2109692766">
      <w:bodyDiv w:val="1"/>
      <w:marLeft w:val="0"/>
      <w:marRight w:val="0"/>
      <w:marTop w:val="0"/>
      <w:marBottom w:val="0"/>
      <w:divBdr>
        <w:top w:val="none" w:sz="0" w:space="0" w:color="auto"/>
        <w:left w:val="none" w:sz="0" w:space="0" w:color="auto"/>
        <w:bottom w:val="none" w:sz="0" w:space="0" w:color="auto"/>
        <w:right w:val="none" w:sz="0" w:space="0" w:color="auto"/>
      </w:divBdr>
    </w:div>
    <w:div w:id="2109811713">
      <w:bodyDiv w:val="1"/>
      <w:marLeft w:val="0"/>
      <w:marRight w:val="0"/>
      <w:marTop w:val="0"/>
      <w:marBottom w:val="0"/>
      <w:divBdr>
        <w:top w:val="none" w:sz="0" w:space="0" w:color="auto"/>
        <w:left w:val="none" w:sz="0" w:space="0" w:color="auto"/>
        <w:bottom w:val="none" w:sz="0" w:space="0" w:color="auto"/>
        <w:right w:val="none" w:sz="0" w:space="0" w:color="auto"/>
      </w:divBdr>
    </w:div>
    <w:div w:id="2110079350">
      <w:bodyDiv w:val="1"/>
      <w:marLeft w:val="0"/>
      <w:marRight w:val="0"/>
      <w:marTop w:val="0"/>
      <w:marBottom w:val="0"/>
      <w:divBdr>
        <w:top w:val="none" w:sz="0" w:space="0" w:color="auto"/>
        <w:left w:val="none" w:sz="0" w:space="0" w:color="auto"/>
        <w:bottom w:val="none" w:sz="0" w:space="0" w:color="auto"/>
        <w:right w:val="none" w:sz="0" w:space="0" w:color="auto"/>
      </w:divBdr>
    </w:div>
    <w:div w:id="2110612525">
      <w:bodyDiv w:val="1"/>
      <w:marLeft w:val="0"/>
      <w:marRight w:val="0"/>
      <w:marTop w:val="0"/>
      <w:marBottom w:val="0"/>
      <w:divBdr>
        <w:top w:val="none" w:sz="0" w:space="0" w:color="auto"/>
        <w:left w:val="none" w:sz="0" w:space="0" w:color="auto"/>
        <w:bottom w:val="none" w:sz="0" w:space="0" w:color="auto"/>
        <w:right w:val="none" w:sz="0" w:space="0" w:color="auto"/>
      </w:divBdr>
    </w:div>
    <w:div w:id="2110852900">
      <w:bodyDiv w:val="1"/>
      <w:marLeft w:val="0"/>
      <w:marRight w:val="0"/>
      <w:marTop w:val="0"/>
      <w:marBottom w:val="0"/>
      <w:divBdr>
        <w:top w:val="none" w:sz="0" w:space="0" w:color="auto"/>
        <w:left w:val="none" w:sz="0" w:space="0" w:color="auto"/>
        <w:bottom w:val="none" w:sz="0" w:space="0" w:color="auto"/>
        <w:right w:val="none" w:sz="0" w:space="0" w:color="auto"/>
      </w:divBdr>
    </w:div>
    <w:div w:id="2111005209">
      <w:bodyDiv w:val="1"/>
      <w:marLeft w:val="0"/>
      <w:marRight w:val="0"/>
      <w:marTop w:val="0"/>
      <w:marBottom w:val="0"/>
      <w:divBdr>
        <w:top w:val="none" w:sz="0" w:space="0" w:color="auto"/>
        <w:left w:val="none" w:sz="0" w:space="0" w:color="auto"/>
        <w:bottom w:val="none" w:sz="0" w:space="0" w:color="auto"/>
        <w:right w:val="none" w:sz="0" w:space="0" w:color="auto"/>
      </w:divBdr>
    </w:div>
    <w:div w:id="2111656814">
      <w:bodyDiv w:val="1"/>
      <w:marLeft w:val="0"/>
      <w:marRight w:val="0"/>
      <w:marTop w:val="0"/>
      <w:marBottom w:val="0"/>
      <w:divBdr>
        <w:top w:val="none" w:sz="0" w:space="0" w:color="auto"/>
        <w:left w:val="none" w:sz="0" w:space="0" w:color="auto"/>
        <w:bottom w:val="none" w:sz="0" w:space="0" w:color="auto"/>
        <w:right w:val="none" w:sz="0" w:space="0" w:color="auto"/>
      </w:divBdr>
    </w:div>
    <w:div w:id="2112312925">
      <w:bodyDiv w:val="1"/>
      <w:marLeft w:val="0"/>
      <w:marRight w:val="0"/>
      <w:marTop w:val="0"/>
      <w:marBottom w:val="0"/>
      <w:divBdr>
        <w:top w:val="none" w:sz="0" w:space="0" w:color="auto"/>
        <w:left w:val="none" w:sz="0" w:space="0" w:color="auto"/>
        <w:bottom w:val="none" w:sz="0" w:space="0" w:color="auto"/>
        <w:right w:val="none" w:sz="0" w:space="0" w:color="auto"/>
      </w:divBdr>
    </w:div>
    <w:div w:id="2112386478">
      <w:bodyDiv w:val="1"/>
      <w:marLeft w:val="0"/>
      <w:marRight w:val="0"/>
      <w:marTop w:val="0"/>
      <w:marBottom w:val="0"/>
      <w:divBdr>
        <w:top w:val="none" w:sz="0" w:space="0" w:color="auto"/>
        <w:left w:val="none" w:sz="0" w:space="0" w:color="auto"/>
        <w:bottom w:val="none" w:sz="0" w:space="0" w:color="auto"/>
        <w:right w:val="none" w:sz="0" w:space="0" w:color="auto"/>
      </w:divBdr>
      <w:divsChild>
        <w:div w:id="48114756">
          <w:marLeft w:val="480"/>
          <w:marRight w:val="0"/>
          <w:marTop w:val="0"/>
          <w:marBottom w:val="0"/>
          <w:divBdr>
            <w:top w:val="none" w:sz="0" w:space="0" w:color="auto"/>
            <w:left w:val="none" w:sz="0" w:space="0" w:color="auto"/>
            <w:bottom w:val="none" w:sz="0" w:space="0" w:color="auto"/>
            <w:right w:val="none" w:sz="0" w:space="0" w:color="auto"/>
          </w:divBdr>
        </w:div>
        <w:div w:id="362441518">
          <w:marLeft w:val="480"/>
          <w:marRight w:val="0"/>
          <w:marTop w:val="0"/>
          <w:marBottom w:val="0"/>
          <w:divBdr>
            <w:top w:val="none" w:sz="0" w:space="0" w:color="auto"/>
            <w:left w:val="none" w:sz="0" w:space="0" w:color="auto"/>
            <w:bottom w:val="none" w:sz="0" w:space="0" w:color="auto"/>
            <w:right w:val="none" w:sz="0" w:space="0" w:color="auto"/>
          </w:divBdr>
        </w:div>
        <w:div w:id="424420417">
          <w:marLeft w:val="480"/>
          <w:marRight w:val="0"/>
          <w:marTop w:val="0"/>
          <w:marBottom w:val="0"/>
          <w:divBdr>
            <w:top w:val="none" w:sz="0" w:space="0" w:color="auto"/>
            <w:left w:val="none" w:sz="0" w:space="0" w:color="auto"/>
            <w:bottom w:val="none" w:sz="0" w:space="0" w:color="auto"/>
            <w:right w:val="none" w:sz="0" w:space="0" w:color="auto"/>
          </w:divBdr>
        </w:div>
        <w:div w:id="439879565">
          <w:marLeft w:val="480"/>
          <w:marRight w:val="0"/>
          <w:marTop w:val="0"/>
          <w:marBottom w:val="0"/>
          <w:divBdr>
            <w:top w:val="none" w:sz="0" w:space="0" w:color="auto"/>
            <w:left w:val="none" w:sz="0" w:space="0" w:color="auto"/>
            <w:bottom w:val="none" w:sz="0" w:space="0" w:color="auto"/>
            <w:right w:val="none" w:sz="0" w:space="0" w:color="auto"/>
          </w:divBdr>
        </w:div>
        <w:div w:id="446510278">
          <w:marLeft w:val="480"/>
          <w:marRight w:val="0"/>
          <w:marTop w:val="0"/>
          <w:marBottom w:val="0"/>
          <w:divBdr>
            <w:top w:val="none" w:sz="0" w:space="0" w:color="auto"/>
            <w:left w:val="none" w:sz="0" w:space="0" w:color="auto"/>
            <w:bottom w:val="none" w:sz="0" w:space="0" w:color="auto"/>
            <w:right w:val="none" w:sz="0" w:space="0" w:color="auto"/>
          </w:divBdr>
        </w:div>
        <w:div w:id="570427566">
          <w:marLeft w:val="480"/>
          <w:marRight w:val="0"/>
          <w:marTop w:val="0"/>
          <w:marBottom w:val="0"/>
          <w:divBdr>
            <w:top w:val="none" w:sz="0" w:space="0" w:color="auto"/>
            <w:left w:val="none" w:sz="0" w:space="0" w:color="auto"/>
            <w:bottom w:val="none" w:sz="0" w:space="0" w:color="auto"/>
            <w:right w:val="none" w:sz="0" w:space="0" w:color="auto"/>
          </w:divBdr>
        </w:div>
        <w:div w:id="608970540">
          <w:marLeft w:val="480"/>
          <w:marRight w:val="0"/>
          <w:marTop w:val="0"/>
          <w:marBottom w:val="0"/>
          <w:divBdr>
            <w:top w:val="none" w:sz="0" w:space="0" w:color="auto"/>
            <w:left w:val="none" w:sz="0" w:space="0" w:color="auto"/>
            <w:bottom w:val="none" w:sz="0" w:space="0" w:color="auto"/>
            <w:right w:val="none" w:sz="0" w:space="0" w:color="auto"/>
          </w:divBdr>
        </w:div>
        <w:div w:id="667640661">
          <w:marLeft w:val="480"/>
          <w:marRight w:val="0"/>
          <w:marTop w:val="0"/>
          <w:marBottom w:val="0"/>
          <w:divBdr>
            <w:top w:val="none" w:sz="0" w:space="0" w:color="auto"/>
            <w:left w:val="none" w:sz="0" w:space="0" w:color="auto"/>
            <w:bottom w:val="none" w:sz="0" w:space="0" w:color="auto"/>
            <w:right w:val="none" w:sz="0" w:space="0" w:color="auto"/>
          </w:divBdr>
        </w:div>
        <w:div w:id="703945842">
          <w:marLeft w:val="480"/>
          <w:marRight w:val="0"/>
          <w:marTop w:val="0"/>
          <w:marBottom w:val="0"/>
          <w:divBdr>
            <w:top w:val="none" w:sz="0" w:space="0" w:color="auto"/>
            <w:left w:val="none" w:sz="0" w:space="0" w:color="auto"/>
            <w:bottom w:val="none" w:sz="0" w:space="0" w:color="auto"/>
            <w:right w:val="none" w:sz="0" w:space="0" w:color="auto"/>
          </w:divBdr>
        </w:div>
        <w:div w:id="713386618">
          <w:marLeft w:val="480"/>
          <w:marRight w:val="0"/>
          <w:marTop w:val="0"/>
          <w:marBottom w:val="0"/>
          <w:divBdr>
            <w:top w:val="none" w:sz="0" w:space="0" w:color="auto"/>
            <w:left w:val="none" w:sz="0" w:space="0" w:color="auto"/>
            <w:bottom w:val="none" w:sz="0" w:space="0" w:color="auto"/>
            <w:right w:val="none" w:sz="0" w:space="0" w:color="auto"/>
          </w:divBdr>
        </w:div>
        <w:div w:id="734429100">
          <w:marLeft w:val="480"/>
          <w:marRight w:val="0"/>
          <w:marTop w:val="0"/>
          <w:marBottom w:val="0"/>
          <w:divBdr>
            <w:top w:val="none" w:sz="0" w:space="0" w:color="auto"/>
            <w:left w:val="none" w:sz="0" w:space="0" w:color="auto"/>
            <w:bottom w:val="none" w:sz="0" w:space="0" w:color="auto"/>
            <w:right w:val="none" w:sz="0" w:space="0" w:color="auto"/>
          </w:divBdr>
        </w:div>
        <w:div w:id="819542538">
          <w:marLeft w:val="480"/>
          <w:marRight w:val="0"/>
          <w:marTop w:val="0"/>
          <w:marBottom w:val="0"/>
          <w:divBdr>
            <w:top w:val="none" w:sz="0" w:space="0" w:color="auto"/>
            <w:left w:val="none" w:sz="0" w:space="0" w:color="auto"/>
            <w:bottom w:val="none" w:sz="0" w:space="0" w:color="auto"/>
            <w:right w:val="none" w:sz="0" w:space="0" w:color="auto"/>
          </w:divBdr>
        </w:div>
        <w:div w:id="883296290">
          <w:marLeft w:val="480"/>
          <w:marRight w:val="0"/>
          <w:marTop w:val="0"/>
          <w:marBottom w:val="0"/>
          <w:divBdr>
            <w:top w:val="none" w:sz="0" w:space="0" w:color="auto"/>
            <w:left w:val="none" w:sz="0" w:space="0" w:color="auto"/>
            <w:bottom w:val="none" w:sz="0" w:space="0" w:color="auto"/>
            <w:right w:val="none" w:sz="0" w:space="0" w:color="auto"/>
          </w:divBdr>
        </w:div>
        <w:div w:id="942759749">
          <w:marLeft w:val="480"/>
          <w:marRight w:val="0"/>
          <w:marTop w:val="0"/>
          <w:marBottom w:val="0"/>
          <w:divBdr>
            <w:top w:val="none" w:sz="0" w:space="0" w:color="auto"/>
            <w:left w:val="none" w:sz="0" w:space="0" w:color="auto"/>
            <w:bottom w:val="none" w:sz="0" w:space="0" w:color="auto"/>
            <w:right w:val="none" w:sz="0" w:space="0" w:color="auto"/>
          </w:divBdr>
        </w:div>
        <w:div w:id="1018001458">
          <w:marLeft w:val="480"/>
          <w:marRight w:val="0"/>
          <w:marTop w:val="0"/>
          <w:marBottom w:val="0"/>
          <w:divBdr>
            <w:top w:val="none" w:sz="0" w:space="0" w:color="auto"/>
            <w:left w:val="none" w:sz="0" w:space="0" w:color="auto"/>
            <w:bottom w:val="none" w:sz="0" w:space="0" w:color="auto"/>
            <w:right w:val="none" w:sz="0" w:space="0" w:color="auto"/>
          </w:divBdr>
        </w:div>
        <w:div w:id="1037975467">
          <w:marLeft w:val="480"/>
          <w:marRight w:val="0"/>
          <w:marTop w:val="0"/>
          <w:marBottom w:val="0"/>
          <w:divBdr>
            <w:top w:val="none" w:sz="0" w:space="0" w:color="auto"/>
            <w:left w:val="none" w:sz="0" w:space="0" w:color="auto"/>
            <w:bottom w:val="none" w:sz="0" w:space="0" w:color="auto"/>
            <w:right w:val="none" w:sz="0" w:space="0" w:color="auto"/>
          </w:divBdr>
        </w:div>
        <w:div w:id="1109005241">
          <w:marLeft w:val="480"/>
          <w:marRight w:val="0"/>
          <w:marTop w:val="0"/>
          <w:marBottom w:val="0"/>
          <w:divBdr>
            <w:top w:val="none" w:sz="0" w:space="0" w:color="auto"/>
            <w:left w:val="none" w:sz="0" w:space="0" w:color="auto"/>
            <w:bottom w:val="none" w:sz="0" w:space="0" w:color="auto"/>
            <w:right w:val="none" w:sz="0" w:space="0" w:color="auto"/>
          </w:divBdr>
        </w:div>
        <w:div w:id="1111120441">
          <w:marLeft w:val="480"/>
          <w:marRight w:val="0"/>
          <w:marTop w:val="0"/>
          <w:marBottom w:val="0"/>
          <w:divBdr>
            <w:top w:val="none" w:sz="0" w:space="0" w:color="auto"/>
            <w:left w:val="none" w:sz="0" w:space="0" w:color="auto"/>
            <w:bottom w:val="none" w:sz="0" w:space="0" w:color="auto"/>
            <w:right w:val="none" w:sz="0" w:space="0" w:color="auto"/>
          </w:divBdr>
        </w:div>
        <w:div w:id="1126046823">
          <w:marLeft w:val="480"/>
          <w:marRight w:val="0"/>
          <w:marTop w:val="0"/>
          <w:marBottom w:val="0"/>
          <w:divBdr>
            <w:top w:val="none" w:sz="0" w:space="0" w:color="auto"/>
            <w:left w:val="none" w:sz="0" w:space="0" w:color="auto"/>
            <w:bottom w:val="none" w:sz="0" w:space="0" w:color="auto"/>
            <w:right w:val="none" w:sz="0" w:space="0" w:color="auto"/>
          </w:divBdr>
        </w:div>
        <w:div w:id="1249534172">
          <w:marLeft w:val="480"/>
          <w:marRight w:val="0"/>
          <w:marTop w:val="0"/>
          <w:marBottom w:val="0"/>
          <w:divBdr>
            <w:top w:val="none" w:sz="0" w:space="0" w:color="auto"/>
            <w:left w:val="none" w:sz="0" w:space="0" w:color="auto"/>
            <w:bottom w:val="none" w:sz="0" w:space="0" w:color="auto"/>
            <w:right w:val="none" w:sz="0" w:space="0" w:color="auto"/>
          </w:divBdr>
        </w:div>
        <w:div w:id="1296714007">
          <w:marLeft w:val="480"/>
          <w:marRight w:val="0"/>
          <w:marTop w:val="0"/>
          <w:marBottom w:val="0"/>
          <w:divBdr>
            <w:top w:val="none" w:sz="0" w:space="0" w:color="auto"/>
            <w:left w:val="none" w:sz="0" w:space="0" w:color="auto"/>
            <w:bottom w:val="none" w:sz="0" w:space="0" w:color="auto"/>
            <w:right w:val="none" w:sz="0" w:space="0" w:color="auto"/>
          </w:divBdr>
        </w:div>
        <w:div w:id="1310866480">
          <w:marLeft w:val="480"/>
          <w:marRight w:val="0"/>
          <w:marTop w:val="0"/>
          <w:marBottom w:val="0"/>
          <w:divBdr>
            <w:top w:val="none" w:sz="0" w:space="0" w:color="auto"/>
            <w:left w:val="none" w:sz="0" w:space="0" w:color="auto"/>
            <w:bottom w:val="none" w:sz="0" w:space="0" w:color="auto"/>
            <w:right w:val="none" w:sz="0" w:space="0" w:color="auto"/>
          </w:divBdr>
        </w:div>
        <w:div w:id="1325670350">
          <w:marLeft w:val="480"/>
          <w:marRight w:val="0"/>
          <w:marTop w:val="0"/>
          <w:marBottom w:val="0"/>
          <w:divBdr>
            <w:top w:val="none" w:sz="0" w:space="0" w:color="auto"/>
            <w:left w:val="none" w:sz="0" w:space="0" w:color="auto"/>
            <w:bottom w:val="none" w:sz="0" w:space="0" w:color="auto"/>
            <w:right w:val="none" w:sz="0" w:space="0" w:color="auto"/>
          </w:divBdr>
        </w:div>
        <w:div w:id="1412238656">
          <w:marLeft w:val="480"/>
          <w:marRight w:val="0"/>
          <w:marTop w:val="0"/>
          <w:marBottom w:val="0"/>
          <w:divBdr>
            <w:top w:val="none" w:sz="0" w:space="0" w:color="auto"/>
            <w:left w:val="none" w:sz="0" w:space="0" w:color="auto"/>
            <w:bottom w:val="none" w:sz="0" w:space="0" w:color="auto"/>
            <w:right w:val="none" w:sz="0" w:space="0" w:color="auto"/>
          </w:divBdr>
        </w:div>
        <w:div w:id="1583374931">
          <w:marLeft w:val="480"/>
          <w:marRight w:val="0"/>
          <w:marTop w:val="0"/>
          <w:marBottom w:val="0"/>
          <w:divBdr>
            <w:top w:val="none" w:sz="0" w:space="0" w:color="auto"/>
            <w:left w:val="none" w:sz="0" w:space="0" w:color="auto"/>
            <w:bottom w:val="none" w:sz="0" w:space="0" w:color="auto"/>
            <w:right w:val="none" w:sz="0" w:space="0" w:color="auto"/>
          </w:divBdr>
        </w:div>
        <w:div w:id="1626233995">
          <w:marLeft w:val="480"/>
          <w:marRight w:val="0"/>
          <w:marTop w:val="0"/>
          <w:marBottom w:val="0"/>
          <w:divBdr>
            <w:top w:val="none" w:sz="0" w:space="0" w:color="auto"/>
            <w:left w:val="none" w:sz="0" w:space="0" w:color="auto"/>
            <w:bottom w:val="none" w:sz="0" w:space="0" w:color="auto"/>
            <w:right w:val="none" w:sz="0" w:space="0" w:color="auto"/>
          </w:divBdr>
        </w:div>
        <w:div w:id="1728995496">
          <w:marLeft w:val="480"/>
          <w:marRight w:val="0"/>
          <w:marTop w:val="0"/>
          <w:marBottom w:val="0"/>
          <w:divBdr>
            <w:top w:val="none" w:sz="0" w:space="0" w:color="auto"/>
            <w:left w:val="none" w:sz="0" w:space="0" w:color="auto"/>
            <w:bottom w:val="none" w:sz="0" w:space="0" w:color="auto"/>
            <w:right w:val="none" w:sz="0" w:space="0" w:color="auto"/>
          </w:divBdr>
        </w:div>
        <w:div w:id="1733966845">
          <w:marLeft w:val="480"/>
          <w:marRight w:val="0"/>
          <w:marTop w:val="0"/>
          <w:marBottom w:val="0"/>
          <w:divBdr>
            <w:top w:val="none" w:sz="0" w:space="0" w:color="auto"/>
            <w:left w:val="none" w:sz="0" w:space="0" w:color="auto"/>
            <w:bottom w:val="none" w:sz="0" w:space="0" w:color="auto"/>
            <w:right w:val="none" w:sz="0" w:space="0" w:color="auto"/>
          </w:divBdr>
        </w:div>
        <w:div w:id="1791850690">
          <w:marLeft w:val="480"/>
          <w:marRight w:val="0"/>
          <w:marTop w:val="0"/>
          <w:marBottom w:val="0"/>
          <w:divBdr>
            <w:top w:val="none" w:sz="0" w:space="0" w:color="auto"/>
            <w:left w:val="none" w:sz="0" w:space="0" w:color="auto"/>
            <w:bottom w:val="none" w:sz="0" w:space="0" w:color="auto"/>
            <w:right w:val="none" w:sz="0" w:space="0" w:color="auto"/>
          </w:divBdr>
        </w:div>
        <w:div w:id="1855412105">
          <w:marLeft w:val="480"/>
          <w:marRight w:val="0"/>
          <w:marTop w:val="0"/>
          <w:marBottom w:val="0"/>
          <w:divBdr>
            <w:top w:val="none" w:sz="0" w:space="0" w:color="auto"/>
            <w:left w:val="none" w:sz="0" w:space="0" w:color="auto"/>
            <w:bottom w:val="none" w:sz="0" w:space="0" w:color="auto"/>
            <w:right w:val="none" w:sz="0" w:space="0" w:color="auto"/>
          </w:divBdr>
        </w:div>
        <w:div w:id="1987395264">
          <w:marLeft w:val="480"/>
          <w:marRight w:val="0"/>
          <w:marTop w:val="0"/>
          <w:marBottom w:val="0"/>
          <w:divBdr>
            <w:top w:val="none" w:sz="0" w:space="0" w:color="auto"/>
            <w:left w:val="none" w:sz="0" w:space="0" w:color="auto"/>
            <w:bottom w:val="none" w:sz="0" w:space="0" w:color="auto"/>
            <w:right w:val="none" w:sz="0" w:space="0" w:color="auto"/>
          </w:divBdr>
        </w:div>
        <w:div w:id="2060980640">
          <w:marLeft w:val="480"/>
          <w:marRight w:val="0"/>
          <w:marTop w:val="0"/>
          <w:marBottom w:val="0"/>
          <w:divBdr>
            <w:top w:val="none" w:sz="0" w:space="0" w:color="auto"/>
            <w:left w:val="none" w:sz="0" w:space="0" w:color="auto"/>
            <w:bottom w:val="none" w:sz="0" w:space="0" w:color="auto"/>
            <w:right w:val="none" w:sz="0" w:space="0" w:color="auto"/>
          </w:divBdr>
        </w:div>
      </w:divsChild>
    </w:div>
    <w:div w:id="2112509966">
      <w:bodyDiv w:val="1"/>
      <w:marLeft w:val="0"/>
      <w:marRight w:val="0"/>
      <w:marTop w:val="0"/>
      <w:marBottom w:val="0"/>
      <w:divBdr>
        <w:top w:val="none" w:sz="0" w:space="0" w:color="auto"/>
        <w:left w:val="none" w:sz="0" w:space="0" w:color="auto"/>
        <w:bottom w:val="none" w:sz="0" w:space="0" w:color="auto"/>
        <w:right w:val="none" w:sz="0" w:space="0" w:color="auto"/>
      </w:divBdr>
    </w:div>
    <w:div w:id="2112579952">
      <w:bodyDiv w:val="1"/>
      <w:marLeft w:val="0"/>
      <w:marRight w:val="0"/>
      <w:marTop w:val="0"/>
      <w:marBottom w:val="0"/>
      <w:divBdr>
        <w:top w:val="none" w:sz="0" w:space="0" w:color="auto"/>
        <w:left w:val="none" w:sz="0" w:space="0" w:color="auto"/>
        <w:bottom w:val="none" w:sz="0" w:space="0" w:color="auto"/>
        <w:right w:val="none" w:sz="0" w:space="0" w:color="auto"/>
      </w:divBdr>
    </w:div>
    <w:div w:id="2112893646">
      <w:bodyDiv w:val="1"/>
      <w:marLeft w:val="0"/>
      <w:marRight w:val="0"/>
      <w:marTop w:val="0"/>
      <w:marBottom w:val="0"/>
      <w:divBdr>
        <w:top w:val="none" w:sz="0" w:space="0" w:color="auto"/>
        <w:left w:val="none" w:sz="0" w:space="0" w:color="auto"/>
        <w:bottom w:val="none" w:sz="0" w:space="0" w:color="auto"/>
        <w:right w:val="none" w:sz="0" w:space="0" w:color="auto"/>
      </w:divBdr>
    </w:div>
    <w:div w:id="2113039936">
      <w:bodyDiv w:val="1"/>
      <w:marLeft w:val="0"/>
      <w:marRight w:val="0"/>
      <w:marTop w:val="0"/>
      <w:marBottom w:val="0"/>
      <w:divBdr>
        <w:top w:val="none" w:sz="0" w:space="0" w:color="auto"/>
        <w:left w:val="none" w:sz="0" w:space="0" w:color="auto"/>
        <w:bottom w:val="none" w:sz="0" w:space="0" w:color="auto"/>
        <w:right w:val="none" w:sz="0" w:space="0" w:color="auto"/>
      </w:divBdr>
    </w:div>
    <w:div w:id="2113472796">
      <w:bodyDiv w:val="1"/>
      <w:marLeft w:val="0"/>
      <w:marRight w:val="0"/>
      <w:marTop w:val="0"/>
      <w:marBottom w:val="0"/>
      <w:divBdr>
        <w:top w:val="none" w:sz="0" w:space="0" w:color="auto"/>
        <w:left w:val="none" w:sz="0" w:space="0" w:color="auto"/>
        <w:bottom w:val="none" w:sz="0" w:space="0" w:color="auto"/>
        <w:right w:val="none" w:sz="0" w:space="0" w:color="auto"/>
      </w:divBdr>
    </w:div>
    <w:div w:id="2113697258">
      <w:bodyDiv w:val="1"/>
      <w:marLeft w:val="0"/>
      <w:marRight w:val="0"/>
      <w:marTop w:val="0"/>
      <w:marBottom w:val="0"/>
      <w:divBdr>
        <w:top w:val="none" w:sz="0" w:space="0" w:color="auto"/>
        <w:left w:val="none" w:sz="0" w:space="0" w:color="auto"/>
        <w:bottom w:val="none" w:sz="0" w:space="0" w:color="auto"/>
        <w:right w:val="none" w:sz="0" w:space="0" w:color="auto"/>
      </w:divBdr>
    </w:div>
    <w:div w:id="2113894192">
      <w:bodyDiv w:val="1"/>
      <w:marLeft w:val="0"/>
      <w:marRight w:val="0"/>
      <w:marTop w:val="0"/>
      <w:marBottom w:val="0"/>
      <w:divBdr>
        <w:top w:val="none" w:sz="0" w:space="0" w:color="auto"/>
        <w:left w:val="none" w:sz="0" w:space="0" w:color="auto"/>
        <w:bottom w:val="none" w:sz="0" w:space="0" w:color="auto"/>
        <w:right w:val="none" w:sz="0" w:space="0" w:color="auto"/>
      </w:divBdr>
    </w:div>
    <w:div w:id="2114472044">
      <w:bodyDiv w:val="1"/>
      <w:marLeft w:val="0"/>
      <w:marRight w:val="0"/>
      <w:marTop w:val="0"/>
      <w:marBottom w:val="0"/>
      <w:divBdr>
        <w:top w:val="none" w:sz="0" w:space="0" w:color="auto"/>
        <w:left w:val="none" w:sz="0" w:space="0" w:color="auto"/>
        <w:bottom w:val="none" w:sz="0" w:space="0" w:color="auto"/>
        <w:right w:val="none" w:sz="0" w:space="0" w:color="auto"/>
      </w:divBdr>
    </w:div>
    <w:div w:id="2115199888">
      <w:bodyDiv w:val="1"/>
      <w:marLeft w:val="0"/>
      <w:marRight w:val="0"/>
      <w:marTop w:val="0"/>
      <w:marBottom w:val="0"/>
      <w:divBdr>
        <w:top w:val="none" w:sz="0" w:space="0" w:color="auto"/>
        <w:left w:val="none" w:sz="0" w:space="0" w:color="auto"/>
        <w:bottom w:val="none" w:sz="0" w:space="0" w:color="auto"/>
        <w:right w:val="none" w:sz="0" w:space="0" w:color="auto"/>
      </w:divBdr>
    </w:div>
    <w:div w:id="2115784984">
      <w:bodyDiv w:val="1"/>
      <w:marLeft w:val="0"/>
      <w:marRight w:val="0"/>
      <w:marTop w:val="0"/>
      <w:marBottom w:val="0"/>
      <w:divBdr>
        <w:top w:val="none" w:sz="0" w:space="0" w:color="auto"/>
        <w:left w:val="none" w:sz="0" w:space="0" w:color="auto"/>
        <w:bottom w:val="none" w:sz="0" w:space="0" w:color="auto"/>
        <w:right w:val="none" w:sz="0" w:space="0" w:color="auto"/>
      </w:divBdr>
    </w:div>
    <w:div w:id="2116319797">
      <w:bodyDiv w:val="1"/>
      <w:marLeft w:val="0"/>
      <w:marRight w:val="0"/>
      <w:marTop w:val="0"/>
      <w:marBottom w:val="0"/>
      <w:divBdr>
        <w:top w:val="none" w:sz="0" w:space="0" w:color="auto"/>
        <w:left w:val="none" w:sz="0" w:space="0" w:color="auto"/>
        <w:bottom w:val="none" w:sz="0" w:space="0" w:color="auto"/>
        <w:right w:val="none" w:sz="0" w:space="0" w:color="auto"/>
      </w:divBdr>
    </w:div>
    <w:div w:id="2116556325">
      <w:bodyDiv w:val="1"/>
      <w:marLeft w:val="0"/>
      <w:marRight w:val="0"/>
      <w:marTop w:val="0"/>
      <w:marBottom w:val="0"/>
      <w:divBdr>
        <w:top w:val="none" w:sz="0" w:space="0" w:color="auto"/>
        <w:left w:val="none" w:sz="0" w:space="0" w:color="auto"/>
        <w:bottom w:val="none" w:sz="0" w:space="0" w:color="auto"/>
        <w:right w:val="none" w:sz="0" w:space="0" w:color="auto"/>
      </w:divBdr>
    </w:div>
    <w:div w:id="2116747274">
      <w:bodyDiv w:val="1"/>
      <w:marLeft w:val="0"/>
      <w:marRight w:val="0"/>
      <w:marTop w:val="0"/>
      <w:marBottom w:val="0"/>
      <w:divBdr>
        <w:top w:val="none" w:sz="0" w:space="0" w:color="auto"/>
        <w:left w:val="none" w:sz="0" w:space="0" w:color="auto"/>
        <w:bottom w:val="none" w:sz="0" w:space="0" w:color="auto"/>
        <w:right w:val="none" w:sz="0" w:space="0" w:color="auto"/>
      </w:divBdr>
    </w:div>
    <w:div w:id="2116903290">
      <w:bodyDiv w:val="1"/>
      <w:marLeft w:val="0"/>
      <w:marRight w:val="0"/>
      <w:marTop w:val="0"/>
      <w:marBottom w:val="0"/>
      <w:divBdr>
        <w:top w:val="none" w:sz="0" w:space="0" w:color="auto"/>
        <w:left w:val="none" w:sz="0" w:space="0" w:color="auto"/>
        <w:bottom w:val="none" w:sz="0" w:space="0" w:color="auto"/>
        <w:right w:val="none" w:sz="0" w:space="0" w:color="auto"/>
      </w:divBdr>
    </w:div>
    <w:div w:id="2117166841">
      <w:bodyDiv w:val="1"/>
      <w:marLeft w:val="0"/>
      <w:marRight w:val="0"/>
      <w:marTop w:val="0"/>
      <w:marBottom w:val="0"/>
      <w:divBdr>
        <w:top w:val="none" w:sz="0" w:space="0" w:color="auto"/>
        <w:left w:val="none" w:sz="0" w:space="0" w:color="auto"/>
        <w:bottom w:val="none" w:sz="0" w:space="0" w:color="auto"/>
        <w:right w:val="none" w:sz="0" w:space="0" w:color="auto"/>
      </w:divBdr>
    </w:div>
    <w:div w:id="2117288115">
      <w:bodyDiv w:val="1"/>
      <w:marLeft w:val="0"/>
      <w:marRight w:val="0"/>
      <w:marTop w:val="0"/>
      <w:marBottom w:val="0"/>
      <w:divBdr>
        <w:top w:val="none" w:sz="0" w:space="0" w:color="auto"/>
        <w:left w:val="none" w:sz="0" w:space="0" w:color="auto"/>
        <w:bottom w:val="none" w:sz="0" w:space="0" w:color="auto"/>
        <w:right w:val="none" w:sz="0" w:space="0" w:color="auto"/>
      </w:divBdr>
    </w:div>
    <w:div w:id="2117938816">
      <w:bodyDiv w:val="1"/>
      <w:marLeft w:val="0"/>
      <w:marRight w:val="0"/>
      <w:marTop w:val="0"/>
      <w:marBottom w:val="0"/>
      <w:divBdr>
        <w:top w:val="none" w:sz="0" w:space="0" w:color="auto"/>
        <w:left w:val="none" w:sz="0" w:space="0" w:color="auto"/>
        <w:bottom w:val="none" w:sz="0" w:space="0" w:color="auto"/>
        <w:right w:val="none" w:sz="0" w:space="0" w:color="auto"/>
      </w:divBdr>
    </w:div>
    <w:div w:id="2118022768">
      <w:bodyDiv w:val="1"/>
      <w:marLeft w:val="0"/>
      <w:marRight w:val="0"/>
      <w:marTop w:val="0"/>
      <w:marBottom w:val="0"/>
      <w:divBdr>
        <w:top w:val="none" w:sz="0" w:space="0" w:color="auto"/>
        <w:left w:val="none" w:sz="0" w:space="0" w:color="auto"/>
        <w:bottom w:val="none" w:sz="0" w:space="0" w:color="auto"/>
        <w:right w:val="none" w:sz="0" w:space="0" w:color="auto"/>
      </w:divBdr>
    </w:div>
    <w:div w:id="2118058710">
      <w:bodyDiv w:val="1"/>
      <w:marLeft w:val="0"/>
      <w:marRight w:val="0"/>
      <w:marTop w:val="0"/>
      <w:marBottom w:val="0"/>
      <w:divBdr>
        <w:top w:val="none" w:sz="0" w:space="0" w:color="auto"/>
        <w:left w:val="none" w:sz="0" w:space="0" w:color="auto"/>
        <w:bottom w:val="none" w:sz="0" w:space="0" w:color="auto"/>
        <w:right w:val="none" w:sz="0" w:space="0" w:color="auto"/>
      </w:divBdr>
    </w:div>
    <w:div w:id="2118213567">
      <w:bodyDiv w:val="1"/>
      <w:marLeft w:val="0"/>
      <w:marRight w:val="0"/>
      <w:marTop w:val="0"/>
      <w:marBottom w:val="0"/>
      <w:divBdr>
        <w:top w:val="none" w:sz="0" w:space="0" w:color="auto"/>
        <w:left w:val="none" w:sz="0" w:space="0" w:color="auto"/>
        <w:bottom w:val="none" w:sz="0" w:space="0" w:color="auto"/>
        <w:right w:val="none" w:sz="0" w:space="0" w:color="auto"/>
      </w:divBdr>
    </w:div>
    <w:div w:id="2118286926">
      <w:bodyDiv w:val="1"/>
      <w:marLeft w:val="0"/>
      <w:marRight w:val="0"/>
      <w:marTop w:val="0"/>
      <w:marBottom w:val="0"/>
      <w:divBdr>
        <w:top w:val="none" w:sz="0" w:space="0" w:color="auto"/>
        <w:left w:val="none" w:sz="0" w:space="0" w:color="auto"/>
        <w:bottom w:val="none" w:sz="0" w:space="0" w:color="auto"/>
        <w:right w:val="none" w:sz="0" w:space="0" w:color="auto"/>
      </w:divBdr>
    </w:div>
    <w:div w:id="2118332966">
      <w:bodyDiv w:val="1"/>
      <w:marLeft w:val="0"/>
      <w:marRight w:val="0"/>
      <w:marTop w:val="0"/>
      <w:marBottom w:val="0"/>
      <w:divBdr>
        <w:top w:val="none" w:sz="0" w:space="0" w:color="auto"/>
        <w:left w:val="none" w:sz="0" w:space="0" w:color="auto"/>
        <w:bottom w:val="none" w:sz="0" w:space="0" w:color="auto"/>
        <w:right w:val="none" w:sz="0" w:space="0" w:color="auto"/>
      </w:divBdr>
    </w:div>
    <w:div w:id="2119107136">
      <w:bodyDiv w:val="1"/>
      <w:marLeft w:val="0"/>
      <w:marRight w:val="0"/>
      <w:marTop w:val="0"/>
      <w:marBottom w:val="0"/>
      <w:divBdr>
        <w:top w:val="none" w:sz="0" w:space="0" w:color="auto"/>
        <w:left w:val="none" w:sz="0" w:space="0" w:color="auto"/>
        <w:bottom w:val="none" w:sz="0" w:space="0" w:color="auto"/>
        <w:right w:val="none" w:sz="0" w:space="0" w:color="auto"/>
      </w:divBdr>
    </w:div>
    <w:div w:id="2119596872">
      <w:bodyDiv w:val="1"/>
      <w:marLeft w:val="0"/>
      <w:marRight w:val="0"/>
      <w:marTop w:val="0"/>
      <w:marBottom w:val="0"/>
      <w:divBdr>
        <w:top w:val="none" w:sz="0" w:space="0" w:color="auto"/>
        <w:left w:val="none" w:sz="0" w:space="0" w:color="auto"/>
        <w:bottom w:val="none" w:sz="0" w:space="0" w:color="auto"/>
        <w:right w:val="none" w:sz="0" w:space="0" w:color="auto"/>
      </w:divBdr>
    </w:div>
    <w:div w:id="2119637065">
      <w:bodyDiv w:val="1"/>
      <w:marLeft w:val="0"/>
      <w:marRight w:val="0"/>
      <w:marTop w:val="0"/>
      <w:marBottom w:val="0"/>
      <w:divBdr>
        <w:top w:val="none" w:sz="0" w:space="0" w:color="auto"/>
        <w:left w:val="none" w:sz="0" w:space="0" w:color="auto"/>
        <w:bottom w:val="none" w:sz="0" w:space="0" w:color="auto"/>
        <w:right w:val="none" w:sz="0" w:space="0" w:color="auto"/>
      </w:divBdr>
    </w:div>
    <w:div w:id="2120249354">
      <w:bodyDiv w:val="1"/>
      <w:marLeft w:val="0"/>
      <w:marRight w:val="0"/>
      <w:marTop w:val="0"/>
      <w:marBottom w:val="0"/>
      <w:divBdr>
        <w:top w:val="none" w:sz="0" w:space="0" w:color="auto"/>
        <w:left w:val="none" w:sz="0" w:space="0" w:color="auto"/>
        <w:bottom w:val="none" w:sz="0" w:space="0" w:color="auto"/>
        <w:right w:val="none" w:sz="0" w:space="0" w:color="auto"/>
      </w:divBdr>
    </w:div>
    <w:div w:id="2120251218">
      <w:bodyDiv w:val="1"/>
      <w:marLeft w:val="0"/>
      <w:marRight w:val="0"/>
      <w:marTop w:val="0"/>
      <w:marBottom w:val="0"/>
      <w:divBdr>
        <w:top w:val="none" w:sz="0" w:space="0" w:color="auto"/>
        <w:left w:val="none" w:sz="0" w:space="0" w:color="auto"/>
        <w:bottom w:val="none" w:sz="0" w:space="0" w:color="auto"/>
        <w:right w:val="none" w:sz="0" w:space="0" w:color="auto"/>
      </w:divBdr>
    </w:div>
    <w:div w:id="2120293505">
      <w:bodyDiv w:val="1"/>
      <w:marLeft w:val="0"/>
      <w:marRight w:val="0"/>
      <w:marTop w:val="0"/>
      <w:marBottom w:val="0"/>
      <w:divBdr>
        <w:top w:val="none" w:sz="0" w:space="0" w:color="auto"/>
        <w:left w:val="none" w:sz="0" w:space="0" w:color="auto"/>
        <w:bottom w:val="none" w:sz="0" w:space="0" w:color="auto"/>
        <w:right w:val="none" w:sz="0" w:space="0" w:color="auto"/>
      </w:divBdr>
    </w:div>
    <w:div w:id="2120370819">
      <w:bodyDiv w:val="1"/>
      <w:marLeft w:val="0"/>
      <w:marRight w:val="0"/>
      <w:marTop w:val="0"/>
      <w:marBottom w:val="0"/>
      <w:divBdr>
        <w:top w:val="none" w:sz="0" w:space="0" w:color="auto"/>
        <w:left w:val="none" w:sz="0" w:space="0" w:color="auto"/>
        <w:bottom w:val="none" w:sz="0" w:space="0" w:color="auto"/>
        <w:right w:val="none" w:sz="0" w:space="0" w:color="auto"/>
      </w:divBdr>
    </w:div>
    <w:div w:id="2120484749">
      <w:bodyDiv w:val="1"/>
      <w:marLeft w:val="0"/>
      <w:marRight w:val="0"/>
      <w:marTop w:val="0"/>
      <w:marBottom w:val="0"/>
      <w:divBdr>
        <w:top w:val="none" w:sz="0" w:space="0" w:color="auto"/>
        <w:left w:val="none" w:sz="0" w:space="0" w:color="auto"/>
        <w:bottom w:val="none" w:sz="0" w:space="0" w:color="auto"/>
        <w:right w:val="none" w:sz="0" w:space="0" w:color="auto"/>
      </w:divBdr>
    </w:div>
    <w:div w:id="2121142822">
      <w:bodyDiv w:val="1"/>
      <w:marLeft w:val="0"/>
      <w:marRight w:val="0"/>
      <w:marTop w:val="0"/>
      <w:marBottom w:val="0"/>
      <w:divBdr>
        <w:top w:val="none" w:sz="0" w:space="0" w:color="auto"/>
        <w:left w:val="none" w:sz="0" w:space="0" w:color="auto"/>
        <w:bottom w:val="none" w:sz="0" w:space="0" w:color="auto"/>
        <w:right w:val="none" w:sz="0" w:space="0" w:color="auto"/>
      </w:divBdr>
    </w:div>
    <w:div w:id="2121604761">
      <w:bodyDiv w:val="1"/>
      <w:marLeft w:val="0"/>
      <w:marRight w:val="0"/>
      <w:marTop w:val="0"/>
      <w:marBottom w:val="0"/>
      <w:divBdr>
        <w:top w:val="none" w:sz="0" w:space="0" w:color="auto"/>
        <w:left w:val="none" w:sz="0" w:space="0" w:color="auto"/>
        <w:bottom w:val="none" w:sz="0" w:space="0" w:color="auto"/>
        <w:right w:val="none" w:sz="0" w:space="0" w:color="auto"/>
      </w:divBdr>
    </w:div>
    <w:div w:id="2121796047">
      <w:bodyDiv w:val="1"/>
      <w:marLeft w:val="0"/>
      <w:marRight w:val="0"/>
      <w:marTop w:val="0"/>
      <w:marBottom w:val="0"/>
      <w:divBdr>
        <w:top w:val="none" w:sz="0" w:space="0" w:color="auto"/>
        <w:left w:val="none" w:sz="0" w:space="0" w:color="auto"/>
        <w:bottom w:val="none" w:sz="0" w:space="0" w:color="auto"/>
        <w:right w:val="none" w:sz="0" w:space="0" w:color="auto"/>
      </w:divBdr>
    </w:div>
    <w:div w:id="2121801572">
      <w:bodyDiv w:val="1"/>
      <w:marLeft w:val="0"/>
      <w:marRight w:val="0"/>
      <w:marTop w:val="0"/>
      <w:marBottom w:val="0"/>
      <w:divBdr>
        <w:top w:val="none" w:sz="0" w:space="0" w:color="auto"/>
        <w:left w:val="none" w:sz="0" w:space="0" w:color="auto"/>
        <w:bottom w:val="none" w:sz="0" w:space="0" w:color="auto"/>
        <w:right w:val="none" w:sz="0" w:space="0" w:color="auto"/>
      </w:divBdr>
    </w:div>
    <w:div w:id="2122066034">
      <w:bodyDiv w:val="1"/>
      <w:marLeft w:val="0"/>
      <w:marRight w:val="0"/>
      <w:marTop w:val="0"/>
      <w:marBottom w:val="0"/>
      <w:divBdr>
        <w:top w:val="none" w:sz="0" w:space="0" w:color="auto"/>
        <w:left w:val="none" w:sz="0" w:space="0" w:color="auto"/>
        <w:bottom w:val="none" w:sz="0" w:space="0" w:color="auto"/>
        <w:right w:val="none" w:sz="0" w:space="0" w:color="auto"/>
      </w:divBdr>
    </w:div>
    <w:div w:id="2122650307">
      <w:bodyDiv w:val="1"/>
      <w:marLeft w:val="0"/>
      <w:marRight w:val="0"/>
      <w:marTop w:val="0"/>
      <w:marBottom w:val="0"/>
      <w:divBdr>
        <w:top w:val="none" w:sz="0" w:space="0" w:color="auto"/>
        <w:left w:val="none" w:sz="0" w:space="0" w:color="auto"/>
        <w:bottom w:val="none" w:sz="0" w:space="0" w:color="auto"/>
        <w:right w:val="none" w:sz="0" w:space="0" w:color="auto"/>
      </w:divBdr>
    </w:div>
    <w:div w:id="2122912014">
      <w:bodyDiv w:val="1"/>
      <w:marLeft w:val="0"/>
      <w:marRight w:val="0"/>
      <w:marTop w:val="0"/>
      <w:marBottom w:val="0"/>
      <w:divBdr>
        <w:top w:val="none" w:sz="0" w:space="0" w:color="auto"/>
        <w:left w:val="none" w:sz="0" w:space="0" w:color="auto"/>
        <w:bottom w:val="none" w:sz="0" w:space="0" w:color="auto"/>
        <w:right w:val="none" w:sz="0" w:space="0" w:color="auto"/>
      </w:divBdr>
    </w:div>
    <w:div w:id="2123301551">
      <w:bodyDiv w:val="1"/>
      <w:marLeft w:val="0"/>
      <w:marRight w:val="0"/>
      <w:marTop w:val="0"/>
      <w:marBottom w:val="0"/>
      <w:divBdr>
        <w:top w:val="none" w:sz="0" w:space="0" w:color="auto"/>
        <w:left w:val="none" w:sz="0" w:space="0" w:color="auto"/>
        <w:bottom w:val="none" w:sz="0" w:space="0" w:color="auto"/>
        <w:right w:val="none" w:sz="0" w:space="0" w:color="auto"/>
      </w:divBdr>
    </w:div>
    <w:div w:id="2123914668">
      <w:bodyDiv w:val="1"/>
      <w:marLeft w:val="0"/>
      <w:marRight w:val="0"/>
      <w:marTop w:val="0"/>
      <w:marBottom w:val="0"/>
      <w:divBdr>
        <w:top w:val="none" w:sz="0" w:space="0" w:color="auto"/>
        <w:left w:val="none" w:sz="0" w:space="0" w:color="auto"/>
        <w:bottom w:val="none" w:sz="0" w:space="0" w:color="auto"/>
        <w:right w:val="none" w:sz="0" w:space="0" w:color="auto"/>
      </w:divBdr>
    </w:div>
    <w:div w:id="2124420018">
      <w:bodyDiv w:val="1"/>
      <w:marLeft w:val="0"/>
      <w:marRight w:val="0"/>
      <w:marTop w:val="0"/>
      <w:marBottom w:val="0"/>
      <w:divBdr>
        <w:top w:val="none" w:sz="0" w:space="0" w:color="auto"/>
        <w:left w:val="none" w:sz="0" w:space="0" w:color="auto"/>
        <w:bottom w:val="none" w:sz="0" w:space="0" w:color="auto"/>
        <w:right w:val="none" w:sz="0" w:space="0" w:color="auto"/>
      </w:divBdr>
    </w:div>
    <w:div w:id="2125341968">
      <w:bodyDiv w:val="1"/>
      <w:marLeft w:val="0"/>
      <w:marRight w:val="0"/>
      <w:marTop w:val="0"/>
      <w:marBottom w:val="0"/>
      <w:divBdr>
        <w:top w:val="none" w:sz="0" w:space="0" w:color="auto"/>
        <w:left w:val="none" w:sz="0" w:space="0" w:color="auto"/>
        <w:bottom w:val="none" w:sz="0" w:space="0" w:color="auto"/>
        <w:right w:val="none" w:sz="0" w:space="0" w:color="auto"/>
      </w:divBdr>
    </w:div>
    <w:div w:id="2125420935">
      <w:bodyDiv w:val="1"/>
      <w:marLeft w:val="0"/>
      <w:marRight w:val="0"/>
      <w:marTop w:val="0"/>
      <w:marBottom w:val="0"/>
      <w:divBdr>
        <w:top w:val="none" w:sz="0" w:space="0" w:color="auto"/>
        <w:left w:val="none" w:sz="0" w:space="0" w:color="auto"/>
        <w:bottom w:val="none" w:sz="0" w:space="0" w:color="auto"/>
        <w:right w:val="none" w:sz="0" w:space="0" w:color="auto"/>
      </w:divBdr>
    </w:div>
    <w:div w:id="2125882133">
      <w:bodyDiv w:val="1"/>
      <w:marLeft w:val="0"/>
      <w:marRight w:val="0"/>
      <w:marTop w:val="0"/>
      <w:marBottom w:val="0"/>
      <w:divBdr>
        <w:top w:val="none" w:sz="0" w:space="0" w:color="auto"/>
        <w:left w:val="none" w:sz="0" w:space="0" w:color="auto"/>
        <w:bottom w:val="none" w:sz="0" w:space="0" w:color="auto"/>
        <w:right w:val="none" w:sz="0" w:space="0" w:color="auto"/>
      </w:divBdr>
    </w:div>
    <w:div w:id="2126145736">
      <w:bodyDiv w:val="1"/>
      <w:marLeft w:val="0"/>
      <w:marRight w:val="0"/>
      <w:marTop w:val="0"/>
      <w:marBottom w:val="0"/>
      <w:divBdr>
        <w:top w:val="none" w:sz="0" w:space="0" w:color="auto"/>
        <w:left w:val="none" w:sz="0" w:space="0" w:color="auto"/>
        <w:bottom w:val="none" w:sz="0" w:space="0" w:color="auto"/>
        <w:right w:val="none" w:sz="0" w:space="0" w:color="auto"/>
      </w:divBdr>
    </w:div>
    <w:div w:id="2126383490">
      <w:bodyDiv w:val="1"/>
      <w:marLeft w:val="0"/>
      <w:marRight w:val="0"/>
      <w:marTop w:val="0"/>
      <w:marBottom w:val="0"/>
      <w:divBdr>
        <w:top w:val="none" w:sz="0" w:space="0" w:color="auto"/>
        <w:left w:val="none" w:sz="0" w:space="0" w:color="auto"/>
        <w:bottom w:val="none" w:sz="0" w:space="0" w:color="auto"/>
        <w:right w:val="none" w:sz="0" w:space="0" w:color="auto"/>
      </w:divBdr>
    </w:div>
    <w:div w:id="2126656107">
      <w:bodyDiv w:val="1"/>
      <w:marLeft w:val="0"/>
      <w:marRight w:val="0"/>
      <w:marTop w:val="0"/>
      <w:marBottom w:val="0"/>
      <w:divBdr>
        <w:top w:val="none" w:sz="0" w:space="0" w:color="auto"/>
        <w:left w:val="none" w:sz="0" w:space="0" w:color="auto"/>
        <w:bottom w:val="none" w:sz="0" w:space="0" w:color="auto"/>
        <w:right w:val="none" w:sz="0" w:space="0" w:color="auto"/>
      </w:divBdr>
    </w:div>
    <w:div w:id="2126776656">
      <w:bodyDiv w:val="1"/>
      <w:marLeft w:val="0"/>
      <w:marRight w:val="0"/>
      <w:marTop w:val="0"/>
      <w:marBottom w:val="0"/>
      <w:divBdr>
        <w:top w:val="none" w:sz="0" w:space="0" w:color="auto"/>
        <w:left w:val="none" w:sz="0" w:space="0" w:color="auto"/>
        <w:bottom w:val="none" w:sz="0" w:space="0" w:color="auto"/>
        <w:right w:val="none" w:sz="0" w:space="0" w:color="auto"/>
      </w:divBdr>
    </w:div>
    <w:div w:id="2126852082">
      <w:bodyDiv w:val="1"/>
      <w:marLeft w:val="0"/>
      <w:marRight w:val="0"/>
      <w:marTop w:val="0"/>
      <w:marBottom w:val="0"/>
      <w:divBdr>
        <w:top w:val="none" w:sz="0" w:space="0" w:color="auto"/>
        <w:left w:val="none" w:sz="0" w:space="0" w:color="auto"/>
        <w:bottom w:val="none" w:sz="0" w:space="0" w:color="auto"/>
        <w:right w:val="none" w:sz="0" w:space="0" w:color="auto"/>
      </w:divBdr>
    </w:div>
    <w:div w:id="2127456590">
      <w:bodyDiv w:val="1"/>
      <w:marLeft w:val="0"/>
      <w:marRight w:val="0"/>
      <w:marTop w:val="0"/>
      <w:marBottom w:val="0"/>
      <w:divBdr>
        <w:top w:val="none" w:sz="0" w:space="0" w:color="auto"/>
        <w:left w:val="none" w:sz="0" w:space="0" w:color="auto"/>
        <w:bottom w:val="none" w:sz="0" w:space="0" w:color="auto"/>
        <w:right w:val="none" w:sz="0" w:space="0" w:color="auto"/>
      </w:divBdr>
    </w:div>
    <w:div w:id="2127503816">
      <w:bodyDiv w:val="1"/>
      <w:marLeft w:val="0"/>
      <w:marRight w:val="0"/>
      <w:marTop w:val="0"/>
      <w:marBottom w:val="0"/>
      <w:divBdr>
        <w:top w:val="none" w:sz="0" w:space="0" w:color="auto"/>
        <w:left w:val="none" w:sz="0" w:space="0" w:color="auto"/>
        <w:bottom w:val="none" w:sz="0" w:space="0" w:color="auto"/>
        <w:right w:val="none" w:sz="0" w:space="0" w:color="auto"/>
      </w:divBdr>
    </w:div>
    <w:div w:id="2127893323">
      <w:bodyDiv w:val="1"/>
      <w:marLeft w:val="0"/>
      <w:marRight w:val="0"/>
      <w:marTop w:val="0"/>
      <w:marBottom w:val="0"/>
      <w:divBdr>
        <w:top w:val="none" w:sz="0" w:space="0" w:color="auto"/>
        <w:left w:val="none" w:sz="0" w:space="0" w:color="auto"/>
        <w:bottom w:val="none" w:sz="0" w:space="0" w:color="auto"/>
        <w:right w:val="none" w:sz="0" w:space="0" w:color="auto"/>
      </w:divBdr>
      <w:divsChild>
        <w:div w:id="12003289">
          <w:marLeft w:val="480"/>
          <w:marRight w:val="0"/>
          <w:marTop w:val="0"/>
          <w:marBottom w:val="0"/>
          <w:divBdr>
            <w:top w:val="none" w:sz="0" w:space="0" w:color="auto"/>
            <w:left w:val="none" w:sz="0" w:space="0" w:color="auto"/>
            <w:bottom w:val="none" w:sz="0" w:space="0" w:color="auto"/>
            <w:right w:val="none" w:sz="0" w:space="0" w:color="auto"/>
          </w:divBdr>
        </w:div>
        <w:div w:id="136337335">
          <w:marLeft w:val="480"/>
          <w:marRight w:val="0"/>
          <w:marTop w:val="0"/>
          <w:marBottom w:val="0"/>
          <w:divBdr>
            <w:top w:val="none" w:sz="0" w:space="0" w:color="auto"/>
            <w:left w:val="none" w:sz="0" w:space="0" w:color="auto"/>
            <w:bottom w:val="none" w:sz="0" w:space="0" w:color="auto"/>
            <w:right w:val="none" w:sz="0" w:space="0" w:color="auto"/>
          </w:divBdr>
        </w:div>
        <w:div w:id="170804613">
          <w:marLeft w:val="480"/>
          <w:marRight w:val="0"/>
          <w:marTop w:val="0"/>
          <w:marBottom w:val="0"/>
          <w:divBdr>
            <w:top w:val="none" w:sz="0" w:space="0" w:color="auto"/>
            <w:left w:val="none" w:sz="0" w:space="0" w:color="auto"/>
            <w:bottom w:val="none" w:sz="0" w:space="0" w:color="auto"/>
            <w:right w:val="none" w:sz="0" w:space="0" w:color="auto"/>
          </w:divBdr>
        </w:div>
        <w:div w:id="269170014">
          <w:marLeft w:val="480"/>
          <w:marRight w:val="0"/>
          <w:marTop w:val="0"/>
          <w:marBottom w:val="0"/>
          <w:divBdr>
            <w:top w:val="none" w:sz="0" w:space="0" w:color="auto"/>
            <w:left w:val="none" w:sz="0" w:space="0" w:color="auto"/>
            <w:bottom w:val="none" w:sz="0" w:space="0" w:color="auto"/>
            <w:right w:val="none" w:sz="0" w:space="0" w:color="auto"/>
          </w:divBdr>
        </w:div>
        <w:div w:id="295568348">
          <w:marLeft w:val="480"/>
          <w:marRight w:val="0"/>
          <w:marTop w:val="0"/>
          <w:marBottom w:val="0"/>
          <w:divBdr>
            <w:top w:val="none" w:sz="0" w:space="0" w:color="auto"/>
            <w:left w:val="none" w:sz="0" w:space="0" w:color="auto"/>
            <w:bottom w:val="none" w:sz="0" w:space="0" w:color="auto"/>
            <w:right w:val="none" w:sz="0" w:space="0" w:color="auto"/>
          </w:divBdr>
        </w:div>
        <w:div w:id="322006278">
          <w:marLeft w:val="480"/>
          <w:marRight w:val="0"/>
          <w:marTop w:val="0"/>
          <w:marBottom w:val="0"/>
          <w:divBdr>
            <w:top w:val="none" w:sz="0" w:space="0" w:color="auto"/>
            <w:left w:val="none" w:sz="0" w:space="0" w:color="auto"/>
            <w:bottom w:val="none" w:sz="0" w:space="0" w:color="auto"/>
            <w:right w:val="none" w:sz="0" w:space="0" w:color="auto"/>
          </w:divBdr>
        </w:div>
        <w:div w:id="344938180">
          <w:marLeft w:val="480"/>
          <w:marRight w:val="0"/>
          <w:marTop w:val="0"/>
          <w:marBottom w:val="0"/>
          <w:divBdr>
            <w:top w:val="none" w:sz="0" w:space="0" w:color="auto"/>
            <w:left w:val="none" w:sz="0" w:space="0" w:color="auto"/>
            <w:bottom w:val="none" w:sz="0" w:space="0" w:color="auto"/>
            <w:right w:val="none" w:sz="0" w:space="0" w:color="auto"/>
          </w:divBdr>
        </w:div>
        <w:div w:id="365713907">
          <w:marLeft w:val="480"/>
          <w:marRight w:val="0"/>
          <w:marTop w:val="0"/>
          <w:marBottom w:val="0"/>
          <w:divBdr>
            <w:top w:val="none" w:sz="0" w:space="0" w:color="auto"/>
            <w:left w:val="none" w:sz="0" w:space="0" w:color="auto"/>
            <w:bottom w:val="none" w:sz="0" w:space="0" w:color="auto"/>
            <w:right w:val="none" w:sz="0" w:space="0" w:color="auto"/>
          </w:divBdr>
        </w:div>
        <w:div w:id="366957101">
          <w:marLeft w:val="480"/>
          <w:marRight w:val="0"/>
          <w:marTop w:val="0"/>
          <w:marBottom w:val="0"/>
          <w:divBdr>
            <w:top w:val="none" w:sz="0" w:space="0" w:color="auto"/>
            <w:left w:val="none" w:sz="0" w:space="0" w:color="auto"/>
            <w:bottom w:val="none" w:sz="0" w:space="0" w:color="auto"/>
            <w:right w:val="none" w:sz="0" w:space="0" w:color="auto"/>
          </w:divBdr>
        </w:div>
        <w:div w:id="510461323">
          <w:marLeft w:val="480"/>
          <w:marRight w:val="0"/>
          <w:marTop w:val="0"/>
          <w:marBottom w:val="0"/>
          <w:divBdr>
            <w:top w:val="none" w:sz="0" w:space="0" w:color="auto"/>
            <w:left w:val="none" w:sz="0" w:space="0" w:color="auto"/>
            <w:bottom w:val="none" w:sz="0" w:space="0" w:color="auto"/>
            <w:right w:val="none" w:sz="0" w:space="0" w:color="auto"/>
          </w:divBdr>
        </w:div>
        <w:div w:id="599992589">
          <w:marLeft w:val="480"/>
          <w:marRight w:val="0"/>
          <w:marTop w:val="0"/>
          <w:marBottom w:val="0"/>
          <w:divBdr>
            <w:top w:val="none" w:sz="0" w:space="0" w:color="auto"/>
            <w:left w:val="none" w:sz="0" w:space="0" w:color="auto"/>
            <w:bottom w:val="none" w:sz="0" w:space="0" w:color="auto"/>
            <w:right w:val="none" w:sz="0" w:space="0" w:color="auto"/>
          </w:divBdr>
        </w:div>
        <w:div w:id="702169965">
          <w:marLeft w:val="480"/>
          <w:marRight w:val="0"/>
          <w:marTop w:val="0"/>
          <w:marBottom w:val="0"/>
          <w:divBdr>
            <w:top w:val="none" w:sz="0" w:space="0" w:color="auto"/>
            <w:left w:val="none" w:sz="0" w:space="0" w:color="auto"/>
            <w:bottom w:val="none" w:sz="0" w:space="0" w:color="auto"/>
            <w:right w:val="none" w:sz="0" w:space="0" w:color="auto"/>
          </w:divBdr>
        </w:div>
        <w:div w:id="716129132">
          <w:marLeft w:val="480"/>
          <w:marRight w:val="0"/>
          <w:marTop w:val="0"/>
          <w:marBottom w:val="0"/>
          <w:divBdr>
            <w:top w:val="none" w:sz="0" w:space="0" w:color="auto"/>
            <w:left w:val="none" w:sz="0" w:space="0" w:color="auto"/>
            <w:bottom w:val="none" w:sz="0" w:space="0" w:color="auto"/>
            <w:right w:val="none" w:sz="0" w:space="0" w:color="auto"/>
          </w:divBdr>
        </w:div>
        <w:div w:id="754788610">
          <w:marLeft w:val="480"/>
          <w:marRight w:val="0"/>
          <w:marTop w:val="0"/>
          <w:marBottom w:val="0"/>
          <w:divBdr>
            <w:top w:val="none" w:sz="0" w:space="0" w:color="auto"/>
            <w:left w:val="none" w:sz="0" w:space="0" w:color="auto"/>
            <w:bottom w:val="none" w:sz="0" w:space="0" w:color="auto"/>
            <w:right w:val="none" w:sz="0" w:space="0" w:color="auto"/>
          </w:divBdr>
        </w:div>
        <w:div w:id="776023858">
          <w:marLeft w:val="480"/>
          <w:marRight w:val="0"/>
          <w:marTop w:val="0"/>
          <w:marBottom w:val="0"/>
          <w:divBdr>
            <w:top w:val="none" w:sz="0" w:space="0" w:color="auto"/>
            <w:left w:val="none" w:sz="0" w:space="0" w:color="auto"/>
            <w:bottom w:val="none" w:sz="0" w:space="0" w:color="auto"/>
            <w:right w:val="none" w:sz="0" w:space="0" w:color="auto"/>
          </w:divBdr>
        </w:div>
        <w:div w:id="844901235">
          <w:marLeft w:val="480"/>
          <w:marRight w:val="0"/>
          <w:marTop w:val="0"/>
          <w:marBottom w:val="0"/>
          <w:divBdr>
            <w:top w:val="none" w:sz="0" w:space="0" w:color="auto"/>
            <w:left w:val="none" w:sz="0" w:space="0" w:color="auto"/>
            <w:bottom w:val="none" w:sz="0" w:space="0" w:color="auto"/>
            <w:right w:val="none" w:sz="0" w:space="0" w:color="auto"/>
          </w:divBdr>
        </w:div>
        <w:div w:id="881014194">
          <w:marLeft w:val="480"/>
          <w:marRight w:val="0"/>
          <w:marTop w:val="0"/>
          <w:marBottom w:val="0"/>
          <w:divBdr>
            <w:top w:val="none" w:sz="0" w:space="0" w:color="auto"/>
            <w:left w:val="none" w:sz="0" w:space="0" w:color="auto"/>
            <w:bottom w:val="none" w:sz="0" w:space="0" w:color="auto"/>
            <w:right w:val="none" w:sz="0" w:space="0" w:color="auto"/>
          </w:divBdr>
        </w:div>
        <w:div w:id="961419159">
          <w:marLeft w:val="480"/>
          <w:marRight w:val="0"/>
          <w:marTop w:val="0"/>
          <w:marBottom w:val="0"/>
          <w:divBdr>
            <w:top w:val="none" w:sz="0" w:space="0" w:color="auto"/>
            <w:left w:val="none" w:sz="0" w:space="0" w:color="auto"/>
            <w:bottom w:val="none" w:sz="0" w:space="0" w:color="auto"/>
            <w:right w:val="none" w:sz="0" w:space="0" w:color="auto"/>
          </w:divBdr>
        </w:div>
        <w:div w:id="995111364">
          <w:marLeft w:val="480"/>
          <w:marRight w:val="0"/>
          <w:marTop w:val="0"/>
          <w:marBottom w:val="0"/>
          <w:divBdr>
            <w:top w:val="none" w:sz="0" w:space="0" w:color="auto"/>
            <w:left w:val="none" w:sz="0" w:space="0" w:color="auto"/>
            <w:bottom w:val="none" w:sz="0" w:space="0" w:color="auto"/>
            <w:right w:val="none" w:sz="0" w:space="0" w:color="auto"/>
          </w:divBdr>
        </w:div>
        <w:div w:id="995760890">
          <w:marLeft w:val="480"/>
          <w:marRight w:val="0"/>
          <w:marTop w:val="0"/>
          <w:marBottom w:val="0"/>
          <w:divBdr>
            <w:top w:val="none" w:sz="0" w:space="0" w:color="auto"/>
            <w:left w:val="none" w:sz="0" w:space="0" w:color="auto"/>
            <w:bottom w:val="none" w:sz="0" w:space="0" w:color="auto"/>
            <w:right w:val="none" w:sz="0" w:space="0" w:color="auto"/>
          </w:divBdr>
        </w:div>
        <w:div w:id="1188713818">
          <w:marLeft w:val="480"/>
          <w:marRight w:val="0"/>
          <w:marTop w:val="0"/>
          <w:marBottom w:val="0"/>
          <w:divBdr>
            <w:top w:val="none" w:sz="0" w:space="0" w:color="auto"/>
            <w:left w:val="none" w:sz="0" w:space="0" w:color="auto"/>
            <w:bottom w:val="none" w:sz="0" w:space="0" w:color="auto"/>
            <w:right w:val="none" w:sz="0" w:space="0" w:color="auto"/>
          </w:divBdr>
        </w:div>
        <w:div w:id="1364479780">
          <w:marLeft w:val="480"/>
          <w:marRight w:val="0"/>
          <w:marTop w:val="0"/>
          <w:marBottom w:val="0"/>
          <w:divBdr>
            <w:top w:val="none" w:sz="0" w:space="0" w:color="auto"/>
            <w:left w:val="none" w:sz="0" w:space="0" w:color="auto"/>
            <w:bottom w:val="none" w:sz="0" w:space="0" w:color="auto"/>
            <w:right w:val="none" w:sz="0" w:space="0" w:color="auto"/>
          </w:divBdr>
        </w:div>
        <w:div w:id="1365060781">
          <w:marLeft w:val="480"/>
          <w:marRight w:val="0"/>
          <w:marTop w:val="0"/>
          <w:marBottom w:val="0"/>
          <w:divBdr>
            <w:top w:val="none" w:sz="0" w:space="0" w:color="auto"/>
            <w:left w:val="none" w:sz="0" w:space="0" w:color="auto"/>
            <w:bottom w:val="none" w:sz="0" w:space="0" w:color="auto"/>
            <w:right w:val="none" w:sz="0" w:space="0" w:color="auto"/>
          </w:divBdr>
        </w:div>
        <w:div w:id="1515876887">
          <w:marLeft w:val="480"/>
          <w:marRight w:val="0"/>
          <w:marTop w:val="0"/>
          <w:marBottom w:val="0"/>
          <w:divBdr>
            <w:top w:val="none" w:sz="0" w:space="0" w:color="auto"/>
            <w:left w:val="none" w:sz="0" w:space="0" w:color="auto"/>
            <w:bottom w:val="none" w:sz="0" w:space="0" w:color="auto"/>
            <w:right w:val="none" w:sz="0" w:space="0" w:color="auto"/>
          </w:divBdr>
        </w:div>
        <w:div w:id="1545292869">
          <w:marLeft w:val="480"/>
          <w:marRight w:val="0"/>
          <w:marTop w:val="0"/>
          <w:marBottom w:val="0"/>
          <w:divBdr>
            <w:top w:val="none" w:sz="0" w:space="0" w:color="auto"/>
            <w:left w:val="none" w:sz="0" w:space="0" w:color="auto"/>
            <w:bottom w:val="none" w:sz="0" w:space="0" w:color="auto"/>
            <w:right w:val="none" w:sz="0" w:space="0" w:color="auto"/>
          </w:divBdr>
        </w:div>
        <w:div w:id="1547525360">
          <w:marLeft w:val="480"/>
          <w:marRight w:val="0"/>
          <w:marTop w:val="0"/>
          <w:marBottom w:val="0"/>
          <w:divBdr>
            <w:top w:val="none" w:sz="0" w:space="0" w:color="auto"/>
            <w:left w:val="none" w:sz="0" w:space="0" w:color="auto"/>
            <w:bottom w:val="none" w:sz="0" w:space="0" w:color="auto"/>
            <w:right w:val="none" w:sz="0" w:space="0" w:color="auto"/>
          </w:divBdr>
        </w:div>
        <w:div w:id="1754811763">
          <w:marLeft w:val="480"/>
          <w:marRight w:val="0"/>
          <w:marTop w:val="0"/>
          <w:marBottom w:val="0"/>
          <w:divBdr>
            <w:top w:val="none" w:sz="0" w:space="0" w:color="auto"/>
            <w:left w:val="none" w:sz="0" w:space="0" w:color="auto"/>
            <w:bottom w:val="none" w:sz="0" w:space="0" w:color="auto"/>
            <w:right w:val="none" w:sz="0" w:space="0" w:color="auto"/>
          </w:divBdr>
        </w:div>
        <w:div w:id="1760445048">
          <w:marLeft w:val="480"/>
          <w:marRight w:val="0"/>
          <w:marTop w:val="0"/>
          <w:marBottom w:val="0"/>
          <w:divBdr>
            <w:top w:val="none" w:sz="0" w:space="0" w:color="auto"/>
            <w:left w:val="none" w:sz="0" w:space="0" w:color="auto"/>
            <w:bottom w:val="none" w:sz="0" w:space="0" w:color="auto"/>
            <w:right w:val="none" w:sz="0" w:space="0" w:color="auto"/>
          </w:divBdr>
        </w:div>
        <w:div w:id="1805386146">
          <w:marLeft w:val="480"/>
          <w:marRight w:val="0"/>
          <w:marTop w:val="0"/>
          <w:marBottom w:val="0"/>
          <w:divBdr>
            <w:top w:val="none" w:sz="0" w:space="0" w:color="auto"/>
            <w:left w:val="none" w:sz="0" w:space="0" w:color="auto"/>
            <w:bottom w:val="none" w:sz="0" w:space="0" w:color="auto"/>
            <w:right w:val="none" w:sz="0" w:space="0" w:color="auto"/>
          </w:divBdr>
        </w:div>
        <w:div w:id="2064676747">
          <w:marLeft w:val="480"/>
          <w:marRight w:val="0"/>
          <w:marTop w:val="0"/>
          <w:marBottom w:val="0"/>
          <w:divBdr>
            <w:top w:val="none" w:sz="0" w:space="0" w:color="auto"/>
            <w:left w:val="none" w:sz="0" w:space="0" w:color="auto"/>
            <w:bottom w:val="none" w:sz="0" w:space="0" w:color="auto"/>
            <w:right w:val="none" w:sz="0" w:space="0" w:color="auto"/>
          </w:divBdr>
        </w:div>
        <w:div w:id="2086876393">
          <w:marLeft w:val="480"/>
          <w:marRight w:val="0"/>
          <w:marTop w:val="0"/>
          <w:marBottom w:val="0"/>
          <w:divBdr>
            <w:top w:val="none" w:sz="0" w:space="0" w:color="auto"/>
            <w:left w:val="none" w:sz="0" w:space="0" w:color="auto"/>
            <w:bottom w:val="none" w:sz="0" w:space="0" w:color="auto"/>
            <w:right w:val="none" w:sz="0" w:space="0" w:color="auto"/>
          </w:divBdr>
        </w:div>
      </w:divsChild>
    </w:div>
    <w:div w:id="2128347440">
      <w:bodyDiv w:val="1"/>
      <w:marLeft w:val="0"/>
      <w:marRight w:val="0"/>
      <w:marTop w:val="0"/>
      <w:marBottom w:val="0"/>
      <w:divBdr>
        <w:top w:val="none" w:sz="0" w:space="0" w:color="auto"/>
        <w:left w:val="none" w:sz="0" w:space="0" w:color="auto"/>
        <w:bottom w:val="none" w:sz="0" w:space="0" w:color="auto"/>
        <w:right w:val="none" w:sz="0" w:space="0" w:color="auto"/>
      </w:divBdr>
    </w:div>
    <w:div w:id="2128812859">
      <w:bodyDiv w:val="1"/>
      <w:marLeft w:val="0"/>
      <w:marRight w:val="0"/>
      <w:marTop w:val="0"/>
      <w:marBottom w:val="0"/>
      <w:divBdr>
        <w:top w:val="none" w:sz="0" w:space="0" w:color="auto"/>
        <w:left w:val="none" w:sz="0" w:space="0" w:color="auto"/>
        <w:bottom w:val="none" w:sz="0" w:space="0" w:color="auto"/>
        <w:right w:val="none" w:sz="0" w:space="0" w:color="auto"/>
      </w:divBdr>
    </w:div>
    <w:div w:id="2129275721">
      <w:bodyDiv w:val="1"/>
      <w:marLeft w:val="0"/>
      <w:marRight w:val="0"/>
      <w:marTop w:val="0"/>
      <w:marBottom w:val="0"/>
      <w:divBdr>
        <w:top w:val="none" w:sz="0" w:space="0" w:color="auto"/>
        <w:left w:val="none" w:sz="0" w:space="0" w:color="auto"/>
        <w:bottom w:val="none" w:sz="0" w:space="0" w:color="auto"/>
        <w:right w:val="none" w:sz="0" w:space="0" w:color="auto"/>
      </w:divBdr>
    </w:div>
    <w:div w:id="2129666828">
      <w:bodyDiv w:val="1"/>
      <w:marLeft w:val="0"/>
      <w:marRight w:val="0"/>
      <w:marTop w:val="0"/>
      <w:marBottom w:val="0"/>
      <w:divBdr>
        <w:top w:val="none" w:sz="0" w:space="0" w:color="auto"/>
        <w:left w:val="none" w:sz="0" w:space="0" w:color="auto"/>
        <w:bottom w:val="none" w:sz="0" w:space="0" w:color="auto"/>
        <w:right w:val="none" w:sz="0" w:space="0" w:color="auto"/>
      </w:divBdr>
    </w:div>
    <w:div w:id="2130204557">
      <w:bodyDiv w:val="1"/>
      <w:marLeft w:val="0"/>
      <w:marRight w:val="0"/>
      <w:marTop w:val="0"/>
      <w:marBottom w:val="0"/>
      <w:divBdr>
        <w:top w:val="none" w:sz="0" w:space="0" w:color="auto"/>
        <w:left w:val="none" w:sz="0" w:space="0" w:color="auto"/>
        <w:bottom w:val="none" w:sz="0" w:space="0" w:color="auto"/>
        <w:right w:val="none" w:sz="0" w:space="0" w:color="auto"/>
      </w:divBdr>
    </w:div>
    <w:div w:id="2130276775">
      <w:bodyDiv w:val="1"/>
      <w:marLeft w:val="0"/>
      <w:marRight w:val="0"/>
      <w:marTop w:val="0"/>
      <w:marBottom w:val="0"/>
      <w:divBdr>
        <w:top w:val="none" w:sz="0" w:space="0" w:color="auto"/>
        <w:left w:val="none" w:sz="0" w:space="0" w:color="auto"/>
        <w:bottom w:val="none" w:sz="0" w:space="0" w:color="auto"/>
        <w:right w:val="none" w:sz="0" w:space="0" w:color="auto"/>
      </w:divBdr>
    </w:div>
    <w:div w:id="2130929352">
      <w:bodyDiv w:val="1"/>
      <w:marLeft w:val="0"/>
      <w:marRight w:val="0"/>
      <w:marTop w:val="0"/>
      <w:marBottom w:val="0"/>
      <w:divBdr>
        <w:top w:val="none" w:sz="0" w:space="0" w:color="auto"/>
        <w:left w:val="none" w:sz="0" w:space="0" w:color="auto"/>
        <w:bottom w:val="none" w:sz="0" w:space="0" w:color="auto"/>
        <w:right w:val="none" w:sz="0" w:space="0" w:color="auto"/>
      </w:divBdr>
    </w:div>
    <w:div w:id="2131045479">
      <w:bodyDiv w:val="1"/>
      <w:marLeft w:val="0"/>
      <w:marRight w:val="0"/>
      <w:marTop w:val="0"/>
      <w:marBottom w:val="0"/>
      <w:divBdr>
        <w:top w:val="none" w:sz="0" w:space="0" w:color="auto"/>
        <w:left w:val="none" w:sz="0" w:space="0" w:color="auto"/>
        <w:bottom w:val="none" w:sz="0" w:space="0" w:color="auto"/>
        <w:right w:val="none" w:sz="0" w:space="0" w:color="auto"/>
      </w:divBdr>
    </w:div>
    <w:div w:id="2131318699">
      <w:bodyDiv w:val="1"/>
      <w:marLeft w:val="0"/>
      <w:marRight w:val="0"/>
      <w:marTop w:val="0"/>
      <w:marBottom w:val="0"/>
      <w:divBdr>
        <w:top w:val="none" w:sz="0" w:space="0" w:color="auto"/>
        <w:left w:val="none" w:sz="0" w:space="0" w:color="auto"/>
        <w:bottom w:val="none" w:sz="0" w:space="0" w:color="auto"/>
        <w:right w:val="none" w:sz="0" w:space="0" w:color="auto"/>
      </w:divBdr>
    </w:div>
    <w:div w:id="2132043918">
      <w:bodyDiv w:val="1"/>
      <w:marLeft w:val="0"/>
      <w:marRight w:val="0"/>
      <w:marTop w:val="0"/>
      <w:marBottom w:val="0"/>
      <w:divBdr>
        <w:top w:val="none" w:sz="0" w:space="0" w:color="auto"/>
        <w:left w:val="none" w:sz="0" w:space="0" w:color="auto"/>
        <w:bottom w:val="none" w:sz="0" w:space="0" w:color="auto"/>
        <w:right w:val="none" w:sz="0" w:space="0" w:color="auto"/>
      </w:divBdr>
    </w:div>
    <w:div w:id="2132049110">
      <w:bodyDiv w:val="1"/>
      <w:marLeft w:val="0"/>
      <w:marRight w:val="0"/>
      <w:marTop w:val="0"/>
      <w:marBottom w:val="0"/>
      <w:divBdr>
        <w:top w:val="none" w:sz="0" w:space="0" w:color="auto"/>
        <w:left w:val="none" w:sz="0" w:space="0" w:color="auto"/>
        <w:bottom w:val="none" w:sz="0" w:space="0" w:color="auto"/>
        <w:right w:val="none" w:sz="0" w:space="0" w:color="auto"/>
      </w:divBdr>
    </w:div>
    <w:div w:id="2132432494">
      <w:bodyDiv w:val="1"/>
      <w:marLeft w:val="0"/>
      <w:marRight w:val="0"/>
      <w:marTop w:val="0"/>
      <w:marBottom w:val="0"/>
      <w:divBdr>
        <w:top w:val="none" w:sz="0" w:space="0" w:color="auto"/>
        <w:left w:val="none" w:sz="0" w:space="0" w:color="auto"/>
        <w:bottom w:val="none" w:sz="0" w:space="0" w:color="auto"/>
        <w:right w:val="none" w:sz="0" w:space="0" w:color="auto"/>
      </w:divBdr>
    </w:div>
    <w:div w:id="2133864376">
      <w:bodyDiv w:val="1"/>
      <w:marLeft w:val="0"/>
      <w:marRight w:val="0"/>
      <w:marTop w:val="0"/>
      <w:marBottom w:val="0"/>
      <w:divBdr>
        <w:top w:val="none" w:sz="0" w:space="0" w:color="auto"/>
        <w:left w:val="none" w:sz="0" w:space="0" w:color="auto"/>
        <w:bottom w:val="none" w:sz="0" w:space="0" w:color="auto"/>
        <w:right w:val="none" w:sz="0" w:space="0" w:color="auto"/>
      </w:divBdr>
    </w:div>
    <w:div w:id="2134247628">
      <w:bodyDiv w:val="1"/>
      <w:marLeft w:val="0"/>
      <w:marRight w:val="0"/>
      <w:marTop w:val="0"/>
      <w:marBottom w:val="0"/>
      <w:divBdr>
        <w:top w:val="none" w:sz="0" w:space="0" w:color="auto"/>
        <w:left w:val="none" w:sz="0" w:space="0" w:color="auto"/>
        <w:bottom w:val="none" w:sz="0" w:space="0" w:color="auto"/>
        <w:right w:val="none" w:sz="0" w:space="0" w:color="auto"/>
      </w:divBdr>
    </w:div>
    <w:div w:id="2134326424">
      <w:bodyDiv w:val="1"/>
      <w:marLeft w:val="0"/>
      <w:marRight w:val="0"/>
      <w:marTop w:val="0"/>
      <w:marBottom w:val="0"/>
      <w:divBdr>
        <w:top w:val="none" w:sz="0" w:space="0" w:color="auto"/>
        <w:left w:val="none" w:sz="0" w:space="0" w:color="auto"/>
        <w:bottom w:val="none" w:sz="0" w:space="0" w:color="auto"/>
        <w:right w:val="none" w:sz="0" w:space="0" w:color="auto"/>
      </w:divBdr>
    </w:div>
    <w:div w:id="2134470798">
      <w:bodyDiv w:val="1"/>
      <w:marLeft w:val="0"/>
      <w:marRight w:val="0"/>
      <w:marTop w:val="0"/>
      <w:marBottom w:val="0"/>
      <w:divBdr>
        <w:top w:val="none" w:sz="0" w:space="0" w:color="auto"/>
        <w:left w:val="none" w:sz="0" w:space="0" w:color="auto"/>
        <w:bottom w:val="none" w:sz="0" w:space="0" w:color="auto"/>
        <w:right w:val="none" w:sz="0" w:space="0" w:color="auto"/>
      </w:divBdr>
    </w:div>
    <w:div w:id="2136022492">
      <w:bodyDiv w:val="1"/>
      <w:marLeft w:val="0"/>
      <w:marRight w:val="0"/>
      <w:marTop w:val="0"/>
      <w:marBottom w:val="0"/>
      <w:divBdr>
        <w:top w:val="none" w:sz="0" w:space="0" w:color="auto"/>
        <w:left w:val="none" w:sz="0" w:space="0" w:color="auto"/>
        <w:bottom w:val="none" w:sz="0" w:space="0" w:color="auto"/>
        <w:right w:val="none" w:sz="0" w:space="0" w:color="auto"/>
      </w:divBdr>
    </w:div>
    <w:div w:id="2136294251">
      <w:bodyDiv w:val="1"/>
      <w:marLeft w:val="0"/>
      <w:marRight w:val="0"/>
      <w:marTop w:val="0"/>
      <w:marBottom w:val="0"/>
      <w:divBdr>
        <w:top w:val="none" w:sz="0" w:space="0" w:color="auto"/>
        <w:left w:val="none" w:sz="0" w:space="0" w:color="auto"/>
        <w:bottom w:val="none" w:sz="0" w:space="0" w:color="auto"/>
        <w:right w:val="none" w:sz="0" w:space="0" w:color="auto"/>
      </w:divBdr>
    </w:div>
    <w:div w:id="2136479901">
      <w:bodyDiv w:val="1"/>
      <w:marLeft w:val="0"/>
      <w:marRight w:val="0"/>
      <w:marTop w:val="0"/>
      <w:marBottom w:val="0"/>
      <w:divBdr>
        <w:top w:val="none" w:sz="0" w:space="0" w:color="auto"/>
        <w:left w:val="none" w:sz="0" w:space="0" w:color="auto"/>
        <w:bottom w:val="none" w:sz="0" w:space="0" w:color="auto"/>
        <w:right w:val="none" w:sz="0" w:space="0" w:color="auto"/>
      </w:divBdr>
    </w:div>
    <w:div w:id="2136635138">
      <w:bodyDiv w:val="1"/>
      <w:marLeft w:val="0"/>
      <w:marRight w:val="0"/>
      <w:marTop w:val="0"/>
      <w:marBottom w:val="0"/>
      <w:divBdr>
        <w:top w:val="none" w:sz="0" w:space="0" w:color="auto"/>
        <w:left w:val="none" w:sz="0" w:space="0" w:color="auto"/>
        <w:bottom w:val="none" w:sz="0" w:space="0" w:color="auto"/>
        <w:right w:val="none" w:sz="0" w:space="0" w:color="auto"/>
      </w:divBdr>
    </w:div>
    <w:div w:id="2136941180">
      <w:bodyDiv w:val="1"/>
      <w:marLeft w:val="0"/>
      <w:marRight w:val="0"/>
      <w:marTop w:val="0"/>
      <w:marBottom w:val="0"/>
      <w:divBdr>
        <w:top w:val="none" w:sz="0" w:space="0" w:color="auto"/>
        <w:left w:val="none" w:sz="0" w:space="0" w:color="auto"/>
        <w:bottom w:val="none" w:sz="0" w:space="0" w:color="auto"/>
        <w:right w:val="none" w:sz="0" w:space="0" w:color="auto"/>
      </w:divBdr>
    </w:div>
    <w:div w:id="2137140648">
      <w:bodyDiv w:val="1"/>
      <w:marLeft w:val="0"/>
      <w:marRight w:val="0"/>
      <w:marTop w:val="0"/>
      <w:marBottom w:val="0"/>
      <w:divBdr>
        <w:top w:val="none" w:sz="0" w:space="0" w:color="auto"/>
        <w:left w:val="none" w:sz="0" w:space="0" w:color="auto"/>
        <w:bottom w:val="none" w:sz="0" w:space="0" w:color="auto"/>
        <w:right w:val="none" w:sz="0" w:space="0" w:color="auto"/>
      </w:divBdr>
    </w:div>
    <w:div w:id="2137140894">
      <w:bodyDiv w:val="1"/>
      <w:marLeft w:val="0"/>
      <w:marRight w:val="0"/>
      <w:marTop w:val="0"/>
      <w:marBottom w:val="0"/>
      <w:divBdr>
        <w:top w:val="none" w:sz="0" w:space="0" w:color="auto"/>
        <w:left w:val="none" w:sz="0" w:space="0" w:color="auto"/>
        <w:bottom w:val="none" w:sz="0" w:space="0" w:color="auto"/>
        <w:right w:val="none" w:sz="0" w:space="0" w:color="auto"/>
      </w:divBdr>
    </w:div>
    <w:div w:id="2137749352">
      <w:bodyDiv w:val="1"/>
      <w:marLeft w:val="0"/>
      <w:marRight w:val="0"/>
      <w:marTop w:val="0"/>
      <w:marBottom w:val="0"/>
      <w:divBdr>
        <w:top w:val="none" w:sz="0" w:space="0" w:color="auto"/>
        <w:left w:val="none" w:sz="0" w:space="0" w:color="auto"/>
        <w:bottom w:val="none" w:sz="0" w:space="0" w:color="auto"/>
        <w:right w:val="none" w:sz="0" w:space="0" w:color="auto"/>
      </w:divBdr>
    </w:div>
    <w:div w:id="2137990287">
      <w:bodyDiv w:val="1"/>
      <w:marLeft w:val="0"/>
      <w:marRight w:val="0"/>
      <w:marTop w:val="0"/>
      <w:marBottom w:val="0"/>
      <w:divBdr>
        <w:top w:val="none" w:sz="0" w:space="0" w:color="auto"/>
        <w:left w:val="none" w:sz="0" w:space="0" w:color="auto"/>
        <w:bottom w:val="none" w:sz="0" w:space="0" w:color="auto"/>
        <w:right w:val="none" w:sz="0" w:space="0" w:color="auto"/>
      </w:divBdr>
    </w:div>
    <w:div w:id="2138572128">
      <w:bodyDiv w:val="1"/>
      <w:marLeft w:val="0"/>
      <w:marRight w:val="0"/>
      <w:marTop w:val="0"/>
      <w:marBottom w:val="0"/>
      <w:divBdr>
        <w:top w:val="none" w:sz="0" w:space="0" w:color="auto"/>
        <w:left w:val="none" w:sz="0" w:space="0" w:color="auto"/>
        <w:bottom w:val="none" w:sz="0" w:space="0" w:color="auto"/>
        <w:right w:val="none" w:sz="0" w:space="0" w:color="auto"/>
      </w:divBdr>
    </w:div>
    <w:div w:id="2139179797">
      <w:bodyDiv w:val="1"/>
      <w:marLeft w:val="0"/>
      <w:marRight w:val="0"/>
      <w:marTop w:val="0"/>
      <w:marBottom w:val="0"/>
      <w:divBdr>
        <w:top w:val="none" w:sz="0" w:space="0" w:color="auto"/>
        <w:left w:val="none" w:sz="0" w:space="0" w:color="auto"/>
        <w:bottom w:val="none" w:sz="0" w:space="0" w:color="auto"/>
        <w:right w:val="none" w:sz="0" w:space="0" w:color="auto"/>
      </w:divBdr>
    </w:div>
    <w:div w:id="2139373363">
      <w:bodyDiv w:val="1"/>
      <w:marLeft w:val="0"/>
      <w:marRight w:val="0"/>
      <w:marTop w:val="0"/>
      <w:marBottom w:val="0"/>
      <w:divBdr>
        <w:top w:val="none" w:sz="0" w:space="0" w:color="auto"/>
        <w:left w:val="none" w:sz="0" w:space="0" w:color="auto"/>
        <w:bottom w:val="none" w:sz="0" w:space="0" w:color="auto"/>
        <w:right w:val="none" w:sz="0" w:space="0" w:color="auto"/>
      </w:divBdr>
      <w:divsChild>
        <w:div w:id="13968442">
          <w:marLeft w:val="480"/>
          <w:marRight w:val="0"/>
          <w:marTop w:val="0"/>
          <w:marBottom w:val="0"/>
          <w:divBdr>
            <w:top w:val="none" w:sz="0" w:space="0" w:color="auto"/>
            <w:left w:val="none" w:sz="0" w:space="0" w:color="auto"/>
            <w:bottom w:val="none" w:sz="0" w:space="0" w:color="auto"/>
            <w:right w:val="none" w:sz="0" w:space="0" w:color="auto"/>
          </w:divBdr>
        </w:div>
        <w:div w:id="92362252">
          <w:marLeft w:val="480"/>
          <w:marRight w:val="0"/>
          <w:marTop w:val="0"/>
          <w:marBottom w:val="0"/>
          <w:divBdr>
            <w:top w:val="none" w:sz="0" w:space="0" w:color="auto"/>
            <w:left w:val="none" w:sz="0" w:space="0" w:color="auto"/>
            <w:bottom w:val="none" w:sz="0" w:space="0" w:color="auto"/>
            <w:right w:val="none" w:sz="0" w:space="0" w:color="auto"/>
          </w:divBdr>
        </w:div>
        <w:div w:id="384839098">
          <w:marLeft w:val="480"/>
          <w:marRight w:val="0"/>
          <w:marTop w:val="0"/>
          <w:marBottom w:val="0"/>
          <w:divBdr>
            <w:top w:val="none" w:sz="0" w:space="0" w:color="auto"/>
            <w:left w:val="none" w:sz="0" w:space="0" w:color="auto"/>
            <w:bottom w:val="none" w:sz="0" w:space="0" w:color="auto"/>
            <w:right w:val="none" w:sz="0" w:space="0" w:color="auto"/>
          </w:divBdr>
        </w:div>
        <w:div w:id="393890013">
          <w:marLeft w:val="480"/>
          <w:marRight w:val="0"/>
          <w:marTop w:val="0"/>
          <w:marBottom w:val="0"/>
          <w:divBdr>
            <w:top w:val="none" w:sz="0" w:space="0" w:color="auto"/>
            <w:left w:val="none" w:sz="0" w:space="0" w:color="auto"/>
            <w:bottom w:val="none" w:sz="0" w:space="0" w:color="auto"/>
            <w:right w:val="none" w:sz="0" w:space="0" w:color="auto"/>
          </w:divBdr>
        </w:div>
        <w:div w:id="421680014">
          <w:marLeft w:val="480"/>
          <w:marRight w:val="0"/>
          <w:marTop w:val="0"/>
          <w:marBottom w:val="0"/>
          <w:divBdr>
            <w:top w:val="none" w:sz="0" w:space="0" w:color="auto"/>
            <w:left w:val="none" w:sz="0" w:space="0" w:color="auto"/>
            <w:bottom w:val="none" w:sz="0" w:space="0" w:color="auto"/>
            <w:right w:val="none" w:sz="0" w:space="0" w:color="auto"/>
          </w:divBdr>
        </w:div>
        <w:div w:id="482742863">
          <w:marLeft w:val="480"/>
          <w:marRight w:val="0"/>
          <w:marTop w:val="0"/>
          <w:marBottom w:val="0"/>
          <w:divBdr>
            <w:top w:val="none" w:sz="0" w:space="0" w:color="auto"/>
            <w:left w:val="none" w:sz="0" w:space="0" w:color="auto"/>
            <w:bottom w:val="none" w:sz="0" w:space="0" w:color="auto"/>
            <w:right w:val="none" w:sz="0" w:space="0" w:color="auto"/>
          </w:divBdr>
        </w:div>
        <w:div w:id="487020082">
          <w:marLeft w:val="480"/>
          <w:marRight w:val="0"/>
          <w:marTop w:val="0"/>
          <w:marBottom w:val="0"/>
          <w:divBdr>
            <w:top w:val="none" w:sz="0" w:space="0" w:color="auto"/>
            <w:left w:val="none" w:sz="0" w:space="0" w:color="auto"/>
            <w:bottom w:val="none" w:sz="0" w:space="0" w:color="auto"/>
            <w:right w:val="none" w:sz="0" w:space="0" w:color="auto"/>
          </w:divBdr>
        </w:div>
        <w:div w:id="555360398">
          <w:marLeft w:val="480"/>
          <w:marRight w:val="0"/>
          <w:marTop w:val="0"/>
          <w:marBottom w:val="0"/>
          <w:divBdr>
            <w:top w:val="none" w:sz="0" w:space="0" w:color="auto"/>
            <w:left w:val="none" w:sz="0" w:space="0" w:color="auto"/>
            <w:bottom w:val="none" w:sz="0" w:space="0" w:color="auto"/>
            <w:right w:val="none" w:sz="0" w:space="0" w:color="auto"/>
          </w:divBdr>
        </w:div>
        <w:div w:id="642079519">
          <w:marLeft w:val="480"/>
          <w:marRight w:val="0"/>
          <w:marTop w:val="0"/>
          <w:marBottom w:val="0"/>
          <w:divBdr>
            <w:top w:val="none" w:sz="0" w:space="0" w:color="auto"/>
            <w:left w:val="none" w:sz="0" w:space="0" w:color="auto"/>
            <w:bottom w:val="none" w:sz="0" w:space="0" w:color="auto"/>
            <w:right w:val="none" w:sz="0" w:space="0" w:color="auto"/>
          </w:divBdr>
        </w:div>
        <w:div w:id="719205635">
          <w:marLeft w:val="480"/>
          <w:marRight w:val="0"/>
          <w:marTop w:val="0"/>
          <w:marBottom w:val="0"/>
          <w:divBdr>
            <w:top w:val="none" w:sz="0" w:space="0" w:color="auto"/>
            <w:left w:val="none" w:sz="0" w:space="0" w:color="auto"/>
            <w:bottom w:val="none" w:sz="0" w:space="0" w:color="auto"/>
            <w:right w:val="none" w:sz="0" w:space="0" w:color="auto"/>
          </w:divBdr>
        </w:div>
        <w:div w:id="836653040">
          <w:marLeft w:val="480"/>
          <w:marRight w:val="0"/>
          <w:marTop w:val="0"/>
          <w:marBottom w:val="0"/>
          <w:divBdr>
            <w:top w:val="none" w:sz="0" w:space="0" w:color="auto"/>
            <w:left w:val="none" w:sz="0" w:space="0" w:color="auto"/>
            <w:bottom w:val="none" w:sz="0" w:space="0" w:color="auto"/>
            <w:right w:val="none" w:sz="0" w:space="0" w:color="auto"/>
          </w:divBdr>
        </w:div>
        <w:div w:id="967514273">
          <w:marLeft w:val="480"/>
          <w:marRight w:val="0"/>
          <w:marTop w:val="0"/>
          <w:marBottom w:val="0"/>
          <w:divBdr>
            <w:top w:val="none" w:sz="0" w:space="0" w:color="auto"/>
            <w:left w:val="none" w:sz="0" w:space="0" w:color="auto"/>
            <w:bottom w:val="none" w:sz="0" w:space="0" w:color="auto"/>
            <w:right w:val="none" w:sz="0" w:space="0" w:color="auto"/>
          </w:divBdr>
        </w:div>
        <w:div w:id="997003532">
          <w:marLeft w:val="480"/>
          <w:marRight w:val="0"/>
          <w:marTop w:val="0"/>
          <w:marBottom w:val="0"/>
          <w:divBdr>
            <w:top w:val="none" w:sz="0" w:space="0" w:color="auto"/>
            <w:left w:val="none" w:sz="0" w:space="0" w:color="auto"/>
            <w:bottom w:val="none" w:sz="0" w:space="0" w:color="auto"/>
            <w:right w:val="none" w:sz="0" w:space="0" w:color="auto"/>
          </w:divBdr>
        </w:div>
        <w:div w:id="1029450784">
          <w:marLeft w:val="480"/>
          <w:marRight w:val="0"/>
          <w:marTop w:val="0"/>
          <w:marBottom w:val="0"/>
          <w:divBdr>
            <w:top w:val="none" w:sz="0" w:space="0" w:color="auto"/>
            <w:left w:val="none" w:sz="0" w:space="0" w:color="auto"/>
            <w:bottom w:val="none" w:sz="0" w:space="0" w:color="auto"/>
            <w:right w:val="none" w:sz="0" w:space="0" w:color="auto"/>
          </w:divBdr>
        </w:div>
        <w:div w:id="1045830973">
          <w:marLeft w:val="480"/>
          <w:marRight w:val="0"/>
          <w:marTop w:val="0"/>
          <w:marBottom w:val="0"/>
          <w:divBdr>
            <w:top w:val="none" w:sz="0" w:space="0" w:color="auto"/>
            <w:left w:val="none" w:sz="0" w:space="0" w:color="auto"/>
            <w:bottom w:val="none" w:sz="0" w:space="0" w:color="auto"/>
            <w:right w:val="none" w:sz="0" w:space="0" w:color="auto"/>
          </w:divBdr>
        </w:div>
        <w:div w:id="1088965101">
          <w:marLeft w:val="480"/>
          <w:marRight w:val="0"/>
          <w:marTop w:val="0"/>
          <w:marBottom w:val="0"/>
          <w:divBdr>
            <w:top w:val="none" w:sz="0" w:space="0" w:color="auto"/>
            <w:left w:val="none" w:sz="0" w:space="0" w:color="auto"/>
            <w:bottom w:val="none" w:sz="0" w:space="0" w:color="auto"/>
            <w:right w:val="none" w:sz="0" w:space="0" w:color="auto"/>
          </w:divBdr>
        </w:div>
        <w:div w:id="1183739704">
          <w:marLeft w:val="480"/>
          <w:marRight w:val="0"/>
          <w:marTop w:val="0"/>
          <w:marBottom w:val="0"/>
          <w:divBdr>
            <w:top w:val="none" w:sz="0" w:space="0" w:color="auto"/>
            <w:left w:val="none" w:sz="0" w:space="0" w:color="auto"/>
            <w:bottom w:val="none" w:sz="0" w:space="0" w:color="auto"/>
            <w:right w:val="none" w:sz="0" w:space="0" w:color="auto"/>
          </w:divBdr>
        </w:div>
        <w:div w:id="1183937555">
          <w:marLeft w:val="480"/>
          <w:marRight w:val="0"/>
          <w:marTop w:val="0"/>
          <w:marBottom w:val="0"/>
          <w:divBdr>
            <w:top w:val="none" w:sz="0" w:space="0" w:color="auto"/>
            <w:left w:val="none" w:sz="0" w:space="0" w:color="auto"/>
            <w:bottom w:val="none" w:sz="0" w:space="0" w:color="auto"/>
            <w:right w:val="none" w:sz="0" w:space="0" w:color="auto"/>
          </w:divBdr>
        </w:div>
        <w:div w:id="1268268108">
          <w:marLeft w:val="480"/>
          <w:marRight w:val="0"/>
          <w:marTop w:val="0"/>
          <w:marBottom w:val="0"/>
          <w:divBdr>
            <w:top w:val="none" w:sz="0" w:space="0" w:color="auto"/>
            <w:left w:val="none" w:sz="0" w:space="0" w:color="auto"/>
            <w:bottom w:val="none" w:sz="0" w:space="0" w:color="auto"/>
            <w:right w:val="none" w:sz="0" w:space="0" w:color="auto"/>
          </w:divBdr>
        </w:div>
        <w:div w:id="1339307278">
          <w:marLeft w:val="480"/>
          <w:marRight w:val="0"/>
          <w:marTop w:val="0"/>
          <w:marBottom w:val="0"/>
          <w:divBdr>
            <w:top w:val="none" w:sz="0" w:space="0" w:color="auto"/>
            <w:left w:val="none" w:sz="0" w:space="0" w:color="auto"/>
            <w:bottom w:val="none" w:sz="0" w:space="0" w:color="auto"/>
            <w:right w:val="none" w:sz="0" w:space="0" w:color="auto"/>
          </w:divBdr>
        </w:div>
        <w:div w:id="1442912823">
          <w:marLeft w:val="480"/>
          <w:marRight w:val="0"/>
          <w:marTop w:val="0"/>
          <w:marBottom w:val="0"/>
          <w:divBdr>
            <w:top w:val="none" w:sz="0" w:space="0" w:color="auto"/>
            <w:left w:val="none" w:sz="0" w:space="0" w:color="auto"/>
            <w:bottom w:val="none" w:sz="0" w:space="0" w:color="auto"/>
            <w:right w:val="none" w:sz="0" w:space="0" w:color="auto"/>
          </w:divBdr>
        </w:div>
        <w:div w:id="1453279863">
          <w:marLeft w:val="480"/>
          <w:marRight w:val="0"/>
          <w:marTop w:val="0"/>
          <w:marBottom w:val="0"/>
          <w:divBdr>
            <w:top w:val="none" w:sz="0" w:space="0" w:color="auto"/>
            <w:left w:val="none" w:sz="0" w:space="0" w:color="auto"/>
            <w:bottom w:val="none" w:sz="0" w:space="0" w:color="auto"/>
            <w:right w:val="none" w:sz="0" w:space="0" w:color="auto"/>
          </w:divBdr>
        </w:div>
        <w:div w:id="1467623224">
          <w:marLeft w:val="480"/>
          <w:marRight w:val="0"/>
          <w:marTop w:val="0"/>
          <w:marBottom w:val="0"/>
          <w:divBdr>
            <w:top w:val="none" w:sz="0" w:space="0" w:color="auto"/>
            <w:left w:val="none" w:sz="0" w:space="0" w:color="auto"/>
            <w:bottom w:val="none" w:sz="0" w:space="0" w:color="auto"/>
            <w:right w:val="none" w:sz="0" w:space="0" w:color="auto"/>
          </w:divBdr>
        </w:div>
        <w:div w:id="1578516393">
          <w:marLeft w:val="480"/>
          <w:marRight w:val="0"/>
          <w:marTop w:val="0"/>
          <w:marBottom w:val="0"/>
          <w:divBdr>
            <w:top w:val="none" w:sz="0" w:space="0" w:color="auto"/>
            <w:left w:val="none" w:sz="0" w:space="0" w:color="auto"/>
            <w:bottom w:val="none" w:sz="0" w:space="0" w:color="auto"/>
            <w:right w:val="none" w:sz="0" w:space="0" w:color="auto"/>
          </w:divBdr>
        </w:div>
        <w:div w:id="1634481086">
          <w:marLeft w:val="480"/>
          <w:marRight w:val="0"/>
          <w:marTop w:val="0"/>
          <w:marBottom w:val="0"/>
          <w:divBdr>
            <w:top w:val="none" w:sz="0" w:space="0" w:color="auto"/>
            <w:left w:val="none" w:sz="0" w:space="0" w:color="auto"/>
            <w:bottom w:val="none" w:sz="0" w:space="0" w:color="auto"/>
            <w:right w:val="none" w:sz="0" w:space="0" w:color="auto"/>
          </w:divBdr>
        </w:div>
        <w:div w:id="1686637541">
          <w:marLeft w:val="480"/>
          <w:marRight w:val="0"/>
          <w:marTop w:val="0"/>
          <w:marBottom w:val="0"/>
          <w:divBdr>
            <w:top w:val="none" w:sz="0" w:space="0" w:color="auto"/>
            <w:left w:val="none" w:sz="0" w:space="0" w:color="auto"/>
            <w:bottom w:val="none" w:sz="0" w:space="0" w:color="auto"/>
            <w:right w:val="none" w:sz="0" w:space="0" w:color="auto"/>
          </w:divBdr>
        </w:div>
        <w:div w:id="1695233374">
          <w:marLeft w:val="480"/>
          <w:marRight w:val="0"/>
          <w:marTop w:val="0"/>
          <w:marBottom w:val="0"/>
          <w:divBdr>
            <w:top w:val="none" w:sz="0" w:space="0" w:color="auto"/>
            <w:left w:val="none" w:sz="0" w:space="0" w:color="auto"/>
            <w:bottom w:val="none" w:sz="0" w:space="0" w:color="auto"/>
            <w:right w:val="none" w:sz="0" w:space="0" w:color="auto"/>
          </w:divBdr>
        </w:div>
        <w:div w:id="1886020646">
          <w:marLeft w:val="480"/>
          <w:marRight w:val="0"/>
          <w:marTop w:val="0"/>
          <w:marBottom w:val="0"/>
          <w:divBdr>
            <w:top w:val="none" w:sz="0" w:space="0" w:color="auto"/>
            <w:left w:val="none" w:sz="0" w:space="0" w:color="auto"/>
            <w:bottom w:val="none" w:sz="0" w:space="0" w:color="auto"/>
            <w:right w:val="none" w:sz="0" w:space="0" w:color="auto"/>
          </w:divBdr>
        </w:div>
        <w:div w:id="1897011833">
          <w:marLeft w:val="480"/>
          <w:marRight w:val="0"/>
          <w:marTop w:val="0"/>
          <w:marBottom w:val="0"/>
          <w:divBdr>
            <w:top w:val="none" w:sz="0" w:space="0" w:color="auto"/>
            <w:left w:val="none" w:sz="0" w:space="0" w:color="auto"/>
            <w:bottom w:val="none" w:sz="0" w:space="0" w:color="auto"/>
            <w:right w:val="none" w:sz="0" w:space="0" w:color="auto"/>
          </w:divBdr>
        </w:div>
        <w:div w:id="1996180126">
          <w:marLeft w:val="480"/>
          <w:marRight w:val="0"/>
          <w:marTop w:val="0"/>
          <w:marBottom w:val="0"/>
          <w:divBdr>
            <w:top w:val="none" w:sz="0" w:space="0" w:color="auto"/>
            <w:left w:val="none" w:sz="0" w:space="0" w:color="auto"/>
            <w:bottom w:val="none" w:sz="0" w:space="0" w:color="auto"/>
            <w:right w:val="none" w:sz="0" w:space="0" w:color="auto"/>
          </w:divBdr>
        </w:div>
        <w:div w:id="2002847159">
          <w:marLeft w:val="480"/>
          <w:marRight w:val="0"/>
          <w:marTop w:val="0"/>
          <w:marBottom w:val="0"/>
          <w:divBdr>
            <w:top w:val="none" w:sz="0" w:space="0" w:color="auto"/>
            <w:left w:val="none" w:sz="0" w:space="0" w:color="auto"/>
            <w:bottom w:val="none" w:sz="0" w:space="0" w:color="auto"/>
            <w:right w:val="none" w:sz="0" w:space="0" w:color="auto"/>
          </w:divBdr>
        </w:div>
      </w:divsChild>
    </w:div>
    <w:div w:id="2139519600">
      <w:bodyDiv w:val="1"/>
      <w:marLeft w:val="0"/>
      <w:marRight w:val="0"/>
      <w:marTop w:val="0"/>
      <w:marBottom w:val="0"/>
      <w:divBdr>
        <w:top w:val="none" w:sz="0" w:space="0" w:color="auto"/>
        <w:left w:val="none" w:sz="0" w:space="0" w:color="auto"/>
        <w:bottom w:val="none" w:sz="0" w:space="0" w:color="auto"/>
        <w:right w:val="none" w:sz="0" w:space="0" w:color="auto"/>
      </w:divBdr>
    </w:div>
    <w:div w:id="2140103603">
      <w:bodyDiv w:val="1"/>
      <w:marLeft w:val="0"/>
      <w:marRight w:val="0"/>
      <w:marTop w:val="0"/>
      <w:marBottom w:val="0"/>
      <w:divBdr>
        <w:top w:val="none" w:sz="0" w:space="0" w:color="auto"/>
        <w:left w:val="none" w:sz="0" w:space="0" w:color="auto"/>
        <w:bottom w:val="none" w:sz="0" w:space="0" w:color="auto"/>
        <w:right w:val="none" w:sz="0" w:space="0" w:color="auto"/>
      </w:divBdr>
    </w:div>
    <w:div w:id="2140756280">
      <w:bodyDiv w:val="1"/>
      <w:marLeft w:val="0"/>
      <w:marRight w:val="0"/>
      <w:marTop w:val="0"/>
      <w:marBottom w:val="0"/>
      <w:divBdr>
        <w:top w:val="none" w:sz="0" w:space="0" w:color="auto"/>
        <w:left w:val="none" w:sz="0" w:space="0" w:color="auto"/>
        <w:bottom w:val="none" w:sz="0" w:space="0" w:color="auto"/>
        <w:right w:val="none" w:sz="0" w:space="0" w:color="auto"/>
      </w:divBdr>
    </w:div>
    <w:div w:id="2140953679">
      <w:bodyDiv w:val="1"/>
      <w:marLeft w:val="0"/>
      <w:marRight w:val="0"/>
      <w:marTop w:val="0"/>
      <w:marBottom w:val="0"/>
      <w:divBdr>
        <w:top w:val="none" w:sz="0" w:space="0" w:color="auto"/>
        <w:left w:val="none" w:sz="0" w:space="0" w:color="auto"/>
        <w:bottom w:val="none" w:sz="0" w:space="0" w:color="auto"/>
        <w:right w:val="none" w:sz="0" w:space="0" w:color="auto"/>
      </w:divBdr>
    </w:div>
    <w:div w:id="2141217234">
      <w:bodyDiv w:val="1"/>
      <w:marLeft w:val="0"/>
      <w:marRight w:val="0"/>
      <w:marTop w:val="0"/>
      <w:marBottom w:val="0"/>
      <w:divBdr>
        <w:top w:val="none" w:sz="0" w:space="0" w:color="auto"/>
        <w:left w:val="none" w:sz="0" w:space="0" w:color="auto"/>
        <w:bottom w:val="none" w:sz="0" w:space="0" w:color="auto"/>
        <w:right w:val="none" w:sz="0" w:space="0" w:color="auto"/>
      </w:divBdr>
    </w:div>
    <w:div w:id="2141221208">
      <w:bodyDiv w:val="1"/>
      <w:marLeft w:val="0"/>
      <w:marRight w:val="0"/>
      <w:marTop w:val="0"/>
      <w:marBottom w:val="0"/>
      <w:divBdr>
        <w:top w:val="none" w:sz="0" w:space="0" w:color="auto"/>
        <w:left w:val="none" w:sz="0" w:space="0" w:color="auto"/>
        <w:bottom w:val="none" w:sz="0" w:space="0" w:color="auto"/>
        <w:right w:val="none" w:sz="0" w:space="0" w:color="auto"/>
      </w:divBdr>
    </w:div>
    <w:div w:id="2141266186">
      <w:bodyDiv w:val="1"/>
      <w:marLeft w:val="0"/>
      <w:marRight w:val="0"/>
      <w:marTop w:val="0"/>
      <w:marBottom w:val="0"/>
      <w:divBdr>
        <w:top w:val="none" w:sz="0" w:space="0" w:color="auto"/>
        <w:left w:val="none" w:sz="0" w:space="0" w:color="auto"/>
        <w:bottom w:val="none" w:sz="0" w:space="0" w:color="auto"/>
        <w:right w:val="none" w:sz="0" w:space="0" w:color="auto"/>
      </w:divBdr>
    </w:div>
    <w:div w:id="2141268012">
      <w:bodyDiv w:val="1"/>
      <w:marLeft w:val="0"/>
      <w:marRight w:val="0"/>
      <w:marTop w:val="0"/>
      <w:marBottom w:val="0"/>
      <w:divBdr>
        <w:top w:val="none" w:sz="0" w:space="0" w:color="auto"/>
        <w:left w:val="none" w:sz="0" w:space="0" w:color="auto"/>
        <w:bottom w:val="none" w:sz="0" w:space="0" w:color="auto"/>
        <w:right w:val="none" w:sz="0" w:space="0" w:color="auto"/>
      </w:divBdr>
    </w:div>
    <w:div w:id="2141410620">
      <w:bodyDiv w:val="1"/>
      <w:marLeft w:val="0"/>
      <w:marRight w:val="0"/>
      <w:marTop w:val="0"/>
      <w:marBottom w:val="0"/>
      <w:divBdr>
        <w:top w:val="none" w:sz="0" w:space="0" w:color="auto"/>
        <w:left w:val="none" w:sz="0" w:space="0" w:color="auto"/>
        <w:bottom w:val="none" w:sz="0" w:space="0" w:color="auto"/>
        <w:right w:val="none" w:sz="0" w:space="0" w:color="auto"/>
      </w:divBdr>
    </w:div>
    <w:div w:id="2141536189">
      <w:bodyDiv w:val="1"/>
      <w:marLeft w:val="0"/>
      <w:marRight w:val="0"/>
      <w:marTop w:val="0"/>
      <w:marBottom w:val="0"/>
      <w:divBdr>
        <w:top w:val="none" w:sz="0" w:space="0" w:color="auto"/>
        <w:left w:val="none" w:sz="0" w:space="0" w:color="auto"/>
        <w:bottom w:val="none" w:sz="0" w:space="0" w:color="auto"/>
        <w:right w:val="none" w:sz="0" w:space="0" w:color="auto"/>
      </w:divBdr>
    </w:div>
    <w:div w:id="2142070465">
      <w:bodyDiv w:val="1"/>
      <w:marLeft w:val="0"/>
      <w:marRight w:val="0"/>
      <w:marTop w:val="0"/>
      <w:marBottom w:val="0"/>
      <w:divBdr>
        <w:top w:val="none" w:sz="0" w:space="0" w:color="auto"/>
        <w:left w:val="none" w:sz="0" w:space="0" w:color="auto"/>
        <w:bottom w:val="none" w:sz="0" w:space="0" w:color="auto"/>
        <w:right w:val="none" w:sz="0" w:space="0" w:color="auto"/>
      </w:divBdr>
    </w:div>
    <w:div w:id="2142333820">
      <w:bodyDiv w:val="1"/>
      <w:marLeft w:val="0"/>
      <w:marRight w:val="0"/>
      <w:marTop w:val="0"/>
      <w:marBottom w:val="0"/>
      <w:divBdr>
        <w:top w:val="none" w:sz="0" w:space="0" w:color="auto"/>
        <w:left w:val="none" w:sz="0" w:space="0" w:color="auto"/>
        <w:bottom w:val="none" w:sz="0" w:space="0" w:color="auto"/>
        <w:right w:val="none" w:sz="0" w:space="0" w:color="auto"/>
      </w:divBdr>
    </w:div>
    <w:div w:id="2142648008">
      <w:bodyDiv w:val="1"/>
      <w:marLeft w:val="0"/>
      <w:marRight w:val="0"/>
      <w:marTop w:val="0"/>
      <w:marBottom w:val="0"/>
      <w:divBdr>
        <w:top w:val="none" w:sz="0" w:space="0" w:color="auto"/>
        <w:left w:val="none" w:sz="0" w:space="0" w:color="auto"/>
        <w:bottom w:val="none" w:sz="0" w:space="0" w:color="auto"/>
        <w:right w:val="none" w:sz="0" w:space="0" w:color="auto"/>
      </w:divBdr>
    </w:div>
    <w:div w:id="2142844583">
      <w:bodyDiv w:val="1"/>
      <w:marLeft w:val="0"/>
      <w:marRight w:val="0"/>
      <w:marTop w:val="0"/>
      <w:marBottom w:val="0"/>
      <w:divBdr>
        <w:top w:val="none" w:sz="0" w:space="0" w:color="auto"/>
        <w:left w:val="none" w:sz="0" w:space="0" w:color="auto"/>
        <w:bottom w:val="none" w:sz="0" w:space="0" w:color="auto"/>
        <w:right w:val="none" w:sz="0" w:space="0" w:color="auto"/>
      </w:divBdr>
    </w:div>
    <w:div w:id="2145349825">
      <w:bodyDiv w:val="1"/>
      <w:marLeft w:val="0"/>
      <w:marRight w:val="0"/>
      <w:marTop w:val="0"/>
      <w:marBottom w:val="0"/>
      <w:divBdr>
        <w:top w:val="none" w:sz="0" w:space="0" w:color="auto"/>
        <w:left w:val="none" w:sz="0" w:space="0" w:color="auto"/>
        <w:bottom w:val="none" w:sz="0" w:space="0" w:color="auto"/>
        <w:right w:val="none" w:sz="0" w:space="0" w:color="auto"/>
      </w:divBdr>
    </w:div>
    <w:div w:id="2145655456">
      <w:bodyDiv w:val="1"/>
      <w:marLeft w:val="0"/>
      <w:marRight w:val="0"/>
      <w:marTop w:val="0"/>
      <w:marBottom w:val="0"/>
      <w:divBdr>
        <w:top w:val="none" w:sz="0" w:space="0" w:color="auto"/>
        <w:left w:val="none" w:sz="0" w:space="0" w:color="auto"/>
        <w:bottom w:val="none" w:sz="0" w:space="0" w:color="auto"/>
        <w:right w:val="none" w:sz="0" w:space="0" w:color="auto"/>
      </w:divBdr>
    </w:div>
    <w:div w:id="2145923401">
      <w:bodyDiv w:val="1"/>
      <w:marLeft w:val="0"/>
      <w:marRight w:val="0"/>
      <w:marTop w:val="0"/>
      <w:marBottom w:val="0"/>
      <w:divBdr>
        <w:top w:val="none" w:sz="0" w:space="0" w:color="auto"/>
        <w:left w:val="none" w:sz="0" w:space="0" w:color="auto"/>
        <w:bottom w:val="none" w:sz="0" w:space="0" w:color="auto"/>
        <w:right w:val="none" w:sz="0" w:space="0" w:color="auto"/>
      </w:divBdr>
    </w:div>
    <w:div w:id="2146000833">
      <w:bodyDiv w:val="1"/>
      <w:marLeft w:val="0"/>
      <w:marRight w:val="0"/>
      <w:marTop w:val="0"/>
      <w:marBottom w:val="0"/>
      <w:divBdr>
        <w:top w:val="none" w:sz="0" w:space="0" w:color="auto"/>
        <w:left w:val="none" w:sz="0" w:space="0" w:color="auto"/>
        <w:bottom w:val="none" w:sz="0" w:space="0" w:color="auto"/>
        <w:right w:val="none" w:sz="0" w:space="0" w:color="auto"/>
      </w:divBdr>
    </w:div>
    <w:div w:id="2146267112">
      <w:bodyDiv w:val="1"/>
      <w:marLeft w:val="0"/>
      <w:marRight w:val="0"/>
      <w:marTop w:val="0"/>
      <w:marBottom w:val="0"/>
      <w:divBdr>
        <w:top w:val="none" w:sz="0" w:space="0" w:color="auto"/>
        <w:left w:val="none" w:sz="0" w:space="0" w:color="auto"/>
        <w:bottom w:val="none" w:sz="0" w:space="0" w:color="auto"/>
        <w:right w:val="none" w:sz="0" w:space="0" w:color="auto"/>
      </w:divBdr>
    </w:div>
    <w:div w:id="2146658266">
      <w:bodyDiv w:val="1"/>
      <w:marLeft w:val="0"/>
      <w:marRight w:val="0"/>
      <w:marTop w:val="0"/>
      <w:marBottom w:val="0"/>
      <w:divBdr>
        <w:top w:val="none" w:sz="0" w:space="0" w:color="auto"/>
        <w:left w:val="none" w:sz="0" w:space="0" w:color="auto"/>
        <w:bottom w:val="none" w:sz="0" w:space="0" w:color="auto"/>
        <w:right w:val="none" w:sz="0" w:space="0" w:color="auto"/>
      </w:divBdr>
    </w:div>
    <w:div w:id="2147355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hyperlink" Target="https://doi.org/10.1007/s00436-011-2491-4" TargetMode="External"/><Relationship Id="rId47" Type="http://schemas.openxmlformats.org/officeDocument/2006/relationships/hyperlink" Target="https://doi.org/10.22059/ijvm.2017.237792.1004824" TargetMode="External"/><Relationship Id="rId63" Type="http://schemas.openxmlformats.org/officeDocument/2006/relationships/hyperlink" Target="https://www.researchgate.net/publication/256443323" TargetMode="External"/><Relationship Id="rId68" Type="http://schemas.openxmlformats.org/officeDocument/2006/relationships/hyperlink" Target="https://onlinelibrary.wiley.com/action/doSearch?ContribAuthorStored=Mulei%2C+I+R" TargetMode="External"/><Relationship Id="rId84" Type="http://schemas.openxmlformats.org/officeDocument/2006/relationships/hyperlink" Target="http://www.ijiras.com" TargetMode="External"/><Relationship Id="rId89" Type="http://schemas.openxmlformats.org/officeDocument/2006/relationships/hyperlink" Target="https://doi.org/10.1007/s00436-018-6042-0" TargetMode="External"/><Relationship Id="rId16"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hyperlink" Target="https://doi.org/10.1371/journal.pone.0230552" TargetMode="External"/><Relationship Id="rId58" Type="http://schemas.openxmlformats.org/officeDocument/2006/relationships/hyperlink" Target="https://doi.org/10.1023/A:1011958422446" TargetMode="External"/><Relationship Id="rId74" Type="http://schemas.openxmlformats.org/officeDocument/2006/relationships/hyperlink" Target="https://onlinelibrary.wiley.com/action/doSearch?ContribAuthorStored=Gamil%2C+AAA" TargetMode="External"/><Relationship Id="rId79" Type="http://schemas.openxmlformats.org/officeDocument/2006/relationships/hyperlink" Target="https://onlinelibrary.wiley.com/action/doSearch?ContribAuthorStored=Mbuthia%2C+P+G" TargetMode="External"/><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doi.org/10.20546/ijcmas.2018.705.192" TargetMode="External"/><Relationship Id="rId95" Type="http://schemas.openxmlformats.org/officeDocument/2006/relationships/hyperlink" Target="https://doi.org/10.1155/2020/6839354" TargetMode="External"/><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hyperlink" Target="http://www.fisheriesjournal.com" TargetMode="External"/><Relationship Id="rId48" Type="http://schemas.openxmlformats.org/officeDocument/2006/relationships/hyperlink" Target="https://doi.org/10.3390/ani13091525" TargetMode="External"/><Relationship Id="rId64" Type="http://schemas.openxmlformats.org/officeDocument/2006/relationships/hyperlink" Target="https://doi.org/10.1007/s00436-011-2701-0" TargetMode="External"/><Relationship Id="rId69" Type="http://schemas.openxmlformats.org/officeDocument/2006/relationships/hyperlink" Target="https://onlinelibrary.wiley.com/action/doSearch?ContribAuthorStored=Nyaga%2C+P+N" TargetMode="External"/><Relationship Id="rId80" Type="http://schemas.openxmlformats.org/officeDocument/2006/relationships/hyperlink" Target="https://onlinelibrary.wiley.com/action/doSearch?ContribAuthorStored=Waruiru%2C+R+M" TargetMode="External"/><Relationship Id="rId85" Type="http://schemas.openxmlformats.org/officeDocument/2006/relationships/hyperlink" Target="https://doi.org/10.3390/w13223307" TargetMode="Externa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doi.org/10.1016/j.tifs.2019.02.013" TargetMode="External"/><Relationship Id="rId59" Type="http://schemas.openxmlformats.org/officeDocument/2006/relationships/hyperlink" Target="https://doi.org/10.14798/73.1.788" TargetMode="External"/><Relationship Id="rId67" Type="http://schemas.openxmlformats.org/officeDocument/2006/relationships/hyperlink" Target="http://www.lrrd.org/lrrd31/2/dmmak31020.html" TargetMode="External"/><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doi.org/10.1016/j.ijppaw.2019.04.007" TargetMode="External"/><Relationship Id="rId54" Type="http://schemas.openxmlformats.org/officeDocument/2006/relationships/hyperlink" Target="https://doi.org/10.1002/ieam.4295" TargetMode="External"/><Relationship Id="rId62" Type="http://schemas.openxmlformats.org/officeDocument/2006/relationships/hyperlink" Target="https://doi.org/10.1186/s13071-021-04886-0" TargetMode="External"/><Relationship Id="rId70" Type="http://schemas.openxmlformats.org/officeDocument/2006/relationships/hyperlink" Target="https://onlinelibrary.wiley.com/action/doSearch?ContribAuthorStored=Mbuthia%2C+P+G" TargetMode="External"/><Relationship Id="rId75" Type="http://schemas.openxmlformats.org/officeDocument/2006/relationships/hyperlink" Target="https://onlinelibrary.wiley.com/action/doSearch?ContribAuthorStored=Evensen%2C+%C3%98" TargetMode="External"/><Relationship Id="rId83" Type="http://schemas.openxmlformats.org/officeDocument/2006/relationships/hyperlink" Target="https://doi.org/10.5657/FAS.2014.0001" TargetMode="External"/><Relationship Id="rId88" Type="http://schemas.openxmlformats.org/officeDocument/2006/relationships/hyperlink" Target="https://doi.org/10.1111/jfd.12807" TargetMode="External"/><Relationship Id="rId91" Type="http://schemas.openxmlformats.org/officeDocument/2006/relationships/hyperlink" Target="http://www.ejabf.journals.ekb.eg" TargetMode="External"/><Relationship Id="rId96" Type="http://schemas.openxmlformats.org/officeDocument/2006/relationships/hyperlink" Target="http://www.lrrd.org/lrrd32/10/rmwar3216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s://doi.org/10.1016/j.ijppaw.2021.04.004" TargetMode="External"/><Relationship Id="rId57" Type="http://schemas.openxmlformats.org/officeDocument/2006/relationships/hyperlink" Target="http://www.fao.org/fishery/countrysector/naso_kenya/en"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doi.org/10.1016/B978-0-323-55512-8.00093-4" TargetMode="External"/><Relationship Id="rId52" Type="http://schemas.openxmlformats.org/officeDocument/2006/relationships/hyperlink" Target="https://doi.org/10.1021/acs.est.0c06803" TargetMode="External"/><Relationship Id="rId60" Type="http://schemas.openxmlformats.org/officeDocument/2006/relationships/hyperlink" Target="https://doi.org/10.1186/s13071-016-1727-7" TargetMode="External"/><Relationship Id="rId65" Type="http://schemas.openxmlformats.org/officeDocument/2006/relationships/hyperlink" Target="https://doi.org/10.1242/jeb.091603" TargetMode="External"/><Relationship Id="rId73" Type="http://schemas.openxmlformats.org/officeDocument/2006/relationships/hyperlink" Target="https://onlinelibrary.wiley.com/action/doSearch?ContribAuthorStored=Mwihia%2C+E+W" TargetMode="External"/><Relationship Id="rId78" Type="http://schemas.openxmlformats.org/officeDocument/2006/relationships/hyperlink" Target="https://onlinelibrary.wiley.com/action/doSearch?ContribAuthorStored=Nyaga%2C+P+N" TargetMode="External"/><Relationship Id="rId81" Type="http://schemas.openxmlformats.org/officeDocument/2006/relationships/hyperlink" Target="https://onlinelibrary.wiley.com/action/doSearch?ContribAuthorStored=Gamil%2C+AAA" TargetMode="External"/><Relationship Id="rId86" Type="http://schemas.openxmlformats.org/officeDocument/2006/relationships/hyperlink" Target="https://doi.org/10.4194/1303-2712-v12_1_03" TargetMode="External"/><Relationship Id="rId94" Type="http://schemas.openxmlformats.org/officeDocument/2006/relationships/hyperlink" Target="http://edis.ifas" TargetMode="External"/><Relationship Id="rId99" Type="http://schemas.openxmlformats.org/officeDocument/2006/relationships/footer" Target="footer1.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microsoft.com/office/2011/relationships/commentsExtended" Target="commentsExtended.xm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hyperlink" Target="https://doi.org/10.1007/s12571-021-01246-9" TargetMode="External"/><Relationship Id="rId55" Type="http://schemas.openxmlformats.org/officeDocument/2006/relationships/hyperlink" Target="https://doi.org/10.1016/j.scitotenv.2020.140339" TargetMode="External"/><Relationship Id="rId76" Type="http://schemas.openxmlformats.org/officeDocument/2006/relationships/hyperlink" Target="https://onlinelibrary.wiley.com/action/doSearch?ContribAuthorStored=Mutoloki%2C+S" TargetMode="External"/><Relationship Id="rId97" Type="http://schemas.openxmlformats.org/officeDocument/2006/relationships/hyperlink" Target="https://doi.org/10.1017/S0022149X11000071" TargetMode="External"/><Relationship Id="rId7" Type="http://schemas.openxmlformats.org/officeDocument/2006/relationships/endnotes" Target="endnotes.xml"/><Relationship Id="rId71" Type="http://schemas.openxmlformats.org/officeDocument/2006/relationships/hyperlink" Target="https://onlinelibrary.wiley.com/action/doSearch?ContribAuthorStored=Waruiru%2C+R+M" TargetMode="External"/><Relationship Id="rId92" Type="http://schemas.openxmlformats.org/officeDocument/2006/relationships/hyperlink" Target="https://doi.org/10.3390/foods10040880"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hyperlink" Target="https://www.researchgate.net/publication/287233485" TargetMode="External"/><Relationship Id="rId45" Type="http://schemas.openxmlformats.org/officeDocument/2006/relationships/hyperlink" Target="https://www.researchgate.net/publication/331719026" TargetMode="External"/><Relationship Id="rId66" Type="http://schemas.openxmlformats.org/officeDocument/2006/relationships/hyperlink" Target="https://doi.org/10.22067/ijab.v14i2.74577" TargetMode="External"/><Relationship Id="rId87" Type="http://schemas.openxmlformats.org/officeDocument/2006/relationships/hyperlink" Target="https://doi.org/10.5251/abjna.2012.3.3.117.124" TargetMode="External"/><Relationship Id="rId61" Type="http://schemas.openxmlformats.org/officeDocument/2006/relationships/hyperlink" Target="https://doi.org/10.3329/jles.v2i2.7493" TargetMode="External"/><Relationship Id="rId82" Type="http://schemas.openxmlformats.org/officeDocument/2006/relationships/hyperlink" Target="https://onlinelibrary.wiley.com/action/doSearch?ContribAuthorStored=Evensen%2C+%C3%98" TargetMode="External"/><Relationship Id="rId19" Type="http://schemas.openxmlformats.org/officeDocument/2006/relationships/image" Target="media/image8.jpeg"/><Relationship Id="rId14" Type="http://schemas.microsoft.com/office/2016/09/relationships/commentsIds" Target="commentsIds.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fao.org/fishery/en/facp/114?lang=en" TargetMode="External"/><Relationship Id="rId77" Type="http://schemas.openxmlformats.org/officeDocument/2006/relationships/hyperlink" Target="https://onlinelibrary.wiley.com/action/doSearch?ContribAuthorStored=Mulei%2C+I+R"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i.org/10.1371/journal.pone.0261615" TargetMode="External"/><Relationship Id="rId72" Type="http://schemas.openxmlformats.org/officeDocument/2006/relationships/hyperlink" Target="https://onlinelibrary.wiley.com/action/doSearch?ContribAuthorStored=Njagi%2C+L+W" TargetMode="External"/><Relationship Id="rId93" Type="http://schemas.openxmlformats.org/officeDocument/2006/relationships/hyperlink" Target="https://doi.org/10.1007/s12639-011-0060-5" TargetMode="External"/><Relationship Id="rId98" Type="http://schemas.openxmlformats.org/officeDocument/2006/relationships/image" Target="media/image29.emf"/><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A806F72-7946-4BF1-81DC-696F5F0E4A60}"/>
      </w:docPartPr>
      <w:docPartBody>
        <w:p w:rsidR="00CC6C7F" w:rsidRDefault="008302C4">
          <w:r w:rsidRPr="00B1246D">
            <w:rPr>
              <w:rStyle w:val="PlaceholderText"/>
            </w:rPr>
            <w:t>Click or tap here to enter text.</w:t>
          </w:r>
        </w:p>
      </w:docPartBody>
    </w:docPart>
    <w:docPart>
      <w:docPartPr>
        <w:name w:val="51E0209E1052402A958BD8E66EAC8805"/>
        <w:category>
          <w:name w:val="General"/>
          <w:gallery w:val="placeholder"/>
        </w:category>
        <w:types>
          <w:type w:val="bbPlcHdr"/>
        </w:types>
        <w:behaviors>
          <w:behavior w:val="content"/>
        </w:behaviors>
        <w:guid w:val="{676CD3B9-EC2E-4B52-934E-C87AB58EAA9B}"/>
      </w:docPartPr>
      <w:docPartBody>
        <w:p w:rsidR="00933F62" w:rsidRDefault="00566D6A" w:rsidP="00566D6A">
          <w:pPr>
            <w:pStyle w:val="51E0209E1052402A958BD8E66EAC8805"/>
          </w:pPr>
          <w:r w:rsidRPr="00B1246D">
            <w:rPr>
              <w:rStyle w:val="PlaceholderText"/>
            </w:rPr>
            <w:t>Click or tap here to enter text.</w:t>
          </w:r>
        </w:p>
      </w:docPartBody>
    </w:docPart>
    <w:docPart>
      <w:docPartPr>
        <w:name w:val="738CA7899799412BBB0607BF51D28DB9"/>
        <w:category>
          <w:name w:val="General"/>
          <w:gallery w:val="placeholder"/>
        </w:category>
        <w:types>
          <w:type w:val="bbPlcHdr"/>
        </w:types>
        <w:behaviors>
          <w:behavior w:val="content"/>
        </w:behaviors>
        <w:guid w:val="{33841E33-D293-48FB-AF55-A6E23555C176}"/>
      </w:docPartPr>
      <w:docPartBody>
        <w:p w:rsidR="00933F62" w:rsidRDefault="00566D6A" w:rsidP="00566D6A">
          <w:pPr>
            <w:pStyle w:val="738CA7899799412BBB0607BF51D28DB9"/>
          </w:pPr>
          <w:r w:rsidRPr="00B1246D">
            <w:rPr>
              <w:rStyle w:val="PlaceholderText"/>
            </w:rPr>
            <w:t>Click or tap here to enter text.</w:t>
          </w:r>
        </w:p>
      </w:docPartBody>
    </w:docPart>
    <w:docPart>
      <w:docPartPr>
        <w:name w:val="EDB91D97F5EA4545BD057C56BFFB2248"/>
        <w:category>
          <w:name w:val="General"/>
          <w:gallery w:val="placeholder"/>
        </w:category>
        <w:types>
          <w:type w:val="bbPlcHdr"/>
        </w:types>
        <w:behaviors>
          <w:behavior w:val="content"/>
        </w:behaviors>
        <w:guid w:val="{CFDE0A68-29C6-43FD-87D1-E3DDBCF9E50B}"/>
      </w:docPartPr>
      <w:docPartBody>
        <w:p w:rsidR="00933F62" w:rsidRDefault="00566D6A" w:rsidP="00566D6A">
          <w:pPr>
            <w:pStyle w:val="EDB91D97F5EA4545BD057C56BFFB2248"/>
          </w:pPr>
          <w:r w:rsidRPr="00B1246D">
            <w:rPr>
              <w:rStyle w:val="PlaceholderText"/>
            </w:rPr>
            <w:t>Click or tap here to enter text.</w:t>
          </w:r>
        </w:p>
      </w:docPartBody>
    </w:docPart>
    <w:docPart>
      <w:docPartPr>
        <w:name w:val="0A841E282B574DD59D3A3C85086F826B"/>
        <w:category>
          <w:name w:val="General"/>
          <w:gallery w:val="placeholder"/>
        </w:category>
        <w:types>
          <w:type w:val="bbPlcHdr"/>
        </w:types>
        <w:behaviors>
          <w:behavior w:val="content"/>
        </w:behaviors>
        <w:guid w:val="{0F926D07-0B22-4912-A254-B268CD320188}"/>
      </w:docPartPr>
      <w:docPartBody>
        <w:p w:rsidR="00933F62" w:rsidRDefault="00566D6A" w:rsidP="00566D6A">
          <w:pPr>
            <w:pStyle w:val="0A841E282B574DD59D3A3C85086F826B"/>
          </w:pPr>
          <w:r w:rsidRPr="00B1246D">
            <w:rPr>
              <w:rStyle w:val="PlaceholderText"/>
            </w:rPr>
            <w:t>Click or tap here to enter text.</w:t>
          </w:r>
        </w:p>
      </w:docPartBody>
    </w:docPart>
    <w:docPart>
      <w:docPartPr>
        <w:name w:val="9E790BD383A0484197AA8537954455BA"/>
        <w:category>
          <w:name w:val="General"/>
          <w:gallery w:val="placeholder"/>
        </w:category>
        <w:types>
          <w:type w:val="bbPlcHdr"/>
        </w:types>
        <w:behaviors>
          <w:behavior w:val="content"/>
        </w:behaviors>
        <w:guid w:val="{25770497-3A5A-4716-88F7-379C91428C48}"/>
      </w:docPartPr>
      <w:docPartBody>
        <w:p w:rsidR="00933F62" w:rsidRDefault="00566D6A" w:rsidP="00566D6A">
          <w:pPr>
            <w:pStyle w:val="9E790BD383A0484197AA8537954455BA"/>
          </w:pPr>
          <w:r w:rsidRPr="00B1246D">
            <w:rPr>
              <w:rStyle w:val="PlaceholderText"/>
            </w:rPr>
            <w:t>Click or tap here to enter text.</w:t>
          </w:r>
        </w:p>
      </w:docPartBody>
    </w:docPart>
    <w:docPart>
      <w:docPartPr>
        <w:name w:val="5030640F6EB84C28B51FC84EA02A884E"/>
        <w:category>
          <w:name w:val="General"/>
          <w:gallery w:val="placeholder"/>
        </w:category>
        <w:types>
          <w:type w:val="bbPlcHdr"/>
        </w:types>
        <w:behaviors>
          <w:behavior w:val="content"/>
        </w:behaviors>
        <w:guid w:val="{E9F79CC4-0526-4470-9BAC-EA61E1151542}"/>
      </w:docPartPr>
      <w:docPartBody>
        <w:p w:rsidR="00ED48B9" w:rsidRDefault="00933F62" w:rsidP="00933F62">
          <w:pPr>
            <w:pStyle w:val="5030640F6EB84C28B51FC84EA02A884E"/>
          </w:pPr>
          <w:r w:rsidRPr="00B1246D">
            <w:rPr>
              <w:rStyle w:val="PlaceholderText"/>
            </w:rPr>
            <w:t>Click or tap here to enter text.</w:t>
          </w:r>
        </w:p>
      </w:docPartBody>
    </w:docPart>
    <w:docPart>
      <w:docPartPr>
        <w:name w:val="6109347FD4F447F9B2885BF12BB4301D"/>
        <w:category>
          <w:name w:val="General"/>
          <w:gallery w:val="placeholder"/>
        </w:category>
        <w:types>
          <w:type w:val="bbPlcHdr"/>
        </w:types>
        <w:behaviors>
          <w:behavior w:val="content"/>
        </w:behaviors>
        <w:guid w:val="{1A8B6F61-4769-4D04-9890-65890242EB42}"/>
      </w:docPartPr>
      <w:docPartBody>
        <w:p w:rsidR="007732E1" w:rsidRDefault="001D7F08" w:rsidP="001D7F08">
          <w:pPr>
            <w:pStyle w:val="6109347FD4F447F9B2885BF12BB4301D"/>
          </w:pPr>
          <w:r w:rsidRPr="00B1246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dvimpSR">
    <w:altName w:val="MS Gothic"/>
    <w:panose1 w:val="00000000000000000000"/>
    <w:charset w:val="80"/>
    <w:family w:val="auto"/>
    <w:notTrueType/>
    <w:pitch w:val="default"/>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02C4"/>
    <w:rsid w:val="00012566"/>
    <w:rsid w:val="00016729"/>
    <w:rsid w:val="000218D4"/>
    <w:rsid w:val="000227F1"/>
    <w:rsid w:val="000246AA"/>
    <w:rsid w:val="00024A2D"/>
    <w:rsid w:val="00043518"/>
    <w:rsid w:val="00062C6D"/>
    <w:rsid w:val="000733F9"/>
    <w:rsid w:val="000C029F"/>
    <w:rsid w:val="000C678E"/>
    <w:rsid w:val="001019C9"/>
    <w:rsid w:val="0014120E"/>
    <w:rsid w:val="00170034"/>
    <w:rsid w:val="00174659"/>
    <w:rsid w:val="00176245"/>
    <w:rsid w:val="00176867"/>
    <w:rsid w:val="00184383"/>
    <w:rsid w:val="00193EFD"/>
    <w:rsid w:val="001956DE"/>
    <w:rsid w:val="001A64B7"/>
    <w:rsid w:val="001A763D"/>
    <w:rsid w:val="001B12D0"/>
    <w:rsid w:val="001D36DD"/>
    <w:rsid w:val="001D4FF7"/>
    <w:rsid w:val="001D7F08"/>
    <w:rsid w:val="001E29AB"/>
    <w:rsid w:val="001E6C9A"/>
    <w:rsid w:val="0020172C"/>
    <w:rsid w:val="00216919"/>
    <w:rsid w:val="002220E3"/>
    <w:rsid w:val="00236D86"/>
    <w:rsid w:val="00242F0F"/>
    <w:rsid w:val="00247AB5"/>
    <w:rsid w:val="00252551"/>
    <w:rsid w:val="00260DA1"/>
    <w:rsid w:val="00265CD7"/>
    <w:rsid w:val="002A2F86"/>
    <w:rsid w:val="002B6BE5"/>
    <w:rsid w:val="002D2116"/>
    <w:rsid w:val="002E675A"/>
    <w:rsid w:val="002F22CE"/>
    <w:rsid w:val="00306B3E"/>
    <w:rsid w:val="00312D70"/>
    <w:rsid w:val="00315498"/>
    <w:rsid w:val="00320676"/>
    <w:rsid w:val="00322CAD"/>
    <w:rsid w:val="003309D9"/>
    <w:rsid w:val="00335077"/>
    <w:rsid w:val="0033637E"/>
    <w:rsid w:val="00344DFB"/>
    <w:rsid w:val="00345CD0"/>
    <w:rsid w:val="00347BBD"/>
    <w:rsid w:val="00351B54"/>
    <w:rsid w:val="00355C66"/>
    <w:rsid w:val="00365029"/>
    <w:rsid w:val="003658FF"/>
    <w:rsid w:val="00370225"/>
    <w:rsid w:val="00394AFF"/>
    <w:rsid w:val="00395D8E"/>
    <w:rsid w:val="003B0A68"/>
    <w:rsid w:val="003B698B"/>
    <w:rsid w:val="003C3A23"/>
    <w:rsid w:val="003C692C"/>
    <w:rsid w:val="003C70D9"/>
    <w:rsid w:val="003E3C4B"/>
    <w:rsid w:val="003E77C4"/>
    <w:rsid w:val="003F2C28"/>
    <w:rsid w:val="003F69C4"/>
    <w:rsid w:val="00404072"/>
    <w:rsid w:val="004056A5"/>
    <w:rsid w:val="00412321"/>
    <w:rsid w:val="0042355A"/>
    <w:rsid w:val="00427D1A"/>
    <w:rsid w:val="00432046"/>
    <w:rsid w:val="004328C9"/>
    <w:rsid w:val="00435221"/>
    <w:rsid w:val="004702BF"/>
    <w:rsid w:val="0047598F"/>
    <w:rsid w:val="004B75C6"/>
    <w:rsid w:val="004C6C04"/>
    <w:rsid w:val="004D04E3"/>
    <w:rsid w:val="0050157F"/>
    <w:rsid w:val="005069DC"/>
    <w:rsid w:val="005101C1"/>
    <w:rsid w:val="00511DAA"/>
    <w:rsid w:val="00532E60"/>
    <w:rsid w:val="00535938"/>
    <w:rsid w:val="00542508"/>
    <w:rsid w:val="00555A81"/>
    <w:rsid w:val="00566D6A"/>
    <w:rsid w:val="00566E56"/>
    <w:rsid w:val="0057300C"/>
    <w:rsid w:val="00585D5E"/>
    <w:rsid w:val="00591DA8"/>
    <w:rsid w:val="005C1B0D"/>
    <w:rsid w:val="005C5A07"/>
    <w:rsid w:val="005C647F"/>
    <w:rsid w:val="005D38AC"/>
    <w:rsid w:val="005D5CEB"/>
    <w:rsid w:val="006A6B3D"/>
    <w:rsid w:val="006B5810"/>
    <w:rsid w:val="006D1B5D"/>
    <w:rsid w:val="006D228E"/>
    <w:rsid w:val="006E6D5A"/>
    <w:rsid w:val="006F1ED1"/>
    <w:rsid w:val="00715CC8"/>
    <w:rsid w:val="007373C2"/>
    <w:rsid w:val="00744CBA"/>
    <w:rsid w:val="007732E1"/>
    <w:rsid w:val="007A33B6"/>
    <w:rsid w:val="007A52A5"/>
    <w:rsid w:val="007D15D1"/>
    <w:rsid w:val="007E7427"/>
    <w:rsid w:val="007F68EF"/>
    <w:rsid w:val="00801ED6"/>
    <w:rsid w:val="00815F0E"/>
    <w:rsid w:val="008302C4"/>
    <w:rsid w:val="00844C5D"/>
    <w:rsid w:val="00861882"/>
    <w:rsid w:val="00862386"/>
    <w:rsid w:val="00864F86"/>
    <w:rsid w:val="008652FE"/>
    <w:rsid w:val="00886F89"/>
    <w:rsid w:val="008B1D79"/>
    <w:rsid w:val="008B1DEC"/>
    <w:rsid w:val="008B5B13"/>
    <w:rsid w:val="008C5E14"/>
    <w:rsid w:val="008C629F"/>
    <w:rsid w:val="008D1E56"/>
    <w:rsid w:val="00904B06"/>
    <w:rsid w:val="00911DB7"/>
    <w:rsid w:val="00933F62"/>
    <w:rsid w:val="009500B8"/>
    <w:rsid w:val="00955EFD"/>
    <w:rsid w:val="009678ED"/>
    <w:rsid w:val="00967D6A"/>
    <w:rsid w:val="009B6586"/>
    <w:rsid w:val="009D6650"/>
    <w:rsid w:val="009E42A0"/>
    <w:rsid w:val="009F029B"/>
    <w:rsid w:val="009F3615"/>
    <w:rsid w:val="00A025C8"/>
    <w:rsid w:val="00A02C6D"/>
    <w:rsid w:val="00A2457D"/>
    <w:rsid w:val="00A37C51"/>
    <w:rsid w:val="00A55E54"/>
    <w:rsid w:val="00A66782"/>
    <w:rsid w:val="00A67448"/>
    <w:rsid w:val="00A765D9"/>
    <w:rsid w:val="00A82300"/>
    <w:rsid w:val="00A929F7"/>
    <w:rsid w:val="00AC51F2"/>
    <w:rsid w:val="00AD03A1"/>
    <w:rsid w:val="00AD10CB"/>
    <w:rsid w:val="00AF7F39"/>
    <w:rsid w:val="00B01252"/>
    <w:rsid w:val="00B02A2E"/>
    <w:rsid w:val="00B03B14"/>
    <w:rsid w:val="00B044E3"/>
    <w:rsid w:val="00B05465"/>
    <w:rsid w:val="00B24846"/>
    <w:rsid w:val="00B31033"/>
    <w:rsid w:val="00B40EEF"/>
    <w:rsid w:val="00B4520A"/>
    <w:rsid w:val="00B65092"/>
    <w:rsid w:val="00B7575C"/>
    <w:rsid w:val="00B83AEF"/>
    <w:rsid w:val="00B9077D"/>
    <w:rsid w:val="00B969AD"/>
    <w:rsid w:val="00BA4368"/>
    <w:rsid w:val="00BC0ED8"/>
    <w:rsid w:val="00BD2F1A"/>
    <w:rsid w:val="00C05133"/>
    <w:rsid w:val="00C06C34"/>
    <w:rsid w:val="00C320F3"/>
    <w:rsid w:val="00C55223"/>
    <w:rsid w:val="00C8317E"/>
    <w:rsid w:val="00C96121"/>
    <w:rsid w:val="00CC04C2"/>
    <w:rsid w:val="00CC6C7F"/>
    <w:rsid w:val="00CF5AAC"/>
    <w:rsid w:val="00D24DB8"/>
    <w:rsid w:val="00D2508F"/>
    <w:rsid w:val="00D3106B"/>
    <w:rsid w:val="00D31EBF"/>
    <w:rsid w:val="00D41D51"/>
    <w:rsid w:val="00D5301D"/>
    <w:rsid w:val="00D55A5C"/>
    <w:rsid w:val="00D73E64"/>
    <w:rsid w:val="00D743F3"/>
    <w:rsid w:val="00D75971"/>
    <w:rsid w:val="00DA4003"/>
    <w:rsid w:val="00DA741D"/>
    <w:rsid w:val="00DB46B8"/>
    <w:rsid w:val="00DB54A8"/>
    <w:rsid w:val="00DC7D0C"/>
    <w:rsid w:val="00DD54C7"/>
    <w:rsid w:val="00DF4AEC"/>
    <w:rsid w:val="00E409A6"/>
    <w:rsid w:val="00E60EE6"/>
    <w:rsid w:val="00E711A5"/>
    <w:rsid w:val="00EA4DAE"/>
    <w:rsid w:val="00EA551C"/>
    <w:rsid w:val="00ED3C3F"/>
    <w:rsid w:val="00ED48B9"/>
    <w:rsid w:val="00EE62CA"/>
    <w:rsid w:val="00F067B9"/>
    <w:rsid w:val="00F2019E"/>
    <w:rsid w:val="00F33C09"/>
    <w:rsid w:val="00F4146E"/>
    <w:rsid w:val="00F53555"/>
    <w:rsid w:val="00F54915"/>
    <w:rsid w:val="00F61F95"/>
    <w:rsid w:val="00F667DA"/>
    <w:rsid w:val="00F71EEB"/>
    <w:rsid w:val="00F95D23"/>
    <w:rsid w:val="00FA00B5"/>
    <w:rsid w:val="00FA37C3"/>
    <w:rsid w:val="00FB50CF"/>
    <w:rsid w:val="00FC6B46"/>
    <w:rsid w:val="00FD6CDF"/>
    <w:rsid w:val="00FE2411"/>
    <w:rsid w:val="00FF275A"/>
    <w:rsid w:val="00FF30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7F08"/>
    <w:rPr>
      <w:color w:val="808080"/>
    </w:rPr>
  </w:style>
  <w:style w:type="paragraph" w:customStyle="1" w:styleId="5030640F6EB84C28B51FC84EA02A884E">
    <w:name w:val="5030640F6EB84C28B51FC84EA02A884E"/>
    <w:rsid w:val="00933F62"/>
  </w:style>
  <w:style w:type="paragraph" w:customStyle="1" w:styleId="51E0209E1052402A958BD8E66EAC8805">
    <w:name w:val="51E0209E1052402A958BD8E66EAC8805"/>
    <w:rsid w:val="00566D6A"/>
  </w:style>
  <w:style w:type="paragraph" w:customStyle="1" w:styleId="738CA7899799412BBB0607BF51D28DB9">
    <w:name w:val="738CA7899799412BBB0607BF51D28DB9"/>
    <w:rsid w:val="00566D6A"/>
  </w:style>
  <w:style w:type="paragraph" w:customStyle="1" w:styleId="6109347FD4F447F9B2885BF12BB4301D">
    <w:name w:val="6109347FD4F447F9B2885BF12BB4301D"/>
    <w:rsid w:val="001D7F08"/>
    <w:rPr>
      <w:kern w:val="2"/>
      <w14:ligatures w14:val="standardContextual"/>
    </w:rPr>
  </w:style>
  <w:style w:type="paragraph" w:customStyle="1" w:styleId="EDB91D97F5EA4545BD057C56BFFB2248">
    <w:name w:val="EDB91D97F5EA4545BD057C56BFFB2248"/>
    <w:rsid w:val="00566D6A"/>
  </w:style>
  <w:style w:type="paragraph" w:customStyle="1" w:styleId="0A841E282B574DD59D3A3C85086F826B">
    <w:name w:val="0A841E282B574DD59D3A3C85086F826B"/>
    <w:rsid w:val="00566D6A"/>
  </w:style>
  <w:style w:type="paragraph" w:customStyle="1" w:styleId="9E790BD383A0484197AA8537954455BA">
    <w:name w:val="9E790BD383A0484197AA8537954455BA"/>
    <w:rsid w:val="00566D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EB5399-09A1-449C-B889-FBF8DE953615}">
  <we:reference id="wa104382081" version="1.46.0.0" store="en-US" storeType="OMEX"/>
  <we:alternateReferences>
    <we:reference id="wa104382081" version="1.46.0.0" store="" storeType="OMEX"/>
  </we:alternateReferences>
  <we:properties>
    <we:property name="MENDELEY_CITATIONS" value="[{&quot;citationID&quot;:&quot;MENDELEY_CITATION_4c136c8f-df16-4f69-ba4e-187dc72354db&quot;,&quot;properties&quot;:{&quot;noteIndex&quot;:0},&quot;isEdited&quot;:false,&quot;manualOverride&quot;:{&quot;isManuallyOverridden&quot;:false,&quot;citeprocText&quot;:&quot;(Sampantamit et al., 2021)&quot;,&quot;manualOverrideText&quot;:&quot;&quot;},&quot;citationTag&quot;:&quot;MENDELEY_CITATION_v3_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&quot;,&quot;citationItems&quot;:[{&quot;id&quot;:&quot;59942f3e-288b-34a8-80dd-ed1f4623b16a&quot;,&quot;itemData&quot;:{&quot;type&quot;:&quot;article-journal&quot;,&quot;id&quot;:&quot;59942f3e-288b-34a8-80dd-ed1f4623b16a&quot;,&quot;title&quot;:&quot;The contribution of thai fisheries to sustainable seafood consumption: National trends and future projections&quot;,&quot;author&quot;:[{&quot;family&quot;:&quot;Sampantamit&quot;,&quot;given&quot;:&quot;Tiptiwa&quot;,&quot;parse-names&quot;:false,&quot;dropping-particle&quot;:&quot;&quot;,&quot;non-dropping-particle&quot;:&quot;&quot;},{&quot;family&quot;:&quot;Ho&quot;,&quot;given&quot;:&quot;Long&quot;,&quot;parse-names&quot;:false,&quot;dropping-particle&quot;:&quot;&quot;,&quot;non-dropping-particle&quot;:&quot;&quot;},{&quot;family&quot;:&quot;Lachat&quot;,&quot;given&quot;:&quot;Carl&quot;,&quot;parse-names&quot;:false,&quot;dropping-particle&quot;:&quot;&quot;,&quot;non-dropping-particle&quot;:&quot;&quot;},{&quot;family&quot;:&quot;Hanley-Cook&quot;,&quot;given&quot;:&quot;Giles&quot;,&quot;parse-names&quot;:false,&quot;dropping-particle&quot;:&quot;&quot;,&quot;non-dropping-particle&quot;:&quot;&quot;},{&quot;family&quot;:&quot;Goethals&quot;,&quot;given&quot;:&quot;Peter&quot;,&quot;parse-names&quot;:false,&quot;dropping-particle&quot;:&quot;&quot;,&quot;non-dropping-particle&quot;:&quot;&quot;}],&quot;container-title&quot;:&quot;Foods&quot;,&quot;DOI&quot;:&quot;10.3390/foods10040880&quot;,&quot;ISSN&quot;:&quot;23048158&quot;,&quot;issued&quot;:{&quot;date-parts&quot;:[[2021,4,1]]},&quot;abstract&quot;:&quot;Sustainably feeding a growing human population is one of the greatest food system challenges of the 21st century. Seafood plays a vital role in supporting human wellbeing, by providing bioavailable and nutrient-dense animal-source food. In Thailand, seafood demand is increasing, and wild capture fishery yields have plateaued, due to oceanic ecosystem degradation and fishery stock exploitation. In this study, we investigated the supply trend of fishery products and subsequent seafood-derived nutrient availability over the last decade. In addition, we explored the possibility of predicting seafood availability and consumption levels, including adherence to Thailand’s national food guide and global dietary recommendations for sustainable seafood consumption. Our findings indicate that, at national-level, fishery products supplied between 19% and 35% of the Thai populations recommended dietary protein intake, 4–6% of calcium, 6–11% of iron, and 2–4% of zinc from 1995 to 2015. Nevertheless, our research also reports that if Thailand’s wild-caught seafood production were to decrease by 13%, as is highly likely, by 2030, the country might face a per capita supply deficit of fish and shellfish to meet healthy and sustainable dietary recommendations (28–30 g/day), let alone the current Thai average intake (32 g/day). Although a 1% per year increase in aquaculture production might bridge this supply gap, policymakers and relevant fishery stakeholders must consider the long-term environmental impacts of such an approach in Thailand.&quot;,&quot;publisher&quot;:&quot;MDPI AG&quot;,&quot;issue&quot;:&quot;4&quot;,&quot;volume&quot;:&quot;10&quot;,&quot;container-title-short&quot;:&quot;&quot;},&quot;isTemporary&quot;:false}]},{&quot;citationID&quot;:&quot;MENDELEY_CITATION_a7071abf-cd38-4505-9ac7-9348931e29c5&quot;,&quot;properties&quot;:{&quot;noteIndex&quot;:0},&quot;isEdited&quot;:false,&quot;manualOverride&quot;:{&quot;isManuallyOverridden&quot;:true,&quot;citeprocText&quot;:&quot;(Boyd et al., 2022; Chan et al., 2021; Sampantamit et al., 2021)&quot;,&quot;manualOverrideText&quot;:&quot;(Chan et al., 2021; Sampantamit et al., 2021; Boyd et al., 2022)&quot;},&quot;citationTag&quot;:&quot;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&quot;,&quot;citationItems&quot;:[{&quot;id&quot;:&quot;59942f3e-288b-34a8-80dd-ed1f4623b16a&quot;,&quot;itemData&quot;:{&quot;type&quot;:&quot;article-journal&quot;,&quot;id&quot;:&quot;59942f3e-288b-34a8-80dd-ed1f4623b16a&quot;,&quot;title&quot;:&quot;The contribution of thai fisheries to sustainable seafood consumption: National trends and future projections&quot;,&quot;author&quot;:[{&quot;family&quot;:&quot;Sampantamit&quot;,&quot;given&quot;:&quot;Tiptiwa&quot;,&quot;parse-names&quot;:false,&quot;dropping-particle&quot;:&quot;&quot;,&quot;non-dropping-particle&quot;:&quot;&quot;},{&quot;family&quot;:&quot;Ho&quot;,&quot;given&quot;:&quot;Long&quot;,&quot;parse-names&quot;:false,&quot;dropping-particle&quot;:&quot;&quot;,&quot;non-dropping-particle&quot;:&quot;&quot;},{&quot;family&quot;:&quot;Lachat&quot;,&quot;given&quot;:&quot;Carl&quot;,&quot;parse-names&quot;:false,&quot;dropping-particle&quot;:&quot;&quot;,&quot;non-dropping-particle&quot;:&quot;&quot;},{&quot;family&quot;:&quot;Hanley-Cook&quot;,&quot;given&quot;:&quot;Giles&quot;,&quot;parse-names&quot;:false,&quot;dropping-particle&quot;:&quot;&quot;,&quot;non-dropping-particle&quot;:&quot;&quot;},{&quot;family&quot;:&quot;Goethals&quot;,&quot;given&quot;:&quot;Peter&quot;,&quot;parse-names&quot;:false,&quot;dropping-particle&quot;:&quot;&quot;,&quot;non-dropping-particle&quot;:&quot;&quot;}],&quot;container-title&quot;:&quot;Foods&quot;,&quot;DOI&quot;:&quot;10.3390/foods10040880&quot;,&quot;ISSN&quot;:&quot;23048158&quot;,&quot;issued&quot;:{&quot;date-parts&quot;:[[2021,4,1]]},&quot;abstract&quot;:&quot;Sustainably feeding a growing human population is one of the greatest food system challenges of the 21st century. Seafood plays a vital role in supporting human wellbeing, by providing bioavailable and nutrient-dense animal-source food. In Thailand, seafood demand is increasing, and wild capture fishery yields have plateaued, due to oceanic ecosystem degradation and fishery stock exploitation. In this study, we investigated the supply trend of fishery products and subsequent seafood-derived nutrient availability over the last decade. In addition, we explored the possibility of predicting seafood availability and consumption levels, including adherence to Thailand’s national food guide and global dietary recommendations for sustainable seafood consumption. Our findings indicate that, at national-level, fishery products supplied between 19% and 35% of the Thai populations recommended dietary protein intake, 4–6% of calcium, 6–11% of iron, and 2–4% of zinc from 1995 to 2015. Nevertheless, our research also reports that if Thailand’s wild-caught seafood production were to decrease by 13%, as is highly likely, by 2030, the country might face a per capita supply deficit of fish and shellfish to meet healthy and sustainable dietary recommendations (28–30 g/day), let alone the current Thai average intake (32 g/day). Although a 1% per year increase in aquaculture production might bridge this supply gap, policymakers and relevant fishery stakeholders must consider the long-term environmental impacts of such an approach in Thailand.&quot;,&quot;publisher&quot;:&quot;MDPI AG&quot;,&quot;issue&quot;:&quot;4&quot;,&quot;volume&quot;:&quot;10&quot;,&quot;container-title-short&quot;:&quot;&quot;},&quot;isTemporary&quot;:false},{&quot;id&quot;:&quot;f114499f-9722-319b-afb6-fda554dc5493&quot;,&quot;itemData&quot;:{&quot;type&quot;:&quot;article-journal&quot;,&quot;id&quot;:&quot;f114499f-9722-319b-afb6-fda554dc5493&quot;,&quot;title&quot;:&quot;The future of fish in Africa: Employment and investment opportunities&quot;,&quot;author&quot;:[{&quot;family&quot;:&quot;Chan&quot;,&quot;given&quot;:&quot;Chin Yee&quot;,&quot;parse-names&quot;:false,&quot;dropping-particle&quot;:&quot;&quot;,&quot;non-dropping-particle&quot;:&quot;&quot;},{&quot;family&quot;:&quot;Tran&quot;,&quot;given&quot;:&quot;Nhuong&quot;,&quot;parse-names&quot;:false,&quot;dropping-particle&quot;:&quot;&quot;,&quot;non-dropping-particle&quot;:&quot;&quot;},{&quot;family&quot;:&quot;Cheong&quot;,&quot;given&quot;:&quot;Kai Ching&quot;,&quot;parse-names&quot;:false,&quot;dropping-particle&quot;:&quot;&quot;,&quot;non-dropping-particle&quot;:&quot;&quot;},{&quot;family&quot;:&quot;Sulser&quot;,&quot;given&quot;:&quot;Timothy B.&quot;,&quot;parse-names&quot;:false,&quot;dropping-particle&quot;:&quot;&quot;,&quot;non-dropping-particle&quot;:&quot;&quot;},{&quot;family&quot;:&quot;Cohen&quot;,&quot;given&quot;:&quot;Philippa J.&quot;,&quot;parse-names&quot;:false,&quot;dropping-particle&quot;:&quot;&quot;,&quot;non-dropping-particle&quot;:&quot;&quot;},{&quot;family&quot;:&quot;Wiebe&quot;,&quot;given&quot;:&quot;Keith&quot;,&quot;parse-names&quot;:false,&quot;dropping-particle&quot;:&quot;&quot;,&quot;non-dropping-particle&quot;:&quot;&quot;},{&quot;family&quot;:&quot;Nasr-Allah&quot;,&quot;given&quot;:&quot;Ahmed Mohamed&quot;,&quot;parse-names&quot;:false,&quot;dropping-particle&quot;:&quot;&quot;,&quot;non-dropping-particle&quot;:&quot;&quot;}],&quot;container-title&quot;:&quot;PLoS ONE&quot;,&quot;DOI&quot;:&quot;10.1371/journal.pone.0261615&quot;,&quot;ISSN&quot;:&quot;19326203&quot;,&quot;PMID&quot;:&quot;34936682&quot;,&quot;issued&quot;:{&quot;date-parts&quot;:[[2021,12,1]]},&quot;abstract&quot;:&quot;One of the most pressing challenges facing food systems in Africa is ensuring availability of a healthy and sustainable diet to 2.4 billion people by 2050. The continent has struggled with development challenges, particularly chronic food insecurity and pervasive poverty. In Africa's food systems, fish and other aquatic foods play a multifaceted role in generating income, and providing a critical source of essential micronutrients. To date, there are no estimates of investment and potential returns for domestic fish production in Africa. To contribute to policy debates about the future of fish in Africa, we applied the International Model for Policy Analysis of Agriculture Commodities and Trade (IMPACT) to explore two Pan-African scenarios for fish sector growth: A business-as-usual (BAU) scenario and a high-growth scenario for capture fisheries and aquaculture with accompanying strong gross domestic product growth (HIGH). Post-model analysis was used to estimate employment and aquaculture investment requirements for the sector in Africa. Africa's fish sector is estimated to support 20.7 million jobs in 2030, and 21.6 million by 2050 under the BAU. Approximately 2.6 people will be employed indirectly along fisheries and aquaculture value chains for every person directly employed in the fish production stage. Under the HIGH scenario, total employment in Africa's fish food system will reach 58.0 million jobs, representing 2.4% of total projected population in Africa by 2050. Aquaculture production value is estimated to achieve US$ 3.3 billion and US$ 20.4 billion per year under the BAU and HIGH scenarios by 2050, respectively. Farm-gate investment costs for the three key inputs (fish feeds, farm labor, and fish seed) to achieve the aquaculture volumes projected by 2050 are estimated at US$ 1.8 billion per year under the BAU and US$ 11.6 billion per year under the HIGH scenario. Sustained investments are critical to sustain capture fisheries and support aquaculture growth for food system transformation towards healthier diets.&quot;,&quot;publisher&quot;:&quot;Public Library of Science&quot;,&quot;issue&quot;:&quot;12 December&quot;,&quot;volume&quot;:&quot;16&quot;,&quot;container-title-short&quot;:&quot;PLoS One&quot;},&quot;isTemporary&quot;:false},{&quot;id&quot;:&quot;c42ddf9a-f80a-3a1f-8770-5ee357310358&quot;,&quot;itemData&quot;:{&quot;type&quot;:&quot;article-journal&quot;,&quot;id&quot;:&quot;c42ddf9a-f80a-3a1f-8770-5ee357310358&quot;,&quot;title&quot;:&quot;The contribution of fisheries and aquaculture to the global protein supply&quot;,&quot;author&quot;:[{&quot;family&quot;:&quot;Boyd&quot;,&quot;given&quot;:&quot;Claude E.&quot;,&quot;parse-names&quot;:false,&quot;dropping-particle&quot;:&quot;&quot;,&quot;non-dropping-particle&quot;:&quot;&quot;},{&quot;family&quot;:&quot;McNevin&quot;,&quot;given&quot;:&quot;Aaron A.&quot;,&quot;parse-names&quot;:false,&quot;dropping-particle&quot;:&quot;&quot;,&quot;non-dropping-particle&quot;:&quot;&quot;},{&quot;family&quot;:&quot;Davis&quot;,&quot;given&quot;:&quot;Robert P.&quot;,&quot;parse-names&quot;:false,&quot;dropping-particle&quot;:&quot;&quot;,&quot;non-dropping-particle&quot;:&quot;&quot;}],&quot;container-title&quot;:&quot;Food Security&quot;,&quot;DOI&quot;:&quot;10.1007/s12571-021-01246-9&quot;,&quot;ISSN&quot;:&quot;18764525&quot;,&quot;issued&quot;:{&quot;date-parts&quot;:[[2022]]},&quot;abstract&quot;:&quot;The contribution of aquatic animal protein to the global, animal-source protein supply and the relative importance of aquaculture to capture fisheries in supplying this protein is relevant in assessments and decisions related to the future of aquatic food production and its security. Meat of terrestrial animals, milk, and eggs resulted in 76,966 Kt crude protein compared with 13,950 Kt or 15.3% from aquatic animals in 2018.While aquaculture produced a greater tonnage of aquatic animals, capture fisheries resulted in 7,135 Kt crude protein while aquaculture yielded 6,815 Kt. Capture fisheries production has not increased in the past two decades, and aquaculture production must increase to assure the growing demand for fisheries products by a larger and more affluent population. We estimated based on status quo consumption, that aquaculture production would need to increase from 82,087 Kt in 2018 to 129,000 Kt by 2050 to meet the demand of the greater population. About two-thirds of finfish and crustacean production by aquaculture is feed-based, and feeds for these species include fishmeal and fish oil as ingredients. Aquaculture feeds require a major portion of the global supply of fishmeal and fish oil. An estimated 71.0% of fishmeal and 73.9% of fish oil are made from the catch with the rest coming from aquatic animal processing waste. The catch of small, pelagic fish from the ocean is not predicted to increase in the future. Aquaculture should reduce its fishmeal and oil use to lessen its dependency on small wild fish important to the integrity of marine food webs and food security for the poor in many coastal areas. Fishmeal and fish oil shortages for use in aquaculture feed will result in a limit on production in the future if goals to lessen their use in feeds are not met.&quot;,&quot;publisher&quot;:&quot;Springer Science and Business Media B.V.&quot;,&quot;container-title-short&quot;:&quot;Food Secur&quot;},&quot;isTemporary&quot;:false}]},{&quot;citationID&quot;:&quot;MENDELEY_CITATION_aa38f72d-70b1-4cb8-b385-202553a928ff&quot;,&quot;properties&quot;:{&quot;noteIndex&quot;:0},&quot;isEdited&quot;:false,&quot;manualOverride&quot;:{&quot;isManuallyOverridden&quot;:false,&quot;citeprocText&quot;:&quot;(Boyd et al., 2022)&quot;,&quot;manualOverrideText&quot;:&quot;&quot;},&quot;citationTag&quot;:&quot;MENDELEY_CITATION_v3_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&quot;,&quot;citationItems&quot;:[{&quot;id&quot;:&quot;c42ddf9a-f80a-3a1f-8770-5ee357310358&quot;,&quot;itemData&quot;:{&quot;type&quot;:&quot;article-journal&quot;,&quot;id&quot;:&quot;c42ddf9a-f80a-3a1f-8770-5ee357310358&quot;,&quot;title&quot;:&quot;The contribution of fisheries and aquaculture to the global protein supply&quot;,&quot;author&quot;:[{&quot;family&quot;:&quot;Boyd&quot;,&quot;given&quot;:&quot;Claude E.&quot;,&quot;parse-names&quot;:false,&quot;dropping-particle&quot;:&quot;&quot;,&quot;non-dropping-particle&quot;:&quot;&quot;},{&quot;family&quot;:&quot;McNevin&quot;,&quot;given&quot;:&quot;Aaron A.&quot;,&quot;parse-names&quot;:false,&quot;dropping-particle&quot;:&quot;&quot;,&quot;non-dropping-particle&quot;:&quot;&quot;},{&quot;family&quot;:&quot;Davis&quot;,&quot;given&quot;:&quot;Robert P.&quot;,&quot;parse-names&quot;:false,&quot;dropping-particle&quot;:&quot;&quot;,&quot;non-dropping-particle&quot;:&quot;&quot;}],&quot;container-title&quot;:&quot;Food Security&quot;,&quot;DOI&quot;:&quot;10.1007/s12571-021-01246-9&quot;,&quot;ISSN&quot;:&quot;18764525&quot;,&quot;issued&quot;:{&quot;date-parts&quot;:[[2022]]},&quot;abstract&quot;:&quot;The contribution of aquatic animal protein to the global, animal-source protein supply and the relative importance of aquaculture to capture fisheries in supplying this protein is relevant in assessments and decisions related to the future of aquatic food production and its security. Meat of terrestrial animals, milk, and eggs resulted in 76,966 Kt crude protein compared with 13,950 Kt or 15.3% from aquatic animals in 2018.While aquaculture produced a greater tonnage of aquatic animals, capture fisheries resulted in 7,135 Kt crude protein while aquaculture yielded 6,815 Kt. Capture fisheries production has not increased in the past two decades, and aquaculture production must increase to assure the growing demand for fisheries products by a larger and more affluent population. We estimated based on status quo consumption, that aquaculture production would need to increase from 82,087 Kt in 2018 to 129,000 Kt by 2050 to meet the demand of the greater population. About two-thirds of finfish and crustacean production by aquaculture is feed-based, and feeds for these species include fishmeal and fish oil as ingredients. Aquaculture feeds require a major portion of the global supply of fishmeal and fish oil. An estimated 71.0% of fishmeal and 73.9% of fish oil are made from the catch with the rest coming from aquatic animal processing waste. The catch of small, pelagic fish from the ocean is not predicted to increase in the future. Aquaculture should reduce its fishmeal and oil use to lessen its dependency on small wild fish important to the integrity of marine food webs and food security for the poor in many coastal areas. Fishmeal and fish oil shortages for use in aquaculture feed will result in a limit on production in the future if goals to lessen their use in feeds are not met.&quot;,&quot;publisher&quot;:&quot;Springer Science and Business Media B.V.&quot;,&quot;container-title-short&quot;:&quot;Food Secur&quot;},&quot;isTemporary&quot;:false}]},{&quot;citationID&quot;:&quot;MENDELEY_CITATION_80c0f9f9-422d-4938-a49c-b394b942aa21&quot;,&quot;properties&quot;:{&quot;noteIndex&quot;:0},&quot;isEdited&quot;:false,&quot;manualOverride&quot;:{&quot;isManuallyOverridden&quot;:false,&quot;citeprocText&quot;:&quot;(Chia et al., 2020)&quot;,&quot;manualOverrideText&quot;:&quot;&quot;},&quot;citationTag&quot;:&quot;MENDELEY_CITATION_v3_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&quot;,&quot;citationItems&quot;:[{&quot;id&quot;:&quot;d5c895dc-8533-39c7-88f3-62a0387966c9&quot;,&quot;itemData&quot;:{&quot;type&quot;:&quot;article-journal&quot;,&quot;id&quot;:&quot;d5c895dc-8533-39c7-88f3-62a0387966c9&quot;,&quot;title&quot;:&quot;Smallholder farmers' knowledge and willingness to pay for insect-based feeds in Kenya&quot;,&quot;author&quot;:[{&quot;family&quot;:&quot;Chia&quot;,&quot;given&quot;:&quot;Shaphan Y.&quot;,&quot;parse-names&quot;:false,&quot;dropping-particle&quot;:&quot;&quot;,&quot;non-dropping-particle&quot;:&quot;&quot;},{&quot;family&quot;:&quot;Macharia&quot;,&quot;given&quot;:&quot;John&quot;,&quot;parse-names&quot;:false,&quot;dropping-particle&quot;:&quot;&quot;,&quot;non-dropping-particle&quot;:&quot;&quot;},{&quot;family&quot;:&quot;Diiro&quot;,&quot;given&quot;:&quot;Gracious M.&quot;,&quot;parse-names&quot;:false,&quot;dropping-particle&quot;:&quot;&quot;,&quot;non-dropping-particle&quot;:&quot;&quot;},{&quot;family&quot;:&quot;Kassie&quot;,&quot;given&quot;:&quot;Menale&quot;,&quot;parse-names&quot;:false,&quot;dropping-particle&quot;:&quot;&quot;,&quot;non-dropping-particle&quot;:&quot;&quot;},{&quot;family&quot;:&quot;Ekesi&quot;,&quot;given&quot;:&quot;Sunday&quot;,&quot;parse-names&quot;:false,&quot;dropping-particle&quot;:&quot;&quot;,&quot;non-dropping-particle&quot;:&quot;&quot;},{&quot;family&quot;:&quot;Loon&quot;,&quot;given&quot;:&quot;Joop J.A.&quot;,&quot;parse-names&quot;:false,&quot;dropping-particle&quot;:&quot;&quot;,&quot;non-dropping-particle&quot;:&quot;van&quot;},{&quot;family&quot;:&quot;Dicke&quot;,&quot;given&quot;:&quot;Marcel&quot;,&quot;parse-names&quot;:false,&quot;dropping-particle&quot;:&quot;&quot;,&quot;non-dropping-particle&quot;:&quot;&quot;},{&quot;family&quot;:&quot;Tanga&quot;,&quot;given&quot;:&quot;Chrysantus M.&quot;,&quot;parse-names&quot;:false,&quot;dropping-particle&quot;:&quot;&quot;,&quot;non-dropping-particle&quot;:&quot;&quot;}],&quot;container-title&quot;:&quot;PLoS ONE&quot;,&quot;DOI&quot;:&quot;10.1371/journal.pone.0230552&quot;,&quot;ISSN&quot;:&quot;19326203&quot;,&quot;PMID&quot;:&quot;32210461&quot;,&quot;issued&quot;:{&quot;date-parts&quot;:[[2020]]},&quot;abstract&quot;:&quot;Edible insects are increasingly being considered as sustainable alternatives to fish and soybean meals in animal feed because of their high nutritional quality and environmental benefits. However, successful introduction of a new product to the market depends on the target user's acceptance. Thus, evaluating the potential demand of insect-based feeds would provide relevant information for policy development. The present study assessed farmers' knowledge on edible insects as feed, their acceptance of integrating insect meals in animal feeds and willingness to pay (WTP) for insect-based feed (IBF) using a contingent valuation method. A household survey was conducted among 957 randomly selected farmers including: 409 poultry, 241 fish and 307 pig farmers in four counties in Kenya. Results of the study reveal that over 70 and 80% of poultry and fish farmers, respectively, are aware that insects can be used as a feed ingredient. In addition, over 60 and 75% of poultry and fish farmers, respectively, consider insects as a good component of feed. Poultry, pig and fish farmers interviewed accepted and showed willingness to pay for IBF. Regression analysis indicated that age, gender, education, marital status, distance to feed trader, awareness of insects as feed, attitude towards insects, acceptance of insect species, availability of agricultural inputs, use of commercial feeds, availability of training and market information had a significant influence on the WTP for IBF. Therefore, increased extension services to educate famers on the nutritional benefits of insect meals in animal feeds and existing market opportunities are expected to improve farmers' attitude towards utilization and consequently enhance WTP for IBF, which in return would significantly reduce the existing pressure on conventional fishmeal feed resources. Our findings provide the first insights into the market opportunities of including insect meals in the animal feed value chain in Kenya.&quot;,&quot;publisher&quot;:&quot;Public Library of Science&quot;,&quot;issue&quot;:&quot;3&quot;,&quot;volume&quot;:&quot;15&quot;,&quot;container-title-short&quot;:&quot;PLoS One&quot;},&quot;isTemporary&quot;:false}]},{&quot;citationID&quot;:&quot;MENDELEY_CITATION_e7671e49-e2fe-409e-b940-63ebd219b3ca&quot;,&quot;properties&quot;:{&quot;noteIndex&quot;:0},&quot;isEdited&quot;:false,&quot;manualOverride&quot;:{&quot;isManuallyOverridden&quot;:false,&quot;citeprocText&quot;:&quot;(Boyd et al., 2022)&quot;,&quot;manualOverrideText&quot;:&quot;&quot;},&quot;citationTag&quot;:&quot;MENDELEY_CITATION_v3_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&quot;,&quot;citationItems&quot;:[{&quot;id&quot;:&quot;c42ddf9a-f80a-3a1f-8770-5ee357310358&quot;,&quot;itemData&quot;:{&quot;type&quot;:&quot;article-journal&quot;,&quot;id&quot;:&quot;c42ddf9a-f80a-3a1f-8770-5ee357310358&quot;,&quot;title&quot;:&quot;The contribution of fisheries and aquaculture to the global protein supply&quot;,&quot;author&quot;:[{&quot;family&quot;:&quot;Boyd&quot;,&quot;given&quot;:&quot;Claude E.&quot;,&quot;parse-names&quot;:false,&quot;dropping-particle&quot;:&quot;&quot;,&quot;non-dropping-particle&quot;:&quot;&quot;},{&quot;family&quot;:&quot;McNevin&quot;,&quot;given&quot;:&quot;Aaron A.&quot;,&quot;parse-names&quot;:false,&quot;dropping-particle&quot;:&quot;&quot;,&quot;non-dropping-particle&quot;:&quot;&quot;},{&quot;family&quot;:&quot;Davis&quot;,&quot;given&quot;:&quot;Robert P.&quot;,&quot;parse-names&quot;:false,&quot;dropping-particle&quot;:&quot;&quot;,&quot;non-dropping-particle&quot;:&quot;&quot;}],&quot;container-title&quot;:&quot;Food Security&quot;,&quot;DOI&quot;:&quot;10.1007/s12571-021-01246-9&quot;,&quot;ISSN&quot;:&quot;18764525&quot;,&quot;issued&quot;:{&quot;date-parts&quot;:[[2022]]},&quot;abstract&quot;:&quot;The contribution of aquatic animal protein to the global, animal-source protein supply and the relative importance of aquaculture to capture fisheries in supplying this protein is relevant in assessments and decisions related to the future of aquatic food production and its security. Meat of terrestrial animals, milk, and eggs resulted in 76,966 Kt crude protein compared with 13,950 Kt or 15.3% from aquatic animals in 2018.While aquaculture produced a greater tonnage of aquatic animals, capture fisheries resulted in 7,135 Kt crude protein while aquaculture yielded 6,815 Kt. Capture fisheries production has not increased in the past two decades, and aquaculture production must increase to assure the growing demand for fisheries products by a larger and more affluent population. We estimated based on status quo consumption, that aquaculture production would need to increase from 82,087 Kt in 2018 to 129,000 Kt by 2050 to meet the demand of the greater population. About two-thirds of finfish and crustacean production by aquaculture is feed-based, and feeds for these species include fishmeal and fish oil as ingredients. Aquaculture feeds require a major portion of the global supply of fishmeal and fish oil. An estimated 71.0% of fishmeal and 73.9% of fish oil are made from the catch with the rest coming from aquatic animal processing waste. The catch of small, pelagic fish from the ocean is not predicted to increase in the future. Aquaculture should reduce its fishmeal and oil use to lessen its dependency on small wild fish important to the integrity of marine food webs and food security for the poor in many coastal areas. Fishmeal and fish oil shortages for use in aquaculture feed will result in a limit on production in the future if goals to lessen their use in feeds are not met.&quot;,&quot;publisher&quot;:&quot;Springer Science and Business Media B.V.&quot;,&quot;container-title-short&quot;:&quot;Food Secur&quot;},&quot;isTemporary&quot;:false}]},{&quot;citationID&quot;:&quot;MENDELEY_CITATION_08ad2bab-4ef2-4017-95fd-d962a0889d2e&quot;,&quot;properties&quot;:{&quot;noteIndex&quot;:0},&quot;isEdited&quot;:false,&quot;manualOverride&quot;:{&quot;isManuallyOverridden&quot;:true,&quot;citeprocText&quot;:&quot;(Boyd &amp;#38; Beveridge, n.d.; Sampantamit et al., 2021)&quot;,&quot;manualOverrideText&quot;:&quot;(Boyd et.al.,2022; Sampantamit et al., 2021)&quot;},&quot;citationTag&quot;:&quot;MENDELEY_CITATION_v3_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&quot;,&quot;citationItems&quot;:[{&quot;id&quot;:&quot;59942f3e-288b-34a8-80dd-ed1f4623b16a&quot;,&quot;itemData&quot;:{&quot;type&quot;:&quot;article-journal&quot;,&quot;id&quot;:&quot;59942f3e-288b-34a8-80dd-ed1f4623b16a&quot;,&quot;title&quot;:&quot;The contribution of thai fisheries to sustainable seafood consumption: National trends and future projections&quot;,&quot;author&quot;:[{&quot;family&quot;:&quot;Sampantamit&quot;,&quot;given&quot;:&quot;Tiptiwa&quot;,&quot;parse-names&quot;:false,&quot;dropping-particle&quot;:&quot;&quot;,&quot;non-dropping-particle&quot;:&quot;&quot;},{&quot;family&quot;:&quot;Ho&quot;,&quot;given&quot;:&quot;Long&quot;,&quot;parse-names&quot;:false,&quot;dropping-particle&quot;:&quot;&quot;,&quot;non-dropping-particle&quot;:&quot;&quot;},{&quot;family&quot;:&quot;Lachat&quot;,&quot;given&quot;:&quot;Carl&quot;,&quot;parse-names&quot;:false,&quot;dropping-particle&quot;:&quot;&quot;,&quot;non-dropping-particle&quot;:&quot;&quot;},{&quot;family&quot;:&quot;Hanley-Cook&quot;,&quot;given&quot;:&quot;Giles&quot;,&quot;parse-names&quot;:false,&quot;dropping-particle&quot;:&quot;&quot;,&quot;non-dropping-particle&quot;:&quot;&quot;},{&quot;family&quot;:&quot;Goethals&quot;,&quot;given&quot;:&quot;Peter&quot;,&quot;parse-names&quot;:false,&quot;dropping-particle&quot;:&quot;&quot;,&quot;non-dropping-particle&quot;:&quot;&quot;}],&quot;container-title&quot;:&quot;Foods&quot;,&quot;DOI&quot;:&quot;10.3390/foods10040880&quot;,&quot;ISSN&quot;:&quot;23048158&quot;,&quot;issued&quot;:{&quot;date-parts&quot;:[[2021,4,1]]},&quot;abstract&quot;:&quot;Sustainably feeding a growing human population is one of the greatest food system challenges of the 21st century. Seafood plays a vital role in supporting human wellbeing, by providing bioavailable and nutrient-dense animal-source food. In Thailand, seafood demand is increasing, and wild capture fishery yields have plateaued, due to oceanic ecosystem degradation and fishery stock exploitation. In this study, we investigated the supply trend of fishery products and subsequent seafood-derived nutrient availability over the last decade. In addition, we explored the possibility of predicting seafood availability and consumption levels, including adherence to Thailand’s national food guide and global dietary recommendations for sustainable seafood consumption. Our findings indicate that, at national-level, fishery products supplied between 19% and 35% of the Thai populations recommended dietary protein intake, 4–6% of calcium, 6–11% of iron, and 2–4% of zinc from 1995 to 2015. Nevertheless, our research also reports that if Thailand’s wild-caught seafood production were to decrease by 13%, as is highly likely, by 2030, the country might face a per capita supply deficit of fish and shellfish to meet healthy and sustainable dietary recommendations (28–30 g/day), let alone the current Thai average intake (32 g/day). Although a 1% per year increase in aquaculture production might bridge this supply gap, policymakers and relevant fishery stakeholders must consider the long-term environmental impacts of such an approach in Thailand.&quot;,&quot;publisher&quot;:&quot;MDPI AG&quot;,&quot;issue&quot;:&quot;4&quot;,&quot;volume&quot;:&quot;10&quot;,&quot;container-title-short&quot;:&quot;&quot;},&quot;isTemporary&quot;:false},{&quot;id&quot;:&quot;72cc055c-fd62-35e3-a752-429faff12799&quot;,&quot;itemData&quot;:{&quot;type&quot;:&quot;report&quot;,&quot;id&quot;:&quot;72cc055c-fd62-35e3-a752-429faff12799&quot;,&quot;title&quot;:&quot;Food safety issues associated with products from aquaculture-Report of a joint FAO/NACA/WHO Study Group Aquacultural Development and Technological Change View project Tilapia Feed Project View project&quot;,&quot;author&quot;:[{&quot;family&quot;:&quot;Boyd&quot;,&quot;given&quot;:&quot;Claude E&quot;,&quot;parse-names&quot;:false,&quot;dropping-particle&quot;:&quot;&quot;,&quot;non-dropping-particle&quot;:&quot;&quot;},{&quot;family&quot;:&quot;Beveridge&quot;,&quot;given&quot;:&quot;Malcolm&quot;,&quot;parse-names&quot;:false,&quot;dropping-particle&quot;:&quot;&quot;,&quot;non-dropping-particle&quot;:&quot;&quot;}],&quot;URL&quot;:&quot;https://www.researchgate.net/publication/298817190&quot;,&quot;container-title-short&quot;:&quot;&quot;},&quot;isTemporary&quot;:false}]},{&quot;citationID&quot;:&quot;MENDELEY_CITATION_e216f190-95df-4271-a6dc-3c98f4e76a9b&quot;,&quot;properties&quot;:{&quot;noteIndex&quot;:0},&quot;isEdited&quot;:false,&quot;manualOverride&quot;:{&quot;isManuallyOverridden&quot;:true,&quot;citeprocText&quot;:&quot;(J. Munguti et al., n.d.)&quot;,&quot;manualOverrideText&quot;:&quot;(Munguti et al., 2021)&quot;},&quot;citationTag&quot;:&quot;MENDELEY_CITATION_v3_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&quot;,&quot;citationItems&quot;:[{&quot;id&quot;:&quot;1b041b4b-4421-3cd0-bfea-2b915c271739&quot;,&quot;itemData&quot;:{&quot;type&quot;:&quot;report&quot;,&quot;id&quot;:&quot;1b041b4b-4421-3cd0-bfea-2b915c271739&quot;,&quot;title&quot;:&quot;State of Aquaculture&quot;,&quot;author&quot;:[{&quot;family&quot;:&quot;Munguti&quot;,&quot;given&quot;:&quot;Jonathan&quot;,&quot;parse-names&quot;:false,&quot;dropping-particle&quot;:&quot;&quot;,&quot;non-dropping-particle&quot;:&quot;&quot;},{&quot;family&quot;:&quot;Obiero&quot;,&quot;given&quot;:&quot;Kevin&quot;,&quot;parse-names&quot;:false,&quot;dropping-particle&quot;:&quot;&quot;,&quot;non-dropping-particle&quot;:&quot;&quot;},{&quot;family&quot;:&quot;Orina&quot;,&quot;given&quot;:&quot;Paul&quot;,&quot;parse-names&quot;:false,&quot;dropping-particle&quot;:&quot;&quot;,&quot;non-dropping-particle&quot;:&quot;&quot;},{&quot;family&quot;:&quot;Mirera&quot;,&quot;given&quot;:&quot;David&quot;,&quot;parse-names&quot;:false,&quot;dropping-particle&quot;:&quot;&quot;,&quot;non-dropping-particle&quot;:&quot;&quot;},{&quot;family&quot;:&quot;Mwaluma&quot;,&quot;given&quot;:&quot;James&quot;,&quot;parse-names&quot;:false,&quot;dropping-particle&quot;:&quot;&quot;,&quot;non-dropping-particle&quot;:&quot;&quot;},{&quot;family&quot;:&quot;Kyule&quot;,&quot;given&quot;:&quot;Domitila&quot;,&quot;parse-names&quot;:false,&quot;dropping-particle&quot;:&quot;&quot;,&quot;non-dropping-particle&quot;:&quot;&quot;},{&quot;family&quot;:&quot;Musa&quot;,&quot;given&quot;:&quot;Safina&quot;,&quot;parse-names&quot;:false,&quot;dropping-particle&quot;:&quot;&quot;,&quot;non-dropping-particle&quot;:&quot;&quot;},{&quot;family&quot;:&quot;Opiyo&quot;,&quot;given&quot;:&quot;Mary&quot;,&quot;parse-names&quot;:false,&quot;dropping-particle&quot;:&quot;&quot;,&quot;non-dropping-particle&quot;:&quot;&quot;},{&quot;family&quot;:&quot;Ochiewo&quot;,&quot;given&quot;:&quot;Jacob&quot;,&quot;parse-names&quot;:false,&quot;dropping-particle&quot;:&quot;&quot;,&quot;non-dropping-particle&quot;:&quot;&quot;},{&quot;family&quot;:&quot;Ogello&quot;,&quot;given&quot;:&quot;Erick&quot;,&quot;parse-names&quot;:false,&quot;dropping-particle&quot;:&quot;&quot;,&quot;non-dropping-particle&quot;:&quot;&quot;},{&quot;family&quot;:&quot;Njiru&quot;,&quot;given&quot;:&quot;James&quot;,&quot;parse-names&quot;:false,&quot;dropping-particle&quot;:&quot;&quot;,&quot;non-dropping-particle&quot;:&quot;&quot;},{&quot;family&quot;:&quot;Hagiwara&quot;,&quot;given&quot;:&quot;Atsushi&quot;,&quot;parse-names&quot;:false,&quot;dropping-particle&quot;:&quot;&quot;,&quot;non-dropping-particle&quot;:&quot;&quot;}],&quot;container-title-short&quot;:&quot;&quot;},&quot;isTemporary&quot;:false}]},{&quot;citationID&quot;:&quot;MENDELEY_CITATION_e3b8109e-d189-4605-bc56-61824f6603d1&quot;,&quot;properties&quot;:{&quot;noteIndex&quot;:0},&quot;isEdited&quot;:false,&quot;manualOverride&quot;:{&quot;isManuallyOverridden&quot;:true,&quot;citeprocText&quot;:&quot;(Clough et al., 2020; J. M. Munguti et al., 2014; Opiyo et al., 2018; Wanja, Mbuthia, Waruiru, Mwadime, et al., 2020a)&quot;,&quot;manualOverrideText&quot;:&quot;(Munguti et al., 2014; Opiyo et al., 2018; Clough et al., 2020; Wanja, et al., 2020a)&quot;},&quot;citationTag&quot;:&quot;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&quot;,&quot;citationItems&quot;:[{&quot;id&quot;:&quot;454fa478-b772-3def-ae82-24ee66c672f7&quot;,&quot;itemData&quot;:{&quot;type&quot;:&quot;article&quot;,&quot;id&quot;:&quot;454fa478-b772-3def-ae82-24ee66c672f7&quot;,&quot;title&quot;:&quot;A review of aquaculture production and health management practices of farmed fish in Kenya&quot;,&quot;author&quot;:[{&quot;family&quot;:&quot;Opiyo&quot;,&quot;given&quot;:&quot;Mary A.&quot;,&quot;parse-names&quot;:false,&quot;dropping-particle&quot;:&quot;&quot;,&quot;non-dropping-particle&quot;:&quot;&quot;},{&quot;family&quot;:&quot;Marijani&quot;,&quot;given&quot;:&quot;Esther&quot;,&quot;parse-names&quot;:false,&quot;dropping-particle&quot;:&quot;&quot;,&quot;non-dropping-particle&quot;:&quot;&quot;},{&quot;family&quot;:&quot;Muendo&quot;,&quot;given&quot;:&quot;Patriciah&quot;,&quot;parse-names&quot;:false,&quot;dropping-particle&quot;:&quot;&quot;,&quot;non-dropping-particle&quot;:&quot;&quot;},{&quot;family&quot;:&quot;Odede&quot;,&quot;given&quot;:&quot;Rezin&quot;,&quot;parse-names&quot;:false,&quot;dropping-particle&quot;:&quot;&quot;,&quot;non-dropping-particle&quot;:&quot;&quot;},{&quot;family&quot;:&quot;Leschen&quot;,&quot;given&quot;:&quot;William&quot;,&quot;parse-names&quot;:false,&quot;dropping-particle&quot;:&quot;&quot;,&quot;non-dropping-particle&quot;:&quot;&quot;},{&quot;family&quot;:&quot;Charo-Karisa&quot;,&quot;given&quot;:&quot;Harrison&quot;,&quot;parse-names&quot;:false,&quot;dropping-particle&quot;:&quot;&quot;,&quot;non-dropping-particle&quot;:&quot;&quot;}],&quot;container-title&quot;:&quot;International Journal of Veterinary Science and Medicine&quot;,&quot;DOI&quot;:&quot;10.1016/j.ijvsm.2018.07.001&quot;,&quot;ISSN&quot;:&quot;23144599&quot;,&quot;issued&quot;:{&quot;date-parts&quot;:[[2018,12,1]]},&quot;page&quot;:&quot;141-148&quot;,&quot;abstract&quot;:&quot;Warm water aquaculture is widely practiced in Kenya and is dominated by the culture of Nile tilapia (Oreochromis niloticus) (75% of total production) followed by African catfish (Clarias gariepinus) at 18%. Aquaculture started in Kenya in 1920’s and has been on upward trend until 2014 when it peaked at 24,096 MT. However, production reduced drastically in the past 3 years, with 14,952 metric tonnes (MT) reported in 2016. Most farmers practice earthen pond based semi-intensive culture system. Commercial intensive culture of Nile tilapia (O. niloticus) in cages in Lake Victoria has grown significantly in the last five years with a production of 12 million kg of fish every cycle (about 8 months). Recirculation aquaculture system (RAS) is also gaining popularity mainly in intensive hatcheries. The freshwater cages have been marred by increasing frequencies of fish kills with obvious financial and environmental implications. Although limited information exists on fish disease outbreaks across the country, certain well known diseases in farmed fish have been reported. These include; fungal, mainly saprolegniasis, bacterial, mainly hemorrhagic disease and pop-eye diseases. Parasites have also been documented in farmed O. niloticus and C. gariepinus. Although prophylactic treatments are used in some hatcheries in order to prevent infections, limited biosecurity measures are in place to prevent diseases in farmed fish. This is because of inadequate knowledge of the economics of fish diseases, poor infrastructure and inadequate human resource specialized in fish diseases. This review describes the aquaculture production and health mangement practices of farmed fish in Kenya in order to document actions required for effective monitoring and regulation of future fish health problems across the country.&quot;,&quot;publisher&quot;:&quot;Faculty of Veterinary Medicine, Cairo University&quot;,&quot;issue&quot;:&quot;2&quot;,&quot;volume&quot;:&quot;6&quot;,&quot;container-title-short&quot;:&quot;Int J Vet Sci Med&quot;},&quot;isTemporary&quot;:false},{&quot;id&quot;:&quot;d7929583-320b-3383-ba51-3c680be27e73&quot;,&quot;itemData&quot;:{&quot;type&quot;:&quot;article-journal&quot;,&quot;id&quot;:&quot;d7929583-320b-3383-ba51-3c680be27e73&quot;,&quot;title&quot;:&quot;Fish Husbandry Practices and Water Quality in Central Kenya: Potential Risk Factors for Fish Mortality and Infectious Diseases&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Mwadime&quot;,&quot;given&quot;:&quot;Janet M.&quot;,&quot;parse-names&quot;:false,&quot;dropping-particle&quot;:&quot;&quot;,&quot;non-dropping-particle&quot;:&quot;&quot;},{&quot;family&quot;:&quot;Bebora&quot;,&quot;given&quot;:&quot;Lilly C.&quot;,&quot;parse-names&quot;:false,&quot;dropping-particle&quot;:&quot;&quot;,&quot;non-dropping-particle&quot;:&quot;&quot;},{&quot;family&quot;:&quot;Nyaga&quot;,&quot;given&quot;:&quot;Philip N.&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DOI&quot;:&quot;10.1155/2020/6839354&quot;,&quot;ISSN&quot;:&quot;20420048&quot;,&quot;issued&quot;:{&quot;date-parts&quot;:[[2020]]},&quot;abstract&quot;:&quot;Fish mortality has an enormous impact on the aquaculture industry by reducing fish production and slowing industrial growth. A cross-sectional study was carried out in Kirinyaga County, Central Kenya, to evaluate potential risks of fish mortality and disease transmission and suitability of pond water for rearing fish. A semistructured questionnaire that focused on general information, management practices, and disease history was administered to 92 small-scale fish farmers. Parasitological examination of fish sampled from selected farms (farms that were reporting mortality at the time of sampling) was done by following the standard procedure. Water quality parameters for 33 ponds were evaluated in situ (recorded on pond site) and ex situ (analysed at the laboratory) following the standard methods. The risks were assessed by adjusted odds ratio based on univariate regression analysis. Prevalent fish husbandry practices that were found to be associated with fish mortality and acquisition of pathogens in the study area were the use of raw livestock manure (0R = 1.500), high fish stocking density (0R = 1.168), and feeding fish on homemade rations (0R = 1.128). Parasitological investigation found infestation with Diplostomum spp., Dactylogyrus spp., Clinostomum spp., and Piscicola leeches. Water temperature and pH were found fit for rearing fish. Of the 33 fishpond water samples tested, 1 (3%) and 6 (18%) exceeded the recommended limits of &lt;100 mg/L and &lt;0.2 mg/L of nitrate and nitrite, respectively. Of the 29 fishpond water tested, 15 (59%) exceeded the recommended limits of &lt;100 mg/L of total ammonia. The findings show that the use of raw livestock manure, high fish stocking density, high nitrates and nitrites, and high ammonia levels in fishponds are potential risk factors for fish mortality and acquisition of infectious pathogens in a pond environment in a rural setup, in Central Kenya. There is a need to address the above factors in small-scale farming practices to minimize fish loss and also to prevent the occurrence and spread of infectious pathogens.&quot;,&quot;publisher&quot;:&quot;Hindawi Limited&quot;,&quot;volume&quot;:&quot;2020&quot;,&quot;container-title-short&quot;:&quot;Vet Med Int&quot;},&quot;isTemporary&quot;:false},{&quot;id&quot;:&quot;5e7410d0-7a74-308a-a088-39e1a81ca528&quot;,&quot;itemData&quot;:{&quot;type&quot;:&quot;article-journal&quot;,&quot;id&quot;:&quot;5e7410d0-7a74-308a-a088-39e1a81ca528&quot;,&quot;title&quot;:&quot;Innovative Technologies to Promote Sustainable Recirculating Aquaculture in Eastern Africa—A Case Study of a Nile Tilapia (Oreochromis niloticus) Hatchery in Kisumu, Kenya&quot;,&quot;author&quot;:[{&quot;family&quot;:&quot;Clough&quot;,&quot;given&quot;:&quot;Samuel&quot;,&quot;parse-names&quot;:false,&quot;dropping-particle&quot;:&quot;&quot;,&quot;non-dropping-particle&quot;:&quot;&quot;},{&quot;family&quot;:&quot;Mamo&quot;,&quot;given&quot;:&quot;Julian&quot;,&quot;parse-names&quot;:false,&quot;dropping-particle&quot;:&quot;&quot;,&quot;non-dropping-particle&quot;:&quot;&quot;},{&quot;family&quot;:&quot;Hoevenaars&quot;,&quot;given&quot;:&quot;Kyra&quot;,&quot;parse-names&quot;:false,&quot;dropping-particle&quot;:&quot;&quot;,&quot;non-dropping-particle&quot;:&quot;&quot;},{&quot;family&quot;:&quot;Bardocz&quot;,&quot;given&quot;:&quot;Tamas&quot;,&quot;parse-names&quot;:false,&quot;dropping-particle&quot;:&quot;&quot;,&quot;non-dropping-particle&quot;:&quot;&quot;},{&quot;family&quot;:&quot;Petersen&quot;,&quot;given&quot;:&quot;Paw&quot;,&quot;parse-names&quot;:false,&quot;dropping-particle&quot;:&quot;&quot;,&quot;non-dropping-particle&quot;:&quot;&quot;},{&quot;family&quot;:&quot;Rosendorf&quot;,&quot;given&quot;:&quot;Poul&quot;,&quot;parse-names&quot;:false,&quot;dropping-particle&quot;:&quot;&quot;,&quot;non-dropping-particle&quot;:&quot;&quot;},{&quot;family&quot;:&quot;Atiye&quot;,&quot;given&quot;:&quot;Tahla&quot;,&quot;parse-names&quot;:false,&quot;dropping-particle&quot;:&quot;&quot;,&quot;non-dropping-particle&quot;:&quot;&quot;},{&quot;family&quot;:&quot;Gukelberger&quot;,&quot;given&quot;:&quot;Ephraim&quot;,&quot;parse-names&quot;:false,&quot;dropping-particle&quot;:&quot;&quot;,&quot;non-dropping-particle&quot;:&quot;&quot;},{&quot;family&quot;:&quot;Guya&quot;,&quot;given&quot;:&quot;Edwin&quot;,&quot;parse-names&quot;:false,&quot;dropping-particle&quot;:&quot;&quot;,&quot;non-dropping-particle&quot;:&quot;&quot;},{&quot;family&quot;:&quot;Hoinkis&quot;,&quot;given&quot;:&quot;Jan&quot;,&quot;parse-names&quot;:false,&quot;dropping-particle&quot;:&quot;&quot;,&quot;non-dropping-particle&quot;:&quot;&quot;}],&quot;container-title&quot;:&quot;Integrated Environmental Assessment and Management&quot;,&quot;DOI&quot;:&quot;10.1002/ieam.4295&quot;,&quot;ISSN&quot;:&quot;15513793&quot;,&quot;PMID&quot;:&quot;32470193&quot;,&quot;issued&quot;:{&quot;date-parts&quot;:[[2020,11,1]]},&quot;page&quot;:&quot;934-941&quot;,&quot;abstract&quot;:&quot;Lake Victoria, regionally important both as a source of food and income, is under pressure due to overfishing and severe pollution. Currently, the vast majority of east African aquaculture is open-pond based. The adoption of modern and sustainable aquaculture technologies and practices—in this case study recirculating aquaculture systems (RAS)—will help the region increase food security and decrease its current reliance on imported fish and stressed wild stock. To this end, VicInAqua, a project under the EU Horizon 2020 program, has developed a pilot Nile Tilapia (Oreochromis niloticus) hatchery in Kisumu, Kenya using RAS adapted to local conditions. The hatchery is designed as a flexible, scalable, and modular system. An online monitoring system enables farmers to access farm data from both fish tanks and the supporting renewable energy systems, allowing around-the-clock monitoring and control. The hatchery is linked to a 14.3 kWp Photovoltaic (PV) system, including a 30 kWh Li-battery storage, to supply sustainable electricity. The water for the RAS, treated by a membrane bioreactor (MBR) and certified for use in aquaculture and agriculture, comes chiefly from Kisumu's municipal sewage, which reduces the farms' reliance on an expensive and occasionally intermittent potable water supply. Combining these technologies represents an industry first and offers a working example for larger-scale future developments. The purpose of the project is to demonstrate the possible technologies and practices in situ as well as provide a template for future development and investment. The hatchery is used by the Department of Livestock, Agriculture and Fisheries, Kisumu County, Kenya, as a training and demonstration facility to promote the aquaculture sector and increase the awareness, knowledge, and skills of fish farmers, as well as provide high quality fingerlings to cage farmers within the lake. Integr Environ Assess Manag 2020;16:934–941. © 2020 The Authors. Integrated Environmental Assessment and Management published by Wiley Periodicals LLC on behalf of Society of Environmental Toxicology &amp; Chemistry (SETAC).&quot;,&quot;publisher&quot;:&quot;Wiley-Blackwell&quot;,&quot;issue&quot;:&quot;6&quot;,&quot;volume&quot;:&quot;16&quot;,&quot;container-title-short&quot;:&quot;Integr Environ Assess Manag&quot;},&quot;isTemporary&quot;:false},{&quot;id&quot;:&quot;2122335d-fd03-3324-9cd3-2e82e705fd0d&quot;,&quot;itemData&quot;:{&quot;type&quot;:&quot;article&quot;,&quot;id&quot;:&quot;2122335d-fd03-3324-9cd3-2e82e705fd0d&quot;,&quot;title&quot;:&quot;An overview of Kenyan aquaculture: Current status, challenges, and opportunities for future development&quot;,&quot;author&quot;:[{&quot;family&quot;:&quot;Munguti&quot;,&quot;given&quot;:&quot;Jonathan Mbonge&quot;,&quot;parse-names&quot;:false,&quot;dropping-particle&quot;:&quot;&quot;,&quot;non-dropping-particle&quot;:&quot;&quot;},{&quot;family&quot;:&quot;Kim&quot;,&quot;given&quot;:&quot;Jeong Dae&quot;,&quot;parse-names&quot;:false,&quot;dropping-particle&quot;:&quot;&quot;,&quot;non-dropping-particle&quot;:&quot;&quot;},{&quot;family&quot;:&quot;Ogello&quot;,&quot;given&quot;:&quot;Erick Ochieng&quot;,&quot;parse-names&quot;:false,&quot;dropping-particle&quot;:&quot;&quot;,&quot;non-dropping-particle&quot;:&quot;&quot;}],&quot;container-title&quot;:&quot;Fisheries and Aquatic Sciences&quot;,&quot;DOI&quot;:&quot;10.5657/FAS.2014.0001&quot;,&quot;ISSN&quot;:&quot;22341757&quot;,&quot;issued&quot;:{&quot;date-parts&quot;:[[2014]]},&quot;page&quot;:&quot;1-11&quot;,&quot;abstract&quot;:&quot;The Kenyan aquaculture sector is broadly categorized into freshwater aquaculture and mariculture. Whereas freshwater aquaculture has recorded significant progress over the last decade, the mariculture sector has yet to be fully exploited. The Kenyan aquaculture industry has seen slow growth for decades until recently, when the government-funded Economic Stimulus Program increased fish farming nationwide. Thus far, the program has facilitated the alleviation of poverty, spurred regional development, and led to increased commercial thinking among Kenyan fish farmers. Indeed, national aquaculture production grew from 1,000 MT/y in 2000 (equivalent to 1% of national fish production) to 12,000 MT/y, representing 7% of the national harvest, in 2010. The production is projected to hit 20,000 MT/y, representing 10% of total production and valued at USD 22.5 million over the next 5 years. The dominant aquaculture systems in Kenya include earthen and lined ponds, dams, and tanks distributed across the country. The most commonly farmed fish species are Nile tilapia Oreochromis niloticus, which accounts for about 75% of production, followed by African catfish Clarias gariepinus, which contributes about 21% of aquaculture production. Other species include common carp Cyprinus carpio, rainbow trout Oncorhynchus mykiss, koi carp Cyprinus carpio carpio, and goldfish Carassius auratus. Recently, Kenyan researchers have begun culturing native fish species such as Labeo victorianus and Labeo cylindricus at the National Aquaculture Research Development and Training Centre in Sagana. Apart from limited knowledge of modern aquaculture technology, the Kenyan aquaculture sector still suffers from an inadequate supply of certified quality seed fish and feed, incomprehensive aquaculture policy, and low funding for research. Glaring opportunities in the Kenyan aquaculture industry include the production of live fish food, e.g., Artemia, daphnia and rotifers, marine fish and shellfish larviculture; seaweed farming; cage culture; integrated fish farming; culture of indigenous fish species; and investment in the fish feed industry. © 2014 The Korean Society of Fisheries and Aquatic Science.&quot;,&quot;publisher&quot;:&quot;Korean Fisheries Society&quot;,&quot;issue&quot;:&quot;1&quot;,&quot;volume&quot;:&quot;17&quot;,&quot;container-title-short&quot;:&quot;Fish Aquatic Sci&quot;},&quot;isTemporary&quot;:false}]},{&quot;citationID&quot;:&quot;MENDELEY_CITATION_2a1ffec1-6e9a-4fad-9a16-78a284b78229&quot;,&quot;properties&quot;:{&quot;noteIndex&quot;:0},&quot;isEdited&quot;:false,&quot;manualOverride&quot;:{&quot;isManuallyOverridden&quot;:true,&quot;citeprocText&quot;:&quot;(Karlsbakk et al., 2021)&quot;,&quot;manualOverrideText&quot;:&quot;(Wanja, et al., 2020a; Karlsbakk et al., 2021)&quot;},&quot;citationTag&quot;:&quot;MENDELEY_CITATION_v3_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&quot;,&quot;citationItems&quot;:[{&quot;id&quot;:&quot;ee76cd34-7c0d-35e2-b381-e9e5aee10cbc&quot;,&quot;itemData&quot;:{&quot;type&quot;:&quot;article-journal&quot;,&quot;id&quot;:&quot;ee76cd34-7c0d-35e2-b381-e9e5aee10cbc&quot;,&quot;title&quot;:&quot;A novel protist parasite, Salmoxcellia vastator n. gen., n. sp. (Xcelliidae, Perkinsozoa), infecting farmed salmonids in Norway&quot;,&quot;author&quot;:[{&quot;family&quot;:&quot;Karlsbakk&quot;,&quot;given&quot;:&quot;Egil&quot;,&quot;parse-names&quot;:false,&quot;dropping-particle&quot;:&quot;&quot;,&quot;non-dropping-particle&quot;:&quot;&quot;},{&quot;family&quot;:&quot;Nystøyl&quot;,&quot;given&quot;:&quot;Cecilie Flatnes&quot;,&quot;parse-names&quot;:false,&quot;dropping-particle&quot;:&quot;&quot;,&quot;non-dropping-particle&quot;:&quot;&quot;},{&quot;family&quot;:&quot;Plarre&quot;,&quot;given&quot;:&quot;Heidrun&quot;,&quot;parse-names&quot;:false,&quot;dropping-particle&quot;:&quot;&quot;,&quot;non-dropping-particle&quot;:&quot;&quot;},{&quot;family&quot;:&quot;Nylund&quot;,&quot;given&quot;:&quot;Are&quot;,&quot;parse-names&quot;:false,&quot;dropping-particle&quot;:&quot;&quot;,&quot;non-dropping-particle&quot;:&quot;&quot;}],&quot;container-title&quot;:&quot;Parasites and Vectors&quot;,&quot;DOI&quot;:&quot;10.1186/s13071-021-04886-0&quot;,&quot;ISSN&quot;:&quot;17563305&quot;,&quot;PMID&quot;:&quot;34454593&quot;,&quot;issued&quot;:{&quot;date-parts&quot;:[[2021,12,1]]},&quot;abstract&quot;:&quot;Background: In Norway, x-cell parasites associated with disease in farmed salmonids have been known as a rare phenomenon for two decades. These parasites cause systemic infections in farmed rainbow trout (Oncorhynchus mykiss) and Atlantic salmon (Salmo salar), but have so far not been characterized and described. Methods: The x-cells from several cases of diseased fish were studied using light and electron microscopy, and by phylogenetic analysis based on small subunit ribosomal RNA (SSU rRNA) gene sequences. Results: We describe here the x-cell parasite as a new species in a new genus, Salmoxcellia vastator n. gen., n. sp. Phylogenetic analyses placed Salmoxcellia n. gen. together with Gadixcellia among the xcelliids, a group of perkinsozoan alveolates. The new genus and species were found to have vacuolate plasmodial x-cells filled with lipid droplets, and an electron-dense alveolar pellicle. Electron-dense cytoplasmic inclusions, which are characteristic of the other xcelliid genera Xcellia and Gadixcellia, are lacking in Salmoxcellia n. gen. These x-cell plasmodia divide by plasmotomy and occur as aggregates in the host tissues, particularly in blood-rich tissues such as those of the kidney, red musculature, heart and liver. Host reaction and the refractive lipid droplets in the x-cells result in S. vastator n. gen., n. sp. aggregates appearing as white patches in the tissues. Conclusions: We describe a new genus and species of xcelliid protist parasites from two very important farmed fish species and provide molecular methods for detection. The new parasite is associated with disease, but more importantly it has a spoiling effect on farmed salmonid fillets, rendering them unsuitable for sale. Consequently, this parasite represents a threat to the aquaculture industry. Graphical abstract: [Figure not available: see fulltext.].&quot;,&quot;publisher&quot;:&quot;BioMed Central Ltd&quot;,&quot;issue&quot;:&quot;1&quot;,&quot;volume&quot;:&quot;14&quot;,&quot;container-title-short&quot;:&quot;Parasit Vectors&quot;},&quot;isTemporary&quot;:false}]},{&quot;citationID&quot;:&quot;MENDELEY_CITATION_fc81bb14-9c19-4e8b-a77c-1e13a84f93b0&quot;,&quot;properties&quot;:{&quot;noteIndex&quot;:0},&quot;isEdited&quot;:false,&quot;manualOverride&quot;:{&quot;citeprocText&quot;:&quot;(Hossain et al., 2007)&quot;,&quot;isManuallyOverridden&quot;:true,&quot;manualOverrideText&quot;:&quot;(Hossain 2007)&quot;},&quot;citationTag&quot;:&quot;MENDELEY_CITATION_v3_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&quot;,&quot;citationItems&quot;:[{&quot;id&quot;:&quot;e8f487d8-8fe6-5838-8587-550f75a58faa&quot;,&quot;itemData&quot;:{&quot;author&quot;:[{&quot;dropping-particle&quot;:&quot;&quot;,&quot;family&quot;:&quot;Hossain&quot;,&quot;given&quot;:&quot;M Delwar&quot;,&quot;non-dropping-particle&quot;:&quot;&quot;,&quot;parse-names&quot;:false,&quot;suffix&quot;:&quot;&quot;},{&quot;dropping-particle&quot;:&quot;&quot;,&quot;family&quot;:&quot;Hossain&quot;,&quot;given&quot;:&quot;M Kabil&quot;,&quot;non-dropping-particle&quot;:&quot;&quot;,&quot;parse-names&quot;:false,&quot;suffix&quot;:&quot;&quot;},{&quot;dropping-particle&quot;:&quot;&quot;,&quot;family&quot;:&quot;Rahman&quot;,&quot;given&quot;:&quot;M Habibur&quot;,&quot;non-dropping-particle&quot;:&quot;&quot;,&quot;parse-names&quot;:false,&quot;suffix&quot;:&quot;&quot;}],&quot;id&quot;:&quot;e8f487d8-8fe6-5838-8587-550f75a58faa&quot;,&quot;issue&quot;:&quot;2430&quot;,&quot;issued&quot;:{&quot;date-parts&quot;:[[&quot;2007&quot;]]},&quot;page&quot;:&quot;27-30&quot;,&quot;title&quot;:&quot;WATER QUALITY PARAMETERS AND INCIDENCE OF FISH DISEASES IN SOME WATER BODIES IN NATORE , BANGLADESH&quot;,&quot;type&quot;:&quot;article-journal&quot;,&quot;volume&quot;:&quot;2&quot;,&quot;container-title-short&quot;:&quot;&quot;},&quot;uris&quot;:[&quot;http://www.mendeley.com/documents/?uuid=e1861d56-48a9-463a-86ba-7ed846101402&quot;],&quot;isTemporary&quot;:false,&quot;legacyDesktopId&quot;:&quot;e1861d56-48a9-463a-86ba-7ed846101402&quot;}]},{&quot;citationID&quot;:&quot;MENDELEY_CITATION_5898fb75-5b09-4529-b6af-f1def57a1846&quot;,&quot;properties&quot;:{&quot;noteIndex&quot;:0},&quot;isEdited&quot;:false,&quot;manualOverride&quot;:{&quot;citeprocText&quot;:&quot;(Akoll, Konecny, et al., 2012; Wanja, Mbuthia, Waruiru, Mwadime, et al., 2020a)&quot;,&quot;isManuallyOverridden&quot;:true,&quot;manualOverrideText&quot;:&quot;(Akoll et al., 2012; Wanja et al., 2020)&quot;},&quot;citationTag&quot;:&quot;MENDELEY_CITATION_v3_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Nd2FkaW1lIiwiZ2l2ZW4iOiJKYW5ldCBNLiIsInBhcnNlLW5hbWVzIjpmYWxzZSwiZHJvcHBpbmctcGFydGljbGUiOiIiLCJub24tZHJvcHBpbmctcGFydGljbGUiOiIifSx7ImZhbWlseSI6IkJlYm9yYSIsImdpdmVuIjoiTGlsbHkgQy4iLCJwYXJzZS1uYW1lcyI6ZmFsc2UsImRyb3BwaW5nLXBhcnRpY2xlIjoiIiwibm9uLWRyb3BwaW5nLXBhcnRpY2xlIjoiIn0seyJmYW1pbHkiOiJOeWFnYSIsImdpdmVuIjoiUGhpbGlwIE4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mNvbnRhaW5lci10aXRsZS1zaG9ydCI6IlZldCBNZWQgSW50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n0sImlzVGVtcG9yYXJ5IjpmYWxzZX1dfQ==&quot;,&quot;citationItems&quot;:[{&quot;id&quot;:&quot;d3716a52-9527-587d-8900-993307a16787&quot;,&quot;itemData&quot;:{&quot;DOI&quot;:&quot;10.1007/s00436-011-2491-4&quot;,&quot;ISSN&quot;:&quot;09320113&quot;,&quot;PMID&quot;:&quot;21688067&quot;,&quot;abstract&quot;:&quot;An intensive parasite survey was conducted in 2008 to better understand the parasite fauna occurrence, distribution and diversity in the commercial aquaculture fish species in Uganda. A total of 265 fish collected from hatcheries and grow-out systems were examined for parasites using routine parasitological techniques. The survey yielded 17 parasite species: 11 from Oreochromis niloticus and ten from Clarias gariepinus. Four parasites-Amirthalingamia macracantha, Monobothrioides sp., Zoogonoides sp. and a member of the family Amphilinidae-were recorded for the first time in the country. The parasite diversity was similar between hosts; however, O. niloticus was dominated by free-living stage-transmitted parasites in lower numbers, whereas both trophically and free-living stage-transmitted parasites were equally represented in C. gariepinus in relatively high intensities. The patterns in parasite numbers and composition in the two hosts reflect differences in fish habitat use and diet. A shift in parasite composition from monoxenous species-dominated communities in small-sized fish to heteroxenous in large fishes was recorded in both hosts. This was linked to ontogenetic feeding changes and prolonged exposure to parasites. Polyculture systems showed no effect on parasite intensity and composition. The gills were highly parasitized, mainly by protozoans and monogeneans. Generally, the occurrence and diversity of parasites in these fish species highlight the likelihood of disease outbreak in the proposed intensive aquaculture systems. This calls for raising awareness in fish health management among potential farmers, service providers and researchers.&quot;,&quot;author&quot;:[{&quot;dropping-particle&quot;:&quot;&quot;,&quot;family&quot;:&quot;Akoll&quot;,&quot;given&quot;:&quot;Peter&quot;,&quot;non-dropping-particle&quot;:&quot;&quot;,&quot;parse-names&quot;:false,&quot;suffix&quot;:&quot;&quot;},{&quot;dropping-particle&quot;:&quot;&quot;,&quot;family&quot;:&quot;Konecny&quot;,&quot;given&quot;:&quot;Robert&quot;,&quot;non-dropping-particle&quot;:&quot;&quot;,&quot;parse-names&quot;:false,&quot;suffix&quot;:&quot;&quot;},{&quot;dropping-particle&quot;:&quot;&quot;,&quot;family&quot;:&quot;Mwanja&quot;,&quot;given&quot;:&quot;Wilson W.&quot;,&quot;non-dropping-particle&quot;:&quot;&quot;,&quot;parse-names&quot;:false,&quot;suffix&quot;:&quot;&quot;},{&quot;dropping-particle&quot;:&quot;&quot;,&quot;family&quot;:&quot;Nattabi&quot;,&quot;given&quot;:&quot;Juliet K.&quot;,&quot;non-dropping-particle&quot;:&quot;&quot;,&quot;parse-names&quot;:false,&quot;suffix&quot;:&quot;&quot;},{&quot;dropping-particle&quot;:&quot;&quot;,&quot;family&quot;:&quot;Agoe&quot;,&quot;given&quot;:&quot;Catherine&quot;,&quot;non-dropping-particle&quot;:&quot;&quot;,&quot;parse-names&quot;:false,&quot;suffix&quot;:&quot;&quot;},{&quot;dropping-particle&quot;:&quot;&quot;,&quot;family&quot;:&quot;Schiemer&quot;,&quot;given&quot;:&quot;Fritz&quot;,&quot;non-dropping-particle&quot;:&quot;&quot;,&quot;parse-names&quot;:false,&quot;suffix&quot;:&quot;&quot;}],&quot;container-title&quot;:&quot;Parasitology Research&quot;,&quot;id&quot;:&quot;d3716a52-9527-587d-8900-993307a16787&quot;,&quot;issue&quot;:&quot;1&quot;,&quot;issued&quot;:{&quot;date-parts&quot;:[[&quot;2012&quot;]]},&quot;page&quot;:&quot;315-323&quot;,&quot;title&quot;:&quot;Parasite fauna of farmed Nile tilapia (Oreochromis niloticus) and African catfish (Clarias gariepinus) in Uganda&quot;,&quot;type&quot;:&quot;article-journal&quot;,&quot;volume&quot;:&quot;110&quot;,&quot;container-title-short&quot;:&quot;Parasitol Res&quot;},&quot;uris&quot;:[&quot;http://www.mendeley.com/documents/?uuid=0ac2c136-4db2-453e-ba72-b274335542ac&quot;],&quot;isTemporary&quot;:false,&quot;legacyDesktopId&quot;:&quot;0ac2c136-4db2-453e-ba72-b274335542ac&quot;},{&quot;id&quot;:&quot;d7929583-320b-3383-ba51-3c680be27e73&quot;,&quot;itemData&quot;:{&quot;type&quot;:&quot;article-journal&quot;,&quot;id&quot;:&quot;d7929583-320b-3383-ba51-3c680be27e73&quot;,&quot;title&quot;:&quot;Fish Husbandry Practices and Water Quality in Central Kenya: Potential Risk Factors for Fish Mortality and Infectious Diseases&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Mwadime&quot;,&quot;given&quot;:&quot;Janet M.&quot;,&quot;parse-names&quot;:false,&quot;dropping-particle&quot;:&quot;&quot;,&quot;non-dropping-particle&quot;:&quot;&quot;},{&quot;family&quot;:&quot;Bebora&quot;,&quot;given&quot;:&quot;Lilly C.&quot;,&quot;parse-names&quot;:false,&quot;dropping-particle&quot;:&quot;&quot;,&quot;non-dropping-particle&quot;:&quot;&quot;},{&quot;family&quot;:&quot;Nyaga&quot;,&quot;given&quot;:&quot;Philip N.&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container-title-short&quot;:&quot;Vet Med Int&quot;,&quot;DOI&quot;:&quot;10.1155/2020/6839354&quot;,&quot;ISSN&quot;:&quot;20420048&quot;,&quot;issued&quot;:{&quot;date-parts&quot;:[[2020]]},&quot;abstract&quot;:&quot;Fish mortality has an enormous impact on the aquaculture industry by reducing fish production and slowing industrial growth. A cross-sectional study was carried out in Kirinyaga County, Central Kenya, to evaluate potential risks of fish mortality and disease transmission and suitability of pond water for rearing fish. A semistructured questionnaire that focused on general information, management practices, and disease history was administered to 92 small-scale fish farmers. Parasitological examination of fish sampled from selected farms (farms that were reporting mortality at the time of sampling) was done by following the standard procedure. Water quality parameters for 33 ponds were evaluated in situ (recorded on pond site) and ex situ (analysed at the laboratory) following the standard methods. The risks were assessed by adjusted odds ratio based on univariate regression analysis. Prevalent fish husbandry practices that were found to be associated with fish mortality and acquisition of pathogens in the study area were the use of raw livestock manure (0R = 1.500), high fish stocking density (0R = 1.168), and feeding fish on homemade rations (0R = 1.128). Parasitological investigation found infestation with Diplostomum spp., Dactylogyrus spp., Clinostomum spp., and Piscicola leeches. Water temperature and pH were found fit for rearing fish. Of the 33 fishpond water samples tested, 1 (3%) and 6 (18%) exceeded the recommended limits of &lt;100 mg/L and &lt;0.2 mg/L of nitrate and nitrite, respectively. Of the 29 fishpond water tested, 15 (59%) exceeded the recommended limits of &lt;100 mg/L of total ammonia. The findings show that the use of raw livestock manure, high fish stocking density, high nitrates and nitrites, and high ammonia levels in fishponds are potential risk factors for fish mortality and acquisition of infectious pathogens in a pond environment in a rural setup, in Central Kenya. There is a need to address the above factors in small-scale farming practices to minimize fish loss and also to prevent the occurrence and spread of infectious pathogens.&quot;,&quot;publisher&quot;:&quot;Hindawi Limited&quot;,&quot;volume&quot;:&quot;2020&quot;},&quot;isTemporary&quot;:false}]},{&quot;citationID&quot;:&quot;MENDELEY_CITATION_7bca6b22-aa80-41ba-a14c-870442ad60e1&quot;,&quot;properties&quot;:{&quot;noteIndex&quot;:0},&quot;isEdited&quot;:false,&quot;manualOverride&quot;:{&quot;isManuallyOverridden&quot;:true,&quot;citeprocText&quot;:&quot;(Ojwala et al., 2018)&quot;,&quot;manualOverrideText&quot;:&quot;Ojwala et al., (2018)&quot;},&quot;citationTag&quot;:&quot;MENDELEY_CITATION_v3_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&quot;,&quot;citationItems&quot;:[{&quot;id&quot;:&quot;b11b240e-dcbf-3071-8e42-395aa25f73ef&quot;,&quot;itemData&quot;:{&quot;type&quot;:&quot;article-journal&quot;,&quot;id&quot;:&quot;b11b240e-dcbf-3071-8e42-395aa25f73ef&quot;,&quot;title&quot;:&quot;Effect of water quality on the parasite assemblages infecting Nile tilapia in selected fish farms in Nakuru County, Kenya&quot;,&quot;author&quot;:[{&quot;family&quot;:&quot;Ojwala&quot;,&quot;given&quot;:&quot;Renis Auma&quot;,&quot;parse-names&quot;:false,&quot;dropping-particle&quot;:&quot;&quot;,&quot;non-dropping-particle&quot;:&quot;&quot;},{&quot;family&quot;:&quot;Otachi&quot;,&quot;given&quot;:&quot;Elick Onyango&quot;,&quot;parse-names&quot;:false,&quot;dropping-particle&quot;:&quot;&quot;,&quot;non-dropping-particle&quot;:&quot;&quot;},{&quot;family&quot;:&quot;Kitaka&quot;,&quot;given&quot;:&quot;Nzula Kivuva&quot;,&quot;parse-names&quot;:false,&quot;dropping-particle&quot;:&quot;&quot;,&quot;non-dropping-particle&quot;:&quot;&quot;}],&quot;container-title&quot;:&quot;Parasitology Research&quot;,&quot;DOI&quot;:&quot;10.1007/s00436-018-6042-0&quot;,&quot;ISSN&quot;:&quot;14321955&quot;,&quot;PMID&quot;:&quot;30167792&quot;,&quot;issued&quot;:{&quot;date-parts&quot;:[[2018,11,1]]},&quot;page&quot;:&quot;3459-3471&quot;,&quot;abstract&quot;:&quot;Aquaculture has been documented as the fastest developing food industry in Kenya with increased production since the Government initiated the Economic Stimulus Programme (ESP) in 2009. However, the production has not yet reached the maximum level (20,000 metric tons per year) anticipated in the country. This is due to a number of challenges, top of which is poor water quality resulting from the uncontrolled addition of inputs (fish feeds, inorganic fertilizers, and organic fertilizers) into the ponds. These deteriorate water quality, cause increased incidences of parasite infections, and impede fish production. Therefore, this study investigated the effect of water quality on parasite assemblages infecting Oreochromis niloticus (Linnaeus 1758) in selected fish farms within Nakuru County from November 2016 to February 2017. Selected physico-chemical parameters namely: dissolved oxygen, temperature, pH, conductivity, and turbidity were measured in situ using appropriate meters. Water samples from each fish farm were analyzed for nutrient concentrations using standard methods. A total of 300 fish were examined for parasites. Parasites were counted, preserved, and identified using identification keys and parasitological parameters determined. The results indicated that certain water quality parameters, such as dissolved oxygen, were significantly different for all the six fish farms (one-way ANOVA, p &lt; 0.05). A total of 15 species of parasites were recovered. Trichodina sp. and Cichlidogyrus halli were found in all the studied fish farms. Correspondence analysis revealed that some parasites’ occurrences were highly correlated (positively) with certain water quality parameters. Therefore, regular monitoring and control of water quality in fish ponds are recommended to reduce levels of parasite infestations.&quot;,&quot;publisher&quot;:&quot;Springer Verlag&quot;,&quot;issue&quot;:&quot;11&quot;,&quot;volume&quot;:&quot;117&quot;,&quot;container-title-short&quot;:&quot;Parasitol Res&quot;},&quot;isTemporary&quot;:false}]},{&quot;citationID&quot;:&quot;MENDELEY_CITATION_f38e6123-ea6d-4e98-9b76-da9c77980161&quot;,&quot;properties&quot;:{&quot;noteIndex&quot;:0},&quot;isEdited&quot;:false,&quot;manualOverride&quot;:{&quot;citeprocText&quot;:&quot;(Biswas &amp;#38; Pramanik, 2016)&quot;,&quot;isManuallyOverridden&quot;:false,&quot;manualOverrideText&quot;:&quot;&quot;},&quot;citationTag&quot;:&quot;MENDELEY_CITATION_v3_eyJjaXRhdGlvbklEIjoiTUVOREVMRVlfQ0lUQVRJT05fZjM4ZTYxMjMtZWE2ZC00ZTk4LTliNzYtZGE5Yzc3OTgwMTYx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quot;,&quot;citationItems&quot;:[{&quot;id&quot;:&quot;dec70ca0-74da-59d0-8637-d132d5da4533&quot;,&quot;itemData&quot;:{&quot;author&quot;:[{&quot;dropping-particle&quot;:&quot;&quot;,&quot;family&quot;:&quot;Biswas&quot;,&quot;given&quot;:&quot;Jayanta Kumar&quot;,&quot;non-dropping-particle&quot;:&quot;&quot;,&quot;parse-names&quot;:false,&quot;suffix&quot;:&quot;&quot;},{&quot;dropping-particle&quot;:&quot;&quot;,&quot;family&quot;:&quot;Pramanik&quot;,&quot;given&quot;:&quot;Sasanka&quot;,&quot;non-dropping-particle&quot;:&quot;&quot;,&quot;parse-names&quot;:false,&quot;suffix&quot;:&quot;&quot;}],&quot;id&quot;:&quot;dec70ca0-74da-59d0-8637-d132d5da4533&quot;,&quot;issue&quot;:&quot;4&quot;,&quot;issued&quot;:{&quot;date-parts&quot;:[[&quot;2016&quot;]]},&quot;title&quot;:&quot;Assessment of Aquatic Environmental Quallty Using Gyrodactylus sp . as a Living Probe : Parasitic Biomonitoring of Ecosystem Health&quot;,&quot;type&quot;:&quot;article-journal&quot;,&quot;volume&quot;:&quot;4&quot;,&quot;container-title-short&quot;:&quot;&quot;},&quot;uris&quot;:[&quot;http://www.mendeley.com/documents/?uuid=08050718-a058-4a35-a637-f09086489a86&quot;],&quot;isTemporary&quot;:false,&quot;legacyDesktopId&quot;:&quot;08050718-a058-4a35-a637-f09086489a86&quot;}]},{&quot;citationID&quot;:&quot;MENDELEY_CITATION_491bdb09-026e-4c8d-88f1-832bdd749e8a&quot;,&quot;properties&quot;:{&quot;noteIndex&quot;:0},&quot;isEdited&quot;:false,&quot;manualOverride&quot;:{&quot;citeprocText&quot;:&quot;(Zargar et al., 2012)&quot;,&quot;isManuallyOverridden&quot;:false,&quot;manualOverrideText&quot;:&quot;&quot;},&quot;citationTag&quot;:&quot;MENDELEY_CITATION_v3_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&quot;,&quot;citationItems&quot;:[{&quot;id&quot;:&quot;96a6e793-2eab-5f6b-843c-6b278bebb1ac&quot;,&quot;itemData&quot;:{&quot;DOI&quot;:&quot;10.1017/S0022149X11000071&quot;,&quot;ISBN&quot;:&quot;0022-149X&quot;,&quot;ISSN&quot;:&quot;0022-149X&quot;,&quot;PMID&quot;:&quot;21375793&quot;,&quot;abstract&quot;:&quot;Water quality greatly influences the population density of aquatic biota, including parasites. In order to evaluate the relationship between fish parasites and water quality in Kashmir Himalayas, we assessed helminth parasite densities in Schizothorax niger Heckel, 1838 (an endemic cyprinid fish of Kashmir) from three lakes, namely Anchar, Manasbal and Dal, which reflected the varied stages of eutrophication. The overall prevalence of helminth infections was higher in the hypertrophic Anchar Lake (prevalence = 18.6%) compared to Manasbal Lake, which was the least eutrophied (prevalence = 6.4%). Furthermore, mean prevalence of monoxenous and heteroxenous parasites was higher in lakes containing higher levels of water degradation (Anchar and Dal). The mean number of helminth species per fish host was the highest in the hypertrophic lake (1.3 ± 0.3) in comparison to the least eutrophic lake (0.2 ± 1.5). Variability of calculated infection indices (prevalence, mean intensity and mean abundance) revealed that helminth parasite composition in the fish was affected by the lakes' environmental stress (degraded water quality). Therefore, data on the density of helminth parasites in fish can provide supplementary information on the pollution status of a water body.&quot;,&quot;author&quot;:[{&quot;dropping-particle&quot;:&quot;&quot;,&quot;family&quot;:&quot;Zargar&quot;,&quot;given&quot;:&quot;U.R.&quot;,&quot;non-dropping-particle&quot;:&quot;&quot;,&quot;parse-names&quot;:false,&quot;suffix&quot;:&quot;&quot;},{&quot;dropping-particle&quot;:&quot;&quot;,&quot;family&quot;:&quot;Yousuf&quot;,&quot;given&quot;:&quot;a.R.&quot;,&quot;non-dropping-particle&quot;:&quot;&quot;,&quot;parse-names&quot;:false,&quot;suffix&quot;:&quot;&quot;},{&quot;dropping-particle&quot;:&quot;&quot;,&quot;family&quot;:&quot;Chishti&quot;,&quot;given&quot;:&quot;M.Z.&quot;,&quot;non-dropping-particle&quot;:&quot;&quot;,&quot;parse-names&quot;:false,&quot;suffix&quot;:&quot;&quot;},{&quot;dropping-particle&quot;:&quot;&quot;,&quot;family&quot;:&quot;Ahmed&quot;,&quot;given&quot;:&quot;F.&quot;,&quot;non-dropping-particle&quot;:&quot;&quot;,&quot;parse-names&quot;:false,&quot;suffix&quot;:&quot;&quot;},{&quot;dropping-particle&quot;:&quot;&quot;,&quot;family&quot;:&quot;Bashir&quot;,&quot;given&quot;:&quot;H.&quot;,&quot;non-dropping-particle&quot;:&quot;&quot;,&quot;parse-names&quot;:false,&quot;suffix&quot;:&quot;&quot;},{&quot;dropping-particle&quot;:&quot;&quot;,&quot;family&quot;:&quot;Ahmed&quot;,&quot;given&quot;:&quot;F.&quot;,&quot;non-dropping-particle&quot;:&quot;&quot;,&quot;parse-names&quot;:false,&quot;suffix&quot;:&quot;&quot;}],&quot;container-title&quot;:&quot;Journal of Helminthology&quot;,&quot;id&quot;:&quot;96a6e793-2eab-5f6b-843c-6b278bebb1ac&quot;,&quot;issue&quot;:&quot;01&quot;,&quot;issued&quot;:{&quot;date-parts&quot;:[[&quot;2012&quot;]]},&quot;page&quot;:&quot;70-76&quot;,&quot;title&quot;:&quot;Effects of water quality and trophic status on helminth infections in the cyprinid fish, Schizothorax niger Heckel, 1838 from three lakes in the Kashmir Himalayas&quot;,&quot;type&quot;:&quot;article-journal&quot;,&quot;volume&quot;:&quot;86&quot;,&quot;container-title-short&quot;:&quot;J Helminthol&quot;},&quot;uris&quot;:[&quot;http://www.mendeley.com/documents/?uuid=6d088117-bb2b-42cb-a924-5d2ab616a857&quot;],&quot;isTemporary&quot;:false,&quot;legacyDesktopId&quot;:&quot;6d088117-bb2b-42cb-a924-5d2ab616a857&quot;}]},{&quot;citationID&quot;:&quot;MENDELEY_CITATION_471a5bb2-9ee0-4e7e-a5a5-e0ee8de356a6&quot;,&quot;properties&quot;:{&quot;noteIndex&quot;:0},&quot;isEdited&quot;:false,&quot;manualOverride&quot;:{&quot;isManuallyOverridden&quot;:true,&quot;citeprocText&quot;:&quot;(Adamba et al., 2020)&quot;,&quot;manualOverrideText&quot;:&quot;(Mavuti et al., 2017; Adamba et al., 2020)&quot;},&quot;citationTag&quot;:&quot;MENDELEY_CITATION_v3_eyJjaXRhdGlvbklEIjoiTUVOREVMRVlfQ0lUQVRJT05fNDcxYTViYjItOWVlMC00ZTdlLWE1YTUtZTBlZThkZTM1NmE2IiwicHJvcGVydGllcyI6eyJub3RlSW5kZXgiOjB9LCJpc0VkaXRlZCI6ZmFsc2UsIm1hbnVhbE92ZXJyaWRlIjp7ImlzTWFudWFsbHlPdmVycmlkZGVuIjp0cnVlLCJjaXRlcHJvY1RleHQiOiIoQWRhbWJhIGV0IGFsLiwgMjAyMCkiLCJtYW51YWxPdmVycmlkZVRleHQiOiIoTWF2dXRpIGV0IGFsLiwgMjAxNzsgQWRhbWJhIGV0IGFsLiwg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LCJjb250YWluZXItdGl0bGUtc2hvcnQiOiJBY3RhIFBhcmFzaXRvbCJ9LCJpc1RlbXBvcmFyeSI6ZmFsc2V9XX0=&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container-title-short&quot;:&quot;Acta Parasitol&quot;},&quot;isTemporary&quot;:false}]},{&quot;citationID&quot;:&quot;MENDELEY_CITATION_cde327e1-0e04-4937-9bc6-ff78f713d152&quot;,&quot;properties&quot;:{&quot;noteIndex&quot;:0},&quot;isEdited&quot;:false,&quot;manualOverride&quot;:{&quot;isManuallyOverridden&quot;:false,&quot;citeprocText&quot;:&quot;(Adamba et al., 2020)&quot;,&quot;manualOverrideText&quot;:&quot;&quot;},&quot;citationTag&quot;:&quot;MENDELEY_CITATION_v3_eyJjaXRhdGlvbklEIjoiTUVOREVMRVlfQ0lUQVRJT05fY2RlMzI3ZTEtMGUwNC00OTM3LTliYzYtZmY3OGY3MTNkMTUyIiwicHJvcGVydGllcyI6eyJub3RlSW5kZXgiOjB9LCJpc0VkaXRlZCI6ZmFsc2UsIm1hbnVhbE92ZXJyaWRlIjp7ImlzTWFudWFsbHlPdmVycmlkZGVuIjpmYWxzZSwiY2l0ZXByb2NUZXh0IjoiKEFkYW1iYSBldCBhbC4sIDIwMjApIiwibWFudWFsT3ZlcnJpZGVUZXh0Ijoi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&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container-title-short&quot;:&quot;Acta Parasitol&quot;},&quot;isTemporary&quot;:false}]},{&quot;citationID&quot;:&quot;MENDELEY_CITATION_e9bdea81-fd47-4db5-a7bc-074552562920&quot;,&quot;properties&quot;:{&quot;noteIndex&quot;:0},&quot;isEdited&quot;:false,&quot;manualOverride&quot;:{&quot;isManuallyOverridden&quot;:true,&quot;citeprocText&quot;:&quot;(Adamba et al., 2020; Mukwabi et al., n.d.; Ojwala et al., 2018; R. M. Waruiru et al., n.d.)&quot;,&quot;manualOverrideText&quot;:&quot;by researchers in Kenya (Ojwala et al., 2018; Mukwabi et al., 2019; Adamba et al., 2020; Waruiru et al., 2020)&quot;},&quot;citationTag&quot;:&quot;MENDELEY_CITATION_v3_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&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container-title-short&quot;:&quot;Acta Parasitol&quot;},&quot;isTemporary&quot;:false},{&quot;id&quot;:&quot;b11b240e-dcbf-3071-8e42-395aa25f73ef&quot;,&quot;itemData&quot;:{&quot;type&quot;:&quot;article-journal&quot;,&quot;id&quot;:&quot;b11b240e-dcbf-3071-8e42-395aa25f73ef&quot;,&quot;title&quot;:&quot;Effect of water quality on the parasite assemblages infecting Nile tilapia in selected fish farms in Nakuru County, Kenya&quot;,&quot;author&quot;:[{&quot;family&quot;:&quot;Ojwala&quot;,&quot;given&quot;:&quot;Renis Auma&quot;,&quot;parse-names&quot;:false,&quot;dropping-particle&quot;:&quot;&quot;,&quot;non-dropping-particle&quot;:&quot;&quot;},{&quot;family&quot;:&quot;Otachi&quot;,&quot;given&quot;:&quot;Elick Onyango&quot;,&quot;parse-names&quot;:false,&quot;dropping-particle&quot;:&quot;&quot;,&quot;non-dropping-particle&quot;:&quot;&quot;},{&quot;family&quot;:&quot;Kitaka&quot;,&quot;given&quot;:&quot;Nzula Kivuva&quot;,&quot;parse-names&quot;:false,&quot;dropping-particle&quot;:&quot;&quot;,&quot;non-dropping-particle&quot;:&quot;&quot;}],&quot;container-title&quot;:&quot;Parasitology Research&quot;,&quot;DOI&quot;:&quot;10.1007/s00436-018-6042-0&quot;,&quot;ISSN&quot;:&quot;14321955&quot;,&quot;PMID&quot;:&quot;30167792&quot;,&quot;issued&quot;:{&quot;date-parts&quot;:[[2018,11,1]]},&quot;page&quot;:&quot;3459-3471&quot;,&quot;abstract&quot;:&quot;Aquaculture has been documented as the fastest developing food industry in Kenya with increased production since the Government initiated the Economic Stimulus Programme (ESP) in 2009. However, the production has not yet reached the maximum level (20,000 metric tons per year) anticipated in the country. This is due to a number of challenges, top of which is poor water quality resulting from the uncontrolled addition of inputs (fish feeds, inorganic fertilizers, and organic fertilizers) into the ponds. These deteriorate water quality, cause increased incidences of parasite infections, and impede fish production. Therefore, this study investigated the effect of water quality on parasite assemblages infecting Oreochromis niloticus (Linnaeus 1758) in selected fish farms within Nakuru County from November 2016 to February 2017. Selected physico-chemical parameters namely: dissolved oxygen, temperature, pH, conductivity, and turbidity were measured in situ using appropriate meters. Water samples from each fish farm were analyzed for nutrient concentrations using standard methods. A total of 300 fish were examined for parasites. Parasites were counted, preserved, and identified using identification keys and parasitological parameters determined. The results indicated that certain water quality parameters, such as dissolved oxygen, were significantly different for all the six fish farms (one-way ANOVA, p &lt; 0.05). A total of 15 species of parasites were recovered. Trichodina sp. and Cichlidogyrus halli were found in all the studied fish farms. Correspondence analysis revealed that some parasites’ occurrences were highly correlated (positively) with certain water quality parameters. Therefore, regular monitoring and control of water quality in fish ponds are recommended to reduce levels of parasite infestations.&quot;,&quot;publisher&quot;:&quot;Springer Verlag&quot;,&quot;issue&quot;:&quot;11&quot;,&quot;volume&quot;:&quot;117&quot;,&quot;container-title-short&quot;:&quot;Parasitol Res&quot;},&quot;isTemporary&quot;:false},{&quot;id&quot;:&quot;480d8b0b-4c71-3863-8792-481f2d084e8c&quot;,&quot;itemData&quot;:{&quot;type&quot;:&quot;report&quot;,&quot;id&quot;:&quot;480d8b0b-4c71-3863-8792-481f2d084e8c&quot;,&quot;title&quot;:&quot;Parasites infesting Nile tilapia grown in aquaculture systems in Kenya&quot;,&quot;author&quot;:[{&quot;family&quot;:&quot;Mukwabi&quot;,&quot;given&quot;:&quot;D M&quot;,&quot;parse-names&quot;:false,&quot;dropping-particle&quot;:&quot;&quot;,&quot;non-dropping-particle&quot;:&quot;&quot;},{&quot;family&quot;:&quot;Otieno&quot;,&quot;given&quot;:&quot;S O&quot;,&quot;parse-names&quot;:false,&quot;dropping-particle&quot;:&quot;&quot;,&quot;non-dropping-particle&quot;:&quot;&quot;},{&quot;family&quot;:&quot;Okemo&quot;,&quot;given&quot;:&quot;P O&quot;,&quot;parse-names&quot;:false,&quot;dropping-particle&quot;:&quot;&quot;,&quot;non-dropping-particle&quot;:&quot;&quot;},{&quot;family&quot;:&quot;Odour&quot;,&quot;given&quot;:&quot;R O&quot;,&quot;parse-names&quot;:false,&quot;dropping-particle&quot;:&quot;&quot;,&quot;non-dropping-particle&quot;:&quot;&quot;},{&quot;family&quot;:&quot;Agwanda&quot;,&quot;given&quot;:&quot;B&quot;,&quot;parse-names&quot;:false,&quot;dropping-particle&quot;:&quot;&quot;,&quot;non-dropping-particle&quot;:&quot;&quot;}],&quot;URL&quot;:&quot;www.lrrd.org/lrrd31/2/dmmak31020.html&quot;,&quot;abstract&quot;:&quot;Aquaculture production faces a number of challenges, including fish diseases and pollution. However, most studies on fish diseases in Kenya have been done on fish in the wild. This study, therefore, focused on characterization of parasites present in Nile tilapia farmed in aquaculture systems in Bungoma County. Fish were harvested from ponds using a seine net. Fins, scales and skin were sampled from each fish and placed in sterile Bijou bottles.The harvested fish were opened dorso-ventrally under aseptic conditions and mouth, gills, stomach, liver, kidney and intestinal contents washed into the sterile Bijou bottles. Physiological saline was then added and stirred using a mounted pin. One hundred (100) ml of fish pond water samples were also collected in sterile bijou bottles and 3ml of 0.9% physiological saline added. The bijou bottles containing sampled water were then packed in a cooler box. Commercial fish feeds were purchased from fish feed millers operating in the County. The sampled fish, pond water and fish feeds were transferred to National Museums of Kenya Parasitology laboratory in Nairobi where they were subjected to parasitilogical analysis using hand lens and microscopy. At every fish pond, five water quality parameters were assessed using a portable auto sampler. The parasites recovered werePhilometroides spp., Acanthocephalus spp. and Procamallanus spp. from Nile tilapia and Cleidodiscus spp. from pond water. It is recommended that aquaculture systems management in the county should put in place measures to increase turbidity levels to minimize stress on fish thereby reducing infection levels from parasites.&quot;,&quot;container-title-short&quot;:&quot;&quot;},&quot;isTemporary&quot;:false},{&quot;id&quot;:&quot;a94e25f1-cee7-3c6d-8a8b-2b7a6457bdad&quot;,&quot;itemData&quot;:{&quot;type&quot;:&quot;report&quot;,&quot;id&quot;:&quot;a94e25f1-cee7-3c6d-8a8b-2b7a6457bdad&quot;,&quot;title&quot;:&quot;Prevalence, intensity and influence of water quality on parasites of farmed fish in Kirinyaga County, Kenya&quot;,&quot;author&quot;:[{&quot;family&quot;:&quot;Waruiru&quot;,&quot;given&quot;:&quot;R M&quot;,&quot;parse-names&quot;:false,&quot;dropping-particle&quot;:&quot;&quot;,&quot;non-dropping-particle&quot;:&quot;&quot;},{&quot;family&quot;:&quot;Mbuthia&quot;,&quot;given&quot;:&quot;P G&quot;,&quot;parse-names&quot;:false,&quot;dropping-particle&quot;:&quot;&quot;,&quot;non-dropping-particle&quot;:&quot;&quot;},{&quot;family&quot;:&quot;Wanja&quot;,&quot;given&quot;:&quot;D W&quot;,&quot;parse-names&quot;:false,&quot;dropping-particle&quot;:&quot;&quot;,&quot;non-dropping-particle&quot;:&quot;&quot;},{&quot;family&quot;:&quot;Mwadime&quot;,&quot;given&quot;:&quot;J M&quot;,&quot;parse-names&quot;:false,&quot;dropping-particle&quot;:&quot;&quot;,&quot;non-dropping-particle&quot;:&quot;&quot;}],&quot;URL&quot;:&quot;https://www.lrrd.org/lrrd32/10/rmwar32164.html&quot;,&quot;abstract&quot;:&quot;Parasitic infestation in fish can lead to severe retarded growth and may be accompanied by mortalities. Importantly, the quality of water in the holding facility may influence the parasitic biota. Therefore, a cross-sectional study was carried out from December 2017 to April 2018 in Kirinyaga County, Kenya, to determine the prevalence, intensity and the relationship between physico-chemical parameters of water and farmed fish parasites. A total of 294 live fish (Oreochromis niloticus, Clarias gariepinus, Carassius auratus and Cyprinus carpio carpio) were purchased from 22 randomly selected fish farms within the county. Physico-chemical parameters of water in 31 ponds were assessed in situ and ex situ, following standard procedures. Sampled fish were dissected immediately and subjected to parasitological examination by visual observation and light microscopy. The overall prevalence of parasitic infestation of the fish examined was 26.5% (78/294); with the highest infestation recorded in Nile tilapia (73.1%; 57/78). Eight parasite genera were recovered, with Diplostomum and Acanthocephalus species dominating each at 6.5% (19/294). The highest mean intensity was observed in Neascus spp. at 190 with an abundance range of 4-596 parasites. Mean physicochemical parameters of water were: pH (7.4), dissolved oxygen (5.9mgl-1), water temperature (25.3°C), phosphates (1.1mgl-1), nitrites (0.3mgl-1), nitrates (29.3mgl-1) and ammonia free nitrogen (0.8mgl-1). The water temperature and dissolved oxygen were below the optimal limit, while pH, ammonia, nitrites and phosphates levels in some ponds were above the desired limit for fish farming. Parasitic prevalence was positively correlated with ammonia free nitrogen, nitrates and phosphates, while there was a significant correlation between dissolved oxygen and abundance of the digenean trematode, Clinostomum cutaneum. These findings show that farmed fish harbour several parasite genera which may be influenced by physico-chemical characteristics of pond water. Fish farmers are advised to regularly monitor pond water quality in order to minimize fish stress and parasitic infestations; thus improving aquaculture productivity. Further long-term studies are recommended to determine the effect of water quality on parasitic fauna of farmed fish.&quot;,&quot;container-title-short&quot;:&quot;&quot;},&quot;isTemporary&quot;:false}]},{&quot;citationID&quot;:&quot;MENDELEY_CITATION_0f82435a-da22-40cf-a0a6-836822eff7ef&quot;,&quot;properties&quot;:{&quot;noteIndex&quot;:0},&quot;isEdited&quot;:false,&quot;manualOverride&quot;:{&quot;isManuallyOverridden&quot;:false,&quot;citeprocText&quot;:&quot;(Anonymous, 2018; CIDP, 2018; &lt;i&gt;COUNTY GOVERNMENT OF NAKURU NAKURU COUNTY INTEGRATED DEVELOPMENT PLAN&lt;/i&gt;, 2018; &lt;i&gt;COUNTY GOVERNMENT OF TAITA TAVETA County Integrated Development Plan 2018-2022&lt;/i&gt;, 2018)&quot;,&quot;manualOverrideText&quot;:&quot;&quot;},&quot;citationTag&quot;:&quot;MENDELEY_CITATION_v3_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&quot;,&quot;citationItems&quot;:[{&quot;id&quot;:&quot;d352e920-9a50-3201-9586-7430eaef7e65&quot;,&quot;itemData&quot;:{&quot;type&quot;:&quot;report&quot;,&quot;id&quot;:&quot;d352e920-9a50-3201-9586-7430eaef7e65&quot;,&quot;title&quot;:&quot;COUNTY GOVERNMENT OF BOMET COUNTY INTEGRATED DEVELOPMENT PLAN 2018-2022&quot;,&quot;author&quot;:[{&quot;family&quot;:&quot;CIDP&quot;,&quot;given&quot;:&quot;&quot;,&quot;parse-names&quot;:false,&quot;dropping-particle&quot;:&quot;&quot;,&quot;non-dropping-particle&quot;:&quot;&quot;}],&quot;issued&quot;:{&quot;date-parts&quot;:[[2018]]},&quot;container-title-short&quot;:&quot;&quot;},&quot;isTemporary&quot;:false},{&quot;id&quot;:&quot;c1f64dda-c4f6-3995-9e80-fd311ec5d95e&quot;,&quot;itemData&quot;:{&quot;type&quot;:&quot;report&quot;,&quot;id&quot;:&quot;c1f64dda-c4f6-3995-9e80-fd311ec5d95e&quot;,&quot;title&quot;:&quot;COUNTY GOVERNMENT O F KERICHO SECOND GENERATION COUNTY INTEGRATED DEVELOPMENT PLAN 2018-2022 2018 KENYA Towards A Globally Competitive and Prosperous Nation&quot;,&quot;author&quot;:[{&quot;family&quot;:&quot;Anonymous&quot;,&quot;given&quot;:&quot;&quot;,&quot;parse-names&quot;:false,&quot;dropping-particle&quot;:&quot;&quot;,&quot;non-dropping-particle&quot;:&quot;&quot;}],&quot;issued&quot;:{&quot;date-parts&quot;:[[2018]]},&quot;container-title-short&quot;:&quot;&quot;},&quot;isTemporary&quot;:false},{&quot;id&quot;:&quot;4e4dff84-545f-34d2-b9e9-ac4a0d52a2a3&quot;,&quot;itemData&quot;:{&quot;type&quot;:&quot;report&quot;,&quot;id&quot;:&quot;4e4dff84-545f-34d2-b9e9-ac4a0d52a2a3&quot;,&quot;title&quot;:&quot;COUNTY GOVERNMENT OF NAKURU NAKURU COUNTY INTEGRATED DEVELOPMENT PLAN&quot;,&quot;URL&quot;:&quot;www.nakuru.go.ke.&quot;,&quot;issued&quot;:{&quot;date-parts&quot;:[[2018]]},&quot;container-title-short&quot;:&quot;&quot;},&quot;isTemporary&quot;:false},{&quot;id&quot;:&quot;771096a7-4e6c-3b92-82e8-4d76a2aa5f40&quot;,&quot;itemData&quot;:{&quot;type&quot;:&quot;report&quot;,&quot;id&quot;:&quot;771096a7-4e6c-3b92-82e8-4d76a2aa5f40&quot;,&quot;title&quot;:&quot;COUNTY GOVERNMENT OF TAITA TAVETA County Integrated Development Plan 2018-2022&quot;,&quot;issued&quot;:{&quot;date-parts&quot;:[[2018]]},&quot;container-title-short&quot;:&quot;&quot;},&quot;isTemporary&quot;:false}]},{&quot;citationID&quot;:&quot;MENDELEY_CITATION_5c54d321-6d2f-4d67-8cdb-54b5b490709e&quot;,&quot;properties&quot;:{&quot;noteIndex&quot;:0},&quot;isEdited&quot;:false,&quot;manualOverride&quot;:{&quot;isManuallyOverridden&quot;:true,&quot;citeprocText&quot;:&quot;(Karlsbakk et al., 2021; Wanja, Mbuthia, Waruiru, Bebora, et al., 2020; R. M. Waruiru et al., n.d.)&quot;,&quot;manualOverrideText&quot;:&quot;(Wanja, et al., 2020a; Karlsbakk et al., 2021&quot;},&quot;citationTag&quot;:&quot;MENDELEY_CITATION_v3_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&quot;,&quot;citationItems&quot;:[{&quot;id&quot;:&quot;a94e25f1-cee7-3c6d-8a8b-2b7a6457bdad&quot;,&quot;itemData&quot;:{&quot;type&quot;:&quot;report&quot;,&quot;id&quot;:&quot;a94e25f1-cee7-3c6d-8a8b-2b7a6457bdad&quot;,&quot;title&quot;:&quot;Prevalence, intensity and influence of water quality on parasites of farmed fish in Kirinyaga County, Kenya&quot;,&quot;author&quot;:[{&quot;family&quot;:&quot;Waruiru&quot;,&quot;given&quot;:&quot;R M&quot;,&quot;parse-names&quot;:false,&quot;dropping-particle&quot;:&quot;&quot;,&quot;non-dropping-particle&quot;:&quot;&quot;},{&quot;family&quot;:&quot;Mbuthia&quot;,&quot;given&quot;:&quot;P G&quot;,&quot;parse-names&quot;:false,&quot;dropping-particle&quot;:&quot;&quot;,&quot;non-dropping-particle&quot;:&quot;&quot;},{&quot;family&quot;:&quot;Wanja&quot;,&quot;given&quot;:&quot;D W&quot;,&quot;parse-names&quot;:false,&quot;dropping-particle&quot;:&quot;&quot;,&quot;non-dropping-particle&quot;:&quot;&quot;},{&quot;family&quot;:&quot;Mwadime&quot;,&quot;given&quot;:&quot;J M&quot;,&quot;parse-names&quot;:false,&quot;dropping-particle&quot;:&quot;&quot;,&quot;non-dropping-particle&quot;:&quot;&quot;}],&quot;URL&quot;:&quot;https://www.lrrd.org/lrrd32/10/rmwar32164.html&quot;,&quot;abstract&quot;:&quot;Parasitic infestation in fish can lead to severe retarded growth and may be accompanied by mortalities. Importantly, the quality of water in the holding facility may influence the parasitic biota. Therefore, a cross-sectional study was carried out from December 2017 to April 2018 in Kirinyaga County, Kenya, to determine the prevalence, intensity and the relationship between physico-chemical parameters of water and farmed fish parasites. A total of 294 live fish (Oreochromis niloticus, Clarias gariepinus, Carassius auratus and Cyprinus carpio carpio) were purchased from 22 randomly selected fish farms within the county. Physico-chemical parameters of water in 31 ponds were assessed in situ and ex situ, following standard procedures. Sampled fish were dissected immediately and subjected to parasitological examination by visual observation and light microscopy. The overall prevalence of parasitic infestation of the fish examined was 26.5% (78/294); with the highest infestation recorded in Nile tilapia (73.1%; 57/78). Eight parasite genera were recovered, with Diplostomum and Acanthocephalus species dominating each at 6.5% (19/294). The highest mean intensity was observed in Neascus spp. at 190 with an abundance range of 4-596 parasites. Mean physicochemical parameters of water were: pH (7.4), dissolved oxygen (5.9mgl-1), water temperature (25.3°C), phosphates (1.1mgl-1), nitrites (0.3mgl-1), nitrates (29.3mgl-1) and ammonia free nitrogen (0.8mgl-1). The water temperature and dissolved oxygen were below the optimal limit, while pH, ammonia, nitrites and phosphates levels in some ponds were above the desired limit for fish farming. Parasitic prevalence was positively correlated with ammonia free nitrogen, nitrates and phosphates, while there was a significant correlation between dissolved oxygen and abundance of the digenean trematode, Clinostomum cutaneum. These findings show that farmed fish harbour several parasite genera which may be influenced by physico-chemical characteristics of pond water. Fish farmers are advised to regularly monitor pond water quality in order to minimize fish stress and parasitic infestations; thus improving aquaculture productivity. Further long-term studies are recommended to determine the effect of water quality on parasitic fauna of farmed fish.&quot;,&quot;container-title-short&quot;:&quot;&quot;},&quot;isTemporary&quot;:false},{&quot;id&quot;:&quot;ee76cd34-7c0d-35e2-b381-e9e5aee10cbc&quot;,&quot;itemData&quot;:{&quot;type&quot;:&quot;article-journal&quot;,&quot;id&quot;:&quot;ee76cd34-7c0d-35e2-b381-e9e5aee10cbc&quot;,&quot;title&quot;:&quot;A novel protist parasite, Salmoxcellia vastator n. gen., n. sp. (Xcelliidae, Perkinsozoa), infecting farmed salmonids in Norway&quot;,&quot;author&quot;:[{&quot;family&quot;:&quot;Karlsbakk&quot;,&quot;given&quot;:&quot;Egil&quot;,&quot;parse-names&quot;:false,&quot;dropping-particle&quot;:&quot;&quot;,&quot;non-dropping-particle&quot;:&quot;&quot;},{&quot;family&quot;:&quot;Nystøyl&quot;,&quot;given&quot;:&quot;Cecilie Flatnes&quot;,&quot;parse-names&quot;:false,&quot;dropping-particle&quot;:&quot;&quot;,&quot;non-dropping-particle&quot;:&quot;&quot;},{&quot;family&quot;:&quot;Plarre&quot;,&quot;given&quot;:&quot;Heidrun&quot;,&quot;parse-names&quot;:false,&quot;dropping-particle&quot;:&quot;&quot;,&quot;non-dropping-particle&quot;:&quot;&quot;},{&quot;family&quot;:&quot;Nylund&quot;,&quot;given&quot;:&quot;Are&quot;,&quot;parse-names&quot;:false,&quot;dropping-particle&quot;:&quot;&quot;,&quot;non-dropping-particle&quot;:&quot;&quot;}],&quot;container-title&quot;:&quot;Parasites and Vectors&quot;,&quot;DOI&quot;:&quot;10.1186/s13071-021-04886-0&quot;,&quot;ISSN&quot;:&quot;17563305&quot;,&quot;PMID&quot;:&quot;34454593&quot;,&quot;issued&quot;:{&quot;date-parts&quot;:[[2021,12,1]]},&quot;abstract&quot;:&quot;Background: In Norway, x-cell parasites associated with disease in farmed salmonids have been known as a rare phenomenon for two decades. These parasites cause systemic infections in farmed rainbow trout (Oncorhynchus mykiss) and Atlantic salmon (Salmo salar), but have so far not been characterized and described. Methods: The x-cells from several cases of diseased fish were studied using light and electron microscopy, and by phylogenetic analysis based on small subunit ribosomal RNA (SSU rRNA) gene sequences. Results: We describe here the x-cell parasite as a new species in a new genus, Salmoxcellia vastator n. gen., n. sp. Phylogenetic analyses placed Salmoxcellia n. gen. together with Gadixcellia among the xcelliids, a group of perkinsozoan alveolates. The new genus and species were found to have vacuolate plasmodial x-cells filled with lipid droplets, and an electron-dense alveolar pellicle. Electron-dense cytoplasmic inclusions, which are characteristic of the other xcelliid genera Xcellia and Gadixcellia, are lacking in Salmoxcellia n. gen. These x-cell plasmodia divide by plasmotomy and occur as aggregates in the host tissues, particularly in blood-rich tissues such as those of the kidney, red musculature, heart and liver. Host reaction and the refractive lipid droplets in the x-cells result in S. vastator n. gen., n. sp. aggregates appearing as white patches in the tissues. Conclusions: We describe a new genus and species of xcelliid protist parasites from two very important farmed fish species and provide molecular methods for detection. The new parasite is associated with disease, but more importantly it has a spoiling effect on farmed salmonid fillets, rendering them unsuitable for sale. Consequently, this parasite represents a threat to the aquaculture industry. Graphical abstract: [Figure not available: see fulltext.].&quot;,&quot;publisher&quot;:&quot;BioMed Central Ltd&quot;,&quot;issue&quot;:&quot;1&quot;,&quot;volume&quot;:&quot;14&quot;,&quot;container-title-short&quot;:&quot;Parasit Vectors&quot;},&quot;isTemporary&quot;:false},{&quot;id&quot;:&quot;9bf81d8a-d43a-35bd-aed3-9c899440b0d8&quot;,&quot;itemData&quot;:{&quot;type&quot;:&quot;article-journal&quot;,&quot;id&quot;:&quot;9bf81d8a-d43a-35bd-aed3-9c899440b0d8&quot;,&quot;title&quot;:&quot;Natural Concurrent Infections with Black Spot Disease and Multiple Bacteriosis in Farmed Nile Tilapia in Central Kenya&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Bebora&quot;,&quot;given&quot;:&quot;Lilly C.&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DOI&quot;:&quot;10.1155/2020/8821324&quot;,&quot;ISSN&quot;:&quot;20420048&quot;,&quot;issued&quot;:{&quot;date-parts&quot;:[[2020]]},&quot;abstract&quot;:&quot;Nile tilapia (Oreochromis niloticus) is the most cultured and available fish for Kenyan consumers, and therefore, any tilapine disease deprives them the valuable source of protein. Nile tilapia farm was diagnosed with severe concurrent black spot disease and multiple bacteriosis using gross lesions and parasitological, histopathology, and standard bacteriological procedures. A total of 25 fish were sampled and inspected, and all of them had raised, macroscopic 1 mm-sized black spot lesions. The mean intensity of black spots per fish was 728 with an abundance of 2-1740 metacercariae cysts per fish. A high intensity of black spot infestation was observed in the fins (43.9%), skin and underlying muscles (18.3%), and gills (18%). In addition, histopathological data confirmed presence of a metacercaria of Neascus spp. as the aetiological agent of black spot disease. Furthermore, a thick fibrous capsule around the metacercaria, black pigment melanomacrophages, and moderate muscle atrophy were observed. The most prevalent bacteria isolated were Aeromonas, Enterobacter cloacae, Klebsiella pneumoniae, and Micrococcus luteus. Physicochemical parameters of pond water were temperature (28.2°C), dissolved oxygen (4.2 mgl-1), pH (8.5), ammonia free nitrogen (15.8 mgl-1), alkalinity (112 mgl-1), hardness (68 mgl-1), nitrites (0.058 mgl-1), nitrates (58 mgl-1), and phosphates (0.046 mgl-1). However, the levels of nitrates, nitrites, alkalinity, and ammonia free nitrogen exceeded the recommended limits. In conclusion, these findings suggest that coinfections by these organisms coupled by water quality-related stress can be associated with low-grade mortality observed in postfingerling tilapia as well as reduced growth. The authors recommended immediate destocking, thorough disinfection, and control of piscivorous birds. Moreover, attention ought to be geared towards prevention of parasitic infestations in fish so as to minimize fish deaths related to secondary bacteriosis. Further experimental studies should be carried out to elucidate the relationship of these pathogens.&quot;,&quot;publisher&quot;:&quot;Hindawi Limited&quot;,&quot;volume&quot;:&quot;2020&quot;,&quot;container-title-short&quot;:&quot;Vet Med Int&quot;},&quot;isTemporary&quot;:false}]},{&quot;citationID&quot;:&quot;MENDELEY_CITATION_10929368-52e6-4510-8afd-0ce75658c8ec&quot;,&quot;properties&quot;:{&quot;noteIndex&quot;:0},&quot;isEdited&quot;:false,&quot;manualOverride&quot;:{&quot;isManuallyOverridden&quot;:false,&quot;citeprocText&quot;:&quot;(Ojwala et al., 2018)&quot;,&quot;manualOverrideText&quot;:&quot;&quot;},&quot;citationTag&quot;:&quot;MENDELEY_CITATION_v3_eyJjaXRhdGlvbklEIjoiTUVOREVMRVlfQ0lUQVRJT05fMTA5MjkzNjgtNTJlNi00NTEwLThhZmQtMGNlNzU2NThjOGVj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quot;,&quot;citationItems&quot;:[{&quot;id&quot;:&quot;b11b240e-dcbf-3071-8e42-395aa25f73ef&quot;,&quot;itemData&quot;:{&quot;type&quot;:&quot;article-journal&quot;,&quot;id&quot;:&quot;b11b240e-dcbf-3071-8e42-395aa25f73ef&quot;,&quot;title&quot;:&quot;Effect of water quality on the parasite assemblages infecting Nile tilapia in selected fish farms in Nakuru County, Kenya&quot;,&quot;author&quot;:[{&quot;family&quot;:&quot;Ojwala&quot;,&quot;given&quot;:&quot;Renis Auma&quot;,&quot;parse-names&quot;:false,&quot;dropping-particle&quot;:&quot;&quot;,&quot;non-dropping-particle&quot;:&quot;&quot;},{&quot;family&quot;:&quot;Otachi&quot;,&quot;given&quot;:&quot;Elick Onyango&quot;,&quot;parse-names&quot;:false,&quot;dropping-particle&quot;:&quot;&quot;,&quot;non-dropping-particle&quot;:&quot;&quot;},{&quot;family&quot;:&quot;Kitaka&quot;,&quot;given&quot;:&quot;Nzula Kivuva&quot;,&quot;parse-names&quot;:false,&quot;dropping-particle&quot;:&quot;&quot;,&quot;non-dropping-particle&quot;:&quot;&quot;}],&quot;container-title&quot;:&quot;Parasitology Research&quot;,&quot;DOI&quot;:&quot;10.1007/s00436-018-6042-0&quot;,&quot;ISSN&quot;:&quot;14321955&quot;,&quot;PMID&quot;:&quot;30167792&quot;,&quot;issued&quot;:{&quot;date-parts&quot;:[[2018,11,1]]},&quot;page&quot;:&quot;3459-3471&quot;,&quot;abstract&quot;:&quot;Aquaculture has been documented as the fastest developing food industry in Kenya with increased production since the Government initiated the Economic Stimulus Programme (ESP) in 2009. However, the production has not yet reached the maximum level (20,000 metric tons per year) anticipated in the country. This is due to a number of challenges, top of which is poor water quality resulting from the uncontrolled addition of inputs (fish feeds, inorganic fertilizers, and organic fertilizers) into the ponds. These deteriorate water quality, cause increased incidences of parasite infections, and impede fish production. Therefore, this study investigated the effect of water quality on parasite assemblages infecting Oreochromis niloticus (Linnaeus 1758) in selected fish farms within Nakuru County from November 2016 to February 2017. Selected physico-chemical parameters namely: dissolved oxygen, temperature, pH, conductivity, and turbidity were measured in situ using appropriate meters. Water samples from each fish farm were analyzed for nutrient concentrations using standard methods. A total of 300 fish were examined for parasites. Parasites were counted, preserved, and identified using identification keys and parasitological parameters determined. The results indicated that certain water quality parameters, such as dissolved oxygen, were significantly different for all the six fish farms (one-way ANOVA, p &lt; 0.05). A total of 15 species of parasites were recovered. Trichodina sp. and Cichlidogyrus halli were found in all the studied fish farms. Correspondence analysis revealed that some parasites’ occurrences were highly correlated (positively) with certain water quality parameters. Therefore, regular monitoring and control of water quality in fish ponds are recommended to reduce levels of parasite infestations.&quot;,&quot;publisher&quot;:&quot;Springer Verlag&quot;,&quot;issue&quot;:&quot;11&quot;,&quot;volume&quot;:&quot;117&quot;,&quot;container-title-short&quot;:&quot;Parasitol Res&quot;},&quot;isTemporary&quot;:false}]},{&quot;citationID&quot;:&quot;MENDELEY_CITATION_b4341d2b-1989-49c5-9d53-90dda6073b70&quot;,&quot;properties&quot;:{&quot;noteIndex&quot;:0},&quot;isEdited&quot;:false,&quot;manualOverride&quot;:{&quot;citeprocText&quot;:&quot;(FAO Fisheries and Aquaculture Department, 2013)&quot;,&quot;isManuallyOverridden&quot;:false,&quot;manualOverrideText&quot;:&quot;&quot;},&quot;citationTag&quot;:&quot;MENDELEY_CITATION_v3_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&quot;,&quot;citationItems&quot;:[{&quot;id&quot;:&quot;c4de94fd-836b-596b-8226-aee6580c0cc3&quot;,&quot;itemData&quot;:{&quot;URL&quot;:&quot;http://www.fao.org/fishery/countrysector/naso_kenya/en&quot;,&quot;accessed&quot;:{&quot;date-parts&quot;:[[&quot;2017&quot;,&quot;7&quot;,&quot;18&quot;]]},&quot;author&quot;:[{&quot;dropping-particle&quot;:&quot;&quot;,&quot;family&quot;:&quot;FAO Fisheries and Aquaculture Department&quot;,&quot;given&quot;:&quot;&quot;,&quot;non-dropping-particle&quot;:&quot;&quot;,&quot;parse-names&quot;:false,&quot;suffix&quot;:&quot;&quot;}],&quot;id&quot;:&quot;c4de94fd-836b-596b-8226-aee6580c0cc3&quot;,&quot;issued&quot;:{&quot;date-parts&quot;:[[&quot;2013&quot;]]},&quot;title&quot;:&quot;FAO Fisheries &amp;amp; Aquaculture - National Aquaculture Sector Overview - Kenya&quot;,&quot;type&quot;:&quot;webpage&quot;,&quot;container-title-short&quot;:&quot;&quot;},&quot;uris&quot;:[&quot;http://www.mendeley.com/documents/?uuid=fcdbbb65-d175-39e9-8bb7-26880782d9e2&quot;],&quot;isTemporary&quot;:false,&quot;legacyDesktopId&quot;:&quot;fcdbbb65-d175-39e9-8bb7-26880782d9e2&quot;}]},{&quot;citationID&quot;:&quot;MENDELEY_CITATION_58676896-cf2d-48e0-9873-bbcca74ffcd8&quot;,&quot;properties&quot;:{&quot;noteIndex&quot;:0},&quot;isEdited&quot;:false,&quot;manualOverride&quot;:{&quot;isManuallyOverridden&quot;:true,&quot;citeprocText&quot;:&quot;(Clough et al., 2020; J. M. Munguti et al., 2014; Opiyo et al., 2018; Wanja, Mbuthia, Waruiru, Mwadime, et al., 2020a)&quot;,&quot;manualOverrideText&quot;:&quot;among others (Munguti et al., 2014; Opiyo et al., 2018; Clough et al., 2020; Wanja, et al., 2020a)&quot;},&quot;citationTag&quot;:&quot;MENDELEY_CITATION_v3_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&quot;,&quot;citationItems&quot;:[{&quot;id&quot;:&quot;454fa478-b772-3def-ae82-24ee66c672f7&quot;,&quot;itemData&quot;:{&quot;type&quot;:&quot;article&quot;,&quot;id&quot;:&quot;454fa478-b772-3def-ae82-24ee66c672f7&quot;,&quot;title&quot;:&quot;A review of aquaculture production and health management practices of farmed fish in Kenya&quot;,&quot;author&quot;:[{&quot;family&quot;:&quot;Opiyo&quot;,&quot;given&quot;:&quot;Mary A.&quot;,&quot;parse-names&quot;:false,&quot;dropping-particle&quot;:&quot;&quot;,&quot;non-dropping-particle&quot;:&quot;&quot;},{&quot;family&quot;:&quot;Marijani&quot;,&quot;given&quot;:&quot;Esther&quot;,&quot;parse-names&quot;:false,&quot;dropping-particle&quot;:&quot;&quot;,&quot;non-dropping-particle&quot;:&quot;&quot;},{&quot;family&quot;:&quot;Muendo&quot;,&quot;given&quot;:&quot;Patriciah&quot;,&quot;parse-names&quot;:false,&quot;dropping-particle&quot;:&quot;&quot;,&quot;non-dropping-particle&quot;:&quot;&quot;},{&quot;family&quot;:&quot;Odede&quot;,&quot;given&quot;:&quot;Rezin&quot;,&quot;parse-names&quot;:false,&quot;dropping-particle&quot;:&quot;&quot;,&quot;non-dropping-particle&quot;:&quot;&quot;},{&quot;family&quot;:&quot;Leschen&quot;,&quot;given&quot;:&quot;William&quot;,&quot;parse-names&quot;:false,&quot;dropping-particle&quot;:&quot;&quot;,&quot;non-dropping-particle&quot;:&quot;&quot;},{&quot;family&quot;:&quot;Charo-Karisa&quot;,&quot;given&quot;:&quot;Harrison&quot;,&quot;parse-names&quot;:false,&quot;dropping-particle&quot;:&quot;&quot;,&quot;non-dropping-particle&quot;:&quot;&quot;}],&quot;container-title&quot;:&quot;International Journal of Veterinary Science and Medicine&quot;,&quot;DOI&quot;:&quot;10.1016/j.ijvsm.2018.07.001&quot;,&quot;ISSN&quot;:&quot;23144599&quot;,&quot;issued&quot;:{&quot;date-parts&quot;:[[2018,12,1]]},&quot;page&quot;:&quot;141-148&quot;,&quot;abstract&quot;:&quot;Warm water aquaculture is widely practiced in Kenya and is dominated by the culture of Nile tilapia (Oreochromis niloticus) (75% of total production) followed by African catfish (Clarias gariepinus) at 18%. Aquaculture started in Kenya in 1920’s and has been on upward trend until 2014 when it peaked at 24,096 MT. However, production reduced drastically in the past 3 years, with 14,952 metric tonnes (MT) reported in 2016. Most farmers practice earthen pond based semi-intensive culture system. Commercial intensive culture of Nile tilapia (O. niloticus) in cages in Lake Victoria has grown significantly in the last five years with a production of 12 million kg of fish every cycle (about 8 months). Recirculation aquaculture system (RAS) is also gaining popularity mainly in intensive hatcheries. The freshwater cages have been marred by increasing frequencies of fish kills with obvious financial and environmental implications. Although limited information exists on fish disease outbreaks across the country, certain well known diseases in farmed fish have been reported. These include; fungal, mainly saprolegniasis, bacterial, mainly hemorrhagic disease and pop-eye diseases. Parasites have also been documented in farmed O. niloticus and C. gariepinus. Although prophylactic treatments are used in some hatcheries in order to prevent infections, limited biosecurity measures are in place to prevent diseases in farmed fish. This is because of inadequate knowledge of the economics of fish diseases, poor infrastructure and inadequate human resource specialized in fish diseases. This review describes the aquaculture production and health mangement practices of farmed fish in Kenya in order to document actions required for effective monitoring and regulation of future fish health problems across the country.&quot;,&quot;publisher&quot;:&quot;Faculty of Veterinary Medicine, Cairo University&quot;,&quot;issue&quot;:&quot;2&quot;,&quot;volume&quot;:&quot;6&quot;,&quot;container-title-short&quot;:&quot;Int J Vet Sci Med&quot;},&quot;isTemporary&quot;:false},{&quot;id&quot;:&quot;d7929583-320b-3383-ba51-3c680be27e73&quot;,&quot;itemData&quot;:{&quot;type&quot;:&quot;article-journal&quot;,&quot;id&quot;:&quot;d7929583-320b-3383-ba51-3c680be27e73&quot;,&quot;title&quot;:&quot;Fish Husbandry Practices and Water Quality in Central Kenya: Potential Risk Factors for Fish Mortality and Infectious Diseases&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Mwadime&quot;,&quot;given&quot;:&quot;Janet M.&quot;,&quot;parse-names&quot;:false,&quot;dropping-particle&quot;:&quot;&quot;,&quot;non-dropping-particle&quot;:&quot;&quot;},{&quot;family&quot;:&quot;Bebora&quot;,&quot;given&quot;:&quot;Lilly C.&quot;,&quot;parse-names&quot;:false,&quot;dropping-particle&quot;:&quot;&quot;,&quot;non-dropping-particle&quot;:&quot;&quot;},{&quot;family&quot;:&quot;Nyaga&quot;,&quot;given&quot;:&quot;Philip N.&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DOI&quot;:&quot;10.1155/2020/6839354&quot;,&quot;ISSN&quot;:&quot;20420048&quot;,&quot;issued&quot;:{&quot;date-parts&quot;:[[2020]]},&quot;abstract&quot;:&quot;Fish mortality has an enormous impact on the aquaculture industry by reducing fish production and slowing industrial growth. A cross-sectional study was carried out in Kirinyaga County, Central Kenya, to evaluate potential risks of fish mortality and disease transmission and suitability of pond water for rearing fish. A semistructured questionnaire that focused on general information, management practices, and disease history was administered to 92 small-scale fish farmers. Parasitological examination of fish sampled from selected farms (farms that were reporting mortality at the time of sampling) was done by following the standard procedure. Water quality parameters for 33 ponds were evaluated in situ (recorded on pond site) and ex situ (analysed at the laboratory) following the standard methods. The risks were assessed by adjusted odds ratio based on univariate regression analysis. Prevalent fish husbandry practices that were found to be associated with fish mortality and acquisition of pathogens in the study area were the use of raw livestock manure (0R = 1.500), high fish stocking density (0R = 1.168), and feeding fish on homemade rations (0R = 1.128). Parasitological investigation found infestation with Diplostomum spp., Dactylogyrus spp., Clinostomum spp., and Piscicola leeches. Water temperature and pH were found fit for rearing fish. Of the 33 fishpond water samples tested, 1 (3%) and 6 (18%) exceeded the recommended limits of &lt;100 mg/L and &lt;0.2 mg/L of nitrate and nitrite, respectively. Of the 29 fishpond water tested, 15 (59%) exceeded the recommended limits of &lt;100 mg/L of total ammonia. The findings show that the use of raw livestock manure, high fish stocking density, high nitrates and nitrites, and high ammonia levels in fishponds are potential risk factors for fish mortality and acquisition of infectious pathogens in a pond environment in a rural setup, in Central Kenya. There is a need to address the above factors in small-scale farming practices to minimize fish loss and also to prevent the occurrence and spread of infectious pathogens.&quot;,&quot;publisher&quot;:&quot;Hindawi Limited&quot;,&quot;volume&quot;:&quot;2020&quot;,&quot;container-title-short&quot;:&quot;Vet Med Int&quot;},&quot;isTemporary&quot;:false},{&quot;id&quot;:&quot;5e7410d0-7a74-308a-a088-39e1a81ca528&quot;,&quot;itemData&quot;:{&quot;type&quot;:&quot;article-journal&quot;,&quot;id&quot;:&quot;5e7410d0-7a74-308a-a088-39e1a81ca528&quot;,&quot;title&quot;:&quot;Innovative Technologies to Promote Sustainable Recirculating Aquaculture in Eastern Africa—A Case Study of a Nile Tilapia (Oreochromis niloticus) Hatchery in Kisumu, Kenya&quot;,&quot;author&quot;:[{&quot;family&quot;:&quot;Clough&quot;,&quot;given&quot;:&quot;Samuel&quot;,&quot;parse-names&quot;:false,&quot;dropping-particle&quot;:&quot;&quot;,&quot;non-dropping-particle&quot;:&quot;&quot;},{&quot;family&quot;:&quot;Mamo&quot;,&quot;given&quot;:&quot;Julian&quot;,&quot;parse-names&quot;:false,&quot;dropping-particle&quot;:&quot;&quot;,&quot;non-dropping-particle&quot;:&quot;&quot;},{&quot;family&quot;:&quot;Hoevenaars&quot;,&quot;given&quot;:&quot;Kyra&quot;,&quot;parse-names&quot;:false,&quot;dropping-particle&quot;:&quot;&quot;,&quot;non-dropping-particle&quot;:&quot;&quot;},{&quot;family&quot;:&quot;Bardocz&quot;,&quot;given&quot;:&quot;Tamas&quot;,&quot;parse-names&quot;:false,&quot;dropping-particle&quot;:&quot;&quot;,&quot;non-dropping-particle&quot;:&quot;&quot;},{&quot;family&quot;:&quot;Petersen&quot;,&quot;given&quot;:&quot;Paw&quot;,&quot;parse-names&quot;:false,&quot;dropping-particle&quot;:&quot;&quot;,&quot;non-dropping-particle&quot;:&quot;&quot;},{&quot;family&quot;:&quot;Rosendorf&quot;,&quot;given&quot;:&quot;Poul&quot;,&quot;parse-names&quot;:false,&quot;dropping-particle&quot;:&quot;&quot;,&quot;non-dropping-particle&quot;:&quot;&quot;},{&quot;family&quot;:&quot;Atiye&quot;,&quot;given&quot;:&quot;Tahla&quot;,&quot;parse-names&quot;:false,&quot;dropping-particle&quot;:&quot;&quot;,&quot;non-dropping-particle&quot;:&quot;&quot;},{&quot;family&quot;:&quot;Gukelberger&quot;,&quot;given&quot;:&quot;Ephraim&quot;,&quot;parse-names&quot;:false,&quot;dropping-particle&quot;:&quot;&quot;,&quot;non-dropping-particle&quot;:&quot;&quot;},{&quot;family&quot;:&quot;Guya&quot;,&quot;given&quot;:&quot;Edwin&quot;,&quot;parse-names&quot;:false,&quot;dropping-particle&quot;:&quot;&quot;,&quot;non-dropping-particle&quot;:&quot;&quot;},{&quot;family&quot;:&quot;Hoinkis&quot;,&quot;given&quot;:&quot;Jan&quot;,&quot;parse-names&quot;:false,&quot;dropping-particle&quot;:&quot;&quot;,&quot;non-dropping-particle&quot;:&quot;&quot;}],&quot;container-title&quot;:&quot;Integrated Environmental Assessment and Management&quot;,&quot;DOI&quot;:&quot;10.1002/ieam.4295&quot;,&quot;ISSN&quot;:&quot;15513793&quot;,&quot;PMID&quot;:&quot;32470193&quot;,&quot;issued&quot;:{&quot;date-parts&quot;:[[2020,11,1]]},&quot;page&quot;:&quot;934-941&quot;,&quot;abstract&quot;:&quot;Lake Victoria, regionally important both as a source of food and income, is under pressure due to overfishing and severe pollution. Currently, the vast majority of east African aquaculture is open-pond based. The adoption of modern and sustainable aquaculture technologies and practices—in this case study recirculating aquaculture systems (RAS)—will help the region increase food security and decrease its current reliance on imported fish and stressed wild stock. To this end, VicInAqua, a project under the EU Horizon 2020 program, has developed a pilot Nile Tilapia (Oreochromis niloticus) hatchery in Kisumu, Kenya using RAS adapted to local conditions. The hatchery is designed as a flexible, scalable, and modular system. An online monitoring system enables farmers to access farm data from both fish tanks and the supporting renewable energy systems, allowing around-the-clock monitoring and control. The hatchery is linked to a 14.3 kWp Photovoltaic (PV) system, including a 30 kWh Li-battery storage, to supply sustainable electricity. The water for the RAS, treated by a membrane bioreactor (MBR) and certified for use in aquaculture and agriculture, comes chiefly from Kisumu's municipal sewage, which reduces the farms' reliance on an expensive and occasionally intermittent potable water supply. Combining these technologies represents an industry first and offers a working example for larger-scale future developments. The purpose of the project is to demonstrate the possible technologies and practices in situ as well as provide a template for future development and investment. The hatchery is used by the Department of Livestock, Agriculture and Fisheries, Kisumu County, Kenya, as a training and demonstration facility to promote the aquaculture sector and increase the awareness, knowledge, and skills of fish farmers, as well as provide high quality fingerlings to cage farmers within the lake. Integr Environ Assess Manag 2020;16:934–941. © 2020 The Authors. Integrated Environmental Assessment and Management published by Wiley Periodicals LLC on behalf of Society of Environmental Toxicology &amp; Chemistry (SETAC).&quot;,&quot;publisher&quot;:&quot;Wiley-Blackwell&quot;,&quot;issue&quot;:&quot;6&quot;,&quot;volume&quot;:&quot;16&quot;,&quot;container-title-short&quot;:&quot;Integr Environ Assess Manag&quot;},&quot;isTemporary&quot;:false},{&quot;id&quot;:&quot;2122335d-fd03-3324-9cd3-2e82e705fd0d&quot;,&quot;itemData&quot;:{&quot;type&quot;:&quot;article&quot;,&quot;id&quot;:&quot;2122335d-fd03-3324-9cd3-2e82e705fd0d&quot;,&quot;title&quot;:&quot;An overview of Kenyan aquaculture: Current status, challenges, and opportunities for future development&quot;,&quot;author&quot;:[{&quot;family&quot;:&quot;Munguti&quot;,&quot;given&quot;:&quot;Jonathan Mbonge&quot;,&quot;parse-names&quot;:false,&quot;dropping-particle&quot;:&quot;&quot;,&quot;non-dropping-particle&quot;:&quot;&quot;},{&quot;family&quot;:&quot;Kim&quot;,&quot;given&quot;:&quot;Jeong Dae&quot;,&quot;parse-names&quot;:false,&quot;dropping-particle&quot;:&quot;&quot;,&quot;non-dropping-particle&quot;:&quot;&quot;},{&quot;family&quot;:&quot;Ogello&quot;,&quot;given&quot;:&quot;Erick Ochieng&quot;,&quot;parse-names&quot;:false,&quot;dropping-particle&quot;:&quot;&quot;,&quot;non-dropping-particle&quot;:&quot;&quot;}],&quot;container-title&quot;:&quot;Fisheries and Aquatic Sciences&quot;,&quot;DOI&quot;:&quot;10.5657/FAS.2014.0001&quot;,&quot;ISSN&quot;:&quot;22341757&quot;,&quot;issued&quot;:{&quot;date-parts&quot;:[[2014]]},&quot;page&quot;:&quot;1-11&quot;,&quot;abstract&quot;:&quot;The Kenyan aquaculture sector is broadly categorized into freshwater aquaculture and mariculture. Whereas freshwater aquaculture has recorded significant progress over the last decade, the mariculture sector has yet to be fully exploited. The Kenyan aquaculture industry has seen slow growth for decades until recently, when the government-funded Economic Stimulus Program increased fish farming nationwide. Thus far, the program has facilitated the alleviation of poverty, spurred regional development, and led to increased commercial thinking among Kenyan fish farmers. Indeed, national aquaculture production grew from 1,000 MT/y in 2000 (equivalent to 1% of national fish production) to 12,000 MT/y, representing 7% of the national harvest, in 2010. The production is projected to hit 20,000 MT/y, representing 10% of total production and valued at USD 22.5 million over the next 5 years. The dominant aquaculture systems in Kenya include earthen and lined ponds, dams, and tanks distributed across the country. The most commonly farmed fish species are Nile tilapia Oreochromis niloticus, which accounts for about 75% of production, followed by African catfish Clarias gariepinus, which contributes about 21% of aquaculture production. Other species include common carp Cyprinus carpio, rainbow trout Oncorhynchus mykiss, koi carp Cyprinus carpio carpio, and goldfish Carassius auratus. Recently, Kenyan researchers have begun culturing native fish species such as Labeo victorianus and Labeo cylindricus at the National Aquaculture Research Development and Training Centre in Sagana. Apart from limited knowledge of modern aquaculture technology, the Kenyan aquaculture sector still suffers from an inadequate supply of certified quality seed fish and feed, incomprehensive aquaculture policy, and low funding for research. Glaring opportunities in the Kenyan aquaculture industry include the production of live fish food, e.g., Artemia, daphnia and rotifers, marine fish and shellfish larviculture; seaweed farming; cage culture; integrated fish farming; culture of indigenous fish species; and investment in the fish feed industry. © 2014 The Korean Society of Fisheries and Aquatic Science.&quot;,&quot;publisher&quot;:&quot;Korean Fisheries Society&quot;,&quot;issue&quot;:&quot;1&quot;,&quot;volume&quot;:&quot;17&quot;,&quot;container-title-short&quot;:&quot;Fish Aquatic Sci&quot;},&quot;isTemporary&quot;:false}]},{&quot;citationID&quot;:&quot;MENDELEY_CITATION_e372dd7b-0366-4a50-9cb4-92f7352d3359&quot;,&quot;properties&quot;:{&quot;noteIndex&quot;:0},&quot;isEdited&quot;:false,&quot;manualOverride&quot;:{&quot;isManuallyOverridden&quot;:true,&quot;citeprocText&quot;:&quot;(Karlsbakk et al., 2021; Pratoomyot et al., n.d.; Wanja, Mbuthia, Waruiru, Bebora, et al., 2020)&quot;,&quot;manualOverrideText&quot;:&quot;(Pratoomyot et al., 2015; Wanja, et al., 2020a; (Karlsbakk et al., 2021)&quot;},&quot;citationTag&quot;:&quot;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&quot;,&quot;citationItems&quot;:[{&quot;id&quot;:&quot;ee76cd34-7c0d-35e2-b381-e9e5aee10cbc&quot;,&quot;itemData&quot;:{&quot;type&quot;:&quot;article-journal&quot;,&quot;id&quot;:&quot;ee76cd34-7c0d-35e2-b381-e9e5aee10cbc&quot;,&quot;title&quot;:&quot;A novel protist parasite, Salmoxcellia vastator n. gen., n. sp. (Xcelliidae, Perkinsozoa), infecting farmed salmonids in Norway&quot;,&quot;author&quot;:[{&quot;family&quot;:&quot;Karlsbakk&quot;,&quot;given&quot;:&quot;Egil&quot;,&quot;parse-names&quot;:false,&quot;dropping-particle&quot;:&quot;&quot;,&quot;non-dropping-particle&quot;:&quot;&quot;},{&quot;family&quot;:&quot;Nystøyl&quot;,&quot;given&quot;:&quot;Cecilie Flatnes&quot;,&quot;parse-names&quot;:false,&quot;dropping-particle&quot;:&quot;&quot;,&quot;non-dropping-particle&quot;:&quot;&quot;},{&quot;family&quot;:&quot;Plarre&quot;,&quot;given&quot;:&quot;Heidrun&quot;,&quot;parse-names&quot;:false,&quot;dropping-particle&quot;:&quot;&quot;,&quot;non-dropping-particle&quot;:&quot;&quot;},{&quot;family&quot;:&quot;Nylund&quot;,&quot;given&quot;:&quot;Are&quot;,&quot;parse-names&quot;:false,&quot;dropping-particle&quot;:&quot;&quot;,&quot;non-dropping-particle&quot;:&quot;&quot;}],&quot;container-title&quot;:&quot;Parasites and Vectors&quot;,&quot;DOI&quot;:&quot;10.1186/s13071-021-04886-0&quot;,&quot;ISSN&quot;:&quot;17563305&quot;,&quot;PMID&quot;:&quot;34454593&quot;,&quot;issued&quot;:{&quot;date-parts&quot;:[[2021,12,1]]},&quot;abstract&quot;:&quot;Background: In Norway, x-cell parasites associated with disease in farmed salmonids have been known as a rare phenomenon for two decades. These parasites cause systemic infections in farmed rainbow trout (Oncorhynchus mykiss) and Atlantic salmon (Salmo salar), but have so far not been characterized and described. Methods: The x-cells from several cases of diseased fish were studied using light and electron microscopy, and by phylogenetic analysis based on small subunit ribosomal RNA (SSU rRNA) gene sequences. Results: We describe here the x-cell parasite as a new species in a new genus, Salmoxcellia vastator n. gen., n. sp. Phylogenetic analyses placed Salmoxcellia n. gen. together with Gadixcellia among the xcelliids, a group of perkinsozoan alveolates. The new genus and species were found to have vacuolate plasmodial x-cells filled with lipid droplets, and an electron-dense alveolar pellicle. Electron-dense cytoplasmic inclusions, which are characteristic of the other xcelliid genera Xcellia and Gadixcellia, are lacking in Salmoxcellia n. gen. These x-cell plasmodia divide by plasmotomy and occur as aggregates in the host tissues, particularly in blood-rich tissues such as those of the kidney, red musculature, heart and liver. Host reaction and the refractive lipid droplets in the x-cells result in S. vastator n. gen., n. sp. aggregates appearing as white patches in the tissues. Conclusions: We describe a new genus and species of xcelliid protist parasites from two very important farmed fish species and provide molecular methods for detection. The new parasite is associated with disease, but more importantly it has a spoiling effect on farmed salmonid fillets, rendering them unsuitable for sale. Consequently, this parasite represents a threat to the aquaculture industry. Graphical abstract: [Figure not available: see fulltext.].&quot;,&quot;publisher&quot;:&quot;BioMed Central Ltd&quot;,&quot;issue&quot;:&quot;1&quot;,&quot;volume&quot;:&quot;14&quot;,&quot;container-title-short&quot;:&quot;Parasit Vectors&quot;},&quot;isTemporary&quot;:false},{&quot;id&quot;:&quot;9bf81d8a-d43a-35bd-aed3-9c899440b0d8&quot;,&quot;itemData&quot;:{&quot;type&quot;:&quot;article-journal&quot;,&quot;id&quot;:&quot;9bf81d8a-d43a-35bd-aed3-9c899440b0d8&quot;,&quot;title&quot;:&quot;Natural Concurrent Infections with Black Spot Disease and Multiple Bacteriosis in Farmed Nile Tilapia in Central Kenya&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Bebora&quot;,&quot;given&quot;:&quot;Lilly C.&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DOI&quot;:&quot;10.1155/2020/8821324&quot;,&quot;ISSN&quot;:&quot;20420048&quot;,&quot;issued&quot;:{&quot;date-parts&quot;:[[2020]]},&quot;abstract&quot;:&quot;Nile tilapia (Oreochromis niloticus) is the most cultured and available fish for Kenyan consumers, and therefore, any tilapine disease deprives them the valuable source of protein. Nile tilapia farm was diagnosed with severe concurrent black spot disease and multiple bacteriosis using gross lesions and parasitological, histopathology, and standard bacteriological procedures. A total of 25 fish were sampled and inspected, and all of them had raised, macroscopic 1 mm-sized black spot lesions. The mean intensity of black spots per fish was 728 with an abundance of 2-1740 metacercariae cysts per fish. A high intensity of black spot infestation was observed in the fins (43.9%), skin and underlying muscles (18.3%), and gills (18%). In addition, histopathological data confirmed presence of a metacercaria of Neascus spp. as the aetiological agent of black spot disease. Furthermore, a thick fibrous capsule around the metacercaria, black pigment melanomacrophages, and moderate muscle atrophy were observed. The most prevalent bacteria isolated were Aeromonas, Enterobacter cloacae, Klebsiella pneumoniae, and Micrococcus luteus. Physicochemical parameters of pond water were temperature (28.2°C), dissolved oxygen (4.2 mgl-1), pH (8.5), ammonia free nitrogen (15.8 mgl-1), alkalinity (112 mgl-1), hardness (68 mgl-1), nitrites (0.058 mgl-1), nitrates (58 mgl-1), and phosphates (0.046 mgl-1). However, the levels of nitrates, nitrites, alkalinity, and ammonia free nitrogen exceeded the recommended limits. In conclusion, these findings suggest that coinfections by these organisms coupled by water quality-related stress can be associated with low-grade mortality observed in postfingerling tilapia as well as reduced growth. The authors recommended immediate destocking, thorough disinfection, and control of piscivorous birds. Moreover, attention ought to be geared towards prevention of parasitic infestations in fish so as to minimize fish deaths related to secondary bacteriosis. Further experimental studies should be carried out to elucidate the relationship of these pathogens.&quot;,&quot;publisher&quot;:&quot;Hindawi Limited&quot;,&quot;volume&quot;:&quot;2020&quot;,&quot;container-title-short&quot;:&quot;Vet Med Int&quot;},&quot;isTemporary&quot;:false},{&quot;id&quot;:&quot;f413e8a9-edb2-335f-92e9-d430a98ff3b8&quot;,&quot;itemData&quot;:{&quot;type&quot;:&quot;report&quot;,&quot;id&quot;:&quot;f413e8a9-edb2-335f-92e9-d430a98ff3b8&quot;,&quot;title&quot;:&quot;Economic impacts of aquatic parasites on global finfish production&quot;,&quot;author&quot;:[{&quot;family&quot;:&quot;Pratoomyot&quot;,&quot;given&quot;:&quot;Jarunan&quot;,&quot;parse-names&quot;:false,&quot;dropping-particle&quot;:&quot;&quot;,&quot;non-dropping-particle&quot;:&quot;&quot;},{&quot;family&quot;:&quot;Bron&quot;,&quot;given&quot;:&quot;James E&quot;,&quot;parse-names&quot;:false,&quot;dropping-particle&quot;:&quot;&quot;,&quot;non-dropping-particle&quot;:&quot;&quot;},{&quot;family&quot;:&quot;Paladini&quot;,&quot;given&quot;:&quot;Giuseppe&quot;,&quot;parse-names&quot;:false,&quot;dropping-particle&quot;:&quot;&quot;,&quot;non-dropping-particle&quot;:&quot;&quot;}],&quot;URL&quot;:&quot;https://www.researchgate.net/publication/283506528&quot;,&quot;container-title-short&quot;:&quot;&quot;},&quot;isTemporary&quot;:false}]},{&quot;citationID&quot;:&quot;MENDELEY_CITATION_e55d6554-5d19-4b66-91dd-ede3cf89754a&quot;,&quot;properties&quot;:{&quot;noteIndex&quot;:0},&quot;isEdited&quot;:false,&quot;manualOverride&quot;:{&quot;isManuallyOverridden&quot;:true,&quot;citeprocText&quot;:&quot;(Klinger &amp;#38; Floyd, n.d.-a)&quot;,&quot;manualOverrideText&quot;:&quot;(Klinger and Floyd, 2013)&quot;},&quot;citationTag&quot;:&quot;MENDELEY_CITATION_v3_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&quot;,&quot;citationItems&quot;:[{&quot;id&quot;:&quot;1e950c3a-4d0d-3fa6-9948-b1e25cd762ef&quot;,&quot;itemData&quot;:{&quot;type&quot;:&quot;report&quot;,&quot;id&quot;:&quot;1e950c3a-4d0d-3fa6-9948-b1e25cd762ef&quot;,&quot;title&quot;:&quot;Introduction to Freshwater Fish Parasites 1&quot;,&quot;author&quot;:[{&quot;family&quot;:&quot;Klinger&quot;,&quot;given&quot;:&quot;Ruthellen&quot;,&quot;parse-names&quot;:false,&quot;dropping-particle&quot;:&quot;&quot;,&quot;non-dropping-particle&quot;:&quot;&quot;},{&quot;family&quot;:&quot;Floyd&quot;,&quot;given&quot;:&quot;Ruth Francis&quot;,&quot;parse-names&quot;:false,&quot;dropping-particle&quot;:&quot;&quot;,&quot;non-dropping-particle&quot;:&quot;&quot;}],&quot;URL&quot;:&quot;http://edis.ifas.ufl.edu.&quot;,&quot;container-title-short&quot;:&quot;&quot;},&quot;isTemporary&quot;:false}]},{&quot;citationID&quot;:&quot;MENDELEY_CITATION_78fb17b5-00f8-4380-93db-fe682ce62035&quot;,&quot;properties&quot;:{&quot;noteIndex&quot;:0},&quot;isEdited&quot;:false,&quot;manualOverride&quot;:{&quot;isManuallyOverridden&quot;:true,&quot;citeprocText&quot;:&quot;(Adamba et al., 2020; Klinger &amp;#38; Floyd, n.d.-a)&quot;,&quot;manualOverrideText&quot;:&quot;(Klinger and Floyd, 2013; Adamba et al., 2020)&quot;},&quot;citationTag&quot;:&quot;MENDELEY_CITATION_v3_eyJjaXRhdGlvbklEIjoiTUVOREVMRVlfQ0lUQVRJT05fNzhmYjE3YjUtMDBmOC00MzgwLTkzZGItZmU2ODJjZTYyMDM1IiwicHJvcGVydGllcyI6eyJub3RlSW5kZXgiOjB9LCJpc0VkaXRlZCI6ZmFsc2UsIm1hbnVhbE92ZXJyaWRlIjp7ImlzTWFudWFsbHlPdmVycmlkZGVuIjp0cnVlLCJjaXRlcHJvY1RleHQiOiIoQWRhbWJhIGV0IGFsLiwgMjAyMDsgS2xpbmdlciAmIzM4OyBGbG95ZCwgbi5kLi1hKSIsIm1hbnVhbE92ZXJyaWRlVGV4dCI6IihLbGluZ2VyIGFuZCBGbG95ZCwgMjAxMzsgQWRhbWJhIGV0IGFsLiwg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&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container-title-short&quot;:&quot;Acta Parasitol&quot;},&quot;isTemporary&quot;:false},{&quot;id&quot;:&quot;1e950c3a-4d0d-3fa6-9948-b1e25cd762ef&quot;,&quot;itemData&quot;:{&quot;type&quot;:&quot;report&quot;,&quot;id&quot;:&quot;1e950c3a-4d0d-3fa6-9948-b1e25cd762ef&quot;,&quot;title&quot;:&quot;Introduction to Freshwater Fish Parasites 1&quot;,&quot;author&quot;:[{&quot;family&quot;:&quot;Klinger&quot;,&quot;given&quot;:&quot;Ruthellen&quot;,&quot;parse-names&quot;:false,&quot;dropping-particle&quot;:&quot;&quot;,&quot;non-dropping-particle&quot;:&quot;&quot;},{&quot;family&quot;:&quot;Floyd&quot;,&quot;given&quot;:&quot;Ruth Francis&quot;,&quot;parse-names&quot;:false,&quot;dropping-particle&quot;:&quot;&quot;,&quot;non-dropping-particle&quot;:&quot;&quot;}],&quot;URL&quot;:&quot;http://edis.ifas.ufl.edu.&quot;,&quot;container-title-short&quot;:&quot;&quot;},&quot;isTemporary&quot;:false}]},{&quot;citationID&quot;:&quot;MENDELEY_CITATION_1eab5a30-3fad-46dd-a3b1-db7c9fcdb1e5&quot;,&quot;properties&quot;:{&quot;noteIndex&quot;:0},&quot;isEdited&quot;:false,&quot;manualOverride&quot;:{&quot;isManuallyOverridden&quot;:true,&quot;citeprocText&quot;:&quot;(Murugami et al., 2018a; R. M. Waruiru et al., n.d.)&quot;,&quot;manualOverrideText&quot;:&quot;(Maina et al., 2017; Mavuti et al., 2017; Murugami et al., 2018; Waruiru et al., 2020)&quot;},&quot;citationTag&quot;:&quot;MENDELEY_CITATION_v3_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&quot;,&quot;citationItems&quot;:[{&quot;id&quot;:&quot;a94e25f1-cee7-3c6d-8a8b-2b7a6457bdad&quot;,&quot;itemData&quot;:{&quot;type&quot;:&quot;report&quot;,&quot;id&quot;:&quot;a94e25f1-cee7-3c6d-8a8b-2b7a6457bdad&quot;,&quot;title&quot;:&quot;Prevalence, intensity and influence of water quality on parasites of farmed fish in Kirinyaga County, Kenya&quot;,&quot;author&quot;:[{&quot;family&quot;:&quot;Waruiru&quot;,&quot;given&quot;:&quot;R M&quot;,&quot;parse-names&quot;:false,&quot;dropping-particle&quot;:&quot;&quot;,&quot;non-dropping-particle&quot;:&quot;&quot;},{&quot;family&quot;:&quot;Mbuthia&quot;,&quot;given&quot;:&quot;P G&quot;,&quot;parse-names&quot;:false,&quot;dropping-particle&quot;:&quot;&quot;,&quot;non-dropping-particle&quot;:&quot;&quot;},{&quot;family&quot;:&quot;Wanja&quot;,&quot;given&quot;:&quot;D W&quot;,&quot;parse-names&quot;:false,&quot;dropping-particle&quot;:&quot;&quot;,&quot;non-dropping-particle&quot;:&quot;&quot;},{&quot;family&quot;:&quot;Mwadime&quot;,&quot;given&quot;:&quot;J M&quot;,&quot;parse-names&quot;:false,&quot;dropping-particle&quot;:&quot;&quot;,&quot;non-dropping-particle&quot;:&quot;&quot;}],&quot;URL&quot;:&quot;https://www.lrrd.org/lrrd32/10/rmwar32164.html&quot;,&quot;abstract&quot;:&quot;Parasitic infestation in fish can lead to severe retarded growth and may be accompanied by mortalities. Importantly, the quality of water in the holding facility may influence the parasitic biota. Therefore, a cross-sectional study was carried out from December 2017 to April 2018 in Kirinyaga County, Kenya, to determine the prevalence, intensity and the relationship between physico-chemical parameters of water and farmed fish parasites. A total of 294 live fish (Oreochromis niloticus, Clarias gariepinus, Carassius auratus and Cyprinus carpio carpio) were purchased from 22 randomly selected fish farms within the county. Physico-chemical parameters of water in 31 ponds were assessed in situ and ex situ, following standard procedures. Sampled fish were dissected immediately and subjected to parasitological examination by visual observation and light microscopy. The overall prevalence of parasitic infestation of the fish examined was 26.5% (78/294); with the highest infestation recorded in Nile tilapia (73.1%; 57/78). Eight parasite genera were recovered, with Diplostomum and Acanthocephalus species dominating each at 6.5% (19/294). The highest mean intensity was observed in Neascus spp. at 190 with an abundance range of 4-596 parasites. Mean physicochemical parameters of water were: pH (7.4), dissolved oxygen (5.9mgl-1), water temperature (25.3°C), phosphates (1.1mgl-1), nitrites (0.3mgl-1), nitrates (29.3mgl-1) and ammonia free nitrogen (0.8mgl-1). The water temperature and dissolved oxygen were below the optimal limit, while pH, ammonia, nitrites and phosphates levels in some ponds were above the desired limit for fish farming. Parasitic prevalence was positively correlated with ammonia free nitrogen, nitrates and phosphates, while there was a significant correlation between dissolved oxygen and abundance of the digenean trematode, Clinostomum cutaneum. These findings show that farmed fish harbour several parasite genera which may be influenced by physico-chemical characteristics of pond water. Fish farmers are advised to regularly monitor pond water quality in order to minimize fish stress and parasitic infestations; thus improving aquaculture productivity. Further long-term studies are recommended to determine the effect of water quality on parasitic fauna of farmed fish.&quot;,&quot;container-title-short&quot;:&quot;&quot;},&quot;isTemporary&quot;:false},{&quot;id&quot;:&quot;63d985ed-1266-3114-b0ef-1950067b5cd2&quot;,&quot;itemData&quot;:{&quot;type&quot;:&quot;article-journal&quot;,&quot;id&quot;:&quot;63d985ed-1266-3114-b0ef-1950067b5cd2&quot;,&quot;title&quot;:&quot;International Journal of Fisheries and Aquatic Studies 2018; 6(3): 06-12 Helminth parasites of farmed fish and water birds in Kirinyaga County, Kenya&quot;,&quot;author&quot;:[{&quot;family&quot;:&quot;Murugami&quot;,&quot;given&quot;:&quot;J W&quot;,&quot;parse-names&quot;:false,&quot;dropping-particle&quot;:&quot;&quot;,&quot;non-dropping-particle&quot;:&quot;&quot;},{&quot;family&quot;:&quot;Kenya&quot;,&quot;given&quot;:&quot;Nairobi&quot;,&quot;parse-names&quot;:false,&quot;dropping-particle&quot;:&quot;&quot;,&quot;non-dropping-particle&quot;:&quot;&quot;},{&quot;family&quot;:&quot;Mbuthia&quot;,&quot;given&quot;:&quot;P G&quot;,&quot;parse-names&quot;:false,&quot;dropping-particle&quot;:&quot;&quot;,&quot;non-dropping-particle&quot;:&quot;&quot;},{&quot;family&quot;:&quot;Maina&quot;,&quot;given&quot;:&quot;K W&quot;,&quot;parse-names&quot;:false,&quot;dropping-particle&quot;:&quot;&quot;,&quot;non-dropping-particle&quot;:&quot;&quot;},{&quot;family&quot;:&quot;Thaiyah&quot;,&quot;given&quot;:&quot;A G&quot;,&quot;parse-names&quot;:false,&quot;dropping-particle&quot;:&quot;&quot;,&quot;non-dropping-particle&quot;:&quot;&quot;},{&quot;family&quot;:&quot;Mavuti&quot;,&quot;given&quot;:&quot;S K&quot;,&quot;parse-names&quot;:false,&quot;dropping-particle&quot;:&quot;&quot;,&quot;non-dropping-particle&quot;:&quot;&quot;},{&quot;family&quot;:&quot;Ngowi&quot;,&quot;given&quot;:&quot;H A&quot;,&quot;parse-names&quot;:false,&quot;dropping-particle&quot;:&quot;&quot;,&quot;non-dropping-particle&quot;:&quot;&quot;},{&quot;family&quot;:&quot;Waruiru&quot;,&quot;given&quot;:&quot;R M&quot;,&quot;parse-names&quot;:false,&quot;dropping-particle&quot;:&quot;&quot;,&quot;non-dropping-particle&quot;:&quot;&quot;},{&quot;family&quot;:&quot;Otieno&quot;,&quot;given&quot;:&quot;R O&quot;,&quot;parse-names&quot;:false,&quot;dropping-particle&quot;:&quot;&quot;,&quot;non-dropping-particle&quot;:&quot;&quot;},{&quot;family&quot;:&quot;Mdegela&quot;,&quot;given&quot;:&quot;R H&quot;,&quot;parse-names&quot;:false,&quot;dropping-particle&quot;:&quot;&quot;,&quot;non-dropping-particle&quot;:&quot;&quot;}],&quot;ISSN&quot;:&quot;2394-0506&quot;,&quot;URL&quot;:&quot;www.fisheriesjournal.com&quot;,&quot;issued&quot;:{&quot;date-parts&quot;:[[2018]]},&quot;abstract&quot;:&quot;Aquaculture products demand has increased due to population growth, declining natural fish stocks and government aquaculture promotion. Intensification alters natural fish environment and new infections emerge. Parasite infested fish are unaesthetic. Public health concerns arise with zoonotic fish parasites. Piscivorous birds influence aquaculture profitability due to predation and transmission of fish parasites. 289 fish from 15 private farms and one government farm were sampled in Kirinyaga County, Kenya. Earthen pond fish had higher (52%) parasite infestation than those from liner (7%) and concrete ponds. Fish parasites recovered were Diplostomum spp. (tilapia 21.7%; catfish 10.5%), Acanthocephala spp. (tilapia 11.3%; catfish 3.5%), Dactylogyrus spp. (tilapia 3%; catfish 4.7%) Contracaecum (catfish 24.4%), Paracamallanus spp. (catfish 16.3%) Gyrodactylus spp. (catfish 5.8%) and Clinostomum spp. (tilapia 4.9%). Fifty water birds were captured using mist nets. On necropsy, 46% were infected with parasites like Acanthocephala spp. (16%), Pseudophyllid and Protecephallid cestodes (36%) Contracaecum spp. (2%) and Clinostomum spp. (2%). Clinostomum spp., Contracaecum spp. and Acanthocephala spp. are zoonotic. Farmers, traders and consumers should be advised on handling and cooking fish to avoid infestation with zoonotic parasites. Control of piscivorous birds and other predators should be effected to maximize the profitability of fish farming.&quot;,&quot;container-title-short&quot;:&quot;&quot;},&quot;isTemporary&quot;:false}]},{&quot;citationID&quot;:&quot;MENDELEY_CITATION_e36ee283-2ef0-40a6-a8ac-5680db02b096&quot;,&quot;properties&quot;:{&quot;noteIndex&quot;:0},&quot;isEdited&quot;:false,&quot;manualOverride&quot;:{&quot;isManuallyOverridden&quot;:false,&quot;citeprocText&quot;:&quot;(Meyers et al., 2008)&quot;,&quot;manualOverrideText&quot;:&quot;&quot;},&quot;citationTag&quot;:&quot;MENDELEY_CITATION_v3_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&quot;,&quot;citationItems&quot;:[{&quot;id&quot;:&quot;7abb1bdf-f4b4-3555-8210-1d6848f1232b&quot;,&quot;itemData&quot;:{&quot;type&quot;:&quot;report&quot;,&quot;id&quot;:&quot;7abb1bdf-f4b4-3555-8210-1d6848f1232b&quot;,&quot;title&quot;:&quot;Common Diseases of WilD anD CultureD fishes in alaska&quot;,&quot;author&quot;:[{&quot;family&quot;:&quot;Meyers&quot;,&quot;given&quot;:&quot;Theodore&quot;,&quot;parse-names&quot;:false,&quot;dropping-particle&quot;:&quot;&quot;,&quot;non-dropping-particle&quot;:&quot;&quot;},{&quot;family&quot;:&quot;Burton&quot;,&quot;given&quot;:&quot;Tamara&quot;,&quot;parse-names&quot;:false,&quot;dropping-particle&quot;:&quot;&quot;,&quot;non-dropping-particle&quot;:&quot;&quot;},{&quot;family&quot;:&quot;Bentz&quot;,&quot;given&quot;:&quot;Collette&quot;,&quot;parse-names&quot;:false,&quot;dropping-particle&quot;:&quot;&quot;,&quot;non-dropping-particle&quot;:&quot;&quot;},{&quot;family&quot;:&quot;Starkey&quot;,&quot;given&quot;:&quot;Norman&quot;,&quot;parse-names&quot;:false,&quot;dropping-particle&quot;:&quot;&quot;,&quot;non-dropping-particle&quot;:&quot;&quot;}],&quot;issued&quot;:{&quot;date-parts&quot;:[[2008]]},&quot;container-title-short&quot;:&quot;&quot;},&quot;isTemporary&quot;:false}]},{&quot;citationID&quot;:&quot;MENDELEY_CITATION_1395c144-ec63-4d4c-abb6-7908896f6e45&quot;,&quot;properties&quot;:{&quot;noteIndex&quot;:0},&quot;isEdited&quot;:false,&quot;manualOverride&quot;:{&quot;isManuallyOverridden&quot;:true,&quot;citeprocText&quot;:&quot;(Noga, n.d.; Wanja, Mbuthia, Waruiru, Bebora, et al., 2020)&quot;,&quot;manualOverrideText&quot;:&quot;(Noga, 2010; Wanja et al., 2020b)&quot;},&quot;citationTag&quot;:&quot;MENDELEY_CITATION_v3_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CZWJvcmEiLCJnaXZlbiI6IkxpbGx5IEM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&quot;,&quot;citationItems&quot;:[{&quot;id&quot;:&quot;9bf81d8a-d43a-35bd-aed3-9c899440b0d8&quot;,&quot;itemData&quot;:{&quot;type&quot;:&quot;article-journal&quot;,&quot;id&quot;:&quot;9bf81d8a-d43a-35bd-aed3-9c899440b0d8&quot;,&quot;title&quot;:&quot;Natural Concurrent Infections with Black Spot Disease and Multiple Bacteriosis in Farmed Nile Tilapia in Central Kenya&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Bebora&quot;,&quot;given&quot;:&quot;Lilly C.&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DOI&quot;:&quot;10.1155/2020/8821324&quot;,&quot;ISSN&quot;:&quot;20420048&quot;,&quot;issued&quot;:{&quot;date-parts&quot;:[[2020]]},&quot;abstract&quot;:&quot;Nile tilapia (Oreochromis niloticus) is the most cultured and available fish for Kenyan consumers, and therefore, any tilapine disease deprives them the valuable source of protein. Nile tilapia farm was diagnosed with severe concurrent black spot disease and multiple bacteriosis using gross lesions and parasitological, histopathology, and standard bacteriological procedures. A total of 25 fish were sampled and inspected, and all of them had raised, macroscopic 1 mm-sized black spot lesions. The mean intensity of black spots per fish was 728 with an abundance of 2-1740 metacercariae cysts per fish. A high intensity of black spot infestation was observed in the fins (43.9%), skin and underlying muscles (18.3%), and gills (18%). In addition, histopathological data confirmed presence of a metacercaria of Neascus spp. as the aetiological agent of black spot disease. Furthermore, a thick fibrous capsule around the metacercaria, black pigment melanomacrophages, and moderate muscle atrophy were observed. The most prevalent bacteria isolated were Aeromonas, Enterobacter cloacae, Klebsiella pneumoniae, and Micrococcus luteus. Physicochemical parameters of pond water were temperature (28.2°C), dissolved oxygen (4.2 mgl-1), pH (8.5), ammonia free nitrogen (15.8 mgl-1), alkalinity (112 mgl-1), hardness (68 mgl-1), nitrites (0.058 mgl-1), nitrates (58 mgl-1), and phosphates (0.046 mgl-1). However, the levels of nitrates, nitrites, alkalinity, and ammonia free nitrogen exceeded the recommended limits. In conclusion, these findings suggest that coinfections by these organisms coupled by water quality-related stress can be associated with low-grade mortality observed in postfingerling tilapia as well as reduced growth. The authors recommended immediate destocking, thorough disinfection, and control of piscivorous birds. Moreover, attention ought to be geared towards prevention of parasitic infestations in fish so as to minimize fish deaths related to secondary bacteriosis. Further experimental studies should be carried out to elucidate the relationship of these pathogens.&quot;,&quot;publisher&quot;:&quot;Hindawi Limited&quot;,&quot;volume&quot;:&quot;2020&quot;,&quot;container-title-short&quot;:&quot;Vet Med Int&quot;},&quot;isTemporary&quot;:false},{&quot;id&quot;:&quot;419bba18-f379-34ae-85bc-23e7e23e1c83&quot;,&quot;itemData&quot;:{&quot;type&quot;:&quot;report&quot;,&quot;id&quot;:&quot;419bba18-f379-34ae-85bc-23e7e23e1c83&quot;,&quot;title&quot;:&quot;FISH DISEASE Diagnosis and Treatment Second Edition&quot;,&quot;author&quot;:[{&quot;family&quot;:&quot;Noga&quot;,&quot;given&quot;:&quot;Edward J&quot;,&quot;parse-names&quot;:false,&quot;dropping-particle&quot;:&quot;&quot;,&quot;non-dropping-particle&quot;:&quot;&quot;}],&quot;container-title-short&quot;:&quot;&quot;},&quot;isTemporary&quot;:false}]},{&quot;citationID&quot;:&quot;MENDELEY_CITATION_6ddd70b7-0035-4026-bf08-4a998e3de704&quot;,&quot;properties&quot;:{&quot;noteIndex&quot;:0},&quot;isEdited&quot;:false,&quot;manualOverride&quot;:{&quot;isManuallyOverridden&quot;:false,&quot;citeprocText&quot;:&quot;(Aronson &amp;#38; Magill, 2020)&quot;,&quot;manualOverrideText&quot;:&quot;&quot;},&quot;citationTag&quot;:&quot;MENDELEY_CITATION_v3_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&quot;,&quot;citationItems&quot;:[{&quot;id&quot;:&quot;5ff6c8c2-8ccb-3f6f-93fb-6ee462e038e6&quot;,&quot;itemData&quot;:{&quot;type&quot;:&quot;chapter&quot;,&quot;id&quot;:&quot;5ff6c8c2-8ccb-3f6f-93fb-6ee462e038e6&quot;,&quot;title&quot;:&quot;General Principles&quot;,&quot;author&quot;:[{&quot;family&quot;:&quot;Aronson&quot;,&quot;given&quot;:&quot;Naomi E.&quot;,&quot;parse-names&quot;:false,&quot;dropping-particle&quot;:&quot;&quot;,&quot;non-dropping-particle&quot;:&quot;&quot;},{&quot;family&quot;:&quot;Magill&quot;,&quot;given&quot;:&quot;Alan J.&quot;,&quot;parse-names&quot;:false,&quot;dropping-particle&quot;:&quot;&quot;,&quot;non-dropping-particle&quot;:&quot;&quot;}],&quot;container-title&quot;:&quot;Hunter's Tropical Medicine and Emerging Infectious Diseases&quot;,&quot;DOI&quot;:&quot;10.1016/B978-0-323-55512-8.00093-4&quot;,&quot;URL&quot;:&quot;https://linkinghub.elsevier.com/retrieve/pii/B9780323555128000934&quot;,&quot;issued&quot;:{&quot;date-parts&quot;:[[2020]]},&quot;page&quot;:&quot;696-698&quot;,&quot;publisher&quot;:&quot;Elsevier&quot;,&quot;container-title-short&quot;:&quot;&quot;},&quot;isTemporary&quot;:false}]},{&quot;citationID&quot;:&quot;MENDELEY_CITATION_8f1c7be4-dfb6-4488-a4ec-9e3f2c03f764&quot;,&quot;properties&quot;:{&quot;noteIndex&quot;:0},&quot;isEdited&quot;:false,&quot;manualOverride&quot;:{&quot;isManuallyOverridden&quot;:true,&quot;citeprocText&quot;:&quot;(Klinger &amp;#38; Floyd, n.d.-a)&quot;,&quot;manualOverrideText&quot;:&quot;(Klinger &amp; Floy, 2013).&quot;},&quot;citationTag&quot;:&quot;MENDELEY_CITATION_v3_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&quot;,&quot;citationItems&quot;:[{&quot;id&quot;:&quot;1e950c3a-4d0d-3fa6-9948-b1e25cd762ef&quot;,&quot;itemData&quot;:{&quot;type&quot;:&quot;report&quot;,&quot;id&quot;:&quot;1e950c3a-4d0d-3fa6-9948-b1e25cd762ef&quot;,&quot;title&quot;:&quot;Introduction to Freshwater Fish Parasites 1&quot;,&quot;author&quot;:[{&quot;family&quot;:&quot;Klinger&quot;,&quot;given&quot;:&quot;Ruthellen&quot;,&quot;parse-names&quot;:false,&quot;dropping-particle&quot;:&quot;&quot;,&quot;non-dropping-particle&quot;:&quot;&quot;},{&quot;family&quot;:&quot;Floyd&quot;,&quot;given&quot;:&quot;Ruth Francis&quot;,&quot;parse-names&quot;:false,&quot;dropping-particle&quot;:&quot;&quot;,&quot;non-dropping-particle&quot;:&quot;&quot;}],&quot;URL&quot;:&quot;http://edis.ifas.ufl.edu.&quot;,&quot;container-title-short&quot;:&quot;&quot;},&quot;isTemporary&quot;:false}]},{&quot;citationID&quot;:&quot;MENDELEY_CITATION_0c488c60-8434-437c-9200-3d5c16ebf505&quot;,&quot;properties&quot;:{&quot;noteIndex&quot;:0},&quot;isEdited&quot;:false,&quot;manualOverride&quot;:{&quot;isManuallyOverridden&quot;:false,&quot;citeprocText&quot;:&quot;(Martins et al., 2015)&quot;,&quot;manualOverrideText&quot;:&quot;&quot;},&quot;citationTag&quot;:&quot;MENDELEY_CITATION_v3_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&quot;,&quot;citationItems&quot;:[{&quot;id&quot;:&quot;31c34101-f624-3949-a114-4ec3e80de7a5&quot;,&quot;itemData&quot;:{&quot;type&quot;:&quot;article&quot;,&quot;id&quot;:&quot;31c34101-f624-3949-a114-4ec3e80de7a5&quot;,&quot;title&quot;:&quot;Infecções por protozoários em peixes cultivados no Brasil: Diagnóstico e patogênese&quot;,&quot;author&quot;:[{&quot;family&quot;:&quot;Martins&quot;,&quot;given&quot;:&quot;Mauricio Laterça&quot;,&quot;parse-names&quot;:false,&quot;dropping-particle&quot;:&quot;&quot;,&quot;non-dropping-particle&quot;:&quot;&quot;},{&quot;family&quot;:&quot;Cardoso&quot;,&quot;given&quot;:&quot;Lucas&quot;,&quot;parse-names&quot;:false,&quot;dropping-particle&quot;:&quot;&quot;,&quot;non-dropping-particle&quot;:&quot;&quot;},{&quot;family&quot;:&quot;Pádua&quot;,&quot;given&quot;:&quot;Santiago Benites&quot;,&quot;parse-names&quot;:false,&quot;dropping-particle&quot;:&quot;&quot;,&quot;non-dropping-particle&quot;:&quot;de&quot;}],&quot;container-title&quot;:&quot;Revista Brasileira de Parasitologia Veterinaria&quot;,&quot;DOI&quot;:&quot;10.1590/S1984-29612015013&quot;,&quot;ISSN&quot;:&quot;0103846X&quot;,&quot;PMID&quot;:&quot;25909248&quot;,&quot;issued&quot;:{&quot;date-parts&quot;:[[2015,1,1]]},&quot;page&quot;:&quot;1-20&quot;,&quot;abstract&quot;:&quot;The Phylum Protozoa brings together several organisms evolutionarily different that may act as ecto or endoparasites of fishes over the world being responsible for diseases, which, in turn, may lead to economical and social impacts in different countries. Apart from the recent advances for the diagnosis of fish diseases in Brazil, little is known on the protozoan parasites and their relationship with environment and host. This revision presents the most important protozoan parasites found in farmed fish from Brazil, not only with emphasis on its diagnosis, biology, transmission and host-parasite relationship, but also on some information that may be useful to researchers in determining the correct diagnosis in fish farms.&quot;,&quot;publisher&quot;:&quot;Brazilain Coll Veterinary Parasitology&quot;,&quot;issue&quot;:&quot;1&quot;,&quot;volume&quot;:&quot;24&quot;,&quot;container-title-short&quot;:&quot;&quot;},&quot;isTemporary&quot;:false}]},{&quot;citationID&quot;:&quot;MENDELEY_CITATION_97d83095-c979-4591-9f40-0b1f93d73459&quot;,&quot;properties&quot;:{&quot;noteIndex&quot;:0},&quot;isEdited&quot;:false,&quot;manualOverride&quot;:{&quot;isManuallyOverridden&quot;:true,&quot;citeprocText&quot;:&quot;(Klinger &amp;#38; Floyd, n.d.-b)&quot;,&quot;manualOverrideText&quot;:&quot;(Klinger &amp; Floyd, 2013)&quot;},&quot;citationTag&quot;:&quot;MENDELEY_CITATION_v3_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&quot;,&quot;citationItems&quot;:[{&quot;id&quot;:&quot;06209062-236b-33bf-91ad-97b452e679d8&quot;,&quot;itemData&quot;:{&quot;type&quot;:&quot;report&quot;,&quot;id&quot;:&quot;06209062-236b-33bf-91ad-97b452e679d8&quot;,&quot;title&quot;:&quot;Introduction to Freshwater Fish Parasites 1&quot;,&quot;author&quot;:[{&quot;family&quot;:&quot;Klinger&quot;,&quot;given&quot;:&quot;Ruthellen&quot;,&quot;parse-names&quot;:false,&quot;dropping-particle&quot;:&quot;&quot;,&quot;non-dropping-particle&quot;:&quot;&quot;},{&quot;family&quot;:&quot;Floyd&quot;,&quot;given&quot;:&quot;Ruth Francis&quot;,&quot;parse-names&quot;:false,&quot;dropping-particle&quot;:&quot;&quot;,&quot;non-dropping-particle&quot;:&quot;&quot;}],&quot;URL&quot;:&quot;http://edis.ifas.ufl.edu.&quot;,&quot;container-title-short&quot;:&quot;&quot;},&quot;isTemporary&quot;:false}]},{&quot;citationID&quot;:&quot;MENDELEY_CITATION_77963879-871f-4e75-b467-d823e8cbdfb1&quot;,&quot;properties&quot;:{&quot;noteIndex&quot;:0},&quot;isEdited&quot;:false,&quot;manualOverride&quot;:{&quot;isManuallyOverridden&quot;:true,&quot;citeprocText&quot;:&quot;(Deen et al., n.d.)&quot;,&quot;manualOverrideText&quot;:&quot;(Deen et al., 2016.)&quot;},&quot;citationTag&quot;:&quot;MENDELEY_CITATION_v3_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&quot;,&quot;citationItems&quot;:[{&quot;id&quot;:&quot;fa7ec946-aa27-39d0-8344-29de64adc22a&quot;,&quot;itemData&quot;:{&quot;type&quot;:&quot;report&quot;,&quot;id&quot;:&quot;fa7ec946-aa27-39d0-8344-29de64adc22a&quot;,&quot;title&quot;:&quot;Trials of Control of Some External Parasitic Nile tilapia Diseases with Emphasis on Preparation of vaccine against Ichthyophthirius multifiliis&quot;,&quot;author&quot;:[{&quot;family&quot;:&quot;Deen&quot;,&quot;given&quot;:&quot;Noor&quot;,&quot;parse-names&quot;:false,&quot;dropping-particle&quot;:&quot;El&quot;,&quot;non-dropping-particle&quot;:&quot;&quot;},{&quot;family&quot;:&quot;El-Hady&quot;,&quot;given&quot;:&quot;Abd&quot;,&quot;parse-names&quot;:false,&quot;dropping-particle&quot;:&quot;&quot;,&quot;non-dropping-particle&quot;:&quot;&quot;},{&quot;family&quot;:&quot;Lila&quot;,&quot;given&quot;:&quot;O K&quot;,&quot;parse-names&quot;:false,&quot;dropping-particle&quot;:&quot;&quot;,&quot;non-dropping-particle&quot;:&quot;&quot;},{&quot;family&quot;:&quot;Mohamed&quot;,&quot;given&quot;:&quot;A&quot;,&quot;parse-names&quot;:false,&quot;dropping-particle&quot;:&quot;&quot;,&quot;non-dropping-particle&quot;:&quot;&quot;},{&quot;family&quot;:&quot;Zaki&quot;,&quot;given&quot;:&quot;Mona S&quot;,&quot;parse-names&quot;:false,&quot;dropping-particle&quot;:&quot;&quot;,&quot;non-dropping-particle&quot;:&quot;&quot;}],&quot;abstract&quot;:&quot;The objective was experimental application of new techniques in treatment trails (Medicinal plants) and trial of preparation of vaccine against Ichthyophthirius multifiliis. The study was carried out on 300 specimens of cultured Nile tilapia fishes (200 fingerlings and 100 adult fish) of different sizes and body weight. They were randomly collected seasonally from areas of study. In addition to 280 infested fingerlings Nile tilapia collected live from the same ponds of study and 120 healthy fish and transported to Lab. of hydrobiology department, NRC. The clinical signs of most examined fishes revealed some abnormalities on the external body surface of heavily naturally infested Tilapia fishes, represented as asphyxia, some of them aggregated on the surface and accumulated at the water inlet of the pond. The postmortem findings of investigated fish revealed the presence of excessive mucus, white spots were observed in different parts of the body in some infested fishes. Numerous white dots in some gill filament as well as skin of infested fishes were observed. In some cultured Oreochromis niloticus tilapia fishes from Alsharkia district, observed small and large yellowish encysted and excysted metacercariae in branchial cavity and on skin as yellow to green pea or pomegranate seed like and arranged in group like structure (Clinostomum cutaneum). The different doses of medicinal plants (Onion and Neem extract) for treatment of Ichthyophthirius multifiliis &amp; Clinostomum cutaneum parasites were applied. It was found that, the previous extract with different doses were not effective against Ichthyophthirius multifiliis parasite. Also, Onion and Neem extract not effect on stages of fish infested with Clinostomum cutaneum. The result of this study proved the importance of development of protecting vaccine against Ichthyophthiriu smultifiliis due to lack of effective nontraditional treatments.&quot;,&quot;container-title-short&quot;:&quot;&quot;},&quot;isTemporary&quot;:false}]},{&quot;citationID&quot;:&quot;MENDELEY_CITATION_d4a85218-bdde-4582-99c4-d616308b9d18&quot;,&quot;properties&quot;:{&quot;noteIndex&quot;:0},&quot;isEdited&quot;:false,&quot;manualOverride&quot;:{&quot;isManuallyOverridden&quot;:true,&quot;citeprocText&quot;:&quot;(Deen et al., n.d.)&quot;,&quot;manualOverrideText&quot;:&quot;(Deen et al., 2016.)&quot;},&quot;citationTag&quot;:&quot;MENDELEY_CITATION_v3_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&quot;,&quot;citationItems&quot;:[{&quot;id&quot;:&quot;fa7ec946-aa27-39d0-8344-29de64adc22a&quot;,&quot;itemData&quot;:{&quot;type&quot;:&quot;report&quot;,&quot;id&quot;:&quot;fa7ec946-aa27-39d0-8344-29de64adc22a&quot;,&quot;title&quot;:&quot;Trials of Control of Some External Parasitic Nile tilapia Diseases with Emphasis on Preparation of vaccine against Ichthyophthirius multifiliis&quot;,&quot;author&quot;:[{&quot;family&quot;:&quot;Deen&quot;,&quot;given&quot;:&quot;Noor&quot;,&quot;parse-names&quot;:false,&quot;dropping-particle&quot;:&quot;El&quot;,&quot;non-dropping-particle&quot;:&quot;&quot;},{&quot;family&quot;:&quot;El-Hady&quot;,&quot;given&quot;:&quot;Abd&quot;,&quot;parse-names&quot;:false,&quot;dropping-particle&quot;:&quot;&quot;,&quot;non-dropping-particle&quot;:&quot;&quot;},{&quot;family&quot;:&quot;Lila&quot;,&quot;given&quot;:&quot;O K&quot;,&quot;parse-names&quot;:false,&quot;dropping-particle&quot;:&quot;&quot;,&quot;non-dropping-particle&quot;:&quot;&quot;},{&quot;family&quot;:&quot;Mohamed&quot;,&quot;given&quot;:&quot;A&quot;,&quot;parse-names&quot;:false,&quot;dropping-particle&quot;:&quot;&quot;,&quot;non-dropping-particle&quot;:&quot;&quot;},{&quot;family&quot;:&quot;Zaki&quot;,&quot;given&quot;:&quot;Mona S&quot;,&quot;parse-names&quot;:false,&quot;dropping-particle&quot;:&quot;&quot;,&quot;non-dropping-particle&quot;:&quot;&quot;}],&quot;abstract&quot;:&quot;The objective was experimental application of new techniques in treatment trails (Medicinal plants) and trial of preparation of vaccine against Ichthyophthirius multifiliis. The study was carried out on 300 specimens of cultured Nile tilapia fishes (200 fingerlings and 100 adult fish) of different sizes and body weight. They were randomly collected seasonally from areas of study. In addition to 280 infested fingerlings Nile tilapia collected live from the same ponds of study and 120 healthy fish and transported to Lab. of hydrobiology department, NRC. The clinical signs of most examined fishes revealed some abnormalities on the external body surface of heavily naturally infested Tilapia fishes, represented as asphyxia, some of them aggregated on the surface and accumulated at the water inlet of the pond. The postmortem findings of investigated fish revealed the presence of excessive mucus, white spots were observed in different parts of the body in some infested fishes. Numerous white dots in some gill filament as well as skin of infested fishes were observed. In some cultured Oreochromis niloticus tilapia fishes from Alsharkia district, observed small and large yellowish encysted and excysted metacercariae in branchial cavity and on skin as yellow to green pea or pomegranate seed like and arranged in group like structure (Clinostomum cutaneum). The different doses of medicinal plants (Onion and Neem extract) for treatment of Ichthyophthirius multifiliis &amp; Clinostomum cutaneum parasites were applied. It was found that, the previous extract with different doses were not effective against Ichthyophthirius multifiliis parasite. Also, Onion and Neem extract not effect on stages of fish infested with Clinostomum cutaneum. The result of this study proved the importance of development of protecting vaccine against Ichthyophthiriu smultifiliis due to lack of effective nontraditional treatments.&quot;,&quot;container-title-short&quot;:&quot;&quot;},&quot;isTemporary&quot;:false}]},{&quot;citationID&quot;:&quot;MENDELEY_CITATION_0e6bfc5f-2bb6-40e7-bf1d-3f7ee672661c&quot;,&quot;properties&quot;:{&quot;noteIndex&quot;:0},&quot;isEdited&quot;:false,&quot;manualOverride&quot;:{&quot;isManuallyOverridden&quot;:true,&quot;citeprocText&quot;:&quot;(Smith, n.d.)&quot;,&quot;manualOverrideText&quot;:&quot;(Smith, 2019)&quot;},&quot;citationTag&quot;:&quot;MENDELEY_CITATION_v3_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&quot;,&quot;citationItems&quot;:[{&quot;id&quot;:&quot;37b0c908-d768-3bf7-9262-dfdbc58187d3&quot;,&quot;itemData&quot;:{&quot;type&quot;:&quot;report&quot;,&quot;id&quot;:&quot;37b0c908-d768-3bf7-9262-dfdbc58187d3&quot;,&quot;title&quot;:&quot;Dealing with Trichodina and Trichodina-like species What are Trichodina and Trichodina-like species? Commercial Fish &amp; Shellfish Technology Fact Sheet How does Trichodina spp. affect the fish?&quot;,&quot;author&quot;:[{&quot;family&quot;:&quot;Smith&quot;,&quot;given&quot;:&quot;Stephen A&quot;,&quot;parse-names&quot;:false,&quot;dropping-particle&quot;:&quot;&quot;,&quot;non-dropping-particle&quot;:&quot;&quot;}],&quot;URL&quot;:&quot;www.ext.vt.edu&quot;,&quot;abstract&quot;:&quot;Trichodina spp. are a group of dorsal-ventrally flattened oval ciliated protozoan parasites of marine and freshwater species of finfish. A readily distinguishable characteristic of these organisms is the presence of a prominent denticular or \&quot;tooth-like\&quot; internal cytoskeleton ring. There are three additional genera of trichodinads (Trichodinella, Paratrichodina and Dipartiella) which are similar in description and life cycle. While small numbers of these organisms on a fish generally do not cause much of a health problem, large numbers can cause moderate to serious pathology and ultimately, death of fish. Small fish and fry are especially susceptible, and mortality can occur quickly if undiagnosed. Trichodina spp. cause damage by feeding on mucus and detritus covering the surface of the gills and skin of the fish causing irritation to the epithelial layer of cells. This can result in hyperplasia (proliferation) of the epithelial cells, clubbing of the gill filaments and even fusion of the gill filaments. This affects the ability of the gills to maintain optimal respiratory and excretory activities, and the ability of the skin to maintain proper homeostatic osmoregulatory properties. Massive infestations of these parasites on fish can also directly result in superficial to deep ulcerative skin lesions which then allow for secondary bacterial and fungal infections to develop at the affected site. What is the life cycle of Trichodina spp.? There are species of trichodinads that inhabit freshwater, brackish water and salt water. Some have a preference for the gill area, others for the skin, and others that occur on both the gills and Figure 1. Trichodina sp., note prominent \&quot;tooth-like\&quot; internal ring. Figure 2. Trichodina sp. in skin scrape of fish.&quot;,&quot;container-title-short&quot;:&quot;&quot;},&quot;isTemporary&quot;:false}]},{&quot;citationID&quot;:&quot;MENDELEY_CITATION_a763cad5-4e9a-415b-9c4f-6a6991ea7802&quot;,&quot;properties&quot;:{&quot;noteIndex&quot;:0},&quot;isEdited&quot;:false,&quot;manualOverride&quot;:{&quot;isManuallyOverridden&quot;:true,&quot;citeprocText&quot;:&quot;(Smith, n.d.)&quot;,&quot;manualOverrideText&quot;:&quot;(Smith, 2019)&quot;},&quot;citationTag&quot;:&quot;MENDELEY_CITATION_v3_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&quot;,&quot;citationItems&quot;:[{&quot;id&quot;:&quot;37b0c908-d768-3bf7-9262-dfdbc58187d3&quot;,&quot;itemData&quot;:{&quot;type&quot;:&quot;report&quot;,&quot;id&quot;:&quot;37b0c908-d768-3bf7-9262-dfdbc58187d3&quot;,&quot;title&quot;:&quot;Dealing with Trichodina and Trichodina-like species What are Trichodina and Trichodina-like species? Commercial Fish &amp; Shellfish Technology Fact Sheet How does Trichodina spp. affect the fish?&quot;,&quot;author&quot;:[{&quot;family&quot;:&quot;Smith&quot;,&quot;given&quot;:&quot;Stephen A&quot;,&quot;parse-names&quot;:false,&quot;dropping-particle&quot;:&quot;&quot;,&quot;non-dropping-particle&quot;:&quot;&quot;}],&quot;URL&quot;:&quot;www.ext.vt.edu&quot;,&quot;abstract&quot;:&quot;Trichodina spp. are a group of dorsal-ventrally flattened oval ciliated protozoan parasites of marine and freshwater species of finfish. A readily distinguishable characteristic of these organisms is the presence of a prominent denticular or \&quot;tooth-like\&quot; internal cytoskeleton ring. There are three additional genera of trichodinads (Trichodinella, Paratrichodina and Dipartiella) which are similar in description and life cycle. While small numbers of these organisms on a fish generally do not cause much of a health problem, large numbers can cause moderate to serious pathology and ultimately, death of fish. Small fish and fry are especially susceptible, and mortality can occur quickly if undiagnosed. Trichodina spp. cause damage by feeding on mucus and detritus covering the surface of the gills and skin of the fish causing irritation to the epithelial layer of cells. This can result in hyperplasia (proliferation) of the epithelial cells, clubbing of the gill filaments and even fusion of the gill filaments. This affects the ability of the gills to maintain optimal respiratory and excretory activities, and the ability of the skin to maintain proper homeostatic osmoregulatory properties. Massive infestations of these parasites on fish can also directly result in superficial to deep ulcerative skin lesions which then allow for secondary bacterial and fungal infections to develop at the affected site. What is the life cycle of Trichodina spp.? There are species of trichodinads that inhabit freshwater, brackish water and salt water. Some have a preference for the gill area, others for the skin, and others that occur on both the gills and Figure 1. Trichodina sp., note prominent \&quot;tooth-like\&quot; internal ring. Figure 2. Trichodina sp. in skin scrape of fish.&quot;,&quot;container-title-short&quot;:&quot;&quot;},&quot;isTemporary&quot;:false}]},{&quot;citationID&quot;:&quot;MENDELEY_CITATION_6f0fddcc-3b6f-4532-aee9-4773bcf0655f&quot;,&quot;properties&quot;:{&quot;noteIndex&quot;:0},&quot;isEdited&quot;:false,&quot;manualOverride&quot;:{&quot;isManuallyOverridden&quot;:false,&quot;citeprocText&quot;:&quot;(Abdel-Baki et al., 2014)&quot;,&quot;manualOverrideText&quot;:&quot;&quot;},&quot;citationTag&quot;:&quot;MENDELEY_CITATION_v3_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&quot;,&quot;citationItems&quot;:[{&quot;id&quot;:&quot;aec1b5a0-dfbb-37bf-94de-508ac3ebe74c&quot;,&quot;itemData&quot;:{&quot;type&quot;:&quot;report&quot;,&quot;id&quot;:&quot;aec1b5a0-dfbb-37bf-94de-508ac3ebe74c&quot;,&quot;title&quot;:&quot;First Record of Chilodonella spp. (Ciliophora: Chilodonellidae) in Cultured Nile Tilapia (Oreochromis niloticus) in the Central Region of Saudi Arabia&quot;,&quot;author&quot;:[{&quot;family&quot;:&quot;Abdel-Baki&quot;,&quot;given&quot;:&quot;Abdel-Azeem&quot;,&quot;parse-names&quot;:false,&quot;dropping-particle&quot;:&quot;&quot;,&quot;non-dropping-particle&quot;:&quot;&quot;},{&quot;family&quot;:&quot;Al-Quraishy&quot;,&quot;given&quot;:&quot;Saleh&quot;,&quot;parse-names&quot;:false,&quot;dropping-particle&quot;:&quot;&quot;,&quot;non-dropping-particle&quot;:&quot;&quot;},{&quot;family&quot;:&quot;Abdel-Baki&quot;,&quot;given&quot;:&quot;Abdel-Azeem S&quot;,&quot;parse-names&quot;:false,&quot;dropping-particle&quot;:&quot;&quot;,&quot;non-dropping-particle&quot;:&quot;&quot;}],&quot;container-title&quot;:&quot;Article in Pakistan Journal of Zoology&quot;,&quot;URL&quot;:&quot;https://www.researchgate.net/publication/287233485&quot;,&quot;issued&quot;:{&quot;date-parts&quot;:[[2014]]},&quot;number-of-pages&quot;:&quot;657-660&quot;,&quot;abstract&quot;:&quot;Saudi Arabia has a growing aquaculture industry that farms mainly tilapia. Ectoparasites, including ciliates of the genus Chilodonella, are known to be a major problem in fish farms. Nothing, however, is known about this genus from pond-reared fishes in Saudi Arabia. In the present study, 400 Nile tilapia (Oreochromis niloticus) were collected from farms in Riyadh, in the central region of Saudi Arabia, and examined for the incidence of Chilodonella infestation. Twenty out of the 400 examined fish were found infected (prevalence 5%), two species, Chilodonella piscicola and Chilodonella hexasticha were identified. The findings presented here are very important for the fishery sector, since this parasite can cause mass mortality, therefore, further study should be concentrated on the impact of Chilodonella spp. on the cultured fish in Saudi Arabia.&quot;,&quot;issue&quot;:&quot;3&quot;,&quot;volume&quot;:&quot;46&quot;,&quot;container-title-short&quot;:&quot;&quot;},&quot;isTemporary&quot;:false}]},{&quot;citationID&quot;:&quot;MENDELEY_CITATION_ecdac227-d927-499c-b06a-ad3592913a69&quot;,&quot;properties&quot;:{&quot;noteIndex&quot;:0},&quot;isEdited&quot;:false,&quot;manualOverride&quot;:{&quot;isManuallyOverridden&quot;:false,&quot;citeprocText&quot;:&quot;(Santoro et al., 2020)&quot;,&quot;manualOverrideText&quot;:&quot;&quot;},&quot;citationTag&quot;:&quot;MENDELEY_CITATION_v3_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&quot;,&quot;citationItems&quot;:[{&quot;id&quot;:&quot;117e7716-8cd0-3da8-a7ba-4b984e6d6816&quot;,&quot;itemData&quot;:{&quot;type&quot;:&quot;article-journal&quot;,&quot;id&quot;:&quot;117e7716-8cd0-3da8-a7ba-4b984e6d6816&quot;,&quot;title&quot;:&quot;Host biological factors and geographic locality influence predictors of parasite communities in sympatric sparid fishes off the southern Italian coast&quot;,&quot;author&quot;:[{&quot;family&quot;:&quot;Santoro&quot;,&quot;given&quot;:&quot;Mario&quot;,&quot;parse-names&quot;:false,&quot;dropping-particle&quot;:&quot;&quot;,&quot;non-dropping-particle&quot;:&quot;&quot;},{&quot;family&quot;:&quot;Iaccarino&quot;,&quot;given&quot;:&quot;Doriana&quot;,&quot;parse-names&quot;:false,&quot;dropping-particle&quot;:&quot;&quot;,&quot;non-dropping-particle&quot;:&quot;&quot;},{&quot;family&quot;:&quot;Bellisario&quot;,&quot;given&quot;:&quot;Bruno&quot;,&quot;parse-names&quot;:false,&quot;dropping-particle&quot;:&quot;&quot;,&quot;non-dropping-particle&quot;:&quot;&quot;}],&quot;container-title&quot;:&quot;Scientific Reports&quot;,&quot;container-title-short&quot;:&quot;Sci Rep&quot;,&quot;DOI&quot;:&quot;10.1038/s41598-020-69628-1&quot;,&quot;ISSN&quot;:&quot;20452322&quot;,&quot;PMID&quot;:&quot;32764553&quot;,&quot;issued&quot;:{&quot;date-parts&quot;:[[2020,12,1]]},&quot;abstract&quot;:&quot;Host biological factors and habitat influence the faunal assemblages and biodiversity worldwide, including parasite communities of vertebrate and invertebrate hosts. The ecological relationship between hosts and parasites can be mediated by interaction of host’s biological factors, as their physiological condition, diet and size, with the environmental components, somehow influencing the features of parasite infection in host populations. Here, we used boosted regression tree models to study the parasite communities of two sympatric sparid fishes, the salema Sarpa salpa and the white seabream Diplodus sargus, to investigate the role of specific host’s traits in two contiguous coastal areas along the southern-western Tyrrhenian coast of Italy characterized by different degree of deterioration. Results showed that overall and across all parasite groups (ecto-, endo- and ecto- plus endo-parasites), sampling localities were the most important predictors of abundance, species richness, and diversity for salema. Moreover, seasonality was the main predictor of endo-parasite abundance, while size-related factors explained most of the variation in species richness and diversity. In the white seabream, size-related factors and reproductive cycle-related factors were the most important predictors for the overall parasite abundance and parasite richness, respectively. Our findings suggest that the parasite community of salema and white seabream responded differently to specific biological factors, highlighting how the environmental conditions under which they live may exert a strong influence on the parasite communities of each host fish.&quot;,&quot;publisher&quot;:&quot;Nature Research&quot;,&quot;issue&quot;:&quot;1&quot;,&quot;volume&quot;:&quot;10&quot;},&quot;isTemporary&quot;:false}]},{&quot;citationID&quot;:&quot;MENDELEY_CITATION_3df378d8-0bf3-406c-9665-d402640e87ce&quot;,&quot;properties&quot;:{&quot;noteIndex&quot;:0},&quot;isEdited&quot;:false,&quot;manualOverride&quot;:{&quot;isManuallyOverridden&quot;:false,&quot;citeprocText&quot;:&quot;(Santoro et al., 2020)&quot;,&quot;manualOverrideText&quot;:&quot;&quot;},&quot;citationTag&quot;:&quot;MENDELEY_CITATION_v3_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&quot;,&quot;citationItems&quot;:[{&quot;id&quot;:&quot;117e7716-8cd0-3da8-a7ba-4b984e6d6816&quot;,&quot;itemData&quot;:{&quot;type&quot;:&quot;article-journal&quot;,&quot;id&quot;:&quot;117e7716-8cd0-3da8-a7ba-4b984e6d6816&quot;,&quot;title&quot;:&quot;Host biological factors and geographic locality influence predictors of parasite communities in sympatric sparid fishes off the southern Italian coast&quot;,&quot;author&quot;:[{&quot;family&quot;:&quot;Santoro&quot;,&quot;given&quot;:&quot;Mario&quot;,&quot;parse-names&quot;:false,&quot;dropping-particle&quot;:&quot;&quot;,&quot;non-dropping-particle&quot;:&quot;&quot;},{&quot;family&quot;:&quot;Iaccarino&quot;,&quot;given&quot;:&quot;Doriana&quot;,&quot;parse-names&quot;:false,&quot;dropping-particle&quot;:&quot;&quot;,&quot;non-dropping-particle&quot;:&quot;&quot;},{&quot;family&quot;:&quot;Bellisario&quot;,&quot;given&quot;:&quot;Bruno&quot;,&quot;parse-names&quot;:false,&quot;dropping-particle&quot;:&quot;&quot;,&quot;non-dropping-particle&quot;:&quot;&quot;}],&quot;container-title&quot;:&quot;Scientific Reports&quot;,&quot;container-title-short&quot;:&quot;Sci Rep&quot;,&quot;DOI&quot;:&quot;10.1038/s41598-020-69628-1&quot;,&quot;ISSN&quot;:&quot;20452322&quot;,&quot;PMID&quot;:&quot;32764553&quot;,&quot;issued&quot;:{&quot;date-parts&quot;:[[2020,12,1]]},&quot;abstract&quot;:&quot;Host biological factors and habitat influence the faunal assemblages and biodiversity worldwide, including parasite communities of vertebrate and invertebrate hosts. The ecological relationship between hosts and parasites can be mediated by interaction of host’s biological factors, as their physiological condition, diet and size, with the environmental components, somehow influencing the features of parasite infection in host populations. Here, we used boosted regression tree models to study the parasite communities of two sympatric sparid fishes, the salema Sarpa salpa and the white seabream Diplodus sargus, to investigate the role of specific host’s traits in two contiguous coastal areas along the southern-western Tyrrhenian coast of Italy characterized by different degree of deterioration. Results showed that overall and across all parasite groups (ecto-, endo- and ecto- plus endo-parasites), sampling localities were the most important predictors of abundance, species richness, and diversity for salema. Moreover, seasonality was the main predictor of endo-parasite abundance, while size-related factors explained most of the variation in species richness and diversity. In the white seabream, size-related factors and reproductive cycle-related factors were the most important predictors for the overall parasite abundance and parasite richness, respectively. Our findings suggest that the parasite community of salema and white seabream responded differently to specific biological factors, highlighting how the environmental conditions under which they live may exert a strong influence on the parasite communities of each host fish.&quot;,&quot;publisher&quot;:&quot;Nature Research&quot;,&quot;issue&quot;:&quot;1&quot;,&quot;volume&quot;:&quot;10&quot;},&quot;isTemporary&quot;:false}]},{&quot;citationID&quot;:&quot;MENDELEY_CITATION_9da54967-ac77-4da8-9ab2-6feb7fcfbd15&quot;,&quot;properties&quot;:{&quot;noteIndex&quot;:0},&quot;isEdited&quot;:false,&quot;manualOverride&quot;:{&quot;isManuallyOverridden&quot;:false,&quot;citeprocText&quot;:&quot;(Santoro et al., 2020)&quot;,&quot;manualOverrideText&quot;:&quot;&quot;},&quot;citationTag&quot;:&quot;MENDELEY_CITATION_v3_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&quot;,&quot;citationItems&quot;:[{&quot;id&quot;:&quot;117e7716-8cd0-3da8-a7ba-4b984e6d6816&quot;,&quot;itemData&quot;:{&quot;type&quot;:&quot;article-journal&quot;,&quot;id&quot;:&quot;117e7716-8cd0-3da8-a7ba-4b984e6d6816&quot;,&quot;title&quot;:&quot;Host biological factors and geographic locality influence predictors of parasite communities in sympatric sparid fishes off the southern Italian coast&quot;,&quot;author&quot;:[{&quot;family&quot;:&quot;Santoro&quot;,&quot;given&quot;:&quot;Mario&quot;,&quot;parse-names&quot;:false,&quot;dropping-particle&quot;:&quot;&quot;,&quot;non-dropping-particle&quot;:&quot;&quot;},{&quot;family&quot;:&quot;Iaccarino&quot;,&quot;given&quot;:&quot;Doriana&quot;,&quot;parse-names&quot;:false,&quot;dropping-particle&quot;:&quot;&quot;,&quot;non-dropping-particle&quot;:&quot;&quot;},{&quot;family&quot;:&quot;Bellisario&quot;,&quot;given&quot;:&quot;Bruno&quot;,&quot;parse-names&quot;:false,&quot;dropping-particle&quot;:&quot;&quot;,&quot;non-dropping-particle&quot;:&quot;&quot;}],&quot;container-title&quot;:&quot;Scientific Reports&quot;,&quot;container-title-short&quot;:&quot;Sci Rep&quot;,&quot;DOI&quot;:&quot;10.1038/s41598-020-69628-1&quot;,&quot;ISSN&quot;:&quot;20452322&quot;,&quot;PMID&quot;:&quot;32764553&quot;,&quot;issued&quot;:{&quot;date-parts&quot;:[[2020,12,1]]},&quot;abstract&quot;:&quot;Host biological factors and habitat influence the faunal assemblages and biodiversity worldwide, including parasite communities of vertebrate and invertebrate hosts. The ecological relationship between hosts and parasites can be mediated by interaction of host’s biological factors, as their physiological condition, diet and size, with the environmental components, somehow influencing the features of parasite infection in host populations. Here, we used boosted regression tree models to study the parasite communities of two sympatric sparid fishes, the salema Sarpa salpa and the white seabream Diplodus sargus, to investigate the role of specific host’s traits in two contiguous coastal areas along the southern-western Tyrrhenian coast of Italy characterized by different degree of deterioration. Results showed that overall and across all parasite groups (ecto-, endo- and ecto- plus endo-parasites), sampling localities were the most important predictors of abundance, species richness, and diversity for salema. Moreover, seasonality was the main predictor of endo-parasite abundance, while size-related factors explained most of the variation in species richness and diversity. In the white seabream, size-related factors and reproductive cycle-related factors were the most important predictors for the overall parasite abundance and parasite richness, respectively. Our findings suggest that the parasite community of salema and white seabream responded differently to specific biological factors, highlighting how the environmental conditions under which they live may exert a strong influence on the parasite communities of each host fish.&quot;,&quot;publisher&quot;:&quot;Nature Research&quot;,&quot;issue&quot;:&quot;1&quot;,&quot;volume&quot;:&quot;10&quot;},&quot;isTemporary&quot;:false}]},{&quot;citationID&quot;:&quot;MENDELEY_CITATION_7228bb01-c987-4bcf-844e-8d64ecb13228&quot;,&quot;properties&quot;:{&quot;noteIndex&quot;:0},&quot;isEdited&quot;:false,&quot;manualOverride&quot;:{&quot;isManuallyOverridden&quot;:false,&quot;citeprocText&quot;:&quot;(Borzák et al., 2021; Székely et al., 2021)&quot;,&quot;manualOverrideText&quot;:&quot;&quot;},&quot;citationTag&quot;:&quot;MENDELEY_CITATION_v3_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&quot;,&quot;citationItems&quot;:[{&quot;id&quot;:&quot;9b7d40b9-34f4-384d-a2e7-7ef8b66079f9&quot;,&quot;itemData&quot;:{&quot;type&quot;:&quot;article-journal&quot;,&quot;id&quot;:&quot;9b7d40b9-34f4-384d-a2e7-7ef8b66079f9&quot;,&quot;title&quot;:&quot;The occurrence of known Myxobolus and Thelohanellus species (Myxozoa, Myxosporea) from Indian major carps with the description of Myxobolus bandyopadhyayi n. sp. in West Bengal&quot;,&quot;author&quot;:[{&quot;family&quot;:&quot;Székely&quot;,&quot;given&quot;:&quot;Csaba&quot;,&quot;parse-names&quot;:false,&quot;dropping-particle&quot;:&quot;&quot;,&quot;non-dropping-particle&quot;:&quot;&quot;},{&quot;family&quot;:&quot;Ghosh&quot;,&quot;given&quot;:&quot;Subarna&quot;,&quot;parse-names&quot;:false,&quot;dropping-particle&quot;:&quot;&quot;,&quot;non-dropping-particle&quot;:&quot;&quot;},{&quot;family&quot;:&quot;Borzák&quot;,&quot;given&quot;:&quot;Réka&quot;,&quot;parse-names&quot;:false,&quot;dropping-particle&quot;:&quot;&quot;,&quot;non-dropping-particle&quot;:&quot;&quot;},{&quot;family&quot;:&quot;Goswami&quot;,&quot;given&quot;:&quot;Urvashi&quot;,&quot;parse-names&quot;:false,&quot;dropping-particle&quot;:&quot;&quot;,&quot;non-dropping-particle&quot;:&quot;&quot;},{&quot;family&quot;:&quot;Molnár&quot;,&quot;given&quot;:&quot;Kálmán&quot;,&quot;parse-names&quot;:false,&quot;dropping-particle&quot;:&quot;&quot;,&quot;non-dropping-particle&quot;:&quot;&quot;},{&quot;family&quot;:&quot;Cech&quot;,&quot;given&quot;:&quot;Gábor&quot;,&quot;parse-names&quot;:false,&quot;dropping-particle&quot;:&quot;&quot;,&quot;non-dropping-particle&quot;:&quot;&quot;}],&quot;container-title&quot;:&quot;International Journal for Parasitology: Parasites and Wildlife&quot;,&quot;container-title-short&quot;:&quot;Int J Parasitol Parasites Wildl&quot;,&quot;DOI&quot;:&quot;10.1016/j.ijppaw.2021.07.008&quot;,&quot;ISSN&quot;:&quot;22132244&quot;,&quot;issued&quot;:{&quot;date-parts&quot;:[[2021,12,1]]},&quot;page&quot;:&quot;18-25&quot;,&quot;abstract&quot;:&quot;Myxosporean infection of Indian major carps (rohu, Labeo rohita; catla, Gibelion catla; mrigal, Cirrhinus mrigala) was examined from two fish farms and two fish markets in West Bengal, India. One Thelohanellus and four Myxobolus species were detected from the fins and scales of the investigated species. Comprehensive morphological and molecular biological studies revealed four already known species, Thelohanellus caudatus from the fins of rohu, Myxobolus dermiscalis from the scales of rohu, Myxobolus chakravartyi from the fins of catla, and Myxobolus rewensis from the fins of mrigal. This study complemented the species description of M. chakravartyi and M. rewensis with the missing molecular data. Moreover, based on morphometrics and ssrDNA sequence data, a new species was documented from the scales of rohu, and named Myxobolus bandyopadhyayi n. sp.&quot;,&quot;publisher&quot;:&quot;Australian Society for Parasitology&quot;,&quot;volume&quot;:&quot;16&quot;},&quot;isTemporary&quot;:false},{&quot;id&quot;:&quot;c968bfac-6d1f-3a67-ac3f-1c855df52553&quot;,&quot;itemData&quot;:{&quot;type&quot;:&quot;article-journal&quot;,&quot;id&quot;:&quot;c968bfac-6d1f-3a67-ac3f-1c855df52553&quot;,&quot;title&quot;:&quot;New data on Thelohanellus nikolskii Achmerov, 1955 (Myxosporea, Myxobolidae) a parasite of the common carp (Cyprinus carpio, L.): The actinospore stage, intrapiscine tissue preference and molecular sequence&quot;,&quot;author&quot;:[{&quot;family&quot;:&quot;Borzák&quot;,&quot;given&quot;:&quot;Réka&quot;,&quot;parse-names&quot;:false,&quot;dropping-particle&quot;:&quot;&quot;,&quot;non-dropping-particle&quot;:&quot;&quot;},{&quot;family&quot;:&quot;Borkhanuddin&quot;,&quot;given&quot;:&quot;Muhammad Hafiz&quot;,&quot;parse-names&quot;:false,&quot;dropping-particle&quot;:&quot;&quot;,&quot;non-dropping-particle&quot;:&quot;&quot;},{&quot;family&quot;:&quot;Cech&quot;,&quot;given&quot;:&quot;Gábor&quot;,&quot;parse-names&quot;:false,&quot;dropping-particle&quot;:&quot;&quot;,&quot;non-dropping-particle&quot;:&quot;&quot;},{&quot;family&quot;:&quot;Molnár&quot;,&quot;given&quot;:&quot;Kálmán&quot;,&quot;parse-names&quot;:false,&quot;dropping-particle&quot;:&quot;&quot;,&quot;non-dropping-particle&quot;:&quot;&quot;},{&quot;family&quot;:&quot;Hallett&quot;,&quot;given&quot;:&quot;Sascha L.&quot;,&quot;parse-names&quot;:false,&quot;dropping-particle&quot;:&quot;&quot;,&quot;non-dropping-particle&quot;:&quot;&quot;},{&quot;family&quot;:&quot;Székely&quot;,&quot;given&quot;:&quot;Csaba&quot;,&quot;parse-names&quot;:false,&quot;dropping-particle&quot;:&quot;&quot;,&quot;non-dropping-particle&quot;:&quot;&quot;}],&quot;container-title&quot;:&quot;International Journal for Parasitology: Parasites and Wildlife&quot;,&quot;container-title-short&quot;:&quot;Int J Parasitol Parasites Wildl&quot;,&quot;DOI&quot;:&quot;10.1016/j.ijppaw.2021.04.004&quot;,&quot;ISSN&quot;:&quot;22132244&quot;,&quot;issued&quot;:{&quot;date-parts&quot;:[[2021,8,1]]},&quot;page&quot;:&quot;112-119&quot;,&quot;abstract&quot;:&quot;Thelohanellus nikolskii, Achmerov, 1955 is a well-known myxozoan parasite of the common carp (Cyprinus carpio L.). Infection regularly manifests in numerous macroscopic cysts on the fins of two to three month-old pond-cultured carp fingerlings in July and August. However, a Thelohanellus infection is also common on the scales of two to three year-old common carp in ponds and natural waters in May and June. Based on myxospore morphology and tissue specificity, infection at both sites seems to be caused by the same species, namely T. nikolskii. This presumption was tested with molecular biological methods: SSU rDNA sequences of myxospores from fins of fingerlings and scales of older common carp were analysed and compared with each other and with related species available in GenBank. Sequence data revealed that the spores from the fins and scales represent the same species, T. nikolskii. Our study revealed a dichotomy in both infection site and time in T. nikolskii-infections: the fins of young carp are infected in Summer and Autumn, whereas the scales of older carp are infected in Spring. Myxosporean development of the species is well studied, little is known, however about the actinosporean stage of T. nikolskii. A previous experimental study suggests that aurantiactinomyxon actinospores of this species develop in Tubifex tubifex, Müller, 1774. The description included spore morphology but no genetic sequence data (Székely et al., 1998). We examined &gt;9000 oligochaetes from Lake Balaton and Kis-Balaton Water Reservoire searching for the intraoligochaete developmental stage of myxozoans. Five oligochaete species were examined, Isochaetides michaelseni Lastochin, 1936, Branchiura sowerbyi Beddard, 1892, Nais sp., Müller, 1774, Dero sp. Müller, 1774 and Aelosoma sp. Ehrenberg, 1828. Morphometrics and SSU rDNA sequences were obtained for the released actinospores. Among them, from a single Nais sp., the sequence of an aurantiactinomyxon isolate corresponded to the myxospore sequences of T. nikolskii.&quot;,&quot;publisher&quot;:&quot;Australian Society for Parasitology&quot;,&quot;volume&quot;:&quot;15&quot;},&quot;isTemporary&quot;:false}]},{&quot;citationID&quot;:&quot;MENDELEY_CITATION_af6f3431-d48f-419e-beca-9cacd6a75cdb&quot;,&quot;properties&quot;:{&quot;noteIndex&quot;:0},&quot;isEdited&quot;:false,&quot;manualOverride&quot;:{&quot;isManuallyOverridden&quot;:false,&quot;citeprocText&quot;:&quot;(Borzák et al., 2021)&quot;,&quot;manualOverrideText&quot;:&quot;&quot;},&quot;citationTag&quot;:&quot;MENDELEY_CITATION_v3_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&quot;,&quot;citationItems&quot;:[{&quot;id&quot;:&quot;c968bfac-6d1f-3a67-ac3f-1c855df52553&quot;,&quot;itemData&quot;:{&quot;type&quot;:&quot;article-journal&quot;,&quot;id&quot;:&quot;c968bfac-6d1f-3a67-ac3f-1c855df52553&quot;,&quot;title&quot;:&quot;New data on Thelohanellus nikolskii Achmerov, 1955 (Myxosporea, Myxobolidae) a parasite of the common carp (Cyprinus carpio, L.): The actinospore stage, intrapiscine tissue preference and molecular sequence&quot;,&quot;author&quot;:[{&quot;family&quot;:&quot;Borzák&quot;,&quot;given&quot;:&quot;Réka&quot;,&quot;parse-names&quot;:false,&quot;dropping-particle&quot;:&quot;&quot;,&quot;non-dropping-particle&quot;:&quot;&quot;},{&quot;family&quot;:&quot;Borkhanuddin&quot;,&quot;given&quot;:&quot;Muhammad Hafiz&quot;,&quot;parse-names&quot;:false,&quot;dropping-particle&quot;:&quot;&quot;,&quot;non-dropping-particle&quot;:&quot;&quot;},{&quot;family&quot;:&quot;Cech&quot;,&quot;given&quot;:&quot;Gábor&quot;,&quot;parse-names&quot;:false,&quot;dropping-particle&quot;:&quot;&quot;,&quot;non-dropping-particle&quot;:&quot;&quot;},{&quot;family&quot;:&quot;Molnár&quot;,&quot;given&quot;:&quot;Kálmán&quot;,&quot;parse-names&quot;:false,&quot;dropping-particle&quot;:&quot;&quot;,&quot;non-dropping-particle&quot;:&quot;&quot;},{&quot;family&quot;:&quot;Hallett&quot;,&quot;given&quot;:&quot;Sascha L.&quot;,&quot;parse-names&quot;:false,&quot;dropping-particle&quot;:&quot;&quot;,&quot;non-dropping-particle&quot;:&quot;&quot;},{&quot;family&quot;:&quot;Székely&quot;,&quot;given&quot;:&quot;Csaba&quot;,&quot;parse-names&quot;:false,&quot;dropping-particle&quot;:&quot;&quot;,&quot;non-dropping-particle&quot;:&quot;&quot;}],&quot;container-title&quot;:&quot;International Journal for Parasitology: Parasites and Wildlife&quot;,&quot;container-title-short&quot;:&quot;Int J Parasitol Parasites Wildl&quot;,&quot;DOI&quot;:&quot;10.1016/j.ijppaw.2021.04.004&quot;,&quot;ISSN&quot;:&quot;22132244&quot;,&quot;issued&quot;:{&quot;date-parts&quot;:[[2021,8,1]]},&quot;page&quot;:&quot;112-119&quot;,&quot;abstract&quot;:&quot;Thelohanellus nikolskii, Achmerov, 1955 is a well-known myxozoan parasite of the common carp (Cyprinus carpio L.). Infection regularly manifests in numerous macroscopic cysts on the fins of two to three month-old pond-cultured carp fingerlings in July and August. However, a Thelohanellus infection is also common on the scales of two to three year-old common carp in ponds and natural waters in May and June. Based on myxospore morphology and tissue specificity, infection at both sites seems to be caused by the same species, namely T. nikolskii. This presumption was tested with molecular biological methods: SSU rDNA sequences of myxospores from fins of fingerlings and scales of older common carp were analysed and compared with each other and with related species available in GenBank. Sequence data revealed that the spores from the fins and scales represent the same species, T. nikolskii. Our study revealed a dichotomy in both infection site and time in T. nikolskii-infections: the fins of young carp are infected in Summer and Autumn, whereas the scales of older carp are infected in Spring. Myxosporean development of the species is well studied, little is known, however about the actinosporean stage of T. nikolskii. A previous experimental study suggests that aurantiactinomyxon actinospores of this species develop in Tubifex tubifex, Müller, 1774. The description included spore morphology but no genetic sequence data (Székely et al., 1998). We examined &gt;9000 oligochaetes from Lake Balaton and Kis-Balaton Water Reservoire searching for the intraoligochaete developmental stage of myxozoans. Five oligochaete species were examined, Isochaetides michaelseni Lastochin, 1936, Branchiura sowerbyi Beddard, 1892, Nais sp., Müller, 1774, Dero sp. Müller, 1774 and Aelosoma sp. Ehrenberg, 1828. Morphometrics and SSU rDNA sequences were obtained for the released actinospores. Among them, from a single Nais sp., the sequence of an aurantiactinomyxon isolate corresponded to the myxospore sequences of T. nikolskii.&quot;,&quot;publisher&quot;:&quot;Australian Society for Parasitology&quot;,&quot;volume&quot;:&quot;15&quot;},&quot;isTemporary&quot;:false}]},{&quot;citationID&quot;:&quot;MENDELEY_CITATION_f7bc739e-dfe1-4337-9141-ef635bb62b85&quot;,&quot;properties&quot;:{&quot;noteIndex&quot;:0},&quot;isEdited&quot;:false,&quot;manualOverride&quot;:{&quot;isManuallyOverridden&quot;:false,&quot;citeprocText&quot;:&quot;(Borzák et al., 2021)&quot;,&quot;manualOverrideText&quot;:&quot;&quot;},&quot;citationTag&quot;:&quot;MENDELEY_CITATION_v3_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&quot;,&quot;citationItems&quot;:[{&quot;id&quot;:&quot;c968bfac-6d1f-3a67-ac3f-1c855df52553&quot;,&quot;itemData&quot;:{&quot;type&quot;:&quot;article-journal&quot;,&quot;id&quot;:&quot;c968bfac-6d1f-3a67-ac3f-1c855df52553&quot;,&quot;title&quot;:&quot;New data on Thelohanellus nikolskii Achmerov, 1955 (Myxosporea, Myxobolidae) a parasite of the common carp (Cyprinus carpio, L.): The actinospore stage, intrapiscine tissue preference and molecular sequence&quot;,&quot;author&quot;:[{&quot;family&quot;:&quot;Borzák&quot;,&quot;given&quot;:&quot;Réka&quot;,&quot;parse-names&quot;:false,&quot;dropping-particle&quot;:&quot;&quot;,&quot;non-dropping-particle&quot;:&quot;&quot;},{&quot;family&quot;:&quot;Borkhanuddin&quot;,&quot;given&quot;:&quot;Muhammad Hafiz&quot;,&quot;parse-names&quot;:false,&quot;dropping-particle&quot;:&quot;&quot;,&quot;non-dropping-particle&quot;:&quot;&quot;},{&quot;family&quot;:&quot;Cech&quot;,&quot;given&quot;:&quot;Gábor&quot;,&quot;parse-names&quot;:false,&quot;dropping-particle&quot;:&quot;&quot;,&quot;non-dropping-particle&quot;:&quot;&quot;},{&quot;family&quot;:&quot;Molnár&quot;,&quot;given&quot;:&quot;Kálmán&quot;,&quot;parse-names&quot;:false,&quot;dropping-particle&quot;:&quot;&quot;,&quot;non-dropping-particle&quot;:&quot;&quot;},{&quot;family&quot;:&quot;Hallett&quot;,&quot;given&quot;:&quot;Sascha L.&quot;,&quot;parse-names&quot;:false,&quot;dropping-particle&quot;:&quot;&quot;,&quot;non-dropping-particle&quot;:&quot;&quot;},{&quot;family&quot;:&quot;Székely&quot;,&quot;given&quot;:&quot;Csaba&quot;,&quot;parse-names&quot;:false,&quot;dropping-particle&quot;:&quot;&quot;,&quot;non-dropping-particle&quot;:&quot;&quot;}],&quot;container-title&quot;:&quot;International Journal for Parasitology: Parasites and Wildlife&quot;,&quot;container-title-short&quot;:&quot;Int J Parasitol Parasites Wildl&quot;,&quot;DOI&quot;:&quot;10.1016/j.ijppaw.2021.04.004&quot;,&quot;ISSN&quot;:&quot;22132244&quot;,&quot;issued&quot;:{&quot;date-parts&quot;:[[2021,8,1]]},&quot;page&quot;:&quot;112-119&quot;,&quot;abstract&quot;:&quot;Thelohanellus nikolskii, Achmerov, 1955 is a well-known myxozoan parasite of the common carp (Cyprinus carpio L.). Infection regularly manifests in numerous macroscopic cysts on the fins of two to three month-old pond-cultured carp fingerlings in July and August. However, a Thelohanellus infection is also common on the scales of two to three year-old common carp in ponds and natural waters in May and June. Based on myxospore morphology and tissue specificity, infection at both sites seems to be caused by the same species, namely T. nikolskii. This presumption was tested with molecular biological methods: SSU rDNA sequences of myxospores from fins of fingerlings and scales of older common carp were analysed and compared with each other and with related species available in GenBank. Sequence data revealed that the spores from the fins and scales represent the same species, T. nikolskii. Our study revealed a dichotomy in both infection site and time in T. nikolskii-infections: the fins of young carp are infected in Summer and Autumn, whereas the scales of older carp are infected in Spring. Myxosporean development of the species is well studied, little is known, however about the actinosporean stage of T. nikolskii. A previous experimental study suggests that aurantiactinomyxon actinospores of this species develop in Tubifex tubifex, Müller, 1774. The description included spore morphology but no genetic sequence data (Székely et al., 1998). We examined &gt;9000 oligochaetes from Lake Balaton and Kis-Balaton Water Reservoire searching for the intraoligochaete developmental stage of myxozoans. Five oligochaete species were examined, Isochaetides michaelseni Lastochin, 1936, Branchiura sowerbyi Beddard, 1892, Nais sp., Müller, 1774, Dero sp. Müller, 1774 and Aelosoma sp. Ehrenberg, 1828. Morphometrics and SSU rDNA sequences were obtained for the released actinospores. Among them, from a single Nais sp., the sequence of an aurantiactinomyxon isolate corresponded to the myxospore sequences of T. nikolskii.&quot;,&quot;publisher&quot;:&quot;Australian Society for Parasitology&quot;,&quot;volume&quot;:&quot;15&quot;},&quot;isTemporary&quot;:false}]},{&quot;citationID&quot;:&quot;MENDELEY_CITATION_09297e4b-2514-400d-bab9-f95fb9bd609f&quot;,&quot;properties&quot;:{&quot;noteIndex&quot;:0},&quot;isEdited&quot;:false,&quot;manualOverride&quot;:{&quot;isManuallyOverridden&quot;:false,&quot;citeprocText&quot;:&quot;(Székely et al., 2014)&quot;,&quot;manualOverrideText&quot;:&quot;&quot;},&quot;citationTag&quot;:&quot;MENDELEY_CITATION_v3_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&quot;,&quot;citationItems&quot;:[{&quot;id&quot;:&quot;38229e97-49c7-37e9-9028-99d199ec6e16&quot;,&quot;itemData&quot;:{&quot;type&quot;:&quot;article-journal&quot;,&quot;id&quot;:&quot;38229e97-49c7-37e9-9028-99d199ec6e16&quot;,&quot;title&quot;:&quot;Life cycles of three Myxobolus spp. from cyprinid fishes of Lake Balaton, Hungary involve triactinomyxon-type actinospores&quot;,&quot;author&quot;:[{&quot;family&quot;:&quot;Székely&quot;,&quot;given&quot;:&quot;Csaba&quot;,&quot;parse-names&quot;:false,&quot;dropping-particle&quot;:&quot;&quot;,&quot;non-dropping-particle&quot;:&quot;&quot;},{&quot;family&quot;:&quot;Borkhanuddin&quot;,&quot;given&quot;:&quot;Muhammad Hafiz&quot;,&quot;parse-names&quot;:false,&quot;dropping-particle&quot;:&quot;&quot;,&quot;non-dropping-particle&quot;:&quot;&quot;},{&quot;family&quot;:&quot;Cech&quot;,&quot;given&quot;:&quot;Gábor&quot;,&quot;parse-names&quot;:false,&quot;dropping-particle&quot;:&quot;&quot;,&quot;non-dropping-particle&quot;:&quot;&quot;},{&quot;family&quot;:&quot;Kelemen&quot;,&quot;given&quot;:&quot;Olga&quot;,&quot;parse-names&quot;:false,&quot;dropping-particle&quot;:&quot;&quot;,&quot;non-dropping-particle&quot;:&quot;&quot;},{&quot;family&quot;:&quot;Molnár&quot;,&quot;given&quot;:&quot;Kálmán&quot;,&quot;parse-names&quot;:false,&quot;dropping-particle&quot;:&quot;&quot;,&quot;non-dropping-particle&quot;:&quot;&quot;}],&quot;container-title&quot;:&quot;Parasitology Research&quot;,&quot;container-title-short&quot;:&quot;Parasitol Res&quot;,&quot;DOI&quot;:&quot;10.1007/s00436-014-3942-5&quot;,&quot;ISSN&quot;:&quot;14321955&quot;,&quot;PMID&quot;:&quot;24828348&quot;,&quot;issued&quot;:{&quot;date-parts&quot;:[[2014]]},&quot;page&quot;:&quot;2817-2825&quot;,&quot;abstract&quot;:&quot;A study on the actinosporean fauna of oligochaetes of Lake Balaton was carried out from 2009 to 2011. The morphology of actinosporean stages of myxosporeans obtained from oligochaetes was studied, and their 18S rDNA structure was analyzed by molecular biological methods. Three triactinomyxon types were released from the oligochaete Isochaetides michaelseni (Tubificidae). The sequences of Triactinomyxon type 1 proved to be identical with those of Myxobolus fundamentalis. The sequences of Triactinomyxon type 2 showed 99.9 % similarity to Myxobolus eryhtrophthalmi, while the sequences of Triactinomyxon type 3 showed a 99.9 % similarity to those of Myxobolus shaharomae. The life cycles of the above species, just like those of other species with a known life cycle, suggest that most Myxobolus spp. develop through triactinomyxon-type actinosporean stages. © 2014 Springer-Verlag.&quot;,&quot;publisher&quot;:&quot;Springer Verlag&quot;,&quot;issue&quot;:&quot;8&quot;,&quot;volume&quot;:&quot;113&quot;},&quot;isTemporary&quot;:false}]},{&quot;citationID&quot;:&quot;MENDELEY_CITATION_14e88799-75a0-48e4-a4f2-70b0ab0adc7b&quot;,&quot;properties&quot;:{&quot;noteIndex&quot;:0},&quot;isEdited&quot;:false,&quot;manualOverride&quot;:{&quot;isManuallyOverridden&quot;:false,&quot;citeprocText&quot;:&quot;(Bittencourt et al., 2021)&quot;,&quot;manualOverrideText&quot;:&quot;&quot;},&quot;citationTag&quot;:&quot;MENDELEY_CITATION_v3_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&quot;,&quot;citationItems&quot;:[{&quot;id&quot;:&quot;f3098ac2-b1e8-347b-8417-43bd54507b96&quot;,&quot;itemData&quot;:{&quot;type&quot;:&quot;article-journal&quot;,&quot;id&quot;:&quot;f3098ac2-b1e8-347b-8417-43bd54507b96&quot;,&quot;title&quot;:&quot;Sphaerospora festivus n. sp., a parasite of the flag cichlid, Mesonauta festivus (Teleostei: Cichlidae) from eastern Amazon, Brazil&quot;,&quot;author&quot;:[{&quot;family&quot;:&quot;Bittencourt&quot;,&quot;given&quot;:&quot;Luana Silva&quot;,&quot;parse-names&quot;:false,&quot;dropping-particle&quot;:&quot;&quot;,&quot;non-dropping-particle&quot;:&quot;&quot;},{&quot;family&quot;:&quot;Ferreira&quot;,&quot;given&quot;:&quot;Roger Leomar da Silva&quot;,&quot;parse-names&quot;:false,&quot;dropping-particle&quot;:&quot;&quot;,&quot;non-dropping-particle&quot;:&quot;&quot;},{&quot;family&quot;:&quot;Videira&quot;,&quot;given&quot;:&quot;Marcela Nunes&quot;,&quot;parse-names&quot;:false,&quot;dropping-particle&quot;:&quot;&quot;,&quot;non-dropping-particle&quot;:&quot;&quot;},{&quot;family&quot;:&quot;Silva&quot;,&quot;given&quot;:&quot;Marcelo Francisco&quot;,&quot;parse-names&quot;:false,&quot;dropping-particle&quot;:&quot;&quot;,&quot;non-dropping-particle&quot;:&quot;da&quot;},{&quot;family&quot;:&quot;Silva&quot;,&quot;given&quot;:&quot;Diehgo Tuloza&quot;,&quot;parse-names&quot;:false,&quot;dropping-particle&quot;:&quot;&quot;,&quot;non-dropping-particle&quot;:&quot;da&quot;},{&quot;family&quot;:&quot;Hamoy&quot;,&quot;given&quot;:&quot;Igor&quot;,&quot;parse-names&quot;:false,&quot;dropping-particle&quot;:&quot;&quot;,&quot;non-dropping-particle&quot;:&quot;&quot;},{&quot;family&quot;:&quot;Carvalho&quot;,&quot;given&quot;:&quot;José Carlos Tavares&quot;,&quot;parse-names&quot;:false,&quot;dropping-particle&quot;:&quot;&quot;,&quot;non-dropping-particle&quot;:&quot;&quot;},{&quot;family&quot;:&quot;Matos&quot;,&quot;given&quot;:&quot;Edilson&quot;,&quot;parse-names&quot;:false,&quot;dropping-particle&quot;:&quot;&quot;,&quot;non-dropping-particle&quot;:&quot;&quot;}],&quot;container-title&quot;:&quot;Revista Brasileira de Parasitologia Veterinaria&quot;,&quot;DOI&quot;:&quot;10.1590/S1984-29612021056&quot;,&quot;ISSN&quot;:&quot;19842961&quot;,&quot;PMID&quot;:&quot;34190777&quot;,&quot;issued&quot;:{&quot;date-parts&quot;:[[2021]]},&quot;abstract&quot;:&quot;The present study describes a new species of the genus Sphaerospora found in the urinary bladder of the flag cichlid, Mesonauta festivus collected in Corre Água district of the municipality of Macapá, Amapá State (Brazil). The study includes morphological and phylogenetic analyses of the new parasite, to determine the relationship of the new species with related myxosporean species. The new species has polysporous plasmodia, which vary in size and shape. The mature myxospores are subspherical shape in valvar view. In the sutural view, the myxospores are 5.3±0.2 (5.2-5.6) μm in length and 7.0±0.7 (6.3-7.7) μm in width, with two piriform polar capsules equal size, 2.5±0.2 (2.3-2.8) μm in length and 1.8±0.2 (1.6-2.0) μm in width. The phylogenetic analyses of a partial sequence of the 18S rRNA gene confirmed the status of the new species and determined the relationship of the new species and related myxosporean species.The sum of the evidence indicates that, Sphaerospora festivus n. sp. belongs to the family Sphaerosporidae, and is the first record of the genus Sphaerospora from Brazil.&quot;,&quot;publisher&quot;:&quot;Brazilain Coll Veterinary Parasitology&quot;,&quot;issue&quot;:&quot;3&quot;,&quot;volume&quot;:&quot;30&quot;,&quot;container-title-short&quot;:&quot;&quot;},&quot;isTemporary&quot;:false}]},{&quot;citationID&quot;:&quot;MENDELEY_CITATION_8a333f97-b534-4939-b279-c4b3a07b82b9&quot;,&quot;properties&quot;:{&quot;noteIndex&quot;:0},&quot;isEdited&quot;:false,&quot;manualOverride&quot;:{&quot;isManuallyOverridden&quot;:true,&quot;citeprocText&quot;:&quot;(Summerfelt &amp;#38; Goodwin, n.d.)&quot;,&quot;manualOverrideText&quot;:&quot;(Summerfelt &amp; Goodwin, 2010)&quot;},&quot;citationTag&quot;:&quot;MENDELEY_CITATION_v3_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&quot;,&quot;citationItems&quot;:[{&quot;id&quot;:&quot;f59f56c5-0625-3090-9f0d-118943564d35&quot;,&quot;itemData&quot;:{&quot;type&quot;:&quot;report&quot;,&quot;id&quot;:&quot;f59f56c5-0625-3090-9f0d-118943564d35&quot;,&quot;title&quot;:&quot;A. Name of Disease or Etiological Agent&quot;,&quot;author&quot;:[{&quot;family&quot;:&quot;Summerfelt&quot;,&quot;given&quot;:&quot;Robert C&quot;,&quot;parse-names&quot;:false,&quot;dropping-particle&quot;:&quot;&quot;,&quot;non-dropping-particle&quot;:&quot;&quot;},{&quot;family&quot;:&quot;Goodwin&quot;,&quot;given&quot;:&quot;Andrew E&quot;,&quot;parse-names&quot;:false,&quot;dropping-particle&quot;:&quot;&quot;,&quot;non-dropping-particle&quot;:&quot;&quot;}],&quot;container-title-short&quot;:&quot;&quot;},&quot;isTemporary&quot;:false}]},{&quot;citationID&quot;:&quot;MENDELEY_CITATION_38f1d284-94e0-4178-a510-e709a2fb331b&quot;,&quot;properties&quot;:{&quot;noteIndex&quot;:0},&quot;isEdited&quot;:false,&quot;manualOverride&quot;:{&quot;isManuallyOverridden&quot;:false,&quot;citeprocText&quot;:&quot;(Raveendra et al., 2018)&quot;,&quot;manualOverrideText&quot;:&quot;&quot;},&quot;citationTag&quot;:&quot;MENDELEY_CITATION_v3_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&quot;,&quot;citationItems&quot;:[{&quot;id&quot;:&quot;787aec5b-12c5-37d5-9467-2d9399274a4d&quot;,&quot;itemData&quot;:{&quot;type&quot;:&quot;article-journal&quot;,&quot;id&quot;:&quot;787aec5b-12c5-37d5-9467-2d9399274a4d&quot;,&quot;title&quot;:&quot;Effect of Microsporidian Parasite Enterocytozoon hepatopenaei (EHP) on Pond Profitability in Farmed Pacific White Leg Shrimp Litopenaeus vannamei&quot;,&quot;author&quot;:[{&quot;family&quot;:&quot;Raveendra&quot;,&quot;given&quot;:&quot;M.&quot;,&quot;parse-names&quot;:false,&quot;dropping-particle&quot;:&quot;&quot;,&quot;non-dropping-particle&quot;:&quot;&quot;},{&quot;family&quot;:&quot;Suresh&quot;,&quot;given&quot;:&quot;G.&quot;,&quot;parse-names&quot;:false,&quot;dropping-particle&quot;:&quot;&quot;,&quot;non-dropping-particle&quot;:&quot;&quot;},{&quot;family&quot;:&quot;Nehru&quot;,&quot;given&quot;:&quot;E.&quot;,&quot;parse-names&quot;:false,&quot;dropping-particle&quot;:&quot;&quot;,&quot;non-dropping-particle&quot;:&quot;&quot;},{&quot;family&quot;:&quot;Pamanna&quot;,&quot;given&quot;:&quot;D.&quot;,&quot;parse-names&quot;:false,&quot;dropping-particle&quot;:&quot;&quot;,&quot;non-dropping-particle&quot;:&quot;&quot;},{&quot;family&quot;:&quot;Venkatesh&quot;,&quot;given&quot;:&quot;D.&quot;,&quot;parse-names&quot;:false,&quot;dropping-particle&quot;:&quot;&quot;,&quot;non-dropping-particle&quot;:&quot;&quot;},{&quot;family&quot;:&quot;Yugandhar Kumar&quot;,&quot;given&quot;:&quot;M.&quot;,&quot;parse-names&quot;:false,&quot;dropping-particle&quot;:&quot;&quot;,&quot;non-dropping-particle&quot;:&quot;&quot;},{&quot;family&quot;:&quot;Sahul Hameed&quot;,&quot;given&quot;:&quot;A.S.&quot;,&quot;parse-names&quot;:false,&quot;dropping-particle&quot;:&quot;&quot;,&quot;non-dropping-particle&quot;:&quot;&quot;},{&quot;family&quot;:&quot;Srilatha&quot;,&quot;given&quot;:&quot;Ch.&quot;,&quot;parse-names&quot;:false,&quot;dropping-particle&quot;:&quot;&quot;,&quot;non-dropping-particle&quot;:&quot;&quot;},{&quot;family&quot;:&quot;Hari Babu&quot;,&quot;given&quot;:&quot;P.&quot;,&quot;parse-names&quot;:false,&quot;dropping-particle&quot;:&quot;&quot;,&quot;non-dropping-particle&quot;:&quot;&quot;},{&quot;family&quot;:&quot;Neeraja&quot;,&quot;given&quot;:&quot;T.&quot;,&quot;parse-names&quot;:false,&quot;dropping-particle&quot;:&quot;&quot;,&quot;non-dropping-particle&quot;:&quot;&quot;}],&quot;container-title&quot;:&quot;International Journal of Current Microbiology and Applied Sciences&quot;,&quot;container-title-short&quot;:&quot;Int J Curr Microbiol Appl Sci&quot;,&quot;DOI&quot;:&quot;10.20546/ijcmas.2018.705.192&quot;,&quot;ISSN&quot;:&quot;23197692&quot;,&quot;issued&quot;:{&quot;date-parts&quot;:[[2018,5,20]]},&quot;page&quot;:&quot;1625-1638&quot;,&quot;abstract&quot;:&quot;Journal homepage: http://www.ijcmas.com In recent years, a number of diseases have been negatively effecting on shrimp aquaculture. More recently, Enterocytozoon hepatopenaei (EHP), a microsporidian parasite causes Hepatopancreatic Microsporidiosis (HPM) to be associated with white feces syndrome (WFS) and slow (retarded or stunted) growth in farmed L. vannamei (pacific white leg shrimp) in many of the shrimp growing countries in Asia, also in India. Numerous studies revealed that the pathogen causing significant economic losses to the shrimp industry. So, to evaluate the economical importance of this parasite on pond profitability, five (5) farm pond production effected by both EHP and white feces syndrome were compared with five (5) normally performed shrimp population with biosecured environment by adopting best management practices (BMPs). Important diagnoses observed were histopathological studies and molecular technique (PCR). Histologically, EHP infected animals showed severe degeneration of hepaotopancreatic tubule, basophilic inclusions resembling the developmental stages of EHP were found in the epithelial cells and large number of spore aggregations was observed in the tubular lumen. EHP infected ponds have poor performance in average daily growth (ADG), days of culture (DOC), average body weight (ABW), feed conversion ratio (FCR) and shrimp biomass compared to normal healthy ponds. The shrimp population in EHP infected ponds having white feces syndrome (WFS) showed FCR of over 2.92 to 3.17 (can be considered as 3.0) where as normal growth ponds showed FCR of 1.83 to 1.94 (can be considered as 1.9). The portal route of entry of pathogen into shrimp was evaluated by performing oral feed bioassay, it was revealed that EHP can be transmitted through per os feeding of EHP infected hepatopancreas tissue to healthy shrimp. This is the first report to evaluate the economic importance of EHP on pond profitability.&quot;,&quot;publisher&quot;:&quot;Excellent Publishers&quot;,&quot;issue&quot;:&quot;05&quot;,&quot;volume&quot;:&quot;7&quot;},&quot;isTemporary&quot;:false}]},{&quot;citationID&quot;:&quot;MENDELEY_CITATION_92a96400-3963-42af-9570-3ff471caebc7&quot;,&quot;properties&quot;:{&quot;noteIndex&quot;:0},&quot;isEdited&quot;:false,&quot;manualOverride&quot;:{&quot;isManuallyOverridden&quot;:false,&quot;citeprocText&quot;:&quot;(Meyers et al., 2008)&quot;,&quot;manualOverrideText&quot;:&quot;&quot;},&quot;citationTag&quot;:&quot;MENDELEY_CITATION_v3_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&quot;,&quot;citationItems&quot;:[{&quot;id&quot;:&quot;7abb1bdf-f4b4-3555-8210-1d6848f1232b&quot;,&quot;itemData&quot;:{&quot;type&quot;:&quot;report&quot;,&quot;id&quot;:&quot;7abb1bdf-f4b4-3555-8210-1d6848f1232b&quot;,&quot;title&quot;:&quot;Common Diseases of WilD anD CultureD fishes in alaska&quot;,&quot;author&quot;:[{&quot;family&quot;:&quot;Meyers&quot;,&quot;given&quot;:&quot;Theodore&quot;,&quot;parse-names&quot;:false,&quot;dropping-particle&quot;:&quot;&quot;,&quot;non-dropping-particle&quot;:&quot;&quot;},{&quot;family&quot;:&quot;Burton&quot;,&quot;given&quot;:&quot;Tamara&quot;,&quot;parse-names&quot;:false,&quot;dropping-particle&quot;:&quot;&quot;,&quot;non-dropping-particle&quot;:&quot;&quot;},{&quot;family&quot;:&quot;Bentz&quot;,&quot;given&quot;:&quot;Collette&quot;,&quot;parse-names&quot;:false,&quot;dropping-particle&quot;:&quot;&quot;,&quot;non-dropping-particle&quot;:&quot;&quot;},{&quot;family&quot;:&quot;Starkey&quot;,&quot;given&quot;:&quot;Norman&quot;,&quot;parse-names&quot;:false,&quot;dropping-particle&quot;:&quot;&quot;,&quot;non-dropping-particle&quot;:&quot;&quot;}],&quot;issued&quot;:{&quot;date-parts&quot;:[[2008]]},&quot;container-title-short&quot;:&quot;&quot;},&quot;isTemporary&quot;:false}]},{&quot;citationID&quot;:&quot;MENDELEY_CITATION_a6fc884e-9767-432c-9a57-1236a342fc2f&quot;,&quot;properties&quot;:{&quot;noteIndex&quot;:0},&quot;isEdited&quot;:false,&quot;manualOverride&quot;:{&quot;isManuallyOverridden&quot;:false,&quot;citeprocText&quot;:&quot;(Meyers et al., 2008)&quot;,&quot;manualOverrideText&quot;:&quot;&quot;},&quot;citationTag&quot;:&quot;MENDELEY_CITATION_v3_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&quot;,&quot;citationItems&quot;:[{&quot;id&quot;:&quot;7abb1bdf-f4b4-3555-8210-1d6848f1232b&quot;,&quot;itemData&quot;:{&quot;type&quot;:&quot;report&quot;,&quot;id&quot;:&quot;7abb1bdf-f4b4-3555-8210-1d6848f1232b&quot;,&quot;title&quot;:&quot;Common Diseases of WilD anD CultureD fishes in alaska&quot;,&quot;author&quot;:[{&quot;family&quot;:&quot;Meyers&quot;,&quot;given&quot;:&quot;Theodore&quot;,&quot;parse-names&quot;:false,&quot;dropping-particle&quot;:&quot;&quot;,&quot;non-dropping-particle&quot;:&quot;&quot;},{&quot;family&quot;:&quot;Burton&quot;,&quot;given&quot;:&quot;Tamara&quot;,&quot;parse-names&quot;:false,&quot;dropping-particle&quot;:&quot;&quot;,&quot;non-dropping-particle&quot;:&quot;&quot;},{&quot;family&quot;:&quot;Bentz&quot;,&quot;given&quot;:&quot;Collette&quot;,&quot;parse-names&quot;:false,&quot;dropping-particle&quot;:&quot;&quot;,&quot;non-dropping-particle&quot;:&quot;&quot;},{&quot;family&quot;:&quot;Starkey&quot;,&quot;given&quot;:&quot;Norman&quot;,&quot;parse-names&quot;:false,&quot;dropping-particle&quot;:&quot;&quot;,&quot;non-dropping-particle&quot;:&quot;&quot;}],&quot;issued&quot;:{&quot;date-parts&quot;:[[2008]]},&quot;container-title-short&quot;:&quot;&quot;},&quot;isTemporary&quot;:false}]},{&quot;citationID&quot;:&quot;MENDELEY_CITATION_657864ff-63ba-481d-9d62-1e9b5ed1b55e&quot;,&quot;properties&quot;:{&quot;noteIndex&quot;:0},&quot;isEdited&quot;:false,&quot;manualOverride&quot;:{&quot;isManuallyOverridden&quot;:true,&quot;citeprocText&quot;:&quot;(Murugami K W Maina et al., 2017)&quot;,&quot;manualOverrideText&quot;:&quot;(Murugami et al., 2017)&quot;},&quot;citationTag&quot;:&quot;MENDELEY_CITATION_v3_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&quot;,&quot;citationItems&quot;:[{&quot;id&quot;:&quot;83cf6c31-15fe-334b-b55b-90b87c5cba16&quot;,&quot;itemData&quot;:{&quot;type&quot;:&quot;article-journal&quot;,&quot;id&quot;:&quot;83cf6c31-15fe-334b-b55b-90b87c5cba16&quot;,&quot;title&quot;:&quot;Predation And Its Associated Risk Factors In Fish Farms In Kirinyaga County, Kenya&quot;,&quot;author&quot;:[{&quot;family&quot;:&quot;Murugami K W Maina&quot;,&quot;given&quot;:&quot;J W&quot;,&quot;parse-names&quot;:false,&quot;dropping-particle&quot;:&quot;&quot;,&quot;non-dropping-particle&quot;:&quot;&quot;},{&quot;family&quot;:&quot;Kenya&quot;,&quot;given&quot;:&quot;Nairobi&quot;,&quot;parse-names&quot;:false,&quot;dropping-particle&quot;:&quot;&quot;,&quot;non-dropping-particle&quot;:&quot;&quot;},{&quot;family&quot;:&quot;Mbuthia R M Waruiru&quot;,&quot;given&quot;:&quot;P G&quot;,&quot;parse-names&quot;:false,&quot;dropping-particle&quot;:&quot;&quot;,&quot;non-dropping-particle&quot;:&quot;&quot;},{&quot;family&quot;:&quot;Thaiyah&quot;,&quot;given&quot;:&quot;A G&quot;,&quot;parse-names&quot;:false,&quot;dropping-particle&quot;:&quot;&quot;,&quot;non-dropping-particle&quot;:&quot;&quot;},{&quot;family&quot;:&quot;Ngowi R H Mdegela&quot;,&quot;given&quot;:&quot;H A&quot;,&quot;parse-names&quot;:false,&quot;dropping-particle&quot;:&quot;&quot;,&quot;non-dropping-particle&quot;:&quot;&quot;}],&quot;ISSN&quot;:&quot;2394-4404&quot;,&quot;URL&quot;:&quot;www.ijiras.com&quot;,&quot;issued&quot;:{&quot;date-parts&quot;:[[2017]]},&quot;container-title-short&quot;:&quot;&quot;},&quot;isTemporary&quot;:false}]},{&quot;citationID&quot;:&quot;MENDELEY_CITATION_cb124d20-57f8-482b-938b-80495fa0ee1e&quot;,&quot;properties&quot;:{&quot;noteIndex&quot;:0},&quot;isEdited&quot;:false,&quot;manualOverride&quot;:{&quot;isManuallyOverridden&quot;:false,&quot;citeprocText&quot;:&quot;(Hansen et al., 2016; Přikrylová et al., 2012)&quot;,&quot;manualOverrideText&quot;:&quot;&quot;},&quot;citationTag&quot;:&quot;MENDELEY_CITATION_v3_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&quot;,&quot;citationItems&quot;:[{&quot;id&quot;:&quot;dfc7d030-06d7-391b-b35d-eb085b5e4ece&quot;,&quot;itemData&quot;:{&quot;type&quot;:&quot;article-journal&quot;,&quot;id&quot;:&quot;dfc7d030-06d7-391b-b35d-eb085b5e4ece&quot;,&quot;title&quot;:&quot;Gyrodactylus malalai sp. nov. (Monogenea, Gyrodactylidae) from Nile tilapia, Oreochromis niloticus (L.) and Redbelly tilapia, Tilapia zillii (Gervais) (Teleostei, Cichlidae) in the Lake Turkana, Kenya&quot;,&quot;author&quot;:[{&quot;family&quot;:&quot;Přikrylová&quot;,&quot;given&quot;:&quot;Iva&quot;,&quot;parse-names&quot;:false,&quot;dropping-particle&quot;:&quot;&quot;,&quot;non-dropping-particle&quot;:&quot;&quot;},{&quot;family&quot;:&quot;Blažek&quot;,&quot;given&quot;:&quot;Radim&quot;,&quot;parse-names&quot;:false,&quot;dropping-particle&quot;:&quot;&quot;,&quot;non-dropping-particle&quot;:&quot;&quot;},{&quot;family&quot;:&quot;Gelnar&quot;,&quot;given&quot;:&quot;Milan&quot;,&quot;parse-names&quot;:false,&quot;dropping-particle&quot;:&quot;&quot;,&quot;non-dropping-particle&quot;:&quot;&quot;}],&quot;container-title&quot;:&quot;Acta Parasitologica&quot;,&quot;DOI&quot;:&quot;10.2478/s11686-012-0017-6&quot;,&quot;ISSN&quot;:&quot;12302821&quot;,&quot;PMID&quot;:&quot;22807048&quot;,&quot;issued&quot;:{&quot;date-parts&quot;:[[2012,6,1]]},&quot;page&quot;:&quot;122-130&quot;,&quot;abstract&quot;:&quot;Gyrodactylus malalai sp. nov. is described from the fin surface of cichlid fishes Oreochromis niloticus (L.) and Tilapia zillii (Gervais) caught in Lake Turkana (Kenya). The new species morphologically resembles Gyrodactylus nyanzae Paperna, 1973, but can be readily distinguished by the shape of the marginal hook sickles and the size of its hamuli. The sequence data of rDNA spanning partial 18S, internal transcribe spacer 1 and 2 and the 5.8S gene is unique within GenBank. Genetically, as most similar Gyrodactylus ergensi Přikrylová, Matějusová, Musilová et Gelnar, 2009 was found (97.5%). Moreover, a specimen of G. cichlidarum from O. niloticus, and a specimen G. ergensi from Sarotherodon galilaeus (L.) were collected during sampling in Kenya. Likewise, additional sampling of O. niloticus from the Blue Nile in Sudan revealed the presence of the newly described species. These findings represent the first records of gyrodactylids in both African countries. © 2012 Versita Warsaw and Springer-Verlag Wien.&quot;,&quot;publisher&quot;:&quot;Versita&quot;,&quot;issue&quot;:&quot;2&quot;,&quot;volume&quot;:&quot;57&quot;,&quot;container-title-short&quot;:&quot;Acta Parasitol&quot;},&quot;isTemporary&quot;:false},{&quot;id&quot;:&quot;b503d22a-20dd-3243-bc56-6c7686250f44&quot;,&quot;itemData&quot;:{&quot;type&quot;:&quot;article-journal&quot;,&quot;id&quot;:&quot;b503d22a-20dd-3243-bc56-6c7686250f44&quot;,&quot;title&quot;:&quot;Infections with Gyrodactylus spp. (Monogenea) in Romanian fish farms: Gyrodactylus salaris Malmberg, 1957 extends its range&quot;,&quot;author&quot;:[{&quot;family&quot;:&quot;Hansen&quot;,&quot;given&quot;:&quot;Haakon&quot;,&quot;parse-names&quot;:false,&quot;dropping-particle&quot;:&quot;&quot;,&quot;non-dropping-particle&quot;:&quot;&quot;},{&quot;family&quot;:&quot;Cojocaru&quot;,&quot;given&quot;:&quot;CǍlin Decebal&quot;,&quot;parse-names&quot;:false,&quot;dropping-particle&quot;:&quot;&quot;,&quot;non-dropping-particle&quot;:&quot;&quot;},{&quot;family&quot;:&quot;Mo&quot;,&quot;given&quot;:&quot;Tor Atle&quot;,&quot;parse-names&quot;:false,&quot;dropping-particle&quot;:&quot;&quot;,&quot;non-dropping-particle&quot;:&quot;&quot;}],&quot;container-title&quot;:&quot;Parasites and Vectors&quot;,&quot;container-title-short&quot;:&quot;Parasit Vectors&quot;,&quot;DOI&quot;:&quot;10.1186/s13071-016-1727-7&quot;,&quot;ISSN&quot;:&quot;17563305&quot;,&quot;PMID&quot;:&quot;27515781&quot;,&quot;issued&quot;:{&quot;date-parts&quot;:[[2016]]},&quot;abstract&quot;:&quot;Background: The salmon parasite Gyrodactylus salaris Malmberg, 1957 has caused high mortalities in many Atlantic salmon, Salmo salar, populations, mainly in Norway. The parasite is also present in several countries across mainland Europe, principally on rainbow trout, Oncorhynchus mykiss, where infections do not seem to result in mortalities. There are still European countries where there are potential salmonid hosts for G. salaris but where the occurrence of G. salaris is unknown, mainly due to lack of investigations and surveillance. Gyrodactylus salaris is frequently present on rainbow trout in low numbers and pose a risk of infection to local salmonid populations if these fish are subsequently translocated to new localities. Methods: Farmed rainbow trout Oncorhynchus mykiss (n = 340), brook trout, Salvelinus fontinalis (n = 186), and brown trout, Salmo trutta (n = 7), and wild brown trout (n = 10) from one river in Romania were sampled in 2008 and examined for the presence of Gyrodactylus spp. Alltogether 187 specimens of Gyrodactylus spp. were recovered from the fish. A subsample of 76 specimens representing the different fish species and localities were subjected to species identification and genetic characterization through sequencing of the ribosomal internal transcribed spacer 2 (ITS2) and mitochondrial cytochrome c oxidase subunit 1 (cox1). Results: Two species of Gyrodactylus were found, G. salaris and G. truttae Gläser, 1974. This is the first time G. salaris is diagnosed in Romania. Gyrodactylus salaris was found to infect rainbow trout, brown trout and brook trout in eight of the 12 farms examined. The prevalence and intensity of infections were generally low in all farms. Gyrodactylus truttae was present on brook trout in one farm and on wild brown trout in the river studied. This also represents the first record of this parasite in Romania. Analyses of sequences of the cox1 gene of G. salaris from Romania revealed four haplotypes, all previously undescribed. While it is not unlikely that the infections in Romanian fish farms originate directly from imported rainbow trout, the current data is not sufficient to conclude on this and does not exclude that the infections can originate from hosts in the local water systems. The study shows that there are still unknown populations and variants (haplotypes) of G. salaris present in European rainbow trout aquaculture, all or many of them with unknown biological characteristics such as host specificity and virulence. As some strains might be pathogenic to Atlantic salmon, the importance of carrying out surveillance and keeping a high focus on control with import and export of live fish for aquaculture purposes is important. Conclusions: Gyrodactylus salaris and G. truttae are for the first time found on salmonids in Romania. All mitochondrial haplotypes recovered were previously undescribed and this indicates that there is still an unknown diversity of this parasite present in localities not previously examined. The virulence of the haplotypes found in Romania is unknown and requires establishing.&quot;,&quot;publisher&quot;:&quot;BioMed Central&quot;,&quot;issue&quot;:&quot;1&quot;,&quot;volume&quot;:&quot;9&quot;},&quot;isTemporary&quot;:false}]},{&quot;citationID&quot;:&quot;MENDELEY_CITATION_8903e5e4-f734-4bdc-87da-9f63d5d523d9&quot;,&quot;properties&quot;:{&quot;noteIndex&quot;:0},&quot;isEdited&quot;:false,&quot;manualOverride&quot;:{&quot;isManuallyOverridden&quot;:false,&quot;citeprocText&quot;:&quot;(Přikrylová et al., 2012; Přikrylová &amp;#38; Gelnar, 2008)&quot;,&quot;manualOverrideText&quot;:&quot;&quot;},&quot;citationTag&quot;:&quot;MENDELEY_CITATION_v3_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&quot;,&quot;citationItems&quot;:[{&quot;id&quot;:&quot;dfc7d030-06d7-391b-b35d-eb085b5e4ece&quot;,&quot;itemData&quot;:{&quot;type&quot;:&quot;article-journal&quot;,&quot;id&quot;:&quot;dfc7d030-06d7-391b-b35d-eb085b5e4ece&quot;,&quot;title&quot;:&quot;Gyrodactylus malalai sp. nov. (Monogenea, Gyrodactylidae) from Nile tilapia, Oreochromis niloticus (L.) and Redbelly tilapia, Tilapia zillii (Gervais) (Teleostei, Cichlidae) in the Lake Turkana, Kenya&quot;,&quot;author&quot;:[{&quot;family&quot;:&quot;Přikrylová&quot;,&quot;given&quot;:&quot;Iva&quot;,&quot;parse-names&quot;:false,&quot;dropping-particle&quot;:&quot;&quot;,&quot;non-dropping-particle&quot;:&quot;&quot;},{&quot;family&quot;:&quot;Blažek&quot;,&quot;given&quot;:&quot;Radim&quot;,&quot;parse-names&quot;:false,&quot;dropping-particle&quot;:&quot;&quot;,&quot;non-dropping-particle&quot;:&quot;&quot;},{&quot;family&quot;:&quot;Gelnar&quot;,&quot;given&quot;:&quot;Milan&quot;,&quot;parse-names&quot;:false,&quot;dropping-particle&quot;:&quot;&quot;,&quot;non-dropping-particle&quot;:&quot;&quot;}],&quot;container-title&quot;:&quot;Acta Parasitologica&quot;,&quot;DOI&quot;:&quot;10.2478/s11686-012-0017-6&quot;,&quot;ISSN&quot;:&quot;12302821&quot;,&quot;PMID&quot;:&quot;22807048&quot;,&quot;issued&quot;:{&quot;date-parts&quot;:[[2012,6,1]]},&quot;page&quot;:&quot;122-130&quot;,&quot;abstract&quot;:&quot;Gyrodactylus malalai sp. nov. is described from the fin surface of cichlid fishes Oreochromis niloticus (L.) and Tilapia zillii (Gervais) caught in Lake Turkana (Kenya). The new species morphologically resembles Gyrodactylus nyanzae Paperna, 1973, but can be readily distinguished by the shape of the marginal hook sickles and the size of its hamuli. The sequence data of rDNA spanning partial 18S, internal transcribe spacer 1 and 2 and the 5.8S gene is unique within GenBank. Genetically, as most similar Gyrodactylus ergensi Přikrylová, Matějusová, Musilová et Gelnar, 2009 was found (97.5%). Moreover, a specimen of G. cichlidarum from O. niloticus, and a specimen G. ergensi from Sarotherodon galilaeus (L.) were collected during sampling in Kenya. Likewise, additional sampling of O. niloticus from the Blue Nile in Sudan revealed the presence of the newly described species. These findings represent the first records of gyrodactylids in both African countries. © 2012 Versita Warsaw and Springer-Verlag Wien.&quot;,&quot;publisher&quot;:&quot;Versita&quot;,&quot;issue&quot;:&quot;2&quot;,&quot;volume&quot;:&quot;57&quot;,&quot;container-title-short&quot;:&quot;Acta Parasitol&quot;},&quot;isTemporary&quot;:false},{&quot;id&quot;:&quot;599f8cf2-656c-34b7-b7e8-d016adde61a9&quot;,&quot;itemData&quot;:{&quot;type&quot;:&quot;article-journal&quot;,&quot;id&quot;:&quot;599f8cf2-656c-34b7-b7e8-d016adde61a9&quot;,&quot;title&quot;:&quot;The first record of Macrogyrodactylus species (Monogenea, Gyrodactylidae) on freshwater fishes in Senegal with the description of Macrogyrodactylus simentiensis sp. nov., a parasite of Polypterus senegalus Cuvier&quot;,&quot;author&quot;:[{&quot;family&quot;:&quot;Přikrylová&quot;,&quot;given&quot;:&quot;Iva&quot;,&quot;parse-names&quot;:false,&quot;dropping-particle&quot;:&quot;&quot;,&quot;non-dropping-particle&quot;:&quot;&quot;},{&quot;family&quot;:&quot;Gelnar&quot;,&quot;given&quot;:&quot;Milan&quot;,&quot;parse-names&quot;:false,&quot;dropping-particle&quot;:&quot;&quot;,&quot;non-dropping-particle&quot;:&quot;&quot;}],&quot;container-title&quot;:&quot;Acta Parasitologica&quot;,&quot;container-title-short&quot;:&quot;Acta Parasitol&quot;,&quot;DOI&quot;:&quot;10.2478/s11686-008-0001-3&quot;,&quot;ISSN&quot;:&quot;12302821&quot;,&quot;issued&quot;:{&quot;date-parts&quot;:[[2008,3]]},&quot;page&quot;:&quot;1-8&quot;,&quot;abstract&quot;:&quot;The first record of monogenean parasites of the genus Macrogyrodactylus Malmberg, 1957 on freshwater fish in Senegal is presented. Macrogyrodactylus congolensis Prudhoe, 1957 from the skin and Macrogyrodactylus heterobranchii N'Douba et Lambert, 1999 from the gills of Clarias anguillaris L. were found, representing new host records for these parasites. On Polypterus senegalus Cuvier, three Macrogyrodactylus species were identified, Macrogyrodactyluspolypteri Malmberg, 1957, Macrogyrodactylus simentiensis sp. nov. and Macrogyrodactylus sp. M. simentiensis sp. nov. can be readily distinguished from the other Macrogyrodactylus species by the size of its hamuli and the shape of its marginal hook sickles. The marginal hooks on the anterolateral lobes of M. simentiensis differ in size and shape from those on the posterior margin of the haptor. Measurements and drawings of the haptoral sclerites of all five identified species are provided. © 2008 W. Stefański Institute of Parasitology, PAS.&quot;,&quot;issue&quot;:&quot;1&quot;,&quot;volume&quot;:&quot;53&quot;},&quot;isTemporary&quot;:false}]},{&quot;citationID&quot;:&quot;MENDELEY_CITATION_2e1a2e6c-d096-47cd-b2f3-e601bbb0f596&quot;,&quot;properties&quot;:{&quot;noteIndex&quot;:0},&quot;isEdited&quot;:false,&quot;manualOverride&quot;:{&quot;isManuallyOverridden&quot;:false,&quot;citeprocText&quot;:&quot;(Barzegar et al., 2017; Roohi, 2020)&quot;,&quot;manualOverrideText&quot;:&quot;&quot;},&quot;citationTag&quot;:&quot;MENDELEY_CITATION_v3_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quot;,&quot;citationItems&quot;:[{&quot;id&quot;:&quot;a03897f6-d857-3675-841e-a04bacc7222e&quot;,&quot;itemData&quot;:{&quot;type&quot;:&quot;report&quot;,&quot;id&quot;:&quot;a03897f6-d857-3675-841e-a04bacc7222e&quot;,&quot;title&quot;:&quot;Morphometric and molecular characterization of Dactylogyrus lamellatus isolated from farmed Grass carp, Ctenopharyngodon idella (Valenciennes, 1844), in Guilan Province, Iran&quot;,&quot;author&quot;:[{&quot;family&quot;:&quot;Roohi&quot;,&quot;given&quot;:&quot;Daghigh J&quot;,&quot;parse-names&quot;:false,&quot;dropping-particle&quot;:&quot;&quot;,&quot;non-dropping-particle&quot;:&quot;&quot;}],&quot;container-title&quot;:&quot;Iranian Journal of Fisheries Sciences&quot;,&quot;issued&quot;:{&quot;date-parts&quot;:[[2020]]},&quot;number-of-pages&quot;:&quot;2022-2034&quot;,&quot;abstract&quot;:&quot;Grass carp is an herbivorous species, which is actually popular in Iran. Monogenean parasites, particularly members of the family Dactylogyridae, have been one of the main causes of mortalities in Iranian fish farms and therefore they have been subject of many studies in Iran. The main aim of the present study was to describe morphological and molecular characteristics of monogenean parasites recovered from the farmed grass carp (Ctenopharyngodon idella) in the Guilan Province during to. A total of grass carps have been examined for infestation with monogenean parasites. Dactylogyrus species were recovered from of the farmed grass carp. The parasite was first classified based on their morphological characteristics and identified as Dactylogyrus lamellatus. The parasite was then subjected to PCR and sequencing of the S rDNA gene. The phylogenetic tree showed that D. lamellatus genetically was similar to those previously reported from other countries and Mashhad farms in Iran.&quot;,&quot;container-title-short&quot;:&quot;Iran J Fish Sci&quot;},&quot;isTemporary&quot;:false},{&quot;id&quot;:&quot;3da7f6de-209b-3f6d-bd43-50d2a169c2ce&quot;,&quot;itemData&quot;:{&quot;type&quot;:&quot;article-journal&quot;,&quot;id&quot;:&quot;3da7f6de-209b-3f6d-bd43-50d2a169c2ce&quot;,&quot;title&quot;:&quot;Gyrodactylus (Monogenea, Gyrodactylidae) parasite fauna of fishes in some rivers of the southern Caspian Sea basin in Mazandaran province PhD tesis View project A Survey on Ectoparasite of Fishes in Some Rivers in Southwest of Caspian Sea Basin, Mazandaran Province View project&quot;,&quot;author&quot;:[{&quot;family&quot;:&quot;Barzegar&quot;,&quot;given&quot;:&quot;Maryam&quot;,&quot;parse-names&quot;:false,&quot;dropping-particle&quot;:&quot;&quot;,&quot;non-dropping-particle&quot;:&quot;&quot;},{&quot;family&quot;:&quot;Rahmati-Holasoo&quot;,&quot;given&quot;:&quot;Hooman&quot;,&quot;parse-names&quot;:false,&quot;dropping-particle&quot;:&quot;&quot;,&quot;non-dropping-particle&quot;:&quot;&quot;},{&quot;family&quot;:&quot;Bozorgnia&quot;,&quot;given&quot;:&quot;Abbas&quot;,&quot;parse-names&quot;:false,&quot;dropping-particle&quot;:&quot;&quot;,&quot;non-dropping-particle&quot;:&quot;&quot;}],&quot;DOI&quot;:&quot;10.22059/ijvm.2017.237792.1004824&quot;,&quot;URL&quot;:&quot;https://www.researchgate.net/publication/320420823&quot;,&quot;issued&quot;:{&quot;date-parts&quot;:[[2017]]},&quot;container-title-short&quot;:&quot;&quot;},&quot;isTemporary&quot;:false}]},{&quot;citationID&quot;:&quot;MENDELEY_CITATION_25cd9b25-d901-44be-92bb-ae96495a8ddf&quot;,&quot;properties&quot;:{&quot;noteIndex&quot;:0},&quot;isEdited&quot;:false,&quot;manualOverride&quot;:{&quot;isManuallyOverridden&quot;:false,&quot;citeprocText&quot;:&quot;(Ojwala et al., 2018)&quot;,&quot;manualOverrideText&quot;:&quot;&quot;},&quot;citationTag&quot;:&quot;MENDELEY_CITATION_v3_eyJjaXRhdGlvbklEIjoiTUVOREVMRVlfQ0lUQVRJT05fMjVjZDliMjUtZDkwMS00NGJlLTkyYmItYWU5NjQ5NWE4ZGRm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quot;,&quot;citationItems&quot;:[{&quot;id&quot;:&quot;b11b240e-dcbf-3071-8e42-395aa25f73ef&quot;,&quot;itemData&quot;:{&quot;type&quot;:&quot;article-journal&quot;,&quot;id&quot;:&quot;b11b240e-dcbf-3071-8e42-395aa25f73ef&quot;,&quot;title&quot;:&quot;Effect of water quality on the parasite assemblages infecting Nile tilapia in selected fish farms in Nakuru County, Kenya&quot;,&quot;author&quot;:[{&quot;family&quot;:&quot;Ojwala&quot;,&quot;given&quot;:&quot;Renis Auma&quot;,&quot;parse-names&quot;:false,&quot;dropping-particle&quot;:&quot;&quot;,&quot;non-dropping-particle&quot;:&quot;&quot;},{&quot;family&quot;:&quot;Otachi&quot;,&quot;given&quot;:&quot;Elick Onyango&quot;,&quot;parse-names&quot;:false,&quot;dropping-particle&quot;:&quot;&quot;,&quot;non-dropping-particle&quot;:&quot;&quot;},{&quot;family&quot;:&quot;Kitaka&quot;,&quot;given&quot;:&quot;Nzula Kivuva&quot;,&quot;parse-names&quot;:false,&quot;dropping-particle&quot;:&quot;&quot;,&quot;non-dropping-particle&quot;:&quot;&quot;}],&quot;container-title&quot;:&quot;Parasitology Research&quot;,&quot;DOI&quot;:&quot;10.1007/s00436-018-6042-0&quot;,&quot;ISSN&quot;:&quot;14321955&quot;,&quot;PMID&quot;:&quot;30167792&quot;,&quot;issued&quot;:{&quot;date-parts&quot;:[[2018,11,1]]},&quot;page&quot;:&quot;3459-3471&quot;,&quot;abstract&quot;:&quot;Aquaculture has been documented as the fastest developing food industry in Kenya with increased production since the Government initiated the Economic Stimulus Programme (ESP) in 2009. However, the production has not yet reached the maximum level (20,000 metric tons per year) anticipated in the country. This is due to a number of challenges, top of which is poor water quality resulting from the uncontrolled addition of inputs (fish feeds, inorganic fertilizers, and organic fertilizers) into the ponds. These deteriorate water quality, cause increased incidences of parasite infections, and impede fish production. Therefore, this study investigated the effect of water quality on parasite assemblages infecting Oreochromis niloticus (Linnaeus 1758) in selected fish farms within Nakuru County from November 2016 to February 2017. Selected physico-chemical parameters namely: dissolved oxygen, temperature, pH, conductivity, and turbidity were measured in situ using appropriate meters. Water samples from each fish farm were analyzed for nutrient concentrations using standard methods. A total of 300 fish were examined for parasites. Parasites were counted, preserved, and identified using identification keys and parasitological parameters determined. The results indicated that certain water quality parameters, such as dissolved oxygen, were significantly different for all the six fish farms (one-way ANOVA, p &lt; 0.05). A total of 15 species of parasites were recovered. Trichodina sp. and Cichlidogyrus halli were found in all the studied fish farms. Correspondence analysis revealed that some parasites’ occurrences were highly correlated (positively) with certain water quality parameters. Therefore, regular monitoring and control of water quality in fish ponds are recommended to reduce levels of parasite infestations.&quot;,&quot;publisher&quot;:&quot;Springer Verlag&quot;,&quot;issue&quot;:&quot;11&quot;,&quot;volume&quot;:&quot;117&quot;,&quot;container-title-short&quot;:&quot;Parasitol Res&quot;},&quot;isTemporary&quot;:false}]},{&quot;citationID&quot;:&quot;MENDELEY_CITATION_669ba9ff-0227-4b62-8b07-2fa46dd3c7d1&quot;,&quot;properties&quot;:{&quot;noteIndex&quot;:0},&quot;isEdited&quot;:false,&quot;manualOverride&quot;:{&quot;isManuallyOverridden&quot;:false,&quot;citeprocText&quot;:&quot;(Ojwala et al., 2018)&quot;,&quot;manualOverrideText&quot;:&quot;&quot;},&quot;citationTag&quot;:&quot;MENDELEY_CITATION_v3_eyJjaXRhdGlvbklEIjoiTUVOREVMRVlfQ0lUQVRJT05fNjY5YmE5ZmYtMDIyNy00YjYyLThiMDctMmZhNDZkZDNjN2Qx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quot;,&quot;citationItems&quot;:[{&quot;id&quot;:&quot;b11b240e-dcbf-3071-8e42-395aa25f73ef&quot;,&quot;itemData&quot;:{&quot;type&quot;:&quot;article-journal&quot;,&quot;id&quot;:&quot;b11b240e-dcbf-3071-8e42-395aa25f73ef&quot;,&quot;title&quot;:&quot;Effect of water quality on the parasite assemblages infecting Nile tilapia in selected fish farms in Nakuru County, Kenya&quot;,&quot;author&quot;:[{&quot;family&quot;:&quot;Ojwala&quot;,&quot;given&quot;:&quot;Renis Auma&quot;,&quot;parse-names&quot;:false,&quot;dropping-particle&quot;:&quot;&quot;,&quot;non-dropping-particle&quot;:&quot;&quot;},{&quot;family&quot;:&quot;Otachi&quot;,&quot;given&quot;:&quot;Elick Onyango&quot;,&quot;parse-names&quot;:false,&quot;dropping-particle&quot;:&quot;&quot;,&quot;non-dropping-particle&quot;:&quot;&quot;},{&quot;family&quot;:&quot;Kitaka&quot;,&quot;given&quot;:&quot;Nzula Kivuva&quot;,&quot;parse-names&quot;:false,&quot;dropping-particle&quot;:&quot;&quot;,&quot;non-dropping-particle&quot;:&quot;&quot;}],&quot;container-title&quot;:&quot;Parasitology Research&quot;,&quot;DOI&quot;:&quot;10.1007/s00436-018-6042-0&quot;,&quot;ISSN&quot;:&quot;14321955&quot;,&quot;PMID&quot;:&quot;30167792&quot;,&quot;issued&quot;:{&quot;date-parts&quot;:[[2018,11,1]]},&quot;page&quot;:&quot;3459-3471&quot;,&quot;abstract&quot;:&quot;Aquaculture has been documented as the fastest developing food industry in Kenya with increased production since the Government initiated the Economic Stimulus Programme (ESP) in 2009. However, the production has not yet reached the maximum level (20,000 metric tons per year) anticipated in the country. This is due to a number of challenges, top of which is poor water quality resulting from the uncontrolled addition of inputs (fish feeds, inorganic fertilizers, and organic fertilizers) into the ponds. These deteriorate water quality, cause increased incidences of parasite infections, and impede fish production. Therefore, this study investigated the effect of water quality on parasite assemblages infecting Oreochromis niloticus (Linnaeus 1758) in selected fish farms within Nakuru County from November 2016 to February 2017. Selected physico-chemical parameters namely: dissolved oxygen, temperature, pH, conductivity, and turbidity were measured in situ using appropriate meters. Water samples from each fish farm were analyzed for nutrient concentrations using standard methods. A total of 300 fish were examined for parasites. Parasites were counted, preserved, and identified using identification keys and parasitological parameters determined. The results indicated that certain water quality parameters, such as dissolved oxygen, were significantly different for all the six fish farms (one-way ANOVA, p &lt; 0.05). A total of 15 species of parasites were recovered. Trichodina sp. and Cichlidogyrus halli were found in all the studied fish farms. Correspondence analysis revealed that some parasites’ occurrences were highly correlated (positively) with certain water quality parameters. Therefore, regular monitoring and control of water quality in fish ponds are recommended to reduce levels of parasite infestations.&quot;,&quot;publisher&quot;:&quot;Springer Verlag&quot;,&quot;issue&quot;:&quot;11&quot;,&quot;volume&quot;:&quot;117&quot;,&quot;container-title-short&quot;:&quot;Parasitol Res&quot;},&quot;isTemporary&quot;:false}]},{&quot;citationID&quot;:&quot;MENDELEY_CITATION_74effa6b-8329-4bd4-a37f-69c1c76d2d7d&quot;,&quot;properties&quot;:{&quot;noteIndex&quot;:0},&quot;isEdited&quot;:false,&quot;manualOverride&quot;:{&quot;isManuallyOverridden&quot;:false,&quot;citeprocText&quot;:&quot;(Hansen et al., 2022a)&quot;,&quot;manualOverrideText&quot;:&quot;&quot;},&quot;citationTag&quot;:&quot;MENDELEY_CITATION_v3_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&quot;,&quot;citationItems&quot;:[{&quot;id&quot;:&quot;ec5d8086-e43e-39cb-8160-c47871814285&quot;,&quot;itemData&quot;:{&quot;type&quot;:&quot;article-journal&quot;,&quot;id&quot;:&quot;ec5d8086-e43e-39cb-8160-c47871814285&quot;,&quot;title&quot;:&quot;Gyrodactylus salaris Malmberg, 1957 (Monogenea, Gyrodactylidae) spreads further – a consequence of rainbow trout farming in Northern Russia&quot;,&quot;author&quot;:[{&quot;family&quot;:&quot;Hansen&quot;,&quot;given&quot;:&quot;Haakon&quot;,&quot;parse-names&quot;:false,&quot;dropping-particle&quot;:&quot;&quot;,&quot;non-dropping-particle&quot;:&quot;&quot;},{&quot;family&quot;:&quot;Ieshko&quot;,&quot;given&quot;:&quot;Evgeny&quot;,&quot;parse-names&quot;:false,&quot;dropping-particle&quot;:&quot;&quot;,&quot;non-dropping-particle&quot;:&quot;&quot;},{&quot;family&quot;:&quot;Rusch&quot;,&quot;given&quot;:&quot;Johannes C.&quot;,&quot;parse-names&quot;:false,&quot;dropping-particle&quot;:&quot;&quot;,&quot;non-dropping-particle&quot;:&quot;&quot;},{&quot;family&quot;:&quot;Samokhvalov&quot;,&quot;given&quot;:&quot;Igor&quot;,&quot;parse-names&quot;:false,&quot;dropping-particle&quot;:&quot;&quot;,&quot;non-dropping-particle&quot;:&quot;&quot;},{&quot;family&quot;:&quot;Melnik&quot;,&quot;given&quot;:&quot;Vera&quot;,&quot;parse-names&quot;:false,&quot;dropping-particle&quot;:&quot;&quot;,&quot;non-dropping-particle&quot;:&quot;&quot;},{&quot;family&quot;:&quot;Mugue&quot;,&quot;given&quot;:&quot;Nikolai&quot;,&quot;parse-names&quot;:false,&quot;dropping-particle&quot;:&quot;&quot;,&quot;non-dropping-particle&quot;:&quot;&quot;},{&quot;family&quot;:&quot;Sokolov&quot;,&quot;given&quot;:&quot;Sergey&quot;,&quot;parse-names&quot;:false,&quot;dropping-particle&quot;:&quot;&quot;,&quot;non-dropping-particle&quot;:&quot;&quot;},{&quot;family&quot;:&quot;Parshukov&quot;,&quot;given&quot;:&quot;Aleksey&quot;,&quot;parse-names&quot;:false,&quot;dropping-particle&quot;:&quot;&quot;,&quot;non-dropping-particle&quot;:&quot;&quot;}],&quot;container-title&quot;:&quot;Aquatic Invasions&quot;,&quot;container-title-short&quot;:&quot;Aquat Invasions&quot;,&quot;DOI&quot;:&quot;10.3391/AI.2022.17.2.06&quot;,&quot;ISSN&quot;:&quot;18185487&quot;,&quot;issued&quot;:{&quot;date-parts&quot;:[[2022,6,1]]},&quot;page&quot;:&quot;224-237&quot;,&quot;abstract&quot;:&quot;The monogenean freshwater parasite Gyrodactylus salaris Malmberg, 1957 is endemic to Atlantic salmon (Salmo salar) east of the Baltic Sea, but has spread outside this area via transport and stocking of fish. In Norway and Russia, infections with G. salaris have had catastrophic consequences for many salmon populations. The parasite is also common on farmed rainbow trout (Oncorhynchus mykiss) where it can persist in low numbers and without clinical signs. The transport and movement of infected rainbow trout is an important factor in the spreading of G. salaris in Europe. Due to increasing interest in establishing rainbow trout farms in White Sea drainages in Murmansky Oblast, Russia, and the potential subsequent unintentional spreading of G. salaris, parasitological examinations of salmonids were carried out. Farmed rainbow trout (n = 48) and Atlantic salmon (n = 375) from River Tuloma and farmed rainbow trout from Lake Imandra (n = 10), were examined in the period from 2015 to 2019. Additionally, environmental DNA monitoring was conducted for the detection of G. salaris in 2018. Gyrodactylus specimens were first detected in 2015 on Atlantic salmon from the tributary River Pak. Specimens obtained from Atlantic salmon in River Tuloma and from rainbow trout in River Tuloma and Lake Imandra the following years were confirmed to be G. salaris by sequencing of the nuclear ribosomal internal transcribed spacer (ITS rDNA) and mitochondrial cytochrome oxidase 1 (COI). All specimens carried the same COI sequence, which was identical to a strain (GenBank Accession number AF479750) frequently found on farmed rainbow trout. The prevalence varied, but reached 100% in some samples. Maximum intensity observed was 899, but intensities were generally lower than intensities expected to lead to mortalities. There was good correspondence between eDNA monitoring and conventional methods. The results indicate that G. salaris has spread to River Tuloma via transport of live rainbow trout.&quot;,&quot;publisher&quot;:&quot;Regional Euro-Asian Biological Invasions Centre&quot;,&quot;issue&quot;:&quot;2&quot;,&quot;volume&quot;:&quot;17&quot;},&quot;isTemporary&quot;:false}]},{&quot;citationID&quot;:&quot;MENDELEY_CITATION_18245998-0b35-4555-a8c3-ced70f8090b4&quot;,&quot;properties&quot;:{&quot;noteIndex&quot;:0},&quot;isEdited&quot;:false,&quot;manualOverride&quot;:{&quot;isManuallyOverridden&quot;:true,&quot;citeprocText&quot;:&quot;(&lt;i&gt;NOBANIS-Invasive Alien Species Fact Sheet Gyrodactylus Salaris&lt;/i&gt;, n.d.)&quot;,&quot;manualOverrideText&quot;:&quot;(Olstad K. (2013))&quot;},&quot;citationTag&quot;:&quot;MENDELEY_CITATION_v3_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&quot;,&quot;citationItems&quot;:[{&quot;id&quot;:&quot;876a14dd-b2c2-3f02-9a1f-846819f42a66&quot;,&quot;itemData&quot;:{&quot;type&quot;:&quot;report&quot;,&quot;id&quot;:&quot;876a14dd-b2c2-3f02-9a1f-846819f42a66&quot;,&quot;title&quot;:&quot;NOBANIS-Invasive Alien Species Fact Sheet Gyrodactylus salaris&quot;,&quot;URL&quot;:&quot;www.nobanis.org,&quot;,&quot;container-title-short&quot;:&quot;&quot;},&quot;isTemporary&quot;:false}]},{&quot;citationID&quot;:&quot;MENDELEY_CITATION_67d40181-bd2b-4a9e-bf30-32c24f24d633&quot;,&quot;properties&quot;:{&quot;noteIndex&quot;:0},&quot;isEdited&quot;:false,&quot;manualOverride&quot;:{&quot;isManuallyOverridden&quot;:false,&quot;citeprocText&quot;:&quot;(Barzegar et al., 2017)&quot;,&quot;manualOverrideText&quot;:&quot;&quot;},&quot;citationTag&quot;:&quot;MENDELEY_CITATION_v3_eyJjaXRhdGlvbklEIjoiTUVOREVMRVlfQ0lUQVRJT05fNjdkNDAxODEtYmQyYi00YTllLWJmMzAtMzJjMjRmMjRkNjMzIiwicHJvcGVydGllcyI6eyJub3RlSW5kZXgiOjB9LCJpc0VkaXRlZCI6ZmFsc2UsIm1hbnVhbE92ZXJyaWRlIjp7ImlzTWFudWFsbHlPdmVycmlkZGVuIjpmYWxzZSwiY2l0ZXByb2NUZXh0IjoiKEJhcnplZ2FyIGV0IGFsLiwgMjAxNy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quot;,&quot;citationItems&quot;:[{&quot;id&quot;:&quot;3da7f6de-209b-3f6d-bd43-50d2a169c2ce&quot;,&quot;itemData&quot;:{&quot;type&quot;:&quot;article-journal&quot;,&quot;id&quot;:&quot;3da7f6de-209b-3f6d-bd43-50d2a169c2ce&quot;,&quot;title&quot;:&quot;Gyrodactylus (Monogenea, Gyrodactylidae) parasite fauna of fishes in some rivers of the southern Caspian Sea basin in Mazandaran province PhD tesis View project A Survey on Ectoparasite of Fishes in Some Rivers in Southwest of Caspian Sea Basin, Mazandaran Province View project&quot;,&quot;author&quot;:[{&quot;family&quot;:&quot;Barzegar&quot;,&quot;given&quot;:&quot;Maryam&quot;,&quot;parse-names&quot;:false,&quot;dropping-particle&quot;:&quot;&quot;,&quot;non-dropping-particle&quot;:&quot;&quot;},{&quot;family&quot;:&quot;Rahmati-Holasoo&quot;,&quot;given&quot;:&quot;Hooman&quot;,&quot;parse-names&quot;:false,&quot;dropping-particle&quot;:&quot;&quot;,&quot;non-dropping-particle&quot;:&quot;&quot;},{&quot;family&quot;:&quot;Bozorgnia&quot;,&quot;given&quot;:&quot;Abbas&quot;,&quot;parse-names&quot;:false,&quot;dropping-particle&quot;:&quot;&quot;,&quot;non-dropping-particle&quot;:&quot;&quot;}],&quot;DOI&quot;:&quot;10.22059/ijvm.2017.237792.1004824&quot;,&quot;URL&quot;:&quot;https://www.researchgate.net/publication/320420823&quot;,&quot;issued&quot;:{&quot;date-parts&quot;:[[2017]]},&quot;container-title-short&quot;:&quot;&quot;},&quot;isTemporary&quot;:false}]},{&quot;citationID&quot;:&quot;MENDELEY_CITATION_55d8b47e-6e8e-4adf-b971-d1e647c1ce35&quot;,&quot;properties&quot;:{&quot;noteIndex&quot;:0},&quot;isEdited&quot;:false,&quot;manualOverride&quot;:{&quot;isManuallyOverridden&quot;:false,&quot;citeprocText&quot;:&quot;(Barzegar et al., 2017)&quot;,&quot;manualOverrideText&quot;:&quot;&quot;},&quot;citationTag&quot;:&quot;MENDELEY_CITATION_v3_eyJjaXRhdGlvbklEIjoiTUVOREVMRVlfQ0lUQVRJT05fNTVkOGI0N2UtNmU4ZS00YWRmLWI5NzEtZDFlNjQ3YzFjZTM1IiwicHJvcGVydGllcyI6eyJub3RlSW5kZXgiOjB9LCJpc0VkaXRlZCI6ZmFsc2UsIm1hbnVhbE92ZXJyaWRlIjp7ImlzTWFudWFsbHlPdmVycmlkZGVuIjpmYWxzZSwiY2l0ZXByb2NUZXh0IjoiKEJhcnplZ2FyIGV0IGFsLiwgMjAxNy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quot;,&quot;citationItems&quot;:[{&quot;id&quot;:&quot;3da7f6de-209b-3f6d-bd43-50d2a169c2ce&quot;,&quot;itemData&quot;:{&quot;type&quot;:&quot;article-journal&quot;,&quot;id&quot;:&quot;3da7f6de-209b-3f6d-bd43-50d2a169c2ce&quot;,&quot;title&quot;:&quot;Gyrodactylus (Monogenea, Gyrodactylidae) parasite fauna of fishes in some rivers of the southern Caspian Sea basin in Mazandaran province PhD tesis View project A Survey on Ectoparasite of Fishes in Some Rivers in Southwest of Caspian Sea Basin, Mazandaran Province View project&quot;,&quot;author&quot;:[{&quot;family&quot;:&quot;Barzegar&quot;,&quot;given&quot;:&quot;Maryam&quot;,&quot;parse-names&quot;:false,&quot;dropping-particle&quot;:&quot;&quot;,&quot;non-dropping-particle&quot;:&quot;&quot;},{&quot;family&quot;:&quot;Rahmati-Holasoo&quot;,&quot;given&quot;:&quot;Hooman&quot;,&quot;parse-names&quot;:false,&quot;dropping-particle&quot;:&quot;&quot;,&quot;non-dropping-particle&quot;:&quot;&quot;},{&quot;family&quot;:&quot;Bozorgnia&quot;,&quot;given&quot;:&quot;Abbas&quot;,&quot;parse-names&quot;:false,&quot;dropping-particle&quot;:&quot;&quot;,&quot;non-dropping-particle&quot;:&quot;&quot;}],&quot;DOI&quot;:&quot;10.22059/ijvm.2017.237792.1004824&quot;,&quot;URL&quot;:&quot;https://www.researchgate.net/publication/320420823&quot;,&quot;issued&quot;:{&quot;date-parts&quot;:[[2017]]},&quot;container-title-short&quot;:&quot;&quot;},&quot;isTemporary&quot;:false}]},{&quot;citationID&quot;:&quot;MENDELEY_CITATION_69269948-87f6-43bc-8e64-6c75c48c0e2f&quot;,&quot;properties&quot;:{&quot;noteIndex&quot;:0},&quot;isEdited&quot;:false,&quot;manualOverride&quot;:{&quot;isManuallyOverridden&quot;:false,&quot;citeprocText&quot;:&quot;(Barzegar et al., 2017)&quot;,&quot;manualOverrideText&quot;:&quot;&quot;},&quot;citationTag&quot;:&quot;MENDELEY_CITATION_v3_eyJjaXRhdGlvbklEIjoiTUVOREVMRVlfQ0lUQVRJT05fNjkyNjk5NDgtODdmNi00M2JjLThlNjQtNmM3NWM0OGMwZTJmIiwicHJvcGVydGllcyI6eyJub3RlSW5kZXgiOjB9LCJpc0VkaXRlZCI6ZmFsc2UsIm1hbnVhbE92ZXJyaWRlIjp7ImlzTWFudWFsbHlPdmVycmlkZGVuIjpmYWxzZSwiY2l0ZXByb2NUZXh0IjoiKEJhcnplZ2FyIGV0IGFsLiwgMjAxNy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quot;,&quot;citationItems&quot;:[{&quot;id&quot;:&quot;3da7f6de-209b-3f6d-bd43-50d2a169c2ce&quot;,&quot;itemData&quot;:{&quot;type&quot;:&quot;article-journal&quot;,&quot;id&quot;:&quot;3da7f6de-209b-3f6d-bd43-50d2a169c2ce&quot;,&quot;title&quot;:&quot;Gyrodactylus (Monogenea, Gyrodactylidae) parasite fauna of fishes in some rivers of the southern Caspian Sea basin in Mazandaran province PhD tesis View project A Survey on Ectoparasite of Fishes in Some Rivers in Southwest of Caspian Sea Basin, Mazandaran Province View project&quot;,&quot;author&quot;:[{&quot;family&quot;:&quot;Barzegar&quot;,&quot;given&quot;:&quot;Maryam&quot;,&quot;parse-names&quot;:false,&quot;dropping-particle&quot;:&quot;&quot;,&quot;non-dropping-particle&quot;:&quot;&quot;},{&quot;family&quot;:&quot;Rahmati-Holasoo&quot;,&quot;given&quot;:&quot;Hooman&quot;,&quot;parse-names&quot;:false,&quot;dropping-particle&quot;:&quot;&quot;,&quot;non-dropping-particle&quot;:&quot;&quot;},{&quot;family&quot;:&quot;Bozorgnia&quot;,&quot;given&quot;:&quot;Abbas&quot;,&quot;parse-names&quot;:false,&quot;dropping-particle&quot;:&quot;&quot;,&quot;non-dropping-particle&quot;:&quot;&quot;}],&quot;DOI&quot;:&quot;10.22059/ijvm.2017.237792.1004824&quot;,&quot;URL&quot;:&quot;https://www.researchgate.net/publication/320420823&quot;,&quot;issued&quot;:{&quot;date-parts&quot;:[[2017]]},&quot;container-title-short&quot;:&quot;&quot;},&quot;isTemporary&quot;:false}]},{&quot;citationID&quot;:&quot;MENDELEY_CITATION_8daa9d0d-1501-4e71-8953-5c03f5efc2f1&quot;,&quot;properties&quot;:{&quot;noteIndex&quot;:0},&quot;isEdited&quot;:false,&quot;manualOverride&quot;:{&quot;isManuallyOverridden&quot;:false,&quot;citeprocText&quot;:&quot;(Barzegar et al., 2017)&quot;,&quot;manualOverrideText&quot;:&quot;&quot;},&quot;citationTag&quot;:&quot;MENDELEY_CITATION_v3_eyJjaXRhdGlvbklEIjoiTUVOREVMRVlfQ0lUQVRJT05fOGRhYTlkMGQtMTUwMS00ZTcxLTg5NTMtNWMwM2Y1ZWZjMmYxIiwicHJvcGVydGllcyI6eyJub3RlSW5kZXgiOjB9LCJpc0VkaXRlZCI6ZmFsc2UsIm1hbnVhbE92ZXJyaWRlIjp7ImlzTWFudWFsbHlPdmVycmlkZGVuIjpmYWxzZSwiY2l0ZXByb2NUZXh0IjoiKEJhcnplZ2FyIGV0IGFsLiwgMjAxNy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quot;,&quot;citationItems&quot;:[{&quot;id&quot;:&quot;3da7f6de-209b-3f6d-bd43-50d2a169c2ce&quot;,&quot;itemData&quot;:{&quot;type&quot;:&quot;article-journal&quot;,&quot;id&quot;:&quot;3da7f6de-209b-3f6d-bd43-50d2a169c2ce&quot;,&quot;title&quot;:&quot;Gyrodactylus (Monogenea, Gyrodactylidae) parasite fauna of fishes in some rivers of the southern Caspian Sea basin in Mazandaran province PhD tesis View project A Survey on Ectoparasite of Fishes in Some Rivers in Southwest of Caspian Sea Basin, Mazandaran Province View project&quot;,&quot;author&quot;:[{&quot;family&quot;:&quot;Barzegar&quot;,&quot;given&quot;:&quot;Maryam&quot;,&quot;parse-names&quot;:false,&quot;dropping-particle&quot;:&quot;&quot;,&quot;non-dropping-particle&quot;:&quot;&quot;},{&quot;family&quot;:&quot;Rahmati-Holasoo&quot;,&quot;given&quot;:&quot;Hooman&quot;,&quot;parse-names&quot;:false,&quot;dropping-particle&quot;:&quot;&quot;,&quot;non-dropping-particle&quot;:&quot;&quot;},{&quot;family&quot;:&quot;Bozorgnia&quot;,&quot;given&quot;:&quot;Abbas&quot;,&quot;parse-names&quot;:false,&quot;dropping-particle&quot;:&quot;&quot;,&quot;non-dropping-particle&quot;:&quot;&quot;}],&quot;DOI&quot;:&quot;10.22059/ijvm.2017.237792.1004824&quot;,&quot;URL&quot;:&quot;https://www.researchgate.net/publication/320420823&quot;,&quot;issued&quot;:{&quot;date-parts&quot;:[[2017]]},&quot;container-title-short&quot;:&quot;&quot;},&quot;isTemporary&quot;:false}]},{&quot;citationID&quot;:&quot;MENDELEY_CITATION_a62b56a9-d5e3-4f58-b5fa-c4d4d018fb1c&quot;,&quot;properties&quot;:{&quot;noteIndex&quot;:0},&quot;isEdited&quot;:false,&quot;manualOverride&quot;:{&quot;isManuallyOverridden&quot;:false,&quot;citeprocText&quot;:&quot;(Barzegar et al., 2017)&quot;,&quot;manualOverrideText&quot;:&quot;&quot;},&quot;citationTag&quot;:&quot;MENDELEY_CITATION_v3_eyJjaXRhdGlvbklEIjoiTUVOREVMRVlfQ0lUQVRJT05fYTYyYjU2YTktZDVlMy00ZjU4LWI1ZmEtYzRkNGQwMThmYjFjIiwicHJvcGVydGllcyI6eyJub3RlSW5kZXgiOjB9LCJpc0VkaXRlZCI6ZmFsc2UsIm1hbnVhbE92ZXJyaWRlIjp7ImlzTWFudWFsbHlPdmVycmlkZGVuIjpmYWxzZSwiY2l0ZXByb2NUZXh0IjoiKEJhcnplZ2FyIGV0IGFsLiwgMjAxNy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V19&quot;,&quot;citationItems&quot;:[{&quot;id&quot;:&quot;3da7f6de-209b-3f6d-bd43-50d2a169c2ce&quot;,&quot;itemData&quot;:{&quot;type&quot;:&quot;article-journal&quot;,&quot;id&quot;:&quot;3da7f6de-209b-3f6d-bd43-50d2a169c2ce&quot;,&quot;title&quot;:&quot;Gyrodactylus (Monogenea, Gyrodactylidae) parasite fauna of fishes in some rivers of the southern Caspian Sea basin in Mazandaran province PhD tesis View project A Survey on Ectoparasite of Fishes in Some Rivers in Southwest of Caspian Sea Basin, Mazandaran Province View project&quot;,&quot;author&quot;:[{&quot;family&quot;:&quot;Barzegar&quot;,&quot;given&quot;:&quot;Maryam&quot;,&quot;parse-names&quot;:false,&quot;dropping-particle&quot;:&quot;&quot;,&quot;non-dropping-particle&quot;:&quot;&quot;},{&quot;family&quot;:&quot;Rahmati-Holasoo&quot;,&quot;given&quot;:&quot;Hooman&quot;,&quot;parse-names&quot;:false,&quot;dropping-particle&quot;:&quot;&quot;,&quot;non-dropping-particle&quot;:&quot;&quot;},{&quot;family&quot;:&quot;Bozorgnia&quot;,&quot;given&quot;:&quot;Abbas&quot;,&quot;parse-names&quot;:false,&quot;dropping-particle&quot;:&quot;&quot;,&quot;non-dropping-particle&quot;:&quot;&quot;}],&quot;DOI&quot;:&quot;10.22059/ijvm.2017.237792.1004824&quot;,&quot;URL&quot;:&quot;https://www.researchgate.net/publication/320420823&quot;,&quot;issued&quot;:{&quot;date-parts&quot;:[[2017]]},&quot;container-title-short&quot;:&quot;&quot;},&quot;isTemporary&quot;:false}]},{&quot;citationID&quot;:&quot;MENDELEY_CITATION_393ba647-bfd6-419c-bc1c-303ec01f2e50&quot;,&quot;properties&quot;:{&quot;noteIndex&quot;:0},&quot;isEdited&quot;:false,&quot;manualOverride&quot;:{&quot;isManuallyOverridden&quot;:false,&quot;citeprocText&quot;:&quot;(Barzegar et al., 2017; Hansen et al., 2022b; Neary et al., 2012; Přikrylová &amp;#38; Gelnar, 2008)&quot;,&quot;manualOverrideText&quot;:&quot;&quot;},&quot;citationTag&quot;:&quot;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&quot;,&quot;citationItems&quot;:[{&quot;id&quot;:&quot;3da7f6de-209b-3f6d-bd43-50d2a169c2ce&quot;,&quot;itemData&quot;:{&quot;type&quot;:&quot;article-journal&quot;,&quot;id&quot;:&quot;3da7f6de-209b-3f6d-bd43-50d2a169c2ce&quot;,&quot;title&quot;:&quot;Gyrodactylus (Monogenea, Gyrodactylidae) parasite fauna of fishes in some rivers of the southern Caspian Sea basin in Mazandaran province PhD tesis View project A Survey on Ectoparasite of Fishes in Some Rivers in Southwest of Caspian Sea Basin, Mazandaran Province View project&quot;,&quot;author&quot;:[{&quot;family&quot;:&quot;Barzegar&quot;,&quot;given&quot;:&quot;Maryam&quot;,&quot;parse-names&quot;:false,&quot;dropping-particle&quot;:&quot;&quot;,&quot;non-dropping-particle&quot;:&quot;&quot;},{&quot;family&quot;:&quot;Rahmati-Holasoo&quot;,&quot;given&quot;:&quot;Hooman&quot;,&quot;parse-names&quot;:false,&quot;dropping-particle&quot;:&quot;&quot;,&quot;non-dropping-particle&quot;:&quot;&quot;},{&quot;family&quot;:&quot;Bozorgnia&quot;,&quot;given&quot;:&quot;Abbas&quot;,&quot;parse-names&quot;:false,&quot;dropping-particle&quot;:&quot;&quot;,&quot;non-dropping-particle&quot;:&quot;&quot;}],&quot;DOI&quot;:&quot;10.22059/ijvm.2017.237792.1004824&quot;,&quot;URL&quot;:&quot;https://www.researchgate.net/publication/320420823&quot;,&quot;issued&quot;:{&quot;date-parts&quot;:[[2017]]},&quot;container-title-short&quot;:&quot;&quot;},&quot;isTemporary&quot;:false},{&quot;id&quot;:&quot;491545e9-43fa-326e-ad07-92fa63ddbd51&quot;,&quot;itemData&quot;:{&quot;type&quot;:&quot;article-journal&quot;,&quot;id&quot;:&quot;491545e9-43fa-326e-ad07-92fa63ddbd51&quot;,&quot;title&quot;:&quot;Gyrodactylus salaris Malmberg, 1957 (Monogenea, Gyrodactylidae) spreads further – a consequence of rainbow trout farming in Northern Russia&quot;,&quot;author&quot;:[{&quot;family&quot;:&quot;Hansen&quot;,&quot;given&quot;:&quot;Haakon&quot;,&quot;parse-names&quot;:false,&quot;dropping-particle&quot;:&quot;&quot;,&quot;non-dropping-particle&quot;:&quot;&quot;},{&quot;family&quot;:&quot;Ieshko&quot;,&quot;given&quot;:&quot;Evgeny&quot;,&quot;parse-names&quot;:false,&quot;dropping-particle&quot;:&quot;&quot;,&quot;non-dropping-particle&quot;:&quot;&quot;},{&quot;family&quot;:&quot;Rusch&quot;,&quot;given&quot;:&quot;Johannes C.&quot;,&quot;parse-names&quot;:false,&quot;dropping-particle&quot;:&quot;&quot;,&quot;non-dropping-particle&quot;:&quot;&quot;},{&quot;family&quot;:&quot;Samokhvalov&quot;,&quot;given&quot;:&quot;Igor&quot;,&quot;parse-names&quot;:false,&quot;dropping-particle&quot;:&quot;&quot;,&quot;non-dropping-particle&quot;:&quot;&quot;},{&quot;family&quot;:&quot;Melnik&quot;,&quot;given&quot;:&quot;Vera&quot;,&quot;parse-names&quot;:false,&quot;dropping-particle&quot;:&quot;&quot;,&quot;non-dropping-particle&quot;:&quot;&quot;},{&quot;family&quot;:&quot;Mugue&quot;,&quot;given&quot;:&quot;Nikolai&quot;,&quot;parse-names&quot;:false,&quot;dropping-particle&quot;:&quot;&quot;,&quot;non-dropping-particle&quot;:&quot;&quot;},{&quot;family&quot;:&quot;Sokolov&quot;,&quot;given&quot;:&quot;Sergey&quot;,&quot;parse-names&quot;:false,&quot;dropping-particle&quot;:&quot;&quot;,&quot;non-dropping-particle&quot;:&quot;&quot;},{&quot;family&quot;:&quot;Parshukov&quot;,&quot;given&quot;:&quot;Aleksey&quot;,&quot;parse-names&quot;:false,&quot;dropping-particle&quot;:&quot;&quot;,&quot;non-dropping-particle&quot;:&quot;&quot;}],&quot;container-title&quot;:&quot;Aquatic Invasions&quot;,&quot;container-title-short&quot;:&quot;Aquat Invasions&quot;,&quot;DOI&quot;:&quot;10.3391/AI.2022.17.2.06&quot;,&quot;ISSN&quot;:&quot;18185487&quot;,&quot;issued&quot;:{&quot;date-parts&quot;:[[2022,6,1]]},&quot;page&quot;:&quot;224-237&quot;,&quot;abstract&quot;:&quot;The monogenean freshwater parasite Gyrodactylus salaris Malmberg, 1957 is endemic to Atlantic salmon (Salmo salar) east of the Baltic Sea, but has spread outside this area via transport and stocking of fish. In Norway and Russia, infections with G. salaris have had catastrophic consequences for many salmon populations. The parasite is also common on farmed rainbow trout (Oncorhynchus mykiss) where it can persist in low numbers and without clinical signs. The transport and movement of infected rainbow trout is an important factor in the spreading of G. salaris in Europe. Due to increasing interest in establishing rainbow trout farms in White Sea drainages in Murmansky Oblast, Russia, and the potential subsequent unintentional spreading of G. salaris, parasitological examinations of salmonids were carried out. Farmed rainbow trout (n = 48) and Atlantic salmon (n = 375) from River Tuloma and farmed rainbow trout from Lake Imandra (n = 10), were examined in the period from 2015 to 2019. Additionally, environmental DNA monitoring was conducted for the detection of G. salaris in 2018. Gyrodactylus specimens were first detected in 2015 on Atlantic salmon from the tributary River Pak. Specimens obtained from Atlantic salmon in River Tuloma and from rainbow trout in River Tuloma and Lake Imandra the following years were confirmed to be G. salaris by sequencing of the nuclear ribosomal internal transcribed spacer (ITS rDNA) and mitochondrial cytochrome oxidase 1 (COI). All specimens carried the same COI sequence, which was identical to a strain (GenBank Accession number AF479750) frequently found on farmed rainbow trout. The prevalence varied, but reached 100% in some samples. Maximum intensity observed was 899, but intensities were generally lower than intensities expected to lead to mortalities. There was good correspondence between eDNA monitoring and conventional methods. The results indicate that G. salaris has spread to River Tuloma via transport of live rainbow trout.&quot;,&quot;publisher&quot;:&quot;Regional Euro-Asian Biological Invasions Centre&quot;,&quot;issue&quot;:&quot;2&quot;,&quot;volume&quot;:&quot;17&quot;},&quot;isTemporary&quot;:false},{&quot;id&quot;:&quot;599f8cf2-656c-34b7-b7e8-d016adde61a9&quot;,&quot;itemData&quot;:{&quot;type&quot;:&quot;article-journal&quot;,&quot;id&quot;:&quot;599f8cf2-656c-34b7-b7e8-d016adde61a9&quot;,&quot;title&quot;:&quot;The first record of Macrogyrodactylus species (Monogenea, Gyrodactylidae) on freshwater fishes in Senegal with the description of Macrogyrodactylus simentiensis sp. nov., a parasite of Polypterus senegalus Cuvier&quot;,&quot;author&quot;:[{&quot;family&quot;:&quot;Přikrylová&quot;,&quot;given&quot;:&quot;Iva&quot;,&quot;parse-names&quot;:false,&quot;dropping-particle&quot;:&quot;&quot;,&quot;non-dropping-particle&quot;:&quot;&quot;},{&quot;family&quot;:&quot;Gelnar&quot;,&quot;given&quot;:&quot;Milan&quot;,&quot;parse-names&quot;:false,&quot;dropping-particle&quot;:&quot;&quot;,&quot;non-dropping-particle&quot;:&quot;&quot;}],&quot;container-title&quot;:&quot;Acta Parasitologica&quot;,&quot;container-title-short&quot;:&quot;Acta Parasitol&quot;,&quot;DOI&quot;:&quot;10.2478/s11686-008-0001-3&quot;,&quot;ISSN&quot;:&quot;12302821&quot;,&quot;issued&quot;:{&quot;date-parts&quot;:[[2008,3]]},&quot;page&quot;:&quot;1-8&quot;,&quot;abstract&quot;:&quot;The first record of monogenean parasites of the genus Macrogyrodactylus Malmberg, 1957 on freshwater fish in Senegal is presented. Macrogyrodactylus congolensis Prudhoe, 1957 from the skin and Macrogyrodactylus heterobranchii N'Douba et Lambert, 1999 from the gills of Clarias anguillaris L. were found, representing new host records for these parasites. On Polypterus senegalus Cuvier, three Macrogyrodactylus species were identified, Macrogyrodactyluspolypteri Malmberg, 1957, Macrogyrodactylus simentiensis sp. nov. and Macrogyrodactylus sp. M. simentiensis sp. nov. can be readily distinguished from the other Macrogyrodactylus species by the size of its hamuli and the shape of its marginal hook sickles. The marginal hooks on the anterolateral lobes of M. simentiensis differ in size and shape from those on the posterior margin of the haptor. Measurements and drawings of the haptoral sclerites of all five identified species are provided. © 2008 W. Stefański Institute of Parasitology, PAS.&quot;,&quot;issue&quot;:&quot;1&quot;,&quot;volume&quot;:&quot;53&quot;},&quot;isTemporary&quot;:false},{&quot;id&quot;:&quot;65f80144-358e-3cc9-9781-4aa66f010b28&quot;,&quot;itemData&quot;:{&quot;type&quot;:&quot;article-journal&quot;,&quot;id&quot;:&quot;65f80144-358e-3cc9-9781-4aa66f010b28&quot;,&quot;title&quot;:&quot;Almus baraj gölü (Türkiye)n'deki sazangiller'de bulunan Dactylogyrus türleri (Platyhelminths, Monogenean)&quot;,&quot;author&quot;:[{&quot;family&quot;:&quot;Neary&quot;,&quot;given&quot;:&quot;Emine Turgut&quot;,&quot;parse-names&quot;:false,&quot;dropping-particle&quot;:&quot;&quot;,&quot;non-dropping-particle&quot;:&quot;&quot;},{&quot;family&quot;:&quot;Develi&quot;,&quot;given&quot;:&quot;Nermin&quot;,&quot;parse-names&quot;:false,&quot;dropping-particle&quot;:&quot;&quot;,&quot;non-dropping-particle&quot;:&quot;&quot;},{&quot;family&quot;:&quot;Özgül&quot;,&quot;given&quot;:&quot;Gülistan&quot;,&quot;parse-names&quot;:false,&quot;dropping-particle&quot;:&quot;&quot;,&quot;non-dropping-particle&quot;:&quot;&quot;}],&quot;container-title&quot;:&quot;Turkish Journal of Fisheries and Aquatic Sciences&quot;,&quot;container-title-short&quot;:&quot;Turk J Fish Aquat Sci&quot;,&quot;DOI&quot;:&quot;10.4194/1303-2712-v12_1_03&quot;,&quot;ISSN&quot;:&quot;13032712&quot;,&quot;issued&quot;:{&quot;date-parts&quot;:[[2012,3]]},&quot;page&quot;:&quot;15-21&quot;,&quot;abstract&quot;:&quot;The genus Dactylogyrus is the largest helminth genus parasitizing many fish species. Considering species richness of freshwater fish in Turkey, there are inadequate studies in Turkish freshwater fish. Therefore, a survey of Dactylogyrus species from four freshwater species was carried out to determine parasite diversity, the changes in their seasonal variation and host size dependent variability. A total of 4 Dactylogyrus species were found; these were D. malleus from Barbus plebejus, D. alatusf. major from Alburnus orontis, D. vistulae and D. alatusf.major from Chondrostoma regium, D. naviculoides and D. vistulae from Leuciscus cephalus. However, to our knowledge, this is the first time D. malleus, D. alatusf. major and D. naviculoides have been reported from Turkish freshwater fish. In general, prevalence and intensity of Dactylogyrus species were higher in spring and summer than autumn. © Published by Central Fisheries Research Institute (CFRI) Trabzon, Turkey in cooperation with Japan International Cooperation Agency (JICA), Japan.&quot;,&quot;issue&quot;:&quot;1&quot;,&quot;volume&quot;:&quot;12&quot;},&quot;isTemporary&quot;:false}]},{&quot;citationID&quot;:&quot;MENDELEY_CITATION_ea4b1ccd-88cb-482c-bde7-e4ff0ab95862&quot;,&quot;properties&quot;:{&quot;noteIndex&quot;:0},&quot;isEdited&quot;:false,&quot;manualOverride&quot;:{&quot;isManuallyOverridden&quot;:false,&quot;citeprocText&quot;:&quot;(Přikrylová et al., 2012)&quot;,&quot;manualOverrideText&quot;:&quot;&quot;},&quot;citationTag&quot;:&quot;MENDELEY_CITATION_v3_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&quot;,&quot;citationItems&quot;:[{&quot;id&quot;:&quot;dfc7d030-06d7-391b-b35d-eb085b5e4ece&quot;,&quot;itemData&quot;:{&quot;type&quot;:&quot;article-journal&quot;,&quot;id&quot;:&quot;dfc7d030-06d7-391b-b35d-eb085b5e4ece&quot;,&quot;title&quot;:&quot;Gyrodactylus malalai sp. nov. (Monogenea, Gyrodactylidae) from Nile tilapia, Oreochromis niloticus (L.) and Redbelly tilapia, Tilapia zillii (Gervais) (Teleostei, Cichlidae) in the Lake Turkana, Kenya&quot;,&quot;author&quot;:[{&quot;family&quot;:&quot;Přikrylová&quot;,&quot;given&quot;:&quot;Iva&quot;,&quot;parse-names&quot;:false,&quot;dropping-particle&quot;:&quot;&quot;,&quot;non-dropping-particle&quot;:&quot;&quot;},{&quot;family&quot;:&quot;Blažek&quot;,&quot;given&quot;:&quot;Radim&quot;,&quot;parse-names&quot;:false,&quot;dropping-particle&quot;:&quot;&quot;,&quot;non-dropping-particle&quot;:&quot;&quot;},{&quot;family&quot;:&quot;Gelnar&quot;,&quot;given&quot;:&quot;Milan&quot;,&quot;parse-names&quot;:false,&quot;dropping-particle&quot;:&quot;&quot;,&quot;non-dropping-particle&quot;:&quot;&quot;}],&quot;container-title&quot;:&quot;Acta Parasitologica&quot;,&quot;DOI&quot;:&quot;10.2478/s11686-012-0017-6&quot;,&quot;ISSN&quot;:&quot;12302821&quot;,&quot;PMID&quot;:&quot;22807048&quot;,&quot;issued&quot;:{&quot;date-parts&quot;:[[2012,6,1]]},&quot;page&quot;:&quot;122-130&quot;,&quot;abstract&quot;:&quot;Gyrodactylus malalai sp. nov. is described from the fin surface of cichlid fishes Oreochromis niloticus (L.) and Tilapia zillii (Gervais) caught in Lake Turkana (Kenya). The new species morphologically resembles Gyrodactylus nyanzae Paperna, 1973, but can be readily distinguished by the shape of the marginal hook sickles and the size of its hamuli. The sequence data of rDNA spanning partial 18S, internal transcribe spacer 1 and 2 and the 5.8S gene is unique within GenBank. Genetically, as most similar Gyrodactylus ergensi Přikrylová, Matějusová, Musilová et Gelnar, 2009 was found (97.5%). Moreover, a specimen of G. cichlidarum from O. niloticus, and a specimen G. ergensi from Sarotherodon galilaeus (L.) were collected during sampling in Kenya. Likewise, additional sampling of O. niloticus from the Blue Nile in Sudan revealed the presence of the newly described species. These findings represent the first records of gyrodactylids in both African countries. © 2012 Versita Warsaw and Springer-Verlag Wien.&quot;,&quot;publisher&quot;:&quot;Versita&quot;,&quot;issue&quot;:&quot;2&quot;,&quot;volume&quot;:&quot;57&quot;,&quot;container-title-short&quot;:&quot;Acta Parasitol&quot;},&quot;isTemporary&quot;:false}]},{&quot;citationID&quot;:&quot;MENDELEY_CITATION_a3509363-7a59-4649-81b9-7182a66bab35&quot;,&quot;properties&quot;:{&quot;noteIndex&quot;:0},&quot;isEdited&quot;:false,&quot;manualOverride&quot;:{&quot;isManuallyOverridden&quot;:false,&quot;citeprocText&quot;:&quot;(Přikrylová et al., 2012)&quot;,&quot;manualOverrideText&quot;:&quot;&quot;},&quot;citationTag&quot;:&quot;MENDELEY_CITATION_v3_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&quot;,&quot;citationItems&quot;:[{&quot;id&quot;:&quot;dfc7d030-06d7-391b-b35d-eb085b5e4ece&quot;,&quot;itemData&quot;:{&quot;type&quot;:&quot;article-journal&quot;,&quot;id&quot;:&quot;dfc7d030-06d7-391b-b35d-eb085b5e4ece&quot;,&quot;title&quot;:&quot;Gyrodactylus malalai sp. nov. (Monogenea, Gyrodactylidae) from Nile tilapia, Oreochromis niloticus (L.) and Redbelly tilapia, Tilapia zillii (Gervais) (Teleostei, Cichlidae) in the Lake Turkana, Kenya&quot;,&quot;author&quot;:[{&quot;family&quot;:&quot;Přikrylová&quot;,&quot;given&quot;:&quot;Iva&quot;,&quot;parse-names&quot;:false,&quot;dropping-particle&quot;:&quot;&quot;,&quot;non-dropping-particle&quot;:&quot;&quot;},{&quot;family&quot;:&quot;Blažek&quot;,&quot;given&quot;:&quot;Radim&quot;,&quot;parse-names&quot;:false,&quot;dropping-particle&quot;:&quot;&quot;,&quot;non-dropping-particle&quot;:&quot;&quot;},{&quot;family&quot;:&quot;Gelnar&quot;,&quot;given&quot;:&quot;Milan&quot;,&quot;parse-names&quot;:false,&quot;dropping-particle&quot;:&quot;&quot;,&quot;non-dropping-particle&quot;:&quot;&quot;}],&quot;container-title&quot;:&quot;Acta Parasitologica&quot;,&quot;DOI&quot;:&quot;10.2478/s11686-012-0017-6&quot;,&quot;ISSN&quot;:&quot;12302821&quot;,&quot;PMID&quot;:&quot;22807048&quot;,&quot;issued&quot;:{&quot;date-parts&quot;:[[2012,6,1]]},&quot;page&quot;:&quot;122-130&quot;,&quot;abstract&quot;:&quot;Gyrodactylus malalai sp. nov. is described from the fin surface of cichlid fishes Oreochromis niloticus (L.) and Tilapia zillii (Gervais) caught in Lake Turkana (Kenya). The new species morphologically resembles Gyrodactylus nyanzae Paperna, 1973, but can be readily distinguished by the shape of the marginal hook sickles and the size of its hamuli. The sequence data of rDNA spanning partial 18S, internal transcribe spacer 1 and 2 and the 5.8S gene is unique within GenBank. Genetically, as most similar Gyrodactylus ergensi Přikrylová, Matějusová, Musilová et Gelnar, 2009 was found (97.5%). Moreover, a specimen of G. cichlidarum from O. niloticus, and a specimen G. ergensi from Sarotherodon galilaeus (L.) were collected during sampling in Kenya. Likewise, additional sampling of O. niloticus from the Blue Nile in Sudan revealed the presence of the newly described species. These findings represent the first records of gyrodactylids in both African countries. © 2012 Versita Warsaw and Springer-Verlag Wien.&quot;,&quot;publisher&quot;:&quot;Versita&quot;,&quot;issue&quot;:&quot;2&quot;,&quot;volume&quot;:&quot;57&quot;,&quot;container-title-short&quot;:&quot;Acta Parasitol&quot;},&quot;isTemporary&quot;:false}]},{&quot;citationID&quot;:&quot;MENDELEY_CITATION_e0fb7718-c672-40a9-9c49-597e87d20149&quot;,&quot;properties&quot;:{&quot;noteIndex&quot;:0},&quot;isEdited&quot;:false,&quot;manualOverride&quot;:{&quot;isManuallyOverridden&quot;:false,&quot;citeprocText&quot;:&quot;(Přikrylová et al., 2012)&quot;,&quot;manualOverrideText&quot;:&quot;&quot;},&quot;citationTag&quot;:&quot;MENDELEY_CITATION_v3_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&quot;,&quot;citationItems&quot;:[{&quot;id&quot;:&quot;dfc7d030-06d7-391b-b35d-eb085b5e4ece&quot;,&quot;itemData&quot;:{&quot;type&quot;:&quot;article-journal&quot;,&quot;id&quot;:&quot;dfc7d030-06d7-391b-b35d-eb085b5e4ece&quot;,&quot;title&quot;:&quot;Gyrodactylus malalai sp. nov. (Monogenea, Gyrodactylidae) from Nile tilapia, Oreochromis niloticus (L.) and Redbelly tilapia, Tilapia zillii (Gervais) (Teleostei, Cichlidae) in the Lake Turkana, Kenya&quot;,&quot;author&quot;:[{&quot;family&quot;:&quot;Přikrylová&quot;,&quot;given&quot;:&quot;Iva&quot;,&quot;parse-names&quot;:false,&quot;dropping-particle&quot;:&quot;&quot;,&quot;non-dropping-particle&quot;:&quot;&quot;},{&quot;family&quot;:&quot;Blažek&quot;,&quot;given&quot;:&quot;Radim&quot;,&quot;parse-names&quot;:false,&quot;dropping-particle&quot;:&quot;&quot;,&quot;non-dropping-particle&quot;:&quot;&quot;},{&quot;family&quot;:&quot;Gelnar&quot;,&quot;given&quot;:&quot;Milan&quot;,&quot;parse-names&quot;:false,&quot;dropping-particle&quot;:&quot;&quot;,&quot;non-dropping-particle&quot;:&quot;&quot;}],&quot;container-title&quot;:&quot;Acta Parasitologica&quot;,&quot;container-title-short&quot;:&quot;Acta Parasitol&quot;,&quot;DOI&quot;:&quot;10.2478/s11686-012-0017-6&quot;,&quot;ISSN&quot;:&quot;12302821&quot;,&quot;PMID&quot;:&quot;22807048&quot;,&quot;issued&quot;:{&quot;date-parts&quot;:[[2012,6,1]]},&quot;page&quot;:&quot;122-130&quot;,&quot;abstract&quot;:&quot;Gyrodactylus malalai sp. nov. is described from the fin surface of cichlid fishes Oreochromis niloticus (L.) and Tilapia zillii (Gervais) caught in Lake Turkana (Kenya). The new species morphologically resembles Gyrodactylus nyanzae Paperna, 1973, but can be readily distinguished by the shape of the marginal hook sickles and the size of its hamuli. The sequence data of rDNA spanning partial 18S, internal transcribe spacer 1 and 2 and the 5.8S gene is unique within GenBank. Genetically, as most similar Gyrodactylus ergensi Přikrylová, Matějusová, Musilová et Gelnar, 2009 was found (97.5%). Moreover, a specimen of G. cichlidarum from O. niloticus, and a specimen G. ergensi from Sarotherodon galilaeus (L.) were collected during sampling in Kenya. Likewise, additional sampling of O. niloticus from the Blue Nile in Sudan revealed the presence of the newly described species. These findings represent the first records of gyrodactylids in both African countries. © 2012 Versita Warsaw and Springer-Verlag Wien.&quot;,&quot;publisher&quot;:&quot;Versita&quot;,&quot;issue&quot;:&quot;2&quot;,&quot;volume&quot;:&quot;57&quot;},&quot;isTemporary&quot;:false}]},{&quot;citationID&quot;:&quot;MENDELEY_CITATION_7d7d71e6-8d10-4a41-93a4-34964528295e&quot;,&quot;properties&quot;:{&quot;noteIndex&quot;:0},&quot;isEdited&quot;:false,&quot;manualOverride&quot;:{&quot;isManuallyOverridden&quot;:false,&quot;citeprocText&quot;:&quot;(Hansen et al., 2022b)&quot;,&quot;manualOverrideText&quot;:&quot;&quot;},&quot;citationTag&quot;:&quot;MENDELEY_CITATION_v3_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&quot;,&quot;citationItems&quot;:[{&quot;id&quot;:&quot;491545e9-43fa-326e-ad07-92fa63ddbd51&quot;,&quot;itemData&quot;:{&quot;type&quot;:&quot;article-journal&quot;,&quot;id&quot;:&quot;491545e9-43fa-326e-ad07-92fa63ddbd51&quot;,&quot;title&quot;:&quot;Gyrodactylus salaris Malmberg, 1957 (Monogenea, Gyrodactylidae) spreads further – a consequence of rainbow trout farming in Northern Russia&quot;,&quot;author&quot;:[{&quot;family&quot;:&quot;Hansen&quot;,&quot;given&quot;:&quot;Haakon&quot;,&quot;parse-names&quot;:false,&quot;dropping-particle&quot;:&quot;&quot;,&quot;non-dropping-particle&quot;:&quot;&quot;},{&quot;family&quot;:&quot;Ieshko&quot;,&quot;given&quot;:&quot;Evgeny&quot;,&quot;parse-names&quot;:false,&quot;dropping-particle&quot;:&quot;&quot;,&quot;non-dropping-particle&quot;:&quot;&quot;},{&quot;family&quot;:&quot;Rusch&quot;,&quot;given&quot;:&quot;Johannes C.&quot;,&quot;parse-names&quot;:false,&quot;dropping-particle&quot;:&quot;&quot;,&quot;non-dropping-particle&quot;:&quot;&quot;},{&quot;family&quot;:&quot;Samokhvalov&quot;,&quot;given&quot;:&quot;Igor&quot;,&quot;parse-names&quot;:false,&quot;dropping-particle&quot;:&quot;&quot;,&quot;non-dropping-particle&quot;:&quot;&quot;},{&quot;family&quot;:&quot;Melnik&quot;,&quot;given&quot;:&quot;Vera&quot;,&quot;parse-names&quot;:false,&quot;dropping-particle&quot;:&quot;&quot;,&quot;non-dropping-particle&quot;:&quot;&quot;},{&quot;family&quot;:&quot;Mugue&quot;,&quot;given&quot;:&quot;Nikolai&quot;,&quot;parse-names&quot;:false,&quot;dropping-particle&quot;:&quot;&quot;,&quot;non-dropping-particle&quot;:&quot;&quot;},{&quot;family&quot;:&quot;Sokolov&quot;,&quot;given&quot;:&quot;Sergey&quot;,&quot;parse-names&quot;:false,&quot;dropping-particle&quot;:&quot;&quot;,&quot;non-dropping-particle&quot;:&quot;&quot;},{&quot;family&quot;:&quot;Parshukov&quot;,&quot;given&quot;:&quot;Aleksey&quot;,&quot;parse-names&quot;:false,&quot;dropping-particle&quot;:&quot;&quot;,&quot;non-dropping-particle&quot;:&quot;&quot;}],&quot;container-title&quot;:&quot;Aquatic Invasions&quot;,&quot;container-title-short&quot;:&quot;Aquat Invasions&quot;,&quot;DOI&quot;:&quot;10.3391/AI.2022.17.2.06&quot;,&quot;ISSN&quot;:&quot;18185487&quot;,&quot;issued&quot;:{&quot;date-parts&quot;:[[2022,6,1]]},&quot;page&quot;:&quot;224-237&quot;,&quot;abstract&quot;:&quot;The monogenean freshwater parasite Gyrodactylus salaris Malmberg, 1957 is endemic to Atlantic salmon (Salmo salar) east of the Baltic Sea, but has spread outside this area via transport and stocking of fish. In Norway and Russia, infections with G. salaris have had catastrophic consequences for many salmon populations. The parasite is also common on farmed rainbow trout (Oncorhynchus mykiss) where it can persist in low numbers and without clinical signs. The transport and movement of infected rainbow trout is an important factor in the spreading of G. salaris in Europe. Due to increasing interest in establishing rainbow trout farms in White Sea drainages in Murmansky Oblast, Russia, and the potential subsequent unintentional spreading of G. salaris, parasitological examinations of salmonids were carried out. Farmed rainbow trout (n = 48) and Atlantic salmon (n = 375) from River Tuloma and farmed rainbow trout from Lake Imandra (n = 10), were examined in the period from 2015 to 2019. Additionally, environmental DNA monitoring was conducted for the detection of G. salaris in 2018. Gyrodactylus specimens were first detected in 2015 on Atlantic salmon from the tributary River Pak. Specimens obtained from Atlantic salmon in River Tuloma and from rainbow trout in River Tuloma and Lake Imandra the following years were confirmed to be G. salaris by sequencing of the nuclear ribosomal internal transcribed spacer (ITS rDNA) and mitochondrial cytochrome oxidase 1 (COI). All specimens carried the same COI sequence, which was identical to a strain (GenBank Accession number AF479750) frequently found on farmed rainbow trout. The prevalence varied, but reached 100% in some samples. Maximum intensity observed was 899, but intensities were generally lower than intensities expected to lead to mortalities. There was good correspondence between eDNA monitoring and conventional methods. The results indicate that G. salaris has spread to River Tuloma via transport of live rainbow trout.&quot;,&quot;publisher&quot;:&quot;Regional Euro-Asian Biological Invasions Centre&quot;,&quot;issue&quot;:&quot;2&quot;,&quot;volume&quot;:&quot;17&quot;},&quot;isTemporary&quot;:false}]},{&quot;citationID&quot;:&quot;MENDELEY_CITATION_738f3b8e-b383-4203-b753-296c136018f3&quot;,&quot;properties&quot;:{&quot;noteIndex&quot;:0},&quot;isEdited&quot;:false,&quot;manualOverride&quot;:{&quot;isManuallyOverridden&quot;:false,&quot;citeprocText&quot;:&quot;(Sharma et al., 2011)&quot;,&quot;manualOverrideText&quot;:&quot;&quot;},&quot;citationTag&quot;:&quot;MENDELEY_CITATION_v3_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&quot;,&quot;citationItems&quot;:[{&quot;id&quot;:&quot;1f62bcc1-7a5e-338d-9789-5a33240ec33b&quot;,&quot;itemData&quot;:{&quot;type&quot;:&quot;article-journal&quot;,&quot;id&quot;:&quot;1f62bcc1-7a5e-338d-9789-5a33240ec33b&quot;,&quot;title&quot;:&quot;Ribosomal DNA and morphological analysis of Dactylogyrus species from freshwater fishes of India&quot;,&quot;author&quot;:[{&quot;family&quot;:&quot;Sharma&quot;,&quot;given&quot;:&quot;Prapunjika&quot;,&quot;parse-names&quot;:false,&quot;dropping-particle&quot;:&quot;&quot;,&quot;non-dropping-particle&quot;:&quot;&quot;},{&quot;family&quot;:&quot;Agarwal&quot;,&quot;given&quot;:&quot;Nirupama&quot;,&quot;parse-names&quot;:false,&quot;dropping-particle&quot;:&quot;&quot;,&quot;non-dropping-particle&quot;:&quot;&quot;},{&quot;family&quot;:&quot;Kumar&quot;,&quot;given&quot;:&quot;Sudhir&quot;,&quot;parse-names&quot;:false,&quot;dropping-particle&quot;:&quot;&quot;,&quot;non-dropping-particle&quot;:&quot;&quot;}],&quot;container-title&quot;:&quot;Journal of Parasitic Diseases&quot;,&quot;DOI&quot;:&quot;10.1007/s12639-011-0060-5&quot;,&quot;ISSN&quot;:&quot;09717196&quot;,&quot;issued&quot;:{&quot;date-parts&quot;:[[2011,10]]},&quot;page&quot;:&quot;210-214&quot;,&quot;abstract&quot;:&quot;Dactylogyrus species (Dactylogyrideae: Monogenea) are a group of monogenean gill parasites these parasites are highly host specific to freshwater fish of family Cyprinidae. A method is presented for the isolation and morphometric analysis of hamuli marginal hooks and bars form individual dactylogrids monogenoidea using phase contrast microcopy and camera lucida drawing, while simultaneously processing for rDNA analysis using the polymerase chain reaction. The identification and taxonomy of the worms in question was done by the morphometrical methods and rDNA analysis. ITS-1 regions of the rDNA gene of worms were amplified, sequenced and then the discrimination was recorded at the species level. The studied segments were compared with the published data on such segments of other Dactylogyrids species and were found to have significant relationship in the genes and spacer regions of the rDNA. © 2011 Indian Society for Parasitology.&quot;,&quot;issue&quot;:&quot;2&quot;,&quot;volume&quot;:&quot;35&quot;,&quot;container-title-short&quot;:&quot;&quot;},&quot;isTemporary&quot;:false}]},{&quot;citationID&quot;:&quot;MENDELEY_CITATION_d7f61ef3-7e66-4f98-abfe-d42651fcadfc&quot;,&quot;properties&quot;:{&quot;noteIndex&quot;:0},&quot;isEdited&quot;:false,&quot;manualOverride&quot;:{&quot;isManuallyOverridden&quot;:false,&quot;citeprocText&quot;:&quot;(Chaudhary et al., 2017)&quot;,&quot;manualOverrideText&quot;:&quot;&quot;},&quot;citationTag&quot;:&quot;MENDELEY_CITATION_v3_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&quot;,&quot;citationItems&quot;:[{&quot;id&quot;:&quot;b5c3f183-8749-3675-9452-2b1c196c2cd1&quot;,&quot;itemData&quot;:{&quot;type&quot;:&quot;article-journal&quot;,&quot;id&quot;:&quot;b5c3f183-8749-3675-9452-2b1c196c2cd1&quot;,&quot;title&quot;:&quot;First molecular confirmation of the Dactylogyrus anchoratus and D. Vastator (Monogenea, Dactylogyridae) from Carassius auratus in western India&quot;,&quot;author&quot;:[{&quot;family&quot;:&quot;Chaudhary&quot;,&quot;given&quot;:&quot;Anshu&quot;,&quot;parse-names&quot;:false,&quot;dropping-particle&quot;:&quot;&quot;,&quot;non-dropping-particle&quot;:&quot;&quot;},{&quot;family&quot;:&quot;Chiary&quot;,&quot;given&quot;:&quot;Haren Ram&quot;,&quot;parse-names&quot;:false,&quot;dropping-particle&quot;:&quot;&quot;,&quot;non-dropping-particle&quot;:&quot;&quot;},{&quot;family&quot;:&quot;Singh&quot;,&quot;given&quot;:&quot;Hridaya Shanker&quot;,&quot;parse-names&quot;:false,&quot;dropping-particle&quot;:&quot;&quot;,&quot;non-dropping-particle&quot;:&quot;&quot;}],&quot;container-title&quot;:&quot;BioInvasions Records&quot;,&quot;container-title-short&quot;:&quot;Bioinvasions Rec&quot;,&quot;DOI&quot;:&quot;10.3391/bir.2017.6.1.13&quot;,&quot;ISSN&quot;:&quot;22421300&quot;,&quot;issued&quot;:{&quot;date-parts&quot;:[[2017]]},&quot;page&quot;:&quot;79-85&quot;,&quot;abstract&quot;:&quot;Dactylogyrus anchoratus and Dactylogyrus vastator (Monogenea, Dactylogyridae) are distributed worldwide as the most frequent ectoparasites of goldfish (Carassius auratus). This is the first report of D. anchoratus and D. vastator from India. The monogeneans were identified using morphometric measurements of hard parts, the morphology of the haptoral parts and the shape of the male copulatory organ. Molecular characterization by phylogenetic analyses of 18S and 28S ribosomal RNA gene sequences supported the morphological identifications.&quot;,&quot;publisher&quot;:&quot;Regional Euro-Asian Biological Invasions Centre&quot;,&quot;issue&quot;:&quot;1&quot;,&quot;volume&quot;:&quot;6&quot;},&quot;isTemporary&quot;:false}]},{&quot;citationID&quot;:&quot;MENDELEY_CITATION_a76c4df5-b5c5-4c75-97c0-caf2620aec21&quot;,&quot;properties&quot;:{&quot;noteIndex&quot;:0},&quot;isEdited&quot;:false,&quot;manualOverride&quot;:{&quot;isManuallyOverridden&quot;:true,&quot;citeprocText&quot;:&quot;(&lt;i&gt;STUDIES ON OCCURRENCE OF PROTOZOAN AND HELMINTH PARASITES IN NILE TILAPIA (Oreochromis Niloticus L.) FROM CENTRAL AND EASTERN PROVINCES, KENYA OTACHI ONYANGO ELICK&lt;/i&gt;, 2009)&quot;,&quot;manualOverrideText&quot;:&quot;(Otachi, 2009)&quot;},&quot;citationTag&quot;:&quot;MENDELEY_CITATION_v3_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&quot;,&quot;citationItems&quot;:[{&quot;id&quot;:&quot;f8c938b7-32c7-33c6-972a-cef6e52edbf7&quot;,&quot;itemData&quot;:{&quot;type&quot;:&quot;report&quot;,&quot;id&quot;:&quot;f8c938b7-32c7-33c6-972a-cef6e52edbf7&quot;,&quot;title&quot;:&quot;STUDIES ON OCCURRENCE OF PROTOZOAN AND HELMINTH PARASITES IN NILE TILAPIA (Oreochromis niloticus L.) FROM CENTRAL AND EASTERN PROVINCES, KENYA OTACHI ONYANGO ELICK&quot;,&quot;issued&quot;:{&quot;date-parts&quot;:[[2009]]},&quot;container-title-short&quot;:&quot;&quot;},&quot;isTemporary&quot;:false}]},{&quot;citationID&quot;:&quot;MENDELEY_CITATION_27b0eb51-fb04-410a-93b6-91342ea4c7b1&quot;,&quot;properties&quot;:{&quot;noteIndex&quot;:0},&quot;isEdited&quot;:false,&quot;manualOverride&quot;:{&quot;isManuallyOverridden&quot;:true,&quot;citeprocText&quot;:&quot;(Mhaisen &amp;#38; Abdul-Ameer, n.d.)&quot;,&quot;manualOverrideText&quot;:&quot;(Mhaisen &amp; Abdul-Ameer, 2009)&quot;},&quot;citationTag&quot;:&quot;MENDELEY_CITATION_v3_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&quot;,&quot;citationItems&quot;:[{&quot;id&quot;:&quot;3f6088b8-0889-3d6a-8835-ff39dfbf8edd&quot;,&quot;itemData&quot;:{&quot;type&quot;:&quot;report&quot;,&quot;id&quot;:&quot;3f6088b8-0889-3d6a-8835-ff39dfbf8edd&quot;,&quot;title&quot;:&quot;Checklists of Dactylogyrus Species (Monogenea) from Fishes of Iraq&quot;,&quot;author&quot;:[{&quot;family&quot;:&quot;Mhaisen&quot;,&quot;given&quot;:&quot;Furhan T&quot;,&quot;parse-names&quot;:false,&quot;dropping-particle&quot;:&quot;&quot;,&quot;non-dropping-particle&quot;:&quot;&quot;},{&quot;family&quot;:&quot;Abdul-Ameer&quot;,&quot;given&quot;:&quot;Kefah N&quot;,&quot;parse-names&quot;:false,&quot;dropping-particle&quot;:&quot;&quot;,&quot;non-dropping-particle&quot;:&quot;&quot;}],&quot;abstract&quot;:&quot;Surveying literature concerning the occurrence of the monogeneans of the genus Dactylogyrus Diesing, 1850 parasitizing fishes of Iraq till the end of 2018 indicated that there are 82 nominated species of this genus on 40 fish species. All these species infected freshwater fishes, except Dactylogyrus vastator which was also reported from two marine fish species while entering fresh waters. In addition to these species, some unidentified specimens of this genus were reported from 12 freshwater fish hosts species which also showed the infection with some of the nominated species of Dactylogyrus. Among Dactylogyrus species, number of hosts ranged from one host species for 29 Dactylogyrus species to a maximum of 31 host species in case of D. vastator. The distribution of the infection ranged from one parasite species in nine fish host species to a maximum infection with 43 Dactylogyrus species in the case of the common carp Cyprinus carpio.&quot;,&quot;container-title-short&quot;:&quot;&quot;},&quot;isTemporary&quot;:false}]},{&quot;citationID&quot;:&quot;MENDELEY_CITATION_45c988cc-51c7-4df4-a550-f37b5dd8e7e4&quot;,&quot;properties&quot;:{&quot;noteIndex&quot;:0},&quot;isEdited&quot;:false,&quot;manualOverride&quot;:{&quot;isManuallyOverridden&quot;:false,&quot;citeprocText&quot;:&quot;(Fred D, 2018)&quot;,&quot;manualOverrideText&quot;:&quot;&quot;},&quot;citationTag&quot;:&quot;MENDELEY_CITATION_v3_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&quot;,&quot;citationItems&quot;:[{&quot;id&quot;:&quot;d76fb478-2c8b-38d9-8496-b756c31d9956&quot;,&quot;itemData&quot;:{&quot;type&quot;:&quot;article-journal&quot;,&quot;id&quot;:&quot;d76fb478-2c8b-38d9-8496-b756c31d9956&quot;,&quot;title&quot;:&quot;African Diplostomum (sensu Dubois 1961): Minireview on taxonomy and biology&quot;,&quot;author&quot;:[{&quot;family&quot;:&quot;Fred D&quot;,&quot;given&quot;:&quot;Chibwana&quot;,&quot;parse-names&quot;:false,&quot;dropping-particle&quot;:&quot;&quot;,&quot;non-dropping-particle&quot;:&quot;&quot;}],&quot;container-title&quot;:&quot;International Journal of Aquaculture and Fishery Sciences&quot;,&quot;container-title-short&quot;:&quot;Int J Aquac Fish Sci&quot;,&quot;DOI&quot;:&quot;10.17352/2455-8400.000041&quot;,&quot;issued&quot;:{&quot;date-parts&quot;:[[2018,9,25]]},&quot;page&quot;:&quot;031-038&quot;,&quot;publisher&quot;:&quot;Peertechz Publications Private Limited&quot;},&quot;isTemporary&quot;:false}]},{&quot;citationID&quot;:&quot;MENDELEY_CITATION_8015c757-ba62-4d63-bb13-f9d9b12ae094&quot;,&quot;properties&quot;:{&quot;noteIndex&quot;:0},&quot;isEdited&quot;:false,&quot;manualOverride&quot;:{&quot;isManuallyOverridden&quot;:false,&quot;citeprocText&quot;:&quot;(Fred D, 2018)&quot;,&quot;manualOverrideText&quot;:&quot;&quot;},&quot;citationTag&quot;:&quot;MENDELEY_CITATION_v3_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&quot;,&quot;citationItems&quot;:[{&quot;id&quot;:&quot;d76fb478-2c8b-38d9-8496-b756c31d9956&quot;,&quot;itemData&quot;:{&quot;type&quot;:&quot;article-journal&quot;,&quot;id&quot;:&quot;d76fb478-2c8b-38d9-8496-b756c31d9956&quot;,&quot;title&quot;:&quot;African Diplostomum (sensu Dubois 1961): Minireview on taxonomy and biology&quot;,&quot;author&quot;:[{&quot;family&quot;:&quot;Fred D&quot;,&quot;given&quot;:&quot;Chibwana&quot;,&quot;parse-names&quot;:false,&quot;dropping-particle&quot;:&quot;&quot;,&quot;non-dropping-particle&quot;:&quot;&quot;}],&quot;container-title&quot;:&quot;International Journal of Aquaculture and Fishery Sciences&quot;,&quot;container-title-short&quot;:&quot;Int J Aquac Fish Sci&quot;,&quot;DOI&quot;:&quot;10.17352/2455-8400.000041&quot;,&quot;issued&quot;:{&quot;date-parts&quot;:[[2018,9,25]]},&quot;page&quot;:&quot;031-038&quot;,&quot;publisher&quot;:&quot;Peertechz Publications Private Limited&quot;},&quot;isTemporary&quot;:false}]},{&quot;citationID&quot;:&quot;MENDELEY_CITATION_53cbfbab-7143-4184-9887-f82f8e92bd81&quot;,&quot;properties&quot;:{&quot;noteIndex&quot;:0},&quot;isEdited&quot;:false,&quot;manualOverride&quot;:{&quot;isManuallyOverridden&quot;:false,&quot;citeprocText&quot;:&quot;(Maleki &amp;#38; Ghaderi, 2018)&quot;,&quot;manualOverrideText&quot;:&quot;&quot;},&quot;citationTag&quot;:&quot;MENDELEY_CITATION_v3_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&quot;,&quot;citationItems&quot;:[{&quot;id&quot;:&quot;8fcc03bb-e3b2-336f-8918-b6734368f749&quot;,&quot;itemData&quot;:{&quot;type&quot;:&quot;article-journal&quot;,&quot;id&quot;:&quot;8fcc03bb-e3b2-336f-8918-b6734368f749&quot;,&quot;title&quot;:&quot;Occurrence and description of Clinostomum complanatum (Rudolphi, 1819) metacercariae in freshwater fishes from Gheshlagh basin, West of Iran Article in&quot;,&quot;author&quot;:[{&quot;family&quot;:&quot;Maleki&quot;,&quot;given&quot;:&quot;Loghman&quot;,&quot;parse-names&quot;:false,&quot;dropping-particle&quot;:&quot;&quot;,&quot;non-dropping-particle&quot;:&quot;&quot;},{&quot;family&quot;:&quot;Ghaderi&quot;,&quot;given&quot;:&quot;Edris&quot;,&quot;parse-names&quot;:false,&quot;dropping-particle&quot;:&quot;&quot;,&quot;non-dropping-particle&quot;:&quot;&quot;}],&quot;container-title&quot;:&quot;Iranian Journal of Animal Biosystematics&quot;,&quot;container-title-short&quot;:&quot;Iran J Anim Biosyst&quot;,&quot;DOI&quot;:&quot;10.22067/ijab.v14i2.74577&quot;,&quot;URL&quot;:&quot;https://www.researchgate.net/publication/332726732&quot;,&quot;issued&quot;:{&quot;date-parts&quot;:[[2018]]}},&quot;isTemporary&quot;:false}]},{&quot;citationID&quot;:&quot;MENDELEY_CITATION_7a8ced38-4603-4a59-838f-0564d32c8017&quot;,&quot;properties&quot;:{&quot;noteIndex&quot;:0},&quot;isEdited&quot;:false,&quot;manualOverride&quot;:{&quot;isManuallyOverridden&quot;:true,&quot;citeprocText&quot;:&quot;(Mitiku &amp;#38; Konecny, n.d.)&quot;,&quot;manualOverrideText&quot;:&quot;(Mitiku &amp; Konecny, 2015)&quot;},&quot;citationTag&quot;:&quot;MENDELEY_CITATION_v3_eyJjaXRhdGlvbklEIjoiTUVOREVMRVlfQ0lUQVRJT05fN2E4Y2VkMzgtNDYwMy00YTU5LTgzOGYtMDU2NGQzMmM4MDE3IiwicHJvcGVydGllcyI6eyJub3RlSW5kZXgiOjB9LCJpc0VkaXRlZCI6ZmFsc2UsIm1hbnVhbE92ZXJyaWRlIjp7ImlzTWFudWFsbHlPdmVycmlkZGVuIjp0cnVlLCJjaXRlcHJvY1RleHQiOiIoTWl0aWt1ICYjMzg7IEtvbmVjbnksIG4uZC4pIiwibWFudWFsT3ZlcnJpZGVUZXh0IjoiKE1pdGlrdSAmIEtvbmVjbnksIDIwMTU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quot;,&quot;citationItems&quot;:[{&quot;id&quot;:&quot;3c087b94-f39b-3b96-89d2-fd431bccb6d3&quot;,&quot;itemData&quot;:{&quot;type&quot;:&quot;report&quot;,&quot;id&quot;:&quot;3c087b94-f39b-3b96-89d2-fd431bccb6d3&quot;,&quot;title&quot;:&quot;A Study of Clinostomum (Trematode) and Contracaecum (Nematode) Parasites Affecting Oreochromis Niloticus in Small Abaya Lake, Silite Zone, Ethiopia View project Marshet Adugna Mitiku PARASITE SPECIES RICHNESS OF FISH FROM FISH PONDS AND FINGERLING SOURCES IN CENTRAL ETHIOPIA: IT'S IMPLICATION ON \&quot;Master of Science\&quot;&quot;,&quot;author&quot;:[{&quot;family&quot;:&quot;Mitiku&quot;,&quot;given&quot;:&quot;Marshet Adugna&quot;,&quot;parse-names&quot;:false,&quot;dropping-particle&quot;:&quot;&quot;,&quot;non-dropping-particle&quot;:&quot;&quot;},{&quot;family&quot;:&quot;Konecny&quot;,&quot;given&quot;:&quot;Phil Robert&quot;,&quot;parse-names&quot;:false,&quot;dropping-particle&quot;:&quot;&quot;,&quot;non-dropping-particle&quot;:&quot;&quot;}],&quot;URL&quot;:&quot;https://www.researchgate.net/publication/321717026&quot;,&quot;container-title-short&quot;:&quot;&quot;},&quot;isTemporary&quot;:false}]},{&quot;citationID&quot;:&quot;MENDELEY_CITATION_5964450d-7ec0-4815-825b-600bfbf18853&quot;,&quot;properties&quot;:{&quot;noteIndex&quot;:0},&quot;isEdited&quot;:false,&quot;manualOverride&quot;:{&quot;isManuallyOverridden&quot;:false,&quot;citeprocText&quot;:&quot;(Salem et al., 2021)&quot;,&quot;manualOverrideText&quot;:&quot;&quot;},&quot;citationTag&quot;:&quot;MENDELEY_CITATION_v3_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&quot;,&quot;citationItems&quot;:[{&quot;id&quot;:&quot;cea4692d-c64b-3f80-95f6-441a27e98638&quot;,&quot;itemData&quot;:{&quot;type&quot;:&quot;report&quot;,&quot;id&quot;:&quot;cea4692d-c64b-3f80-95f6-441a27e98638&quot;,&quot;title&quot;:&quot;Comparative morpho-molecular identification of Clinostomum phalacrocoracis and Clinostomum complanatum metacercaria coinfecting Nile tilapia in Egypt&quot;,&quot;author&quot;:[{&quot;family&quot;:&quot;Salem&quot;,&quot;given&quot;:&quot;Mai A&quot;,&quot;parse-names&quot;:false,&quot;dropping-particle&quot;:&quot;&quot;,&quot;non-dropping-particle&quot;:&quot;&quot;},{&quot;family&quot;:&quot;Abdel-Maogood&quot;,&quot;given&quot;:&quot;Sahar Z&quot;,&quot;parse-names&quot;:false,&quot;dropping-particle&quot;:&quot;&quot;,&quot;non-dropping-particle&quot;:&quot;&quot;},{&quot;family&quot;:&quot;Abdelsalam&quot;,&quot;given&quot;:&quot;Mohamed&quot;,&quot;parse-names&quot;:false,&quot;dropping-particle&quot;:&quot;&quot;,&quot;non-dropping-particle&quot;:&quot;&quot;},{&quot;family&quot;:&quot;Mahdy&quot;,&quot;given&quot;:&quot;Olfat A&quot;,&quot;parse-names&quot;:false,&quot;dropping-particle&quot;:&quot;&quot;,&quot;non-dropping-particle&quot;:&quot;&quot;}],&quot;URL&quot;:&quot;www.ejabf.journals.ekb.eg&quot;,&quot;issued&quot;:{&quot;date-parts&quot;:[[2021]]},&quot;number-of-pages&quot;:&quot;461-475&quot;,&quot;issue&quot;:&quot;1&quot;,&quot;volume&quot;:&quot;25&quot;,&quot;container-title-short&quot;:&quot;&quot;},&quot;isTemporary&quot;:false}]},{&quot;citationID&quot;:&quot;MENDELEY_CITATION_404e8355-4857-40ca-b3e6-69ff48856a2b&quot;,&quot;properties&quot;:{&quot;noteIndex&quot;:0},&quot;isEdited&quot;:false,&quot;manualOverride&quot;:{&quot;isManuallyOverridden&quot;:true,&quot;citeprocText&quot;:&quot;(Fayaz Ali, n.d.)&quot;,&quot;manualOverrideText&quot;:&quot;(Fayaz Ali, 2020)&quot;},&quot;citationTag&quot;:&quot;MENDELEY_CITATION_v3_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&quot;,&quot;citationItems&quot;:[{&quot;id&quot;:&quot;5cf98646-90ca-398c-9f22-90f2d5afede5&quot;,&quot;itemData&quot;:{&quot;type&quot;:&quot;report&quot;,&quot;id&quot;:&quot;5cf98646-90ca-398c-9f22-90f2d5afede5&quot;,&quot;title&quot;:&quot;Trematoda-Digenea Black Spot and Yellow Grub Parasites in Fish&quot;,&quot;author&quot;:[{&quot;family&quot;:&quot;Fayaz Ali&quot;,&quot;given&quot;:&quot;Raja&quot;,&quot;parse-names&quot;:false,&quot;dropping-particle&quot;:&quot;&quot;,&quot;non-dropping-particle&quot;:&quot;&quot;}],&quot;container-title-short&quot;:&quot;&quot;},&quot;isTemporary&quot;:false}]},{&quot;citationID&quot;:&quot;MENDELEY_CITATION_585d5739-f466-44d7-b916-5735c6feb8b3&quot;,&quot;properties&quot;:{&quot;noteIndex&quot;:0},&quot;isEdited&quot;:false,&quot;manualOverride&quot;:{&quot;isManuallyOverridden&quot;:true,&quot;citeprocText&quot;:&quot;(Mitiku &amp;#38; Konecny, n.d.)&quot;,&quot;manualOverrideText&quot;:&quot;(Mitiku &amp; Konecny, 2015)&quot;},&quot;citationTag&quot;:&quot;MENDELEY_CITATION_v3_eyJjaXRhdGlvbklEIjoiTUVOREVMRVlfQ0lUQVRJT05fNTg1ZDU3MzktZjQ2Ni00NGQ3LWI5MTYtNTczNWM2ZmViOGIzIiwicHJvcGVydGllcyI6eyJub3RlSW5kZXgiOjB9LCJpc0VkaXRlZCI6ZmFsc2UsIm1hbnVhbE92ZXJyaWRlIjp7ImlzTWFudWFsbHlPdmVycmlkZGVuIjp0cnVlLCJjaXRlcHJvY1RleHQiOiIoTWl0aWt1ICYjMzg7IEtvbmVjbnksIG4uZC4pIiwibWFudWFsT3ZlcnJpZGVUZXh0IjoiKE1pdGlrdSAmIEtvbmVjbnksIDIwMTU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quot;,&quot;citationItems&quot;:[{&quot;id&quot;:&quot;3c087b94-f39b-3b96-89d2-fd431bccb6d3&quot;,&quot;itemData&quot;:{&quot;type&quot;:&quot;report&quot;,&quot;id&quot;:&quot;3c087b94-f39b-3b96-89d2-fd431bccb6d3&quot;,&quot;title&quot;:&quot;A Study of Clinostomum (Trematode) and Contracaecum (Nematode) Parasites Affecting Oreochromis Niloticus in Small Abaya Lake, Silite Zone, Ethiopia View project Marshet Adugna Mitiku PARASITE SPECIES RICHNESS OF FISH FROM FISH PONDS AND FINGERLING SOURCES IN CENTRAL ETHIOPIA: IT'S IMPLICATION ON \&quot;Master of Science\&quot;&quot;,&quot;author&quot;:[{&quot;family&quot;:&quot;Mitiku&quot;,&quot;given&quot;:&quot;Marshet Adugna&quot;,&quot;parse-names&quot;:false,&quot;dropping-particle&quot;:&quot;&quot;,&quot;non-dropping-particle&quot;:&quot;&quot;},{&quot;family&quot;:&quot;Konecny&quot;,&quot;given&quot;:&quot;Phil Robert&quot;,&quot;parse-names&quot;:false,&quot;dropping-particle&quot;:&quot;&quot;,&quot;non-dropping-particle&quot;:&quot;&quot;}],&quot;URL&quot;:&quot;https://www.researchgate.net/publication/321717026&quot;,&quot;container-title-short&quot;:&quot;&quot;},&quot;isTemporary&quot;:false}]},{&quot;citationID&quot;:&quot;MENDELEY_CITATION_f94372e8-6048-4ca0-ab8e-915a286dfc9e&quot;,&quot;properties&quot;:{&quot;noteIndex&quot;:0},&quot;isEdited&quot;:false,&quot;manualOverride&quot;:{&quot;isManuallyOverridden&quot;:false,&quot;citeprocText&quot;:&quot;(Fred D, 2018)&quot;,&quot;manualOverrideText&quot;:&quot;&quot;},&quot;citationTag&quot;:&quot;MENDELEY_CITATION_v3_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&quot;,&quot;citationItems&quot;:[{&quot;id&quot;:&quot;d76fb478-2c8b-38d9-8496-b756c31d9956&quot;,&quot;itemData&quot;:{&quot;type&quot;:&quot;article-journal&quot;,&quot;id&quot;:&quot;d76fb478-2c8b-38d9-8496-b756c31d9956&quot;,&quot;title&quot;:&quot;African Diplostomum (sensu Dubois 1961): Minireview on taxonomy and biology&quot;,&quot;author&quot;:[{&quot;family&quot;:&quot;Fred D&quot;,&quot;given&quot;:&quot;Chibwana&quot;,&quot;parse-names&quot;:false,&quot;dropping-particle&quot;:&quot;&quot;,&quot;non-dropping-particle&quot;:&quot;&quot;}],&quot;container-title&quot;:&quot;International Journal of Aquaculture and Fishery Sciences&quot;,&quot;container-title-short&quot;:&quot;Int J Aquac Fish Sci&quot;,&quot;DOI&quot;:&quot;10.17352/2455-8400.000041&quot;,&quot;issued&quot;:{&quot;date-parts&quot;:[[2018,9,25]]},&quot;page&quot;:&quot;031-038&quot;,&quot;publisher&quot;:&quot;Peertechz Publications Private Limited&quot;},&quot;isTemporary&quot;:false}]},{&quot;citationID&quot;:&quot;MENDELEY_CITATION_08d0ad5b-475f-4be2-ae9b-a8edd5150e05&quot;,&quot;properties&quot;:{&quot;noteIndex&quot;:0},&quot;isEdited&quot;:false,&quot;manualOverride&quot;:{&quot;isManuallyOverridden&quot;:false,&quot;citeprocText&quot;:&quot;(Fred D, 2018)&quot;,&quot;manualOverrideText&quot;:&quot;&quot;},&quot;citationTag&quot;:&quot;MENDELEY_CITATION_v3_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&quot;,&quot;citationItems&quot;:[{&quot;id&quot;:&quot;d76fb478-2c8b-38d9-8496-b756c31d9956&quot;,&quot;itemData&quot;:{&quot;type&quot;:&quot;article-journal&quot;,&quot;id&quot;:&quot;d76fb478-2c8b-38d9-8496-b756c31d9956&quot;,&quot;title&quot;:&quot;African Diplostomum (sensu Dubois 1961): Minireview on taxonomy and biology&quot;,&quot;author&quot;:[{&quot;family&quot;:&quot;Fred D&quot;,&quot;given&quot;:&quot;Chibwana&quot;,&quot;parse-names&quot;:false,&quot;dropping-particle&quot;:&quot;&quot;,&quot;non-dropping-particle&quot;:&quot;&quot;}],&quot;container-title&quot;:&quot;International Journal of Aquaculture and Fishery Sciences&quot;,&quot;container-title-short&quot;:&quot;Int J Aquac Fish Sci&quot;,&quot;DOI&quot;:&quot;10.17352/2455-8400.000041&quot;,&quot;issued&quot;:{&quot;date-parts&quot;:[[2018,9,25]]},&quot;page&quot;:&quot;031-038&quot;,&quot;publisher&quot;:&quot;Peertechz Publications Private Limited&quot;},&quot;isTemporary&quot;:false}]},{&quot;citationID&quot;:&quot;MENDELEY_CITATION_67b00461-716d-4597-9fbf-1c7c4ffe677a&quot;,&quot;properties&quot;:{&quot;noteIndex&quot;:0},&quot;isEdited&quot;:false,&quot;manualOverride&quot;:{&quot;isManuallyOverridden&quot;:false,&quot;citeprocText&quot;:&quot;(Rintamäki-Kinnunen et al., 2004)&quot;,&quot;manualOverrideText&quot;:&quot;&quot;},&quot;citationTag&quot;:&quot;MENDELEY_CITATION_v3_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&quot;,&quot;citationItems&quot;:[{&quot;id&quot;:&quot;c17ab27a-543c-3da2-83ea-20447920dc98&quot;,&quot;itemData&quot;:{&quot;type&quot;:&quot;article-journal&quot;,&quot;id&quot;:&quot;c17ab27a-543c-3da2-83ea-20447920dc98&quot;,&quot;title&quot;:&quot;Diplostomum spathaceum metacercarial infection and colour change in salmonid fish&quot;,&quot;author&quot;:[{&quot;family&quot;:&quot;Rintamäki-Kinnunen&quot;,&quot;given&quot;:&quot;P.&quot;,&quot;parse-names&quot;:false,&quot;dropping-particle&quot;:&quot;&quot;,&quot;non-dropping-particle&quot;:&quot;&quot;},{&quot;family&quot;:&quot;Karvonen&quot;,&quot;given&quot;:&quot;A.&quot;,&quot;parse-names&quot;:false,&quot;dropping-particle&quot;:&quot;&quot;,&quot;non-dropping-particle&quot;:&quot;&quot;},{&quot;family&quot;:&quot;Anttila&quot;,&quot;given&quot;:&quot;P.&quot;,&quot;parse-names&quot;:false,&quot;dropping-particle&quot;:&quot;&quot;,&quot;non-dropping-particle&quot;:&quot;&quot;},{&quot;family&quot;:&quot;Valtonen&quot;,&quot;given&quot;:&quot;E. T.&quot;,&quot;parse-names&quot;:false,&quot;dropping-particle&quot;:&quot;&quot;,&quot;non-dropping-particle&quot;:&quot;&quot;}],&quot;container-title&quot;:&quot;Parasitology Research&quot;,&quot;container-title-short&quot;:&quot;Parasitol Res&quot;,&quot;DOI&quot;:&quot;10.1007/s00436-004-1092-x&quot;,&quot;ISSN&quot;:&quot;09320113&quot;,&quot;PMID&quot;:&quot;15060824&quot;,&quot;issued&quot;:{&quot;date-parts&quot;:[[2004,5]]},&quot;page&quot;:&quot;51-55&quot;,&quot;abstract&quot;:&quot;Colour changes in two salmonid fish, the salmon (Salmo salar) and sea trout (S. trutta), were examined in relation to infection with the trematode Diplostomum spathaceum. This parasite had no effect on the rate of colour change in these fish, although species specific differences in colour adjustment times were observed. Increasing asymmetry in parasite numbers between the right and left eye, which could lead to the retention of vision in one eye, nevertheless tended to reduce the colour change time in salmon with moderate infection (P = 0.08). This first experimental attempt to examine colour changes in fish in relation to eye fluke infections provides grounds for future investigations. The darker appearance of the heavily infected fish described in the literature suggests that a high parasite burden actually causes colour changes. We emphasise that detailed quantitative studies using fish with higher parasite loads, especially from the tail of the aggregated parasite distribution, are needed to describe these relationships in detail. © Springer-Verlag 2004.&quot;,&quot;issue&quot;:&quot;1&quot;,&quot;volume&quot;:&quot;93&quot;},&quot;isTemporary&quot;:false}]},{&quot;citationID&quot;:&quot;MENDELEY_CITATION_e0f5e264-6366-4811-88e5-735dfa1e487e&quot;,&quot;properties&quot;:{&quot;noteIndex&quot;:0},&quot;isEdited&quot;:false,&quot;manualOverride&quot;:{&quot;isManuallyOverridden&quot;:false,&quot;citeprocText&quot;:&quot;(Migiro Kembenya et al., 2012; Rintamäki-Kinnunen et al., 2004)&quot;,&quot;manualOverrideText&quot;:&quot;&quot;},&quot;citationTag&quot;:&quot;MENDELEY_CITATION_v3_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&quot;,&quot;citationItems&quot;:[{&quot;id&quot;:&quot;95cdaa1f-9e60-3077-b302-8c561c06f51b&quot;,&quot;itemData&quot;:{&quot;type&quot;:&quot;article-journal&quot;,&quot;id&quot;:&quot;95cdaa1f-9e60-3077-b302-8c561c06f51b&quot;,&quot;title&quot;:&quot;Diplostomum Parasites Affecting Oreochromis niloticus in Chepkoilel Fish farm and Two Dams in Eldoret-Kenya. Enhancing Quality of Milk by Mitigation of Mycotoxins in Western Kenya View project Victor muhumbwa Ngaira Diplostomum Parasites Affecting Oreochromis niloticus in Chepkoilel Fish farm and Two Dams in Eldoret-Kenya&quot;,&quot;author&quot;:[{&quot;family&quot;:&quot;Migiro Kembenya&quot;,&quot;given&quot;:&quot;Elijah&quot;,&quot;parse-names&quot;:false,&quot;dropping-particle&quot;:&quot;&quot;,&quot;non-dropping-particle&quot;:&quot;&quot;},{&quot;family&quot;:&quot;Oginga Odinga&quot;,&quot;given&quot;:&quot;Jaramogi&quot;,&quot;parse-names&quot;:false,&quot;dropping-particle&quot;:&quot;&quot;,&quot;non-dropping-particle&quot;:&quot;&quot;},{&quot;family&quot;:&quot;Migiro&quot;,&quot;given&quot;:&quot;Kembenya E&quot;,&quot;parse-names&quot;:false,&quot;dropping-particle&quot;:&quot;&quot;,&quot;non-dropping-particle&quot;:&quot;&quot;},{&quot;family&quot;:&quot;K&quot;,&quot;given&quot;:&quot;Matolla G&quot;,&quot;parse-names&quot;:false,&quot;dropping-particle&quot;:&quot;&quot;,&quot;non-dropping-particle&quot;:&quot;&quot;},{&quot;family&quot;:&quot;Ouko&quot;,&quot;given&quot;:&quot;Ochieng&quot;,&quot;parse-names&quot;:false,&quot;dropping-particle&quot;:&quot;V&quot;,&quot;non-dropping-particle&quot;:&quot;&quot;},{&quot;family&quot;:&quot;Victor&quot;,&quot;given&quot;:&quot;Ngaira M&quot;,&quot;parse-names&quot;:false,&quot;dropping-particle&quot;:&quot;&quot;,&quot;non-dropping-particle&quot;:&quot;&quot;}],&quot;container-title&quot;:&quot;Article in International Journal of Scientific and Engineering Research&quot;,&quot;ISBN&quot;:&quot;0720592917&quot;,&quot;ISSN&quot;:&quot;2229-5518&quot;,&quot;URL&quot;:&quot;http://www.ijser.org&quot;,&quot;issued&quot;:{&quot;date-parts&quot;:[[2012]]},&quot;abstract&quot;:&quot;The Diplostomum parasite completes its life-cycle in fish eating birds, but spends considerable time in the eye vitreous humor of many fresh water fishes. Its infection in fish causes severe ocular pathology, and leads to increased susceptibility to predation. A study on Diplostomum parasites was conducted at Chepkoilel University with an objective of assessing its parasitic indices and effects on O. niloticus. A total of 40 fish were collected from the fish farm and 155 from the dams between November 2010 and January, 2011. Fish were weighed and length measured to ascertain their condition factor. The fish were observed for the Diplostomum parasite to ascertain parasitic indices in the different habitats. The parasite abundance was related to fish size and condition factor to determine parasite's effect on O. niloticus. Fish were found to have a parasitic prevalence (%) of 100, 84 and 66 in Kerita dam, Kesses dam and Chepkoilel fish farm. Parasite mean intensity was 12, 9 and 14 respectively. The wellbeing of the fish was not compromised by the parasites, as was seen in the correlation between condition factor and parasite abundance. There was a Pearson correlation of P = 0.357, 0.516 and 0.565 in Kerita dam, Kesses dam and Chepkoilel fish farm respectively. The dams and the fish farm did not pose significant difference in the parasitic indices, probably due to their proximity. There was seen equal abundance in both fish sexes, implying no sex preference in infection.&quot;,&quot;issue&quot;:&quot;7&quot;,&quot;volume&quot;:&quot;3&quot;,&quot;container-title-short&quot;:&quot;&quot;},&quot;isTemporary&quot;:false},{&quot;id&quot;:&quot;c17ab27a-543c-3da2-83ea-20447920dc98&quot;,&quot;itemData&quot;:{&quot;type&quot;:&quot;article-journal&quot;,&quot;id&quot;:&quot;c17ab27a-543c-3da2-83ea-20447920dc98&quot;,&quot;title&quot;:&quot;Diplostomum spathaceum metacercarial infection and colour change in salmonid fish&quot;,&quot;author&quot;:[{&quot;family&quot;:&quot;Rintamäki-Kinnunen&quot;,&quot;given&quot;:&quot;P.&quot;,&quot;parse-names&quot;:false,&quot;dropping-particle&quot;:&quot;&quot;,&quot;non-dropping-particle&quot;:&quot;&quot;},{&quot;family&quot;:&quot;Karvonen&quot;,&quot;given&quot;:&quot;A.&quot;,&quot;parse-names&quot;:false,&quot;dropping-particle&quot;:&quot;&quot;,&quot;non-dropping-particle&quot;:&quot;&quot;},{&quot;family&quot;:&quot;Anttila&quot;,&quot;given&quot;:&quot;P.&quot;,&quot;parse-names&quot;:false,&quot;dropping-particle&quot;:&quot;&quot;,&quot;non-dropping-particle&quot;:&quot;&quot;},{&quot;family&quot;:&quot;Valtonen&quot;,&quot;given&quot;:&quot;E. T.&quot;,&quot;parse-names&quot;:false,&quot;dropping-particle&quot;:&quot;&quot;,&quot;non-dropping-particle&quot;:&quot;&quot;}],&quot;container-title&quot;:&quot;Parasitology Research&quot;,&quot;container-title-short&quot;:&quot;Parasitol Res&quot;,&quot;DOI&quot;:&quot;10.1007/s00436-004-1092-x&quot;,&quot;ISSN&quot;:&quot;09320113&quot;,&quot;PMID&quot;:&quot;15060824&quot;,&quot;issued&quot;:{&quot;date-parts&quot;:[[2004,5]]},&quot;page&quot;:&quot;51-55&quot;,&quot;abstract&quot;:&quot;Colour changes in two salmonid fish, the salmon (Salmo salar) and sea trout (S. trutta), were examined in relation to infection with the trematode Diplostomum spathaceum. This parasite had no effect on the rate of colour change in these fish, although species specific differences in colour adjustment times were observed. Increasing asymmetry in parasite numbers between the right and left eye, which could lead to the retention of vision in one eye, nevertheless tended to reduce the colour change time in salmon with moderate infection (P = 0.08). This first experimental attempt to examine colour changes in fish in relation to eye fluke infections provides grounds for future investigations. The darker appearance of the heavily infected fish described in the literature suggests that a high parasite burden actually causes colour changes. We emphasise that detailed quantitative studies using fish with higher parasite loads, especially from the tail of the aggregated parasite distribution, are needed to describe these relationships in detail. © Springer-Verlag 2004.&quot;,&quot;issue&quot;:&quot;1&quot;,&quot;volume&quot;:&quot;93&quot;},&quot;isTemporary&quot;:false}]},{&quot;citationID&quot;:&quot;MENDELEY_CITATION_86140b5a-b05a-4a23-a3b4-e84258fa3275&quot;,&quot;properties&quot;:{&quot;noteIndex&quot;:0},&quot;isEdited&quot;:false,&quot;manualOverride&quot;:{&quot;isManuallyOverridden&quot;:false,&quot;citeprocText&quot;:&quot;(Mathenge &amp;#38; Charles G, 2010)&quot;,&quot;manualOverrideText&quot;:&quot;&quot;},&quot;citationTag&quot;:&quot;MENDELEY_CITATION_v3_eyJjaXRhdGlvbklEIjoiTUVOREVMRVlfQ0lUQVRJT05fODYxNDBiNWEtYjA1YS00YTIzLWEzYjQtZTg0MjU4ZmEzMjc1IiwicHJvcGVydGllcyI6eyJub3RlSW5kZXgiOjB9LCJpc0VkaXRlZCI6ZmFsc2UsIm1hbnVhbE92ZXJyaWRlIjp7ImlzTWFudWFsbHlPdmVycmlkZGVuIjpmYWxzZSwiY2l0ZXByb2NUZXh0IjoiKE1hdGhlbmdlICYjMzg7IENoYXJsZXMgRywgMjAxMCkiLCJtYW51YWxPdmVycmlkZVRleHQiOiIifSwiY2l0YXRpb25JdGVtcyI6W3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V19&quot;,&quot;citationItems&quot;:[{&quot;id&quot;:&quot;8d0a55f8-4746-32b4-b64b-374c2e11bf8c&quot;,&quot;itemData&quot;:{&quot;type&quot;:&quot;report&quot;,&quot;id&quot;:&quot;8d0a55f8-4746-32b4-b64b-374c2e11bf8c&quot;,&quot;title&quot;:&quot;PREVALENCE, INTENSITY AND PATHOLOGICAL LESIONS ASSOCIATED WITH HELMINTH INFECTIONS IN FARMED AND WILD FISH IN UPPER TANA RIVER BASIN, KENYA CHARLES GICHOHlt MATHENGE (BVM, UON)&quot;,&quot;author&quot;:[{&quot;family&quot;:&quot;Mathenge&quot;,&quot;given&quot;:&quot;&quot;,&quot;parse-names&quot;:false,&quot;dropping-particle&quot;:&quot;&quot;,&quot;non-dropping-particle&quot;:&quot;&quot;},{&quot;family&quot;:&quot;Charles G&quot;,&quot;given&quot;:&quot;&quot;,&quot;parse-names&quot;:false,&quot;dropping-particle&quot;:&quot;&quot;,&quot;non-dropping-particle&quot;:&quot;&quot;}],&quot;issued&quot;:{&quot;date-parts&quot;:[[2010]]},&quot;container-title-short&quot;:&quot;&quot;},&quot;isTemporary&quot;:false}]},{&quot;citationID&quot;:&quot;MENDELEY_CITATION_fa3e2eaf-d3fc-4458-aa3e-8df9076c9299&quot;,&quot;properties&quot;:{&quot;noteIndex&quot;:0},&quot;isEdited&quot;:false,&quot;manualOverride&quot;:{&quot;isManuallyOverridden&quot;:true,&quot;citeprocText&quot;:&quot;(Murugami K W Maina et al., 2017)&quot;,&quot;manualOverrideText&quot;:&quot;(Murugami et al., 2017)&quot;},&quot;citationTag&quot;:&quot;MENDELEY_CITATION_v3_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&quot;,&quot;citationItems&quot;:[{&quot;id&quot;:&quot;83cf6c31-15fe-334b-b55b-90b87c5cba16&quot;,&quot;itemData&quot;:{&quot;type&quot;:&quot;article-journal&quot;,&quot;id&quot;:&quot;83cf6c31-15fe-334b-b55b-90b87c5cba16&quot;,&quot;title&quot;:&quot;Predation And Its Associated Risk Factors In Fish Farms In Kirinyaga County, Kenya&quot;,&quot;author&quot;:[{&quot;family&quot;:&quot;Murugami K W Maina&quot;,&quot;given&quot;:&quot;J W&quot;,&quot;parse-names&quot;:false,&quot;dropping-particle&quot;:&quot;&quot;,&quot;non-dropping-particle&quot;:&quot;&quot;},{&quot;family&quot;:&quot;Kenya&quot;,&quot;given&quot;:&quot;Nairobi&quot;,&quot;parse-names&quot;:false,&quot;dropping-particle&quot;:&quot;&quot;,&quot;non-dropping-particle&quot;:&quot;&quot;},{&quot;family&quot;:&quot;Mbuthia R M Waruiru&quot;,&quot;given&quot;:&quot;P G&quot;,&quot;parse-names&quot;:false,&quot;dropping-particle&quot;:&quot;&quot;,&quot;non-dropping-particle&quot;:&quot;&quot;},{&quot;family&quot;:&quot;Thaiyah&quot;,&quot;given&quot;:&quot;A G&quot;,&quot;parse-names&quot;:false,&quot;dropping-particle&quot;:&quot;&quot;,&quot;non-dropping-particle&quot;:&quot;&quot;},{&quot;family&quot;:&quot;Ngowi R H Mdegela&quot;,&quot;given&quot;:&quot;H A&quot;,&quot;parse-names&quot;:false,&quot;dropping-particle&quot;:&quot;&quot;,&quot;non-dropping-particle&quot;:&quot;&quot;}],&quot;ISSN&quot;:&quot;2394-4404&quot;,&quot;URL&quot;:&quot;www.ijiras.com&quot;,&quot;issued&quot;:{&quot;date-parts&quot;:[[2017]]},&quot;container-title-short&quot;:&quot;&quot;},&quot;isTemporary&quot;:false}]},{&quot;citationID&quot;:&quot;MENDELEY_CITATION_3075651e-be0a-4c26-b4c2-68df94702865&quot;,&quot;properties&quot;:{&quot;noteIndex&quot;:0},&quot;isEdited&quot;:false,&quot;manualOverride&quot;:{&quot;isManuallyOverridden&quot;:false,&quot;citeprocText&quot;:&quot;(Mathenge &amp;#38; Charles G, 2010)&quot;,&quot;manualOverrideText&quot;:&quot;&quot;},&quot;citationTag&quot;:&quot;MENDELEY_CITATION_v3_eyJjaXRhdGlvbklEIjoiTUVOREVMRVlfQ0lUQVRJT05fMzA3NTY1MWUtYmUwYS00YzI2LWI0YzItNjhkZjk0NzAyODY1IiwicHJvcGVydGllcyI6eyJub3RlSW5kZXgiOjB9LCJpc0VkaXRlZCI6ZmFsc2UsIm1hbnVhbE92ZXJyaWRlIjp7ImlzTWFudWFsbHlPdmVycmlkZGVuIjpmYWxzZSwiY2l0ZXByb2NUZXh0IjoiKE1hdGhlbmdlICYjMzg7IENoYXJsZXMgRywgMjAxMCkiLCJtYW51YWxPdmVycmlkZVRleHQiOiIifSwiY2l0YXRpb25JdGVtcyI6W3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V19&quot;,&quot;citationItems&quot;:[{&quot;id&quot;:&quot;8d0a55f8-4746-32b4-b64b-374c2e11bf8c&quot;,&quot;itemData&quot;:{&quot;type&quot;:&quot;report&quot;,&quot;id&quot;:&quot;8d0a55f8-4746-32b4-b64b-374c2e11bf8c&quot;,&quot;title&quot;:&quot;PREVALENCE, INTENSITY AND PATHOLOGICAL LESIONS ASSOCIATED WITH HELMINTH INFECTIONS IN FARMED AND WILD FISH IN UPPER TANA RIVER BASIN, KENYA CHARLES GICHOHlt MATHENGE (BVM, UON)&quot;,&quot;author&quot;:[{&quot;family&quot;:&quot;Mathenge&quot;,&quot;given&quot;:&quot;&quot;,&quot;parse-names&quot;:false,&quot;dropping-particle&quot;:&quot;&quot;,&quot;non-dropping-particle&quot;:&quot;&quot;},{&quot;family&quot;:&quot;Charles G&quot;,&quot;given&quot;:&quot;&quot;,&quot;parse-names&quot;:false,&quot;dropping-particle&quot;:&quot;&quot;,&quot;non-dropping-particle&quot;:&quot;&quot;}],&quot;issued&quot;:{&quot;date-parts&quot;:[[2010]]},&quot;container-title-short&quot;:&quot;&quot;},&quot;isTemporary&quot;:false}]},{&quot;citationID&quot;:&quot;MENDELEY_CITATION_54e0728e-b47b-4b3f-ba03-33333a8c7d2e&quot;,&quot;properties&quot;:{&quot;noteIndex&quot;:0},&quot;isEdited&quot;:false,&quot;manualOverride&quot;:{&quot;isManuallyOverridden&quot;:false,&quot;citeprocText&quot;:&quot;(Mohammed et al., 2018)&quot;,&quot;manualOverrideText&quot;:&quot;&quot;},&quot;citationTag&quot;:&quot;MENDELEY_CITATION_v3_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&quot;,&quot;citationItems&quot;:[{&quot;id&quot;:&quot;1bb7b65d-c6f6-3e09-9d40-6e9f33358805&quot;,&quot;itemData&quot;:{&quot;type&quot;:&quot;article-journal&quot;,&quot;id&quot;:&quot;1bb7b65d-c6f6-3e09-9d40-6e9f33358805&quot;,&quot;title&quot;:&quot;Prevalence of Cestode Parasites of Some freshwater Fishes Cultivated In EL-Abbasa Fish Farm, Egypt.&quot;,&quot;author&quot;:[{&quot;family&quot;:&quot;Mohammed&quot;,&quot;given&quot;:&quot;Ramadan&quot;,&quot;parse-names&quot;:false,&quot;dropping-particle&quot;:&quot;&quot;,&quot;non-dropping-particle&quot;:&quot;&quot;},{&quot;family&quot;:&quot;Shehata&quot;,&quot;given&quot;:&quot;Sabry&quot;,&quot;parse-names&quot;:false,&quot;dropping-particle&quot;:&quot;&quot;,&quot;non-dropping-particle&quot;:&quot;&quot;},{&quot;family&quot;:&quot;Ghanem&quot;,&quot;given&quot;:&quot;Mohamed&quot;,&quot;parse-names&quot;:false,&quot;dropping-particle&quot;:&quot;&quot;,&quot;non-dropping-particle&quot;:&quot;&quot;},{&quot;family&quot;:&quot;Abdelhadi&quot;,&quot;given&quot;:&quot;Yasser&quot;,&quot;parse-names&quot;:false,&quot;dropping-particle&quot;:&quot;&quot;,&quot;non-dropping-particle&quot;:&quot;&quot;},{&quot;family&quot;:&quot;Radwan&quot;,&quot;given&quot;:&quot;Mahmoud&quot;,&quot;parse-names&quot;:false,&quot;dropping-particle&quot;:&quot;&quot;,&quot;non-dropping-particle&quot;:&quot;&quot;}],&quot;container-title&quot;:&quot;Egyptian Academic Journal of Biological Sciences, B. Zoology&quot;,&quot;container-title-short&quot;:&quot;Egypt Acad J Biol Sci B Zool&quot;,&quot;DOI&quot;:&quot;10.21608/eajbsz.2018.13430&quot;,&quot;issued&quot;:{&quot;date-parts&quot;:[[2018,6,1]]},&quot;page&quot;:&quot;61-69&quot;,&quot;publisher&quot;:&quot;Egypts Presidential Specialized Council for Education and Scientific Research&quot;,&quot;issue&quot;:&quot;1&quot;,&quot;volume&quot;:&quot;10&quot;},&quot;isTemporary&quot;:false}]},{&quot;citationID&quot;:&quot;MENDELEY_CITATION_3c7339b3-a429-4c07-a8be-ba811bf79a5b&quot;,&quot;properties&quot;:{&quot;noteIndex&quot;:0},&quot;isEdited&quot;:false,&quot;manualOverride&quot;:{&quot;isManuallyOverridden&quot;:true,&quot;citeprocText&quot;:&quot;(Mjakakhamis &amp;#38; Sagweorina, 2017)&quot;,&quot;manualOverrideText&quot;:&quot;(Mjakakhamis &amp; Sagweorina, 2017).&quot;},&quot;citationTag&quot;:&quot;MENDELEY_CITATION_v3_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&quot;,&quot;citationItems&quot;:[{&quot;id&quot;:&quot;9e7eced2-69d6-30b9-9543-a2c1feb5e03d&quot;,&quot;itemData&quot;:{&quot;type&quot;:&quot;article-journal&quot;,&quot;id&quot;:&quot;9e7eced2-69d6-30b9-9543-a2c1feb5e03d&quot;,&quot;title&quot;:&quot;Prevalence and Diversity of Internal Cestode Parasites Infected Nile Tilapia (Oreochromisniloticus) and African Catfish (Clariasgariepinus) in Farmers Fresh Water Ponds in Kenya&quot;,&quot;author&quot;:[{&quot;family&quot;:&quot;Mjakakhamis&quot;,&quot;given&quot;:&quot;Haji&quot;,&quot;parse-names&quot;:false,&quot;dropping-particle&quot;:&quot;&quot;,&quot;non-dropping-particle&quot;:&quot;&quot;},{&quot;family&quot;:&quot;Sagweorina&quot;,&quot;given&quot;:&quot;Paul&quot;,&quot;parse-names&quot;:false,&quot;dropping-particle&quot;:&quot;&quot;,&quot;non-dropping-particle&quot;:&quot;&quot;}],&quot;container-title&quot;:&quot;Technology, and Sciences (ASRJETS) American Scientific Research Journal for Engineering&quot;,&quot;ISSN&quot;:&quot;2313-4402&quot;,&quot;URL&quot;:&quot;http://asrjetsjournal.org/&quot;,&quot;issued&quot;:{&quot;date-parts&quot;:[[2017]]},&quot;page&quot;:&quot;123-137&quot;,&quot;abstract&quot;:&quot;This study is one of series of paper expected to occur in this journal (Part of my PhD work Moi University2014-17). The study conducted between January 2016-June 2016 involved three counts, Kirinyaga, Kisii, and Uasingishu of Kenya, with the aim to investigate problems of stunted and mortality of 520 fishes of these two species of fresh water from farmer ponds were randomly sampled and examined for internal cestode parasites. 100 fish were C. gariepinus and 420 O. niloticus. These specimens were killed by scissors or a knife and then dissected internal organs placed in Petri dish mixed well with sodium chloride solution different parasites observed and identified using common characteristics and standard keys.The over roll results show that 240 (46.2%) of the total fish examined were infected by different parasites. C. gariepinus had a higher infection rate 55(55.0%) out of the 100 fish sampled compared to O. niloticus 185 (44.1%) of the 420 fish sampled. Prevalence and diversity of internal parasites. Diphyllobothriumlatum(34.59%), Proteocephalus spp(49.62%), Caryophyllidea spp(13.53%) and mixed infection (2.26%) Statistically Significance was tested at 0.05,The study findings show t that there was a significant relationship (p=0.0002) between the type of fish and the number of parasites Also insignificant Relationship observed between internal cestodeparasites and sampled fish on length (0.06657), weight(0.1690) and sexes(0.3668). The study concluded that the C. gariepinus are more attacked by internal cestode parasites compared O. niloticus. Our study suggest that farmers to keep more species with higher tolerance with parasites.&quot;,&quot;publisher&quot;:&quot;ASRJETS&quot;,&quot;issue&quot;:&quot;1&quot;,&quot;volume&quot;:&quot;34&quot;,&quot;container-title-short&quot;:&quot;&quot;},&quot;isTemporary&quot;:false}]},{&quot;citationID&quot;:&quot;MENDELEY_CITATION_92806c77-fc21-4a31-81ec-4b9a51f5d510&quot;,&quot;properties&quot;:{&quot;noteIndex&quot;:0},&quot;isEdited&quot;:false,&quot;manualOverride&quot;:{&quot;isManuallyOverridden&quot;:false,&quot;citeprocText&quot;:&quot;(Scholz &amp;#38; Kuchta, 2016)&quot;,&quot;manualOverrideText&quot;:&quot;&quot;},&quot;citationTag&quot;:&quot;MENDELEY_CITATION_v3_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&quot;,&quot;citationItems&quot;:[{&quot;id&quot;:&quot;698d17e9-3a93-39a5-994f-a0a604cc51aa&quot;,&quot;itemData&quot;:{&quot;type&quot;:&quot;article&quot;,&quot;id&quot;:&quot;698d17e9-3a93-39a5-994f-a0a604cc51aa&quot;,&quot;title&quot;:&quot;Fish-borne, zoonotic cestodes (Diphyllobothrium and relatives) in cold climates: A never-ending story of neglected and (re)-emergent parasites&quot;,&quot;author&quot;:[{&quot;family&quot;:&quot;Scholz&quot;,&quot;given&quot;:&quot;Tomáš&quot;,&quot;parse-names&quot;:false,&quot;dropping-particle&quot;:&quot;&quot;,&quot;non-dropping-particle&quot;:&quot;&quot;},{&quot;family&quot;:&quot;Kuchta&quot;,&quot;given&quot;:&quot;Roman&quot;,&quot;parse-names&quot;:false,&quot;dropping-particle&quot;:&quot;&quot;,&quot;non-dropping-particle&quot;:&quot;&quot;}],&quot;container-title&quot;:&quot;Food and Waterborne Parasitology&quot;,&quot;container-title-short&quot;:&quot;Food Waterborne Parasitol&quot;,&quot;DOI&quot;:&quot;10.1016/j.fawpar.2016.07.002&quot;,&quot;ISSN&quot;:&quot;24056766&quot;,&quot;issued&quot;:{&quot;date-parts&quot;:[[2016,9,1]]},&quot;page&quot;:&quot;23-38&quot;,&quot;abstract&quot;:&quot;Fish-borne cestodes capable of infecting humans are represented almost exclusively by so called broad tapeworms, i.e. members of the order Diphyllobothriidea. These large-sized human tapeworms have three host life-cycles, in which teleost fishes (except in the case of Spirometra) play a role of the second intermediate hosts and represent a source of human infection. Although the broad fish tapeworms (genera Adenocephalus, Diphyllobothrium and Diplogonoporus) have been recognized as human parasites for a long time, many aspects of their biology and epidemiology, including species composition of individual genera, their clinical relevance and geographical distribution have been noticeably understudied. The overriding obstacle preventing clarification of the diversity, origin and host-associations of diphyllobothriids is the poor state of systematics of the group. Even though diphyllobothriosis itself is not a life-threatening disease, it is considered the most important fish-borne zoonosis caused by a cestode with up to 20 million people estimated to be infected worldwide, with an affinity to colder climates including subarctic and arctic areas of the North and partly South Hemisphere. Moreover, several species seem to (re)-emerge in the most developed countries. Current (re)-emergence of diphyllobothriosis and the introduction of its agents into new geographical regions are mainly fuelled by: (i) increased preference of human societies to consume raw food, (ii) globalized trade with fish products, (iii) human migration. Dozens of nominal species have been described so far, but only 15 species currently recognized as valid have been reported to infect humans. Moreover, the validity of species described from Alaska, which have been reported from man (Diphyllobothrium alascense, D. dalliae, D. ursi) should be confirmed using molecular data. Yet, we still lack information about the intraspecific variability and species boundaries of the most important broad tapeworm species including those occurring in cold climates, such as Diphyllobothrium latum, D. dendriticum and D. nihonkaiense. Moreover, molecular data indicate paraphyly of the genus Diphyllobothrium, which may explain different host associations and morphology of species in distantly related lineages. For the first time in the literature, data on all human-infecting broad fish tapeworms, most of which occur in cold climates, are summarized, with focus on rare or uncommon species that were largely neglected in the literature or appeared in hardly accessible papers.&quot;,&quot;publisher&quot;:&quot;Elsevier Inc&quot;,&quot;volume&quot;:&quot;4&quot;},&quot;isTemporary&quot;:false}]},{&quot;citationID&quot;:&quot;MENDELEY_CITATION_b2c16917-e87e-40e7-a995-d27d1b9eaadb&quot;,&quot;properties&quot;:{&quot;noteIndex&quot;:0},&quot;isEdited&quot;:false,&quot;manualOverride&quot;:{&quot;isManuallyOverridden&quot;:true,&quot;citeprocText&quot;:&quot;(Mitiku &amp;#38; Konecny, n.d.)&quot;,&quot;manualOverrideText&quot;:&quot;(Mitiku &amp; Konecny, 2017)&quot;},&quot;citationTag&quot;:&quot;MENDELEY_CITATION_v3_eyJjaXRhdGlvbklEIjoiTUVOREVMRVlfQ0lUQVRJT05fYjJjMTY5MTctZTg3ZS00MGU3LWE5OTUtZDI3ZDFiOWVhYWRiIiwicHJvcGVydGllcyI6eyJub3RlSW5kZXgiOjB9LCJpc0VkaXRlZCI6ZmFsc2UsIm1hbnVhbE92ZXJyaWRlIjp7ImlzTWFudWFsbHlPdmVycmlkZGVuIjp0cnVlLCJjaXRlcHJvY1RleHQiOiIoTWl0aWt1ICYjMzg7IEtvbmVjbnksIG4uZC4pIiwibWFudWFsT3ZlcnJpZGVUZXh0IjoiKE1pdGlrdSAmIEtvbmVjbnksIDIwMTc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quot;,&quot;citationItems&quot;:[{&quot;id&quot;:&quot;3c087b94-f39b-3b96-89d2-fd431bccb6d3&quot;,&quot;itemData&quot;:{&quot;type&quot;:&quot;report&quot;,&quot;id&quot;:&quot;3c087b94-f39b-3b96-89d2-fd431bccb6d3&quot;,&quot;title&quot;:&quot;A Study of Clinostomum (Trematode) and Contracaecum (Nematode) Parasites Affecting Oreochromis Niloticus in Small Abaya Lake, Silite Zone, Ethiopia View project Marshet Adugna Mitiku PARASITE SPECIES RICHNESS OF FISH FROM FISH PONDS AND FINGERLING SOURCES IN CENTRAL ETHIOPIA: IT'S IMPLICATION ON \&quot;Master of Science\&quot;&quot;,&quot;author&quot;:[{&quot;family&quot;:&quot;Mitiku&quot;,&quot;given&quot;:&quot;Marshet Adugna&quot;,&quot;parse-names&quot;:false,&quot;dropping-particle&quot;:&quot;&quot;,&quot;non-dropping-particle&quot;:&quot;&quot;},{&quot;family&quot;:&quot;Konecny&quot;,&quot;given&quot;:&quot;Phil Robert&quot;,&quot;parse-names&quot;:false,&quot;dropping-particle&quot;:&quot;&quot;,&quot;non-dropping-particle&quot;:&quot;&quot;}],&quot;URL&quot;:&quot;https://www.researchgate.net/publication/321717026&quot;,&quot;container-title-short&quot;:&quot;&quot;},&quot;isTemporary&quot;:false}]},{&quot;citationID&quot;:&quot;MENDELEY_CITATION_36dd9c29-9a14-4771-9a0d-5759a85f5ccf&quot;,&quot;properties&quot;:{&quot;noteIndex&quot;:0},&quot;isEdited&quot;:false,&quot;manualOverride&quot;:{&quot;isManuallyOverridden&quot;:true,&quot;citeprocText&quot;:&quot;(&lt;i&gt;STUDIES ON OCCURRENCE OF PROTOZOAN AND HELMINTH PARASITES IN NILE TILAPIA (Oreochromis Niloticus L.) FROM CENTRAL AND EASTERN PROVINCES, KENYA OTACHI ONYANGO ELICK&lt;/i&gt;, 2009)&quot;,&quot;manualOverrideText&quot;:&quot;( Otachi, 2009)&quot;},&quot;citationTag&quot;:&quot;MENDELEY_CITATION_v3_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&quot;,&quot;citationItems&quot;:[{&quot;id&quot;:&quot;f8c938b7-32c7-33c6-972a-cef6e52edbf7&quot;,&quot;itemData&quot;:{&quot;type&quot;:&quot;report&quot;,&quot;id&quot;:&quot;f8c938b7-32c7-33c6-972a-cef6e52edbf7&quot;,&quot;title&quot;:&quot;STUDIES ON OCCURRENCE OF PROTOZOAN AND HELMINTH PARASITES IN NILE TILAPIA (Oreochromis niloticus L.) FROM CENTRAL AND EASTERN PROVINCES, KENYA OTACHI ONYANGO ELICK&quot;,&quot;issued&quot;:{&quot;date-parts&quot;:[[2009]]},&quot;container-title-short&quot;:&quot;&quot;},&quot;isTemporary&quot;:false}]},{&quot;citationID&quot;:&quot;MENDELEY_CITATION_5dc0cef7-36d7-4f7a-a5e6-7fbf8132e38a&quot;,&quot;properties&quot;:{&quot;noteIndex&quot;:0},&quot;isEdited&quot;:false,&quot;manualOverride&quot;:{&quot;isManuallyOverridden&quot;:true,&quot;citeprocText&quot;:&quot;(&lt;i&gt;STUDIES ON OCCURRENCE OF PROTOZOAN AND HELMINTH PARASITES IN NILE TILAPIA (Oreochromis Niloticus L.) FROM CENTRAL AND EASTERN PROVINCES, KENYA OTACHI ONYANGO ELICK&lt;/i&gt;, 2009)&quot;,&quot;manualOverrideText&quot;:&quot;( Otachi, 2009)&quot;},&quot;citationTag&quot;:&quot;MENDELEY_CITATION_v3_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&quot;,&quot;citationItems&quot;:[{&quot;id&quot;:&quot;f8c938b7-32c7-33c6-972a-cef6e52edbf7&quot;,&quot;itemData&quot;:{&quot;type&quot;:&quot;report&quot;,&quot;id&quot;:&quot;f8c938b7-32c7-33c6-972a-cef6e52edbf7&quot;,&quot;title&quot;:&quot;STUDIES ON OCCURRENCE OF PROTOZOAN AND HELMINTH PARASITES IN NILE TILAPIA (Oreochromis niloticus L.) FROM CENTRAL AND EASTERN PROVINCES, KENYA OTACHI ONYANGO ELICK&quot;,&quot;issued&quot;:{&quot;date-parts&quot;:[[2009]]},&quot;container-title-short&quot;:&quot;&quot;},&quot;isTemporary&quot;:false}]},{&quot;citationID&quot;:&quot;MENDELEY_CITATION_a929d92a-339e-4795-9448-fcd6ce7f0375&quot;,&quot;properties&quot;:{&quot;noteIndex&quot;:0},&quot;isEdited&quot;:false,&quot;manualOverride&quot;:{&quot;isManuallyOverridden&quot;:false,&quot;citeprocText&quot;:&quot;(Bao et al., 2019)&quot;,&quot;manualOverrideText&quot;:&quot;&quot;},&quot;citationTag&quot;:&quot;MENDELEY_CITATION_v3_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&quot;,&quot;citationItems&quot;:[{&quot;id&quot;:&quot;a65444a4-8e72-3df5-8496-082701b2e0c3&quot;,&quot;itemData&quot;:{&quot;type&quot;:&quot;article&quot;,&quot;id&quot;:&quot;a65444a4-8e72-3df5-8496-082701b2e0c3&quot;,&quot;title&quot;:&quot;Human health, legislative and socioeconomic issues caused by the fish-borne zoonotic parasite Anisakis: Challenges in risk assessment&quot;,&quot;author&quot;:[{&quot;family&quot;:&quot;Bao&quot;,&quot;given&quot;:&quot;Miguel&quot;,&quot;parse-names&quot;:false,&quot;dropping-particle&quot;:&quot;&quot;,&quot;non-dropping-particle&quot;:&quot;&quot;},{&quot;family&quot;:&quot;Pierce&quot;,&quot;given&quot;:&quot;Graham J.&quot;,&quot;parse-names&quot;:false,&quot;dropping-particle&quot;:&quot;&quot;,&quot;non-dropping-particle&quot;:&quot;&quot;},{&quot;family&quot;:&quot;Strachan&quot;,&quot;given&quot;:&quot;Norval J.C.&quot;,&quot;parse-names&quot;:false,&quot;dropping-particle&quot;:&quot;&quot;,&quot;non-dropping-particle&quot;:&quot;&quot;},{&quot;family&quot;:&quot;Pascual&quot;,&quot;given&quot;:&quot;Santiago&quot;,&quot;parse-names&quot;:false,&quot;dropping-particle&quot;:&quot;&quot;,&quot;non-dropping-particle&quot;:&quot;&quot;},{&quot;family&quot;:&quot;González-Muñoz&quot;,&quot;given&quot;:&quot;Miguel&quot;,&quot;parse-names&quot;:false,&quot;dropping-particle&quot;:&quot;&quot;,&quot;non-dropping-particle&quot;:&quot;&quot;},{&quot;family&quot;:&quot;Levsen&quot;,&quot;given&quot;:&quot;Arne&quot;,&quot;parse-names&quot;:false,&quot;dropping-particle&quot;:&quot;&quot;,&quot;non-dropping-particle&quot;:&quot;&quot;}],&quot;container-title&quot;:&quot;Trends in Food Science and Technology&quot;,&quot;container-title-short&quot;:&quot;Trends Food Sci Technol&quot;,&quot;DOI&quot;:&quot;10.1016/j.tifs.2019.02.013&quot;,&quot;ISSN&quot;:&quot;09242244&quot;,&quot;issued&quot;:{&quot;date-parts&quot;:[[2019,4,1]]},&quot;page&quot;:&quot;298-310&quot;,&quot;abstract&quot;:&quot;Background: Nematodes of the genus Anisakis parasitize many commercial fish species and are responsible for a fish-borne zoonosis (anisakiasis) and allergic reactions. Anisakis can also cause consumer distrust in fishery products and economic losses to the fish industry. Scope and approach: We review current socioeconomic, legislative, risk management and human health problems caused by the occurrence of Anisakis in fishery products and discuss possible strategies to mitigate them. Key findings and conclusions: Visual inspection (and candling) of fishery products as required by EU legislation is not efficient for parasite detection. Consequently, visible (and non-visible) Anisakis reach the market and may be detected (and eaten) by consumers. Marine fish appears to be the only industrial food product that is at high risk of containing parasites when placed on the market. Anisakiasis and allergy to Anisakis are hidden, underestimated emerging zoonoses worldwide. There is a need to better understand the impact of these zoonoses on individual health and particularly exposed human populations, and to assess the risk posed by Anisakis allergens in fishery products. Quantitative risk assessment (QRA) is identified as an appropriate methodology as it estimates the risk from fishing ground to human disease. Improvements in parasite control legislation and procedures (e.g. establishment of research-based and standardized parasite detection methodologies, appropriate sampling strategies, development of non-destructive methods for detection and removal of nematodes from fish products), suitable for use by seafood businesses, are recommended to improve protection of consumers and to protect the industry by minimizing Anisakis-associated economic losses. QRA may help to provide the scientific basis for improved food safety legislation and strategies to reduce the risk of anisakiasis/allergy in humans.&quot;,&quot;publisher&quot;:&quot;Elsevier Ltd&quot;,&quot;volume&quot;:&quot;86&quot;},&quot;isTemporary&quot;:false}]},{&quot;citationID&quot;:&quot;MENDELEY_CITATION_e4245e49-ec4a-4e84-8cd3-82313c373b29&quot;,&quot;properties&quot;:{&quot;noteIndex&quot;:0},&quot;isEdited&quot;:false,&quot;manualOverride&quot;:{&quot;isManuallyOverridden&quot;:false,&quot;citeprocText&quot;:&quot;(Aibinu et al., 2019)&quot;,&quot;manualOverrideText&quot;:&quot;&quot;},&quot;citationTag&quot;:&quot;MENDELEY_CITATION_v3_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&quot;,&quot;citationItems&quot;:[{&quot;id&quot;:&quot;4b0e6506-6c69-32c4-ae55-272e7e694d76&quot;,&quot;itemData&quot;:{&quot;type&quot;:&quot;article&quot;,&quot;id&quot;:&quot;4b0e6506-6c69-32c4-ae55-272e7e694d76&quot;,&quot;title&quot;:&quot;Anisakis Nematodes in Fish and Shellfish- from infection to allergies&quot;,&quot;author&quot;:[{&quot;family&quot;:&quot;Aibinu&quot;,&quot;given&quot;:&quot;Ibukun E.&quot;,&quot;parse-names&quot;:false,&quot;dropping-particle&quot;:&quot;&quot;,&quot;non-dropping-particle&quot;:&quot;&quot;},{&quot;family&quot;:&quot;Smooker&quot;,&quot;given&quot;:&quot;Peter M.&quot;,&quot;parse-names&quot;:false,&quot;dropping-particle&quot;:&quot;&quot;,&quot;non-dropping-particle&quot;:&quot;&quot;},{&quot;family&quot;:&quot;Lopata&quot;,&quot;given&quot;:&quot;Andreas L.&quot;,&quot;parse-names&quot;:false,&quot;dropping-particle&quot;:&quot;&quot;,&quot;non-dropping-particle&quot;:&quot;&quot;}],&quot;container-title&quot;:&quot;International Journal for Parasitology: Parasites and Wildlife&quot;,&quot;container-title-short&quot;:&quot;Int J Parasitol Parasites Wildl&quot;,&quot;DOI&quot;:&quot;10.1016/j.ijppaw.2019.04.007&quot;,&quot;ISSN&quot;:&quot;22132244&quot;,&quot;issued&quot;:{&quot;date-parts&quot;:[[2019,8,1]]},&quot;page&quot;:&quot;384-393&quot;,&quot;abstract&quot;:&quot;Anisakidosis is a zoonotic parasitosis induced by members of the family Anisakidae. The anisakid genera includes Anisakis, Pseudoterranova, Hysterothylacium and Contracaecum. The final definitive hosts of these nematodes are marine mammals with a complex life cycle. These nematode parasites use different crustaceans and fish species as intermediate or paratenic hosts and humans are accidental hosts. Human anisakiasis, the infections caused by members of the genus Anisakis, occurs, when seafoods, particularly fish, contaminated with the infective stage (third stage larvae [L3]) of this parasite, are consumed. Pseudoterranovosis, on the other hand is induced by members of the genus Pseudoterranova. These two genera of anisakids have been implicated in human disease globally. There is a rise in reports of gastro-intestinal infections accompanied by allergic reactions caused by Anisakis simplex and Anisakis pegreffii. This review provides an update on current knowledge on Anisakis as a food-borne parasite with special focus on the increasingly reported diversity of fish and crustacean hosts, allergens and immunological cross-reactivity with invertebrate proteins rendering this parasite a significant public health issue.&quot;,&quot;publisher&quot;:&quot;Australian Society for Parasitology&quot;,&quot;volume&quot;:&quot;9&quot;},&quot;isTemporary&quot;:false}]},{&quot;citationID&quot;:&quot;MENDELEY_CITATION_09d04d06-67e7-4e78-87ef-8f390219323f&quot;,&quot;properties&quot;:{&quot;noteIndex&quot;:0},&quot;isEdited&quot;:false,&quot;manualOverride&quot;:{&quot;isManuallyOverridden&quot;:false,&quot;citeprocText&quot;:&quot;(Sanil et al., 2011)&quot;,&quot;manualOverrideText&quot;:&quot;&quot;},&quot;citationTag&quot;:&quot;MENDELEY_CITATION_v3_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&quot;,&quot;citationItems&quot;:[{&quot;id&quot;:&quot;730cbe94-d4e5-3abd-8eda-380d3bf80d8e&quot;,&quot;itemData&quot;:{&quot;type&quot;:&quot;article-journal&quot;,&quot;id&quot;:&quot;730cbe94-d4e5-3abd-8eda-380d3bf80d8e&quot;,&quot;title&quot;:&quot;Pathological manifestations of the acanthocephalan parasite, Tenuiproboscis sp. In the mangrove red snapper (Lutjanus argentimaculatus) (Forsskål, 1775), a candidate species for aquaculture from Southern India&quot;,&quot;author&quot;:[{&quot;family&quot;:&quot;Sanil&quot;,&quot;given&quot;:&quot;N. K.&quot;,&quot;parse-names&quot;:false,&quot;dropping-particle&quot;:&quot;&quot;,&quot;non-dropping-particle&quot;:&quot;&quot;},{&quot;family&quot;:&quot;Asokan&quot;,&quot;given&quot;:&quot;P. K.&quot;,&quot;parse-names&quot;:false,&quot;dropping-particle&quot;:&quot;&quot;,&quot;non-dropping-particle&quot;:&quot;&quot;},{&quot;family&quot;:&quot;John&quot;,&quot;given&quot;:&quot;Lijo&quot;,&quot;parse-names&quot;:false,&quot;dropping-particle&quot;:&quot;&quot;,&quot;non-dropping-particle&quot;:&quot;&quot;},{&quot;family&quot;:&quot;Vijayan&quot;,&quot;given&quot;:&quot;K. K.&quot;,&quot;parse-names&quot;:false,&quot;dropping-particle&quot;:&quot;&quot;,&quot;non-dropping-particle&quot;:&quot;&quot;}],&quot;container-title&quot;:&quot;Aquaculture&quot;,&quot;DOI&quot;:&quot;10.1016/j.aquaculture.2010.10.027&quot;,&quot;ISSN&quot;:&quot;00448486&quot;,&quot;issued&quot;:{&quot;date-parts&quot;:[[2011,1,9]]},&quot;page&quot;:&quot;259-266&quot;,&quot;abstract&quot;:&quot;The study describes the pathological manifestations of the acanthocephalan, Tenuiproboscis sp. in the mangrove red snapper, Lutjanus argentimaculatus, a highly valued food fish along the southwest coast of India. The fish collected from Calicut, Cochin and Kannur harboured the acanthocephalan parasite, Tenuiproboscis sp. with up to 100% prevalence. Heavy infections with the parasites were observed in the posterior region of the intestine, almost blocking the lumen. At the site of parasite attachment, the surface of the intestine appeared thickened and the mucosal epithelium showed compression and abrasion. Intestinal folds were eroded along with thickening of lamina propria. The presoma of the parasites pierced the mucosal epithelium, lamina propria, muscle layers and serosa, reaching the peritoneal cavity, surrounded by a tunnel with collagenous fibers and granulocytes. Inflammation, granular tissue formation, connective tissue proliferation and associated host immune reactions were evident. Though the worms substantially damaged the architecture of the intestinal tissues, no apparent ill effects on the general health/condition of the fish were observed. The parasite was also recovered from Epinephelus malabaricus and Lates calcarifer. This is the first report of Tenuiproboscis sp. from L. argentimaculatus, E. malabaricus and L. calcarifer. © 2010 Elsevier B.V.&quot;,&quot;issue&quot;:&quot;3-4&quot;,&quot;volume&quot;:&quot;310&quot;,&quot;container-title-short&quot;:&quot;&quot;},&quot;isTemporary&quot;:false}]},{&quot;citationID&quot;:&quot;MENDELEY_CITATION_471435c7-893e-4930-99fe-af1ef054b384&quot;,&quot;properties&quot;:{&quot;noteIndex&quot;:0},&quot;isEdited&quot;:false,&quot;manualOverride&quot;:{&quot;isManuallyOverridden&quot;:false,&quot;citeprocText&quot;:&quot;(Duarte et al., 2020; Sanil et al., 2011)&quot;,&quot;manualOverrideText&quot;:&quot;&quot;},&quot;citationTag&quot;:&quot;MENDELEY_CITATION_v3_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&quot;,&quot;citationItems&quot;:[{&quot;id&quot;:&quot;730cbe94-d4e5-3abd-8eda-380d3bf80d8e&quot;,&quot;itemData&quot;:{&quot;type&quot;:&quot;article-journal&quot;,&quot;id&quot;:&quot;730cbe94-d4e5-3abd-8eda-380d3bf80d8e&quot;,&quot;title&quot;:&quot;Pathological manifestations of the acanthocephalan parasite, Tenuiproboscis sp. In the mangrove red snapper (Lutjanus argentimaculatus) (Forsskål, 1775), a candidate species for aquaculture from Southern India&quot;,&quot;author&quot;:[{&quot;family&quot;:&quot;Sanil&quot;,&quot;given&quot;:&quot;N. K.&quot;,&quot;parse-names&quot;:false,&quot;dropping-particle&quot;:&quot;&quot;,&quot;non-dropping-particle&quot;:&quot;&quot;},{&quot;family&quot;:&quot;Asokan&quot;,&quot;given&quot;:&quot;P. K.&quot;,&quot;parse-names&quot;:false,&quot;dropping-particle&quot;:&quot;&quot;,&quot;non-dropping-particle&quot;:&quot;&quot;},{&quot;family&quot;:&quot;John&quot;,&quot;given&quot;:&quot;Lijo&quot;,&quot;parse-names&quot;:false,&quot;dropping-particle&quot;:&quot;&quot;,&quot;non-dropping-particle&quot;:&quot;&quot;},{&quot;family&quot;:&quot;Vijayan&quot;,&quot;given&quot;:&quot;K. K.&quot;,&quot;parse-names&quot;:false,&quot;dropping-particle&quot;:&quot;&quot;,&quot;non-dropping-particle&quot;:&quot;&quot;}],&quot;container-title&quot;:&quot;Aquaculture&quot;,&quot;DOI&quot;:&quot;10.1016/j.aquaculture.2010.10.027&quot;,&quot;ISSN&quot;:&quot;00448486&quot;,&quot;issued&quot;:{&quot;date-parts&quot;:[[2011,1,9]]},&quot;page&quot;:&quot;259-266&quot;,&quot;abstract&quot;:&quot;The study describes the pathological manifestations of the acanthocephalan, Tenuiproboscis sp. in the mangrove red snapper, Lutjanus argentimaculatus, a highly valued food fish along the southwest coast of India. The fish collected from Calicut, Cochin and Kannur harboured the acanthocephalan parasite, Tenuiproboscis sp. with up to 100% prevalence. Heavy infections with the parasites were observed in the posterior region of the intestine, almost blocking the lumen. At the site of parasite attachment, the surface of the intestine appeared thickened and the mucosal epithelium showed compression and abrasion. Intestinal folds were eroded along with thickening of lamina propria. The presoma of the parasites pierced the mucosal epithelium, lamina propria, muscle layers and serosa, reaching the peritoneal cavity, surrounded by a tunnel with collagenous fibers and granulocytes. Inflammation, granular tissue formation, connective tissue proliferation and associated host immune reactions were evident. Though the worms substantially damaged the architecture of the intestinal tissues, no apparent ill effects on the general health/condition of the fish were observed. The parasite was also recovered from Epinephelus malabaricus and Lates calcarifer. This is the first report of Tenuiproboscis sp. from L. argentimaculatus, E. malabaricus and L. calcarifer. © 2010 Elsevier B.V.&quot;,&quot;issue&quot;:&quot;3-4&quot;,&quot;volume&quot;:&quot;310&quot;,&quot;container-title-short&quot;:&quot;&quot;},&quot;isTemporary&quot;:false},{&quot;id&quot;:&quot;6d0e8097-1044-378b-b9e2-c87197523feb&quot;,&quot;itemData&quot;:{&quot;type&quot;:&quot;article-journal&quot;,&quot;id&quot;:&quot;6d0e8097-1044-378b-b9e2-c87197523feb&quot;,&quot;title&quot;:&quot;Acanthocephalans parasites of two Characiformes fishes as bioindicators of cadmium contamination in two neotropical rivers in Brazil&quot;,&quot;author&quot;:[{&quot;family&quot;:&quot;Duarte&quot;,&quot;given&quot;:&quot;Gisele Silva Costa&quot;,&quot;parse-names&quot;:false,&quot;dropping-particle&quot;:&quot;&quot;,&quot;non-dropping-particle&quot;:&quot;&quot;},{&quot;family&quot;:&quot;Lehun&quot;,&quot;given&quot;:&quot;Atsler Luana&quot;,&quot;parse-names&quot;:false,&quot;dropping-particle&quot;:&quot;&quot;,&quot;non-dropping-particle&quot;:&quot;&quot;},{&quot;family&quot;:&quot;Leite&quot;,&quot;given&quot;:&quot;Lucas Aparecido Rosa&quot;,&quot;parse-names&quot;:false,&quot;dropping-particle&quot;:&quot;&quot;,&quot;non-dropping-particle&quot;:&quot;&quot;},{&quot;family&quot;:&quot;Consolin-Filho&quot;,&quot;given&quot;:&quot;Nelson&quot;,&quot;parse-names&quot;:false,&quot;dropping-particle&quot;:&quot;&quot;,&quot;non-dropping-particle&quot;:&quot;&quot;},{&quot;family&quot;:&quot;Bellay&quot;,&quot;given&quot;:&quot;Sybelle&quot;,&quot;parse-names&quot;:false,&quot;dropping-particle&quot;:&quot;&quot;,&quot;non-dropping-particle&quot;:&quot;&quot;},{&quot;family&quot;:&quot;Takemoto&quot;,&quot;given&quot;:&quot;Ricardo Massato&quot;,&quot;parse-names&quot;:false,&quot;dropping-particle&quot;:&quot;&quot;,&quot;non-dropping-particle&quot;:&quot;&quot;}],&quot;container-title&quot;:&quot;Science of the Total Environment&quot;,&quot;DOI&quot;:&quot;10.1016/j.scitotenv.2020.140339&quot;,&quot;ISSN&quot;:&quot;18791026&quot;,&quot;PMID&quot;:&quot;32806342&quot;,&quot;issued&quot;:{&quot;date-parts&quot;:[[2020,10,10]]},&quot;abstract&quot;:&quot;Studies have demonstrated the role of acanthocephalan as environmental bioindicators. The dynamics in the parasite-host relationship that define the patterns of distribution of trace metals in parasites and, in its host, are extremely variable. In addition, the neotropical region, which is a major maintainer of the biodiversity of fish and parasites, remains little explored in this subject. Therefore, our objective was to analyze and compare the concentration of Cadmium (Cd) in the tissues of Prochilodus lineatus and Serrasalmus marginatus collected from Baía and Paraná rivers, as well as to assess the use of acanthocephalan as environmental bioindicators of pollution and their Cd bioaccumulation capacity. We collected 53 fish, 20 specimens of Prochilodus lineatus from Paraná River and 17 from Baía River, in addition to 16 specimens of Serrasalmus marginatus from Baía River, in September 2017 and March 2018. Tissues of the fish along with their parasites were subjected a Cd concentration analysis by Atomic Absorption Spectroscopy. The results revealed that the parasites had higher concentrations than all the tissues of S. marginatus, P. lineatus from Baía River and Paraná River. The high Cd concentrations in these parasites derived from their bioaccumulation capacity, because of the absorption of nutrients directly from the intestinal content of the fish through the tegument, as well as for the presence of Cd on the surface waters of Praná River floodplain. Besides that, the Coefficient of Spearman Rank Correlation showed that the infrapopulation size seems to affect Cd bioaccumulation in the parasites, smaller infrapopulations demonstrate a higher accumulation capacity compared to the larger ones. With that, we concluded that the two acanthocephalans species analyzed in this study have a good capacity for Cd accumulation, and can be used as accumulation indicators of trace-metal pollution. Accumulation indicators provide important information on the biological availability of pollutants.&quot;,&quot;publisher&quot;:&quot;Elsevier B.V.&quot;,&quot;volume&quot;:&quot;738&quot;,&quot;container-title-short&quot;:&quot;&quot;},&quot;isTemporary&quot;:false}]},{&quot;citationID&quot;:&quot;MENDELEY_CITATION_c1d82f14-186c-4f8a-9594-0988a08e74a4&quot;,&quot;properties&quot;:{&quot;noteIndex&quot;:0},&quot;isEdited&quot;:false,&quot;manualOverride&quot;:{&quot;isManuallyOverridden&quot;:false,&quot;citeprocText&quot;:&quot;(Sanil et al., 2011)&quot;,&quot;manualOverrideText&quot;:&quot;&quot;},&quot;citationTag&quot;:&quot;MENDELEY_CITATION_v3_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&quot;,&quot;citationItems&quot;:[{&quot;id&quot;:&quot;730cbe94-d4e5-3abd-8eda-380d3bf80d8e&quot;,&quot;itemData&quot;:{&quot;type&quot;:&quot;article-journal&quot;,&quot;id&quot;:&quot;730cbe94-d4e5-3abd-8eda-380d3bf80d8e&quot;,&quot;title&quot;:&quot;Pathological manifestations of the acanthocephalan parasite, Tenuiproboscis sp. In the mangrove red snapper (Lutjanus argentimaculatus) (Forsskål, 1775), a candidate species for aquaculture from Southern India&quot;,&quot;author&quot;:[{&quot;family&quot;:&quot;Sanil&quot;,&quot;given&quot;:&quot;N. K.&quot;,&quot;parse-names&quot;:false,&quot;dropping-particle&quot;:&quot;&quot;,&quot;non-dropping-particle&quot;:&quot;&quot;},{&quot;family&quot;:&quot;Asokan&quot;,&quot;given&quot;:&quot;P. K.&quot;,&quot;parse-names&quot;:false,&quot;dropping-particle&quot;:&quot;&quot;,&quot;non-dropping-particle&quot;:&quot;&quot;},{&quot;family&quot;:&quot;John&quot;,&quot;given&quot;:&quot;Lijo&quot;,&quot;parse-names&quot;:false,&quot;dropping-particle&quot;:&quot;&quot;,&quot;non-dropping-particle&quot;:&quot;&quot;},{&quot;family&quot;:&quot;Vijayan&quot;,&quot;given&quot;:&quot;K. K.&quot;,&quot;parse-names&quot;:false,&quot;dropping-particle&quot;:&quot;&quot;,&quot;non-dropping-particle&quot;:&quot;&quot;}],&quot;container-title&quot;:&quot;Aquaculture&quot;,&quot;DOI&quot;:&quot;10.1016/j.aquaculture.2010.10.027&quot;,&quot;ISSN&quot;:&quot;00448486&quot;,&quot;issued&quot;:{&quot;date-parts&quot;:[[2011,1,9]]},&quot;page&quot;:&quot;259-266&quot;,&quot;abstract&quot;:&quot;The study describes the pathological manifestations of the acanthocephalan, Tenuiproboscis sp. in the mangrove red snapper, Lutjanus argentimaculatus, a highly valued food fish along the southwest coast of India. The fish collected from Calicut, Cochin and Kannur harboured the acanthocephalan parasite, Tenuiproboscis sp. with up to 100% prevalence. Heavy infections with the parasites were observed in the posterior region of the intestine, almost blocking the lumen. At the site of parasite attachment, the surface of the intestine appeared thickened and the mucosal epithelium showed compression and abrasion. Intestinal folds were eroded along with thickening of lamina propria. The presoma of the parasites pierced the mucosal epithelium, lamina propria, muscle layers and serosa, reaching the peritoneal cavity, surrounded by a tunnel with collagenous fibers and granulocytes. Inflammation, granular tissue formation, connective tissue proliferation and associated host immune reactions were evident. Though the worms substantially damaged the architecture of the intestinal tissues, no apparent ill effects on the general health/condition of the fish were observed. The parasite was also recovered from Epinephelus malabaricus and Lates calcarifer. This is the first report of Tenuiproboscis sp. from L. argentimaculatus, E. malabaricus and L. calcarifer. © 2010 Elsevier B.V.&quot;,&quot;issue&quot;:&quot;3-4&quot;,&quot;volume&quot;:&quot;310&quot;,&quot;container-title-short&quot;:&quot;&quot;},&quot;isTemporary&quot;:false}]},{&quot;citationID&quot;:&quot;MENDELEY_CITATION_c4717941-22c1-4c82-95b1-c9472c8c6761&quot;,&quot;properties&quot;:{&quot;noteIndex&quot;:0},&quot;isEdited&quot;:false,&quot;manualOverride&quot;:{&quot;isManuallyOverridden&quot;:false,&quot;citeprocText&quot;:&quot;(Sanil et al., 2011)&quot;,&quot;manualOverrideText&quot;:&quot;&quot;},&quot;citationTag&quot;:&quot;MENDELEY_CITATION_v3_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&quot;,&quot;citationItems&quot;:[{&quot;id&quot;:&quot;730cbe94-d4e5-3abd-8eda-380d3bf80d8e&quot;,&quot;itemData&quot;:{&quot;type&quot;:&quot;article-journal&quot;,&quot;id&quot;:&quot;730cbe94-d4e5-3abd-8eda-380d3bf80d8e&quot;,&quot;title&quot;:&quot;Pathological manifestations of the acanthocephalan parasite, Tenuiproboscis sp. In the mangrove red snapper (Lutjanus argentimaculatus) (Forsskål, 1775), a candidate species for aquaculture from Southern India&quot;,&quot;author&quot;:[{&quot;family&quot;:&quot;Sanil&quot;,&quot;given&quot;:&quot;N. K.&quot;,&quot;parse-names&quot;:false,&quot;dropping-particle&quot;:&quot;&quot;,&quot;non-dropping-particle&quot;:&quot;&quot;},{&quot;family&quot;:&quot;Asokan&quot;,&quot;given&quot;:&quot;P. K.&quot;,&quot;parse-names&quot;:false,&quot;dropping-particle&quot;:&quot;&quot;,&quot;non-dropping-particle&quot;:&quot;&quot;},{&quot;family&quot;:&quot;John&quot;,&quot;given&quot;:&quot;Lijo&quot;,&quot;parse-names&quot;:false,&quot;dropping-particle&quot;:&quot;&quot;,&quot;non-dropping-particle&quot;:&quot;&quot;},{&quot;family&quot;:&quot;Vijayan&quot;,&quot;given&quot;:&quot;K. K.&quot;,&quot;parse-names&quot;:false,&quot;dropping-particle&quot;:&quot;&quot;,&quot;non-dropping-particle&quot;:&quot;&quot;}],&quot;container-title&quot;:&quot;Aquaculture&quot;,&quot;DOI&quot;:&quot;10.1016/j.aquaculture.2010.10.027&quot;,&quot;ISSN&quot;:&quot;00448486&quot;,&quot;issued&quot;:{&quot;date-parts&quot;:[[2011,1,9]]},&quot;page&quot;:&quot;259-266&quot;,&quot;abstract&quot;:&quot;The study describes the pathological manifestations of the acanthocephalan, Tenuiproboscis sp. in the mangrove red snapper, Lutjanus argentimaculatus, a highly valued food fish along the southwest coast of India. The fish collected from Calicut, Cochin and Kannur harboured the acanthocephalan parasite, Tenuiproboscis sp. with up to 100% prevalence. Heavy infections with the parasites were observed in the posterior region of the intestine, almost blocking the lumen. At the site of parasite attachment, the surface of the intestine appeared thickened and the mucosal epithelium showed compression and abrasion. Intestinal folds were eroded along with thickening of lamina propria. The presoma of the parasites pierced the mucosal epithelium, lamina propria, muscle layers and serosa, reaching the peritoneal cavity, surrounded by a tunnel with collagenous fibers and granulocytes. Inflammation, granular tissue formation, connective tissue proliferation and associated host immune reactions were evident. Though the worms substantially damaged the architecture of the intestinal tissues, no apparent ill effects on the general health/condition of the fish were observed. The parasite was also recovered from Epinephelus malabaricus and Lates calcarifer. This is the first report of Tenuiproboscis sp. from L. argentimaculatus, E. malabaricus and L. calcarifer. © 2010 Elsevier B.V.&quot;,&quot;issue&quot;:&quot;3-4&quot;,&quot;volume&quot;:&quot;310&quot;,&quot;container-title-short&quot;:&quot;&quot;},&quot;isTemporary&quot;:false}]},{&quot;citationID&quot;:&quot;MENDELEY_CITATION_e1b722ff-6842-49d0-9c2a-19de90c35dbe&quot;,&quot;properties&quot;:{&quot;noteIndex&quot;:0},&quot;isEdited&quot;:false,&quot;manualOverride&quot;:{&quot;isManuallyOverridden&quot;:false,&quot;citeprocText&quot;:&quot;(Ojwala et al., 2018; Sanil et al., 2011)&quot;,&quot;manualOverrideText&quot;:&quot;&quot;},&quot;citationTag&quot;:&quot;MENDELEY_CITATION_v3_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&quot;,&quot;citationItems&quot;:[{&quot;id&quot;:&quot;730cbe94-d4e5-3abd-8eda-380d3bf80d8e&quot;,&quot;itemData&quot;:{&quot;type&quot;:&quot;article-journal&quot;,&quot;id&quot;:&quot;730cbe94-d4e5-3abd-8eda-380d3bf80d8e&quot;,&quot;title&quot;:&quot;Pathological manifestations of the acanthocephalan parasite, Tenuiproboscis sp. In the mangrove red snapper (Lutjanus argentimaculatus) (Forsskål, 1775), a candidate species for aquaculture from Southern India&quot;,&quot;author&quot;:[{&quot;family&quot;:&quot;Sanil&quot;,&quot;given&quot;:&quot;N. K.&quot;,&quot;parse-names&quot;:false,&quot;dropping-particle&quot;:&quot;&quot;,&quot;non-dropping-particle&quot;:&quot;&quot;},{&quot;family&quot;:&quot;Asokan&quot;,&quot;given&quot;:&quot;P. K.&quot;,&quot;parse-names&quot;:false,&quot;dropping-particle&quot;:&quot;&quot;,&quot;non-dropping-particle&quot;:&quot;&quot;},{&quot;family&quot;:&quot;John&quot;,&quot;given&quot;:&quot;Lijo&quot;,&quot;parse-names&quot;:false,&quot;dropping-particle&quot;:&quot;&quot;,&quot;non-dropping-particle&quot;:&quot;&quot;},{&quot;family&quot;:&quot;Vijayan&quot;,&quot;given&quot;:&quot;K. K.&quot;,&quot;parse-names&quot;:false,&quot;dropping-particle&quot;:&quot;&quot;,&quot;non-dropping-particle&quot;:&quot;&quot;}],&quot;container-title&quot;:&quot;Aquaculture&quot;,&quot;DOI&quot;:&quot;10.1016/j.aquaculture.2010.10.027&quot;,&quot;ISSN&quot;:&quot;00448486&quot;,&quot;issued&quot;:{&quot;date-parts&quot;:[[2011,1,9]]},&quot;page&quot;:&quot;259-266&quot;,&quot;abstract&quot;:&quot;The study describes the pathological manifestations of the acanthocephalan, Tenuiproboscis sp. in the mangrove red snapper, Lutjanus argentimaculatus, a highly valued food fish along the southwest coast of India. The fish collected from Calicut, Cochin and Kannur harboured the acanthocephalan parasite, Tenuiproboscis sp. with up to 100% prevalence. Heavy infections with the parasites were observed in the posterior region of the intestine, almost blocking the lumen. At the site of parasite attachment, the surface of the intestine appeared thickened and the mucosal epithelium showed compression and abrasion. Intestinal folds were eroded along with thickening of lamina propria. The presoma of the parasites pierced the mucosal epithelium, lamina propria, muscle layers and serosa, reaching the peritoneal cavity, surrounded by a tunnel with collagenous fibers and granulocytes. Inflammation, granular tissue formation, connective tissue proliferation and associated host immune reactions were evident. Though the worms substantially damaged the architecture of the intestinal tissues, no apparent ill effects on the general health/condition of the fish were observed. The parasite was also recovered from Epinephelus malabaricus and Lates calcarifer. This is the first report of Tenuiproboscis sp. from L. argentimaculatus, E. malabaricus and L. calcarifer. © 2010 Elsevier B.V.&quot;,&quot;issue&quot;:&quot;3-4&quot;,&quot;volume&quot;:&quot;310&quot;,&quot;container-title-short&quot;:&quot;&quot;},&quot;isTemporary&quot;:false},{&quot;id&quot;:&quot;b11b240e-dcbf-3071-8e42-395aa25f73ef&quot;,&quot;itemData&quot;:{&quot;type&quot;:&quot;article-journal&quot;,&quot;id&quot;:&quot;b11b240e-dcbf-3071-8e42-395aa25f73ef&quot;,&quot;title&quot;:&quot;Effect of water quality on the parasite assemblages infecting Nile tilapia in selected fish farms in Nakuru County, Kenya&quot;,&quot;author&quot;:[{&quot;family&quot;:&quot;Ojwala&quot;,&quot;given&quot;:&quot;Renis Auma&quot;,&quot;parse-names&quot;:false,&quot;dropping-particle&quot;:&quot;&quot;,&quot;non-dropping-particle&quot;:&quot;&quot;},{&quot;family&quot;:&quot;Otachi&quot;,&quot;given&quot;:&quot;Elick Onyango&quot;,&quot;parse-names&quot;:false,&quot;dropping-particle&quot;:&quot;&quot;,&quot;non-dropping-particle&quot;:&quot;&quot;},{&quot;family&quot;:&quot;Kitaka&quot;,&quot;given&quot;:&quot;Nzula Kivuva&quot;,&quot;parse-names&quot;:false,&quot;dropping-particle&quot;:&quot;&quot;,&quot;non-dropping-particle&quot;:&quot;&quot;}],&quot;container-title&quot;:&quot;Parasitology Research&quot;,&quot;DOI&quot;:&quot;10.1007/s00436-018-6042-0&quot;,&quot;ISSN&quot;:&quot;14321955&quot;,&quot;PMID&quot;:&quot;30167792&quot;,&quot;issued&quot;:{&quot;date-parts&quot;:[[2018,11,1]]},&quot;page&quot;:&quot;3459-3471&quot;,&quot;abstract&quot;:&quot;Aquaculture has been documented as the fastest developing food industry in Kenya with increased production since the Government initiated the Economic Stimulus Programme (ESP) in 2009. However, the production has not yet reached the maximum level (20,000 metric tons per year) anticipated in the country. This is due to a number of challenges, top of which is poor water quality resulting from the uncontrolled addition of inputs (fish feeds, inorganic fertilizers, and organic fertilizers) into the ponds. These deteriorate water quality, cause increased incidences of parasite infections, and impede fish production. Therefore, this study investigated the effect of water quality on parasite assemblages infecting Oreochromis niloticus (Linnaeus 1758) in selected fish farms within Nakuru County from November 2016 to February 2017. Selected physico-chemical parameters namely: dissolved oxygen, temperature, pH, conductivity, and turbidity were measured in situ using appropriate meters. Water samples from each fish farm were analyzed for nutrient concentrations using standard methods. A total of 300 fish were examined for parasites. Parasites were counted, preserved, and identified using identification keys and parasitological parameters determined. The results indicated that certain water quality parameters, such as dissolved oxygen, were significantly different for all the six fish farms (one-way ANOVA, p &lt; 0.05). A total of 15 species of parasites were recovered. Trichodina sp. and Cichlidogyrus halli were found in all the studied fish farms. Correspondence analysis revealed that some parasites’ occurrences were highly correlated (positively) with certain water quality parameters. Therefore, regular monitoring and control of water quality in fish ponds are recommended to reduce levels of parasite infestations.&quot;,&quot;publisher&quot;:&quot;Springer Verlag&quot;,&quot;issue&quot;:&quot;11&quot;,&quot;volume&quot;:&quot;117&quot;,&quot;container-title-short&quot;:&quot;Parasitol Res&quot;},&quot;isTemporary&quot;:false}]},{&quot;citationID&quot;:&quot;MENDELEY_CITATION_a1667edd-3cae-4660-b5f6-ab1bef7852bc&quot;,&quot;properties&quot;:{&quot;noteIndex&quot;:0},&quot;isEdited&quot;:false,&quot;manualOverride&quot;:{&quot;isManuallyOverridden&quot;:true,&quot;citeprocText&quot;:&quot;(Mitiku &amp;#38; Konecny, n.d.)&quot;,&quot;manualOverrideText&quot;:&quot;(Mitiku &amp; Konecny, 2017)&quot;},&quot;citationTag&quot;:&quot;MENDELEY_CITATION_v3_eyJjaXRhdGlvbklEIjoiTUVOREVMRVlfQ0lUQVRJT05fYTE2NjdlZGQtM2NhZS00NjYwLWI1ZjYtYWIxYmVmNzg1MmJjIiwicHJvcGVydGllcyI6eyJub3RlSW5kZXgiOjB9LCJpc0VkaXRlZCI6ZmFsc2UsIm1hbnVhbE92ZXJyaWRlIjp7ImlzTWFudWFsbHlPdmVycmlkZGVuIjp0cnVlLCJjaXRlcHJvY1RleHQiOiIoTWl0aWt1ICYjMzg7IEtvbmVjbnksIG4uZC4pIiwibWFudWFsT3ZlcnJpZGVUZXh0IjoiKE1pdGlrdSAmIEtvbmVjbnksIDIwMTc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quot;,&quot;citationItems&quot;:[{&quot;id&quot;:&quot;3c087b94-f39b-3b96-89d2-fd431bccb6d3&quot;,&quot;itemData&quot;:{&quot;type&quot;:&quot;report&quot;,&quot;id&quot;:&quot;3c087b94-f39b-3b96-89d2-fd431bccb6d3&quot;,&quot;title&quot;:&quot;A Study of Clinostomum (Trematode) and Contracaecum (Nematode) Parasites Affecting Oreochromis Niloticus in Small Abaya Lake, Silite Zone, Ethiopia View project Marshet Adugna Mitiku PARASITE SPECIES RICHNESS OF FISH FROM FISH PONDS AND FINGERLING SOURCES IN CENTRAL ETHIOPIA: IT'S IMPLICATION ON \&quot;Master of Science\&quot;&quot;,&quot;author&quot;:[{&quot;family&quot;:&quot;Mitiku&quot;,&quot;given&quot;:&quot;Marshet Adugna&quot;,&quot;parse-names&quot;:false,&quot;dropping-particle&quot;:&quot;&quot;,&quot;non-dropping-particle&quot;:&quot;&quot;},{&quot;family&quot;:&quot;Konecny&quot;,&quot;given&quot;:&quot;Phil Robert&quot;,&quot;parse-names&quot;:false,&quot;dropping-particle&quot;:&quot;&quot;,&quot;non-dropping-particle&quot;:&quot;&quot;}],&quot;URL&quot;:&quot;https://www.researchgate.net/publication/321717026&quot;,&quot;container-title-short&quot;:&quot;&quot;},&quot;isTemporary&quot;:false}]},{&quot;citationID&quot;:&quot;MENDELEY_CITATION_967fbef3-88d3-4d47-b61c-a81d4afe237e&quot;,&quot;properties&quot;:{&quot;noteIndex&quot;:0},&quot;isEdited&quot;:false,&quot;manualOverride&quot;:{&quot;isManuallyOverridden&quot;:true,&quot;citeprocText&quot;:&quot;(Klinger &amp;#38; Floyd, n.d.-a)&quot;,&quot;manualOverrideText&quot;:&quot;(Klinger &amp; Floyd, 2013)&quot;},&quot;citationTag&quot;:&quot;MENDELEY_CITATION_v3_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&quot;,&quot;citationItems&quot;:[{&quot;id&quot;:&quot;1e950c3a-4d0d-3fa6-9948-b1e25cd762ef&quot;,&quot;itemData&quot;:{&quot;type&quot;:&quot;report&quot;,&quot;id&quot;:&quot;1e950c3a-4d0d-3fa6-9948-b1e25cd762ef&quot;,&quot;title&quot;:&quot;Introduction to Freshwater Fish Parasites 1&quot;,&quot;author&quot;:[{&quot;family&quot;:&quot;Klinger&quot;,&quot;given&quot;:&quot;Ruthellen&quot;,&quot;parse-names&quot;:false,&quot;dropping-particle&quot;:&quot;&quot;,&quot;non-dropping-particle&quot;:&quot;&quot;},{&quot;family&quot;:&quot;Floyd&quot;,&quot;given&quot;:&quot;Ruth Francis&quot;,&quot;parse-names&quot;:false,&quot;dropping-particle&quot;:&quot;&quot;,&quot;non-dropping-particle&quot;:&quot;&quot;}],&quot;URL&quot;:&quot;http://edis.ifas.ufl.edu.&quot;,&quot;container-title-short&quot;:&quot;&quot;},&quot;isTemporary&quot;:false}]},{&quot;citationID&quot;:&quot;MENDELEY_CITATION_1457cd8a-2eed-4bbe-9ee6-b2e6f1ce1aaa&quot;,&quot;properties&quot;:{&quot;noteIndex&quot;:0},&quot;isEdited&quot;:false,&quot;manualOverride&quot;:{&quot;isManuallyOverridden&quot;:false,&quot;citeprocText&quot;:&quot;(Kumar et al., 2012)&quot;,&quot;manualOverrideText&quot;:&quot;&quot;},&quot;citationTag&quot;:&quot;MENDELEY_CITATION_v3_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&quot;,&quot;citationItems&quot;:[{&quot;id&quot;:&quot;daf10954-b2c8-33f1-8184-c7474c073dfe&quot;,&quot;itemData&quot;:{&quot;type&quot;:&quot;article-journal&quot;,&quot;id&quot;:&quot;daf10954-b2c8-33f1-8184-c7474c073dfe&quot;,&quot;title&quot;:&quot;In vitro and in vivo antiparasitic activity of Azadirachtin against Argulus spp. in Carassius auratus (Linn. 1758)&quot;,&quot;author&quot;:[{&quot;family&quot;:&quot;Kumar&quot;,&quot;given&quot;:&quot;Saurav&quot;,&quot;parse-names&quot;:false,&quot;dropping-particle&quot;:&quot;&quot;,&quot;non-dropping-particle&quot;:&quot;&quot;},{&quot;family&quot;:&quot;Raman&quot;,&quot;given&quot;:&quot;R. P.&quot;,&quot;parse-names&quot;:false,&quot;dropping-particle&quot;:&quot;&quot;,&quot;non-dropping-particle&quot;:&quot;&quot;},{&quot;family&quot;:&quot;Kumar&quot;,&quot;given&quot;:&quot;Kundan&quot;,&quot;parse-names&quot;:false,&quot;dropping-particle&quot;:&quot;&quot;,&quot;non-dropping-particle&quot;:&quot;&quot;},{&quot;family&quot;:&quot;Pandey&quot;,&quot;given&quot;:&quot;P. K.&quot;,&quot;parse-names&quot;:false,&quot;dropping-particle&quot;:&quot;&quot;,&quot;non-dropping-particle&quot;:&quot;&quot;},{&quot;family&quot;:&quot;Kumar&quot;,&quot;given&quot;:&quot;Neeraj&quot;,&quot;parse-names&quot;:false,&quot;dropping-particle&quot;:&quot;&quot;,&quot;non-dropping-particle&quot;:&quot;&quot;},{&quot;family&quot;:&quot;Mohanty&quot;,&quot;given&quot;:&quot;Snatashree&quot;,&quot;parse-names&quot;:false,&quot;dropping-particle&quot;:&quot;&quot;,&quot;non-dropping-particle&quot;:&quot;&quot;},{&quot;family&quot;:&quot;Kumar&quot;,&quot;given&quot;:&quot;Abhay&quot;,&quot;parse-names&quot;:false,&quot;dropping-particle&quot;:&quot;&quot;,&quot;non-dropping-particle&quot;:&quot;&quot;}],&quot;container-title&quot;:&quot;Parasitology Research&quot;,&quot;container-title-short&quot;:&quot;Parasitol Res&quot;,&quot;DOI&quot;:&quot;10.1007/s00436-011-2701-0&quot;,&quot;ISSN&quot;:&quot;09320113&quot;,&quot;PMID&quot;:&quot;22042504&quot;,&quot;issued&quot;:{&quot;date-parts&quot;:[[2012,5]]},&quot;page&quot;:&quot;1795-1800&quot;,&quot;abstract&quot;:&quot;Argulus is one of the most common and predominant ectoparasites which cause serious parasitic disease and is a potent carrier of viruses and bacteria in the ornamental fish industry. In recent years, organic (herbs)-based medicines are widely used to cure the disease, and neem (Sarbaroganibarini) medicine is very popular and effective throughout the world. The present study was conducted to find the effects of Azadirachtin against Argulus spp. on Carassius auratus under in vitro and in vivo conditions. The 96-h median lethal concentration (LC 50) for Azadirachtin EC 25% against Carassius auratus was found to be 82.115 mg L -1. The antiparasitic activity test under in vitro and in vivo was evaluated at 1 (T1), 5 (T2), 10 (T3), 15 (T4) and 20 mg L -1 (T5) to treat Argulus for 3 h and 72 h, respectively. In vitro effect of Azadirachtin solution led to 100% mortality of Argulus at 20 and 15 mg L -1 for 2.5 and 3 h, respectively. Whereas, under in vivo test, the 100% antiparasitic efficacy of Azadirachtin solution was found at 15 and 20 mg L -1 for 72 and 48 h, respectively. The EC 50 for 48 h was 20 mg L -1, and thus, therapeutic index is 4.10. The results provided evidence that Azadirachtin can be used as a potential agent for controlling Argulus. © Springer-Verlag 2012.&quot;,&quot;issue&quot;:&quot;5&quot;,&quot;volume&quot;:&quot;110&quot;},&quot;isTemporary&quot;:false}]},{&quot;citationID&quot;:&quot;MENDELEY_CITATION_7f152ed0-654a-4f9a-a954-ec9f9124e57d&quot;,&quot;properties&quot;:{&quot;noteIndex&quot;:0},&quot;isEdited&quot;:false,&quot;manualOverride&quot;:{&quot;isManuallyOverridden&quot;:true,&quot;citeprocText&quot;:&quot;(Steckler &amp;#38; Yanong, n.d.)&quot;,&quot;manualOverrideText&quot;:&quot;(Steckler &amp; Yanong, 2011)&quot;},&quot;citationTag&quot;:&quot;MENDELEY_CITATION_v3_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&quot;,&quot;citationItems&quot;:[{&quot;id&quot;:&quot;80983167-8d84-361b-9f5f-de451d710022&quot;,&quot;itemData&quot;:{&quot;type&quot;:&quot;report&quot;,&quot;id&quot;:&quot;80983167-8d84-361b-9f5f-de451d710022&quot;,&quot;title&quot;:&quot;Argulus (Fish Louse) Infections in Fish 1&quot;,&quot;author&quot;:[{&quot;family&quot;:&quot;Steckler&quot;,&quot;given&quot;:&quot;Natalie&quot;,&quot;parse-names&quot;:false,&quot;dropping-particle&quot;:&quot;&quot;,&quot;non-dropping-particle&quot;:&quot;&quot;},{&quot;family&quot;:&quot;Yanong&quot;,&quot;given&quot;:&quot;Roy P E&quot;,&quot;parse-names&quot;:false,&quot;dropping-particle&quot;:&quot;&quot;,&quot;non-dropping-particle&quot;:&quot;&quot;}],&quot;URL&quot;:&quot;http://edis.ifas.&quot;,&quot;container-title-short&quot;:&quot;&quot;},&quot;isTemporary&quot;:false}]},{&quot;citationID&quot;:&quot;MENDELEY_CITATION_f02c3eca-e7af-49aa-88a0-775aa250e62e&quot;,&quot;properties&quot;:{&quot;noteIndex&quot;:0},&quot;isEdited&quot;:false,&quot;manualOverride&quot;:{&quot;isManuallyOverridden&quot;:true,&quot;citeprocText&quot;:&quot;(Steckler &amp;#38; Yanong, n.d.)&quot;,&quot;manualOverrideText&quot;:&quot;(Steckler &amp; Yanong, 2011)&quot;},&quot;citationTag&quot;:&quot;MENDELEY_CITATION_v3_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&quot;,&quot;citationItems&quot;:[{&quot;id&quot;:&quot;80983167-8d84-361b-9f5f-de451d710022&quot;,&quot;itemData&quot;:{&quot;type&quot;:&quot;report&quot;,&quot;id&quot;:&quot;80983167-8d84-361b-9f5f-de451d710022&quot;,&quot;title&quot;:&quot;Argulus (Fish Louse) Infections in Fish 1&quot;,&quot;author&quot;:[{&quot;family&quot;:&quot;Steckler&quot;,&quot;given&quot;:&quot;Natalie&quot;,&quot;parse-names&quot;:false,&quot;dropping-particle&quot;:&quot;&quot;,&quot;non-dropping-particle&quot;:&quot;&quot;},{&quot;family&quot;:&quot;Yanong&quot;,&quot;given&quot;:&quot;Roy P E&quot;,&quot;parse-names&quot;:false,&quot;dropping-particle&quot;:&quot;&quot;,&quot;non-dropping-particle&quot;:&quot;&quot;}],&quot;URL&quot;:&quot;http://edis.ifas.&quot;,&quot;container-title-short&quot;:&quot;&quot;},&quot;isTemporary&quot;:false}]},{&quot;citationID&quot;:&quot;MENDELEY_CITATION_2cb04fd3-4e18-4678-9214-7a464b388277&quot;,&quot;properties&quot;:{&quot;noteIndex&quot;:0},&quot;isEdited&quot;:false,&quot;manualOverride&quot;:{&quot;isManuallyOverridden&quot;:true,&quot;citeprocText&quot;:&quot;(Steckler &amp;#38; Yanong, n.d.)&quot;,&quot;manualOverrideText&quot;:&quot;(Steckler &amp; Yanong, 2011)&quot;},&quot;citationTag&quot;:&quot;MENDELEY_CITATION_v3_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&quot;,&quot;citationItems&quot;:[{&quot;id&quot;:&quot;80983167-8d84-361b-9f5f-de451d710022&quot;,&quot;itemData&quot;:{&quot;type&quot;:&quot;report&quot;,&quot;id&quot;:&quot;80983167-8d84-361b-9f5f-de451d710022&quot;,&quot;title&quot;:&quot;Argulus (Fish Louse) Infections in Fish 1&quot;,&quot;author&quot;:[{&quot;family&quot;:&quot;Steckler&quot;,&quot;given&quot;:&quot;Natalie&quot;,&quot;parse-names&quot;:false,&quot;dropping-particle&quot;:&quot;&quot;,&quot;non-dropping-particle&quot;:&quot;&quot;},{&quot;family&quot;:&quot;Yanong&quot;,&quot;given&quot;:&quot;Roy P E&quot;,&quot;parse-names&quot;:false,&quot;dropping-particle&quot;:&quot;&quot;,&quot;non-dropping-particle&quot;:&quot;&quot;}],&quot;URL&quot;:&quot;http://edis.ifas.&quot;,&quot;container-title-short&quot;:&quot;&quot;},&quot;isTemporary&quot;:false}]},{&quot;citationID&quot;:&quot;MENDELEY_CITATION_69cb9cb7-00c4-4f6d-8eee-03ff4a8b8fce&quot;,&quot;properties&quot;:{&quot;noteIndex&quot;:0},&quot;isEdited&quot;:false,&quot;manualOverride&quot;:{&quot;isManuallyOverridden&quot;:false,&quot;citeprocText&quot;:&quot;(Murugami K W Maina et al., 2017)&quot;,&quot;manualOverrideText&quot;:&quot;&quot;},&quot;citationTag&quot;:&quot;MENDELEY_CITATION_v3_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&quot;,&quot;citationItems&quot;:[{&quot;id&quot;:&quot;83cf6c31-15fe-334b-b55b-90b87c5cba16&quot;,&quot;itemData&quot;:{&quot;type&quot;:&quot;article-journal&quot;,&quot;id&quot;:&quot;83cf6c31-15fe-334b-b55b-90b87c5cba16&quot;,&quot;title&quot;:&quot;Predation And Its Associated Risk Factors In Fish Farms In Kirinyaga County, Kenya&quot;,&quot;author&quot;:[{&quot;family&quot;:&quot;Murugami K W Maina&quot;,&quot;given&quot;:&quot;J W&quot;,&quot;parse-names&quot;:false,&quot;dropping-particle&quot;:&quot;&quot;,&quot;non-dropping-particle&quot;:&quot;&quot;},{&quot;family&quot;:&quot;Kenya&quot;,&quot;given&quot;:&quot;Nairobi&quot;,&quot;parse-names&quot;:false,&quot;dropping-particle&quot;:&quot;&quot;,&quot;non-dropping-particle&quot;:&quot;&quot;},{&quot;family&quot;:&quot;Mbuthia R M Waruiru&quot;,&quot;given&quot;:&quot;P G&quot;,&quot;parse-names&quot;:false,&quot;dropping-particle&quot;:&quot;&quot;,&quot;non-dropping-particle&quot;:&quot;&quot;},{&quot;family&quot;:&quot;Thaiyah&quot;,&quot;given&quot;:&quot;A G&quot;,&quot;parse-names&quot;:false,&quot;dropping-particle&quot;:&quot;&quot;,&quot;non-dropping-particle&quot;:&quot;&quot;},{&quot;family&quot;:&quot;Ngowi R H Mdegela&quot;,&quot;given&quot;:&quot;H A&quot;,&quot;parse-names&quot;:false,&quot;dropping-particle&quot;:&quot;&quot;,&quot;non-dropping-particle&quot;:&quot;&quot;}],&quot;ISSN&quot;:&quot;2394-4404&quot;,&quot;URL&quot;:&quot;www.ijiras.com&quot;,&quot;issued&quot;:{&quot;date-parts&quot;:[[2017]]},&quot;container-title-short&quot;:&quot;&quot;},&quot;isTemporary&quot;:false}]},{&quot;citationID&quot;:&quot;MENDELEY_CITATION_cfba2bf4-9ce8-4d48-8791-eebf442c1d10&quot;,&quot;properties&quot;:{&quot;noteIndex&quot;:0},&quot;isEdited&quot;:false,&quot;manualOverride&quot;:{&quot;isManuallyOverridden&quot;:false,&quot;citeprocText&quot;:&quot;(Adamba et al., 2020)&quot;,&quot;manualOverrideText&quot;:&quot;&quot;},&quot;citationTag&quot;:&quot;MENDELEY_CITATION_v3_eyJjaXRhdGlvbklEIjoiTUVOREVMRVlfQ0lUQVRJT05fY2ZiYTJiZjQtOWNlOC00ZDQ4LTg3OTEtZWViZjQ0MmMxZDEwIiwicHJvcGVydGllcyI6eyJub3RlSW5kZXgiOjB9LCJpc0VkaXRlZCI6ZmFsc2UsIm1hbnVhbE92ZXJyaWRlIjp7ImlzTWFudWFsbHlPdmVycmlkZGVuIjpmYWxzZSwiY2l0ZXByb2NUZXh0IjoiKEFkYW1iYSBldCBhbC4sIDIwMjApIiwibWFudWFsT3ZlcnJpZGVUZXh0Ijoi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mNvbnRhaW5lci10aXRsZS1zaG9ydCI6IkFjdGEgUGFyYXNpdG9s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fSwiaXNUZW1wb3JhcnkiOmZhbHNlfV19&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container-title-short&quot;:&quot;Acta Parasitol&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isTemporary&quot;:false}]},{&quot;citationID&quot;:&quot;MENDELEY_CITATION_909d273b-2129-4654-b277-3e7501cc1cb5&quot;,&quot;properties&quot;:{&quot;noteIndex&quot;:0},&quot;isEdited&quot;:false,&quot;manualOverride&quot;:{&quot;isManuallyOverridden&quot;:false,&quot;citeprocText&quot;:&quot;(Ojwala et al., 2018)&quot;,&quot;manualOverrideText&quot;:&quot;&quot;},&quot;citationTag&quot;:&quot;MENDELEY_CITATION_v3_eyJjaXRhdGlvbklEIjoiTUVOREVMRVlfQ0lUQVRJT05fOTA5ZDI3M2ItMjEyOS00NjU0LWIyNzctM2U3NTAxY2MxY2I1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quot;,&quot;citationItems&quot;:[{&quot;id&quot;:&quot;b11b240e-dcbf-3071-8e42-395aa25f73ef&quot;,&quot;itemData&quot;:{&quot;type&quot;:&quot;article-journal&quot;,&quot;id&quot;:&quot;b11b240e-dcbf-3071-8e42-395aa25f73ef&quot;,&quot;title&quot;:&quot;Effect of water quality on the parasite assemblages infecting Nile tilapia in selected fish farms in Nakuru County, Kenya&quot;,&quot;author&quot;:[{&quot;family&quot;:&quot;Ojwala&quot;,&quot;given&quot;:&quot;Renis Auma&quot;,&quot;parse-names&quot;:false,&quot;dropping-particle&quot;:&quot;&quot;,&quot;non-dropping-particle&quot;:&quot;&quot;},{&quot;family&quot;:&quot;Otachi&quot;,&quot;given&quot;:&quot;Elick Onyango&quot;,&quot;parse-names&quot;:false,&quot;dropping-particle&quot;:&quot;&quot;,&quot;non-dropping-particle&quot;:&quot;&quot;},{&quot;family&quot;:&quot;Kitaka&quot;,&quot;given&quot;:&quot;Nzula Kivuva&quot;,&quot;parse-names&quot;:false,&quot;dropping-particle&quot;:&quot;&quot;,&quot;non-dropping-particle&quot;:&quot;&quot;}],&quot;container-title&quot;:&quot;Parasitology Research&quot;,&quot;DOI&quot;:&quot;10.1007/s00436-018-6042-0&quot;,&quot;ISSN&quot;:&quot;14321955&quot;,&quot;PMID&quot;:&quot;30167792&quot;,&quot;issued&quot;:{&quot;date-parts&quot;:[[2018,11,1]]},&quot;page&quot;:&quot;3459-3471&quot;,&quot;abstract&quot;:&quot;Aquaculture has been documented as the fastest developing food industry in Kenya with increased production since the Government initiated the Economic Stimulus Programme (ESP) in 2009. However, the production has not yet reached the maximum level (20,000 metric tons per year) anticipated in the country. This is due to a number of challenges, top of which is poor water quality resulting from the uncontrolled addition of inputs (fish feeds, inorganic fertilizers, and organic fertilizers) into the ponds. These deteriorate water quality, cause increased incidences of parasite infections, and impede fish production. Therefore, this study investigated the effect of water quality on parasite assemblages infecting Oreochromis niloticus (Linnaeus 1758) in selected fish farms within Nakuru County from November 2016 to February 2017. Selected physico-chemical parameters namely: dissolved oxygen, temperature, pH, conductivity, and turbidity were measured in situ using appropriate meters. Water samples from each fish farm were analyzed for nutrient concentrations using standard methods. A total of 300 fish were examined for parasites. Parasites were counted, preserved, and identified using identification keys and parasitological parameters determined. The results indicated that certain water quality parameters, such as dissolved oxygen, were significantly different for all the six fish farms (one-way ANOVA, p &lt; 0.05). A total of 15 species of parasites were recovered. Trichodina sp. and Cichlidogyrus halli were found in all the studied fish farms. Correspondence analysis revealed that some parasites’ occurrences were highly correlated (positively) with certain water quality parameters. Therefore, regular monitoring and control of water quality in fish ponds are recommended to reduce levels of parasite infestations.&quot;,&quot;publisher&quot;:&quot;Springer Verlag&quot;,&quot;issue&quot;:&quot;11&quot;,&quot;volume&quot;:&quot;117&quot;,&quot;container-title-short&quot;:&quot;Parasitol Res&quot;},&quot;isTemporary&quot;:false}]},{&quot;citationID&quot;:&quot;MENDELEY_CITATION_2345457a-bb74-4994-bf06-f9deb7281fcb&quot;,&quot;properties&quot;:{&quot;noteIndex&quot;:0},&quot;isEdited&quot;:false,&quot;manualOverride&quot;:{&quot;isManuallyOverridden&quot;:false,&quot;citeprocText&quot;:&quot;(Murugami K W Maina et al., 2017)&quot;,&quot;manualOverrideText&quot;:&quot;&quot;},&quot;citationTag&quot;:&quot;MENDELEY_CITATION_v3_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&quot;,&quot;citationItems&quot;:[{&quot;id&quot;:&quot;83cf6c31-15fe-334b-b55b-90b87c5cba16&quot;,&quot;itemData&quot;:{&quot;type&quot;:&quot;article-journal&quot;,&quot;id&quot;:&quot;83cf6c31-15fe-334b-b55b-90b87c5cba16&quot;,&quot;title&quot;:&quot;Predation And Its Associated Risk Factors In Fish Farms In Kirinyaga County, Kenya&quot;,&quot;author&quot;:[{&quot;family&quot;:&quot;Murugami K W Maina&quot;,&quot;given&quot;:&quot;J W&quot;,&quot;parse-names&quot;:false,&quot;dropping-particle&quot;:&quot;&quot;,&quot;non-dropping-particle&quot;:&quot;&quot;},{&quot;family&quot;:&quot;Kenya&quot;,&quot;given&quot;:&quot;Nairobi&quot;,&quot;parse-names&quot;:false,&quot;dropping-particle&quot;:&quot;&quot;,&quot;non-dropping-particle&quot;:&quot;&quot;},{&quot;family&quot;:&quot;Mbuthia R M Waruiru&quot;,&quot;given&quot;:&quot;P G&quot;,&quot;parse-names&quot;:false,&quot;dropping-particle&quot;:&quot;&quot;,&quot;non-dropping-particle&quot;:&quot;&quot;},{&quot;family&quot;:&quot;Thaiyah&quot;,&quot;given&quot;:&quot;A G&quot;,&quot;parse-names&quot;:false,&quot;dropping-particle&quot;:&quot;&quot;,&quot;non-dropping-particle&quot;:&quot;&quot;},{&quot;family&quot;:&quot;Ngowi R H Mdegela&quot;,&quot;given&quot;:&quot;H A&quot;,&quot;parse-names&quot;:false,&quot;dropping-particle&quot;:&quot;&quot;,&quot;non-dropping-particle&quot;:&quot;&quot;}],&quot;ISSN&quot;:&quot;2394-4404&quot;,&quot;URL&quot;:&quot;www.ijiras.com&quot;,&quot;issued&quot;:{&quot;date-parts&quot;:[[2017]]},&quot;container-title-short&quot;:&quot;&quot;},&quot;isTemporary&quot;:false}]},{&quot;citationID&quot;:&quot;MENDELEY_CITATION_43888eaf-e09a-464c-a787-f2922a4b8453&quot;,&quot;properties&quot;:{&quot;noteIndex&quot;:0},&quot;isEdited&quot;:false,&quot;manualOverride&quot;:{&quot;isManuallyOverridden&quot;:false,&quot;citeprocText&quot;:&quot;(MA, 2021)&quot;,&quot;manualOverrideText&quot;:&quot;&quot;},&quot;citationTag&quot;:&quot;MENDELEY_CITATION_v3_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&quot;,&quot;citationItems&quot;:[{&quot;id&quot;:&quot;2271922a-418a-3e6f-a448-64406050e2ba&quot;,&quot;itemData&quot;:{&quot;type&quot;:&quot;article-journal&quot;,&quot;id&quot;:&quot;2271922a-418a-3e6f-a448-64406050e2ba&quot;,&quot;title&quot;:&quot;The Effects of Fish Parasites in Freshwater Culture and Capture Fisheries and their Treatment Mechanisms&quot;,&quot;author&quot;:[{&quot;family&quot;:&quot;MA&quot;,&quot;given&quot;:&quot;Mitiku&quot;,&quot;parse-names&quot;:false,&quot;dropping-particle&quot;:&quot;&quot;,&quot;non-dropping-particle&quot;:&quot;&quot;}],&quot;container-title&quot;:&quot;International Journal of Zoology and Animal Biology&quot;,&quot;DOI&quot;:&quot;10.23880/izab-16000289&quot;,&quot;issued&quot;:{&quot;date-parts&quot;:[[2021]]},&quot;publisher&quot;:&quot;Medwin Publishers&quot;,&quot;issue&quot;:&quot;2&quot;,&quot;volume&quot;:&quot;4&quot;,&quot;container-title-short&quot;:&quot;&quot;},&quot;isTemporary&quot;:false}]},{&quot;citationID&quot;:&quot;MENDELEY_CITATION_0789d6c2-a24d-40ee-a2b5-c81b99152c47&quot;,&quot;properties&quot;:{&quot;noteIndex&quot;:0},&quot;isEdited&quot;:false,&quot;manualOverride&quot;:{&quot;isManuallyOverridden&quot;:false,&quot;citeprocText&quot;:&quot;(Adamba et al., 2020)&quot;,&quot;manualOverrideText&quot;:&quot;&quot;},&quot;citationTag&quot;:&quot;MENDELEY_CITATION_v3_eyJjaXRhdGlvbklEIjoiTUVOREVMRVlfQ0lUQVRJT05fMDc4OWQ2YzItYTI0ZC00MGVlLWEyYjUtYzgxYjk5MTUyYzQ3IiwicHJvcGVydGllcyI6eyJub3RlSW5kZXgiOjB9LCJpc0VkaXRlZCI6ZmFsc2UsIm1hbnVhbE92ZXJyaWRlIjp7ImlzTWFudWFsbHlPdmVycmlkZGVuIjpmYWxzZSwiY2l0ZXByb2NUZXh0IjoiKEFkYW1iYSBldCBhbC4sIDIwMjApIiwibWFudWFsT3ZlcnJpZGVUZXh0Ijoi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mNvbnRhaW5lci10aXRsZS1zaG9ydCI6IkFjdGEgUGFyYXNpdG9s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fSwiaXNUZW1wb3JhcnkiOmZhbHNlfV19&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container-title-short&quot;:&quot;Acta Parasitol&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isTemporary&quot;:false}]},{&quot;citationID&quot;:&quot;MENDELEY_CITATION_54967cd3-e47e-47e4-9741-6e3c8056143d&quot;,&quot;properties&quot;:{&quot;noteIndex&quot;:0},&quot;isEdited&quot;:false,&quot;manualOverride&quot;:{&quot;isManuallyOverridden&quot;:false,&quot;citeprocText&quot;:&quot;(Asiru et al., 2012)&quot;,&quot;manualOverrideText&quot;:&quot;&quot;},&quot;citationTag&quot;:&quot;MENDELEY_CITATION_v3_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&quot;,&quot;citationItems&quot;:[{&quot;id&quot;:&quot;0fdc042a-724b-37c6-865b-6aeff2bf1baa&quot;,&quot;itemData&quot;:{&quot;type&quot;:&quot;report&quot;,&quot;id&quot;:&quot;0fdc042a-724b-37c6-865b-6aeff2bf1baa&quot;,&quot;title&quot;:&quot;Olurin et al. (2012) 2 Helminth Parasites of Sarotherodon galilaeus and Tilapia zillii (Pisces: Cichlidae) from River Oshun, Southwest Nigeria&quot;,&quot;author&quot;:[{&quot;family&quot;:&quot;Asiru&quot;,&quot;given&quot;:&quot;Raheem Adekunle&quot;,&quot;parse-names&quot;:false,&quot;dropping-particle&quot;:&quot;&quot;,&quot;non-dropping-particle&quot;:&quot;&quot;},{&quot;family&quot;:&quot;Olurin&quot;,&quot;given&quot;:&quot;Kayode&quot;,&quot;parse-names&quot;:false,&quot;dropping-particle&quot;:&quot;&quot;,&quot;non-dropping-particle&quot;:&quot;&quot;},{&quot;family&quot;:&quot;Okafor&quot;,&quot;given&quot;:&quot;James&quot;,&quot;parse-names&quot;:false,&quot;dropping-particle&quot;:&quot;&quot;,&quot;non-dropping-particle&quot;:&quot;&quot;},{&quot;family&quot;:&quot;Alade&quot;,&quot;given&quot;:&quot;Abimbola&quot;,&quot;parse-names&quot;:false,&quot;dropping-particle&quot;:&quot;&quot;,&quot;non-dropping-particle&quot;:&quot;&quot;},{&quot;family&quot;:&quot;Asiru&quot;,&quot;given&quot;:&quot;Raheem&quot;,&quot;parse-names&quot;:false,&quot;dropping-particle&quot;:&quot;&quot;,&quot;non-dropping-particle&quot;:&quot;&quot;},{&quot;family&quot;:&quot;Ademiluwa&quot;,&quot;given&quot;:&quot;John&quot;,&quot;parse-names&quot;:false,&quot;dropping-particle&quot;:&quot;&quot;,&quot;non-dropping-particle&quot;:&quot;&quot;},{&quot;family&quot;:&quot;Owonifari&quot;,&quot;given&quot;:&quot;Kafilat&quot;,&quot;parse-names&quot;:false,&quot;dropping-particle&quot;:&quot;&quot;,&quot;non-dropping-particle&quot;:&quot;&quot;},{&quot;family&quot;:&quot;Oronaye&quot;,&quot;given&quot;:&quot;Oluwatosin&quot;,&quot;parse-names&quot;:false,&quot;dropping-particle&quot;:&quot;&quot;,&quot;non-dropping-particle&quot;:&quot;&quot;}],&quot;container-title&quot;:&quot;International Journal of Aquatic Science&quot;,&quot;URL&quot;:&quot;https://www.researchgate.net/publication/331719026&quot;,&quot;issued&quot;:{&quot;date-parts&quot;:[[2012]]},&quot;number-of-pages&quot;:&quot;2008-8019&quot;,&quot;abstract&quot;:&quot;One hundred and thirty eight specimens of two cichlids, Sarotherodon galilaeus and Tilapia zillii from River Oshun, southwest Nigeria were examined for helminth parasites. The fish were caught using gill nets. In the laboratory, the acanthocephalans were killed and fixed in alcohol-formalin-acetic acid (AFA), stained with acetic hematoxylin, dehydrated using a graded alcohol series, cleared in xylene and mounted in DPX , while the trematodes were not stained before mounting on slides. Forty-five (32.6%) fish specimens had parasitic infection. Two helminth species were recorded: a trematode, Clinostomum tilapiae (metacercaria), and an adult acanthocephalan, Neoechinorhynchus rutili. No sex-related differences (p &gt; 0.05) were found in parasite burden, and there was no relationship between parasite burden and fish size (length and weight). It is concluded that the helminth parasite fauna of these species is depauperate.&quot;,&quot;issue&quot;:&quot;2&quot;,&quot;volume&quot;:&quot;3&quot;,&quot;container-title-short&quot;:&quot;&quot;},&quot;isTemporary&quot;:false}]},{&quot;citationID&quot;:&quot;MENDELEY_CITATION_0f1256b6-1121-4a3e-a1d9-f60f39bf1384&quot;,&quot;properties&quot;:{&quot;noteIndex&quot;:0},&quot;isEdited&quot;:false,&quot;manualOverride&quot;:{&quot;isManuallyOverridden&quot;:false,&quot;citeprocText&quot;:&quot;(Asiru et al., 2012; F. Iyaji &amp;#38; Eyo, 2009)&quot;,&quot;manualOverrideText&quot;:&quot;&quot;},&quot;citationTag&quot;:&quot;MENDELEY_CITATION_v3_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&quot;,&quot;citationItems&quot;:[{&quot;id&quot;:&quot;0fdc042a-724b-37c6-865b-6aeff2bf1baa&quot;,&quot;itemData&quot;:{&quot;type&quot;:&quot;report&quot;,&quot;id&quot;:&quot;0fdc042a-724b-37c6-865b-6aeff2bf1baa&quot;,&quot;title&quot;:&quot;Olurin et al. (2012) 2 Helminth Parasites of Sarotherodon galilaeus and Tilapia zillii (Pisces: Cichlidae) from River Oshun, Southwest Nigeria&quot;,&quot;author&quot;:[{&quot;family&quot;:&quot;Asiru&quot;,&quot;given&quot;:&quot;Raheem Adekunle&quot;,&quot;parse-names&quot;:false,&quot;dropping-particle&quot;:&quot;&quot;,&quot;non-dropping-particle&quot;:&quot;&quot;},{&quot;family&quot;:&quot;Olurin&quot;,&quot;given&quot;:&quot;Kayode&quot;,&quot;parse-names&quot;:false,&quot;dropping-particle&quot;:&quot;&quot;,&quot;non-dropping-particle&quot;:&quot;&quot;},{&quot;family&quot;:&quot;Okafor&quot;,&quot;given&quot;:&quot;James&quot;,&quot;parse-names&quot;:false,&quot;dropping-particle&quot;:&quot;&quot;,&quot;non-dropping-particle&quot;:&quot;&quot;},{&quot;family&quot;:&quot;Alade&quot;,&quot;given&quot;:&quot;Abimbola&quot;,&quot;parse-names&quot;:false,&quot;dropping-particle&quot;:&quot;&quot;,&quot;non-dropping-particle&quot;:&quot;&quot;},{&quot;family&quot;:&quot;Asiru&quot;,&quot;given&quot;:&quot;Raheem&quot;,&quot;parse-names&quot;:false,&quot;dropping-particle&quot;:&quot;&quot;,&quot;non-dropping-particle&quot;:&quot;&quot;},{&quot;family&quot;:&quot;Ademiluwa&quot;,&quot;given&quot;:&quot;John&quot;,&quot;parse-names&quot;:false,&quot;dropping-particle&quot;:&quot;&quot;,&quot;non-dropping-particle&quot;:&quot;&quot;},{&quot;family&quot;:&quot;Owonifari&quot;,&quot;given&quot;:&quot;Kafilat&quot;,&quot;parse-names&quot;:false,&quot;dropping-particle&quot;:&quot;&quot;,&quot;non-dropping-particle&quot;:&quot;&quot;},{&quot;family&quot;:&quot;Oronaye&quot;,&quot;given&quot;:&quot;Oluwatosin&quot;,&quot;parse-names&quot;:false,&quot;dropping-particle&quot;:&quot;&quot;,&quot;non-dropping-particle&quot;:&quot;&quot;}],&quot;container-title&quot;:&quot;International Journal of Aquatic Science&quot;,&quot;URL&quot;:&quot;https://www.researchgate.net/publication/331719026&quot;,&quot;issued&quot;:{&quot;date-parts&quot;:[[2012]]},&quot;number-of-pages&quot;:&quot;2008-8019&quot;,&quot;abstract&quot;:&quot;One hundred and thirty eight specimens of two cichlids, Sarotherodon galilaeus and Tilapia zillii from River Oshun, southwest Nigeria were examined for helminth parasites. The fish were caught using gill nets. In the laboratory, the acanthocephalans were killed and fixed in alcohol-formalin-acetic acid (AFA), stained with acetic hematoxylin, dehydrated using a graded alcohol series, cleared in xylene and mounted in DPX , while the trematodes were not stained before mounting on slides. Forty-five (32.6%) fish specimens had parasitic infection. Two helminth species were recorded: a trematode, Clinostomum tilapiae (metacercaria), and an adult acanthocephalan, Neoechinorhynchus rutili. No sex-related differences (p &gt; 0.05) were found in parasite burden, and there was no relationship between parasite burden and fish size (length and weight). It is concluded that the helminth parasite fauna of these species is depauperate.&quot;,&quot;issue&quot;:&quot;2&quot;,&quot;volume&quot;:&quot;3&quot;,&quot;container-title-short&quot;:&quot;&quot;},&quot;isTemporary&quot;:false},{&quot;id&quot;:&quot;75ef6206-ba89-35f0-b871-1102ec087250&quot;,&quot;itemData&quot;:{&quot;type&quot;:&quot;article-journal&quot;,&quot;id&quot;:&quot;75ef6206-ba89-35f0-b871-1102ec087250&quot;,&quot;title&quot;:&quot;Parasites and their Freshwater Fish Host&quot;,&quot;author&quot;:[{&quot;family&quot;:&quot;Iyaji&quot;,&quot;given&quot;:&quot;FO&quot;,&quot;parse-names&quot;:false,&quot;dropping-particle&quot;:&quot;&quot;,&quot;non-dropping-particle&quot;:&quot;&quot;},{&quot;family&quot;:&quot;Eyo&quot;,&quot;given&quot;:&quot;JE&quot;,&quot;parse-names&quot;:false,&quot;dropping-particle&quot;:&quot;&quot;,&quot;non-dropping-particle&quot;:&quot;&quot;}],&quot;container-title&quot;:&quot;Bio-Research&quot;,&quot;DOI&quot;:&quot;10.4314/br.v6i1.28660&quot;,&quot;issued&quot;:{&quot;date-parts&quot;:[[2009,1,6]]},&quot;abstract&quot;:&quot;This study reviews the effects of parasites of fresh water fish hosts. Like other living organisms, fish harbour parasites either external or internal which cause a host of pathological debilities in them. The parasites live in close obligate association and derive benefits such as nutrition at the host’s expense, usually without killing the host. They utililize energy otherwise available for the hosts growth, sustenance, development, establishment and reproduction and as such may harm their hosts in a number of ways and affect fish production. The common parasites of fishes include the unicellular microparasites (viruses, bacteria, fungi and protozoans). The protozoans i.e. microsporidians and mixozoans are considered in this review. The multicellular macroparasites mainly comprised of the helminthes and arthropods are also highlighted. The effects of parasites on their fish hosts maybe exacerbated by different pollutants including heavy metals and hydrocarbons, organic enrichment of sediments by domestic sewage and others such as parasite life cycles and fish population size.&quot;,&quot;publisher&quot;:&quot;African Journals Online (AJOL)&quot;,&quot;issue&quot;:&quot;1&quot;,&quot;volume&quot;:&quot;6&quot;,&quot;container-title-short&quot;:&quot;&quot;},&quot;isTemporary&quot;:false}]},{&quot;citationID&quot;:&quot;MENDELEY_CITATION_6b936f6d-dea7-4f96-b4a1-fd499cb06be2&quot;,&quot;properties&quot;:{&quot;noteIndex&quot;:0},&quot;isEdited&quot;:false,&quot;manualOverride&quot;:{&quot;isManuallyOverridden&quot;:false,&quot;citeprocText&quot;:&quot;(F. Iyaji &amp;#38; Eyo, 2009)&quot;,&quot;manualOverrideText&quot;:&quot;&quot;},&quot;citationTag&quot;:&quot;MENDELEY_CITATION_v3_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&quot;,&quot;citationItems&quot;:[{&quot;id&quot;:&quot;75ef6206-ba89-35f0-b871-1102ec087250&quot;,&quot;itemData&quot;:{&quot;type&quot;:&quot;article-journal&quot;,&quot;id&quot;:&quot;75ef6206-ba89-35f0-b871-1102ec087250&quot;,&quot;title&quot;:&quot;Parasites and their Freshwater Fish Host&quot;,&quot;author&quot;:[{&quot;family&quot;:&quot;Iyaji&quot;,&quot;given&quot;:&quot;FO&quot;,&quot;parse-names&quot;:false,&quot;dropping-particle&quot;:&quot;&quot;,&quot;non-dropping-particle&quot;:&quot;&quot;},{&quot;family&quot;:&quot;Eyo&quot;,&quot;given&quot;:&quot;JE&quot;,&quot;parse-names&quot;:false,&quot;dropping-particle&quot;:&quot;&quot;,&quot;non-dropping-particle&quot;:&quot;&quot;}],&quot;container-title&quot;:&quot;Bio-Research&quot;,&quot;DOI&quot;:&quot;10.4314/br.v6i1.28660&quot;,&quot;issued&quot;:{&quot;date-parts&quot;:[[2009,1,6]]},&quot;abstract&quot;:&quot;This study reviews the effects of parasites of fresh water fish hosts. Like other living organisms, fish harbour parasites either external or internal which cause a host of pathological debilities in them. The parasites live in close obligate association and derive benefits such as nutrition at the host’s expense, usually without killing the host. They utililize energy otherwise available for the hosts growth, sustenance, development, establishment and reproduction and as such may harm their hosts in a number of ways and affect fish production. The common parasites of fishes include the unicellular microparasites (viruses, bacteria, fungi and protozoans). The protozoans i.e. microsporidians and mixozoans are considered in this review. The multicellular macroparasites mainly comprised of the helminthes and arthropods are also highlighted. The effects of parasites on their fish hosts maybe exacerbated by different pollutants including heavy metals and hydrocarbons, organic enrichment of sediments by domestic sewage and others such as parasite life cycles and fish population size.&quot;,&quot;publisher&quot;:&quot;African Journals Online (AJOL)&quot;,&quot;issue&quot;:&quot;1&quot;,&quot;volume&quot;:&quot;6&quot;,&quot;container-title-short&quot;:&quot;&quot;},&quot;isTemporary&quot;:false}]},{&quot;citationID&quot;:&quot;MENDELEY_CITATION_dd51cf18-0c35-45bc-b28c-a858b2a064b3&quot;,&quot;properties&quot;:{&quot;noteIndex&quot;:0},&quot;isEdited&quot;:false,&quot;manualOverride&quot;:{&quot;isManuallyOverridden&quot;:false,&quot;citeprocText&quot;:&quot;(Richards et al., 2010)&quot;,&quot;manualOverrideText&quot;:&quot;&quot;},&quot;citationTag&quot;:&quot;MENDELEY_CITATION_v3_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&quot;,&quot;citationItems&quot;:[{&quot;id&quot;:&quot;caf44dc7-fddf-35e0-adbb-ff44301e30a0&quot;,&quot;itemData&quot;:{&quot;type&quot;:&quot;article-journal&quot;,&quot;id&quot;:&quot;caf44dc7-fddf-35e0-adbb-ff44301e30a0&quot;,&quot;title&quot;:&quot;Sex-specific differences in shoaling affect parasite transmission in guppies&quot;,&quot;author&quot;:[{&quot;family&quot;:&quot;Richards&quot;,&quot;given&quot;:&quot;E. Loys&quot;,&quot;parse-names&quot;:false,&quot;dropping-particle&quot;:&quot;&quot;,&quot;non-dropping-particle&quot;:&quot;&quot;},{&quot;family&quot;:&quot;Oosterhout&quot;,&quot;given&quot;:&quot;Cock&quot;,&quot;parse-names&quot;:false,&quot;dropping-particle&quot;:&quot;&quot;,&quot;non-dropping-particle&quot;:&quot;van&quot;},{&quot;family&quot;:&quot;Cable&quot;,&quot;given&quot;:&quot;Joanne&quot;,&quot;parse-names&quot;:false,&quot;dropping-particle&quot;:&quot;&quot;,&quot;non-dropping-particle&quot;:&quot;&quot;}],&quot;container-title&quot;:&quot;PLoS ONE&quot;,&quot;container-title-short&quot;:&quot;PLoS One&quot;,&quot;DOI&quot;:&quot;10.1371/journal.pone.0013285&quot;,&quot;ISSN&quot;:&quot;19326203&quot;,&quot;PMID&quot;:&quot;20949014&quot;,&quot;issued&quot;:{&quot;date-parts&quot;:[[2010]]},&quot;abstract&quot;:&quot;Background: Individuals have to trade-off the costs and benefits of group membership during shoaling behaviour. Shoaling can increase the risk of parasite transmission, but this cost has rarely been quantified experimentally. Guppies (Poecilia reticulata) are a model system for behavioural studies, and they are commonly infected by gyrodactylid parasites, notorious fish pathogens that are directly transmitted between guppy hosts. Methodology/Principal Findings: Parasite transmission in single sex shoals of male and female guppies were observed using an experimental infection of Gyrodactylus turnbulli. Parasite transmission was affected by sex-specific differences in host behaviour, and significantly more parasites were transmitted when fish had more frequent and more prolonged contact with each other. Females shoaled significantly more than males and had a four times higher risk to contract an infection. Conclusions/Significance: Intersexual differences in host behaviours such as shoaling are driven by differences in natural and sexual selection experienced by both sexes. Here we show that the potential benefits of an increased shoaling tendency are traded off against increased risks of contracting an infectious parasite in a group-living species. © 2010 Richards et al.&quot;,&quot;issue&quot;:&quot;10&quot;,&quot;volume&quot;:&quot;5&quot;},&quot;isTemporary&quot;:false}]},{&quot;citationID&quot;:&quot;MENDELEY_CITATION_a8245912-e10f-4ce5-8bf9-3988d25559c7&quot;,&quot;properties&quot;:{&quot;noteIndex&quot;:0},&quot;isEdited&quot;:false,&quot;manualOverride&quot;:{&quot;isManuallyOverridden&quot;:false,&quot;citeprocText&quot;:&quot;(Borzák et al., 2021; Székely et al., 2021)&quot;,&quot;manualOverrideText&quot;:&quot;&quot;},&quot;citationTag&quot;:&quot;MENDELEY_CITATION_v3_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&quot;,&quot;citationItems&quot;:[{&quot;id&quot;:&quot;9b7d40b9-34f4-384d-a2e7-7ef8b66079f9&quot;,&quot;itemData&quot;:{&quot;type&quot;:&quot;article-journal&quot;,&quot;id&quot;:&quot;9b7d40b9-34f4-384d-a2e7-7ef8b66079f9&quot;,&quot;title&quot;:&quot;The occurrence of known Myxobolus and Thelohanellus species (Myxozoa, Myxosporea) from Indian major carps with the description of Myxobolus bandyopadhyayi n. sp. in West Bengal&quot;,&quot;author&quot;:[{&quot;family&quot;:&quot;Székely&quot;,&quot;given&quot;:&quot;Csaba&quot;,&quot;parse-names&quot;:false,&quot;dropping-particle&quot;:&quot;&quot;,&quot;non-dropping-particle&quot;:&quot;&quot;},{&quot;family&quot;:&quot;Ghosh&quot;,&quot;given&quot;:&quot;Subarna&quot;,&quot;parse-names&quot;:false,&quot;dropping-particle&quot;:&quot;&quot;,&quot;non-dropping-particle&quot;:&quot;&quot;},{&quot;family&quot;:&quot;Borzák&quot;,&quot;given&quot;:&quot;Réka&quot;,&quot;parse-names&quot;:false,&quot;dropping-particle&quot;:&quot;&quot;,&quot;non-dropping-particle&quot;:&quot;&quot;},{&quot;family&quot;:&quot;Goswami&quot;,&quot;given&quot;:&quot;Urvashi&quot;,&quot;parse-names&quot;:false,&quot;dropping-particle&quot;:&quot;&quot;,&quot;non-dropping-particle&quot;:&quot;&quot;},{&quot;family&quot;:&quot;Molnár&quot;,&quot;given&quot;:&quot;Kálmán&quot;,&quot;parse-names&quot;:false,&quot;dropping-particle&quot;:&quot;&quot;,&quot;non-dropping-particle&quot;:&quot;&quot;},{&quot;family&quot;:&quot;Cech&quot;,&quot;given&quot;:&quot;Gábor&quot;,&quot;parse-names&quot;:false,&quot;dropping-particle&quot;:&quot;&quot;,&quot;non-dropping-particle&quot;:&quot;&quot;}],&quot;container-title&quot;:&quot;International Journal for Parasitology: Parasites and Wildlife&quot;,&quot;container-title-short&quot;:&quot;Int J Parasitol Parasites Wildl&quot;,&quot;DOI&quot;:&quot;10.1016/j.ijppaw.2021.07.008&quot;,&quot;ISSN&quot;:&quot;22132244&quot;,&quot;issued&quot;:{&quot;date-parts&quot;:[[2021,12,1]]},&quot;page&quot;:&quot;18-25&quot;,&quot;abstract&quot;:&quot;Myxosporean infection of Indian major carps (rohu, Labeo rohita; catla, Gibelion catla; mrigal, Cirrhinus mrigala) was examined from two fish farms and two fish markets in West Bengal, India. One Thelohanellus and four Myxobolus species were detected from the fins and scales of the investigated species. Comprehensive morphological and molecular biological studies revealed four already known species, Thelohanellus caudatus from the fins of rohu, Myxobolus dermiscalis from the scales of rohu, Myxobolus chakravartyi from the fins of catla, and Myxobolus rewensis from the fins of mrigal. This study complemented the species description of M. chakravartyi and M. rewensis with the missing molecular data. Moreover, based on morphometrics and ssrDNA sequence data, a new species was documented from the scales of rohu, and named Myxobolus bandyopadhyayi n. sp.&quot;,&quot;publisher&quot;:&quot;Australian Society for Parasitology&quot;,&quot;volume&quot;:&quot;16&quot;},&quot;isTemporary&quot;:false},{&quot;id&quot;:&quot;c968bfac-6d1f-3a67-ac3f-1c855df52553&quot;,&quot;itemData&quot;:{&quot;type&quot;:&quot;article-journal&quot;,&quot;id&quot;:&quot;c968bfac-6d1f-3a67-ac3f-1c855df52553&quot;,&quot;title&quot;:&quot;New data on Thelohanellus nikolskii Achmerov, 1955 (Myxosporea, Myxobolidae) a parasite of the common carp (Cyprinus carpio, L.): The actinospore stage, intrapiscine tissue preference and molecular sequence&quot;,&quot;author&quot;:[{&quot;family&quot;:&quot;Borzák&quot;,&quot;given&quot;:&quot;Réka&quot;,&quot;parse-names&quot;:false,&quot;dropping-particle&quot;:&quot;&quot;,&quot;non-dropping-particle&quot;:&quot;&quot;},{&quot;family&quot;:&quot;Borkhanuddin&quot;,&quot;given&quot;:&quot;Muhammad Hafiz&quot;,&quot;parse-names&quot;:false,&quot;dropping-particle&quot;:&quot;&quot;,&quot;non-dropping-particle&quot;:&quot;&quot;},{&quot;family&quot;:&quot;Cech&quot;,&quot;given&quot;:&quot;Gábor&quot;,&quot;parse-names&quot;:false,&quot;dropping-particle&quot;:&quot;&quot;,&quot;non-dropping-particle&quot;:&quot;&quot;},{&quot;family&quot;:&quot;Molnár&quot;,&quot;given&quot;:&quot;Kálmán&quot;,&quot;parse-names&quot;:false,&quot;dropping-particle&quot;:&quot;&quot;,&quot;non-dropping-particle&quot;:&quot;&quot;},{&quot;family&quot;:&quot;Hallett&quot;,&quot;given&quot;:&quot;Sascha L.&quot;,&quot;parse-names&quot;:false,&quot;dropping-particle&quot;:&quot;&quot;,&quot;non-dropping-particle&quot;:&quot;&quot;},{&quot;family&quot;:&quot;Székely&quot;,&quot;given&quot;:&quot;Csaba&quot;,&quot;parse-names&quot;:false,&quot;dropping-particle&quot;:&quot;&quot;,&quot;non-dropping-particle&quot;:&quot;&quot;}],&quot;container-title&quot;:&quot;International Journal for Parasitology: Parasites and Wildlife&quot;,&quot;container-title-short&quot;:&quot;Int J Parasitol Parasites Wildl&quot;,&quot;DOI&quot;:&quot;10.1016/j.ijppaw.2021.04.004&quot;,&quot;ISSN&quot;:&quot;22132244&quot;,&quot;issued&quot;:{&quot;date-parts&quot;:[[2021,8,1]]},&quot;page&quot;:&quot;112-119&quot;,&quot;abstract&quot;:&quot;Thelohanellus nikolskii, Achmerov, 1955 is a well-known myxozoan parasite of the common carp (Cyprinus carpio L.). Infection regularly manifests in numerous macroscopic cysts on the fins of two to three month-old pond-cultured carp fingerlings in July and August. However, a Thelohanellus infection is also common on the scales of two to three year-old common carp in ponds and natural waters in May and June. Based on myxospore morphology and tissue specificity, infection at both sites seems to be caused by the same species, namely T. nikolskii. This presumption was tested with molecular biological methods: SSU rDNA sequences of myxospores from fins of fingerlings and scales of older common carp were analysed and compared with each other and with related species available in GenBank. Sequence data revealed that the spores from the fins and scales represent the same species, T. nikolskii. Our study revealed a dichotomy in both infection site and time in T. nikolskii-infections: the fins of young carp are infected in Summer and Autumn, whereas the scales of older carp are infected in Spring. Myxosporean development of the species is well studied, little is known, however about the actinosporean stage of T. nikolskii. A previous experimental study suggests that aurantiactinomyxon actinospores of this species develop in Tubifex tubifex, Müller, 1774. The description included spore morphology but no genetic sequence data (Székely et al., 1998). We examined &gt;9000 oligochaetes from Lake Balaton and Kis-Balaton Water Reservoire searching for the intraoligochaete developmental stage of myxozoans. Five oligochaete species were examined, Isochaetides michaelseni Lastochin, 1936, Branchiura sowerbyi Beddard, 1892, Nais sp., Müller, 1774, Dero sp. Müller, 1774 and Aelosoma sp. Ehrenberg, 1828. Morphometrics and SSU rDNA sequences were obtained for the released actinospores. Among them, from a single Nais sp., the sequence of an aurantiactinomyxon isolate corresponded to the myxospore sequences of T. nikolskii.&quot;,&quot;publisher&quot;:&quot;Australian Society for Parasitology&quot;,&quot;volume&quot;:&quot;15&quot;},&quot;isTemporary&quot;:false}]},{&quot;citationID&quot;:&quot;MENDELEY_CITATION_fd44e57f-8191-46a0-b1a9-6c0c58a7d4ab&quot;,&quot;properties&quot;:{&quot;noteIndex&quot;:0},&quot;isEdited&quot;:false,&quot;manualOverride&quot;:{&quot;isManuallyOverridden&quot;:false,&quot;citeprocText&quot;:&quot;(Borzák et al., 2021)&quot;,&quot;manualOverrideText&quot;:&quot;&quot;},&quot;citationTag&quot;:&quot;MENDELEY_CITATION_v3_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&quot;,&quot;citationItems&quot;:[{&quot;id&quot;:&quot;c968bfac-6d1f-3a67-ac3f-1c855df52553&quot;,&quot;itemData&quot;:{&quot;type&quot;:&quot;article-journal&quot;,&quot;id&quot;:&quot;c968bfac-6d1f-3a67-ac3f-1c855df52553&quot;,&quot;title&quot;:&quot;New data on Thelohanellus nikolskii Achmerov, 1955 (Myxosporea, Myxobolidae) a parasite of the common carp (Cyprinus carpio, L.): The actinospore stage, intrapiscine tissue preference and molecular sequence&quot;,&quot;author&quot;:[{&quot;family&quot;:&quot;Borzák&quot;,&quot;given&quot;:&quot;Réka&quot;,&quot;parse-names&quot;:false,&quot;dropping-particle&quot;:&quot;&quot;,&quot;non-dropping-particle&quot;:&quot;&quot;},{&quot;family&quot;:&quot;Borkhanuddin&quot;,&quot;given&quot;:&quot;Muhammad Hafiz&quot;,&quot;parse-names&quot;:false,&quot;dropping-particle&quot;:&quot;&quot;,&quot;non-dropping-particle&quot;:&quot;&quot;},{&quot;family&quot;:&quot;Cech&quot;,&quot;given&quot;:&quot;Gábor&quot;,&quot;parse-names&quot;:false,&quot;dropping-particle&quot;:&quot;&quot;,&quot;non-dropping-particle&quot;:&quot;&quot;},{&quot;family&quot;:&quot;Molnár&quot;,&quot;given&quot;:&quot;Kálmán&quot;,&quot;parse-names&quot;:false,&quot;dropping-particle&quot;:&quot;&quot;,&quot;non-dropping-particle&quot;:&quot;&quot;},{&quot;family&quot;:&quot;Hallett&quot;,&quot;given&quot;:&quot;Sascha L.&quot;,&quot;parse-names&quot;:false,&quot;dropping-particle&quot;:&quot;&quot;,&quot;non-dropping-particle&quot;:&quot;&quot;},{&quot;family&quot;:&quot;Székely&quot;,&quot;given&quot;:&quot;Csaba&quot;,&quot;parse-names&quot;:false,&quot;dropping-particle&quot;:&quot;&quot;,&quot;non-dropping-particle&quot;:&quot;&quot;}],&quot;container-title&quot;:&quot;International Journal for Parasitology: Parasites and Wildlife&quot;,&quot;container-title-short&quot;:&quot;Int J Parasitol Parasites Wildl&quot;,&quot;DOI&quot;:&quot;10.1016/j.ijppaw.2021.04.004&quot;,&quot;ISSN&quot;:&quot;22132244&quot;,&quot;issued&quot;:{&quot;date-parts&quot;:[[2021,8,1]]},&quot;page&quot;:&quot;112-119&quot;,&quot;abstract&quot;:&quot;Thelohanellus nikolskii, Achmerov, 1955 is a well-known myxozoan parasite of the common carp (Cyprinus carpio L.). Infection regularly manifests in numerous macroscopic cysts on the fins of two to three month-old pond-cultured carp fingerlings in July and August. However, a Thelohanellus infection is also common on the scales of two to three year-old common carp in ponds and natural waters in May and June. Based on myxospore morphology and tissue specificity, infection at both sites seems to be caused by the same species, namely T. nikolskii. This presumption was tested with molecular biological methods: SSU rDNA sequences of myxospores from fins of fingerlings and scales of older common carp were analysed and compared with each other and with related species available in GenBank. Sequence data revealed that the spores from the fins and scales represent the same species, T. nikolskii. Our study revealed a dichotomy in both infection site and time in T. nikolskii-infections: the fins of young carp are infected in Summer and Autumn, whereas the scales of older carp are infected in Spring. Myxosporean development of the species is well studied, little is known, however about the actinosporean stage of T. nikolskii. A previous experimental study suggests that aurantiactinomyxon actinospores of this species develop in Tubifex tubifex, Müller, 1774. The description included spore morphology but no genetic sequence data (Székely et al., 1998). We examined &gt;9000 oligochaetes from Lake Balaton and Kis-Balaton Water Reservoire searching for the intraoligochaete developmental stage of myxozoans. Five oligochaete species were examined, Isochaetides michaelseni Lastochin, 1936, Branchiura sowerbyi Beddard, 1892, Nais sp., Müller, 1774, Dero sp. Müller, 1774 and Aelosoma sp. Ehrenberg, 1828. Morphometrics and SSU rDNA sequences were obtained for the released actinospores. Among them, from a single Nais sp., the sequence of an aurantiactinomyxon isolate corresponded to the myxospore sequences of T. nikolskii.&quot;,&quot;publisher&quot;:&quot;Australian Society for Parasitology&quot;,&quot;volume&quot;:&quot;15&quot;},&quot;isTemporary&quot;:false}]},{&quot;citationID&quot;:&quot;MENDELEY_CITATION_ab409469-4524-4013-a219-49559a61f85e&quot;,&quot;properties&quot;:{&quot;noteIndex&quot;:0},&quot;isEdited&quot;:false,&quot;manualOverride&quot;:{&quot;isManuallyOverridden&quot;:true,&quot;citeprocText&quot;:&quot;(Allalgua et al., n.d.)&quot;,&quot;manualOverrideText&quot;:&quot;(Allalgua et al., 2021)&quot;},&quot;citationTag&quot;:&quot;MENDELEY_CITATION_v3_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&quot;,&quot;citationItems&quot;:[{&quot;id&quot;:&quot;b1438e79-c90d-3e07-88f1-148544de9b2d&quot;,&quot;itemData&quot;:{&quot;type&quot;:&quot;article-journal&quot;,&quot;id&quot;:&quot;b1438e79-c90d-3e07-88f1-148544de9b2d&quot;,&quot;title&quot;:&quot;Acta Aquatica Turcica Effect of Biotic and Abiotic Factors on the Epidemiological Index of Dactylogyrus heteromorphus El Gharbi, 1994 (Monogenea) Parasitizing the Algerian Barbel Luciobarbus callensis (Cyprinidae) Inhabiting Foum-El-Khanga Dam (Souk-Ahras, Algeria)&quot;,&quot;author&quot;:[{&quot;family&quot;:&quot;Allalgua&quot;,&quot;given&quot;:&quot;Amel&quot;,&quot;parse-names&quot;:false,&quot;dropping-particle&quot;:&quot;&quot;,&quot;non-dropping-particle&quot;:&quot;&quot;},{&quot;family&quot;:&quot;Menasria&quot;,&quot;given&quot;:&quot;Amel&quot;,&quot;parse-names&quot;:false,&quot;dropping-particle&quot;:&quot;&quot;,&quot;non-dropping-particle&quot;:&quot;&quot;},{&quot;family&quot;:&quot;Mouaissia&quot;,&quot;given&quot;:&quot;Wahiba&quot;,&quot;parse-names&quot;:false,&quot;dropping-particle&quot;:&quot;&quot;,&quot;non-dropping-particle&quot;:&quot;&quot;},{&quot;family&quot;:&quot;Bensouilah&quot;,&quot;given&quot;:&quot;Mourad&quot;,&quot;parse-names&quot;:false,&quot;dropping-particle&quot;:&quot;&quot;,&quot;non-dropping-particle&quot;:&quot;&quot;},{&quot;family&quot;:&quot;Kaouachi&quot;,&quot;given&quot;:&quot;Nouha&quot;,&quot;parse-names&quot;:false,&quot;dropping-particle&quot;:&quot;&quot;,&quot;non-dropping-particle&quot;:&quot;&quot;}],&quot;container-title&quot;:&quot;Acta Aquatica Turcica&quot;,&quot;DOI&quot;:&quot;10.22392/actaquatr.896109&quot;,&quot;ISSN&quot;:&quot;2651-5474&quot;,&quot;page&quot;:&quot;532-540&quot;,&quot;abstract&quot;:&quot;How to Cite: Allalgua, A., Menasria, A., Mouaissia, W., Bensouilah M., &amp; Kaouachi , N. (2021). Effect of biotic and abiotic factors on the epidemiological index of Dactylogyrus heteromorphus El Gharbi, 1994 (Monogenea) parasitizing the algerian barbel Luciobarbus callensis (Cyprinidae) inhabiting Foum-El-Khanga dam (Souk-Ahras, Algeria). Abstract Examination of 341 individuals of Luciobarbus callensis caught in Foum El Khanga Dam during the year 2015, allowed us to collect 2782 specimens of the parasitic species Dactylogyrus heteromorphus El Gharbi, 1994. The statistical study of the epidemiological index distribution of D. heteromorphus shows that the parasitic infestation varies from one season to another. In contrast, the sex and size of L. callensis do not affect parasite infestation. Variations in the epidemiological index of D. heteromorphus concerning fifteen physicochemical water parameters were tested statistically. These variations are significant with temperature, salinity, nitrate, nitrite, chloride, phosphate, calcium, sulfate, hardness, turbidity, and electrical conductivity, however, no significant effect of the concentration of magnesium, dissolved oxygen, ammonium, and pH on these indexes according to the Pearson's parametric test.&quot;,&quot;issue&quot;:&quot;4&quot;,&quot;volume&quot;:&quot;17&quot;,&quot;container-title-short&quot;:&quot;&quot;},&quot;isTemporary&quot;:false}]},{&quot;citationID&quot;:&quot;MENDELEY_CITATION_f06edf42-2bf0-498b-8538-b28212863861&quot;,&quot;properties&quot;:{&quot;noteIndex&quot;:0},&quot;isEdited&quot;:false,&quot;manualOverride&quot;:{&quot;isManuallyOverridden&quot;:false,&quot;citeprocText&quot;:&quot;(Asiru et al., 2012)&quot;,&quot;manualOverrideText&quot;:&quot;&quot;},&quot;citationTag&quot;:&quot;MENDELEY_CITATION_v3_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&quot;,&quot;citationItems&quot;:[{&quot;id&quot;:&quot;0fdc042a-724b-37c6-865b-6aeff2bf1baa&quot;,&quot;itemData&quot;:{&quot;type&quot;:&quot;report&quot;,&quot;id&quot;:&quot;0fdc042a-724b-37c6-865b-6aeff2bf1baa&quot;,&quot;title&quot;:&quot;Olurin et al. (2012) 2 Helminth Parasites of Sarotherodon galilaeus and Tilapia zillii (Pisces: Cichlidae) from River Oshun, Southwest Nigeria&quot;,&quot;author&quot;:[{&quot;family&quot;:&quot;Asiru&quot;,&quot;given&quot;:&quot;Raheem Adekunle&quot;,&quot;parse-names&quot;:false,&quot;dropping-particle&quot;:&quot;&quot;,&quot;non-dropping-particle&quot;:&quot;&quot;},{&quot;family&quot;:&quot;Olurin&quot;,&quot;given&quot;:&quot;Kayode&quot;,&quot;parse-names&quot;:false,&quot;dropping-particle&quot;:&quot;&quot;,&quot;non-dropping-particle&quot;:&quot;&quot;},{&quot;family&quot;:&quot;Okafor&quot;,&quot;given&quot;:&quot;James&quot;,&quot;parse-names&quot;:false,&quot;dropping-particle&quot;:&quot;&quot;,&quot;non-dropping-particle&quot;:&quot;&quot;},{&quot;family&quot;:&quot;Alade&quot;,&quot;given&quot;:&quot;Abimbola&quot;,&quot;parse-names&quot;:false,&quot;dropping-particle&quot;:&quot;&quot;,&quot;non-dropping-particle&quot;:&quot;&quot;},{&quot;family&quot;:&quot;Asiru&quot;,&quot;given&quot;:&quot;Raheem&quot;,&quot;parse-names&quot;:false,&quot;dropping-particle&quot;:&quot;&quot;,&quot;non-dropping-particle&quot;:&quot;&quot;},{&quot;family&quot;:&quot;Ademiluwa&quot;,&quot;given&quot;:&quot;John&quot;,&quot;parse-names&quot;:false,&quot;dropping-particle&quot;:&quot;&quot;,&quot;non-dropping-particle&quot;:&quot;&quot;},{&quot;family&quot;:&quot;Owonifari&quot;,&quot;given&quot;:&quot;Kafilat&quot;,&quot;parse-names&quot;:false,&quot;dropping-particle&quot;:&quot;&quot;,&quot;non-dropping-particle&quot;:&quot;&quot;},{&quot;family&quot;:&quot;Oronaye&quot;,&quot;given&quot;:&quot;Oluwatosin&quot;,&quot;parse-names&quot;:false,&quot;dropping-particle&quot;:&quot;&quot;,&quot;non-dropping-particle&quot;:&quot;&quot;}],&quot;container-title&quot;:&quot;International Journal of Aquatic Science&quot;,&quot;URL&quot;:&quot;https://www.researchgate.net/publication/331719026&quot;,&quot;issued&quot;:{&quot;date-parts&quot;:[[2012]]},&quot;number-of-pages&quot;:&quot;2008-8019&quot;,&quot;abstract&quot;:&quot;One hundred and thirty eight specimens of two cichlids, Sarotherodon galilaeus and Tilapia zillii from River Oshun, southwest Nigeria were examined for helminth parasites. The fish were caught using gill nets. In the laboratory, the acanthocephalans were killed and fixed in alcohol-formalin-acetic acid (AFA), stained with acetic hematoxylin, dehydrated using a graded alcohol series, cleared in xylene and mounted in DPX , while the trematodes were not stained before mounting on slides. Forty-five (32.6%) fish specimens had parasitic infection. Two helminth species were recorded: a trematode, Clinostomum tilapiae (metacercaria), and an adult acanthocephalan, Neoechinorhynchus rutili. No sex-related differences (p &gt; 0.05) were found in parasite burden, and there was no relationship between parasite burden and fish size (length and weight). It is concluded that the helminth parasite fauna of these species is depauperate.&quot;,&quot;issue&quot;:&quot;2&quot;,&quot;volume&quot;:&quot;3&quot;,&quot;container-title-short&quot;:&quot;&quot;},&quot;isTemporary&quot;:false}]},{&quot;citationID&quot;:&quot;MENDELEY_CITATION_d80d5f96-bf31-4e24-8b6e-b477d2c0d873&quot;,&quot;properties&quot;:{&quot;noteIndex&quot;:0},&quot;isEdited&quot;:false,&quot;manualOverride&quot;:{&quot;isManuallyOverridden&quot;:false,&quot;citeprocText&quot;:&quot;(F. Iyaji &amp;#38; Eyo, 2009; Richards et al., 2010)&quot;,&quot;manualOverrideText&quot;:&quot;&quot;},&quot;citationTag&quot;:&quot;MENDELEY_CITATION_v3_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&quot;,&quot;citationItems&quot;:[{&quot;id&quot;:&quot;caf44dc7-fddf-35e0-adbb-ff44301e30a0&quot;,&quot;itemData&quot;:{&quot;type&quot;:&quot;article-journal&quot;,&quot;id&quot;:&quot;caf44dc7-fddf-35e0-adbb-ff44301e30a0&quot;,&quot;title&quot;:&quot;Sex-specific differences in shoaling affect parasite transmission in guppies&quot;,&quot;author&quot;:[{&quot;family&quot;:&quot;Richards&quot;,&quot;given&quot;:&quot;E. Loys&quot;,&quot;parse-names&quot;:false,&quot;dropping-particle&quot;:&quot;&quot;,&quot;non-dropping-particle&quot;:&quot;&quot;},{&quot;family&quot;:&quot;Oosterhout&quot;,&quot;given&quot;:&quot;Cock&quot;,&quot;parse-names&quot;:false,&quot;dropping-particle&quot;:&quot;&quot;,&quot;non-dropping-particle&quot;:&quot;van&quot;},{&quot;family&quot;:&quot;Cable&quot;,&quot;given&quot;:&quot;Joanne&quot;,&quot;parse-names&quot;:false,&quot;dropping-particle&quot;:&quot;&quot;,&quot;non-dropping-particle&quot;:&quot;&quot;}],&quot;container-title&quot;:&quot;PLoS ONE&quot;,&quot;container-title-short&quot;:&quot;PLoS One&quot;,&quot;DOI&quot;:&quot;10.1371/journal.pone.0013285&quot;,&quot;ISSN&quot;:&quot;19326203&quot;,&quot;PMID&quot;:&quot;20949014&quot;,&quot;issued&quot;:{&quot;date-parts&quot;:[[2010]]},&quot;abstract&quot;:&quot;Background: Individuals have to trade-off the costs and benefits of group membership during shoaling behaviour. Shoaling can increase the risk of parasite transmission, but this cost has rarely been quantified experimentally. Guppies (Poecilia reticulata) are a model system for behavioural studies, and they are commonly infected by gyrodactylid parasites, notorious fish pathogens that are directly transmitted between guppy hosts. Methodology/Principal Findings: Parasite transmission in single sex shoals of male and female guppies were observed using an experimental infection of Gyrodactylus turnbulli. Parasite transmission was affected by sex-specific differences in host behaviour, and significantly more parasites were transmitted when fish had more frequent and more prolonged contact with each other. Females shoaled significantly more than males and had a four times higher risk to contract an infection. Conclusions/Significance: Intersexual differences in host behaviours such as shoaling are driven by differences in natural and sexual selection experienced by both sexes. Here we show that the potential benefits of an increased shoaling tendency are traded off against increased risks of contracting an infectious parasite in a group-living species. © 2010 Richards et al.&quot;,&quot;issue&quot;:&quot;10&quot;,&quot;volume&quot;:&quot;5&quot;},&quot;isTemporary&quot;:false},{&quot;id&quot;:&quot;75ef6206-ba89-35f0-b871-1102ec087250&quot;,&quot;itemData&quot;:{&quot;type&quot;:&quot;article-journal&quot;,&quot;id&quot;:&quot;75ef6206-ba89-35f0-b871-1102ec087250&quot;,&quot;title&quot;:&quot;Parasites and their Freshwater Fish Host&quot;,&quot;author&quot;:[{&quot;family&quot;:&quot;Iyaji&quot;,&quot;given&quot;:&quot;FO&quot;,&quot;parse-names&quot;:false,&quot;dropping-particle&quot;:&quot;&quot;,&quot;non-dropping-particle&quot;:&quot;&quot;},{&quot;family&quot;:&quot;Eyo&quot;,&quot;given&quot;:&quot;JE&quot;,&quot;parse-names&quot;:false,&quot;dropping-particle&quot;:&quot;&quot;,&quot;non-dropping-particle&quot;:&quot;&quot;}],&quot;container-title&quot;:&quot;Bio-Research&quot;,&quot;DOI&quot;:&quot;10.4314/br.v6i1.28660&quot;,&quot;issued&quot;:{&quot;date-parts&quot;:[[2009,1,6]]},&quot;abstract&quot;:&quot;This study reviews the effects of parasites of fresh water fish hosts. Like other living organisms, fish harbour parasites either external or internal which cause a host of pathological debilities in them. The parasites live in close obligate association and derive benefits such as nutrition at the host’s expense, usually without killing the host. They utililize energy otherwise available for the hosts growth, sustenance, development, establishment and reproduction and as such may harm their hosts in a number of ways and affect fish production. The common parasites of fishes include the unicellular microparasites (viruses, bacteria, fungi and protozoans). The protozoans i.e. microsporidians and mixozoans are considered in this review. The multicellular macroparasites mainly comprised of the helminthes and arthropods are also highlighted. The effects of parasites on their fish hosts maybe exacerbated by different pollutants including heavy metals and hydrocarbons, organic enrichment of sediments by domestic sewage and others such as parasite life cycles and fish population size.&quot;,&quot;publisher&quot;:&quot;African Journals Online (AJOL)&quot;,&quot;issue&quot;:&quot;1&quot;,&quot;volume&quot;:&quot;6&quot;,&quot;container-title-short&quot;:&quot;&quot;},&quot;isTemporary&quot;:false}]},{&quot;citationID&quot;:&quot;MENDELEY_CITATION_c2081360-0e71-4845-836b-9c07eac187b9&quot;,&quot;properties&quot;:{&quot;noteIndex&quot;:0},&quot;isEdited&quot;:false,&quot;manualOverride&quot;:{&quot;isManuallyOverridden&quot;:false,&quot;citeprocText&quot;:&quot;(F. Iyaji &amp;#38; Eyo, 2009)&quot;,&quot;manualOverrideText&quot;:&quot;&quot;},&quot;citationTag&quot;:&quot;MENDELEY_CITATION_v3_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&quot;,&quot;citationItems&quot;:[{&quot;id&quot;:&quot;75ef6206-ba89-35f0-b871-1102ec087250&quot;,&quot;itemData&quot;:{&quot;type&quot;:&quot;article-journal&quot;,&quot;id&quot;:&quot;75ef6206-ba89-35f0-b871-1102ec087250&quot;,&quot;title&quot;:&quot;Parasites and their Freshwater Fish Host&quot;,&quot;author&quot;:[{&quot;family&quot;:&quot;Iyaji&quot;,&quot;given&quot;:&quot;FO&quot;,&quot;parse-names&quot;:false,&quot;dropping-particle&quot;:&quot;&quot;,&quot;non-dropping-particle&quot;:&quot;&quot;},{&quot;family&quot;:&quot;Eyo&quot;,&quot;given&quot;:&quot;JE&quot;,&quot;parse-names&quot;:false,&quot;dropping-particle&quot;:&quot;&quot;,&quot;non-dropping-particle&quot;:&quot;&quot;}],&quot;container-title&quot;:&quot;Bio-Research&quot;,&quot;DOI&quot;:&quot;10.4314/br.v6i1.28660&quot;,&quot;issued&quot;:{&quot;date-parts&quot;:[[2009,1,6]]},&quot;abstract&quot;:&quot;This study reviews the effects of parasites of fresh water fish hosts. Like other living organisms, fish harbour parasites either external or internal which cause a host of pathological debilities in them. The parasites live in close obligate association and derive benefits such as nutrition at the host’s expense, usually without killing the host. They utililize energy otherwise available for the hosts growth, sustenance, development, establishment and reproduction and as such may harm their hosts in a number of ways and affect fish production. The common parasites of fishes include the unicellular microparasites (viruses, bacteria, fungi and protozoans). The protozoans i.e. microsporidians and mixozoans are considered in this review. The multicellular macroparasites mainly comprised of the helminthes and arthropods are also highlighted. The effects of parasites on their fish hosts maybe exacerbated by different pollutants including heavy metals and hydrocarbons, organic enrichment of sediments by domestic sewage and others such as parasite life cycles and fish population size.&quot;,&quot;publisher&quot;:&quot;African Journals Online (AJOL)&quot;,&quot;issue&quot;:&quot;1&quot;,&quot;volume&quot;:&quot;6&quot;,&quot;container-title-short&quot;:&quot;&quot;},&quot;isTemporary&quot;:false}]},{&quot;citationID&quot;:&quot;MENDELEY_CITATION_e2314b4b-b849-472e-8845-cf22dd36d383&quot;,&quot;properties&quot;:{&quot;noteIndex&quot;:0},&quot;isEdited&quot;:false,&quot;manualOverride&quot;:{&quot;isManuallyOverridden&quot;:false,&quot;citeprocText&quot;:&quot;(Richards et al., 2010)&quot;,&quot;manualOverrideText&quot;:&quot;&quot;},&quot;citationTag&quot;:&quot;MENDELEY_CITATION_v3_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&quot;,&quot;citationItems&quot;:[{&quot;id&quot;:&quot;caf44dc7-fddf-35e0-adbb-ff44301e30a0&quot;,&quot;itemData&quot;:{&quot;type&quot;:&quot;article-journal&quot;,&quot;id&quot;:&quot;caf44dc7-fddf-35e0-adbb-ff44301e30a0&quot;,&quot;title&quot;:&quot;Sex-specific differences in shoaling affect parasite transmission in guppies&quot;,&quot;author&quot;:[{&quot;family&quot;:&quot;Richards&quot;,&quot;given&quot;:&quot;E. Loys&quot;,&quot;parse-names&quot;:false,&quot;dropping-particle&quot;:&quot;&quot;,&quot;non-dropping-particle&quot;:&quot;&quot;},{&quot;family&quot;:&quot;Oosterhout&quot;,&quot;given&quot;:&quot;Cock&quot;,&quot;parse-names&quot;:false,&quot;dropping-particle&quot;:&quot;&quot;,&quot;non-dropping-particle&quot;:&quot;van&quot;},{&quot;family&quot;:&quot;Cable&quot;,&quot;given&quot;:&quot;Joanne&quot;,&quot;parse-names&quot;:false,&quot;dropping-particle&quot;:&quot;&quot;,&quot;non-dropping-particle&quot;:&quot;&quot;}],&quot;container-title&quot;:&quot;PLoS ONE&quot;,&quot;container-title-short&quot;:&quot;PLoS One&quot;,&quot;DOI&quot;:&quot;10.1371/journal.pone.0013285&quot;,&quot;ISSN&quot;:&quot;19326203&quot;,&quot;PMID&quot;:&quot;20949014&quot;,&quot;issued&quot;:{&quot;date-parts&quot;:[[2010]]},&quot;abstract&quot;:&quot;Background: Individuals have to trade-off the costs and benefits of group membership during shoaling behaviour. Shoaling can increase the risk of parasite transmission, but this cost has rarely been quantified experimentally. Guppies (Poecilia reticulata) are a model system for behavioural studies, and they are commonly infected by gyrodactylid parasites, notorious fish pathogens that are directly transmitted between guppy hosts. Methodology/Principal Findings: Parasite transmission in single sex shoals of male and female guppies were observed using an experimental infection of Gyrodactylus turnbulli. Parasite transmission was affected by sex-specific differences in host behaviour, and significantly more parasites were transmitted when fish had more frequent and more prolonged contact with each other. Females shoaled significantly more than males and had a four times higher risk to contract an infection. Conclusions/Significance: Intersexual differences in host behaviours such as shoaling are driven by differences in natural and sexual selection experienced by both sexes. Here we show that the potential benefits of an increased shoaling tendency are traded off against increased risks of contracting an infectious parasite in a group-living species. © 2010 Richards et al.&quot;,&quot;issue&quot;:&quot;10&quot;,&quot;volume&quot;:&quot;5&quot;},&quot;isTemporary&quot;:false}]},{&quot;citationID&quot;:&quot;MENDELEY_CITATION_db89ea4a-ea01-4066-abad-022ff60f1736&quot;,&quot;properties&quot;:{&quot;noteIndex&quot;:0},&quot;isEdited&quot;:false,&quot;manualOverride&quot;:{&quot;isManuallyOverridden&quot;:false,&quot;citeprocText&quot;:&quot;(F. Iyaji &amp;#38; Eyo, 2009)&quot;,&quot;manualOverrideText&quot;:&quot;&quot;},&quot;citationTag&quot;:&quot;MENDELEY_CITATION_v3_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&quot;,&quot;citationItems&quot;:[{&quot;id&quot;:&quot;75ef6206-ba89-35f0-b871-1102ec087250&quot;,&quot;itemData&quot;:{&quot;type&quot;:&quot;article-journal&quot;,&quot;id&quot;:&quot;75ef6206-ba89-35f0-b871-1102ec087250&quot;,&quot;title&quot;:&quot;Parasites and their Freshwater Fish Host&quot;,&quot;author&quot;:[{&quot;family&quot;:&quot;Iyaji&quot;,&quot;given&quot;:&quot;FO&quot;,&quot;parse-names&quot;:false,&quot;dropping-particle&quot;:&quot;&quot;,&quot;non-dropping-particle&quot;:&quot;&quot;},{&quot;family&quot;:&quot;Eyo&quot;,&quot;given&quot;:&quot;JE&quot;,&quot;parse-names&quot;:false,&quot;dropping-particle&quot;:&quot;&quot;,&quot;non-dropping-particle&quot;:&quot;&quot;}],&quot;container-title&quot;:&quot;Bio-Research&quot;,&quot;DOI&quot;:&quot;10.4314/br.v6i1.28660&quot;,&quot;issued&quot;:{&quot;date-parts&quot;:[[2009,1,6]]},&quot;abstract&quot;:&quot;This study reviews the effects of parasites of fresh water fish hosts. Like other living organisms, fish harbour parasites either external or internal which cause a host of pathological debilities in them. The parasites live in close obligate association and derive benefits such as nutrition at the host’s expense, usually without killing the host. They utililize energy otherwise available for the hosts growth, sustenance, development, establishment and reproduction and as such may harm their hosts in a number of ways and affect fish production. The common parasites of fishes include the unicellular microparasites (viruses, bacteria, fungi and protozoans). The protozoans i.e. microsporidians and mixozoans are considered in this review. The multicellular macroparasites mainly comprised of the helminthes and arthropods are also highlighted. The effects of parasites on their fish hosts maybe exacerbated by different pollutants including heavy metals and hydrocarbons, organic enrichment of sediments by domestic sewage and others such as parasite life cycles and fish population size.&quot;,&quot;publisher&quot;:&quot;African Journals Online (AJOL)&quot;,&quot;issue&quot;:&quot;1&quot;,&quot;volume&quot;:&quot;6&quot;,&quot;container-title-short&quot;:&quot;&quot;},&quot;isTemporary&quot;:false}]},{&quot;citationID&quot;:&quot;MENDELEY_CITATION_07dacb5b-5163-4811-933e-f9a411cee333&quot;,&quot;properties&quot;:{&quot;noteIndex&quot;:0},&quot;isEdited&quot;:false,&quot;manualOverride&quot;:{&quot;isManuallyOverridden&quot;:false,&quot;citeprocText&quot;:&quot;(F. Iyaji &amp;#38; Eyo, 2009)&quot;,&quot;manualOverrideText&quot;:&quot;&quot;},&quot;citationTag&quot;:&quot;MENDELEY_CITATION_v3_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&quot;,&quot;citationItems&quot;:[{&quot;id&quot;:&quot;75ef6206-ba89-35f0-b871-1102ec087250&quot;,&quot;itemData&quot;:{&quot;type&quot;:&quot;article-journal&quot;,&quot;id&quot;:&quot;75ef6206-ba89-35f0-b871-1102ec087250&quot;,&quot;title&quot;:&quot;Parasites and their Freshwater Fish Host&quot;,&quot;author&quot;:[{&quot;family&quot;:&quot;Iyaji&quot;,&quot;given&quot;:&quot;FO&quot;,&quot;parse-names&quot;:false,&quot;dropping-particle&quot;:&quot;&quot;,&quot;non-dropping-particle&quot;:&quot;&quot;},{&quot;family&quot;:&quot;Eyo&quot;,&quot;given&quot;:&quot;JE&quot;,&quot;parse-names&quot;:false,&quot;dropping-particle&quot;:&quot;&quot;,&quot;non-dropping-particle&quot;:&quot;&quot;}],&quot;container-title&quot;:&quot;Bio-Research&quot;,&quot;DOI&quot;:&quot;10.4314/br.v6i1.28660&quot;,&quot;issued&quot;:{&quot;date-parts&quot;:[[2009,1,6]]},&quot;abstract&quot;:&quot;This study reviews the effects of parasites of fresh water fish hosts. Like other living organisms, fish harbour parasites either external or internal which cause a host of pathological debilities in them. The parasites live in close obligate association and derive benefits such as nutrition at the host’s expense, usually without killing the host. They utililize energy otherwise available for the hosts growth, sustenance, development, establishment and reproduction and as such may harm their hosts in a number of ways and affect fish production. The common parasites of fishes include the unicellular microparasites (viruses, bacteria, fungi and protozoans). The protozoans i.e. microsporidians and mixozoans are considered in this review. The multicellular macroparasites mainly comprised of the helminthes and arthropods are also highlighted. The effects of parasites on their fish hosts maybe exacerbated by different pollutants including heavy metals and hydrocarbons, organic enrichment of sediments by domestic sewage and others such as parasite life cycles and fish population size.&quot;,&quot;publisher&quot;:&quot;African Journals Online (AJOL)&quot;,&quot;issue&quot;:&quot;1&quot;,&quot;volume&quot;:&quot;6&quot;,&quot;container-title-short&quot;:&quot;&quot;},&quot;isTemporary&quot;:false}]},{&quot;citationID&quot;:&quot;MENDELEY_CITATION_e7b04283-6206-4494-bef7-1b1fa4da13bd&quot;,&quot;properties&quot;:{&quot;noteIndex&quot;:0},&quot;isEdited&quot;:false,&quot;manualOverride&quot;:{&quot;isManuallyOverridden&quot;:false,&quot;citeprocText&quot;:&quot;(Richards et al., 2010)&quot;,&quot;manualOverrideText&quot;:&quot;&quot;},&quot;citationTag&quot;:&quot;MENDELEY_CITATION_v3_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&quot;,&quot;citationItems&quot;:[{&quot;id&quot;:&quot;caf44dc7-fddf-35e0-adbb-ff44301e30a0&quot;,&quot;itemData&quot;:{&quot;type&quot;:&quot;article-journal&quot;,&quot;id&quot;:&quot;caf44dc7-fddf-35e0-adbb-ff44301e30a0&quot;,&quot;title&quot;:&quot;Sex-specific differences in shoaling affect parasite transmission in guppies&quot;,&quot;author&quot;:[{&quot;family&quot;:&quot;Richards&quot;,&quot;given&quot;:&quot;E. Loys&quot;,&quot;parse-names&quot;:false,&quot;dropping-particle&quot;:&quot;&quot;,&quot;non-dropping-particle&quot;:&quot;&quot;},{&quot;family&quot;:&quot;Oosterhout&quot;,&quot;given&quot;:&quot;Cock&quot;,&quot;parse-names&quot;:false,&quot;dropping-particle&quot;:&quot;&quot;,&quot;non-dropping-particle&quot;:&quot;van&quot;},{&quot;family&quot;:&quot;Cable&quot;,&quot;given&quot;:&quot;Joanne&quot;,&quot;parse-names&quot;:false,&quot;dropping-particle&quot;:&quot;&quot;,&quot;non-dropping-particle&quot;:&quot;&quot;}],&quot;container-title&quot;:&quot;PLoS ONE&quot;,&quot;container-title-short&quot;:&quot;PLoS One&quot;,&quot;DOI&quot;:&quot;10.1371/journal.pone.0013285&quot;,&quot;ISSN&quot;:&quot;19326203&quot;,&quot;PMID&quot;:&quot;20949014&quot;,&quot;issued&quot;:{&quot;date-parts&quot;:[[2010]]},&quot;abstract&quot;:&quot;Background: Individuals have to trade-off the costs and benefits of group membership during shoaling behaviour. Shoaling can increase the risk of parasite transmission, but this cost has rarely been quantified experimentally. Guppies (Poecilia reticulata) are a model system for behavioural studies, and they are commonly infected by gyrodactylid parasites, notorious fish pathogens that are directly transmitted between guppy hosts. Methodology/Principal Findings: Parasite transmission in single sex shoals of male and female guppies were observed using an experimental infection of Gyrodactylus turnbulli. Parasite transmission was affected by sex-specific differences in host behaviour, and significantly more parasites were transmitted when fish had more frequent and more prolonged contact with each other. Females shoaled significantly more than males and had a four times higher risk to contract an infection. Conclusions/Significance: Intersexual differences in host behaviours such as shoaling are driven by differences in natural and sexual selection experienced by both sexes. Here we show that the potential benefits of an increased shoaling tendency are traded off against increased risks of contracting an infectious parasite in a group-living species. © 2010 Richards et al.&quot;,&quot;issue&quot;:&quot;10&quot;,&quot;volume&quot;:&quot;5&quot;},&quot;isTemporary&quot;:false}]},{&quot;citationID&quot;:&quot;MENDELEY_CITATION_083172cf-14cc-4094-984d-03138cc72fcc&quot;,&quot;properties&quot;:{&quot;noteIndex&quot;:0},&quot;isEdited&quot;:false,&quot;manualOverride&quot;:{&quot;isManuallyOverridden&quot;:true,&quot;citeprocText&quot;:&quot;(Allalgua et al., n.d.)&quot;,&quot;manualOverrideText&quot;:&quot;Allalgua et al., (2021)&quot;},&quot;citationTag&quot;:&quot;MENDELEY_CITATION_v3_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&quot;,&quot;citationItems&quot;:[{&quot;id&quot;:&quot;b1438e79-c90d-3e07-88f1-148544de9b2d&quot;,&quot;itemData&quot;:{&quot;type&quot;:&quot;article-journal&quot;,&quot;id&quot;:&quot;b1438e79-c90d-3e07-88f1-148544de9b2d&quot;,&quot;title&quot;:&quot;Acta Aquatica Turcica Effect of Biotic and Abiotic Factors on the Epidemiological Index of Dactylogyrus heteromorphus El Gharbi, 1994 (Monogenea) Parasitizing the Algerian Barbel Luciobarbus callensis (Cyprinidae) Inhabiting Foum-El-Khanga Dam (Souk-Ahras, Algeria)&quot;,&quot;author&quot;:[{&quot;family&quot;:&quot;Allalgua&quot;,&quot;given&quot;:&quot;Amel&quot;,&quot;parse-names&quot;:false,&quot;dropping-particle&quot;:&quot;&quot;,&quot;non-dropping-particle&quot;:&quot;&quot;},{&quot;family&quot;:&quot;Menasria&quot;,&quot;given&quot;:&quot;Amel&quot;,&quot;parse-names&quot;:false,&quot;dropping-particle&quot;:&quot;&quot;,&quot;non-dropping-particle&quot;:&quot;&quot;},{&quot;family&quot;:&quot;Mouaissia&quot;,&quot;given&quot;:&quot;Wahiba&quot;,&quot;parse-names&quot;:false,&quot;dropping-particle&quot;:&quot;&quot;,&quot;non-dropping-particle&quot;:&quot;&quot;},{&quot;family&quot;:&quot;Bensouilah&quot;,&quot;given&quot;:&quot;Mourad&quot;,&quot;parse-names&quot;:false,&quot;dropping-particle&quot;:&quot;&quot;,&quot;non-dropping-particle&quot;:&quot;&quot;},{&quot;family&quot;:&quot;Kaouachi&quot;,&quot;given&quot;:&quot;Nouha&quot;,&quot;parse-names&quot;:false,&quot;dropping-particle&quot;:&quot;&quot;,&quot;non-dropping-particle&quot;:&quot;&quot;}],&quot;container-title&quot;:&quot;Acta Aquatica Turcica&quot;,&quot;DOI&quot;:&quot;10.22392/actaquatr.896109&quot;,&quot;ISSN&quot;:&quot;2651-5474&quot;,&quot;page&quot;:&quot;532-540&quot;,&quot;abstract&quot;:&quot;How to Cite: Allalgua, A., Menasria, A., Mouaissia, W., Bensouilah M., &amp; Kaouachi , N. (2021). Effect of biotic and abiotic factors on the epidemiological index of Dactylogyrus heteromorphus El Gharbi, 1994 (Monogenea) parasitizing the algerian barbel Luciobarbus callensis (Cyprinidae) inhabiting Foum-El-Khanga dam (Souk-Ahras, Algeria). Abstract Examination of 341 individuals of Luciobarbus callensis caught in Foum El Khanga Dam during the year 2015, allowed us to collect 2782 specimens of the parasitic species Dactylogyrus heteromorphus El Gharbi, 1994. The statistical study of the epidemiological index distribution of D. heteromorphus shows that the parasitic infestation varies from one season to another. In contrast, the sex and size of L. callensis do not affect parasite infestation. Variations in the epidemiological index of D. heteromorphus concerning fifteen physicochemical water parameters were tested statistically. These variations are significant with temperature, salinity, nitrate, nitrite, chloride, phosphate, calcium, sulfate, hardness, turbidity, and electrical conductivity, however, no significant effect of the concentration of magnesium, dissolved oxygen, ammonium, and pH on these indexes according to the Pearson's parametric test.&quot;,&quot;issue&quot;:&quot;4&quot;,&quot;volume&quot;:&quot;17&quot;,&quot;container-title-short&quot;:&quot;&quot;},&quot;isTemporary&quot;:false}]},{&quot;citationID&quot;:&quot;MENDELEY_CITATION_fb47b926-551e-40b0-b6ae-e07c28e2a7ff&quot;,&quot;properties&quot;:{&quot;noteIndex&quot;:0},&quot;isEdited&quot;:false,&quot;manualOverride&quot;:{&quot;isManuallyOverridden&quot;:false,&quot;citeprocText&quot;:&quot;(Richards et al., 2010)&quot;,&quot;manualOverrideText&quot;:&quot;&quot;},&quot;citationTag&quot;:&quot;MENDELEY_CITATION_v3_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&quot;,&quot;citationItems&quot;:[{&quot;id&quot;:&quot;caf44dc7-fddf-35e0-adbb-ff44301e30a0&quot;,&quot;itemData&quot;:{&quot;type&quot;:&quot;article-journal&quot;,&quot;id&quot;:&quot;caf44dc7-fddf-35e0-adbb-ff44301e30a0&quot;,&quot;title&quot;:&quot;Sex-specific differences in shoaling affect parasite transmission in guppies&quot;,&quot;author&quot;:[{&quot;family&quot;:&quot;Richards&quot;,&quot;given&quot;:&quot;E. Loys&quot;,&quot;parse-names&quot;:false,&quot;dropping-particle&quot;:&quot;&quot;,&quot;non-dropping-particle&quot;:&quot;&quot;},{&quot;family&quot;:&quot;Oosterhout&quot;,&quot;given&quot;:&quot;Cock&quot;,&quot;parse-names&quot;:false,&quot;dropping-particle&quot;:&quot;&quot;,&quot;non-dropping-particle&quot;:&quot;van&quot;},{&quot;family&quot;:&quot;Cable&quot;,&quot;given&quot;:&quot;Joanne&quot;,&quot;parse-names&quot;:false,&quot;dropping-particle&quot;:&quot;&quot;,&quot;non-dropping-particle&quot;:&quot;&quot;}],&quot;container-title&quot;:&quot;PLoS ONE&quot;,&quot;container-title-short&quot;:&quot;PLoS One&quot;,&quot;DOI&quot;:&quot;10.1371/journal.pone.0013285&quot;,&quot;ISSN&quot;:&quot;19326203&quot;,&quot;PMID&quot;:&quot;20949014&quot;,&quot;issued&quot;:{&quot;date-parts&quot;:[[2010]]},&quot;abstract&quot;:&quot;Background: Individuals have to trade-off the costs and benefits of group membership during shoaling behaviour. Shoaling can increase the risk of parasite transmission, but this cost has rarely been quantified experimentally. Guppies (Poecilia reticulata) are a model system for behavioural studies, and they are commonly infected by gyrodactylid parasites, notorious fish pathogens that are directly transmitted between guppy hosts. Methodology/Principal Findings: Parasite transmission in single sex shoals of male and female guppies were observed using an experimental infection of Gyrodactylus turnbulli. Parasite transmission was affected by sex-specific differences in host behaviour, and significantly more parasites were transmitted when fish had more frequent and more prolonged contact with each other. Females shoaled significantly more than males and had a four times higher risk to contract an infection. Conclusions/Significance: Intersexual differences in host behaviours such as shoaling are driven by differences in natural and sexual selection experienced by both sexes. Here we show that the potential benefits of an increased shoaling tendency are traded off against increased risks of contracting an infectious parasite in a group-living species. © 2010 Richards et al.&quot;,&quot;issue&quot;:&quot;10&quot;,&quot;volume&quot;:&quot;5&quot;},&quot;isTemporary&quot;:false}]},{&quot;citationID&quot;:&quot;MENDELEY_CITATION_b55c85f3-512c-47de-9218-e2f6a77e85ff&quot;,&quot;properties&quot;:{&quot;noteIndex&quot;:0},&quot;isEdited&quot;:false,&quot;manualOverride&quot;:{&quot;isManuallyOverridden&quot;:true,&quot;citeprocText&quot;:&quot;(Allalgua et al., n.d.)&quot;,&quot;manualOverrideText&quot;:&quot;Allalgua et al., (2021)&quot;},&quot;citationTag&quot;:&quot;MENDELEY_CITATION_v3_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&quot;,&quot;citationItems&quot;:[{&quot;id&quot;:&quot;b1438e79-c90d-3e07-88f1-148544de9b2d&quot;,&quot;itemData&quot;:{&quot;type&quot;:&quot;article-journal&quot;,&quot;id&quot;:&quot;b1438e79-c90d-3e07-88f1-148544de9b2d&quot;,&quot;title&quot;:&quot;Acta Aquatica Turcica Effect of Biotic and Abiotic Factors on the Epidemiological Index of Dactylogyrus heteromorphus El Gharbi, 1994 (Monogenea) Parasitizing the Algerian Barbel Luciobarbus callensis (Cyprinidae) Inhabiting Foum-El-Khanga Dam (Souk-Ahras, Algeria)&quot;,&quot;author&quot;:[{&quot;family&quot;:&quot;Allalgua&quot;,&quot;given&quot;:&quot;Amel&quot;,&quot;parse-names&quot;:false,&quot;dropping-particle&quot;:&quot;&quot;,&quot;non-dropping-particle&quot;:&quot;&quot;},{&quot;family&quot;:&quot;Menasria&quot;,&quot;given&quot;:&quot;Amel&quot;,&quot;parse-names&quot;:false,&quot;dropping-particle&quot;:&quot;&quot;,&quot;non-dropping-particle&quot;:&quot;&quot;},{&quot;family&quot;:&quot;Mouaissia&quot;,&quot;given&quot;:&quot;Wahiba&quot;,&quot;parse-names&quot;:false,&quot;dropping-particle&quot;:&quot;&quot;,&quot;non-dropping-particle&quot;:&quot;&quot;},{&quot;family&quot;:&quot;Bensouilah&quot;,&quot;given&quot;:&quot;Mourad&quot;,&quot;parse-names&quot;:false,&quot;dropping-particle&quot;:&quot;&quot;,&quot;non-dropping-particle&quot;:&quot;&quot;},{&quot;family&quot;:&quot;Kaouachi&quot;,&quot;given&quot;:&quot;Nouha&quot;,&quot;parse-names&quot;:false,&quot;dropping-particle&quot;:&quot;&quot;,&quot;non-dropping-particle&quot;:&quot;&quot;}],&quot;container-title&quot;:&quot;Acta Aquatica Turcica&quot;,&quot;DOI&quot;:&quot;10.22392/actaquatr.896109&quot;,&quot;ISSN&quot;:&quot;2651-5474&quot;,&quot;page&quot;:&quot;532-540&quot;,&quot;abstract&quot;:&quot;How to Cite: Allalgua, A., Menasria, A., Mouaissia, W., Bensouilah M., &amp; Kaouachi , N. (2021). Effect of biotic and abiotic factors on the epidemiological index of Dactylogyrus heteromorphus El Gharbi, 1994 (Monogenea) parasitizing the algerian barbel Luciobarbus callensis (Cyprinidae) inhabiting Foum-El-Khanga dam (Souk-Ahras, Algeria). Abstract Examination of 341 individuals of Luciobarbus callensis caught in Foum El Khanga Dam during the year 2015, allowed us to collect 2782 specimens of the parasitic species Dactylogyrus heteromorphus El Gharbi, 1994. The statistical study of the epidemiological index distribution of D. heteromorphus shows that the parasitic infestation varies from one season to another. In contrast, the sex and size of L. callensis do not affect parasite infestation. Variations in the epidemiological index of D. heteromorphus concerning fifteen physicochemical water parameters were tested statistically. These variations are significant with temperature, salinity, nitrate, nitrite, chloride, phosphate, calcium, sulfate, hardness, turbidity, and electrical conductivity, however, no significant effect of the concentration of magnesium, dissolved oxygen, ammonium, and pH on these indexes according to the Pearson's parametric test.&quot;,&quot;issue&quot;:&quot;4&quot;,&quot;volume&quot;:&quot;17&quot;,&quot;container-title-short&quot;:&quot;&quot;},&quot;isTemporary&quot;:false}]},{&quot;citationID&quot;:&quot;MENDELEY_CITATION_8ced0062-94ee-4ab2-a2e8-f782a4547dce&quot;,&quot;properties&quot;:{&quot;noteIndex&quot;:0},&quot;isEdited&quot;:false,&quot;manualOverride&quot;:{&quot;isManuallyOverridden&quot;:true,&quot;citeprocText&quot;:&quot;(Alvin et al., 2019)&quot;,&quot;manualOverrideText&quot;:&quot;Alvin et al., (2019)&quot;},&quot;citationTag&quot;:&quot;MENDELEY_CITATION_v3_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&quot;,&quot;citationItems&quot;:[{&quot;id&quot;:&quot;ac6fa7eb-abfd-3d80-af40-f020c671026a&quot;,&quot;itemData&quot;:{&quot;type&quot;:&quot;article-journal&quot;,&quot;id&quot;:&quot;ac6fa7eb-abfd-3d80-af40-f020c671026a&quot;,&quot;title&quot;:&quot;Sexual selection of parasites in Nile tilapia (Oreochromis niloticus L.)&quot;,&quot;author&quot;:[{&quot;family&quot;:&quot;Alvin&quot;,&quot;given&quot;:&quot;Reyes&quot;,&quot;parse-names&quot;:false,&quot;dropping-particle&quot;:&quot;&quot;,&quot;non-dropping-particle&quot;:&quot;&quot;},{&quot;family&quot;:&quot;Gay&quot;,&quot;given&quot;:&quot;Paller Vachel&quot;,&quot;parse-names&quot;:false,&quot;dropping-particle&quot;:&quot;&quot;,&quot;non-dropping-particle&quot;:&quot;&quot;},{&quot;family&quot;:&quot;Pablo&quot;,&quot;given&quot;:&quot;Ocampo&quot;,&quot;parse-names&quot;:false,&quot;dropping-particle&quot;:&quot;&quot;,&quot;non-dropping-particle&quot;:&quot;&quot;},{&quot;family&quot;:&quot;Gay&quot;,&quot;given&quot;:&quot;Vachel&quot;,&quot;parse-names&quot;:false,&quot;dropping-particle&quot;:&quot;&quot;,&quot;non-dropping-particle&quot;:&quot;&quot;}],&quot;container-title&quot;:&quot;~ 335 ~ International Journal of Fisheries and Aquatic Studies&quot;,&quot;ISSN&quot;:&quot;2394-0506&quot;,&quot;URL&quot;:&quot;http://www.fisheriesjournal.com&quot;,&quot;issued&quot;:{&quot;date-parts&quot;:[[2019]]},&quot;abstract&quot;:&quot;This study was specifically conducted in order to determine the possible influence of host sex in the prevalence and intensity of parasites in Nile tilapia (Oreochromis niloticus L.). The present study recorded six genera of ectoparasites and three taxa of endoparasites from the gills, skin and intestine of the examined Nile tilapia that were collected from grow-out farms in Central Luzon, Philippines. Female tilapia had higher prevalence in most of the parasites identified such as Trichodina, Dactylogyrus, Gyrodactylus, Coleps, Euplotes, Ergasilus and digenean as compared to male samples. Meanwhile, the prevalence of Camallanus was higher in males as compared to females. Female tilapia parasitized with Trichodina, Dactylogyrus, Euplotes, Ergasilus and digenean showed higher intensities as compared to males. In contrary, the intensities of Gyrodactylus, Coleps and Camallanus were higher in male tilapia than in females. The main reason for the differences in parasitic load with sex is thought to be physiological.&quot;,&quot;issue&quot;:&quot;6&quot;,&quot;volume&quot;:&quot;7&quot;,&quot;container-title-short&quot;:&quot;&quot;},&quot;isTemporary&quot;:false}]},{&quot;citationID&quot;:&quot;MENDELEY_CITATION_68a5a49a-e8aa-475d-8eda-0da60d0a0567&quot;,&quot;properties&quot;:{&quot;noteIndex&quot;:0},&quot;isEdited&quot;:false,&quot;manualOverride&quot;:{&quot;isManuallyOverridden&quot;:true,&quot;citeprocText&quot;:&quot;(Alvin et al., 2019)&quot;,&quot;manualOverrideText&quot;:&quot;Alvin et al.,( 2019)&quot;},&quot;citationTag&quot;:&quot;MENDELEY_CITATION_v3_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&quot;,&quot;citationItems&quot;:[{&quot;id&quot;:&quot;ac6fa7eb-abfd-3d80-af40-f020c671026a&quot;,&quot;itemData&quot;:{&quot;type&quot;:&quot;article-journal&quot;,&quot;id&quot;:&quot;ac6fa7eb-abfd-3d80-af40-f020c671026a&quot;,&quot;title&quot;:&quot;Sexual selection of parasites in Nile tilapia (Oreochromis niloticus L.)&quot;,&quot;author&quot;:[{&quot;family&quot;:&quot;Alvin&quot;,&quot;given&quot;:&quot;Reyes&quot;,&quot;parse-names&quot;:false,&quot;dropping-particle&quot;:&quot;&quot;,&quot;non-dropping-particle&quot;:&quot;&quot;},{&quot;family&quot;:&quot;Gay&quot;,&quot;given&quot;:&quot;Paller Vachel&quot;,&quot;parse-names&quot;:false,&quot;dropping-particle&quot;:&quot;&quot;,&quot;non-dropping-particle&quot;:&quot;&quot;},{&quot;family&quot;:&quot;Pablo&quot;,&quot;given&quot;:&quot;Ocampo&quot;,&quot;parse-names&quot;:false,&quot;dropping-particle&quot;:&quot;&quot;,&quot;non-dropping-particle&quot;:&quot;&quot;},{&quot;family&quot;:&quot;Gay&quot;,&quot;given&quot;:&quot;Vachel&quot;,&quot;parse-names&quot;:false,&quot;dropping-particle&quot;:&quot;&quot;,&quot;non-dropping-particle&quot;:&quot;&quot;}],&quot;container-title&quot;:&quot;~ 335 ~ International Journal of Fisheries and Aquatic Studies&quot;,&quot;ISSN&quot;:&quot;2394-0506&quot;,&quot;URL&quot;:&quot;http://www.fisheriesjournal.com&quot;,&quot;issued&quot;:{&quot;date-parts&quot;:[[2019]]},&quot;abstract&quot;:&quot;This study was specifically conducted in order to determine the possible influence of host sex in the prevalence and intensity of parasites in Nile tilapia (Oreochromis niloticus L.). The present study recorded six genera of ectoparasites and three taxa of endoparasites from the gills, skin and intestine of the examined Nile tilapia that were collected from grow-out farms in Central Luzon, Philippines. Female tilapia had higher prevalence in most of the parasites identified such as Trichodina, Dactylogyrus, Gyrodactylus, Coleps, Euplotes, Ergasilus and digenean as compared to male samples. Meanwhile, the prevalence of Camallanus was higher in males as compared to females. Female tilapia parasitized with Trichodina, Dactylogyrus, Euplotes, Ergasilus and digenean showed higher intensities as compared to males. In contrary, the intensities of Gyrodactylus, Coleps and Camallanus were higher in male tilapia than in females. The main reason for the differences in parasitic load with sex is thought to be physiological.&quot;,&quot;issue&quot;:&quot;6&quot;,&quot;volume&quot;:&quot;7&quot;,&quot;container-title-short&quot;:&quot;&quot;},&quot;isTemporary&quot;:false}]},{&quot;citationID&quot;:&quot;MENDELEY_CITATION_84c41efd-e817-49f0-835c-d92421732d42&quot;,&quot;properties&quot;:{&quot;noteIndex&quot;:0},&quot;isEdited&quot;:false,&quot;manualOverride&quot;:{&quot;isManuallyOverridden&quot;:false,&quot;citeprocText&quot;:&quot;(Alvin et al., 2019)&quot;,&quot;manualOverrideText&quot;:&quot;&quot;},&quot;citationTag&quot;:&quot;MENDELEY_CITATION_v3_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&quot;,&quot;citationItems&quot;:[{&quot;id&quot;:&quot;ac6fa7eb-abfd-3d80-af40-f020c671026a&quot;,&quot;itemData&quot;:{&quot;type&quot;:&quot;article-journal&quot;,&quot;id&quot;:&quot;ac6fa7eb-abfd-3d80-af40-f020c671026a&quot;,&quot;title&quot;:&quot;Sexual selection of parasites in Nile tilapia (Oreochromis niloticus L.)&quot;,&quot;author&quot;:[{&quot;family&quot;:&quot;Alvin&quot;,&quot;given&quot;:&quot;Reyes&quot;,&quot;parse-names&quot;:false,&quot;dropping-particle&quot;:&quot;&quot;,&quot;non-dropping-particle&quot;:&quot;&quot;},{&quot;family&quot;:&quot;Gay&quot;,&quot;given&quot;:&quot;Paller Vachel&quot;,&quot;parse-names&quot;:false,&quot;dropping-particle&quot;:&quot;&quot;,&quot;non-dropping-particle&quot;:&quot;&quot;},{&quot;family&quot;:&quot;Pablo&quot;,&quot;given&quot;:&quot;Ocampo&quot;,&quot;parse-names&quot;:false,&quot;dropping-particle&quot;:&quot;&quot;,&quot;non-dropping-particle&quot;:&quot;&quot;},{&quot;family&quot;:&quot;Gay&quot;,&quot;given&quot;:&quot;Vachel&quot;,&quot;parse-names&quot;:false,&quot;dropping-particle&quot;:&quot;&quot;,&quot;non-dropping-particle&quot;:&quot;&quot;}],&quot;container-title&quot;:&quot;~ 335 ~ International Journal of Fisheries and Aquatic Studies&quot;,&quot;ISSN&quot;:&quot;2394-0506&quot;,&quot;URL&quot;:&quot;http://www.fisheriesjournal.com&quot;,&quot;issued&quot;:{&quot;date-parts&quot;:[[2019]]},&quot;abstract&quot;:&quot;This study was specifically conducted in order to determine the possible influence of host sex in the prevalence and intensity of parasites in Nile tilapia (Oreochromis niloticus L.). The present study recorded six genera of ectoparasites and three taxa of endoparasites from the gills, skin and intestine of the examined Nile tilapia that were collected from grow-out farms in Central Luzon, Philippines. Female tilapia had higher prevalence in most of the parasites identified such as Trichodina, Dactylogyrus, Gyrodactylus, Coleps, Euplotes, Ergasilus and digenean as compared to male samples. Meanwhile, the prevalence of Camallanus was higher in males as compared to females. Female tilapia parasitized with Trichodina, Dactylogyrus, Euplotes, Ergasilus and digenean showed higher intensities as compared to males. In contrary, the intensities of Gyrodactylus, Coleps and Camallanus were higher in male tilapia than in females. The main reason for the differences in parasitic load with sex is thought to be physiological.&quot;,&quot;issue&quot;:&quot;6&quot;,&quot;volume&quot;:&quot;7&quot;,&quot;container-title-short&quot;:&quot;&quot;},&quot;isTemporary&quot;:false}]},{&quot;citationID&quot;:&quot;MENDELEY_CITATION_c14a0209-b06d-491c-979a-aee533598a33&quot;,&quot;properties&quot;:{&quot;noteIndex&quot;:0},&quot;isEdited&quot;:false,&quot;manualOverride&quot;:{&quot;isManuallyOverridden&quot;:false,&quot;citeprocText&quot;:&quot;(Bertaglia et al., 2023)&quot;,&quot;manualOverrideText&quot;:&quot;&quot;},&quot;citationTag&quot;:&quot;MENDELEY_CITATION_v3_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&quot;,&quot;citationItems&quot;:[{&quot;id&quot;:&quot;4b1ede38-cb03-346c-ab52-b3a4ac71bd8d&quot;,&quot;itemData&quot;:{&quot;type&quot;:&quot;article-journal&quot;,&quot;id&quot;:&quot;4b1ede38-cb03-346c-ab52-b3a4ac71bd8d&quot;,&quot;title&quot;:&quot;Influence of Seasonality and Culture Stage of Farmed Nile Tilapia (Oreochromis niloticus) with Monogenean Parasitic Infection&quot;,&quot;author&quot;:[{&quot;family&quot;:&quot;Bertaglia&quot;,&quot;given&quot;:&quot;Elisabeth de Aguiar&quot;,&quot;parse-names&quot;:false,&quot;dropping-particle&quot;:&quot;&quot;,&quot;non-dropping-particle&quot;:&quot;&quot;},{&quot;family&quot;:&quot;Furtado&quot;,&quot;given&quot;:&quot;William Eduardo&quot;,&quot;parse-names&quot;:false,&quot;dropping-particle&quot;:&quot;&quot;,&quot;non-dropping-particle&quot;:&quot;&quot;},{&quot;family&quot;:&quot;Silva e Souza&quot;,&quot;given&quot;:&quot;Ângela Teresa&quot;,&quot;parse-names&quot;:false,&quot;dropping-particle&quot;:&quot;&quot;,&quot;non-dropping-particle&quot;:&quot;&quot;},{&quot;family&quot;:&quot;Fernandes&quot;,&quot;given&quot;:&quot;Manoela Clemente&quot;,&quot;parse-names&quot;:false,&quot;dropping-particle&quot;:&quot;&quot;,&quot;non-dropping-particle&quot;:&quot;&quot;},{&quot;family&quot;:&quot;Pereira&quot;,&quot;given&quot;:&quot;Scheila Anelise&quot;,&quot;parse-names&quot;:false,&quot;dropping-particle&quot;:&quot;&quot;,&quot;non-dropping-particle&quot;:&quot;&quot;},{&quot;family&quot;:&quot;Brasil&quot;,&quot;given&quot;:&quot;Elenice Martins&quot;,&quot;parse-names&quot;:false,&quot;dropping-particle&quot;:&quot;&quot;,&quot;non-dropping-particle&quot;:&quot;&quot;},{&quot;family&quot;:&quot;Mouriño&quot;,&quot;given&quot;:&quot;José Luiz Pedreira&quot;,&quot;parse-names&quot;:false,&quot;dropping-particle&quot;:&quot;&quot;,&quot;non-dropping-particle&quot;:&quot;&quot;},{&quot;family&quot;:&quot;Jerônimo&quot;,&quot;given&quot;:&quot;Gabriela Tomas&quot;,&quot;parse-names&quot;:false,&quot;dropping-particle&quot;:&quot;&quot;,&quot;non-dropping-particle&quot;:&quot;&quot;},{&quot;family&quot;:&quot;Martins&quot;,&quot;given&quot;:&quot;Maurício Laterça&quot;,&quot;parse-names&quot;:false,&quot;dropping-particle&quot;:&quot;&quot;,&quot;non-dropping-particle&quot;:&quot;&quot;}],&quot;container-title&quot;:&quot;Animals&quot;,&quot;DOI&quot;:&quot;10.3390/ani13091525&quot;,&quot;ISSN&quot;:&quot;20762615&quot;,&quot;issued&quot;:{&quot;date-parts&quot;:[[2023,5,1]]},&quot;abstract&quot;:&quot;The aim of this study was to observe how abiotic and biotic factors in a tropical region influence the rate of monogenean parasitism in Nile tilapia (Oreochromis niloticus) that are farmed in net cages. A total of 240 sexually reversed fish were analyzed, and 20 from each culture stage were collected during each sampling month. Overall, 60 fish were sampled in April (autumn), 60 in August (winter), 60 in November (spring), and 60 in February (summer). Fish were collected from a commercial fish farm located in Capivara Reservoir in the lower Paranapanema River region of Paraná, Brazil. In total, 3290 monogenean parasites were collected from fish gills of the following species: Cichlidogyrushalli, C. thurstonae, Scutogyruslongicornis, C. cirratus, C. sclerosus, and C. tilapiae. Higher parasitological indices were observed in colder seasons with lower precipitation. Autumn had the highest parasitic infection values compared to the other seasons. The occurrence of monogenean parasites showed a negative correlation with season, in contrast to the culture stage, in which there was a positive correlation. These results may provide a means for establishing adequate fish farm management to predict periods of high monogenean infestation.&quot;,&quot;publisher&quot;:&quot;MDPI&quot;,&quot;issue&quot;:&quot;9&quot;,&quot;volume&quot;:&quot;13&quot;,&quot;container-title-short&quot;:&quot;&quot;},&quot;isTemporary&quot;:false}]},{&quot;citationID&quot;:&quot;MENDELEY_CITATION_f9e2b507-5460-4733-b6fa-7117a29272c9&quot;,&quot;properties&quot;:{&quot;noteIndex&quot;:0},&quot;isEdited&quot;:false,&quot;manualOverride&quot;:{&quot;isManuallyOverridden&quot;:true,&quot;citeprocText&quot;:&quot;(Bertaglia et al., 2023)&quot;,&quot;manualOverrideText&quot;:&quot;Bertaglia et al., (2023)&quot;},&quot;citationTag&quot;:&quot;MENDELEY_CITATION_v3_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&quot;,&quot;citationItems&quot;:[{&quot;id&quot;:&quot;4b1ede38-cb03-346c-ab52-b3a4ac71bd8d&quot;,&quot;itemData&quot;:{&quot;type&quot;:&quot;article-journal&quot;,&quot;id&quot;:&quot;4b1ede38-cb03-346c-ab52-b3a4ac71bd8d&quot;,&quot;title&quot;:&quot;Influence of Seasonality and Culture Stage of Farmed Nile Tilapia (Oreochromis niloticus) with Monogenean Parasitic Infection&quot;,&quot;author&quot;:[{&quot;family&quot;:&quot;Bertaglia&quot;,&quot;given&quot;:&quot;Elisabeth de Aguiar&quot;,&quot;parse-names&quot;:false,&quot;dropping-particle&quot;:&quot;&quot;,&quot;non-dropping-particle&quot;:&quot;&quot;},{&quot;family&quot;:&quot;Furtado&quot;,&quot;given&quot;:&quot;William Eduardo&quot;,&quot;parse-names&quot;:false,&quot;dropping-particle&quot;:&quot;&quot;,&quot;non-dropping-particle&quot;:&quot;&quot;},{&quot;family&quot;:&quot;Silva e Souza&quot;,&quot;given&quot;:&quot;Ângela Teresa&quot;,&quot;parse-names&quot;:false,&quot;dropping-particle&quot;:&quot;&quot;,&quot;non-dropping-particle&quot;:&quot;&quot;},{&quot;family&quot;:&quot;Fernandes&quot;,&quot;given&quot;:&quot;Manoela Clemente&quot;,&quot;parse-names&quot;:false,&quot;dropping-particle&quot;:&quot;&quot;,&quot;non-dropping-particle&quot;:&quot;&quot;},{&quot;family&quot;:&quot;Pereira&quot;,&quot;given&quot;:&quot;Scheila Anelise&quot;,&quot;parse-names&quot;:false,&quot;dropping-particle&quot;:&quot;&quot;,&quot;non-dropping-particle&quot;:&quot;&quot;},{&quot;family&quot;:&quot;Brasil&quot;,&quot;given&quot;:&quot;Elenice Martins&quot;,&quot;parse-names&quot;:false,&quot;dropping-particle&quot;:&quot;&quot;,&quot;non-dropping-particle&quot;:&quot;&quot;},{&quot;family&quot;:&quot;Mouriño&quot;,&quot;given&quot;:&quot;José Luiz Pedreira&quot;,&quot;parse-names&quot;:false,&quot;dropping-particle&quot;:&quot;&quot;,&quot;non-dropping-particle&quot;:&quot;&quot;},{&quot;family&quot;:&quot;Jerônimo&quot;,&quot;given&quot;:&quot;Gabriela Tomas&quot;,&quot;parse-names&quot;:false,&quot;dropping-particle&quot;:&quot;&quot;,&quot;non-dropping-particle&quot;:&quot;&quot;},{&quot;family&quot;:&quot;Martins&quot;,&quot;given&quot;:&quot;Maurício Laterça&quot;,&quot;parse-names&quot;:false,&quot;dropping-particle&quot;:&quot;&quot;,&quot;non-dropping-particle&quot;:&quot;&quot;}],&quot;container-title&quot;:&quot;Animals&quot;,&quot;DOI&quot;:&quot;10.3390/ani13091525&quot;,&quot;ISSN&quot;:&quot;20762615&quot;,&quot;issued&quot;:{&quot;date-parts&quot;:[[2023,5,1]]},&quot;abstract&quot;:&quot;The aim of this study was to observe how abiotic and biotic factors in a tropical region influence the rate of monogenean parasitism in Nile tilapia (Oreochromis niloticus) that are farmed in net cages. A total of 240 sexually reversed fish were analyzed, and 20 from each culture stage were collected during each sampling month. Overall, 60 fish were sampled in April (autumn), 60 in August (winter), 60 in November (spring), and 60 in February (summer). Fish were collected from a commercial fish farm located in Capivara Reservoir in the lower Paranapanema River region of Paraná, Brazil. In total, 3290 monogenean parasites were collected from fish gills of the following species: Cichlidogyrushalli, C. thurstonae, Scutogyruslongicornis, C. cirratus, C. sclerosus, and C. tilapiae. Higher parasitological indices were observed in colder seasons with lower precipitation. Autumn had the highest parasitic infection values compared to the other seasons. The occurrence of monogenean parasites showed a negative correlation with season, in contrast to the culture stage, in which there was a positive correlation. These results may provide a means for establishing adequate fish farm management to predict periods of high monogenean infestation.&quot;,&quot;publisher&quot;:&quot;MDPI&quot;,&quot;issue&quot;:&quot;9&quot;,&quot;volume&quot;:&quot;13&quot;,&quot;container-title-short&quot;:&quot;&quot;},&quot;isTemporary&quot;:false}]},{&quot;citationID&quot;:&quot;MENDELEY_CITATION_27c6c509-4143-49a3-a916-6c6e18b97a3e&quot;,&quot;properties&quot;:{&quot;noteIndex&quot;:0},&quot;isEdited&quot;:false,&quot;manualOverride&quot;:{&quot;isManuallyOverridden&quot;:true,&quot;citeprocText&quot;:&quot;(Akoll, Fioravanti, et al., 2012)&quot;,&quot;manualOverrideText&quot;:&quot;Akoll et al., (2012)&quot;},&quot;citationTag&quot;:&quot;MENDELEY_CITATION_v3_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&quot;,&quot;citationItems&quot;:[{&quot;id&quot;:&quot;2f998e74-f77e-35b9-822d-34ea69d90300&quot;,&quot;itemData&quot;:{&quot;type&quot;:&quot;article-journal&quot;,&quot;id&quot;:&quot;2f998e74-f77e-35b9-822d-34ea69d90300&quot;,&quot;title&quot;:&quot;Infection dynamics of Cichlidogyrus tilapiae and C. sclerosus (Monogenea, Ancyrocephalinae) in Nile tilapia (Oreochromis niloticus L.) from Uganda&quot;,&quot;author&quot;:[{&quot;family&quot;:&quot;Akoll&quot;,&quot;given&quot;:&quot;P.&quot;,&quot;parse-names&quot;:false,&quot;dropping-particle&quot;:&quot;&quot;,&quot;non-dropping-particle&quot;:&quot;&quot;},{&quot;family&quot;:&quot;Fioravanti&quot;,&quot;given&quot;:&quot;M. L.&quot;,&quot;parse-names&quot;:false,&quot;dropping-particle&quot;:&quot;&quot;,&quot;non-dropping-particle&quot;:&quot;&quot;},{&quot;family&quot;:&quot;Konecny&quot;,&quot;given&quot;:&quot;R.&quot;,&quot;parse-names&quot;:false,&quot;dropping-particle&quot;:&quot;&quot;,&quot;non-dropping-particle&quot;:&quot;&quot;},{&quot;family&quot;:&quot;Schiemer&quot;,&quot;given&quot;:&quot;F.&quot;,&quot;parse-names&quot;:false,&quot;dropping-particle&quot;:&quot;&quot;,&quot;non-dropping-particle&quot;:&quot;&quot;}],&quot;container-title&quot;:&quot;Journal of Helminthology&quot;,&quot;container-title-short&quot;:&quot;J Helminthol&quot;,&quot;DOI&quot;:&quot;10.1017/S0022149X11000411&quot;,&quot;ISSN&quot;:&quot;0022149X&quot;,&quot;PMID&quot;:&quot;21791155&quot;,&quot;issued&quot;:{&quot;date-parts&quot;:[[2012,9]]},&quot;page&quot;:&quot;302-310&quot;,&quot;abstract&quot;:&quot;The infection dynamics of the gill monogeneans Cichlidogyrus tilapiae and C. sclerosus on Oreochromis niloticus with respect to habitat type (reservoir, stream, ponds and cages), host sex, size and seasons was determined between January and November 2008. During the study period, 45.2% of the 650 fish examined were infected with Cichlidogyrus spp. The infected hosts harboured an average of 8.6'±'3.4 parasites/fish. Across habitat types, the proportion of infected fish was not statistically different. In contrast, the number of parasites recorded on infected fish from different habitat types differed significantly. The highest parasite number was recorded in reservoir-dwelling fish and lowest in stream-dwelling hosts. Concerning sex, more female O. niloticus were infected and harboured a high number of parasites than male and sexually undifferentiated fish. A weak negative relationship was found between rainfall and monthly parasite infections. However, a higher number of parasites and proportion of infected hosts were found during dry than in wet seasons, except in ponds. Results of this study show that differential exposure due to changes in fish behaviour associated with habitat modification and sex may account for the infection difference across the sampled sites. Meanwhile, rainfall and the associated hydrological events are important factors regulating monogenean infections in tropical aquatic environments. The continuous presence of Cichlidogyrus spp. in fish provides evidence of possible parasite outbreaks, indicating the application of biosecurity measures as crucial for the success of intensive fish farming. © 2011 Cambridge University Press.&quot;,&quot;issue&quot;:&quot;3&quot;,&quot;volume&quot;:&quot;86&quot;},&quot;isTemporary&quot;:false}]},{&quot;citationID&quot;:&quot;MENDELEY_CITATION_b4d2a97e-18e6-4149-9bfa-92e1eb97eb54&quot;,&quot;properties&quot;:{&quot;noteIndex&quot;:0},&quot;isEdited&quot;:false,&quot;manualOverride&quot;:{&quot;isManuallyOverridden&quot;:false,&quot;citeprocText&quot;:&quot;(Francis-Floyd, 1992)&quot;,&quot;manualOverrideText&quot;:&quot;&quot;},&quot;citationTag&quot;:&quot;MENDELEY_CITATION_v3_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&quot;,&quot;citationItems&quot;:[{&quot;id&quot;:&quot;11d6c90c-07fc-36d5-922a-5b57558611f7&quot;,&quot;itemData&quot;:{&quot;type&quot;:&quot;report&quot;,&quot;id&quot;:&quot;11d6c90c-07fc-36d5-922a-5b57558611f7&quot;,&quot;title&quot;:&quot;Fact Sheet FA-27 Dissolved Oxygen for Fish Production 1&quot;,&quot;author&quot;:[{&quot;family&quot;:&quot;Francis-Floyd&quot;,&quot;given&quot;:&quot;Ruth&quot;,&quot;parse-names&quot;:false,&quot;dropping-particle&quot;:&quot;&quot;,&quot;non-dropping-particle&quot;:&quot;&quot;}],&quot;URL&quot;:&quot;http://edis.ifas.ufl.edu.&quot;,&quot;issued&quot;:{&quot;date-parts&quot;:[[1992]]},&quot;container-title-short&quot;:&quot;&quot;},&quot;isTemporary&quot;:false}]},{&quot;citationID&quot;:&quot;MENDELEY_CITATION_7893cca3-9fc1-4335-8f55-b359a8428037&quot;,&quot;properties&quot;:{&quot;noteIndex&quot;:0},&quot;isEdited&quot;:false,&quot;manualOverride&quot;:{&quot;isManuallyOverridden&quot;:false,&quot;citeprocText&quot;:&quot;(Francis-Floyd, 1992)&quot;,&quot;manualOverrideText&quot;:&quot;&quot;},&quot;citationTag&quot;:&quot;MENDELEY_CITATION_v3_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&quot;,&quot;citationItems&quot;:[{&quot;id&quot;:&quot;11d6c90c-07fc-36d5-922a-5b57558611f7&quot;,&quot;itemData&quot;:{&quot;type&quot;:&quot;report&quot;,&quot;id&quot;:&quot;11d6c90c-07fc-36d5-922a-5b57558611f7&quot;,&quot;title&quot;:&quot;Fact Sheet FA-27 Dissolved Oxygen for Fish Production 1&quot;,&quot;author&quot;:[{&quot;family&quot;:&quot;Francis-Floyd&quot;,&quot;given&quot;:&quot;Ruth&quot;,&quot;parse-names&quot;:false,&quot;dropping-particle&quot;:&quot;&quot;,&quot;non-dropping-particle&quot;:&quot;&quot;}],&quot;URL&quot;:&quot;http://edis.ifas.ufl.edu.&quot;,&quot;issued&quot;:{&quot;date-parts&quot;:[[1992]]},&quot;container-title-short&quot;:&quot;&quot;},&quot;isTemporary&quot;:false}]},{&quot;citationID&quot;:&quot;MENDELEY_CITATION_66e88d1f-8275-4dd2-a164-2e0726d9efe5&quot;,&quot;properties&quot;:{&quot;noteIndex&quot;:0},&quot;isEdited&quot;:false,&quot;manualOverride&quot;:{&quot;isManuallyOverridden&quot;:false,&quot;citeprocText&quot;:&quot;(Bhatnagar &amp;#38; Devi, 2013; Francis-Floyd, 1992)&quot;,&quot;manualOverrideText&quot;:&quot;&quot;},&quot;citationTag&quot;:&quot;MENDELEY_CITATION_v3_eyJjaXRhdGlvbklEIjoiTUVOREVMRVlfQ0lUQVRJT05fNjZlODhkMWYtODI3NS00ZGQyLWExNjQtMmUwNzI2ZDllZmU1IiwicHJvcGVydGllcyI6eyJub3RlSW5kZXgiOjB9LCJpc0VkaXRlZCI6ZmFsc2UsIm1hbnVhbE92ZXJyaWRlIjp7ImlzTWFudWFsbHlPdmVycmlkZGVuIjpmYWxzZSwiY2l0ZXByb2NUZXh0IjoiKEJoYXRuYWdhciAmIzM4OyBEZXZpLCAyMDEzOyBGcmFuY2lzLUZsb3lkLCAxOTky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&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id&quot;:&quot;11d6c90c-07fc-36d5-922a-5b57558611f7&quot;,&quot;itemData&quot;:{&quot;type&quot;:&quot;report&quot;,&quot;id&quot;:&quot;11d6c90c-07fc-36d5-922a-5b57558611f7&quot;,&quot;title&quot;:&quot;Fact Sheet FA-27 Dissolved Oxygen for Fish Production 1&quot;,&quot;author&quot;:[{&quot;family&quot;:&quot;Francis-Floyd&quot;,&quot;given&quot;:&quot;Ruth&quot;,&quot;parse-names&quot;:false,&quot;dropping-particle&quot;:&quot;&quot;,&quot;non-dropping-particle&quot;:&quot;&quot;}],&quot;URL&quot;:&quot;http://edis.ifas.ufl.edu.&quot;,&quot;issued&quot;:{&quot;date-parts&quot;:[[1992]]},&quot;container-title-short&quot;:&quot;&quot;},&quot;isTemporary&quot;:false}]},{&quot;citationID&quot;:&quot;MENDELEY_CITATION_8faab1c4-bfdc-43be-8e68-80b52861906f&quot;,&quot;properties&quot;:{&quot;noteIndex&quot;:0},&quot;isEdited&quot;:false,&quot;manualOverride&quot;:{&quot;isManuallyOverridden&quot;:false,&quot;citeprocText&quot;:&quot;(Bhatnagar &amp;#38; Devi, 2013; Yusuf et al., 2016)&quot;,&quot;manualOverrideText&quot;:&quot;&quot;},&quot;citationTag&quot;:&quot;MENDELEY_CITATION_v3_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&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id&quot;:&quot;448b5450-74b3-381c-a4f5-d9668ffbf1c5&quot;,&quot;itemData&quot;:{&quot;type&quot;:&quot;report&quot;,&quot;id&quot;:&quot;448b5450-74b3-381c-a4f5-d9668ffbf1c5&quot;,&quot;title&quot;:&quot;Assessment of Surface Water Quality Using Qual2k Software: A Case Study of River Yamuna, India&quot;,&quot;author&quot;:[{&quot;family&quot;:&quot;Yusuf&quot;,&quot;given&quot;:&quot;Abdulfatah Abdu&quot;,&quot;parse-names&quot;:false,&quot;dropping-particle&quot;:&quot;&quot;,&quot;non-dropping-particle&quot;:&quot;&quot;},{&quot;family&quot;:&quot;Saini&quot;,&quot;given&quot;:&quot;Gaurav&quot;,&quot;parse-names&quot;:false,&quot;dropping-particle&quot;:&quot;&quot;,&quot;non-dropping-particle&quot;:&quot;&quot;},{&quot;family&quot;:&quot;Idris&quot;,&quot;given&quot;:&quot;Sunusi&quot;,&quot;parse-names&quot;:false,&quot;dropping-particle&quot;:&quot;&quot;,&quot;non-dropping-particle&quot;:&quot;&quot;},{&quot;family&quot;:&quot;Abdulfatah Abdu&quot;,&quot;given&quot;:&quot;Yusuf&quot;,&quot;parse-names&quot;:false,&quot;dropping-particle&quot;:&quot;&quot;,&quot;non-dropping-particle&quot;:&quot;&quot;}],&quot;container-title&quot;:&quot;European Journal of Advances in Engineering and Technology&quot;,&quot;issued&quot;:{&quot;date-parts&quot;:[[2016]]},&quot;number-of-pages&quot;:&quot;16-23&quot;,&quot;abstract&quot;:&quot;In current years, water quality degradation related with rapid socioeconomic development in the River Yamuna, India has attracted increasing attention from both public and Indian government. The principal sources of pollution in River Yamuna are effluent discharge from the industries and domestic sewage. The effective water environmental management strategies required to be implement in this river to upgrade the water quality and to ensure sustainable development in the region. The aim of this work was to provide a basis for water environmental management in process of making important decisions. In this study Qual2k is used as model to identify the processes that underlie river and stream water quality problems in a basin. This will be applied to predict the water quality parameters such as Temperature, Dissolved Oxygen (DO), Biochemical Oxygen Demand (BOD) and pH and the most sensitive parameter of the model that influence Yamuna River. The scope of the research is from Delhi Stretch of Wazirabad to Oklah route of the river.&quot;,&quot;issue&quot;:&quot;7&quot;,&quot;volume&quot;:&quot;3&quot;,&quot;container-title-short&quot;:&quot;&quot;},&quot;isTemporary&quot;:false}]},{&quot;citationID&quot;:&quot;MENDELEY_CITATION_aea674fe-6003-4240-a42e-a3b8175ebf2d&quot;,&quot;properties&quot;:{&quot;noteIndex&quot;:0},&quot;isEdited&quot;:false,&quot;manualOverride&quot;:{&quot;isManuallyOverridden&quot;:false,&quot;citeprocText&quot;:&quot;(Bhatnagar &amp;#38; Devi, 2013; Francis-Floyd, 1992)&quot;,&quot;manualOverrideText&quot;:&quot;&quot;},&quot;citationTag&quot;:&quot;MENDELEY_CITATION_v3_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&quot;,&quot;citationItems&quot;:[{&quot;id&quot;:&quot;11d6c90c-07fc-36d5-922a-5b57558611f7&quot;,&quot;itemData&quot;:{&quot;type&quot;:&quot;report&quot;,&quot;id&quot;:&quot;11d6c90c-07fc-36d5-922a-5b57558611f7&quot;,&quot;title&quot;:&quot;Fact Sheet FA-27 Dissolved Oxygen for Fish Production 1&quot;,&quot;author&quot;:[{&quot;family&quot;:&quot;Francis-Floyd&quot;,&quot;given&quot;:&quot;Ruth&quot;,&quot;parse-names&quot;:false,&quot;dropping-particle&quot;:&quot;&quot;,&quot;non-dropping-particle&quot;:&quot;&quot;}],&quot;URL&quot;:&quot;http://edis.ifas.ufl.edu.&quot;,&quot;issued&quot;:{&quot;date-parts&quot;:[[1992]]},&quot;container-title-short&quot;:&quot;&quot;},&quot;isTemporary&quot;:false},{&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12eb402d-d37e-47fc-81a5-24725e923d75&quot;,&quot;properties&quot;:{&quot;noteIndex&quot;:0},&quot;isEdited&quot;:false,&quot;manualOverride&quot;:{&quot;isManuallyOverridden&quot;:false,&quot;citeprocText&quot;:&quot;(Francis-Floyd, 1992; Yusuf et al., 2016)&quot;,&quot;manualOverrideText&quot;:&quot;&quot;},&quot;citationTag&quot;:&quot;MENDELEY_CITATION_v3_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&quot;,&quot;citationItems&quot;:[{&quot;id&quot;:&quot;11d6c90c-07fc-36d5-922a-5b57558611f7&quot;,&quot;itemData&quot;:{&quot;type&quot;:&quot;report&quot;,&quot;id&quot;:&quot;11d6c90c-07fc-36d5-922a-5b57558611f7&quot;,&quot;title&quot;:&quot;Fact Sheet FA-27 Dissolved Oxygen for Fish Production 1&quot;,&quot;author&quot;:[{&quot;family&quot;:&quot;Francis-Floyd&quot;,&quot;given&quot;:&quot;Ruth&quot;,&quot;parse-names&quot;:false,&quot;dropping-particle&quot;:&quot;&quot;,&quot;non-dropping-particle&quot;:&quot;&quot;}],&quot;URL&quot;:&quot;http://edis.ifas.ufl.edu.&quot;,&quot;issued&quot;:{&quot;date-parts&quot;:[[1992]]},&quot;container-title-short&quot;:&quot;&quot;},&quot;isTemporary&quot;:false},{&quot;id&quot;:&quot;448b5450-74b3-381c-a4f5-d9668ffbf1c5&quot;,&quot;itemData&quot;:{&quot;type&quot;:&quot;report&quot;,&quot;id&quot;:&quot;448b5450-74b3-381c-a4f5-d9668ffbf1c5&quot;,&quot;title&quot;:&quot;Assessment of Surface Water Quality Using Qual2k Software: A Case Study of River Yamuna, India&quot;,&quot;author&quot;:[{&quot;family&quot;:&quot;Yusuf&quot;,&quot;given&quot;:&quot;Abdulfatah Abdu&quot;,&quot;parse-names&quot;:false,&quot;dropping-particle&quot;:&quot;&quot;,&quot;non-dropping-particle&quot;:&quot;&quot;},{&quot;family&quot;:&quot;Saini&quot;,&quot;given&quot;:&quot;Gaurav&quot;,&quot;parse-names&quot;:false,&quot;dropping-particle&quot;:&quot;&quot;,&quot;non-dropping-particle&quot;:&quot;&quot;},{&quot;family&quot;:&quot;Idris&quot;,&quot;given&quot;:&quot;Sunusi&quot;,&quot;parse-names&quot;:false,&quot;dropping-particle&quot;:&quot;&quot;,&quot;non-dropping-particle&quot;:&quot;&quot;},{&quot;family&quot;:&quot;Abdulfatah Abdu&quot;,&quot;given&quot;:&quot;Yusuf&quot;,&quot;parse-names&quot;:false,&quot;dropping-particle&quot;:&quot;&quot;,&quot;non-dropping-particle&quot;:&quot;&quot;}],&quot;container-title&quot;:&quot;European Journal of Advances in Engineering and Technology&quot;,&quot;issued&quot;:{&quot;date-parts&quot;:[[2016]]},&quot;number-of-pages&quot;:&quot;16-23&quot;,&quot;abstract&quot;:&quot;In current years, water quality degradation related with rapid socioeconomic development in the River Yamuna, India has attracted increasing attention from both public and Indian government. The principal sources of pollution in River Yamuna are effluent discharge from the industries and domestic sewage. The effective water environmental management strategies required to be implement in this river to upgrade the water quality and to ensure sustainable development in the region. The aim of this work was to provide a basis for water environmental management in process of making important decisions. In this study Qual2k is used as model to identify the processes that underlie river and stream water quality problems in a basin. This will be applied to predict the water quality parameters such as Temperature, Dissolved Oxygen (DO), Biochemical Oxygen Demand (BOD) and pH and the most sensitive parameter of the model that influence Yamuna River. The scope of the research is from Delhi Stretch of Wazirabad to Oklah route of the river.&quot;,&quot;issue&quot;:&quot;7&quot;,&quot;volume&quot;:&quot;3&quot;,&quot;container-title-short&quot;:&quot;&quot;},&quot;isTemporary&quot;:false}]},{&quot;citationID&quot;:&quot;MENDELEY_CITATION_9893d7c5-c235-4f75-92b8-179cb074a63a&quot;,&quot;properties&quot;:{&quot;noteIndex&quot;:0},&quot;isEdited&quot;:false,&quot;manualOverride&quot;:{&quot;isManuallyOverridden&quot;:false,&quot;citeprocText&quot;:&quot;(Francis-Floyd, 1992; Yusuf et al., 2016)&quot;,&quot;manualOverrideText&quot;:&quot;&quot;},&quot;citationTag&quot;:&quot;MENDELEY_CITATION_v3_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&quot;,&quot;citationItems&quot;:[{&quot;id&quot;:&quot;11d6c90c-07fc-36d5-922a-5b57558611f7&quot;,&quot;itemData&quot;:{&quot;type&quot;:&quot;report&quot;,&quot;id&quot;:&quot;11d6c90c-07fc-36d5-922a-5b57558611f7&quot;,&quot;title&quot;:&quot;Fact Sheet FA-27 Dissolved Oxygen for Fish Production 1&quot;,&quot;author&quot;:[{&quot;family&quot;:&quot;Francis-Floyd&quot;,&quot;given&quot;:&quot;Ruth&quot;,&quot;parse-names&quot;:false,&quot;dropping-particle&quot;:&quot;&quot;,&quot;non-dropping-particle&quot;:&quot;&quot;}],&quot;URL&quot;:&quot;http://edis.ifas.ufl.edu.&quot;,&quot;issued&quot;:{&quot;date-parts&quot;:[[1992]]},&quot;container-title-short&quot;:&quot;&quot;},&quot;isTemporary&quot;:false},{&quot;id&quot;:&quot;448b5450-74b3-381c-a4f5-d9668ffbf1c5&quot;,&quot;itemData&quot;:{&quot;type&quot;:&quot;report&quot;,&quot;id&quot;:&quot;448b5450-74b3-381c-a4f5-d9668ffbf1c5&quot;,&quot;title&quot;:&quot;Assessment of Surface Water Quality Using Qual2k Software: A Case Study of River Yamuna, India&quot;,&quot;author&quot;:[{&quot;family&quot;:&quot;Yusuf&quot;,&quot;given&quot;:&quot;Abdulfatah Abdu&quot;,&quot;parse-names&quot;:false,&quot;dropping-particle&quot;:&quot;&quot;,&quot;non-dropping-particle&quot;:&quot;&quot;},{&quot;family&quot;:&quot;Saini&quot;,&quot;given&quot;:&quot;Gaurav&quot;,&quot;parse-names&quot;:false,&quot;dropping-particle&quot;:&quot;&quot;,&quot;non-dropping-particle&quot;:&quot;&quot;},{&quot;family&quot;:&quot;Idris&quot;,&quot;given&quot;:&quot;Sunusi&quot;,&quot;parse-names&quot;:false,&quot;dropping-particle&quot;:&quot;&quot;,&quot;non-dropping-particle&quot;:&quot;&quot;},{&quot;family&quot;:&quot;Abdulfatah Abdu&quot;,&quot;given&quot;:&quot;Yusuf&quot;,&quot;parse-names&quot;:false,&quot;dropping-particle&quot;:&quot;&quot;,&quot;non-dropping-particle&quot;:&quot;&quot;}],&quot;container-title&quot;:&quot;European Journal of Advances in Engineering and Technology&quot;,&quot;issued&quot;:{&quot;date-parts&quot;:[[2016]]},&quot;number-of-pages&quot;:&quot;16-23&quot;,&quot;abstract&quot;:&quot;In current years, water quality degradation related with rapid socioeconomic development in the River Yamuna, India has attracted increasing attention from both public and Indian government. The principal sources of pollution in River Yamuna are effluent discharge from the industries and domestic sewage. The effective water environmental management strategies required to be implement in this river to upgrade the water quality and to ensure sustainable development in the region. The aim of this work was to provide a basis for water environmental management in process of making important decisions. In this study Qual2k is used as model to identify the processes that underlie river and stream water quality problems in a basin. This will be applied to predict the water quality parameters such as Temperature, Dissolved Oxygen (DO), Biochemical Oxygen Demand (BOD) and pH and the most sensitive parameter of the model that influence Yamuna River. The scope of the research is from Delhi Stretch of Wazirabad to Oklah route of the river.&quot;,&quot;issue&quot;:&quot;7&quot;,&quot;volume&quot;:&quot;3&quot;,&quot;container-title-short&quot;:&quot;&quot;},&quot;isTemporary&quot;:false}]},{&quot;citationID&quot;:&quot;MENDELEY_CITATION_cd1a65e6-f182-439d-923a-18bad92dfea8&quot;,&quot;properties&quot;:{&quot;noteIndex&quot;:0},&quot;isEdited&quot;:false,&quot;manualOverride&quot;:{&quot;isManuallyOverridden&quot;:false,&quot;citeprocText&quot;:&quot;(Boyd, 2015)&quot;,&quot;manualOverrideText&quot;:&quot;&quot;},&quot;citationTag&quot;:&quot;MENDELEY_CITATION_v3_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&quot;,&quot;citationItems&quot;:[{&quot;id&quot;:&quot;6f0a2517-bb27-3e93-9374-c4fde293b0cd&quot;,&quot;itemData&quot;:{&quot;type&quot;:&quot;chapter&quot;,&quot;id&quot;:&quot;6f0a2517-bb27-3e93-9374-c4fde293b0cd&quot;,&quot;title&quot;:&quot;pH, Carbon Dioxide, and Alkalinity&quot;,&quot;author&quot;:[{&quot;family&quot;:&quot;Boyd&quot;,&quot;given&quot;:&quot;Claude E.&quot;,&quot;parse-names&quot;:false,&quot;dropping-particle&quot;:&quot;&quot;,&quot;non-dropping-particle&quot;:&quot;&quot;}],&quot;container-title&quot;:&quot;Water Quality&quot;,&quot;DOI&quot;:&quot;10.1007/978-3-319-17446-4_8&quot;,&quot;issued&quot;:{&quot;date-parts&quot;:[[2015]]},&quot;page&quot;:&quot;153-178&quot;,&quot;abstract&quot;:&quot;The pH or negative logarithm of the hydrogen ion concentration is a master variable in water quality because the hydrogen ion influences many reactions. Because dissolved carbon dioxide is acidic, rainwater that is saturated with this gas is naturally acidic—usually about pH 5.6. Limestone, calcium silicate, and feldspars in soils and other geological formations dissolve through the action of carbon dioxide to increase the concentration of bicarbonate in water and raise the pH. The total concentration of titratable bases—usually bicarbonate and carbon- ate—expressed in milligrams per liter of calcium carbonate is the total alkalinity. Total alkalinity typically is less than 50 mg/L in waters of humid areas with highly leached soils, but it is greater where soils are more fertile, limestone formations are present, or the climate is arid. Alkalinity increases the availability of inorganic carbon for photosynthesis, because most phytoplankton species and many higher aquatic plants can obtain carbon from bicarbonate. Water bodies with moderate to high alkalinity are well-buffered against wide daily swings in pH resulting from net removal of carbon dioxide by photosynthesis during daytime and return of carbon dioxide to the water by respiratory process at night when there is no photosynthesis. The optimum pH range for most aquatic organisms is 6.5–8.5, and the acid and alkaline death points are around pH 4 and pH 11, respectively. Fish and other aquatic animals avoid high carbon dioxide concentration, but 20 mg/L or more can be tolerated if there is plenty of dissolved oxygen&quot;,&quot;publisher&quot;:&quot;Springer International Publishing&quot;,&quot;container-title-short&quot;:&quot;&quot;},&quot;isTemporary&quot;:false}]},{&quot;citationID&quot;:&quot;MENDELEY_CITATION_42160303-772e-4404-bbbb-df4fcef6c36b&quot;,&quot;properties&quot;:{&quot;noteIndex&quot;:0},&quot;isEdited&quot;:false,&quot;manualOverride&quot;:{&quot;isManuallyOverridden&quot;:false,&quot;citeprocText&quot;:&quot;(Bhatnagar &amp;#38; Devi, 2013)&quot;,&quot;manualOverrideText&quot;:&quot;&quot;},&quot;citationTag&quot;:&quot;MENDELEY_CITATION_v3_eyJjaXRhdGlvbklEIjoiTUVOREVMRVlfQ0lUQVRJT05fNDIxNjAzMDMtNzcyZS00NDA0LWJiYmItZGY0ZmNlZjZjMzZi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66873135-1eae-4699-a922-eefee15f5362&quot;,&quot;properties&quot;:{&quot;noteIndex&quot;:0},&quot;isEdited&quot;:false,&quot;manualOverride&quot;:{&quot;isManuallyOverridden&quot;:false,&quot;citeprocText&quot;:&quot;(&lt;i&gt;AN 10B01R20-01E Http://Www.Yokogawa.Com PH in Fish Farming&lt;/i&gt;, 2014; Bhatnagar &amp;#38; Devi, 2013)&quot;,&quot;manualOverrideText&quot;:&quot;&quot;},&quot;citationTag&quot;:&quot;MENDELEY_CITATION_v3_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&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id&quot;:&quot;9f52fc52-ef00-37cb-95f4-ce6910ab6281&quot;,&quot;itemData&quot;:{&quot;type&quot;:&quot;report&quot;,&quot;id&quot;:&quot;9f52fc52-ef00-37cb-95f4-ce6910ab6281&quot;,&quot;title&quot;:&quot;AN 10B01R20-01E http://www.yokogawa.com pH in fish farming&quot;,&quot;URL&quot;:&quot;http://www.yokogawa.com&quot;,&quot;issued&quot;:{&quot;date-parts&quot;:[[2014]]},&quot;container-title-short&quot;:&quot;&quot;},&quot;isTemporary&quot;:false}]},{&quot;citationID&quot;:&quot;MENDELEY_CITATION_f210b2be-2ae0-471c-8196-c56d6b5ebd0b&quot;,&quot;properties&quot;:{&quot;noteIndex&quot;:0},&quot;isEdited&quot;:false,&quot;manualOverride&quot;:{&quot;isManuallyOverridden&quot;:true,&quot;citeprocText&quot;:&quot;(&lt;i&gt;IMPORTANCE OF PH CONTROL IN AQUACULTURE&lt;/i&gt;, n.d.)&quot;,&quot;manualOverrideText&quot;:&quot;(Aba Mustapha,2019)&quot;},&quot;citationTag&quot;:&quot;MENDELEY_CITATION_v3_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&quot;,&quot;citationItems&quot;:[{&quot;id&quot;:&quot;5f08f9e3-df16-3dc7-a614-d184ed657551&quot;,&quot;itemData&quot;:{&quot;type&quot;:&quot;report&quot;,&quot;id&quot;:&quot;5f08f9e3-df16-3dc7-a614-d184ed657551&quot;,&quot;title&quot;:&quot;IMPORTANCE OF pH CONTROL IN AQUACULTURE&quot;,&quot;URL&quot;:&quot;https://www.researchgate.net/publication/340870601&quot;,&quot;container-title-short&quot;:&quot;&quot;},&quot;isTemporary&quot;:false}]},{&quot;citationID&quot;:&quot;MENDELEY_CITATION_d68df2f0-2513-4c34-a5f7-d7a0364c3776&quot;,&quot;properties&quot;:{&quot;noteIndex&quot;:0},&quot;isEdited&quot;:false,&quot;manualOverride&quot;:{&quot;isManuallyOverridden&quot;:false,&quot;citeprocText&quot;:&quot;(Kwong et al., 2014)&quot;,&quot;manualOverrideText&quot;:&quot;&quot;},&quot;citationTag&quot;:&quot;MENDELEY_CITATION_v3_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&quot;,&quot;citationItems&quot;:[{&quot;id&quot;:&quot;4cfc11ca-f169-353a-9a4e-ddc58ec971a4&quot;,&quot;itemData&quot;:{&quot;type&quot;:&quot;article&quot;,&quot;id&quot;:&quot;4cfc11ca-f169-353a-9a4e-ddc58ec971a4&quot;,&quot;title&quot;:&quot;The physiology of fish at low pH: The zebrafish as a model system&quot;,&quot;author&quot;:[{&quot;family&quot;:&quot;Kwong&quot;,&quot;given&quot;:&quot;Raymond W.M.&quot;,&quot;parse-names&quot;:false,&quot;dropping-particle&quot;:&quot;&quot;,&quot;non-dropping-particle&quot;:&quot;&quot;},{&quot;family&quot;:&quot;Kumai&quot;,&quot;given&quot;:&quot;Yusuke&quot;,&quot;parse-names&quot;:false,&quot;dropping-particle&quot;:&quot;&quot;,&quot;non-dropping-particle&quot;:&quot;&quot;},{&quot;family&quot;:&quot;Perry&quot;,&quot;given&quot;:&quot;Steve F.&quot;,&quot;parse-names&quot;:false,&quot;dropping-particle&quot;:&quot;&quot;,&quot;non-dropping-particle&quot;:&quot;&quot;}],&quot;container-title&quot;:&quot;Journal of Experimental Biology&quot;,&quot;DOI&quot;:&quot;10.1242/jeb.091603&quot;,&quot;ISSN&quot;:&quot;00220949&quot;,&quot;PMID&quot;:&quot;24574381&quot;,&quot;issued&quot;:{&quot;date-parts&quot;:[[2014,3]]},&quot;page&quot;:&quot;651-662&quot;,&quot;abstract&quot;:&quot;Ionic regulation and acid-base balance are fundamental to the physiology of vertebrates including fish. Acidification of freshwater ecosystems is recognized as a global environmental problem, and the physiological responses to acid exposure in a few fish species are well characterized. However, the underlying mechanisms promoting ionic and acid-base balance for most fish species that have been investigated remain unclear. Zebrafish (Danio rerio) has emerged as a powerful model system to elucidate the molecular basis of ionic and acid-base regulation. The utility of zebrafish is related to the ease with which it can be genetically manipulated, its suitability for state-of-the-art molecular and cellular approaches, and its tolerance to diverse environmental conditions. Recent studies have identified several key regulatory mechanisms enabling acclimation of zebrafish to acidic environments, including activation of the sodium/hydrogen exchanger (NHE) and H+-ATPase for acid secretion and Na+ uptake, cortisol-mediated regulation of transcellular and paracellular Na+ movements, and ionocyte proliferation controlled by specific cell-fate transcription factors. These integrated physiological responses ultimately contribute to ionic and acid-base homeostasis in zebrafish exposed to acidic water. In the present review, we provide an overview of the general effects of acid exposure on freshwater fish, the adaptive mechanisms promoting extreme acid tolerance in fishes native to acidic environments, and the mechanisms regulating ionic and acid-base balance during acid exposure in zebrafish. © 2014. Published by The Company of Biologists Ltd | The Journal of Experimental Biology.&quot;,&quot;issue&quot;:&quot;5&quot;,&quot;volume&quot;:&quot;217&quot;,&quot;container-title-short&quot;:&quot;&quot;},&quot;isTemporary&quot;:false}]},{&quot;citationID&quot;:&quot;MENDELEY_CITATION_13f770b7-34ec-4cbd-b4a8-1e283e5f13e2&quot;,&quot;properties&quot;:{&quot;noteIndex&quot;:0},&quot;isEdited&quot;:false,&quot;manualOverride&quot;:{&quot;isManuallyOverridden&quot;:true,&quot;citeprocText&quot;:&quot;(Chang et al., 2021; &lt;i&gt;IMPORTANCE OF PH CONTROL IN AQUACULTURE&lt;/i&gt;, n.d.; Kwong et al., 2014)&quot;,&quot;manualOverrideText&quot;:&quot;(Chang et al., 2021; Aba Mustapha,2019; Kwong et al., 2014)&quot;},&quot;citationTag&quot;:&quot;MENDELEY_CITATION_v3_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&quot;,&quot;citationItems&quot;:[{&quot;id&quot;:&quot;5f08f9e3-df16-3dc7-a614-d184ed657551&quot;,&quot;itemData&quot;:{&quot;type&quot;:&quot;report&quot;,&quot;id&quot;:&quot;5f08f9e3-df16-3dc7-a614-d184ed657551&quot;,&quot;title&quot;:&quot;IMPORTANCE OF pH CONTROL IN AQUACULTURE&quot;,&quot;URL&quot;:&quot;https://www.researchgate.net/publication/340870601&quot;,&quot;container-title-short&quot;:&quot;&quot;},&quot;isTemporary&quot;:false},{&quot;id&quot;:&quot;4cfc11ca-f169-353a-9a4e-ddc58ec971a4&quot;,&quot;itemData&quot;:{&quot;type&quot;:&quot;article&quot;,&quot;id&quot;:&quot;4cfc11ca-f169-353a-9a4e-ddc58ec971a4&quot;,&quot;title&quot;:&quot;The physiology of fish at low pH: The zebrafish as a model system&quot;,&quot;author&quot;:[{&quot;family&quot;:&quot;Kwong&quot;,&quot;given&quot;:&quot;Raymond W.M.&quot;,&quot;parse-names&quot;:false,&quot;dropping-particle&quot;:&quot;&quot;,&quot;non-dropping-particle&quot;:&quot;&quot;},{&quot;family&quot;:&quot;Kumai&quot;,&quot;given&quot;:&quot;Yusuke&quot;,&quot;parse-names&quot;:false,&quot;dropping-particle&quot;:&quot;&quot;,&quot;non-dropping-particle&quot;:&quot;&quot;},{&quot;family&quot;:&quot;Perry&quot;,&quot;given&quot;:&quot;Steve F.&quot;,&quot;parse-names&quot;:false,&quot;dropping-particle&quot;:&quot;&quot;,&quot;non-dropping-particle&quot;:&quot;&quot;}],&quot;container-title&quot;:&quot;Journal of Experimental Biology&quot;,&quot;DOI&quot;:&quot;10.1242/jeb.091603&quot;,&quot;ISSN&quot;:&quot;00220949&quot;,&quot;PMID&quot;:&quot;24574381&quot;,&quot;issued&quot;:{&quot;date-parts&quot;:[[2014,3]]},&quot;page&quot;:&quot;651-662&quot;,&quot;abstract&quot;:&quot;Ionic regulation and acid-base balance are fundamental to the physiology of vertebrates including fish. Acidification of freshwater ecosystems is recognized as a global environmental problem, and the physiological responses to acid exposure in a few fish species are well characterized. However, the underlying mechanisms promoting ionic and acid-base balance for most fish species that have been investigated remain unclear. Zebrafish (Danio rerio) has emerged as a powerful model system to elucidate the molecular basis of ionic and acid-base regulation. The utility of zebrafish is related to the ease with which it can be genetically manipulated, its suitability for state-of-the-art molecular and cellular approaches, and its tolerance to diverse environmental conditions. Recent studies have identified several key regulatory mechanisms enabling acclimation of zebrafish to acidic environments, including activation of the sodium/hydrogen exchanger (NHE) and H+-ATPase for acid secretion and Na+ uptake, cortisol-mediated regulation of transcellular and paracellular Na+ movements, and ionocyte proliferation controlled by specific cell-fate transcription factors. These integrated physiological responses ultimately contribute to ionic and acid-base homeostasis in zebrafish exposed to acidic water. In the present review, we provide an overview of the general effects of acid exposure on freshwater fish, the adaptive mechanisms promoting extreme acid tolerance in fishes native to acidic environments, and the mechanisms regulating ionic and acid-base balance during acid exposure in zebrafish. © 2014. Published by The Company of Biologists Ltd | The Journal of Experimental Biology.&quot;,&quot;issue&quot;:&quot;5&quot;,&quot;volume&quot;:&quot;217&quot;,&quot;container-title-short&quot;:&quot;&quot;},&quot;isTemporary&quot;:false},{&quot;id&quot;:&quot;59e897dc-abad-3fa5-bf14-1fa9573f7641&quot;,&quot;itemData&quot;:{&quot;type&quot;:&quot;article-journal&quot;,&quot;id&quot;:&quot;59e897dc-abad-3fa5-bf14-1fa9573f7641&quot;,&quot;title&quot;:&quot;Effect of Water pH on the Uptake of Acidic (Ibuprofen) and Basic (Propranolol) Drugs in a Fish Gill Cell Culture Model&quot;,&quot;author&quot;:[{&quot;family&quot;:&quot;Chang&quot;,&quot;given&quot;:&quot;Elisabeth Dohmann&quot;,&quot;parse-names&quot;:false,&quot;dropping-particle&quot;:&quot;&quot;,&quot;non-dropping-particle&quot;:&quot;&quot;},{&quot;family&quot;:&quot;Town&quot;,&quot;given&quot;:&quot;Raewyn M.&quot;,&quot;parse-names&quot;:false,&quot;dropping-particle&quot;:&quot;&quot;,&quot;non-dropping-particle&quot;:&quot;&quot;},{&quot;family&quot;:&quot;Owen&quot;,&quot;given&quot;:&quot;Stewart F.&quot;,&quot;parse-names&quot;:false,&quot;dropping-particle&quot;:&quot;&quot;,&quot;non-dropping-particle&quot;:&quot;&quot;},{&quot;family&quot;:&quot;Hogstrand&quot;,&quot;given&quot;:&quot;Christer&quot;,&quot;parse-names&quot;:false,&quot;dropping-particle&quot;:&quot;&quot;,&quot;non-dropping-particle&quot;:&quot;&quot;},{&quot;family&quot;:&quot;Bury&quot;,&quot;given&quot;:&quot;Nic R.&quot;,&quot;parse-names&quot;:false,&quot;dropping-particle&quot;:&quot;&quot;,&quot;non-dropping-particle&quot;:&quot;&quot;}],&quot;container-title&quot;:&quot;Environmental Science and Technology&quot;,&quot;container-title-short&quot;:&quot;Environ Sci Technol&quot;,&quot;DOI&quot;:&quot;10.1021/acs.est.0c06803&quot;,&quot;ISSN&quot;:&quot;15205851&quot;,&quot;PMID&quot;:&quot;33724810&quot;,&quot;issued&quot;:{&quot;date-parts&quot;:[[2021,5,18]]},&quot;page&quot;:&quot;6848-6856&quot;,&quot;abstract&quot;:&quot;Water pH is predicted to affect the uptake of ionizable pharmaceuticals in fish. The current study used an in vitro primary fish gill cell culture system to assess the effect of pH values in the range of 4.5-8.75 on the uptake rates of the base propranolol (pKa 9.42) and the acid ibuprofen (pKa 4.59). The rate-limiting step in the uptake was the diffusive supply flux of the unionized form from the water to the apical membrane, with subsequent rapid transfer across the epithelium. Computed uptake rate based on the unionized fraction best described the uptake of propranolol and ibuprofen over the range of pH values 5-8 and 6-8.75, respectively. For ibuprofen, the computed uptake rate overestimated the uptake below pH 6 where the unionized fraction increased from 4% at pH 6 to 55% at pH 4.5. As the unionized fraction increased, the uptake rate plateaued suggesting a saturation of the transport process. For both drugs, large variations in the uptake occur with only small fluctuations in pH values. This occurs between pH values 6 and 8, which is the pH range acceptable in regulatory test guidelines and seen in most of our freshwaters.&quot;,&quot;publisher&quot;:&quot;American Chemical Society&quot;,&quot;issue&quot;:&quot;10&quot;,&quot;volume&quot;:&quot;55&quot;},&quot;isTemporary&quot;:false}]},{&quot;citationID&quot;:&quot;MENDELEY_CITATION_98adb032-0de0-4504-8e3c-53acc4cfc232&quot;,&quot;properties&quot;:{&quot;noteIndex&quot;:0},&quot;isEdited&quot;:false,&quot;manualOverride&quot;:{&quot;isManuallyOverridden&quot;:true,&quot;citeprocText&quot;:&quot;(&lt;i&gt;AN 10B01R20-01E Http://Www.Yokogawa.Com PH in Fish Farming&lt;/i&gt;, 2014; &lt;i&gt;IMPORTANCE OF PH CONTROL IN AQUACULTURE&lt;/i&gt;, n.d.)&quot;,&quot;manualOverrideText&quot;:&quot;(AN 10B01R20-01E Http://Www.Yokogawa.Com PH in Fish Farming, 2014; Aba Mustapha,2019)&quot;},&quot;citationTag&quot;:&quot;MENDELEY_CITATION_v3_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&quot;,&quot;citationItems&quot;:[{&quot;id&quot;:&quot;5f08f9e3-df16-3dc7-a614-d184ed657551&quot;,&quot;itemData&quot;:{&quot;type&quot;:&quot;report&quot;,&quot;id&quot;:&quot;5f08f9e3-df16-3dc7-a614-d184ed657551&quot;,&quot;title&quot;:&quot;IMPORTANCE OF pH CONTROL IN AQUACULTURE&quot;,&quot;URL&quot;:&quot;https://www.researchgate.net/publication/340870601&quot;,&quot;container-title-short&quot;:&quot;&quot;},&quot;isTemporary&quot;:false},{&quot;id&quot;:&quot;9f52fc52-ef00-37cb-95f4-ce6910ab6281&quot;,&quot;itemData&quot;:{&quot;type&quot;:&quot;report&quot;,&quot;id&quot;:&quot;9f52fc52-ef00-37cb-95f4-ce6910ab6281&quot;,&quot;title&quot;:&quot;AN 10B01R20-01E http://www.yokogawa.com pH in fish farming&quot;,&quot;URL&quot;:&quot;http://www.yokogawa.com&quot;,&quot;issued&quot;:{&quot;date-parts&quot;:[[2014]]},&quot;container-title-short&quot;:&quot;&quot;},&quot;isTemporary&quot;:false}]},{&quot;citationID&quot;:&quot;MENDELEY_CITATION_19fdd778-1430-4ed2-bb1c-8a91230221f1&quot;,&quot;properties&quot;:{&quot;noteIndex&quot;:0},&quot;isEdited&quot;:false,&quot;manualOverride&quot;:{&quot;isManuallyOverridden&quot;:true,&quot;citeprocText&quot;:&quot;(&lt;i&gt;IMPORTANCE OF PH CONTROL IN AQUACULTURE&lt;/i&gt;, n.d.)&quot;,&quot;manualOverrideText&quot;:&quot;(Aba Mustapha, 2019)&quot;},&quot;citationTag&quot;:&quot;MENDELEY_CITATION_v3_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&quot;,&quot;citationItems&quot;:[{&quot;id&quot;:&quot;5f08f9e3-df16-3dc7-a614-d184ed657551&quot;,&quot;itemData&quot;:{&quot;type&quot;:&quot;report&quot;,&quot;id&quot;:&quot;5f08f9e3-df16-3dc7-a614-d184ed657551&quot;,&quot;title&quot;:&quot;IMPORTANCE OF pH CONTROL IN AQUACULTURE&quot;,&quot;URL&quot;:&quot;https://www.researchgate.net/publication/340870601&quot;,&quot;container-title-short&quot;:&quot;&quot;},&quot;isTemporary&quot;:false}]},{&quot;citationID&quot;:&quot;MENDELEY_CITATION_912152c6-edf6-4a4b-8568-e3abb89f7565&quot;,&quot;properties&quot;:{&quot;noteIndex&quot;:0},&quot;isEdited&quot;:false,&quot;manualOverride&quot;:{&quot;isManuallyOverridden&quot;:true,&quot;citeprocText&quot;:&quot;(Bhatnagar &amp;#38; Devi, 2013; &lt;i&gt;IMPORTANCE OF PH CONTROL IN AQUACULTURE&lt;/i&gt;, n.d.)&quot;,&quot;manualOverrideText&quot;:&quot;(Bhatnagar &amp; Devi, 2013; Aba Mustapha,2019)&quot;},&quot;citationTag&quot;:&quot;MENDELEY_CITATION_v3_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&quot;,&quot;citationItems&quot;:[{&quot;id&quot;:&quot;5f08f9e3-df16-3dc7-a614-d184ed657551&quot;,&quot;itemData&quot;:{&quot;type&quot;:&quot;report&quot;,&quot;id&quot;:&quot;5f08f9e3-df16-3dc7-a614-d184ed657551&quot;,&quot;title&quot;:&quot;IMPORTANCE OF pH CONTROL IN AQUACULTURE&quot;,&quot;URL&quot;:&quot;https://www.researchgate.net/publication/340870601&quot;,&quot;container-title-short&quot;:&quot;&quot;},&quot;isTemporary&quot;:false},{&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30e056f2-2e9d-4fe6-8e1c-34f07d16cbf8&quot;,&quot;properties&quot;:{&quot;noteIndex&quot;:0},&quot;isEdited&quot;:false,&quot;manualOverride&quot;:{&quot;isManuallyOverridden&quot;:false,&quot;citeprocText&quot;:&quot;(Bhatnagar &amp;#38; Devi, 2013)&quot;,&quot;manualOverrideText&quot;:&quot;&quot;},&quot;citationTag&quot;:&quot;MENDELEY_CITATION_v3_eyJjaXRhdGlvbklEIjoiTUVOREVMRVlfQ0lUQVRJT05fMzBlMDU2ZjItMmU5ZC00ZmU2LThlMWMtMzRmMDdkMTZjYmY4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10833f69-b378-41bb-98a6-0f972183f33f&quot;,&quot;properties&quot;:{&quot;noteIndex&quot;:0},&quot;isEdited&quot;:false,&quot;manualOverride&quot;:{&quot;isManuallyOverridden&quot;:true,&quot;citeprocText&quot;:&quot;(Bhatnagar &amp;#38; Devi, 2013)&quot;,&quot;manualOverrideText&quot;:&quot;Bhatnagar &amp; Devi, 2013) (&quot;},&quot;citationTag&quot;:&quot;MENDELEY_CITATION_v3_eyJjaXRhdGlvbklEIjoiTUVOREVMRVlfQ0lUQVRJT05fMTA4MzNmNjktYjM3OC00MWJiLTk4YTYtMGY5NzIxODNmMzNmIiwicHJvcGVydGllcyI6eyJub3RlSW5kZXgiOjB9LCJpc0VkaXRlZCI6ZmFsc2UsIm1hbnVhbE92ZXJyaWRlIjp7ImlzTWFudWFsbHlPdmVycmlkZGVuIjp0cnVlLCJjaXRlcHJvY1RleHQiOiIoQmhhdG5hZ2FyICYjMzg7IERldmksIDIwMTMpIiwibWFudWFsT3ZlcnJpZGVUZXh0IjoiQmhhdG5hZ2FyICYgRGV2aSwgMjAxMykgKC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8fabaeae-e815-4ab2-93f6-f85136f5c7e3&quot;,&quot;properties&quot;:{&quot;noteIndex&quot;:0},&quot;isEdited&quot;:false,&quot;manualOverride&quot;:{&quot;isManuallyOverridden&quot;:false,&quot;citeprocText&quot;:&quot;(Stefanakis, 2020)&quot;,&quot;manualOverrideText&quot;:&quot;&quot;},&quot;citationTag&quot;:&quot;MENDELEY_CITATION_v3_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&quot;,&quot;citationItems&quot;:[{&quot;id&quot;:&quot;59265a95-389a-35ea-8a3e-2c984fc6d722&quot;,&quot;itemData&quot;:{&quot;type&quot;:&quot;article&quot;,&quot;id&quot;:&quot;59265a95-389a-35ea-8a3e-2c984fc6d722&quot;,&quot;title&quot;:&quot;Constructed wetlands for sustainable wastewater treatment in hot and arid climates: Opportunities, challenges and case studies in the Middle East&quot;,&quot;author&quot;:[{&quot;family&quot;:&quot;Stefanakis&quot;,&quot;given&quot;:&quot;Alexandros I.&quot;,&quot;parse-names&quot;:false,&quot;dropping-particle&quot;:&quot;&quot;,&quot;non-dropping-particle&quot;:&quot;&quot;}],&quot;container-title&quot;:&quot;Water (Switzerland)&quot;,&quot;DOI&quot;:&quot;10.3390/W12061665&quot;,&quot;ISSN&quot;:&quot;20734441&quot;,&quot;issued&quot;:{&quot;date-parts&quot;:[[2020,6,1]]},&quot;abstract&quot;:&quot;Many countries and regions around the world are facing a continuously growing pressure on their limited freshwater resources, particularly those under hot and arid climates. Higher water demand than availability led to over-abstraction and deterioration of the available freshwater resources' quality. In this context, wastewater, if properly treated, can represent a new water source added in the local water balance, particularly in regions of Colorado, California, Australia, China and in the wide region of the Middle East, which is characterized as one of most water-stressed regions in the world. This article summarizes the status of wastewater treatment and management in the Middle East and discusses the challenges, the various barriers and also the opportunities that arise by introducing the sustainable technology of Constructed Wetlands in the region. Furthermore, the aim of the article is to provide a better insight into the possibility and feasibility of a wider implementation of this green technology under the hot and arid climate of Middle East by presenting several successful case studies of operating ConstructedWetlands facilities in the region for the treatment of various wastewater sources.&quot;,&quot;publisher&quot;:&quot;MDPI AG&quot;,&quot;issue&quot;:&quot;6&quot;,&quot;volume&quot;:&quot;12&quot;,&quot;container-title-short&quot;:&quot;&quot;},&quot;isTemporary&quot;:false}]},{&quot;citationID&quot;:&quot;MENDELEY_CITATION_7c1cda52-8fcf-4a12-8311-47dd922ebb25&quot;,&quot;properties&quot;:{&quot;noteIndex&quot;:0},&quot;isEdited&quot;:false,&quot;manualOverride&quot;:{&quot;isManuallyOverridden&quot;:false,&quot;citeprocText&quot;:&quot;(Kwong et al., 2014; Stefanakis, 2020)&quot;,&quot;manualOverrideText&quot;:&quot;&quot;},&quot;citationTag&quot;:&quot;MENDELEY_CITATION_v3_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&quot;,&quot;citationItems&quot;:[{&quot;id&quot;:&quot;59265a95-389a-35ea-8a3e-2c984fc6d722&quot;,&quot;itemData&quot;:{&quot;type&quot;:&quot;article&quot;,&quot;id&quot;:&quot;59265a95-389a-35ea-8a3e-2c984fc6d722&quot;,&quot;title&quot;:&quot;Constructed wetlands for sustainable wastewater treatment in hot and arid climates: Opportunities, challenges and case studies in the Middle East&quot;,&quot;author&quot;:[{&quot;family&quot;:&quot;Stefanakis&quot;,&quot;given&quot;:&quot;Alexandros I.&quot;,&quot;parse-names&quot;:false,&quot;dropping-particle&quot;:&quot;&quot;,&quot;non-dropping-particle&quot;:&quot;&quot;}],&quot;container-title&quot;:&quot;Water (Switzerland)&quot;,&quot;DOI&quot;:&quot;10.3390/W12061665&quot;,&quot;ISSN&quot;:&quot;20734441&quot;,&quot;issued&quot;:{&quot;date-parts&quot;:[[2020,6,1]]},&quot;abstract&quot;:&quot;Many countries and regions around the world are facing a continuously growing pressure on their limited freshwater resources, particularly those under hot and arid climates. Higher water demand than availability led to over-abstraction and deterioration of the available freshwater resources' quality. In this context, wastewater, if properly treated, can represent a new water source added in the local water balance, particularly in regions of Colorado, California, Australia, China and in the wide region of the Middle East, which is characterized as one of most water-stressed regions in the world. This article summarizes the status of wastewater treatment and management in the Middle East and discusses the challenges, the various barriers and also the opportunities that arise by introducing the sustainable technology of Constructed Wetlands in the region. Furthermore, the aim of the article is to provide a better insight into the possibility and feasibility of a wider implementation of this green technology under the hot and arid climate of Middle East by presenting several successful case studies of operating ConstructedWetlands facilities in the region for the treatment of various wastewater sources.&quot;,&quot;publisher&quot;:&quot;MDPI AG&quot;,&quot;issue&quot;:&quot;6&quot;,&quot;volume&quot;:&quot;12&quot;,&quot;container-title-short&quot;:&quot;&quot;},&quot;isTemporary&quot;:false},{&quot;id&quot;:&quot;4cfc11ca-f169-353a-9a4e-ddc58ec971a4&quot;,&quot;itemData&quot;:{&quot;type&quot;:&quot;article&quot;,&quot;id&quot;:&quot;4cfc11ca-f169-353a-9a4e-ddc58ec971a4&quot;,&quot;title&quot;:&quot;The physiology of fish at low pH: The zebrafish as a model system&quot;,&quot;author&quot;:[{&quot;family&quot;:&quot;Kwong&quot;,&quot;given&quot;:&quot;Raymond W.M.&quot;,&quot;parse-names&quot;:false,&quot;dropping-particle&quot;:&quot;&quot;,&quot;non-dropping-particle&quot;:&quot;&quot;},{&quot;family&quot;:&quot;Kumai&quot;,&quot;given&quot;:&quot;Yusuke&quot;,&quot;parse-names&quot;:false,&quot;dropping-particle&quot;:&quot;&quot;,&quot;non-dropping-particle&quot;:&quot;&quot;},{&quot;family&quot;:&quot;Perry&quot;,&quot;given&quot;:&quot;Steve F.&quot;,&quot;parse-names&quot;:false,&quot;dropping-particle&quot;:&quot;&quot;,&quot;non-dropping-particle&quot;:&quot;&quot;}],&quot;container-title&quot;:&quot;Journal of Experimental Biology&quot;,&quot;DOI&quot;:&quot;10.1242/jeb.091603&quot;,&quot;ISSN&quot;:&quot;00220949&quot;,&quot;PMID&quot;:&quot;24574381&quot;,&quot;issued&quot;:{&quot;date-parts&quot;:[[2014,3]]},&quot;page&quot;:&quot;651-662&quot;,&quot;abstract&quot;:&quot;Ionic regulation and acid-base balance are fundamental to the physiology of vertebrates including fish. Acidification of freshwater ecosystems is recognized as a global environmental problem, and the physiological responses to acid exposure in a few fish species are well characterized. However, the underlying mechanisms promoting ionic and acid-base balance for most fish species that have been investigated remain unclear. Zebrafish (Danio rerio) has emerged as a powerful model system to elucidate the molecular basis of ionic and acid-base regulation. The utility of zebrafish is related to the ease with which it can be genetically manipulated, its suitability for state-of-the-art molecular and cellular approaches, and its tolerance to diverse environmental conditions. Recent studies have identified several key regulatory mechanisms enabling acclimation of zebrafish to acidic environments, including activation of the sodium/hydrogen exchanger (NHE) and H+-ATPase for acid secretion and Na+ uptake, cortisol-mediated regulation of transcellular and paracellular Na+ movements, and ionocyte proliferation controlled by specific cell-fate transcription factors. These integrated physiological responses ultimately contribute to ionic and acid-base homeostasis in zebrafish exposed to acidic water. In the present review, we provide an overview of the general effects of acid exposure on freshwater fish, the adaptive mechanisms promoting extreme acid tolerance in fishes native to acidic environments, and the mechanisms regulating ionic and acid-base balance during acid exposure in zebrafish. © 2014. Published by The Company of Biologists Ltd | The Journal of Experimental Biology.&quot;,&quot;issue&quot;:&quot;5&quot;,&quot;volume&quot;:&quot;217&quot;,&quot;container-title-short&quot;:&quot;&quot;},&quot;isTemporary&quot;:false}]},{&quot;citationID&quot;:&quot;MENDELEY_CITATION_2d14cde5-51f5-4032-a250-29e87848eed2&quot;,&quot;properties&quot;:{&quot;noteIndex&quot;:0},&quot;isEdited&quot;:false,&quot;manualOverride&quot;:{&quot;isManuallyOverridden&quot;:false,&quot;citeprocText&quot;:&quot;(Mutea et al., 2021)&quot;,&quot;manualOverrideText&quot;:&quot;&quot;},&quot;citationTag&quot;:&quot;MENDELEY_CITATION_v3_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&quot;,&quot;citationItems&quot;:[{&quot;id&quot;:&quot;c86e5f41-0030-3f48-b0f0-3314682ee4ef&quot;,&quot;itemData&quot;:{&quot;type&quot;:&quot;article-journal&quot;,&quot;id&quot;:&quot;c86e5f41-0030-3f48-b0f0-3314682ee4ef&quot;,&quot;title&quot;:&quot;Assessment of water quality for aquaculture in hau river, mekong delta, Vietnam using multivariate statistical analysis&quot;,&quot;author&quot;:[{&quot;family&quot;:&quot;Mutea&quot;,&quot;given&quot;:&quot;Fridah Gacheri&quot;,&quot;parse-names&quot;:false,&quot;dropping-particle&quot;:&quot;&quot;,&quot;non-dropping-particle&quot;:&quot;&quot;},{&quot;family&quot;:&quot;Nelson&quot;,&quot;given&quot;:&quot;Howard Kasigwa&quot;,&quot;parse-names&quot;:false,&quot;dropping-particle&quot;:&quot;&quot;,&quot;non-dropping-particle&quot;:&quot;&quot;},{&quot;family&quot;:&quot;Au&quot;,&quot;given&quot;:&quot;Hoa&quot;,&quot;parse-names&quot;:false,&quot;dropping-particle&quot;:&quot;&quot;,&quot;non-dropping-particle&quot;:&quot;Van&quot;},{&quot;family&quot;:&quot;Huynh&quot;,&quot;given&quot;:&quot;Truong Giang&quot;,&quot;parse-names&quot;:false,&quot;dropping-particle&quot;:&quot;&quot;,&quot;non-dropping-particle&quot;:&quot;&quot;},{&quot;family&quot;:&quot;Vu&quot;,&quot;given&quot;:&quot;Ut Ngoc&quot;,&quot;parse-names&quot;:false,&quot;dropping-particle&quot;:&quot;&quot;,&quot;non-dropping-particle&quot;:&quot;&quot;}],&quot;container-title&quot;:&quot;Water (Switzerland)&quot;,&quot;DOI&quot;:&quot;10.3390/w13223307&quot;,&quot;ISSN&quot;:&quot;20734441&quot;,&quot;issued&quot;:{&quot;date-parts&quot;:[[2021,11,1]]},&quot;abstract&quot;:&quot;The deterioration signs of water quality in the Hau River are apparent. The present study analyzed the surface water quality of the Hau River using multivariate statistical techniques, including principal component analysis (PCA) and Cluster Analysis (CA). Eleven water quality parameters were analyzed at 19 different sites in An Giang and Can Tho Provinces for 12 months from January to December 2019. The findings show high levels of Biological Oxygen Demand (BOD), Total Soluble Solids (TSS), and total coliform, all year round. The PCA revealed that all the water quality parameters influenced the water quality of the Hau River, hence the relevance for water sample scrutiny. The dendrogram of similarity between sampling sites showed a maximum similarity of 95.6%. The Accumulation Factor (AF) trend showed that the concentrations/values of TSS, BOD, and phosphate (PO43−) in the downstream were 1.29, 1.53, and 1.52 times, respectively, greater than the upstream levels. Despite most of the parameters analyzed supporting aquaculture production, caution is needed in the regulation of pollution point sources to undertake sustainable aquaculture production.&quot;,&quot;publisher&quot;:&quot;MDPI&quot;,&quot;issue&quot;:&quot;22&quot;,&quot;volume&quot;:&quot;13&quot;,&quot;container-title-short&quot;:&quot;&quot;},&quot;isTemporary&quot;:false}]},{&quot;citationID&quot;:&quot;MENDELEY_CITATION_2fc60b93-d4f5-49e7-89dd-dab2414e4918&quot;,&quot;properties&quot;:{&quot;noteIndex&quot;:0},&quot;isEdited&quot;:false,&quot;manualOverride&quot;:{&quot;isManuallyOverridden&quot;:true,&quot;citeprocText&quot;:&quot;(Ndiwa et al., 2012)&quot;,&quot;manualOverrideText&quot;:&quot;Ndiwa et al., (2012)&quot;},&quot;citationTag&quot;:&quot;MENDELEY_CITATION_v3_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&quot;,&quot;citationItems&quot;:[{&quot;id&quot;:&quot;2b0a65d3-c8e2-3656-b8a1-23555a3af7c1&quot;,&quot;itemData&quot;:{&quot;type&quot;:&quot;report&quot;,&quot;id&quot;:&quot;2b0a65d3-c8e2-3656-b8a1-23555a3af7c1&quot;,&quot;title&quot;:&quot;Physicochemical characteristics in water&quot;,&quot;author&quot;:[{&quot;family&quot;:&quot;Ndiwa&quot;,&quot;given&quot;:&quot;T C&quot;,&quot;parse-names&quot;:false,&quot;dropping-particle&quot;:&quot;&quot;,&quot;non-dropping-particle&quot;:&quot;&quot;},{&quot;family&quot;:&quot;Mwangi&quot;,&quot;given&quot;:&quot;B M&quot;,&quot;parse-names&quot;:false,&quot;dropping-particle&quot;:&quot;&quot;,&quot;non-dropping-particle&quot;:&quot;&quot;},{&quot;family&quot;:&quot;Kairu&quot;,&quot;given&quot;:&quot;E&quot;,&quot;parse-names&quot;:false,&quot;dropping-particle&quot;:&quot;&quot;,&quot;non-dropping-particle&quot;:&quot;&quot;},{&quot;family&quot;:&quot;Kaluli&quot;,&quot;given&quot;:&quot;J W&quot;,&quot;parse-names&quot;:false,&quot;dropping-particle&quot;:&quot;&quot;,&quot;non-dropping-particle&quot;:&quot;&quot;},{&quot;family&quot;:&quot;Nyingi&quot;,&quot;given&quot;:&quot;D&quot;,&quot;parse-names&quot;:false,&quot;dropping-particle&quot;:&quot;&quot;,&quot;non-dropping-particle&quot;:&quot;&quot;}],&quot;container-title&quot;:&quot;Jomo Kenyatta University of Agriculture and Technology&quot;,&quot;issued&quot;:{&quot;date-parts&quot;:[[2012]]},&quot;abstract&quot;:&quot;Naromoru is a semiarid area in Central Kenya, occurring on the leeward side of Mt. Kenya. Its water sources include a few permanent rivers such as Nairobi River, intermittent streams and a large number of undrainable water reservoirs. Most of the undrainable water resources have been stocked with fish but their utilization for fish rearing has generally remained very low. The purpose of this study was therefore to examine the water quality status of the dams to assess their suitability and potential for fish production. pH, electro-conductivity and total dissoved solutes (TDS) were measured in-situ from three reservoirs (Gathathini, Lusoi and Kianda dams) differing in their habitat characteristics. Water samples were collected for determination of the ionic concentartions of the reservoirs. Water quality status differed markedly between sites, with electric conductivity ranging from 350μScm-1 at Gathathini dam to over 1350μScm-1 at Lusoi dam. pH however showed only a slight variation from 8-9.6. Water temperature and transparency varied significantly between the sites, while cationic constituents (Ca 2+ , K + , Mg 2+ and Na +), anions (SO 4 2-, HCO 3 2-, and Cl-1), heavy metals (Pb 2-and Cu 2+) and nutrients (NO 3-and PO 4 2-) were all within the recommended WHO levels for fish production. Generally the water quality status was within the standards recommended for fisheries production.&quot;,&quot;issue&quot;:&quot;2&quot;,&quot;volume&quot;:&quot;14&quot;,&quot;container-title-short&quot;:&quot;&quot;},&quot;isTemporary&quot;:false}]},{&quot;citationID&quot;:&quot;MENDELEY_CITATION_f9901d08-0de4-4c56-a39a-3368907986f2&quot;,&quot;properties&quot;:{&quot;noteIndex&quot;:0},&quot;isEdited&quot;:false,&quot;manualOverride&quot;:{&quot;isManuallyOverridden&quot;:false,&quot;citeprocText&quot;:&quot;(Laibu et al., 2018)&quot;,&quot;manualOverrideText&quot;:&quot;&quot;},&quot;citationTag&quot;:&quot;MENDELEY_CITATION_v3_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&quot;,&quot;citationItems&quot;:[{&quot;id&quot;:&quot;be9ff809-8c3d-37f7-afd5-c2944bdb0534&quot;,&quot;itemData&quot;:{&quot;type&quot;:&quot;article-journal&quot;,&quot;id&quot;:&quot;be9ff809-8c3d-37f7-afd5-c2944bdb0534&quot;,&quot;title&quot;:&quot;B I O T E K N O L O G I Determination of bacterial composition, heavy metal pollution and physicochemical parameters of fish pond water in Abothuguchi Central, Meru County, Kenya&quot;,&quot;author&quot;:[{&quot;family&quot;:&quot;Laibu&quot;,&quot;given&quot;:&quot;Peter Kabiro&quot;,&quot;parse-names&quot;:false,&quot;dropping-particle&quot;:&quot;&quot;,&quot;non-dropping-particle&quot;:&quot;&quot;},{&quot;family&quot;:&quot;Maingi&quot;,&quot;given&quot;:&quot;John&quot;,&quot;parse-names&quot;:false,&quot;dropping-particle&quot;:&quot;&quot;,&quot;non-dropping-particle&quot;:&quot;&quot;},{&quot;family&quot;:&quot;Kebira&quot;,&quot;given&quot;:&quot;Anthony&quot;,&quot;parse-names&quot;:false,&quot;dropping-particle&quot;:&quot;&quot;,&quot;non-dropping-particle&quot;:&quot;&quot;}],&quot;DOI&quot;:&quot;10.13057/biofar/c150103&quot;,&quot;ISSN&quot;:&quot;2301-8658&quot;,&quot;issued&quot;:{&quot;date-parts&quot;:[[2018]]},&quot;abstract&quot;:&quot;Laibu PK, Maingi J, Kebira A. 2018. Determination of bacterial composition, heavy metal contamination and physicochemical parameters of fish pond water in Abothuguchi Central, Meru County, Kenya. Bioteknologi 15: 66-79. Humans have consumed fish as a supplementary source of proteins and as a source of income. Because fish performs all their body functions in water, the quality of water is essential to their livelihood. Fish farmers have encountered losses due to the death and stunted growth of fish due to bacterial infections and diseases among other causes. Bacteria found in fish pond water and their pathogenic effects differ with the quality of the pond water along with the variation in the frequency with which water is changed in the ponds. Physico-chemical parameters of pond water and heavy metals influence the growth and productivity of fish. This study aimed at determining the contamination levels of both fecal and pathogenic bacteria namely Salmonella spp., fecal Streptococcus, fecal coliforms Pseudomonas spp., Vibrio cholerae and E. coli in fish ponds water, the concentration of heavy metal contamination and variability of physicochemical parameters and their effects on fish. Isolation of fecal indicators and pathogens was carried out using standard laboratory methods. Some physicochemical parameters were measured in situ using a portable Universal multiline P4 WTW meter while others were analyzed in the laboratory. The determination of the heavy metal presence and concentration in the water samples was carried out by employing of Flame Atomic Absorption Spectrometer. The results indicated that the pond water was heavily contaminated with fecal streptococci and fecal coliforms and they varied significantly in the sites. Pearson correlation analysis showed a positive correlation between the prevalence of fecal streptococci and fecal coliforms. Potential pathogens such as Vibrio spp., Salmonella spp., P. aeruginosa, and E.coli were taken from the water samples with high population. Physico-chemical parameters namely pH and dissolved oxygen deviated from the permissible limits according to international standard. The study has shown that the fish ponds water was highly contaminated with both fecal and pathogenic bacteria with physicochemical parameters varying significantly. Heavy metals except for iron were within the recommended limits hence no significant contamination of the fish pond water. The study suggests the use of treated tap water, routine monitoring of fish pond water and sensitization of farmers on bacterial contamination of pond water. More studies with the aid of molecular techniques should be employed to characterize the bacteria. The finding of this study can, thereby, serve as an impetus to improve fish farming in Meru County, as a way of meeting the growing nutritional demands in the country.&quot;,&quot;issue&quot;:&quot;2&quot;,&quot;volume&quot;:&quot;15&quot;,&quot;container-title-short&quot;:&quot;&quot;},&quot;isTemporary&quot;:false}]},{&quot;citationID&quot;:&quot;MENDELEY_CITATION_4ea5d722-88fa-4026-8a7c-07a029bb65e8&quot;,&quot;properties&quot;:{&quot;noteIndex&quot;:0},&quot;isEdited&quot;:false,&quot;manualOverride&quot;:{&quot;isManuallyOverridden&quot;:true,&quot;citeprocText&quot;:&quot;(Karlsbakk et al., 2021; Wanja, Mbuthia, Waruiru, Bebora, et al., 2020; R. M. Waruiru et al., n.d.)&quot;,&quot;manualOverrideText&quot;:&quot;Wanja, et al., 2020a; Karlsbakk et al., 2021&quot;},&quot;citationTag&quot;:&quot;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&quot;,&quot;citationItems&quot;:[{&quot;id&quot;:&quot;a94e25f1-cee7-3c6d-8a8b-2b7a6457bdad&quot;,&quot;itemData&quot;:{&quot;type&quot;:&quot;report&quot;,&quot;id&quot;:&quot;a94e25f1-cee7-3c6d-8a8b-2b7a6457bdad&quot;,&quot;title&quot;:&quot;Prevalence, intensity and influence of water quality on parasites of farmed fish in Kirinyaga County, Kenya&quot;,&quot;author&quot;:[{&quot;family&quot;:&quot;Waruiru&quot;,&quot;given&quot;:&quot;R M&quot;,&quot;parse-names&quot;:false,&quot;dropping-particle&quot;:&quot;&quot;,&quot;non-dropping-particle&quot;:&quot;&quot;},{&quot;family&quot;:&quot;Mbuthia&quot;,&quot;given&quot;:&quot;P G&quot;,&quot;parse-names&quot;:false,&quot;dropping-particle&quot;:&quot;&quot;,&quot;non-dropping-particle&quot;:&quot;&quot;},{&quot;family&quot;:&quot;Wanja&quot;,&quot;given&quot;:&quot;D W&quot;,&quot;parse-names&quot;:false,&quot;dropping-particle&quot;:&quot;&quot;,&quot;non-dropping-particle&quot;:&quot;&quot;},{&quot;family&quot;:&quot;Mwadime&quot;,&quot;given&quot;:&quot;J M&quot;,&quot;parse-names&quot;:false,&quot;dropping-particle&quot;:&quot;&quot;,&quot;non-dropping-particle&quot;:&quot;&quot;}],&quot;URL&quot;:&quot;https://www.lrrd.org/lrrd32/10/rmwar32164.html&quot;,&quot;abstract&quot;:&quot;Parasitic infestation in fish can lead to severe retarded growth and may be accompanied by mortalities. Importantly, the quality of water in the holding facility may influence the parasitic biota. Therefore, a cross-sectional study was carried out from December 2017 to April 2018 in Kirinyaga County, Kenya, to determine the prevalence, intensity and the relationship between physico-chemical parameters of water and farmed fish parasites. A total of 294 live fish (Oreochromis niloticus, Clarias gariepinus, Carassius auratus and Cyprinus carpio carpio) were purchased from 22 randomly selected fish farms within the county. Physico-chemical parameters of water in 31 ponds were assessed in situ and ex situ, following standard procedures. Sampled fish were dissected immediately and subjected to parasitological examination by visual observation and light microscopy. The overall prevalence of parasitic infestation of the fish examined was 26.5% (78/294); with the highest infestation recorded in Nile tilapia (73.1%; 57/78). Eight parasite genera were recovered, with Diplostomum and Acanthocephalus species dominating each at 6.5% (19/294). The highest mean intensity was observed in Neascus spp. at 190 with an abundance range of 4-596 parasites. Mean physicochemical parameters of water were: pH (7.4), dissolved oxygen (5.9mgl-1), water temperature (25.3°C), phosphates (1.1mgl-1), nitrites (0.3mgl-1), nitrates (29.3mgl-1) and ammonia free nitrogen (0.8mgl-1). The water temperature and dissolved oxygen were below the optimal limit, while pH, ammonia, nitrites and phosphates levels in some ponds were above the desired limit for fish farming. Parasitic prevalence was positively correlated with ammonia free nitrogen, nitrates and phosphates, while there was a significant correlation between dissolved oxygen and abundance of the digenean trematode, Clinostomum cutaneum. These findings show that farmed fish harbour several parasite genera which may be influenced by physico-chemical characteristics of pond water. Fish farmers are advised to regularly monitor pond water quality in order to minimize fish stress and parasitic infestations; thus improving aquaculture productivity. Further long-term studies are recommended to determine the effect of water quality on parasitic fauna of farmed fish.&quot;,&quot;container-title-short&quot;:&quot;&quot;},&quot;isTemporary&quot;:false},{&quot;id&quot;:&quot;ee76cd34-7c0d-35e2-b381-e9e5aee10cbc&quot;,&quot;itemData&quot;:{&quot;type&quot;:&quot;article-journal&quot;,&quot;id&quot;:&quot;ee76cd34-7c0d-35e2-b381-e9e5aee10cbc&quot;,&quot;title&quot;:&quot;A novel protist parasite, Salmoxcellia vastator n. gen., n. sp. (Xcelliidae, Perkinsozoa), infecting farmed salmonids in Norway&quot;,&quot;author&quot;:[{&quot;family&quot;:&quot;Karlsbakk&quot;,&quot;given&quot;:&quot;Egil&quot;,&quot;parse-names&quot;:false,&quot;dropping-particle&quot;:&quot;&quot;,&quot;non-dropping-particle&quot;:&quot;&quot;},{&quot;family&quot;:&quot;Nystøyl&quot;,&quot;given&quot;:&quot;Cecilie Flatnes&quot;,&quot;parse-names&quot;:false,&quot;dropping-particle&quot;:&quot;&quot;,&quot;non-dropping-particle&quot;:&quot;&quot;},{&quot;family&quot;:&quot;Plarre&quot;,&quot;given&quot;:&quot;Heidrun&quot;,&quot;parse-names&quot;:false,&quot;dropping-particle&quot;:&quot;&quot;,&quot;non-dropping-particle&quot;:&quot;&quot;},{&quot;family&quot;:&quot;Nylund&quot;,&quot;given&quot;:&quot;Are&quot;,&quot;parse-names&quot;:false,&quot;dropping-particle&quot;:&quot;&quot;,&quot;non-dropping-particle&quot;:&quot;&quot;}],&quot;container-title&quot;:&quot;Parasites and Vectors&quot;,&quot;DOI&quot;:&quot;10.1186/s13071-021-04886-0&quot;,&quot;ISSN&quot;:&quot;17563305&quot;,&quot;PMID&quot;:&quot;34454593&quot;,&quot;issued&quot;:{&quot;date-parts&quot;:[[2021,12,1]]},&quot;abstract&quot;:&quot;Background: In Norway, x-cell parasites associated with disease in farmed salmonids have been known as a rare phenomenon for two decades. These parasites cause systemic infections in farmed rainbow trout (Oncorhynchus mykiss) and Atlantic salmon (Salmo salar), but have so far not been characterized and described. Methods: The x-cells from several cases of diseased fish were studied using light and electron microscopy, and by phylogenetic analysis based on small subunit ribosomal RNA (SSU rRNA) gene sequences. Results: We describe here the x-cell parasite as a new species in a new genus, Salmoxcellia vastator n. gen., n. sp. Phylogenetic analyses placed Salmoxcellia n. gen. together with Gadixcellia among the xcelliids, a group of perkinsozoan alveolates. The new genus and species were found to have vacuolate plasmodial x-cells filled with lipid droplets, and an electron-dense alveolar pellicle. Electron-dense cytoplasmic inclusions, which are characteristic of the other xcelliid genera Xcellia and Gadixcellia, are lacking in Salmoxcellia n. gen. These x-cell plasmodia divide by plasmotomy and occur as aggregates in the host tissues, particularly in blood-rich tissues such as those of the kidney, red musculature, heart and liver. Host reaction and the refractive lipid droplets in the x-cells result in S. vastator n. gen., n. sp. aggregates appearing as white patches in the tissues. Conclusions: We describe a new genus and species of xcelliid protist parasites from two very important farmed fish species and provide molecular methods for detection. The new parasite is associated with disease, but more importantly it has a spoiling effect on farmed salmonid fillets, rendering them unsuitable for sale. Consequently, this parasite represents a threat to the aquaculture industry. Graphical abstract: [Figure not available: see fulltext.].&quot;,&quot;publisher&quot;:&quot;BioMed Central Ltd&quot;,&quot;issue&quot;:&quot;1&quot;,&quot;volume&quot;:&quot;14&quot;,&quot;container-title-short&quot;:&quot;Parasit Vectors&quot;},&quot;isTemporary&quot;:false},{&quot;id&quot;:&quot;9bf81d8a-d43a-35bd-aed3-9c899440b0d8&quot;,&quot;itemData&quot;:{&quot;type&quot;:&quot;article-journal&quot;,&quot;id&quot;:&quot;9bf81d8a-d43a-35bd-aed3-9c899440b0d8&quot;,&quot;title&quot;:&quot;Natural Concurrent Infections with Black Spot Disease and Multiple Bacteriosis in Farmed Nile Tilapia in Central Kenya&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Bebora&quot;,&quot;given&quot;:&quot;Lilly C.&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DOI&quot;:&quot;10.1155/2020/8821324&quot;,&quot;ISSN&quot;:&quot;20420048&quot;,&quot;issued&quot;:{&quot;date-parts&quot;:[[2020]]},&quot;abstract&quot;:&quot;Nile tilapia (Oreochromis niloticus) is the most cultured and available fish for Kenyan consumers, and therefore, any tilapine disease deprives them the valuable source of protein. Nile tilapia farm was diagnosed with severe concurrent black spot disease and multiple bacteriosis using gross lesions and parasitological, histopathology, and standard bacteriological procedures. A total of 25 fish were sampled and inspected, and all of them had raised, macroscopic 1 mm-sized black spot lesions. The mean intensity of black spots per fish was 728 with an abundance of 2-1740 metacercariae cysts per fish. A high intensity of black spot infestation was observed in the fins (43.9%), skin and underlying muscles (18.3%), and gills (18%). In addition, histopathological data confirmed presence of a metacercaria of Neascus spp. as the aetiological agent of black spot disease. Furthermore, a thick fibrous capsule around the metacercaria, black pigment melanomacrophages, and moderate muscle atrophy were observed. The most prevalent bacteria isolated were Aeromonas, Enterobacter cloacae, Klebsiella pneumoniae, and Micrococcus luteus. Physicochemical parameters of pond water were temperature (28.2°C), dissolved oxygen (4.2 mgl-1), pH (8.5), ammonia free nitrogen (15.8 mgl-1), alkalinity (112 mgl-1), hardness (68 mgl-1), nitrites (0.058 mgl-1), nitrates (58 mgl-1), and phosphates (0.046 mgl-1). However, the levels of nitrates, nitrites, alkalinity, and ammonia free nitrogen exceeded the recommended limits. In conclusion, these findings suggest that coinfections by these organisms coupled by water quality-related stress can be associated with low-grade mortality observed in postfingerling tilapia as well as reduced growth. The authors recommended immediate destocking, thorough disinfection, and control of piscivorous birds. Moreover, attention ought to be geared towards prevention of parasitic infestations in fish so as to minimize fish deaths related to secondary bacteriosis. Further experimental studies should be carried out to elucidate the relationship of these pathogens.&quot;,&quot;publisher&quot;:&quot;Hindawi Limited&quot;,&quot;volume&quot;:&quot;2020&quot;,&quot;container-title-short&quot;:&quot;Vet Med Int&quot;},&quot;isTemporary&quot;:false}]},{&quot;citationID&quot;:&quot;MENDELEY_CITATION_dfc347d0-2a8f-40e6-b02e-f8ad25fa92c5&quot;,&quot;properties&quot;:{&quot;noteIndex&quot;:0},&quot;isEdited&quot;:false,&quot;manualOverride&quot;:{&quot;citeprocText&quot;:&quot;(Chai et al., 2005)&quot;,&quot;isManuallyOverridden&quot;:false,&quot;manualOverrideText&quot;:&quot;&quot;},&quot;citationTag&quot;:&quot;MENDELEY_CITATION_v3_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&quot;,&quot;citationItems&quot;:[{&quot;id&quot;:&quot;9b3c17a7-2687-5be9-b72a-65c927708985&quot;,&quot;itemData&quot;:{&quot;DOI&quot;:&quot;10.1016/j.ijpara.2005.07.013&quot;,&quot;ISBN&quot;:&quot;0020-7519&quot;,&quot;ISSN&quot;:&quot;00207519&quot;,&quot;PMID&quot;:&quot;16143336&quot;,&quot;abstract&quot;:&quot;The fish-borne parasitic zoonoses have been limited for the most part to populations living in low- and middle-income countries, but the geographical limits and populations at risk are expanding because of growing international markets, improved transportation systems, and demographic changes such as population movements. While many in developed countries will recognize meat-borne zoonoses such as trichinellosis and cysticercosis, far fewer are acquainted with the fish-borne parasitic zoonoses which are mostly helminthic diseases caused by trematodes, cestodes and nematodes. Yet these zoonoses are responsible for large numbers of human infections around the world. The list of potential fish-borne parasitic zoonoses is quite large. However, in this review, emphasis has been placed on liver fluke diseases such as clonorchiasis, opisthorchiasis and metorchiasis, as well as on intestinal trematodiasis (the heterophyids and echinostomes), anisakiasis (due to Anisakis simplex larvae), and diphyllobothriasis. The life cycles, distributions, epidemiology, clinical aspects, and, importantly, the research needed for improved risk assessments, clinical management and prevention and control of these important parasitic diseases are reviewed. © 2005 Australian Society for Parasitology Inc. Published by Elsevier Ltd. All rights reserved.&quot;,&quot;author&quot;:[{&quot;dropping-particle&quot;:&quot;&quot;,&quot;family&quot;:&quot;Chai&quot;,&quot;given&quot;:&quot;Jong Yil&quot;,&quot;non-dropping-particle&quot;:&quot;&quot;,&quot;parse-names&quot;:false,&quot;suffix&quot;:&quot;&quot;},{&quot;dropping-particle&quot;:&quot;&quot;,&quot;family&quot;:&quot;Murrell&quot;,&quot;given&quot;:&quot;K. Darwin&quot;,&quot;non-dropping-particle&quot;:&quot;&quot;,&quot;parse-names&quot;:false,&quot;suffix&quot;:&quot;&quot;},{&quot;dropping-particle&quot;:&quot;&quot;,&quot;family&quot;:&quot;Lymbery&quot;,&quot;given&quot;:&quot;Alan J.&quot;,&quot;non-dropping-particle&quot;:&quot;&quot;,&quot;parse-names&quot;:false,&quot;suffix&quot;:&quot;&quot;}],&quot;container-title&quot;:&quot;International Journal for Parasitology&quot;,&quot;id&quot;:&quot;9b3c17a7-2687-5be9-b72a-65c927708985&quot;,&quot;issue&quot;:&quot;11-12&quot;,&quot;issued&quot;:{&quot;date-parts&quot;:[[&quot;2005&quot;]]},&quot;page&quot;:&quot;1233-1254&quot;,&quot;title&quot;:&quot;Fish-borne parasitic zoonoses: Status and issues&quot;,&quot;type&quot;:&quot;article-journal&quot;,&quot;volume&quot;:&quot;35&quot;,&quot;container-title-short&quot;:&quot;Int J Parasitol&quot;},&quot;uris&quot;:[&quot;http://www.mendeley.com/documents/?uuid=882cdee6-63f3-4e83-ba57-580dece257f2&quot;],&quot;isTemporary&quot;:false,&quot;legacyDesktopId&quot;:&quot;882cdee6-63f3-4e83-ba57-580dece257f2&quot;}]},{&quot;citationID&quot;:&quot;MENDELEY_CITATION_1fdaa58f-a47e-4c26-8b73-671fb7cbca36&quot;,&quot;properties&quot;:{&quot;noteIndex&quot;:0},&quot;isEdited&quot;:false,&quot;manualOverride&quot;:{&quot;citeprocText&quot;:&quot;(Galli et al., 2001)&quot;,&quot;isManuallyOverridden&quot;:false,&quot;manualOverrideText&quot;:&quot;&quot;},&quot;citationTag&quot;:&quot;MENDELEY_CITATION_v3_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&quot;,&quot;citationItems&quot;:[{&quot;id&quot;:&quot;de2ddfd3-d27a-567c-adcf-49ac34973f48&quot;,&quot;itemData&quot;:{&quot;DOI&quot;:&quot;10.1023/A:1011958422446&quot;,&quot;ISBN&quot;:&quot;0018-8158&quot;,&quot;ISSN&quot;:&quot;00188158&quot;,&quot;abstract&quot;:&quot;o investigate the relationship between fish parasite communities and water quality level, metazoan parasites were examined in 157 specimens of chub (Leuciscus cephalus L.), sampled in four lowland water courses (northern Italy): Ticino river (unpolluted), Naviglio Pavese Canal (slightly polluted), Lambro river near the Merone village (polluted) and near Monza (severely polluted). Dactylogyrus vistulae, Paradiplozoon ergensi, Bucephalus polymorphus, Acanthocephalus anguillae and larval stages of Tylodelphys clavata were found in all the sampled sites. The distribution of Lamproglena pulchella and Pomphorhynchus laevis was limited to the unpolluted and slightly polluted river sectors, while Asymphylodora tincae, glochidia, along with larval stages of Diplostomum spathaceum, were absent in the severely polluted site. The variability of the calculated infection indices (prevalence, mean abundance and mean intensity), the degree of interactivity among parasites, as well as parameters of species richness and diversity suggest that the structure of parasite communities are affected by the water contamination level&quot;,&quot;author&quot;:[{&quot;dropping-particle&quot;:&quot;&quot;,&quot;family&quot;:&quot;Galli&quot;,&quot;given&quot;:&quot;P.&quot;,&quot;non-dropping-particle&quot;:&quot;&quot;,&quot;parse-names&quot;:false,&quot;suffix&quot;:&quot;&quot;},{&quot;dropping-particle&quot;:&quot;&quot;,&quot;family&quot;:&quot;Crosa&quot;,&quot;given&quot;:&quot;G.&quot;,&quot;non-dropping-particle&quot;:&quot;&quot;,&quot;parse-names&quot;:false,&quot;suffix&quot;:&quot;&quot;},{&quot;dropping-particle&quot;:&quot;&quot;,&quot;family&quot;:&quot;Mariniello&quot;,&quot;given&quot;:&quot;L.&quot;,&quot;non-dropping-particle&quot;:&quot;&quot;,&quot;parse-names&quot;:false,&quot;suffix&quot;:&quot;&quot;},{&quot;dropping-particle&quot;:&quot;&quot;,&quot;family&quot;:&quot;Ortis&quot;,&quot;given&quot;:&quot;M.&quot;,&quot;non-dropping-particle&quot;:&quot;&quot;,&quot;parse-names&quot;:false,&quot;suffix&quot;:&quot;&quot;},{&quot;dropping-particle&quot;:&quot;&quot;,&quot;family&quot;:&quot;D'Amelio&quot;,&quot;given&quot;:&quot;S.&quot;,&quot;non-dropping-particle&quot;:&quot;&quot;,&quot;parse-names&quot;:false,&quot;suffix&quot;:&quot;&quot;}],&quot;container-title&quot;:&quot;Hydrobiologia&quot;,&quot;id&quot;:&quot;de2ddfd3-d27a-567c-adcf-49ac34973f48&quot;,&quot;issued&quot;:{&quot;date-parts&quot;:[[&quot;2001&quot;]]},&quot;page&quot;:&quot;173-179&quot;,&quot;title&quot;:&quot;Water quality as a determinant of the composition of fish parasite communities&quot;,&quot;type&quot;:&quot;article-journal&quot;,&quot;volume&quot;:&quot;452&quot;,&quot;container-title-short&quot;:&quot;Hydrobiologia&quot;},&quot;uris&quot;:[&quot;http://www.mendeley.com/documents/?uuid=1da25d1e-640c-4f5c-bd3e-8b63fae26fd3&quot;],&quot;isTemporary&quot;:false,&quot;legacyDesktopId&quot;:&quot;1da25d1e-640c-4f5c-bd3e-8b63fae26fd3&quot;}]},{&quot;citationID&quot;:&quot;MENDELEY_CITATION_4f5f30d4-8dda-48e5-8eb5-77f11428d1e0&quot;,&quot;properties&quot;:{&quot;noteIndex&quot;:0},&quot;isEdited&quot;:false,&quot;manualOverride&quot;:{&quot;citeprocText&quot;:&quot;(Nachev &amp;#38; Sures, 2009)&quot;,&quot;isManuallyOverridden&quot;:false,&quot;manualOverrideText&quot;:&quot;&quot;},&quot;citationTag&quot;:&quot;MENDELEY_CITATION_v3_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&quot;,&quot;citationItems&quot;:[{&quot;id&quot;:&quot;7bc1161e-2700-5338-b1dc-1399fbb08616&quot;,&quot;itemData&quot;:{&quot;DOI&quot;:&quot;10.1017/S003118200900571X&quot;,&quot;ISBN&quot;:&quot;0031-1820&quot;,&quot;ISSN&quot;:&quot;0031-1820&quot;,&quot;PMID&quot;:&quot;19250599&quot;,&quot;abstract&quot;:&quot;SUMMARY: Infection of barbel with 10 species of metazoan parasites including 3 trematodes, 3 acanthocephalans and 4 nematodes was observed in fish collected from 3 localities in the Bulgarian part of the river Danube between summer 2004 and summer 2007. The composition as well as the diversity characteristics of the parasite communities were analysed seasonally and showed a clear correlation with the composition of the invertebrate fauna and water quality. The most prevalent species was the acanthocephalan Pomphorhynchus laevis, which was also the dominant species of the intestinal component communities at all sampling sites. The second most frequent parasite at all Danube localities was Rhabdochona hellichi, which occurred in significantly higher numbers at the less polluted sites. Overall, the diversity of helminth communities increased with decreasing levels of nutrients and pollutants at all sampling sites. Therefore, the composition and diversity of parasite communities may be used to characterize ecosystem health and integrity.&quot;,&quot;author&quot;:[{&quot;dropping-particle&quot;:&quot;&quot;,&quot;family&quot;:&quot;Nachev&quot;,&quot;given&quot;:&quot;M.&quot;,&quot;non-dropping-particle&quot;:&quot;&quot;,&quot;parse-names&quot;:false,&quot;suffix&quot;:&quot;&quot;},{&quot;dropping-particle&quot;:&quot;&quot;,&quot;family&quot;:&quot;Sures&quot;,&quot;given&quot;:&quot;B.&quot;,&quot;non-dropping-particle&quot;:&quot;&quot;,&quot;parse-names&quot;:false,&quot;suffix&quot;:&quot;&quot;}],&quot;container-title&quot;:&quot;Parasitology&quot;,&quot;id&quot;:&quot;7bc1161e-2700-5338-b1dc-1399fbb08616&quot;,&quot;issued&quot;:{&quot;date-parts&quot;:[[&quot;2009&quot;]]},&quot;page&quot;:&quot;545-552&quot;,&quot;title&quot;:&quot;The endohelminth fauna of barbel (Barbus barbus) correlates with water quality of the Danube River in Bulgaria&quot;,&quot;type&quot;:&quot;article-journal&quot;,&quot;volume&quot;:&quot;136&quot;,&quot;container-title-short&quot;:&quot;Parasitology&quot;},&quot;uris&quot;:[&quot;http://www.mendeley.com/documents/?uuid=36e26b1f-cdf4-4095-982c-fcb6c88e8aef&quot;],&quot;isTemporary&quot;:false,&quot;legacyDesktopId&quot;:&quot;36e26b1f-cdf4-4095-982c-fcb6c88e8aef&quot;}]},{&quot;citationID&quot;:&quot;MENDELEY_CITATION_b7261375-aa74-44e8-b02e-e3969098245e&quot;,&quot;properties&quot;:{&quot;noteIndex&quot;:0},&quot;isEdited&quot;:false,&quot;manualOverride&quot;:{&quot;citeprocText&quot;:&quot;(Noga, 2010)&quot;,&quot;isManuallyOverridden&quot;:false,&quot;manualOverrideText&quot;:&quot;&quot;},&quot;citationTag&quot;:&quot;MENDELEY_CITATION_v3_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&quot;,&quot;citationItems&quot;:[{&quot;id&quot;:&quot;348df358-0b46-5a56-8766-d259e76b3c44&quot;,&quot;itemData&quot;:{&quot;DOI&quot;:&quot;10.1002/9781118786758&quot;,&quot;ISBN&quot;:&quot;9780813806976&quot;,&quot;author&quot;:[{&quot;dropping-particle&quot;:&quot;&quot;,&quot;family&quot;:&quot;Noga&quot;,&quot;given&quot;:&quot;Edward J&quot;,&quot;non-dropping-particle&quot;:&quot;&quot;,&quot;parse-names&quot;:false,&quot;suffix&quot;:&quot;&quot;}],&quot;container-title&quot;:&quot;North&quot;,&quot;id&quot;:&quot;348df358-0b46-5a56-8766-d259e76b3c44&quot;,&quot;issued&quot;:{&quot;date-parts&quot;:[[&quot;2010&quot;]]},&quot;number-of-pages&quot;:&quot;538&quot;,&quot;title&quot;:&quot;Fish Disease: Diagnosis and Treatment, Second Edition&quot;,&quot;type&quot;:&quot;book&quot;,&quot;container-title-short&quot;:&quot;&quot;},&quot;uris&quot;:[&quot;http://www.mendeley.com/documents/?uuid=d2b45651-f3ac-4795-8ba9-3cbe5003c492&quot;],&quot;isTemporary&quot;:false,&quot;legacyDesktopId&quot;:&quot;d2b45651-f3ac-4795-8ba9-3cbe5003c492&quot;}]},{&quot;citationID&quot;:&quot;MENDELEY_CITATION_81741cc7-f2be-433f-b693-7afddadcaff0&quot;,&quot;properties&quot;:{&quot;noteIndex&quot;:0},&quot;isEdited&quot;:false,&quot;manualOverride&quot;:{&quot;citeprocText&quot;:&quot;(Biswas &amp;#38; Pramanik, 2016)&quot;,&quot;isManuallyOverridden&quot;:false,&quot;manualOverrideText&quot;:&quot;&quot;},&quot;citationTag&quot;:&quot;MENDELEY_CITATION_v3_eyJjaXRhdGlvbklEIjoiTUVOREVMRVlfQ0lUQVRJT05fODE3NDFjYzctZjJiZS00MzNmLWI2OTMtN2FmZGRhZGNhZmYw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quot;,&quot;citationItems&quot;:[{&quot;id&quot;:&quot;dec70ca0-74da-59d0-8637-d132d5da4533&quot;,&quot;itemData&quot;:{&quot;author&quot;:[{&quot;dropping-particle&quot;:&quot;&quot;,&quot;family&quot;:&quot;Biswas&quot;,&quot;given&quot;:&quot;Jayanta Kumar&quot;,&quot;non-dropping-particle&quot;:&quot;&quot;,&quot;parse-names&quot;:false,&quot;suffix&quot;:&quot;&quot;},{&quot;dropping-particle&quot;:&quot;&quot;,&quot;family&quot;:&quot;Pramanik&quot;,&quot;given&quot;:&quot;Sasanka&quot;,&quot;non-dropping-particle&quot;:&quot;&quot;,&quot;parse-names&quot;:false,&quot;suffix&quot;:&quot;&quot;}],&quot;id&quot;:&quot;dec70ca0-74da-59d0-8637-d132d5da4533&quot;,&quot;issue&quot;:&quot;4&quot;,&quot;issued&quot;:{&quot;date-parts&quot;:[[&quot;2016&quot;]]},&quot;title&quot;:&quot;Assessment of Aquatic Environmental Quallty Using Gyrodactylus sp . as a Living Probe : Parasitic Biomonitoring of Ecosystem Health&quot;,&quot;type&quot;:&quot;article-journal&quot;,&quot;volume&quot;:&quot;4&quot;,&quot;container-title-short&quot;:&quot;&quot;},&quot;uris&quot;:[&quot;http://www.mendeley.com/documents/?uuid=08050718-a058-4a35-a637-f09086489a86&quot;],&quot;isTemporary&quot;:false,&quot;legacyDesktopId&quot;:&quot;08050718-a058-4a35-a637-f09086489a86&quot;}]},{&quot;citationID&quot;:&quot;MENDELEY_CITATION_734217f3-2c51-42cc-be7e-538effada049&quot;,&quot;properties&quot;:{&quot;noteIndex&quot;:0},&quot;isEdited&quot;:false,&quot;manualOverride&quot;:{&quot;citeprocText&quot;:&quot;(Biswas &amp;#38; Pramanik, 2016)&quot;,&quot;isManuallyOverridden&quot;:false,&quot;manualOverrideText&quot;:&quot;&quot;},&quot;citationTag&quot;:&quot;MENDELEY_CITATION_v3_eyJjaXRhdGlvbklEIjoiTUVOREVMRVlfQ0lUQVRJT05fNzM0MjE3ZjMtMmM1MS00MmNjLWJlN2UtNTM4ZWZmYWRhMDQ5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quot;,&quot;citationItems&quot;:[{&quot;id&quot;:&quot;dec70ca0-74da-59d0-8637-d132d5da4533&quot;,&quot;itemData&quot;:{&quot;author&quot;:[{&quot;dropping-particle&quot;:&quot;&quot;,&quot;family&quot;:&quot;Biswas&quot;,&quot;given&quot;:&quot;Jayanta Kumar&quot;,&quot;non-dropping-particle&quot;:&quot;&quot;,&quot;parse-names&quot;:false,&quot;suffix&quot;:&quot;&quot;},{&quot;dropping-particle&quot;:&quot;&quot;,&quot;family&quot;:&quot;Pramanik&quot;,&quot;given&quot;:&quot;Sasanka&quot;,&quot;non-dropping-particle&quot;:&quot;&quot;,&quot;parse-names&quot;:false,&quot;suffix&quot;:&quot;&quot;}],&quot;id&quot;:&quot;dec70ca0-74da-59d0-8637-d132d5da4533&quot;,&quot;issue&quot;:&quot;4&quot;,&quot;issued&quot;:{&quot;date-parts&quot;:[[&quot;2016&quot;]]},&quot;title&quot;:&quot;Assessment of Aquatic Environmental Quallty Using Gyrodactylus sp . as a Living Probe : Parasitic Biomonitoring of Ecosystem Health&quot;,&quot;type&quot;:&quot;article-journal&quot;,&quot;volume&quot;:&quot;4&quot;,&quot;container-title-short&quot;:&quot;&quot;},&quot;uris&quot;:[&quot;http://www.mendeley.com/documents/?uuid=08050718-a058-4a35-a637-f09086489a86&quot;],&quot;isTemporary&quot;:false,&quot;legacyDesktopId&quot;:&quot;08050718-a058-4a35-a637-f09086489a86&quot;}]},{&quot;citationID&quot;:&quot;MENDELEY_CITATION_ad6edd98-ab78-42a6-9f89-04c3cd06283c&quot;,&quot;properties&quot;:{&quot;noteIndex&quot;:0},&quot;isEdited&quot;:false,&quot;manualOverride&quot;:{&quot;citeprocText&quot;:&quot;(Biswas &amp;#38; Pramanik, 2016)&quot;,&quot;isManuallyOverridden&quot;:false,&quot;manualOverrideText&quot;:&quot;&quot;},&quot;citationTag&quot;:&quot;MENDELEY_CITATION_v3_eyJjaXRhdGlvbklEIjoiTUVOREVMRVlfQ0lUQVRJT05fYWQ2ZWRkOTgtYWI3OC00MmE2LTlmODktMDRjM2NkMDYyODNj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quot;,&quot;citationItems&quot;:[{&quot;id&quot;:&quot;dec70ca0-74da-59d0-8637-d132d5da4533&quot;,&quot;itemData&quot;:{&quot;author&quot;:[{&quot;dropping-particle&quot;:&quot;&quot;,&quot;family&quot;:&quot;Biswas&quot;,&quot;given&quot;:&quot;Jayanta Kumar&quot;,&quot;non-dropping-particle&quot;:&quot;&quot;,&quot;parse-names&quot;:false,&quot;suffix&quot;:&quot;&quot;},{&quot;dropping-particle&quot;:&quot;&quot;,&quot;family&quot;:&quot;Pramanik&quot;,&quot;given&quot;:&quot;Sasanka&quot;,&quot;non-dropping-particle&quot;:&quot;&quot;,&quot;parse-names&quot;:false,&quot;suffix&quot;:&quot;&quot;}],&quot;id&quot;:&quot;dec70ca0-74da-59d0-8637-d132d5da4533&quot;,&quot;issue&quot;:&quot;4&quot;,&quot;issued&quot;:{&quot;date-parts&quot;:[[&quot;2016&quot;]]},&quot;title&quot;:&quot;Assessment of Aquatic Environmental Quallty Using Gyrodactylus sp . as a Living Probe : Parasitic Biomonitoring of Ecosystem Health&quot;,&quot;type&quot;:&quot;article-journal&quot;,&quot;volume&quot;:&quot;4&quot;,&quot;container-title-short&quot;:&quot;&quot;},&quot;uris&quot;:[&quot;http://www.mendeley.com/documents/?uuid=08050718-a058-4a35-a637-f09086489a86&quot;],&quot;isTemporary&quot;:false,&quot;legacyDesktopId&quot;:&quot;08050718-a058-4a35-a637-f09086489a86&quot;}]},{&quot;citationID&quot;:&quot;MENDELEY_CITATION_0f4d668e-657f-4cc3-b26a-d98b84d76aa3&quot;,&quot;properties&quot;:{&quot;noteIndex&quot;:0},&quot;isEdited&quot;:false,&quot;manualOverride&quot;:{&quot;citeprocText&quot;:&quot;(Biswas &amp;#38; Pramanik, 2016)&quot;,&quot;isManuallyOverridden&quot;:false,&quot;manualOverrideText&quot;:&quot;&quot;},&quot;citationTag&quot;:&quot;MENDELEY_CITATION_v3_eyJjaXRhdGlvbklEIjoiTUVOREVMRVlfQ0lUQVRJT05fMGY0ZDY2OGUtNjU3Zi00Y2MzLWIyNmEtZDk4Yjg0ZDc2YWEz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quot;,&quot;citationItems&quot;:[{&quot;id&quot;:&quot;dec70ca0-74da-59d0-8637-d132d5da4533&quot;,&quot;itemData&quot;:{&quot;author&quot;:[{&quot;dropping-particle&quot;:&quot;&quot;,&quot;family&quot;:&quot;Biswas&quot;,&quot;given&quot;:&quot;Jayanta Kumar&quot;,&quot;non-dropping-particle&quot;:&quot;&quot;,&quot;parse-names&quot;:false,&quot;suffix&quot;:&quot;&quot;},{&quot;dropping-particle&quot;:&quot;&quot;,&quot;family&quot;:&quot;Pramanik&quot;,&quot;given&quot;:&quot;Sasanka&quot;,&quot;non-dropping-particle&quot;:&quot;&quot;,&quot;parse-names&quot;:false,&quot;suffix&quot;:&quot;&quot;}],&quot;id&quot;:&quot;dec70ca0-74da-59d0-8637-d132d5da4533&quot;,&quot;issue&quot;:&quot;4&quot;,&quot;issued&quot;:{&quot;date-parts&quot;:[[&quot;2016&quot;]]},&quot;title&quot;:&quot;Assessment of Aquatic Environmental Quallty Using Gyrodactylus sp . as a Living Probe : Parasitic Biomonitoring of Ecosystem Health&quot;,&quot;type&quot;:&quot;article-journal&quot;,&quot;volume&quot;:&quot;4&quot;,&quot;container-title-short&quot;:&quot;&quot;},&quot;uris&quot;:[&quot;http://www.mendeley.com/documents/?uuid=08050718-a058-4a35-a637-f09086489a86&quot;],&quot;isTemporary&quot;:false,&quot;legacyDesktopId&quot;:&quot;08050718-a058-4a35-a637-f09086489a86&quot;}]},{&quot;citationID&quot;:&quot;MENDELEY_CITATION_8668ce43-8b22-4505-aae5-5bf41f5855f9&quot;,&quot;properties&quot;:{&quot;noteIndex&quot;:0},&quot;isEdited&quot;:false,&quot;manualOverride&quot;:{&quot;citeprocText&quot;:&quot;(Biswas &amp;#38; Pramanik, 2016)&quot;,&quot;isManuallyOverridden&quot;:false,&quot;manualOverrideText&quot;:&quot;&quot;},&quot;citationTag&quot;:&quot;MENDELEY_CITATION_v3_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&quot;,&quot;citationItems&quot;:[{&quot;id&quot;:&quot;dec70ca0-74da-59d0-8637-d132d5da4533&quot;,&quot;itemData&quot;:{&quot;author&quot;:[{&quot;dropping-particle&quot;:&quot;&quot;,&quot;family&quot;:&quot;Biswas&quot;,&quot;given&quot;:&quot;Jayanta Kumar&quot;,&quot;non-dropping-particle&quot;:&quot;&quot;,&quot;parse-names&quot;:false,&quot;suffix&quot;:&quot;&quot;},{&quot;dropping-particle&quot;:&quot;&quot;,&quot;family&quot;:&quot;Pramanik&quot;,&quot;given&quot;:&quot;Sasanka&quot;,&quot;non-dropping-particle&quot;:&quot;&quot;,&quot;parse-names&quot;:false,&quot;suffix&quot;:&quot;&quot;}],&quot;id&quot;:&quot;dec70ca0-74da-59d0-8637-d132d5da4533&quot;,&quot;issue&quot;:&quot;4&quot;,&quot;issued&quot;:{&quot;date-parts&quot;:[[&quot;2016&quot;]]},&quot;title&quot;:&quot;Assessment of Aquatic Environmental Quallty Using Gyrodactylus sp . as a Living Probe : Parasitic Biomonitoring of Ecosystem Health&quot;,&quot;type&quot;:&quot;article-journal&quot;,&quot;volume&quot;:&quot;4&quot;,&quot;container-title-short&quot;:&quot;&quot;},&quot;uris&quot;:[&quot;http://www.mendeley.com/documents/?uuid=08050718-a058-4a35-a637-f09086489a86&quot;],&quot;isTemporary&quot;:false,&quot;legacyDesktopId&quot;:&quot;08050718-a058-4a35-a637-f09086489a86&quot;}]},{&quot;citationID&quot;:&quot;MENDELEY_CITATION_35945d8a-665f-4a49-bf90-19f3f8f7e7e6&quot;,&quot;properties&quot;:{&quot;noteIndex&quot;:0},&quot;isEdited&quot;:false,&quot;manualOverride&quot;:{&quot;isManuallyOverridden&quot;:true,&quot;citeprocText&quot;:&quot;(Adamba et al., 2020; Klinger &amp;#38; Floyd, n.d.-a)&quot;,&quot;manualOverrideText&quot;:&quot;(Klinger and Floyd, 2013; Adamba et al., 2020)&quot;},&quot;citationTag&quot;:&quot;MENDELEY_CITATION_v3_eyJjaXRhdGlvbklEIjoiTUVOREVMRVlfQ0lUQVRJT05fMzU5NDVkOGEtNjY1Zi00YTQ5LWJmOTAtMTlmM2Y4ZjdlN2U2IiwicHJvcGVydGllcyI6eyJub3RlSW5kZXgiOjB9LCJpc0VkaXRlZCI6ZmFsc2UsIm1hbnVhbE92ZXJyaWRlIjp7ImlzTWFudWFsbHlPdmVycmlkZGVuIjp0cnVlLCJjaXRlcHJvY1RleHQiOiIoQWRhbWJhIGV0IGFsLiwgMjAyMDsgS2xpbmdlciAmIzM4OyBGbG95ZCwgbi5kLi1hKSIsIm1hbnVhbE92ZXJyaWRlVGV4dCI6IihLbGluZ2VyIGFuZCBGbG95ZCwgMjAxMzsgQWRhbWJhIGV0IGFsLiwg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&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container-title-short&quot;:&quot;Acta Parasitol&quot;},&quot;isTemporary&quot;:false},{&quot;id&quot;:&quot;1e950c3a-4d0d-3fa6-9948-b1e25cd762ef&quot;,&quot;itemData&quot;:{&quot;type&quot;:&quot;report&quot;,&quot;id&quot;:&quot;1e950c3a-4d0d-3fa6-9948-b1e25cd762ef&quot;,&quot;title&quot;:&quot;Introduction to Freshwater Fish Parasites 1&quot;,&quot;author&quot;:[{&quot;family&quot;:&quot;Klinger&quot;,&quot;given&quot;:&quot;Ruthellen&quot;,&quot;parse-names&quot;:false,&quot;dropping-particle&quot;:&quot;&quot;,&quot;non-dropping-particle&quot;:&quot;&quot;},{&quot;family&quot;:&quot;Floyd&quot;,&quot;given&quot;:&quot;Ruth Francis&quot;,&quot;parse-names&quot;:false,&quot;dropping-particle&quot;:&quot;&quot;,&quot;non-dropping-particle&quot;:&quot;&quot;}],&quot;URL&quot;:&quot;http://edis.ifas.ufl.edu.&quot;,&quot;container-title-short&quot;:&quot;&quot;},&quot;isTemporary&quot;:false}]},{&quot;citationID&quot;:&quot;MENDELEY_CITATION_2683af6a-0363-4641-8993-5287e6aae6b6&quot;,&quot;properties&quot;:{&quot;noteIndex&quot;:0},&quot;isEdited&quot;:false,&quot;manualOverride&quot;:{&quot;isManuallyOverridden&quot;:true,&quot;citeprocText&quot;:&quot;(Adamba et al., 2020; Klinger &amp;#38; Floyd, n.d.-a)&quot;,&quot;manualOverrideText&quot;:&quot;(Klinger and Floyd, 2013; Adamba et al., 2020)&quot;},&quot;citationTag&quot;:&quot;MENDELEY_CITATION_v3_eyJjaXRhdGlvbklEIjoiTUVOREVMRVlfQ0lUQVRJT05fMjY4M2FmNmEtMDM2My00NjQxLTg5OTMtNTI4N2U2YWFlNmI2IiwicHJvcGVydGllcyI6eyJub3RlSW5kZXgiOjB9LCJpc0VkaXRlZCI6ZmFsc2UsIm1hbnVhbE92ZXJyaWRlIjp7ImlzTWFudWFsbHlPdmVycmlkZGVuIjp0cnVlLCJjaXRlcHJvY1RleHQiOiIoQWRhbWJhIGV0IGFsLiwgMjAyMDsgS2xpbmdlciAmIzM4OyBGbG95ZCwgbi5kLi1hKSIsIm1hbnVhbE92ZXJyaWRlVGV4dCI6IihLbGluZ2VyIGFuZCBGbG95ZCwgMjAxMzsgQWRhbWJhIGV0IGFsLiwg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&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container-title-short&quot;:&quot;Acta Parasitol&quot;},&quot;isTemporary&quot;:false},{&quot;id&quot;:&quot;1e950c3a-4d0d-3fa6-9948-b1e25cd762ef&quot;,&quot;itemData&quot;:{&quot;type&quot;:&quot;report&quot;,&quot;id&quot;:&quot;1e950c3a-4d0d-3fa6-9948-b1e25cd762ef&quot;,&quot;title&quot;:&quot;Introduction to Freshwater Fish Parasites 1&quot;,&quot;author&quot;:[{&quot;family&quot;:&quot;Klinger&quot;,&quot;given&quot;:&quot;Ruthellen&quot;,&quot;parse-names&quot;:false,&quot;dropping-particle&quot;:&quot;&quot;,&quot;non-dropping-particle&quot;:&quot;&quot;},{&quot;family&quot;:&quot;Floyd&quot;,&quot;given&quot;:&quot;Ruth Francis&quot;,&quot;parse-names&quot;:false,&quot;dropping-particle&quot;:&quot;&quot;,&quot;non-dropping-particle&quot;:&quot;&quot;}],&quot;URL&quot;:&quot;http://edis.ifas.ufl.edu.&quot;,&quot;container-title-short&quot;:&quot;&quot;},&quot;isTemporary&quot;:false}]},{&quot;citationID&quot;:&quot;MENDELEY_CITATION_402a29c5-746e-4503-a32a-3da7315a0439&quot;,&quot;properties&quot;:{&quot;noteIndex&quot;:0},&quot;isEdited&quot;:false,&quot;manualOverride&quot;:{&quot;isManuallyOverridden&quot;:false,&quot;citeprocText&quot;:&quot;(Githukia et al., 2015; Kumar Sarkar et al., 2013; Raghavan et al., 2013)&quot;,&quot;manualOverrideText&quot;:&quot;&quot;},&quot;citationTag&quot;:&quot;MENDELEY_CITATION_v3_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&quot;,&quot;citationItems&quot;:[{&quot;id&quot;:&quot;9d7912c9-469f-3462-853f-4eab535ec2dc&quot;,&quot;itemData&quot;:{&quot;type&quot;:&quot;article-journal&quot;,&quot;id&quot;:&quot;9d7912c9-469f-3462-853f-4eab535ec2dc&quot;,&quot;title&quot;:&quot;Comparative growth performance of male monosex and mixed sex nile tilapia (Oreochromis niloticus l.) reared in earthen ponds&quot;,&quot;author&quot;:[{&quot;family&quot;:&quot;Githukia&quot;,&quot;given&quot;:&quot;Cecilia Muthoni&quot;,&quot;parse-names&quot;:false,&quot;dropping-particle&quot;:&quot;&quot;,&quot;non-dropping-particle&quot;:&quot;&quot;},{&quot;family&quot;:&quot;Ogello&quot;,&quot;given&quot;:&quot;Erick Ochieng&quot;,&quot;parse-names&quot;:false,&quot;dropping-particle&quot;:&quot;&quot;,&quot;non-dropping-particle&quot;:&quot;&quot;},{&quot;family&quot;:&quot;Kembenya&quot;,&quot;given&quot;:&quot;Elijah Migiro&quot;,&quot;parse-names&quot;:false,&quot;dropping-particle&quot;:&quot;&quot;,&quot;non-dropping-particle&quot;:&quot;&quot;},{&quot;family&quot;:&quot;Achieng&quot;,&quot;given&quot;:&quot;Alfred Otieno&quot;,&quot;parse-names&quot;:false,&quot;dropping-particle&quot;:&quot;&quot;,&quot;non-dropping-particle&quot;:&quot;&quot;},{&quot;family&quot;:&quot;Obiero&quot;,&quot;given&quot;:&quot;Kevin Odhiambo&quot;,&quot;parse-names&quot;:false,&quot;dropping-particle&quot;:&quot;&quot;,&quot;non-dropping-particle&quot;:&quot;&quot;},{&quot;family&quot;:&quot;Munguti&quot;,&quot;given&quot;:&quot;Jonathan Mbonge&quot;,&quot;parse-names&quot;:false,&quot;dropping-particle&quot;:&quot;&quot;,&quot;non-dropping-particle&quot;:&quot;&quot;}],&quot;container-title&quot;:&quot;Ribarstvo, Croatian Journal of Fisheries&quot;,&quot;DOI&quot;:&quot;10.14798/73.1.788&quot;,&quot;ISSN&quot;:&quot;18480586&quot;,&quot;issued&quot;:{&quot;date-parts&quot;:[[2015]]},&quot;page&quot;:&quot;20-25&quot;,&quot;abstract&quot;:&quot;Comparative growth performance of male monosex and mixed sex Nile tilapia (Oreochromis niloticus) was conducted in six earthen ponds each measuring 150 m2 at the Kenya Marine and Fisheries Research Institute (KMFRI), Kegati Aquaculture Research Station. Male monosex and mixed sex of O. niloticus juveniles at an average weight of 12.2 ± 0.02 g and average length of 7.6 ± 0.02 cm were collected from nursery production ponds. The male monosex juveniles were obtained by feeding newly hatched juveniles with feed dosed with 17 α methyl testosterone hormone for a period of one month. Stocking was at 3 juvenile m-2 and feeding was carried out using 28% crude protein diet twice daily for six months at 4% body weight. Selected water quality parameters (dissolved oxygen, temperature, pH, electrical conductivity and total ammonia nitrogen) were measured weekly in situ, while sampling for weight and length measurements was conducted on a monthly basis for a period of six months. Specific Growth Rate (SGR), Feed Conversion Ratio (FCR), Condition Factor (CF), and survival rate (%) were measured at the end of six months. Data were subjected to one-way analysis of variance (ANOVA). At the end of six months, the average weight of male monosex and mixed sex fishes were 200.8 ± 0.81 g (mean ± SE) and 123.4 ± 0.76 g respectively while the average length of male monosex and mixed sex were 22.4 ± 0.21 cm and 18.6 ± 0.23 cm respectively. The male monosex O. niloticus achieved significantly increased final weight and length, SGR, FCR and CF than the mixed sex O. niloticus (p &lt; 0.05). However, both male monosex and mixed sex fish recorded similar survival rates (p &gt; 0.05). There were no significant differences in mean water quality parameters in male monosex and mixed sex ponds (p &gt; 0.05). The male monosex fish performed better because most energy was spent on muscle and tissue development while the mixed sex fish spent most energy on reproduction activities at the expense of muscle and tissue development. Further studies should be done in other culture systems such as liner ponds, tanks, cages and raceways.&quot;,&quot;publisher&quot;:&quot;University of Zagreb - Faculty of Agriculture&quot;,&quot;issue&quot;:&quot;1&quot;,&quot;volume&quot;:&quot;73&quot;,&quot;container-title-short&quot;:&quot;&quot;},&quot;isTemporary&quot;:false},{&quot;id&quot;:&quot;5d33190e-cd66-377d-b095-fccb084c5e76&quot;,&quot;itemData&quot;:{&quot;type&quot;:&quot;article&quot;,&quot;id&quot;:&quot;5d33190e-cd66-377d-b095-fccb084c5e76&quot;,&quot;title&quot;:&quot;Freshwater biodiversity of India: A response to Sarkar et al. (2013)&quot;,&quot;author&quot;:[{&quot;family&quot;:&quot;Raghavan&quot;,&quot;given&quot;:&quot;Rajeev&quot;,&quot;parse-names&quot;:false,&quot;dropping-particle&quot;:&quot;&quot;,&quot;non-dropping-particle&quot;:&quot;&quot;},{&quot;family&quot;:&quot;Philip&quot;,&quot;given&quot;:&quot;Siby&quot;,&quot;parse-names&quot;:false,&quot;dropping-particle&quot;:&quot;&quot;,&quot;non-dropping-particle&quot;:&quot;&quot;},{&quot;family&quot;:&quot;Dahanukar&quot;,&quot;given&quot;:&quot;Neelesh&quot;,&quot;parse-names&quot;:false,&quot;dropping-particle&quot;:&quot;&quot;,&quot;non-dropping-particle&quot;:&quot;&quot;},{&quot;family&quot;:&quot;Ali&quot;,&quot;given&quot;:&quot;Anvar&quot;,&quot;parse-names&quot;:false,&quot;dropping-particle&quot;:&quot;&quot;,&quot;non-dropping-particle&quot;:&quot;&quot;}],&quot;container-title&quot;:&quot;Reviews in Fish Biology and Fisheries&quot;,&quot;container-title-short&quot;:&quot;Rev Fish Biol Fish&quot;,&quot;DOI&quot;:&quot;10.1007/s11160-013-9315-9&quot;,&quot;ISSN&quot;:&quot;09603166&quot;,&quot;issued&quot;:{&quot;date-parts&quot;:[[2013,12]]},&quot;page&quot;:&quot;547-554&quot;,&quot;issue&quot;:&quot;4&quot;,&quot;volume&quot;:&quot;23&quot;},&quot;isTemporary&quot;:false},{&quot;id&quot;:&quot;7da08a0b-2b45-3dac-a1d9-cb2d71815b87&quot;,&quot;itemData&quot;:{&quot;type&quot;:&quot;report&quot;,&quot;id&quot;:&quot;7da08a0b-2b45-3dac-a1d9-cb2d71815b87&quot;,&quot;title&quot;:&quot;Impact of climate change on Indian inland fisheries and adaptation strategies View project Impact assessment and risk communication of invasive fishes View project&quot;,&quot;author&quot;:[{&quot;family&quot;:&quot;Kumar Sarkar&quot;,&quot;given&quot;:&quot;Uttam&quot;,&quot;parse-names&quot;:false,&quot;dropping-particle&quot;:&quot;&quot;,&quot;non-dropping-particle&quot;:&quot;&quot;},{&quot;family&quot;:&quot;Pathak&quot;,&quot;given&quot;:&quot;Ajey Kumar&quot;,&quot;parse-names&quot;:false,&quot;dropping-particle&quot;:&quot;&quot;,&quot;non-dropping-particle&quot;:&quot;&quot;},{&quot;family&quot;:&quot;Mir&quot;,&quot;given&quot;:&quot;Javaid Iqbal&quot;,&quot;parse-names&quot;:false,&quot;dropping-particle&quot;:&quot;&quot;,&quot;non-dropping-particle&quot;:&quot;&quot;},{&quot;family&quot;:&quot;Rebello&quot;,&quot;given&quot;:&quot;Sanjay Christopher&quot;,&quot;parse-names&quot;:false,&quot;dropping-particle&quot;:&quot;&quot;,&quot;non-dropping-particle&quot;:&quot;&quot;}],&quot;container-title&quot;:&quot;Article in Journal of Environmental Biology&quot;,&quot;URL&quot;:&quot;https://www.researchgate.net/publication/256443323&quot;,&quot;issued&quot;:{&quot;date-parts&quot;:[[2013]]},&quot;volume&quot;:&quot;1&quot;,&quot;container-title-short&quot;:&quot;&quot;},&quot;isTemporary&quot;:false}]},{&quot;citationID&quot;:&quot;MENDELEY_CITATION_20fabc1a-61ac-444e-9657-a50a55df7f9a&quot;,&quot;properties&quot;:{&quot;noteIndex&quot;:0},&quot;isEdited&quot;:false,&quot;manualOverride&quot;:{&quot;isManuallyOverridden&quot;:false,&quot;citeprocText&quot;:&quot;(Githukia et al., 2015)&quot;,&quot;manualOverrideText&quot;:&quot;&quot;},&quot;citationTag&quot;:&quot;MENDELEY_CITATION_v3_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&quot;,&quot;citationItems&quot;:[{&quot;id&quot;:&quot;9d7912c9-469f-3462-853f-4eab535ec2dc&quot;,&quot;itemData&quot;:{&quot;type&quot;:&quot;article-journal&quot;,&quot;id&quot;:&quot;9d7912c9-469f-3462-853f-4eab535ec2dc&quot;,&quot;title&quot;:&quot;Comparative growth performance of male monosex and mixed sex nile tilapia (Oreochromis niloticus l.) reared in earthen ponds&quot;,&quot;author&quot;:[{&quot;family&quot;:&quot;Githukia&quot;,&quot;given&quot;:&quot;Cecilia Muthoni&quot;,&quot;parse-names&quot;:false,&quot;dropping-particle&quot;:&quot;&quot;,&quot;non-dropping-particle&quot;:&quot;&quot;},{&quot;family&quot;:&quot;Ogello&quot;,&quot;given&quot;:&quot;Erick Ochieng&quot;,&quot;parse-names&quot;:false,&quot;dropping-particle&quot;:&quot;&quot;,&quot;non-dropping-particle&quot;:&quot;&quot;},{&quot;family&quot;:&quot;Kembenya&quot;,&quot;given&quot;:&quot;Elijah Migiro&quot;,&quot;parse-names&quot;:false,&quot;dropping-particle&quot;:&quot;&quot;,&quot;non-dropping-particle&quot;:&quot;&quot;},{&quot;family&quot;:&quot;Achieng&quot;,&quot;given&quot;:&quot;Alfred Otieno&quot;,&quot;parse-names&quot;:false,&quot;dropping-particle&quot;:&quot;&quot;,&quot;non-dropping-particle&quot;:&quot;&quot;},{&quot;family&quot;:&quot;Obiero&quot;,&quot;given&quot;:&quot;Kevin Odhiambo&quot;,&quot;parse-names&quot;:false,&quot;dropping-particle&quot;:&quot;&quot;,&quot;non-dropping-particle&quot;:&quot;&quot;},{&quot;family&quot;:&quot;Munguti&quot;,&quot;given&quot;:&quot;Jonathan Mbonge&quot;,&quot;parse-names&quot;:false,&quot;dropping-particle&quot;:&quot;&quot;,&quot;non-dropping-particle&quot;:&quot;&quot;}],&quot;container-title&quot;:&quot;Ribarstvo, Croatian Journal of Fisheries&quot;,&quot;DOI&quot;:&quot;10.14798/73.1.788&quot;,&quot;ISSN&quot;:&quot;18480586&quot;,&quot;issued&quot;:{&quot;date-parts&quot;:[[2015]]},&quot;page&quot;:&quot;20-25&quot;,&quot;abstract&quot;:&quot;Comparative growth performance of male monosex and mixed sex Nile tilapia (Oreochromis niloticus) was conducted in six earthen ponds each measuring 150 m2 at the Kenya Marine and Fisheries Research Institute (KMFRI), Kegati Aquaculture Research Station. Male monosex and mixed sex of O. niloticus juveniles at an average weight of 12.2 ± 0.02 g and average length of 7.6 ± 0.02 cm were collected from nursery production ponds. The male monosex juveniles were obtained by feeding newly hatched juveniles with feed dosed with 17 α methyl testosterone hormone for a period of one month. Stocking was at 3 juvenile m-2 and feeding was carried out using 28% crude protein diet twice daily for six months at 4% body weight. Selected water quality parameters (dissolved oxygen, temperature, pH, electrical conductivity and total ammonia nitrogen) were measured weekly in situ, while sampling for weight and length measurements was conducted on a monthly basis for a period of six months. Specific Growth Rate (SGR), Feed Conversion Ratio (FCR), Condition Factor (CF), and survival rate (%) were measured at the end of six months. Data were subjected to one-way analysis of variance (ANOVA). At the end of six months, the average weight of male monosex and mixed sex fishes were 200.8 ± 0.81 g (mean ± SE) and 123.4 ± 0.76 g respectively while the average length of male monosex and mixed sex were 22.4 ± 0.21 cm and 18.6 ± 0.23 cm respectively. The male monosex O. niloticus achieved significantly increased final weight and length, SGR, FCR and CF than the mixed sex O. niloticus (p &lt; 0.05). However, both male monosex and mixed sex fish recorded similar survival rates (p &gt; 0.05). There were no significant differences in mean water quality parameters in male monosex and mixed sex ponds (p &gt; 0.05). The male monosex fish performed better because most energy was spent on muscle and tissue development while the mixed sex fish spent most energy on reproduction activities at the expense of muscle and tissue development. Further studies should be done in other culture systems such as liner ponds, tanks, cages and raceways.&quot;,&quot;publisher&quot;:&quot;University of Zagreb - Faculty of Agriculture&quot;,&quot;issue&quot;:&quot;1&quot;,&quot;volume&quot;:&quot;73&quot;,&quot;container-title-short&quot;:&quot;&quot;},&quot;isTemporary&quot;:false}]},{&quot;citationID&quot;:&quot;MENDELEY_CITATION_ccc650a5-e103-4125-8bf6-05d7460c38ca&quot;,&quot;properties&quot;:{&quot;noteIndex&quot;:0},&quot;isEdited&quot;:false,&quot;manualOverride&quot;:{&quot;isManuallyOverridden&quot;:false,&quot;citeprocText&quot;:&quot;(Khallaf et al., 2003; Nehemia &amp;#38; Maganira, 2012)&quot;,&quot;manualOverrideText&quot;:&quot;&quot;},&quot;citationTag&quot;:&quot;MENDELEY_CITATION_v3_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&quot;,&quot;citationItems&quot;:[{&quot;id&quot;:&quot;06781345-5ff7-3a3d-aac0-f605cf67818b&quot;,&quot;itemData&quot;:{&quot;type&quot;:&quot;article-journal&quot;,&quot;id&quot;:&quot;06781345-5ff7-3a3d-aac0-f605cf67818b&quot;,&quot;title&quot;:&quot;Length-Weight relationship and condition factor of tilapia species grown in marine and fresh water ponds&quot;,&quot;author&quot;:[{&quot;family&quot;:&quot;Nehemia&quot;,&quot;given&quot;:&quot;Alex&quot;,&quot;parse-names&quot;:false,&quot;dropping-particle&quot;:&quot;&quot;,&quot;non-dropping-particle&quot;:&quot;&quot;},{&quot;family&quot;:&quot;Maganira&quot;,&quot;given&quot;:&quot;Justin&quot;,&quot;parse-names&quot;:false,&quot;dropping-particle&quot;:&quot;&quot;,&quot;non-dropping-particle&quot;:&quot;&quot;}],&quot;container-title&quot;:&quot;Agriculture and Biology Journal of North America&quot;,&quot;DOI&quot;:&quot;10.5251/abjna.2012.3.3.117.124&quot;,&quot;ISSN&quot;:&quot;21517517&quot;,&quot;issued&quot;:{&quot;date-parts&quot;:[[2012,3]]},&quot;page&quot;:&quot;117-124&quot;,&quot;abstract&quot;:&quot;The aim of this study was to describe the differences in Length-Weight relationship and condition factor of Tilapia zillii and Oreochromis urolepis urolepis reared in full strength sea water (FSSW) and fresh water (FW) ponds. The environmental condition in FSSW and FW ponds were also analyzed to determine their impacts on Length-Weight relationship and condition factor on both species. The regression coefficient \&quot;b\&quot; exhibit negative allometric growth in FW and positive allometric growth in FSSW for both species. The value of exponent \&quot;b\&quot; and condition factor (K) for T. zillii in FW and FSSW (in the bracket) were found to be 2.94 (3.3) and 2.07 (0.74) respectively. On the other hand the value of exponent \&quot;b\&quot; and condition factor (K) for O. urolepis urolepis in FW and FSSW (in the bracket) were found to be 2.81 (3.46) and 0.86 (0.53) respectively. Though both species performed well in FW, the study also revelead that farming of these tilapia species in FSSW can be feasible if water quality parameters are properly monitored.&quot;,&quot;publisher&quot;:&quot;Science Hub&quot;,&quot;issue&quot;:&quot;3&quot;,&quot;volume&quot;:&quot;3&quot;,&quot;container-title-short&quot;:&quot;&quot;},&quot;isTemporary&quot;:false},{&quot;id&quot;:&quot;1b7597bd-f82c-3249-b52d-df2fbcc34efc&quot;,&quot;itemData&quot;:{&quot;type&quot;:&quot;report&quot;,&quot;id&quot;:&quot;1b7597bd-f82c-3249-b52d-df2fbcc34efc&quot;,&quot;title&quot;:&quot;The Biology of Oreochromis niloticus in a Polluted Canal*&quot;,&quot;author&quot;:[{&quot;family&quot;:&quot;Khallaf&quot;,&quot;given&quot;:&quot;Elsayed A&quot;,&quot;parse-names&quot;:false,&quot;dropping-particle&quot;:&quot;&quot;,&quot;non-dropping-particle&quot;:&quot;&quot;},{&quot;family&quot;:&quot;Galal&quot;,&quot;given&quot;:&quot;Mansour&quot;,&quot;parse-names&quot;:false,&quot;dropping-particle&quot;:&quot;&quot;,&quot;non-dropping-particle&quot;:&quot;&quot;},{&quot;family&quot;:&quot;Authman&quot;,&quot;given&quot;:&quot;Mohammad&quot;,&quot;parse-names&quot;:false,&quot;dropping-particle&quot;:&quot;&quot;,&quot;non-dropping-particle&quot;:&quot;&quot;}],&quot;container-title&quot;:&quot;Ecotoxicology&quot;,&quot;issued&quot;:{&quot;date-parts&quot;:[[2003]]},&quot;abstract&quot;:&quot;In the present investigation, length±weight relationship, condition factor, age, growth, mortality, gonadosomatic index (GSI) and fecundity of tilapias (Bolti in Arabic): Oreochromis niloticus, from Shanawan drainage canal (SDC), Al-Minufiya Province, Egypt, were studied. This was carried out on 162 fish samples collected during the period from April 1992 to May 1993. Oreochromis niloticus was found to attain sexual maturity early (8±9 cm), was more fecund (1,234±3,893) and has high mortality rates (91% for males and 94% for females). A comparison of the various parameters of O. niloticus from SDC with those of other authors in different localities and times in Egypt revealed year-to-year and geographically significant differences in relation to variation in weight with length, condition factor, fecundity, growth and mortality rates. These differences were discussed and were found to be attributed to the effect of eutrophication and pollution on the growth, age and other biological aspects of O. niloticus. Multiple regression analysis showed that only female GSI correlated significantly with pesticides and heavy metals contamination.&quot;,&quot;volume&quot;:&quot;12&quot;,&quot;container-title-short&quot;:&quot;&quot;},&quot;isTemporary&quot;:false}]},{&quot;citationID&quot;:&quot;MENDELEY_CITATION_1065df7e-8cfa-43ad-9e83-75486216716f&quot;,&quot;properties&quot;:{&quot;noteIndex&quot;:0},&quot;isEdited&quot;:false,&quot;manualOverride&quot;:{&quot;isManuallyOverridden&quot;:true,&quot;citeprocText&quot;:&quot;(F. O. Iyaji &amp;#38; Eyo, n.d.-a)&quot;,&quot;manualOverrideText&quot;:&quot;(Iyaji &amp; Eyo, 2009)&quot;},&quot;citationTag&quot;:&quot;MENDELEY_CITATION_v3_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&quot;,&quot;citationItems&quot;:[{&quot;id&quot;:&quot;e4407e1a-6980-320d-97ef-b74c329935d3&quot;,&quot;itemData&quot;:{&quot;type&quot;:&quot;report&quot;,&quot;id&quot;:&quot;e4407e1a-6980-320d-97ef-b74c329935d3&quot;,&quot;title&quot;:&quot;Parasites and their Freshwater Fish Host&quot;,&quot;author&quot;:[{&quot;family&quot;:&quot;Iyaji&quot;,&quot;given&quot;:&quot;F O&quot;,&quot;parse-names&quot;:false,&quot;dropping-particle&quot;:&quot;&quot;,&quot;non-dropping-particle&quot;:&quot;&quot;},{&quot;family&quot;:&quot;Eyo&quot;,&quot;given&quot;:&quot;&quot;,&quot;parse-names&quot;:false,&quot;dropping-particle&quot;:&quot;&quot;,&quot;non-dropping-particle&quot;:&quot;&quot;}],&quot;number-of-pages&quot;:&quot;328-338&quot;,&quot;abstract&quot;:&quot;This study reviews the effects of parasites of fresh water fish hosts. Like other living organisms, fish harbour parasites either external or internal which cause a host of pathological debilities in them. The parasites live in close obligate association and derive benefits such as nutrition at the host's expense, usually without killing the host. They utililize energy otherwise available for the hosts growth, sustenance, development, establishment and reproduction and as such may harm their hosts in a number of ways and affect fish production. The common parasites of fishes include the unicellular microparasites (viruses, bacteria, fungi and protozoans). The protozoans i.e. microsporidians and mixozoans are considered in this review. The multicellular macroparasites mainly comprised of the helminthes and arthropods are also highlighted. The effects of parasites on their fish hosts maybe exacerbated by different pollutants including heavy metals and hydrocarbons, organic enrichment of sediments by domestic sewage and others such as parasite life cycles and fish population size.&quot;,&quot;issue&quot;:&quot;1&quot;,&quot;volume&quot;:&quot;6&quot;,&quot;container-title-short&quot;:&quot;&quot;},&quot;isTemporary&quot;:false}]},{&quot;citationID&quot;:&quot;MENDELEY_CITATION_0c4673b3-b798-4ec5-aefd-fc100f96458f&quot;,&quot;properties&quot;:{&quot;noteIndex&quot;:0},&quot;isEdited&quot;:false,&quot;manualOverride&quot;:{&quot;isManuallyOverridden&quot;:true,&quot;citeprocText&quot;:&quot;(F. O. Iyaji &amp;#38; Eyo, n.d.-b; Klinger &amp;#38; Floyd, n.d.-b)&quot;,&quot;manualOverrideText&quot;:&quot;(Iyaji &amp; Eyo, 2009; Klinger &amp; Floyd, 2013)&quot;},&quot;citationTag&quot;:&quot;MENDELEY_CITATION_v3_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&quot;,&quot;citationItems&quot;:[{&quot;id&quot;:&quot;06209062-236b-33bf-91ad-97b452e679d8&quot;,&quot;itemData&quot;:{&quot;type&quot;:&quot;report&quot;,&quot;id&quot;:&quot;06209062-236b-33bf-91ad-97b452e679d8&quot;,&quot;title&quot;:&quot;Introduction to Freshwater Fish Parasites 1&quot;,&quot;author&quot;:[{&quot;family&quot;:&quot;Klinger&quot;,&quot;given&quot;:&quot;Ruthellen&quot;,&quot;parse-names&quot;:false,&quot;dropping-particle&quot;:&quot;&quot;,&quot;non-dropping-particle&quot;:&quot;&quot;},{&quot;family&quot;:&quot;Floyd&quot;,&quot;given&quot;:&quot;Ruth Francis&quot;,&quot;parse-names&quot;:false,&quot;dropping-particle&quot;:&quot;&quot;,&quot;non-dropping-particle&quot;:&quot;&quot;}],&quot;URL&quot;:&quot;http://edis.ifas.ufl.edu.&quot;,&quot;container-title-short&quot;:&quot;&quot;},&quot;isTemporary&quot;:false},{&quot;id&quot;:&quot;6a7eee46-ae92-3f8f-a224-bcbe81df4ccc&quot;,&quot;itemData&quot;:{&quot;type&quot;:&quot;report&quot;,&quot;id&quot;:&quot;6a7eee46-ae92-3f8f-a224-bcbe81df4ccc&quot;,&quot;title&quot;:&quot;Parasites and their Freshwater Fish Host&quot;,&quot;author&quot;:[{&quot;family&quot;:&quot;Iyaji&quot;,&quot;given&quot;:&quot;F O&quot;,&quot;parse-names&quot;:false,&quot;dropping-particle&quot;:&quot;&quot;,&quot;non-dropping-particle&quot;:&quot;&quot;},{&quot;family&quot;:&quot;Eyo&quot;,&quot;given&quot;:&quot;&quot;,&quot;parse-names&quot;:false,&quot;dropping-particle&quot;:&quot;&quot;,&quot;non-dropping-particle&quot;:&quot;&quot;}],&quot;number-of-pages&quot;:&quot;328-338&quot;,&quot;abstract&quot;:&quot;This study reviews the effects of parasites of fresh water fish hosts. Like other living organisms, fish harbour parasites either external or internal which cause a host of pathological debilities in them. The parasites live in close obligate association and derive benefits such as nutrition at the host's expense, usually without killing the host. They utililize energy otherwise available for the hosts growth, sustenance, development, establishment and reproduction and as such may harm their hosts in a number of ways and affect fish production. The common parasites of fishes include the unicellular microparasites (viruses, bacteria, fungi and protozoans). The protozoans i.e. microsporidians and mixozoans are considered in this review. The multicellular macroparasites mainly comprised of the helminthes and arthropods are also highlighted. The effects of parasites on their fish hosts maybe exacerbated by different pollutants including heavy metals and hydrocarbons, organic enrichment of sediments by domestic sewage and others such as parasite life cycles and fish population size.&quot;,&quot;issue&quot;:&quot;1&quot;,&quot;volume&quot;:&quot;6&quot;,&quot;container-title-short&quot;:&quot;&quot;},&quot;isTemporary&quot;:false}]},{&quot;citationID&quot;:&quot;MENDELEY_CITATION_a97f1e5d-574b-464f-b2ac-e1b71212513a&quot;,&quot;properties&quot;:{&quot;noteIndex&quot;:0},&quot;isEdited&quot;:false,&quot;manualOverride&quot;:{&quot;isManuallyOverridden&quot;:true,&quot;citeprocText&quot;:&quot;(CIDP, 2018)&quot;,&quot;manualOverrideText&quot;:&quot; (Anonymous, 2018b).&quot;},&quot;citationTag&quot;:&quot;MENDELEY_CITATION_v3_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&quot;,&quot;citationItems&quot;:[{&quot;id&quot;:&quot;d352e920-9a50-3201-9586-7430eaef7e65&quot;,&quot;itemData&quot;:{&quot;type&quot;:&quot;report&quot;,&quot;id&quot;:&quot;d352e920-9a50-3201-9586-7430eaef7e65&quot;,&quot;title&quot;:&quot;COUNTY GOVERNMENT OF BOMET COUNTY INTEGRATED DEVELOPMENT PLAN 2018-2022&quot;,&quot;author&quot;:[{&quot;family&quot;:&quot;CIDP&quot;,&quot;given&quot;:&quot;&quot;,&quot;parse-names&quot;:false,&quot;dropping-particle&quot;:&quot;&quot;,&quot;non-dropping-particle&quot;:&quot;&quot;}],&quot;issued&quot;:{&quot;date-parts&quot;:[[2018]]},&quot;container-title-short&quot;:&quot;&quot;},&quot;isTemporary&quot;:false}]},{&quot;citationID&quot;:&quot;MENDELEY_CITATION_ff555260-a095-41ed-a6a0-ebe787045338&quot;,&quot;properties&quot;:{&quot;noteIndex&quot;:0},&quot;isEdited&quot;:false,&quot;manualOverride&quot;:{&quot;isManuallyOverridden&quot;:true,&quot;citeprocText&quot;:&quot;(CIDP, 2018)&quot;,&quot;manualOverrideText&quot;:&quot;(Anonymous, 2018b).  &quot;},&quot;citationTag&quot;:&quot;MENDELEY_CITATION_v3_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&quot;,&quot;citationItems&quot;:[{&quot;id&quot;:&quot;d352e920-9a50-3201-9586-7430eaef7e65&quot;,&quot;itemData&quot;:{&quot;type&quot;:&quot;report&quot;,&quot;id&quot;:&quot;d352e920-9a50-3201-9586-7430eaef7e65&quot;,&quot;title&quot;:&quot;COUNTY GOVERNMENT OF BOMET COUNTY INTEGRATED DEVELOPMENT PLAN 2018-2022&quot;,&quot;author&quot;:[{&quot;family&quot;:&quot;CIDP&quot;,&quot;given&quot;:&quot;&quot;,&quot;parse-names&quot;:false,&quot;dropping-particle&quot;:&quot;&quot;,&quot;non-dropping-particle&quot;:&quot;&quot;}],&quot;issued&quot;:{&quot;date-parts&quot;:[[2018]]},&quot;container-title-short&quot;:&quot;&quot;},&quot;isTemporary&quot;:false}]},{&quot;citationID&quot;:&quot;MENDELEY_CITATION_f4673fde-599d-4e5a-9844-5ecb54e8f6e5&quot;,&quot;properties&quot;:{&quot;noteIndex&quot;:0},&quot;isEdited&quot;:false,&quot;manualOverride&quot;:{&quot;isManuallyOverridden&quot;:false,&quot;citeprocText&quot;:&quot;(Ojwala et al., 2018)&quot;,&quot;manualOverrideText&quot;:&quot;&quot;},&quot;citationTag&quot;:&quot;MENDELEY_CITATION_v3_eyJjaXRhdGlvbklEIjoiTUVOREVMRVlfQ0lUQVRJT05fZjQ2NzNmZGUtNTk5ZC00ZTVhLTk4NDQtNWVjYjU0ZThmNmU1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quot;,&quot;citationItems&quot;:[{&quot;id&quot;:&quot;b11b240e-dcbf-3071-8e42-395aa25f73ef&quot;,&quot;itemData&quot;:{&quot;type&quot;:&quot;article-journal&quot;,&quot;id&quot;:&quot;b11b240e-dcbf-3071-8e42-395aa25f73ef&quot;,&quot;title&quot;:&quot;Effect of water quality on the parasite assemblages infecting Nile tilapia in selected fish farms in Nakuru County, Kenya&quot;,&quot;author&quot;:[{&quot;family&quot;:&quot;Ojwala&quot;,&quot;given&quot;:&quot;Renis Auma&quot;,&quot;parse-names&quot;:false,&quot;dropping-particle&quot;:&quot;&quot;,&quot;non-dropping-particle&quot;:&quot;&quot;},{&quot;family&quot;:&quot;Otachi&quot;,&quot;given&quot;:&quot;Elick Onyango&quot;,&quot;parse-names&quot;:false,&quot;dropping-particle&quot;:&quot;&quot;,&quot;non-dropping-particle&quot;:&quot;&quot;},{&quot;family&quot;:&quot;Kitaka&quot;,&quot;given&quot;:&quot;Nzula Kivuva&quot;,&quot;parse-names&quot;:false,&quot;dropping-particle&quot;:&quot;&quot;,&quot;non-dropping-particle&quot;:&quot;&quot;}],&quot;container-title&quot;:&quot;Parasitology Research&quot;,&quot;DOI&quot;:&quot;10.1007/s00436-018-6042-0&quot;,&quot;ISSN&quot;:&quot;14321955&quot;,&quot;PMID&quot;:&quot;30167792&quot;,&quot;issued&quot;:{&quot;date-parts&quot;:[[2018,11,1]]},&quot;page&quot;:&quot;3459-3471&quot;,&quot;abstract&quot;:&quot;Aquaculture has been documented as the fastest developing food industry in Kenya with increased production since the Government initiated the Economic Stimulus Programme (ESP) in 2009. However, the production has not yet reached the maximum level (20,000 metric tons per year) anticipated in the country. This is due to a number of challenges, top of which is poor water quality resulting from the uncontrolled addition of inputs (fish feeds, inorganic fertilizers, and organic fertilizers) into the ponds. These deteriorate water quality, cause increased incidences of parasite infections, and impede fish production. Therefore, this study investigated the effect of water quality on parasite assemblages infecting Oreochromis niloticus (Linnaeus 1758) in selected fish farms within Nakuru County from November 2016 to February 2017. Selected physico-chemical parameters namely: dissolved oxygen, temperature, pH, conductivity, and turbidity were measured in situ using appropriate meters. Water samples from each fish farm were analyzed for nutrient concentrations using standard methods. A total of 300 fish were examined for parasites. Parasites were counted, preserved, and identified using identification keys and parasitological parameters determined. The results indicated that certain water quality parameters, such as dissolved oxygen, were significantly different for all the six fish farms (one-way ANOVA, p &lt; 0.05). A total of 15 species of parasites were recovered. Trichodina sp. and Cichlidogyrus halli were found in all the studied fish farms. Correspondence analysis revealed that some parasites’ occurrences were highly correlated (positively) with certain water quality parameters. Therefore, regular monitoring and control of water quality in fish ponds are recommended to reduce levels of parasite infestations.&quot;,&quot;publisher&quot;:&quot;Springer Verlag&quot;,&quot;issue&quot;:&quot;11&quot;,&quot;volume&quot;:&quot;117&quot;,&quot;container-title-short&quot;:&quot;Parasitol Res&quot;},&quot;isTemporary&quot;:false}]},{&quot;citationID&quot;:&quot;MENDELEY_CITATION_7c71fc89-6ec7-49b2-ac1d-843af992b502&quot;,&quot;properties&quot;:{&quot;noteIndex&quot;:0},&quot;isEdited&quot;:false,&quot;manualOverride&quot;:{&quot;isManuallyOverridden&quot;:false,&quot;citeprocText&quot;:&quot;(Ojwala et al., 2018)&quot;,&quot;manualOverrideText&quot;:&quot;&quot;},&quot;citationTag&quot;:&quot;MENDELEY_CITATION_v3_eyJjaXRhdGlvbklEIjoiTUVOREVMRVlfQ0lUQVRJT05fN2M3MWZjODktNmVjNy00OWIyLWFjMWQtODQzYWY5OTJiNTAyIiwicHJvcGVydGllcyI6eyJub3RlSW5kZXgiOjB9LCJpc0VkaXRlZCI6ZmFsc2UsIm1hbnVhbE92ZXJyaWRlIjp7ImlzTWFudWFsbHlPdmVycmlkZGVuIjpmYWxzZSwiY2l0ZXByb2NUZXh0IjoiKE9qd2FsYSBldCBhbC4sIDIwMTgpIiwibWFudWFsT3ZlcnJpZGVUZXh0IjoiIn0sImNpdGF0aW9uSXRlbXMiOlt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XX0=&quot;,&quot;citationItems&quot;:[{&quot;id&quot;:&quot;b11b240e-dcbf-3071-8e42-395aa25f73ef&quot;,&quot;itemData&quot;:{&quot;type&quot;:&quot;article-journal&quot;,&quot;id&quot;:&quot;b11b240e-dcbf-3071-8e42-395aa25f73ef&quot;,&quot;title&quot;:&quot;Effect of water quality on the parasite assemblages infecting Nile tilapia in selected fish farms in Nakuru County, Kenya&quot;,&quot;author&quot;:[{&quot;family&quot;:&quot;Ojwala&quot;,&quot;given&quot;:&quot;Renis Auma&quot;,&quot;parse-names&quot;:false,&quot;dropping-particle&quot;:&quot;&quot;,&quot;non-dropping-particle&quot;:&quot;&quot;},{&quot;family&quot;:&quot;Otachi&quot;,&quot;given&quot;:&quot;Elick Onyango&quot;,&quot;parse-names&quot;:false,&quot;dropping-particle&quot;:&quot;&quot;,&quot;non-dropping-particle&quot;:&quot;&quot;},{&quot;family&quot;:&quot;Kitaka&quot;,&quot;given&quot;:&quot;Nzula Kivuva&quot;,&quot;parse-names&quot;:false,&quot;dropping-particle&quot;:&quot;&quot;,&quot;non-dropping-particle&quot;:&quot;&quot;}],&quot;container-title&quot;:&quot;Parasitology Research&quot;,&quot;DOI&quot;:&quot;10.1007/s00436-018-6042-0&quot;,&quot;ISSN&quot;:&quot;14321955&quot;,&quot;PMID&quot;:&quot;30167792&quot;,&quot;issued&quot;:{&quot;date-parts&quot;:[[2018,11,1]]},&quot;page&quot;:&quot;3459-3471&quot;,&quot;abstract&quot;:&quot;Aquaculture has been documented as the fastest developing food industry in Kenya with increased production since the Government initiated the Economic Stimulus Programme (ESP) in 2009. However, the production has not yet reached the maximum level (20,000 metric tons per year) anticipated in the country. This is due to a number of challenges, top of which is poor water quality resulting from the uncontrolled addition of inputs (fish feeds, inorganic fertilizers, and organic fertilizers) into the ponds. These deteriorate water quality, cause increased incidences of parasite infections, and impede fish production. Therefore, this study investigated the effect of water quality on parasite assemblages infecting Oreochromis niloticus (Linnaeus 1758) in selected fish farms within Nakuru County from November 2016 to February 2017. Selected physico-chemical parameters namely: dissolved oxygen, temperature, pH, conductivity, and turbidity were measured in situ using appropriate meters. Water samples from each fish farm were analyzed for nutrient concentrations using standard methods. A total of 300 fish were examined for parasites. Parasites were counted, preserved, and identified using identification keys and parasitological parameters determined. The results indicated that certain water quality parameters, such as dissolved oxygen, were significantly different for all the six fish farms (one-way ANOVA, p &lt; 0.05). A total of 15 species of parasites were recovered. Trichodina sp. and Cichlidogyrus halli were found in all the studied fish farms. Correspondence analysis revealed that some parasites’ occurrences were highly correlated (positively) with certain water quality parameters. Therefore, regular monitoring and control of water quality in fish ponds are recommended to reduce levels of parasite infestations.&quot;,&quot;publisher&quot;:&quot;Springer Verlag&quot;,&quot;issue&quot;:&quot;11&quot;,&quot;volume&quot;:&quot;117&quot;,&quot;container-title-short&quot;:&quot;Parasitol Res&quot;},&quot;isTemporary&quot;:false}]},{&quot;citationID&quot;:&quot;MENDELEY_CITATION_ae8b8747-79ed-49f7-8a5b-f8863ac156ea&quot;,&quot;properties&quot;:{&quot;noteIndex&quot;:0},&quot;isEdited&quot;:false,&quot;manualOverride&quot;:{&quot;isManuallyOverridden&quot;:false,&quot;citeprocText&quot;:&quot;(&lt;i&gt;COUNTY GOVERNMENT OF NAKURU NAKURU COUNTY INTEGRATED DEVELOPMENT PLAN&lt;/i&gt;, 2018)&quot;,&quot;manualOverrideText&quot;:&quot;&quot;},&quot;citationTag&quot;:&quot;MENDELEY_CITATION_v3_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&quot;,&quot;citationItems&quot;:[{&quot;id&quot;:&quot;4e4dff84-545f-34d2-b9e9-ac4a0d52a2a3&quot;,&quot;itemData&quot;:{&quot;type&quot;:&quot;report&quot;,&quot;id&quot;:&quot;4e4dff84-545f-34d2-b9e9-ac4a0d52a2a3&quot;,&quot;title&quot;:&quot;COUNTY GOVERNMENT OF NAKURU NAKURU COUNTY INTEGRATED DEVELOPMENT PLAN&quot;,&quot;URL&quot;:&quot;www.nakuru.go.ke.&quot;,&quot;issued&quot;:{&quot;date-parts&quot;:[[2018]]},&quot;container-title-short&quot;:&quot;&quot;},&quot;isTemporary&quot;:false}]},{&quot;citationID&quot;:&quot;MENDELEY_CITATION_bca9e2ea-09a0-4142-a17c-d32ec4f6cd59&quot;,&quot;properties&quot;:{&quot;noteIndex&quot;:0},&quot;isEdited&quot;:false,&quot;manualOverride&quot;:{&quot;isManuallyOverridden&quot;:false,&quot;citeprocText&quot;:&quot;(&lt;i&gt;COUNTY GOVERNMENT OF TAITA TAVETA County Integrated Development Plan 2018-2022&lt;/i&gt;, 2018)&quot;,&quot;manualOverrideText&quot;:&quot;&quot;},&quot;citationTag&quot;:&quot;MENDELEY_CITATION_v3_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&quot;,&quot;citationItems&quot;:[{&quot;id&quot;:&quot;771096a7-4e6c-3b92-82e8-4d76a2aa5f40&quot;,&quot;itemData&quot;:{&quot;type&quot;:&quot;report&quot;,&quot;id&quot;:&quot;771096a7-4e6c-3b92-82e8-4d76a2aa5f40&quot;,&quot;title&quot;:&quot;COUNTY GOVERNMENT OF TAITA TAVETA County Integrated Development Plan 2018-2022&quot;,&quot;issued&quot;:{&quot;date-parts&quot;:[[2018]]},&quot;container-title-short&quot;:&quot;&quot;},&quot;isTemporary&quot;:false}]},{&quot;citationID&quot;:&quot;MENDELEY_CITATION_52070613-fd2b-4128-bbbf-4610a431954b&quot;,&quot;properties&quot;:{&quot;noteIndex&quot;:0},&quot;isEdited&quot;:false,&quot;manualOverride&quot;:{&quot;isManuallyOverridden&quot;:false,&quot;citeprocText&quot;:&quot;(Abera et al., 2022)&quot;,&quot;manualOverrideText&quot;:&quot;&quot;},&quot;citationTag&quot;:&quot;MENDELEY_CITATION_v3_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&quot;,&quot;citationItems&quot;:[{&quot;id&quot;:&quot;3c4aac59-0bae-33ac-b739-2b7b8dfb17a1&quot;,&quot;itemData&quot;:{&quot;type&quot;:&quot;article-journal&quot;,&quot;id&quot;:&quot;3c4aac59-0bae-33ac-b739-2b7b8dfb17a1&quot;,&quot;title&quot;:&quot;Land Cover Map for Multifunctional Landscapes of Taita Taveta County, Kenya, Based on Sentinel-1 Radar, Sentinel-2 Optical, and Topoclimatic Data&quot;,&quot;author&quot;:[{&quot;family&quot;:&quot;Abera&quot;,&quot;given&quot;:&quot;Temesgen Alemayehu&quot;,&quot;parse-names&quot;:false,&quot;dropping-particle&quot;:&quot;&quot;,&quot;non-dropping-particle&quot;:&quot;&quot;},{&quot;family&quot;:&quot;Vuorinne&quot;,&quot;given&quot;:&quot;Ilja&quot;,&quot;parse-names&quot;:false,&quot;dropping-particle&quot;:&quot;&quot;,&quot;non-dropping-particle&quot;:&quot;&quot;},{&quot;family&quot;:&quot;Munyao&quot;,&quot;given&quot;:&quot;Martha&quot;,&quot;parse-names&quot;:false,&quot;dropping-particle&quot;:&quot;&quot;,&quot;non-dropping-particle&quot;:&quot;&quot;},{&quot;family&quot;:&quot;Pellikka&quot;,&quot;given&quot;:&quot;Petri K.E.&quot;,&quot;parse-names&quot;:false,&quot;dropping-particle&quot;:&quot;&quot;,&quot;non-dropping-particle&quot;:&quot;&quot;},{&quot;family&quot;:&quot;Heiskanen&quot;,&quot;given&quot;:&quot;Janne&quot;,&quot;parse-names&quot;:false,&quot;dropping-particle&quot;:&quot;&quot;,&quot;non-dropping-particle&quot;:&quot;&quot;}],&quot;container-title&quot;:&quot;Data&quot;,&quot;container-title-short&quot;:&quot;Data (Basel)&quot;,&quot;DOI&quot;:&quot;10.3390/data7030036&quot;,&quot;ISSN&quot;:&quot;23065729&quot;,&quot;issued&quot;:{&quot;date-parts&quot;:[[2022,3,1]]},&quot;abstract&quot;:&quot;Taita Taveta County (TTC) is one of the world’s biodiversity hotspots in the highlands with some of the world’s megafaunas in the lowlands. Detailed mapping of the terrestrial ecosystem of the whole county is of global significance for biodiversity conservation. Here, we present a land cover map for 2020 based on satellite observations, a machine learning algorithm, and a reference database for accuracy assessment. For the land cover map production processing chain, temporal metrics from Sentinel-1 and Sentinel-2 (such as median, quantiles, and interquartile range), vegetation indices from Sentinel-2 (normalized difference vegetation index, tasseled cap greenness, and tasseled cap wetness), topographic metrics (elevation, slope, and aspect), and mean annual rainfall were used as predictors in the gradient tree boost classification model. Reference sample points which were collected in the field were used to guide the collection of additional reference sample points based on high spatial resolution imagery for training and validation of the model. The accuracy of the land cover map and uncertainty of area estimates at 95% confidence interval were assessed using sample-based statistical inference. The land cover map has an overall accuracy of 81 ± 2.3% and it is freely accessible for land use planners, conservation managers, and researchers.&quot;,&quot;publisher&quot;:&quot;MDPI&quot;,&quot;issue&quot;:&quot;3&quot;,&quot;volume&quot;:&quot;7&quot;},&quot;isTemporary&quot;:false}]},{&quot;citationID&quot;:&quot;MENDELEY_CITATION_17b33a6d-91bf-4717-af2b-885cb968c9fb&quot;,&quot;properties&quot;:{&quot;noteIndex&quot;:0},&quot;isEdited&quot;:false,&quot;manualOverride&quot;:{&quot;isManuallyOverridden&quot;:false,&quot;citeprocText&quot;:&quot;(Abera et al., 2022)&quot;,&quot;manualOverrideText&quot;:&quot;&quot;},&quot;citationTag&quot;:&quot;MENDELEY_CITATION_v3_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&quot;,&quot;citationItems&quot;:[{&quot;id&quot;:&quot;3c4aac59-0bae-33ac-b739-2b7b8dfb17a1&quot;,&quot;itemData&quot;:{&quot;type&quot;:&quot;article-journal&quot;,&quot;id&quot;:&quot;3c4aac59-0bae-33ac-b739-2b7b8dfb17a1&quot;,&quot;title&quot;:&quot;Land Cover Map for Multifunctional Landscapes of Taita Taveta County, Kenya, Based on Sentinel-1 Radar, Sentinel-2 Optical, and Topoclimatic Data&quot;,&quot;author&quot;:[{&quot;family&quot;:&quot;Abera&quot;,&quot;given&quot;:&quot;Temesgen Alemayehu&quot;,&quot;parse-names&quot;:false,&quot;dropping-particle&quot;:&quot;&quot;,&quot;non-dropping-particle&quot;:&quot;&quot;},{&quot;family&quot;:&quot;Vuorinne&quot;,&quot;given&quot;:&quot;Ilja&quot;,&quot;parse-names&quot;:false,&quot;dropping-particle&quot;:&quot;&quot;,&quot;non-dropping-particle&quot;:&quot;&quot;},{&quot;family&quot;:&quot;Munyao&quot;,&quot;given&quot;:&quot;Martha&quot;,&quot;parse-names&quot;:false,&quot;dropping-particle&quot;:&quot;&quot;,&quot;non-dropping-particle&quot;:&quot;&quot;},{&quot;family&quot;:&quot;Pellikka&quot;,&quot;given&quot;:&quot;Petri K.E.&quot;,&quot;parse-names&quot;:false,&quot;dropping-particle&quot;:&quot;&quot;,&quot;non-dropping-particle&quot;:&quot;&quot;},{&quot;family&quot;:&quot;Heiskanen&quot;,&quot;given&quot;:&quot;Janne&quot;,&quot;parse-names&quot;:false,&quot;dropping-particle&quot;:&quot;&quot;,&quot;non-dropping-particle&quot;:&quot;&quot;}],&quot;container-title&quot;:&quot;Data&quot;,&quot;container-title-short&quot;:&quot;Data (Basel)&quot;,&quot;DOI&quot;:&quot;10.3390/data7030036&quot;,&quot;ISSN&quot;:&quot;23065729&quot;,&quot;issued&quot;:{&quot;date-parts&quot;:[[2022,3,1]]},&quot;abstract&quot;:&quot;Taita Taveta County (TTC) is one of the world’s biodiversity hotspots in the highlands with some of the world’s megafaunas in the lowlands. Detailed mapping of the terrestrial ecosystem of the whole county is of global significance for biodiversity conservation. Here, we present a land cover map for 2020 based on satellite observations, a machine learning algorithm, and a reference database for accuracy assessment. For the land cover map production processing chain, temporal metrics from Sentinel-1 and Sentinel-2 (such as median, quantiles, and interquartile range), vegetation indices from Sentinel-2 (normalized difference vegetation index, tasseled cap greenness, and tasseled cap wetness), topographic metrics (elevation, slope, and aspect), and mean annual rainfall were used as predictors in the gradient tree boost classification model. Reference sample points which were collected in the field were used to guide the collection of additional reference sample points based on high spatial resolution imagery for training and validation of the model. The accuracy of the land cover map and uncertainty of area estimates at 95% confidence interval were assessed using sample-based statistical inference. The land cover map has an overall accuracy of 81 ± 2.3% and it is freely accessible for land use planners, conservation managers, and researchers.&quot;,&quot;publisher&quot;:&quot;MDPI&quot;,&quot;issue&quot;:&quot;3&quot;,&quot;volume&quot;:&quot;7&quot;},&quot;isTemporary&quot;:false}]},{&quot;citationID&quot;:&quot;MENDELEY_CITATION_0d124768-7141-4d82-a3a5-d2f8190e3c1d&quot;,&quot;properties&quot;:{&quot;noteIndex&quot;:0},&quot;isEdited&quot;:false,&quot;manualOverride&quot;:{&quot;isManuallyOverridden&quot;:false,&quot;citeprocText&quot;:&quot;(&lt;i&gt;COUNTY GOVERNMENT OF TAITA TAVETA County Integrated Development Plan 2018-2022&lt;/i&gt;, 2018)&quot;,&quot;manualOverrideText&quot;:&quot;&quot;},&quot;citationTag&quot;:&quot;MENDELEY_CITATION_v3_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&quot;,&quot;citationItems&quot;:[{&quot;id&quot;:&quot;771096a7-4e6c-3b92-82e8-4d76a2aa5f40&quot;,&quot;itemData&quot;:{&quot;type&quot;:&quot;report&quot;,&quot;id&quot;:&quot;771096a7-4e6c-3b92-82e8-4d76a2aa5f40&quot;,&quot;title&quot;:&quot;COUNTY GOVERNMENT OF TAITA TAVETA County Integrated Development Plan 2018-2022&quot;,&quot;issued&quot;:{&quot;date-parts&quot;:[[2018]]},&quot;container-title-short&quot;:&quot;&quot;},&quot;isTemporary&quot;:false}]},{&quot;citationID&quot;:&quot;MENDELEY_CITATION_adc57369-cf3e-4ed4-8f02-ae477ed9f2f1&quot;,&quot;properties&quot;:{&quot;noteIndex&quot;:0},&quot;isEdited&quot;:false,&quot;manualOverride&quot;:{&quot;isManuallyOverridden&quot;:true,&quot;citeprocText&quot;:&quot;(Isibor et al., 2020; Walsh et al., 2022)&quot;,&quot;manualOverrideText&quot;:&quot;as described by Noga (2010) and Roberts (2012).&quot;},&quot;citationTag&quot;:&quot;MENDELEY_CITATION_v3_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&quot;,&quot;citationItems&quot;:[{&quot;id&quot;:&quot;91e53e39-67cc-3095-bdcb-a0d9bb19b051&quot;,&quot;itemData&quot;:{&quot;type&quot;:&quot;article-journal&quot;,&quot;id&quot;:&quot;91e53e39-67cc-3095-bdcb-a0d9bb19b051&quot;,&quot;title&quot;:&quot;Nilonema gymnarchi (Nematoda: Philometridae) and trace metals in Gymnarchus niloticus of Epe lagoon in Lagos State, Nigeria&quot;,&quot;author&quot;:[{&quot;family&quot;:&quot;Isibor&quot;,&quot;given&quot;:&quot;Patrick Omoregie&quot;,&quot;parse-names&quot;:false,&quot;dropping-particle&quot;:&quot;&quot;,&quot;non-dropping-particle&quot;:&quot;&quot;},{&quot;family&quot;:&quot;Akinsanya&quot;,&quot;given&quot;:&quot;Bamidele&quot;,&quot;parse-names&quot;:false,&quot;dropping-particle&quot;:&quot;&quot;,&quot;non-dropping-particle&quot;:&quot;&quot;},{&quot;family&quot;:&quot;Sogbamu&quot;,&quot;given&quot;:&quot;Temitope&quot;,&quot;parse-names&quot;:false,&quot;dropping-particle&quot;:&quot;&quot;,&quot;non-dropping-particle&quot;:&quot;&quot;},{&quot;family&quot;:&quot;Olaleru&quot;,&quot;given&quot;:&quot;Fatsuma&quot;,&quot;parse-names&quot;:false,&quot;dropping-particle&quot;:&quot;&quot;,&quot;non-dropping-particle&quot;:&quot;&quot;},{&quot;family&quot;:&quot;Excellence&quot;,&quot;given&quot;:&quot;Akeredolu&quot;,&quot;parse-names&quot;:false,&quot;dropping-particle&quot;:&quot;&quot;,&quot;non-dropping-particle&quot;:&quot;&quot;},{&quot;family&quot;:&quot;Komolafe&quot;,&quot;given&quot;:&quot;Benjamin&quot;,&quot;parse-names&quot;:false,&quot;dropping-particle&quot;:&quot;&quot;,&quot;non-dropping-particle&quot;:&quot;&quot;},{&quot;family&quot;:&quot;Kayode&quot;,&quot;given&quot;:&quot;Saliu Joseph&quot;,&quot;parse-names&quot;:false,&quot;dropping-particle&quot;:&quot;&quot;,&quot;non-dropping-particle&quot;:&quot;&quot;}],&quot;container-title&quot;:&quot;Heliyon&quot;,&quot;container-title-short&quot;:&quot;Heliyon&quot;,&quot;DOI&quot;:&quot;10.1016/j.heliyon.2020.e04959&quot;,&quot;ISSN&quot;:&quot;24058440&quot;,&quot;issued&quot;:{&quot;date-parts&quot;:[[2020,9,1]]},&quot;abstract&quot;:&quot;Environmental analysis; Environmental assessment; Environmental impact assessment; Environmental pollution; Environmental risk assessment; Environmental toxicology; Toxicology; Zoology; Bioaccumulation; Trace metals; Health risk; Toxicity; Histopathology; Enteric parasite.&quot;,&quot;publisher&quot;:&quot;Elsevier Ltd&quot;,&quot;issue&quot;:&quot;9&quot;,&quot;volume&quot;:&quot;6&quot;},&quot;isTemporary&quot;:false},{&quot;id&quot;:&quot;bf9960fd-5186-31a4-b953-b153bc750d5f&quot;,&quot;itemData&quot;:{&quot;type&quot;:&quot;article-journal&quot;,&quot;id&quot;:&quot;bf9960fd-5186-31a4-b953-b153bc750d5f&quot;,&quot;title&quot;:&quot;Development of a Multiplex Fluorescence in Situ Hybridization Assay to Identify Coinfections in Young-of-the-Year Smallmouth Bass&quot;,&quot;author&quot;:[{&quot;family&quot;:&quot;Walsh&quot;,&quot;given&quot;:&quot;Heather L.&quot;,&quot;parse-names&quot;:false,&quot;dropping-particle&quot;:&quot;&quot;,&quot;non-dropping-particle&quot;:&quot;&quot;},{&quot;family&quot;:&quot;Blazer&quot;,&quot;given&quot;:&quot;Vicki S.&quot;,&quot;parse-names&quot;:false,&quot;dropping-particle&quot;:&quot;&quot;,&quot;non-dropping-particle&quot;:&quot;&quot;},{&quot;family&quot;:&quot;Mazik&quot;,&quot;given&quot;:&quot;Patricia M.&quot;,&quot;parse-names&quot;:false,&quot;dropping-particle&quot;:&quot;&quot;,&quot;non-dropping-particle&quot;:&quot;&quot;}],&quot;container-title&quot;:&quot;Journal of Aquatic Animal Health&quot;,&quot;DOI&quot;:&quot;10.1002/aah.10144&quot;,&quot;ISSN&quot;:&quot;15488667&quot;,&quot;PMID&quot;:&quot;34623705&quot;,&quot;issued&quot;:{&quot;date-parts&quot;:[[2022,3,1]]},&quot;page&quot;:&quot;12-19&quot;,&quot;abstract&quot;:&quot;Histopathological assessments of young-of-the-year (age-0) Smallmouth Bass Micropterus dolomieu in the Susquehanna River drainage identified a high prevalence of the myxozoan Myxobolus inornatus. This myxozoan infects the connective tissue of the muscle below the skin but is sometimes observed in the esophagus and buccal cavity. In some instances, shallow infections cause breaks in the skin, which could increase the chance of opportunistic bacterial infections. Several microbial pathogens, including Flavobacterium columnare, Aeromonas spp., and Largemouth Bass virus, have also been cultured from clinically diseased young of year. A multiplex fluorescence in situ hybridization (FISH) assay was developed to determine potential colocalization of M. inornatus, Flavobacterium spp., and Aeromonas spp. infections. With FISH, 75% of age-0 Smallmouth Bass exhibited M. inornatus infections, 10% had Aeromonas spp. infections, and 5% had Flavobacterium spp. infections, while 3% had coinfections with both bacterial species and M. inornatus. The results of the multiplex FISH assay revealed a low occurrence of coinfections of Flavobacterium spp. and/or Aeromonas spp. with M. inornatus in randomly sampled individuals.&quot;,&quot;publisher&quot;:&quot;John Wiley and Sons Inc&quot;,&quot;issue&quot;:&quot;1&quot;,&quot;volume&quot;:&quot;34&quot;,&quot;container-title-short&quot;:&quot;J Aquat Anim Health&quot;},&quot;isTemporary&quot;:false}]},{&quot;citationID&quot;:&quot;MENDELEY_CITATION_08a29828-112a-405a-a2ca-d4f764eecc01&quot;,&quot;properties&quot;:{&quot;noteIndex&quot;:0},&quot;isEdited&quot;:false,&quot;manualOverride&quot;:{&quot;isManuallyOverridden&quot;:true,&quot;citeprocText&quot;:&quot;(Noga, n.d.)&quot;,&quot;manualOverrideText&quot;:&quot;(Noga, 2010).&quot;},&quot;citationTag&quot;:&quot;MENDELEY_CITATION_v3_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&quot;,&quot;citationItems&quot;:[{&quot;id&quot;:&quot;419bba18-f379-34ae-85bc-23e7e23e1c83&quot;,&quot;itemData&quot;:{&quot;type&quot;:&quot;report&quot;,&quot;id&quot;:&quot;419bba18-f379-34ae-85bc-23e7e23e1c83&quot;,&quot;title&quot;:&quot;FISH DISEASE Diagnosis and Treatment Second Edition&quot;,&quot;author&quot;:[{&quot;family&quot;:&quot;Noga&quot;,&quot;given&quot;:&quot;Edward J&quot;,&quot;parse-names&quot;:false,&quot;dropping-particle&quot;:&quot;&quot;,&quot;non-dropping-particle&quot;:&quot;&quot;}],&quot;container-title-short&quot;:&quot;&quot;},&quot;isTemporary&quot;:false}]},{&quot;citationID&quot;:&quot;MENDELEY_CITATION_579abfea-7d53-4d85-85dc-c387c6893ed1&quot;,&quot;properties&quot;:{&quot;noteIndex&quot;:0},&quot;isEdited&quot;:false,&quot;manualOverride&quot;:{&quot;isManuallyOverridden&quot;:true,&quot;citeprocText&quot;:&quot;(Isibor et al., 2020; Noga, n.d.)&quot;,&quot;manualOverrideText&quot;:&quot;(Woo 2006; Noga, 2010; Roberts, 2012)&quot;},&quot;citationTag&quot;:&quot;MENDELEY_CITATION_v3_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&quot;,&quot;citationItems&quot;:[{&quot;id&quot;:&quot;419bba18-f379-34ae-85bc-23e7e23e1c83&quot;,&quot;itemData&quot;:{&quot;type&quot;:&quot;report&quot;,&quot;id&quot;:&quot;419bba18-f379-34ae-85bc-23e7e23e1c83&quot;,&quot;title&quot;:&quot;FISH DISEASE Diagnosis and Treatment Second Edition&quot;,&quot;author&quot;:[{&quot;family&quot;:&quot;Noga&quot;,&quot;given&quot;:&quot;Edward J&quot;,&quot;parse-names&quot;:false,&quot;dropping-particle&quot;:&quot;&quot;,&quot;non-dropping-particle&quot;:&quot;&quot;}],&quot;container-title-short&quot;:&quot;&quot;},&quot;isTemporary&quot;:false},{&quot;id&quot;:&quot;91e53e39-67cc-3095-bdcb-a0d9bb19b051&quot;,&quot;itemData&quot;:{&quot;type&quot;:&quot;article-journal&quot;,&quot;id&quot;:&quot;91e53e39-67cc-3095-bdcb-a0d9bb19b051&quot;,&quot;title&quot;:&quot;Nilonema gymnarchi (Nematoda: Philometridae) and trace metals in Gymnarchus niloticus of Epe lagoon in Lagos State, Nigeria&quot;,&quot;author&quot;:[{&quot;family&quot;:&quot;Isibor&quot;,&quot;given&quot;:&quot;Patrick Omoregie&quot;,&quot;parse-names&quot;:false,&quot;dropping-particle&quot;:&quot;&quot;,&quot;non-dropping-particle&quot;:&quot;&quot;},{&quot;family&quot;:&quot;Akinsanya&quot;,&quot;given&quot;:&quot;Bamidele&quot;,&quot;parse-names&quot;:false,&quot;dropping-particle&quot;:&quot;&quot;,&quot;non-dropping-particle&quot;:&quot;&quot;},{&quot;family&quot;:&quot;Sogbamu&quot;,&quot;given&quot;:&quot;Temitope&quot;,&quot;parse-names&quot;:false,&quot;dropping-particle&quot;:&quot;&quot;,&quot;non-dropping-particle&quot;:&quot;&quot;},{&quot;family&quot;:&quot;Olaleru&quot;,&quot;given&quot;:&quot;Fatsuma&quot;,&quot;parse-names&quot;:false,&quot;dropping-particle&quot;:&quot;&quot;,&quot;non-dropping-particle&quot;:&quot;&quot;},{&quot;family&quot;:&quot;Excellence&quot;,&quot;given&quot;:&quot;Akeredolu&quot;,&quot;parse-names&quot;:false,&quot;dropping-particle&quot;:&quot;&quot;,&quot;non-dropping-particle&quot;:&quot;&quot;},{&quot;family&quot;:&quot;Komolafe&quot;,&quot;given&quot;:&quot;Benjamin&quot;,&quot;parse-names&quot;:false,&quot;dropping-particle&quot;:&quot;&quot;,&quot;non-dropping-particle&quot;:&quot;&quot;},{&quot;family&quot;:&quot;Kayode&quot;,&quot;given&quot;:&quot;Saliu Joseph&quot;,&quot;parse-names&quot;:false,&quot;dropping-particle&quot;:&quot;&quot;,&quot;non-dropping-particle&quot;:&quot;&quot;}],&quot;container-title&quot;:&quot;Heliyon&quot;,&quot;container-title-short&quot;:&quot;Heliyon&quot;,&quot;DOI&quot;:&quot;10.1016/j.heliyon.2020.e04959&quot;,&quot;ISSN&quot;:&quot;24058440&quot;,&quot;issued&quot;:{&quot;date-parts&quot;:[[2020,9,1]]},&quot;abstract&quot;:&quot;Environmental analysis; Environmental assessment; Environmental impact assessment; Environmental pollution; Environmental risk assessment; Environmental toxicology; Toxicology; Zoology; Bioaccumulation; Trace metals; Health risk; Toxicity; Histopathology; Enteric parasite.&quot;,&quot;publisher&quot;:&quot;Elsevier Ltd&quot;,&quot;issue&quot;:&quot;9&quot;,&quot;volume&quot;:&quot;6&quot;},&quot;isTemporary&quot;:false}]},{&quot;citationID&quot;:&quot;MENDELEY_CITATION_5bfb8745-ddd7-4a17-91ea-bb547f0abb7b&quot;,&quot;properties&quot;:{&quot;noteIndex&quot;:0},&quot;isEdited&quot;:false,&quot;manualOverride&quot;:{&quot;isManuallyOverridden&quot;:false,&quot;citeprocText&quot;:&quot;(Bhatnagar &amp;#38; Devi, 2013)&quot;,&quot;manualOverrideText&quot;:&quot;&quot;},&quot;citationTag&quot;:&quot;MENDELEY_CITATION_v3_eyJjaXRhdGlvbklEIjoiTUVOREVMRVlfQ0lUQVRJT05fNWJmYjg3NDUtZGRkNy00YTE3LTkxZWEtYmI1NDdmMGFiYjdi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a3ca9165-9d8a-4243-82d7-8699d719d076&quot;,&quot;properties&quot;:{&quot;noteIndex&quot;:0},&quot;isEdited&quot;:false,&quot;manualOverride&quot;:{&quot;isManuallyOverridden&quot;:false,&quot;citeprocText&quot;:&quot;(Bhatnagar &amp;#38; Devi, 2013)&quot;,&quot;manualOverrideText&quot;:&quot;&quot;},&quot;citationTag&quot;:&quot;MENDELEY_CITATION_v3_eyJjaXRhdGlvbklEIjoiTUVOREVMRVlfQ0lUQVRJT05fYTNjYTkxNjUtOWQ4YS00MjQzLTgyZDctODY5OWQ3MTlkMDc2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fd884794-479d-4547-bd0c-cfca47ca3c6a&quot;,&quot;properties&quot;:{&quot;noteIndex&quot;:0},&quot;isEdited&quot;:false,&quot;manualOverride&quot;:{&quot;isManuallyOverridden&quot;:false,&quot;citeprocText&quot;:&quot;(Bhatnagar &amp;#38; Devi, 2013)&quot;,&quot;manualOverrideText&quot;:&quot;&quot;},&quot;citationTag&quot;:&quot;MENDELEY_CITATION_v3_eyJjaXRhdGlvbklEIjoiTUVOREVMRVlfQ0lUQVRJT05fZmQ4ODQ3OTQtNDc5ZC00NTQ3LWJkMGMtY2ZjYTQ3Y2EzYzZh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50b17b9f-24f6-4de0-a7ea-a288fd7ea396&quot;,&quot;properties&quot;:{&quot;noteIndex&quot;:0},&quot;isEdited&quot;:false,&quot;manualOverride&quot;:{&quot;isManuallyOverridden&quot;:false,&quot;citeprocText&quot;:&quot;(Bhatnagar &amp;#38; Devi, 2013)&quot;,&quot;manualOverrideText&quot;:&quot;&quot;},&quot;citationTag&quot;:&quot;MENDELEY_CITATION_v3_eyJjaXRhdGlvbklEIjoiTUVOREVMRVlfQ0lUQVRJT05fNTBiMTdiOWYtMjRmNi00ZGUwLWE3ZWEtYTI4OGZkN2VhMzk2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0504a57a-e949-4cab-96cc-312f80f232b6&quot;,&quot;properties&quot;:{&quot;noteIndex&quot;:0},&quot;isEdited&quot;:false,&quot;manualOverride&quot;:{&quot;isManuallyOverridden&quot;:false,&quot;citeprocText&quot;:&quot;(Bhatnagar &amp;#38; Devi, 2013)&quot;,&quot;manualOverrideText&quot;:&quot;&quot;},&quot;citationTag&quot;:&quot;MENDELEY_CITATION_v3_eyJjaXRhdGlvbklEIjoiTUVOREVMRVlfQ0lUQVRJT05fMDUwNGE1N2EtZTk0OS00Y2FiLTk2Y2MtMzEyZjgwZjIzMmI2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494d332b-7388-4e26-8e4b-613fbb81a7c1&quot;,&quot;properties&quot;:{&quot;noteIndex&quot;:0},&quot;isEdited&quot;:false,&quot;manualOverride&quot;:{&quot;isManuallyOverridden&quot;:false,&quot;citeprocText&quot;:&quot;(Bhatnagar &amp;#38; Devi, 2013)&quot;,&quot;manualOverrideText&quot;:&quot;&quot;},&quot;citationTag&quot;:&quot;MENDELEY_CITATION_v3_eyJjaXRhdGlvbklEIjoiTUVOREVMRVlfQ0lUQVRJT05fNDk0ZDMzMmItNzM4OC00ZTI2LThlNGItNjEzZmJiODFhN2Mx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6800e274-da76-4acd-94d5-65cc21d889dd&quot;,&quot;properties&quot;:{&quot;noteIndex&quot;:0},&quot;isEdited&quot;:false,&quot;manualOverride&quot;:{&quot;isManuallyOverridden&quot;:false,&quot;citeprocText&quot;:&quot;(Bhatnagar &amp;#38; Devi, 2013)&quot;,&quot;manualOverrideText&quot;:&quot;&quot;},&quot;citationTag&quot;:&quot;MENDELEY_CITATION_v3_eyJjaXRhdGlvbklEIjoiTUVOREVMRVlfQ0lUQVRJT05fNjgwMGUyNzQtZGE3Ni00YWNkLTk0ZDUtNjVjYzIxZDg4OWRk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26a646a1-03d0-4a60-b02a-88afa6f0d54a&quot;,&quot;properties&quot;:{&quot;noteIndex&quot;:0},&quot;isEdited&quot;:false,&quot;manualOverride&quot;:{&quot;isManuallyOverridden&quot;:false,&quot;citeprocText&quot;:&quot;(Bhatnagar &amp;#38; Devi, 2013)&quot;,&quot;manualOverrideText&quot;:&quot;&quot;},&quot;citationTag&quot;:&quot;MENDELEY_CITATION_v3_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&quot;,&quot;citationItems&quot;:[{&quot;id&quot;:&quot;f2ea07ba-a0b3-323c-abc4-ed31fb3b7ddd&quot;,&quot;itemData&quot;:{&quot;type&quot;:&quot;article-journal&quot;,&quot;id&quot;:&quot;f2ea07ba-a0b3-323c-abc4-ed31fb3b7ddd&quot;,&quot;title&quot;:&quot;IPA-Under Creative Commons license 3.0 Water quality guidelines for the management of pond fish culture&quot;,&quot;author&quot;:[{&quot;family&quot;:&quot;Bhatnagar&quot;,&quot;given&quot;:&quot;Anita&quot;,&quot;parse-names&quot;:false,&quot;dropping-particle&quot;:&quot;&quot;,&quot;non-dropping-particle&quot;:&quot;&quot;},{&quot;family&quot;:&quot;Devi&quot;,&quot;given&quot;:&quot;Pooja&quot;,&quot;parse-names&quot;:false,&quot;dropping-particle&quot;:&quot;&quot;,&quot;non-dropping-particle&quot;:&quot;&quot;}],&quot;container-title&quot;:&quot;INTERNATIONAL JOURNAL OF ENVIRONMENTAL SCIENCES&quot;,&quot;container-title-short&quot;:&quot;Int J Environ Sci&quot;,&quot;DOI&quot;:&quot;10.6088/ijes.2013030600019&quot;,&quot;issued&quot;:{&quot;date-parts&quot;:[[2013]]},&quot;abstract&quot;:&quot;The Optimum fish production is totally dependent on the physical, chemical and biological qualities of water to most of the extent. Hence, successful pond management requires an understanding of water quality. Water quality is determined by variables like temperature, transparency, turbidity, water colour, carbon dioxide, pH, alkalinity, hardness, unionised ammonia, nitrite, nitrate, primary productivity, BOD, plankton population etc. In the present chapter water quality management principles in fish culture have been reviewed to make aware the fish culturist and environmentalist about the important water quality factors that influence health of a pond and are required in optimum values to increase the fish yields to meet the growing demands of present day scenario of the world, when the food resources are in a state of depletion and the population pressure is increasing on these resources.&quot;,&quot;issue&quot;:&quot;6&quot;,&quot;volume&quot;:&quot;3&quot;},&quot;isTemporary&quot;:false}]},{&quot;citationID&quot;:&quot;MENDELEY_CITATION_8b733dd4-a935-419a-bd65-bfaa0a961e26&quot;,&quot;properties&quot;:{&quot;noteIndex&quot;:0},&quot;isEdited&quot;:false,&quot;manualOverride&quot;:{&quot;isManuallyOverridden&quot;:false,&quot;citeprocText&quot;:&quot;(Maina et al., 2017)&quot;,&quot;manualOverrideText&quot;:&quot;&quot;},&quot;citationTag&quot;:&quot;MENDELEY_CITATION_v3_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&quot;,&quot;citationItems&quot;:[{&quot;id&quot;:&quot;ebf13d38-1d42-32e2-a201-39b66d199ce5&quot;,&quot;itemData&quot;:{&quot;type&quot;:&quot;article-journal&quot;,&quot;id&quot;:&quot;ebf13d38-1d42-32e2-a201-39b66d199ce5&quot;,&quot;title&quot;:&quot;Risk factors associated with parasites of farmed fish in Kiambu County, Kenya&quot;,&quot;author&quot;:[{&quot;family&quot;:&quot;Maina&quot;,&quot;given&quot;:&quot;KW&quot;,&quot;parse-names&quot;:false,&quot;dropping-particle&quot;:&quot;&quot;,&quot;non-dropping-particle&quot;:&quot;&quot;},{&quot;family&quot;:&quot;Nzalawahe&quot;,&quot;given&quot;:&quot;Kenya J&quot;,&quot;parse-names&quot;:false,&quot;dropping-particle&quot;:&quot;&quot;,&quot;non-dropping-particle&quot;:&quot;&quot;},{&quot;family&quot;:&quot;Murugami&quot;,&quot;given&quot;:&quot;JW&quot;,&quot;parse-names&quot;:false,&quot;dropping-particle&quot;:&quot;&quot;,&quot;non-dropping-particle&quot;:&quot;&quot;},{&quot;family&quot;:&quot;Mdegela&quot;,&quot;given&quot;:&quot;Kenya RH&quot;,&quot;parse-names&quot;:false,&quot;dropping-particle&quot;:&quot;&quot;,&quot;non-dropping-particle&quot;:&quot;&quot;},{&quot;family&quot;:&quot;Mbuthia&quot;,&quot;given&quot;:&quot;PG&quot;,&quot;parse-names&quot;:false,&quot;dropping-particle&quot;:&quot;&quot;,&quot;non-dropping-particle&quot;:&quot;&quot;},{&quot;family&quot;:&quot;Waruiru&quot;,&quot;given&quot;:&quot;RM&quot;,&quot;parse-names&quot;:false,&quot;dropping-particle&quot;:&quot;&quot;,&quot;non-dropping-particle&quot;:&quot;&quot;},{&quot;family&quot;:&quot;Nzalawahe&quot;,&quot;given&quot;:&quot;J&quot;,&quot;parse-names&quot;:false,&quot;dropping-particle&quot;:&quot;&quot;,&quot;non-dropping-particle&quot;:&quot;&quot;},{&quot;family&quot;:&quot;Njagi&quot;,&quot;given&quot;:&quot;LW&quot;,&quot;parse-names&quot;:false,&quot;dropping-particle&quot;:&quot;&quot;,&quot;non-dropping-particle&quot;:&quot;&quot;},{&quot;family&quot;:&quot;Mdegela&quot;,&quot;given&quot;:&quot;RH&quot;,&quot;parse-names&quot;:false,&quot;dropping-particle&quot;:&quot;&quot;,&quot;non-dropping-particle&quot;:&quot;&quot;},{&quot;family&quot;:&quot;Mavuti&quot;,&quot;given&quot;:&quot;SK&quot;,&quot;parse-names&quot;:false,&quot;dropping-particle&quot;:&quot;&quot;,&quot;non-dropping-particle&quot;:&quot;&quot;}],&quot;container-title&quot;:&quot;~ 217 ~ International Journal of Fisheries and Aquatic Studies&quot;,&quot;ISSN&quot;:&quot;2394-0506&quot;,&quot;URL&quot;:&quot;www.fisheriesjournal.com&quot;,&quot;issued&quot;:{&quot;date-parts&quot;:[[2017]]},&quot;page&quot;:&quot;217-223&quot;,&quot;abstract&quot;:&quot;A cross sectional study was undertaken between October 2016 and March 2017 to determine the risk factors associated with parasitism of farmed tilapia (Oreochromis niloticus) in Kiambu County, Kenya. Semi-structured questionnaires supplemented with direct observations were administered to 148 fish farmers and 260 tilapia examined for ecto-and endo-parasites. Tilapia was the main species (66.5%) farmed under semi intensive system in earthen ponds. Most (53.5%) ponds were silted, with overgrown vegetation in and around them. Many farmers (46.4%) left fish to continue inbreeding in the ponds without restocking. Most farmers (33.1%) sourced water from rivers but majority (55.7%) did not change or refill the water within a production cycle. Only few farmers drained (30.3%) and limed (32%) ponds after fish harvesting. Majority (74.6%) shared a fishing net and only a few (4.1%) of them cleaned and disinfected it after use. Piscivorous birds (58.8%) and otters (22.6%) were the main predators reported. Fish parasites recovered were the helminth, Acanthocephalus spp. (10.4%) in the intestines, Diplostomum spp. (8.5%) in the eyes and Clinostomum spp. (3.5%) in the muscles. Others were the monogeneans Dactylogyrus spp. (3.5%) and Gyrodactylus spp. (0.4%) on the gills and skin, respectively. Infestation of fish from earthen ponds (31%) was significantly higher (p&lt; 0.05) compared to liner ponds (3.3%). Various management practices were identified as risk factors for parasitism. There is therefore need to build capacity on proper fish farm management and increase health experts in Kenyan aquaculture.&quot;,&quot;issue&quot;:&quot;4&quot;,&quot;volume&quot;:&quot;5&quot;,&quot;container-title-short&quot;:&quot;&quot;},&quot;isTemporary&quot;:false}]},{&quot;citationID&quot;:&quot;MENDELEY_CITATION_a0f00e51-be45-4da0-a05b-48fca1b1514f&quot;,&quot;properties&quot;:{&quot;noteIndex&quot;:0},&quot;isEdited&quot;:false,&quot;manualOverride&quot;:{&quot;isManuallyOverridden&quot;:false,&quot;citeprocText&quot;:&quot;(Maina et al., 2017; Murugami et al., 2018b)&quot;,&quot;manualOverrideText&quot;:&quot;&quot;},&quot;citationTag&quot;:&quot;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&quot;,&quot;citationItems&quot;:[{&quot;id&quot;:&quot;ebf13d38-1d42-32e2-a201-39b66d199ce5&quot;,&quot;itemData&quot;:{&quot;type&quot;:&quot;article-journal&quot;,&quot;id&quot;:&quot;ebf13d38-1d42-32e2-a201-39b66d199ce5&quot;,&quot;title&quot;:&quot;Risk factors associated with parasites of farmed fish in Kiambu County, Kenya&quot;,&quot;author&quot;:[{&quot;family&quot;:&quot;Maina&quot;,&quot;given&quot;:&quot;KW&quot;,&quot;parse-names&quot;:false,&quot;dropping-particle&quot;:&quot;&quot;,&quot;non-dropping-particle&quot;:&quot;&quot;},{&quot;family&quot;:&quot;Nzalawahe&quot;,&quot;given&quot;:&quot;Kenya J&quot;,&quot;parse-names&quot;:false,&quot;dropping-particle&quot;:&quot;&quot;,&quot;non-dropping-particle&quot;:&quot;&quot;},{&quot;family&quot;:&quot;Murugami&quot;,&quot;given&quot;:&quot;JW&quot;,&quot;parse-names&quot;:false,&quot;dropping-particle&quot;:&quot;&quot;,&quot;non-dropping-particle&quot;:&quot;&quot;},{&quot;family&quot;:&quot;Mdegela&quot;,&quot;given&quot;:&quot;Kenya RH&quot;,&quot;parse-names&quot;:false,&quot;dropping-particle&quot;:&quot;&quot;,&quot;non-dropping-particle&quot;:&quot;&quot;},{&quot;family&quot;:&quot;Mbuthia&quot;,&quot;given&quot;:&quot;PG&quot;,&quot;parse-names&quot;:false,&quot;dropping-particle&quot;:&quot;&quot;,&quot;non-dropping-particle&quot;:&quot;&quot;},{&quot;family&quot;:&quot;Waruiru&quot;,&quot;given&quot;:&quot;RM&quot;,&quot;parse-names&quot;:false,&quot;dropping-particle&quot;:&quot;&quot;,&quot;non-dropping-particle&quot;:&quot;&quot;},{&quot;family&quot;:&quot;Nzalawahe&quot;,&quot;given&quot;:&quot;J&quot;,&quot;parse-names&quot;:false,&quot;dropping-particle&quot;:&quot;&quot;,&quot;non-dropping-particle&quot;:&quot;&quot;},{&quot;family&quot;:&quot;Njagi&quot;,&quot;given&quot;:&quot;LW&quot;,&quot;parse-names&quot;:false,&quot;dropping-particle&quot;:&quot;&quot;,&quot;non-dropping-particle&quot;:&quot;&quot;},{&quot;family&quot;:&quot;Mdegela&quot;,&quot;given&quot;:&quot;RH&quot;,&quot;parse-names&quot;:false,&quot;dropping-particle&quot;:&quot;&quot;,&quot;non-dropping-particle&quot;:&quot;&quot;},{&quot;family&quot;:&quot;Mavuti&quot;,&quot;given&quot;:&quot;SK&quot;,&quot;parse-names&quot;:false,&quot;dropping-particle&quot;:&quot;&quot;,&quot;non-dropping-particle&quot;:&quot;&quot;}],&quot;container-title&quot;:&quot;~ 217 ~ International Journal of Fisheries and Aquatic Studies&quot;,&quot;ISSN&quot;:&quot;2394-0506&quot;,&quot;URL&quot;:&quot;www.fisheriesjournal.com&quot;,&quot;issued&quot;:{&quot;date-parts&quot;:[[2017]]},&quot;page&quot;:&quot;217-223&quot;,&quot;abstract&quot;:&quot;A cross sectional study was undertaken between October 2016 and March 2017 to determine the risk factors associated with parasitism of farmed tilapia (Oreochromis niloticus) in Kiambu County, Kenya. Semi-structured questionnaires supplemented with direct observations were administered to 148 fish farmers and 260 tilapia examined for ecto-and endo-parasites. Tilapia was the main species (66.5%) farmed under semi intensive system in earthen ponds. Most (53.5%) ponds were silted, with overgrown vegetation in and around them. Many farmers (46.4%) left fish to continue inbreeding in the ponds without restocking. Most farmers (33.1%) sourced water from rivers but majority (55.7%) did not change or refill the water within a production cycle. Only few farmers drained (30.3%) and limed (32%) ponds after fish harvesting. Majority (74.6%) shared a fishing net and only a few (4.1%) of them cleaned and disinfected it after use. Piscivorous birds (58.8%) and otters (22.6%) were the main predators reported. Fish parasites recovered were the helminth, Acanthocephalus spp. (10.4%) in the intestines, Diplostomum spp. (8.5%) in the eyes and Clinostomum spp. (3.5%) in the muscles. Others were the monogeneans Dactylogyrus spp. (3.5%) and Gyrodactylus spp. (0.4%) on the gills and skin, respectively. Infestation of fish from earthen ponds (31%) was significantly higher (p&lt; 0.05) compared to liner ponds (3.3%). Various management practices were identified as risk factors for parasitism. There is therefore need to build capacity on proper fish farm management and increase health experts in Kenyan aquaculture.&quot;,&quot;issue&quot;:&quot;4&quot;,&quot;volume&quot;:&quot;5&quot;,&quot;container-title-short&quot;:&quot;&quot;},&quot;isTemporary&quot;:false},{&quot;id&quot;:&quot;24f9e13b-270f-374e-b79a-24c30fdb46a8&quot;,&quot;itemData&quot;:{&quot;type&quot;:&quot;article-journal&quot;,&quot;id&quot;:&quot;24f9e13b-270f-374e-b79a-24c30fdb46a8&quot;,&quot;title&quot;:&quot;International Journal of Fisheries and Aquatic Studies 2018; 6(3): 06-12 Helminth parasites of farmed fish and water birds in Kirinyaga County, Kenya&quot;,&quot;author&quot;:[{&quot;family&quot;:&quot;Murugami&quot;,&quot;given&quot;:&quot;J W&quot;,&quot;parse-names&quot;:false,&quot;dropping-particle&quot;:&quot;&quot;,&quot;non-dropping-particle&quot;:&quot;&quot;},{&quot;family&quot;:&quot;Kenya&quot;,&quot;given&quot;:&quot;Nairobi&quot;,&quot;parse-names&quot;:false,&quot;dropping-particle&quot;:&quot;&quot;,&quot;non-dropping-particle&quot;:&quot;&quot;},{&quot;family&quot;:&quot;Mbuthia&quot;,&quot;given&quot;:&quot;P G&quot;,&quot;parse-names&quot;:false,&quot;dropping-particle&quot;:&quot;&quot;,&quot;non-dropping-particle&quot;:&quot;&quot;},{&quot;family&quot;:&quot;Maina&quot;,&quot;given&quot;:&quot;K W&quot;,&quot;parse-names&quot;:false,&quot;dropping-particle&quot;:&quot;&quot;,&quot;non-dropping-particle&quot;:&quot;&quot;},{&quot;family&quot;:&quot;Thaiyah&quot;,&quot;given&quot;:&quot;A G&quot;,&quot;parse-names&quot;:false,&quot;dropping-particle&quot;:&quot;&quot;,&quot;non-dropping-particle&quot;:&quot;&quot;},{&quot;family&quot;:&quot;Mavuti&quot;,&quot;given&quot;:&quot;S K&quot;,&quot;parse-names&quot;:false,&quot;dropping-particle&quot;:&quot;&quot;,&quot;non-dropping-particle&quot;:&quot;&quot;},{&quot;family&quot;:&quot;Ngowi&quot;,&quot;given&quot;:&quot;H A&quot;,&quot;parse-names&quot;:false,&quot;dropping-particle&quot;:&quot;&quot;,&quot;non-dropping-particle&quot;:&quot;&quot;},{&quot;family&quot;:&quot;Waruiru&quot;,&quot;given&quot;:&quot;R M&quot;,&quot;parse-names&quot;:false,&quot;dropping-particle&quot;:&quot;&quot;,&quot;non-dropping-particle&quot;:&quot;&quot;},{&quot;family&quot;:&quot;Otieno&quot;,&quot;given&quot;:&quot;R O&quot;,&quot;parse-names&quot;:false,&quot;dropping-particle&quot;:&quot;&quot;,&quot;non-dropping-particle&quot;:&quot;&quot;},{&quot;family&quot;:&quot;Mdegela&quot;,&quot;given&quot;:&quot;R H&quot;,&quot;parse-names&quot;:false,&quot;dropping-particle&quot;:&quot;&quot;,&quot;non-dropping-particle&quot;:&quot;&quot;}],&quot;ISSN&quot;:&quot;2394-0506&quot;,&quot;URL&quot;:&quot;www.fisheriesjournal.com&quot;,&quot;issued&quot;:{&quot;date-parts&quot;:[[2018]]},&quot;abstract&quot;:&quot;Aquaculture products demand has increased due to population growth, declining natural fish stocks and government aquaculture promotion. Intensification alters natural fish environment and new infections emerge. Parasite infested fish are unaesthetic. Public health concerns arise with zoonotic fish parasites. Piscivorous birds influence aquaculture profitability due to predation and transmission of fish parasites. 289 fish from 15 private farms and one government farm were sampled in Kirinyaga County, Kenya. Earthen pond fish had higher (52%) parasite infestation than those from liner (7%) and concrete ponds. Fish parasites recovered were Diplostomum spp. (tilapia 21.7%; catfish 10.5%), Acanthocephala spp. (tilapia 11.3%; catfish 3.5%), Dactylogyrus spp. (tilapia 3%; catfish 4.7%) Contracaecum (catfish 24.4%), Paracamallanus spp. (catfish 16.3%) Gyrodactylus spp. (catfish 5.8%) and Clinostomum spp. (tilapia 4.9%). Fifty water birds were captured using mist nets. On necropsy, 46% were infected with parasites like Acanthocephala spp. (16%), Pseudophyllid and Protecephallid cestodes (36%) Contracaecum spp. (2%) and Clinostomum spp. (2%). Clinostomum spp., Contracaecum spp. and Acanthocephala spp. are zoonotic. Farmers, traders and consumers should be advised on handling and cooking fish to avoid infestation with zoonotic parasites. Control of piscivorous birds and other predators should be effected to maximize the profitability of fish farming.&quot;,&quot;container-title-short&quot;:&quot;&quot;},&quot;isTemporary&quot;:false}]},{&quot;citationID&quot;:&quot;MENDELEY_CITATION_ffdb1202-ae00-43cf-8fbf-4b29cd4f69ae&quot;,&quot;properties&quot;:{&quot;noteIndex&quot;:0},&quot;isEdited&quot;:false,&quot;manualOverride&quot;:{&quot;isManuallyOverridden&quot;:true,&quot;citeprocText&quot;:&quot;(Maina et al., 2017; Wanja, Mbuthia, Waruiru, Mwadime, et al., 2020b)&quot;,&quot;manualOverrideText&quot;:&quot;(Maina et al., 2017; Wanja et al., 2020b)&quot;},&quot;citationTag&quot;:&quot;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&quot;,&quot;citationItems&quot;:[{&quot;id&quot;:&quot;ebf13d38-1d42-32e2-a201-39b66d199ce5&quot;,&quot;itemData&quot;:{&quot;type&quot;:&quot;article-journal&quot;,&quot;id&quot;:&quot;ebf13d38-1d42-32e2-a201-39b66d199ce5&quot;,&quot;title&quot;:&quot;Risk factors associated with parasites of farmed fish in Kiambu County, Kenya&quot;,&quot;author&quot;:[{&quot;family&quot;:&quot;Maina&quot;,&quot;given&quot;:&quot;KW&quot;,&quot;parse-names&quot;:false,&quot;dropping-particle&quot;:&quot;&quot;,&quot;non-dropping-particle&quot;:&quot;&quot;},{&quot;family&quot;:&quot;Nzalawahe&quot;,&quot;given&quot;:&quot;Kenya J&quot;,&quot;parse-names&quot;:false,&quot;dropping-particle&quot;:&quot;&quot;,&quot;non-dropping-particle&quot;:&quot;&quot;},{&quot;family&quot;:&quot;Murugami&quot;,&quot;given&quot;:&quot;JW&quot;,&quot;parse-names&quot;:false,&quot;dropping-particle&quot;:&quot;&quot;,&quot;non-dropping-particle&quot;:&quot;&quot;},{&quot;family&quot;:&quot;Mdegela&quot;,&quot;given&quot;:&quot;Kenya RH&quot;,&quot;parse-names&quot;:false,&quot;dropping-particle&quot;:&quot;&quot;,&quot;non-dropping-particle&quot;:&quot;&quot;},{&quot;family&quot;:&quot;Mbuthia&quot;,&quot;given&quot;:&quot;PG&quot;,&quot;parse-names&quot;:false,&quot;dropping-particle&quot;:&quot;&quot;,&quot;non-dropping-particle&quot;:&quot;&quot;},{&quot;family&quot;:&quot;Waruiru&quot;,&quot;given&quot;:&quot;RM&quot;,&quot;parse-names&quot;:false,&quot;dropping-particle&quot;:&quot;&quot;,&quot;non-dropping-particle&quot;:&quot;&quot;},{&quot;family&quot;:&quot;Nzalawahe&quot;,&quot;given&quot;:&quot;J&quot;,&quot;parse-names&quot;:false,&quot;dropping-particle&quot;:&quot;&quot;,&quot;non-dropping-particle&quot;:&quot;&quot;},{&quot;family&quot;:&quot;Njagi&quot;,&quot;given&quot;:&quot;LW&quot;,&quot;parse-names&quot;:false,&quot;dropping-particle&quot;:&quot;&quot;,&quot;non-dropping-particle&quot;:&quot;&quot;},{&quot;family&quot;:&quot;Mdegela&quot;,&quot;given&quot;:&quot;RH&quot;,&quot;parse-names&quot;:false,&quot;dropping-particle&quot;:&quot;&quot;,&quot;non-dropping-particle&quot;:&quot;&quot;},{&quot;family&quot;:&quot;Mavuti&quot;,&quot;given&quot;:&quot;SK&quot;,&quot;parse-names&quot;:false,&quot;dropping-particle&quot;:&quot;&quot;,&quot;non-dropping-particle&quot;:&quot;&quot;}],&quot;container-title&quot;:&quot;~ 217 ~ International Journal of Fisheries and Aquatic Studies&quot;,&quot;ISSN&quot;:&quot;2394-0506&quot;,&quot;URL&quot;:&quot;www.fisheriesjournal.com&quot;,&quot;issued&quot;:{&quot;date-parts&quot;:[[2017]]},&quot;page&quot;:&quot;217-223&quot;,&quot;abstract&quot;:&quot;A cross sectional study was undertaken between October 2016 and March 2017 to determine the risk factors associated with parasitism of farmed tilapia (Oreochromis niloticus) in Kiambu County, Kenya. Semi-structured questionnaires supplemented with direct observations were administered to 148 fish farmers and 260 tilapia examined for ecto-and endo-parasites. Tilapia was the main species (66.5%) farmed under semi intensive system in earthen ponds. Most (53.5%) ponds were silted, with overgrown vegetation in and around them. Many farmers (46.4%) left fish to continue inbreeding in the ponds without restocking. Most farmers (33.1%) sourced water from rivers but majority (55.7%) did not change or refill the water within a production cycle. Only few farmers drained (30.3%) and limed (32%) ponds after fish harvesting. Majority (74.6%) shared a fishing net and only a few (4.1%) of them cleaned and disinfected it after use. Piscivorous birds (58.8%) and otters (22.6%) were the main predators reported. Fish parasites recovered were the helminth, Acanthocephalus spp. (10.4%) in the intestines, Diplostomum spp. (8.5%) in the eyes and Clinostomum spp. (3.5%) in the muscles. Others were the monogeneans Dactylogyrus spp. (3.5%) and Gyrodactylus spp. (0.4%) on the gills and skin, respectively. Infestation of fish from earthen ponds (31%) was significantly higher (p&lt; 0.05) compared to liner ponds (3.3%). Various management practices were identified as risk factors for parasitism. There is therefore need to build capacity on proper fish farm management and increase health experts in Kenyan aquaculture.&quot;,&quot;issue&quot;:&quot;4&quot;,&quot;volume&quot;:&quot;5&quot;,&quot;container-title-short&quot;:&quot;&quot;},&quot;isTemporary&quot;:false},{&quot;id&quot;:&quot;07b0eb0f-ce6b-3b2f-9fa1-d9096fcbba5b&quot;,&quot;itemData&quot;:{&quot;type&quot;:&quot;article-journal&quot;,&quot;id&quot;:&quot;07b0eb0f-ce6b-3b2f-9fa1-d9096fcbba5b&quot;,&quot;title&quot;:&quot;Fish Husbandry Practices and Water Quality in Central Kenya: Potential Risk Factors for Fish Mortality and Infectious Diseases&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Mwadime&quot;,&quot;given&quot;:&quot;Janet M.&quot;,&quot;parse-names&quot;:false,&quot;dropping-particle&quot;:&quot;&quot;,&quot;non-dropping-particle&quot;:&quot;&quot;},{&quot;family&quot;:&quot;Bebora&quot;,&quot;given&quot;:&quot;Lilly C.&quot;,&quot;parse-names&quot;:false,&quot;dropping-particle&quot;:&quot;&quot;,&quot;non-dropping-particle&quot;:&quot;&quot;},{&quot;family&quot;:&quot;Nyaga&quot;,&quot;given&quot;:&quot;Philip N.&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container-title-short&quot;:&quot;Vet Med Int&quot;,&quot;DOI&quot;:&quot;10.1155/2020/6839354&quot;,&quot;ISSN&quot;:&quot;20420048&quot;,&quot;issued&quot;:{&quot;date-parts&quot;:[[2020]]},&quot;abstract&quot;:&quot;Fish mortality has an enormous impact on the aquaculture industry by reducing fish production and slowing industrial growth. A cross-sectional study was carried out in Kirinyaga County, Central Kenya, to evaluate potential risks of fish mortality and disease transmission and suitability of pond water for rearing fish. A semistructured questionnaire that focused on general information, management practices, and disease history was administered to 92 small-scale fish farmers. Parasitological examination of fish sampled from selected farms (farms that were reporting mortality at the time of sampling) was done by following the standard procedure. Water quality parameters for 33 ponds were evaluated in situ (recorded on pond site) and ex situ (analysed at the laboratory) following the standard methods. The risks were assessed by adjusted odds ratio based on univariate regression analysis. Prevalent fish husbandry practices that were found to be associated with fish mortality and acquisition of pathogens in the study area were the use of raw livestock manure (0R = 1.500), high fish stocking density (0R = 1.168), and feeding fish on homemade rations (0R = 1.128). Parasitological investigation found infestation with Diplostomum spp., Dactylogyrus spp., Clinostomum spp., and Piscicola leeches. Water temperature and pH were found fit for rearing fish. Of the 33 fishpond water samples tested, 1 (3%) and 6 (18%) exceeded the recommended limits of &lt;100 mg/L and &lt;0.2 mg/L of nitrate and nitrite, respectively. Of the 29 fishpond water tested, 15 (59%) exceeded the recommended limits of &lt;100 mg/L of total ammonia. The findings show that the use of raw livestock manure, high fish stocking density, high nitrates and nitrites, and high ammonia levels in fishponds are potential risk factors for fish mortality and acquisition of infectious pathogens in a pond environment in a rural setup, in Central Kenya. There is a need to address the above factors in small-scale farming practices to minimize fish loss and also to prevent the occurrence and spread of infectious pathogens.&quot;,&quot;publisher&quot;:&quot;Hindawi Limited&quot;,&quot;volume&quot;:&quot;2020&quot;},&quot;isTemporary&quot;:false}]},{&quot;citationID&quot;:&quot;MENDELEY_CITATION_893d0303-405e-4220-8c5d-7915b19c5610&quot;,&quot;properties&quot;:{&quot;noteIndex&quot;:0},&quot;isEdited&quot;:false,&quot;manualOverride&quot;:{&quot;isManuallyOverridden&quot;:true,&quot;citeprocText&quot;:&quot;(Murugami K W Maina et al., 2017)&quot;,&quot;manualOverrideText&quot;:&quot;(Murugami et al., 2017)&quot;},&quot;citationTag&quot;:&quot;MENDELEY_CITATION_v3_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&quot;,&quot;citationItems&quot;:[{&quot;id&quot;:&quot;83cf6c31-15fe-334b-b55b-90b87c5cba16&quot;,&quot;itemData&quot;:{&quot;type&quot;:&quot;article-journal&quot;,&quot;id&quot;:&quot;83cf6c31-15fe-334b-b55b-90b87c5cba16&quot;,&quot;title&quot;:&quot;Predation And Its Associated Risk Factors In Fish Farms In Kirinyaga County, Kenya&quot;,&quot;author&quot;:[{&quot;family&quot;:&quot;Murugami K W Maina&quot;,&quot;given&quot;:&quot;J W&quot;,&quot;parse-names&quot;:false,&quot;dropping-particle&quot;:&quot;&quot;,&quot;non-dropping-particle&quot;:&quot;&quot;},{&quot;family&quot;:&quot;Kenya&quot;,&quot;given&quot;:&quot;Nairobi&quot;,&quot;parse-names&quot;:false,&quot;dropping-particle&quot;:&quot;&quot;,&quot;non-dropping-particle&quot;:&quot;&quot;},{&quot;family&quot;:&quot;Mbuthia R M Waruiru&quot;,&quot;given&quot;:&quot;P G&quot;,&quot;parse-names&quot;:false,&quot;dropping-particle&quot;:&quot;&quot;,&quot;non-dropping-particle&quot;:&quot;&quot;},{&quot;family&quot;:&quot;Thaiyah&quot;,&quot;given&quot;:&quot;A G&quot;,&quot;parse-names&quot;:false,&quot;dropping-particle&quot;:&quot;&quot;,&quot;non-dropping-particle&quot;:&quot;&quot;},{&quot;family&quot;:&quot;Ngowi R H Mdegela&quot;,&quot;given&quot;:&quot;H A&quot;,&quot;parse-names&quot;:false,&quot;dropping-particle&quot;:&quot;&quot;,&quot;non-dropping-particle&quot;:&quot;&quot;}],&quot;ISSN&quot;:&quot;2394-4404&quot;,&quot;URL&quot;:&quot;www.ijiras.com&quot;,&quot;issued&quot;:{&quot;date-parts&quot;:[[2017]]},&quot;container-title-short&quot;:&quot;&quot;},&quot;isTemporary&quot;:false}]},{&quot;citationID&quot;:&quot;MENDELEY_CITATION_159405c5-3740-489b-ab36-aa3a140004af&quot;,&quot;properties&quot;:{&quot;noteIndex&quot;:0},&quot;isEdited&quot;:false,&quot;manualOverride&quot;:{&quot;isManuallyOverridden&quot;:true,&quot;citeprocText&quot;:&quot;(K. R. Waruiru et al., 2017)&quot;,&quot;manualOverrideText&quot;:&quot;(Mavuti et al., 2017)&quot;},&quot;citationTag&quot;:&quot;MENDELEY_CITATION_v3_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&quot;,&quot;citationItems&quot;:[{&quot;id&quot;:&quot;ae580f3d-1724-3f9d-ad31-ca0d440e25f2&quot;,&quot;itemData&quot;:{&quot;type&quot;:&quot;article-journal&quot;,&quot;id&quot;:&quot;ae580f3d-1724-3f9d-ad31-ca0d440e25f2&quot;,&quot;title&quot;:&quot;SK Mavuti Directorate of Veterinary Services, Ministry of Agriculture, Livestock and Fisheries Evaluation of fish farmer management practices in Nyeri County, Kenya&quot;,&quot;author&quot;:[{&quot;family&quot;:&quot;Waruiru&quot;,&quot;given&quot;:&quot;Kenya Rm&quot;,&quot;parse-names&quot;:false,&quot;dropping-particle&quot;:&quot;&quot;,&quot;non-dropping-particle&quot;:&quot;&quot;},{&quot;family&quot;:&quot;Mavuti&quot;,&quot;given&quot;:&quot;S K&quot;,&quot;parse-names&quot;:false,&quot;dropping-particle&quot;:&quot;&quot;,&quot;non-dropping-particle&quot;:&quot;&quot;},{&quot;family&quot;:&quot;Waruiru&quot;,&quot;given&quot;:&quot;R M&quot;,&quot;parse-names&quot;:false,&quot;dropping-particle&quot;:&quot;&quot;,&quot;non-dropping-particle&quot;:&quot;&quot;},{&quot;family&quot;:&quot;Mbuthia&quot;,&quot;given&quot;:&quot;P G&quot;,&quot;parse-names&quot;:false,&quot;dropping-particle&quot;:&quot;&quot;,&quot;non-dropping-particle&quot;:&quot;&quot;},{&quot;family&quot;:&quot;Maina&quot;,&quot;given&quot;:&quot;J G&quot;,&quot;parse-names&quot;:false,&quot;dropping-particle&quot;:&quot;&quot;,&quot;non-dropping-particle&quot;:&quot;&quot;},{&quot;family&quot;:&quot;Mbaria&quot;,&quot;given&quot;:&quot;J M&quot;,&quot;parse-names&quot;:false,&quot;dropping-particle&quot;:&quot;&quot;,&quot;non-dropping-particle&quot;:&quot;&quot;}],&quot;container-title&quot;:&quot;~ 165 ~ International Journal of Fisheries and Aquatic Studies&quot;,&quot;ISSN&quot;:&quot;2394-0506&quot;,&quot;URL&quot;:&quot;www.fisheriesjournal.com&quot;,&quot;issued&quot;:{&quot;date-parts&quot;:[[2017]]},&quot;page&quot;:&quot;165-170&quot;,&quot;abstract&quot;:&quot;This study evaluated management practices undertaken by fish farmers in Nyeri County. Data was collected from 117 fish farmers using semi-structured questionnaires to evaluate fish pond types, fish species kept, fish culture practices, fish pond water sources as well as fish pond drainage and treatment after harvesting. Most farmers in Nyeri Central (58.1%) used earthen ponds with 48.8% farmers in Tetu Sub County using liner ponds. Tilapia monoculture was the most popular fish culture method practiced by 79.7% and 55.8% farmers in Nyeri Central and Tetu respectively. Most farmers (84.6%) fertilized their ponds and were using commercial fish feeds (80.3%). Source of pond water was mainly rivers (63.2%) during the wet and dry seasons while a large proportion (76.9%) of farmers did not drain their ponds after harvesting. All the interviewed farmers were growing different types of crops (coffee, tea) and vegetables and also kept livestock (88.9%) in the two sub-counties. The most popular method for disposal of chemical containers was through burning. Inadequate fish farmers' management practices may influence prevalence of fish parasites and types and quantities of chemical pollutants found in water and fish. This may adversely affect fish health and production. Further studies are indicated to determine the economic losses associated with effects of inadequate fish farmer management practices in Kenya.&quot;,&quot;issue&quot;:&quot;3&quot;,&quot;volume&quot;:&quot;5&quot;,&quot;container-title-short&quot;:&quot;&quot;},&quot;isTemporary&quot;:false}]},{&quot;citationID&quot;:&quot;MENDELEY_CITATION_7ac519d0-72ee-4739-ab37-f09c6ee1edb2&quot;,&quot;properties&quot;:{&quot;noteIndex&quot;:0},&quot;isEdited&quot;:false,&quot;manualOverride&quot;:{&quot;isManuallyOverridden&quot;:true,&quot;citeprocText&quot;:&quot;(Maina et al., 2017; Murugami et al., 2018b; K. R. Waruiru et al., 2017)&quot;,&quot;manualOverrideText&quot;:&quot;(Maina et al., 2017; Murugami et al., 2018b; Mavuti et al., 2017)&quot;},&quot;citationTag&quot;:&quot;MENDELEY_CITATION_v3_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&quot;,&quot;citationItems&quot;:[{&quot;id&quot;:&quot;ae580f3d-1724-3f9d-ad31-ca0d440e25f2&quot;,&quot;itemData&quot;:{&quot;type&quot;:&quot;article-journal&quot;,&quot;id&quot;:&quot;ae580f3d-1724-3f9d-ad31-ca0d440e25f2&quot;,&quot;title&quot;:&quot;SK Mavuti Directorate of Veterinary Services, Ministry of Agriculture, Livestock and Fisheries Evaluation of fish farmer management practices in Nyeri County, Kenya&quot;,&quot;author&quot;:[{&quot;family&quot;:&quot;Waruiru&quot;,&quot;given&quot;:&quot;Kenya Rm&quot;,&quot;parse-names&quot;:false,&quot;dropping-particle&quot;:&quot;&quot;,&quot;non-dropping-particle&quot;:&quot;&quot;},{&quot;family&quot;:&quot;Mavuti&quot;,&quot;given&quot;:&quot;S K&quot;,&quot;parse-names&quot;:false,&quot;dropping-particle&quot;:&quot;&quot;,&quot;non-dropping-particle&quot;:&quot;&quot;},{&quot;family&quot;:&quot;Waruiru&quot;,&quot;given&quot;:&quot;R M&quot;,&quot;parse-names&quot;:false,&quot;dropping-particle&quot;:&quot;&quot;,&quot;non-dropping-particle&quot;:&quot;&quot;},{&quot;family&quot;:&quot;Mbuthia&quot;,&quot;given&quot;:&quot;P G&quot;,&quot;parse-names&quot;:false,&quot;dropping-particle&quot;:&quot;&quot;,&quot;non-dropping-particle&quot;:&quot;&quot;},{&quot;family&quot;:&quot;Maina&quot;,&quot;given&quot;:&quot;J G&quot;,&quot;parse-names&quot;:false,&quot;dropping-particle&quot;:&quot;&quot;,&quot;non-dropping-particle&quot;:&quot;&quot;},{&quot;family&quot;:&quot;Mbaria&quot;,&quot;given&quot;:&quot;J M&quot;,&quot;parse-names&quot;:false,&quot;dropping-particle&quot;:&quot;&quot;,&quot;non-dropping-particle&quot;:&quot;&quot;}],&quot;container-title&quot;:&quot;~ 165 ~ International Journal of Fisheries and Aquatic Studies&quot;,&quot;ISSN&quot;:&quot;2394-0506&quot;,&quot;URL&quot;:&quot;www.fisheriesjournal.com&quot;,&quot;issued&quot;:{&quot;date-parts&quot;:[[2017]]},&quot;page&quot;:&quot;165-170&quot;,&quot;abstract&quot;:&quot;This study evaluated management practices undertaken by fish farmers in Nyeri County. Data was collected from 117 fish farmers using semi-structured questionnaires to evaluate fish pond types, fish species kept, fish culture practices, fish pond water sources as well as fish pond drainage and treatment after harvesting. Most farmers in Nyeri Central (58.1%) used earthen ponds with 48.8% farmers in Tetu Sub County using liner ponds. Tilapia monoculture was the most popular fish culture method practiced by 79.7% and 55.8% farmers in Nyeri Central and Tetu respectively. Most farmers (84.6%) fertilized their ponds and were using commercial fish feeds (80.3%). Source of pond water was mainly rivers (63.2%) during the wet and dry seasons while a large proportion (76.9%) of farmers did not drain their ponds after harvesting. All the interviewed farmers were growing different types of crops (coffee, tea) and vegetables and also kept livestock (88.9%) in the two sub-counties. The most popular method for disposal of chemical containers was through burning. Inadequate fish farmers' management practices may influence prevalence of fish parasites and types and quantities of chemical pollutants found in water and fish. This may adversely affect fish health and production. Further studies are indicated to determine the economic losses associated with effects of inadequate fish farmer management practices in Kenya.&quot;,&quot;issue&quot;:&quot;3&quot;,&quot;volume&quot;:&quot;5&quot;,&quot;container-title-short&quot;:&quot;&quot;},&quot;isTemporary&quot;:false},{&quot;id&quot;:&quot;ebf13d38-1d42-32e2-a201-39b66d199ce5&quot;,&quot;itemData&quot;:{&quot;type&quot;:&quot;article-journal&quot;,&quot;id&quot;:&quot;ebf13d38-1d42-32e2-a201-39b66d199ce5&quot;,&quot;title&quot;:&quot;Risk factors associated with parasites of farmed fish in Kiambu County, Kenya&quot;,&quot;author&quot;:[{&quot;family&quot;:&quot;Maina&quot;,&quot;given&quot;:&quot;KW&quot;,&quot;parse-names&quot;:false,&quot;dropping-particle&quot;:&quot;&quot;,&quot;non-dropping-particle&quot;:&quot;&quot;},{&quot;family&quot;:&quot;Nzalawahe&quot;,&quot;given&quot;:&quot;Kenya J&quot;,&quot;parse-names&quot;:false,&quot;dropping-particle&quot;:&quot;&quot;,&quot;non-dropping-particle&quot;:&quot;&quot;},{&quot;family&quot;:&quot;Murugami&quot;,&quot;given&quot;:&quot;JW&quot;,&quot;parse-names&quot;:false,&quot;dropping-particle&quot;:&quot;&quot;,&quot;non-dropping-particle&quot;:&quot;&quot;},{&quot;family&quot;:&quot;Mdegela&quot;,&quot;given&quot;:&quot;Kenya RH&quot;,&quot;parse-names&quot;:false,&quot;dropping-particle&quot;:&quot;&quot;,&quot;non-dropping-particle&quot;:&quot;&quot;},{&quot;family&quot;:&quot;Mbuthia&quot;,&quot;given&quot;:&quot;PG&quot;,&quot;parse-names&quot;:false,&quot;dropping-particle&quot;:&quot;&quot;,&quot;non-dropping-particle&quot;:&quot;&quot;},{&quot;family&quot;:&quot;Waruiru&quot;,&quot;given&quot;:&quot;RM&quot;,&quot;parse-names&quot;:false,&quot;dropping-particle&quot;:&quot;&quot;,&quot;non-dropping-particle&quot;:&quot;&quot;},{&quot;family&quot;:&quot;Nzalawahe&quot;,&quot;given&quot;:&quot;J&quot;,&quot;parse-names&quot;:false,&quot;dropping-particle&quot;:&quot;&quot;,&quot;non-dropping-particle&quot;:&quot;&quot;},{&quot;family&quot;:&quot;Njagi&quot;,&quot;given&quot;:&quot;LW&quot;,&quot;parse-names&quot;:false,&quot;dropping-particle&quot;:&quot;&quot;,&quot;non-dropping-particle&quot;:&quot;&quot;},{&quot;family&quot;:&quot;Mdegela&quot;,&quot;given&quot;:&quot;RH&quot;,&quot;parse-names&quot;:false,&quot;dropping-particle&quot;:&quot;&quot;,&quot;non-dropping-particle&quot;:&quot;&quot;},{&quot;family&quot;:&quot;Mavuti&quot;,&quot;given&quot;:&quot;SK&quot;,&quot;parse-names&quot;:false,&quot;dropping-particle&quot;:&quot;&quot;,&quot;non-dropping-particle&quot;:&quot;&quot;}],&quot;container-title&quot;:&quot;~ 217 ~ International Journal of Fisheries and Aquatic Studies&quot;,&quot;ISSN&quot;:&quot;2394-0506&quot;,&quot;URL&quot;:&quot;www.fisheriesjournal.com&quot;,&quot;issued&quot;:{&quot;date-parts&quot;:[[2017]]},&quot;page&quot;:&quot;217-223&quot;,&quot;abstract&quot;:&quot;A cross sectional study was undertaken between October 2016 and March 2017 to determine the risk factors associated with parasitism of farmed tilapia (Oreochromis niloticus) in Kiambu County, Kenya. Semi-structured questionnaires supplemented with direct observations were administered to 148 fish farmers and 260 tilapia examined for ecto-and endo-parasites. Tilapia was the main species (66.5%) farmed under semi intensive system in earthen ponds. Most (53.5%) ponds were silted, with overgrown vegetation in and around them. Many farmers (46.4%) left fish to continue inbreeding in the ponds without restocking. Most farmers (33.1%) sourced water from rivers but majority (55.7%) did not change or refill the water within a production cycle. Only few farmers drained (30.3%) and limed (32%) ponds after fish harvesting. Majority (74.6%) shared a fishing net and only a few (4.1%) of them cleaned and disinfected it after use. Piscivorous birds (58.8%) and otters (22.6%) were the main predators reported. Fish parasites recovered were the helminth, Acanthocephalus spp. (10.4%) in the intestines, Diplostomum spp. (8.5%) in the eyes and Clinostomum spp. (3.5%) in the muscles. Others were the monogeneans Dactylogyrus spp. (3.5%) and Gyrodactylus spp. (0.4%) on the gills and skin, respectively. Infestation of fish from earthen ponds (31%) was significantly higher (p&lt; 0.05) compared to liner ponds (3.3%). Various management practices were identified as risk factors for parasitism. There is therefore need to build capacity on proper fish farm management and increase health experts in Kenyan aquaculture.&quot;,&quot;issue&quot;:&quot;4&quot;,&quot;volume&quot;:&quot;5&quot;,&quot;container-title-short&quot;:&quot;&quot;},&quot;isTemporary&quot;:false},{&quot;id&quot;:&quot;24f9e13b-270f-374e-b79a-24c30fdb46a8&quot;,&quot;itemData&quot;:{&quot;type&quot;:&quot;article-journal&quot;,&quot;id&quot;:&quot;24f9e13b-270f-374e-b79a-24c30fdb46a8&quot;,&quot;title&quot;:&quot;International Journal of Fisheries and Aquatic Studies 2018; 6(3): 06-12 Helminth parasites of farmed fish and water birds in Kirinyaga County, Kenya&quot;,&quot;author&quot;:[{&quot;family&quot;:&quot;Murugami&quot;,&quot;given&quot;:&quot;J W&quot;,&quot;parse-names&quot;:false,&quot;dropping-particle&quot;:&quot;&quot;,&quot;non-dropping-particle&quot;:&quot;&quot;},{&quot;family&quot;:&quot;Kenya&quot;,&quot;given&quot;:&quot;Nairobi&quot;,&quot;parse-names&quot;:false,&quot;dropping-particle&quot;:&quot;&quot;,&quot;non-dropping-particle&quot;:&quot;&quot;},{&quot;family&quot;:&quot;Mbuthia&quot;,&quot;given&quot;:&quot;P G&quot;,&quot;parse-names&quot;:false,&quot;dropping-particle&quot;:&quot;&quot;,&quot;non-dropping-particle&quot;:&quot;&quot;},{&quot;family&quot;:&quot;Maina&quot;,&quot;given&quot;:&quot;K W&quot;,&quot;parse-names&quot;:false,&quot;dropping-particle&quot;:&quot;&quot;,&quot;non-dropping-particle&quot;:&quot;&quot;},{&quot;family&quot;:&quot;Thaiyah&quot;,&quot;given&quot;:&quot;A G&quot;,&quot;parse-names&quot;:false,&quot;dropping-particle&quot;:&quot;&quot;,&quot;non-dropping-particle&quot;:&quot;&quot;},{&quot;family&quot;:&quot;Mavuti&quot;,&quot;given&quot;:&quot;S K&quot;,&quot;parse-names&quot;:false,&quot;dropping-particle&quot;:&quot;&quot;,&quot;non-dropping-particle&quot;:&quot;&quot;},{&quot;family&quot;:&quot;Ngowi&quot;,&quot;given&quot;:&quot;H A&quot;,&quot;parse-names&quot;:false,&quot;dropping-particle&quot;:&quot;&quot;,&quot;non-dropping-particle&quot;:&quot;&quot;},{&quot;family&quot;:&quot;Waruiru&quot;,&quot;given&quot;:&quot;R M&quot;,&quot;parse-names&quot;:false,&quot;dropping-particle&quot;:&quot;&quot;,&quot;non-dropping-particle&quot;:&quot;&quot;},{&quot;family&quot;:&quot;Otieno&quot;,&quot;given&quot;:&quot;R O&quot;,&quot;parse-names&quot;:false,&quot;dropping-particle&quot;:&quot;&quot;,&quot;non-dropping-particle&quot;:&quot;&quot;},{&quot;family&quot;:&quot;Mdegela&quot;,&quot;given&quot;:&quot;R H&quot;,&quot;parse-names&quot;:false,&quot;dropping-particle&quot;:&quot;&quot;,&quot;non-dropping-particle&quot;:&quot;&quot;}],&quot;ISSN&quot;:&quot;2394-0506&quot;,&quot;URL&quot;:&quot;www.fisheriesjournal.com&quot;,&quot;issued&quot;:{&quot;date-parts&quot;:[[2018]]},&quot;abstract&quot;:&quot;Aquaculture products demand has increased due to population growth, declining natural fish stocks and government aquaculture promotion. Intensification alters natural fish environment and new infections emerge. Parasite infested fish are unaesthetic. Public health concerns arise with zoonotic fish parasites. Piscivorous birds influence aquaculture profitability due to predation and transmission of fish parasites. 289 fish from 15 private farms and one government farm were sampled in Kirinyaga County, Kenya. Earthen pond fish had higher (52%) parasite infestation than those from liner (7%) and concrete ponds. Fish parasites recovered were Diplostomum spp. (tilapia 21.7%; catfish 10.5%), Acanthocephala spp. (tilapia 11.3%; catfish 3.5%), Dactylogyrus spp. (tilapia 3%; catfish 4.7%) Contracaecum (catfish 24.4%), Paracamallanus spp. (catfish 16.3%) Gyrodactylus spp. (catfish 5.8%) and Clinostomum spp. (tilapia 4.9%). Fifty water birds were captured using mist nets. On necropsy, 46% were infected with parasites like Acanthocephala spp. (16%), Pseudophyllid and Protecephallid cestodes (36%) Contracaecum spp. (2%) and Clinostomum spp. (2%). Clinostomum spp., Contracaecum spp. and Acanthocephala spp. are zoonotic. Farmers, traders and consumers should be advised on handling and cooking fish to avoid infestation with zoonotic parasites. Control of piscivorous birds and other predators should be effected to maximize the profitability of fish farming.&quot;,&quot;container-title-short&quot;:&quot;&quot;},&quot;isTemporary&quot;:false}]},{&quot;citationID&quot;:&quot;MENDELEY_CITATION_dbf8a9b2-880f-4229-88fc-473236465533&quot;,&quot;properties&quot;:{&quot;noteIndex&quot;:0},&quot;isEdited&quot;:false,&quot;manualOverride&quot;:{&quot;isManuallyOverridden&quot;:true,&quot;citeprocText&quot;:&quot;(Wanja, Mbuthia, Waruiru, Mwadime, et al., 2020a)&quot;,&quot;manualOverrideText&quot;:&quot;(Wanja et al., 2020)&quot;},&quot;citationTag&quot;:&quot;MENDELEY_CITATION_v3_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Nd2FkaW1lIiwiZ2l2ZW4iOiJKYW5ldCBNLiIsInBhcnNlLW5hbWVzIjpmYWxzZSwiZHJvcHBpbmctcGFydGljbGUiOiIiLCJub24tZHJvcHBpbmctcGFydGljbGUiOiIifSx7ImZhbWlseSI6IkJlYm9yYSIsImdpdmVuIjoiTGlsbHkgQy4iLCJwYXJzZS1uYW1lcyI6ZmFsc2UsImRyb3BwaW5nLXBhcnRpY2xlIjoiIiwibm9uLWRyb3BwaW5nLXBhcnRpY2xlIjoiIn0seyJmYW1pbHkiOiJOeWFnYSIsImdpdmVuIjoiUGhpbGlwIE4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mNvbnRhaW5lci10aXRsZS1zaG9ydCI6IlZldCBNZWQgSW50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n0sImlzVGVtcG9yYXJ5IjpmYWxzZX1dfQ==&quot;,&quot;citationItems&quot;:[{&quot;id&quot;:&quot;d7929583-320b-3383-ba51-3c680be27e73&quot;,&quot;itemData&quot;:{&quot;type&quot;:&quot;article-journal&quot;,&quot;id&quot;:&quot;d7929583-320b-3383-ba51-3c680be27e73&quot;,&quot;title&quot;:&quot;Fish Husbandry Practices and Water Quality in Central Kenya: Potential Risk Factors for Fish Mortality and Infectious Diseases&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Mwadime&quot;,&quot;given&quot;:&quot;Janet M.&quot;,&quot;parse-names&quot;:false,&quot;dropping-particle&quot;:&quot;&quot;,&quot;non-dropping-particle&quot;:&quot;&quot;},{&quot;family&quot;:&quot;Bebora&quot;,&quot;given&quot;:&quot;Lilly C.&quot;,&quot;parse-names&quot;:false,&quot;dropping-particle&quot;:&quot;&quot;,&quot;non-dropping-particle&quot;:&quot;&quot;},{&quot;family&quot;:&quot;Nyaga&quot;,&quot;given&quot;:&quot;Philip N.&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container-title-short&quot;:&quot;Vet Med Int&quot;,&quot;DOI&quot;:&quot;10.1155/2020/6839354&quot;,&quot;ISSN&quot;:&quot;20420048&quot;,&quot;issued&quot;:{&quot;date-parts&quot;:[[2020]]},&quot;abstract&quot;:&quot;Fish mortality has an enormous impact on the aquaculture industry by reducing fish production and slowing industrial growth. A cross-sectional study was carried out in Kirinyaga County, Central Kenya, to evaluate potential risks of fish mortality and disease transmission and suitability of pond water for rearing fish. A semistructured questionnaire that focused on general information, management practices, and disease history was administered to 92 small-scale fish farmers. Parasitological examination of fish sampled from selected farms (farms that were reporting mortality at the time of sampling) was done by following the standard procedure. Water quality parameters for 33 ponds were evaluated in situ (recorded on pond site) and ex situ (analysed at the laboratory) following the standard methods. The risks were assessed by adjusted odds ratio based on univariate regression analysis. Prevalent fish husbandry practices that were found to be associated with fish mortality and acquisition of pathogens in the study area were the use of raw livestock manure (0R = 1.500), high fish stocking density (0R = 1.168), and feeding fish on homemade rations (0R = 1.128). Parasitological investigation found infestation with Diplostomum spp., Dactylogyrus spp., Clinostomum spp., and Piscicola leeches. Water temperature and pH were found fit for rearing fish. Of the 33 fishpond water samples tested, 1 (3%) and 6 (18%) exceeded the recommended limits of &lt;100 mg/L and &lt;0.2 mg/L of nitrate and nitrite, respectively. Of the 29 fishpond water tested, 15 (59%) exceeded the recommended limits of &lt;100 mg/L of total ammonia. The findings show that the use of raw livestock manure, high fish stocking density, high nitrates and nitrites, and high ammonia levels in fishponds are potential risk factors for fish mortality and acquisition of infectious pathogens in a pond environment in a rural setup, in Central Kenya. There is a need to address the above factors in small-scale farming practices to minimize fish loss and also to prevent the occurrence and spread of infectious pathogens.&quot;,&quot;publisher&quot;:&quot;Hindawi Limited&quot;,&quot;volume&quot;:&quot;2020&quot;},&quot;isTemporary&quot;:false}]},{&quot;citationID&quot;:&quot;MENDELEY_CITATION_664527a4-df03-48bb-a06d-48426df8c628&quot;,&quot;properties&quot;:{&quot;noteIndex&quot;:0},&quot;isEdited&quot;:false,&quot;manualOverride&quot;:{&quot;isManuallyOverridden&quot;:true,&quot;citeprocText&quot;:&quot;(Wanja, Mbuthia, Waruiru, Mwadime, et al., 2020a; K. R. Waruiru et al., 2017)&quot;,&quot;manualOverrideText&quot;:&quot;(Wanja et al., 2020; Mavuti et al., 2017)&quot;},&quot;citationTag&quot;:&quot;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&quot;,&quot;citationItems&quot;:[{&quot;id&quot;:&quot;d7929583-320b-3383-ba51-3c680be27e73&quot;,&quot;itemData&quot;:{&quot;type&quot;:&quot;article-journal&quot;,&quot;id&quot;:&quot;d7929583-320b-3383-ba51-3c680be27e73&quot;,&quot;title&quot;:&quot;Fish Husbandry Practices and Water Quality in Central Kenya: Potential Risk Factors for Fish Mortality and Infectious Diseases&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Mwadime&quot;,&quot;given&quot;:&quot;Janet M.&quot;,&quot;parse-names&quot;:false,&quot;dropping-particle&quot;:&quot;&quot;,&quot;non-dropping-particle&quot;:&quot;&quot;},{&quot;family&quot;:&quot;Bebora&quot;,&quot;given&quot;:&quot;Lilly C.&quot;,&quot;parse-names&quot;:false,&quot;dropping-particle&quot;:&quot;&quot;,&quot;non-dropping-particle&quot;:&quot;&quot;},{&quot;family&quot;:&quot;Nyaga&quot;,&quot;given&quot;:&quot;Philip N.&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container-title-short&quot;:&quot;Vet Med Int&quot;,&quot;DOI&quot;:&quot;10.1155/2020/6839354&quot;,&quot;ISSN&quot;:&quot;20420048&quot;,&quot;issued&quot;:{&quot;date-parts&quot;:[[2020]]},&quot;abstract&quot;:&quot;Fish mortality has an enormous impact on the aquaculture industry by reducing fish production and slowing industrial growth. A cross-sectional study was carried out in Kirinyaga County, Central Kenya, to evaluate potential risks of fish mortality and disease transmission and suitability of pond water for rearing fish. A semistructured questionnaire that focused on general information, management practices, and disease history was administered to 92 small-scale fish farmers. Parasitological examination of fish sampled from selected farms (farms that were reporting mortality at the time of sampling) was done by following the standard procedure. Water quality parameters for 33 ponds were evaluated in situ (recorded on pond site) and ex situ (analysed at the laboratory) following the standard methods. The risks were assessed by adjusted odds ratio based on univariate regression analysis. Prevalent fish husbandry practices that were found to be associated with fish mortality and acquisition of pathogens in the study area were the use of raw livestock manure (0R = 1.500), high fish stocking density (0R = 1.168), and feeding fish on homemade rations (0R = 1.128). Parasitological investigation found infestation with Diplostomum spp., Dactylogyrus spp., Clinostomum spp., and Piscicola leeches. Water temperature and pH were found fit for rearing fish. Of the 33 fishpond water samples tested, 1 (3%) and 6 (18%) exceeded the recommended limits of &lt;100 mg/L and &lt;0.2 mg/L of nitrate and nitrite, respectively. Of the 29 fishpond water tested, 15 (59%) exceeded the recommended limits of &lt;100 mg/L of total ammonia. The findings show that the use of raw livestock manure, high fish stocking density, high nitrates and nitrites, and high ammonia levels in fishponds are potential risk factors for fish mortality and acquisition of infectious pathogens in a pond environment in a rural setup, in Central Kenya. There is a need to address the above factors in small-scale farming practices to minimize fish loss and also to prevent the occurrence and spread of infectious pathogens.&quot;,&quot;publisher&quot;:&quot;Hindawi Limited&quot;,&quot;volume&quot;:&quot;2020&quot;},&quot;isTemporary&quot;:false},{&quot;id&quot;:&quot;ae580f3d-1724-3f9d-ad31-ca0d440e25f2&quot;,&quot;itemData&quot;:{&quot;type&quot;:&quot;article-journal&quot;,&quot;id&quot;:&quot;ae580f3d-1724-3f9d-ad31-ca0d440e25f2&quot;,&quot;title&quot;:&quot;SK Mavuti Directorate of Veterinary Services, Ministry of Agriculture, Livestock and Fisheries Evaluation of fish farmer management practices in Nyeri County, Kenya&quot;,&quot;author&quot;:[{&quot;family&quot;:&quot;Waruiru&quot;,&quot;given&quot;:&quot;Kenya Rm&quot;,&quot;parse-names&quot;:false,&quot;dropping-particle&quot;:&quot;&quot;,&quot;non-dropping-particle&quot;:&quot;&quot;},{&quot;family&quot;:&quot;Mavuti&quot;,&quot;given&quot;:&quot;S K&quot;,&quot;parse-names&quot;:false,&quot;dropping-particle&quot;:&quot;&quot;,&quot;non-dropping-particle&quot;:&quot;&quot;},{&quot;family&quot;:&quot;Waruiru&quot;,&quot;given&quot;:&quot;R M&quot;,&quot;parse-names&quot;:false,&quot;dropping-particle&quot;:&quot;&quot;,&quot;non-dropping-particle&quot;:&quot;&quot;},{&quot;family&quot;:&quot;Mbuthia&quot;,&quot;given&quot;:&quot;P G&quot;,&quot;parse-names&quot;:false,&quot;dropping-particle&quot;:&quot;&quot;,&quot;non-dropping-particle&quot;:&quot;&quot;},{&quot;family&quot;:&quot;Maina&quot;,&quot;given&quot;:&quot;J G&quot;,&quot;parse-names&quot;:false,&quot;dropping-particle&quot;:&quot;&quot;,&quot;non-dropping-particle&quot;:&quot;&quot;},{&quot;family&quot;:&quot;Mbaria&quot;,&quot;given&quot;:&quot;J M&quot;,&quot;parse-names&quot;:false,&quot;dropping-particle&quot;:&quot;&quot;,&quot;non-dropping-particle&quot;:&quot;&quot;}],&quot;container-title&quot;:&quot;~ 165 ~ International Journal of Fisheries and Aquatic Studies&quot;,&quot;ISSN&quot;:&quot;2394-0506&quot;,&quot;URL&quot;:&quot;www.fisheriesjournal.com&quot;,&quot;issued&quot;:{&quot;date-parts&quot;:[[2017]]},&quot;page&quot;:&quot;165-170&quot;,&quot;abstract&quot;:&quot;This study evaluated management practices undertaken by fish farmers in Nyeri County. Data was collected from 117 fish farmers using semi-structured questionnaires to evaluate fish pond types, fish species kept, fish culture practices, fish pond water sources as well as fish pond drainage and treatment after harvesting. Most farmers in Nyeri Central (58.1%) used earthen ponds with 48.8% farmers in Tetu Sub County using liner ponds. Tilapia monoculture was the most popular fish culture method practiced by 79.7% and 55.8% farmers in Nyeri Central and Tetu respectively. Most farmers (84.6%) fertilized their ponds and were using commercial fish feeds (80.3%). Source of pond water was mainly rivers (63.2%) during the wet and dry seasons while a large proportion (76.9%) of farmers did not drain their ponds after harvesting. All the interviewed farmers were growing different types of crops (coffee, tea) and vegetables and also kept livestock (88.9%) in the two sub-counties. The most popular method for disposal of chemical containers was through burning. Inadequate fish farmers' management practices may influence prevalence of fish parasites and types and quantities of chemical pollutants found in water and fish. This may adversely affect fish health and production. Further studies are indicated to determine the economic losses associated with effects of inadequate fish farmer management practices in Kenya.&quot;,&quot;issue&quot;:&quot;3&quot;,&quot;volume&quot;:&quot;5&quot;,&quot;container-title-short&quot;:&quot;&quot;},&quot;isTemporary&quot;:false}]},{&quot;citationID&quot;:&quot;MENDELEY_CITATION_1e1479b6-758f-4904-b052-ee3f75485704&quot;,&quot;properties&quot;:{&quot;noteIndex&quot;:0},&quot;isEdited&quot;:false,&quot;manualOverride&quot;:{&quot;isManuallyOverridden&quot;:true,&quot;citeprocText&quot;:&quot;(Wanja, Mbuthia, Waruiru, Mwadime, et al., 2020b; K. R. Waruiru et al., 2017)&quot;,&quot;manualOverrideText&quot;:&quot;(Wanja et al., 2020b; Mavuti et al., 2017)&quot;},&quot;citationTag&quot;:&quot;MENDELEY_CITATION_v3_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Nd2FkaW1lIiwiZ2l2ZW4iOiJKYW5ldCBNLiIsInBhcnNlLW5hbWVzIjpmYWxzZSwiZHJvcHBpbmctcGFydGljbGUiOiIiLCJub24tZHJvcHBpbmctcGFydGljbGUiOiIifSx7ImZhbWlseSI6IkJlYm9yYSIsImdpdmVuIjoiTGlsbHkgQy4iLCJwYXJzZS1uYW1lcyI6ZmFsc2UsImRyb3BwaW5nLXBhcnRpY2xlIjoiIiwibm9uLWRyb3BwaW5nLXBhcnRpY2xlIjoiIn0seyJmYW1pbHkiOiJOeWFnYSIsImdpdmVuIjoiUGhpbGlwIE4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mNvbnRhaW5lci10aXRsZS1zaG9ydCI6IlZldCBNZWQgSW50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n0sImlzVGVtcG9yYXJ5IjpmYWxzZX1dfQ==&quot;,&quot;citationItems&quot;:[{&quot;id&quot;:&quot;ae580f3d-1724-3f9d-ad31-ca0d440e25f2&quot;,&quot;itemData&quot;:{&quot;type&quot;:&quot;article-journal&quot;,&quot;id&quot;:&quot;ae580f3d-1724-3f9d-ad31-ca0d440e25f2&quot;,&quot;title&quot;:&quot;SK Mavuti Directorate of Veterinary Services, Ministry of Agriculture, Livestock and Fisheries Evaluation of fish farmer management practices in Nyeri County, Kenya&quot;,&quot;author&quot;:[{&quot;family&quot;:&quot;Waruiru&quot;,&quot;given&quot;:&quot;Kenya Rm&quot;,&quot;parse-names&quot;:false,&quot;dropping-particle&quot;:&quot;&quot;,&quot;non-dropping-particle&quot;:&quot;&quot;},{&quot;family&quot;:&quot;Mavuti&quot;,&quot;given&quot;:&quot;S K&quot;,&quot;parse-names&quot;:false,&quot;dropping-particle&quot;:&quot;&quot;,&quot;non-dropping-particle&quot;:&quot;&quot;},{&quot;family&quot;:&quot;Waruiru&quot;,&quot;given&quot;:&quot;R M&quot;,&quot;parse-names&quot;:false,&quot;dropping-particle&quot;:&quot;&quot;,&quot;non-dropping-particle&quot;:&quot;&quot;},{&quot;family&quot;:&quot;Mbuthia&quot;,&quot;given&quot;:&quot;P G&quot;,&quot;parse-names&quot;:false,&quot;dropping-particle&quot;:&quot;&quot;,&quot;non-dropping-particle&quot;:&quot;&quot;},{&quot;family&quot;:&quot;Maina&quot;,&quot;given&quot;:&quot;J G&quot;,&quot;parse-names&quot;:false,&quot;dropping-particle&quot;:&quot;&quot;,&quot;non-dropping-particle&quot;:&quot;&quot;},{&quot;family&quot;:&quot;Mbaria&quot;,&quot;given&quot;:&quot;J M&quot;,&quot;parse-names&quot;:false,&quot;dropping-particle&quot;:&quot;&quot;,&quot;non-dropping-particle&quot;:&quot;&quot;}],&quot;container-title&quot;:&quot;~ 165 ~ International Journal of Fisheries and Aquatic Studies&quot;,&quot;ISSN&quot;:&quot;2394-0506&quot;,&quot;URL&quot;:&quot;www.fisheriesjournal.com&quot;,&quot;issued&quot;:{&quot;date-parts&quot;:[[2017]]},&quot;page&quot;:&quot;165-170&quot;,&quot;abstract&quot;:&quot;This study evaluated management practices undertaken by fish farmers in Nyeri County. Data was collected from 117 fish farmers using semi-structured questionnaires to evaluate fish pond types, fish species kept, fish culture practices, fish pond water sources as well as fish pond drainage and treatment after harvesting. Most farmers in Nyeri Central (58.1%) used earthen ponds with 48.8% farmers in Tetu Sub County using liner ponds. Tilapia monoculture was the most popular fish culture method practiced by 79.7% and 55.8% farmers in Nyeri Central and Tetu respectively. Most farmers (84.6%) fertilized their ponds and were using commercial fish feeds (80.3%). Source of pond water was mainly rivers (63.2%) during the wet and dry seasons while a large proportion (76.9%) of farmers did not drain their ponds after harvesting. All the interviewed farmers were growing different types of crops (coffee, tea) and vegetables and also kept livestock (88.9%) in the two sub-counties. The most popular method for disposal of chemical containers was through burning. Inadequate fish farmers' management practices may influence prevalence of fish parasites and types and quantities of chemical pollutants found in water and fish. This may adversely affect fish health and production. Further studies are indicated to determine the economic losses associated with effects of inadequate fish farmer management practices in Kenya.&quot;,&quot;issue&quot;:&quot;3&quot;,&quot;volume&quot;:&quot;5&quot;,&quot;container-title-short&quot;:&quot;&quot;},&quot;isTemporary&quot;:false},{&quot;id&quot;:&quot;07b0eb0f-ce6b-3b2f-9fa1-d9096fcbba5b&quot;,&quot;itemData&quot;:{&quot;type&quot;:&quot;article-journal&quot;,&quot;id&quot;:&quot;07b0eb0f-ce6b-3b2f-9fa1-d9096fcbba5b&quot;,&quot;title&quot;:&quot;Fish Husbandry Practices and Water Quality in Central Kenya: Potential Risk Factors for Fish Mortality and Infectious Diseases&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Mwadime&quot;,&quot;given&quot;:&quot;Janet M.&quot;,&quot;parse-names&quot;:false,&quot;dropping-particle&quot;:&quot;&quot;,&quot;non-dropping-particle&quot;:&quot;&quot;},{&quot;family&quot;:&quot;Bebora&quot;,&quot;given&quot;:&quot;Lilly C.&quot;,&quot;parse-names&quot;:false,&quot;dropping-particle&quot;:&quot;&quot;,&quot;non-dropping-particle&quot;:&quot;&quot;},{&quot;family&quot;:&quot;Nyaga&quot;,&quot;given&quot;:&quot;Philip N.&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container-title-short&quot;:&quot;Vet Med Int&quot;,&quot;DOI&quot;:&quot;10.1155/2020/6839354&quot;,&quot;ISSN&quot;:&quot;20420048&quot;,&quot;issued&quot;:{&quot;date-parts&quot;:[[2020]]},&quot;abstract&quot;:&quot;Fish mortality has an enormous impact on the aquaculture industry by reducing fish production and slowing industrial growth. A cross-sectional study was carried out in Kirinyaga County, Central Kenya, to evaluate potential risks of fish mortality and disease transmission and suitability of pond water for rearing fish. A semistructured questionnaire that focused on general information, management practices, and disease history was administered to 92 small-scale fish farmers. Parasitological examination of fish sampled from selected farms (farms that were reporting mortality at the time of sampling) was done by following the standard procedure. Water quality parameters for 33 ponds were evaluated in situ (recorded on pond site) and ex situ (analysed at the laboratory) following the standard methods. The risks were assessed by adjusted odds ratio based on univariate regression analysis. Prevalent fish husbandry practices that were found to be associated with fish mortality and acquisition of pathogens in the study area were the use of raw livestock manure (0R = 1.500), high fish stocking density (0R = 1.168), and feeding fish on homemade rations (0R = 1.128). Parasitological investigation found infestation with Diplostomum spp., Dactylogyrus spp., Clinostomum spp., and Piscicola leeches. Water temperature and pH were found fit for rearing fish. Of the 33 fishpond water samples tested, 1 (3%) and 6 (18%) exceeded the recommended limits of &lt;100 mg/L and &lt;0.2 mg/L of nitrate and nitrite, respectively. Of the 29 fishpond water tested, 15 (59%) exceeded the recommended limits of &lt;100 mg/L of total ammonia. The findings show that the use of raw livestock manure, high fish stocking density, high nitrates and nitrites, and high ammonia levels in fishponds are potential risk factors for fish mortality and acquisition of infectious pathogens in a pond environment in a rural setup, in Central Kenya. There is a need to address the above factors in small-scale farming practices to minimize fish loss and also to prevent the occurrence and spread of infectious pathogens.&quot;,&quot;publisher&quot;:&quot;Hindawi Limited&quot;,&quot;volume&quot;:&quot;2020&quot;},&quot;isTemporary&quot;:false}]},{&quot;citationID&quot;:&quot;MENDELEY_CITATION_125570e3-19a0-4535-b81e-265ff66123b8&quot;,&quot;properties&quot;:{&quot;noteIndex&quot;:0},&quot;isEdited&quot;:false,&quot;manualOverride&quot;:{&quot;isManuallyOverridden&quot;:true,&quot;citeprocText&quot;:&quot;(Wanja, Mbuthia, Waruiru, Mwadime, et al., 2020b)&quot;,&quot;manualOverrideText&quot;:&quot;(Wanja et al., 2020b)&quot;},&quot;citationTag&quot;:&quot;MENDELEY_CITATION_v3_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&quot;,&quot;citationItems&quot;:[{&quot;id&quot;:&quot;07b0eb0f-ce6b-3b2f-9fa1-d9096fcbba5b&quot;,&quot;itemData&quot;:{&quot;type&quot;:&quot;article-journal&quot;,&quot;id&quot;:&quot;07b0eb0f-ce6b-3b2f-9fa1-d9096fcbba5b&quot;,&quot;title&quot;:&quot;Fish Husbandry Practices and Water Quality in Central Kenya: Potential Risk Factors for Fish Mortality and Infectious Diseases&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Mwadime&quot;,&quot;given&quot;:&quot;Janet M.&quot;,&quot;parse-names&quot;:false,&quot;dropping-particle&quot;:&quot;&quot;,&quot;non-dropping-particle&quot;:&quot;&quot;},{&quot;family&quot;:&quot;Bebora&quot;,&quot;given&quot;:&quot;Lilly C.&quot;,&quot;parse-names&quot;:false,&quot;dropping-particle&quot;:&quot;&quot;,&quot;non-dropping-particle&quot;:&quot;&quot;},{&quot;family&quot;:&quot;Nyaga&quot;,&quot;given&quot;:&quot;Philip N.&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container-title-short&quot;:&quot;Vet Med Int&quot;,&quot;DOI&quot;:&quot;10.1155/2020/6839354&quot;,&quot;ISSN&quot;:&quot;20420048&quot;,&quot;issued&quot;:{&quot;date-parts&quot;:[[2020]]},&quot;abstract&quot;:&quot;Fish mortality has an enormous impact on the aquaculture industry by reducing fish production and slowing industrial growth. A cross-sectional study was carried out in Kirinyaga County, Central Kenya, to evaluate potential risks of fish mortality and disease transmission and suitability of pond water for rearing fish. A semistructured questionnaire that focused on general information, management practices, and disease history was administered to 92 small-scale fish farmers. Parasitological examination of fish sampled from selected farms (farms that were reporting mortality at the time of sampling) was done by following the standard procedure. Water quality parameters for 33 ponds were evaluated in situ (recorded on pond site) and ex situ (analysed at the laboratory) following the standard methods. The risks were assessed by adjusted odds ratio based on univariate regression analysis. Prevalent fish husbandry practices that were found to be associated with fish mortality and acquisition of pathogens in the study area were the use of raw livestock manure (0R = 1.500), high fish stocking density (0R = 1.168), and feeding fish on homemade rations (0R = 1.128). Parasitological investigation found infestation with Diplostomum spp., Dactylogyrus spp., Clinostomum spp., and Piscicola leeches. Water temperature and pH were found fit for rearing fish. Of the 33 fishpond water samples tested, 1 (3%) and 6 (18%) exceeded the recommended limits of &lt;100 mg/L and &lt;0.2 mg/L of nitrate and nitrite, respectively. Of the 29 fishpond water tested, 15 (59%) exceeded the recommended limits of &lt;100 mg/L of total ammonia. The findings show that the use of raw livestock manure, high fish stocking density, high nitrates and nitrites, and high ammonia levels in fishponds are potential risk factors for fish mortality and acquisition of infectious pathogens in a pond environment in a rural setup, in Central Kenya. There is a need to address the above factors in small-scale farming practices to minimize fish loss and also to prevent the occurrence and spread of infectious pathogens.&quot;,&quot;publisher&quot;:&quot;Hindawi Limited&quot;,&quot;volume&quot;:&quot;2020&quot;},&quot;isTemporary&quot;:false}]},{&quot;citationID&quot;:&quot;MENDELEY_CITATION_99a76ec5-4928-4438-bacc-25c38f8aea5b&quot;,&quot;properties&quot;:{&quot;noteIndex&quot;:0},&quot;isEdited&quot;:false,&quot;manualOverride&quot;:{&quot;isManuallyOverridden&quot;:true,&quot;citeprocText&quot;:&quot;(Wanja, Mbuthia, Waruiru, Mwadime, et al., 2020b; K. R. Waruiru et al., 2017)&quot;,&quot;manualOverrideText&quot;:&quot;(Wanja et al., 2020b; Mavuti et al., 2017)&quot;},&quot;citationTag&quot;:&quot;MENDELEY_CITATION_v3_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Nd2FkaW1lIiwiZ2l2ZW4iOiJKYW5ldCBNLiIsInBhcnNlLW5hbWVzIjpmYWxzZSwiZHJvcHBpbmctcGFydGljbGUiOiIiLCJub24tZHJvcHBpbmctcGFydGljbGUiOiIifSx7ImZhbWlseSI6IkJlYm9yYSIsImdpdmVuIjoiTGlsbHkgQy4iLCJwYXJzZS1uYW1lcyI6ZmFsc2UsImRyb3BwaW5nLXBhcnRpY2xlIjoiIiwibm9uLWRyb3BwaW5nLXBhcnRpY2xlIjoiIn0seyJmYW1pbHkiOiJOeWFnYSIsImdpdmVuIjoiUGhpbGlwIE4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mNvbnRhaW5lci10aXRsZS1zaG9ydCI6IlZldCBNZWQgSW50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n0sImlzVGVtcG9yYXJ5IjpmYWxzZX1dfQ==&quot;,&quot;citationItems&quot;:[{&quot;id&quot;:&quot;ae580f3d-1724-3f9d-ad31-ca0d440e25f2&quot;,&quot;itemData&quot;:{&quot;type&quot;:&quot;article-journal&quot;,&quot;id&quot;:&quot;ae580f3d-1724-3f9d-ad31-ca0d440e25f2&quot;,&quot;title&quot;:&quot;SK Mavuti Directorate of Veterinary Services, Ministry of Agriculture, Livestock and Fisheries Evaluation of fish farmer management practices in Nyeri County, Kenya&quot;,&quot;author&quot;:[{&quot;family&quot;:&quot;Waruiru&quot;,&quot;given&quot;:&quot;Kenya Rm&quot;,&quot;parse-names&quot;:false,&quot;dropping-particle&quot;:&quot;&quot;,&quot;non-dropping-particle&quot;:&quot;&quot;},{&quot;family&quot;:&quot;Mavuti&quot;,&quot;given&quot;:&quot;S K&quot;,&quot;parse-names&quot;:false,&quot;dropping-particle&quot;:&quot;&quot;,&quot;non-dropping-particle&quot;:&quot;&quot;},{&quot;family&quot;:&quot;Waruiru&quot;,&quot;given&quot;:&quot;R M&quot;,&quot;parse-names&quot;:false,&quot;dropping-particle&quot;:&quot;&quot;,&quot;non-dropping-particle&quot;:&quot;&quot;},{&quot;family&quot;:&quot;Mbuthia&quot;,&quot;given&quot;:&quot;P G&quot;,&quot;parse-names&quot;:false,&quot;dropping-particle&quot;:&quot;&quot;,&quot;non-dropping-particle&quot;:&quot;&quot;},{&quot;family&quot;:&quot;Maina&quot;,&quot;given&quot;:&quot;J G&quot;,&quot;parse-names&quot;:false,&quot;dropping-particle&quot;:&quot;&quot;,&quot;non-dropping-particle&quot;:&quot;&quot;},{&quot;family&quot;:&quot;Mbaria&quot;,&quot;given&quot;:&quot;J M&quot;,&quot;parse-names&quot;:false,&quot;dropping-particle&quot;:&quot;&quot;,&quot;non-dropping-particle&quot;:&quot;&quot;}],&quot;container-title&quot;:&quot;~ 165 ~ International Journal of Fisheries and Aquatic Studies&quot;,&quot;ISSN&quot;:&quot;2394-0506&quot;,&quot;URL&quot;:&quot;www.fisheriesjournal.com&quot;,&quot;issued&quot;:{&quot;date-parts&quot;:[[2017]]},&quot;page&quot;:&quot;165-170&quot;,&quot;abstract&quot;:&quot;This study evaluated management practices undertaken by fish farmers in Nyeri County. Data was collected from 117 fish farmers using semi-structured questionnaires to evaluate fish pond types, fish species kept, fish culture practices, fish pond water sources as well as fish pond drainage and treatment after harvesting. Most farmers in Nyeri Central (58.1%) used earthen ponds with 48.8% farmers in Tetu Sub County using liner ponds. Tilapia monoculture was the most popular fish culture method practiced by 79.7% and 55.8% farmers in Nyeri Central and Tetu respectively. Most farmers (84.6%) fertilized their ponds and were using commercial fish feeds (80.3%). Source of pond water was mainly rivers (63.2%) during the wet and dry seasons while a large proportion (76.9%) of farmers did not drain their ponds after harvesting. All the interviewed farmers were growing different types of crops (coffee, tea) and vegetables and also kept livestock (88.9%) in the two sub-counties. The most popular method for disposal of chemical containers was through burning. Inadequate fish farmers' management practices may influence prevalence of fish parasites and types and quantities of chemical pollutants found in water and fish. This may adversely affect fish health and production. Further studies are indicated to determine the economic losses associated with effects of inadequate fish farmer management practices in Kenya.&quot;,&quot;issue&quot;:&quot;3&quot;,&quot;volume&quot;:&quot;5&quot;,&quot;container-title-short&quot;:&quot;&quot;},&quot;isTemporary&quot;:false},{&quot;id&quot;:&quot;07b0eb0f-ce6b-3b2f-9fa1-d9096fcbba5b&quot;,&quot;itemData&quot;:{&quot;type&quot;:&quot;article-journal&quot;,&quot;id&quot;:&quot;07b0eb0f-ce6b-3b2f-9fa1-d9096fcbba5b&quot;,&quot;title&quot;:&quot;Fish Husbandry Practices and Water Quality in Central Kenya: Potential Risk Factors for Fish Mortality and Infectious Diseases&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Mwadime&quot;,&quot;given&quot;:&quot;Janet M.&quot;,&quot;parse-names&quot;:false,&quot;dropping-particle&quot;:&quot;&quot;,&quot;non-dropping-particle&quot;:&quot;&quot;},{&quot;family&quot;:&quot;Bebora&quot;,&quot;given&quot;:&quot;Lilly C.&quot;,&quot;parse-names&quot;:false,&quot;dropping-particle&quot;:&quot;&quot;,&quot;non-dropping-particle&quot;:&quot;&quot;},{&quot;family&quot;:&quot;Nyaga&quot;,&quot;given&quot;:&quot;Philip N.&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container-title-short&quot;:&quot;Vet Med Int&quot;,&quot;DOI&quot;:&quot;10.1155/2020/6839354&quot;,&quot;ISSN&quot;:&quot;20420048&quot;,&quot;issued&quot;:{&quot;date-parts&quot;:[[2020]]},&quot;abstract&quot;:&quot;Fish mortality has an enormous impact on the aquaculture industry by reducing fish production and slowing industrial growth. A cross-sectional study was carried out in Kirinyaga County, Central Kenya, to evaluate potential risks of fish mortality and disease transmission and suitability of pond water for rearing fish. A semistructured questionnaire that focused on general information, management practices, and disease history was administered to 92 small-scale fish farmers. Parasitological examination of fish sampled from selected farms (farms that were reporting mortality at the time of sampling) was done by following the standard procedure. Water quality parameters for 33 ponds were evaluated in situ (recorded on pond site) and ex situ (analysed at the laboratory) following the standard methods. The risks were assessed by adjusted odds ratio based on univariate regression analysis. Prevalent fish husbandry practices that were found to be associated with fish mortality and acquisition of pathogens in the study area were the use of raw livestock manure (0R = 1.500), high fish stocking density (0R = 1.168), and feeding fish on homemade rations (0R = 1.128). Parasitological investigation found infestation with Diplostomum spp., Dactylogyrus spp., Clinostomum spp., and Piscicola leeches. Water temperature and pH were found fit for rearing fish. Of the 33 fishpond water samples tested, 1 (3%) and 6 (18%) exceeded the recommended limits of &lt;100 mg/L and &lt;0.2 mg/L of nitrate and nitrite, respectively. Of the 29 fishpond water tested, 15 (59%) exceeded the recommended limits of &lt;100 mg/L of total ammonia. The findings show that the use of raw livestock manure, high fish stocking density, high nitrates and nitrites, and high ammonia levels in fishponds are potential risk factors for fish mortality and acquisition of infectious pathogens in a pond environment in a rural setup, in Central Kenya. There is a need to address the above factors in small-scale farming practices to minimize fish loss and also to prevent the occurrence and spread of infectious pathogens.&quot;,&quot;publisher&quot;:&quot;Hindawi Limited&quot;,&quot;volume&quot;:&quot;2020&quot;},&quot;isTemporary&quot;:false}]},{&quot;citationID&quot;:&quot;MENDELEY_CITATION_669a4d71-336d-4649-ae28-60c58f69c7bf&quot;,&quot;properties&quot;:{&quot;noteIndex&quot;:0},&quot;isEdited&quot;:false,&quot;manualOverride&quot;:{&quot;isManuallyOverridden&quot;:true,&quot;citeprocText&quot;:&quot;(Maina et al., 2017; Wanja, Mbuthia, Waruiru, Mwadime, et al., 2020b; K. R. Waruiru et al., 2017)&quot;,&quot;manualOverrideText&quot;:&quot;(Maina et al., 2017; Wanja et al., 2020b; Mavuti al., 2017)&quot;},&quot;citationTag&quot;:&quot;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&quot;,&quot;citationItems&quot;:[{&quot;id&quot;:&quot;07b0eb0f-ce6b-3b2f-9fa1-d9096fcbba5b&quot;,&quot;itemData&quot;:{&quot;type&quot;:&quot;article-journal&quot;,&quot;id&quot;:&quot;07b0eb0f-ce6b-3b2f-9fa1-d9096fcbba5b&quot;,&quot;title&quot;:&quot;Fish Husbandry Practices and Water Quality in Central Kenya: Potential Risk Factors for Fish Mortality and Infectious Diseases&quot;,&quot;author&quot;:[{&quot;family&quot;:&quot;Wanja&quot;,&quot;given&quot;:&quot;Daniel W.&quot;,&quot;parse-names&quot;:false,&quot;dropping-particle&quot;:&quot;&quot;,&quot;non-dropping-particle&quot;:&quot;&quot;},{&quot;family&quot;:&quot;Mbuthia&quot;,&quot;given&quot;:&quot;Paul G.&quot;,&quot;parse-names&quot;:false,&quot;dropping-particle&quot;:&quot;&quot;,&quot;non-dropping-particle&quot;:&quot;&quot;},{&quot;family&quot;:&quot;Waruiru&quot;,&quot;given&quot;:&quot;Robert M.&quot;,&quot;parse-names&quot;:false,&quot;dropping-particle&quot;:&quot;&quot;,&quot;non-dropping-particle&quot;:&quot;&quot;},{&quot;family&quot;:&quot;Mwadime&quot;,&quot;given&quot;:&quot;Janet M.&quot;,&quot;parse-names&quot;:false,&quot;dropping-particle&quot;:&quot;&quot;,&quot;non-dropping-particle&quot;:&quot;&quot;},{&quot;family&quot;:&quot;Bebora&quot;,&quot;given&quot;:&quot;Lilly C.&quot;,&quot;parse-names&quot;:false,&quot;dropping-particle&quot;:&quot;&quot;,&quot;non-dropping-particle&quot;:&quot;&quot;},{&quot;family&quot;:&quot;Nyaga&quot;,&quot;given&quot;:&quot;Philip N.&quot;,&quot;parse-names&quot;:false,&quot;dropping-particle&quot;:&quot;&quot;,&quot;non-dropping-particle&quot;:&quot;&quot;},{&quot;family&quot;:&quot;Ngowi&quot;,&quot;given&quot;:&quot;Helena A.&quot;,&quot;parse-names&quot;:false,&quot;dropping-particle&quot;:&quot;&quot;,&quot;non-dropping-particle&quot;:&quot;&quot;}],&quot;container-title&quot;:&quot;Veterinary Medicine International&quot;,&quot;container-title-short&quot;:&quot;Vet Med Int&quot;,&quot;DOI&quot;:&quot;10.1155/2020/6839354&quot;,&quot;ISSN&quot;:&quot;20420048&quot;,&quot;issued&quot;:{&quot;date-parts&quot;:[[2020]]},&quot;abstract&quot;:&quot;Fish mortality has an enormous impact on the aquaculture industry by reducing fish production and slowing industrial growth. A cross-sectional study was carried out in Kirinyaga County, Central Kenya, to evaluate potential risks of fish mortality and disease transmission and suitability of pond water for rearing fish. A semistructured questionnaire that focused on general information, management practices, and disease history was administered to 92 small-scale fish farmers. Parasitological examination of fish sampled from selected farms (farms that were reporting mortality at the time of sampling) was done by following the standard procedure. Water quality parameters for 33 ponds were evaluated in situ (recorded on pond site) and ex situ (analysed at the laboratory) following the standard methods. The risks were assessed by adjusted odds ratio based on univariate regression analysis. Prevalent fish husbandry practices that were found to be associated with fish mortality and acquisition of pathogens in the study area were the use of raw livestock manure (0R = 1.500), high fish stocking density (0R = 1.168), and feeding fish on homemade rations (0R = 1.128). Parasitological investigation found infestation with Diplostomum spp., Dactylogyrus spp., Clinostomum spp., and Piscicola leeches. Water temperature and pH were found fit for rearing fish. Of the 33 fishpond water samples tested, 1 (3%) and 6 (18%) exceeded the recommended limits of &lt;100 mg/L and &lt;0.2 mg/L of nitrate and nitrite, respectively. Of the 29 fishpond water tested, 15 (59%) exceeded the recommended limits of &lt;100 mg/L of total ammonia. The findings show that the use of raw livestock manure, high fish stocking density, high nitrates and nitrites, and high ammonia levels in fishponds are potential risk factors for fish mortality and acquisition of infectious pathogens in a pond environment in a rural setup, in Central Kenya. There is a need to address the above factors in small-scale farming practices to minimize fish loss and also to prevent the occurrence and spread of infectious pathogens.&quot;,&quot;publisher&quot;:&quot;Hindawi Limited&quot;,&quot;volume&quot;:&quot;2020&quot;},&quot;isTemporary&quot;:false},{&quot;id&quot;:&quot;ae580f3d-1724-3f9d-ad31-ca0d440e25f2&quot;,&quot;itemData&quot;:{&quot;type&quot;:&quot;article-journal&quot;,&quot;id&quot;:&quot;ae580f3d-1724-3f9d-ad31-ca0d440e25f2&quot;,&quot;title&quot;:&quot;SK Mavuti Directorate of Veterinary Services, Ministry of Agriculture, Livestock and Fisheries Evaluation of fish farmer management practices in Nyeri County, Kenya&quot;,&quot;author&quot;:[{&quot;family&quot;:&quot;Waruiru&quot;,&quot;given&quot;:&quot;Kenya Rm&quot;,&quot;parse-names&quot;:false,&quot;dropping-particle&quot;:&quot;&quot;,&quot;non-dropping-particle&quot;:&quot;&quot;},{&quot;family&quot;:&quot;Mavuti&quot;,&quot;given&quot;:&quot;S K&quot;,&quot;parse-names&quot;:false,&quot;dropping-particle&quot;:&quot;&quot;,&quot;non-dropping-particle&quot;:&quot;&quot;},{&quot;family&quot;:&quot;Waruiru&quot;,&quot;given&quot;:&quot;R M&quot;,&quot;parse-names&quot;:false,&quot;dropping-particle&quot;:&quot;&quot;,&quot;non-dropping-particle&quot;:&quot;&quot;},{&quot;family&quot;:&quot;Mbuthia&quot;,&quot;given&quot;:&quot;P G&quot;,&quot;parse-names&quot;:false,&quot;dropping-particle&quot;:&quot;&quot;,&quot;non-dropping-particle&quot;:&quot;&quot;},{&quot;family&quot;:&quot;Maina&quot;,&quot;given&quot;:&quot;J G&quot;,&quot;parse-names&quot;:false,&quot;dropping-particle&quot;:&quot;&quot;,&quot;non-dropping-particle&quot;:&quot;&quot;},{&quot;family&quot;:&quot;Mbaria&quot;,&quot;given&quot;:&quot;J M&quot;,&quot;parse-names&quot;:false,&quot;dropping-particle&quot;:&quot;&quot;,&quot;non-dropping-particle&quot;:&quot;&quot;}],&quot;container-title&quot;:&quot;~ 165 ~ International Journal of Fisheries and Aquatic Studies&quot;,&quot;ISSN&quot;:&quot;2394-0506&quot;,&quot;URL&quot;:&quot;www.fisheriesjournal.com&quot;,&quot;issued&quot;:{&quot;date-parts&quot;:[[2017]]},&quot;page&quot;:&quot;165-170&quot;,&quot;abstract&quot;:&quot;This study evaluated management practices undertaken by fish farmers in Nyeri County. Data was collected from 117 fish farmers using semi-structured questionnaires to evaluate fish pond types, fish species kept, fish culture practices, fish pond water sources as well as fish pond drainage and treatment after harvesting. Most farmers in Nyeri Central (58.1%) used earthen ponds with 48.8% farmers in Tetu Sub County using liner ponds. Tilapia monoculture was the most popular fish culture method practiced by 79.7% and 55.8% farmers in Nyeri Central and Tetu respectively. Most farmers (84.6%) fertilized their ponds and were using commercial fish feeds (80.3%). Source of pond water was mainly rivers (63.2%) during the wet and dry seasons while a large proportion (76.9%) of farmers did not drain their ponds after harvesting. All the interviewed farmers were growing different types of crops (coffee, tea) and vegetables and also kept livestock (88.9%) in the two sub-counties. The most popular method for disposal of chemical containers was through burning. Inadequate fish farmers' management practices may influence prevalence of fish parasites and types and quantities of chemical pollutants found in water and fish. This may adversely affect fish health and production. Further studies are indicated to determine the economic losses associated with effects of inadequate fish farmer management practices in Kenya.&quot;,&quot;issue&quot;:&quot;3&quot;,&quot;volume&quot;:&quot;5&quot;,&quot;container-title-short&quot;:&quot;&quot;},&quot;isTemporary&quot;:false},{&quot;id&quot;:&quot;ebf13d38-1d42-32e2-a201-39b66d199ce5&quot;,&quot;itemData&quot;:{&quot;type&quot;:&quot;article-journal&quot;,&quot;id&quot;:&quot;ebf13d38-1d42-32e2-a201-39b66d199ce5&quot;,&quot;title&quot;:&quot;Risk factors associated with parasites of farmed fish in Kiambu County, Kenya&quot;,&quot;author&quot;:[{&quot;family&quot;:&quot;Maina&quot;,&quot;given&quot;:&quot;KW&quot;,&quot;parse-names&quot;:false,&quot;dropping-particle&quot;:&quot;&quot;,&quot;non-dropping-particle&quot;:&quot;&quot;},{&quot;family&quot;:&quot;Nzalawahe&quot;,&quot;given&quot;:&quot;Kenya J&quot;,&quot;parse-names&quot;:false,&quot;dropping-particle&quot;:&quot;&quot;,&quot;non-dropping-particle&quot;:&quot;&quot;},{&quot;family&quot;:&quot;Murugami&quot;,&quot;given&quot;:&quot;JW&quot;,&quot;parse-names&quot;:false,&quot;dropping-particle&quot;:&quot;&quot;,&quot;non-dropping-particle&quot;:&quot;&quot;},{&quot;family&quot;:&quot;Mdegela&quot;,&quot;given&quot;:&quot;Kenya RH&quot;,&quot;parse-names&quot;:false,&quot;dropping-particle&quot;:&quot;&quot;,&quot;non-dropping-particle&quot;:&quot;&quot;},{&quot;family&quot;:&quot;Mbuthia&quot;,&quot;given&quot;:&quot;PG&quot;,&quot;parse-names&quot;:false,&quot;dropping-particle&quot;:&quot;&quot;,&quot;non-dropping-particle&quot;:&quot;&quot;},{&quot;family&quot;:&quot;Waruiru&quot;,&quot;given&quot;:&quot;RM&quot;,&quot;parse-names&quot;:false,&quot;dropping-particle&quot;:&quot;&quot;,&quot;non-dropping-particle&quot;:&quot;&quot;},{&quot;family&quot;:&quot;Nzalawahe&quot;,&quot;given&quot;:&quot;J&quot;,&quot;parse-names&quot;:false,&quot;dropping-particle&quot;:&quot;&quot;,&quot;non-dropping-particle&quot;:&quot;&quot;},{&quot;family&quot;:&quot;Njagi&quot;,&quot;given&quot;:&quot;LW&quot;,&quot;parse-names&quot;:false,&quot;dropping-particle&quot;:&quot;&quot;,&quot;non-dropping-particle&quot;:&quot;&quot;},{&quot;family&quot;:&quot;Mdegela&quot;,&quot;given&quot;:&quot;RH&quot;,&quot;parse-names&quot;:false,&quot;dropping-particle&quot;:&quot;&quot;,&quot;non-dropping-particle&quot;:&quot;&quot;},{&quot;family&quot;:&quot;Mavuti&quot;,&quot;given&quot;:&quot;SK&quot;,&quot;parse-names&quot;:false,&quot;dropping-particle&quot;:&quot;&quot;,&quot;non-dropping-particle&quot;:&quot;&quot;}],&quot;container-title&quot;:&quot;~ 217 ~ International Journal of Fisheries and Aquatic Studies&quot;,&quot;ISSN&quot;:&quot;2394-0506&quot;,&quot;URL&quot;:&quot;www.fisheriesjournal.com&quot;,&quot;issued&quot;:{&quot;date-parts&quot;:[[2017]]},&quot;page&quot;:&quot;217-223&quot;,&quot;abstract&quot;:&quot;A cross sectional study was undertaken between October 2016 and March 2017 to determine the risk factors associated with parasitism of farmed tilapia (Oreochromis niloticus) in Kiambu County, Kenya. Semi-structured questionnaires supplemented with direct observations were administered to 148 fish farmers and 260 tilapia examined for ecto-and endo-parasites. Tilapia was the main species (66.5%) farmed under semi intensive system in earthen ponds. Most (53.5%) ponds were silted, with overgrown vegetation in and around them. Many farmers (46.4%) left fish to continue inbreeding in the ponds without restocking. Most farmers (33.1%) sourced water from rivers but majority (55.7%) did not change or refill the water within a production cycle. Only few farmers drained (30.3%) and limed (32%) ponds after fish harvesting. Majority (74.6%) shared a fishing net and only a few (4.1%) of them cleaned and disinfected it after use. Piscivorous birds (58.8%) and otters (22.6%) were the main predators reported. Fish parasites recovered were the helminth, Acanthocephalus spp. (10.4%) in the intestines, Diplostomum spp. (8.5%) in the eyes and Clinostomum spp. (3.5%) in the muscles. Others were the monogeneans Dactylogyrus spp. (3.5%) and Gyrodactylus spp. (0.4%) on the gills and skin, respectively. Infestation of fish from earthen ponds (31%) was significantly higher (p&lt; 0.05) compared to liner ponds (3.3%). Various management practices were identified as risk factors for parasitism. There is therefore need to build capacity on proper fish farm management and increase health experts in Kenyan aquaculture.&quot;,&quot;issue&quot;:&quot;4&quot;,&quot;volume&quot;:&quot;5&quot;,&quot;container-title-short&quot;:&quot;&quot;},&quot;isTemporary&quot;:false}]},{&quot;citationID&quot;:&quot;MENDELEY_CITATION_587edf6a-7295-4220-93e5-4e5d5bf08d3d&quot;,&quot;properties&quot;:{&quot;noteIndex&quot;:0},&quot;isEdited&quot;:false,&quot;manualOverride&quot;:{&quot;isManuallyOverridden&quot;:true,&quot;citeprocText&quot;:&quot;(Maina et al., 2017; Mathenge &amp;#38; Charles G, 2010; Mitiku &amp;#38; Konecny, n.d.; Murugami K W Maina et al., 2017; Ojwala et al., 2018)&quot;,&quot;manualOverrideText&quot;:&quot;(Maina et al., 2017; Mathenge &amp; Charles G, 2010; Mitiku &amp; Konecny, 2017; Murugami et al., 2017; Ojwala et al., 2018)&quot;},&quot;citationTag&quot;:&quot;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&quot;,&quot;citationItems&quot;:[{&quot;id&quot;:&quot;ebf13d38-1d42-32e2-a201-39b66d199ce5&quot;,&quot;itemData&quot;:{&quot;type&quot;:&quot;article-journal&quot;,&quot;id&quot;:&quot;ebf13d38-1d42-32e2-a201-39b66d199ce5&quot;,&quot;title&quot;:&quot;Risk factors associated with parasites of farmed fish in Kiambu County, Kenya&quot;,&quot;author&quot;:[{&quot;family&quot;:&quot;Maina&quot;,&quot;given&quot;:&quot;KW&quot;,&quot;parse-names&quot;:false,&quot;dropping-particle&quot;:&quot;&quot;,&quot;non-dropping-particle&quot;:&quot;&quot;},{&quot;family&quot;:&quot;Nzalawahe&quot;,&quot;given&quot;:&quot;Kenya J&quot;,&quot;parse-names&quot;:false,&quot;dropping-particle&quot;:&quot;&quot;,&quot;non-dropping-particle&quot;:&quot;&quot;},{&quot;family&quot;:&quot;Murugami&quot;,&quot;given&quot;:&quot;JW&quot;,&quot;parse-names&quot;:false,&quot;dropping-particle&quot;:&quot;&quot;,&quot;non-dropping-particle&quot;:&quot;&quot;},{&quot;family&quot;:&quot;Mdegela&quot;,&quot;given&quot;:&quot;Kenya RH&quot;,&quot;parse-names&quot;:false,&quot;dropping-particle&quot;:&quot;&quot;,&quot;non-dropping-particle&quot;:&quot;&quot;},{&quot;family&quot;:&quot;Mbuthia&quot;,&quot;given&quot;:&quot;PG&quot;,&quot;parse-names&quot;:false,&quot;dropping-particle&quot;:&quot;&quot;,&quot;non-dropping-particle&quot;:&quot;&quot;},{&quot;family&quot;:&quot;Waruiru&quot;,&quot;given&quot;:&quot;RM&quot;,&quot;parse-names&quot;:false,&quot;dropping-particle&quot;:&quot;&quot;,&quot;non-dropping-particle&quot;:&quot;&quot;},{&quot;family&quot;:&quot;Nzalawahe&quot;,&quot;given&quot;:&quot;J&quot;,&quot;parse-names&quot;:false,&quot;dropping-particle&quot;:&quot;&quot;,&quot;non-dropping-particle&quot;:&quot;&quot;},{&quot;family&quot;:&quot;Njagi&quot;,&quot;given&quot;:&quot;LW&quot;,&quot;parse-names&quot;:false,&quot;dropping-particle&quot;:&quot;&quot;,&quot;non-dropping-particle&quot;:&quot;&quot;},{&quot;family&quot;:&quot;Mdegela&quot;,&quot;given&quot;:&quot;RH&quot;,&quot;parse-names&quot;:false,&quot;dropping-particle&quot;:&quot;&quot;,&quot;non-dropping-particle&quot;:&quot;&quot;},{&quot;family&quot;:&quot;Mavuti&quot;,&quot;given&quot;:&quot;SK&quot;,&quot;parse-names&quot;:false,&quot;dropping-particle&quot;:&quot;&quot;,&quot;non-dropping-particle&quot;:&quot;&quot;}],&quot;container-title&quot;:&quot;~ 217 ~ International Journal of Fisheries and Aquatic Studies&quot;,&quot;ISSN&quot;:&quot;2394-0506&quot;,&quot;URL&quot;:&quot;www.fisheriesjournal.com&quot;,&quot;issued&quot;:{&quot;date-parts&quot;:[[2017]]},&quot;page&quot;:&quot;217-223&quot;,&quot;abstract&quot;:&quot;A cross sectional study was undertaken between October 2016 and March 2017 to determine the risk factors associated with parasitism of farmed tilapia (Oreochromis niloticus) in Kiambu County, Kenya. Semi-structured questionnaires supplemented with direct observations were administered to 148 fish farmers and 260 tilapia examined for ecto-and endo-parasites. Tilapia was the main species (66.5%) farmed under semi intensive system in earthen ponds. Most (53.5%) ponds were silted, with overgrown vegetation in and around them. Many farmers (46.4%) left fish to continue inbreeding in the ponds without restocking. Most farmers (33.1%) sourced water from rivers but majority (55.7%) did not change or refill the water within a production cycle. Only few farmers drained (30.3%) and limed (32%) ponds after fish harvesting. Majority (74.6%) shared a fishing net and only a few (4.1%) of them cleaned and disinfected it after use. Piscivorous birds (58.8%) and otters (22.6%) were the main predators reported. Fish parasites recovered were the helminth, Acanthocephalus spp. (10.4%) in the intestines, Diplostomum spp. (8.5%) in the eyes and Clinostomum spp. (3.5%) in the muscles. Others were the monogeneans Dactylogyrus spp. (3.5%) and Gyrodactylus spp. (0.4%) on the gills and skin, respectively. Infestation of fish from earthen ponds (31%) was significantly higher (p&lt; 0.05) compared to liner ponds (3.3%). Various management practices were identified as risk factors for parasitism. There is therefore need to build capacity on proper fish farm management and increase health experts in Kenyan aquaculture.&quot;,&quot;issue&quot;:&quot;4&quot;,&quot;volume&quot;:&quot;5&quot;,&quot;container-title-short&quot;:&quot;&quot;},&quot;isTemporary&quot;:false},{&quot;id&quot;:&quot;b11b240e-dcbf-3071-8e42-395aa25f73ef&quot;,&quot;itemData&quot;:{&quot;type&quot;:&quot;article-journal&quot;,&quot;id&quot;:&quot;b11b240e-dcbf-3071-8e42-395aa25f73ef&quot;,&quot;title&quot;:&quot;Effect of water quality on the parasite assemblages infecting Nile tilapia in selected fish farms in Nakuru County, Kenya&quot;,&quot;author&quot;:[{&quot;family&quot;:&quot;Ojwala&quot;,&quot;given&quot;:&quot;Renis Auma&quot;,&quot;parse-names&quot;:false,&quot;dropping-particle&quot;:&quot;&quot;,&quot;non-dropping-particle&quot;:&quot;&quot;},{&quot;family&quot;:&quot;Otachi&quot;,&quot;given&quot;:&quot;Elick Onyango&quot;,&quot;parse-names&quot;:false,&quot;dropping-particle&quot;:&quot;&quot;,&quot;non-dropping-particle&quot;:&quot;&quot;},{&quot;family&quot;:&quot;Kitaka&quot;,&quot;given&quot;:&quot;Nzula Kivuva&quot;,&quot;parse-names&quot;:false,&quot;dropping-particle&quot;:&quot;&quot;,&quot;non-dropping-particle&quot;:&quot;&quot;}],&quot;container-title&quot;:&quot;Parasitology Research&quot;,&quot;DOI&quot;:&quot;10.1007/s00436-018-6042-0&quot;,&quot;ISSN&quot;:&quot;14321955&quot;,&quot;PMID&quot;:&quot;30167792&quot;,&quot;issued&quot;:{&quot;date-parts&quot;:[[2018,11,1]]},&quot;page&quot;:&quot;3459-3471&quot;,&quot;abstract&quot;:&quot;Aquaculture has been documented as the fastest developing food industry in Kenya with increased production since the Government initiated the Economic Stimulus Programme (ESP) in 2009. However, the production has not yet reached the maximum level (20,000 metric tons per year) anticipated in the country. This is due to a number of challenges, top of which is poor water quality resulting from the uncontrolled addition of inputs (fish feeds, inorganic fertilizers, and organic fertilizers) into the ponds. These deteriorate water quality, cause increased incidences of parasite infections, and impede fish production. Therefore, this study investigated the effect of water quality on parasite assemblages infecting Oreochromis niloticus (Linnaeus 1758) in selected fish farms within Nakuru County from November 2016 to February 2017. Selected physico-chemical parameters namely: dissolved oxygen, temperature, pH, conductivity, and turbidity were measured in situ using appropriate meters. Water samples from each fish farm were analyzed for nutrient concentrations using standard methods. A total of 300 fish were examined for parasites. Parasites were counted, preserved, and identified using identification keys and parasitological parameters determined. The results indicated that certain water quality parameters, such as dissolved oxygen, were significantly different for all the six fish farms (one-way ANOVA, p &lt; 0.05). A total of 15 species of parasites were recovered. Trichodina sp. and Cichlidogyrus halli were found in all the studied fish farms. Correspondence analysis revealed that some parasites’ occurrences were highly correlated (positively) with certain water quality parameters. Therefore, regular monitoring and control of water quality in fish ponds are recommended to reduce levels of parasite infestations.&quot;,&quot;publisher&quot;:&quot;Springer Verlag&quot;,&quot;issue&quot;:&quot;11&quot;,&quot;volume&quot;:&quot;117&quot;,&quot;container-title-short&quot;:&quot;Parasitol Res&quot;},&quot;isTemporary&quot;:false},{&quot;id&quot;:&quot;8d0a55f8-4746-32b4-b64b-374c2e11bf8c&quot;,&quot;itemData&quot;:{&quot;type&quot;:&quot;report&quot;,&quot;id&quot;:&quot;8d0a55f8-4746-32b4-b64b-374c2e11bf8c&quot;,&quot;title&quot;:&quot;PREVALENCE, INTENSITY AND PATHOLOGICAL LESIONS ASSOCIATED WITH HELMINTH INFECTIONS IN FARMED AND WILD FISH IN UPPER TANA RIVER BASIN, KENYA CHARLES GICHOHlt MATHENGE (BVM, UON)&quot;,&quot;author&quot;:[{&quot;family&quot;:&quot;Mathenge&quot;,&quot;given&quot;:&quot;&quot;,&quot;parse-names&quot;:false,&quot;dropping-particle&quot;:&quot;&quot;,&quot;non-dropping-particle&quot;:&quot;&quot;},{&quot;family&quot;:&quot;Charles G&quot;,&quot;given&quot;:&quot;&quot;,&quot;parse-names&quot;:false,&quot;dropping-particle&quot;:&quot;&quot;,&quot;non-dropping-particle&quot;:&quot;&quot;}],&quot;issued&quot;:{&quot;date-parts&quot;:[[2010]]},&quot;container-title-short&quot;:&quot;&quot;},&quot;isTemporary&quot;:false},{&quot;id&quot;:&quot;83cf6c31-15fe-334b-b55b-90b87c5cba16&quot;,&quot;itemData&quot;:{&quot;type&quot;:&quot;article-journal&quot;,&quot;id&quot;:&quot;83cf6c31-15fe-334b-b55b-90b87c5cba16&quot;,&quot;title&quot;:&quot;Predation And Its Associated Risk Factors In Fish Farms In Kirinyaga County, Kenya&quot;,&quot;author&quot;:[{&quot;family&quot;:&quot;Murugami K W Maina&quot;,&quot;given&quot;:&quot;J W&quot;,&quot;parse-names&quot;:false,&quot;dropping-particle&quot;:&quot;&quot;,&quot;non-dropping-particle&quot;:&quot;&quot;},{&quot;family&quot;:&quot;Kenya&quot;,&quot;given&quot;:&quot;Nairobi&quot;,&quot;parse-names&quot;:false,&quot;dropping-particle&quot;:&quot;&quot;,&quot;non-dropping-particle&quot;:&quot;&quot;},{&quot;family&quot;:&quot;Mbuthia R M Waruiru&quot;,&quot;given&quot;:&quot;P G&quot;,&quot;parse-names&quot;:false,&quot;dropping-particle&quot;:&quot;&quot;,&quot;non-dropping-particle&quot;:&quot;&quot;},{&quot;family&quot;:&quot;Thaiyah&quot;,&quot;given&quot;:&quot;A G&quot;,&quot;parse-names&quot;:false,&quot;dropping-particle&quot;:&quot;&quot;,&quot;non-dropping-particle&quot;:&quot;&quot;},{&quot;family&quot;:&quot;Ngowi R H Mdegela&quot;,&quot;given&quot;:&quot;H A&quot;,&quot;parse-names&quot;:false,&quot;dropping-particle&quot;:&quot;&quot;,&quot;non-dropping-particle&quot;:&quot;&quot;}],&quot;ISSN&quot;:&quot;2394-4404&quot;,&quot;URL&quot;:&quot;www.ijiras.com&quot;,&quot;issued&quot;:{&quot;date-parts&quot;:[[2017]]},&quot;container-title-short&quot;:&quot;&quot;},&quot;isTemporary&quot;:false},{&quot;id&quot;:&quot;3c087b94-f39b-3b96-89d2-fd431bccb6d3&quot;,&quot;itemData&quot;:{&quot;type&quot;:&quot;report&quot;,&quot;id&quot;:&quot;3c087b94-f39b-3b96-89d2-fd431bccb6d3&quot;,&quot;title&quot;:&quot;A Study of Clinostomum (Trematode) and Contracaecum (Nematode) Parasites Affecting Oreochromis Niloticus in Small Abaya Lake, Silite Zone, Ethiopia View project Marshet Adugna Mitiku PARASITE SPECIES RICHNESS OF FISH FROM FISH PONDS AND FINGERLING SOURCES IN CENTRAL ETHIOPIA: IT'S IMPLICATION ON \&quot;Master of Science\&quot;&quot;,&quot;author&quot;:[{&quot;family&quot;:&quot;Mitiku&quot;,&quot;given&quot;:&quot;Marshet Adugna&quot;,&quot;parse-names&quot;:false,&quot;dropping-particle&quot;:&quot;&quot;,&quot;non-dropping-particle&quot;:&quot;&quot;},{&quot;family&quot;:&quot;Konecny&quot;,&quot;given&quot;:&quot;Phil Robert&quot;,&quot;parse-names&quot;:false,&quot;dropping-particle&quot;:&quot;&quot;,&quot;non-dropping-particle&quot;:&quot;&quot;}],&quot;URL&quot;:&quot;https://www.researchgate.net/publication/321717026&quot;,&quot;container-title-short&quot;:&quot;&quot;},&quot;isTemporary&quot;:false}]},{&quot;citationID&quot;:&quot;MENDELEY_CITATION_fe129e94-c33c-4735-bdc2-67a5f7578721&quot;,&quot;properties&quot;:{&quot;noteIndex&quot;:0},&quot;isEdited&quot;:false,&quot;manualOverride&quot;:{&quot;isManuallyOverridden&quot;:true,&quot;citeprocText&quot;:&quot;(Mitiku &amp;#38; Konecny, n.d.)&quot;,&quot;manualOverrideText&quot;:&quot;(Mitiku &amp; Konecny, 2017)&quot;},&quot;citationTag&quot;:&quot;MENDELEY_CITATION_v3_eyJjaXRhdGlvbklEIjoiTUVOREVMRVlfQ0lUQVRJT05fZmUxMjllOTQtYzMzYy00NzM1LWJkYzItNjdhNWY3NTc4NzIxIiwicHJvcGVydGllcyI6eyJub3RlSW5kZXgiOjB9LCJpc0VkaXRlZCI6ZmFsc2UsIm1hbnVhbE92ZXJyaWRlIjp7ImlzTWFudWFsbHlPdmVycmlkZGVuIjp0cnVlLCJjaXRlcHJvY1RleHQiOiIoTWl0aWt1ICYjMzg7IEtvbmVjbnksIG4uZC4pIiwibWFudWFsT3ZlcnJpZGVUZXh0IjoiKE1pdGlrdSAmIEtvbmVjbnksIDIwMTc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quot;,&quot;citationItems&quot;:[{&quot;id&quot;:&quot;3c087b94-f39b-3b96-89d2-fd431bccb6d3&quot;,&quot;itemData&quot;:{&quot;type&quot;:&quot;report&quot;,&quot;id&quot;:&quot;3c087b94-f39b-3b96-89d2-fd431bccb6d3&quot;,&quot;title&quot;:&quot;A Study of Clinostomum (Trematode) and Contracaecum (Nematode) Parasites Affecting Oreochromis Niloticus in Small Abaya Lake, Silite Zone, Ethiopia View project Marshet Adugna Mitiku PARASITE SPECIES RICHNESS OF FISH FROM FISH PONDS AND FINGERLING SOURCES IN CENTRAL ETHIOPIA: IT'S IMPLICATION ON \&quot;Master of Science\&quot;&quot;,&quot;author&quot;:[{&quot;family&quot;:&quot;Mitiku&quot;,&quot;given&quot;:&quot;Marshet Adugna&quot;,&quot;parse-names&quot;:false,&quot;dropping-particle&quot;:&quot;&quot;,&quot;non-dropping-particle&quot;:&quot;&quot;},{&quot;family&quot;:&quot;Konecny&quot;,&quot;given&quot;:&quot;Phil Robert&quot;,&quot;parse-names&quot;:false,&quot;dropping-particle&quot;:&quot;&quot;,&quot;non-dropping-particle&quot;:&quot;&quot;}],&quot;URL&quot;:&quot;https://www.researchgate.net/publication/321717026&quot;,&quot;container-title-short&quot;:&quot;&quot;},&quot;isTemporary&quot;:false}]},{&quot;citationID&quot;:&quot;MENDELEY_CITATION_d8c7dfd4-e3e5-4454-9530-5c7bd7e99fc1&quot;,&quot;properties&quot;:{&quot;noteIndex&quot;:0},&quot;isEdited&quot;:false,&quot;manualOverride&quot;:{&quot;isManuallyOverridden&quot;:false,&quot;citeprocText&quot;:&quot;(Pala et al., 2018)&quot;,&quot;manualOverrideText&quot;:&quot;&quot;},&quot;citationTag&quot;:&quot;MENDELEY_CITATION_v3_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&quot;,&quot;citationItems&quot;:[{&quot;id&quot;:&quot;cdd53b21-83f7-3f18-a907-a893b5a30779&quot;,&quot;itemData&quot;:{&quot;type&quot;:&quot;article-journal&quot;,&quot;id&quot;:&quot;cdd53b21-83f7-3f18-a907-a893b5a30779&quot;,&quot;title&quot;:&quot;Association of epistylis spp. (ciliophora: Peritrichia) with parasitic crustaceans in farmed piava megaleporinus obtusidens (characiformes: Anostomidae)&quot;,&quot;author&quot;:[{&quot;family&quot;:&quot;Pala&quot;,&quot;given&quot;:&quot;Gabriela&quot;,&quot;parse-names&quot;:false,&quot;dropping-particle&quot;:&quot;&quot;,&quot;non-dropping-particle&quot;:&quot;&quot;},{&quot;family&quot;:&quot;Farias&quot;,&quot;given&quot;:&quot;Thaís Heloísa Vaz&quot;,&quot;parse-names&quot;:false,&quot;dropping-particle&quot;:&quot;&quot;,&quot;non-dropping-particle&quot;:&quot;&quot;},{&quot;family&quot;:&quot;Alves&quot;,&quot;given&quot;:&quot;Lindomar de Oliveira&quot;,&quot;parse-names&quot;:false,&quot;dropping-particle&quot;:&quot;&quot;,&quot;non-dropping-particle&quot;:&quot;&quot;},{&quot;family&quot;:&quot;Pilarski&quot;,&quot;given&quot;:&quot;Fabiana&quot;,&quot;parse-names&quot;:false,&quot;dropping-particle&quot;:&quot;&quot;,&quot;non-dropping-particle&quot;:&quot;&quot;},{&quot;family&quot;:&quot;Hoppe&quot;,&quot;given&quot;:&quot;Estevam Guilherme Lux&quot;,&quot;parse-names&quot;:false,&quot;dropping-particle&quot;:&quot;&quot;,&quot;non-dropping-particle&quot;:&quot;&quot;}],&quot;container-title&quot;:&quot;Revista Brasileira de Parasitologia Veterinaria&quot;,&quot;DOI&quot;:&quot;10.1590/s1984-296120180047&quot;,&quot;ISSN&quot;:&quot;0103846X&quot;,&quot;PMID&quot;:&quot;30183996&quot;,&quot;issued&quot;:{&quot;date-parts&quot;:[[2018,7,1]]},&quot;page&quot;:&quot;348-353&quot;,&quot;abstract&quot;:&quot;Parasitic diseases have caused significant problems to global aquaculture production. These studies will further our knowledge of this complex problem and help implement adequate prevention measures and control strategies. The present study aimed to investigate the presence of parasites in Megaleporinus obtusidens and to describe the epidemiology and pathology of parasitic infections in these fish. Five moribund fish were sent for parasitological examination. The integument and gills were scrapped off with a glass slide, and samples were examined under a light microscope. Parasitic crustaceans found in these specimens were submitted for scanning electron microscopy and histological analyses. The crustaceans Dolops carvalhoi and Lernaea cyprinacea and the Epistylis spp. were present in all fish examined. Epistylis spp. were also seen on the entire surface of the crustacean integument. Microscopic lesions observed in the parasitized gills included hyperplasia and hypertrophy of the lamellar epithelium, an inflammatory infiltrate, telangiectasia, foci of hemorrhage and necrosis, fusion of the secondary lamellae, and detachment of the lamellar epithelium. Crustacean parasites are important mechanical vectors of Epistylis infection and disseminate the disease in fish farming operations. Epistylis spp. infection affects the health of fish and has significant ecological and economical impact on aquaculture.&quot;,&quot;publisher&quot;:&quot;Brazilain Coll Veterinary Parasitology&quot;,&quot;issue&quot;:&quot;3&quot;,&quot;volume&quot;:&quot;27&quot;,&quot;container-title-short&quot;:&quot;&quot;},&quot;isTemporary&quot;:false}]},{&quot;citationID&quot;:&quot;MENDELEY_CITATION_2796d021-3455-4c54-849d-31ad14a64896&quot;,&quot;properties&quot;:{&quot;noteIndex&quot;:0},&quot;isEdited&quot;:false,&quot;manualOverride&quot;:{&quot;isManuallyOverridden&quot;:false,&quot;citeprocText&quot;:&quot;(Migiro Kembenya et al., 2012)&quot;,&quot;manualOverrideText&quot;:&quot;&quot;},&quot;citationTag&quot;:&quot;MENDELEY_CITATION_v3_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&quot;,&quot;citationItems&quot;:[{&quot;id&quot;:&quot;95cdaa1f-9e60-3077-b302-8c561c06f51b&quot;,&quot;itemData&quot;:{&quot;type&quot;:&quot;article-journal&quot;,&quot;id&quot;:&quot;95cdaa1f-9e60-3077-b302-8c561c06f51b&quot;,&quot;title&quot;:&quot;Diplostomum Parasites Affecting Oreochromis niloticus in Chepkoilel Fish farm and Two Dams in Eldoret-Kenya. Enhancing Quality of Milk by Mitigation of Mycotoxins in Western Kenya View project Victor muhumbwa Ngaira Diplostomum Parasites Affecting Oreochromis niloticus in Chepkoilel Fish farm and Two Dams in Eldoret-Kenya&quot;,&quot;author&quot;:[{&quot;family&quot;:&quot;Migiro Kembenya&quot;,&quot;given&quot;:&quot;Elijah&quot;,&quot;parse-names&quot;:false,&quot;dropping-particle&quot;:&quot;&quot;,&quot;non-dropping-particle&quot;:&quot;&quot;},{&quot;family&quot;:&quot;Oginga Odinga&quot;,&quot;given&quot;:&quot;Jaramogi&quot;,&quot;parse-names&quot;:false,&quot;dropping-particle&quot;:&quot;&quot;,&quot;non-dropping-particle&quot;:&quot;&quot;},{&quot;family&quot;:&quot;Migiro&quot;,&quot;given&quot;:&quot;Kembenya E&quot;,&quot;parse-names&quot;:false,&quot;dropping-particle&quot;:&quot;&quot;,&quot;non-dropping-particle&quot;:&quot;&quot;},{&quot;family&quot;:&quot;K&quot;,&quot;given&quot;:&quot;Matolla G&quot;,&quot;parse-names&quot;:false,&quot;dropping-particle&quot;:&quot;&quot;,&quot;non-dropping-particle&quot;:&quot;&quot;},{&quot;family&quot;:&quot;Ouko&quot;,&quot;given&quot;:&quot;Ochieng&quot;,&quot;parse-names&quot;:false,&quot;dropping-particle&quot;:&quot;V&quot;,&quot;non-dropping-particle&quot;:&quot;&quot;},{&quot;family&quot;:&quot;Victor&quot;,&quot;given&quot;:&quot;Ngaira M&quot;,&quot;parse-names&quot;:false,&quot;dropping-particle&quot;:&quot;&quot;,&quot;non-dropping-particle&quot;:&quot;&quot;}],&quot;container-title&quot;:&quot;Article in International Journal of Scientific and Engineering Research&quot;,&quot;ISBN&quot;:&quot;0720592917&quot;,&quot;ISSN&quot;:&quot;2229-5518&quot;,&quot;URL&quot;:&quot;http://www.ijser.org&quot;,&quot;issued&quot;:{&quot;date-parts&quot;:[[2012]]},&quot;abstract&quot;:&quot;The Diplostomum parasite completes its life-cycle in fish eating birds, but spends considerable time in the eye vitreous humor of many fresh water fishes. Its infection in fish causes severe ocular pathology, and leads to increased susceptibility to predation. A study on Diplostomum parasites was conducted at Chepkoilel University with an objective of assessing its parasitic indices and effects on O. niloticus. A total of 40 fish were collected from the fish farm and 155 from the dams between November 2010 and January, 2011. Fish were weighed and length measured to ascertain their condition factor. The fish were observed for the Diplostomum parasite to ascertain parasitic indices in the different habitats. The parasite abundance was related to fish size and condition factor to determine parasite's effect on O. niloticus. Fish were found to have a parasitic prevalence (%) of 100, 84 and 66 in Kerita dam, Kesses dam and Chepkoilel fish farm. Parasite mean intensity was 12, 9 and 14 respectively. The wellbeing of the fish was not compromised by the parasites, as was seen in the correlation between condition factor and parasite abundance. There was a Pearson correlation of P = 0.357, 0.516 and 0.565 in Kerita dam, Kesses dam and Chepkoilel fish farm respectively. The dams and the fish farm did not pose significant difference in the parasitic indices, probably due to their proximity. There was seen equal abundance in both fish sexes, implying no sex preference in infection.&quot;,&quot;issue&quot;:&quot;7&quot;,&quot;volume&quot;:&quot;3&quot;,&quot;container-title-short&quot;:&quot;&quot;},&quot;isTemporary&quot;:false}]},{&quot;citationID&quot;:&quot;MENDELEY_CITATION_4928f3ce-f650-418e-8f93-bb239afa3788&quot;,&quot;properties&quot;:{&quot;noteIndex&quot;:0},&quot;isEdited&quot;:false,&quot;manualOverride&quot;:{&quot;isManuallyOverridden&quot;:true,&quot;citeprocText&quot;:&quot;(Martins et al., 2015)&quot;,&quot;manualOverrideText&quot;:&quot;Martins et al., (2015)&quot;},&quot;citationTag&quot;:&quot;MENDELEY_CITATION_v3_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&quot;,&quot;citationItems&quot;:[{&quot;id&quot;:&quot;31c34101-f624-3949-a114-4ec3e80de7a5&quot;,&quot;itemData&quot;:{&quot;type&quot;:&quot;article&quot;,&quot;id&quot;:&quot;31c34101-f624-3949-a114-4ec3e80de7a5&quot;,&quot;title&quot;:&quot;Infecções por protozoários em peixes cultivados no Brasil: Diagnóstico e patogênese&quot;,&quot;author&quot;:[{&quot;family&quot;:&quot;Martins&quot;,&quot;given&quot;:&quot;Mauricio Laterça&quot;,&quot;parse-names&quot;:false,&quot;dropping-particle&quot;:&quot;&quot;,&quot;non-dropping-particle&quot;:&quot;&quot;},{&quot;family&quot;:&quot;Cardoso&quot;,&quot;given&quot;:&quot;Lucas&quot;,&quot;parse-names&quot;:false,&quot;dropping-particle&quot;:&quot;&quot;,&quot;non-dropping-particle&quot;:&quot;&quot;},{&quot;family&quot;:&quot;Pádua&quot;,&quot;given&quot;:&quot;Santiago Benites&quot;,&quot;parse-names&quot;:false,&quot;dropping-particle&quot;:&quot;&quot;,&quot;non-dropping-particle&quot;:&quot;de&quot;}],&quot;container-title&quot;:&quot;Revista Brasileira de Parasitologia Veterinaria&quot;,&quot;DOI&quot;:&quot;10.1590/S1984-29612015013&quot;,&quot;ISSN&quot;:&quot;0103846X&quot;,&quot;PMID&quot;:&quot;25909248&quot;,&quot;issued&quot;:{&quot;date-parts&quot;:[[2015,1,1]]},&quot;page&quot;:&quot;1-20&quot;,&quot;abstract&quot;:&quot;The Phylum Protozoa brings together several organisms evolutionarily different that may act as ecto or endoparasites of fishes over the world being responsible for diseases, which, in turn, may lead to economical and social impacts in different countries. Apart from the recent advances for the diagnosis of fish diseases in Brazil, little is known on the protozoan parasites and their relationship with environment and host. This revision presents the most important protozoan parasites found in farmed fish from Brazil, not only with emphasis on its diagnosis, biology, transmission and host-parasite relationship, but also on some information that may be useful to researchers in determining the correct diagnosis in fish farms.&quot;,&quot;publisher&quot;:&quot;Brazilain Coll Veterinary Parasitology&quot;,&quot;issue&quot;:&quot;1&quot;,&quot;volume&quot;:&quot;24&quot;,&quot;container-title-short&quot;:&quot;&quot;},&quot;isTemporary&quot;:false}]},{&quot;citationID&quot;:&quot;MENDELEY_CITATION_7147291a-a298-4dc4-99e4-631a153c5e95&quot;,&quot;properties&quot;:{&quot;noteIndex&quot;:0},&quot;isEdited&quot;:false,&quot;manualOverride&quot;:{&quot;isManuallyOverridden&quot;:true,&quot;citeprocText&quot;:&quot;(Sigei &amp;#38; Kiprono, 2017)&quot;,&quot;manualOverrideText&quot;:&quot;Sigei &amp; Kiprono, (2017)&quot;},&quot;citationTag&quot;:&quot;MENDELEY_CITATION_v3_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&quot;,&quot;citationItems&quot;:[{&quot;id&quot;:&quot;0e745f0b-f5aa-3fe8-be53-5a090bd1aa88&quot;,&quot;itemData&quot;:{&quot;type&quot;:&quot;report&quot;,&quot;id&quot;:&quot;0e745f0b-f5aa-3fe8-be53-5a090bd1aa88&quot;,&quot;title&quot;:&quot;FISH PARASITES AND FISHERIES PRODUCTIVITY IN RELATION TO EXREME FLOODING OF LAKE BARINGO, KENYA A THESIS SUBMITTED IN PARTIAL FULFILLMENT OF THE REQUIREMENTS FOR THE AWARD OF THE DEGREE OF MASTER OF SCIENCE (APPLIED PARASITOLOGY) IN THE SCHOOL OF PURE AND APPLIED SCIENCES OF KENYATTA UNIVERSITY&quot;,&quot;author&quot;:[{&quot;family&quot;:&quot;Sigei&quot;,&quot;given&quot;:&quot;Wilfred&quot;,&quot;parse-names&quot;:false,&quot;dropping-particle&quot;:&quot;&quot;,&quot;non-dropping-particle&quot;:&quot;&quot;},{&quot;family&quot;:&quot;Kiprono&quot;,&quot;given&quot;:&quot;B Ed&quot;,&quot;parse-names&quot;:false,&quot;dropping-particle&quot;:&quot;&quot;,&quot;non-dropping-particle&quot;:&quot;&quot;}],&quot;issued&quot;:{&quot;date-parts&quot;:[[2017]]},&quot;container-title-short&quot;:&quot;&quot;},&quot;isTemporary&quot;:false}]},{&quot;citationID&quot;:&quot;MENDELEY_CITATION_7a0c86c9-d311-4cde-b377-04d4bc2f066c&quot;,&quot;properties&quot;:{&quot;noteIndex&quot;:0},&quot;isEdited&quot;:false,&quot;manualOverride&quot;:{&quot;isManuallyOverridden&quot;:true,&quot;citeprocText&quot;:&quot;(Mitiku &amp;#38; Konecny, n.d.)&quot;,&quot;manualOverrideText&quot;:&quot;Mitiku &amp; Konecny, (2017)&quot;},&quot;citationTag&quot;:&quot;MENDELEY_CITATION_v3_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&quot;,&quot;citationItems&quot;:[{&quot;id&quot;:&quot;3c087b94-f39b-3b96-89d2-fd431bccb6d3&quot;,&quot;itemData&quot;:{&quot;type&quot;:&quot;report&quot;,&quot;id&quot;:&quot;3c087b94-f39b-3b96-89d2-fd431bccb6d3&quot;,&quot;title&quot;:&quot;A Study of Clinostomum (Trematode) and Contracaecum (Nematode) Parasites Affecting Oreochromis Niloticus in Small Abaya Lake, Silite Zone, Ethiopia View project Marshet Adugna Mitiku PARASITE SPECIES RICHNESS OF FISH FROM FISH PONDS AND FINGERLING SOURCES IN CENTRAL ETHIOPIA: IT'S IMPLICATION ON \&quot;Master of Science\&quot;&quot;,&quot;author&quot;:[{&quot;family&quot;:&quot;Mitiku&quot;,&quot;given&quot;:&quot;Marshet Adugna&quot;,&quot;parse-names&quot;:false,&quot;dropping-particle&quot;:&quot;&quot;,&quot;non-dropping-particle&quot;:&quot;&quot;},{&quot;family&quot;:&quot;Konecny&quot;,&quot;given&quot;:&quot;Phil Robert&quot;,&quot;parse-names&quot;:false,&quot;dropping-particle&quot;:&quot;&quot;,&quot;non-dropping-particle&quot;:&quot;&quot;}],&quot;URL&quot;:&quot;https://www.researchgate.net/publication/321717026&quot;,&quot;container-title-short&quot;:&quot;&quot;},&quot;isTemporary&quot;:false}]},{&quot;citationID&quot;:&quot;MENDELEY_CITATION_c82ff392-d3de-46d6-97ea-fa75c7cdf84d&quot;,&quot;properties&quot;:{&quot;noteIndex&quot;:0},&quot;isEdited&quot;:false,&quot;manualOverride&quot;:{&quot;isManuallyOverridden&quot;:true,&quot;citeprocText&quot;:&quot;(Mathenge &amp;#38; Charles G, 2010)&quot;,&quot;manualOverrideText&quot;:&quot;Mathenge &amp; Charles G, (2010)&quot;},&quot;citationTag&quot;:&quot;MENDELEY_CITATION_v3_eyJjaXRhdGlvbklEIjoiTUVOREVMRVlfQ0lUQVRJT05fYzgyZmYzOTItZDNkZS00NmQ2LTk3ZWEtZmE3NWM3Y2RmODRkIiwicHJvcGVydGllcyI6eyJub3RlSW5kZXgiOjB9LCJpc0VkaXRlZCI6ZmFsc2UsIm1hbnVhbE92ZXJyaWRlIjp7ImlzTWFudWFsbHlPdmVycmlkZGVuIjp0cnVlLCJjaXRlcHJvY1RleHQiOiIoTWF0aGVuZ2UgJiMzODsgQ2hhcmxlcyBHLCAyMDEwKSIsIm1hbnVhbE92ZXJyaWRlVGV4dCI6Ik1hdGhlbmdlICYgQ2hhcmxlcyBHLCAoMjAxMCkifSwiY2l0YXRpb25JdGVtcyI6W3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V19&quot;,&quot;citationItems&quot;:[{&quot;id&quot;:&quot;8d0a55f8-4746-32b4-b64b-374c2e11bf8c&quot;,&quot;itemData&quot;:{&quot;type&quot;:&quot;report&quot;,&quot;id&quot;:&quot;8d0a55f8-4746-32b4-b64b-374c2e11bf8c&quot;,&quot;title&quot;:&quot;PREVALENCE, INTENSITY AND PATHOLOGICAL LESIONS ASSOCIATED WITH HELMINTH INFECTIONS IN FARMED AND WILD FISH IN UPPER TANA RIVER BASIN, KENYA CHARLES GICHOHlt MATHENGE (BVM, UON)&quot;,&quot;author&quot;:[{&quot;family&quot;:&quot;Mathenge&quot;,&quot;given&quot;:&quot;&quot;,&quot;parse-names&quot;:false,&quot;dropping-particle&quot;:&quot;&quot;,&quot;non-dropping-particle&quot;:&quot;&quot;},{&quot;family&quot;:&quot;Charles G&quot;,&quot;given&quot;:&quot;&quot;,&quot;parse-names&quot;:false,&quot;dropping-particle&quot;:&quot;&quot;,&quot;non-dropping-particle&quot;:&quot;&quot;}],&quot;issued&quot;:{&quot;date-parts&quot;:[[2010]]},&quot;container-title-short&quot;:&quot;&quot;},&quot;isTemporary&quot;:false}]},{&quot;citationID&quot;:&quot;MENDELEY_CITATION_254ced0f-d30e-4186-b65d-5834d9ccffdf&quot;,&quot;properties&quot;:{&quot;noteIndex&quot;:0},&quot;isEdited&quot;:false,&quot;manualOverride&quot;:{&quot;isManuallyOverridden&quot;:false,&quot;citeprocText&quot;:&quot;(Sigei &amp;#38; Kiprono, 2017)&quot;,&quot;manualOverrideText&quot;:&quot;&quot;},&quot;citationTag&quot;:&quot;MENDELEY_CITATION_v3_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&quot;,&quot;citationItems&quot;:[{&quot;id&quot;:&quot;0e745f0b-f5aa-3fe8-be53-5a090bd1aa88&quot;,&quot;itemData&quot;:{&quot;type&quot;:&quot;report&quot;,&quot;id&quot;:&quot;0e745f0b-f5aa-3fe8-be53-5a090bd1aa88&quot;,&quot;title&quot;:&quot;FISH PARASITES AND FISHERIES PRODUCTIVITY IN RELATION TO EXREME FLOODING OF LAKE BARINGO, KENYA A THESIS SUBMITTED IN PARTIAL FULFILLMENT OF THE REQUIREMENTS FOR THE AWARD OF THE DEGREE OF MASTER OF SCIENCE (APPLIED PARASITOLOGY) IN THE SCHOOL OF PURE AND APPLIED SCIENCES OF KENYATTA UNIVERSITY&quot;,&quot;author&quot;:[{&quot;family&quot;:&quot;Sigei&quot;,&quot;given&quot;:&quot;Wilfred&quot;,&quot;parse-names&quot;:false,&quot;dropping-particle&quot;:&quot;&quot;,&quot;non-dropping-particle&quot;:&quot;&quot;},{&quot;family&quot;:&quot;Kiprono&quot;,&quot;given&quot;:&quot;B Ed&quot;,&quot;parse-names&quot;:false,&quot;dropping-particle&quot;:&quot;&quot;,&quot;non-dropping-particle&quot;:&quot;&quot;}],&quot;issued&quot;:{&quot;date-parts&quot;:[[2017]]},&quot;container-title-short&quot;:&quot;&quot;},&quot;isTemporary&quot;:false}]},{&quot;citationID&quot;:&quot;MENDELEY_CITATION_bcab75d8-623c-45b9-9b7a-e83f2dbdec5c&quot;,&quot;properties&quot;:{&quot;noteIndex&quot;:0},&quot;isEdited&quot;:false,&quot;manualOverride&quot;:{&quot;isManuallyOverridden&quot;:true,&quot;citeprocText&quot;:&quot;(Mathenge &amp;#38; Charles G, 2010)&quot;,&quot;manualOverrideText&quot;:&quot;Mathenge &amp; Charles G, (2010)&quot;},&quot;citationTag&quot;:&quot;MENDELEY_CITATION_v3_eyJjaXRhdGlvbklEIjoiTUVOREVMRVlfQ0lUQVRJT05fYmNhYjc1ZDgtNjIzYy00NWI5LTliN2EtZTgzZjJkYmRlYzVjIiwicHJvcGVydGllcyI6eyJub3RlSW5kZXgiOjB9LCJpc0VkaXRlZCI6ZmFsc2UsIm1hbnVhbE92ZXJyaWRlIjp7ImlzTWFudWFsbHlPdmVycmlkZGVuIjp0cnVlLCJjaXRlcHJvY1RleHQiOiIoTWF0aGVuZ2UgJiMzODsgQ2hhcmxlcyBHLCAyMDEwKSIsIm1hbnVhbE92ZXJyaWRlVGV4dCI6Ik1hdGhlbmdlICYgQ2hhcmxlcyBHLCAoMjAxMCkifSwiY2l0YXRpb25JdGVtcyI6W3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V19&quot;,&quot;citationItems&quot;:[{&quot;id&quot;:&quot;8d0a55f8-4746-32b4-b64b-374c2e11bf8c&quot;,&quot;itemData&quot;:{&quot;type&quot;:&quot;report&quot;,&quot;id&quot;:&quot;8d0a55f8-4746-32b4-b64b-374c2e11bf8c&quot;,&quot;title&quot;:&quot;PREVALENCE, INTENSITY AND PATHOLOGICAL LESIONS ASSOCIATED WITH HELMINTH INFECTIONS IN FARMED AND WILD FISH IN UPPER TANA RIVER BASIN, KENYA CHARLES GICHOHlt MATHENGE (BVM, UON)&quot;,&quot;author&quot;:[{&quot;family&quot;:&quot;Mathenge&quot;,&quot;given&quot;:&quot;&quot;,&quot;parse-names&quot;:false,&quot;dropping-particle&quot;:&quot;&quot;,&quot;non-dropping-particle&quot;:&quot;&quot;},{&quot;family&quot;:&quot;Charles G&quot;,&quot;given&quot;:&quot;&quot;,&quot;parse-names&quot;:false,&quot;dropping-particle&quot;:&quot;&quot;,&quot;non-dropping-particle&quot;:&quot;&quot;}],&quot;issued&quot;:{&quot;date-parts&quot;:[[2010]]},&quot;container-title-short&quot;:&quot;&quot;},&quot;isTemporary&quot;:false}]},{&quot;citationID&quot;:&quot;MENDELEY_CITATION_aff28e7c-f232-4a91-bafa-a10575fe6377&quot;,&quot;properties&quot;:{&quot;noteIndex&quot;:0},&quot;isEdited&quot;:false,&quot;manualOverride&quot;:{&quot;isManuallyOverridden&quot;:true,&quot;citeprocText&quot;:&quot;(Murugami K W Maina et al., 2017)&quot;,&quot;manualOverrideText&quot;:&quot;Murugami al., (2017)&quot;},&quot;citationTag&quot;:&quot;MENDELEY_CITATION_v3_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&quot;,&quot;citationItems&quot;:[{&quot;id&quot;:&quot;83cf6c31-15fe-334b-b55b-90b87c5cba16&quot;,&quot;itemData&quot;:{&quot;type&quot;:&quot;article-journal&quot;,&quot;id&quot;:&quot;83cf6c31-15fe-334b-b55b-90b87c5cba16&quot;,&quot;title&quot;:&quot;Predation And Its Associated Risk Factors In Fish Farms In Kirinyaga County, Kenya&quot;,&quot;author&quot;:[{&quot;family&quot;:&quot;Murugami K W Maina&quot;,&quot;given&quot;:&quot;J W&quot;,&quot;parse-names&quot;:false,&quot;dropping-particle&quot;:&quot;&quot;,&quot;non-dropping-particle&quot;:&quot;&quot;},{&quot;family&quot;:&quot;Kenya&quot;,&quot;given&quot;:&quot;Nairobi&quot;,&quot;parse-names&quot;:false,&quot;dropping-particle&quot;:&quot;&quot;,&quot;non-dropping-particle&quot;:&quot;&quot;},{&quot;family&quot;:&quot;Mbuthia R M Waruiru&quot;,&quot;given&quot;:&quot;P G&quot;,&quot;parse-names&quot;:false,&quot;dropping-particle&quot;:&quot;&quot;,&quot;non-dropping-particle&quot;:&quot;&quot;},{&quot;family&quot;:&quot;Thaiyah&quot;,&quot;given&quot;:&quot;A G&quot;,&quot;parse-names&quot;:false,&quot;dropping-particle&quot;:&quot;&quot;,&quot;non-dropping-particle&quot;:&quot;&quot;},{&quot;family&quot;:&quot;Ngowi R H Mdegela&quot;,&quot;given&quot;:&quot;H A&quot;,&quot;parse-names&quot;:false,&quot;dropping-particle&quot;:&quot;&quot;,&quot;non-dropping-particle&quot;:&quot;&quot;}],&quot;ISSN&quot;:&quot;2394-4404&quot;,&quot;URL&quot;:&quot;www.ijiras.com&quot;,&quot;issued&quot;:{&quot;date-parts&quot;:[[2017]]},&quot;container-title-short&quot;:&quot;&quot;},&quot;isTemporary&quot;:false}]},{&quot;citationID&quot;:&quot;MENDELEY_CITATION_ba576747-6c7b-4a32-bb71-784c5a040dce&quot;,&quot;properties&quot;:{&quot;noteIndex&quot;:0},&quot;isEdited&quot;:false,&quot;manualOverride&quot;:{&quot;isManuallyOverridden&quot;:true,&quot;citeprocText&quot;:&quot;(Mathenge &amp;#38; Charles G, 2010)&quot;,&quot;manualOverrideText&quot;:&quot;Mathenge &amp; Charles G, (2010)&quot;},&quot;citationTag&quot;:&quot;MENDELEY_CITATION_v3_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&quot;,&quot;citationItems&quot;:[{&quot;id&quot;:&quot;8d0a55f8-4746-32b4-b64b-374c2e11bf8c&quot;,&quot;itemData&quot;:{&quot;type&quot;:&quot;report&quot;,&quot;id&quot;:&quot;8d0a55f8-4746-32b4-b64b-374c2e11bf8c&quot;,&quot;title&quot;:&quot;PREVALENCE, INTENSITY AND PATHOLOGICAL LESIONS ASSOCIATED WITH HELMINTH INFECTIONS IN FARMED AND WILD FISH IN UPPER TANA RIVER BASIN, KENYA CHARLES GICHOHlt MATHENGE (BVM, UON)&quot;,&quot;author&quot;:[{&quot;family&quot;:&quot;Mathenge&quot;,&quot;given&quot;:&quot;&quot;,&quot;parse-names&quot;:false,&quot;dropping-particle&quot;:&quot;&quot;,&quot;non-dropping-particle&quot;:&quot;&quot;},{&quot;family&quot;:&quot;Charles G&quot;,&quot;given&quot;:&quot;&quot;,&quot;parse-names&quot;:false,&quot;dropping-particle&quot;:&quot;&quot;,&quot;non-dropping-particle&quot;:&quot;&quot;}],&quot;issued&quot;:{&quot;date-parts&quot;:[[2010]]},&quot;container-title-short&quot;:&quot;&quot;},&quot;isTemporary&quot;:false}]},{&quot;citationID&quot;:&quot;MENDELEY_CITATION_348eda2d-6984-4ca9-b302-c2139ad92cb6&quot;,&quot;properties&quot;:{&quot;noteIndex&quot;:0},&quot;isEdited&quot;:false,&quot;manualOverride&quot;:{&quot;isManuallyOverridden&quot;:true,&quot;citeprocText&quot;:&quot;(Murugami K W Maina et al., 2017)&quot;,&quot;manualOverrideText&quot;:&quot;Murugami et al., (2017)&quot;},&quot;citationTag&quot;:&quot;MENDELEY_CITATION_v3_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&quot;,&quot;citationItems&quot;:[{&quot;id&quot;:&quot;83cf6c31-15fe-334b-b55b-90b87c5cba16&quot;,&quot;itemData&quot;:{&quot;type&quot;:&quot;article-journal&quot;,&quot;id&quot;:&quot;83cf6c31-15fe-334b-b55b-90b87c5cba16&quot;,&quot;title&quot;:&quot;Predation And Its Associated Risk Factors In Fish Farms In Kirinyaga County, Kenya&quot;,&quot;author&quot;:[{&quot;family&quot;:&quot;Murugami K W Maina&quot;,&quot;given&quot;:&quot;J W&quot;,&quot;parse-names&quot;:false,&quot;dropping-particle&quot;:&quot;&quot;,&quot;non-dropping-particle&quot;:&quot;&quot;},{&quot;family&quot;:&quot;Kenya&quot;,&quot;given&quot;:&quot;Nairobi&quot;,&quot;parse-names&quot;:false,&quot;dropping-particle&quot;:&quot;&quot;,&quot;non-dropping-particle&quot;:&quot;&quot;},{&quot;family&quot;:&quot;Mbuthia R M Waruiru&quot;,&quot;given&quot;:&quot;P G&quot;,&quot;parse-names&quot;:false,&quot;dropping-particle&quot;:&quot;&quot;,&quot;non-dropping-particle&quot;:&quot;&quot;},{&quot;family&quot;:&quot;Thaiyah&quot;,&quot;given&quot;:&quot;A G&quot;,&quot;parse-names&quot;:false,&quot;dropping-particle&quot;:&quot;&quot;,&quot;non-dropping-particle&quot;:&quot;&quot;},{&quot;family&quot;:&quot;Ngowi R H Mdegela&quot;,&quot;given&quot;:&quot;H A&quot;,&quot;parse-names&quot;:false,&quot;dropping-particle&quot;:&quot;&quot;,&quot;non-dropping-particle&quot;:&quot;&quot;}],&quot;ISSN&quot;:&quot;2394-4404&quot;,&quot;URL&quot;:&quot;www.ijiras.com&quot;,&quot;issued&quot;:{&quot;date-parts&quot;:[[2017]]},&quot;container-title-short&quot;:&quot;&quot;},&quot;isTemporary&quot;:false}]},{&quot;citationID&quot;:&quot;MENDELEY_CITATION_be0f753b-5bf2-4c64-8c25-71bab9c0a38a&quot;,&quot;properties&quot;:{&quot;noteIndex&quot;:0},&quot;isEdited&quot;:false,&quot;manualOverride&quot;:{&quot;isManuallyOverridden&quot;:false,&quot;citeprocText&quot;:&quot;(Migiro Kembenya et al., 2012; Rintamäki-Kinnunen et al., 2004)&quot;,&quot;manualOverrideText&quot;:&quot;&quot;},&quot;citationTag&quot;:&quot;MENDELEY_CITATION_v3_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&quot;,&quot;citationItems&quot;:[{&quot;id&quot;:&quot;c17ab27a-543c-3da2-83ea-20447920dc98&quot;,&quot;itemData&quot;:{&quot;type&quot;:&quot;article-journal&quot;,&quot;id&quot;:&quot;c17ab27a-543c-3da2-83ea-20447920dc98&quot;,&quot;title&quot;:&quot;Diplostomum spathaceum metacercarial infection and colour change in salmonid fish&quot;,&quot;author&quot;:[{&quot;family&quot;:&quot;Rintamäki-Kinnunen&quot;,&quot;given&quot;:&quot;P.&quot;,&quot;parse-names&quot;:false,&quot;dropping-particle&quot;:&quot;&quot;,&quot;non-dropping-particle&quot;:&quot;&quot;},{&quot;family&quot;:&quot;Karvonen&quot;,&quot;given&quot;:&quot;A.&quot;,&quot;parse-names&quot;:false,&quot;dropping-particle&quot;:&quot;&quot;,&quot;non-dropping-particle&quot;:&quot;&quot;},{&quot;family&quot;:&quot;Anttila&quot;,&quot;given&quot;:&quot;P.&quot;,&quot;parse-names&quot;:false,&quot;dropping-particle&quot;:&quot;&quot;,&quot;non-dropping-particle&quot;:&quot;&quot;},{&quot;family&quot;:&quot;Valtonen&quot;,&quot;given&quot;:&quot;E. T.&quot;,&quot;parse-names&quot;:false,&quot;dropping-particle&quot;:&quot;&quot;,&quot;non-dropping-particle&quot;:&quot;&quot;}],&quot;container-title&quot;:&quot;Parasitology Research&quot;,&quot;container-title-short&quot;:&quot;Parasitol Res&quot;,&quot;DOI&quot;:&quot;10.1007/s00436-004-1092-x&quot;,&quot;ISSN&quot;:&quot;09320113&quot;,&quot;PMID&quot;:&quot;15060824&quot;,&quot;issued&quot;:{&quot;date-parts&quot;:[[2004,5]]},&quot;page&quot;:&quot;51-55&quot;,&quot;abstract&quot;:&quot;Colour changes in two salmonid fish, the salmon (Salmo salar) and sea trout (S. trutta), were examined in relation to infection with the trematode Diplostomum spathaceum. This parasite had no effect on the rate of colour change in these fish, although species specific differences in colour adjustment times were observed. Increasing asymmetry in parasite numbers between the right and left eye, which could lead to the retention of vision in one eye, nevertheless tended to reduce the colour change time in salmon with moderate infection (P = 0.08). This first experimental attempt to examine colour changes in fish in relation to eye fluke infections provides grounds for future investigations. The darker appearance of the heavily infected fish described in the literature suggests that a high parasite burden actually causes colour changes. We emphasise that detailed quantitative studies using fish with higher parasite loads, especially from the tail of the aggregated parasite distribution, are needed to describe these relationships in detail. © Springer-Verlag 2004.&quot;,&quot;issue&quot;:&quot;1&quot;,&quot;volume&quot;:&quot;93&quot;},&quot;isTemporary&quot;:false},{&quot;id&quot;:&quot;95cdaa1f-9e60-3077-b302-8c561c06f51b&quot;,&quot;itemData&quot;:{&quot;type&quot;:&quot;article-journal&quot;,&quot;id&quot;:&quot;95cdaa1f-9e60-3077-b302-8c561c06f51b&quot;,&quot;title&quot;:&quot;Diplostomum Parasites Affecting Oreochromis niloticus in Chepkoilel Fish farm and Two Dams in Eldoret-Kenya. Enhancing Quality of Milk by Mitigation of Mycotoxins in Western Kenya View project Victor muhumbwa Ngaira Diplostomum Parasites Affecting Oreochromis niloticus in Chepkoilel Fish farm and Two Dams in Eldoret-Kenya&quot;,&quot;author&quot;:[{&quot;family&quot;:&quot;Migiro Kembenya&quot;,&quot;given&quot;:&quot;Elijah&quot;,&quot;parse-names&quot;:false,&quot;dropping-particle&quot;:&quot;&quot;,&quot;non-dropping-particle&quot;:&quot;&quot;},{&quot;family&quot;:&quot;Oginga Odinga&quot;,&quot;given&quot;:&quot;Jaramogi&quot;,&quot;parse-names&quot;:false,&quot;dropping-particle&quot;:&quot;&quot;,&quot;non-dropping-particle&quot;:&quot;&quot;},{&quot;family&quot;:&quot;Migiro&quot;,&quot;given&quot;:&quot;Kembenya E&quot;,&quot;parse-names&quot;:false,&quot;dropping-particle&quot;:&quot;&quot;,&quot;non-dropping-particle&quot;:&quot;&quot;},{&quot;family&quot;:&quot;K&quot;,&quot;given&quot;:&quot;Matolla G&quot;,&quot;parse-names&quot;:false,&quot;dropping-particle&quot;:&quot;&quot;,&quot;non-dropping-particle&quot;:&quot;&quot;},{&quot;family&quot;:&quot;Ouko&quot;,&quot;given&quot;:&quot;Ochieng&quot;,&quot;parse-names&quot;:false,&quot;dropping-particle&quot;:&quot;V&quot;,&quot;non-dropping-particle&quot;:&quot;&quot;},{&quot;family&quot;:&quot;Victor&quot;,&quot;given&quot;:&quot;Ngaira M&quot;,&quot;parse-names&quot;:false,&quot;dropping-particle&quot;:&quot;&quot;,&quot;non-dropping-particle&quot;:&quot;&quot;}],&quot;container-title&quot;:&quot;Article in International Journal of Scientific and Engineering Research&quot;,&quot;ISBN&quot;:&quot;0720592917&quot;,&quot;ISSN&quot;:&quot;2229-5518&quot;,&quot;URL&quot;:&quot;http://www.ijser.org&quot;,&quot;issued&quot;:{&quot;date-parts&quot;:[[2012]]},&quot;abstract&quot;:&quot;The Diplostomum parasite completes its life-cycle in fish eating birds, but spends considerable time in the eye vitreous humor of many fresh water fishes. Its infection in fish causes severe ocular pathology, and leads to increased susceptibility to predation. A study on Diplostomum parasites was conducted at Chepkoilel University with an objective of assessing its parasitic indices and effects on O. niloticus. A total of 40 fish were collected from the fish farm and 155 from the dams between November 2010 and January, 2011. Fish were weighed and length measured to ascertain their condition factor. The fish were observed for the Diplostomum parasite to ascertain parasitic indices in the different habitats. The parasite abundance was related to fish size and condition factor to determine parasite's effect on O. niloticus. Fish were found to have a parasitic prevalence (%) of 100, 84 and 66 in Kerita dam, Kesses dam and Chepkoilel fish farm. Parasite mean intensity was 12, 9 and 14 respectively. The wellbeing of the fish was not compromised by the parasites, as was seen in the correlation between condition factor and parasite abundance. There was a Pearson correlation of P = 0.357, 0.516 and 0.565 in Kerita dam, Kesses dam and Chepkoilel fish farm respectively. The dams and the fish farm did not pose significant difference in the parasitic indices, probably due to their proximity. There was seen equal abundance in both fish sexes, implying no sex preference in infection.&quot;,&quot;issue&quot;:&quot;7&quot;,&quot;volume&quot;:&quot;3&quot;,&quot;container-title-short&quot;:&quot;&quot;},&quot;isTemporary&quot;:false}]},{&quot;citationID&quot;:&quot;MENDELEY_CITATION_681a62d9-b52d-4d2e-89f4-2fe3b6bbb6f3&quot;,&quot;properties&quot;:{&quot;noteIndex&quot;:0},&quot;isEdited&quot;:false,&quot;manualOverride&quot;:{&quot;isManuallyOverridden&quot;:false,&quot;citeprocText&quot;:&quot;(Fred D, 2018; Migiro Kembenya et al., 2012; Rintamäki-Kinnunen et al., 2004)&quot;,&quot;manualOverrideText&quot;:&quot;&quot;},&quot;citationTag&quot;:&quot;MENDELEY_CITATION_v3_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&quot;,&quot;citationItems&quot;:[{&quot;id&quot;:&quot;c17ab27a-543c-3da2-83ea-20447920dc98&quot;,&quot;itemData&quot;:{&quot;type&quot;:&quot;article-journal&quot;,&quot;id&quot;:&quot;c17ab27a-543c-3da2-83ea-20447920dc98&quot;,&quot;title&quot;:&quot;Diplostomum spathaceum metacercarial infection and colour change in salmonid fish&quot;,&quot;author&quot;:[{&quot;family&quot;:&quot;Rintamäki-Kinnunen&quot;,&quot;given&quot;:&quot;P.&quot;,&quot;parse-names&quot;:false,&quot;dropping-particle&quot;:&quot;&quot;,&quot;non-dropping-particle&quot;:&quot;&quot;},{&quot;family&quot;:&quot;Karvonen&quot;,&quot;given&quot;:&quot;A.&quot;,&quot;parse-names&quot;:false,&quot;dropping-particle&quot;:&quot;&quot;,&quot;non-dropping-particle&quot;:&quot;&quot;},{&quot;family&quot;:&quot;Anttila&quot;,&quot;given&quot;:&quot;P.&quot;,&quot;parse-names&quot;:false,&quot;dropping-particle&quot;:&quot;&quot;,&quot;non-dropping-particle&quot;:&quot;&quot;},{&quot;family&quot;:&quot;Valtonen&quot;,&quot;given&quot;:&quot;E. T.&quot;,&quot;parse-names&quot;:false,&quot;dropping-particle&quot;:&quot;&quot;,&quot;non-dropping-particle&quot;:&quot;&quot;}],&quot;container-title&quot;:&quot;Parasitology Research&quot;,&quot;container-title-short&quot;:&quot;Parasitol Res&quot;,&quot;DOI&quot;:&quot;10.1007/s00436-004-1092-x&quot;,&quot;ISSN&quot;:&quot;09320113&quot;,&quot;PMID&quot;:&quot;15060824&quot;,&quot;issued&quot;:{&quot;date-parts&quot;:[[2004,5]]},&quot;page&quot;:&quot;51-55&quot;,&quot;abstract&quot;:&quot;Colour changes in two salmonid fish, the salmon (Salmo salar) and sea trout (S. trutta), were examined in relation to infection with the trematode Diplostomum spathaceum. This parasite had no effect on the rate of colour change in these fish, although species specific differences in colour adjustment times were observed. Increasing asymmetry in parasite numbers between the right and left eye, which could lead to the retention of vision in one eye, nevertheless tended to reduce the colour change time in salmon with moderate infection (P = 0.08). This first experimental attempt to examine colour changes in fish in relation to eye fluke infections provides grounds for future investigations. The darker appearance of the heavily infected fish described in the literature suggests that a high parasite burden actually causes colour changes. We emphasise that detailed quantitative studies using fish with higher parasite loads, especially from the tail of the aggregated parasite distribution, are needed to describe these relationships in detail. © Springer-Verlag 2004.&quot;,&quot;issue&quot;:&quot;1&quot;,&quot;volume&quot;:&quot;93&quot;},&quot;isTemporary&quot;:false},{&quot;id&quot;:&quot;95cdaa1f-9e60-3077-b302-8c561c06f51b&quot;,&quot;itemData&quot;:{&quot;type&quot;:&quot;article-journal&quot;,&quot;id&quot;:&quot;95cdaa1f-9e60-3077-b302-8c561c06f51b&quot;,&quot;title&quot;:&quot;Diplostomum Parasites Affecting Oreochromis niloticus in Chepkoilel Fish farm and Two Dams in Eldoret-Kenya. Enhancing Quality of Milk by Mitigation of Mycotoxins in Western Kenya View project Victor muhumbwa Ngaira Diplostomum Parasites Affecting Oreochromis niloticus in Chepkoilel Fish farm and Two Dams in Eldoret-Kenya&quot;,&quot;author&quot;:[{&quot;family&quot;:&quot;Migiro Kembenya&quot;,&quot;given&quot;:&quot;Elijah&quot;,&quot;parse-names&quot;:false,&quot;dropping-particle&quot;:&quot;&quot;,&quot;non-dropping-particle&quot;:&quot;&quot;},{&quot;family&quot;:&quot;Oginga Odinga&quot;,&quot;given&quot;:&quot;Jaramogi&quot;,&quot;parse-names&quot;:false,&quot;dropping-particle&quot;:&quot;&quot;,&quot;non-dropping-particle&quot;:&quot;&quot;},{&quot;family&quot;:&quot;Migiro&quot;,&quot;given&quot;:&quot;Kembenya E&quot;,&quot;parse-names&quot;:false,&quot;dropping-particle&quot;:&quot;&quot;,&quot;non-dropping-particle&quot;:&quot;&quot;},{&quot;family&quot;:&quot;K&quot;,&quot;given&quot;:&quot;Matolla G&quot;,&quot;parse-names&quot;:false,&quot;dropping-particle&quot;:&quot;&quot;,&quot;non-dropping-particle&quot;:&quot;&quot;},{&quot;family&quot;:&quot;Ouko&quot;,&quot;given&quot;:&quot;Ochieng&quot;,&quot;parse-names&quot;:false,&quot;dropping-particle&quot;:&quot;V&quot;,&quot;non-dropping-particle&quot;:&quot;&quot;},{&quot;family&quot;:&quot;Victor&quot;,&quot;given&quot;:&quot;Ngaira M&quot;,&quot;parse-names&quot;:false,&quot;dropping-particle&quot;:&quot;&quot;,&quot;non-dropping-particle&quot;:&quot;&quot;}],&quot;container-title&quot;:&quot;Article in International Journal of Scientific and Engineering Research&quot;,&quot;ISBN&quot;:&quot;0720592917&quot;,&quot;ISSN&quot;:&quot;2229-5518&quot;,&quot;URL&quot;:&quot;http://www.ijser.org&quot;,&quot;issued&quot;:{&quot;date-parts&quot;:[[2012]]},&quot;abstract&quot;:&quot;The Diplostomum parasite completes its life-cycle in fish eating birds, but spends considerable time in the eye vitreous humor of many fresh water fishes. Its infection in fish causes severe ocular pathology, and leads to increased susceptibility to predation. A study on Diplostomum parasites was conducted at Chepkoilel University with an objective of assessing its parasitic indices and effects on O. niloticus. A total of 40 fish were collected from the fish farm and 155 from the dams between November 2010 and January, 2011. Fish were weighed and length measured to ascertain their condition factor. The fish were observed for the Diplostomum parasite to ascertain parasitic indices in the different habitats. The parasite abundance was related to fish size and condition factor to determine parasite's effect on O. niloticus. Fish were found to have a parasitic prevalence (%) of 100, 84 and 66 in Kerita dam, Kesses dam and Chepkoilel fish farm. Parasite mean intensity was 12, 9 and 14 respectively. The wellbeing of the fish was not compromised by the parasites, as was seen in the correlation between condition factor and parasite abundance. There was a Pearson correlation of P = 0.357, 0.516 and 0.565 in Kerita dam, Kesses dam and Chepkoilel fish farm respectively. The dams and the fish farm did not pose significant difference in the parasitic indices, probably due to their proximity. There was seen equal abundance in both fish sexes, implying no sex preference in infection.&quot;,&quot;issue&quot;:&quot;7&quot;,&quot;volume&quot;:&quot;3&quot;,&quot;container-title-short&quot;:&quot;&quot;},&quot;isTemporary&quot;:false},{&quot;id&quot;:&quot;d76fb478-2c8b-38d9-8496-b756c31d9956&quot;,&quot;itemData&quot;:{&quot;type&quot;:&quot;article-journal&quot;,&quot;id&quot;:&quot;d76fb478-2c8b-38d9-8496-b756c31d9956&quot;,&quot;title&quot;:&quot;African Diplostomum (sensu Dubois 1961): Minireview on taxonomy and biology&quot;,&quot;author&quot;:[{&quot;family&quot;:&quot;Fred D&quot;,&quot;given&quot;:&quot;Chibwana&quot;,&quot;parse-names&quot;:false,&quot;dropping-particle&quot;:&quot;&quot;,&quot;non-dropping-particle&quot;:&quot;&quot;}],&quot;container-title&quot;:&quot;International Journal of Aquaculture and Fishery Sciences&quot;,&quot;container-title-short&quot;:&quot;Int J Aquac Fish Sci&quot;,&quot;DOI&quot;:&quot;10.17352/2455-8400.000041&quot;,&quot;issued&quot;:{&quot;date-parts&quot;:[[2018,9,25]]},&quot;page&quot;:&quot;031-038&quot;,&quot;publisher&quot;:&quot;Peertechz Publications Private Limited&quot;},&quot;isTemporary&quot;:false}]},{&quot;citationID&quot;:&quot;MENDELEY_CITATION_8b8021f8-8c1f-42f9-aedd-142cbffac24b&quot;,&quot;properties&quot;:{&quot;noteIndex&quot;:0},&quot;isEdited&quot;:false,&quot;manualOverride&quot;:{&quot;isManuallyOverridden&quot;:true,&quot;citeprocText&quot;:&quot;(Aloo, 2002)&quot;,&quot;manualOverrideText&quot;:&quot;Aloo, (2002)&quot;},&quot;citationTag&quot;:&quot;MENDELEY_CITATION_v3_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&quot;,&quot;citationItems&quot;:[{&quot;id&quot;:&quot;ccf1070f-2280-3e75-8aa8-708c753d4639&quot;,&quot;itemData&quot;:{&quot;type&quot;:&quot;article-journal&quot;,&quot;id&quot;:&quot;ccf1070f-2280-3e75-8aa8-708c753d4639&quot;,&quot;title&quot;:&quot; A comparative study of helminth parasites from the fish Tilapia zillii and Oreochromis leucostictus in Lake Naivasha and Oloidien Bay, Kenya &quot;,&quot;author&quot;:[{&quot;family&quot;:&quot;Aloo&quot;,&quot;given&quot;:&quot;P.A.&quot;,&quot;parse-names&quot;:false,&quot;dropping-particle&quot;:&quot;&quot;,&quot;non-dropping-particle&quot;:&quot;&quot;}],&quot;container-title&quot;:&quot;Journal of Helminthology&quot;,&quot;container-title-short&quot;:&quot;J Helminthol&quot;,&quot;DOI&quot;:&quot;10.1079/joh2001105&quot;,&quot;ISSN&quot;:&quot;0022-149X&quot;,&quot;PMID&quot;:&quot;12015820&quot;,&quot;issued&quot;:{&quot;date-parts&quot;:[[2002,6]]},&quot;page&quot;:&quot;95-102&quot;,&quot;abstract&quot;:&quot; The parasitic fauna of two fish species, namely gill-netted samples of 652 Oreochromis leucostictus and 448 Tilapia zillii from Lake Naivasha and Oloidien Bay was investigated during the period from the end of October 1995 to September 1996. Five larval helminth parasites were recovered including the nematode, Contracaecum sp., the acanthocephalan Polyacanthorhynchus kenyensis , the digenetic trematode, Clinostomum sp. and two cestodes, Amirthalingamia sp. and Cyclustera sp. Both prevalence and intensity of the infection of these helminths increased in larger sized fish, whereas male fish were more heavily infected than females. No seasonality in infection level were observed. The health status of both fish species remained unaffected, although O. leucostictus from Oloidien Bay which harboured heavy infections of Contracaecum exhibited stuntedness and the lack of fatty deposits around the digestive caecum. &quot;,&quot;publisher&quot;:&quot;Cambridge University Press (CUP)&quot;,&quot;issue&quot;:&quot;2&quot;,&quot;volume&quot;:&quot;76&quot;},&quot;isTemporary&quot;:false}]},{&quot;citationID&quot;:&quot;MENDELEY_CITATION_ddcd6a40-8429-406b-a15f-01f2cac7ce78&quot;,&quot;properties&quot;:{&quot;noteIndex&quot;:0},&quot;isEdited&quot;:false,&quot;manualOverride&quot;:{&quot;isManuallyOverridden&quot;:true,&quot;citeprocText&quot;:&quot;(Ojwala et al., 2018)&quot;,&quot;manualOverrideText&quot;:&quot;Ojwala et al., (2018)&quot;},&quot;citationTag&quot;:&quot;MENDELEY_CITATION_v3_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&quot;,&quot;citationItems&quot;:[{&quot;id&quot;:&quot;b11b240e-dcbf-3071-8e42-395aa25f73ef&quot;,&quot;itemData&quot;:{&quot;type&quot;:&quot;article-journal&quot;,&quot;id&quot;:&quot;b11b240e-dcbf-3071-8e42-395aa25f73ef&quot;,&quot;title&quot;:&quot;Effect of water quality on the parasite assemblages infecting Nile tilapia in selected fish farms in Nakuru County, Kenya&quot;,&quot;author&quot;:[{&quot;family&quot;:&quot;Ojwala&quot;,&quot;given&quot;:&quot;Renis Auma&quot;,&quot;parse-names&quot;:false,&quot;dropping-particle&quot;:&quot;&quot;,&quot;non-dropping-particle&quot;:&quot;&quot;},{&quot;family&quot;:&quot;Otachi&quot;,&quot;given&quot;:&quot;Elick Onyango&quot;,&quot;parse-names&quot;:false,&quot;dropping-particle&quot;:&quot;&quot;,&quot;non-dropping-particle&quot;:&quot;&quot;},{&quot;family&quot;:&quot;Kitaka&quot;,&quot;given&quot;:&quot;Nzula Kivuva&quot;,&quot;parse-names&quot;:false,&quot;dropping-particle&quot;:&quot;&quot;,&quot;non-dropping-particle&quot;:&quot;&quot;}],&quot;container-title&quot;:&quot;Parasitology Research&quot;,&quot;DOI&quot;:&quot;10.1007/s00436-018-6042-0&quot;,&quot;ISSN&quot;:&quot;14321955&quot;,&quot;PMID&quot;:&quot;30167792&quot;,&quot;issued&quot;:{&quot;date-parts&quot;:[[2018,11,1]]},&quot;page&quot;:&quot;3459-3471&quot;,&quot;abstract&quot;:&quot;Aquaculture has been documented as the fastest developing food industry in Kenya with increased production since the Government initiated the Economic Stimulus Programme (ESP) in 2009. However, the production has not yet reached the maximum level (20,000 metric tons per year) anticipated in the country. This is due to a number of challenges, top of which is poor water quality resulting from the uncontrolled addition of inputs (fish feeds, inorganic fertilizers, and organic fertilizers) into the ponds. These deteriorate water quality, cause increased incidences of parasite infections, and impede fish production. Therefore, this study investigated the effect of water quality on parasite assemblages infecting Oreochromis niloticus (Linnaeus 1758) in selected fish farms within Nakuru County from November 2016 to February 2017. Selected physico-chemical parameters namely: dissolved oxygen, temperature, pH, conductivity, and turbidity were measured in situ using appropriate meters. Water samples from each fish farm were analyzed for nutrient concentrations using standard methods. A total of 300 fish were examined for parasites. Parasites were counted, preserved, and identified using identification keys and parasitological parameters determined. The results indicated that certain water quality parameters, such as dissolved oxygen, were significantly different for all the six fish farms (one-way ANOVA, p &lt; 0.05). A total of 15 species of parasites were recovered. Trichodina sp. and Cichlidogyrus halli were found in all the studied fish farms. Correspondence analysis revealed that some parasites’ occurrences were highly correlated (positively) with certain water quality parameters. Therefore, regular monitoring and control of water quality in fish ponds are recommended to reduce levels of parasite infestations.&quot;,&quot;publisher&quot;:&quot;Springer Verlag&quot;,&quot;issue&quot;:&quot;11&quot;,&quot;volume&quot;:&quot;117&quot;,&quot;container-title-short&quot;:&quot;Parasitol Res&quot;},&quot;isTemporary&quot;:false}]},{&quot;citationID&quot;:&quot;MENDELEY_CITATION_f3b4e147-c649-4bfd-a8b6-11bd3da1e06d&quot;,&quot;properties&quot;:{&quot;noteIndex&quot;:0},&quot;isEdited&quot;:false,&quot;manualOverride&quot;:{&quot;isManuallyOverridden&quot;:true,&quot;citeprocText&quot;:&quot;(Adamba et al., 2020)&quot;,&quot;manualOverrideText&quot;:&quot;Adamba et al., (2020)&quot;},&quot;citationTag&quot;:&quot;MENDELEY_CITATION_v3_eyJjaXRhdGlvbklEIjoiTUVOREVMRVlfQ0lUQVRJT05fZjNiNGUxNDctYzY0OS00YmZkLWE4YjYtMTFiZDNkYTFlMDZkIiwicHJvcGVydGllcyI6eyJub3RlSW5kZXgiOjB9LCJpc0VkaXRlZCI6ZmFsc2UsIm1hbnVhbE92ZXJyaWRlIjp7ImlzTWFudWFsbHlPdmVycmlkZGVuIjp0cnVlLCJjaXRlcHJvY1RleHQiOiIoQWRhbWJhIGV0IGFsLiwgMjAyMCkiLCJtYW51YWxPdmVycmlkZVRleHQiOiJBZGFtYmEgZXQgYWwuLCAo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&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container-title-short&quot;:&quot;Acta Parasitol&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isTemporary&quot;:false}]},{&quot;citationID&quot;:&quot;MENDELEY_CITATION_9aceb1de-18dc-41d7-8d9a-1d4ad06df7f6&quot;,&quot;properties&quot;:{&quot;noteIndex&quot;:0},&quot;isEdited&quot;:false,&quot;manualOverride&quot;:{&quot;isManuallyOverridden&quot;:false,&quot;citeprocText&quot;:&quot;(Adamba et al., 2020)&quot;,&quot;manualOverrideText&quot;:&quot;&quot;},&quot;citationTag&quot;:&quot;MENDELEY_CITATION_v3_eyJjaXRhdGlvbklEIjoiTUVOREVMRVlfQ0lUQVRJT05fOWFjZWIxZGUtMThkYy00MWQ3LThkOWEtMWQ0YWQwNmRmN2Y2IiwicHJvcGVydGllcyI6eyJub3RlSW5kZXgiOjB9LCJpc0VkaXRlZCI6ZmFsc2UsIm1hbnVhbE92ZXJyaWRlIjp7ImlzTWFudWFsbHlPdmVycmlkZGVuIjpmYWxzZSwiY2l0ZXByb2NUZXh0IjoiKEFkYW1iYSBldCBhbC4sIDIwMjApIiwibWFudWFsT3ZlcnJpZGVUZXh0Ijoi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mNvbnRhaW5lci10aXRsZS1zaG9ydCI6IkFjdGEgUGFyYXNpdG9s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fSwiaXNUZW1wb3JhcnkiOmZhbHNlfV19&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container-title-short&quot;:&quot;Acta Parasitol&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isTemporary&quot;:false}]},{&quot;citationID&quot;:&quot;MENDELEY_CITATION_a5e6d03b-dbb1-406d-b7c3-874536745596&quot;,&quot;properties&quot;:{&quot;noteIndex&quot;:0},&quot;isEdited&quot;:false,&quot;manualOverride&quot;:{&quot;isManuallyOverridden&quot;:true,&quot;citeprocText&quot;:&quot;(Adamba et al., 2020)&quot;,&quot;manualOverrideText&quot;:&quot;Adamba et al., (2020)&quot;},&quot;citationTag&quot;:&quot;MENDELEY_CITATION_v3_eyJjaXRhdGlvbklEIjoiTUVOREVMRVlfQ0lUQVRJT05fYTVlNmQwM2ItZGJiMS00MDZkLWI3YzMtODc0NTM2NzQ1NTk2IiwicHJvcGVydGllcyI6eyJub3RlSW5kZXgiOjB9LCJpc0VkaXRlZCI6ZmFsc2UsIm1hbnVhbE92ZXJyaWRlIjp7ImlzTWFudWFsbHlPdmVycmlkZGVuIjp0cnVlLCJjaXRlcHJvY1RleHQiOiIoQWRhbWJhIGV0IGFsLiwgMjAyMCkiLCJtYW51YWxPdmVycmlkZVRleHQiOiJBZGFtYmEgZXQgYWwuLCAo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&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container-title-short&quot;:&quot;Acta Parasitol&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isTemporary&quot;:false}]},{&quot;citationID&quot;:&quot;MENDELEY_CITATION_9ca4bd5a-3155-4361-9125-5bac80be102f&quot;,&quot;properties&quot;:{&quot;noteIndex&quot;:0},&quot;isEdited&quot;:false,&quot;manualOverride&quot;:{&quot;isManuallyOverridden&quot;:true,&quot;citeprocText&quot;:&quot;(Adamba et al., 2020)&quot;,&quot;manualOverrideText&quot;:&quot;Adamba et al., (2020)&quot;},&quot;citationTag&quot;:&quot;MENDELEY_CITATION_v3_eyJjaXRhdGlvbklEIjoiTUVOREVMRVlfQ0lUQVRJT05fOWNhNGJkNWEtMzE1NS00MzYxLTkxMjUtNWJhYzgwYmUxMDJmIiwicHJvcGVydGllcyI6eyJub3RlSW5kZXgiOjB9LCJpc0VkaXRlZCI6ZmFsc2UsIm1hbnVhbE92ZXJyaWRlIjp7ImlzTWFudWFsbHlPdmVycmlkZGVuIjp0cnVlLCJjaXRlcHJvY1RleHQiOiIoQWRhbWJhIGV0IGFsLiwgMjAyMCkiLCJtYW51YWxPdmVycmlkZVRleHQiOiJBZGFtYmEgZXQgYWwuLCAo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&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container-title-short&quot;:&quot;Acta Parasitol&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isTemporary&quot;:false}]},{&quot;citationID&quot;:&quot;MENDELEY_CITATION_268f9ce7-750c-48a0-ab61-52f9d20d17dd&quot;,&quot;properties&quot;:{&quot;noteIndex&quot;:0},&quot;isEdited&quot;:false,&quot;manualOverride&quot;:{&quot;isManuallyOverridden&quot;:false,&quot;citeprocText&quot;:&quot;(Adamba et al., 2020)&quot;,&quot;manualOverrideText&quot;:&quot;&quot;},&quot;citationTag&quot;:&quot;MENDELEY_CITATION_v3_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&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container-title-short&quot;:&quot;Acta Parasitol&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isTemporary&quot;:false}]},{&quot;citationID&quot;:&quot;MENDELEY_CITATION_c2051a67-3a1f-48fb-aa96-90e2772a00bc&quot;,&quot;properties&quot;:{&quot;noteIndex&quot;:0},&quot;isEdited&quot;:false,&quot;manualOverride&quot;:{&quot;isManuallyOverridden&quot;:true,&quot;citeprocText&quot;:&quot;(Adamba et al., 2020)&quot;,&quot;manualOverrideText&quot;:&quot;Adamba et al., (2020)&quot;},&quot;citationTag&quot;:&quot;MENDELEY_CITATION_v3_eyJjaXRhdGlvbklEIjoiTUVOREVMRVlfQ0lUQVRJT05fYzIwNTFhNjctM2ExZi00OGZiLWFhOTYtOTBlMjc3MmEwMGJjIiwicHJvcGVydGllcyI6eyJub3RlSW5kZXgiOjB9LCJpc0VkaXRlZCI6ZmFsc2UsIm1hbnVhbE92ZXJyaWRlIjp7ImlzTWFudWFsbHlPdmVycmlkZGVuIjp0cnVlLCJjaXRlcHJvY1RleHQiOiIoQWRhbWJhIGV0IGFsLiwgMjAyMCkiLCJtYW51YWxPdmVycmlkZVRleHQiOiJBZGFtYmEgZXQgYWwuLCAo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&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container-title-short&quot;:&quot;Acta Parasitol&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isTemporary&quot;:false}]},{&quot;citationID&quot;:&quot;MENDELEY_CITATION_1efb02ab-a59b-4821-953d-3c2ecf2e0684&quot;,&quot;properties&quot;:{&quot;noteIndex&quot;:0},&quot;isEdited&quot;:false,&quot;manualOverride&quot;:{&quot;isManuallyOverridden&quot;:true,&quot;citeprocText&quot;:&quot;(Adamba et al., 2020)&quot;,&quot;manualOverrideText&quot;:&quot;Adamba et al., (2020)&quot;},&quot;citationTag&quot;:&quot;MENDELEY_CITATION_v3_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&quot;,&quot;citationItems&quot;:[{&quot;id&quot;:&quot;6a9d7990-4314-3e4f-8215-b73533edf2ae&quot;,&quot;itemData&quot;:{&quot;type&quot;:&quot;article-journal&quot;,&quot;id&quot;:&quot;6a9d7990-4314-3e4f-8215-b73533edf2ae&quot;,&quot;title&quot;:&quot;Parasite Communities of Oreochromis niloticus baringoensis (Trewavas, 1983) in Relation to Selected Water Quality Parameters in the Springs of Lorwai Swamp and Lake Baringo, Kenya&quot;,&quot;author&quot;:[{&quot;family&quot;:&quot;Adamba&quot;,&quot;given&quot;:&quot;Stephanie Wangare Kamau&quot;,&quot;parse-names&quot;:false,&quot;dropping-particle&quot;:&quot;&quot;,&quot;non-dropping-particle&quot;:&quot;&quot;},{&quot;family&quot;:&quot;Otachi&quot;,&quot;given&quot;:&quot;Elick Onyango&quot;,&quot;parse-names&quot;:false,&quot;dropping-particle&quot;:&quot;&quot;,&quot;non-dropping-particle&quot;:&quot;&quot;},{&quot;family&quot;:&quot;Ong’ondo&quot;,&quot;given&quot;:&quot;Geoffrey Odhiambo&quot;,&quot;parse-names&quot;:false,&quot;dropping-particle&quot;:&quot;&quot;,&quot;non-dropping-particle&quot;:&quot;&quot;}],&quot;container-title&quot;:&quot;Acta Parasitologica&quot;,&quot;container-title-short&quot;:&quot;Acta Parasitol&quot;,&quot;DOI&quot;:&quot;10.2478/s11686-020-00178-2&quot;,&quot;ISSN&quot;:&quot;18961851&quot;,&quot;PMID&quot;:&quot;32077035&quot;,&quot;issued&quot;:{&quot;date-parts&quot;:[[2020,6,1]]},&quot;page&quot;:&quot;441-451&quot;,&quot;abstract&quot;:&quot;Purpose: Parasite infections may lead to mortalities in fish; therefore, destabilizing the biodiversity and ecosystem functions. Swamps such as the Lorwai Swamp are important water sources, and information on the parasite species infecting Oreochromis nilotocus baringoensis in the hot springs of Lorwai Swamp which have a distinct genetic makeup from their counterparts in Lake Baringo is lacking. The purpose of this study was to provide a knowledge base on the parasite species infecting O. niloticus baringoensis in these springs, facilitate their comparison with those in Lake Baringo and determine their relationship with selected water quality parameters. Methods: 347 fish were collected and standard parasitological procedures were used to examine the presence of parasites. Physico-chemical parameters were measured in situ and water samples were collected for chlorophyll-a determination and nutrient analyses in the laboratory using standard methods. Relationship between parasitic infections and selected water quality parameters was determined by PCA using SPSS version 22. Results: Two parasite species were common in all sites: Cichlidogyrus sclerosus and Clinostomum sp. Some parasites correlated positively with some parameters; Amirthalingamia macracantha and Contracaecum sp. with nitrogen compounds. Others like Clinostomum sp. and Tylodelphys sp. correlated negatively with dissolved oxygen. Conclusion: Results from this study showed that there were both positive and negative relationships between some water quality parameters and the prevalence of recovered parasites. O. niloticus baringoensis from Lake Baringo also recorded high parasite prevalence and this calls for sensitization of the public on the risks that may arise from the consumption of undercooked infected fish.&quot;,&quot;publisher&quot;:&quot;Springer&quot;,&quot;issue&quot;:&quot;2&quot;,&quot;volume&quot;:&quot;65&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8BFC7-AEAB-471F-BD2B-336B09E15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1180</TotalTime>
  <Pages>102</Pages>
  <Words>29611</Words>
  <Characters>168783</Characters>
  <Application>Microsoft Office Word</Application>
  <DocSecurity>0</DocSecurity>
  <Lines>1406</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Finnan Ageng'o</dc:creator>
  <cp:keywords/>
  <dc:description/>
  <cp:lastModifiedBy>Finnan Ageng'o</cp:lastModifiedBy>
  <cp:revision>393</cp:revision>
  <dcterms:created xsi:type="dcterms:W3CDTF">2023-09-04T11:29:00Z</dcterms:created>
  <dcterms:modified xsi:type="dcterms:W3CDTF">2023-09-29T16:35:00Z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id="uUuvs3nR"/&gt;&lt;style id="http://www.zotero.org/styles/apa" locale="en-US" hasBibliography="1" bibliographyStyleHasBeenSet="0"/&gt;&lt;prefs&gt;&lt;pref name="fieldType" value="Field"/&gt;&lt;pref name="automaticJourna</vt:lpwstr>
  </property>
  <property fmtid="{D5CDD505-2E9C-101B-9397-08002B2CF9AE}" pid="3" name="ZOTERO_PREF_2">
    <vt:lpwstr>lAbbreviations" value="true"/&gt;&lt;/prefs&gt;&lt;/data&gt;</vt:lpwstr>
  </property>
</Properties>
</file>